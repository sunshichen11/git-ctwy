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6D9382B" w14:textId="77777777" w:rsidR="00E6536D" w:rsidRPr="007367AA" w:rsidRDefault="00E6536D" w:rsidP="00181CF1">
      <w:pPr>
        <w:rPr>
          <w:lang w:val="en-US" w:eastAsia="zh-CN"/>
        </w:rPr>
      </w:pPr>
    </w:p>
    <w:p w14:paraId="564C869D" w14:textId="77777777" w:rsidR="00E6536D" w:rsidRPr="007367AA" w:rsidRDefault="00E6536D" w:rsidP="00181CF1">
      <w:pPr>
        <w:rPr>
          <w:lang w:val="en-US"/>
        </w:rPr>
      </w:pPr>
    </w:p>
    <w:p w14:paraId="50D50954" w14:textId="664377C5" w:rsidR="00E6536D" w:rsidRPr="007367AA" w:rsidRDefault="00E6536D" w:rsidP="00181CF1">
      <w:pPr>
        <w:rPr>
          <w:lang w:val="en-US"/>
        </w:rPr>
      </w:pPr>
    </w:p>
    <w:p w14:paraId="17D3C29F" w14:textId="020816ED" w:rsidR="00E6536D" w:rsidRPr="007367AA" w:rsidRDefault="00E6536D" w:rsidP="00181CF1">
      <w:pPr>
        <w:rPr>
          <w:lang w:val="en-US"/>
        </w:rPr>
      </w:pPr>
    </w:p>
    <w:p w14:paraId="31DDFED7" w14:textId="401B008B" w:rsidR="00E6536D" w:rsidRPr="007367AA" w:rsidRDefault="00E6536D" w:rsidP="00181CF1">
      <w:pPr>
        <w:rPr>
          <w:lang w:val="en-US"/>
        </w:rPr>
      </w:pPr>
    </w:p>
    <w:p w14:paraId="2C8656F9" w14:textId="3FE3B735" w:rsidR="00E6536D" w:rsidRPr="007367AA" w:rsidRDefault="0062435A" w:rsidP="00181CF1">
      <w:pPr>
        <w:rPr>
          <w:rFonts w:cstheme="minorHAnsi"/>
          <w:spacing w:val="24"/>
          <w:szCs w:val="22"/>
          <w:lang w:val="en-US"/>
        </w:rPr>
      </w:pPr>
      <w:r w:rsidRPr="007367AA">
        <w:rPr>
          <w:noProof/>
          <w:lang w:eastAsia="zh-CN"/>
        </w:rPr>
        <mc:AlternateContent>
          <mc:Choice Requires="wps">
            <w:drawing>
              <wp:anchor distT="0" distB="0" distL="114300" distR="114300" simplePos="0" relativeHeight="251659264" behindDoc="0" locked="0" layoutInCell="1" allowOverlap="1" wp14:anchorId="71CEAA8F" wp14:editId="7AA32C32">
                <wp:simplePos x="0" y="0"/>
                <wp:positionH relativeFrom="column">
                  <wp:posOffset>-755147</wp:posOffset>
                </wp:positionH>
                <wp:positionV relativeFrom="paragraph">
                  <wp:posOffset>344360</wp:posOffset>
                </wp:positionV>
                <wp:extent cx="7659584" cy="2160000"/>
                <wp:effectExtent l="0" t="0" r="17780" b="12065"/>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59584" cy="2160000"/>
                        </a:xfrm>
                        <a:prstGeom prst="rect">
                          <a:avLst/>
                        </a:prstGeom>
                        <a:solidFill>
                          <a:srgbClr val="FC6400"/>
                        </a:solidFill>
                        <a:ln w="9525">
                          <a:solidFill>
                            <a:schemeClr val="bg1"/>
                          </a:solidFill>
                          <a:miter lim="800000"/>
                          <a:headEnd/>
                          <a:tailEnd/>
                        </a:ln>
                      </wps:spPr>
                      <wps:txbx>
                        <w:txbxContent>
                          <w:p w14:paraId="2EF8296D" w14:textId="7042B301" w:rsidR="00264397" w:rsidRPr="003A4B99" w:rsidRDefault="00264397" w:rsidP="003A4B99">
                            <w:pPr>
                              <w:ind w:left="1276" w:right="1147"/>
                              <w:jc w:val="center"/>
                              <w:rPr>
                                <w:rFonts w:ascii="Open Sans Semibold" w:hAnsi="Open Sans Semibold" w:cs="Open Sans Semibold"/>
                                <w:color w:val="FFFFFF" w:themeColor="background1"/>
                                <w:spacing w:val="20"/>
                                <w:position w:val="8"/>
                                <w:sz w:val="52"/>
                                <w:szCs w:val="80"/>
                                <w:lang w:val="en-GB" w:eastAsia="en-US"/>
                              </w:rPr>
                            </w:pPr>
                            <w:r w:rsidRPr="003A4B99">
                              <w:rPr>
                                <w:rFonts w:ascii="Open Sans Semibold" w:hAnsi="Open Sans Semibold" w:cs="Open Sans Semibold"/>
                                <w:color w:val="FFFFFF" w:themeColor="background1"/>
                                <w:spacing w:val="20"/>
                                <w:position w:val="8"/>
                                <w:sz w:val="80"/>
                                <w:szCs w:val="80"/>
                                <w:lang w:val="en-GB" w:eastAsia="en-US"/>
                              </w:rPr>
                              <w:t>Site Security Target</w:t>
                            </w:r>
                            <w:r>
                              <w:rPr>
                                <w:rFonts w:ascii="Open Sans Semibold" w:hAnsi="Open Sans Semibold" w:cs="Open Sans Semibold"/>
                                <w:color w:val="FFFFFF" w:themeColor="background1"/>
                                <w:spacing w:val="20"/>
                                <w:position w:val="8"/>
                                <w:sz w:val="80"/>
                                <w:szCs w:val="80"/>
                                <w:lang w:val="en-GB" w:eastAsia="en-US"/>
                              </w:rPr>
                              <w:t xml:space="preserve"> </w:t>
                            </w:r>
                            <w:bookmarkStart w:id="0" w:name="_Hlk22053789"/>
                            <w:r>
                              <w:rPr>
                                <w:rFonts w:ascii="Open Sans Semibold" w:hAnsi="Open Sans Semibold" w:cs="Open Sans Semibold"/>
                                <w:color w:val="FFFFFF" w:themeColor="background1"/>
                                <w:spacing w:val="20"/>
                                <w:position w:val="8"/>
                                <w:sz w:val="52"/>
                                <w:szCs w:val="80"/>
                                <w:lang w:val="en-GB" w:eastAsia="en-US"/>
                              </w:rPr>
                              <w:t>Ningbo</w:t>
                            </w:r>
                            <w:r w:rsidRPr="003A4B99">
                              <w:rPr>
                                <w:rFonts w:ascii="Open Sans Semibold" w:hAnsi="Open Sans Semibold" w:cs="Open Sans Semibold"/>
                                <w:color w:val="FFFFFF" w:themeColor="background1"/>
                                <w:spacing w:val="20"/>
                                <w:position w:val="8"/>
                                <w:sz w:val="52"/>
                                <w:szCs w:val="80"/>
                                <w:lang w:val="en-GB" w:eastAsia="en-US"/>
                              </w:rPr>
                              <w:t xml:space="preserve"> </w:t>
                            </w:r>
                            <w:r>
                              <w:rPr>
                                <w:rFonts w:ascii="Open Sans Semibold" w:hAnsi="Open Sans Semibold" w:cs="Open Sans Semibold"/>
                                <w:color w:val="FFFFFF" w:themeColor="background1"/>
                                <w:spacing w:val="20"/>
                                <w:position w:val="8"/>
                                <w:sz w:val="52"/>
                                <w:szCs w:val="80"/>
                                <w:lang w:val="en-GB" w:eastAsia="en-US"/>
                              </w:rPr>
                              <w:t>CTWY</w:t>
                            </w:r>
                            <w:r w:rsidRPr="003A4B99">
                              <w:rPr>
                                <w:rFonts w:ascii="Open Sans Semibold" w:hAnsi="Open Sans Semibold" w:cs="Open Sans Semibold"/>
                                <w:color w:val="FFFFFF" w:themeColor="background1"/>
                                <w:spacing w:val="20"/>
                                <w:position w:val="8"/>
                                <w:sz w:val="52"/>
                                <w:szCs w:val="80"/>
                                <w:lang w:val="en-GB" w:eastAsia="en-US"/>
                              </w:rPr>
                              <w:t xml:space="preserve"> Production </w:t>
                            </w:r>
                            <w:proofErr w:type="spellStart"/>
                            <w:r w:rsidRPr="003A4B99">
                              <w:rPr>
                                <w:rFonts w:ascii="Open Sans Semibold" w:hAnsi="Open Sans Semibold" w:cs="Open Sans Semibold"/>
                                <w:color w:val="FFFFFF" w:themeColor="background1"/>
                                <w:spacing w:val="20"/>
                                <w:position w:val="8"/>
                                <w:sz w:val="52"/>
                                <w:szCs w:val="80"/>
                                <w:lang w:val="en-GB" w:eastAsia="en-US"/>
                              </w:rPr>
                              <w:t>Cente</w:t>
                            </w:r>
                            <w:r>
                              <w:rPr>
                                <w:rFonts w:ascii="Open Sans Semibold" w:hAnsi="Open Sans Semibold" w:cs="Open Sans Semibold"/>
                                <w:color w:val="FFFFFF" w:themeColor="background1"/>
                                <w:spacing w:val="20"/>
                                <w:position w:val="8"/>
                                <w:sz w:val="52"/>
                                <w:szCs w:val="80"/>
                                <w:lang w:val="en-GB" w:eastAsia="en-US"/>
                              </w:rPr>
                              <w:t>r</w:t>
                            </w:r>
                            <w:bookmarkEnd w:id="0"/>
                            <w:proofErr w:type="spellEnd"/>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type w14:anchorId="71CEAA8F" id="_x0000_t202" coordsize="21600,21600" o:spt="202" path="m,l,21600r21600,l21600,xe">
                <v:stroke joinstyle="miter"/>
                <v:path gradientshapeok="t" o:connecttype="rect"/>
              </v:shapetype>
              <v:shape id="Text Box 2" o:spid="_x0000_s1026" type="#_x0000_t202" style="position:absolute;left:0;text-align:left;margin-left:-59.45pt;margin-top:27.1pt;width:603.1pt;height:170.1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" fillcolor="#fc6400" strokecolor="white [3212]">
                <v:textbox>
                  <w:txbxContent>
                    <w:p w14:paraId="2EF8296D" w14:textId="7042B301" w:rsidR="00264397" w:rsidRPr="003A4B99" w:rsidRDefault="00264397" w:rsidP="003A4B99">
                      <w:pPr>
                        <w:ind w:left="1276" w:right="1147"/>
                        <w:jc w:val="center"/>
                        <w:rPr>
                          <w:rFonts w:ascii="Open Sans Semibold" w:hAnsi="Open Sans Semibold" w:cs="Open Sans Semibold"/>
                          <w:color w:val="FFFFFF" w:themeColor="background1"/>
                          <w:spacing w:val="20"/>
                          <w:position w:val="8"/>
                          <w:sz w:val="52"/>
                          <w:szCs w:val="80"/>
                          <w:lang w:val="en-GB" w:eastAsia="en-US"/>
                        </w:rPr>
                      </w:pPr>
                      <w:r w:rsidRPr="003A4B99">
                        <w:rPr>
                          <w:rFonts w:ascii="Open Sans Semibold" w:hAnsi="Open Sans Semibold" w:cs="Open Sans Semibold"/>
                          <w:color w:val="FFFFFF" w:themeColor="background1"/>
                          <w:spacing w:val="20"/>
                          <w:position w:val="8"/>
                          <w:sz w:val="80"/>
                          <w:szCs w:val="80"/>
                          <w:lang w:val="en-GB" w:eastAsia="en-US"/>
                        </w:rPr>
                        <w:t>Site Security Target</w:t>
                      </w:r>
                      <w:r>
                        <w:rPr>
                          <w:rFonts w:ascii="Open Sans Semibold" w:hAnsi="Open Sans Semibold" w:cs="Open Sans Semibold"/>
                          <w:color w:val="FFFFFF" w:themeColor="background1"/>
                          <w:spacing w:val="20"/>
                          <w:position w:val="8"/>
                          <w:sz w:val="80"/>
                          <w:szCs w:val="80"/>
                          <w:lang w:val="en-GB" w:eastAsia="en-US"/>
                        </w:rPr>
                        <w:t xml:space="preserve"> </w:t>
                      </w:r>
                      <w:bookmarkStart w:id="1" w:name="_Hlk22053789"/>
                      <w:r>
                        <w:rPr>
                          <w:rFonts w:ascii="Open Sans Semibold" w:hAnsi="Open Sans Semibold" w:cs="Open Sans Semibold"/>
                          <w:color w:val="FFFFFF" w:themeColor="background1"/>
                          <w:spacing w:val="20"/>
                          <w:position w:val="8"/>
                          <w:sz w:val="52"/>
                          <w:szCs w:val="80"/>
                          <w:lang w:val="en-GB" w:eastAsia="en-US"/>
                        </w:rPr>
                        <w:t>Ningbo</w:t>
                      </w:r>
                      <w:r w:rsidRPr="003A4B99">
                        <w:rPr>
                          <w:rFonts w:ascii="Open Sans Semibold" w:hAnsi="Open Sans Semibold" w:cs="Open Sans Semibold"/>
                          <w:color w:val="FFFFFF" w:themeColor="background1"/>
                          <w:spacing w:val="20"/>
                          <w:position w:val="8"/>
                          <w:sz w:val="52"/>
                          <w:szCs w:val="80"/>
                          <w:lang w:val="en-GB" w:eastAsia="en-US"/>
                        </w:rPr>
                        <w:t xml:space="preserve"> </w:t>
                      </w:r>
                      <w:r>
                        <w:rPr>
                          <w:rFonts w:ascii="Open Sans Semibold" w:hAnsi="Open Sans Semibold" w:cs="Open Sans Semibold"/>
                          <w:color w:val="FFFFFF" w:themeColor="background1"/>
                          <w:spacing w:val="20"/>
                          <w:position w:val="8"/>
                          <w:sz w:val="52"/>
                          <w:szCs w:val="80"/>
                          <w:lang w:val="en-GB" w:eastAsia="en-US"/>
                        </w:rPr>
                        <w:t>CTWY</w:t>
                      </w:r>
                      <w:r w:rsidRPr="003A4B99">
                        <w:rPr>
                          <w:rFonts w:ascii="Open Sans Semibold" w:hAnsi="Open Sans Semibold" w:cs="Open Sans Semibold"/>
                          <w:color w:val="FFFFFF" w:themeColor="background1"/>
                          <w:spacing w:val="20"/>
                          <w:position w:val="8"/>
                          <w:sz w:val="52"/>
                          <w:szCs w:val="80"/>
                          <w:lang w:val="en-GB" w:eastAsia="en-US"/>
                        </w:rPr>
                        <w:t xml:space="preserve"> Production </w:t>
                      </w:r>
                      <w:proofErr w:type="spellStart"/>
                      <w:r w:rsidRPr="003A4B99">
                        <w:rPr>
                          <w:rFonts w:ascii="Open Sans Semibold" w:hAnsi="Open Sans Semibold" w:cs="Open Sans Semibold"/>
                          <w:color w:val="FFFFFF" w:themeColor="background1"/>
                          <w:spacing w:val="20"/>
                          <w:position w:val="8"/>
                          <w:sz w:val="52"/>
                          <w:szCs w:val="80"/>
                          <w:lang w:val="en-GB" w:eastAsia="en-US"/>
                        </w:rPr>
                        <w:t>Cente</w:t>
                      </w:r>
                      <w:r>
                        <w:rPr>
                          <w:rFonts w:ascii="Open Sans Semibold" w:hAnsi="Open Sans Semibold" w:cs="Open Sans Semibold"/>
                          <w:color w:val="FFFFFF" w:themeColor="background1"/>
                          <w:spacing w:val="20"/>
                          <w:position w:val="8"/>
                          <w:sz w:val="52"/>
                          <w:szCs w:val="80"/>
                          <w:lang w:val="en-GB" w:eastAsia="en-US"/>
                        </w:rPr>
                        <w:t>r</w:t>
                      </w:r>
                      <w:bookmarkEnd w:id="1"/>
                      <w:proofErr w:type="spellEnd"/>
                    </w:p>
                  </w:txbxContent>
                </v:textbox>
              </v:shape>
            </w:pict>
          </mc:Fallback>
        </mc:AlternateContent>
      </w:r>
    </w:p>
    <w:p w14:paraId="38C35245" w14:textId="310F9041" w:rsidR="00E6536D" w:rsidRPr="007367AA" w:rsidRDefault="00E6536D" w:rsidP="00181CF1">
      <w:pPr>
        <w:rPr>
          <w:lang w:val="en-US"/>
        </w:rPr>
      </w:pPr>
    </w:p>
    <w:p w14:paraId="3837E34E" w14:textId="33C98B01" w:rsidR="00E6536D" w:rsidRPr="007367AA" w:rsidRDefault="00E6536D" w:rsidP="00181CF1">
      <w:pPr>
        <w:rPr>
          <w:lang w:val="en-US"/>
        </w:rPr>
      </w:pPr>
    </w:p>
    <w:p w14:paraId="5317F0B1" w14:textId="59810545" w:rsidR="00E6536D" w:rsidRPr="007367AA" w:rsidRDefault="00E6536D" w:rsidP="00181CF1">
      <w:pPr>
        <w:rPr>
          <w:noProof/>
          <w:lang w:val="en-US" w:eastAsia="zh-CN"/>
        </w:rPr>
      </w:pPr>
    </w:p>
    <w:p w14:paraId="35D22699" w14:textId="5AC0A018" w:rsidR="00EE081E" w:rsidRPr="007367AA" w:rsidRDefault="00EE081E" w:rsidP="00181CF1">
      <w:pPr>
        <w:rPr>
          <w:lang w:val="en-US"/>
        </w:rPr>
      </w:pPr>
    </w:p>
    <w:p w14:paraId="614D4A41" w14:textId="48912AF8" w:rsidR="00E6536D" w:rsidRPr="007367AA" w:rsidRDefault="00E6536D" w:rsidP="00181CF1">
      <w:pPr>
        <w:rPr>
          <w:lang w:val="en-US"/>
        </w:rPr>
      </w:pPr>
    </w:p>
    <w:p w14:paraId="27566232" w14:textId="2DAF79E3" w:rsidR="00EE081E" w:rsidRPr="007367AA" w:rsidRDefault="00EE081E" w:rsidP="00181CF1">
      <w:pPr>
        <w:rPr>
          <w:lang w:val="en-US"/>
        </w:rPr>
      </w:pPr>
    </w:p>
    <w:p w14:paraId="12142063" w14:textId="292B3714" w:rsidR="00EE081E" w:rsidRPr="007367AA" w:rsidRDefault="00EE081E" w:rsidP="00181CF1">
      <w:pPr>
        <w:rPr>
          <w:lang w:val="en-US"/>
        </w:rPr>
      </w:pPr>
    </w:p>
    <w:p w14:paraId="79ECCE2F" w14:textId="77777777" w:rsidR="00EE081E" w:rsidRPr="007367AA" w:rsidRDefault="00EE081E" w:rsidP="00181CF1">
      <w:pPr>
        <w:rPr>
          <w:lang w:val="en-US"/>
        </w:rPr>
      </w:pPr>
    </w:p>
    <w:p w14:paraId="7EAB3288" w14:textId="08BE8F35" w:rsidR="000F7830" w:rsidRPr="007367AA" w:rsidRDefault="000F7830" w:rsidP="00181CF1">
      <w:pPr>
        <w:rPr>
          <w:lang w:val="en-US"/>
        </w:rPr>
      </w:pPr>
    </w:p>
    <w:p w14:paraId="4D214945" w14:textId="1104BEFA" w:rsidR="000F7830" w:rsidRPr="007367AA" w:rsidRDefault="000F7830" w:rsidP="00181CF1">
      <w:pPr>
        <w:rPr>
          <w:lang w:val="en-US"/>
        </w:rPr>
      </w:pPr>
    </w:p>
    <w:p w14:paraId="7E1F274D" w14:textId="0C33B4CE" w:rsidR="000F7830" w:rsidRPr="007367AA" w:rsidRDefault="000F7830" w:rsidP="00181CF1">
      <w:pPr>
        <w:rPr>
          <w:lang w:val="en-US"/>
        </w:rPr>
      </w:pPr>
    </w:p>
    <w:p w14:paraId="5A77D098" w14:textId="04365919" w:rsidR="00EE081E" w:rsidRPr="007367AA" w:rsidRDefault="00EE081E" w:rsidP="00181CF1">
      <w:pPr>
        <w:rPr>
          <w:lang w:val="en-US"/>
        </w:rPr>
      </w:pPr>
    </w:p>
    <w:p w14:paraId="5722FBBD" w14:textId="1CBE5CFF" w:rsidR="000F7830" w:rsidRPr="007367AA" w:rsidRDefault="000F7830" w:rsidP="00181CF1">
      <w:pPr>
        <w:rPr>
          <w:lang w:val="en-US"/>
        </w:rPr>
      </w:pPr>
    </w:p>
    <w:p w14:paraId="71814481" w14:textId="6C691611" w:rsidR="00177D6B" w:rsidRPr="007367AA" w:rsidRDefault="00177D6B" w:rsidP="00181CF1">
      <w:pPr>
        <w:rPr>
          <w:lang w:val="en-US"/>
        </w:rPr>
      </w:pPr>
    </w:p>
    <w:p w14:paraId="16808403" w14:textId="470E0B0A" w:rsidR="00E94149" w:rsidRPr="007367AA" w:rsidRDefault="00E94149" w:rsidP="00181CF1">
      <w:pPr>
        <w:rPr>
          <w:lang w:val="en-US"/>
        </w:rPr>
      </w:pPr>
    </w:p>
    <w:p w14:paraId="00CA4645" w14:textId="75F098BB" w:rsidR="00E94149" w:rsidRPr="007367AA" w:rsidRDefault="00E94149" w:rsidP="00181CF1">
      <w:pPr>
        <w:rPr>
          <w:lang w:val="en-US"/>
        </w:rPr>
      </w:pPr>
    </w:p>
    <w:p w14:paraId="2A202CFB" w14:textId="58F08ABA" w:rsidR="00E94149" w:rsidRPr="007367AA" w:rsidRDefault="00E94149" w:rsidP="00181CF1">
      <w:pPr>
        <w:rPr>
          <w:lang w:val="en-US"/>
        </w:rPr>
      </w:pPr>
    </w:p>
    <w:p w14:paraId="1F06E228" w14:textId="6B075F4D" w:rsidR="00E94149" w:rsidRPr="003A4B99" w:rsidRDefault="00E94149" w:rsidP="00181CF1">
      <w:pPr>
        <w:rPr>
          <w:lang w:val="en-GB"/>
        </w:rPr>
      </w:pPr>
    </w:p>
    <w:p w14:paraId="2D515209" w14:textId="0F45D0B2" w:rsidR="00E94149" w:rsidRPr="007367AA" w:rsidRDefault="00E94149" w:rsidP="00181CF1">
      <w:pPr>
        <w:rPr>
          <w:lang w:val="en-US"/>
        </w:rPr>
      </w:pPr>
    </w:p>
    <w:tbl>
      <w:tblPr>
        <w:tblStyle w:val="TableGrid"/>
        <w:tblW w:w="0" w:type="auto"/>
        <w:jc w:val="center"/>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2859"/>
        <w:gridCol w:w="3330"/>
        <w:gridCol w:w="3161"/>
      </w:tblGrid>
      <w:tr w:rsidR="00462E57" w:rsidRPr="007367AA" w14:paraId="58F28964" w14:textId="77777777" w:rsidTr="00BD5477">
        <w:trPr>
          <w:jc w:val="center"/>
        </w:trPr>
        <w:tc>
          <w:tcPr>
            <w:tcW w:w="2859" w:type="dxa"/>
            <w:hideMark/>
          </w:tcPr>
          <w:p w14:paraId="00DC8E5A" w14:textId="24352FB7" w:rsidR="00462E57" w:rsidRPr="007367AA" w:rsidRDefault="00BD5477" w:rsidP="00181CF1">
            <w:pPr>
              <w:rPr>
                <w:lang w:val="en-US"/>
              </w:rPr>
            </w:pPr>
            <w:r>
              <w:rPr>
                <w:lang w:val="en-US"/>
              </w:rPr>
              <w:t>Author</w:t>
            </w:r>
          </w:p>
        </w:tc>
        <w:tc>
          <w:tcPr>
            <w:tcW w:w="3330" w:type="dxa"/>
            <w:hideMark/>
          </w:tcPr>
          <w:p w14:paraId="4A08FF8C" w14:textId="77777777" w:rsidR="00462E57" w:rsidRPr="007367AA" w:rsidRDefault="00462E57" w:rsidP="00181CF1">
            <w:pPr>
              <w:rPr>
                <w:lang w:val="en-US"/>
              </w:rPr>
            </w:pPr>
            <w:r w:rsidRPr="007367AA">
              <w:rPr>
                <w:lang w:val="en-US"/>
              </w:rPr>
              <w:t>Reviewer</w:t>
            </w:r>
          </w:p>
        </w:tc>
        <w:tc>
          <w:tcPr>
            <w:tcW w:w="3161" w:type="dxa"/>
            <w:hideMark/>
          </w:tcPr>
          <w:p w14:paraId="01529A35" w14:textId="77777777" w:rsidR="00462E57" w:rsidRPr="007367AA" w:rsidRDefault="00462E57" w:rsidP="00181CF1">
            <w:pPr>
              <w:rPr>
                <w:lang w:val="en-US"/>
              </w:rPr>
            </w:pPr>
            <w:r w:rsidRPr="007367AA">
              <w:rPr>
                <w:lang w:val="en-US"/>
              </w:rPr>
              <w:t>Approver</w:t>
            </w:r>
          </w:p>
        </w:tc>
      </w:tr>
      <w:tr w:rsidR="00462E57" w:rsidRPr="007367AA" w14:paraId="6712001E" w14:textId="77777777" w:rsidTr="00BD5477">
        <w:trPr>
          <w:jc w:val="center"/>
        </w:trPr>
        <w:tc>
          <w:tcPr>
            <w:tcW w:w="2859" w:type="dxa"/>
          </w:tcPr>
          <w:p w14:paraId="35245FA0" w14:textId="4F3997FB" w:rsidR="003D6980" w:rsidRPr="007367AA" w:rsidRDefault="003D6980" w:rsidP="00181CF1">
            <w:pPr>
              <w:rPr>
                <w:lang w:val="en-US" w:eastAsia="zh-CN"/>
              </w:rPr>
            </w:pPr>
          </w:p>
        </w:tc>
        <w:tc>
          <w:tcPr>
            <w:tcW w:w="3330" w:type="dxa"/>
          </w:tcPr>
          <w:p w14:paraId="622623F4" w14:textId="28C957CA" w:rsidR="00462E57" w:rsidRPr="007367AA" w:rsidRDefault="00462E57" w:rsidP="00181CF1">
            <w:pPr>
              <w:rPr>
                <w:lang w:val="en-US" w:eastAsia="zh-CN"/>
              </w:rPr>
            </w:pPr>
          </w:p>
        </w:tc>
        <w:tc>
          <w:tcPr>
            <w:tcW w:w="3161" w:type="dxa"/>
          </w:tcPr>
          <w:p w14:paraId="2AD5CC79" w14:textId="0CAECBB3" w:rsidR="00462E57" w:rsidRPr="007367AA" w:rsidRDefault="00462E57" w:rsidP="00181CF1">
            <w:pPr>
              <w:rPr>
                <w:lang w:val="en-US" w:eastAsia="zh-CN"/>
              </w:rPr>
            </w:pPr>
          </w:p>
        </w:tc>
      </w:tr>
    </w:tbl>
    <w:p w14:paraId="6886AF81" w14:textId="73FFBC2B" w:rsidR="003B5506" w:rsidRDefault="003A4B99" w:rsidP="003A4B99">
      <w:pPr>
        <w:jc w:val="left"/>
        <w:rPr>
          <w:rStyle w:val="Heading9Char"/>
          <w:rFonts w:ascii="Open Sans Semibold" w:hAnsi="Open Sans Semibold" w:cs="Open Sans Semibold"/>
          <w:i w:val="0"/>
          <w:smallCaps w:val="0"/>
          <w:color w:val="auto"/>
          <w:sz w:val="32"/>
          <w:szCs w:val="32"/>
          <w:lang w:val="en-US"/>
        </w:rPr>
      </w:pPr>
      <w:r w:rsidRPr="002823AE">
        <w:rPr>
          <w:b/>
          <w:color w:val="4F81BD" w:themeColor="accent1"/>
          <w:lang w:val="en-GB"/>
        </w:rPr>
        <w:t>SPECIAL NOTE</w:t>
      </w:r>
      <w:r w:rsidRPr="002823AE">
        <w:rPr>
          <w:b/>
          <w:color w:val="4F81BD" w:themeColor="accent1"/>
          <w:lang w:val="en-GB"/>
        </w:rPr>
        <w:br/>
      </w:r>
      <w:r>
        <w:rPr>
          <w:color w:val="4F81BD" w:themeColor="accent1"/>
          <w:lang w:val="en-GB"/>
        </w:rPr>
        <w:t>C</w:t>
      </w:r>
      <w:r w:rsidRPr="002823AE">
        <w:rPr>
          <w:color w:val="4F81BD" w:themeColor="accent1"/>
          <w:lang w:val="en-GB"/>
        </w:rPr>
        <w:t xml:space="preserve">ontents of this document </w:t>
      </w:r>
      <w:r>
        <w:rPr>
          <w:color w:val="4F81BD" w:themeColor="accent1"/>
          <w:lang w:val="en-GB"/>
        </w:rPr>
        <w:t xml:space="preserve">that has been </w:t>
      </w:r>
      <w:r w:rsidRPr="002823AE">
        <w:rPr>
          <w:color w:val="4F81BD" w:themeColor="accent1"/>
          <w:lang w:val="en-GB"/>
        </w:rPr>
        <w:t xml:space="preserve">highlighted in blue colour text, like this paragraph itself, </w:t>
      </w:r>
      <w:r>
        <w:rPr>
          <w:color w:val="4F81BD" w:themeColor="accent1"/>
          <w:lang w:val="en-GB"/>
        </w:rPr>
        <w:t xml:space="preserve">will be removed from the public version, named SST </w:t>
      </w:r>
      <w:r w:rsidRPr="00875244">
        <w:rPr>
          <w:rStyle w:val="Estilo5Car"/>
        </w:rPr>
        <w:t>Lite</w:t>
      </w:r>
      <w:r>
        <w:rPr>
          <w:color w:val="4F81BD" w:themeColor="accent1"/>
          <w:lang w:val="en-GB"/>
        </w:rPr>
        <w:t>. The presence of such contents on the current document denotes that this is the full version of the SST.</w:t>
      </w:r>
      <w:r w:rsidRPr="002823AE">
        <w:rPr>
          <w:color w:val="4F81BD" w:themeColor="accent1"/>
          <w:lang w:val="en-GB"/>
        </w:rPr>
        <w:br w:type="page"/>
      </w:r>
    </w:p>
    <w:p w14:paraId="344C6018" w14:textId="7455A526" w:rsidR="003904FF" w:rsidRDefault="003904FF" w:rsidP="00181CF1">
      <w:pPr>
        <w:pStyle w:val="NoSpacing"/>
        <w:rPr>
          <w:rStyle w:val="Heading9Char"/>
          <w:b/>
          <w:i w:val="0"/>
          <w:smallCaps w:val="0"/>
          <w:color w:val="FF6600"/>
        </w:rPr>
      </w:pPr>
    </w:p>
    <w:p w14:paraId="14ADA40F" w14:textId="77777777" w:rsidR="003904FF" w:rsidRDefault="003904FF" w:rsidP="00181CF1">
      <w:pPr>
        <w:pStyle w:val="NoSpacing"/>
        <w:rPr>
          <w:rStyle w:val="Heading9Char"/>
          <w:b/>
          <w:i w:val="0"/>
          <w:smallCaps w:val="0"/>
          <w:color w:val="FF6600"/>
        </w:rPr>
      </w:pPr>
    </w:p>
    <w:p w14:paraId="1AD9AC58" w14:textId="77777777" w:rsidR="00BD5AC8" w:rsidRDefault="00BD5AC8" w:rsidP="00181CF1">
      <w:pPr>
        <w:pStyle w:val="NoSpacing"/>
        <w:rPr>
          <w:rStyle w:val="Heading9Char"/>
          <w:b/>
          <w:i w:val="0"/>
          <w:smallCaps w:val="0"/>
          <w:color w:val="FF6600"/>
        </w:rPr>
      </w:pPr>
    </w:p>
    <w:p w14:paraId="707B1506" w14:textId="667E6AF2" w:rsidR="00BD5AC8" w:rsidRPr="00BD5AC8" w:rsidRDefault="00BD5AC8" w:rsidP="00181CF1">
      <w:pPr>
        <w:pStyle w:val="NoSpacing"/>
        <w:rPr>
          <w:rStyle w:val="Heading9Char"/>
          <w:b/>
          <w:i w:val="0"/>
          <w:smallCaps w:val="0"/>
          <w:color w:val="FF6600"/>
        </w:rPr>
      </w:pPr>
      <w:r w:rsidRPr="00BD5AC8">
        <w:rPr>
          <w:rStyle w:val="Heading9Char"/>
          <w:b/>
          <w:i w:val="0"/>
          <w:smallCaps w:val="0"/>
          <w:color w:val="FF6600"/>
        </w:rPr>
        <w:t>Version Control</w:t>
      </w:r>
    </w:p>
    <w:tbl>
      <w:tblPr>
        <w:tblpPr w:leftFromText="141" w:rightFromText="141" w:vertAnchor="text" w:horzAnchor="margin" w:tblpY="178"/>
        <w:tblW w:w="0" w:type="auto"/>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ayout w:type="fixed"/>
        <w:tblLook w:val="04A0" w:firstRow="1" w:lastRow="0" w:firstColumn="1" w:lastColumn="0" w:noHBand="0" w:noVBand="1"/>
      </w:tblPr>
      <w:tblGrid>
        <w:gridCol w:w="2093"/>
        <w:gridCol w:w="1843"/>
        <w:gridCol w:w="5189"/>
      </w:tblGrid>
      <w:tr w:rsidR="00BD5AC8" w:rsidRPr="000F6174" w14:paraId="31A0641A" w14:textId="77777777" w:rsidTr="00663BDE">
        <w:trPr>
          <w:trHeight w:val="280"/>
        </w:trPr>
        <w:tc>
          <w:tcPr>
            <w:tcW w:w="2093" w:type="dxa"/>
            <w:shd w:val="clear" w:color="auto" w:fill="FC6400"/>
            <w:vAlign w:val="bottom"/>
          </w:tcPr>
          <w:p w14:paraId="3CE27F24" w14:textId="77777777" w:rsidR="00BD5AC8" w:rsidRPr="00D32F7C" w:rsidRDefault="00BD5AC8" w:rsidP="00181CF1">
            <w:pPr>
              <w:spacing w:before="60" w:after="60"/>
              <w:rPr>
                <w:rFonts w:ascii="Open Sans Semibold" w:eastAsia="Times New Roman" w:hAnsi="Open Sans Semibold" w:cs="Open Sans Semibold"/>
                <w:b/>
                <w:color w:val="FFFFFF" w:themeColor="background1"/>
              </w:rPr>
            </w:pPr>
            <w:proofErr w:type="spellStart"/>
            <w:r w:rsidRPr="00D32F7C">
              <w:rPr>
                <w:rFonts w:ascii="Open Sans Semibold" w:eastAsia="Times New Roman" w:hAnsi="Open Sans Semibold" w:cs="Open Sans Semibold"/>
                <w:b/>
                <w:color w:val="FFFFFF" w:themeColor="background1"/>
              </w:rPr>
              <w:t>Version</w:t>
            </w:r>
            <w:proofErr w:type="spellEnd"/>
          </w:p>
        </w:tc>
        <w:tc>
          <w:tcPr>
            <w:tcW w:w="1843" w:type="dxa"/>
            <w:shd w:val="clear" w:color="auto" w:fill="FC6400"/>
            <w:vAlign w:val="bottom"/>
          </w:tcPr>
          <w:p w14:paraId="58345A93" w14:textId="77777777" w:rsidR="00BD5AC8" w:rsidRPr="00D32F7C" w:rsidRDefault="00BD5AC8" w:rsidP="00181CF1">
            <w:pPr>
              <w:spacing w:before="60" w:after="60"/>
              <w:rPr>
                <w:rFonts w:ascii="Open Sans Semibold" w:eastAsia="Times New Roman" w:hAnsi="Open Sans Semibold" w:cs="Open Sans Semibold"/>
                <w:b/>
                <w:color w:val="FFFFFF" w:themeColor="background1"/>
              </w:rPr>
            </w:pPr>
            <w:r w:rsidRPr="00D32F7C">
              <w:rPr>
                <w:rFonts w:ascii="Open Sans Semibold" w:eastAsia="Times New Roman" w:hAnsi="Open Sans Semibold" w:cs="Open Sans Semibold"/>
                <w:b/>
                <w:color w:val="FFFFFF" w:themeColor="background1"/>
              </w:rPr>
              <w:t>Date</w:t>
            </w:r>
          </w:p>
        </w:tc>
        <w:tc>
          <w:tcPr>
            <w:tcW w:w="5189" w:type="dxa"/>
            <w:shd w:val="clear" w:color="auto" w:fill="FC6400"/>
            <w:vAlign w:val="bottom"/>
          </w:tcPr>
          <w:p w14:paraId="6B8392B7" w14:textId="77777777" w:rsidR="00BD5AC8" w:rsidRPr="00D32F7C" w:rsidRDefault="00BD5AC8" w:rsidP="00181CF1">
            <w:pPr>
              <w:spacing w:before="60" w:after="60"/>
              <w:rPr>
                <w:rFonts w:ascii="Open Sans Semibold" w:eastAsia="Times New Roman" w:hAnsi="Open Sans Semibold" w:cs="Open Sans Semibold"/>
                <w:b/>
                <w:color w:val="FFFFFF" w:themeColor="background1"/>
              </w:rPr>
            </w:pPr>
            <w:proofErr w:type="spellStart"/>
            <w:r w:rsidRPr="00D32F7C">
              <w:rPr>
                <w:rFonts w:ascii="Open Sans Semibold" w:eastAsia="Times New Roman" w:hAnsi="Open Sans Semibold" w:cs="Open Sans Semibold"/>
                <w:b/>
                <w:color w:val="FFFFFF" w:themeColor="background1"/>
              </w:rPr>
              <w:t>Description</w:t>
            </w:r>
            <w:proofErr w:type="spellEnd"/>
          </w:p>
        </w:tc>
      </w:tr>
      <w:tr w:rsidR="00BD5AC8" w:rsidRPr="000F6174" w14:paraId="60F70900" w14:textId="77777777" w:rsidTr="00663BDE">
        <w:trPr>
          <w:trHeight w:val="272"/>
        </w:trPr>
        <w:tc>
          <w:tcPr>
            <w:tcW w:w="2093" w:type="dxa"/>
          </w:tcPr>
          <w:p w14:paraId="712D0964" w14:textId="57406CAF" w:rsidR="00BD5AC8" w:rsidRPr="00437D29" w:rsidRDefault="00D140C7" w:rsidP="00181CF1">
            <w:pPr>
              <w:spacing w:before="60" w:after="60"/>
              <w:rPr>
                <w:rFonts w:cs="Nimbus Roman No9 L"/>
                <w:color w:val="000000"/>
              </w:rPr>
            </w:pPr>
            <w:r>
              <w:rPr>
                <w:lang w:val="en-US"/>
              </w:rPr>
              <w:t>0.1</w:t>
            </w:r>
          </w:p>
        </w:tc>
        <w:tc>
          <w:tcPr>
            <w:tcW w:w="1843" w:type="dxa"/>
          </w:tcPr>
          <w:p w14:paraId="67CE3A43" w14:textId="2A5DB302" w:rsidR="00BD5AC8" w:rsidRPr="00437D29" w:rsidRDefault="00286F35" w:rsidP="00181CF1">
            <w:pPr>
              <w:spacing w:before="60" w:after="60"/>
              <w:rPr>
                <w:rFonts w:cs="Nimbus Roman No9 L"/>
                <w:color w:val="000000"/>
              </w:rPr>
            </w:pPr>
            <w:sdt>
              <w:sdtPr>
                <w:rPr>
                  <w:rFonts w:cs="Nimbus Roman No9 L"/>
                  <w:color w:val="000000"/>
                </w:rPr>
                <w:alias w:val="Fecha"/>
                <w:tag w:val="Fecha"/>
                <w:id w:val="620434165"/>
                <w:placeholder>
                  <w:docPart w:val="2B6E26B76D804303BE5B61D3B9E3F7E7"/>
                </w:placeholder>
                <w:date w:fullDate="2019-10-28T00:00:00Z">
                  <w:dateFormat w:val="dd/MM/yyyy"/>
                  <w:lid w:val="es-ES"/>
                  <w:storeMappedDataAs w:val="dateTime"/>
                  <w:calendar w:val="gregorian"/>
                </w:date>
              </w:sdtPr>
              <w:sdtEndPr/>
              <w:sdtContent>
                <w:r w:rsidR="00D140C7">
                  <w:rPr>
                    <w:rFonts w:cs="Nimbus Roman No9 L"/>
                    <w:color w:val="000000"/>
                  </w:rPr>
                  <w:t>28/10/2019</w:t>
                </w:r>
              </w:sdtContent>
            </w:sdt>
          </w:p>
        </w:tc>
        <w:tc>
          <w:tcPr>
            <w:tcW w:w="5189" w:type="dxa"/>
          </w:tcPr>
          <w:p w14:paraId="6D9DFCC5" w14:textId="77777777" w:rsidR="00BD5AC8" w:rsidRPr="00A44B76" w:rsidRDefault="00BD5AC8" w:rsidP="00181CF1">
            <w:pPr>
              <w:spacing w:before="60" w:after="60"/>
              <w:rPr>
                <w:rFonts w:cs="Nimbus Roman No9 L"/>
                <w:color w:val="000000"/>
                <w:lang w:val="en-US"/>
              </w:rPr>
            </w:pPr>
            <w:r w:rsidRPr="00A44B76">
              <w:rPr>
                <w:rFonts w:cs="Nimbus Roman No9 L"/>
                <w:color w:val="000000"/>
                <w:lang w:val="en-US"/>
              </w:rPr>
              <w:t>First document release</w:t>
            </w:r>
          </w:p>
        </w:tc>
      </w:tr>
      <w:tr w:rsidR="00D140C7" w:rsidRPr="00D140C7" w14:paraId="2822980C" w14:textId="77777777" w:rsidTr="00663BDE">
        <w:trPr>
          <w:trHeight w:val="272"/>
        </w:trPr>
        <w:tc>
          <w:tcPr>
            <w:tcW w:w="2093" w:type="dxa"/>
          </w:tcPr>
          <w:p w14:paraId="27D0C8DD" w14:textId="45C1F526" w:rsidR="00D140C7" w:rsidRPr="00391851" w:rsidRDefault="00D140C7" w:rsidP="00D140C7">
            <w:pPr>
              <w:spacing w:before="60" w:after="60"/>
              <w:rPr>
                <w:lang w:val="en-US"/>
              </w:rPr>
            </w:pPr>
            <w:r>
              <w:rPr>
                <w:lang w:val="en-US"/>
              </w:rPr>
              <w:t>0.2</w:t>
            </w:r>
          </w:p>
        </w:tc>
        <w:tc>
          <w:tcPr>
            <w:tcW w:w="1843" w:type="dxa"/>
          </w:tcPr>
          <w:p w14:paraId="0FB69D5B" w14:textId="5292785D" w:rsidR="00D140C7" w:rsidRDefault="00286F35" w:rsidP="00D140C7">
            <w:pPr>
              <w:spacing w:before="60" w:after="60"/>
              <w:rPr>
                <w:rFonts w:cs="Nimbus Roman No9 L"/>
                <w:color w:val="000000"/>
              </w:rPr>
            </w:pPr>
            <w:sdt>
              <w:sdtPr>
                <w:rPr>
                  <w:rFonts w:cs="Nimbus Roman No9 L"/>
                  <w:color w:val="000000"/>
                </w:rPr>
                <w:alias w:val="Fecha"/>
                <w:tag w:val="Fecha"/>
                <w:id w:val="1753703985"/>
                <w:placeholder>
                  <w:docPart w:val="E79AA109E86D42D89298BF7913584C68"/>
                </w:placeholder>
                <w:date w:fullDate="2019-10-30T00:00:00Z">
                  <w:dateFormat w:val="dd/MM/yyyy"/>
                  <w:lid w:val="es-ES"/>
                  <w:storeMappedDataAs w:val="dateTime"/>
                  <w:calendar w:val="gregorian"/>
                </w:date>
              </w:sdtPr>
              <w:sdtEndPr/>
              <w:sdtContent>
                <w:r w:rsidR="00D140C7">
                  <w:rPr>
                    <w:rFonts w:cs="Nimbus Roman No9 L"/>
                    <w:color w:val="000000"/>
                  </w:rPr>
                  <w:t>30/10/2019</w:t>
                </w:r>
              </w:sdtContent>
            </w:sdt>
          </w:p>
        </w:tc>
        <w:tc>
          <w:tcPr>
            <w:tcW w:w="5189" w:type="dxa"/>
          </w:tcPr>
          <w:p w14:paraId="6BBF6214" w14:textId="0CDB59BE" w:rsidR="00D140C7" w:rsidRPr="00A44B76" w:rsidRDefault="00D140C7" w:rsidP="00D140C7">
            <w:pPr>
              <w:spacing w:before="60" w:after="60"/>
              <w:rPr>
                <w:rFonts w:cs="Nimbus Roman No9 L"/>
                <w:color w:val="000000"/>
                <w:lang w:val="en-US"/>
              </w:rPr>
            </w:pPr>
            <w:r>
              <w:rPr>
                <w:rFonts w:cs="Nimbus Roman No9 L"/>
                <w:color w:val="000000"/>
                <w:lang w:val="en-US"/>
              </w:rPr>
              <w:t>Company name changed. Minor changes are also included in this version.</w:t>
            </w:r>
          </w:p>
        </w:tc>
      </w:tr>
      <w:tr w:rsidR="00EB223F" w:rsidRPr="00D140C7" w14:paraId="6F09F78A" w14:textId="77777777" w:rsidTr="00663BDE">
        <w:trPr>
          <w:trHeight w:val="272"/>
        </w:trPr>
        <w:tc>
          <w:tcPr>
            <w:tcW w:w="2093" w:type="dxa"/>
          </w:tcPr>
          <w:p w14:paraId="65656C34" w14:textId="13BE4D41" w:rsidR="00EB223F" w:rsidRDefault="00EB223F" w:rsidP="00D140C7">
            <w:pPr>
              <w:spacing w:before="60" w:after="60"/>
              <w:rPr>
                <w:lang w:val="en-US"/>
              </w:rPr>
            </w:pPr>
            <w:r>
              <w:rPr>
                <w:lang w:val="en-US"/>
              </w:rPr>
              <w:t>0.3</w:t>
            </w:r>
          </w:p>
        </w:tc>
        <w:tc>
          <w:tcPr>
            <w:tcW w:w="1843" w:type="dxa"/>
          </w:tcPr>
          <w:p w14:paraId="7EF4EB37" w14:textId="3C1FD730" w:rsidR="00EB223F" w:rsidRDefault="005A7369" w:rsidP="00D140C7">
            <w:pPr>
              <w:spacing w:before="60" w:after="60"/>
              <w:rPr>
                <w:rFonts w:cs="Nimbus Roman No9 L"/>
                <w:color w:val="000000"/>
              </w:rPr>
            </w:pPr>
            <w:ins w:id="1" w:author="Kevin Gu" w:date="2020-03-25T16:48:00Z">
              <w:r>
                <w:rPr>
                  <w:rFonts w:cs="Nimbus Roman No9 L"/>
                  <w:color w:val="000000"/>
                </w:rPr>
                <w:t>25/03/2020</w:t>
              </w:r>
            </w:ins>
          </w:p>
        </w:tc>
        <w:tc>
          <w:tcPr>
            <w:tcW w:w="5189" w:type="dxa"/>
          </w:tcPr>
          <w:p w14:paraId="14F0A581" w14:textId="2E4EA08A" w:rsidR="00EB223F" w:rsidRDefault="005A7369" w:rsidP="00D140C7">
            <w:pPr>
              <w:spacing w:before="60" w:after="60"/>
              <w:rPr>
                <w:rFonts w:cs="Nimbus Roman No9 L"/>
                <w:color w:val="000000"/>
                <w:lang w:val="en-US"/>
              </w:rPr>
            </w:pPr>
            <w:ins w:id="2" w:author="Kevin Gu" w:date="2020-03-25T16:48:00Z">
              <w:r>
                <w:rPr>
                  <w:rFonts w:cs="Nimbus Roman No9 L"/>
                  <w:color w:val="000000"/>
                  <w:lang w:val="en-US"/>
                </w:rPr>
                <w:t>Minor changes for some inconsistences</w:t>
              </w:r>
            </w:ins>
          </w:p>
        </w:tc>
      </w:tr>
      <w:tr w:rsidR="007473C1" w:rsidRPr="00D140C7" w14:paraId="49BA13D1" w14:textId="77777777" w:rsidTr="00663BDE">
        <w:trPr>
          <w:trHeight w:val="272"/>
          <w:ins w:id="3" w:author="Julio Li" w:date="2020-10-19T16:22:00Z"/>
        </w:trPr>
        <w:tc>
          <w:tcPr>
            <w:tcW w:w="2093" w:type="dxa"/>
          </w:tcPr>
          <w:p w14:paraId="6699FF76" w14:textId="3040166F" w:rsidR="007473C1" w:rsidRDefault="007473C1" w:rsidP="00D140C7">
            <w:pPr>
              <w:spacing w:before="60" w:after="60"/>
              <w:rPr>
                <w:ins w:id="4" w:author="Julio Li" w:date="2020-10-19T16:22:00Z"/>
                <w:lang w:val="en-US"/>
              </w:rPr>
            </w:pPr>
            <w:ins w:id="5" w:author="Julio Li" w:date="2020-10-19T16:22:00Z">
              <w:r>
                <w:rPr>
                  <w:lang w:val="en-US"/>
                </w:rPr>
                <w:t>0.4</w:t>
              </w:r>
            </w:ins>
          </w:p>
        </w:tc>
        <w:tc>
          <w:tcPr>
            <w:tcW w:w="1843" w:type="dxa"/>
          </w:tcPr>
          <w:p w14:paraId="3CEA4EC6" w14:textId="2C5A33F0" w:rsidR="007473C1" w:rsidRDefault="007473C1" w:rsidP="00D140C7">
            <w:pPr>
              <w:spacing w:before="60" w:after="60"/>
              <w:rPr>
                <w:ins w:id="6" w:author="Julio Li" w:date="2020-10-19T16:22:00Z"/>
                <w:rFonts w:cs="Nimbus Roman No9 L"/>
                <w:color w:val="000000"/>
              </w:rPr>
            </w:pPr>
            <w:ins w:id="7" w:author="Julio Li" w:date="2020-10-19T16:22:00Z">
              <w:r>
                <w:rPr>
                  <w:rFonts w:cs="Nimbus Roman No9 L"/>
                  <w:color w:val="000000"/>
                </w:rPr>
                <w:t>19/10/2020</w:t>
              </w:r>
            </w:ins>
          </w:p>
        </w:tc>
        <w:tc>
          <w:tcPr>
            <w:tcW w:w="5189" w:type="dxa"/>
          </w:tcPr>
          <w:p w14:paraId="03DCD3E8" w14:textId="6A762D45" w:rsidR="007473C1" w:rsidRDefault="007473C1" w:rsidP="00D140C7">
            <w:pPr>
              <w:spacing w:before="60" w:after="60"/>
              <w:rPr>
                <w:ins w:id="8" w:author="Julio Li" w:date="2020-10-19T16:22:00Z"/>
                <w:rFonts w:cs="Nimbus Roman No9 L"/>
                <w:color w:val="000000"/>
                <w:lang w:val="en-US"/>
              </w:rPr>
            </w:pPr>
            <w:ins w:id="9" w:author="Julio Li" w:date="2020-10-19T16:22:00Z">
              <w:r>
                <w:rPr>
                  <w:rFonts w:cs="Nimbus Roman No9 L"/>
                  <w:color w:val="000000"/>
                  <w:lang w:val="en-US"/>
                </w:rPr>
                <w:t>Minor changes for some inconsistences and version changed</w:t>
              </w:r>
            </w:ins>
          </w:p>
        </w:tc>
      </w:tr>
    </w:tbl>
    <w:p w14:paraId="4B437C0F" w14:textId="77777777" w:rsidR="00BD5AC8" w:rsidRPr="007367AA" w:rsidRDefault="00BD5AC8" w:rsidP="00181CF1">
      <w:pPr>
        <w:rPr>
          <w:rStyle w:val="Heading9Char"/>
          <w:rFonts w:ascii="Open Sans Semibold" w:hAnsi="Open Sans Semibold" w:cs="Open Sans Semibold"/>
          <w:i w:val="0"/>
          <w:smallCaps w:val="0"/>
          <w:color w:val="auto"/>
          <w:sz w:val="32"/>
          <w:szCs w:val="32"/>
          <w:lang w:val="en-US"/>
        </w:rPr>
      </w:pPr>
    </w:p>
    <w:p w14:paraId="4C50307A" w14:textId="4B4CD31B" w:rsidR="00BD5AC8" w:rsidRDefault="00BD5AC8" w:rsidP="00181CF1">
      <w:pPr>
        <w:rPr>
          <w:rStyle w:val="Heading9Char"/>
          <w:rFonts w:ascii="Open Sans Semibold" w:hAnsi="Open Sans Semibold" w:cs="Open Sans Semibold"/>
          <w:i w:val="0"/>
          <w:smallCaps w:val="0"/>
          <w:color w:val="auto"/>
          <w:sz w:val="32"/>
          <w:szCs w:val="32"/>
          <w:lang w:val="en-US"/>
        </w:rPr>
      </w:pPr>
    </w:p>
    <w:p w14:paraId="042C609E" w14:textId="1710CE79" w:rsidR="00BD5AC8" w:rsidRDefault="00BD5AC8" w:rsidP="00181CF1">
      <w:pPr>
        <w:spacing w:after="200"/>
        <w:rPr>
          <w:rStyle w:val="Heading9Char"/>
          <w:rFonts w:ascii="Open Sans Semibold" w:hAnsi="Open Sans Semibold" w:cs="Open Sans Semibold"/>
          <w:i w:val="0"/>
          <w:smallCaps w:val="0"/>
          <w:color w:val="auto"/>
          <w:sz w:val="32"/>
          <w:szCs w:val="32"/>
          <w:lang w:val="en-US"/>
        </w:rPr>
      </w:pPr>
      <w:bookmarkStart w:id="10" w:name="_GoBack"/>
      <w:r>
        <w:rPr>
          <w:rStyle w:val="Heading9Char"/>
          <w:rFonts w:ascii="Open Sans Semibold" w:hAnsi="Open Sans Semibold" w:cs="Open Sans Semibold"/>
          <w:i w:val="0"/>
          <w:smallCaps w:val="0"/>
          <w:color w:val="auto"/>
          <w:sz w:val="32"/>
          <w:szCs w:val="32"/>
          <w:lang w:val="en-US"/>
        </w:rPr>
        <w:br w:type="page"/>
      </w:r>
    </w:p>
    <w:bookmarkEnd w:id="10"/>
    <w:p w14:paraId="200D0951" w14:textId="365A185A" w:rsidR="00E6536D" w:rsidRPr="00BD5AC8" w:rsidRDefault="00E6536D" w:rsidP="00181CF1">
      <w:pPr>
        <w:pStyle w:val="NoSpacing"/>
        <w:rPr>
          <w:rStyle w:val="Heading9Char"/>
          <w:b/>
          <w:i w:val="0"/>
          <w:smallCaps w:val="0"/>
          <w:color w:val="FF6600"/>
        </w:rPr>
      </w:pPr>
      <w:r w:rsidRPr="00BD5AC8">
        <w:rPr>
          <w:rStyle w:val="Heading9Char"/>
          <w:b/>
          <w:i w:val="0"/>
          <w:smallCaps w:val="0"/>
          <w:color w:val="FF6600"/>
        </w:rPr>
        <w:lastRenderedPageBreak/>
        <w:t>Contents</w:t>
      </w:r>
    </w:p>
    <w:sdt>
      <w:sdtPr>
        <w:rPr>
          <w:lang w:val="en-US"/>
        </w:rPr>
        <w:id w:val="128606433"/>
        <w:docPartObj>
          <w:docPartGallery w:val="Table of Contents"/>
          <w:docPartUnique/>
        </w:docPartObj>
      </w:sdtPr>
      <w:sdtEndPr>
        <w:rPr>
          <w:color w:val="C0504D" w:themeColor="accent2"/>
        </w:rPr>
      </w:sdtEndPr>
      <w:sdtContent>
        <w:p w14:paraId="2F2B2891" w14:textId="77777777" w:rsidR="00E6536D" w:rsidRPr="007367AA" w:rsidRDefault="00E6536D" w:rsidP="00181CF1">
          <w:pPr>
            <w:rPr>
              <w:lang w:val="en-US"/>
            </w:rPr>
          </w:pPr>
        </w:p>
        <w:p w14:paraId="6798E147" w14:textId="5074E7DB" w:rsidR="005A7369" w:rsidRDefault="009128FA">
          <w:pPr>
            <w:pStyle w:val="TOC1"/>
            <w:rPr>
              <w:ins w:id="11" w:author="Kevin Gu" w:date="2020-03-25T16:47:00Z"/>
              <w:noProof/>
              <w:sz w:val="22"/>
              <w:szCs w:val="22"/>
              <w:lang w:val="en-US" w:eastAsia="zh-CN"/>
            </w:rPr>
          </w:pPr>
          <w:r>
            <w:rPr>
              <w:lang w:val="en-US"/>
            </w:rPr>
            <w:fldChar w:fldCharType="begin"/>
          </w:r>
          <w:r>
            <w:rPr>
              <w:lang w:val="en-US"/>
            </w:rPr>
            <w:instrText xml:space="preserve"> TOC \o "1-2" \h \z \u </w:instrText>
          </w:r>
          <w:r>
            <w:rPr>
              <w:lang w:val="en-US"/>
            </w:rPr>
            <w:fldChar w:fldCharType="separate"/>
          </w:r>
          <w:ins w:id="12" w:author="Kevin Gu" w:date="2020-03-25T16:47:00Z">
            <w:r w:rsidR="005A7369" w:rsidRPr="00E54CE0">
              <w:rPr>
                <w:rStyle w:val="Hyperlink"/>
                <w:noProof/>
              </w:rPr>
              <w:fldChar w:fldCharType="begin"/>
            </w:r>
            <w:r w:rsidR="005A7369" w:rsidRPr="00E54CE0">
              <w:rPr>
                <w:rStyle w:val="Hyperlink"/>
                <w:noProof/>
              </w:rPr>
              <w:instrText xml:space="preserve"> </w:instrText>
            </w:r>
            <w:r w:rsidR="005A7369">
              <w:rPr>
                <w:noProof/>
              </w:rPr>
              <w:instrText>HYPERLINK \l "_Toc36047281"</w:instrText>
            </w:r>
            <w:r w:rsidR="005A7369" w:rsidRPr="00E54CE0">
              <w:rPr>
                <w:rStyle w:val="Hyperlink"/>
                <w:noProof/>
              </w:rPr>
              <w:instrText xml:space="preserve"> </w:instrText>
            </w:r>
            <w:r w:rsidR="005A7369" w:rsidRPr="00E54CE0">
              <w:rPr>
                <w:rStyle w:val="Hyperlink"/>
                <w:noProof/>
              </w:rPr>
              <w:fldChar w:fldCharType="separate"/>
            </w:r>
            <w:r w:rsidR="005A7369" w:rsidRPr="00E54CE0">
              <w:rPr>
                <w:rStyle w:val="Hyperlink"/>
                <w:noProof/>
              </w:rPr>
              <w:t>1</w:t>
            </w:r>
            <w:r w:rsidR="005A7369">
              <w:rPr>
                <w:noProof/>
                <w:sz w:val="22"/>
                <w:szCs w:val="22"/>
                <w:lang w:val="en-US" w:eastAsia="zh-CN"/>
              </w:rPr>
              <w:tab/>
            </w:r>
            <w:r w:rsidR="005A7369" w:rsidRPr="00E54CE0">
              <w:rPr>
                <w:rStyle w:val="Hyperlink"/>
                <w:noProof/>
              </w:rPr>
              <w:t>Document Information</w:t>
            </w:r>
            <w:r w:rsidR="005A7369">
              <w:rPr>
                <w:noProof/>
                <w:webHidden/>
              </w:rPr>
              <w:tab/>
            </w:r>
            <w:r w:rsidR="005A7369">
              <w:rPr>
                <w:noProof/>
                <w:webHidden/>
              </w:rPr>
              <w:fldChar w:fldCharType="begin"/>
            </w:r>
            <w:r w:rsidR="005A7369">
              <w:rPr>
                <w:noProof/>
                <w:webHidden/>
              </w:rPr>
              <w:instrText xml:space="preserve"> PAGEREF _Toc36047281 \h </w:instrText>
            </w:r>
          </w:ins>
          <w:r w:rsidR="005A7369">
            <w:rPr>
              <w:noProof/>
              <w:webHidden/>
            </w:rPr>
          </w:r>
          <w:r w:rsidR="005A7369">
            <w:rPr>
              <w:noProof/>
              <w:webHidden/>
            </w:rPr>
            <w:fldChar w:fldCharType="separate"/>
          </w:r>
          <w:ins w:id="13" w:author="Kevin Gu" w:date="2020-03-25T16:47:00Z">
            <w:r w:rsidR="005A7369">
              <w:rPr>
                <w:noProof/>
                <w:webHidden/>
              </w:rPr>
              <w:t>4</w:t>
            </w:r>
            <w:r w:rsidR="005A7369">
              <w:rPr>
                <w:noProof/>
                <w:webHidden/>
              </w:rPr>
              <w:fldChar w:fldCharType="end"/>
            </w:r>
            <w:r w:rsidR="005A7369" w:rsidRPr="00E54CE0">
              <w:rPr>
                <w:rStyle w:val="Hyperlink"/>
                <w:noProof/>
              </w:rPr>
              <w:fldChar w:fldCharType="end"/>
            </w:r>
          </w:ins>
        </w:p>
        <w:p w14:paraId="6F075AB3" w14:textId="4F4998C5" w:rsidR="005A7369" w:rsidRDefault="005A7369">
          <w:pPr>
            <w:pStyle w:val="TOC2"/>
            <w:rPr>
              <w:ins w:id="14" w:author="Kevin Gu" w:date="2020-03-25T16:47:00Z"/>
              <w:noProof/>
              <w:sz w:val="22"/>
              <w:szCs w:val="22"/>
              <w:lang w:val="en-US" w:eastAsia="zh-CN"/>
            </w:rPr>
          </w:pPr>
          <w:ins w:id="15" w:author="Kevin Gu" w:date="2020-03-25T16:47:00Z">
            <w:r w:rsidRPr="00E54CE0">
              <w:rPr>
                <w:rStyle w:val="Hyperlink"/>
                <w:noProof/>
              </w:rPr>
              <w:fldChar w:fldCharType="begin"/>
            </w:r>
            <w:r w:rsidRPr="00E54CE0">
              <w:rPr>
                <w:rStyle w:val="Hyperlink"/>
                <w:noProof/>
              </w:rPr>
              <w:instrText xml:space="preserve"> </w:instrText>
            </w:r>
            <w:r>
              <w:rPr>
                <w:noProof/>
              </w:rPr>
              <w:instrText>HYPERLINK \l "_Toc36047282"</w:instrText>
            </w:r>
            <w:r w:rsidRPr="00E54CE0">
              <w:rPr>
                <w:rStyle w:val="Hyperlink"/>
                <w:noProof/>
              </w:rPr>
              <w:instrText xml:space="preserve"> </w:instrText>
            </w:r>
            <w:r w:rsidRPr="00E54CE0">
              <w:rPr>
                <w:rStyle w:val="Hyperlink"/>
                <w:noProof/>
              </w:rPr>
              <w:fldChar w:fldCharType="separate"/>
            </w:r>
            <w:r w:rsidRPr="00E54CE0">
              <w:rPr>
                <w:rStyle w:val="Hyperlink"/>
                <w:noProof/>
              </w:rPr>
              <w:t>1.1</w:t>
            </w:r>
            <w:r>
              <w:rPr>
                <w:noProof/>
                <w:sz w:val="22"/>
                <w:szCs w:val="22"/>
                <w:lang w:val="en-US" w:eastAsia="zh-CN"/>
              </w:rPr>
              <w:tab/>
            </w:r>
            <w:r w:rsidRPr="00E54CE0">
              <w:rPr>
                <w:rStyle w:val="Hyperlink"/>
                <w:noProof/>
              </w:rPr>
              <w:t>Reference</w:t>
            </w:r>
            <w:r>
              <w:rPr>
                <w:noProof/>
                <w:webHidden/>
              </w:rPr>
              <w:tab/>
            </w:r>
            <w:r>
              <w:rPr>
                <w:noProof/>
                <w:webHidden/>
              </w:rPr>
              <w:fldChar w:fldCharType="begin"/>
            </w:r>
            <w:r>
              <w:rPr>
                <w:noProof/>
                <w:webHidden/>
              </w:rPr>
              <w:instrText xml:space="preserve"> PAGEREF _Toc36047282 \h </w:instrText>
            </w:r>
          </w:ins>
          <w:r>
            <w:rPr>
              <w:noProof/>
              <w:webHidden/>
            </w:rPr>
          </w:r>
          <w:r>
            <w:rPr>
              <w:noProof/>
              <w:webHidden/>
            </w:rPr>
            <w:fldChar w:fldCharType="separate"/>
          </w:r>
          <w:ins w:id="16" w:author="Kevin Gu" w:date="2020-03-25T16:47:00Z">
            <w:r>
              <w:rPr>
                <w:noProof/>
                <w:webHidden/>
              </w:rPr>
              <w:t>4</w:t>
            </w:r>
            <w:r>
              <w:rPr>
                <w:noProof/>
                <w:webHidden/>
              </w:rPr>
              <w:fldChar w:fldCharType="end"/>
            </w:r>
            <w:r w:rsidRPr="00E54CE0">
              <w:rPr>
                <w:rStyle w:val="Hyperlink"/>
                <w:noProof/>
              </w:rPr>
              <w:fldChar w:fldCharType="end"/>
            </w:r>
          </w:ins>
        </w:p>
        <w:p w14:paraId="082F732D" w14:textId="39478986" w:rsidR="005A7369" w:rsidRDefault="005A7369">
          <w:pPr>
            <w:pStyle w:val="TOC1"/>
            <w:rPr>
              <w:ins w:id="17" w:author="Kevin Gu" w:date="2020-03-25T16:47:00Z"/>
              <w:noProof/>
              <w:sz w:val="22"/>
              <w:szCs w:val="22"/>
              <w:lang w:val="en-US" w:eastAsia="zh-CN"/>
            </w:rPr>
          </w:pPr>
          <w:ins w:id="18" w:author="Kevin Gu" w:date="2020-03-25T16:47:00Z">
            <w:r w:rsidRPr="00E54CE0">
              <w:rPr>
                <w:rStyle w:val="Hyperlink"/>
                <w:noProof/>
              </w:rPr>
              <w:fldChar w:fldCharType="begin"/>
            </w:r>
            <w:r w:rsidRPr="00E54CE0">
              <w:rPr>
                <w:rStyle w:val="Hyperlink"/>
                <w:noProof/>
              </w:rPr>
              <w:instrText xml:space="preserve"> </w:instrText>
            </w:r>
            <w:r>
              <w:rPr>
                <w:noProof/>
              </w:rPr>
              <w:instrText>HYPERLINK \l "_Toc36047283"</w:instrText>
            </w:r>
            <w:r w:rsidRPr="00E54CE0">
              <w:rPr>
                <w:rStyle w:val="Hyperlink"/>
                <w:noProof/>
              </w:rPr>
              <w:instrText xml:space="preserve"> </w:instrText>
            </w:r>
            <w:r w:rsidRPr="00E54CE0">
              <w:rPr>
                <w:rStyle w:val="Hyperlink"/>
                <w:noProof/>
              </w:rPr>
              <w:fldChar w:fldCharType="separate"/>
            </w:r>
            <w:r w:rsidRPr="00E54CE0">
              <w:rPr>
                <w:rStyle w:val="Hyperlink"/>
                <w:noProof/>
              </w:rPr>
              <w:t>2</w:t>
            </w:r>
            <w:r>
              <w:rPr>
                <w:noProof/>
                <w:sz w:val="22"/>
                <w:szCs w:val="22"/>
                <w:lang w:val="en-US" w:eastAsia="zh-CN"/>
              </w:rPr>
              <w:tab/>
            </w:r>
            <w:r w:rsidRPr="00E54CE0">
              <w:rPr>
                <w:rStyle w:val="Hyperlink"/>
                <w:noProof/>
              </w:rPr>
              <w:t>SST Introduction</w:t>
            </w:r>
            <w:r>
              <w:rPr>
                <w:noProof/>
                <w:webHidden/>
              </w:rPr>
              <w:tab/>
            </w:r>
            <w:r>
              <w:rPr>
                <w:noProof/>
                <w:webHidden/>
              </w:rPr>
              <w:fldChar w:fldCharType="begin"/>
            </w:r>
            <w:r>
              <w:rPr>
                <w:noProof/>
                <w:webHidden/>
              </w:rPr>
              <w:instrText xml:space="preserve"> PAGEREF _Toc36047283 \h </w:instrText>
            </w:r>
          </w:ins>
          <w:r>
            <w:rPr>
              <w:noProof/>
              <w:webHidden/>
            </w:rPr>
          </w:r>
          <w:r>
            <w:rPr>
              <w:noProof/>
              <w:webHidden/>
            </w:rPr>
            <w:fldChar w:fldCharType="separate"/>
          </w:r>
          <w:ins w:id="19" w:author="Kevin Gu" w:date="2020-03-25T16:47:00Z">
            <w:r>
              <w:rPr>
                <w:noProof/>
                <w:webHidden/>
              </w:rPr>
              <w:t>5</w:t>
            </w:r>
            <w:r>
              <w:rPr>
                <w:noProof/>
                <w:webHidden/>
              </w:rPr>
              <w:fldChar w:fldCharType="end"/>
            </w:r>
            <w:r w:rsidRPr="00E54CE0">
              <w:rPr>
                <w:rStyle w:val="Hyperlink"/>
                <w:noProof/>
              </w:rPr>
              <w:fldChar w:fldCharType="end"/>
            </w:r>
          </w:ins>
        </w:p>
        <w:p w14:paraId="1F62396D" w14:textId="2D51DF50" w:rsidR="005A7369" w:rsidRDefault="005A7369">
          <w:pPr>
            <w:pStyle w:val="TOC2"/>
            <w:rPr>
              <w:ins w:id="20" w:author="Kevin Gu" w:date="2020-03-25T16:47:00Z"/>
              <w:noProof/>
              <w:sz w:val="22"/>
              <w:szCs w:val="22"/>
              <w:lang w:val="en-US" w:eastAsia="zh-CN"/>
            </w:rPr>
          </w:pPr>
          <w:ins w:id="21" w:author="Kevin Gu" w:date="2020-03-25T16:47:00Z">
            <w:r w:rsidRPr="00E54CE0">
              <w:rPr>
                <w:rStyle w:val="Hyperlink"/>
                <w:noProof/>
              </w:rPr>
              <w:fldChar w:fldCharType="begin"/>
            </w:r>
            <w:r w:rsidRPr="00E54CE0">
              <w:rPr>
                <w:rStyle w:val="Hyperlink"/>
                <w:noProof/>
              </w:rPr>
              <w:instrText xml:space="preserve"> </w:instrText>
            </w:r>
            <w:r>
              <w:rPr>
                <w:noProof/>
              </w:rPr>
              <w:instrText>HYPERLINK \l "_Toc36047284"</w:instrText>
            </w:r>
            <w:r w:rsidRPr="00E54CE0">
              <w:rPr>
                <w:rStyle w:val="Hyperlink"/>
                <w:noProof/>
              </w:rPr>
              <w:instrText xml:space="preserve"> </w:instrText>
            </w:r>
            <w:r w:rsidRPr="00E54CE0">
              <w:rPr>
                <w:rStyle w:val="Hyperlink"/>
                <w:noProof/>
              </w:rPr>
              <w:fldChar w:fldCharType="separate"/>
            </w:r>
            <w:r w:rsidRPr="00E54CE0">
              <w:rPr>
                <w:rStyle w:val="Hyperlink"/>
                <w:noProof/>
              </w:rPr>
              <w:t>2.1</w:t>
            </w:r>
            <w:r>
              <w:rPr>
                <w:noProof/>
                <w:sz w:val="22"/>
                <w:szCs w:val="22"/>
                <w:lang w:val="en-US" w:eastAsia="zh-CN"/>
              </w:rPr>
              <w:tab/>
            </w:r>
            <w:r w:rsidRPr="00E54CE0">
              <w:rPr>
                <w:rStyle w:val="Hyperlink"/>
                <w:noProof/>
              </w:rPr>
              <w:t>Identification of the Site</w:t>
            </w:r>
            <w:r>
              <w:rPr>
                <w:noProof/>
                <w:webHidden/>
              </w:rPr>
              <w:tab/>
            </w:r>
            <w:r>
              <w:rPr>
                <w:noProof/>
                <w:webHidden/>
              </w:rPr>
              <w:fldChar w:fldCharType="begin"/>
            </w:r>
            <w:r>
              <w:rPr>
                <w:noProof/>
                <w:webHidden/>
              </w:rPr>
              <w:instrText xml:space="preserve"> PAGEREF _Toc36047284 \h </w:instrText>
            </w:r>
          </w:ins>
          <w:r>
            <w:rPr>
              <w:noProof/>
              <w:webHidden/>
            </w:rPr>
          </w:r>
          <w:r>
            <w:rPr>
              <w:noProof/>
              <w:webHidden/>
            </w:rPr>
            <w:fldChar w:fldCharType="separate"/>
          </w:r>
          <w:ins w:id="22" w:author="Kevin Gu" w:date="2020-03-25T16:47:00Z">
            <w:r>
              <w:rPr>
                <w:noProof/>
                <w:webHidden/>
              </w:rPr>
              <w:t>5</w:t>
            </w:r>
            <w:r>
              <w:rPr>
                <w:noProof/>
                <w:webHidden/>
              </w:rPr>
              <w:fldChar w:fldCharType="end"/>
            </w:r>
            <w:r w:rsidRPr="00E54CE0">
              <w:rPr>
                <w:rStyle w:val="Hyperlink"/>
                <w:noProof/>
              </w:rPr>
              <w:fldChar w:fldCharType="end"/>
            </w:r>
          </w:ins>
        </w:p>
        <w:p w14:paraId="1641C74B" w14:textId="7493E7F8" w:rsidR="005A7369" w:rsidRDefault="005A7369">
          <w:pPr>
            <w:pStyle w:val="TOC2"/>
            <w:rPr>
              <w:ins w:id="23" w:author="Kevin Gu" w:date="2020-03-25T16:47:00Z"/>
              <w:noProof/>
              <w:sz w:val="22"/>
              <w:szCs w:val="22"/>
              <w:lang w:val="en-US" w:eastAsia="zh-CN"/>
            </w:rPr>
          </w:pPr>
          <w:ins w:id="24" w:author="Kevin Gu" w:date="2020-03-25T16:47:00Z">
            <w:r w:rsidRPr="00E54CE0">
              <w:rPr>
                <w:rStyle w:val="Hyperlink"/>
                <w:noProof/>
              </w:rPr>
              <w:fldChar w:fldCharType="begin"/>
            </w:r>
            <w:r w:rsidRPr="00E54CE0">
              <w:rPr>
                <w:rStyle w:val="Hyperlink"/>
                <w:noProof/>
              </w:rPr>
              <w:instrText xml:space="preserve"> </w:instrText>
            </w:r>
            <w:r>
              <w:rPr>
                <w:noProof/>
              </w:rPr>
              <w:instrText>HYPERLINK \l "_Toc36047285"</w:instrText>
            </w:r>
            <w:r w:rsidRPr="00E54CE0">
              <w:rPr>
                <w:rStyle w:val="Hyperlink"/>
                <w:noProof/>
              </w:rPr>
              <w:instrText xml:space="preserve"> </w:instrText>
            </w:r>
            <w:r w:rsidRPr="00E54CE0">
              <w:rPr>
                <w:rStyle w:val="Hyperlink"/>
                <w:noProof/>
              </w:rPr>
              <w:fldChar w:fldCharType="separate"/>
            </w:r>
            <w:r w:rsidRPr="00E54CE0">
              <w:rPr>
                <w:rStyle w:val="Hyperlink"/>
                <w:noProof/>
              </w:rPr>
              <w:t>2.2</w:t>
            </w:r>
            <w:r>
              <w:rPr>
                <w:noProof/>
                <w:sz w:val="22"/>
                <w:szCs w:val="22"/>
                <w:lang w:val="en-US" w:eastAsia="zh-CN"/>
              </w:rPr>
              <w:tab/>
            </w:r>
            <w:r w:rsidRPr="00E54CE0">
              <w:rPr>
                <w:rStyle w:val="Hyperlink"/>
                <w:noProof/>
              </w:rPr>
              <w:t>Site Description</w:t>
            </w:r>
            <w:r>
              <w:rPr>
                <w:noProof/>
                <w:webHidden/>
              </w:rPr>
              <w:tab/>
            </w:r>
            <w:r>
              <w:rPr>
                <w:noProof/>
                <w:webHidden/>
              </w:rPr>
              <w:fldChar w:fldCharType="begin"/>
            </w:r>
            <w:r>
              <w:rPr>
                <w:noProof/>
                <w:webHidden/>
              </w:rPr>
              <w:instrText xml:space="preserve"> PAGEREF _Toc36047285 \h </w:instrText>
            </w:r>
          </w:ins>
          <w:r>
            <w:rPr>
              <w:noProof/>
              <w:webHidden/>
            </w:rPr>
          </w:r>
          <w:r>
            <w:rPr>
              <w:noProof/>
              <w:webHidden/>
            </w:rPr>
            <w:fldChar w:fldCharType="separate"/>
          </w:r>
          <w:ins w:id="25" w:author="Kevin Gu" w:date="2020-03-25T16:47:00Z">
            <w:r>
              <w:rPr>
                <w:noProof/>
                <w:webHidden/>
              </w:rPr>
              <w:t>5</w:t>
            </w:r>
            <w:r>
              <w:rPr>
                <w:noProof/>
                <w:webHidden/>
              </w:rPr>
              <w:fldChar w:fldCharType="end"/>
            </w:r>
            <w:r w:rsidRPr="00E54CE0">
              <w:rPr>
                <w:rStyle w:val="Hyperlink"/>
                <w:noProof/>
              </w:rPr>
              <w:fldChar w:fldCharType="end"/>
            </w:r>
          </w:ins>
        </w:p>
        <w:p w14:paraId="748740AA" w14:textId="32B9EA76" w:rsidR="005A7369" w:rsidRDefault="005A7369">
          <w:pPr>
            <w:pStyle w:val="TOC1"/>
            <w:rPr>
              <w:ins w:id="26" w:author="Kevin Gu" w:date="2020-03-25T16:47:00Z"/>
              <w:noProof/>
              <w:sz w:val="22"/>
              <w:szCs w:val="22"/>
              <w:lang w:val="en-US" w:eastAsia="zh-CN"/>
            </w:rPr>
          </w:pPr>
          <w:ins w:id="27" w:author="Kevin Gu" w:date="2020-03-25T16:47:00Z">
            <w:r w:rsidRPr="00E54CE0">
              <w:rPr>
                <w:rStyle w:val="Hyperlink"/>
                <w:noProof/>
              </w:rPr>
              <w:fldChar w:fldCharType="begin"/>
            </w:r>
            <w:r w:rsidRPr="00E54CE0">
              <w:rPr>
                <w:rStyle w:val="Hyperlink"/>
                <w:noProof/>
              </w:rPr>
              <w:instrText xml:space="preserve"> </w:instrText>
            </w:r>
            <w:r>
              <w:rPr>
                <w:noProof/>
              </w:rPr>
              <w:instrText>HYPERLINK \l "_Toc36047286"</w:instrText>
            </w:r>
            <w:r w:rsidRPr="00E54CE0">
              <w:rPr>
                <w:rStyle w:val="Hyperlink"/>
                <w:noProof/>
              </w:rPr>
              <w:instrText xml:space="preserve"> </w:instrText>
            </w:r>
            <w:r w:rsidRPr="00E54CE0">
              <w:rPr>
                <w:rStyle w:val="Hyperlink"/>
                <w:noProof/>
              </w:rPr>
              <w:fldChar w:fldCharType="separate"/>
            </w:r>
            <w:r w:rsidRPr="00E54CE0">
              <w:rPr>
                <w:rStyle w:val="Hyperlink"/>
                <w:noProof/>
              </w:rPr>
              <w:t>3</w:t>
            </w:r>
            <w:r>
              <w:rPr>
                <w:noProof/>
                <w:sz w:val="22"/>
                <w:szCs w:val="22"/>
                <w:lang w:val="en-US" w:eastAsia="zh-CN"/>
              </w:rPr>
              <w:tab/>
            </w:r>
            <w:r w:rsidRPr="00E54CE0">
              <w:rPr>
                <w:rStyle w:val="Hyperlink"/>
                <w:noProof/>
              </w:rPr>
              <w:t>Conformance Claim</w:t>
            </w:r>
            <w:r>
              <w:rPr>
                <w:noProof/>
                <w:webHidden/>
              </w:rPr>
              <w:tab/>
            </w:r>
            <w:r>
              <w:rPr>
                <w:noProof/>
                <w:webHidden/>
              </w:rPr>
              <w:fldChar w:fldCharType="begin"/>
            </w:r>
            <w:r>
              <w:rPr>
                <w:noProof/>
                <w:webHidden/>
              </w:rPr>
              <w:instrText xml:space="preserve"> PAGEREF _Toc36047286 \h </w:instrText>
            </w:r>
          </w:ins>
          <w:r>
            <w:rPr>
              <w:noProof/>
              <w:webHidden/>
            </w:rPr>
          </w:r>
          <w:r>
            <w:rPr>
              <w:noProof/>
              <w:webHidden/>
            </w:rPr>
            <w:fldChar w:fldCharType="separate"/>
          </w:r>
          <w:ins w:id="28" w:author="Kevin Gu" w:date="2020-03-25T16:47:00Z">
            <w:r>
              <w:rPr>
                <w:noProof/>
                <w:webHidden/>
              </w:rPr>
              <w:t>7</w:t>
            </w:r>
            <w:r>
              <w:rPr>
                <w:noProof/>
                <w:webHidden/>
              </w:rPr>
              <w:fldChar w:fldCharType="end"/>
            </w:r>
            <w:r w:rsidRPr="00E54CE0">
              <w:rPr>
                <w:rStyle w:val="Hyperlink"/>
                <w:noProof/>
              </w:rPr>
              <w:fldChar w:fldCharType="end"/>
            </w:r>
          </w:ins>
        </w:p>
        <w:p w14:paraId="03C8B159" w14:textId="3FFC04BF" w:rsidR="005A7369" w:rsidRDefault="005A7369">
          <w:pPr>
            <w:pStyle w:val="TOC1"/>
            <w:rPr>
              <w:ins w:id="29" w:author="Kevin Gu" w:date="2020-03-25T16:47:00Z"/>
              <w:noProof/>
              <w:sz w:val="22"/>
              <w:szCs w:val="22"/>
              <w:lang w:val="en-US" w:eastAsia="zh-CN"/>
            </w:rPr>
          </w:pPr>
          <w:ins w:id="30" w:author="Kevin Gu" w:date="2020-03-25T16:47:00Z">
            <w:r w:rsidRPr="00E54CE0">
              <w:rPr>
                <w:rStyle w:val="Hyperlink"/>
                <w:noProof/>
              </w:rPr>
              <w:fldChar w:fldCharType="begin"/>
            </w:r>
            <w:r w:rsidRPr="00E54CE0">
              <w:rPr>
                <w:rStyle w:val="Hyperlink"/>
                <w:noProof/>
              </w:rPr>
              <w:instrText xml:space="preserve"> </w:instrText>
            </w:r>
            <w:r>
              <w:rPr>
                <w:noProof/>
              </w:rPr>
              <w:instrText>HYPERLINK \l "_Toc36047287"</w:instrText>
            </w:r>
            <w:r w:rsidRPr="00E54CE0">
              <w:rPr>
                <w:rStyle w:val="Hyperlink"/>
                <w:noProof/>
              </w:rPr>
              <w:instrText xml:space="preserve"> </w:instrText>
            </w:r>
            <w:r w:rsidRPr="00E54CE0">
              <w:rPr>
                <w:rStyle w:val="Hyperlink"/>
                <w:noProof/>
              </w:rPr>
              <w:fldChar w:fldCharType="separate"/>
            </w:r>
            <w:r w:rsidRPr="00E54CE0">
              <w:rPr>
                <w:rStyle w:val="Hyperlink"/>
                <w:noProof/>
                <w:lang w:eastAsia="zh-CN"/>
              </w:rPr>
              <w:t>4</w:t>
            </w:r>
            <w:r>
              <w:rPr>
                <w:noProof/>
                <w:sz w:val="22"/>
                <w:szCs w:val="22"/>
                <w:lang w:val="en-US" w:eastAsia="zh-CN"/>
              </w:rPr>
              <w:tab/>
            </w:r>
            <w:r w:rsidRPr="00E54CE0">
              <w:rPr>
                <w:rStyle w:val="Hyperlink"/>
                <w:noProof/>
              </w:rPr>
              <w:t>Security Problem Definition</w:t>
            </w:r>
            <w:r>
              <w:rPr>
                <w:noProof/>
                <w:webHidden/>
              </w:rPr>
              <w:tab/>
            </w:r>
            <w:r>
              <w:rPr>
                <w:noProof/>
                <w:webHidden/>
              </w:rPr>
              <w:fldChar w:fldCharType="begin"/>
            </w:r>
            <w:r>
              <w:rPr>
                <w:noProof/>
                <w:webHidden/>
              </w:rPr>
              <w:instrText xml:space="preserve"> PAGEREF _Toc36047287 \h </w:instrText>
            </w:r>
          </w:ins>
          <w:r>
            <w:rPr>
              <w:noProof/>
              <w:webHidden/>
            </w:rPr>
          </w:r>
          <w:r>
            <w:rPr>
              <w:noProof/>
              <w:webHidden/>
            </w:rPr>
            <w:fldChar w:fldCharType="separate"/>
          </w:r>
          <w:ins w:id="31" w:author="Kevin Gu" w:date="2020-03-25T16:47:00Z">
            <w:r>
              <w:rPr>
                <w:noProof/>
                <w:webHidden/>
              </w:rPr>
              <w:t>8</w:t>
            </w:r>
            <w:r>
              <w:rPr>
                <w:noProof/>
                <w:webHidden/>
              </w:rPr>
              <w:fldChar w:fldCharType="end"/>
            </w:r>
            <w:r w:rsidRPr="00E54CE0">
              <w:rPr>
                <w:rStyle w:val="Hyperlink"/>
                <w:noProof/>
              </w:rPr>
              <w:fldChar w:fldCharType="end"/>
            </w:r>
          </w:ins>
        </w:p>
        <w:p w14:paraId="454852E9" w14:textId="278565BD" w:rsidR="005A7369" w:rsidRDefault="005A7369">
          <w:pPr>
            <w:pStyle w:val="TOC2"/>
            <w:rPr>
              <w:ins w:id="32" w:author="Kevin Gu" w:date="2020-03-25T16:47:00Z"/>
              <w:noProof/>
              <w:sz w:val="22"/>
              <w:szCs w:val="22"/>
              <w:lang w:val="en-US" w:eastAsia="zh-CN"/>
            </w:rPr>
          </w:pPr>
          <w:ins w:id="33" w:author="Kevin Gu" w:date="2020-03-25T16:47:00Z">
            <w:r w:rsidRPr="00E54CE0">
              <w:rPr>
                <w:rStyle w:val="Hyperlink"/>
                <w:noProof/>
              </w:rPr>
              <w:fldChar w:fldCharType="begin"/>
            </w:r>
            <w:r w:rsidRPr="00E54CE0">
              <w:rPr>
                <w:rStyle w:val="Hyperlink"/>
                <w:noProof/>
              </w:rPr>
              <w:instrText xml:space="preserve"> </w:instrText>
            </w:r>
            <w:r>
              <w:rPr>
                <w:noProof/>
              </w:rPr>
              <w:instrText>HYPERLINK \l "_Toc36047288"</w:instrText>
            </w:r>
            <w:r w:rsidRPr="00E54CE0">
              <w:rPr>
                <w:rStyle w:val="Hyperlink"/>
                <w:noProof/>
              </w:rPr>
              <w:instrText xml:space="preserve"> </w:instrText>
            </w:r>
            <w:r w:rsidRPr="00E54CE0">
              <w:rPr>
                <w:rStyle w:val="Hyperlink"/>
                <w:noProof/>
              </w:rPr>
              <w:fldChar w:fldCharType="separate"/>
            </w:r>
            <w:r w:rsidRPr="00E54CE0">
              <w:rPr>
                <w:rStyle w:val="Hyperlink"/>
                <w:noProof/>
              </w:rPr>
              <w:t>4.1</w:t>
            </w:r>
            <w:r>
              <w:rPr>
                <w:noProof/>
                <w:sz w:val="22"/>
                <w:szCs w:val="22"/>
                <w:lang w:val="en-US" w:eastAsia="zh-CN"/>
              </w:rPr>
              <w:tab/>
            </w:r>
            <w:r w:rsidRPr="00E54CE0">
              <w:rPr>
                <w:rStyle w:val="Hyperlink"/>
                <w:noProof/>
              </w:rPr>
              <w:t>Assets</w:t>
            </w:r>
            <w:r>
              <w:rPr>
                <w:noProof/>
                <w:webHidden/>
              </w:rPr>
              <w:tab/>
            </w:r>
            <w:r>
              <w:rPr>
                <w:noProof/>
                <w:webHidden/>
              </w:rPr>
              <w:fldChar w:fldCharType="begin"/>
            </w:r>
            <w:r>
              <w:rPr>
                <w:noProof/>
                <w:webHidden/>
              </w:rPr>
              <w:instrText xml:space="preserve"> PAGEREF _Toc36047288 \h </w:instrText>
            </w:r>
          </w:ins>
          <w:r>
            <w:rPr>
              <w:noProof/>
              <w:webHidden/>
            </w:rPr>
          </w:r>
          <w:r>
            <w:rPr>
              <w:noProof/>
              <w:webHidden/>
            </w:rPr>
            <w:fldChar w:fldCharType="separate"/>
          </w:r>
          <w:ins w:id="34" w:author="Kevin Gu" w:date="2020-03-25T16:47:00Z">
            <w:r>
              <w:rPr>
                <w:noProof/>
                <w:webHidden/>
              </w:rPr>
              <w:t>8</w:t>
            </w:r>
            <w:r>
              <w:rPr>
                <w:noProof/>
                <w:webHidden/>
              </w:rPr>
              <w:fldChar w:fldCharType="end"/>
            </w:r>
            <w:r w:rsidRPr="00E54CE0">
              <w:rPr>
                <w:rStyle w:val="Hyperlink"/>
                <w:noProof/>
              </w:rPr>
              <w:fldChar w:fldCharType="end"/>
            </w:r>
          </w:ins>
        </w:p>
        <w:p w14:paraId="02A19B9A" w14:textId="1D3B6E6E" w:rsidR="005A7369" w:rsidRDefault="005A7369">
          <w:pPr>
            <w:pStyle w:val="TOC2"/>
            <w:rPr>
              <w:ins w:id="35" w:author="Kevin Gu" w:date="2020-03-25T16:47:00Z"/>
              <w:noProof/>
              <w:sz w:val="22"/>
              <w:szCs w:val="22"/>
              <w:lang w:val="en-US" w:eastAsia="zh-CN"/>
            </w:rPr>
          </w:pPr>
          <w:ins w:id="36" w:author="Kevin Gu" w:date="2020-03-25T16:47:00Z">
            <w:r w:rsidRPr="00E54CE0">
              <w:rPr>
                <w:rStyle w:val="Hyperlink"/>
                <w:noProof/>
              </w:rPr>
              <w:fldChar w:fldCharType="begin"/>
            </w:r>
            <w:r w:rsidRPr="00E54CE0">
              <w:rPr>
                <w:rStyle w:val="Hyperlink"/>
                <w:noProof/>
              </w:rPr>
              <w:instrText xml:space="preserve"> </w:instrText>
            </w:r>
            <w:r>
              <w:rPr>
                <w:noProof/>
              </w:rPr>
              <w:instrText>HYPERLINK \l "_Toc36047289"</w:instrText>
            </w:r>
            <w:r w:rsidRPr="00E54CE0">
              <w:rPr>
                <w:rStyle w:val="Hyperlink"/>
                <w:noProof/>
              </w:rPr>
              <w:instrText xml:space="preserve"> </w:instrText>
            </w:r>
            <w:r w:rsidRPr="00E54CE0">
              <w:rPr>
                <w:rStyle w:val="Hyperlink"/>
                <w:noProof/>
              </w:rPr>
              <w:fldChar w:fldCharType="separate"/>
            </w:r>
            <w:r w:rsidRPr="00E54CE0">
              <w:rPr>
                <w:rStyle w:val="Hyperlink"/>
                <w:noProof/>
              </w:rPr>
              <w:t>4.2</w:t>
            </w:r>
            <w:r>
              <w:rPr>
                <w:noProof/>
                <w:sz w:val="22"/>
                <w:szCs w:val="22"/>
                <w:lang w:val="en-US" w:eastAsia="zh-CN"/>
              </w:rPr>
              <w:tab/>
            </w:r>
            <w:r w:rsidRPr="00E54CE0">
              <w:rPr>
                <w:rStyle w:val="Hyperlink"/>
                <w:noProof/>
              </w:rPr>
              <w:t>Threats</w:t>
            </w:r>
            <w:r>
              <w:rPr>
                <w:noProof/>
                <w:webHidden/>
              </w:rPr>
              <w:tab/>
            </w:r>
            <w:r>
              <w:rPr>
                <w:noProof/>
                <w:webHidden/>
              </w:rPr>
              <w:fldChar w:fldCharType="begin"/>
            </w:r>
            <w:r>
              <w:rPr>
                <w:noProof/>
                <w:webHidden/>
              </w:rPr>
              <w:instrText xml:space="preserve"> PAGEREF _Toc36047289 \h </w:instrText>
            </w:r>
          </w:ins>
          <w:r>
            <w:rPr>
              <w:noProof/>
              <w:webHidden/>
            </w:rPr>
          </w:r>
          <w:r>
            <w:rPr>
              <w:noProof/>
              <w:webHidden/>
            </w:rPr>
            <w:fldChar w:fldCharType="separate"/>
          </w:r>
          <w:ins w:id="37" w:author="Kevin Gu" w:date="2020-03-25T16:47:00Z">
            <w:r>
              <w:rPr>
                <w:noProof/>
                <w:webHidden/>
              </w:rPr>
              <w:t>8</w:t>
            </w:r>
            <w:r>
              <w:rPr>
                <w:noProof/>
                <w:webHidden/>
              </w:rPr>
              <w:fldChar w:fldCharType="end"/>
            </w:r>
            <w:r w:rsidRPr="00E54CE0">
              <w:rPr>
                <w:rStyle w:val="Hyperlink"/>
                <w:noProof/>
              </w:rPr>
              <w:fldChar w:fldCharType="end"/>
            </w:r>
          </w:ins>
        </w:p>
        <w:p w14:paraId="0CDB0617" w14:textId="016789AF" w:rsidR="005A7369" w:rsidRDefault="005A7369">
          <w:pPr>
            <w:pStyle w:val="TOC2"/>
            <w:rPr>
              <w:ins w:id="38" w:author="Kevin Gu" w:date="2020-03-25T16:47:00Z"/>
              <w:noProof/>
              <w:sz w:val="22"/>
              <w:szCs w:val="22"/>
              <w:lang w:val="en-US" w:eastAsia="zh-CN"/>
            </w:rPr>
          </w:pPr>
          <w:ins w:id="39" w:author="Kevin Gu" w:date="2020-03-25T16:47:00Z">
            <w:r w:rsidRPr="00E54CE0">
              <w:rPr>
                <w:rStyle w:val="Hyperlink"/>
                <w:noProof/>
              </w:rPr>
              <w:fldChar w:fldCharType="begin"/>
            </w:r>
            <w:r w:rsidRPr="00E54CE0">
              <w:rPr>
                <w:rStyle w:val="Hyperlink"/>
                <w:noProof/>
              </w:rPr>
              <w:instrText xml:space="preserve"> </w:instrText>
            </w:r>
            <w:r>
              <w:rPr>
                <w:noProof/>
              </w:rPr>
              <w:instrText>HYPERLINK \l "_Toc36047290"</w:instrText>
            </w:r>
            <w:r w:rsidRPr="00E54CE0">
              <w:rPr>
                <w:rStyle w:val="Hyperlink"/>
                <w:noProof/>
              </w:rPr>
              <w:instrText xml:space="preserve"> </w:instrText>
            </w:r>
            <w:r w:rsidRPr="00E54CE0">
              <w:rPr>
                <w:rStyle w:val="Hyperlink"/>
                <w:noProof/>
              </w:rPr>
              <w:fldChar w:fldCharType="separate"/>
            </w:r>
            <w:r w:rsidRPr="00E54CE0">
              <w:rPr>
                <w:rStyle w:val="Hyperlink"/>
                <w:noProof/>
              </w:rPr>
              <w:t>4.3</w:t>
            </w:r>
            <w:r>
              <w:rPr>
                <w:noProof/>
                <w:sz w:val="22"/>
                <w:szCs w:val="22"/>
                <w:lang w:val="en-US" w:eastAsia="zh-CN"/>
              </w:rPr>
              <w:tab/>
            </w:r>
            <w:r w:rsidRPr="00E54CE0">
              <w:rPr>
                <w:rStyle w:val="Hyperlink"/>
                <w:noProof/>
              </w:rPr>
              <w:t>Organizational Security Policies</w:t>
            </w:r>
            <w:r>
              <w:rPr>
                <w:noProof/>
                <w:webHidden/>
              </w:rPr>
              <w:tab/>
            </w:r>
            <w:r>
              <w:rPr>
                <w:noProof/>
                <w:webHidden/>
              </w:rPr>
              <w:fldChar w:fldCharType="begin"/>
            </w:r>
            <w:r>
              <w:rPr>
                <w:noProof/>
                <w:webHidden/>
              </w:rPr>
              <w:instrText xml:space="preserve"> PAGEREF _Toc36047290 \h </w:instrText>
            </w:r>
          </w:ins>
          <w:r>
            <w:rPr>
              <w:noProof/>
              <w:webHidden/>
            </w:rPr>
          </w:r>
          <w:r>
            <w:rPr>
              <w:noProof/>
              <w:webHidden/>
            </w:rPr>
            <w:fldChar w:fldCharType="separate"/>
          </w:r>
          <w:ins w:id="40" w:author="Kevin Gu" w:date="2020-03-25T16:47:00Z">
            <w:r>
              <w:rPr>
                <w:noProof/>
                <w:webHidden/>
              </w:rPr>
              <w:t>10</w:t>
            </w:r>
            <w:r>
              <w:rPr>
                <w:noProof/>
                <w:webHidden/>
              </w:rPr>
              <w:fldChar w:fldCharType="end"/>
            </w:r>
            <w:r w:rsidRPr="00E54CE0">
              <w:rPr>
                <w:rStyle w:val="Hyperlink"/>
                <w:noProof/>
              </w:rPr>
              <w:fldChar w:fldCharType="end"/>
            </w:r>
          </w:ins>
        </w:p>
        <w:p w14:paraId="49855B1A" w14:textId="2450E610" w:rsidR="005A7369" w:rsidRDefault="005A7369">
          <w:pPr>
            <w:pStyle w:val="TOC2"/>
            <w:rPr>
              <w:ins w:id="41" w:author="Kevin Gu" w:date="2020-03-25T16:47:00Z"/>
              <w:noProof/>
              <w:sz w:val="22"/>
              <w:szCs w:val="22"/>
              <w:lang w:val="en-US" w:eastAsia="zh-CN"/>
            </w:rPr>
          </w:pPr>
          <w:ins w:id="42" w:author="Kevin Gu" w:date="2020-03-25T16:47:00Z">
            <w:r w:rsidRPr="00E54CE0">
              <w:rPr>
                <w:rStyle w:val="Hyperlink"/>
                <w:noProof/>
              </w:rPr>
              <w:fldChar w:fldCharType="begin"/>
            </w:r>
            <w:r w:rsidRPr="00E54CE0">
              <w:rPr>
                <w:rStyle w:val="Hyperlink"/>
                <w:noProof/>
              </w:rPr>
              <w:instrText xml:space="preserve"> </w:instrText>
            </w:r>
            <w:r>
              <w:rPr>
                <w:noProof/>
              </w:rPr>
              <w:instrText>HYPERLINK \l "_Toc36047291"</w:instrText>
            </w:r>
            <w:r w:rsidRPr="00E54CE0">
              <w:rPr>
                <w:rStyle w:val="Hyperlink"/>
                <w:noProof/>
              </w:rPr>
              <w:instrText xml:space="preserve"> </w:instrText>
            </w:r>
            <w:r w:rsidRPr="00E54CE0">
              <w:rPr>
                <w:rStyle w:val="Hyperlink"/>
                <w:noProof/>
              </w:rPr>
              <w:fldChar w:fldCharType="separate"/>
            </w:r>
            <w:r w:rsidRPr="00E54CE0">
              <w:rPr>
                <w:rStyle w:val="Hyperlink"/>
                <w:noProof/>
              </w:rPr>
              <w:t>4.4</w:t>
            </w:r>
            <w:r>
              <w:rPr>
                <w:noProof/>
                <w:sz w:val="22"/>
                <w:szCs w:val="22"/>
                <w:lang w:val="en-US" w:eastAsia="zh-CN"/>
              </w:rPr>
              <w:tab/>
            </w:r>
            <w:r w:rsidRPr="00E54CE0">
              <w:rPr>
                <w:rStyle w:val="Hyperlink"/>
                <w:noProof/>
              </w:rPr>
              <w:t>Assumptions</w:t>
            </w:r>
            <w:r>
              <w:rPr>
                <w:noProof/>
                <w:webHidden/>
              </w:rPr>
              <w:tab/>
            </w:r>
            <w:r>
              <w:rPr>
                <w:noProof/>
                <w:webHidden/>
              </w:rPr>
              <w:fldChar w:fldCharType="begin"/>
            </w:r>
            <w:r>
              <w:rPr>
                <w:noProof/>
                <w:webHidden/>
              </w:rPr>
              <w:instrText xml:space="preserve"> PAGEREF _Toc36047291 \h </w:instrText>
            </w:r>
          </w:ins>
          <w:r>
            <w:rPr>
              <w:noProof/>
              <w:webHidden/>
            </w:rPr>
          </w:r>
          <w:r>
            <w:rPr>
              <w:noProof/>
              <w:webHidden/>
            </w:rPr>
            <w:fldChar w:fldCharType="separate"/>
          </w:r>
          <w:ins w:id="43" w:author="Kevin Gu" w:date="2020-03-25T16:47:00Z">
            <w:r>
              <w:rPr>
                <w:noProof/>
                <w:webHidden/>
              </w:rPr>
              <w:t>12</w:t>
            </w:r>
            <w:r>
              <w:rPr>
                <w:noProof/>
                <w:webHidden/>
              </w:rPr>
              <w:fldChar w:fldCharType="end"/>
            </w:r>
            <w:r w:rsidRPr="00E54CE0">
              <w:rPr>
                <w:rStyle w:val="Hyperlink"/>
                <w:noProof/>
              </w:rPr>
              <w:fldChar w:fldCharType="end"/>
            </w:r>
          </w:ins>
        </w:p>
        <w:p w14:paraId="1C04CE81" w14:textId="445233D7" w:rsidR="005A7369" w:rsidRDefault="005A7369">
          <w:pPr>
            <w:pStyle w:val="TOC1"/>
            <w:rPr>
              <w:ins w:id="44" w:author="Kevin Gu" w:date="2020-03-25T16:47:00Z"/>
              <w:noProof/>
              <w:sz w:val="22"/>
              <w:szCs w:val="22"/>
              <w:lang w:val="en-US" w:eastAsia="zh-CN"/>
            </w:rPr>
          </w:pPr>
          <w:ins w:id="45" w:author="Kevin Gu" w:date="2020-03-25T16:47:00Z">
            <w:r w:rsidRPr="00E54CE0">
              <w:rPr>
                <w:rStyle w:val="Hyperlink"/>
                <w:noProof/>
              </w:rPr>
              <w:fldChar w:fldCharType="begin"/>
            </w:r>
            <w:r w:rsidRPr="00E54CE0">
              <w:rPr>
                <w:rStyle w:val="Hyperlink"/>
                <w:noProof/>
              </w:rPr>
              <w:instrText xml:space="preserve"> </w:instrText>
            </w:r>
            <w:r>
              <w:rPr>
                <w:noProof/>
              </w:rPr>
              <w:instrText>HYPERLINK \l "_Toc36047292"</w:instrText>
            </w:r>
            <w:r w:rsidRPr="00E54CE0">
              <w:rPr>
                <w:rStyle w:val="Hyperlink"/>
                <w:noProof/>
              </w:rPr>
              <w:instrText xml:space="preserve"> </w:instrText>
            </w:r>
            <w:r w:rsidRPr="00E54CE0">
              <w:rPr>
                <w:rStyle w:val="Hyperlink"/>
                <w:noProof/>
              </w:rPr>
              <w:fldChar w:fldCharType="separate"/>
            </w:r>
            <w:r w:rsidRPr="00E54CE0">
              <w:rPr>
                <w:rStyle w:val="Hyperlink"/>
                <w:noProof/>
              </w:rPr>
              <w:t>5</w:t>
            </w:r>
            <w:r>
              <w:rPr>
                <w:noProof/>
                <w:sz w:val="22"/>
                <w:szCs w:val="22"/>
                <w:lang w:val="en-US" w:eastAsia="zh-CN"/>
              </w:rPr>
              <w:tab/>
            </w:r>
            <w:r w:rsidRPr="00E54CE0">
              <w:rPr>
                <w:rStyle w:val="Hyperlink"/>
                <w:noProof/>
              </w:rPr>
              <w:t>Security Objectives</w:t>
            </w:r>
            <w:r>
              <w:rPr>
                <w:noProof/>
                <w:webHidden/>
              </w:rPr>
              <w:tab/>
            </w:r>
            <w:r>
              <w:rPr>
                <w:noProof/>
                <w:webHidden/>
              </w:rPr>
              <w:fldChar w:fldCharType="begin"/>
            </w:r>
            <w:r>
              <w:rPr>
                <w:noProof/>
                <w:webHidden/>
              </w:rPr>
              <w:instrText xml:space="preserve"> PAGEREF _Toc36047292 \h </w:instrText>
            </w:r>
          </w:ins>
          <w:r>
            <w:rPr>
              <w:noProof/>
              <w:webHidden/>
            </w:rPr>
          </w:r>
          <w:r>
            <w:rPr>
              <w:noProof/>
              <w:webHidden/>
            </w:rPr>
            <w:fldChar w:fldCharType="separate"/>
          </w:r>
          <w:ins w:id="46" w:author="Kevin Gu" w:date="2020-03-25T16:47:00Z">
            <w:r>
              <w:rPr>
                <w:noProof/>
                <w:webHidden/>
              </w:rPr>
              <w:t>14</w:t>
            </w:r>
            <w:r>
              <w:rPr>
                <w:noProof/>
                <w:webHidden/>
              </w:rPr>
              <w:fldChar w:fldCharType="end"/>
            </w:r>
            <w:r w:rsidRPr="00E54CE0">
              <w:rPr>
                <w:rStyle w:val="Hyperlink"/>
                <w:noProof/>
              </w:rPr>
              <w:fldChar w:fldCharType="end"/>
            </w:r>
          </w:ins>
        </w:p>
        <w:p w14:paraId="7F72DBCA" w14:textId="684B9DCB" w:rsidR="005A7369" w:rsidRDefault="005A7369">
          <w:pPr>
            <w:pStyle w:val="TOC2"/>
            <w:rPr>
              <w:ins w:id="47" w:author="Kevin Gu" w:date="2020-03-25T16:47:00Z"/>
              <w:noProof/>
              <w:sz w:val="22"/>
              <w:szCs w:val="22"/>
              <w:lang w:val="en-US" w:eastAsia="zh-CN"/>
            </w:rPr>
          </w:pPr>
          <w:ins w:id="48" w:author="Kevin Gu" w:date="2020-03-25T16:47:00Z">
            <w:r w:rsidRPr="00E54CE0">
              <w:rPr>
                <w:rStyle w:val="Hyperlink"/>
                <w:noProof/>
              </w:rPr>
              <w:fldChar w:fldCharType="begin"/>
            </w:r>
            <w:r w:rsidRPr="00E54CE0">
              <w:rPr>
                <w:rStyle w:val="Hyperlink"/>
                <w:noProof/>
              </w:rPr>
              <w:instrText xml:space="preserve"> </w:instrText>
            </w:r>
            <w:r>
              <w:rPr>
                <w:noProof/>
              </w:rPr>
              <w:instrText>HYPERLINK \l "_Toc36047293"</w:instrText>
            </w:r>
            <w:r w:rsidRPr="00E54CE0">
              <w:rPr>
                <w:rStyle w:val="Hyperlink"/>
                <w:noProof/>
              </w:rPr>
              <w:instrText xml:space="preserve"> </w:instrText>
            </w:r>
            <w:r w:rsidRPr="00E54CE0">
              <w:rPr>
                <w:rStyle w:val="Hyperlink"/>
                <w:noProof/>
              </w:rPr>
              <w:fldChar w:fldCharType="separate"/>
            </w:r>
            <w:r w:rsidRPr="00E54CE0">
              <w:rPr>
                <w:rStyle w:val="Hyperlink"/>
                <w:noProof/>
              </w:rPr>
              <w:t>5.1</w:t>
            </w:r>
            <w:r>
              <w:rPr>
                <w:noProof/>
                <w:sz w:val="22"/>
                <w:szCs w:val="22"/>
                <w:lang w:val="en-US" w:eastAsia="zh-CN"/>
              </w:rPr>
              <w:tab/>
            </w:r>
            <w:r w:rsidRPr="00E54CE0">
              <w:rPr>
                <w:rStyle w:val="Hyperlink"/>
                <w:noProof/>
              </w:rPr>
              <w:t>Security Objectives Rationale</w:t>
            </w:r>
            <w:r>
              <w:rPr>
                <w:noProof/>
                <w:webHidden/>
              </w:rPr>
              <w:tab/>
            </w:r>
            <w:r>
              <w:rPr>
                <w:noProof/>
                <w:webHidden/>
              </w:rPr>
              <w:fldChar w:fldCharType="begin"/>
            </w:r>
            <w:r>
              <w:rPr>
                <w:noProof/>
                <w:webHidden/>
              </w:rPr>
              <w:instrText xml:space="preserve"> PAGEREF _Toc36047293 \h </w:instrText>
            </w:r>
          </w:ins>
          <w:r>
            <w:rPr>
              <w:noProof/>
              <w:webHidden/>
            </w:rPr>
          </w:r>
          <w:r>
            <w:rPr>
              <w:noProof/>
              <w:webHidden/>
            </w:rPr>
            <w:fldChar w:fldCharType="separate"/>
          </w:r>
          <w:ins w:id="49" w:author="Kevin Gu" w:date="2020-03-25T16:47:00Z">
            <w:r>
              <w:rPr>
                <w:noProof/>
                <w:webHidden/>
              </w:rPr>
              <w:t>17</w:t>
            </w:r>
            <w:r>
              <w:rPr>
                <w:noProof/>
                <w:webHidden/>
              </w:rPr>
              <w:fldChar w:fldCharType="end"/>
            </w:r>
            <w:r w:rsidRPr="00E54CE0">
              <w:rPr>
                <w:rStyle w:val="Hyperlink"/>
                <w:noProof/>
              </w:rPr>
              <w:fldChar w:fldCharType="end"/>
            </w:r>
          </w:ins>
        </w:p>
        <w:p w14:paraId="7466C5AC" w14:textId="7A7470C1" w:rsidR="005A7369" w:rsidRDefault="005A7369">
          <w:pPr>
            <w:pStyle w:val="TOC1"/>
            <w:rPr>
              <w:ins w:id="50" w:author="Kevin Gu" w:date="2020-03-25T16:47:00Z"/>
              <w:noProof/>
              <w:sz w:val="22"/>
              <w:szCs w:val="22"/>
              <w:lang w:val="en-US" w:eastAsia="zh-CN"/>
            </w:rPr>
          </w:pPr>
          <w:ins w:id="51" w:author="Kevin Gu" w:date="2020-03-25T16:47:00Z">
            <w:r w:rsidRPr="00E54CE0">
              <w:rPr>
                <w:rStyle w:val="Hyperlink"/>
                <w:noProof/>
              </w:rPr>
              <w:fldChar w:fldCharType="begin"/>
            </w:r>
            <w:r w:rsidRPr="00E54CE0">
              <w:rPr>
                <w:rStyle w:val="Hyperlink"/>
                <w:noProof/>
              </w:rPr>
              <w:instrText xml:space="preserve"> </w:instrText>
            </w:r>
            <w:r>
              <w:rPr>
                <w:noProof/>
              </w:rPr>
              <w:instrText>HYPERLINK \l "_Toc36047294"</w:instrText>
            </w:r>
            <w:r w:rsidRPr="00E54CE0">
              <w:rPr>
                <w:rStyle w:val="Hyperlink"/>
                <w:noProof/>
              </w:rPr>
              <w:instrText xml:space="preserve"> </w:instrText>
            </w:r>
            <w:r w:rsidRPr="00E54CE0">
              <w:rPr>
                <w:rStyle w:val="Hyperlink"/>
                <w:noProof/>
              </w:rPr>
              <w:fldChar w:fldCharType="separate"/>
            </w:r>
            <w:r w:rsidRPr="00E54CE0">
              <w:rPr>
                <w:rStyle w:val="Hyperlink"/>
                <w:noProof/>
              </w:rPr>
              <w:t>6</w:t>
            </w:r>
            <w:r>
              <w:rPr>
                <w:noProof/>
                <w:sz w:val="22"/>
                <w:szCs w:val="22"/>
                <w:lang w:val="en-US" w:eastAsia="zh-CN"/>
              </w:rPr>
              <w:tab/>
            </w:r>
            <w:r w:rsidRPr="00E54CE0">
              <w:rPr>
                <w:rStyle w:val="Hyperlink"/>
                <w:noProof/>
              </w:rPr>
              <w:t>Extended Assurance Components Definition</w:t>
            </w:r>
            <w:r>
              <w:rPr>
                <w:noProof/>
                <w:webHidden/>
              </w:rPr>
              <w:tab/>
            </w:r>
            <w:r>
              <w:rPr>
                <w:noProof/>
                <w:webHidden/>
              </w:rPr>
              <w:fldChar w:fldCharType="begin"/>
            </w:r>
            <w:r>
              <w:rPr>
                <w:noProof/>
                <w:webHidden/>
              </w:rPr>
              <w:instrText xml:space="preserve"> PAGEREF _Toc36047294 \h </w:instrText>
            </w:r>
          </w:ins>
          <w:r>
            <w:rPr>
              <w:noProof/>
              <w:webHidden/>
            </w:rPr>
          </w:r>
          <w:r>
            <w:rPr>
              <w:noProof/>
              <w:webHidden/>
            </w:rPr>
            <w:fldChar w:fldCharType="separate"/>
          </w:r>
          <w:ins w:id="52" w:author="Kevin Gu" w:date="2020-03-25T16:47:00Z">
            <w:r>
              <w:rPr>
                <w:noProof/>
                <w:webHidden/>
              </w:rPr>
              <w:t>23</w:t>
            </w:r>
            <w:r>
              <w:rPr>
                <w:noProof/>
                <w:webHidden/>
              </w:rPr>
              <w:fldChar w:fldCharType="end"/>
            </w:r>
            <w:r w:rsidRPr="00E54CE0">
              <w:rPr>
                <w:rStyle w:val="Hyperlink"/>
                <w:noProof/>
              </w:rPr>
              <w:fldChar w:fldCharType="end"/>
            </w:r>
          </w:ins>
        </w:p>
        <w:p w14:paraId="25BA49E7" w14:textId="31C9EA2A" w:rsidR="005A7369" w:rsidRDefault="005A7369">
          <w:pPr>
            <w:pStyle w:val="TOC1"/>
            <w:rPr>
              <w:ins w:id="53" w:author="Kevin Gu" w:date="2020-03-25T16:47:00Z"/>
              <w:noProof/>
              <w:sz w:val="22"/>
              <w:szCs w:val="22"/>
              <w:lang w:val="en-US" w:eastAsia="zh-CN"/>
            </w:rPr>
          </w:pPr>
          <w:ins w:id="54" w:author="Kevin Gu" w:date="2020-03-25T16:47:00Z">
            <w:r w:rsidRPr="00E54CE0">
              <w:rPr>
                <w:rStyle w:val="Hyperlink"/>
                <w:noProof/>
              </w:rPr>
              <w:fldChar w:fldCharType="begin"/>
            </w:r>
            <w:r w:rsidRPr="00E54CE0">
              <w:rPr>
                <w:rStyle w:val="Hyperlink"/>
                <w:noProof/>
              </w:rPr>
              <w:instrText xml:space="preserve"> </w:instrText>
            </w:r>
            <w:r>
              <w:rPr>
                <w:noProof/>
              </w:rPr>
              <w:instrText>HYPERLINK \l "_Toc36047295"</w:instrText>
            </w:r>
            <w:r w:rsidRPr="00E54CE0">
              <w:rPr>
                <w:rStyle w:val="Hyperlink"/>
                <w:noProof/>
              </w:rPr>
              <w:instrText xml:space="preserve"> </w:instrText>
            </w:r>
            <w:r w:rsidRPr="00E54CE0">
              <w:rPr>
                <w:rStyle w:val="Hyperlink"/>
                <w:noProof/>
              </w:rPr>
              <w:fldChar w:fldCharType="separate"/>
            </w:r>
            <w:r w:rsidRPr="00E54CE0">
              <w:rPr>
                <w:rStyle w:val="Hyperlink"/>
                <w:noProof/>
              </w:rPr>
              <w:t>7</w:t>
            </w:r>
            <w:r>
              <w:rPr>
                <w:noProof/>
                <w:sz w:val="22"/>
                <w:szCs w:val="22"/>
                <w:lang w:val="en-US" w:eastAsia="zh-CN"/>
              </w:rPr>
              <w:tab/>
            </w:r>
            <w:r w:rsidRPr="00E54CE0">
              <w:rPr>
                <w:rStyle w:val="Hyperlink"/>
                <w:noProof/>
              </w:rPr>
              <w:t>Security Assurance Requirements</w:t>
            </w:r>
            <w:r>
              <w:rPr>
                <w:noProof/>
                <w:webHidden/>
              </w:rPr>
              <w:tab/>
            </w:r>
            <w:r>
              <w:rPr>
                <w:noProof/>
                <w:webHidden/>
              </w:rPr>
              <w:fldChar w:fldCharType="begin"/>
            </w:r>
            <w:r>
              <w:rPr>
                <w:noProof/>
                <w:webHidden/>
              </w:rPr>
              <w:instrText xml:space="preserve"> PAGEREF _Toc36047295 \h </w:instrText>
            </w:r>
          </w:ins>
          <w:r>
            <w:rPr>
              <w:noProof/>
              <w:webHidden/>
            </w:rPr>
          </w:r>
          <w:r>
            <w:rPr>
              <w:noProof/>
              <w:webHidden/>
            </w:rPr>
            <w:fldChar w:fldCharType="separate"/>
          </w:r>
          <w:ins w:id="55" w:author="Kevin Gu" w:date="2020-03-25T16:47:00Z">
            <w:r>
              <w:rPr>
                <w:noProof/>
                <w:webHidden/>
              </w:rPr>
              <w:t>24</w:t>
            </w:r>
            <w:r>
              <w:rPr>
                <w:noProof/>
                <w:webHidden/>
              </w:rPr>
              <w:fldChar w:fldCharType="end"/>
            </w:r>
            <w:r w:rsidRPr="00E54CE0">
              <w:rPr>
                <w:rStyle w:val="Hyperlink"/>
                <w:noProof/>
              </w:rPr>
              <w:fldChar w:fldCharType="end"/>
            </w:r>
          </w:ins>
        </w:p>
        <w:p w14:paraId="76B1E47A" w14:textId="0A7E20BA" w:rsidR="005A7369" w:rsidRDefault="005A7369">
          <w:pPr>
            <w:pStyle w:val="TOC2"/>
            <w:rPr>
              <w:ins w:id="56" w:author="Kevin Gu" w:date="2020-03-25T16:47:00Z"/>
              <w:noProof/>
              <w:sz w:val="22"/>
              <w:szCs w:val="22"/>
              <w:lang w:val="en-US" w:eastAsia="zh-CN"/>
            </w:rPr>
          </w:pPr>
          <w:ins w:id="57" w:author="Kevin Gu" w:date="2020-03-25T16:47:00Z">
            <w:r w:rsidRPr="00E54CE0">
              <w:rPr>
                <w:rStyle w:val="Hyperlink"/>
                <w:noProof/>
              </w:rPr>
              <w:fldChar w:fldCharType="begin"/>
            </w:r>
            <w:r w:rsidRPr="00E54CE0">
              <w:rPr>
                <w:rStyle w:val="Hyperlink"/>
                <w:noProof/>
              </w:rPr>
              <w:instrText xml:space="preserve"> </w:instrText>
            </w:r>
            <w:r>
              <w:rPr>
                <w:noProof/>
              </w:rPr>
              <w:instrText>HYPERLINK \l "_Toc36047296"</w:instrText>
            </w:r>
            <w:r w:rsidRPr="00E54CE0">
              <w:rPr>
                <w:rStyle w:val="Hyperlink"/>
                <w:noProof/>
              </w:rPr>
              <w:instrText xml:space="preserve"> </w:instrText>
            </w:r>
            <w:r w:rsidRPr="00E54CE0">
              <w:rPr>
                <w:rStyle w:val="Hyperlink"/>
                <w:noProof/>
              </w:rPr>
              <w:fldChar w:fldCharType="separate"/>
            </w:r>
            <w:r w:rsidRPr="00E54CE0">
              <w:rPr>
                <w:rStyle w:val="Hyperlink"/>
                <w:noProof/>
              </w:rPr>
              <w:t>7.1</w:t>
            </w:r>
            <w:r>
              <w:rPr>
                <w:noProof/>
                <w:sz w:val="22"/>
                <w:szCs w:val="22"/>
                <w:lang w:val="en-US" w:eastAsia="zh-CN"/>
              </w:rPr>
              <w:tab/>
            </w:r>
            <w:r w:rsidRPr="00E54CE0">
              <w:rPr>
                <w:rStyle w:val="Hyperlink"/>
                <w:noProof/>
              </w:rPr>
              <w:t>Application Notes and Refinements</w:t>
            </w:r>
            <w:r>
              <w:rPr>
                <w:noProof/>
                <w:webHidden/>
              </w:rPr>
              <w:tab/>
            </w:r>
            <w:r>
              <w:rPr>
                <w:noProof/>
                <w:webHidden/>
              </w:rPr>
              <w:fldChar w:fldCharType="begin"/>
            </w:r>
            <w:r>
              <w:rPr>
                <w:noProof/>
                <w:webHidden/>
              </w:rPr>
              <w:instrText xml:space="preserve"> PAGEREF _Toc36047296 \h </w:instrText>
            </w:r>
          </w:ins>
          <w:r>
            <w:rPr>
              <w:noProof/>
              <w:webHidden/>
            </w:rPr>
          </w:r>
          <w:r>
            <w:rPr>
              <w:noProof/>
              <w:webHidden/>
            </w:rPr>
            <w:fldChar w:fldCharType="separate"/>
          </w:r>
          <w:ins w:id="58" w:author="Kevin Gu" w:date="2020-03-25T16:47:00Z">
            <w:r>
              <w:rPr>
                <w:noProof/>
                <w:webHidden/>
              </w:rPr>
              <w:t>24</w:t>
            </w:r>
            <w:r>
              <w:rPr>
                <w:noProof/>
                <w:webHidden/>
              </w:rPr>
              <w:fldChar w:fldCharType="end"/>
            </w:r>
            <w:r w:rsidRPr="00E54CE0">
              <w:rPr>
                <w:rStyle w:val="Hyperlink"/>
                <w:noProof/>
              </w:rPr>
              <w:fldChar w:fldCharType="end"/>
            </w:r>
          </w:ins>
        </w:p>
        <w:p w14:paraId="21971A0D" w14:textId="3C33624F" w:rsidR="005A7369" w:rsidRDefault="005A7369">
          <w:pPr>
            <w:pStyle w:val="TOC2"/>
            <w:rPr>
              <w:ins w:id="59" w:author="Kevin Gu" w:date="2020-03-25T16:47:00Z"/>
              <w:noProof/>
              <w:sz w:val="22"/>
              <w:szCs w:val="22"/>
              <w:lang w:val="en-US" w:eastAsia="zh-CN"/>
            </w:rPr>
          </w:pPr>
          <w:ins w:id="60" w:author="Kevin Gu" w:date="2020-03-25T16:47:00Z">
            <w:r w:rsidRPr="00E54CE0">
              <w:rPr>
                <w:rStyle w:val="Hyperlink"/>
                <w:noProof/>
              </w:rPr>
              <w:fldChar w:fldCharType="begin"/>
            </w:r>
            <w:r w:rsidRPr="00E54CE0">
              <w:rPr>
                <w:rStyle w:val="Hyperlink"/>
                <w:noProof/>
              </w:rPr>
              <w:instrText xml:space="preserve"> </w:instrText>
            </w:r>
            <w:r>
              <w:rPr>
                <w:noProof/>
              </w:rPr>
              <w:instrText>HYPERLINK \l "_Toc36047297"</w:instrText>
            </w:r>
            <w:r w:rsidRPr="00E54CE0">
              <w:rPr>
                <w:rStyle w:val="Hyperlink"/>
                <w:noProof/>
              </w:rPr>
              <w:instrText xml:space="preserve"> </w:instrText>
            </w:r>
            <w:r w:rsidRPr="00E54CE0">
              <w:rPr>
                <w:rStyle w:val="Hyperlink"/>
                <w:noProof/>
              </w:rPr>
              <w:fldChar w:fldCharType="separate"/>
            </w:r>
            <w:r w:rsidRPr="00E54CE0">
              <w:rPr>
                <w:rStyle w:val="Hyperlink"/>
                <w:noProof/>
              </w:rPr>
              <w:t>7.2</w:t>
            </w:r>
            <w:r>
              <w:rPr>
                <w:noProof/>
                <w:sz w:val="22"/>
                <w:szCs w:val="22"/>
                <w:lang w:val="en-US" w:eastAsia="zh-CN"/>
              </w:rPr>
              <w:tab/>
            </w:r>
            <w:r w:rsidRPr="00E54CE0">
              <w:rPr>
                <w:rStyle w:val="Hyperlink"/>
                <w:noProof/>
              </w:rPr>
              <w:t>Security Assurance Rationale</w:t>
            </w:r>
            <w:r>
              <w:rPr>
                <w:noProof/>
                <w:webHidden/>
              </w:rPr>
              <w:tab/>
            </w:r>
            <w:r>
              <w:rPr>
                <w:noProof/>
                <w:webHidden/>
              </w:rPr>
              <w:fldChar w:fldCharType="begin"/>
            </w:r>
            <w:r>
              <w:rPr>
                <w:noProof/>
                <w:webHidden/>
              </w:rPr>
              <w:instrText xml:space="preserve"> PAGEREF _Toc36047297 \h </w:instrText>
            </w:r>
          </w:ins>
          <w:r>
            <w:rPr>
              <w:noProof/>
              <w:webHidden/>
            </w:rPr>
          </w:r>
          <w:r>
            <w:rPr>
              <w:noProof/>
              <w:webHidden/>
            </w:rPr>
            <w:fldChar w:fldCharType="separate"/>
          </w:r>
          <w:ins w:id="61" w:author="Kevin Gu" w:date="2020-03-25T16:47:00Z">
            <w:r>
              <w:rPr>
                <w:noProof/>
                <w:webHidden/>
              </w:rPr>
              <w:t>26</w:t>
            </w:r>
            <w:r>
              <w:rPr>
                <w:noProof/>
                <w:webHidden/>
              </w:rPr>
              <w:fldChar w:fldCharType="end"/>
            </w:r>
            <w:r w:rsidRPr="00E54CE0">
              <w:rPr>
                <w:rStyle w:val="Hyperlink"/>
                <w:noProof/>
              </w:rPr>
              <w:fldChar w:fldCharType="end"/>
            </w:r>
          </w:ins>
        </w:p>
        <w:p w14:paraId="3CCF36C5" w14:textId="3DC81596" w:rsidR="005A7369" w:rsidRDefault="005A7369">
          <w:pPr>
            <w:pStyle w:val="TOC1"/>
            <w:rPr>
              <w:ins w:id="62" w:author="Kevin Gu" w:date="2020-03-25T16:47:00Z"/>
              <w:noProof/>
              <w:sz w:val="22"/>
              <w:szCs w:val="22"/>
              <w:lang w:val="en-US" w:eastAsia="zh-CN"/>
            </w:rPr>
          </w:pPr>
          <w:ins w:id="63" w:author="Kevin Gu" w:date="2020-03-25T16:47:00Z">
            <w:r w:rsidRPr="00E54CE0">
              <w:rPr>
                <w:rStyle w:val="Hyperlink"/>
                <w:noProof/>
              </w:rPr>
              <w:fldChar w:fldCharType="begin"/>
            </w:r>
            <w:r w:rsidRPr="00E54CE0">
              <w:rPr>
                <w:rStyle w:val="Hyperlink"/>
                <w:noProof/>
              </w:rPr>
              <w:instrText xml:space="preserve"> </w:instrText>
            </w:r>
            <w:r>
              <w:rPr>
                <w:noProof/>
              </w:rPr>
              <w:instrText>HYPERLINK \l "_Toc36047298"</w:instrText>
            </w:r>
            <w:r w:rsidRPr="00E54CE0">
              <w:rPr>
                <w:rStyle w:val="Hyperlink"/>
                <w:noProof/>
              </w:rPr>
              <w:instrText xml:space="preserve"> </w:instrText>
            </w:r>
            <w:r w:rsidRPr="00E54CE0">
              <w:rPr>
                <w:rStyle w:val="Hyperlink"/>
                <w:noProof/>
              </w:rPr>
              <w:fldChar w:fldCharType="separate"/>
            </w:r>
            <w:r w:rsidRPr="00E54CE0">
              <w:rPr>
                <w:rStyle w:val="Hyperlink"/>
                <w:noProof/>
              </w:rPr>
              <w:t>8</w:t>
            </w:r>
            <w:r>
              <w:rPr>
                <w:noProof/>
                <w:sz w:val="22"/>
                <w:szCs w:val="22"/>
                <w:lang w:val="en-US" w:eastAsia="zh-CN"/>
              </w:rPr>
              <w:tab/>
            </w:r>
            <w:r w:rsidRPr="00E54CE0">
              <w:rPr>
                <w:rStyle w:val="Hyperlink"/>
                <w:noProof/>
              </w:rPr>
              <w:t>Site Summary Specification</w:t>
            </w:r>
            <w:r>
              <w:rPr>
                <w:noProof/>
                <w:webHidden/>
              </w:rPr>
              <w:tab/>
            </w:r>
            <w:r>
              <w:rPr>
                <w:noProof/>
                <w:webHidden/>
              </w:rPr>
              <w:fldChar w:fldCharType="begin"/>
            </w:r>
            <w:r>
              <w:rPr>
                <w:noProof/>
                <w:webHidden/>
              </w:rPr>
              <w:instrText xml:space="preserve"> PAGEREF _Toc36047298 \h </w:instrText>
            </w:r>
          </w:ins>
          <w:r>
            <w:rPr>
              <w:noProof/>
              <w:webHidden/>
            </w:rPr>
          </w:r>
          <w:r>
            <w:rPr>
              <w:noProof/>
              <w:webHidden/>
            </w:rPr>
            <w:fldChar w:fldCharType="separate"/>
          </w:r>
          <w:ins w:id="64" w:author="Kevin Gu" w:date="2020-03-25T16:47:00Z">
            <w:r>
              <w:rPr>
                <w:noProof/>
                <w:webHidden/>
              </w:rPr>
              <w:t>31</w:t>
            </w:r>
            <w:r>
              <w:rPr>
                <w:noProof/>
                <w:webHidden/>
              </w:rPr>
              <w:fldChar w:fldCharType="end"/>
            </w:r>
            <w:r w:rsidRPr="00E54CE0">
              <w:rPr>
                <w:rStyle w:val="Hyperlink"/>
                <w:noProof/>
              </w:rPr>
              <w:fldChar w:fldCharType="end"/>
            </w:r>
          </w:ins>
        </w:p>
        <w:p w14:paraId="7474F96E" w14:textId="2A452198" w:rsidR="005A7369" w:rsidRDefault="005A7369">
          <w:pPr>
            <w:pStyle w:val="TOC2"/>
            <w:rPr>
              <w:ins w:id="65" w:author="Kevin Gu" w:date="2020-03-25T16:47:00Z"/>
              <w:noProof/>
              <w:sz w:val="22"/>
              <w:szCs w:val="22"/>
              <w:lang w:val="en-US" w:eastAsia="zh-CN"/>
            </w:rPr>
          </w:pPr>
          <w:ins w:id="66" w:author="Kevin Gu" w:date="2020-03-25T16:47:00Z">
            <w:r w:rsidRPr="00E54CE0">
              <w:rPr>
                <w:rStyle w:val="Hyperlink"/>
                <w:noProof/>
              </w:rPr>
              <w:fldChar w:fldCharType="begin"/>
            </w:r>
            <w:r w:rsidRPr="00E54CE0">
              <w:rPr>
                <w:rStyle w:val="Hyperlink"/>
                <w:noProof/>
              </w:rPr>
              <w:instrText xml:space="preserve"> </w:instrText>
            </w:r>
            <w:r>
              <w:rPr>
                <w:noProof/>
              </w:rPr>
              <w:instrText>HYPERLINK \l "_Toc36047299"</w:instrText>
            </w:r>
            <w:r w:rsidRPr="00E54CE0">
              <w:rPr>
                <w:rStyle w:val="Hyperlink"/>
                <w:noProof/>
              </w:rPr>
              <w:instrText xml:space="preserve"> </w:instrText>
            </w:r>
            <w:r w:rsidRPr="00E54CE0">
              <w:rPr>
                <w:rStyle w:val="Hyperlink"/>
                <w:noProof/>
              </w:rPr>
              <w:fldChar w:fldCharType="separate"/>
            </w:r>
            <w:r w:rsidRPr="00E54CE0">
              <w:rPr>
                <w:rStyle w:val="Hyperlink"/>
                <w:noProof/>
              </w:rPr>
              <w:t>8.1</w:t>
            </w:r>
            <w:r>
              <w:rPr>
                <w:noProof/>
                <w:sz w:val="22"/>
                <w:szCs w:val="22"/>
                <w:lang w:val="en-US" w:eastAsia="zh-CN"/>
              </w:rPr>
              <w:tab/>
            </w:r>
            <w:r w:rsidRPr="00E54CE0">
              <w:rPr>
                <w:rStyle w:val="Hyperlink"/>
                <w:noProof/>
              </w:rPr>
              <w:t>Preconditions Required by the Site</w:t>
            </w:r>
            <w:r>
              <w:rPr>
                <w:noProof/>
                <w:webHidden/>
              </w:rPr>
              <w:tab/>
            </w:r>
            <w:r>
              <w:rPr>
                <w:noProof/>
                <w:webHidden/>
              </w:rPr>
              <w:fldChar w:fldCharType="begin"/>
            </w:r>
            <w:r>
              <w:rPr>
                <w:noProof/>
                <w:webHidden/>
              </w:rPr>
              <w:instrText xml:space="preserve"> PAGEREF _Toc36047299 \h </w:instrText>
            </w:r>
          </w:ins>
          <w:r>
            <w:rPr>
              <w:noProof/>
              <w:webHidden/>
            </w:rPr>
          </w:r>
          <w:r>
            <w:rPr>
              <w:noProof/>
              <w:webHidden/>
            </w:rPr>
            <w:fldChar w:fldCharType="separate"/>
          </w:r>
          <w:ins w:id="67" w:author="Kevin Gu" w:date="2020-03-25T16:47:00Z">
            <w:r>
              <w:rPr>
                <w:noProof/>
                <w:webHidden/>
              </w:rPr>
              <w:t>31</w:t>
            </w:r>
            <w:r>
              <w:rPr>
                <w:noProof/>
                <w:webHidden/>
              </w:rPr>
              <w:fldChar w:fldCharType="end"/>
            </w:r>
            <w:r w:rsidRPr="00E54CE0">
              <w:rPr>
                <w:rStyle w:val="Hyperlink"/>
                <w:noProof/>
              </w:rPr>
              <w:fldChar w:fldCharType="end"/>
            </w:r>
          </w:ins>
        </w:p>
        <w:p w14:paraId="4691F74F" w14:textId="51E72325" w:rsidR="005A7369" w:rsidRDefault="005A7369">
          <w:pPr>
            <w:pStyle w:val="TOC2"/>
            <w:rPr>
              <w:ins w:id="68" w:author="Kevin Gu" w:date="2020-03-25T16:47:00Z"/>
              <w:noProof/>
              <w:sz w:val="22"/>
              <w:szCs w:val="22"/>
              <w:lang w:val="en-US" w:eastAsia="zh-CN"/>
            </w:rPr>
          </w:pPr>
          <w:ins w:id="69" w:author="Kevin Gu" w:date="2020-03-25T16:47:00Z">
            <w:r w:rsidRPr="00E54CE0">
              <w:rPr>
                <w:rStyle w:val="Hyperlink"/>
                <w:noProof/>
              </w:rPr>
              <w:fldChar w:fldCharType="begin"/>
            </w:r>
            <w:r w:rsidRPr="00E54CE0">
              <w:rPr>
                <w:rStyle w:val="Hyperlink"/>
                <w:noProof/>
              </w:rPr>
              <w:instrText xml:space="preserve"> </w:instrText>
            </w:r>
            <w:r>
              <w:rPr>
                <w:noProof/>
              </w:rPr>
              <w:instrText>HYPERLINK \l "_Toc36047300"</w:instrText>
            </w:r>
            <w:r w:rsidRPr="00E54CE0">
              <w:rPr>
                <w:rStyle w:val="Hyperlink"/>
                <w:noProof/>
              </w:rPr>
              <w:instrText xml:space="preserve"> </w:instrText>
            </w:r>
            <w:r w:rsidRPr="00E54CE0">
              <w:rPr>
                <w:rStyle w:val="Hyperlink"/>
                <w:noProof/>
              </w:rPr>
              <w:fldChar w:fldCharType="separate"/>
            </w:r>
            <w:r w:rsidRPr="00E54CE0">
              <w:rPr>
                <w:rStyle w:val="Hyperlink"/>
                <w:noProof/>
              </w:rPr>
              <w:t>8.2</w:t>
            </w:r>
            <w:r>
              <w:rPr>
                <w:noProof/>
                <w:sz w:val="22"/>
                <w:szCs w:val="22"/>
                <w:lang w:val="en-US" w:eastAsia="zh-CN"/>
              </w:rPr>
              <w:tab/>
            </w:r>
            <w:r w:rsidRPr="00E54CE0">
              <w:rPr>
                <w:rStyle w:val="Hyperlink"/>
                <w:noProof/>
              </w:rPr>
              <w:t>Services of the Site</w:t>
            </w:r>
            <w:r>
              <w:rPr>
                <w:noProof/>
                <w:webHidden/>
              </w:rPr>
              <w:tab/>
            </w:r>
            <w:r>
              <w:rPr>
                <w:noProof/>
                <w:webHidden/>
              </w:rPr>
              <w:fldChar w:fldCharType="begin"/>
            </w:r>
            <w:r>
              <w:rPr>
                <w:noProof/>
                <w:webHidden/>
              </w:rPr>
              <w:instrText xml:space="preserve"> PAGEREF _Toc36047300 \h </w:instrText>
            </w:r>
          </w:ins>
          <w:r>
            <w:rPr>
              <w:noProof/>
              <w:webHidden/>
            </w:rPr>
          </w:r>
          <w:r>
            <w:rPr>
              <w:noProof/>
              <w:webHidden/>
            </w:rPr>
            <w:fldChar w:fldCharType="separate"/>
          </w:r>
          <w:ins w:id="70" w:author="Kevin Gu" w:date="2020-03-25T16:47:00Z">
            <w:r>
              <w:rPr>
                <w:noProof/>
                <w:webHidden/>
              </w:rPr>
              <w:t>31</w:t>
            </w:r>
            <w:r>
              <w:rPr>
                <w:noProof/>
                <w:webHidden/>
              </w:rPr>
              <w:fldChar w:fldCharType="end"/>
            </w:r>
            <w:r w:rsidRPr="00E54CE0">
              <w:rPr>
                <w:rStyle w:val="Hyperlink"/>
                <w:noProof/>
              </w:rPr>
              <w:fldChar w:fldCharType="end"/>
            </w:r>
          </w:ins>
        </w:p>
        <w:p w14:paraId="68C95F66" w14:textId="37523615" w:rsidR="005A7369" w:rsidRDefault="005A7369">
          <w:pPr>
            <w:pStyle w:val="TOC2"/>
            <w:rPr>
              <w:ins w:id="71" w:author="Kevin Gu" w:date="2020-03-25T16:47:00Z"/>
              <w:noProof/>
              <w:sz w:val="22"/>
              <w:szCs w:val="22"/>
              <w:lang w:val="en-US" w:eastAsia="zh-CN"/>
            </w:rPr>
          </w:pPr>
          <w:ins w:id="72" w:author="Kevin Gu" w:date="2020-03-25T16:47:00Z">
            <w:r w:rsidRPr="00E54CE0">
              <w:rPr>
                <w:rStyle w:val="Hyperlink"/>
                <w:noProof/>
              </w:rPr>
              <w:fldChar w:fldCharType="begin"/>
            </w:r>
            <w:r w:rsidRPr="00E54CE0">
              <w:rPr>
                <w:rStyle w:val="Hyperlink"/>
                <w:noProof/>
              </w:rPr>
              <w:instrText xml:space="preserve"> </w:instrText>
            </w:r>
            <w:r>
              <w:rPr>
                <w:noProof/>
              </w:rPr>
              <w:instrText>HYPERLINK \l "_Toc36047301"</w:instrText>
            </w:r>
            <w:r w:rsidRPr="00E54CE0">
              <w:rPr>
                <w:rStyle w:val="Hyperlink"/>
                <w:noProof/>
              </w:rPr>
              <w:instrText xml:space="preserve"> </w:instrText>
            </w:r>
            <w:r w:rsidRPr="00E54CE0">
              <w:rPr>
                <w:rStyle w:val="Hyperlink"/>
                <w:noProof/>
              </w:rPr>
              <w:fldChar w:fldCharType="separate"/>
            </w:r>
            <w:r w:rsidRPr="00E54CE0">
              <w:rPr>
                <w:rStyle w:val="Hyperlink"/>
                <w:noProof/>
              </w:rPr>
              <w:t>8.3</w:t>
            </w:r>
            <w:r>
              <w:rPr>
                <w:noProof/>
                <w:sz w:val="22"/>
                <w:szCs w:val="22"/>
                <w:lang w:val="en-US" w:eastAsia="zh-CN"/>
              </w:rPr>
              <w:tab/>
            </w:r>
            <w:r w:rsidRPr="00E54CE0">
              <w:rPr>
                <w:rStyle w:val="Hyperlink"/>
                <w:noProof/>
              </w:rPr>
              <w:t>Objectives Rationale</w:t>
            </w:r>
            <w:r>
              <w:rPr>
                <w:noProof/>
                <w:webHidden/>
              </w:rPr>
              <w:tab/>
            </w:r>
            <w:r>
              <w:rPr>
                <w:noProof/>
                <w:webHidden/>
              </w:rPr>
              <w:fldChar w:fldCharType="begin"/>
            </w:r>
            <w:r>
              <w:rPr>
                <w:noProof/>
                <w:webHidden/>
              </w:rPr>
              <w:instrText xml:space="preserve"> PAGEREF _Toc36047301 \h </w:instrText>
            </w:r>
          </w:ins>
          <w:r>
            <w:rPr>
              <w:noProof/>
              <w:webHidden/>
            </w:rPr>
          </w:r>
          <w:r>
            <w:rPr>
              <w:noProof/>
              <w:webHidden/>
            </w:rPr>
            <w:fldChar w:fldCharType="separate"/>
          </w:r>
          <w:ins w:id="73" w:author="Kevin Gu" w:date="2020-03-25T16:47:00Z">
            <w:r>
              <w:rPr>
                <w:noProof/>
                <w:webHidden/>
              </w:rPr>
              <w:t>32</w:t>
            </w:r>
            <w:r>
              <w:rPr>
                <w:noProof/>
                <w:webHidden/>
              </w:rPr>
              <w:fldChar w:fldCharType="end"/>
            </w:r>
            <w:r w:rsidRPr="00E54CE0">
              <w:rPr>
                <w:rStyle w:val="Hyperlink"/>
                <w:noProof/>
              </w:rPr>
              <w:fldChar w:fldCharType="end"/>
            </w:r>
          </w:ins>
        </w:p>
        <w:p w14:paraId="105DB3C2" w14:textId="33AB4A10" w:rsidR="005A7369" w:rsidRDefault="005A7369">
          <w:pPr>
            <w:pStyle w:val="TOC2"/>
            <w:rPr>
              <w:ins w:id="74" w:author="Kevin Gu" w:date="2020-03-25T16:47:00Z"/>
              <w:noProof/>
              <w:sz w:val="22"/>
              <w:szCs w:val="22"/>
              <w:lang w:val="en-US" w:eastAsia="zh-CN"/>
            </w:rPr>
          </w:pPr>
          <w:ins w:id="75" w:author="Kevin Gu" w:date="2020-03-25T16:47:00Z">
            <w:r w:rsidRPr="00E54CE0">
              <w:rPr>
                <w:rStyle w:val="Hyperlink"/>
                <w:noProof/>
              </w:rPr>
              <w:fldChar w:fldCharType="begin"/>
            </w:r>
            <w:r w:rsidRPr="00E54CE0">
              <w:rPr>
                <w:rStyle w:val="Hyperlink"/>
                <w:noProof/>
              </w:rPr>
              <w:instrText xml:space="preserve"> </w:instrText>
            </w:r>
            <w:r>
              <w:rPr>
                <w:noProof/>
              </w:rPr>
              <w:instrText>HYPERLINK \l "_Toc36047302"</w:instrText>
            </w:r>
            <w:r w:rsidRPr="00E54CE0">
              <w:rPr>
                <w:rStyle w:val="Hyperlink"/>
                <w:noProof/>
              </w:rPr>
              <w:instrText xml:space="preserve"> </w:instrText>
            </w:r>
            <w:r w:rsidRPr="00E54CE0">
              <w:rPr>
                <w:rStyle w:val="Hyperlink"/>
                <w:noProof/>
              </w:rPr>
              <w:fldChar w:fldCharType="separate"/>
            </w:r>
            <w:r w:rsidRPr="00E54CE0">
              <w:rPr>
                <w:rStyle w:val="Hyperlink"/>
                <w:noProof/>
              </w:rPr>
              <w:t>8.4</w:t>
            </w:r>
            <w:r>
              <w:rPr>
                <w:noProof/>
                <w:sz w:val="22"/>
                <w:szCs w:val="22"/>
                <w:lang w:val="en-US" w:eastAsia="zh-CN"/>
              </w:rPr>
              <w:tab/>
            </w:r>
            <w:r w:rsidRPr="00E54CE0">
              <w:rPr>
                <w:rStyle w:val="Hyperlink"/>
                <w:noProof/>
              </w:rPr>
              <w:t>SAR Rationale</w:t>
            </w:r>
            <w:r>
              <w:rPr>
                <w:noProof/>
                <w:webHidden/>
              </w:rPr>
              <w:tab/>
            </w:r>
            <w:r>
              <w:rPr>
                <w:noProof/>
                <w:webHidden/>
              </w:rPr>
              <w:fldChar w:fldCharType="begin"/>
            </w:r>
            <w:r>
              <w:rPr>
                <w:noProof/>
                <w:webHidden/>
              </w:rPr>
              <w:instrText xml:space="preserve"> PAGEREF _Toc36047302 \h </w:instrText>
            </w:r>
          </w:ins>
          <w:r>
            <w:rPr>
              <w:noProof/>
              <w:webHidden/>
            </w:rPr>
          </w:r>
          <w:r>
            <w:rPr>
              <w:noProof/>
              <w:webHidden/>
            </w:rPr>
            <w:fldChar w:fldCharType="separate"/>
          </w:r>
          <w:ins w:id="76" w:author="Kevin Gu" w:date="2020-03-25T16:47:00Z">
            <w:r>
              <w:rPr>
                <w:noProof/>
                <w:webHidden/>
              </w:rPr>
              <w:t>37</w:t>
            </w:r>
            <w:r>
              <w:rPr>
                <w:noProof/>
                <w:webHidden/>
              </w:rPr>
              <w:fldChar w:fldCharType="end"/>
            </w:r>
            <w:r w:rsidRPr="00E54CE0">
              <w:rPr>
                <w:rStyle w:val="Hyperlink"/>
                <w:noProof/>
              </w:rPr>
              <w:fldChar w:fldCharType="end"/>
            </w:r>
          </w:ins>
        </w:p>
        <w:p w14:paraId="75C5DBEF" w14:textId="3A61157C" w:rsidR="005A7369" w:rsidRDefault="005A7369">
          <w:pPr>
            <w:pStyle w:val="TOC2"/>
            <w:rPr>
              <w:ins w:id="77" w:author="Kevin Gu" w:date="2020-03-25T16:47:00Z"/>
              <w:noProof/>
              <w:sz w:val="22"/>
              <w:szCs w:val="22"/>
              <w:lang w:val="en-US" w:eastAsia="zh-CN"/>
            </w:rPr>
          </w:pPr>
          <w:ins w:id="78" w:author="Kevin Gu" w:date="2020-03-25T16:47:00Z">
            <w:r w:rsidRPr="00E54CE0">
              <w:rPr>
                <w:rStyle w:val="Hyperlink"/>
                <w:noProof/>
              </w:rPr>
              <w:fldChar w:fldCharType="begin"/>
            </w:r>
            <w:r w:rsidRPr="00E54CE0">
              <w:rPr>
                <w:rStyle w:val="Hyperlink"/>
                <w:noProof/>
              </w:rPr>
              <w:instrText xml:space="preserve"> </w:instrText>
            </w:r>
            <w:r>
              <w:rPr>
                <w:noProof/>
              </w:rPr>
              <w:instrText>HYPERLINK \l "_Toc36047303"</w:instrText>
            </w:r>
            <w:r w:rsidRPr="00E54CE0">
              <w:rPr>
                <w:rStyle w:val="Hyperlink"/>
                <w:noProof/>
              </w:rPr>
              <w:instrText xml:space="preserve"> </w:instrText>
            </w:r>
            <w:r w:rsidRPr="00E54CE0">
              <w:rPr>
                <w:rStyle w:val="Hyperlink"/>
                <w:noProof/>
              </w:rPr>
              <w:fldChar w:fldCharType="separate"/>
            </w:r>
            <w:r w:rsidRPr="00E54CE0">
              <w:rPr>
                <w:rStyle w:val="Hyperlink"/>
                <w:noProof/>
              </w:rPr>
              <w:t>8.5</w:t>
            </w:r>
            <w:r>
              <w:rPr>
                <w:noProof/>
                <w:sz w:val="22"/>
                <w:szCs w:val="22"/>
                <w:lang w:val="en-US" w:eastAsia="zh-CN"/>
              </w:rPr>
              <w:tab/>
            </w:r>
            <w:r w:rsidRPr="00E54CE0">
              <w:rPr>
                <w:rStyle w:val="Hyperlink"/>
                <w:noProof/>
              </w:rPr>
              <w:t>Assurance Measure Rationale</w:t>
            </w:r>
            <w:r>
              <w:rPr>
                <w:noProof/>
                <w:webHidden/>
              </w:rPr>
              <w:tab/>
            </w:r>
            <w:r>
              <w:rPr>
                <w:noProof/>
                <w:webHidden/>
              </w:rPr>
              <w:fldChar w:fldCharType="begin"/>
            </w:r>
            <w:r>
              <w:rPr>
                <w:noProof/>
                <w:webHidden/>
              </w:rPr>
              <w:instrText xml:space="preserve"> PAGEREF _Toc36047303 \h </w:instrText>
            </w:r>
          </w:ins>
          <w:r>
            <w:rPr>
              <w:noProof/>
              <w:webHidden/>
            </w:rPr>
          </w:r>
          <w:r>
            <w:rPr>
              <w:noProof/>
              <w:webHidden/>
            </w:rPr>
            <w:fldChar w:fldCharType="separate"/>
          </w:r>
          <w:ins w:id="79" w:author="Kevin Gu" w:date="2020-03-25T16:47:00Z">
            <w:r>
              <w:rPr>
                <w:noProof/>
                <w:webHidden/>
              </w:rPr>
              <w:t>38</w:t>
            </w:r>
            <w:r>
              <w:rPr>
                <w:noProof/>
                <w:webHidden/>
              </w:rPr>
              <w:fldChar w:fldCharType="end"/>
            </w:r>
            <w:r w:rsidRPr="00E54CE0">
              <w:rPr>
                <w:rStyle w:val="Hyperlink"/>
                <w:noProof/>
              </w:rPr>
              <w:fldChar w:fldCharType="end"/>
            </w:r>
          </w:ins>
        </w:p>
        <w:p w14:paraId="42936473" w14:textId="5BEFFDBC" w:rsidR="005A7369" w:rsidRDefault="005A7369">
          <w:pPr>
            <w:pStyle w:val="TOC2"/>
            <w:rPr>
              <w:ins w:id="80" w:author="Kevin Gu" w:date="2020-03-25T16:47:00Z"/>
              <w:noProof/>
              <w:sz w:val="22"/>
              <w:szCs w:val="22"/>
              <w:lang w:val="en-US" w:eastAsia="zh-CN"/>
            </w:rPr>
          </w:pPr>
          <w:ins w:id="81" w:author="Kevin Gu" w:date="2020-03-25T16:47:00Z">
            <w:r w:rsidRPr="00E54CE0">
              <w:rPr>
                <w:rStyle w:val="Hyperlink"/>
                <w:noProof/>
              </w:rPr>
              <w:fldChar w:fldCharType="begin"/>
            </w:r>
            <w:r w:rsidRPr="00E54CE0">
              <w:rPr>
                <w:rStyle w:val="Hyperlink"/>
                <w:noProof/>
              </w:rPr>
              <w:instrText xml:space="preserve"> </w:instrText>
            </w:r>
            <w:r>
              <w:rPr>
                <w:noProof/>
              </w:rPr>
              <w:instrText>HYPERLINK \l "_Toc36047304"</w:instrText>
            </w:r>
            <w:r w:rsidRPr="00E54CE0">
              <w:rPr>
                <w:rStyle w:val="Hyperlink"/>
                <w:noProof/>
              </w:rPr>
              <w:instrText xml:space="preserve"> </w:instrText>
            </w:r>
            <w:r w:rsidRPr="00E54CE0">
              <w:rPr>
                <w:rStyle w:val="Hyperlink"/>
                <w:noProof/>
              </w:rPr>
              <w:fldChar w:fldCharType="separate"/>
            </w:r>
            <w:r w:rsidRPr="00E54CE0">
              <w:rPr>
                <w:rStyle w:val="Hyperlink"/>
                <w:noProof/>
                <w:lang w:val="en-GB" w:eastAsia="zh-CN"/>
              </w:rPr>
              <w:t>8.6</w:t>
            </w:r>
            <w:r>
              <w:rPr>
                <w:noProof/>
                <w:sz w:val="22"/>
                <w:szCs w:val="22"/>
                <w:lang w:val="en-US" w:eastAsia="zh-CN"/>
              </w:rPr>
              <w:tab/>
            </w:r>
            <w:r w:rsidRPr="00E54CE0">
              <w:rPr>
                <w:rStyle w:val="Hyperlink"/>
                <w:noProof/>
              </w:rPr>
              <w:t>Mapping of the Evaluation Documentation</w:t>
            </w:r>
            <w:r>
              <w:rPr>
                <w:noProof/>
                <w:webHidden/>
              </w:rPr>
              <w:tab/>
            </w:r>
            <w:r>
              <w:rPr>
                <w:noProof/>
                <w:webHidden/>
              </w:rPr>
              <w:fldChar w:fldCharType="begin"/>
            </w:r>
            <w:r>
              <w:rPr>
                <w:noProof/>
                <w:webHidden/>
              </w:rPr>
              <w:instrText xml:space="preserve"> PAGEREF _Toc36047304 \h </w:instrText>
            </w:r>
          </w:ins>
          <w:r>
            <w:rPr>
              <w:noProof/>
              <w:webHidden/>
            </w:rPr>
          </w:r>
          <w:r>
            <w:rPr>
              <w:noProof/>
              <w:webHidden/>
            </w:rPr>
            <w:fldChar w:fldCharType="separate"/>
          </w:r>
          <w:ins w:id="82" w:author="Kevin Gu" w:date="2020-03-25T16:47:00Z">
            <w:r>
              <w:rPr>
                <w:noProof/>
                <w:webHidden/>
              </w:rPr>
              <w:t>42</w:t>
            </w:r>
            <w:r>
              <w:rPr>
                <w:noProof/>
                <w:webHidden/>
              </w:rPr>
              <w:fldChar w:fldCharType="end"/>
            </w:r>
            <w:r w:rsidRPr="00E54CE0">
              <w:rPr>
                <w:rStyle w:val="Hyperlink"/>
                <w:noProof/>
              </w:rPr>
              <w:fldChar w:fldCharType="end"/>
            </w:r>
          </w:ins>
        </w:p>
        <w:p w14:paraId="2B8156BC" w14:textId="5FE70CB4" w:rsidR="005A7369" w:rsidRDefault="005A7369">
          <w:pPr>
            <w:pStyle w:val="TOC1"/>
            <w:rPr>
              <w:ins w:id="83" w:author="Kevin Gu" w:date="2020-03-25T16:47:00Z"/>
              <w:noProof/>
              <w:sz w:val="22"/>
              <w:szCs w:val="22"/>
              <w:lang w:val="en-US" w:eastAsia="zh-CN"/>
            </w:rPr>
          </w:pPr>
          <w:ins w:id="84" w:author="Kevin Gu" w:date="2020-03-25T16:47:00Z">
            <w:r w:rsidRPr="00E54CE0">
              <w:rPr>
                <w:rStyle w:val="Hyperlink"/>
                <w:noProof/>
              </w:rPr>
              <w:fldChar w:fldCharType="begin"/>
            </w:r>
            <w:r w:rsidRPr="00E54CE0">
              <w:rPr>
                <w:rStyle w:val="Hyperlink"/>
                <w:noProof/>
              </w:rPr>
              <w:instrText xml:space="preserve"> </w:instrText>
            </w:r>
            <w:r>
              <w:rPr>
                <w:noProof/>
              </w:rPr>
              <w:instrText>HYPERLINK \l "_Toc36047305"</w:instrText>
            </w:r>
            <w:r w:rsidRPr="00E54CE0">
              <w:rPr>
                <w:rStyle w:val="Hyperlink"/>
                <w:noProof/>
              </w:rPr>
              <w:instrText xml:space="preserve"> </w:instrText>
            </w:r>
            <w:r w:rsidRPr="00E54CE0">
              <w:rPr>
                <w:rStyle w:val="Hyperlink"/>
                <w:noProof/>
              </w:rPr>
              <w:fldChar w:fldCharType="separate"/>
            </w:r>
            <w:r w:rsidRPr="00E54CE0">
              <w:rPr>
                <w:rStyle w:val="Hyperlink"/>
                <w:noProof/>
              </w:rPr>
              <w:t>9</w:t>
            </w:r>
            <w:r>
              <w:rPr>
                <w:noProof/>
                <w:sz w:val="22"/>
                <w:szCs w:val="22"/>
                <w:lang w:val="en-US" w:eastAsia="zh-CN"/>
              </w:rPr>
              <w:tab/>
            </w:r>
            <w:r w:rsidRPr="00E54CE0">
              <w:rPr>
                <w:rStyle w:val="Hyperlink"/>
                <w:noProof/>
              </w:rPr>
              <w:t>Bibliography</w:t>
            </w:r>
            <w:r>
              <w:rPr>
                <w:noProof/>
                <w:webHidden/>
              </w:rPr>
              <w:tab/>
            </w:r>
            <w:r>
              <w:rPr>
                <w:noProof/>
                <w:webHidden/>
              </w:rPr>
              <w:fldChar w:fldCharType="begin"/>
            </w:r>
            <w:r>
              <w:rPr>
                <w:noProof/>
                <w:webHidden/>
              </w:rPr>
              <w:instrText xml:space="preserve"> PAGEREF _Toc36047305 \h </w:instrText>
            </w:r>
          </w:ins>
          <w:r>
            <w:rPr>
              <w:noProof/>
              <w:webHidden/>
            </w:rPr>
          </w:r>
          <w:r>
            <w:rPr>
              <w:noProof/>
              <w:webHidden/>
            </w:rPr>
            <w:fldChar w:fldCharType="separate"/>
          </w:r>
          <w:ins w:id="85" w:author="Kevin Gu" w:date="2020-03-25T16:47:00Z">
            <w:r>
              <w:rPr>
                <w:noProof/>
                <w:webHidden/>
              </w:rPr>
              <w:t>47</w:t>
            </w:r>
            <w:r>
              <w:rPr>
                <w:noProof/>
                <w:webHidden/>
              </w:rPr>
              <w:fldChar w:fldCharType="end"/>
            </w:r>
            <w:r w:rsidRPr="00E54CE0">
              <w:rPr>
                <w:rStyle w:val="Hyperlink"/>
                <w:noProof/>
              </w:rPr>
              <w:fldChar w:fldCharType="end"/>
            </w:r>
          </w:ins>
        </w:p>
        <w:p w14:paraId="2BA28FA3" w14:textId="7A85519D" w:rsidR="00D140C7" w:rsidDel="005A7369" w:rsidRDefault="00D140C7">
          <w:pPr>
            <w:pStyle w:val="TOC1"/>
            <w:rPr>
              <w:del w:id="86" w:author="Kevin Gu" w:date="2020-03-25T16:47:00Z"/>
              <w:noProof/>
              <w:sz w:val="22"/>
              <w:szCs w:val="22"/>
              <w:lang w:eastAsia="zh-CN"/>
            </w:rPr>
          </w:pPr>
          <w:del w:id="87" w:author="Kevin Gu" w:date="2020-03-25T16:47:00Z">
            <w:r w:rsidRPr="005A7369" w:rsidDel="005A7369">
              <w:rPr>
                <w:rPrChange w:id="88" w:author="Kevin Gu" w:date="2020-03-25T16:47:00Z">
                  <w:rPr>
                    <w:rStyle w:val="Hyperlink"/>
                    <w:noProof/>
                  </w:rPr>
                </w:rPrChange>
              </w:rPr>
              <w:delText>1</w:delText>
            </w:r>
            <w:r w:rsidDel="005A7369">
              <w:rPr>
                <w:noProof/>
                <w:sz w:val="22"/>
                <w:szCs w:val="22"/>
                <w:lang w:eastAsia="zh-CN"/>
              </w:rPr>
              <w:tab/>
            </w:r>
            <w:r w:rsidRPr="005A7369" w:rsidDel="005A7369">
              <w:rPr>
                <w:rPrChange w:id="89" w:author="Kevin Gu" w:date="2020-03-25T16:47:00Z">
                  <w:rPr>
                    <w:rStyle w:val="Hyperlink"/>
                    <w:noProof/>
                  </w:rPr>
                </w:rPrChange>
              </w:rPr>
              <w:delText>Document Information</w:delText>
            </w:r>
            <w:r w:rsidDel="005A7369">
              <w:rPr>
                <w:noProof/>
                <w:webHidden/>
              </w:rPr>
              <w:tab/>
              <w:delText>4</w:delText>
            </w:r>
          </w:del>
        </w:p>
        <w:p w14:paraId="166D1BC9" w14:textId="671B2F4C" w:rsidR="00D140C7" w:rsidDel="005A7369" w:rsidRDefault="00D140C7">
          <w:pPr>
            <w:pStyle w:val="TOC2"/>
            <w:rPr>
              <w:del w:id="90" w:author="Kevin Gu" w:date="2020-03-25T16:47:00Z"/>
              <w:noProof/>
              <w:sz w:val="22"/>
              <w:szCs w:val="22"/>
              <w:lang w:eastAsia="zh-CN"/>
            </w:rPr>
          </w:pPr>
          <w:del w:id="91" w:author="Kevin Gu" w:date="2020-03-25T16:47:00Z">
            <w:r w:rsidRPr="005A7369" w:rsidDel="005A7369">
              <w:rPr>
                <w:rPrChange w:id="92" w:author="Kevin Gu" w:date="2020-03-25T16:47:00Z">
                  <w:rPr>
                    <w:rStyle w:val="Hyperlink"/>
                    <w:noProof/>
                  </w:rPr>
                </w:rPrChange>
              </w:rPr>
              <w:delText>1.1</w:delText>
            </w:r>
            <w:r w:rsidDel="005A7369">
              <w:rPr>
                <w:noProof/>
                <w:sz w:val="22"/>
                <w:szCs w:val="22"/>
                <w:lang w:eastAsia="zh-CN"/>
              </w:rPr>
              <w:tab/>
            </w:r>
            <w:r w:rsidRPr="005A7369" w:rsidDel="005A7369">
              <w:rPr>
                <w:rPrChange w:id="93" w:author="Kevin Gu" w:date="2020-03-25T16:47:00Z">
                  <w:rPr>
                    <w:rStyle w:val="Hyperlink"/>
                    <w:noProof/>
                  </w:rPr>
                </w:rPrChange>
              </w:rPr>
              <w:delText>Reference</w:delText>
            </w:r>
            <w:r w:rsidDel="005A7369">
              <w:rPr>
                <w:noProof/>
                <w:webHidden/>
              </w:rPr>
              <w:tab/>
              <w:delText>4</w:delText>
            </w:r>
          </w:del>
        </w:p>
        <w:p w14:paraId="72CFB101" w14:textId="397B3A01" w:rsidR="00D140C7" w:rsidDel="005A7369" w:rsidRDefault="00D140C7">
          <w:pPr>
            <w:pStyle w:val="TOC1"/>
            <w:rPr>
              <w:del w:id="94" w:author="Kevin Gu" w:date="2020-03-25T16:47:00Z"/>
              <w:noProof/>
              <w:sz w:val="22"/>
              <w:szCs w:val="22"/>
              <w:lang w:eastAsia="zh-CN"/>
            </w:rPr>
          </w:pPr>
          <w:del w:id="95" w:author="Kevin Gu" w:date="2020-03-25T16:47:00Z">
            <w:r w:rsidRPr="005A7369" w:rsidDel="005A7369">
              <w:rPr>
                <w:rPrChange w:id="96" w:author="Kevin Gu" w:date="2020-03-25T16:47:00Z">
                  <w:rPr>
                    <w:rStyle w:val="Hyperlink"/>
                    <w:noProof/>
                  </w:rPr>
                </w:rPrChange>
              </w:rPr>
              <w:delText>2</w:delText>
            </w:r>
            <w:r w:rsidDel="005A7369">
              <w:rPr>
                <w:noProof/>
                <w:sz w:val="22"/>
                <w:szCs w:val="22"/>
                <w:lang w:eastAsia="zh-CN"/>
              </w:rPr>
              <w:tab/>
            </w:r>
            <w:r w:rsidRPr="005A7369" w:rsidDel="005A7369">
              <w:rPr>
                <w:rPrChange w:id="97" w:author="Kevin Gu" w:date="2020-03-25T16:47:00Z">
                  <w:rPr>
                    <w:rStyle w:val="Hyperlink"/>
                    <w:noProof/>
                  </w:rPr>
                </w:rPrChange>
              </w:rPr>
              <w:delText>SST Introduction</w:delText>
            </w:r>
            <w:r w:rsidDel="005A7369">
              <w:rPr>
                <w:noProof/>
                <w:webHidden/>
              </w:rPr>
              <w:tab/>
              <w:delText>5</w:delText>
            </w:r>
          </w:del>
        </w:p>
        <w:p w14:paraId="24C65C0A" w14:textId="5762BC86" w:rsidR="00D140C7" w:rsidDel="005A7369" w:rsidRDefault="00D140C7">
          <w:pPr>
            <w:pStyle w:val="TOC2"/>
            <w:rPr>
              <w:del w:id="98" w:author="Kevin Gu" w:date="2020-03-25T16:47:00Z"/>
              <w:noProof/>
              <w:sz w:val="22"/>
              <w:szCs w:val="22"/>
              <w:lang w:eastAsia="zh-CN"/>
            </w:rPr>
          </w:pPr>
          <w:del w:id="99" w:author="Kevin Gu" w:date="2020-03-25T16:47:00Z">
            <w:r w:rsidRPr="005A7369" w:rsidDel="005A7369">
              <w:rPr>
                <w:rPrChange w:id="100" w:author="Kevin Gu" w:date="2020-03-25T16:47:00Z">
                  <w:rPr>
                    <w:rStyle w:val="Hyperlink"/>
                    <w:noProof/>
                  </w:rPr>
                </w:rPrChange>
              </w:rPr>
              <w:delText>2.1</w:delText>
            </w:r>
            <w:r w:rsidDel="005A7369">
              <w:rPr>
                <w:noProof/>
                <w:sz w:val="22"/>
                <w:szCs w:val="22"/>
                <w:lang w:eastAsia="zh-CN"/>
              </w:rPr>
              <w:tab/>
            </w:r>
            <w:r w:rsidRPr="005A7369" w:rsidDel="005A7369">
              <w:rPr>
                <w:rPrChange w:id="101" w:author="Kevin Gu" w:date="2020-03-25T16:47:00Z">
                  <w:rPr>
                    <w:rStyle w:val="Hyperlink"/>
                    <w:noProof/>
                  </w:rPr>
                </w:rPrChange>
              </w:rPr>
              <w:delText>Identification of the Site</w:delText>
            </w:r>
            <w:r w:rsidDel="005A7369">
              <w:rPr>
                <w:noProof/>
                <w:webHidden/>
              </w:rPr>
              <w:tab/>
              <w:delText>5</w:delText>
            </w:r>
          </w:del>
        </w:p>
        <w:p w14:paraId="68C5BC07" w14:textId="096C5C37" w:rsidR="00D140C7" w:rsidDel="005A7369" w:rsidRDefault="00D140C7">
          <w:pPr>
            <w:pStyle w:val="TOC2"/>
            <w:rPr>
              <w:del w:id="102" w:author="Kevin Gu" w:date="2020-03-25T16:47:00Z"/>
              <w:noProof/>
              <w:sz w:val="22"/>
              <w:szCs w:val="22"/>
              <w:lang w:eastAsia="zh-CN"/>
            </w:rPr>
          </w:pPr>
          <w:del w:id="103" w:author="Kevin Gu" w:date="2020-03-25T16:47:00Z">
            <w:r w:rsidRPr="005A7369" w:rsidDel="005A7369">
              <w:rPr>
                <w:rPrChange w:id="104" w:author="Kevin Gu" w:date="2020-03-25T16:47:00Z">
                  <w:rPr>
                    <w:rStyle w:val="Hyperlink"/>
                    <w:noProof/>
                  </w:rPr>
                </w:rPrChange>
              </w:rPr>
              <w:delText>2.2</w:delText>
            </w:r>
            <w:r w:rsidDel="005A7369">
              <w:rPr>
                <w:noProof/>
                <w:sz w:val="22"/>
                <w:szCs w:val="22"/>
                <w:lang w:eastAsia="zh-CN"/>
              </w:rPr>
              <w:tab/>
            </w:r>
            <w:r w:rsidRPr="005A7369" w:rsidDel="005A7369">
              <w:rPr>
                <w:rPrChange w:id="105" w:author="Kevin Gu" w:date="2020-03-25T16:47:00Z">
                  <w:rPr>
                    <w:rStyle w:val="Hyperlink"/>
                    <w:noProof/>
                  </w:rPr>
                </w:rPrChange>
              </w:rPr>
              <w:delText>Site Description</w:delText>
            </w:r>
            <w:r w:rsidDel="005A7369">
              <w:rPr>
                <w:noProof/>
                <w:webHidden/>
              </w:rPr>
              <w:tab/>
              <w:delText>5</w:delText>
            </w:r>
          </w:del>
        </w:p>
        <w:p w14:paraId="04CB54EE" w14:textId="043EC960" w:rsidR="00D140C7" w:rsidDel="005A7369" w:rsidRDefault="00D140C7">
          <w:pPr>
            <w:pStyle w:val="TOC1"/>
            <w:rPr>
              <w:del w:id="106" w:author="Kevin Gu" w:date="2020-03-25T16:47:00Z"/>
              <w:noProof/>
              <w:sz w:val="22"/>
              <w:szCs w:val="22"/>
              <w:lang w:eastAsia="zh-CN"/>
            </w:rPr>
          </w:pPr>
          <w:del w:id="107" w:author="Kevin Gu" w:date="2020-03-25T16:47:00Z">
            <w:r w:rsidRPr="005A7369" w:rsidDel="005A7369">
              <w:rPr>
                <w:rPrChange w:id="108" w:author="Kevin Gu" w:date="2020-03-25T16:47:00Z">
                  <w:rPr>
                    <w:rStyle w:val="Hyperlink"/>
                    <w:noProof/>
                  </w:rPr>
                </w:rPrChange>
              </w:rPr>
              <w:delText>3</w:delText>
            </w:r>
            <w:r w:rsidDel="005A7369">
              <w:rPr>
                <w:noProof/>
                <w:sz w:val="22"/>
                <w:szCs w:val="22"/>
                <w:lang w:eastAsia="zh-CN"/>
              </w:rPr>
              <w:tab/>
            </w:r>
            <w:r w:rsidRPr="005A7369" w:rsidDel="005A7369">
              <w:rPr>
                <w:rPrChange w:id="109" w:author="Kevin Gu" w:date="2020-03-25T16:47:00Z">
                  <w:rPr>
                    <w:rStyle w:val="Hyperlink"/>
                    <w:noProof/>
                  </w:rPr>
                </w:rPrChange>
              </w:rPr>
              <w:delText>Conformance Claim</w:delText>
            </w:r>
            <w:r w:rsidDel="005A7369">
              <w:rPr>
                <w:noProof/>
                <w:webHidden/>
              </w:rPr>
              <w:tab/>
              <w:delText>7</w:delText>
            </w:r>
          </w:del>
        </w:p>
        <w:p w14:paraId="0785CFA8" w14:textId="49A7DC1A" w:rsidR="00D140C7" w:rsidDel="005A7369" w:rsidRDefault="00D140C7">
          <w:pPr>
            <w:pStyle w:val="TOC1"/>
            <w:rPr>
              <w:del w:id="110" w:author="Kevin Gu" w:date="2020-03-25T16:47:00Z"/>
              <w:noProof/>
              <w:sz w:val="22"/>
              <w:szCs w:val="22"/>
              <w:lang w:eastAsia="zh-CN"/>
            </w:rPr>
          </w:pPr>
          <w:del w:id="111" w:author="Kevin Gu" w:date="2020-03-25T16:47:00Z">
            <w:r w:rsidRPr="005A7369" w:rsidDel="005A7369">
              <w:rPr>
                <w:rPrChange w:id="112" w:author="Kevin Gu" w:date="2020-03-25T16:47:00Z">
                  <w:rPr>
                    <w:rStyle w:val="Hyperlink"/>
                    <w:noProof/>
                    <w:lang w:eastAsia="zh-CN"/>
                  </w:rPr>
                </w:rPrChange>
              </w:rPr>
              <w:delText>4</w:delText>
            </w:r>
            <w:r w:rsidDel="005A7369">
              <w:rPr>
                <w:noProof/>
                <w:sz w:val="22"/>
                <w:szCs w:val="22"/>
                <w:lang w:eastAsia="zh-CN"/>
              </w:rPr>
              <w:tab/>
            </w:r>
            <w:r w:rsidRPr="005A7369" w:rsidDel="005A7369">
              <w:rPr>
                <w:rPrChange w:id="113" w:author="Kevin Gu" w:date="2020-03-25T16:47:00Z">
                  <w:rPr>
                    <w:rStyle w:val="Hyperlink"/>
                    <w:noProof/>
                  </w:rPr>
                </w:rPrChange>
              </w:rPr>
              <w:delText>Security Problem Definition</w:delText>
            </w:r>
            <w:r w:rsidDel="005A7369">
              <w:rPr>
                <w:noProof/>
                <w:webHidden/>
              </w:rPr>
              <w:tab/>
              <w:delText>8</w:delText>
            </w:r>
          </w:del>
        </w:p>
        <w:p w14:paraId="337C256A" w14:textId="529FC1F6" w:rsidR="00D140C7" w:rsidDel="005A7369" w:rsidRDefault="00D140C7">
          <w:pPr>
            <w:pStyle w:val="TOC2"/>
            <w:rPr>
              <w:del w:id="114" w:author="Kevin Gu" w:date="2020-03-25T16:47:00Z"/>
              <w:noProof/>
              <w:sz w:val="22"/>
              <w:szCs w:val="22"/>
              <w:lang w:eastAsia="zh-CN"/>
            </w:rPr>
          </w:pPr>
          <w:del w:id="115" w:author="Kevin Gu" w:date="2020-03-25T16:47:00Z">
            <w:r w:rsidRPr="005A7369" w:rsidDel="005A7369">
              <w:rPr>
                <w:rPrChange w:id="116" w:author="Kevin Gu" w:date="2020-03-25T16:47:00Z">
                  <w:rPr>
                    <w:rStyle w:val="Hyperlink"/>
                    <w:noProof/>
                  </w:rPr>
                </w:rPrChange>
              </w:rPr>
              <w:delText>4.1</w:delText>
            </w:r>
            <w:r w:rsidDel="005A7369">
              <w:rPr>
                <w:noProof/>
                <w:sz w:val="22"/>
                <w:szCs w:val="22"/>
                <w:lang w:eastAsia="zh-CN"/>
              </w:rPr>
              <w:tab/>
            </w:r>
            <w:r w:rsidRPr="005A7369" w:rsidDel="005A7369">
              <w:rPr>
                <w:rPrChange w:id="117" w:author="Kevin Gu" w:date="2020-03-25T16:47:00Z">
                  <w:rPr>
                    <w:rStyle w:val="Hyperlink"/>
                    <w:noProof/>
                  </w:rPr>
                </w:rPrChange>
              </w:rPr>
              <w:delText>Assets</w:delText>
            </w:r>
            <w:r w:rsidDel="005A7369">
              <w:rPr>
                <w:noProof/>
                <w:webHidden/>
              </w:rPr>
              <w:tab/>
              <w:delText>8</w:delText>
            </w:r>
          </w:del>
        </w:p>
        <w:p w14:paraId="3CB434FD" w14:textId="5CBF9191" w:rsidR="00D140C7" w:rsidDel="005A7369" w:rsidRDefault="00D140C7">
          <w:pPr>
            <w:pStyle w:val="TOC2"/>
            <w:rPr>
              <w:del w:id="118" w:author="Kevin Gu" w:date="2020-03-25T16:47:00Z"/>
              <w:noProof/>
              <w:sz w:val="22"/>
              <w:szCs w:val="22"/>
              <w:lang w:eastAsia="zh-CN"/>
            </w:rPr>
          </w:pPr>
          <w:del w:id="119" w:author="Kevin Gu" w:date="2020-03-25T16:47:00Z">
            <w:r w:rsidRPr="005A7369" w:rsidDel="005A7369">
              <w:rPr>
                <w:rPrChange w:id="120" w:author="Kevin Gu" w:date="2020-03-25T16:47:00Z">
                  <w:rPr>
                    <w:rStyle w:val="Hyperlink"/>
                    <w:noProof/>
                  </w:rPr>
                </w:rPrChange>
              </w:rPr>
              <w:delText>4.2</w:delText>
            </w:r>
            <w:r w:rsidDel="005A7369">
              <w:rPr>
                <w:noProof/>
                <w:sz w:val="22"/>
                <w:szCs w:val="22"/>
                <w:lang w:eastAsia="zh-CN"/>
              </w:rPr>
              <w:tab/>
            </w:r>
            <w:r w:rsidRPr="005A7369" w:rsidDel="005A7369">
              <w:rPr>
                <w:rPrChange w:id="121" w:author="Kevin Gu" w:date="2020-03-25T16:47:00Z">
                  <w:rPr>
                    <w:rStyle w:val="Hyperlink"/>
                    <w:noProof/>
                  </w:rPr>
                </w:rPrChange>
              </w:rPr>
              <w:delText>Threats</w:delText>
            </w:r>
            <w:r w:rsidDel="005A7369">
              <w:rPr>
                <w:noProof/>
                <w:webHidden/>
              </w:rPr>
              <w:tab/>
              <w:delText>8</w:delText>
            </w:r>
          </w:del>
        </w:p>
        <w:p w14:paraId="6861B3CF" w14:textId="1AB610D6" w:rsidR="00D140C7" w:rsidDel="005A7369" w:rsidRDefault="00D140C7">
          <w:pPr>
            <w:pStyle w:val="TOC2"/>
            <w:rPr>
              <w:del w:id="122" w:author="Kevin Gu" w:date="2020-03-25T16:47:00Z"/>
              <w:noProof/>
              <w:sz w:val="22"/>
              <w:szCs w:val="22"/>
              <w:lang w:eastAsia="zh-CN"/>
            </w:rPr>
          </w:pPr>
          <w:del w:id="123" w:author="Kevin Gu" w:date="2020-03-25T16:47:00Z">
            <w:r w:rsidRPr="005A7369" w:rsidDel="005A7369">
              <w:rPr>
                <w:rPrChange w:id="124" w:author="Kevin Gu" w:date="2020-03-25T16:47:00Z">
                  <w:rPr>
                    <w:rStyle w:val="Hyperlink"/>
                    <w:noProof/>
                  </w:rPr>
                </w:rPrChange>
              </w:rPr>
              <w:delText>4.3</w:delText>
            </w:r>
            <w:r w:rsidDel="005A7369">
              <w:rPr>
                <w:noProof/>
                <w:sz w:val="22"/>
                <w:szCs w:val="22"/>
                <w:lang w:eastAsia="zh-CN"/>
              </w:rPr>
              <w:tab/>
            </w:r>
            <w:r w:rsidRPr="005A7369" w:rsidDel="005A7369">
              <w:rPr>
                <w:rPrChange w:id="125" w:author="Kevin Gu" w:date="2020-03-25T16:47:00Z">
                  <w:rPr>
                    <w:rStyle w:val="Hyperlink"/>
                    <w:noProof/>
                  </w:rPr>
                </w:rPrChange>
              </w:rPr>
              <w:delText>Organizational Security Policies</w:delText>
            </w:r>
            <w:r w:rsidDel="005A7369">
              <w:rPr>
                <w:noProof/>
                <w:webHidden/>
              </w:rPr>
              <w:tab/>
              <w:delText>10</w:delText>
            </w:r>
          </w:del>
        </w:p>
        <w:p w14:paraId="073C0D9B" w14:textId="4E65610E" w:rsidR="00D140C7" w:rsidDel="005A7369" w:rsidRDefault="00D140C7">
          <w:pPr>
            <w:pStyle w:val="TOC2"/>
            <w:rPr>
              <w:del w:id="126" w:author="Kevin Gu" w:date="2020-03-25T16:47:00Z"/>
              <w:noProof/>
              <w:sz w:val="22"/>
              <w:szCs w:val="22"/>
              <w:lang w:eastAsia="zh-CN"/>
            </w:rPr>
          </w:pPr>
          <w:del w:id="127" w:author="Kevin Gu" w:date="2020-03-25T16:47:00Z">
            <w:r w:rsidRPr="005A7369" w:rsidDel="005A7369">
              <w:rPr>
                <w:rPrChange w:id="128" w:author="Kevin Gu" w:date="2020-03-25T16:47:00Z">
                  <w:rPr>
                    <w:rStyle w:val="Hyperlink"/>
                    <w:noProof/>
                  </w:rPr>
                </w:rPrChange>
              </w:rPr>
              <w:delText>4.4</w:delText>
            </w:r>
            <w:r w:rsidDel="005A7369">
              <w:rPr>
                <w:noProof/>
                <w:sz w:val="22"/>
                <w:szCs w:val="22"/>
                <w:lang w:eastAsia="zh-CN"/>
              </w:rPr>
              <w:tab/>
            </w:r>
            <w:r w:rsidRPr="005A7369" w:rsidDel="005A7369">
              <w:rPr>
                <w:rPrChange w:id="129" w:author="Kevin Gu" w:date="2020-03-25T16:47:00Z">
                  <w:rPr>
                    <w:rStyle w:val="Hyperlink"/>
                    <w:noProof/>
                  </w:rPr>
                </w:rPrChange>
              </w:rPr>
              <w:delText>Assumptions</w:delText>
            </w:r>
            <w:r w:rsidDel="005A7369">
              <w:rPr>
                <w:noProof/>
                <w:webHidden/>
              </w:rPr>
              <w:tab/>
              <w:delText>12</w:delText>
            </w:r>
          </w:del>
        </w:p>
        <w:p w14:paraId="25E29B06" w14:textId="25ABE74C" w:rsidR="00D140C7" w:rsidDel="005A7369" w:rsidRDefault="00D140C7">
          <w:pPr>
            <w:pStyle w:val="TOC1"/>
            <w:rPr>
              <w:del w:id="130" w:author="Kevin Gu" w:date="2020-03-25T16:47:00Z"/>
              <w:noProof/>
              <w:sz w:val="22"/>
              <w:szCs w:val="22"/>
              <w:lang w:eastAsia="zh-CN"/>
            </w:rPr>
          </w:pPr>
          <w:del w:id="131" w:author="Kevin Gu" w:date="2020-03-25T16:47:00Z">
            <w:r w:rsidRPr="005A7369" w:rsidDel="005A7369">
              <w:rPr>
                <w:rPrChange w:id="132" w:author="Kevin Gu" w:date="2020-03-25T16:47:00Z">
                  <w:rPr>
                    <w:rStyle w:val="Hyperlink"/>
                    <w:noProof/>
                  </w:rPr>
                </w:rPrChange>
              </w:rPr>
              <w:delText>5</w:delText>
            </w:r>
            <w:r w:rsidDel="005A7369">
              <w:rPr>
                <w:noProof/>
                <w:sz w:val="22"/>
                <w:szCs w:val="22"/>
                <w:lang w:eastAsia="zh-CN"/>
              </w:rPr>
              <w:tab/>
            </w:r>
            <w:r w:rsidRPr="005A7369" w:rsidDel="005A7369">
              <w:rPr>
                <w:rPrChange w:id="133" w:author="Kevin Gu" w:date="2020-03-25T16:47:00Z">
                  <w:rPr>
                    <w:rStyle w:val="Hyperlink"/>
                    <w:noProof/>
                  </w:rPr>
                </w:rPrChange>
              </w:rPr>
              <w:delText>Security Objectives</w:delText>
            </w:r>
            <w:r w:rsidDel="005A7369">
              <w:rPr>
                <w:noProof/>
                <w:webHidden/>
              </w:rPr>
              <w:tab/>
              <w:delText>14</w:delText>
            </w:r>
          </w:del>
        </w:p>
        <w:p w14:paraId="0161F300" w14:textId="596D659A" w:rsidR="00D140C7" w:rsidDel="005A7369" w:rsidRDefault="00D140C7">
          <w:pPr>
            <w:pStyle w:val="TOC2"/>
            <w:rPr>
              <w:del w:id="134" w:author="Kevin Gu" w:date="2020-03-25T16:47:00Z"/>
              <w:noProof/>
              <w:sz w:val="22"/>
              <w:szCs w:val="22"/>
              <w:lang w:eastAsia="zh-CN"/>
            </w:rPr>
          </w:pPr>
          <w:del w:id="135" w:author="Kevin Gu" w:date="2020-03-25T16:47:00Z">
            <w:r w:rsidRPr="005A7369" w:rsidDel="005A7369">
              <w:rPr>
                <w:rPrChange w:id="136" w:author="Kevin Gu" w:date="2020-03-25T16:47:00Z">
                  <w:rPr>
                    <w:rStyle w:val="Hyperlink"/>
                    <w:noProof/>
                  </w:rPr>
                </w:rPrChange>
              </w:rPr>
              <w:delText>5.1</w:delText>
            </w:r>
            <w:r w:rsidDel="005A7369">
              <w:rPr>
                <w:noProof/>
                <w:sz w:val="22"/>
                <w:szCs w:val="22"/>
                <w:lang w:eastAsia="zh-CN"/>
              </w:rPr>
              <w:tab/>
            </w:r>
            <w:r w:rsidRPr="005A7369" w:rsidDel="005A7369">
              <w:rPr>
                <w:rPrChange w:id="137" w:author="Kevin Gu" w:date="2020-03-25T16:47:00Z">
                  <w:rPr>
                    <w:rStyle w:val="Hyperlink"/>
                    <w:noProof/>
                  </w:rPr>
                </w:rPrChange>
              </w:rPr>
              <w:delText>Security Objectives Rationale</w:delText>
            </w:r>
            <w:r w:rsidDel="005A7369">
              <w:rPr>
                <w:noProof/>
                <w:webHidden/>
              </w:rPr>
              <w:tab/>
              <w:delText>17</w:delText>
            </w:r>
          </w:del>
        </w:p>
        <w:p w14:paraId="25B3F4DC" w14:textId="420781B8" w:rsidR="00D140C7" w:rsidDel="005A7369" w:rsidRDefault="00D140C7">
          <w:pPr>
            <w:pStyle w:val="TOC1"/>
            <w:rPr>
              <w:del w:id="138" w:author="Kevin Gu" w:date="2020-03-25T16:47:00Z"/>
              <w:noProof/>
              <w:sz w:val="22"/>
              <w:szCs w:val="22"/>
              <w:lang w:eastAsia="zh-CN"/>
            </w:rPr>
          </w:pPr>
          <w:del w:id="139" w:author="Kevin Gu" w:date="2020-03-25T16:47:00Z">
            <w:r w:rsidRPr="005A7369" w:rsidDel="005A7369">
              <w:rPr>
                <w:rPrChange w:id="140" w:author="Kevin Gu" w:date="2020-03-25T16:47:00Z">
                  <w:rPr>
                    <w:rStyle w:val="Hyperlink"/>
                    <w:noProof/>
                  </w:rPr>
                </w:rPrChange>
              </w:rPr>
              <w:delText>6</w:delText>
            </w:r>
            <w:r w:rsidDel="005A7369">
              <w:rPr>
                <w:noProof/>
                <w:sz w:val="22"/>
                <w:szCs w:val="22"/>
                <w:lang w:eastAsia="zh-CN"/>
              </w:rPr>
              <w:tab/>
            </w:r>
            <w:r w:rsidRPr="005A7369" w:rsidDel="005A7369">
              <w:rPr>
                <w:rPrChange w:id="141" w:author="Kevin Gu" w:date="2020-03-25T16:47:00Z">
                  <w:rPr>
                    <w:rStyle w:val="Hyperlink"/>
                    <w:noProof/>
                  </w:rPr>
                </w:rPrChange>
              </w:rPr>
              <w:delText>Extended Assurance Components Definition</w:delText>
            </w:r>
            <w:r w:rsidDel="005A7369">
              <w:rPr>
                <w:noProof/>
                <w:webHidden/>
              </w:rPr>
              <w:tab/>
              <w:delText>23</w:delText>
            </w:r>
          </w:del>
        </w:p>
        <w:p w14:paraId="03C555B2" w14:textId="1A121302" w:rsidR="00D140C7" w:rsidDel="005A7369" w:rsidRDefault="00D140C7">
          <w:pPr>
            <w:pStyle w:val="TOC1"/>
            <w:rPr>
              <w:del w:id="142" w:author="Kevin Gu" w:date="2020-03-25T16:47:00Z"/>
              <w:noProof/>
              <w:sz w:val="22"/>
              <w:szCs w:val="22"/>
              <w:lang w:eastAsia="zh-CN"/>
            </w:rPr>
          </w:pPr>
          <w:del w:id="143" w:author="Kevin Gu" w:date="2020-03-25T16:47:00Z">
            <w:r w:rsidRPr="005A7369" w:rsidDel="005A7369">
              <w:rPr>
                <w:rPrChange w:id="144" w:author="Kevin Gu" w:date="2020-03-25T16:47:00Z">
                  <w:rPr>
                    <w:rStyle w:val="Hyperlink"/>
                    <w:noProof/>
                  </w:rPr>
                </w:rPrChange>
              </w:rPr>
              <w:delText>7</w:delText>
            </w:r>
            <w:r w:rsidDel="005A7369">
              <w:rPr>
                <w:noProof/>
                <w:sz w:val="22"/>
                <w:szCs w:val="22"/>
                <w:lang w:eastAsia="zh-CN"/>
              </w:rPr>
              <w:tab/>
            </w:r>
            <w:r w:rsidRPr="005A7369" w:rsidDel="005A7369">
              <w:rPr>
                <w:rPrChange w:id="145" w:author="Kevin Gu" w:date="2020-03-25T16:47:00Z">
                  <w:rPr>
                    <w:rStyle w:val="Hyperlink"/>
                    <w:noProof/>
                  </w:rPr>
                </w:rPrChange>
              </w:rPr>
              <w:delText>Security Assurance Requirements</w:delText>
            </w:r>
            <w:r w:rsidDel="005A7369">
              <w:rPr>
                <w:noProof/>
                <w:webHidden/>
              </w:rPr>
              <w:tab/>
              <w:delText>24</w:delText>
            </w:r>
          </w:del>
        </w:p>
        <w:p w14:paraId="44754E5D" w14:textId="6F7882FF" w:rsidR="00D140C7" w:rsidDel="005A7369" w:rsidRDefault="00D140C7">
          <w:pPr>
            <w:pStyle w:val="TOC2"/>
            <w:rPr>
              <w:del w:id="146" w:author="Kevin Gu" w:date="2020-03-25T16:47:00Z"/>
              <w:noProof/>
              <w:sz w:val="22"/>
              <w:szCs w:val="22"/>
              <w:lang w:eastAsia="zh-CN"/>
            </w:rPr>
          </w:pPr>
          <w:del w:id="147" w:author="Kevin Gu" w:date="2020-03-25T16:47:00Z">
            <w:r w:rsidRPr="005A7369" w:rsidDel="005A7369">
              <w:rPr>
                <w:rPrChange w:id="148" w:author="Kevin Gu" w:date="2020-03-25T16:47:00Z">
                  <w:rPr>
                    <w:rStyle w:val="Hyperlink"/>
                    <w:noProof/>
                  </w:rPr>
                </w:rPrChange>
              </w:rPr>
              <w:delText>7.1</w:delText>
            </w:r>
            <w:r w:rsidDel="005A7369">
              <w:rPr>
                <w:noProof/>
                <w:sz w:val="22"/>
                <w:szCs w:val="22"/>
                <w:lang w:eastAsia="zh-CN"/>
              </w:rPr>
              <w:tab/>
            </w:r>
            <w:r w:rsidRPr="005A7369" w:rsidDel="005A7369">
              <w:rPr>
                <w:rPrChange w:id="149" w:author="Kevin Gu" w:date="2020-03-25T16:47:00Z">
                  <w:rPr>
                    <w:rStyle w:val="Hyperlink"/>
                    <w:noProof/>
                  </w:rPr>
                </w:rPrChange>
              </w:rPr>
              <w:delText>Application Notes and Refinements</w:delText>
            </w:r>
            <w:r w:rsidDel="005A7369">
              <w:rPr>
                <w:noProof/>
                <w:webHidden/>
              </w:rPr>
              <w:tab/>
              <w:delText>24</w:delText>
            </w:r>
          </w:del>
        </w:p>
        <w:p w14:paraId="634C2CEC" w14:textId="2DB36C6E" w:rsidR="00D140C7" w:rsidDel="005A7369" w:rsidRDefault="00D140C7">
          <w:pPr>
            <w:pStyle w:val="TOC2"/>
            <w:rPr>
              <w:del w:id="150" w:author="Kevin Gu" w:date="2020-03-25T16:47:00Z"/>
              <w:noProof/>
              <w:sz w:val="22"/>
              <w:szCs w:val="22"/>
              <w:lang w:eastAsia="zh-CN"/>
            </w:rPr>
          </w:pPr>
          <w:del w:id="151" w:author="Kevin Gu" w:date="2020-03-25T16:47:00Z">
            <w:r w:rsidRPr="005A7369" w:rsidDel="005A7369">
              <w:rPr>
                <w:rPrChange w:id="152" w:author="Kevin Gu" w:date="2020-03-25T16:47:00Z">
                  <w:rPr>
                    <w:rStyle w:val="Hyperlink"/>
                    <w:noProof/>
                  </w:rPr>
                </w:rPrChange>
              </w:rPr>
              <w:delText>7.2</w:delText>
            </w:r>
            <w:r w:rsidDel="005A7369">
              <w:rPr>
                <w:noProof/>
                <w:sz w:val="22"/>
                <w:szCs w:val="22"/>
                <w:lang w:eastAsia="zh-CN"/>
              </w:rPr>
              <w:tab/>
            </w:r>
            <w:r w:rsidRPr="005A7369" w:rsidDel="005A7369">
              <w:rPr>
                <w:rPrChange w:id="153" w:author="Kevin Gu" w:date="2020-03-25T16:47:00Z">
                  <w:rPr>
                    <w:rStyle w:val="Hyperlink"/>
                    <w:noProof/>
                  </w:rPr>
                </w:rPrChange>
              </w:rPr>
              <w:delText>Security Assurance Rationale</w:delText>
            </w:r>
            <w:r w:rsidDel="005A7369">
              <w:rPr>
                <w:noProof/>
                <w:webHidden/>
              </w:rPr>
              <w:tab/>
              <w:delText>26</w:delText>
            </w:r>
          </w:del>
        </w:p>
        <w:p w14:paraId="7C6447E0" w14:textId="4A73B491" w:rsidR="00D140C7" w:rsidDel="005A7369" w:rsidRDefault="00D140C7">
          <w:pPr>
            <w:pStyle w:val="TOC1"/>
            <w:rPr>
              <w:del w:id="154" w:author="Kevin Gu" w:date="2020-03-25T16:47:00Z"/>
              <w:noProof/>
              <w:sz w:val="22"/>
              <w:szCs w:val="22"/>
              <w:lang w:eastAsia="zh-CN"/>
            </w:rPr>
          </w:pPr>
          <w:del w:id="155" w:author="Kevin Gu" w:date="2020-03-25T16:47:00Z">
            <w:r w:rsidRPr="005A7369" w:rsidDel="005A7369">
              <w:rPr>
                <w:rPrChange w:id="156" w:author="Kevin Gu" w:date="2020-03-25T16:47:00Z">
                  <w:rPr>
                    <w:rStyle w:val="Hyperlink"/>
                    <w:noProof/>
                  </w:rPr>
                </w:rPrChange>
              </w:rPr>
              <w:delText>8</w:delText>
            </w:r>
            <w:r w:rsidDel="005A7369">
              <w:rPr>
                <w:noProof/>
                <w:sz w:val="22"/>
                <w:szCs w:val="22"/>
                <w:lang w:eastAsia="zh-CN"/>
              </w:rPr>
              <w:tab/>
            </w:r>
            <w:r w:rsidRPr="005A7369" w:rsidDel="005A7369">
              <w:rPr>
                <w:rPrChange w:id="157" w:author="Kevin Gu" w:date="2020-03-25T16:47:00Z">
                  <w:rPr>
                    <w:rStyle w:val="Hyperlink"/>
                    <w:noProof/>
                  </w:rPr>
                </w:rPrChange>
              </w:rPr>
              <w:delText>Site Summary Specification</w:delText>
            </w:r>
            <w:r w:rsidDel="005A7369">
              <w:rPr>
                <w:noProof/>
                <w:webHidden/>
              </w:rPr>
              <w:tab/>
              <w:delText>31</w:delText>
            </w:r>
          </w:del>
        </w:p>
        <w:p w14:paraId="2E265D07" w14:textId="23F51DB1" w:rsidR="00D140C7" w:rsidDel="005A7369" w:rsidRDefault="00D140C7">
          <w:pPr>
            <w:pStyle w:val="TOC2"/>
            <w:rPr>
              <w:del w:id="158" w:author="Kevin Gu" w:date="2020-03-25T16:47:00Z"/>
              <w:noProof/>
              <w:sz w:val="22"/>
              <w:szCs w:val="22"/>
              <w:lang w:eastAsia="zh-CN"/>
            </w:rPr>
          </w:pPr>
          <w:del w:id="159" w:author="Kevin Gu" w:date="2020-03-25T16:47:00Z">
            <w:r w:rsidRPr="005A7369" w:rsidDel="005A7369">
              <w:rPr>
                <w:rPrChange w:id="160" w:author="Kevin Gu" w:date="2020-03-25T16:47:00Z">
                  <w:rPr>
                    <w:rStyle w:val="Hyperlink"/>
                    <w:noProof/>
                  </w:rPr>
                </w:rPrChange>
              </w:rPr>
              <w:delText>8.1</w:delText>
            </w:r>
            <w:r w:rsidDel="005A7369">
              <w:rPr>
                <w:noProof/>
                <w:sz w:val="22"/>
                <w:szCs w:val="22"/>
                <w:lang w:eastAsia="zh-CN"/>
              </w:rPr>
              <w:tab/>
            </w:r>
            <w:r w:rsidRPr="005A7369" w:rsidDel="005A7369">
              <w:rPr>
                <w:rPrChange w:id="161" w:author="Kevin Gu" w:date="2020-03-25T16:47:00Z">
                  <w:rPr>
                    <w:rStyle w:val="Hyperlink"/>
                    <w:noProof/>
                  </w:rPr>
                </w:rPrChange>
              </w:rPr>
              <w:delText>Preconditions Required by the Site</w:delText>
            </w:r>
            <w:r w:rsidDel="005A7369">
              <w:rPr>
                <w:noProof/>
                <w:webHidden/>
              </w:rPr>
              <w:tab/>
              <w:delText>31</w:delText>
            </w:r>
          </w:del>
        </w:p>
        <w:p w14:paraId="10CBAABD" w14:textId="3B03DC50" w:rsidR="00D140C7" w:rsidDel="005A7369" w:rsidRDefault="00D140C7">
          <w:pPr>
            <w:pStyle w:val="TOC2"/>
            <w:rPr>
              <w:del w:id="162" w:author="Kevin Gu" w:date="2020-03-25T16:47:00Z"/>
              <w:noProof/>
              <w:sz w:val="22"/>
              <w:szCs w:val="22"/>
              <w:lang w:eastAsia="zh-CN"/>
            </w:rPr>
          </w:pPr>
          <w:del w:id="163" w:author="Kevin Gu" w:date="2020-03-25T16:47:00Z">
            <w:r w:rsidRPr="005A7369" w:rsidDel="005A7369">
              <w:rPr>
                <w:rPrChange w:id="164" w:author="Kevin Gu" w:date="2020-03-25T16:47:00Z">
                  <w:rPr>
                    <w:rStyle w:val="Hyperlink"/>
                    <w:noProof/>
                  </w:rPr>
                </w:rPrChange>
              </w:rPr>
              <w:delText>8.2</w:delText>
            </w:r>
            <w:r w:rsidDel="005A7369">
              <w:rPr>
                <w:noProof/>
                <w:sz w:val="22"/>
                <w:szCs w:val="22"/>
                <w:lang w:eastAsia="zh-CN"/>
              </w:rPr>
              <w:tab/>
            </w:r>
            <w:r w:rsidRPr="005A7369" w:rsidDel="005A7369">
              <w:rPr>
                <w:rPrChange w:id="165" w:author="Kevin Gu" w:date="2020-03-25T16:47:00Z">
                  <w:rPr>
                    <w:rStyle w:val="Hyperlink"/>
                    <w:noProof/>
                  </w:rPr>
                </w:rPrChange>
              </w:rPr>
              <w:delText>Services of the Site</w:delText>
            </w:r>
            <w:r w:rsidDel="005A7369">
              <w:rPr>
                <w:noProof/>
                <w:webHidden/>
              </w:rPr>
              <w:tab/>
              <w:delText>31</w:delText>
            </w:r>
          </w:del>
        </w:p>
        <w:p w14:paraId="7061DC4A" w14:textId="0BC25059" w:rsidR="00D140C7" w:rsidDel="005A7369" w:rsidRDefault="00D140C7">
          <w:pPr>
            <w:pStyle w:val="TOC2"/>
            <w:rPr>
              <w:del w:id="166" w:author="Kevin Gu" w:date="2020-03-25T16:47:00Z"/>
              <w:noProof/>
              <w:sz w:val="22"/>
              <w:szCs w:val="22"/>
              <w:lang w:eastAsia="zh-CN"/>
            </w:rPr>
          </w:pPr>
          <w:del w:id="167" w:author="Kevin Gu" w:date="2020-03-25T16:47:00Z">
            <w:r w:rsidRPr="005A7369" w:rsidDel="005A7369">
              <w:rPr>
                <w:rPrChange w:id="168" w:author="Kevin Gu" w:date="2020-03-25T16:47:00Z">
                  <w:rPr>
                    <w:rStyle w:val="Hyperlink"/>
                    <w:noProof/>
                  </w:rPr>
                </w:rPrChange>
              </w:rPr>
              <w:delText>8.3</w:delText>
            </w:r>
            <w:r w:rsidDel="005A7369">
              <w:rPr>
                <w:noProof/>
                <w:sz w:val="22"/>
                <w:szCs w:val="22"/>
                <w:lang w:eastAsia="zh-CN"/>
              </w:rPr>
              <w:tab/>
            </w:r>
            <w:r w:rsidRPr="005A7369" w:rsidDel="005A7369">
              <w:rPr>
                <w:rPrChange w:id="169" w:author="Kevin Gu" w:date="2020-03-25T16:47:00Z">
                  <w:rPr>
                    <w:rStyle w:val="Hyperlink"/>
                    <w:noProof/>
                  </w:rPr>
                </w:rPrChange>
              </w:rPr>
              <w:delText>Objectives Rationale</w:delText>
            </w:r>
            <w:r w:rsidDel="005A7369">
              <w:rPr>
                <w:noProof/>
                <w:webHidden/>
              </w:rPr>
              <w:tab/>
              <w:delText>32</w:delText>
            </w:r>
          </w:del>
        </w:p>
        <w:p w14:paraId="754CF598" w14:textId="15237164" w:rsidR="00D140C7" w:rsidDel="005A7369" w:rsidRDefault="00D140C7">
          <w:pPr>
            <w:pStyle w:val="TOC2"/>
            <w:rPr>
              <w:del w:id="170" w:author="Kevin Gu" w:date="2020-03-25T16:47:00Z"/>
              <w:noProof/>
              <w:sz w:val="22"/>
              <w:szCs w:val="22"/>
              <w:lang w:eastAsia="zh-CN"/>
            </w:rPr>
          </w:pPr>
          <w:del w:id="171" w:author="Kevin Gu" w:date="2020-03-25T16:47:00Z">
            <w:r w:rsidRPr="005A7369" w:rsidDel="005A7369">
              <w:rPr>
                <w:rPrChange w:id="172" w:author="Kevin Gu" w:date="2020-03-25T16:47:00Z">
                  <w:rPr>
                    <w:rStyle w:val="Hyperlink"/>
                    <w:noProof/>
                  </w:rPr>
                </w:rPrChange>
              </w:rPr>
              <w:delText>8.4</w:delText>
            </w:r>
            <w:r w:rsidDel="005A7369">
              <w:rPr>
                <w:noProof/>
                <w:sz w:val="22"/>
                <w:szCs w:val="22"/>
                <w:lang w:eastAsia="zh-CN"/>
              </w:rPr>
              <w:tab/>
            </w:r>
            <w:r w:rsidRPr="005A7369" w:rsidDel="005A7369">
              <w:rPr>
                <w:rPrChange w:id="173" w:author="Kevin Gu" w:date="2020-03-25T16:47:00Z">
                  <w:rPr>
                    <w:rStyle w:val="Hyperlink"/>
                    <w:noProof/>
                  </w:rPr>
                </w:rPrChange>
              </w:rPr>
              <w:delText>SAR Rationale</w:delText>
            </w:r>
            <w:r w:rsidDel="005A7369">
              <w:rPr>
                <w:noProof/>
                <w:webHidden/>
              </w:rPr>
              <w:tab/>
              <w:delText>37</w:delText>
            </w:r>
          </w:del>
        </w:p>
        <w:p w14:paraId="2476CC05" w14:textId="731494D0" w:rsidR="00D140C7" w:rsidDel="005A7369" w:rsidRDefault="00D140C7">
          <w:pPr>
            <w:pStyle w:val="TOC2"/>
            <w:rPr>
              <w:del w:id="174" w:author="Kevin Gu" w:date="2020-03-25T16:47:00Z"/>
              <w:noProof/>
              <w:sz w:val="22"/>
              <w:szCs w:val="22"/>
              <w:lang w:eastAsia="zh-CN"/>
            </w:rPr>
          </w:pPr>
          <w:del w:id="175" w:author="Kevin Gu" w:date="2020-03-25T16:47:00Z">
            <w:r w:rsidRPr="005A7369" w:rsidDel="005A7369">
              <w:rPr>
                <w:rPrChange w:id="176" w:author="Kevin Gu" w:date="2020-03-25T16:47:00Z">
                  <w:rPr>
                    <w:rStyle w:val="Hyperlink"/>
                    <w:noProof/>
                  </w:rPr>
                </w:rPrChange>
              </w:rPr>
              <w:delText>8.5</w:delText>
            </w:r>
            <w:r w:rsidDel="005A7369">
              <w:rPr>
                <w:noProof/>
                <w:sz w:val="22"/>
                <w:szCs w:val="22"/>
                <w:lang w:eastAsia="zh-CN"/>
              </w:rPr>
              <w:tab/>
            </w:r>
            <w:r w:rsidRPr="005A7369" w:rsidDel="005A7369">
              <w:rPr>
                <w:rPrChange w:id="177" w:author="Kevin Gu" w:date="2020-03-25T16:47:00Z">
                  <w:rPr>
                    <w:rStyle w:val="Hyperlink"/>
                    <w:noProof/>
                  </w:rPr>
                </w:rPrChange>
              </w:rPr>
              <w:delText>Assurance Measure Rationale</w:delText>
            </w:r>
            <w:r w:rsidDel="005A7369">
              <w:rPr>
                <w:noProof/>
                <w:webHidden/>
              </w:rPr>
              <w:tab/>
              <w:delText>38</w:delText>
            </w:r>
          </w:del>
        </w:p>
        <w:p w14:paraId="7C7DA2C5" w14:textId="1FDD7F4E" w:rsidR="00D140C7" w:rsidDel="005A7369" w:rsidRDefault="00D140C7">
          <w:pPr>
            <w:pStyle w:val="TOC2"/>
            <w:rPr>
              <w:del w:id="178" w:author="Kevin Gu" w:date="2020-03-25T16:47:00Z"/>
              <w:noProof/>
              <w:sz w:val="22"/>
              <w:szCs w:val="22"/>
              <w:lang w:eastAsia="zh-CN"/>
            </w:rPr>
          </w:pPr>
          <w:del w:id="179" w:author="Kevin Gu" w:date="2020-03-25T16:47:00Z">
            <w:r w:rsidRPr="005A7369" w:rsidDel="005A7369">
              <w:rPr>
                <w:rPrChange w:id="180" w:author="Kevin Gu" w:date="2020-03-25T16:47:00Z">
                  <w:rPr>
                    <w:rStyle w:val="Hyperlink"/>
                    <w:noProof/>
                    <w:lang w:val="en-GB" w:eastAsia="zh-CN"/>
                  </w:rPr>
                </w:rPrChange>
              </w:rPr>
              <w:delText>8.6</w:delText>
            </w:r>
            <w:r w:rsidDel="005A7369">
              <w:rPr>
                <w:noProof/>
                <w:sz w:val="22"/>
                <w:szCs w:val="22"/>
                <w:lang w:eastAsia="zh-CN"/>
              </w:rPr>
              <w:tab/>
            </w:r>
            <w:r w:rsidRPr="005A7369" w:rsidDel="005A7369">
              <w:rPr>
                <w:rPrChange w:id="181" w:author="Kevin Gu" w:date="2020-03-25T16:47:00Z">
                  <w:rPr>
                    <w:rStyle w:val="Hyperlink"/>
                    <w:noProof/>
                  </w:rPr>
                </w:rPrChange>
              </w:rPr>
              <w:delText>Mapping of the Evaluation Documentation</w:delText>
            </w:r>
            <w:r w:rsidDel="005A7369">
              <w:rPr>
                <w:noProof/>
                <w:webHidden/>
              </w:rPr>
              <w:tab/>
              <w:delText>42</w:delText>
            </w:r>
          </w:del>
        </w:p>
        <w:p w14:paraId="7ADA604A" w14:textId="2A470DF2" w:rsidR="00D140C7" w:rsidDel="005A7369" w:rsidRDefault="00D140C7">
          <w:pPr>
            <w:pStyle w:val="TOC1"/>
            <w:rPr>
              <w:del w:id="182" w:author="Kevin Gu" w:date="2020-03-25T16:47:00Z"/>
              <w:noProof/>
              <w:sz w:val="22"/>
              <w:szCs w:val="22"/>
              <w:lang w:eastAsia="zh-CN"/>
            </w:rPr>
          </w:pPr>
          <w:del w:id="183" w:author="Kevin Gu" w:date="2020-03-25T16:47:00Z">
            <w:r w:rsidRPr="005A7369" w:rsidDel="005A7369">
              <w:rPr>
                <w:rPrChange w:id="184" w:author="Kevin Gu" w:date="2020-03-25T16:47:00Z">
                  <w:rPr>
                    <w:rStyle w:val="Hyperlink"/>
                    <w:noProof/>
                  </w:rPr>
                </w:rPrChange>
              </w:rPr>
              <w:delText>9</w:delText>
            </w:r>
            <w:r w:rsidDel="005A7369">
              <w:rPr>
                <w:noProof/>
                <w:sz w:val="22"/>
                <w:szCs w:val="22"/>
                <w:lang w:eastAsia="zh-CN"/>
              </w:rPr>
              <w:tab/>
            </w:r>
            <w:r w:rsidRPr="005A7369" w:rsidDel="005A7369">
              <w:rPr>
                <w:rPrChange w:id="185" w:author="Kevin Gu" w:date="2020-03-25T16:47:00Z">
                  <w:rPr>
                    <w:rStyle w:val="Hyperlink"/>
                    <w:noProof/>
                  </w:rPr>
                </w:rPrChange>
              </w:rPr>
              <w:delText>Bibliography</w:delText>
            </w:r>
            <w:r w:rsidDel="005A7369">
              <w:rPr>
                <w:noProof/>
                <w:webHidden/>
              </w:rPr>
              <w:tab/>
              <w:delText>47</w:delText>
            </w:r>
          </w:del>
        </w:p>
        <w:p w14:paraId="2CDC8FCB" w14:textId="042F74DA" w:rsidR="00E6536D" w:rsidRPr="007367AA" w:rsidRDefault="009128FA" w:rsidP="00181CF1">
          <w:pPr>
            <w:rPr>
              <w:lang w:val="en-US"/>
            </w:rPr>
          </w:pPr>
          <w:r>
            <w:rPr>
              <w:lang w:val="en-US"/>
            </w:rPr>
            <w:fldChar w:fldCharType="end"/>
          </w:r>
        </w:p>
      </w:sdtContent>
    </w:sdt>
    <w:p w14:paraId="2485361D" w14:textId="77777777" w:rsidR="00E6536D" w:rsidRPr="007367AA" w:rsidRDefault="00E6536D" w:rsidP="00181CF1">
      <w:pPr>
        <w:rPr>
          <w:rFonts w:ascii="Open Sans Semibold" w:hAnsi="Open Sans Semibold"/>
          <w:spacing w:val="5"/>
          <w:sz w:val="32"/>
          <w:szCs w:val="32"/>
          <w:lang w:val="en-US"/>
        </w:rPr>
      </w:pPr>
      <w:r w:rsidRPr="007367AA">
        <w:rPr>
          <w:lang w:val="en-US"/>
        </w:rPr>
        <w:br w:type="page"/>
      </w:r>
    </w:p>
    <w:p w14:paraId="6842339F" w14:textId="7BA8B1AC" w:rsidR="003A4B99" w:rsidRDefault="003A4B99" w:rsidP="003A4B99">
      <w:pPr>
        <w:pStyle w:val="Title1"/>
      </w:pPr>
      <w:bookmarkStart w:id="186" w:name="_Toc36047281"/>
      <w:r w:rsidRPr="003A4B99">
        <w:lastRenderedPageBreak/>
        <w:t>Document Information</w:t>
      </w:r>
      <w:bookmarkEnd w:id="186"/>
    </w:p>
    <w:p w14:paraId="11B4FDE3" w14:textId="5E69271D" w:rsidR="003A4B99" w:rsidRPr="003A4B99" w:rsidRDefault="003A4B99" w:rsidP="003A4B99">
      <w:pPr>
        <w:pStyle w:val="Title2"/>
      </w:pPr>
      <w:bookmarkStart w:id="187" w:name="_Toc36047282"/>
      <w:r>
        <w:t>Reference</w:t>
      </w:r>
      <w:bookmarkEnd w:id="187"/>
    </w:p>
    <w:p w14:paraId="559F3094" w14:textId="59B62E7C" w:rsidR="003A4B99" w:rsidRPr="003A4B99" w:rsidRDefault="003A4B99" w:rsidP="003A4B99">
      <w:pPr>
        <w:rPr>
          <w:lang w:val="en-US" w:eastAsia="zh-CN"/>
        </w:rPr>
      </w:pPr>
      <w:r w:rsidRPr="003A4B99">
        <w:rPr>
          <w:lang w:val="en-US" w:eastAsia="zh-CN"/>
        </w:rPr>
        <w:t xml:space="preserve">Title: Site Security Target </w:t>
      </w:r>
      <w:r w:rsidR="00D626D5">
        <w:rPr>
          <w:lang w:val="en-US" w:eastAsia="zh-CN"/>
        </w:rPr>
        <w:t>Ningbo</w:t>
      </w:r>
      <w:r w:rsidR="00D626D5" w:rsidRPr="003A4B99">
        <w:rPr>
          <w:lang w:val="en-US" w:eastAsia="zh-CN"/>
        </w:rPr>
        <w:t xml:space="preserve"> </w:t>
      </w:r>
      <w:r w:rsidR="005E64FF">
        <w:rPr>
          <w:lang w:val="en-US" w:eastAsia="zh-CN"/>
        </w:rPr>
        <w:t>CTWY</w:t>
      </w:r>
      <w:r w:rsidR="00D626D5" w:rsidRPr="003A4B99">
        <w:rPr>
          <w:lang w:val="en-US" w:eastAsia="zh-CN"/>
        </w:rPr>
        <w:t xml:space="preserve"> Production </w:t>
      </w:r>
      <w:commentRangeStart w:id="188"/>
      <w:r w:rsidR="00D626D5" w:rsidRPr="003A4B99">
        <w:rPr>
          <w:lang w:val="en-US" w:eastAsia="zh-CN"/>
        </w:rPr>
        <w:t>Centre</w:t>
      </w:r>
      <w:commentRangeEnd w:id="188"/>
      <w:r w:rsidR="00264397">
        <w:rPr>
          <w:rStyle w:val="CommentReference"/>
        </w:rPr>
        <w:commentReference w:id="188"/>
      </w:r>
    </w:p>
    <w:p w14:paraId="57177B5A" w14:textId="3386D85C" w:rsidR="003A4B99" w:rsidRPr="003A4B99" w:rsidRDefault="003A4B99" w:rsidP="003A4B99">
      <w:pPr>
        <w:rPr>
          <w:lang w:val="en-US" w:eastAsia="zh-CN"/>
        </w:rPr>
      </w:pPr>
      <w:r w:rsidRPr="003A4B99">
        <w:rPr>
          <w:lang w:val="en-US" w:eastAsia="zh-CN"/>
        </w:rPr>
        <w:t xml:space="preserve">Version: </w:t>
      </w:r>
      <w:r w:rsidR="00D26F73" w:rsidRPr="00BD5477">
        <w:rPr>
          <w:lang w:val="en-US"/>
        </w:rPr>
        <w:fldChar w:fldCharType="begin"/>
      </w:r>
      <w:r w:rsidR="00D26F73" w:rsidRPr="00BD5477">
        <w:rPr>
          <w:lang w:val="en-US"/>
        </w:rPr>
        <w:instrText xml:space="preserve"> DOCPROPERTY  app_rev  \* MERGEFORMAT </w:instrText>
      </w:r>
      <w:r w:rsidR="00D26F73" w:rsidRPr="00BD5477">
        <w:rPr>
          <w:lang w:val="en-US"/>
        </w:rPr>
        <w:fldChar w:fldCharType="separate"/>
      </w:r>
      <w:r w:rsidR="00D140C7">
        <w:rPr>
          <w:lang w:val="en-US"/>
        </w:rPr>
        <w:t>0.</w:t>
      </w:r>
      <w:r w:rsidR="005B699F">
        <w:rPr>
          <w:lang w:val="en-US"/>
        </w:rPr>
        <w:t>3</w:t>
      </w:r>
      <w:r w:rsidR="00D26F73" w:rsidRPr="00BD5477">
        <w:rPr>
          <w:lang w:val="en-US"/>
        </w:rPr>
        <w:fldChar w:fldCharType="end"/>
      </w:r>
    </w:p>
    <w:p w14:paraId="3AE40084" w14:textId="3027A5B4" w:rsidR="003A4B99" w:rsidRPr="003A4B99" w:rsidRDefault="003A4B99" w:rsidP="003A4B99">
      <w:pPr>
        <w:rPr>
          <w:lang w:val="en-US" w:eastAsia="zh-CN"/>
        </w:rPr>
      </w:pPr>
      <w:r w:rsidRPr="003A4B99">
        <w:rPr>
          <w:lang w:val="en-US" w:eastAsia="zh-CN"/>
        </w:rPr>
        <w:t xml:space="preserve">Date: </w:t>
      </w:r>
      <w:del w:id="189" w:author="Kevin Gu" w:date="2020-03-25T16:51:00Z">
        <w:r w:rsidR="00A11B6E" w:rsidRPr="00BD5477" w:rsidDel="005A7369">
          <w:rPr>
            <w:lang w:val="en-US"/>
          </w:rPr>
          <w:fldChar w:fldCharType="begin"/>
        </w:r>
        <w:r w:rsidR="00A11B6E" w:rsidRPr="00BD5477" w:rsidDel="005A7369">
          <w:rPr>
            <w:lang w:val="en-US"/>
          </w:rPr>
          <w:delInstrText xml:space="preserve"> DOCPROPERTY  app_date  \* MERGEFORMAT </w:delInstrText>
        </w:r>
        <w:r w:rsidR="00A11B6E" w:rsidRPr="00BD5477" w:rsidDel="005A7369">
          <w:rPr>
            <w:lang w:val="en-US"/>
          </w:rPr>
          <w:fldChar w:fldCharType="separate"/>
        </w:r>
        <w:r w:rsidR="00EB223F" w:rsidDel="005A7369">
          <w:rPr>
            <w:lang w:val="en-US"/>
          </w:rPr>
          <w:delText>24</w:delText>
        </w:r>
        <w:r w:rsidR="00D140C7" w:rsidDel="005A7369">
          <w:rPr>
            <w:lang w:val="en-US"/>
          </w:rPr>
          <w:delText>/</w:delText>
        </w:r>
        <w:r w:rsidR="00EB223F" w:rsidDel="005A7369">
          <w:rPr>
            <w:lang w:val="en-US"/>
          </w:rPr>
          <w:delText>03</w:delText>
        </w:r>
        <w:r w:rsidR="00D140C7" w:rsidDel="005A7369">
          <w:rPr>
            <w:lang w:val="en-US"/>
          </w:rPr>
          <w:delText>/20</w:delText>
        </w:r>
        <w:r w:rsidR="00EB223F" w:rsidDel="005A7369">
          <w:rPr>
            <w:lang w:val="en-US"/>
          </w:rPr>
          <w:delText>20</w:delText>
        </w:r>
        <w:r w:rsidR="00A11B6E" w:rsidRPr="00BD5477" w:rsidDel="005A7369">
          <w:rPr>
            <w:lang w:val="en-US"/>
          </w:rPr>
          <w:fldChar w:fldCharType="end"/>
        </w:r>
      </w:del>
      <w:ins w:id="190" w:author="Kevin Gu" w:date="2020-03-25T16:51:00Z">
        <w:r w:rsidR="005A7369" w:rsidRPr="00BD5477">
          <w:rPr>
            <w:lang w:val="en-US"/>
          </w:rPr>
          <w:fldChar w:fldCharType="begin"/>
        </w:r>
        <w:r w:rsidR="005A7369" w:rsidRPr="00BD5477">
          <w:rPr>
            <w:lang w:val="en-US"/>
          </w:rPr>
          <w:instrText xml:space="preserve"> DOCPROPERTY  app_date  \* MERGEFORMAT </w:instrText>
        </w:r>
        <w:r w:rsidR="005A7369" w:rsidRPr="00BD5477">
          <w:rPr>
            <w:lang w:val="en-US"/>
          </w:rPr>
          <w:fldChar w:fldCharType="separate"/>
        </w:r>
        <w:r w:rsidR="005A7369">
          <w:rPr>
            <w:lang w:val="en-US"/>
          </w:rPr>
          <w:t>25/03/2020</w:t>
        </w:r>
        <w:r w:rsidR="005A7369" w:rsidRPr="00BD5477">
          <w:rPr>
            <w:lang w:val="en-US"/>
          </w:rPr>
          <w:fldChar w:fldCharType="end"/>
        </w:r>
      </w:ins>
    </w:p>
    <w:p w14:paraId="57F4931B" w14:textId="51AA8B60" w:rsidR="003A4B99" w:rsidRPr="003A4B99" w:rsidRDefault="003A4B99" w:rsidP="003A4B99">
      <w:pPr>
        <w:rPr>
          <w:lang w:val="en-US" w:eastAsia="zh-CN"/>
        </w:rPr>
      </w:pPr>
      <w:r w:rsidRPr="003A4B99">
        <w:rPr>
          <w:lang w:val="en-US" w:eastAsia="zh-CN"/>
        </w:rPr>
        <w:t xml:space="preserve">Company: </w:t>
      </w:r>
      <w:r w:rsidR="00D626D5">
        <w:rPr>
          <w:lang w:val="en-US"/>
        </w:rPr>
        <w:fldChar w:fldCharType="begin"/>
      </w:r>
      <w:r w:rsidR="00D626D5">
        <w:rPr>
          <w:lang w:val="en-US"/>
        </w:rPr>
        <w:instrText xml:space="preserve"> DOCPROPERTY  app_developer  \* MERGEFORMAT </w:instrText>
      </w:r>
      <w:r w:rsidR="00D626D5">
        <w:rPr>
          <w:lang w:val="en-US"/>
        </w:rPr>
        <w:fldChar w:fldCharType="separate"/>
      </w:r>
      <w:proofErr w:type="spellStart"/>
      <w:r w:rsidR="00D140C7">
        <w:rPr>
          <w:lang w:val="en-US"/>
        </w:rPr>
        <w:t>Chengtian</w:t>
      </w:r>
      <w:proofErr w:type="spellEnd"/>
      <w:r w:rsidR="00D140C7">
        <w:rPr>
          <w:lang w:val="en-US"/>
        </w:rPr>
        <w:t xml:space="preserve"> </w:t>
      </w:r>
      <w:proofErr w:type="spellStart"/>
      <w:r w:rsidR="00D140C7">
        <w:rPr>
          <w:lang w:val="en-US"/>
        </w:rPr>
        <w:t>Weiye</w:t>
      </w:r>
      <w:proofErr w:type="spellEnd"/>
      <w:r w:rsidR="00D140C7">
        <w:rPr>
          <w:lang w:val="en-US"/>
        </w:rPr>
        <w:t xml:space="preserve"> (Ningbo) Chip Technology </w:t>
      </w:r>
      <w:proofErr w:type="spellStart"/>
      <w:r w:rsidR="00D140C7">
        <w:rPr>
          <w:lang w:val="en-US"/>
        </w:rPr>
        <w:t>Co.,Ltd</w:t>
      </w:r>
      <w:proofErr w:type="spellEnd"/>
      <w:r w:rsidR="00D626D5">
        <w:rPr>
          <w:lang w:val="en-US"/>
        </w:rPr>
        <w:fldChar w:fldCharType="end"/>
      </w:r>
    </w:p>
    <w:p w14:paraId="5CBC53C4" w14:textId="168FDECC" w:rsidR="003A4B99" w:rsidRPr="003A4B99" w:rsidRDefault="003A4B99" w:rsidP="003A4B99">
      <w:pPr>
        <w:rPr>
          <w:lang w:val="en-US" w:eastAsia="zh-CN"/>
        </w:rPr>
      </w:pPr>
      <w:r w:rsidRPr="003A4B99">
        <w:rPr>
          <w:lang w:val="en-US" w:eastAsia="zh-CN"/>
        </w:rPr>
        <w:t xml:space="preserve">Name of the site: </w:t>
      </w:r>
      <w:r w:rsidR="00D626D5">
        <w:rPr>
          <w:lang w:val="en-US" w:eastAsia="zh-CN"/>
        </w:rPr>
        <w:t>Ningbo</w:t>
      </w:r>
      <w:r w:rsidRPr="003A4B99">
        <w:rPr>
          <w:lang w:val="en-US" w:eastAsia="zh-CN"/>
        </w:rPr>
        <w:t xml:space="preserve"> </w:t>
      </w:r>
      <w:proofErr w:type="spellStart"/>
      <w:r w:rsidR="005E64FF">
        <w:rPr>
          <w:lang w:val="en-US" w:eastAsia="zh-CN"/>
        </w:rPr>
        <w:t>C</w:t>
      </w:r>
      <w:r w:rsidR="00EB223F">
        <w:rPr>
          <w:lang w:val="en-US" w:eastAsia="zh-CN"/>
        </w:rPr>
        <w:t>hengtian</w:t>
      </w:r>
      <w:proofErr w:type="spellEnd"/>
      <w:r w:rsidR="00EB223F">
        <w:rPr>
          <w:lang w:val="en-US" w:eastAsia="zh-CN"/>
        </w:rPr>
        <w:t xml:space="preserve"> </w:t>
      </w:r>
      <w:proofErr w:type="spellStart"/>
      <w:r w:rsidR="005E64FF">
        <w:rPr>
          <w:lang w:val="en-US" w:eastAsia="zh-CN"/>
        </w:rPr>
        <w:t>W</w:t>
      </w:r>
      <w:r w:rsidR="00EB223F">
        <w:rPr>
          <w:lang w:val="en-US" w:eastAsia="zh-CN"/>
        </w:rPr>
        <w:t>eiye</w:t>
      </w:r>
      <w:proofErr w:type="spellEnd"/>
      <w:r w:rsidRPr="003A4B99">
        <w:rPr>
          <w:lang w:val="en-US" w:eastAsia="zh-CN"/>
        </w:rPr>
        <w:t xml:space="preserve"> Production Centre</w:t>
      </w:r>
    </w:p>
    <w:p w14:paraId="3FE661B1" w14:textId="77777777" w:rsidR="003A4B99" w:rsidRPr="003A4B99" w:rsidRDefault="003A4B99" w:rsidP="003A4B99">
      <w:pPr>
        <w:rPr>
          <w:lang w:val="en-US" w:eastAsia="zh-CN"/>
        </w:rPr>
      </w:pPr>
      <w:r w:rsidRPr="003A4B99">
        <w:rPr>
          <w:lang w:val="en-US" w:eastAsia="zh-CN"/>
        </w:rPr>
        <w:t xml:space="preserve">Product Type: Security IC </w:t>
      </w:r>
    </w:p>
    <w:p w14:paraId="016EF0B7" w14:textId="49A6ABE7" w:rsidR="00DF40F3" w:rsidRDefault="003A4B99" w:rsidP="003A4B99">
      <w:pPr>
        <w:rPr>
          <w:lang w:val="en-US" w:eastAsia="zh-CN"/>
        </w:rPr>
      </w:pPr>
      <w:r w:rsidRPr="003A4B99">
        <w:rPr>
          <w:lang w:val="en-US" w:eastAsia="zh-CN"/>
        </w:rPr>
        <w:t>Evaluation</w:t>
      </w:r>
      <w:r w:rsidR="004B24C0">
        <w:rPr>
          <w:lang w:val="en-US" w:eastAsia="zh-CN"/>
        </w:rPr>
        <w:t xml:space="preserve"> Assurance Components: </w:t>
      </w:r>
      <w:commentRangeStart w:id="191"/>
      <w:r w:rsidR="004B24C0">
        <w:rPr>
          <w:lang w:val="en-US" w:eastAsia="zh-CN"/>
        </w:rPr>
        <w:t>ALC_CMC.4, ALC_CMS</w:t>
      </w:r>
      <w:r w:rsidRPr="003A4B99">
        <w:rPr>
          <w:lang w:val="en-US" w:eastAsia="zh-CN"/>
        </w:rPr>
        <w:t>.5, ALC_DVS.2</w:t>
      </w:r>
      <w:r w:rsidR="00D626D5">
        <w:rPr>
          <w:lang w:val="en-US" w:eastAsia="zh-CN"/>
        </w:rPr>
        <w:t xml:space="preserve"> </w:t>
      </w:r>
      <w:r w:rsidRPr="003A4B99">
        <w:rPr>
          <w:lang w:val="en-US" w:eastAsia="zh-CN"/>
        </w:rPr>
        <w:t>and ALC_LCD.1.</w:t>
      </w:r>
      <w:commentRangeEnd w:id="191"/>
      <w:r w:rsidR="005B699F">
        <w:rPr>
          <w:rStyle w:val="CommentReference"/>
        </w:rPr>
        <w:commentReference w:id="191"/>
      </w:r>
    </w:p>
    <w:p w14:paraId="5EE73CAA" w14:textId="34ABAB3B" w:rsidR="003A4B99" w:rsidRDefault="003A4B99">
      <w:pPr>
        <w:spacing w:after="200"/>
        <w:rPr>
          <w:lang w:val="en-US" w:eastAsia="zh-CN"/>
        </w:rPr>
      </w:pPr>
      <w:r>
        <w:rPr>
          <w:lang w:val="en-US" w:eastAsia="zh-CN"/>
        </w:rPr>
        <w:br w:type="page"/>
      </w:r>
    </w:p>
    <w:p w14:paraId="52A0A380" w14:textId="721950C2" w:rsidR="00E94149" w:rsidRPr="007367AA" w:rsidRDefault="003A4B99" w:rsidP="003A4B99">
      <w:pPr>
        <w:pStyle w:val="Title1"/>
      </w:pPr>
      <w:bookmarkStart w:id="192" w:name="_Toc36047283"/>
      <w:r>
        <w:lastRenderedPageBreak/>
        <w:t>SST Introduction</w:t>
      </w:r>
      <w:bookmarkEnd w:id="192"/>
    </w:p>
    <w:p w14:paraId="31FC9250" w14:textId="5D389ACD" w:rsidR="003A4B99" w:rsidRPr="003A4B99" w:rsidRDefault="003A4B99" w:rsidP="003A4B99">
      <w:pPr>
        <w:rPr>
          <w:lang w:val="en-US" w:eastAsia="zh-CN"/>
        </w:rPr>
      </w:pPr>
      <w:r w:rsidRPr="003A4B99">
        <w:rPr>
          <w:lang w:val="en-US" w:eastAsia="zh-CN"/>
        </w:rPr>
        <w:t>This chapter is divided into the section</w:t>
      </w:r>
      <w:r w:rsidR="00262803">
        <w:rPr>
          <w:lang w:val="en-US" w:eastAsia="zh-CN"/>
        </w:rPr>
        <w:t xml:space="preserve"> </w:t>
      </w:r>
      <w:r w:rsidR="00262803">
        <w:rPr>
          <w:lang w:val="en-US" w:eastAsia="zh-CN"/>
        </w:rPr>
        <w:fldChar w:fldCharType="begin"/>
      </w:r>
      <w:r w:rsidR="00262803">
        <w:rPr>
          <w:lang w:val="en-US" w:eastAsia="zh-CN"/>
        </w:rPr>
        <w:instrText xml:space="preserve"> REF _Ref18920842 \r \h </w:instrText>
      </w:r>
      <w:r w:rsidR="00262803">
        <w:rPr>
          <w:lang w:val="en-US" w:eastAsia="zh-CN"/>
        </w:rPr>
      </w:r>
      <w:r w:rsidR="00262803">
        <w:rPr>
          <w:lang w:val="en-US" w:eastAsia="zh-CN"/>
        </w:rPr>
        <w:fldChar w:fldCharType="separate"/>
      </w:r>
      <w:r w:rsidR="00D140C7">
        <w:rPr>
          <w:lang w:val="en-US" w:eastAsia="zh-CN"/>
        </w:rPr>
        <w:t>2.1</w:t>
      </w:r>
      <w:r w:rsidR="00262803">
        <w:rPr>
          <w:lang w:val="en-US" w:eastAsia="zh-CN"/>
        </w:rPr>
        <w:fldChar w:fldCharType="end"/>
      </w:r>
      <w:r w:rsidR="00660E5B">
        <w:rPr>
          <w:lang w:val="en-US" w:eastAsia="zh-CN"/>
        </w:rPr>
        <w:t xml:space="preserve"> </w:t>
      </w:r>
      <w:r w:rsidR="00262803">
        <w:rPr>
          <w:lang w:val="en-US" w:eastAsia="zh-CN"/>
        </w:rPr>
        <w:fldChar w:fldCharType="begin"/>
      </w:r>
      <w:r w:rsidR="00262803">
        <w:rPr>
          <w:lang w:val="en-US" w:eastAsia="zh-CN"/>
        </w:rPr>
        <w:instrText xml:space="preserve"> REF _Ref18920850 \h </w:instrText>
      </w:r>
      <w:r w:rsidR="00262803">
        <w:rPr>
          <w:lang w:val="en-US" w:eastAsia="zh-CN"/>
        </w:rPr>
      </w:r>
      <w:r w:rsidR="00262803">
        <w:rPr>
          <w:lang w:val="en-US" w:eastAsia="zh-CN"/>
        </w:rPr>
        <w:fldChar w:fldCharType="separate"/>
      </w:r>
      <w:r w:rsidR="00D140C7" w:rsidRPr="00D140C7">
        <w:rPr>
          <w:lang w:val="en-US"/>
        </w:rPr>
        <w:t>Identification of the Site</w:t>
      </w:r>
      <w:r w:rsidR="00262803">
        <w:rPr>
          <w:lang w:val="en-US" w:eastAsia="zh-CN"/>
        </w:rPr>
        <w:fldChar w:fldCharType="end"/>
      </w:r>
      <w:r w:rsidRPr="003A4B99">
        <w:rPr>
          <w:lang w:val="en-US" w:eastAsia="zh-CN"/>
        </w:rPr>
        <w:t xml:space="preserve"> and</w:t>
      </w:r>
      <w:r w:rsidR="00262803">
        <w:rPr>
          <w:lang w:val="en-US" w:eastAsia="zh-CN"/>
        </w:rPr>
        <w:t xml:space="preserve"> </w:t>
      </w:r>
      <w:r w:rsidR="00262803">
        <w:rPr>
          <w:lang w:val="en-US" w:eastAsia="zh-CN"/>
        </w:rPr>
        <w:fldChar w:fldCharType="begin"/>
      </w:r>
      <w:r w:rsidR="00262803">
        <w:rPr>
          <w:lang w:val="en-US" w:eastAsia="zh-CN"/>
        </w:rPr>
        <w:instrText xml:space="preserve"> REF _Ref18920862 \r \h </w:instrText>
      </w:r>
      <w:r w:rsidR="00262803">
        <w:rPr>
          <w:lang w:val="en-US" w:eastAsia="zh-CN"/>
        </w:rPr>
      </w:r>
      <w:r w:rsidR="00262803">
        <w:rPr>
          <w:lang w:val="en-US" w:eastAsia="zh-CN"/>
        </w:rPr>
        <w:fldChar w:fldCharType="separate"/>
      </w:r>
      <w:r w:rsidR="00D140C7">
        <w:rPr>
          <w:lang w:val="en-US" w:eastAsia="zh-CN"/>
        </w:rPr>
        <w:t>2.2</w:t>
      </w:r>
      <w:r w:rsidR="00262803">
        <w:rPr>
          <w:lang w:val="en-US" w:eastAsia="zh-CN"/>
        </w:rPr>
        <w:fldChar w:fldCharType="end"/>
      </w:r>
      <w:r w:rsidR="00262803">
        <w:rPr>
          <w:lang w:val="en-US" w:eastAsia="zh-CN"/>
        </w:rPr>
        <w:t xml:space="preserve"> </w:t>
      </w:r>
      <w:r w:rsidR="00262803">
        <w:rPr>
          <w:lang w:val="en-US" w:eastAsia="zh-CN"/>
        </w:rPr>
        <w:fldChar w:fldCharType="begin"/>
      </w:r>
      <w:r w:rsidR="00262803">
        <w:rPr>
          <w:lang w:val="en-US" w:eastAsia="zh-CN"/>
        </w:rPr>
        <w:instrText xml:space="preserve"> REF _Ref18920864 \h </w:instrText>
      </w:r>
      <w:r w:rsidR="00262803">
        <w:rPr>
          <w:lang w:val="en-US" w:eastAsia="zh-CN"/>
        </w:rPr>
      </w:r>
      <w:r w:rsidR="00262803">
        <w:rPr>
          <w:lang w:val="en-US" w:eastAsia="zh-CN"/>
        </w:rPr>
        <w:fldChar w:fldCharType="separate"/>
      </w:r>
      <w:r w:rsidR="00D140C7" w:rsidRPr="00D140C7">
        <w:rPr>
          <w:lang w:val="en-US"/>
        </w:rPr>
        <w:t>Site Description</w:t>
      </w:r>
      <w:r w:rsidR="00262803">
        <w:rPr>
          <w:lang w:val="en-US" w:eastAsia="zh-CN"/>
        </w:rPr>
        <w:fldChar w:fldCharType="end"/>
      </w:r>
      <w:r w:rsidRPr="003A4B99">
        <w:rPr>
          <w:lang w:val="en-US" w:eastAsia="zh-CN"/>
        </w:rPr>
        <w:t>.</w:t>
      </w:r>
    </w:p>
    <w:p w14:paraId="4185D836" w14:textId="0056D463" w:rsidR="003A4B99" w:rsidRPr="003A4B99" w:rsidRDefault="003A4B99" w:rsidP="003A4B99">
      <w:pPr>
        <w:rPr>
          <w:lang w:val="en-US" w:eastAsia="zh-CN"/>
        </w:rPr>
      </w:pPr>
      <w:r w:rsidRPr="003A4B99">
        <w:rPr>
          <w:lang w:val="en-US" w:eastAsia="zh-CN"/>
        </w:rPr>
        <w:t>This Site Security Target refers to the following site:</w:t>
      </w:r>
    </w:p>
    <w:p w14:paraId="59F61CA6" w14:textId="71E7086B" w:rsidR="00D626D5" w:rsidRDefault="00D626D5" w:rsidP="00D626D5">
      <w:pPr>
        <w:ind w:firstLine="709"/>
        <w:rPr>
          <w:lang w:val="en-US" w:eastAsia="zh-CN"/>
        </w:rPr>
      </w:pPr>
      <w:r w:rsidRPr="00D626D5">
        <w:rPr>
          <w:lang w:val="en-US" w:eastAsia="zh-CN"/>
        </w:rPr>
        <w:t xml:space="preserve">Ningbo </w:t>
      </w:r>
      <w:proofErr w:type="spellStart"/>
      <w:r w:rsidR="005E64FF">
        <w:rPr>
          <w:lang w:val="en-US" w:eastAsia="zh-CN"/>
        </w:rPr>
        <w:t>C</w:t>
      </w:r>
      <w:r w:rsidR="00EB223F">
        <w:rPr>
          <w:lang w:val="en-US" w:eastAsia="zh-CN"/>
        </w:rPr>
        <w:t>hengtian</w:t>
      </w:r>
      <w:proofErr w:type="spellEnd"/>
      <w:r w:rsidR="00EB223F">
        <w:rPr>
          <w:lang w:val="en-US" w:eastAsia="zh-CN"/>
        </w:rPr>
        <w:t xml:space="preserve"> </w:t>
      </w:r>
      <w:proofErr w:type="spellStart"/>
      <w:r w:rsidR="005E64FF">
        <w:rPr>
          <w:lang w:val="en-US" w:eastAsia="zh-CN"/>
        </w:rPr>
        <w:t>W</w:t>
      </w:r>
      <w:r w:rsidR="00EB223F">
        <w:rPr>
          <w:lang w:val="en-US" w:eastAsia="zh-CN"/>
        </w:rPr>
        <w:t>eiye</w:t>
      </w:r>
      <w:proofErr w:type="spellEnd"/>
      <w:r w:rsidRPr="00D626D5">
        <w:rPr>
          <w:lang w:val="en-US" w:eastAsia="zh-CN"/>
        </w:rPr>
        <w:t xml:space="preserve"> Production Centre </w:t>
      </w:r>
    </w:p>
    <w:p w14:paraId="04A77F35" w14:textId="2A7808CB" w:rsidR="00FC3E5C" w:rsidRPr="007367AA" w:rsidRDefault="003A4B99" w:rsidP="003A4B99">
      <w:pPr>
        <w:rPr>
          <w:lang w:val="en-US" w:eastAsia="zh-CN"/>
        </w:rPr>
      </w:pPr>
      <w:r w:rsidRPr="003A4B99">
        <w:rPr>
          <w:lang w:val="en-US" w:eastAsia="zh-CN"/>
        </w:rPr>
        <w:t>This site is used for chips encapsulation production.</w:t>
      </w:r>
    </w:p>
    <w:p w14:paraId="252629A4" w14:textId="77777777" w:rsidR="00CA52F1" w:rsidRPr="00CA52F1" w:rsidRDefault="00CA52F1" w:rsidP="00CA52F1">
      <w:pPr>
        <w:pStyle w:val="Title2"/>
      </w:pPr>
      <w:bookmarkStart w:id="193" w:name="_Ref18920842"/>
      <w:bookmarkStart w:id="194" w:name="_Ref18920850"/>
      <w:bookmarkStart w:id="195" w:name="_Toc36047284"/>
      <w:r w:rsidRPr="00CA52F1">
        <w:t>Identification of the Site</w:t>
      </w:r>
      <w:bookmarkEnd w:id="193"/>
      <w:bookmarkEnd w:id="194"/>
      <w:bookmarkEnd w:id="195"/>
    </w:p>
    <w:p w14:paraId="092E3A73" w14:textId="1F621AF6" w:rsidR="00CA52F1" w:rsidRPr="00CA52F1" w:rsidRDefault="00CA52F1" w:rsidP="00CA52F1">
      <w:pPr>
        <w:spacing w:after="200"/>
        <w:rPr>
          <w:lang w:val="en-US" w:eastAsia="zh-CN"/>
        </w:rPr>
      </w:pPr>
      <w:r w:rsidRPr="00CA52F1">
        <w:rPr>
          <w:lang w:val="en-US" w:eastAsia="zh-CN"/>
        </w:rPr>
        <w:t xml:space="preserve">The site name is </w:t>
      </w:r>
      <w:r w:rsidR="00DF7F5D">
        <w:rPr>
          <w:lang w:val="en-US" w:eastAsia="zh-CN"/>
        </w:rPr>
        <w:t>Ningbo</w:t>
      </w:r>
      <w:r w:rsidR="00DF7F5D" w:rsidRPr="003A4B99">
        <w:rPr>
          <w:lang w:val="en-US" w:eastAsia="zh-CN"/>
        </w:rPr>
        <w:t xml:space="preserve"> </w:t>
      </w:r>
      <w:proofErr w:type="spellStart"/>
      <w:r w:rsidR="005E64FF">
        <w:rPr>
          <w:lang w:val="en-US" w:eastAsia="zh-CN"/>
        </w:rPr>
        <w:t>C</w:t>
      </w:r>
      <w:r w:rsidR="00EB223F">
        <w:rPr>
          <w:lang w:val="en-US" w:eastAsia="zh-CN"/>
        </w:rPr>
        <w:t>hengtian</w:t>
      </w:r>
      <w:proofErr w:type="spellEnd"/>
      <w:r w:rsidR="00EB223F">
        <w:rPr>
          <w:lang w:val="en-US" w:eastAsia="zh-CN"/>
        </w:rPr>
        <w:t xml:space="preserve"> </w:t>
      </w:r>
      <w:proofErr w:type="spellStart"/>
      <w:r w:rsidR="00EB223F">
        <w:rPr>
          <w:lang w:val="en-US" w:eastAsia="zh-CN"/>
        </w:rPr>
        <w:t>Weiye</w:t>
      </w:r>
      <w:proofErr w:type="spellEnd"/>
      <w:r w:rsidR="00DF7F5D" w:rsidRPr="003A4B99">
        <w:rPr>
          <w:lang w:val="en-US" w:eastAsia="zh-CN"/>
        </w:rPr>
        <w:t xml:space="preserve"> Production Centre</w:t>
      </w:r>
      <w:r w:rsidR="00DF7F5D" w:rsidRPr="00CA52F1" w:rsidDel="00DF7F5D">
        <w:rPr>
          <w:lang w:val="en-US" w:eastAsia="zh-CN"/>
        </w:rPr>
        <w:t xml:space="preserve"> </w:t>
      </w:r>
      <w:r w:rsidRPr="00CA52F1">
        <w:rPr>
          <w:lang w:val="en-US" w:eastAsia="zh-CN"/>
        </w:rPr>
        <w:t>(hereinafter referred to as “</w:t>
      </w:r>
      <w:r w:rsidR="00DF7F5D">
        <w:rPr>
          <w:lang w:val="en-US" w:eastAsia="zh-CN"/>
        </w:rPr>
        <w:t>CTW</w:t>
      </w:r>
      <w:r w:rsidR="005E64FF">
        <w:rPr>
          <w:lang w:val="en-US" w:eastAsia="zh-CN"/>
        </w:rPr>
        <w:t>Y</w:t>
      </w:r>
      <w:r w:rsidRPr="00CA52F1">
        <w:rPr>
          <w:lang w:val="en-US" w:eastAsia="zh-CN"/>
        </w:rPr>
        <w:t>”), which is located at;</w:t>
      </w:r>
    </w:p>
    <w:p w14:paraId="0AE8B7E2" w14:textId="77777777" w:rsidR="00E302F0" w:rsidRDefault="00E302F0" w:rsidP="00E302F0">
      <w:pPr>
        <w:ind w:left="709"/>
        <w:rPr>
          <w:i/>
          <w:lang w:val="en-US" w:eastAsia="zh-CN"/>
        </w:rPr>
      </w:pPr>
      <w:r w:rsidRPr="00E302F0">
        <w:rPr>
          <w:i/>
          <w:lang w:val="en-US" w:eastAsia="zh-CN"/>
        </w:rPr>
        <w:t xml:space="preserve">No.8, </w:t>
      </w:r>
      <w:proofErr w:type="spellStart"/>
      <w:r w:rsidRPr="00E302F0">
        <w:rPr>
          <w:i/>
          <w:lang w:val="en-US" w:eastAsia="zh-CN"/>
        </w:rPr>
        <w:t>Binjiang</w:t>
      </w:r>
      <w:proofErr w:type="spellEnd"/>
      <w:r w:rsidRPr="00E302F0">
        <w:rPr>
          <w:i/>
          <w:lang w:val="en-US" w:eastAsia="zh-CN"/>
        </w:rPr>
        <w:t xml:space="preserve"> Road,</w:t>
      </w:r>
    </w:p>
    <w:p w14:paraId="2AF0FED4" w14:textId="534F0A0D" w:rsidR="00E302F0" w:rsidRDefault="00E302F0" w:rsidP="00E302F0">
      <w:pPr>
        <w:ind w:left="709"/>
        <w:rPr>
          <w:i/>
          <w:lang w:val="en-US" w:eastAsia="zh-CN"/>
        </w:rPr>
      </w:pPr>
      <w:proofErr w:type="spellStart"/>
      <w:r w:rsidRPr="00E302F0">
        <w:rPr>
          <w:i/>
          <w:lang w:val="en-US" w:eastAsia="zh-CN"/>
        </w:rPr>
        <w:t>Cixi</w:t>
      </w:r>
      <w:proofErr w:type="spellEnd"/>
      <w:r w:rsidRPr="00E302F0">
        <w:rPr>
          <w:i/>
          <w:lang w:val="en-US" w:eastAsia="zh-CN"/>
        </w:rPr>
        <w:t xml:space="preserve"> High-te</w:t>
      </w:r>
      <w:r>
        <w:rPr>
          <w:i/>
          <w:lang w:val="en-US" w:eastAsia="zh-CN"/>
        </w:rPr>
        <w:t>ch Industrial Development Zone,</w:t>
      </w:r>
    </w:p>
    <w:p w14:paraId="47473A53" w14:textId="5DBC04D5" w:rsidR="00E302F0" w:rsidRDefault="00E302F0" w:rsidP="00E302F0">
      <w:pPr>
        <w:ind w:left="709"/>
        <w:rPr>
          <w:i/>
          <w:lang w:val="en-US" w:eastAsia="zh-CN"/>
        </w:rPr>
      </w:pPr>
      <w:r w:rsidRPr="00E302F0">
        <w:rPr>
          <w:i/>
          <w:lang w:val="en-US" w:eastAsia="zh-CN"/>
        </w:rPr>
        <w:t>Ningbo City, Zhejiang Province, P. R. China.</w:t>
      </w:r>
    </w:p>
    <w:p w14:paraId="3C904C78" w14:textId="7494C5DE" w:rsidR="00CA52F1" w:rsidRPr="00D82986" w:rsidRDefault="00CA52F1" w:rsidP="004B24C0">
      <w:pPr>
        <w:spacing w:after="200"/>
        <w:rPr>
          <w:lang w:val="en-US" w:eastAsia="zh-CN"/>
        </w:rPr>
      </w:pPr>
      <w:r w:rsidRPr="00CA52F1">
        <w:rPr>
          <w:lang w:val="en-US" w:eastAsia="zh-CN"/>
        </w:rPr>
        <w:t xml:space="preserve">This location is a building, which belongs </w:t>
      </w:r>
      <w:r w:rsidR="00EB223F">
        <w:rPr>
          <w:lang w:val="en-US"/>
        </w:rPr>
        <w:fldChar w:fldCharType="begin"/>
      </w:r>
      <w:r w:rsidR="00EB223F">
        <w:rPr>
          <w:lang w:val="en-US"/>
        </w:rPr>
        <w:instrText xml:space="preserve"> DOCPROPERTY  app_developer  \* MERGEFORMAT </w:instrText>
      </w:r>
      <w:r w:rsidR="00EB223F">
        <w:rPr>
          <w:lang w:val="en-US"/>
        </w:rPr>
        <w:fldChar w:fldCharType="separate"/>
      </w:r>
      <w:proofErr w:type="spellStart"/>
      <w:r w:rsidR="00EB223F">
        <w:rPr>
          <w:lang w:val="en-US"/>
        </w:rPr>
        <w:t>Chengtian</w:t>
      </w:r>
      <w:proofErr w:type="spellEnd"/>
      <w:r w:rsidR="00EB223F">
        <w:rPr>
          <w:lang w:val="en-US"/>
        </w:rPr>
        <w:t xml:space="preserve"> </w:t>
      </w:r>
      <w:proofErr w:type="spellStart"/>
      <w:r w:rsidR="00EB223F">
        <w:rPr>
          <w:lang w:val="en-US"/>
        </w:rPr>
        <w:t>Weiye</w:t>
      </w:r>
      <w:proofErr w:type="spellEnd"/>
      <w:r w:rsidR="00EB223F">
        <w:rPr>
          <w:lang w:val="en-US"/>
        </w:rPr>
        <w:t xml:space="preserve"> (Ningbo) Chip Technology </w:t>
      </w:r>
      <w:proofErr w:type="spellStart"/>
      <w:r w:rsidR="00EB223F">
        <w:rPr>
          <w:lang w:val="en-US"/>
        </w:rPr>
        <w:t>Co.,Ltd</w:t>
      </w:r>
      <w:proofErr w:type="spellEnd"/>
      <w:r w:rsidR="00EB223F">
        <w:rPr>
          <w:lang w:val="en-US"/>
        </w:rPr>
        <w:fldChar w:fldCharType="end"/>
      </w:r>
      <w:r w:rsidR="00DC0DAD">
        <w:rPr>
          <w:lang w:val="en-US" w:eastAsia="zh-CN"/>
        </w:rPr>
        <w:t xml:space="preserve">, described as </w:t>
      </w:r>
      <w:r w:rsidR="00EB223F">
        <w:rPr>
          <w:lang w:val="en-US" w:eastAsia="zh-CN"/>
        </w:rPr>
        <w:t>Ningbo</w:t>
      </w:r>
      <w:r w:rsidR="00EB223F" w:rsidRPr="003A4B99">
        <w:rPr>
          <w:lang w:val="en-US" w:eastAsia="zh-CN"/>
        </w:rPr>
        <w:t xml:space="preserve"> </w:t>
      </w:r>
      <w:proofErr w:type="spellStart"/>
      <w:r w:rsidR="00EB223F">
        <w:rPr>
          <w:lang w:val="en-US" w:eastAsia="zh-CN"/>
        </w:rPr>
        <w:t>Chengtian</w:t>
      </w:r>
      <w:proofErr w:type="spellEnd"/>
      <w:r w:rsidR="00EB223F">
        <w:rPr>
          <w:lang w:val="en-US" w:eastAsia="zh-CN"/>
        </w:rPr>
        <w:t xml:space="preserve"> </w:t>
      </w:r>
      <w:proofErr w:type="spellStart"/>
      <w:r w:rsidR="00EB223F">
        <w:rPr>
          <w:lang w:val="en-US" w:eastAsia="zh-CN"/>
        </w:rPr>
        <w:t>Weiye</w:t>
      </w:r>
      <w:proofErr w:type="spellEnd"/>
      <w:r w:rsidR="00EB223F" w:rsidRPr="003A4B99">
        <w:rPr>
          <w:lang w:val="en-US" w:eastAsia="zh-CN"/>
        </w:rPr>
        <w:t xml:space="preserve"> Production Centre</w:t>
      </w:r>
      <w:r w:rsidRPr="00CA52F1">
        <w:rPr>
          <w:lang w:val="en-US" w:eastAsia="zh-CN"/>
        </w:rPr>
        <w:t xml:space="preserve">. This building consists of </w:t>
      </w:r>
      <w:r w:rsidR="001D57C9">
        <w:rPr>
          <w:lang w:val="en-US" w:eastAsia="zh-CN"/>
        </w:rPr>
        <w:t>only one floor</w:t>
      </w:r>
      <w:r w:rsidRPr="00CA52F1">
        <w:rPr>
          <w:lang w:val="en-US" w:eastAsia="zh-CN"/>
        </w:rPr>
        <w:t>;</w:t>
      </w:r>
      <w:r w:rsidR="001D57C9">
        <w:rPr>
          <w:lang w:val="en-US" w:eastAsia="zh-CN"/>
        </w:rPr>
        <w:t xml:space="preserve"> </w:t>
      </w:r>
      <w:bookmarkStart w:id="196" w:name="_Hlk22054079"/>
      <w:r w:rsidR="0098754B" w:rsidRPr="00D82986">
        <w:rPr>
          <w:lang w:val="en-US" w:eastAsia="zh-CN"/>
        </w:rPr>
        <w:t>The</w:t>
      </w:r>
      <w:r w:rsidRPr="00D82986">
        <w:rPr>
          <w:lang w:val="en-US" w:eastAsia="zh-CN"/>
        </w:rPr>
        <w:t xml:space="preserve"> production </w:t>
      </w:r>
      <w:r w:rsidR="00DC0DAD">
        <w:rPr>
          <w:lang w:val="en-US" w:eastAsia="zh-CN"/>
        </w:rPr>
        <w:t>floor</w:t>
      </w:r>
      <w:r w:rsidRPr="00D82986">
        <w:rPr>
          <w:lang w:val="en-US" w:eastAsia="zh-CN"/>
        </w:rPr>
        <w:t xml:space="preserve"> which conducts </w:t>
      </w:r>
      <w:r w:rsidR="00D816EB">
        <w:rPr>
          <w:lang w:val="en-US" w:eastAsia="zh-CN"/>
        </w:rPr>
        <w:t>the</w:t>
      </w:r>
      <w:r w:rsidR="001D57C9">
        <w:rPr>
          <w:lang w:val="en-US" w:eastAsia="zh-CN"/>
        </w:rPr>
        <w:t xml:space="preserve"> electric</w:t>
      </w:r>
      <w:r w:rsidR="00D816EB">
        <w:rPr>
          <w:lang w:val="en-US" w:eastAsia="zh-CN"/>
        </w:rPr>
        <w:t xml:space="preserve"> </w:t>
      </w:r>
      <w:r w:rsidRPr="00D82986">
        <w:rPr>
          <w:lang w:val="en-US" w:eastAsia="zh-CN"/>
        </w:rPr>
        <w:t>testing</w:t>
      </w:r>
      <w:r w:rsidR="00865625">
        <w:rPr>
          <w:lang w:val="en-US" w:eastAsia="zh-CN"/>
        </w:rPr>
        <w:t xml:space="preserve">, </w:t>
      </w:r>
      <w:r w:rsidR="001D57C9">
        <w:rPr>
          <w:lang w:val="en-US" w:eastAsia="zh-CN"/>
        </w:rPr>
        <w:t xml:space="preserve">IC </w:t>
      </w:r>
      <w:r w:rsidR="00865625">
        <w:rPr>
          <w:lang w:val="en-US" w:eastAsia="zh-CN"/>
        </w:rPr>
        <w:t>assembly</w:t>
      </w:r>
      <w:r w:rsidR="001D57C9">
        <w:rPr>
          <w:lang w:val="en-US" w:eastAsia="zh-CN"/>
        </w:rPr>
        <w:t xml:space="preserve"> and packaging into rails</w:t>
      </w:r>
      <w:r w:rsidR="005B699F">
        <w:rPr>
          <w:lang w:val="en-US" w:eastAsia="zh-CN"/>
        </w:rPr>
        <w:t>.</w:t>
      </w:r>
      <w:r w:rsidR="00D816EB">
        <w:rPr>
          <w:lang w:val="en-US" w:eastAsia="zh-CN"/>
        </w:rPr>
        <w:t xml:space="preserve"> More information about the services, refer to section </w:t>
      </w:r>
      <w:r w:rsidR="00D816EB">
        <w:rPr>
          <w:lang w:val="en-US" w:eastAsia="zh-CN"/>
        </w:rPr>
        <w:fldChar w:fldCharType="begin"/>
      </w:r>
      <w:r w:rsidR="00D816EB">
        <w:rPr>
          <w:lang w:val="en-US" w:eastAsia="zh-CN"/>
        </w:rPr>
        <w:instrText xml:space="preserve"> REF _Ref19547070 \r \h </w:instrText>
      </w:r>
      <w:r w:rsidR="00D816EB">
        <w:rPr>
          <w:lang w:val="en-US" w:eastAsia="zh-CN"/>
        </w:rPr>
      </w:r>
      <w:r w:rsidR="00D816EB">
        <w:rPr>
          <w:lang w:val="en-US" w:eastAsia="zh-CN"/>
        </w:rPr>
        <w:fldChar w:fldCharType="separate"/>
      </w:r>
      <w:r w:rsidR="00D140C7">
        <w:rPr>
          <w:lang w:val="en-US" w:eastAsia="zh-CN"/>
        </w:rPr>
        <w:t>2.2</w:t>
      </w:r>
      <w:r w:rsidR="00D816EB">
        <w:rPr>
          <w:lang w:val="en-US" w:eastAsia="zh-CN"/>
        </w:rPr>
        <w:fldChar w:fldCharType="end"/>
      </w:r>
      <w:r w:rsidR="00865625">
        <w:rPr>
          <w:lang w:val="en-US" w:eastAsia="zh-CN"/>
        </w:rPr>
        <w:t xml:space="preserve"> </w:t>
      </w:r>
      <w:r w:rsidR="00D816EB">
        <w:rPr>
          <w:lang w:val="en-US" w:eastAsia="zh-CN"/>
        </w:rPr>
        <w:fldChar w:fldCharType="begin"/>
      </w:r>
      <w:r w:rsidR="00D816EB">
        <w:rPr>
          <w:lang w:val="en-US" w:eastAsia="zh-CN"/>
        </w:rPr>
        <w:instrText xml:space="preserve"> REF _Ref19547075 \h </w:instrText>
      </w:r>
      <w:r w:rsidR="00D816EB">
        <w:rPr>
          <w:lang w:val="en-US" w:eastAsia="zh-CN"/>
        </w:rPr>
      </w:r>
      <w:r w:rsidR="00D816EB">
        <w:rPr>
          <w:lang w:val="en-US" w:eastAsia="zh-CN"/>
        </w:rPr>
        <w:fldChar w:fldCharType="separate"/>
      </w:r>
      <w:r w:rsidR="00D140C7" w:rsidRPr="00D140C7">
        <w:rPr>
          <w:lang w:val="en-US"/>
        </w:rPr>
        <w:t>Site Description</w:t>
      </w:r>
      <w:r w:rsidR="00D816EB">
        <w:rPr>
          <w:lang w:val="en-US" w:eastAsia="zh-CN"/>
        </w:rPr>
        <w:fldChar w:fldCharType="end"/>
      </w:r>
      <w:r w:rsidRPr="00D82986">
        <w:rPr>
          <w:lang w:val="en-US" w:eastAsia="zh-CN"/>
        </w:rPr>
        <w:t>.</w:t>
      </w:r>
      <w:r w:rsidR="00D816EB">
        <w:rPr>
          <w:lang w:val="en-US" w:eastAsia="zh-CN"/>
        </w:rPr>
        <w:t xml:space="preserve"> Delivery bay is also located in the same floor.</w:t>
      </w:r>
      <w:r w:rsidR="00DC0DAD">
        <w:rPr>
          <w:lang w:val="en-US" w:eastAsia="zh-CN"/>
        </w:rPr>
        <w:t xml:space="preserve"> The </w:t>
      </w:r>
      <w:r w:rsidR="00DC0DAD" w:rsidRPr="00CA52F1">
        <w:rPr>
          <w:lang w:val="en-US" w:eastAsia="zh-CN"/>
        </w:rPr>
        <w:t xml:space="preserve">main network </w:t>
      </w:r>
      <w:r w:rsidR="00DC0DAD">
        <w:rPr>
          <w:lang w:val="en-US" w:eastAsia="zh-CN"/>
        </w:rPr>
        <w:t>and</w:t>
      </w:r>
      <w:r w:rsidR="00DC0DAD" w:rsidRPr="00CA52F1">
        <w:rPr>
          <w:lang w:val="en-US" w:eastAsia="zh-CN"/>
        </w:rPr>
        <w:t xml:space="preserve"> server room located</w:t>
      </w:r>
      <w:r w:rsidR="00DC0DAD">
        <w:rPr>
          <w:lang w:val="en-US" w:eastAsia="zh-CN"/>
        </w:rPr>
        <w:t xml:space="preserve"> in the same floor.</w:t>
      </w:r>
    </w:p>
    <w:p w14:paraId="06174E06" w14:textId="7D356333" w:rsidR="00CA52F1" w:rsidRPr="00170FD2" w:rsidRDefault="00CA52F1" w:rsidP="00CA52F1">
      <w:pPr>
        <w:pStyle w:val="Title2"/>
      </w:pPr>
      <w:bookmarkStart w:id="197" w:name="_Toc21345046"/>
      <w:bookmarkStart w:id="198" w:name="_Toc17189720"/>
      <w:bookmarkStart w:id="199" w:name="_Ref18920862"/>
      <w:bookmarkStart w:id="200" w:name="_Ref18920864"/>
      <w:bookmarkStart w:id="201" w:name="_Ref19547070"/>
      <w:bookmarkStart w:id="202" w:name="_Ref19547075"/>
      <w:bookmarkStart w:id="203" w:name="_Toc36047285"/>
      <w:bookmarkEnd w:id="196"/>
      <w:bookmarkEnd w:id="197"/>
      <w:r w:rsidRPr="00170FD2">
        <w:t>Site Description</w:t>
      </w:r>
      <w:bookmarkEnd w:id="198"/>
      <w:bookmarkEnd w:id="199"/>
      <w:bookmarkEnd w:id="200"/>
      <w:bookmarkEnd w:id="201"/>
      <w:bookmarkEnd w:id="202"/>
      <w:bookmarkEnd w:id="203"/>
    </w:p>
    <w:p w14:paraId="7CF00AF1" w14:textId="3EC605DC" w:rsidR="003E2106" w:rsidRDefault="003E2106" w:rsidP="00CA52F1">
      <w:pPr>
        <w:rPr>
          <w:ins w:id="204" w:author="Julio Li" w:date="2020-10-19T16:02:00Z"/>
          <w:lang w:val="en-GB" w:eastAsia="zh-CN"/>
        </w:rPr>
      </w:pPr>
      <w:bookmarkStart w:id="205" w:name="_Hlk22054195"/>
      <w:bookmarkStart w:id="206" w:name="_Ref17801118"/>
      <w:ins w:id="207" w:author="Julio Li" w:date="2020-10-19T16:02:00Z">
        <w:r w:rsidRPr="003E2106">
          <w:rPr>
            <w:lang w:val="en-GB" w:eastAsia="zh-CN"/>
          </w:rPr>
          <w:t>There are three sides of perimeter walls and one side of a river surrounded the factory premise. An entry gate of the perimeter wall guarded by security guard. CCTV cameras are deployed in both the perimeter walls and the premise’s wall facing the river and all the CCTV cameras are connected to the security room located within the premise.</w:t>
        </w:r>
      </w:ins>
    </w:p>
    <w:p w14:paraId="4DDB962C" w14:textId="5C7229DD" w:rsidR="003E2106" w:rsidRDefault="003E2106" w:rsidP="00CA52F1">
      <w:pPr>
        <w:rPr>
          <w:ins w:id="208" w:author="Julio Li" w:date="2020-10-19T16:03:00Z"/>
          <w:lang w:val="en-GB" w:eastAsia="zh-CN"/>
        </w:rPr>
      </w:pPr>
      <w:ins w:id="209" w:author="Julio Li" w:date="2020-10-19T16:02:00Z">
        <w:r w:rsidRPr="003E2106">
          <w:rPr>
            <w:lang w:val="en-GB" w:eastAsia="zh-CN"/>
          </w:rPr>
          <w:t>Security guard will cruise the roads within the perimeter walls every two hours during daily time. Security guard will be on duty for 24 hours and 7 days per week.</w:t>
        </w:r>
      </w:ins>
    </w:p>
    <w:p w14:paraId="22BCD7F5" w14:textId="7A0A6B29" w:rsidR="003E2106" w:rsidRDefault="003E2106" w:rsidP="00CA52F1">
      <w:pPr>
        <w:rPr>
          <w:ins w:id="210" w:author="Julio Li" w:date="2020-10-19T16:03:00Z"/>
          <w:lang w:val="en-GB" w:eastAsia="zh-CN"/>
        </w:rPr>
      </w:pPr>
      <w:ins w:id="211" w:author="Julio Li" w:date="2020-10-19T16:03:00Z">
        <w:r w:rsidRPr="003E2106">
          <w:rPr>
            <w:lang w:val="en-GB" w:eastAsia="zh-CN"/>
          </w:rPr>
          <w:t>Access to the factory premise is controlled by doors equipped with physical access control system where the control panel of the system is deployed in security control server room.</w:t>
        </w:r>
      </w:ins>
    </w:p>
    <w:p w14:paraId="7CBDED17" w14:textId="04A1A3DC" w:rsidR="003E2106" w:rsidRDefault="003E2106" w:rsidP="00CA52F1">
      <w:pPr>
        <w:rPr>
          <w:ins w:id="212" w:author="Julio Li" w:date="2020-10-19T16:02:00Z"/>
          <w:lang w:val="en-GB" w:eastAsia="zh-CN"/>
        </w:rPr>
      </w:pPr>
      <w:ins w:id="213" w:author="Julio Li" w:date="2020-10-19T16:03:00Z">
        <w:r w:rsidRPr="003E2106">
          <w:rPr>
            <w:lang w:val="en-GB" w:eastAsia="zh-CN"/>
          </w:rPr>
          <w:t>The whole floor from the main building in Ningbo CTWY Production Centre and the network &amp; server room are located in the same building. Both are in the scope of this SST. Additionally, guard services, access control and surveillance restrict and control the access to CTWY production area. The site includes security control room, security control server room, vault, receiving/sending area, security IC packaging workshop, IT server room and reliability testing room.</w:t>
        </w:r>
      </w:ins>
    </w:p>
    <w:p w14:paraId="004788B6" w14:textId="57EF2C49" w:rsidR="00CA52F1" w:rsidRPr="00032C14" w:rsidDel="003E2106" w:rsidRDefault="00CA52F1" w:rsidP="00CA52F1">
      <w:pPr>
        <w:rPr>
          <w:del w:id="214" w:author="Julio Li" w:date="2020-10-19T16:03:00Z"/>
          <w:lang w:val="en-GB" w:eastAsia="zh-CN"/>
        </w:rPr>
      </w:pPr>
      <w:del w:id="215" w:author="Julio Li" w:date="2020-10-19T16:03:00Z">
        <w:r w:rsidRPr="00A11B6E" w:rsidDel="003E2106">
          <w:rPr>
            <w:lang w:val="en-GB" w:eastAsia="zh-CN"/>
          </w:rPr>
          <w:delText xml:space="preserve">The whole </w:delText>
        </w:r>
        <w:r w:rsidR="00DC0DAD" w:rsidDel="003E2106">
          <w:rPr>
            <w:lang w:val="en-GB" w:eastAsia="zh-CN"/>
          </w:rPr>
          <w:delText xml:space="preserve">floor from the main building in </w:delText>
        </w:r>
        <w:r w:rsidR="001D57C9" w:rsidDel="003E2106">
          <w:rPr>
            <w:lang w:val="en-US" w:eastAsia="zh-CN"/>
          </w:rPr>
          <w:delText xml:space="preserve">Ningbo </w:delText>
        </w:r>
        <w:r w:rsidR="005E64FF" w:rsidDel="003E2106">
          <w:rPr>
            <w:lang w:val="en-US" w:eastAsia="zh-CN"/>
          </w:rPr>
          <w:delText>CTWY</w:delText>
        </w:r>
        <w:r w:rsidR="001D57C9" w:rsidDel="003E2106">
          <w:rPr>
            <w:lang w:val="en-US" w:eastAsia="zh-CN"/>
          </w:rPr>
          <w:delText xml:space="preserve"> Production Centre</w:delText>
        </w:r>
        <w:r w:rsidR="00D368B0" w:rsidRPr="00A11B6E" w:rsidDel="003E2106">
          <w:rPr>
            <w:lang w:val="en-US" w:eastAsia="zh-CN"/>
          </w:rPr>
          <w:delText xml:space="preserve"> </w:delText>
        </w:r>
        <w:r w:rsidRPr="003B144B" w:rsidDel="003E2106">
          <w:rPr>
            <w:lang w:val="en-GB" w:eastAsia="zh-CN"/>
          </w:rPr>
          <w:delText>and</w:delText>
        </w:r>
        <w:r w:rsidRPr="003E56DD" w:rsidDel="003E2106">
          <w:rPr>
            <w:lang w:val="en-GB" w:eastAsia="zh-CN"/>
          </w:rPr>
          <w:delText xml:space="preserve"> </w:delText>
        </w:r>
        <w:r w:rsidDel="003E2106">
          <w:rPr>
            <w:lang w:val="en-GB" w:eastAsia="zh-CN"/>
          </w:rPr>
          <w:delText xml:space="preserve">the </w:delText>
        </w:r>
        <w:r w:rsidRPr="003E56DD" w:rsidDel="003E2106">
          <w:rPr>
            <w:lang w:val="en-GB" w:eastAsia="zh-CN"/>
          </w:rPr>
          <w:delText>network &amp; server room</w:delText>
        </w:r>
        <w:r w:rsidDel="003E2106">
          <w:rPr>
            <w:lang w:val="en-GB" w:eastAsia="zh-CN"/>
          </w:rPr>
          <w:delText xml:space="preserve"> </w:delText>
        </w:r>
        <w:r w:rsidR="00DC0DAD" w:rsidDel="003E2106">
          <w:rPr>
            <w:lang w:val="en-GB" w:eastAsia="zh-CN"/>
          </w:rPr>
          <w:delText xml:space="preserve">are </w:delText>
        </w:r>
        <w:r w:rsidDel="003E2106">
          <w:rPr>
            <w:lang w:val="en-GB" w:eastAsia="zh-CN"/>
          </w:rPr>
          <w:delText xml:space="preserve">located in the </w:delText>
        </w:r>
        <w:r w:rsidR="00D82986" w:rsidDel="003E2106">
          <w:rPr>
            <w:lang w:val="en-GB" w:eastAsia="zh-CN"/>
          </w:rPr>
          <w:delText>same building</w:delText>
        </w:r>
        <w:r w:rsidR="00DC0DAD" w:rsidDel="003E2106">
          <w:rPr>
            <w:lang w:val="en-GB" w:eastAsia="zh-CN"/>
          </w:rPr>
          <w:delText xml:space="preserve">. Both </w:delText>
        </w:r>
        <w:r w:rsidDel="003E2106">
          <w:rPr>
            <w:lang w:val="en-GB" w:eastAsia="zh-CN"/>
          </w:rPr>
          <w:delText xml:space="preserve">are </w:delText>
        </w:r>
        <w:r w:rsidRPr="00032C14" w:rsidDel="003E2106">
          <w:rPr>
            <w:lang w:val="en-GB" w:eastAsia="zh-CN"/>
          </w:rPr>
          <w:delText xml:space="preserve">in the scope of this SST. The campus is surrounded by </w:delText>
        </w:r>
        <w:commentRangeStart w:id="216"/>
        <w:r w:rsidRPr="00032C14" w:rsidDel="003E2106">
          <w:rPr>
            <w:lang w:val="en-GB" w:eastAsia="zh-CN"/>
          </w:rPr>
          <w:delText xml:space="preserve">a fence that is guard with surveillance </w:delText>
        </w:r>
        <w:commentRangeEnd w:id="216"/>
        <w:r w:rsidR="0008578F" w:rsidDel="003E2106">
          <w:rPr>
            <w:rStyle w:val="CommentReference"/>
          </w:rPr>
          <w:commentReference w:id="216"/>
        </w:r>
        <w:r w:rsidRPr="00032C14" w:rsidDel="003E2106">
          <w:rPr>
            <w:lang w:val="en-GB" w:eastAsia="zh-CN"/>
          </w:rPr>
          <w:delText xml:space="preserve">and secured by security guards, restrictions from main gate. Additionally, guard services, access control and surveillance restrict and control the access to </w:delText>
        </w:r>
        <w:r w:rsidR="005E64FF" w:rsidDel="003E2106">
          <w:rPr>
            <w:lang w:val="en-GB" w:eastAsia="zh-CN"/>
          </w:rPr>
          <w:delText>CTWY</w:delText>
        </w:r>
        <w:r w:rsidRPr="00032C14" w:rsidDel="003E2106">
          <w:rPr>
            <w:lang w:val="en-GB" w:eastAsia="zh-CN"/>
          </w:rPr>
          <w:delText xml:space="preserve"> production </w:delText>
        </w:r>
        <w:r w:rsidR="00DC0DAD" w:rsidDel="003E2106">
          <w:rPr>
            <w:lang w:val="en-GB" w:eastAsia="zh-CN"/>
          </w:rPr>
          <w:delText>area</w:delText>
        </w:r>
        <w:r w:rsidRPr="00032C14" w:rsidDel="003E2106">
          <w:rPr>
            <w:lang w:val="en-GB" w:eastAsia="zh-CN"/>
          </w:rPr>
          <w:delText xml:space="preserve">. The site includes monitor room, security IC encapsulation production area, </w:delText>
        </w:r>
        <w:r w:rsidR="007B2935" w:rsidDel="003E2106">
          <w:rPr>
            <w:lang w:val="en-GB" w:eastAsia="zh-CN"/>
          </w:rPr>
          <w:delText>warehouse</w:delText>
        </w:r>
        <w:r w:rsidRPr="00032C14" w:rsidDel="003E2106">
          <w:rPr>
            <w:lang w:val="en-GB" w:eastAsia="zh-CN"/>
          </w:rPr>
          <w:delText>, wa</w:delText>
        </w:r>
        <w:r w:rsidR="00DC0DAD" w:rsidDel="003E2106">
          <w:rPr>
            <w:lang w:val="en-GB" w:eastAsia="zh-CN"/>
          </w:rPr>
          <w:delText>rehouse office, packaging area</w:delText>
        </w:r>
        <w:r w:rsidRPr="00032C14" w:rsidDel="003E2106">
          <w:rPr>
            <w:lang w:val="en-GB" w:eastAsia="zh-CN"/>
          </w:rPr>
          <w:delText>,</w:delText>
        </w:r>
        <w:r w:rsidR="005C1449" w:rsidDel="003E2106">
          <w:rPr>
            <w:lang w:val="en-GB" w:eastAsia="zh-CN"/>
          </w:rPr>
          <w:delText xml:space="preserve"> cleaning room,</w:delText>
        </w:r>
        <w:r w:rsidRPr="00032C14" w:rsidDel="003E2106">
          <w:rPr>
            <w:lang w:val="en-GB" w:eastAsia="zh-CN"/>
          </w:rPr>
          <w:delText xml:space="preserve"> network device &amp; server room, as well as some supporting r</w:delText>
        </w:r>
        <w:r w:rsidR="00DC0DAD" w:rsidDel="003E2106">
          <w:rPr>
            <w:lang w:val="en-GB" w:eastAsia="zh-CN"/>
          </w:rPr>
          <w:delText xml:space="preserve">ooms such as the office floor. </w:delText>
        </w:r>
      </w:del>
    </w:p>
    <w:p w14:paraId="535461E4" w14:textId="4F6EF2ED" w:rsidR="00CA52F1" w:rsidRPr="00170FD2" w:rsidRDefault="00CA52F1" w:rsidP="00CA52F1">
      <w:pPr>
        <w:rPr>
          <w:lang w:val="en-GB" w:eastAsia="zh-CN"/>
        </w:rPr>
      </w:pPr>
      <w:bookmarkStart w:id="217" w:name="OLE_LINK7"/>
      <w:commentRangeStart w:id="218"/>
      <w:r w:rsidRPr="00170FD2">
        <w:rPr>
          <w:lang w:val="en-GB" w:eastAsia="zh-CN"/>
        </w:rPr>
        <w:t xml:space="preserve">The following service and/or processes provided by </w:t>
      </w:r>
      <w:r w:rsidR="005E64FF">
        <w:rPr>
          <w:lang w:val="en-GB" w:eastAsia="zh-CN"/>
        </w:rPr>
        <w:t>CTWY</w:t>
      </w:r>
      <w:r w:rsidRPr="00170FD2">
        <w:rPr>
          <w:lang w:val="en-GB" w:eastAsia="zh-CN"/>
        </w:rPr>
        <w:t xml:space="preserve"> are in the scope of the evaluation process</w:t>
      </w:r>
      <w:commentRangeEnd w:id="218"/>
      <w:r w:rsidR="00264930">
        <w:rPr>
          <w:rStyle w:val="CommentReference"/>
        </w:rPr>
        <w:commentReference w:id="218"/>
      </w:r>
      <w:r w:rsidRPr="00170FD2">
        <w:rPr>
          <w:lang w:val="en-GB" w:eastAsia="zh-CN"/>
        </w:rPr>
        <w:t>:</w:t>
      </w:r>
    </w:p>
    <w:p w14:paraId="673C555F" w14:textId="520B4757" w:rsidR="00CA52F1" w:rsidRDefault="00CA52F1" w:rsidP="00441262">
      <w:pPr>
        <w:pStyle w:val="ListParagraph"/>
        <w:numPr>
          <w:ilvl w:val="0"/>
          <w:numId w:val="7"/>
        </w:numPr>
        <w:rPr>
          <w:lang w:val="en-GB" w:eastAsia="zh-CN"/>
        </w:rPr>
      </w:pPr>
      <w:bookmarkStart w:id="219" w:name="OLE_LINK8"/>
      <w:r w:rsidRPr="00CA52F1">
        <w:rPr>
          <w:lang w:val="en-GB" w:eastAsia="zh-CN"/>
        </w:rPr>
        <w:t xml:space="preserve">Reception, identification, registration and storage of </w:t>
      </w:r>
      <w:r w:rsidR="009A616F">
        <w:rPr>
          <w:lang w:val="en-GB" w:eastAsia="zh-CN"/>
        </w:rPr>
        <w:t xml:space="preserve">sawn </w:t>
      </w:r>
      <w:r w:rsidRPr="00CA52F1">
        <w:rPr>
          <w:lang w:val="en-GB" w:eastAsia="zh-CN"/>
        </w:rPr>
        <w:t>wafers</w:t>
      </w:r>
      <w:r w:rsidR="00865625">
        <w:rPr>
          <w:lang w:val="en-GB" w:eastAsia="zh-CN"/>
        </w:rPr>
        <w:t>.</w:t>
      </w:r>
    </w:p>
    <w:p w14:paraId="10A41B2B" w14:textId="2727B87C" w:rsidR="00CA52F1" w:rsidRPr="00CA52F1" w:rsidRDefault="00A135AC" w:rsidP="00A135AC">
      <w:pPr>
        <w:pStyle w:val="ListParagraph"/>
        <w:numPr>
          <w:ilvl w:val="0"/>
          <w:numId w:val="7"/>
        </w:numPr>
        <w:rPr>
          <w:lang w:val="en-GB" w:eastAsia="zh-CN"/>
        </w:rPr>
      </w:pPr>
      <w:r>
        <w:rPr>
          <w:lang w:val="en-GB" w:eastAsia="zh-CN"/>
        </w:rPr>
        <w:lastRenderedPageBreak/>
        <w:t xml:space="preserve">Wire </w:t>
      </w:r>
      <w:r w:rsidRPr="00A135AC">
        <w:rPr>
          <w:lang w:val="en-GB" w:eastAsia="zh-CN"/>
        </w:rPr>
        <w:t>bonding</w:t>
      </w:r>
    </w:p>
    <w:p w14:paraId="520FE6E6" w14:textId="4EC8CC08" w:rsidR="00A135AC" w:rsidRDefault="00A135AC" w:rsidP="00A135AC">
      <w:pPr>
        <w:pStyle w:val="ListParagraph"/>
        <w:numPr>
          <w:ilvl w:val="0"/>
          <w:numId w:val="7"/>
        </w:numPr>
        <w:rPr>
          <w:lang w:val="en-GB" w:eastAsia="zh-CN"/>
        </w:rPr>
      </w:pPr>
      <w:r>
        <w:rPr>
          <w:lang w:val="en-GB" w:eastAsia="zh-CN"/>
        </w:rPr>
        <w:t xml:space="preserve">Die </w:t>
      </w:r>
      <w:r w:rsidRPr="00A135AC">
        <w:rPr>
          <w:lang w:val="en-GB" w:eastAsia="zh-CN"/>
        </w:rPr>
        <w:t>bonding</w:t>
      </w:r>
    </w:p>
    <w:p w14:paraId="02B30B8E" w14:textId="39DD43F7" w:rsidR="00CA52F1" w:rsidRPr="00CA52F1" w:rsidRDefault="00CA52F1" w:rsidP="00441262">
      <w:pPr>
        <w:pStyle w:val="ListParagraph"/>
        <w:numPr>
          <w:ilvl w:val="0"/>
          <w:numId w:val="7"/>
        </w:numPr>
        <w:rPr>
          <w:lang w:val="en-GB" w:eastAsia="zh-CN"/>
        </w:rPr>
      </w:pPr>
      <w:r w:rsidRPr="00CA52F1">
        <w:rPr>
          <w:lang w:val="en-GB" w:eastAsia="zh-CN"/>
        </w:rPr>
        <w:t>Quality control testing for incoming raw materials and production process</w:t>
      </w:r>
    </w:p>
    <w:p w14:paraId="29CEEC47" w14:textId="2789AA5F" w:rsidR="00CA52F1" w:rsidRPr="00CA52F1" w:rsidRDefault="00A135AC" w:rsidP="00441262">
      <w:pPr>
        <w:pStyle w:val="ListParagraph"/>
        <w:numPr>
          <w:ilvl w:val="0"/>
          <w:numId w:val="7"/>
        </w:numPr>
        <w:rPr>
          <w:lang w:val="en-GB" w:eastAsia="zh-CN"/>
        </w:rPr>
      </w:pPr>
      <w:r>
        <w:rPr>
          <w:lang w:val="en-GB" w:eastAsia="zh-CN"/>
        </w:rPr>
        <w:t>V</w:t>
      </w:r>
      <w:r w:rsidR="00CA52F1" w:rsidRPr="00CA52F1">
        <w:rPr>
          <w:lang w:val="en-GB" w:eastAsia="zh-CN"/>
        </w:rPr>
        <w:t>isual inspection of finished modules</w:t>
      </w:r>
    </w:p>
    <w:p w14:paraId="024B2149" w14:textId="77777777" w:rsidR="00CA52F1" w:rsidRPr="00CA52F1" w:rsidRDefault="00CA52F1" w:rsidP="00441262">
      <w:pPr>
        <w:pStyle w:val="ListParagraph"/>
        <w:numPr>
          <w:ilvl w:val="0"/>
          <w:numId w:val="7"/>
        </w:numPr>
        <w:rPr>
          <w:lang w:val="en-GB" w:eastAsia="zh-CN"/>
        </w:rPr>
      </w:pPr>
      <w:r w:rsidRPr="00CA52F1">
        <w:rPr>
          <w:lang w:val="en-GB" w:eastAsia="zh-CN"/>
        </w:rPr>
        <w:t>Warehousing and dispatch of finished modules</w:t>
      </w:r>
    </w:p>
    <w:p w14:paraId="1748AE8F" w14:textId="6F52381A" w:rsidR="00CA52F1" w:rsidRPr="00CA52F1" w:rsidRDefault="00CA52F1" w:rsidP="00441262">
      <w:pPr>
        <w:pStyle w:val="ListParagraph"/>
        <w:numPr>
          <w:ilvl w:val="0"/>
          <w:numId w:val="7"/>
        </w:numPr>
        <w:rPr>
          <w:lang w:val="en-GB" w:eastAsia="zh-CN"/>
        </w:rPr>
      </w:pPr>
      <w:r w:rsidRPr="00CA52F1">
        <w:rPr>
          <w:lang w:val="en-GB" w:eastAsia="zh-CN"/>
        </w:rPr>
        <w:t>Scrap recycle and return to clients</w:t>
      </w:r>
      <w:r w:rsidR="00B55ABB">
        <w:rPr>
          <w:lang w:val="en-GB" w:eastAsia="zh-CN"/>
        </w:rPr>
        <w:t xml:space="preserve"> if required.</w:t>
      </w:r>
    </w:p>
    <w:p w14:paraId="5A5D70E7" w14:textId="616CB302" w:rsidR="00CA52F1" w:rsidRPr="00170FD2" w:rsidRDefault="00CA52F1" w:rsidP="00CA52F1">
      <w:pPr>
        <w:rPr>
          <w:lang w:val="en-GB" w:eastAsia="zh-CN"/>
        </w:rPr>
      </w:pPr>
      <w:r w:rsidRPr="00170FD2">
        <w:rPr>
          <w:lang w:val="en-GB" w:eastAsia="zh-CN"/>
        </w:rPr>
        <w:t xml:space="preserve">The complete flow of the security IC modules for smart card product at the site is covered by the SST. In addition, the management of the security IC modules for </w:t>
      </w:r>
      <w:r w:rsidR="004642B1">
        <w:rPr>
          <w:lang w:val="en-GB" w:eastAsia="zh-CN"/>
        </w:rPr>
        <w:t>IC embedding</w:t>
      </w:r>
      <w:r w:rsidRPr="00170FD2">
        <w:rPr>
          <w:lang w:val="en-GB" w:eastAsia="zh-CN"/>
        </w:rPr>
        <w:t xml:space="preserve"> processes and the site security are covered by the SST. The product</w:t>
      </w:r>
      <w:r>
        <w:rPr>
          <w:lang w:val="en-GB" w:eastAsia="zh-CN"/>
        </w:rPr>
        <w:t>ion</w:t>
      </w:r>
      <w:r w:rsidRPr="00170FD2">
        <w:rPr>
          <w:lang w:val="en-GB" w:eastAsia="zh-CN"/>
        </w:rPr>
        <w:t xml:space="preserve"> flow of the security IC modules on the site starts with the receipt of parts of the product (raw materials) up to the packing and handover for shipment of the finished security IC modules.</w:t>
      </w:r>
    </w:p>
    <w:bookmarkEnd w:id="217"/>
    <w:bookmarkEnd w:id="219"/>
    <w:p w14:paraId="4DC12D4D" w14:textId="1EC43FFF" w:rsidR="00CA52F1" w:rsidRPr="00170FD2" w:rsidRDefault="00CA52F1" w:rsidP="00CA52F1">
      <w:pPr>
        <w:rPr>
          <w:lang w:val="en-GB" w:eastAsia="zh-CN"/>
        </w:rPr>
      </w:pPr>
      <w:r w:rsidRPr="00170FD2">
        <w:rPr>
          <w:lang w:val="en-GB" w:eastAsia="zh-CN"/>
        </w:rPr>
        <w:t xml:space="preserve">The following life-cycle phase of the Security IC modules is subject of the SST according to protection profile </w:t>
      </w:r>
      <w:sdt>
        <w:sdtPr>
          <w:rPr>
            <w:lang w:val="en-GB" w:eastAsia="zh-CN"/>
          </w:rPr>
          <w:id w:val="-1180733320"/>
          <w:citation/>
        </w:sdtPr>
        <w:sdtEndPr/>
        <w:sdtContent>
          <w:r w:rsidRPr="00170FD2">
            <w:rPr>
              <w:lang w:val="en-GB" w:eastAsia="zh-CN"/>
            </w:rPr>
            <w:fldChar w:fldCharType="begin"/>
          </w:r>
          <w:r>
            <w:rPr>
              <w:lang w:val="en-GB" w:eastAsia="zh-CN"/>
            </w:rPr>
            <w:instrText xml:space="preserve">CITATION BSICCPP00842014 \l 2052 </w:instrText>
          </w:r>
          <w:r w:rsidRPr="00170FD2">
            <w:rPr>
              <w:lang w:val="en-GB" w:eastAsia="zh-CN"/>
            </w:rPr>
            <w:fldChar w:fldCharType="separate"/>
          </w:r>
          <w:r w:rsidR="00D140C7" w:rsidRPr="00D140C7">
            <w:rPr>
              <w:rFonts w:hint="eastAsia"/>
              <w:noProof/>
              <w:lang w:val="en-GB" w:eastAsia="zh-CN"/>
            </w:rPr>
            <w:t>(1)</w:t>
          </w:r>
          <w:r w:rsidRPr="00170FD2">
            <w:rPr>
              <w:lang w:val="en-GB" w:eastAsia="zh-CN"/>
            </w:rPr>
            <w:fldChar w:fldCharType="end"/>
          </w:r>
        </w:sdtContent>
      </w:sdt>
      <w:r w:rsidRPr="00170FD2">
        <w:rPr>
          <w:lang w:val="en-GB" w:eastAsia="zh-CN"/>
        </w:rPr>
        <w:t>.</w:t>
      </w:r>
    </w:p>
    <w:p w14:paraId="0C04642D" w14:textId="77777777" w:rsidR="00CA52F1" w:rsidRDefault="00CA52F1" w:rsidP="00441262">
      <w:pPr>
        <w:pStyle w:val="ListParagraph"/>
        <w:numPr>
          <w:ilvl w:val="0"/>
          <w:numId w:val="6"/>
        </w:numPr>
        <w:rPr>
          <w:lang w:val="en-GB" w:eastAsia="zh-CN"/>
        </w:rPr>
      </w:pPr>
      <w:r w:rsidRPr="00CA52F1">
        <w:rPr>
          <w:lang w:val="en-GB" w:eastAsia="zh-CN"/>
        </w:rPr>
        <w:t xml:space="preserve">Life cycle phase 4: IC Packaging </w:t>
      </w:r>
    </w:p>
    <w:p w14:paraId="50EF9A1A" w14:textId="1B8658AB" w:rsidR="00CA52F1" w:rsidRPr="00CA52F1" w:rsidRDefault="00CA52F1" w:rsidP="00441262">
      <w:pPr>
        <w:pStyle w:val="ListParagraph"/>
        <w:numPr>
          <w:ilvl w:val="1"/>
          <w:numId w:val="6"/>
        </w:numPr>
        <w:rPr>
          <w:lang w:val="en-GB" w:eastAsia="zh-CN"/>
        </w:rPr>
      </w:pPr>
      <w:r w:rsidRPr="00CA52F1">
        <w:rPr>
          <w:lang w:val="en-GB" w:eastAsia="zh-CN"/>
        </w:rPr>
        <w:t>Security IC packaging (and testing)</w:t>
      </w:r>
    </w:p>
    <w:bookmarkEnd w:id="205"/>
    <w:p w14:paraId="12F7C166" w14:textId="77777777" w:rsidR="00CA52F1" w:rsidRPr="00170FD2" w:rsidRDefault="00CA52F1" w:rsidP="00CA52F1">
      <w:pPr>
        <w:spacing w:after="200"/>
        <w:rPr>
          <w:lang w:val="en-GB"/>
        </w:rPr>
      </w:pPr>
      <w:r w:rsidRPr="00170FD2">
        <w:rPr>
          <w:lang w:val="en-GB"/>
        </w:rPr>
        <w:br w:type="page"/>
      </w:r>
    </w:p>
    <w:p w14:paraId="4FA61C7B" w14:textId="51AEF723" w:rsidR="00E94149" w:rsidRDefault="00CA52F1" w:rsidP="00181CF1">
      <w:pPr>
        <w:pStyle w:val="Title1"/>
      </w:pPr>
      <w:bookmarkStart w:id="220" w:name="_Toc36047286"/>
      <w:bookmarkEnd w:id="206"/>
      <w:r>
        <w:lastRenderedPageBreak/>
        <w:t>Conformance Claim</w:t>
      </w:r>
      <w:bookmarkEnd w:id="220"/>
    </w:p>
    <w:p w14:paraId="46B1C5CB" w14:textId="77777777" w:rsidR="00CA52F1" w:rsidRPr="00170FD2" w:rsidRDefault="00CA52F1" w:rsidP="00CA52F1">
      <w:pPr>
        <w:rPr>
          <w:lang w:val="en-GB" w:eastAsia="zh-CN"/>
        </w:rPr>
      </w:pPr>
      <w:r w:rsidRPr="00170FD2">
        <w:rPr>
          <w:lang w:val="en-GB" w:eastAsia="zh-CN"/>
        </w:rPr>
        <w:t>The evaluation is based on Common Criteria Version 3.1, R</w:t>
      </w:r>
      <w:r>
        <w:rPr>
          <w:lang w:val="en-GB" w:eastAsia="zh-CN"/>
        </w:rPr>
        <w:t>evision</w:t>
      </w:r>
      <w:r w:rsidRPr="00170FD2">
        <w:rPr>
          <w:lang w:val="en-GB" w:eastAsia="zh-CN"/>
        </w:rPr>
        <w:t xml:space="preserve"> </w:t>
      </w:r>
      <w:r>
        <w:rPr>
          <w:lang w:val="en-GB" w:eastAsia="zh-CN"/>
        </w:rPr>
        <w:t>5.</w:t>
      </w:r>
    </w:p>
    <w:p w14:paraId="2CFDC607" w14:textId="04E104B0" w:rsidR="00CA52F1" w:rsidRPr="00CA52F1" w:rsidRDefault="00CA52F1" w:rsidP="00441262">
      <w:pPr>
        <w:pStyle w:val="ListParagraph"/>
        <w:numPr>
          <w:ilvl w:val="0"/>
          <w:numId w:val="6"/>
        </w:numPr>
        <w:rPr>
          <w:lang w:val="en-GB" w:eastAsia="zh-CN"/>
        </w:rPr>
      </w:pPr>
      <w:r w:rsidRPr="00CA52F1">
        <w:rPr>
          <w:lang w:val="en-GB" w:eastAsia="zh-CN"/>
        </w:rPr>
        <w:t>Common Criteria for Information Technology Security Evaluation, Part1: Introduction and general model; Version 3.1, Revision 5, April 2017,</w:t>
      </w:r>
      <w:sdt>
        <w:sdtPr>
          <w:rPr>
            <w:lang w:val="en-GB" w:eastAsia="zh-CN"/>
          </w:rPr>
          <w:id w:val="-70893940"/>
          <w:citation/>
        </w:sdtPr>
        <w:sdtEndPr/>
        <w:sdtContent>
          <w:r w:rsidRPr="00CA52F1">
            <w:rPr>
              <w:lang w:val="en-GB" w:eastAsia="zh-CN"/>
            </w:rPr>
            <w:fldChar w:fldCharType="begin"/>
          </w:r>
          <w:r w:rsidRPr="00CA52F1">
            <w:rPr>
              <w:lang w:val="en-GB" w:eastAsia="zh-CN"/>
            </w:rPr>
            <w:instrText xml:space="preserve">CITATION CCMB201209001 \l 2052 </w:instrText>
          </w:r>
          <w:r w:rsidRPr="00CA52F1">
            <w:rPr>
              <w:lang w:val="en-GB" w:eastAsia="zh-CN"/>
            </w:rPr>
            <w:fldChar w:fldCharType="separate"/>
          </w:r>
          <w:r w:rsidR="00D140C7">
            <w:rPr>
              <w:noProof/>
              <w:lang w:val="en-GB" w:eastAsia="zh-CN"/>
            </w:rPr>
            <w:t xml:space="preserve"> </w:t>
          </w:r>
          <w:r w:rsidR="00D140C7" w:rsidRPr="00D140C7">
            <w:rPr>
              <w:rFonts w:hint="eastAsia"/>
              <w:noProof/>
              <w:lang w:val="en-GB" w:eastAsia="zh-CN"/>
            </w:rPr>
            <w:t>(2)</w:t>
          </w:r>
          <w:r w:rsidRPr="00CA52F1">
            <w:rPr>
              <w:lang w:val="en-GB" w:eastAsia="zh-CN"/>
            </w:rPr>
            <w:fldChar w:fldCharType="end"/>
          </w:r>
        </w:sdtContent>
      </w:sdt>
    </w:p>
    <w:p w14:paraId="1EA2C6BF" w14:textId="724741AE" w:rsidR="00CA52F1" w:rsidRPr="00CA52F1" w:rsidRDefault="00CA52F1" w:rsidP="00441262">
      <w:pPr>
        <w:pStyle w:val="ListParagraph"/>
        <w:numPr>
          <w:ilvl w:val="0"/>
          <w:numId w:val="6"/>
        </w:numPr>
        <w:rPr>
          <w:lang w:val="en-GB" w:eastAsia="zh-CN"/>
        </w:rPr>
      </w:pPr>
      <w:r w:rsidRPr="00CA52F1">
        <w:rPr>
          <w:lang w:val="en-GB" w:eastAsia="zh-CN"/>
        </w:rPr>
        <w:t xml:space="preserve">Common Criteria for Information Technology Security Evaluation, Part3: Security assurance components; Version 3.1, Revision 5, April 2017, </w:t>
      </w:r>
      <w:sdt>
        <w:sdtPr>
          <w:rPr>
            <w:lang w:val="en-GB" w:eastAsia="zh-CN"/>
          </w:rPr>
          <w:id w:val="-457264680"/>
          <w:citation/>
        </w:sdtPr>
        <w:sdtEndPr/>
        <w:sdtContent>
          <w:r w:rsidRPr="00CA52F1">
            <w:rPr>
              <w:lang w:val="en-GB" w:eastAsia="zh-CN"/>
            </w:rPr>
            <w:fldChar w:fldCharType="begin"/>
          </w:r>
          <w:r w:rsidRPr="00CA52F1">
            <w:rPr>
              <w:lang w:val="en-GB" w:eastAsia="zh-CN"/>
            </w:rPr>
            <w:instrText xml:space="preserve">CITATION CCMB201209003 \l 2052 </w:instrText>
          </w:r>
          <w:r w:rsidRPr="00CA52F1">
            <w:rPr>
              <w:lang w:val="en-GB" w:eastAsia="zh-CN"/>
            </w:rPr>
            <w:fldChar w:fldCharType="separate"/>
          </w:r>
          <w:r w:rsidR="00D140C7" w:rsidRPr="00D140C7">
            <w:rPr>
              <w:rFonts w:hint="eastAsia"/>
              <w:noProof/>
              <w:lang w:val="en-GB" w:eastAsia="zh-CN"/>
            </w:rPr>
            <w:t>(3)</w:t>
          </w:r>
          <w:r w:rsidRPr="00CA52F1">
            <w:rPr>
              <w:lang w:val="en-GB" w:eastAsia="zh-CN"/>
            </w:rPr>
            <w:fldChar w:fldCharType="end"/>
          </w:r>
        </w:sdtContent>
      </w:sdt>
    </w:p>
    <w:p w14:paraId="65AF5CCF" w14:textId="77777777" w:rsidR="00CA52F1" w:rsidRPr="00170FD2" w:rsidRDefault="00CA52F1" w:rsidP="00CA52F1">
      <w:pPr>
        <w:rPr>
          <w:lang w:val="en-GB" w:eastAsia="zh-CN"/>
        </w:rPr>
      </w:pPr>
      <w:r w:rsidRPr="00170FD2">
        <w:rPr>
          <w:lang w:val="en-GB" w:eastAsia="zh-CN"/>
        </w:rPr>
        <w:t>For the evaluation, the methodology will be used:</w:t>
      </w:r>
    </w:p>
    <w:p w14:paraId="13885FB9" w14:textId="1A545FB8" w:rsidR="00CA52F1" w:rsidRPr="00CA52F1" w:rsidRDefault="00CA52F1" w:rsidP="00441262">
      <w:pPr>
        <w:pStyle w:val="ListParagraph"/>
        <w:numPr>
          <w:ilvl w:val="0"/>
          <w:numId w:val="8"/>
        </w:numPr>
        <w:rPr>
          <w:lang w:val="en-GB" w:eastAsia="zh-CN"/>
        </w:rPr>
      </w:pPr>
      <w:r w:rsidRPr="00CA52F1">
        <w:rPr>
          <w:bCs/>
          <w:noProof/>
          <w:lang w:val="en-GB"/>
        </w:rPr>
        <w:t>Common Methodology for Information Technology Security Evaluation: Evaluation methodology. Version 3.1, Revision 5, April 2017</w:t>
      </w:r>
      <w:r w:rsidRPr="00CA52F1">
        <w:rPr>
          <w:lang w:val="en-GB" w:eastAsia="zh-CN"/>
        </w:rPr>
        <w:t xml:space="preserve">, </w:t>
      </w:r>
      <w:sdt>
        <w:sdtPr>
          <w:rPr>
            <w:lang w:val="en-GB" w:eastAsia="zh-CN"/>
          </w:rPr>
          <w:id w:val="-1313095453"/>
          <w:citation/>
        </w:sdtPr>
        <w:sdtEndPr/>
        <w:sdtContent>
          <w:r w:rsidRPr="00CA52F1">
            <w:rPr>
              <w:lang w:val="en-GB" w:eastAsia="zh-CN"/>
            </w:rPr>
            <w:fldChar w:fldCharType="begin"/>
          </w:r>
          <w:r w:rsidRPr="00CA52F1">
            <w:rPr>
              <w:lang w:val="en-GB" w:eastAsia="zh-CN"/>
            </w:rPr>
            <w:instrText xml:space="preserve">CITATION CEM201209003 \l 2052 </w:instrText>
          </w:r>
          <w:r w:rsidRPr="00CA52F1">
            <w:rPr>
              <w:lang w:val="en-GB" w:eastAsia="zh-CN"/>
            </w:rPr>
            <w:fldChar w:fldCharType="separate"/>
          </w:r>
          <w:r w:rsidR="00D140C7" w:rsidRPr="00D140C7">
            <w:rPr>
              <w:rFonts w:hint="eastAsia"/>
              <w:noProof/>
              <w:lang w:val="en-GB" w:eastAsia="zh-CN"/>
            </w:rPr>
            <w:t>(4)</w:t>
          </w:r>
          <w:r w:rsidRPr="00CA52F1">
            <w:rPr>
              <w:lang w:val="en-GB" w:eastAsia="zh-CN"/>
            </w:rPr>
            <w:fldChar w:fldCharType="end"/>
          </w:r>
        </w:sdtContent>
      </w:sdt>
    </w:p>
    <w:p w14:paraId="71CCEC9C" w14:textId="4CA13774" w:rsidR="00CA52F1" w:rsidRPr="00170FD2" w:rsidRDefault="00CA52F1" w:rsidP="00CA52F1">
      <w:pPr>
        <w:rPr>
          <w:lang w:val="en-GB" w:eastAsia="zh-CN"/>
        </w:rPr>
      </w:pPr>
      <w:commentRangeStart w:id="221"/>
      <w:r w:rsidRPr="00170FD2">
        <w:rPr>
          <w:lang w:val="en-GB" w:eastAsia="zh-CN"/>
        </w:rPr>
        <w:t>This Site Security Target (SST) is CC Part 3 conformant with EAL</w:t>
      </w:r>
      <w:r w:rsidR="00CF3A97">
        <w:rPr>
          <w:lang w:val="en-GB" w:eastAsia="zh-CN"/>
        </w:rPr>
        <w:t>5+</w:t>
      </w:r>
      <w:r w:rsidRPr="00170FD2">
        <w:rPr>
          <w:lang w:val="en-GB" w:eastAsia="zh-CN"/>
        </w:rPr>
        <w:t xml:space="preserve"> and therefore covers the following CC assurance components: </w:t>
      </w:r>
    </w:p>
    <w:p w14:paraId="5D9E038C" w14:textId="6BC08B04" w:rsidR="00CA52F1" w:rsidRPr="00170FD2" w:rsidRDefault="00CA52F1" w:rsidP="00CA52F1">
      <w:pPr>
        <w:ind w:firstLine="709"/>
        <w:rPr>
          <w:rStyle w:val="Emphasis"/>
          <w:lang w:val="en-GB"/>
        </w:rPr>
      </w:pPr>
      <w:r w:rsidRPr="00170FD2">
        <w:rPr>
          <w:rStyle w:val="Emphasis"/>
          <w:lang w:val="en-GB"/>
        </w:rPr>
        <w:t>ALC_CMC.</w:t>
      </w:r>
      <w:r w:rsidR="00A135AC">
        <w:rPr>
          <w:rStyle w:val="Emphasis"/>
          <w:lang w:val="en-GB"/>
        </w:rPr>
        <w:t>4</w:t>
      </w:r>
      <w:r w:rsidRPr="00170FD2">
        <w:rPr>
          <w:rStyle w:val="Emphasis"/>
          <w:lang w:val="en-GB"/>
        </w:rPr>
        <w:t xml:space="preserve">, ALC_CMS.5, ALC_DVS.2 </w:t>
      </w:r>
      <w:r>
        <w:rPr>
          <w:rStyle w:val="Emphasis"/>
          <w:lang w:val="en-GB"/>
        </w:rPr>
        <w:t xml:space="preserve">and </w:t>
      </w:r>
      <w:r w:rsidRPr="00170FD2">
        <w:rPr>
          <w:rStyle w:val="Emphasis"/>
          <w:lang w:val="en-GB"/>
        </w:rPr>
        <w:t>ALC_LCD.1</w:t>
      </w:r>
      <w:commentRangeEnd w:id="221"/>
      <w:r w:rsidR="0008578F">
        <w:rPr>
          <w:rStyle w:val="CommentReference"/>
        </w:rPr>
        <w:commentReference w:id="221"/>
      </w:r>
      <w:r w:rsidRPr="00170FD2">
        <w:rPr>
          <w:rStyle w:val="Emphasis"/>
          <w:lang w:val="en-GB"/>
        </w:rPr>
        <w:t xml:space="preserve">. </w:t>
      </w:r>
    </w:p>
    <w:p w14:paraId="11FAFAD6" w14:textId="2E880B19" w:rsidR="00CA52F1" w:rsidRPr="00170FD2" w:rsidRDefault="00CA52F1" w:rsidP="00CA52F1">
      <w:pPr>
        <w:rPr>
          <w:lang w:val="en-GB" w:eastAsia="zh-CN"/>
        </w:rPr>
      </w:pPr>
      <w:r w:rsidRPr="00170FD2">
        <w:rPr>
          <w:lang w:val="en-GB" w:eastAsia="zh-CN"/>
        </w:rPr>
        <w:t>The assurance components chosen for the SST are taken from the definition of the EAL</w:t>
      </w:r>
      <w:r w:rsidR="00CF3A97">
        <w:rPr>
          <w:lang w:val="en-GB" w:eastAsia="zh-CN"/>
        </w:rPr>
        <w:t>5+</w:t>
      </w:r>
      <w:r w:rsidRPr="00170FD2">
        <w:rPr>
          <w:lang w:val="en-GB" w:eastAsia="zh-CN"/>
        </w:rPr>
        <w:t xml:space="preserve"> package defined in</w:t>
      </w:r>
      <w:sdt>
        <w:sdtPr>
          <w:rPr>
            <w:lang w:val="en-GB" w:eastAsia="zh-CN"/>
          </w:rPr>
          <w:id w:val="1748995101"/>
          <w:citation/>
        </w:sdtPr>
        <w:sdtEndPr/>
        <w:sdtContent>
          <w:r w:rsidRPr="00170FD2">
            <w:rPr>
              <w:lang w:val="en-GB" w:eastAsia="zh-CN"/>
            </w:rPr>
            <w:fldChar w:fldCharType="begin"/>
          </w:r>
          <w:r>
            <w:rPr>
              <w:lang w:val="en-GB" w:eastAsia="zh-CN"/>
            </w:rPr>
            <w:instrText xml:space="preserve">CITATION CCMB201209003 \l 2052 </w:instrText>
          </w:r>
          <w:r w:rsidRPr="00170FD2">
            <w:rPr>
              <w:lang w:val="en-GB" w:eastAsia="zh-CN"/>
            </w:rPr>
            <w:fldChar w:fldCharType="separate"/>
          </w:r>
          <w:r w:rsidR="00D140C7">
            <w:rPr>
              <w:noProof/>
              <w:lang w:val="en-GB" w:eastAsia="zh-CN"/>
            </w:rPr>
            <w:t xml:space="preserve"> </w:t>
          </w:r>
          <w:r w:rsidR="00D140C7" w:rsidRPr="00D140C7">
            <w:rPr>
              <w:rFonts w:hint="eastAsia"/>
              <w:noProof/>
              <w:lang w:val="en-GB" w:eastAsia="zh-CN"/>
            </w:rPr>
            <w:t>(3)</w:t>
          </w:r>
          <w:r w:rsidRPr="00170FD2">
            <w:rPr>
              <w:lang w:val="en-GB" w:eastAsia="zh-CN"/>
            </w:rPr>
            <w:fldChar w:fldCharType="end"/>
          </w:r>
        </w:sdtContent>
      </w:sdt>
      <w:r w:rsidRPr="00170FD2">
        <w:rPr>
          <w:lang w:val="en-GB" w:eastAsia="zh-CN"/>
        </w:rPr>
        <w:t xml:space="preserve">, because this is the level usually applied in Smart Card and similar </w:t>
      </w:r>
      <w:r>
        <w:rPr>
          <w:lang w:val="en-GB" w:eastAsia="zh-CN"/>
        </w:rPr>
        <w:t>chip</w:t>
      </w:r>
      <w:r w:rsidRPr="00170FD2">
        <w:rPr>
          <w:lang w:val="en-GB" w:eastAsia="zh-CN"/>
        </w:rPr>
        <w:t>s evaluations</w:t>
      </w:r>
      <w:r>
        <w:rPr>
          <w:lang w:val="en-GB" w:eastAsia="zh-CN"/>
        </w:rPr>
        <w:t xml:space="preserve"> related with </w:t>
      </w:r>
      <w:commentRangeStart w:id="222"/>
      <w:r w:rsidRPr="00341E75">
        <w:rPr>
          <w:lang w:val="en-GB" w:eastAsia="zh-CN"/>
        </w:rPr>
        <w:t>PP0084</w:t>
      </w:r>
      <w:r>
        <w:rPr>
          <w:lang w:val="en-GB" w:eastAsia="zh-CN"/>
        </w:rPr>
        <w:t>.</w:t>
      </w:r>
      <w:commentRangeEnd w:id="222"/>
      <w:r w:rsidR="003F2FF9">
        <w:rPr>
          <w:rStyle w:val="CommentReference"/>
        </w:rPr>
        <w:commentReference w:id="222"/>
      </w:r>
    </w:p>
    <w:p w14:paraId="6475A993" w14:textId="77777777" w:rsidR="00CA52F1" w:rsidRDefault="00CA52F1" w:rsidP="00CA52F1">
      <w:pPr>
        <w:rPr>
          <w:lang w:val="en-GB" w:eastAsia="zh-CN"/>
        </w:rPr>
      </w:pPr>
      <w:r w:rsidRPr="00341E75">
        <w:rPr>
          <w:lang w:val="en-GB" w:eastAsia="zh-CN"/>
        </w:rPr>
        <w:t>For the assessment of the security measures attackers with high attack potential are assumed. This allows an evaluation of products using this site according to the assurance component AVA_VAN.5.</w:t>
      </w:r>
    </w:p>
    <w:p w14:paraId="49F79E4F" w14:textId="77777777" w:rsidR="00CA52F1" w:rsidRDefault="00CA52F1">
      <w:pPr>
        <w:spacing w:after="200"/>
        <w:rPr>
          <w:highlight w:val="yellow"/>
          <w:lang w:val="en-GB" w:eastAsia="zh-CN"/>
        </w:rPr>
      </w:pPr>
      <w:r>
        <w:rPr>
          <w:highlight w:val="yellow"/>
          <w:lang w:val="en-GB" w:eastAsia="zh-CN"/>
        </w:rPr>
        <w:br w:type="page"/>
      </w:r>
    </w:p>
    <w:p w14:paraId="5AB3044C" w14:textId="36492FBF" w:rsidR="00E94149" w:rsidRPr="00CA52F1" w:rsidRDefault="00CA52F1" w:rsidP="00CA52F1">
      <w:pPr>
        <w:pStyle w:val="Title1"/>
        <w:rPr>
          <w:lang w:eastAsia="zh-CN"/>
        </w:rPr>
      </w:pPr>
      <w:bookmarkStart w:id="223" w:name="_Toc36047287"/>
      <w:r>
        <w:lastRenderedPageBreak/>
        <w:t>Security Problem Definition</w:t>
      </w:r>
      <w:bookmarkEnd w:id="223"/>
    </w:p>
    <w:p w14:paraId="63164A87" w14:textId="12AB6F07" w:rsidR="00CA52F1" w:rsidRPr="00CA52F1" w:rsidRDefault="00CA52F1" w:rsidP="00CA52F1">
      <w:pPr>
        <w:rPr>
          <w:lang w:val="en-US"/>
        </w:rPr>
      </w:pPr>
      <w:r w:rsidRPr="00CA52F1">
        <w:rPr>
          <w:lang w:val="en-US"/>
        </w:rPr>
        <w:t>The Security Problem Definition comprises security problems derived from threats against the assets handled by the site and security problems derived from the configuration management. The configuration management covers the integrity of the products and the security management of the site.</w:t>
      </w:r>
    </w:p>
    <w:p w14:paraId="69360AA9" w14:textId="36E13D1B" w:rsidR="00CA52F1" w:rsidRPr="00CA52F1" w:rsidRDefault="00CA52F1" w:rsidP="00CA52F1">
      <w:pPr>
        <w:rPr>
          <w:lang w:val="en-US"/>
        </w:rPr>
      </w:pPr>
      <w:r w:rsidRPr="00CA52F1">
        <w:rPr>
          <w:lang w:val="en-US"/>
        </w:rPr>
        <w:t>This Site Security Target is based on the life cycle defined in the Security IC Platform Protection Profile (1). The assets (Section</w:t>
      </w:r>
      <w:r w:rsidR="00262803">
        <w:rPr>
          <w:lang w:val="en-US"/>
        </w:rPr>
        <w:t xml:space="preserve"> </w:t>
      </w:r>
      <w:r w:rsidR="00262803">
        <w:rPr>
          <w:lang w:val="en-US"/>
        </w:rPr>
        <w:fldChar w:fldCharType="begin"/>
      </w:r>
      <w:r w:rsidR="00262803">
        <w:rPr>
          <w:lang w:val="en-US"/>
        </w:rPr>
        <w:instrText xml:space="preserve"> REF _Ref18920884 \r \h </w:instrText>
      </w:r>
      <w:r w:rsidR="00262803">
        <w:rPr>
          <w:lang w:val="en-US"/>
        </w:rPr>
      </w:r>
      <w:r w:rsidR="00262803">
        <w:rPr>
          <w:lang w:val="en-US"/>
        </w:rPr>
        <w:fldChar w:fldCharType="separate"/>
      </w:r>
      <w:r w:rsidR="00D140C7">
        <w:rPr>
          <w:lang w:val="en-US"/>
        </w:rPr>
        <w:t>4.1</w:t>
      </w:r>
      <w:r w:rsidR="00262803">
        <w:rPr>
          <w:lang w:val="en-US"/>
        </w:rPr>
        <w:fldChar w:fldCharType="end"/>
      </w:r>
      <w:r w:rsidRPr="00CA52F1">
        <w:rPr>
          <w:lang w:val="en-US"/>
        </w:rPr>
        <w:t>), threats (Section</w:t>
      </w:r>
      <w:r w:rsidR="00262803">
        <w:rPr>
          <w:lang w:val="en-US"/>
        </w:rPr>
        <w:t xml:space="preserve"> </w:t>
      </w:r>
      <w:r w:rsidR="00262803">
        <w:rPr>
          <w:lang w:val="en-US"/>
        </w:rPr>
        <w:fldChar w:fldCharType="begin"/>
      </w:r>
      <w:r w:rsidR="00262803">
        <w:rPr>
          <w:lang w:val="en-US"/>
        </w:rPr>
        <w:instrText xml:space="preserve"> REF _Ref18920890 \r \h </w:instrText>
      </w:r>
      <w:r w:rsidR="00262803">
        <w:rPr>
          <w:lang w:val="en-US"/>
        </w:rPr>
      </w:r>
      <w:r w:rsidR="00262803">
        <w:rPr>
          <w:lang w:val="en-US"/>
        </w:rPr>
        <w:fldChar w:fldCharType="separate"/>
      </w:r>
      <w:r w:rsidR="00D140C7">
        <w:rPr>
          <w:lang w:val="en-US"/>
        </w:rPr>
        <w:t>4.2</w:t>
      </w:r>
      <w:r w:rsidR="00262803">
        <w:rPr>
          <w:lang w:val="en-US"/>
        </w:rPr>
        <w:fldChar w:fldCharType="end"/>
      </w:r>
      <w:r w:rsidRPr="00CA52F1">
        <w:rPr>
          <w:lang w:val="en-US"/>
        </w:rPr>
        <w:t xml:space="preserve">) and Organizational Security Policies (OSP) (Section </w:t>
      </w:r>
      <w:r w:rsidR="00262803">
        <w:rPr>
          <w:lang w:val="en-US"/>
        </w:rPr>
        <w:fldChar w:fldCharType="begin"/>
      </w:r>
      <w:r w:rsidR="00262803">
        <w:rPr>
          <w:lang w:val="en-US"/>
        </w:rPr>
        <w:instrText xml:space="preserve"> REF _Ref18920909 \r \h </w:instrText>
      </w:r>
      <w:r w:rsidR="00262803">
        <w:rPr>
          <w:lang w:val="en-US"/>
        </w:rPr>
      </w:r>
      <w:r w:rsidR="00262803">
        <w:rPr>
          <w:lang w:val="en-US"/>
        </w:rPr>
        <w:fldChar w:fldCharType="separate"/>
      </w:r>
      <w:r w:rsidR="00D140C7">
        <w:rPr>
          <w:lang w:val="en-US"/>
        </w:rPr>
        <w:t>4.3</w:t>
      </w:r>
      <w:r w:rsidR="00262803">
        <w:rPr>
          <w:lang w:val="en-US"/>
        </w:rPr>
        <w:fldChar w:fldCharType="end"/>
      </w:r>
      <w:r w:rsidRPr="00CA52F1">
        <w:rPr>
          <w:lang w:val="en-US"/>
        </w:rPr>
        <w:t>) defined in this document are derived from the life cycle defined in that PP.</w:t>
      </w:r>
    </w:p>
    <w:p w14:paraId="5C51D36C" w14:textId="23BDFD48" w:rsidR="00E94149" w:rsidRDefault="00CA52F1" w:rsidP="00CA52F1">
      <w:pPr>
        <w:rPr>
          <w:lang w:val="en-US"/>
        </w:rPr>
      </w:pPr>
      <w:r>
        <w:rPr>
          <w:lang w:val="en-US"/>
        </w:rPr>
        <w:t xml:space="preserve">The </w:t>
      </w:r>
      <w:r w:rsidRPr="00CA52F1">
        <w:rPr>
          <w:lang w:val="en-US"/>
        </w:rPr>
        <w:t>Security Problem Definition comprises two major so-called security problems. The first set of security problems comprises all kinds of attacks regarding theft (e.g. samples) or disclosure (e.g. design data) or manipulation of assets. These security problems are described in terms of threats. The second set of security problems comprises the requirements for the configuration management (e.g. controlled modification) and the control of security measures. These security problems are described in terms of Organizational Security Policies (OSP).</w:t>
      </w:r>
    </w:p>
    <w:p w14:paraId="4AAA88A6" w14:textId="77777777" w:rsidR="00AD784F" w:rsidRPr="007367AA" w:rsidRDefault="00AD784F" w:rsidP="00CA52F1">
      <w:pPr>
        <w:rPr>
          <w:lang w:val="en-US"/>
        </w:rPr>
      </w:pPr>
    </w:p>
    <w:p w14:paraId="18530192" w14:textId="1CB203E6" w:rsidR="00E94149" w:rsidRPr="007367AA" w:rsidRDefault="00CA52F1" w:rsidP="00B3098F">
      <w:pPr>
        <w:pStyle w:val="Title2"/>
      </w:pPr>
      <w:bookmarkStart w:id="224" w:name="_Ref18919968"/>
      <w:bookmarkStart w:id="225" w:name="_Ref18920884"/>
      <w:bookmarkStart w:id="226" w:name="_Ref18920925"/>
      <w:bookmarkStart w:id="227" w:name="_Toc36047288"/>
      <w:r>
        <w:t>Assets</w:t>
      </w:r>
      <w:bookmarkEnd w:id="224"/>
      <w:bookmarkEnd w:id="225"/>
      <w:bookmarkEnd w:id="226"/>
      <w:bookmarkEnd w:id="227"/>
    </w:p>
    <w:p w14:paraId="783C526B" w14:textId="336A064F" w:rsidR="00855EFD" w:rsidRPr="007367AA" w:rsidRDefault="00CA52F1" w:rsidP="00181CF1">
      <w:pPr>
        <w:rPr>
          <w:lang w:val="en-US"/>
        </w:rPr>
      </w:pPr>
      <w:r w:rsidRPr="00CA52F1">
        <w:rPr>
          <w:lang w:val="en-US"/>
        </w:rPr>
        <w:t>The following section describes the assets handled at the site.</w:t>
      </w:r>
    </w:p>
    <w:p w14:paraId="1E04F59E" w14:textId="3A3D90AE" w:rsidR="00CA52F1" w:rsidRPr="007367AA" w:rsidRDefault="00CA52F1" w:rsidP="00CA52F1">
      <w:pPr>
        <w:pStyle w:val="Title3"/>
      </w:pPr>
      <w:r>
        <w:t>IC Assembly</w:t>
      </w:r>
    </w:p>
    <w:p w14:paraId="52BC3D47" w14:textId="77777777" w:rsidR="00CA52F1" w:rsidRPr="00CA52F1" w:rsidRDefault="00CA52F1" w:rsidP="00CA52F1">
      <w:pPr>
        <w:spacing w:after="200"/>
        <w:rPr>
          <w:lang w:val="en-US"/>
        </w:rPr>
      </w:pPr>
      <w:r w:rsidRPr="00CA52F1">
        <w:rPr>
          <w:lang w:val="en-US"/>
        </w:rPr>
        <w:t>Sensitive products:</w:t>
      </w:r>
    </w:p>
    <w:p w14:paraId="1A879DB8" w14:textId="60297C4C" w:rsidR="00CA52F1" w:rsidRPr="00CA52F1" w:rsidRDefault="00A135AC" w:rsidP="00441262">
      <w:pPr>
        <w:pStyle w:val="ListParagraph"/>
        <w:numPr>
          <w:ilvl w:val="0"/>
          <w:numId w:val="8"/>
        </w:numPr>
        <w:spacing w:after="200"/>
        <w:rPr>
          <w:lang w:val="en-US"/>
        </w:rPr>
      </w:pPr>
      <w:r>
        <w:rPr>
          <w:lang w:val="en-US"/>
        </w:rPr>
        <w:t>Sawn wafer.</w:t>
      </w:r>
    </w:p>
    <w:p w14:paraId="5FBA55E9" w14:textId="77777777" w:rsidR="00CA52F1" w:rsidRPr="00CA52F1" w:rsidRDefault="00CA52F1" w:rsidP="00441262">
      <w:pPr>
        <w:pStyle w:val="ListParagraph"/>
        <w:numPr>
          <w:ilvl w:val="0"/>
          <w:numId w:val="8"/>
        </w:numPr>
        <w:spacing w:after="200"/>
        <w:rPr>
          <w:lang w:val="en-US"/>
        </w:rPr>
      </w:pPr>
      <w:r w:rsidRPr="00CA52F1">
        <w:rPr>
          <w:lang w:val="en-US"/>
        </w:rPr>
        <w:t>Finished products as modules or other packages.</w:t>
      </w:r>
    </w:p>
    <w:p w14:paraId="3C0EC4A3" w14:textId="0D9864E3" w:rsidR="00CA52F1" w:rsidRPr="00CA52F1" w:rsidRDefault="00CF3A97" w:rsidP="00441262">
      <w:pPr>
        <w:pStyle w:val="ListParagraph"/>
        <w:numPr>
          <w:ilvl w:val="0"/>
          <w:numId w:val="8"/>
        </w:numPr>
        <w:spacing w:after="200"/>
        <w:rPr>
          <w:lang w:val="en-US"/>
        </w:rPr>
      </w:pPr>
      <w:r>
        <w:rPr>
          <w:lang w:val="en-US"/>
        </w:rPr>
        <w:t>S</w:t>
      </w:r>
      <w:r w:rsidR="00CA52F1" w:rsidRPr="00CA52F1">
        <w:rPr>
          <w:lang w:val="en-US"/>
        </w:rPr>
        <w:t>ensitive production systems or configuration systems</w:t>
      </w:r>
      <w:r w:rsidR="00A135AC">
        <w:rPr>
          <w:lang w:val="en-US"/>
        </w:rPr>
        <w:t>.</w:t>
      </w:r>
    </w:p>
    <w:p w14:paraId="1D9A6A0C" w14:textId="32C94B53" w:rsidR="00CA52F1" w:rsidRDefault="00CF3A97" w:rsidP="00441262">
      <w:pPr>
        <w:pStyle w:val="ListParagraph"/>
        <w:numPr>
          <w:ilvl w:val="0"/>
          <w:numId w:val="8"/>
        </w:numPr>
        <w:spacing w:after="200"/>
        <w:rPr>
          <w:lang w:val="en-US"/>
        </w:rPr>
      </w:pPr>
      <w:r>
        <w:rPr>
          <w:lang w:val="en-US"/>
        </w:rPr>
        <w:t>S</w:t>
      </w:r>
      <w:r w:rsidR="00CA52F1" w:rsidRPr="00CA52F1">
        <w:rPr>
          <w:lang w:val="en-US"/>
        </w:rPr>
        <w:t>ecurity relevant production processes</w:t>
      </w:r>
      <w:r w:rsidR="00A135AC">
        <w:rPr>
          <w:lang w:val="en-US"/>
        </w:rPr>
        <w:t>.</w:t>
      </w:r>
    </w:p>
    <w:p w14:paraId="6F5B817F" w14:textId="2CFF98E0" w:rsidR="00A135AC" w:rsidRDefault="00A135AC" w:rsidP="00441262">
      <w:pPr>
        <w:pStyle w:val="ListParagraph"/>
        <w:numPr>
          <w:ilvl w:val="0"/>
          <w:numId w:val="8"/>
        </w:numPr>
        <w:spacing w:after="200"/>
        <w:rPr>
          <w:lang w:val="en-US"/>
        </w:rPr>
      </w:pPr>
      <w:r>
        <w:rPr>
          <w:lang w:val="en-US"/>
        </w:rPr>
        <w:t>Finished product in rail.</w:t>
      </w:r>
    </w:p>
    <w:p w14:paraId="64988CA9" w14:textId="7D733463" w:rsidR="00A135AC" w:rsidRPr="00CA52F1" w:rsidRDefault="00A135AC" w:rsidP="00441262">
      <w:pPr>
        <w:pStyle w:val="ListParagraph"/>
        <w:numPr>
          <w:ilvl w:val="0"/>
          <w:numId w:val="8"/>
        </w:numPr>
        <w:spacing w:after="200"/>
        <w:rPr>
          <w:lang w:val="en-US"/>
        </w:rPr>
      </w:pPr>
      <w:r>
        <w:rPr>
          <w:lang w:val="en-US"/>
        </w:rPr>
        <w:t>Raw material to be used for production.</w:t>
      </w:r>
    </w:p>
    <w:p w14:paraId="761226CA" w14:textId="728867A8" w:rsidR="00CA52F1" w:rsidRDefault="00CA52F1" w:rsidP="00CA52F1">
      <w:pPr>
        <w:spacing w:after="200"/>
        <w:rPr>
          <w:lang w:val="en-US"/>
        </w:rPr>
      </w:pPr>
      <w:r w:rsidRPr="00CA52F1">
        <w:rPr>
          <w:lang w:val="en-US"/>
        </w:rPr>
        <w:t>Some specific assets like anti-tamper labels, special transport protection or similar items that support the security of the internal shipment to the client are handled in the same way as the other assets to prevent misuse, disclosure or lost.</w:t>
      </w:r>
    </w:p>
    <w:p w14:paraId="75FD82CD" w14:textId="77777777" w:rsidR="00BA0D1B" w:rsidRDefault="00BA0D1B" w:rsidP="00CA52F1">
      <w:pPr>
        <w:spacing w:after="200"/>
        <w:rPr>
          <w:lang w:val="en-US"/>
        </w:rPr>
      </w:pPr>
    </w:p>
    <w:p w14:paraId="75AFA6EB" w14:textId="41B5468B" w:rsidR="00CA52F1" w:rsidRDefault="00CA52F1" w:rsidP="00CA52F1">
      <w:pPr>
        <w:pStyle w:val="Title2"/>
      </w:pPr>
      <w:bookmarkStart w:id="228" w:name="_Ref18920890"/>
      <w:bookmarkStart w:id="229" w:name="_Toc36047289"/>
      <w:r>
        <w:t>Threats</w:t>
      </w:r>
      <w:bookmarkEnd w:id="228"/>
      <w:bookmarkEnd w:id="229"/>
    </w:p>
    <w:p w14:paraId="75226486" w14:textId="15466B3D" w:rsidR="00CA52F1" w:rsidRPr="00CA52F1" w:rsidRDefault="00CA52F1" w:rsidP="00CA52F1">
      <w:pPr>
        <w:rPr>
          <w:lang w:val="en-US"/>
        </w:rPr>
      </w:pPr>
      <w:r w:rsidRPr="00CA52F1">
        <w:rPr>
          <w:lang w:val="en-US"/>
        </w:rPr>
        <w:lastRenderedPageBreak/>
        <w:t xml:space="preserve">All threats endanger the integrity and confidentiality of the intended TOE and the representation of parts of the TOE. The intended TOE protects itself in life-cycle phase 7. However, during the production, test and assembly the TOE and the representation of parts of the TOE are vulnerable to such attacks. </w:t>
      </w:r>
    </w:p>
    <w:p w14:paraId="43776583" w14:textId="52D5EE42" w:rsidR="00CA52F1" w:rsidRPr="00CA52F1" w:rsidRDefault="00CA52F1" w:rsidP="00CA52F1">
      <w:pPr>
        <w:rPr>
          <w:lang w:val="en-US"/>
        </w:rPr>
      </w:pPr>
      <w:r w:rsidRPr="00CA52F1">
        <w:rPr>
          <w:lang w:val="en-US"/>
        </w:rPr>
        <w:t xml:space="preserve">The following threats are described in a general way. However, they are applicable to the site that provides services handling the items listed in Section </w:t>
      </w:r>
      <w:r w:rsidR="00262803">
        <w:rPr>
          <w:lang w:val="en-US"/>
        </w:rPr>
        <w:fldChar w:fldCharType="begin"/>
      </w:r>
      <w:r w:rsidR="00262803">
        <w:rPr>
          <w:lang w:val="en-US"/>
        </w:rPr>
        <w:instrText xml:space="preserve"> REF _Ref18920925 \r \h </w:instrText>
      </w:r>
      <w:r w:rsidR="00262803">
        <w:rPr>
          <w:lang w:val="en-US"/>
        </w:rPr>
      </w:r>
      <w:r w:rsidR="00262803">
        <w:rPr>
          <w:lang w:val="en-US"/>
        </w:rPr>
        <w:fldChar w:fldCharType="separate"/>
      </w:r>
      <w:r w:rsidR="00D140C7">
        <w:rPr>
          <w:lang w:val="en-US"/>
        </w:rPr>
        <w:t>4.1</w:t>
      </w:r>
      <w:r w:rsidR="00262803">
        <w:rPr>
          <w:lang w:val="en-US"/>
        </w:rPr>
        <w:fldChar w:fldCharType="end"/>
      </w:r>
      <w:r w:rsidR="00262803">
        <w:rPr>
          <w:lang w:val="en-US"/>
        </w:rPr>
        <w:t xml:space="preserve"> </w:t>
      </w:r>
      <w:r w:rsidRPr="00CA52F1">
        <w:rPr>
          <w:lang w:val="en-US"/>
        </w:rPr>
        <w:t>above. The explanation below the threats shall support the mapping to the Security Objectives of the site.</w:t>
      </w:r>
    </w:p>
    <w:p w14:paraId="567E1DBE" w14:textId="77777777" w:rsidR="00CA52F1" w:rsidRPr="00CA52F1" w:rsidRDefault="00CA52F1" w:rsidP="00CA52F1">
      <w:pPr>
        <w:rPr>
          <w:b/>
          <w:lang w:val="en-US"/>
        </w:rPr>
      </w:pPr>
      <w:proofErr w:type="spellStart"/>
      <w:r w:rsidRPr="00CA52F1">
        <w:rPr>
          <w:b/>
          <w:lang w:val="en-US"/>
        </w:rPr>
        <w:t>T.Smart</w:t>
      </w:r>
      <w:proofErr w:type="spellEnd"/>
      <w:r w:rsidRPr="00CA52F1">
        <w:rPr>
          <w:b/>
          <w:lang w:val="en-US"/>
        </w:rPr>
        <w:t>-Theft:</w:t>
      </w:r>
    </w:p>
    <w:p w14:paraId="3F47E2FB" w14:textId="291ED17E" w:rsidR="00CA52F1" w:rsidRPr="00CA52F1" w:rsidRDefault="00CA52F1" w:rsidP="00CA52F1">
      <w:pPr>
        <w:rPr>
          <w:lang w:val="en-US"/>
        </w:rPr>
      </w:pPr>
      <w:r w:rsidRPr="00CA52F1">
        <w:rPr>
          <w:lang w:val="en-US"/>
        </w:rPr>
        <w:t xml:space="preserve">An attacker tries to access sensitive areas of the site for manipulation or theft of TOE parts on production. The attacker has sufficient time to investigate the site out-side the controlled boundary. For the attack the usage of standard equipment for burglary is considered. In addition, the attacker may be able to use specific working clothes of the site to camouflage the intention. </w:t>
      </w:r>
    </w:p>
    <w:p w14:paraId="43DB92AC" w14:textId="0F4BA694" w:rsidR="00CA52F1" w:rsidRPr="00CA52F1" w:rsidRDefault="00CA52F1" w:rsidP="00CA52F1">
      <w:pPr>
        <w:rPr>
          <w:lang w:val="en-US"/>
        </w:rPr>
      </w:pPr>
      <w:r w:rsidRPr="00CA52F1">
        <w:rPr>
          <w:lang w:val="en-US"/>
        </w:rPr>
        <w:t>This attack already includes a variety of targets and aspects with respect to the various assets listed in the section above. It shall cover the range of individuals that try to get unregistered or defect chips that can be used to further investigate the functionality of the chip and search for possible exploits. Such an attacker will have limited resources and a low financial budget to prepare the attack. However, the time that can be spent by such an attacker to prepare the attack and the flexibility of such an attacker will provide notable risk.</w:t>
      </w:r>
    </w:p>
    <w:p w14:paraId="5996A201" w14:textId="13F56031" w:rsidR="00CA52F1" w:rsidRPr="00CA52F1" w:rsidRDefault="00CA52F1" w:rsidP="00CA52F1">
      <w:pPr>
        <w:rPr>
          <w:b/>
          <w:lang w:val="en-US"/>
        </w:rPr>
      </w:pPr>
      <w:proofErr w:type="spellStart"/>
      <w:r>
        <w:rPr>
          <w:b/>
          <w:lang w:val="en-US"/>
        </w:rPr>
        <w:t>T.Rugged</w:t>
      </w:r>
      <w:proofErr w:type="spellEnd"/>
      <w:r>
        <w:rPr>
          <w:b/>
          <w:lang w:val="en-US"/>
        </w:rPr>
        <w:t>-Theft</w:t>
      </w:r>
    </w:p>
    <w:p w14:paraId="02D1F22F" w14:textId="5EC57227" w:rsidR="00CA52F1" w:rsidRPr="00CA52F1" w:rsidRDefault="00CA52F1" w:rsidP="00CA52F1">
      <w:pPr>
        <w:rPr>
          <w:lang w:val="en-US"/>
        </w:rPr>
      </w:pPr>
      <w:r w:rsidRPr="00CA52F1">
        <w:rPr>
          <w:lang w:val="en-US"/>
        </w:rPr>
        <w:t xml:space="preserve">An experienced thief with specialized equipment for burglary, who may be paid to perform the attack tries to access sensitive areas and manipulate or steal TOE parts in production. </w:t>
      </w:r>
    </w:p>
    <w:p w14:paraId="4B44A52E" w14:textId="7BF303FF" w:rsidR="00CA52F1" w:rsidRPr="00CA52F1" w:rsidRDefault="00CA52F1" w:rsidP="00CA52F1">
      <w:pPr>
        <w:rPr>
          <w:lang w:val="en-US"/>
        </w:rPr>
      </w:pPr>
      <w:r w:rsidRPr="00CA52F1">
        <w:rPr>
          <w:lang w:val="en-US"/>
        </w:rPr>
        <w:t xml:space="preserve">Although this attack is applicable for each site the risk may be different regarding the assets. These attackers may be prepared to take high risks for payment. They are sufficiently resourced to circumvent security measures and do not consider any damage of the affected company. The target of the attack may be products that can be sold or misused in an application context. This can comprise chips at a specific testing or personalization state for cloning or introduction of forged chips. Those attackers are considered to have the highest attack potential. </w:t>
      </w:r>
    </w:p>
    <w:p w14:paraId="2381A0B8" w14:textId="159658F4" w:rsidR="00CA52F1" w:rsidRPr="00CA52F1" w:rsidRDefault="00CA52F1" w:rsidP="00CA52F1">
      <w:pPr>
        <w:rPr>
          <w:lang w:val="en-US"/>
        </w:rPr>
      </w:pPr>
      <w:r w:rsidRPr="00CA52F1">
        <w:rPr>
          <w:lang w:val="en-US"/>
        </w:rPr>
        <w:t>Such attackers may not be completely defeated by the physical, technical and procedural security measures. Special measures like storage of items in safes or strong rooms or the splitting of sensitive data like keys provide additional support against such attacks. Also, the unique registration of the products can support the protection if they can be disabled or blocked.</w:t>
      </w:r>
    </w:p>
    <w:p w14:paraId="3EFF7681" w14:textId="77777777" w:rsidR="00CA52F1" w:rsidRPr="00CA52F1" w:rsidRDefault="00CA52F1" w:rsidP="00CA52F1">
      <w:pPr>
        <w:rPr>
          <w:b/>
          <w:lang w:val="en-US"/>
        </w:rPr>
      </w:pPr>
      <w:proofErr w:type="spellStart"/>
      <w:r w:rsidRPr="00CA52F1">
        <w:rPr>
          <w:b/>
          <w:lang w:val="en-US"/>
        </w:rPr>
        <w:t>T.Computer</w:t>
      </w:r>
      <w:proofErr w:type="spellEnd"/>
      <w:r w:rsidRPr="00CA52F1">
        <w:rPr>
          <w:b/>
          <w:lang w:val="en-US"/>
        </w:rPr>
        <w:t>-Net</w:t>
      </w:r>
    </w:p>
    <w:p w14:paraId="69720D86" w14:textId="46CB1C57" w:rsidR="00CA52F1" w:rsidRPr="00CA52F1" w:rsidRDefault="00CA52F1" w:rsidP="00CA52F1">
      <w:pPr>
        <w:rPr>
          <w:lang w:val="en-US"/>
        </w:rPr>
      </w:pPr>
      <w:r w:rsidRPr="00CA52F1">
        <w:rPr>
          <w:lang w:val="en-US"/>
        </w:rPr>
        <w:t>A hacker with substantial expertise, standard equipment, who may be paid to attempt to remotely access sensitive network segments to get access to sensitive configuration data or items or modify security relevant production processes.</w:t>
      </w:r>
    </w:p>
    <w:p w14:paraId="577DC5A4" w14:textId="1529087A" w:rsidR="00CA52F1" w:rsidRPr="00CA52F1" w:rsidRDefault="00CA52F1" w:rsidP="00CA52F1">
      <w:pPr>
        <w:rPr>
          <w:b/>
          <w:lang w:val="en-US"/>
        </w:rPr>
      </w:pPr>
      <w:proofErr w:type="spellStart"/>
      <w:r>
        <w:rPr>
          <w:b/>
          <w:lang w:val="en-US"/>
        </w:rPr>
        <w:t>T.Accidental</w:t>
      </w:r>
      <w:proofErr w:type="spellEnd"/>
      <w:r>
        <w:rPr>
          <w:b/>
          <w:lang w:val="en-US"/>
        </w:rPr>
        <w:t>-Change</w:t>
      </w:r>
    </w:p>
    <w:p w14:paraId="0F13F701" w14:textId="192ABEFD" w:rsidR="00CA52F1" w:rsidRPr="00CA52F1" w:rsidRDefault="00CA52F1" w:rsidP="00CA52F1">
      <w:pPr>
        <w:rPr>
          <w:lang w:val="en-US"/>
        </w:rPr>
      </w:pPr>
      <w:r w:rsidRPr="00CA52F1">
        <w:rPr>
          <w:lang w:val="en-US"/>
        </w:rPr>
        <w:lastRenderedPageBreak/>
        <w:t>An employee, contractor or student trainee may exchange products of different production lots or different clients during production by accident.</w:t>
      </w:r>
    </w:p>
    <w:p w14:paraId="0BF78D5A" w14:textId="6848A6D7" w:rsidR="00CA52F1" w:rsidRPr="00CA52F1" w:rsidRDefault="00CA52F1" w:rsidP="00CA52F1">
      <w:pPr>
        <w:rPr>
          <w:lang w:val="en-US"/>
        </w:rPr>
      </w:pPr>
      <w:r w:rsidRPr="00CA52F1">
        <w:rPr>
          <w:lang w:val="en-US"/>
        </w:rPr>
        <w:t xml:space="preserve">Employees, contractors or student trainees that are not trained may take products or influence production systems without considering possible impacts or problems. This threat includes accidental changes e.g. due to working tasks of student trainees or maintenance tasks of contractors within the development, production or test area. </w:t>
      </w:r>
    </w:p>
    <w:p w14:paraId="32F65AB6" w14:textId="7F7DB059" w:rsidR="00CA52F1" w:rsidRPr="00CA52F1" w:rsidRDefault="00CA52F1" w:rsidP="00CA52F1">
      <w:pPr>
        <w:rPr>
          <w:lang w:val="en-US"/>
        </w:rPr>
      </w:pPr>
      <w:r w:rsidRPr="00CA52F1">
        <w:rPr>
          <w:lang w:val="en-US"/>
        </w:rPr>
        <w:t xml:space="preserve">Such accidental changes can include the modification of configurations for tools that may have an impact on the TOE, the wrong assignment of tools for a dedicated process step. Further examples may be machine failure or misalignment between operators that are responsible for products of different clients or different products of the same client are mixed during production. This also includes the disposal of sensitive products using the standard flow and not the controlled destruction. </w:t>
      </w:r>
    </w:p>
    <w:p w14:paraId="3002C79E" w14:textId="00E24D8F" w:rsidR="00CA52F1" w:rsidRPr="00CA52F1" w:rsidRDefault="00CA52F1" w:rsidP="00CA52F1">
      <w:pPr>
        <w:rPr>
          <w:b/>
          <w:lang w:val="en-US"/>
        </w:rPr>
      </w:pPr>
      <w:proofErr w:type="spellStart"/>
      <w:r w:rsidRPr="00CA52F1">
        <w:rPr>
          <w:b/>
          <w:lang w:val="en-US"/>
        </w:rPr>
        <w:t>T.Unauthorised</w:t>
      </w:r>
      <w:proofErr w:type="spellEnd"/>
      <w:r w:rsidRPr="00CA52F1">
        <w:rPr>
          <w:b/>
          <w:lang w:val="en-US"/>
        </w:rPr>
        <w:t>-Sta</w:t>
      </w:r>
      <w:r>
        <w:rPr>
          <w:b/>
          <w:lang w:val="en-US"/>
        </w:rPr>
        <w:t>ff</w:t>
      </w:r>
    </w:p>
    <w:p w14:paraId="75B0C785" w14:textId="45D39173" w:rsidR="00CA52F1" w:rsidRPr="00CA52F1" w:rsidRDefault="00CA52F1" w:rsidP="00CA52F1">
      <w:pPr>
        <w:rPr>
          <w:lang w:val="en-US"/>
        </w:rPr>
      </w:pPr>
      <w:r w:rsidRPr="00CA52F1">
        <w:rPr>
          <w:lang w:val="en-US"/>
        </w:rPr>
        <w:t>Employees or subcontractors not authorized to get access to products or systems used for production get access to products or affect production systems, so that the confidentiality and/or the integrity of the product is violated. This can apply to any TOE parts in production.</w:t>
      </w:r>
    </w:p>
    <w:p w14:paraId="19E33254" w14:textId="51C6720A" w:rsidR="00CA52F1" w:rsidRPr="00CA52F1" w:rsidRDefault="00CA52F1" w:rsidP="00CA52F1">
      <w:pPr>
        <w:rPr>
          <w:lang w:val="en-US"/>
        </w:rPr>
      </w:pPr>
      <w:r w:rsidRPr="00CA52F1">
        <w:rPr>
          <w:lang w:val="en-US"/>
        </w:rPr>
        <w:t xml:space="preserve">Also, other subcontractors like cleaning staff or maintenance staff for the building get limited access that may allow them to start an attack. The disposal of defect equipment and/or TOE parts items must be considered. </w:t>
      </w:r>
    </w:p>
    <w:p w14:paraId="3C0E817B" w14:textId="17A87A72" w:rsidR="00CA52F1" w:rsidRPr="00CA52F1" w:rsidRDefault="00CA52F1" w:rsidP="00CA52F1">
      <w:pPr>
        <w:rPr>
          <w:b/>
          <w:lang w:val="en-US"/>
        </w:rPr>
      </w:pPr>
      <w:proofErr w:type="spellStart"/>
      <w:r w:rsidRPr="00CA52F1">
        <w:rPr>
          <w:b/>
          <w:lang w:val="en-US"/>
        </w:rPr>
        <w:t>T.St</w:t>
      </w:r>
      <w:r>
        <w:rPr>
          <w:b/>
          <w:lang w:val="en-US"/>
        </w:rPr>
        <w:t>aff</w:t>
      </w:r>
      <w:proofErr w:type="spellEnd"/>
      <w:r>
        <w:rPr>
          <w:b/>
          <w:lang w:val="en-US"/>
        </w:rPr>
        <w:t>-Collusion</w:t>
      </w:r>
    </w:p>
    <w:p w14:paraId="138A11AB" w14:textId="6BA59852" w:rsidR="00CA52F1" w:rsidRPr="00CA52F1" w:rsidRDefault="00CA52F1" w:rsidP="00CA52F1">
      <w:pPr>
        <w:rPr>
          <w:lang w:val="en-US"/>
        </w:rPr>
      </w:pPr>
      <w:r w:rsidRPr="00CA52F1">
        <w:rPr>
          <w:lang w:val="en-US"/>
        </w:rPr>
        <w:t xml:space="preserve">An attacker tries to get access to sensitive data or items stored or processed at the site. The attacker tries to get support from one employee or more employees through an attempted extortion or an attempt at bribery. </w:t>
      </w:r>
    </w:p>
    <w:p w14:paraId="32D499A0" w14:textId="4C37057B" w:rsidR="00CA52F1" w:rsidRPr="00CA52F1" w:rsidRDefault="00CA52F1" w:rsidP="00CA52F1">
      <w:pPr>
        <w:rPr>
          <w:b/>
          <w:lang w:val="en-US"/>
        </w:rPr>
      </w:pPr>
      <w:proofErr w:type="spellStart"/>
      <w:r w:rsidRPr="00CA52F1">
        <w:rPr>
          <w:b/>
          <w:lang w:val="en-US"/>
        </w:rPr>
        <w:t>T.Attack</w:t>
      </w:r>
      <w:proofErr w:type="spellEnd"/>
      <w:r w:rsidRPr="00CA52F1">
        <w:rPr>
          <w:b/>
          <w:lang w:val="en-US"/>
        </w:rPr>
        <w:t>-Transport</w:t>
      </w:r>
    </w:p>
    <w:p w14:paraId="6260160A" w14:textId="1CCB6546" w:rsidR="00CA52F1" w:rsidRDefault="00CA52F1" w:rsidP="00CA52F1">
      <w:pPr>
        <w:rPr>
          <w:lang w:val="en-US"/>
        </w:rPr>
      </w:pPr>
      <w:r w:rsidRPr="00CA52F1">
        <w:rPr>
          <w:lang w:val="en-US"/>
        </w:rPr>
        <w:t>An attacker might try to get information or products during the internal shipment and/or the external delivery. The target is to compromise confidential information or violate the integrity of the products during the stated internal shipment and/or the external delivery process to allow a modification, cloning or the retrieval of confidential information after further production steps.</w:t>
      </w:r>
    </w:p>
    <w:p w14:paraId="41F8E4E7" w14:textId="11948878" w:rsidR="00CA52F1" w:rsidRDefault="00CA52F1" w:rsidP="00CA52F1">
      <w:pPr>
        <w:pStyle w:val="Title2"/>
      </w:pPr>
      <w:bookmarkStart w:id="230" w:name="_Ref18920909"/>
      <w:bookmarkStart w:id="231" w:name="_Toc36047290"/>
      <w:r>
        <w:t>Organizational Security Policies</w:t>
      </w:r>
      <w:bookmarkEnd w:id="230"/>
      <w:bookmarkEnd w:id="231"/>
    </w:p>
    <w:p w14:paraId="2CDD6690" w14:textId="7C65225F" w:rsidR="00CA52F1" w:rsidRPr="00CA52F1" w:rsidRDefault="00CA52F1" w:rsidP="00CA52F1">
      <w:pPr>
        <w:rPr>
          <w:lang w:val="en-US"/>
        </w:rPr>
      </w:pPr>
      <w:r w:rsidRPr="00CA52F1">
        <w:rPr>
          <w:lang w:val="en-US"/>
        </w:rPr>
        <w:t>The following policies are introduced by the requirements of the assurance components of ALC for the assurance level EAL</w:t>
      </w:r>
      <w:r w:rsidR="00DD1566">
        <w:rPr>
          <w:lang w:val="en-US"/>
        </w:rPr>
        <w:t>5+</w:t>
      </w:r>
      <w:r w:rsidRPr="00CA52F1">
        <w:rPr>
          <w:lang w:val="en-US"/>
        </w:rPr>
        <w:t xml:space="preserve">. The chosen policies shall support the understanding of the production flow and the security measures of the site. In addition, they shall allow an appropriate mapping to the Security Assurance Requirements (SAR). </w:t>
      </w:r>
    </w:p>
    <w:p w14:paraId="44B47F39" w14:textId="565B183C" w:rsidR="00CA52F1" w:rsidRPr="00CA52F1" w:rsidRDefault="00CA52F1" w:rsidP="00CA52F1">
      <w:pPr>
        <w:rPr>
          <w:lang w:val="en-US"/>
        </w:rPr>
      </w:pPr>
      <w:r w:rsidRPr="00CA52F1">
        <w:rPr>
          <w:lang w:val="en-US"/>
        </w:rPr>
        <w:t>The evaluation of the documentation of the site is under configuration management. This comprises all procedures regarding the evaluated test and assembly flows and the security measures that are in the scope of the evaluation.</w:t>
      </w:r>
    </w:p>
    <w:p w14:paraId="5B819089" w14:textId="27BE2707" w:rsidR="00CA52F1" w:rsidRPr="00CA52F1" w:rsidRDefault="00CA52F1" w:rsidP="00CA52F1">
      <w:pPr>
        <w:rPr>
          <w:b/>
          <w:lang w:val="en-US"/>
        </w:rPr>
      </w:pPr>
      <w:proofErr w:type="spellStart"/>
      <w:r>
        <w:rPr>
          <w:b/>
          <w:lang w:val="en-US"/>
        </w:rPr>
        <w:lastRenderedPageBreak/>
        <w:t>P.Config</w:t>
      </w:r>
      <w:proofErr w:type="spellEnd"/>
      <w:r>
        <w:rPr>
          <w:b/>
          <w:lang w:val="en-US"/>
        </w:rPr>
        <w:t>-Items</w:t>
      </w:r>
    </w:p>
    <w:p w14:paraId="1492C804" w14:textId="7FFD2B78" w:rsidR="00CA52F1" w:rsidRPr="00CA52F1" w:rsidRDefault="00CA52F1" w:rsidP="00CA52F1">
      <w:pPr>
        <w:rPr>
          <w:lang w:val="en-US"/>
        </w:rPr>
      </w:pPr>
      <w:r w:rsidRPr="00CA52F1">
        <w:rPr>
          <w:lang w:val="en-US"/>
        </w:rPr>
        <w:t>The configuration management system shall be able to uniquely identify configuration items. This includes the unique identification of items that are created, generated, developed or used at the site as well as the received and transferred and/or provided items.</w:t>
      </w:r>
    </w:p>
    <w:p w14:paraId="5E0FF8AC" w14:textId="191D4F88" w:rsidR="00CA52F1" w:rsidRPr="00CA52F1" w:rsidRDefault="00CA52F1" w:rsidP="00CA52F1">
      <w:pPr>
        <w:rPr>
          <w:lang w:val="en-US"/>
        </w:rPr>
      </w:pPr>
      <w:r w:rsidRPr="00CA52F1">
        <w:rPr>
          <w:lang w:val="en-US"/>
        </w:rPr>
        <w:t xml:space="preserve">The configuration management relies completely on the naming and identification of the received configuration items. The consistency with the expected identification is verified after receipt and each item is assigned to an internal unique identification. This holds also for test programs and other items that are provided to the site for local use. For configuration items that are created, generated or developed at the site the naming and identification must be specified. </w:t>
      </w:r>
    </w:p>
    <w:p w14:paraId="25C3D9AB" w14:textId="07D1D1F3" w:rsidR="00CA52F1" w:rsidRPr="00CA52F1" w:rsidRDefault="00CA52F1" w:rsidP="00CA52F1">
      <w:pPr>
        <w:rPr>
          <w:lang w:val="en-US"/>
        </w:rPr>
      </w:pPr>
      <w:proofErr w:type="spellStart"/>
      <w:r w:rsidRPr="00CA52F1">
        <w:rPr>
          <w:b/>
          <w:lang w:val="en-US"/>
        </w:rPr>
        <w:t>P.Config</w:t>
      </w:r>
      <w:proofErr w:type="spellEnd"/>
      <w:r w:rsidRPr="00CA52F1">
        <w:rPr>
          <w:b/>
          <w:lang w:val="en-US"/>
        </w:rPr>
        <w:t>-Control</w:t>
      </w:r>
    </w:p>
    <w:p w14:paraId="65824046" w14:textId="0147FCC7" w:rsidR="00CA52F1" w:rsidRPr="00CA52F1" w:rsidRDefault="00CA52F1" w:rsidP="00CA52F1">
      <w:pPr>
        <w:rPr>
          <w:lang w:val="en-US"/>
        </w:rPr>
      </w:pPr>
      <w:r w:rsidRPr="00CA52F1">
        <w:rPr>
          <w:lang w:val="en-US"/>
        </w:rPr>
        <w:t>The procedures for setting up the production process for a new product as well as the procedure that allows changes of the initial setup for a product shall only be applied by authorized personnel. Automated systems shall support the configuration management and ensure access control or interactive acceptance measures for set up and changes. The procedure for the initial set up of a production process ensures that sufficient information is provided by the client.</w:t>
      </w:r>
    </w:p>
    <w:p w14:paraId="50E89E63" w14:textId="61D28D0C" w:rsidR="00CA52F1" w:rsidRPr="00CA52F1" w:rsidRDefault="00CA52F1" w:rsidP="00CA52F1">
      <w:pPr>
        <w:rPr>
          <w:lang w:val="en-US"/>
        </w:rPr>
      </w:pPr>
      <w:r w:rsidRPr="00CA52F1">
        <w:rPr>
          <w:lang w:val="en-US"/>
        </w:rPr>
        <w:t>The product setup includ</w:t>
      </w:r>
      <w:r w:rsidR="009C25E7">
        <w:rPr>
          <w:lang w:val="en-US"/>
        </w:rPr>
        <w:t>es the following information</w:t>
      </w:r>
      <w:ins w:id="232" w:author="Julio Li" w:date="2020-07-23T15:07:00Z">
        <w:r w:rsidR="0082628F">
          <w:rPr>
            <w:lang w:val="en-US"/>
          </w:rPr>
          <w:t>:</w:t>
        </w:r>
      </w:ins>
      <w:del w:id="233" w:author="Julio Li" w:date="2020-07-23T15:07:00Z">
        <w:r w:rsidR="009C25E7" w:rsidDel="0082628F">
          <w:rPr>
            <w:lang w:val="en-US"/>
          </w:rPr>
          <w:delText>;</w:delText>
        </w:r>
      </w:del>
      <w:r w:rsidRPr="00CA52F1">
        <w:rPr>
          <w:lang w:val="en-US"/>
        </w:rPr>
        <w:t xml:space="preserve"> </w:t>
      </w:r>
      <w:ins w:id="234" w:author="Julio Li" w:date="2020-07-23T15:07:00Z">
        <w:r w:rsidR="0082628F">
          <w:rPr>
            <w:lang w:val="en-US"/>
          </w:rPr>
          <w:t xml:space="preserve">(i) </w:t>
        </w:r>
      </w:ins>
      <w:r w:rsidRPr="00CA52F1">
        <w:rPr>
          <w:lang w:val="en-US"/>
        </w:rPr>
        <w:t>ide</w:t>
      </w:r>
      <w:r w:rsidR="009C25E7">
        <w:rPr>
          <w:lang w:val="en-US"/>
        </w:rPr>
        <w:t>ntification of the product,</w:t>
      </w:r>
      <w:r w:rsidRPr="00CA52F1">
        <w:rPr>
          <w:lang w:val="en-US"/>
        </w:rPr>
        <w:t xml:space="preserve"> </w:t>
      </w:r>
      <w:ins w:id="235" w:author="Julio Li" w:date="2020-07-23T15:07:00Z">
        <w:r w:rsidR="0082628F">
          <w:rPr>
            <w:lang w:val="en-US"/>
          </w:rPr>
          <w:t xml:space="preserve">(ii) </w:t>
        </w:r>
      </w:ins>
      <w:r w:rsidRPr="00CA52F1">
        <w:rPr>
          <w:lang w:val="en-US"/>
        </w:rPr>
        <w:t>properties of the product</w:t>
      </w:r>
      <w:r w:rsidR="009C25E7">
        <w:rPr>
          <w:lang w:val="en-US"/>
        </w:rPr>
        <w:t xml:space="preserve"> when received at the site</w:t>
      </w:r>
      <w:ins w:id="236" w:author="Julio Li" w:date="2020-07-23T15:08:00Z">
        <w:r w:rsidR="0082628F">
          <w:rPr>
            <w:lang w:val="en-US"/>
          </w:rPr>
          <w:t>,</w:t>
        </w:r>
      </w:ins>
      <w:r w:rsidRPr="00CA52F1">
        <w:rPr>
          <w:lang w:val="en-US"/>
        </w:rPr>
        <w:t xml:space="preserve"> </w:t>
      </w:r>
      <w:ins w:id="237" w:author="Julio Li" w:date="2020-07-23T15:08:00Z">
        <w:r w:rsidR="0082628F">
          <w:rPr>
            <w:lang w:val="en-US"/>
          </w:rPr>
          <w:t xml:space="preserve">(iii) </w:t>
        </w:r>
      </w:ins>
      <w:r w:rsidRPr="00CA52F1">
        <w:rPr>
          <w:lang w:val="en-US"/>
        </w:rPr>
        <w:t xml:space="preserve">properties of the product when internally shipped, (iv) how the product is tested after assembly, (v) any configuration of the processed item as part of the services provided by the site, (vi) which address is used for the internal shipment. </w:t>
      </w:r>
    </w:p>
    <w:p w14:paraId="07111775" w14:textId="60004D45" w:rsidR="00CA52F1" w:rsidRPr="00CA52F1" w:rsidRDefault="00CA52F1" w:rsidP="00CA52F1">
      <w:pPr>
        <w:rPr>
          <w:b/>
          <w:lang w:val="en-US"/>
        </w:rPr>
      </w:pPr>
      <w:proofErr w:type="spellStart"/>
      <w:r>
        <w:rPr>
          <w:b/>
          <w:lang w:val="en-US"/>
        </w:rPr>
        <w:t>P.Config</w:t>
      </w:r>
      <w:proofErr w:type="spellEnd"/>
      <w:r>
        <w:rPr>
          <w:b/>
          <w:lang w:val="en-US"/>
        </w:rPr>
        <w:t>-Process</w:t>
      </w:r>
    </w:p>
    <w:p w14:paraId="35BD8EAA" w14:textId="4A0C1366" w:rsidR="00CA52F1" w:rsidRPr="00CA52F1" w:rsidRDefault="00CA52F1" w:rsidP="00CA52F1">
      <w:pPr>
        <w:rPr>
          <w:lang w:val="en-US"/>
        </w:rPr>
      </w:pPr>
      <w:r w:rsidRPr="00CA52F1">
        <w:rPr>
          <w:lang w:val="en-US"/>
        </w:rPr>
        <w:t>The services and/or processes provided by the site are controlled in the configuration management plan. This comprises tools used for the development and production of the product, the management of flaws and optimizations of the process flow as well as the documentation that describes the services and/or processes provided by the site.</w:t>
      </w:r>
    </w:p>
    <w:p w14:paraId="4416DB36" w14:textId="7E7E6A92" w:rsidR="00CA52F1" w:rsidRPr="00CA52F1" w:rsidRDefault="00CA52F1" w:rsidP="00CA52F1">
      <w:pPr>
        <w:rPr>
          <w:lang w:val="en-US"/>
        </w:rPr>
      </w:pPr>
      <w:r w:rsidRPr="00CA52F1">
        <w:rPr>
          <w:lang w:val="en-US"/>
        </w:rPr>
        <w:t xml:space="preserve">The documentation with the process descriptions and the security measures of the site are under version control. Measure are in place to ensure that the evaluated status is ensured. In most cases tools are used to support the processes at the site. This comprises e.g. scripts, programs or batch routines developed by the site and some production data process system. This comprises also service levels and quality parameters. </w:t>
      </w:r>
    </w:p>
    <w:p w14:paraId="3BE47D16" w14:textId="4BB1780D" w:rsidR="00CA52F1" w:rsidRPr="00CA52F1" w:rsidRDefault="00CA52F1" w:rsidP="00CA52F1">
      <w:pPr>
        <w:rPr>
          <w:b/>
          <w:lang w:val="en-US"/>
        </w:rPr>
      </w:pPr>
      <w:proofErr w:type="spellStart"/>
      <w:r>
        <w:rPr>
          <w:b/>
          <w:lang w:val="en-US"/>
        </w:rPr>
        <w:t>P.Reception</w:t>
      </w:r>
      <w:proofErr w:type="spellEnd"/>
      <w:r>
        <w:rPr>
          <w:b/>
          <w:lang w:val="en-US"/>
        </w:rPr>
        <w:t>-Control</w:t>
      </w:r>
    </w:p>
    <w:p w14:paraId="479F7FFF" w14:textId="13B7992A" w:rsidR="00CA52F1" w:rsidRPr="00CA52F1" w:rsidRDefault="00CA52F1" w:rsidP="00CA52F1">
      <w:pPr>
        <w:rPr>
          <w:lang w:val="en-US"/>
        </w:rPr>
      </w:pPr>
      <w:r w:rsidRPr="00CA52F1">
        <w:rPr>
          <w:lang w:val="en-US"/>
        </w:rPr>
        <w:t>The inspection of incoming items done at the site ensures that the received configuration items comply with the properties stated by the client. Furthermore, it is verified that the product can be identified, and a released production process is defined for the product. This aspect includes the check that all required information and data is available to process the items.</w:t>
      </w:r>
    </w:p>
    <w:p w14:paraId="152F3005" w14:textId="77777777" w:rsidR="00CA52F1" w:rsidRDefault="00CA52F1" w:rsidP="00CA52F1">
      <w:pPr>
        <w:rPr>
          <w:b/>
          <w:lang w:val="en-US"/>
        </w:rPr>
      </w:pPr>
      <w:proofErr w:type="spellStart"/>
      <w:r w:rsidRPr="00CA52F1">
        <w:rPr>
          <w:b/>
          <w:lang w:val="en-US"/>
        </w:rPr>
        <w:t>P.Accept</w:t>
      </w:r>
      <w:proofErr w:type="spellEnd"/>
      <w:r w:rsidRPr="00CA52F1">
        <w:rPr>
          <w:b/>
          <w:lang w:val="en-US"/>
        </w:rPr>
        <w:t>-Prod</w:t>
      </w:r>
      <w:r>
        <w:rPr>
          <w:b/>
          <w:lang w:val="en-US"/>
        </w:rPr>
        <w:t>uct</w:t>
      </w:r>
    </w:p>
    <w:p w14:paraId="4E040CC3" w14:textId="737CC8C5" w:rsidR="00CA52F1" w:rsidRPr="00CA52F1" w:rsidRDefault="00CA52F1" w:rsidP="00CA52F1">
      <w:pPr>
        <w:rPr>
          <w:b/>
          <w:lang w:val="en-US"/>
        </w:rPr>
      </w:pPr>
      <w:r w:rsidRPr="00CA52F1">
        <w:rPr>
          <w:lang w:val="en-US"/>
        </w:rPr>
        <w:t xml:space="preserve">The testing and quality control of the site ensures that the released products comply with the specification agreed with the client. The acceptance process is supported by automated measures. </w:t>
      </w:r>
      <w:r w:rsidRPr="00CA52F1">
        <w:rPr>
          <w:lang w:val="en-US"/>
        </w:rPr>
        <w:lastRenderedPageBreak/>
        <w:t>Records are generated for acceptance process of the configuration items. Thereby, it is ensured that the properties of the product are ensured when internally shipped.</w:t>
      </w:r>
    </w:p>
    <w:p w14:paraId="0C6A659E" w14:textId="1D207A4F" w:rsidR="00CA52F1" w:rsidRPr="00CA52F1" w:rsidRDefault="00CA52F1" w:rsidP="00CA52F1">
      <w:pPr>
        <w:rPr>
          <w:b/>
          <w:lang w:val="en-US"/>
        </w:rPr>
      </w:pPr>
      <w:proofErr w:type="spellStart"/>
      <w:r w:rsidRPr="00CA52F1">
        <w:rPr>
          <w:b/>
          <w:lang w:val="en-US"/>
        </w:rPr>
        <w:t>P.Zero</w:t>
      </w:r>
      <w:proofErr w:type="spellEnd"/>
      <w:r w:rsidRPr="00CA52F1">
        <w:rPr>
          <w:b/>
          <w:lang w:val="en-US"/>
        </w:rPr>
        <w:t>-Balance</w:t>
      </w:r>
    </w:p>
    <w:p w14:paraId="68C90A87" w14:textId="7BB3328D" w:rsidR="00CA52F1" w:rsidRPr="00CA52F1" w:rsidRDefault="00CA52F1" w:rsidP="00CA52F1">
      <w:pPr>
        <w:rPr>
          <w:lang w:val="en-US"/>
        </w:rPr>
      </w:pPr>
      <w:r w:rsidRPr="00CA52F1">
        <w:rPr>
          <w:lang w:val="en-US"/>
        </w:rPr>
        <w:t>The site ensures that all sensitive items (security relevant parts of the TOEs of different clients) are separated and traced on the chip basis. According to the released production process, the defect assets are sent back to the client.</w:t>
      </w:r>
    </w:p>
    <w:p w14:paraId="03A5DCBA" w14:textId="06DFDD02" w:rsidR="00CA52F1" w:rsidRPr="00CA52F1" w:rsidRDefault="00CA52F1" w:rsidP="00CA52F1">
      <w:pPr>
        <w:rPr>
          <w:lang w:val="en-US"/>
        </w:rPr>
      </w:pPr>
      <w:r w:rsidRPr="00CA52F1">
        <w:rPr>
          <w:lang w:val="en-US"/>
        </w:rPr>
        <w:t xml:space="preserve">The following policy covers the packing and handover of products at the site after the applied production flow. </w:t>
      </w:r>
      <w:bookmarkStart w:id="238" w:name="_Hlk46408641"/>
      <w:r w:rsidRPr="00CA52F1">
        <w:rPr>
          <w:lang w:val="en-US"/>
        </w:rPr>
        <w:t>All finished products are returned to the clients that provided the items or sending to the specific locations requested by the clients. This is considered as internal shipment to the client.</w:t>
      </w:r>
      <w:bookmarkEnd w:id="238"/>
    </w:p>
    <w:p w14:paraId="039437D9" w14:textId="77777777" w:rsidR="00454ADE" w:rsidRDefault="00454ADE" w:rsidP="00CA52F1">
      <w:pPr>
        <w:rPr>
          <w:b/>
          <w:lang w:val="en-US"/>
        </w:rPr>
      </w:pPr>
      <w:proofErr w:type="spellStart"/>
      <w:r>
        <w:rPr>
          <w:b/>
          <w:lang w:val="en-US"/>
        </w:rPr>
        <w:t>P.Product</w:t>
      </w:r>
      <w:proofErr w:type="spellEnd"/>
      <w:r>
        <w:rPr>
          <w:b/>
          <w:lang w:val="en-US"/>
        </w:rPr>
        <w:t>-Transport</w:t>
      </w:r>
    </w:p>
    <w:p w14:paraId="6E008489" w14:textId="4A2663A7" w:rsidR="00454ADE" w:rsidRDefault="00454ADE" w:rsidP="00CA52F1">
      <w:pPr>
        <w:rPr>
          <w:lang w:val="en-GB"/>
        </w:rPr>
      </w:pPr>
      <w:r w:rsidRPr="00DB2EE6">
        <w:rPr>
          <w:lang w:val="en-GB"/>
        </w:rPr>
        <w:t>Technical and organisational measures shall ensure the correct labelling of the product. A controlled internal shipment and/or the external delivery shall be applied. The transport supports traceability up to the acceptor. If applicable or</w:t>
      </w:r>
      <w:del w:id="239" w:author="Julio Li" w:date="2020-07-23T15:09:00Z">
        <w:r w:rsidRPr="00DB2EE6" w:rsidDel="00E23471">
          <w:rPr>
            <w:lang w:val="en-GB"/>
          </w:rPr>
          <w:delText xml:space="preserve"> </w:delText>
        </w:r>
      </w:del>
      <w:ins w:id="240" w:author="Julio Li" w:date="2020-07-23T15:09:00Z">
        <w:r w:rsidR="00E23471">
          <w:rPr>
            <w:lang w:val="en-GB"/>
          </w:rPr>
          <w:t xml:space="preserve"> </w:t>
        </w:r>
      </w:ins>
      <w:ins w:id="241" w:author="Julio Li" w:date="2020-07-23T15:05:00Z">
        <w:r w:rsidR="00693707">
          <w:rPr>
            <w:lang w:val="en-GB"/>
          </w:rPr>
          <w:t>requi</w:t>
        </w:r>
      </w:ins>
      <w:ins w:id="242" w:author="Julio Li" w:date="2020-07-23T15:06:00Z">
        <w:r w:rsidR="00693707">
          <w:rPr>
            <w:lang w:val="en-GB"/>
          </w:rPr>
          <w:t xml:space="preserve">red this policy shall include measures for packing if required to protect the future TOE </w:t>
        </w:r>
      </w:ins>
      <w:ins w:id="243" w:author="Julio Li" w:date="2020-07-23T15:07:00Z">
        <w:r w:rsidR="00693707">
          <w:rPr>
            <w:lang w:val="en-GB"/>
          </w:rPr>
          <w:t>during transport.</w:t>
        </w:r>
      </w:ins>
    </w:p>
    <w:p w14:paraId="196CAAC3" w14:textId="5D17EFD6" w:rsidR="00CA52F1" w:rsidRDefault="00CA52F1" w:rsidP="00CA52F1">
      <w:pPr>
        <w:pStyle w:val="Title2"/>
      </w:pPr>
      <w:bookmarkStart w:id="244" w:name="_Toc36047291"/>
      <w:r>
        <w:t>Assumptions</w:t>
      </w:r>
      <w:bookmarkEnd w:id="244"/>
    </w:p>
    <w:p w14:paraId="17F21505" w14:textId="77777777" w:rsidR="00CA52F1" w:rsidRPr="00E04311" w:rsidRDefault="00CA52F1" w:rsidP="00CA52F1">
      <w:pPr>
        <w:rPr>
          <w:lang w:val="en-US"/>
        </w:rPr>
      </w:pPr>
      <w:r w:rsidRPr="00454ADE">
        <w:rPr>
          <w:lang w:val="en-US"/>
        </w:rPr>
        <w:t xml:space="preserve">Each site operating in a production flow must rely on preconditions provided by the previous site. </w:t>
      </w:r>
      <w:r w:rsidRPr="00E04311">
        <w:rPr>
          <w:lang w:val="en-US"/>
        </w:rPr>
        <w:t>Each site has to rely on the information received by the previous site/client. This is reflected by the assumptions that must be defined for the interface.</w:t>
      </w:r>
    </w:p>
    <w:p w14:paraId="3D1D1CC2" w14:textId="239111DD" w:rsidR="00CA52F1" w:rsidRPr="00954EB1" w:rsidRDefault="00CA52F1" w:rsidP="00CA52F1">
      <w:pPr>
        <w:rPr>
          <w:lang w:val="en-US"/>
        </w:rPr>
      </w:pPr>
      <w:r w:rsidRPr="00954EB1">
        <w:rPr>
          <w:lang w:val="en-US"/>
        </w:rPr>
        <w:t xml:space="preserve">The processing at </w:t>
      </w:r>
      <w:r w:rsidR="005E64FF">
        <w:rPr>
          <w:lang w:val="en-US"/>
        </w:rPr>
        <w:t>CTWY</w:t>
      </w:r>
      <w:r w:rsidRPr="00954EB1">
        <w:rPr>
          <w:lang w:val="en-US"/>
        </w:rPr>
        <w:t xml:space="preserve"> relies on the following assumptions related to the products, the data, the documentation and the transfer information provided by the client or the product supplier.</w:t>
      </w:r>
    </w:p>
    <w:p w14:paraId="20E5244E" w14:textId="5367846C" w:rsidR="00CA52F1" w:rsidRPr="00E04311" w:rsidRDefault="00CA52F1" w:rsidP="00CA52F1">
      <w:pPr>
        <w:rPr>
          <w:b/>
          <w:lang w:val="en-US"/>
        </w:rPr>
      </w:pPr>
      <w:proofErr w:type="spellStart"/>
      <w:r w:rsidRPr="00E04311">
        <w:rPr>
          <w:b/>
          <w:lang w:val="en-US"/>
        </w:rPr>
        <w:t>A.Item</w:t>
      </w:r>
      <w:proofErr w:type="spellEnd"/>
      <w:r w:rsidRPr="00E04311">
        <w:rPr>
          <w:b/>
          <w:lang w:val="en-US"/>
        </w:rPr>
        <w:t>-Identification</w:t>
      </w:r>
    </w:p>
    <w:p w14:paraId="11AE9869" w14:textId="77777777" w:rsidR="00CA52F1" w:rsidRPr="00E04311" w:rsidRDefault="00CA52F1" w:rsidP="00CA52F1">
      <w:pPr>
        <w:rPr>
          <w:lang w:val="en-US"/>
        </w:rPr>
      </w:pPr>
      <w:r w:rsidRPr="00E04311">
        <w:rPr>
          <w:lang w:val="en-US"/>
        </w:rPr>
        <w:t>Each configuration item received in the site, by the client, is appropriately labelled to ensure the identification of the configuration items.</w:t>
      </w:r>
    </w:p>
    <w:p w14:paraId="72199FFA" w14:textId="77777777" w:rsidR="00CA52F1" w:rsidRPr="00E04311" w:rsidRDefault="00CA52F1" w:rsidP="00CA52F1">
      <w:pPr>
        <w:rPr>
          <w:b/>
          <w:lang w:val="en-US"/>
        </w:rPr>
      </w:pPr>
      <w:proofErr w:type="spellStart"/>
      <w:r w:rsidRPr="00E04311">
        <w:rPr>
          <w:b/>
          <w:lang w:val="en-US"/>
        </w:rPr>
        <w:t>A.Prod</w:t>
      </w:r>
      <w:proofErr w:type="spellEnd"/>
      <w:r w:rsidRPr="00E04311">
        <w:rPr>
          <w:b/>
          <w:lang w:val="en-US"/>
        </w:rPr>
        <w:t>-Release</w:t>
      </w:r>
    </w:p>
    <w:p w14:paraId="5C1B1DA0" w14:textId="77777777" w:rsidR="00CA52F1" w:rsidRPr="00E04311" w:rsidRDefault="00CA52F1" w:rsidP="00CA52F1">
      <w:pPr>
        <w:rPr>
          <w:lang w:val="en-US"/>
        </w:rPr>
      </w:pPr>
      <w:r w:rsidRPr="00E04311">
        <w:rPr>
          <w:lang w:val="en-US"/>
        </w:rPr>
        <w:t>The client is responsible for the release of the products to be produced.</w:t>
      </w:r>
    </w:p>
    <w:p w14:paraId="174C5ADE" w14:textId="2D8B26EF" w:rsidR="00CA52F1" w:rsidRPr="00E04311" w:rsidRDefault="00CA52F1" w:rsidP="00CA52F1">
      <w:pPr>
        <w:rPr>
          <w:b/>
          <w:lang w:val="en-US"/>
        </w:rPr>
      </w:pPr>
      <w:proofErr w:type="spellStart"/>
      <w:r w:rsidRPr="00E04311">
        <w:rPr>
          <w:b/>
          <w:lang w:val="en-US"/>
        </w:rPr>
        <w:t>A.Prod</w:t>
      </w:r>
      <w:proofErr w:type="spellEnd"/>
      <w:r w:rsidRPr="00E04311">
        <w:rPr>
          <w:b/>
          <w:lang w:val="en-US"/>
        </w:rPr>
        <w:t>-Specification</w:t>
      </w:r>
    </w:p>
    <w:p w14:paraId="6746C505" w14:textId="77777777" w:rsidR="00CA52F1" w:rsidRPr="00E04311" w:rsidRDefault="00CA52F1" w:rsidP="00CA52F1">
      <w:pPr>
        <w:rPr>
          <w:lang w:val="en-US"/>
        </w:rPr>
      </w:pPr>
      <w:r w:rsidRPr="00E04311">
        <w:rPr>
          <w:lang w:val="en-US"/>
        </w:rPr>
        <w:t>The product developer must provide appropriate specification and guidance for the assembly and testing of the product. This comprises bond plan for an appropriate assembly process as well as test requirements and test parameters for the development of the functional tests or a finished test program appropriate for the final testing. The provided information includes the classification of the delivered items, documents and data.</w:t>
      </w:r>
    </w:p>
    <w:p w14:paraId="210150DF" w14:textId="77777777" w:rsidR="00CA52F1" w:rsidRPr="00E04311" w:rsidRDefault="00CA52F1" w:rsidP="00CA52F1">
      <w:pPr>
        <w:rPr>
          <w:b/>
          <w:lang w:val="en-US"/>
        </w:rPr>
      </w:pPr>
      <w:proofErr w:type="spellStart"/>
      <w:r w:rsidRPr="00E04311">
        <w:rPr>
          <w:b/>
          <w:lang w:val="en-US"/>
        </w:rPr>
        <w:t>A.External</w:t>
      </w:r>
      <w:proofErr w:type="spellEnd"/>
      <w:r w:rsidRPr="00E04311">
        <w:rPr>
          <w:b/>
          <w:lang w:val="en-US"/>
        </w:rPr>
        <w:t>-Delivery</w:t>
      </w:r>
    </w:p>
    <w:p w14:paraId="4A883EBF" w14:textId="77777777" w:rsidR="00CA52F1" w:rsidRPr="00CA52F1" w:rsidRDefault="00CA52F1" w:rsidP="00CA52F1">
      <w:pPr>
        <w:rPr>
          <w:lang w:val="en-US"/>
        </w:rPr>
      </w:pPr>
      <w:r w:rsidRPr="00E04311">
        <w:rPr>
          <w:lang w:val="en-US"/>
        </w:rPr>
        <w:t xml:space="preserve">The recipient (consumer) of the product is identified by the address provided by the client. The address of the consumer is part of the product setup. Alternatively, deliveries to the client (Card </w:t>
      </w:r>
      <w:r w:rsidRPr="00E04311">
        <w:rPr>
          <w:lang w:val="en-US"/>
        </w:rPr>
        <w:lastRenderedPageBreak/>
        <w:t xml:space="preserve">Issuer) or other Smart Card Production facilities are possible. </w:t>
      </w:r>
      <w:r w:rsidRPr="00CA52F1">
        <w:rPr>
          <w:lang w:val="en-US"/>
        </w:rPr>
        <w:t>Every recipient of the product is identified by the address provided by the client.</w:t>
      </w:r>
    </w:p>
    <w:p w14:paraId="67DC0704" w14:textId="63D634BB" w:rsidR="00CA52F1" w:rsidRPr="00CA52F1" w:rsidRDefault="00CA52F1" w:rsidP="00CA52F1">
      <w:pPr>
        <w:rPr>
          <w:b/>
          <w:lang w:val="en-US"/>
        </w:rPr>
      </w:pPr>
      <w:proofErr w:type="spellStart"/>
      <w:r w:rsidRPr="00CA52F1">
        <w:rPr>
          <w:b/>
          <w:lang w:val="en-US"/>
        </w:rPr>
        <w:t>A.Internal</w:t>
      </w:r>
      <w:proofErr w:type="spellEnd"/>
      <w:r w:rsidRPr="00CA52F1">
        <w:rPr>
          <w:b/>
          <w:lang w:val="en-US"/>
        </w:rPr>
        <w:t>-Shipment</w:t>
      </w:r>
    </w:p>
    <w:p w14:paraId="7F06184A" w14:textId="2CE83E23" w:rsidR="00CA52F1" w:rsidRPr="00954EB1" w:rsidRDefault="00CA52F1" w:rsidP="00CA52F1">
      <w:pPr>
        <w:rPr>
          <w:lang w:val="en-US"/>
        </w:rPr>
      </w:pPr>
      <w:r w:rsidRPr="00CA52F1">
        <w:rPr>
          <w:lang w:val="en-US"/>
        </w:rPr>
        <w:t xml:space="preserve">The recipient of the product is defined by the client. </w:t>
      </w:r>
      <w:r w:rsidRPr="00954EB1">
        <w:rPr>
          <w:lang w:val="en-US"/>
        </w:rPr>
        <w:t xml:space="preserve">The client provides the address and shipping information (time cost) via secure channel to </w:t>
      </w:r>
      <w:r w:rsidR="005E64FF">
        <w:rPr>
          <w:lang w:val="en-US"/>
        </w:rPr>
        <w:t>CTWY</w:t>
      </w:r>
      <w:r w:rsidRPr="00954EB1">
        <w:rPr>
          <w:lang w:val="en-US"/>
        </w:rPr>
        <w:t xml:space="preserve">. The client may define the requirements for packing of the security products in case the standard procedure of </w:t>
      </w:r>
      <w:r w:rsidR="005E64FF">
        <w:rPr>
          <w:lang w:val="en-US"/>
        </w:rPr>
        <w:t>CTWY</w:t>
      </w:r>
      <w:r w:rsidRPr="00954EB1">
        <w:rPr>
          <w:lang w:val="en-US"/>
        </w:rPr>
        <w:t xml:space="preserve"> is not applicable.</w:t>
      </w:r>
    </w:p>
    <w:p w14:paraId="27DEC80B" w14:textId="09B99FD1" w:rsidR="00CA52F1" w:rsidRPr="00E04311" w:rsidRDefault="00CA52F1" w:rsidP="00CA52F1">
      <w:pPr>
        <w:rPr>
          <w:b/>
          <w:lang w:val="en-US"/>
        </w:rPr>
      </w:pPr>
      <w:proofErr w:type="spellStart"/>
      <w:r w:rsidRPr="00E04311">
        <w:rPr>
          <w:b/>
          <w:lang w:val="en-US"/>
        </w:rPr>
        <w:t>A.Product</w:t>
      </w:r>
      <w:proofErr w:type="spellEnd"/>
      <w:r w:rsidRPr="00E04311">
        <w:rPr>
          <w:b/>
          <w:lang w:val="en-US"/>
        </w:rPr>
        <w:t>-Integrity</w:t>
      </w:r>
    </w:p>
    <w:p w14:paraId="28AD1CE6" w14:textId="77777777" w:rsidR="00CA52F1" w:rsidRPr="00E04311" w:rsidRDefault="00CA52F1" w:rsidP="00CA52F1">
      <w:pPr>
        <w:rPr>
          <w:lang w:val="en-US"/>
        </w:rPr>
      </w:pPr>
      <w:r w:rsidRPr="00E04311">
        <w:rPr>
          <w:lang w:val="en-US"/>
        </w:rPr>
        <w:t>The self-protecting features of the chip are fully operational, and it is not possible to influence the configuration and behavio</w:t>
      </w:r>
      <w:del w:id="245" w:author="Julio Li" w:date="2020-07-23T15:12:00Z">
        <w:r w:rsidRPr="00E04311" w:rsidDel="002373B9">
          <w:rPr>
            <w:lang w:val="en-US"/>
          </w:rPr>
          <w:delText>u</w:delText>
        </w:r>
      </w:del>
      <w:r w:rsidRPr="00E04311">
        <w:rPr>
          <w:lang w:val="en-US"/>
        </w:rPr>
        <w:t>r of the chips based on insufficient operational condition or nay command sequence generated by an attacker or by accident.</w:t>
      </w:r>
    </w:p>
    <w:p w14:paraId="143A614C" w14:textId="4DEA5C7A" w:rsidR="00CA52F1" w:rsidRPr="00954EB1" w:rsidRDefault="005E64FF" w:rsidP="00CA52F1">
      <w:pPr>
        <w:rPr>
          <w:lang w:val="en-US"/>
        </w:rPr>
      </w:pPr>
      <w:r>
        <w:rPr>
          <w:lang w:val="en-US"/>
        </w:rPr>
        <w:t>CTWY</w:t>
      </w:r>
      <w:r w:rsidR="00CA52F1" w:rsidRPr="00954EB1">
        <w:rPr>
          <w:lang w:val="en-US"/>
        </w:rPr>
        <w:t xml:space="preserve"> assumes that the features used for testing of the dice at the end of the life-cycle phase 3 and 4 (according to (1)) are disabled. </w:t>
      </w:r>
      <w:r>
        <w:rPr>
          <w:lang w:val="en-US"/>
        </w:rPr>
        <w:t>CTWY</w:t>
      </w:r>
      <w:r w:rsidR="00CA52F1" w:rsidRPr="00954EB1">
        <w:rPr>
          <w:lang w:val="en-US"/>
        </w:rPr>
        <w:t xml:space="preserve"> will be provided with the configuration of the product that will be the basis of the protection if the internal shipment.</w:t>
      </w:r>
    </w:p>
    <w:p w14:paraId="1EB36DDD" w14:textId="43E67802" w:rsidR="00CA52F1" w:rsidRPr="00E04311" w:rsidRDefault="00CA52F1" w:rsidP="00CA52F1">
      <w:pPr>
        <w:rPr>
          <w:b/>
          <w:lang w:val="en-US"/>
        </w:rPr>
      </w:pPr>
      <w:proofErr w:type="spellStart"/>
      <w:r w:rsidRPr="00E04311">
        <w:rPr>
          <w:b/>
          <w:lang w:val="en-US"/>
        </w:rPr>
        <w:t>A.Destruct</w:t>
      </w:r>
      <w:proofErr w:type="spellEnd"/>
      <w:r w:rsidRPr="00E04311">
        <w:rPr>
          <w:b/>
          <w:lang w:val="en-US"/>
        </w:rPr>
        <w:t>-Scrap</w:t>
      </w:r>
    </w:p>
    <w:p w14:paraId="648A752D" w14:textId="77777777" w:rsidR="00CA52F1" w:rsidRPr="00E04311" w:rsidRDefault="00CA52F1" w:rsidP="00CA52F1">
      <w:pPr>
        <w:rPr>
          <w:lang w:val="en-US"/>
        </w:rPr>
      </w:pPr>
      <w:r w:rsidRPr="00E04311">
        <w:rPr>
          <w:lang w:val="en-US"/>
        </w:rPr>
        <w:t>Scrap configuration items are collected at the site and recycled by the client so that they are useless for an attacker.</w:t>
      </w:r>
    </w:p>
    <w:p w14:paraId="7A58D2F5" w14:textId="7BDEF0CD" w:rsidR="00CA52F1" w:rsidRPr="00E04311" w:rsidRDefault="00CA52F1" w:rsidP="00CA52F1">
      <w:pPr>
        <w:rPr>
          <w:lang w:val="en-US"/>
        </w:rPr>
      </w:pPr>
      <w:r w:rsidRPr="00954EB1">
        <w:rPr>
          <w:lang w:val="en-US"/>
        </w:rPr>
        <w:t xml:space="preserve">The </w:t>
      </w:r>
      <w:r w:rsidRPr="00A5600D">
        <w:rPr>
          <w:lang w:val="en-US"/>
        </w:rPr>
        <w:t xml:space="preserve">assumptions are outside the scope of influence of </w:t>
      </w:r>
      <w:r w:rsidR="005E64FF">
        <w:rPr>
          <w:lang w:val="en-US"/>
        </w:rPr>
        <w:t>CTWY</w:t>
      </w:r>
      <w:r w:rsidRPr="00A5600D">
        <w:rPr>
          <w:lang w:val="en-US"/>
        </w:rPr>
        <w:t>. They are needed to provide the basis for an appropriate production process, to assign the product to the released production process and to ensure the proper handling and storage of all configuration items related to the intended TOE</w:t>
      </w:r>
      <w:r w:rsidRPr="00E04311">
        <w:rPr>
          <w:lang w:val="en-US"/>
        </w:rPr>
        <w:t>.</w:t>
      </w:r>
    </w:p>
    <w:p w14:paraId="00624677" w14:textId="7C5E2E07" w:rsidR="00181CF1" w:rsidRDefault="00181CF1" w:rsidP="00181CF1">
      <w:pPr>
        <w:spacing w:after="200"/>
        <w:rPr>
          <w:lang w:val="en-US" w:eastAsia="zh-CN"/>
        </w:rPr>
      </w:pPr>
      <w:r>
        <w:rPr>
          <w:lang w:val="en-US" w:eastAsia="zh-CN"/>
        </w:rPr>
        <w:br w:type="page"/>
      </w:r>
    </w:p>
    <w:p w14:paraId="711E749C" w14:textId="77777777" w:rsidR="00CA52F1" w:rsidRPr="00170FD2" w:rsidRDefault="00CA52F1" w:rsidP="00CA52F1">
      <w:pPr>
        <w:pStyle w:val="Title1"/>
      </w:pPr>
      <w:bookmarkStart w:id="246" w:name="_Toc17189728"/>
      <w:bookmarkStart w:id="247" w:name="_Toc36047292"/>
      <w:r w:rsidRPr="00170FD2">
        <w:lastRenderedPageBreak/>
        <w:t>Security Objectives</w:t>
      </w:r>
      <w:bookmarkEnd w:id="246"/>
      <w:bookmarkEnd w:id="247"/>
    </w:p>
    <w:p w14:paraId="386C7357" w14:textId="4AF5A87D" w:rsidR="00CA52F1" w:rsidRDefault="00CA52F1" w:rsidP="00CA52F1">
      <w:pPr>
        <w:rPr>
          <w:lang w:val="en-GB" w:eastAsia="zh-CN"/>
        </w:rPr>
      </w:pPr>
      <w:r w:rsidRPr="00CA52F1">
        <w:rPr>
          <w:lang w:val="en-GB" w:eastAsia="zh-CN"/>
        </w:rPr>
        <w:t>The Security Objectives are related to physical, technical and organizational security measures, the configuration management as well as the internal shipment.</w:t>
      </w:r>
    </w:p>
    <w:p w14:paraId="17DA9188" w14:textId="77777777" w:rsidR="005A6559" w:rsidRDefault="005A6559" w:rsidP="005A6559">
      <w:pPr>
        <w:rPr>
          <w:b/>
          <w:lang w:val="en-GB" w:eastAsia="zh-CN"/>
        </w:rPr>
      </w:pPr>
      <w:proofErr w:type="spellStart"/>
      <w:r w:rsidRPr="005A6559">
        <w:rPr>
          <w:b/>
          <w:lang w:val="en-GB" w:eastAsia="zh-CN"/>
        </w:rPr>
        <w:t>O.Security</w:t>
      </w:r>
      <w:proofErr w:type="spellEnd"/>
      <w:r w:rsidRPr="005A6559">
        <w:rPr>
          <w:b/>
          <w:lang w:val="en-GB" w:eastAsia="zh-CN"/>
        </w:rPr>
        <w:t>-Documentation</w:t>
      </w:r>
    </w:p>
    <w:p w14:paraId="6E3275E8" w14:textId="7F81E9A7" w:rsidR="005A6559" w:rsidRDefault="005A6559" w:rsidP="005A6559">
      <w:pPr>
        <w:rPr>
          <w:lang w:val="en-GB"/>
        </w:rPr>
      </w:pPr>
      <w:r w:rsidRPr="005A6559">
        <w:rPr>
          <w:lang w:val="en-GB" w:eastAsia="zh-CN"/>
        </w:rPr>
        <w:t>T</w:t>
      </w:r>
      <w:r w:rsidRPr="00372D43">
        <w:rPr>
          <w:lang w:val="en-GB"/>
        </w:rPr>
        <w:t xml:space="preserve">he security of the site is maintained according to the </w:t>
      </w:r>
      <w:r w:rsidR="00533BA8" w:rsidRPr="00372D43">
        <w:rPr>
          <w:lang w:val="en-GB"/>
        </w:rPr>
        <w:t>site’s</w:t>
      </w:r>
      <w:r w:rsidRPr="00372D43">
        <w:rPr>
          <w:lang w:val="en-GB"/>
        </w:rPr>
        <w:t xml:space="preserve"> security documentation covering all physical and logical measures to ensure</w:t>
      </w:r>
      <w:r>
        <w:rPr>
          <w:lang w:val="en-GB"/>
        </w:rPr>
        <w:t xml:space="preserve"> the security of the site. </w:t>
      </w:r>
    </w:p>
    <w:p w14:paraId="3391B563" w14:textId="7590E881" w:rsidR="00CA52F1" w:rsidRPr="00170FD2" w:rsidRDefault="00CA52F1" w:rsidP="00CA52F1">
      <w:pPr>
        <w:rPr>
          <w:b/>
          <w:lang w:val="en-GB" w:eastAsia="zh-CN"/>
        </w:rPr>
      </w:pPr>
      <w:proofErr w:type="spellStart"/>
      <w:r w:rsidRPr="00170FD2">
        <w:rPr>
          <w:b/>
          <w:lang w:val="en-GB" w:eastAsia="zh-CN"/>
        </w:rPr>
        <w:t>O</w:t>
      </w:r>
      <w:r w:rsidR="008F598F">
        <w:rPr>
          <w:b/>
          <w:lang w:val="en-GB" w:eastAsia="zh-CN"/>
        </w:rPr>
        <w:t>.Physical</w:t>
      </w:r>
      <w:proofErr w:type="spellEnd"/>
      <w:r w:rsidR="008F598F">
        <w:rPr>
          <w:b/>
          <w:lang w:val="en-GB" w:eastAsia="zh-CN"/>
        </w:rPr>
        <w:t>-Access</w:t>
      </w:r>
    </w:p>
    <w:p w14:paraId="77E85634" w14:textId="77777777" w:rsidR="00CA52F1" w:rsidRPr="00170FD2" w:rsidRDefault="00CA52F1" w:rsidP="00CA52F1">
      <w:pPr>
        <w:rPr>
          <w:lang w:val="en-GB" w:eastAsia="zh-CN"/>
        </w:rPr>
      </w:pPr>
      <w:r w:rsidRPr="00170FD2">
        <w:rPr>
          <w:lang w:val="en-GB" w:eastAsia="zh-CN"/>
        </w:rPr>
        <w:t xml:space="preserve">The combination of physical partitioning between the different access control levels together with technical and organizational security measures allows a sufficient separation of employees to enforce the “need to know” principle. The access control shall support the limitation for the access to these areas including the identification and rejection of unauthorized people. The site </w:t>
      </w:r>
      <w:r w:rsidRPr="00537569">
        <w:rPr>
          <w:lang w:val="en-GB" w:eastAsia="zh-CN"/>
        </w:rPr>
        <w:t>enforces three levels (level 1 to level 3)</w:t>
      </w:r>
      <w:r w:rsidRPr="00170FD2">
        <w:rPr>
          <w:lang w:val="en-GB" w:eastAsia="zh-CN"/>
        </w:rPr>
        <w:t xml:space="preserve"> of </w:t>
      </w:r>
      <w:r>
        <w:rPr>
          <w:lang w:val="en-GB" w:eastAsia="zh-CN"/>
        </w:rPr>
        <w:t xml:space="preserve">physical </w:t>
      </w:r>
      <w:r w:rsidRPr="00170FD2">
        <w:rPr>
          <w:lang w:val="en-GB" w:eastAsia="zh-CN"/>
        </w:rPr>
        <w:t xml:space="preserve">access control </w:t>
      </w:r>
      <w:r>
        <w:rPr>
          <w:lang w:val="en-GB" w:eastAsia="zh-CN"/>
        </w:rPr>
        <w:t xml:space="preserve">rights, which are mapping </w:t>
      </w:r>
      <w:r w:rsidRPr="00170FD2">
        <w:rPr>
          <w:lang w:val="en-GB" w:eastAsia="zh-CN"/>
        </w:rPr>
        <w:t xml:space="preserve">to </w:t>
      </w:r>
      <w:r>
        <w:rPr>
          <w:lang w:val="en-GB" w:eastAsia="zh-CN"/>
        </w:rPr>
        <w:t xml:space="preserve">the controlled areas, security areas and high-security </w:t>
      </w:r>
      <w:r w:rsidRPr="00170FD2">
        <w:rPr>
          <w:lang w:val="en-GB" w:eastAsia="zh-CN"/>
        </w:rPr>
        <w:t>areas of the site. The access control measures ensure that only registered employees and vendors can access restricted areas. Sensitive products are handled in restricted areas only.</w:t>
      </w:r>
    </w:p>
    <w:p w14:paraId="273FEE6C" w14:textId="0F75A3F2" w:rsidR="00CA52F1" w:rsidRPr="00170FD2" w:rsidRDefault="008F598F" w:rsidP="00CA52F1">
      <w:pPr>
        <w:rPr>
          <w:b/>
          <w:lang w:val="en-GB" w:eastAsia="zh-CN"/>
        </w:rPr>
      </w:pPr>
      <w:proofErr w:type="spellStart"/>
      <w:r>
        <w:rPr>
          <w:b/>
          <w:lang w:val="en-GB" w:eastAsia="zh-CN"/>
        </w:rPr>
        <w:t>O.Security</w:t>
      </w:r>
      <w:proofErr w:type="spellEnd"/>
      <w:r>
        <w:rPr>
          <w:b/>
          <w:lang w:val="en-GB" w:eastAsia="zh-CN"/>
        </w:rPr>
        <w:t>-Control</w:t>
      </w:r>
    </w:p>
    <w:p w14:paraId="5AAA5D81" w14:textId="77777777" w:rsidR="00CA52F1" w:rsidRPr="00170FD2" w:rsidRDefault="00CA52F1" w:rsidP="00CA52F1">
      <w:pPr>
        <w:rPr>
          <w:lang w:val="en-GB" w:eastAsia="zh-CN"/>
        </w:rPr>
      </w:pPr>
      <w:r w:rsidRPr="00170FD2">
        <w:rPr>
          <w:lang w:val="en-GB" w:eastAsia="zh-CN"/>
        </w:rPr>
        <w:t>Assigned personnel of the site or guards operate the systems for access control and surveillance and respond to alarms. Technical security measures like video control, motion sensors and similar kind of sensors support the enforcement of the access control. These personnel are also responsible for registering and ensuring escort of visitors, contractors and suppliers.</w:t>
      </w:r>
    </w:p>
    <w:p w14:paraId="54D20783" w14:textId="2C55D92E" w:rsidR="00CA52F1" w:rsidRPr="00170FD2" w:rsidRDefault="008F598F" w:rsidP="00CA52F1">
      <w:pPr>
        <w:rPr>
          <w:b/>
          <w:lang w:val="en-GB" w:eastAsia="zh-CN"/>
        </w:rPr>
      </w:pPr>
      <w:proofErr w:type="spellStart"/>
      <w:r>
        <w:rPr>
          <w:b/>
          <w:lang w:val="en-GB" w:eastAsia="zh-CN"/>
        </w:rPr>
        <w:t>O.Alarm</w:t>
      </w:r>
      <w:proofErr w:type="spellEnd"/>
      <w:r>
        <w:rPr>
          <w:b/>
          <w:lang w:val="en-GB" w:eastAsia="zh-CN"/>
        </w:rPr>
        <w:t>-Response</w:t>
      </w:r>
    </w:p>
    <w:p w14:paraId="18770AC7" w14:textId="77777777" w:rsidR="00CA52F1" w:rsidRPr="00170FD2" w:rsidRDefault="00CA52F1" w:rsidP="00CA52F1">
      <w:pPr>
        <w:rPr>
          <w:lang w:val="en-GB" w:eastAsia="zh-CN"/>
        </w:rPr>
      </w:pPr>
      <w:r w:rsidRPr="00170FD2">
        <w:rPr>
          <w:lang w:val="en-GB" w:eastAsia="zh-CN"/>
        </w:rPr>
        <w:t>The technical and organizational security measures ensure that an alarm is generated before an unauthorized person gets access to any sensitive configuration items (asset). After the alarm is triggered, the unauthorized person still must overcome further security measures. The reaction time of the employees or guards is short enough to prevent a successful attack.</w:t>
      </w:r>
    </w:p>
    <w:p w14:paraId="29E53422" w14:textId="63B21058" w:rsidR="00CA52F1" w:rsidRPr="00170FD2" w:rsidRDefault="008F598F" w:rsidP="00CA52F1">
      <w:pPr>
        <w:rPr>
          <w:b/>
          <w:lang w:val="en-GB" w:eastAsia="zh-CN"/>
        </w:rPr>
      </w:pPr>
      <w:proofErr w:type="spellStart"/>
      <w:r>
        <w:rPr>
          <w:b/>
          <w:lang w:val="en-GB" w:eastAsia="zh-CN"/>
        </w:rPr>
        <w:t>O.Internal</w:t>
      </w:r>
      <w:proofErr w:type="spellEnd"/>
      <w:r>
        <w:rPr>
          <w:b/>
          <w:lang w:val="en-GB" w:eastAsia="zh-CN"/>
        </w:rPr>
        <w:t>-Monitor</w:t>
      </w:r>
    </w:p>
    <w:p w14:paraId="590DCCE6" w14:textId="77777777" w:rsidR="00CA52F1" w:rsidRPr="00170FD2" w:rsidRDefault="00CA52F1" w:rsidP="00CA52F1">
      <w:pPr>
        <w:rPr>
          <w:lang w:val="en-GB" w:eastAsia="zh-CN"/>
        </w:rPr>
      </w:pPr>
      <w:r w:rsidRPr="00170FD2">
        <w:rPr>
          <w:lang w:val="en-GB" w:eastAsia="zh-CN"/>
        </w:rPr>
        <w:t xml:space="preserve">The site performs security management </w:t>
      </w:r>
      <w:r w:rsidRPr="00191FCF">
        <w:rPr>
          <w:lang w:val="en-GB" w:eastAsia="zh-CN"/>
        </w:rPr>
        <w:t>meetings annually. The security management meetings are used to review security incidences, to verify that maintenance measures are applied and to reconsider the assessment of risks and security measures. Furthermore, an internal audit is performed every year to control the application of the security measures. Sensitive processes maybe controlled within a shorter period to</w:t>
      </w:r>
      <w:r w:rsidRPr="00170FD2">
        <w:rPr>
          <w:lang w:val="en-GB" w:eastAsia="zh-CN"/>
        </w:rPr>
        <w:t xml:space="preserve"> ensure a sufficient protection.</w:t>
      </w:r>
    </w:p>
    <w:p w14:paraId="017A7783" w14:textId="0C2503F9" w:rsidR="00CA52F1" w:rsidRPr="00170FD2" w:rsidRDefault="00CA52F1" w:rsidP="00CA52F1">
      <w:pPr>
        <w:rPr>
          <w:b/>
          <w:lang w:val="en-GB" w:eastAsia="zh-CN"/>
        </w:rPr>
      </w:pPr>
      <w:proofErr w:type="spellStart"/>
      <w:r w:rsidRPr="00170FD2">
        <w:rPr>
          <w:b/>
          <w:lang w:val="en-GB" w:eastAsia="zh-CN"/>
        </w:rPr>
        <w:t>O.Maintain</w:t>
      </w:r>
      <w:proofErr w:type="spellEnd"/>
      <w:r w:rsidR="008F598F">
        <w:rPr>
          <w:b/>
          <w:lang w:val="en-GB" w:eastAsia="zh-CN"/>
        </w:rPr>
        <w:t>-Security</w:t>
      </w:r>
    </w:p>
    <w:p w14:paraId="52479BE7" w14:textId="77777777" w:rsidR="00CA52F1" w:rsidRPr="00170FD2" w:rsidRDefault="00CA52F1" w:rsidP="00CA52F1">
      <w:pPr>
        <w:rPr>
          <w:lang w:val="en-GB" w:eastAsia="zh-CN"/>
        </w:rPr>
      </w:pPr>
      <w:r w:rsidRPr="00170FD2">
        <w:rPr>
          <w:lang w:val="en-GB" w:eastAsia="zh-CN"/>
        </w:rPr>
        <w:t>Technical security measures are maintained regularly to ensure correct operation. The logging of sensitive systems is checked regularly. This comprises the access control system to ensure that only authorized employees have access to sensitive areas as well as computer/network systems to ensure that they are configured as required to ensure the protection of the networks and computer systems.</w:t>
      </w:r>
    </w:p>
    <w:p w14:paraId="2034D96B" w14:textId="561ABBD5" w:rsidR="00CA52F1" w:rsidRPr="00107E6C" w:rsidRDefault="008F598F" w:rsidP="00CA52F1">
      <w:pPr>
        <w:rPr>
          <w:b/>
          <w:lang w:val="en-GB" w:eastAsia="zh-CN"/>
        </w:rPr>
      </w:pPr>
      <w:proofErr w:type="spellStart"/>
      <w:r>
        <w:rPr>
          <w:b/>
          <w:lang w:val="en-GB" w:eastAsia="zh-CN"/>
        </w:rPr>
        <w:lastRenderedPageBreak/>
        <w:t>O.Logical</w:t>
      </w:r>
      <w:proofErr w:type="spellEnd"/>
      <w:r>
        <w:rPr>
          <w:b/>
          <w:lang w:val="en-GB" w:eastAsia="zh-CN"/>
        </w:rPr>
        <w:t>-Access</w:t>
      </w:r>
    </w:p>
    <w:p w14:paraId="26859D6A" w14:textId="2F526667" w:rsidR="00CA52F1" w:rsidRPr="00107E6C" w:rsidRDefault="00CA52F1" w:rsidP="00CA52F1">
      <w:pPr>
        <w:rPr>
          <w:lang w:val="en-GB" w:eastAsia="zh-CN"/>
        </w:rPr>
      </w:pPr>
      <w:r w:rsidRPr="00107E6C">
        <w:rPr>
          <w:lang w:val="en-GB" w:eastAsia="zh-CN"/>
        </w:rPr>
        <w:t xml:space="preserve">Access to the production </w:t>
      </w:r>
      <w:r>
        <w:rPr>
          <w:lang w:val="en-GB" w:eastAsia="zh-CN"/>
        </w:rPr>
        <w:t>machines operation</w:t>
      </w:r>
      <w:r w:rsidRPr="00107E6C">
        <w:rPr>
          <w:lang w:val="en-GB" w:eastAsia="zh-CN"/>
        </w:rPr>
        <w:t xml:space="preserve"> and </w:t>
      </w:r>
      <w:commentRangeStart w:id="248"/>
      <w:r w:rsidRPr="00107E6C">
        <w:rPr>
          <w:lang w:val="en-GB" w:eastAsia="zh-CN"/>
        </w:rPr>
        <w:t>related systems</w:t>
      </w:r>
      <w:r>
        <w:rPr>
          <w:lang w:val="en-GB" w:eastAsia="zh-CN"/>
        </w:rPr>
        <w:t xml:space="preserve"> (</w:t>
      </w:r>
      <w:commentRangeStart w:id="249"/>
      <w:r w:rsidR="004D6BDD">
        <w:rPr>
          <w:lang w:val="en-GB" w:eastAsia="zh-CN"/>
        </w:rPr>
        <w:t>ERP</w:t>
      </w:r>
      <w:commentRangeEnd w:id="249"/>
      <w:r w:rsidR="004D6BDD">
        <w:rPr>
          <w:rStyle w:val="CommentReference"/>
        </w:rPr>
        <w:commentReference w:id="249"/>
      </w:r>
      <w:r>
        <w:rPr>
          <w:lang w:val="en-GB" w:eastAsia="zh-CN"/>
        </w:rPr>
        <w:t>)</w:t>
      </w:r>
      <w:r w:rsidRPr="00107E6C">
        <w:rPr>
          <w:lang w:val="en-GB" w:eastAsia="zh-CN"/>
        </w:rPr>
        <w:t xml:space="preserve"> </w:t>
      </w:r>
      <w:commentRangeEnd w:id="248"/>
      <w:r w:rsidR="005B4192">
        <w:rPr>
          <w:rStyle w:val="CommentReference"/>
        </w:rPr>
        <w:commentReference w:id="248"/>
      </w:r>
      <w:r w:rsidRPr="00107E6C">
        <w:rPr>
          <w:lang w:val="en-GB" w:eastAsia="zh-CN"/>
        </w:rPr>
        <w:t>is restricted to authorize employees that work in the related area or that are involved in the configuration tasks or the production systems. Every user of an IT system has its own user account and password. Authentication using user account and password is enforced by all computer systems.</w:t>
      </w:r>
    </w:p>
    <w:p w14:paraId="6EF4A02E" w14:textId="518A35B2" w:rsidR="00CA52F1" w:rsidRPr="00107E6C" w:rsidRDefault="008F598F" w:rsidP="00CA52F1">
      <w:pPr>
        <w:rPr>
          <w:b/>
          <w:lang w:val="en-GB" w:eastAsia="zh-CN"/>
        </w:rPr>
      </w:pPr>
      <w:proofErr w:type="spellStart"/>
      <w:r>
        <w:rPr>
          <w:b/>
          <w:lang w:val="en-GB" w:eastAsia="zh-CN"/>
        </w:rPr>
        <w:t>O.Logical</w:t>
      </w:r>
      <w:proofErr w:type="spellEnd"/>
      <w:r>
        <w:rPr>
          <w:b/>
          <w:lang w:val="en-GB" w:eastAsia="zh-CN"/>
        </w:rPr>
        <w:t>-Operation</w:t>
      </w:r>
    </w:p>
    <w:p w14:paraId="39B1F926" w14:textId="77777777" w:rsidR="00CA52F1" w:rsidRPr="005B4192" w:rsidRDefault="00CA52F1" w:rsidP="00CA52F1">
      <w:pPr>
        <w:rPr>
          <w:lang w:val="en-US" w:eastAsia="zh-CN"/>
          <w:rPrChange w:id="250" w:author="Julio Li" w:date="2020-07-23T15:30:00Z">
            <w:rPr>
              <w:lang w:val="en-GB" w:eastAsia="zh-CN"/>
            </w:rPr>
          </w:rPrChange>
        </w:rPr>
      </w:pPr>
      <w:r w:rsidRPr="00107E6C">
        <w:rPr>
          <w:lang w:val="en-GB" w:eastAsia="zh-CN"/>
        </w:rPr>
        <w:t>All network segments and the computer systems are kept up-to-date (software up-dates, security patches</w:t>
      </w:r>
      <w:r>
        <w:rPr>
          <w:lang w:val="en-GB" w:eastAsia="zh-CN"/>
        </w:rPr>
        <w:t xml:space="preserve"> and </w:t>
      </w:r>
      <w:r w:rsidRPr="00107E6C">
        <w:rPr>
          <w:lang w:val="en-GB" w:eastAsia="zh-CN"/>
        </w:rPr>
        <w:t>virus protection). The backup of sensitive data and security relevant logs is applied according to the classification of the stored data.</w:t>
      </w:r>
    </w:p>
    <w:p w14:paraId="7BB00B21" w14:textId="646E527E" w:rsidR="00CA52F1" w:rsidRPr="00170FD2" w:rsidRDefault="008F598F" w:rsidP="00CA52F1">
      <w:pPr>
        <w:rPr>
          <w:b/>
          <w:lang w:val="en-GB" w:eastAsia="zh-CN"/>
        </w:rPr>
      </w:pPr>
      <w:proofErr w:type="spellStart"/>
      <w:r>
        <w:rPr>
          <w:b/>
          <w:lang w:val="en-GB" w:eastAsia="zh-CN"/>
        </w:rPr>
        <w:t>O.Config</w:t>
      </w:r>
      <w:proofErr w:type="spellEnd"/>
      <w:r>
        <w:rPr>
          <w:b/>
          <w:lang w:val="en-GB" w:eastAsia="zh-CN"/>
        </w:rPr>
        <w:t>-Items</w:t>
      </w:r>
    </w:p>
    <w:p w14:paraId="2BA7F982" w14:textId="77777777" w:rsidR="00CA52F1" w:rsidRPr="00170FD2" w:rsidRDefault="00CA52F1" w:rsidP="00CA52F1">
      <w:pPr>
        <w:rPr>
          <w:lang w:val="en-GB" w:eastAsia="zh-CN"/>
        </w:rPr>
      </w:pPr>
      <w:r w:rsidRPr="00170FD2">
        <w:rPr>
          <w:lang w:val="en-GB" w:eastAsia="zh-CN"/>
        </w:rPr>
        <w:t>The site has a configuration management system that assigns a unique internal identification to each product to uniquely identify configuration items and allow an assignment to the client. In addition, the internal procedures and guidance are covered by the configuration management.</w:t>
      </w:r>
    </w:p>
    <w:p w14:paraId="661BC844" w14:textId="091988BD" w:rsidR="00CA52F1" w:rsidRPr="00170FD2" w:rsidRDefault="008F598F" w:rsidP="00CA52F1">
      <w:pPr>
        <w:rPr>
          <w:b/>
          <w:lang w:val="en-GB" w:eastAsia="zh-CN"/>
        </w:rPr>
      </w:pPr>
      <w:proofErr w:type="spellStart"/>
      <w:r>
        <w:rPr>
          <w:b/>
          <w:lang w:val="en-GB" w:eastAsia="zh-CN"/>
        </w:rPr>
        <w:t>O.Config</w:t>
      </w:r>
      <w:proofErr w:type="spellEnd"/>
      <w:r>
        <w:rPr>
          <w:b/>
          <w:lang w:val="en-GB" w:eastAsia="zh-CN"/>
        </w:rPr>
        <w:t>-Control</w:t>
      </w:r>
    </w:p>
    <w:p w14:paraId="52DEC2F3" w14:textId="77777777" w:rsidR="00CA52F1" w:rsidRPr="00170FD2" w:rsidRDefault="00CA52F1" w:rsidP="00CA52F1">
      <w:pPr>
        <w:rPr>
          <w:lang w:val="en-GB" w:eastAsia="zh-CN"/>
        </w:rPr>
      </w:pPr>
      <w:r w:rsidRPr="00170FD2">
        <w:rPr>
          <w:lang w:val="en-GB" w:eastAsia="zh-CN"/>
        </w:rPr>
        <w:t>The site applies a release procedure for the setup of the production process for each new product. In addition, the site has a process to classify and introduce changes for services and/or processes of released products. A designated team is responsible for integration of new products or changes into the configuration management system.</w:t>
      </w:r>
    </w:p>
    <w:p w14:paraId="46E9D3D8" w14:textId="6BEC8A4F" w:rsidR="00CA52F1" w:rsidRPr="00170FD2" w:rsidRDefault="00CA52F1" w:rsidP="00CA52F1">
      <w:pPr>
        <w:rPr>
          <w:b/>
          <w:lang w:val="en-GB" w:eastAsia="zh-CN"/>
        </w:rPr>
      </w:pPr>
      <w:r w:rsidRPr="008B282E">
        <w:rPr>
          <w:b/>
          <w:lang w:val="en-GB" w:eastAsia="zh-CN"/>
        </w:rPr>
        <w:t xml:space="preserve"> </w:t>
      </w:r>
      <w:proofErr w:type="spellStart"/>
      <w:r w:rsidRPr="00170FD2">
        <w:rPr>
          <w:b/>
          <w:lang w:val="en-GB" w:eastAsia="zh-CN"/>
        </w:rPr>
        <w:t>O.Config</w:t>
      </w:r>
      <w:proofErr w:type="spellEnd"/>
      <w:r w:rsidRPr="00170FD2">
        <w:rPr>
          <w:b/>
          <w:lang w:val="en-GB" w:eastAsia="zh-CN"/>
        </w:rPr>
        <w:t>-Process</w:t>
      </w:r>
    </w:p>
    <w:p w14:paraId="1370F112" w14:textId="77777777" w:rsidR="00CA52F1" w:rsidRPr="00170FD2" w:rsidRDefault="00CA52F1" w:rsidP="00CA52F1">
      <w:pPr>
        <w:rPr>
          <w:lang w:val="en-GB" w:eastAsia="zh-CN"/>
        </w:rPr>
      </w:pPr>
      <w:r w:rsidRPr="00594E42">
        <w:rPr>
          <w:lang w:val="en-GB" w:eastAsia="zh-CN"/>
        </w:rPr>
        <w:t>The site controls its services and/or processes using a configuration management plan. The</w:t>
      </w:r>
      <w:r w:rsidRPr="00170FD2">
        <w:rPr>
          <w:lang w:val="en-GB" w:eastAsia="zh-CN"/>
        </w:rPr>
        <w:t xml:space="preserve"> configuration management is controlled by tools and procedures for the production of the product, for the management of flaws and optimizations of the process flow as well as for the documentation that describes the services and/or processes provided by the site.</w:t>
      </w:r>
    </w:p>
    <w:p w14:paraId="6EDCECB8" w14:textId="0F6E7B71" w:rsidR="00CA52F1" w:rsidRPr="00170FD2" w:rsidRDefault="008F598F" w:rsidP="00CA52F1">
      <w:pPr>
        <w:rPr>
          <w:b/>
          <w:lang w:val="en-GB" w:eastAsia="zh-CN"/>
        </w:rPr>
      </w:pPr>
      <w:proofErr w:type="spellStart"/>
      <w:r>
        <w:rPr>
          <w:b/>
          <w:lang w:val="en-GB" w:eastAsia="zh-CN"/>
        </w:rPr>
        <w:t>O.Acceptance</w:t>
      </w:r>
      <w:proofErr w:type="spellEnd"/>
      <w:r>
        <w:rPr>
          <w:b/>
          <w:lang w:val="en-GB" w:eastAsia="zh-CN"/>
        </w:rPr>
        <w:t>-Test</w:t>
      </w:r>
    </w:p>
    <w:p w14:paraId="2C723CFD" w14:textId="77777777" w:rsidR="00CA52F1" w:rsidRPr="00170FD2" w:rsidRDefault="00CA52F1" w:rsidP="00CA52F1">
      <w:pPr>
        <w:rPr>
          <w:lang w:val="en-GB" w:eastAsia="zh-CN"/>
        </w:rPr>
      </w:pPr>
      <w:r w:rsidRPr="00170FD2">
        <w:rPr>
          <w:lang w:val="en-GB" w:eastAsia="zh-CN"/>
        </w:rPr>
        <w:t>The site delivers configuration items that fulfil the specified properties. Parameter checks, functional and/or visual checks and tests as specified by the client</w:t>
      </w:r>
      <w:r>
        <w:rPr>
          <w:lang w:val="en-GB" w:eastAsia="zh-CN"/>
        </w:rPr>
        <w:t>s</w:t>
      </w:r>
      <w:r w:rsidRPr="00170FD2">
        <w:rPr>
          <w:lang w:val="en-GB" w:eastAsia="zh-CN"/>
        </w:rPr>
        <w:t xml:space="preserve"> are performed to ensure the compliance with the specification. The test results are logged to support tracing and the identification of systematic failures.</w:t>
      </w:r>
    </w:p>
    <w:p w14:paraId="359A9059" w14:textId="299B1E71" w:rsidR="00CA52F1" w:rsidRPr="00170FD2" w:rsidRDefault="00CA52F1" w:rsidP="00CA52F1">
      <w:pPr>
        <w:rPr>
          <w:b/>
          <w:lang w:val="en-GB" w:eastAsia="zh-CN"/>
        </w:rPr>
      </w:pPr>
      <w:proofErr w:type="spellStart"/>
      <w:r w:rsidRPr="00170FD2">
        <w:rPr>
          <w:b/>
          <w:lang w:val="en-GB" w:eastAsia="zh-CN"/>
        </w:rPr>
        <w:t>O.Staff</w:t>
      </w:r>
      <w:proofErr w:type="spellEnd"/>
      <w:r w:rsidRPr="00170FD2">
        <w:rPr>
          <w:b/>
          <w:lang w:val="en-GB" w:eastAsia="zh-CN"/>
        </w:rPr>
        <w:t>-Engagement</w:t>
      </w:r>
    </w:p>
    <w:p w14:paraId="05A08964" w14:textId="77777777" w:rsidR="00CA52F1" w:rsidRPr="00170FD2" w:rsidRDefault="00CA52F1" w:rsidP="00CA52F1">
      <w:pPr>
        <w:rPr>
          <w:lang w:val="en-GB" w:eastAsia="zh-CN"/>
        </w:rPr>
      </w:pPr>
      <w:r w:rsidRPr="00170FD2">
        <w:rPr>
          <w:lang w:val="en-GB" w:eastAsia="zh-CN"/>
        </w:rPr>
        <w:t xml:space="preserve">All employees who have access to </w:t>
      </w:r>
      <w:r>
        <w:rPr>
          <w:lang w:val="en-GB" w:eastAsia="zh-CN"/>
        </w:rPr>
        <w:t>TOE parts</w:t>
      </w:r>
      <w:r w:rsidRPr="00170FD2">
        <w:rPr>
          <w:lang w:val="en-GB" w:eastAsia="zh-CN"/>
        </w:rPr>
        <w:t xml:space="preserve"> and who can move parts of the product out of the defined production flow are checked regarding security concerns and must sign a non-disclosure agreement. Furthermore, all employees are trained and qualified for their job.</w:t>
      </w:r>
    </w:p>
    <w:p w14:paraId="7AC379BF" w14:textId="67F16B2F" w:rsidR="00CA52F1" w:rsidRPr="00170FD2" w:rsidRDefault="008F598F" w:rsidP="00CA52F1">
      <w:pPr>
        <w:rPr>
          <w:b/>
          <w:lang w:val="en-GB" w:eastAsia="zh-CN"/>
        </w:rPr>
      </w:pPr>
      <w:proofErr w:type="spellStart"/>
      <w:r>
        <w:rPr>
          <w:b/>
          <w:lang w:val="en-GB" w:eastAsia="zh-CN"/>
        </w:rPr>
        <w:t>O.Zero</w:t>
      </w:r>
      <w:proofErr w:type="spellEnd"/>
      <w:r>
        <w:rPr>
          <w:b/>
          <w:lang w:val="en-GB" w:eastAsia="zh-CN"/>
        </w:rPr>
        <w:t>-Balance</w:t>
      </w:r>
    </w:p>
    <w:p w14:paraId="38228BF9" w14:textId="3BAF594F" w:rsidR="00CA52F1" w:rsidRPr="00170FD2" w:rsidRDefault="00CA52F1" w:rsidP="00CA52F1">
      <w:pPr>
        <w:rPr>
          <w:lang w:val="en-GB" w:eastAsia="zh-CN"/>
        </w:rPr>
      </w:pPr>
      <w:r w:rsidRPr="00170FD2">
        <w:rPr>
          <w:lang w:val="en-GB" w:eastAsia="zh-CN"/>
        </w:rPr>
        <w:t xml:space="preserve">The site ensures that all sensitive products (intended TOE of different clients) are separated and traced on a </w:t>
      </w:r>
      <w:r>
        <w:rPr>
          <w:lang w:val="en-GB" w:eastAsia="zh-CN"/>
        </w:rPr>
        <w:t>chip</w:t>
      </w:r>
      <w:r w:rsidRPr="00170FD2">
        <w:rPr>
          <w:lang w:val="en-GB" w:eastAsia="zh-CN"/>
        </w:rPr>
        <w:t xml:space="preserve"> basis</w:t>
      </w:r>
      <w:r w:rsidRPr="00594E42">
        <w:rPr>
          <w:lang w:val="en-GB" w:eastAsia="zh-CN"/>
        </w:rPr>
        <w:t xml:space="preserve">. Automated control and/or two employee’s acknowledgements during hand over is applied for functional and defective chips. According to the agreed production flow, the defect </w:t>
      </w:r>
      <w:r w:rsidRPr="00594E42">
        <w:rPr>
          <w:lang w:val="en-GB" w:eastAsia="zh-CN"/>
        </w:rPr>
        <w:lastRenderedPageBreak/>
        <w:t xml:space="preserve">chips are sent back to the client. </w:t>
      </w:r>
      <w:commentRangeStart w:id="251"/>
      <w:r w:rsidRPr="00594E42">
        <w:rPr>
          <w:lang w:val="en-GB" w:eastAsia="zh-CN"/>
        </w:rPr>
        <w:t>A</w:t>
      </w:r>
      <w:r>
        <w:rPr>
          <w:lang w:val="en-GB" w:eastAsia="zh-CN"/>
        </w:rPr>
        <w:t xml:space="preserve">ll the production stages of sensitive product are managed though </w:t>
      </w:r>
      <w:del w:id="252" w:author="Kevin Gu" w:date="2020-03-25T16:06:00Z">
        <w:r w:rsidDel="004D6BDD">
          <w:rPr>
            <w:lang w:val="en-GB" w:eastAsia="zh-CN"/>
          </w:rPr>
          <w:delText xml:space="preserve">the </w:delText>
        </w:r>
        <w:r w:rsidR="00497033" w:rsidDel="004D6BDD">
          <w:rPr>
            <w:lang w:val="en-GB" w:eastAsia="zh-CN"/>
          </w:rPr>
          <w:delText xml:space="preserve">SVN </w:delText>
        </w:r>
        <w:r w:rsidDel="004D6BDD">
          <w:rPr>
            <w:rFonts w:hint="eastAsia"/>
            <w:lang w:val="en-GB" w:eastAsia="zh-CN"/>
          </w:rPr>
          <w:delText>a</w:delText>
        </w:r>
        <w:r w:rsidDel="004D6BDD">
          <w:rPr>
            <w:lang w:val="en-GB" w:eastAsia="zh-CN"/>
          </w:rPr>
          <w:delText xml:space="preserve">nd </w:delText>
        </w:r>
        <w:r w:rsidR="00497033" w:rsidDel="004D6BDD">
          <w:rPr>
            <w:lang w:val="en-GB" w:eastAsia="zh-CN"/>
          </w:rPr>
          <w:delText xml:space="preserve">PMS </w:delText>
        </w:r>
        <w:r w:rsidDel="004D6BDD">
          <w:rPr>
            <w:lang w:val="en-GB" w:eastAsia="zh-CN"/>
          </w:rPr>
          <w:delText>system</w:delText>
        </w:r>
      </w:del>
      <w:ins w:id="253" w:author="Kevin Gu" w:date="2020-03-25T16:06:00Z">
        <w:r w:rsidR="004D6BDD">
          <w:rPr>
            <w:lang w:val="en-GB" w:eastAsia="zh-CN"/>
          </w:rPr>
          <w:t>ERP system</w:t>
        </w:r>
      </w:ins>
      <w:r>
        <w:rPr>
          <w:lang w:val="en-GB" w:eastAsia="zh-CN"/>
        </w:rPr>
        <w:t xml:space="preserve"> automatically, the quantity of the TOE and defective products is recorded in the </w:t>
      </w:r>
      <w:commentRangeStart w:id="254"/>
      <w:del w:id="255" w:author="Kevin Gu" w:date="2020-03-25T16:06:00Z">
        <w:r w:rsidR="00497033" w:rsidDel="004D6BDD">
          <w:rPr>
            <w:lang w:val="en-GB" w:eastAsia="zh-CN"/>
          </w:rPr>
          <w:delText xml:space="preserve">PMS </w:delText>
        </w:r>
      </w:del>
      <w:ins w:id="256" w:author="Kevin Gu" w:date="2020-03-25T16:06:00Z">
        <w:r w:rsidR="004D6BDD">
          <w:rPr>
            <w:lang w:val="en-GB" w:eastAsia="zh-CN"/>
          </w:rPr>
          <w:t>ERP</w:t>
        </w:r>
        <w:commentRangeEnd w:id="254"/>
        <w:r w:rsidR="004D6BDD">
          <w:rPr>
            <w:rStyle w:val="CommentReference"/>
          </w:rPr>
          <w:commentReference w:id="254"/>
        </w:r>
        <w:r w:rsidR="004D6BDD">
          <w:rPr>
            <w:lang w:val="en-GB" w:eastAsia="zh-CN"/>
          </w:rPr>
          <w:t xml:space="preserve"> </w:t>
        </w:r>
      </w:ins>
      <w:r>
        <w:rPr>
          <w:lang w:val="en-GB" w:eastAsia="zh-CN"/>
        </w:rPr>
        <w:t xml:space="preserve">system and ensure that all the sensitive materials are under sufficiently control.  </w:t>
      </w:r>
      <w:commentRangeEnd w:id="251"/>
      <w:r w:rsidR="00FE6ACE">
        <w:rPr>
          <w:rStyle w:val="CommentReference"/>
        </w:rPr>
        <w:commentReference w:id="251"/>
      </w:r>
    </w:p>
    <w:p w14:paraId="2060A567" w14:textId="27E20E7E" w:rsidR="00CA52F1" w:rsidRPr="00170FD2" w:rsidRDefault="00CA52F1" w:rsidP="00CA52F1">
      <w:pPr>
        <w:rPr>
          <w:b/>
          <w:lang w:val="en-GB" w:eastAsia="zh-CN"/>
        </w:rPr>
      </w:pPr>
      <w:proofErr w:type="spellStart"/>
      <w:r w:rsidRPr="00170FD2">
        <w:rPr>
          <w:b/>
          <w:lang w:val="en-GB" w:eastAsia="zh-CN"/>
        </w:rPr>
        <w:t>O.R</w:t>
      </w:r>
      <w:r w:rsidR="008F598F">
        <w:rPr>
          <w:b/>
          <w:lang w:val="en-GB" w:eastAsia="zh-CN"/>
        </w:rPr>
        <w:t>eception</w:t>
      </w:r>
      <w:proofErr w:type="spellEnd"/>
      <w:r w:rsidR="008F598F">
        <w:rPr>
          <w:b/>
          <w:lang w:val="en-GB" w:eastAsia="zh-CN"/>
        </w:rPr>
        <w:t>-Control</w:t>
      </w:r>
    </w:p>
    <w:p w14:paraId="36B62102" w14:textId="77777777" w:rsidR="00CA52F1" w:rsidRPr="00BD7919" w:rsidRDefault="00CA52F1" w:rsidP="00CA52F1">
      <w:pPr>
        <w:rPr>
          <w:lang w:val="en-GB" w:eastAsia="zh-CN"/>
        </w:rPr>
      </w:pPr>
      <w:r w:rsidRPr="00170FD2">
        <w:rPr>
          <w:lang w:val="en-GB" w:eastAsia="zh-CN"/>
        </w:rPr>
        <w:t xml:space="preserve">Upon reception of a product an immediate incoming inspection is performed. The inspection of physical products is done according to the </w:t>
      </w:r>
      <w:r>
        <w:rPr>
          <w:lang w:val="en-GB" w:eastAsia="zh-CN"/>
        </w:rPr>
        <w:t xml:space="preserve">internal </w:t>
      </w:r>
      <w:r w:rsidRPr="00BD7919">
        <w:rPr>
          <w:lang w:val="en-GB" w:eastAsia="zh-CN"/>
        </w:rPr>
        <w:t>requirements. It comprises the surface of raw materials, received number of products, the identification and assignment of the product to a related internal production process. For security, relevant integrity</w:t>
      </w:r>
      <w:r>
        <w:rPr>
          <w:lang w:val="en-GB" w:eastAsia="zh-CN"/>
        </w:rPr>
        <w:t xml:space="preserve"> and availability</w:t>
      </w:r>
      <w:r w:rsidRPr="00BD7919">
        <w:rPr>
          <w:lang w:val="en-GB" w:eastAsia="zh-CN"/>
        </w:rPr>
        <w:t xml:space="preserve"> is verified upon reception.</w:t>
      </w:r>
    </w:p>
    <w:p w14:paraId="041D133C" w14:textId="12953663" w:rsidR="00CA52F1" w:rsidRPr="00170FD2" w:rsidRDefault="008F598F" w:rsidP="00CA52F1">
      <w:pPr>
        <w:rPr>
          <w:b/>
          <w:lang w:val="en-GB" w:eastAsia="zh-CN"/>
        </w:rPr>
      </w:pPr>
      <w:proofErr w:type="spellStart"/>
      <w:r>
        <w:rPr>
          <w:b/>
          <w:lang w:val="en-GB" w:eastAsia="zh-CN"/>
        </w:rPr>
        <w:t>O.Internal</w:t>
      </w:r>
      <w:proofErr w:type="spellEnd"/>
      <w:r>
        <w:rPr>
          <w:b/>
          <w:lang w:val="en-GB" w:eastAsia="zh-CN"/>
        </w:rPr>
        <w:t>-Shipment</w:t>
      </w:r>
    </w:p>
    <w:p w14:paraId="6A779F8A" w14:textId="5F5DF2C3" w:rsidR="00CA52F1" w:rsidRDefault="00CA52F1" w:rsidP="00CA52F1">
      <w:pPr>
        <w:rPr>
          <w:lang w:val="en-GB" w:eastAsia="zh-CN"/>
        </w:rPr>
      </w:pPr>
      <w:r w:rsidRPr="00170FD2">
        <w:rPr>
          <w:lang w:val="en-GB" w:eastAsia="zh-CN"/>
        </w:rPr>
        <w:t>The recipient of a physical configuration item is identified by the assigned client address. The internal shipment procedure is applied to the configuration item as specified by the client. The address for shipment can only be changed by a controlled process</w:t>
      </w:r>
      <w:r w:rsidRPr="00DA1400">
        <w:rPr>
          <w:lang w:val="en-GB" w:eastAsia="zh-CN"/>
        </w:rPr>
        <w:t>. The packaging is part of the defined process and applied as specified by the client or supplier. The forwar</w:t>
      </w:r>
      <w:r w:rsidRPr="00170FD2">
        <w:rPr>
          <w:lang w:val="en-GB" w:eastAsia="zh-CN"/>
        </w:rPr>
        <w:t>der supports the tracing of configuration items during internal shipment. For every sensitive configuration item, the protection measures against manipulation are defined.</w:t>
      </w:r>
      <w:r>
        <w:rPr>
          <w:lang w:val="en-GB" w:eastAsia="zh-CN"/>
        </w:rPr>
        <w:t xml:space="preserve"> Measures are in place to guarantee the internal shipments with equivalent measures compared to external deliveries.</w:t>
      </w:r>
    </w:p>
    <w:p w14:paraId="3572E035" w14:textId="77777777" w:rsidR="005A6559" w:rsidRDefault="005A6559" w:rsidP="005A6559">
      <w:pPr>
        <w:rPr>
          <w:b/>
          <w:lang w:val="en-GB" w:eastAsia="zh-CN"/>
        </w:rPr>
      </w:pPr>
      <w:proofErr w:type="spellStart"/>
      <w:r>
        <w:rPr>
          <w:b/>
          <w:lang w:val="en-GB" w:eastAsia="zh-CN"/>
        </w:rPr>
        <w:t>O.External</w:t>
      </w:r>
      <w:proofErr w:type="spellEnd"/>
      <w:r>
        <w:rPr>
          <w:b/>
          <w:lang w:val="en-GB" w:eastAsia="zh-CN"/>
        </w:rPr>
        <w:t>-Delivery</w:t>
      </w:r>
    </w:p>
    <w:p w14:paraId="065A95EB" w14:textId="045469FE" w:rsidR="005A6559" w:rsidRPr="000E106B" w:rsidRDefault="005A6559" w:rsidP="005A6559">
      <w:pPr>
        <w:rPr>
          <w:lang w:val="en-GB"/>
        </w:rPr>
      </w:pPr>
      <w:r w:rsidRPr="000E106B">
        <w:rPr>
          <w:lang w:val="en-GB"/>
        </w:rPr>
        <w:t xml:space="preserve">The recipient of a physical configuration item is identified by the assigned consumer address. </w:t>
      </w:r>
      <w:r>
        <w:rPr>
          <w:lang w:val="en-GB"/>
        </w:rPr>
        <w:t xml:space="preserve">The recipient(s) of an electronic configuration item </w:t>
      </w:r>
      <w:r w:rsidRPr="00284762">
        <w:rPr>
          <w:lang w:val="en-GB"/>
        </w:rPr>
        <w:t>(</w:t>
      </w:r>
      <w:r w:rsidRPr="004737D6">
        <w:rPr>
          <w:lang w:val="en-GB"/>
        </w:rPr>
        <w:t xml:space="preserve">e.g. </w:t>
      </w:r>
      <w:r w:rsidRPr="00DE68AA">
        <w:rPr>
          <w:lang w:val="en-GB"/>
        </w:rPr>
        <w:t xml:space="preserve">initialisation data, </w:t>
      </w:r>
      <w:r w:rsidRPr="00284762">
        <w:rPr>
          <w:lang w:val="en-GB"/>
        </w:rPr>
        <w:t>response</w:t>
      </w:r>
      <w:r w:rsidRPr="00DE68AA">
        <w:rPr>
          <w:lang w:val="en-GB"/>
        </w:rPr>
        <w:t xml:space="preserve"> data</w:t>
      </w:r>
      <w:r w:rsidRPr="00284762">
        <w:rPr>
          <w:lang w:val="en-GB"/>
        </w:rPr>
        <w:t>)</w:t>
      </w:r>
      <w:r>
        <w:rPr>
          <w:lang w:val="en-GB"/>
        </w:rPr>
        <w:t xml:space="preserve"> can be identified in different ways. The specific way is defined in the external delivery procedure. </w:t>
      </w:r>
      <w:r w:rsidRPr="000E106B">
        <w:rPr>
          <w:lang w:val="en-GB"/>
        </w:rPr>
        <w:t xml:space="preserve">The external delivery procedure is applied to </w:t>
      </w:r>
      <w:r>
        <w:rPr>
          <w:lang w:val="en-GB"/>
        </w:rPr>
        <w:t>all</w:t>
      </w:r>
      <w:r w:rsidRPr="000E106B">
        <w:rPr>
          <w:lang w:val="en-GB"/>
        </w:rPr>
        <w:t xml:space="preserve"> sensitive configuration </w:t>
      </w:r>
      <w:r w:rsidRPr="008A785F">
        <w:rPr>
          <w:lang w:val="en-GB"/>
        </w:rPr>
        <w:t xml:space="preserve">data or </w:t>
      </w:r>
      <w:r w:rsidRPr="000E106B">
        <w:rPr>
          <w:lang w:val="en-GB"/>
        </w:rPr>
        <w:t>item</w:t>
      </w:r>
      <w:r>
        <w:rPr>
          <w:lang w:val="en-GB"/>
        </w:rPr>
        <w:t>s</w:t>
      </w:r>
      <w:r w:rsidRPr="000E106B">
        <w:rPr>
          <w:lang w:val="en-GB"/>
        </w:rPr>
        <w:t xml:space="preserve">. </w:t>
      </w:r>
      <w:r>
        <w:rPr>
          <w:lang w:val="en-GB"/>
        </w:rPr>
        <w:t>The recipient</w:t>
      </w:r>
      <w:r w:rsidRPr="000E106B">
        <w:rPr>
          <w:lang w:val="en-GB"/>
        </w:rPr>
        <w:t xml:space="preserve"> for shipment can only be changed by a controlled process. The packaging </w:t>
      </w:r>
      <w:r>
        <w:rPr>
          <w:lang w:val="en-GB"/>
        </w:rPr>
        <w:t xml:space="preserve">(if any) </w:t>
      </w:r>
      <w:r w:rsidRPr="000E106B">
        <w:rPr>
          <w:lang w:val="en-GB"/>
        </w:rPr>
        <w:t xml:space="preserve">is also part of the defined process and applied as </w:t>
      </w:r>
      <w:r>
        <w:rPr>
          <w:lang w:val="en-GB"/>
        </w:rPr>
        <w:t xml:space="preserve">agreed with </w:t>
      </w:r>
      <w:r w:rsidRPr="000E106B">
        <w:rPr>
          <w:lang w:val="en-GB"/>
        </w:rPr>
        <w:t>the client</w:t>
      </w:r>
      <w:r>
        <w:rPr>
          <w:lang w:val="en-GB"/>
        </w:rPr>
        <w:t xml:space="preserve"> or the consumer</w:t>
      </w:r>
      <w:r w:rsidRPr="000E106B">
        <w:rPr>
          <w:lang w:val="en-GB"/>
        </w:rPr>
        <w:t xml:space="preserve">. The forwarder supports the tracing of sensitive configuration </w:t>
      </w:r>
      <w:r w:rsidRPr="008A785F">
        <w:rPr>
          <w:lang w:val="en-GB"/>
        </w:rPr>
        <w:t xml:space="preserve">data or </w:t>
      </w:r>
      <w:r w:rsidRPr="000E106B">
        <w:rPr>
          <w:lang w:val="en-GB"/>
        </w:rPr>
        <w:t xml:space="preserve">items during external delivery. For every configuration </w:t>
      </w:r>
      <w:r w:rsidRPr="008A785F">
        <w:rPr>
          <w:lang w:val="en-GB"/>
        </w:rPr>
        <w:t xml:space="preserve">data or </w:t>
      </w:r>
      <w:r w:rsidRPr="000E106B">
        <w:rPr>
          <w:lang w:val="en-GB"/>
        </w:rPr>
        <w:t>item, the protection measures against manipulation are defined</w:t>
      </w:r>
      <w:r>
        <w:rPr>
          <w:lang w:val="en-GB"/>
        </w:rPr>
        <w:t xml:space="preserve"> (if necessary).</w:t>
      </w:r>
    </w:p>
    <w:p w14:paraId="76A8934B" w14:textId="77777777" w:rsidR="005A6559" w:rsidRDefault="005A6559" w:rsidP="00CA52F1">
      <w:pPr>
        <w:rPr>
          <w:lang w:val="en-GB"/>
        </w:rPr>
      </w:pPr>
      <w:proofErr w:type="spellStart"/>
      <w:r w:rsidRPr="005A6559">
        <w:rPr>
          <w:b/>
          <w:lang w:val="en-GB" w:eastAsia="zh-CN"/>
        </w:rPr>
        <w:t>O.Transfer</w:t>
      </w:r>
      <w:proofErr w:type="spellEnd"/>
      <w:r w:rsidRPr="005A6559">
        <w:rPr>
          <w:b/>
          <w:lang w:val="en-GB" w:eastAsia="zh-CN"/>
        </w:rPr>
        <w:t>-Data</w:t>
      </w:r>
    </w:p>
    <w:p w14:paraId="3236FF01" w14:textId="2FB39B71" w:rsidR="005A6559" w:rsidRPr="00170FD2" w:rsidRDefault="005A6559" w:rsidP="00CA52F1">
      <w:pPr>
        <w:rPr>
          <w:lang w:val="en-GB"/>
        </w:rPr>
      </w:pPr>
      <w:r w:rsidRPr="000E106B">
        <w:rPr>
          <w:lang w:val="en-GB"/>
        </w:rPr>
        <w:t xml:space="preserve">Sensitive electronic configuration items (data or documents in electronic form) are protected </w:t>
      </w:r>
      <w:r>
        <w:rPr>
          <w:lang w:val="en-GB"/>
        </w:rPr>
        <w:t>by applying</w:t>
      </w:r>
      <w:r w:rsidRPr="000E106B">
        <w:rPr>
          <w:lang w:val="en-GB"/>
        </w:rPr>
        <w:t xml:space="preserve"> cryptographic algorithms to ensure confidentiality and</w:t>
      </w:r>
      <w:r>
        <w:rPr>
          <w:lang w:val="en-GB"/>
        </w:rPr>
        <w:t>/or</w:t>
      </w:r>
      <w:r w:rsidRPr="000E106B">
        <w:rPr>
          <w:lang w:val="en-GB"/>
        </w:rPr>
        <w:t xml:space="preserve"> integrity</w:t>
      </w:r>
      <w:r>
        <w:rPr>
          <w:lang w:val="en-GB"/>
        </w:rPr>
        <w:t xml:space="preserve"> (whatever is required) during internal shipment and external delivery</w:t>
      </w:r>
      <w:r w:rsidRPr="000E106B">
        <w:rPr>
          <w:lang w:val="en-GB"/>
        </w:rPr>
        <w:t xml:space="preserve">. </w:t>
      </w:r>
      <w:r>
        <w:rPr>
          <w:lang w:val="en-GB"/>
        </w:rPr>
        <w:t>In case asymmetric cryptographic algorithms are applied, t</w:t>
      </w:r>
      <w:r w:rsidRPr="000E106B">
        <w:rPr>
          <w:lang w:val="en-GB"/>
        </w:rPr>
        <w:t xml:space="preserve">he associated </w:t>
      </w:r>
      <w:r>
        <w:rPr>
          <w:lang w:val="en-GB"/>
        </w:rPr>
        <w:t xml:space="preserve">cryptographic </w:t>
      </w:r>
      <w:r w:rsidRPr="000E106B">
        <w:rPr>
          <w:lang w:val="en-GB"/>
        </w:rPr>
        <w:t>keys must be assigned to individuals to ensure that only authorised employees are able to extract the sensitive electronic configuration item</w:t>
      </w:r>
      <w:r>
        <w:rPr>
          <w:lang w:val="en-GB"/>
        </w:rPr>
        <w:t>s</w:t>
      </w:r>
      <w:r w:rsidRPr="000E106B">
        <w:rPr>
          <w:lang w:val="en-GB"/>
        </w:rPr>
        <w:t xml:space="preserve">. </w:t>
      </w:r>
      <w:r>
        <w:rPr>
          <w:lang w:val="en-GB"/>
        </w:rPr>
        <w:t xml:space="preserve">Alternatively, symmetric key or </w:t>
      </w:r>
      <w:r w:rsidR="00497033">
        <w:rPr>
          <w:lang w:val="en-GB"/>
        </w:rPr>
        <w:t>password-based</w:t>
      </w:r>
      <w:r>
        <w:rPr>
          <w:lang w:val="en-GB"/>
        </w:rPr>
        <w:t xml:space="preserve"> exchanges methods might be used (e.g. symmetric key encrypted files, password encrypted archives) which don't allow assignment of individuals. In the latter case it has to be ensured that only authorised users have access to the cryptographic keys or passwords. </w:t>
      </w:r>
      <w:r w:rsidRPr="000E106B">
        <w:rPr>
          <w:lang w:val="en-GB"/>
        </w:rPr>
        <w:t xml:space="preserve">The </w:t>
      </w:r>
      <w:r>
        <w:rPr>
          <w:lang w:val="en-GB"/>
        </w:rPr>
        <w:t xml:space="preserve">cryptographic </w:t>
      </w:r>
      <w:r w:rsidRPr="000E106B">
        <w:rPr>
          <w:lang w:val="en-GB"/>
        </w:rPr>
        <w:t xml:space="preserve">keys </w:t>
      </w:r>
      <w:r>
        <w:rPr>
          <w:lang w:val="en-GB"/>
        </w:rPr>
        <w:t xml:space="preserve">and/or passwords </w:t>
      </w:r>
      <w:r w:rsidRPr="000E106B">
        <w:rPr>
          <w:lang w:val="en-GB"/>
        </w:rPr>
        <w:t>are exchanged based on secure measures and t</w:t>
      </w:r>
      <w:r>
        <w:rPr>
          <w:lang w:val="en-GB"/>
        </w:rPr>
        <w:t>hey are sufficiently protected.</w:t>
      </w:r>
    </w:p>
    <w:p w14:paraId="0A305A8F" w14:textId="5D1C5587" w:rsidR="00CA52F1" w:rsidRPr="00170FD2" w:rsidRDefault="008F598F" w:rsidP="00CA52F1">
      <w:pPr>
        <w:rPr>
          <w:b/>
          <w:lang w:val="en-GB" w:eastAsia="zh-CN"/>
        </w:rPr>
      </w:pPr>
      <w:proofErr w:type="spellStart"/>
      <w:r>
        <w:rPr>
          <w:b/>
          <w:lang w:val="en-GB" w:eastAsia="zh-CN"/>
        </w:rPr>
        <w:t>O.Control</w:t>
      </w:r>
      <w:proofErr w:type="spellEnd"/>
      <w:r>
        <w:rPr>
          <w:b/>
          <w:lang w:val="en-GB" w:eastAsia="zh-CN"/>
        </w:rPr>
        <w:t>-Scrap</w:t>
      </w:r>
    </w:p>
    <w:p w14:paraId="7C0EE93A" w14:textId="77777777" w:rsidR="00CA52F1" w:rsidRPr="00170FD2" w:rsidRDefault="00CA52F1" w:rsidP="00CA52F1">
      <w:pPr>
        <w:rPr>
          <w:lang w:val="en-GB" w:eastAsia="zh-CN"/>
        </w:rPr>
      </w:pPr>
      <w:r w:rsidRPr="00170FD2">
        <w:rPr>
          <w:lang w:val="en-GB" w:eastAsia="zh-CN"/>
        </w:rPr>
        <w:lastRenderedPageBreak/>
        <w:t>The site has measures in place to destr</w:t>
      </w:r>
      <w:r>
        <w:rPr>
          <w:lang w:val="en-GB" w:eastAsia="zh-CN"/>
        </w:rPr>
        <w:t>oy</w:t>
      </w:r>
      <w:r w:rsidRPr="00170FD2">
        <w:rPr>
          <w:lang w:val="en-GB" w:eastAsia="zh-CN"/>
        </w:rPr>
        <w:t xml:space="preserve"> sensitive documentation</w:t>
      </w:r>
      <w:r>
        <w:rPr>
          <w:lang w:val="en-GB" w:eastAsia="zh-CN"/>
        </w:rPr>
        <w:t xml:space="preserve"> and</w:t>
      </w:r>
      <w:r w:rsidRPr="00170FD2">
        <w:rPr>
          <w:lang w:val="en-GB" w:eastAsia="zh-CN"/>
        </w:rPr>
        <w:t xml:space="preserve"> erase electronic media</w:t>
      </w:r>
      <w:r>
        <w:rPr>
          <w:lang w:val="en-GB" w:eastAsia="zh-CN"/>
        </w:rPr>
        <w:t xml:space="preserve"> so</w:t>
      </w:r>
      <w:r w:rsidRPr="00170FD2">
        <w:rPr>
          <w:lang w:val="en-GB" w:eastAsia="zh-CN"/>
        </w:rPr>
        <w:t xml:space="preserve"> that they do not support an attack.</w:t>
      </w:r>
      <w:r>
        <w:rPr>
          <w:lang w:val="en-GB" w:eastAsia="zh-CN"/>
        </w:rPr>
        <w:t xml:space="preserve"> The defective and rejected products are collected and returned back to the client.</w:t>
      </w:r>
    </w:p>
    <w:p w14:paraId="631648A2" w14:textId="77777777" w:rsidR="00CA52F1" w:rsidRPr="00170FD2" w:rsidRDefault="00CA52F1" w:rsidP="008F598F">
      <w:pPr>
        <w:pStyle w:val="Title2"/>
      </w:pPr>
      <w:bookmarkStart w:id="257" w:name="_Toc17189729"/>
      <w:bookmarkStart w:id="258" w:name="_Toc36047293"/>
      <w:r w:rsidRPr="00170FD2">
        <w:t>Security Objectives Rationale</w:t>
      </w:r>
      <w:bookmarkEnd w:id="257"/>
      <w:bookmarkEnd w:id="258"/>
    </w:p>
    <w:p w14:paraId="68ED64B6" w14:textId="77777777" w:rsidR="00CA52F1" w:rsidRPr="00170FD2" w:rsidRDefault="00CA52F1" w:rsidP="008F598F">
      <w:pPr>
        <w:rPr>
          <w:lang w:val="en-GB" w:eastAsia="zh-CN"/>
        </w:rPr>
      </w:pPr>
      <w:r w:rsidRPr="00170FD2">
        <w:rPr>
          <w:lang w:val="en-GB" w:eastAsia="zh-CN"/>
        </w:rPr>
        <w:t>The SST includes a Security Objectives Rationale with a map, which shows how the threats and OSPs are covered by the Security Objectives.</w:t>
      </w:r>
    </w:p>
    <w:p w14:paraId="763D8F9A" w14:textId="77777777" w:rsidR="00CA52F1" w:rsidRPr="00170FD2" w:rsidRDefault="00CA52F1" w:rsidP="008F598F">
      <w:pPr>
        <w:rPr>
          <w:lang w:val="en-GB" w:eastAsia="zh-CN"/>
        </w:rPr>
      </w:pPr>
      <w:r w:rsidRPr="00170FD2">
        <w:rPr>
          <w:lang w:val="en-GB" w:eastAsia="zh-CN"/>
        </w:rPr>
        <w:t>Note that the assumptions defined in this Site Security Target cannot be used to cover any threat or OSP of the site. They are seen as preconditions fulfilled either by the site providing the sensitive configuration items or by the site receiving the sensitive configuration items. Therefore, they do not contribute to the security of the site under evaluation.</w:t>
      </w:r>
    </w:p>
    <w:p w14:paraId="5A9A2C44" w14:textId="77777777" w:rsidR="008F598F" w:rsidRPr="00170FD2" w:rsidRDefault="008F598F" w:rsidP="008F598F">
      <w:pPr>
        <w:pStyle w:val="Title3"/>
      </w:pPr>
      <w:bookmarkStart w:id="259" w:name="_Toc17189730"/>
      <w:r w:rsidRPr="00F1100A">
        <w:t>Mapping of Security Objectives</w:t>
      </w:r>
      <w:bookmarkEnd w:id="259"/>
    </w:p>
    <w:tbl>
      <w:tblPr>
        <w:tblStyle w:val="SMTable"/>
        <w:tblW w:w="5000" w:type="pct"/>
        <w:tblLook w:val="04A0" w:firstRow="1" w:lastRow="0" w:firstColumn="1" w:lastColumn="0" w:noHBand="0" w:noVBand="1"/>
      </w:tblPr>
      <w:tblGrid>
        <w:gridCol w:w="2204"/>
        <w:gridCol w:w="2731"/>
        <w:gridCol w:w="4811"/>
      </w:tblGrid>
      <w:tr w:rsidR="00960B49" w14:paraId="02CAA696" w14:textId="77777777" w:rsidTr="00875244">
        <w:trPr>
          <w:cnfStyle w:val="100000000000" w:firstRow="1" w:lastRow="0" w:firstColumn="0" w:lastColumn="0" w:oddVBand="0" w:evenVBand="0" w:oddHBand="0" w:evenHBand="0" w:firstRowFirstColumn="0" w:firstRowLastColumn="0" w:lastRowFirstColumn="0" w:lastRowLastColumn="0"/>
        </w:trPr>
        <w:tc>
          <w:tcPr>
            <w:tcW w:w="2204" w:type="dxa"/>
          </w:tcPr>
          <w:p w14:paraId="6D289B03" w14:textId="3A2854F8" w:rsidR="00960B49" w:rsidRDefault="00CE2307" w:rsidP="00181CF1">
            <w:pPr>
              <w:spacing w:after="200"/>
              <w:rPr>
                <w:lang w:val="en-GB" w:eastAsia="zh-CN"/>
              </w:rPr>
            </w:pPr>
            <w:r w:rsidRPr="00CE2307">
              <w:rPr>
                <w:lang w:val="en-GB" w:eastAsia="zh-CN"/>
              </w:rPr>
              <w:t>Threats and OSP</w:t>
            </w:r>
          </w:p>
        </w:tc>
        <w:tc>
          <w:tcPr>
            <w:tcW w:w="2731" w:type="dxa"/>
          </w:tcPr>
          <w:p w14:paraId="49CFA9F1" w14:textId="057476F4" w:rsidR="00960B49" w:rsidRDefault="00CE2307" w:rsidP="00181CF1">
            <w:pPr>
              <w:spacing w:after="200"/>
              <w:rPr>
                <w:lang w:val="en-GB" w:eastAsia="zh-CN"/>
              </w:rPr>
            </w:pPr>
            <w:r w:rsidRPr="00CE2307">
              <w:rPr>
                <w:lang w:val="en-GB" w:eastAsia="zh-CN"/>
              </w:rPr>
              <w:t>Security Objective</w:t>
            </w:r>
          </w:p>
        </w:tc>
        <w:tc>
          <w:tcPr>
            <w:tcW w:w="4811" w:type="dxa"/>
          </w:tcPr>
          <w:p w14:paraId="3EB75319" w14:textId="305A5766" w:rsidR="00960B49" w:rsidRDefault="00CE2307" w:rsidP="00181CF1">
            <w:pPr>
              <w:spacing w:after="200"/>
              <w:rPr>
                <w:lang w:val="en-GB" w:eastAsia="zh-CN"/>
              </w:rPr>
            </w:pPr>
            <w:r w:rsidRPr="00CE2307">
              <w:rPr>
                <w:lang w:val="en-GB" w:eastAsia="zh-CN"/>
              </w:rPr>
              <w:t>Note</w:t>
            </w:r>
          </w:p>
        </w:tc>
      </w:tr>
      <w:tr w:rsidR="005A6559" w:rsidRPr="002B7C09" w14:paraId="1FB51087" w14:textId="77777777" w:rsidTr="00875244">
        <w:tc>
          <w:tcPr>
            <w:tcW w:w="2204" w:type="dxa"/>
            <w:shd w:val="clear" w:color="auto" w:fill="auto"/>
          </w:tcPr>
          <w:p w14:paraId="3365852F" w14:textId="49C16552" w:rsidR="005A6559" w:rsidRPr="00CE2307" w:rsidRDefault="005A6559" w:rsidP="005A6559">
            <w:pPr>
              <w:spacing w:after="200"/>
              <w:rPr>
                <w:lang w:val="en-GB" w:eastAsia="zh-CN"/>
              </w:rPr>
            </w:pPr>
            <w:proofErr w:type="spellStart"/>
            <w:r w:rsidRPr="00CE2307">
              <w:rPr>
                <w:lang w:val="en-GB" w:eastAsia="zh-CN"/>
              </w:rPr>
              <w:t>T.Smart</w:t>
            </w:r>
            <w:proofErr w:type="spellEnd"/>
            <w:r w:rsidRPr="00CE2307">
              <w:rPr>
                <w:lang w:val="en-GB" w:eastAsia="zh-CN"/>
              </w:rPr>
              <w:t>-Theft</w:t>
            </w:r>
          </w:p>
        </w:tc>
        <w:tc>
          <w:tcPr>
            <w:tcW w:w="2731" w:type="dxa"/>
            <w:shd w:val="clear" w:color="auto" w:fill="auto"/>
          </w:tcPr>
          <w:p w14:paraId="60554677" w14:textId="50FFB74D" w:rsidR="005A6559" w:rsidRDefault="005A6559" w:rsidP="005A6559">
            <w:pPr>
              <w:spacing w:after="0"/>
              <w:rPr>
                <w:lang w:val="en-GB" w:eastAsia="zh-CN"/>
              </w:rPr>
            </w:pPr>
            <w:proofErr w:type="spellStart"/>
            <w:r w:rsidRPr="005A6559">
              <w:rPr>
                <w:lang w:val="en-GB" w:eastAsia="zh-CN"/>
              </w:rPr>
              <w:t>O.Security</w:t>
            </w:r>
            <w:proofErr w:type="spellEnd"/>
            <w:r w:rsidRPr="005A6559">
              <w:rPr>
                <w:lang w:val="en-GB" w:eastAsia="zh-CN"/>
              </w:rPr>
              <w:t>-Documentation</w:t>
            </w:r>
          </w:p>
          <w:p w14:paraId="3F3636DC" w14:textId="2407F52B" w:rsidR="005A6559" w:rsidRDefault="005A6559" w:rsidP="005A6559">
            <w:pPr>
              <w:spacing w:after="0"/>
              <w:rPr>
                <w:lang w:val="en-GB" w:eastAsia="zh-CN"/>
              </w:rPr>
            </w:pPr>
            <w:proofErr w:type="spellStart"/>
            <w:r w:rsidRPr="00CE2307">
              <w:rPr>
                <w:lang w:val="en-GB" w:eastAsia="zh-CN"/>
              </w:rPr>
              <w:t>O.Physical</w:t>
            </w:r>
            <w:proofErr w:type="spellEnd"/>
            <w:r w:rsidRPr="00CE2307">
              <w:rPr>
                <w:lang w:val="en-GB" w:eastAsia="zh-CN"/>
              </w:rPr>
              <w:t>-Access</w:t>
            </w:r>
          </w:p>
          <w:p w14:paraId="03C6B091" w14:textId="32BAB172" w:rsidR="005A6559" w:rsidRPr="00CE2307" w:rsidRDefault="005A6559" w:rsidP="005A6559">
            <w:pPr>
              <w:spacing w:after="0"/>
              <w:rPr>
                <w:lang w:val="en-GB" w:eastAsia="zh-CN"/>
              </w:rPr>
            </w:pPr>
            <w:proofErr w:type="spellStart"/>
            <w:r w:rsidRPr="00CE2307">
              <w:rPr>
                <w:lang w:val="en-GB" w:eastAsia="zh-CN"/>
              </w:rPr>
              <w:t>O.Security</w:t>
            </w:r>
            <w:proofErr w:type="spellEnd"/>
            <w:r w:rsidRPr="00CE2307">
              <w:rPr>
                <w:lang w:val="en-GB" w:eastAsia="zh-CN"/>
              </w:rPr>
              <w:t>-Control</w:t>
            </w:r>
          </w:p>
          <w:p w14:paraId="78705DC6" w14:textId="77777777" w:rsidR="005A6559" w:rsidRPr="00CE2307" w:rsidRDefault="005A6559" w:rsidP="005A6559">
            <w:pPr>
              <w:spacing w:after="0"/>
              <w:rPr>
                <w:lang w:val="en-GB" w:eastAsia="zh-CN"/>
              </w:rPr>
            </w:pPr>
            <w:proofErr w:type="spellStart"/>
            <w:r w:rsidRPr="00CE2307">
              <w:rPr>
                <w:lang w:val="en-GB" w:eastAsia="zh-CN"/>
              </w:rPr>
              <w:t>O.Alarm</w:t>
            </w:r>
            <w:proofErr w:type="spellEnd"/>
            <w:r w:rsidRPr="00CE2307">
              <w:rPr>
                <w:lang w:val="en-GB" w:eastAsia="zh-CN"/>
              </w:rPr>
              <w:t>-Response</w:t>
            </w:r>
          </w:p>
          <w:p w14:paraId="09CA707D" w14:textId="77777777" w:rsidR="005A6559" w:rsidRPr="00CE2307" w:rsidRDefault="005A6559" w:rsidP="005A6559">
            <w:pPr>
              <w:spacing w:after="0"/>
              <w:rPr>
                <w:lang w:val="en-GB" w:eastAsia="zh-CN"/>
              </w:rPr>
            </w:pPr>
            <w:proofErr w:type="spellStart"/>
            <w:r w:rsidRPr="00CE2307">
              <w:rPr>
                <w:lang w:val="en-GB" w:eastAsia="zh-CN"/>
              </w:rPr>
              <w:t>O.Internal</w:t>
            </w:r>
            <w:proofErr w:type="spellEnd"/>
            <w:r w:rsidRPr="00CE2307">
              <w:rPr>
                <w:lang w:val="en-GB" w:eastAsia="zh-CN"/>
              </w:rPr>
              <w:t>-Monitor</w:t>
            </w:r>
          </w:p>
          <w:p w14:paraId="58B33ADC" w14:textId="3893F540" w:rsidR="005A6559" w:rsidRDefault="005A6559" w:rsidP="005A6559">
            <w:pPr>
              <w:spacing w:after="0"/>
              <w:rPr>
                <w:lang w:val="en-GB" w:eastAsia="zh-CN"/>
              </w:rPr>
            </w:pPr>
            <w:proofErr w:type="spellStart"/>
            <w:r>
              <w:rPr>
                <w:lang w:val="en-GB" w:eastAsia="zh-CN"/>
              </w:rPr>
              <w:t>O.Maintain</w:t>
            </w:r>
            <w:proofErr w:type="spellEnd"/>
            <w:r>
              <w:rPr>
                <w:lang w:val="en-GB" w:eastAsia="zh-CN"/>
              </w:rPr>
              <w:t>-Security</w:t>
            </w:r>
          </w:p>
        </w:tc>
        <w:tc>
          <w:tcPr>
            <w:tcW w:w="4811" w:type="dxa"/>
            <w:shd w:val="clear" w:color="auto" w:fill="auto"/>
          </w:tcPr>
          <w:p w14:paraId="6EE5F225" w14:textId="15D2ECE2" w:rsidR="005A6559" w:rsidRDefault="005A6559" w:rsidP="005A6559">
            <w:pPr>
              <w:spacing w:after="200"/>
              <w:rPr>
                <w:lang w:val="en-GB" w:eastAsia="zh-CN"/>
              </w:rPr>
            </w:pPr>
            <w:r w:rsidRPr="00170FD2">
              <w:rPr>
                <w:lang w:val="en-GB" w:eastAsia="zh-CN"/>
              </w:rPr>
              <w:t>The combination of structural, technical and organizational measures detects unauthorized access and allow for appropriate response on any threat.</w:t>
            </w:r>
          </w:p>
        </w:tc>
      </w:tr>
      <w:tr w:rsidR="005A6559" w:rsidRPr="002B7C09" w14:paraId="2A2B847D" w14:textId="77777777" w:rsidTr="00875244">
        <w:tc>
          <w:tcPr>
            <w:tcW w:w="2204" w:type="dxa"/>
            <w:shd w:val="clear" w:color="auto" w:fill="auto"/>
          </w:tcPr>
          <w:p w14:paraId="0047D30E" w14:textId="50D8651D" w:rsidR="005A6559" w:rsidRPr="00CE2307" w:rsidRDefault="005A6559" w:rsidP="005A6559">
            <w:pPr>
              <w:spacing w:after="200"/>
              <w:rPr>
                <w:lang w:val="en-GB" w:eastAsia="zh-CN"/>
              </w:rPr>
            </w:pPr>
            <w:proofErr w:type="spellStart"/>
            <w:r w:rsidRPr="00CE2307">
              <w:rPr>
                <w:lang w:val="en-GB" w:eastAsia="zh-CN"/>
              </w:rPr>
              <w:t>T.Rugged</w:t>
            </w:r>
            <w:proofErr w:type="spellEnd"/>
            <w:r w:rsidRPr="00CE2307">
              <w:rPr>
                <w:lang w:val="en-GB" w:eastAsia="zh-CN"/>
              </w:rPr>
              <w:t>-Theft</w:t>
            </w:r>
          </w:p>
        </w:tc>
        <w:tc>
          <w:tcPr>
            <w:tcW w:w="2731" w:type="dxa"/>
            <w:shd w:val="clear" w:color="auto" w:fill="auto"/>
          </w:tcPr>
          <w:p w14:paraId="5A1B73AD" w14:textId="0EA5BC3D" w:rsidR="005A6559" w:rsidRDefault="005A6559" w:rsidP="005A6559">
            <w:pPr>
              <w:spacing w:after="0"/>
              <w:rPr>
                <w:lang w:val="en-GB" w:eastAsia="zh-CN"/>
              </w:rPr>
            </w:pPr>
            <w:proofErr w:type="spellStart"/>
            <w:r w:rsidRPr="005A6559">
              <w:rPr>
                <w:lang w:val="en-GB" w:eastAsia="zh-CN"/>
              </w:rPr>
              <w:t>O.Security</w:t>
            </w:r>
            <w:proofErr w:type="spellEnd"/>
            <w:r w:rsidRPr="005A6559">
              <w:rPr>
                <w:lang w:val="en-GB" w:eastAsia="zh-CN"/>
              </w:rPr>
              <w:t>-Documentation</w:t>
            </w:r>
          </w:p>
          <w:p w14:paraId="7B5A4309" w14:textId="3DA81367" w:rsidR="005A6559" w:rsidRDefault="005A6559" w:rsidP="005A6559">
            <w:pPr>
              <w:spacing w:after="0"/>
              <w:rPr>
                <w:lang w:val="en-GB" w:eastAsia="zh-CN"/>
              </w:rPr>
            </w:pPr>
            <w:proofErr w:type="spellStart"/>
            <w:r w:rsidRPr="00CE2307">
              <w:rPr>
                <w:lang w:val="en-GB" w:eastAsia="zh-CN"/>
              </w:rPr>
              <w:t>O.Physical</w:t>
            </w:r>
            <w:proofErr w:type="spellEnd"/>
            <w:r w:rsidRPr="00CE2307">
              <w:rPr>
                <w:lang w:val="en-GB" w:eastAsia="zh-CN"/>
              </w:rPr>
              <w:t>-Access</w:t>
            </w:r>
          </w:p>
          <w:p w14:paraId="50CAB352" w14:textId="77777777" w:rsidR="005A6559" w:rsidRPr="00CE2307" w:rsidRDefault="005A6559" w:rsidP="005A6559">
            <w:pPr>
              <w:spacing w:after="0"/>
              <w:rPr>
                <w:lang w:val="en-GB" w:eastAsia="zh-CN"/>
              </w:rPr>
            </w:pPr>
            <w:proofErr w:type="spellStart"/>
            <w:r w:rsidRPr="00CE2307">
              <w:rPr>
                <w:lang w:val="en-GB" w:eastAsia="zh-CN"/>
              </w:rPr>
              <w:t>O.Security</w:t>
            </w:r>
            <w:proofErr w:type="spellEnd"/>
            <w:r w:rsidRPr="00CE2307">
              <w:rPr>
                <w:lang w:val="en-GB" w:eastAsia="zh-CN"/>
              </w:rPr>
              <w:t>-Control</w:t>
            </w:r>
          </w:p>
          <w:p w14:paraId="0B4E1ECB" w14:textId="77777777" w:rsidR="005A6559" w:rsidRPr="00CE2307" w:rsidRDefault="005A6559" w:rsidP="005A6559">
            <w:pPr>
              <w:spacing w:after="0"/>
              <w:rPr>
                <w:lang w:val="en-GB" w:eastAsia="zh-CN"/>
              </w:rPr>
            </w:pPr>
            <w:proofErr w:type="spellStart"/>
            <w:r w:rsidRPr="00CE2307">
              <w:rPr>
                <w:lang w:val="en-GB" w:eastAsia="zh-CN"/>
              </w:rPr>
              <w:t>O.Alarm</w:t>
            </w:r>
            <w:proofErr w:type="spellEnd"/>
            <w:r w:rsidRPr="00CE2307">
              <w:rPr>
                <w:lang w:val="en-GB" w:eastAsia="zh-CN"/>
              </w:rPr>
              <w:t>-Response</w:t>
            </w:r>
          </w:p>
          <w:p w14:paraId="4F000898" w14:textId="77777777" w:rsidR="005A6559" w:rsidRPr="00CE2307" w:rsidRDefault="005A6559" w:rsidP="005A6559">
            <w:pPr>
              <w:spacing w:after="0"/>
              <w:rPr>
                <w:lang w:val="en-GB" w:eastAsia="zh-CN"/>
              </w:rPr>
            </w:pPr>
            <w:proofErr w:type="spellStart"/>
            <w:r w:rsidRPr="00CE2307">
              <w:rPr>
                <w:lang w:val="en-GB" w:eastAsia="zh-CN"/>
              </w:rPr>
              <w:t>O.Internal</w:t>
            </w:r>
            <w:proofErr w:type="spellEnd"/>
            <w:r w:rsidRPr="00CE2307">
              <w:rPr>
                <w:lang w:val="en-GB" w:eastAsia="zh-CN"/>
              </w:rPr>
              <w:t>-Monitor</w:t>
            </w:r>
          </w:p>
          <w:p w14:paraId="5E78628D" w14:textId="589AC1F2" w:rsidR="005A6559" w:rsidRDefault="00794D4E" w:rsidP="00794D4E">
            <w:pPr>
              <w:spacing w:after="0"/>
              <w:rPr>
                <w:lang w:val="en-GB" w:eastAsia="zh-CN"/>
              </w:rPr>
            </w:pPr>
            <w:proofErr w:type="spellStart"/>
            <w:r>
              <w:rPr>
                <w:lang w:val="en-GB" w:eastAsia="zh-CN"/>
              </w:rPr>
              <w:t>O.Maintain</w:t>
            </w:r>
            <w:proofErr w:type="spellEnd"/>
            <w:r>
              <w:rPr>
                <w:lang w:val="en-GB" w:eastAsia="zh-CN"/>
              </w:rPr>
              <w:t>-Security</w:t>
            </w:r>
          </w:p>
        </w:tc>
        <w:tc>
          <w:tcPr>
            <w:tcW w:w="4811" w:type="dxa"/>
            <w:shd w:val="clear" w:color="auto" w:fill="auto"/>
          </w:tcPr>
          <w:p w14:paraId="4B69AA58" w14:textId="54E4394E" w:rsidR="005A6559" w:rsidRDefault="005A6559" w:rsidP="005A6559">
            <w:pPr>
              <w:spacing w:after="200"/>
              <w:rPr>
                <w:lang w:val="en-GB" w:eastAsia="zh-CN"/>
              </w:rPr>
            </w:pPr>
            <w:r w:rsidRPr="00170FD2">
              <w:rPr>
                <w:lang w:val="en-GB" w:eastAsia="zh-CN"/>
              </w:rPr>
              <w:t>The combination of structural, technical and organizational measures detects unauthorized access and allow for appropriate response on any threats.</w:t>
            </w:r>
          </w:p>
        </w:tc>
      </w:tr>
      <w:tr w:rsidR="005A6559" w:rsidRPr="002B7C09" w14:paraId="13EC85F4" w14:textId="77777777" w:rsidTr="00875244">
        <w:tc>
          <w:tcPr>
            <w:tcW w:w="2204" w:type="dxa"/>
            <w:shd w:val="clear" w:color="auto" w:fill="auto"/>
          </w:tcPr>
          <w:p w14:paraId="62867517" w14:textId="480CB520" w:rsidR="005A6559" w:rsidRPr="00CE2307" w:rsidRDefault="005A6559" w:rsidP="005A6559">
            <w:pPr>
              <w:spacing w:after="200"/>
              <w:rPr>
                <w:lang w:val="en-GB" w:eastAsia="zh-CN"/>
              </w:rPr>
            </w:pPr>
            <w:proofErr w:type="spellStart"/>
            <w:r w:rsidRPr="00CE2307">
              <w:rPr>
                <w:lang w:val="en-GB" w:eastAsia="zh-CN"/>
              </w:rPr>
              <w:t>T.Computer</w:t>
            </w:r>
            <w:proofErr w:type="spellEnd"/>
            <w:r w:rsidRPr="00CE2307">
              <w:rPr>
                <w:lang w:val="en-GB" w:eastAsia="zh-CN"/>
              </w:rPr>
              <w:t>-Net</w:t>
            </w:r>
          </w:p>
        </w:tc>
        <w:tc>
          <w:tcPr>
            <w:tcW w:w="2731" w:type="dxa"/>
            <w:shd w:val="clear" w:color="auto" w:fill="auto"/>
          </w:tcPr>
          <w:p w14:paraId="0A4F52B1" w14:textId="77777777" w:rsidR="005A6559" w:rsidRDefault="005A6559" w:rsidP="005A6559">
            <w:pPr>
              <w:spacing w:after="0"/>
              <w:rPr>
                <w:lang w:val="en-GB" w:eastAsia="zh-CN"/>
              </w:rPr>
            </w:pPr>
            <w:proofErr w:type="spellStart"/>
            <w:r w:rsidRPr="00B60366">
              <w:rPr>
                <w:lang w:val="en-GB"/>
              </w:rPr>
              <w:t>O</w:t>
            </w:r>
            <w:r w:rsidRPr="00B60366">
              <w:rPr>
                <w:lang w:val="en-GB" w:eastAsia="zh-CN"/>
              </w:rPr>
              <w:t>.Security</w:t>
            </w:r>
            <w:proofErr w:type="spellEnd"/>
            <w:r w:rsidRPr="00B60366">
              <w:rPr>
                <w:lang w:val="en-GB" w:eastAsia="zh-CN"/>
              </w:rPr>
              <w:t>-Documentation</w:t>
            </w:r>
          </w:p>
          <w:p w14:paraId="23523CFF" w14:textId="77777777" w:rsidR="005A6559" w:rsidRDefault="005A6559" w:rsidP="005A6559">
            <w:pPr>
              <w:spacing w:after="0"/>
              <w:rPr>
                <w:lang w:val="en-GB" w:eastAsia="zh-CN"/>
              </w:rPr>
            </w:pPr>
            <w:proofErr w:type="spellStart"/>
            <w:r>
              <w:rPr>
                <w:lang w:val="en-GB" w:eastAsia="zh-CN"/>
              </w:rPr>
              <w:t>O.Internal</w:t>
            </w:r>
            <w:proofErr w:type="spellEnd"/>
            <w:r>
              <w:rPr>
                <w:lang w:val="en-GB" w:eastAsia="zh-CN"/>
              </w:rPr>
              <w:t>-Monitor</w:t>
            </w:r>
          </w:p>
          <w:p w14:paraId="631BDFB8" w14:textId="77777777" w:rsidR="005A6559" w:rsidRDefault="005A6559" w:rsidP="005A6559">
            <w:pPr>
              <w:spacing w:after="0"/>
              <w:rPr>
                <w:lang w:val="en-GB" w:eastAsia="zh-CN"/>
              </w:rPr>
            </w:pPr>
            <w:proofErr w:type="spellStart"/>
            <w:r>
              <w:rPr>
                <w:lang w:val="en-GB" w:eastAsia="zh-CN"/>
              </w:rPr>
              <w:t>O.Maintain</w:t>
            </w:r>
            <w:proofErr w:type="spellEnd"/>
            <w:r>
              <w:rPr>
                <w:lang w:val="en-GB" w:eastAsia="zh-CN"/>
              </w:rPr>
              <w:t>-Security</w:t>
            </w:r>
          </w:p>
          <w:p w14:paraId="660171A7" w14:textId="2966AD87" w:rsidR="005A6559" w:rsidRDefault="005A6559" w:rsidP="005A6559">
            <w:pPr>
              <w:spacing w:after="0"/>
              <w:rPr>
                <w:lang w:val="en-GB" w:eastAsia="zh-CN"/>
              </w:rPr>
            </w:pPr>
            <w:proofErr w:type="spellStart"/>
            <w:r w:rsidRPr="00B60366">
              <w:rPr>
                <w:lang w:val="en-GB" w:eastAsia="zh-CN"/>
              </w:rPr>
              <w:t>O.Logical</w:t>
            </w:r>
            <w:proofErr w:type="spellEnd"/>
            <w:r w:rsidRPr="00B60366">
              <w:rPr>
                <w:lang w:val="en-GB" w:eastAsia="zh-CN"/>
              </w:rPr>
              <w:t xml:space="preserve">-Access </w:t>
            </w:r>
          </w:p>
          <w:p w14:paraId="274E8421" w14:textId="77777777" w:rsidR="005A6559" w:rsidRDefault="005A6559" w:rsidP="005A6559">
            <w:pPr>
              <w:spacing w:after="0"/>
              <w:rPr>
                <w:lang w:val="en-GB" w:eastAsia="zh-CN"/>
              </w:rPr>
            </w:pPr>
            <w:proofErr w:type="spellStart"/>
            <w:r>
              <w:rPr>
                <w:lang w:val="en-GB" w:eastAsia="zh-CN"/>
              </w:rPr>
              <w:t>O.Logical</w:t>
            </w:r>
            <w:proofErr w:type="spellEnd"/>
            <w:r>
              <w:rPr>
                <w:lang w:val="en-GB" w:eastAsia="zh-CN"/>
              </w:rPr>
              <w:t>-Operation</w:t>
            </w:r>
          </w:p>
          <w:p w14:paraId="5B46F0B6" w14:textId="305E28C3" w:rsidR="005A6559" w:rsidRDefault="005A6559" w:rsidP="005A6559">
            <w:pPr>
              <w:spacing w:after="0"/>
              <w:rPr>
                <w:lang w:val="en-GB"/>
              </w:rPr>
            </w:pPr>
            <w:proofErr w:type="spellStart"/>
            <w:r w:rsidRPr="00B60366">
              <w:rPr>
                <w:lang w:val="en-GB" w:eastAsia="zh-CN"/>
              </w:rPr>
              <w:t>O.Staff</w:t>
            </w:r>
            <w:proofErr w:type="spellEnd"/>
            <w:r w:rsidRPr="00B60366">
              <w:rPr>
                <w:lang w:val="en-GB" w:eastAsia="zh-CN"/>
              </w:rPr>
              <w:t>-Engagement</w:t>
            </w:r>
          </w:p>
        </w:tc>
        <w:tc>
          <w:tcPr>
            <w:tcW w:w="4811" w:type="dxa"/>
            <w:shd w:val="clear" w:color="auto" w:fill="auto"/>
          </w:tcPr>
          <w:p w14:paraId="4B8D4B89" w14:textId="52775AF9" w:rsidR="005A6559" w:rsidRDefault="005A6559" w:rsidP="005A6559">
            <w:pPr>
              <w:spacing w:after="200"/>
              <w:rPr>
                <w:lang w:val="en-GB" w:eastAsia="zh-CN"/>
              </w:rPr>
            </w:pPr>
            <w:r w:rsidRPr="00170FD2">
              <w:rPr>
                <w:lang w:val="en-GB" w:eastAsia="zh-CN"/>
              </w:rPr>
              <w:t>The automated measures and the control and verification procedures avoid accidental changes of sensitive items.</w:t>
            </w:r>
          </w:p>
        </w:tc>
      </w:tr>
      <w:tr w:rsidR="005A6559" w:rsidRPr="002B7C09" w14:paraId="190F48FC" w14:textId="77777777" w:rsidTr="00875244">
        <w:tc>
          <w:tcPr>
            <w:tcW w:w="2204" w:type="dxa"/>
            <w:shd w:val="clear" w:color="auto" w:fill="auto"/>
          </w:tcPr>
          <w:p w14:paraId="258D8FA6" w14:textId="4B574DE0" w:rsidR="005A6559" w:rsidRPr="00CE2307" w:rsidRDefault="005A6559" w:rsidP="005A6559">
            <w:pPr>
              <w:spacing w:after="200"/>
              <w:rPr>
                <w:lang w:val="en-GB" w:eastAsia="zh-CN"/>
              </w:rPr>
            </w:pPr>
            <w:proofErr w:type="spellStart"/>
            <w:r w:rsidRPr="00CE2307">
              <w:rPr>
                <w:lang w:val="en-GB" w:eastAsia="zh-CN"/>
              </w:rPr>
              <w:t>T.Accidental</w:t>
            </w:r>
            <w:proofErr w:type="spellEnd"/>
            <w:r w:rsidRPr="00CE2307">
              <w:rPr>
                <w:lang w:val="en-GB" w:eastAsia="zh-CN"/>
              </w:rPr>
              <w:t>-Change</w:t>
            </w:r>
          </w:p>
        </w:tc>
        <w:tc>
          <w:tcPr>
            <w:tcW w:w="2731" w:type="dxa"/>
            <w:shd w:val="clear" w:color="auto" w:fill="auto"/>
          </w:tcPr>
          <w:p w14:paraId="2B01DE50" w14:textId="77777777" w:rsidR="005A6559" w:rsidRPr="004C4E29" w:rsidRDefault="005A6559" w:rsidP="005A6559">
            <w:pPr>
              <w:spacing w:after="0"/>
              <w:rPr>
                <w:lang w:val="en-GB" w:eastAsia="zh-CN"/>
              </w:rPr>
            </w:pPr>
            <w:proofErr w:type="spellStart"/>
            <w:r w:rsidRPr="004C4E29">
              <w:rPr>
                <w:lang w:val="en-GB" w:eastAsia="zh-CN"/>
              </w:rPr>
              <w:t>O.Acceptance</w:t>
            </w:r>
            <w:proofErr w:type="spellEnd"/>
            <w:r w:rsidRPr="004C4E29">
              <w:rPr>
                <w:lang w:val="en-GB" w:eastAsia="zh-CN"/>
              </w:rPr>
              <w:t>-Test</w:t>
            </w:r>
          </w:p>
          <w:p w14:paraId="01BA6381" w14:textId="77777777" w:rsidR="005A6559" w:rsidRPr="004C4E29" w:rsidRDefault="005A6559" w:rsidP="005A6559">
            <w:pPr>
              <w:spacing w:after="0"/>
              <w:rPr>
                <w:lang w:val="en-GB" w:eastAsia="zh-CN"/>
              </w:rPr>
            </w:pPr>
            <w:proofErr w:type="spellStart"/>
            <w:r w:rsidRPr="004C4E29">
              <w:rPr>
                <w:lang w:val="en-GB" w:eastAsia="zh-CN"/>
              </w:rPr>
              <w:t>O.Config</w:t>
            </w:r>
            <w:proofErr w:type="spellEnd"/>
            <w:r w:rsidRPr="004C4E29">
              <w:rPr>
                <w:lang w:val="en-GB" w:eastAsia="zh-CN"/>
              </w:rPr>
              <w:t>-Items</w:t>
            </w:r>
          </w:p>
          <w:p w14:paraId="6688076E" w14:textId="77777777" w:rsidR="005A6559" w:rsidRPr="004C4E29" w:rsidRDefault="005A6559" w:rsidP="005A6559">
            <w:pPr>
              <w:spacing w:after="0"/>
              <w:rPr>
                <w:lang w:val="en-GB" w:eastAsia="zh-CN"/>
              </w:rPr>
            </w:pPr>
            <w:proofErr w:type="spellStart"/>
            <w:r w:rsidRPr="004C4E29">
              <w:rPr>
                <w:lang w:val="en-GB" w:eastAsia="zh-CN"/>
              </w:rPr>
              <w:t>O.Config</w:t>
            </w:r>
            <w:proofErr w:type="spellEnd"/>
            <w:r w:rsidRPr="004C4E29">
              <w:rPr>
                <w:lang w:val="en-GB" w:eastAsia="zh-CN"/>
              </w:rPr>
              <w:t>-Process</w:t>
            </w:r>
          </w:p>
          <w:p w14:paraId="0B91F051" w14:textId="77777777" w:rsidR="005A6559" w:rsidRPr="004C4E29" w:rsidRDefault="005A6559" w:rsidP="005A6559">
            <w:pPr>
              <w:spacing w:after="0"/>
              <w:rPr>
                <w:lang w:val="en-GB" w:eastAsia="zh-CN"/>
              </w:rPr>
            </w:pPr>
            <w:proofErr w:type="spellStart"/>
            <w:r w:rsidRPr="004C4E29">
              <w:rPr>
                <w:lang w:val="en-GB" w:eastAsia="zh-CN"/>
              </w:rPr>
              <w:t>O.Logical</w:t>
            </w:r>
            <w:proofErr w:type="spellEnd"/>
            <w:r w:rsidRPr="004C4E29">
              <w:rPr>
                <w:lang w:val="en-GB" w:eastAsia="zh-CN"/>
              </w:rPr>
              <w:t>-Access</w:t>
            </w:r>
          </w:p>
          <w:p w14:paraId="78BD0660" w14:textId="77777777" w:rsidR="005A6559" w:rsidRPr="004C4E29" w:rsidRDefault="005A6559" w:rsidP="005A6559">
            <w:pPr>
              <w:spacing w:after="0"/>
              <w:rPr>
                <w:lang w:val="en-GB" w:eastAsia="zh-CN"/>
              </w:rPr>
            </w:pPr>
            <w:proofErr w:type="spellStart"/>
            <w:r w:rsidRPr="004C4E29">
              <w:rPr>
                <w:lang w:val="en-GB" w:eastAsia="zh-CN"/>
              </w:rPr>
              <w:t>O.Physical</w:t>
            </w:r>
            <w:proofErr w:type="spellEnd"/>
            <w:r w:rsidRPr="004C4E29">
              <w:rPr>
                <w:lang w:val="en-GB" w:eastAsia="zh-CN"/>
              </w:rPr>
              <w:t>-Access</w:t>
            </w:r>
          </w:p>
          <w:p w14:paraId="06AA7E80" w14:textId="77777777" w:rsidR="005A6559" w:rsidRPr="004C4E29" w:rsidRDefault="005A6559" w:rsidP="005A6559">
            <w:pPr>
              <w:spacing w:after="0"/>
              <w:rPr>
                <w:lang w:val="en-GB" w:eastAsia="zh-CN"/>
              </w:rPr>
            </w:pPr>
            <w:proofErr w:type="spellStart"/>
            <w:r w:rsidRPr="004C4E29">
              <w:rPr>
                <w:lang w:val="en-GB" w:eastAsia="zh-CN"/>
              </w:rPr>
              <w:t>O.Staff</w:t>
            </w:r>
            <w:proofErr w:type="spellEnd"/>
            <w:r w:rsidRPr="004C4E29">
              <w:rPr>
                <w:lang w:val="en-GB" w:eastAsia="zh-CN"/>
              </w:rPr>
              <w:t>-Engagement</w:t>
            </w:r>
          </w:p>
          <w:p w14:paraId="42CCA174" w14:textId="55C39E16" w:rsidR="005A6559" w:rsidRDefault="005A6559" w:rsidP="005A6559">
            <w:pPr>
              <w:spacing w:after="200"/>
              <w:rPr>
                <w:lang w:val="en-GB" w:eastAsia="zh-CN"/>
              </w:rPr>
            </w:pPr>
            <w:proofErr w:type="spellStart"/>
            <w:r w:rsidRPr="004C4E29">
              <w:rPr>
                <w:lang w:val="en-GB" w:eastAsia="zh-CN"/>
              </w:rPr>
              <w:t>O.Zero</w:t>
            </w:r>
            <w:proofErr w:type="spellEnd"/>
            <w:r w:rsidRPr="004C4E29">
              <w:rPr>
                <w:lang w:val="en-GB" w:eastAsia="zh-CN"/>
              </w:rPr>
              <w:t>-Balance</w:t>
            </w:r>
          </w:p>
        </w:tc>
        <w:tc>
          <w:tcPr>
            <w:tcW w:w="4811" w:type="dxa"/>
            <w:shd w:val="clear" w:color="auto" w:fill="auto"/>
          </w:tcPr>
          <w:p w14:paraId="3F5ACA4A" w14:textId="47E9E30A" w:rsidR="005A6559" w:rsidRDefault="005A6559" w:rsidP="005A6559">
            <w:pPr>
              <w:spacing w:after="200"/>
              <w:rPr>
                <w:lang w:val="en-GB" w:eastAsia="zh-CN"/>
              </w:rPr>
            </w:pPr>
            <w:r w:rsidRPr="00170FD2">
              <w:rPr>
                <w:lang w:val="en-GB" w:eastAsia="zh-CN"/>
              </w:rPr>
              <w:t>Physical and logical access control limits the access to sensitive data to authorized persons. In addition, organizational measures prevent uncontrolled access to products or product related items.</w:t>
            </w:r>
          </w:p>
        </w:tc>
      </w:tr>
      <w:tr w:rsidR="005A6559" w:rsidRPr="002B7C09" w14:paraId="0953A37F" w14:textId="77777777" w:rsidTr="00875244">
        <w:tc>
          <w:tcPr>
            <w:tcW w:w="2204" w:type="dxa"/>
            <w:shd w:val="clear" w:color="auto" w:fill="auto"/>
          </w:tcPr>
          <w:p w14:paraId="46CBD5E6" w14:textId="77AAB2B2" w:rsidR="005A6559" w:rsidRPr="00CE2307" w:rsidRDefault="005A6559" w:rsidP="005A6559">
            <w:pPr>
              <w:spacing w:after="200"/>
              <w:rPr>
                <w:lang w:val="en-GB" w:eastAsia="zh-CN"/>
              </w:rPr>
            </w:pPr>
            <w:proofErr w:type="spellStart"/>
            <w:r w:rsidRPr="00CE2307">
              <w:rPr>
                <w:lang w:val="en-GB" w:eastAsia="zh-CN"/>
              </w:rPr>
              <w:lastRenderedPageBreak/>
              <w:t>T.Unauthorised</w:t>
            </w:r>
            <w:proofErr w:type="spellEnd"/>
            <w:r w:rsidRPr="00CE2307">
              <w:rPr>
                <w:lang w:val="en-GB" w:eastAsia="zh-CN"/>
              </w:rPr>
              <w:t>-Staff</w:t>
            </w:r>
          </w:p>
        </w:tc>
        <w:tc>
          <w:tcPr>
            <w:tcW w:w="2731" w:type="dxa"/>
            <w:shd w:val="clear" w:color="auto" w:fill="auto"/>
          </w:tcPr>
          <w:p w14:paraId="6F8730AD" w14:textId="77777777" w:rsidR="005A6559" w:rsidRPr="004C4E29" w:rsidRDefault="005A6559" w:rsidP="005A6559">
            <w:pPr>
              <w:spacing w:after="0"/>
              <w:rPr>
                <w:lang w:val="en-GB" w:eastAsia="zh-CN"/>
              </w:rPr>
            </w:pPr>
            <w:proofErr w:type="spellStart"/>
            <w:r w:rsidRPr="004C4E29">
              <w:rPr>
                <w:lang w:val="en-GB" w:eastAsia="zh-CN"/>
              </w:rPr>
              <w:t>O.Alarm</w:t>
            </w:r>
            <w:proofErr w:type="spellEnd"/>
            <w:r w:rsidRPr="004C4E29">
              <w:rPr>
                <w:lang w:val="en-GB" w:eastAsia="zh-CN"/>
              </w:rPr>
              <w:t>-Response</w:t>
            </w:r>
          </w:p>
          <w:p w14:paraId="306359AE" w14:textId="77777777" w:rsidR="005A6559" w:rsidRPr="004C4E29" w:rsidRDefault="005A6559" w:rsidP="005A6559">
            <w:pPr>
              <w:spacing w:after="0"/>
              <w:rPr>
                <w:lang w:val="en-GB" w:eastAsia="zh-CN"/>
              </w:rPr>
            </w:pPr>
            <w:proofErr w:type="spellStart"/>
            <w:r w:rsidRPr="004C4E29">
              <w:rPr>
                <w:lang w:val="en-GB" w:eastAsia="zh-CN"/>
              </w:rPr>
              <w:t>O.Control</w:t>
            </w:r>
            <w:proofErr w:type="spellEnd"/>
            <w:r w:rsidRPr="004C4E29">
              <w:rPr>
                <w:lang w:val="en-GB" w:eastAsia="zh-CN"/>
              </w:rPr>
              <w:t>-Scrap</w:t>
            </w:r>
          </w:p>
          <w:p w14:paraId="6E74335D" w14:textId="77777777" w:rsidR="005A6559" w:rsidRPr="004C4E29" w:rsidRDefault="005A6559" w:rsidP="005A6559">
            <w:pPr>
              <w:spacing w:after="0"/>
              <w:rPr>
                <w:lang w:val="en-GB" w:eastAsia="zh-CN"/>
              </w:rPr>
            </w:pPr>
            <w:proofErr w:type="spellStart"/>
            <w:r w:rsidRPr="004C4E29">
              <w:rPr>
                <w:lang w:val="en-GB" w:eastAsia="zh-CN"/>
              </w:rPr>
              <w:t>O.Internal</w:t>
            </w:r>
            <w:proofErr w:type="spellEnd"/>
            <w:r w:rsidRPr="004C4E29">
              <w:rPr>
                <w:lang w:val="en-GB" w:eastAsia="zh-CN"/>
              </w:rPr>
              <w:t>-Monitor</w:t>
            </w:r>
          </w:p>
          <w:p w14:paraId="7AE357BD" w14:textId="77777777" w:rsidR="005A6559" w:rsidRPr="004C4E29" w:rsidRDefault="005A6559" w:rsidP="005A6559">
            <w:pPr>
              <w:spacing w:after="0"/>
              <w:rPr>
                <w:lang w:val="en-GB" w:eastAsia="zh-CN"/>
              </w:rPr>
            </w:pPr>
            <w:proofErr w:type="spellStart"/>
            <w:r w:rsidRPr="004C4E29">
              <w:rPr>
                <w:lang w:val="en-GB" w:eastAsia="zh-CN"/>
              </w:rPr>
              <w:t>O.Logical</w:t>
            </w:r>
            <w:proofErr w:type="spellEnd"/>
            <w:r w:rsidRPr="004C4E29">
              <w:rPr>
                <w:lang w:val="en-GB" w:eastAsia="zh-CN"/>
              </w:rPr>
              <w:t>-Access</w:t>
            </w:r>
          </w:p>
          <w:p w14:paraId="7EA9EFA8" w14:textId="77777777" w:rsidR="005A6559" w:rsidRPr="004C4E29" w:rsidRDefault="005A6559" w:rsidP="005A6559">
            <w:pPr>
              <w:spacing w:after="0"/>
              <w:rPr>
                <w:lang w:val="en-GB" w:eastAsia="zh-CN"/>
              </w:rPr>
            </w:pPr>
            <w:proofErr w:type="spellStart"/>
            <w:r w:rsidRPr="004C4E29">
              <w:rPr>
                <w:lang w:val="en-GB" w:eastAsia="zh-CN"/>
              </w:rPr>
              <w:t>O.Logical</w:t>
            </w:r>
            <w:proofErr w:type="spellEnd"/>
            <w:r w:rsidRPr="004C4E29">
              <w:rPr>
                <w:lang w:val="en-GB" w:eastAsia="zh-CN"/>
              </w:rPr>
              <w:t>-Operation</w:t>
            </w:r>
          </w:p>
          <w:p w14:paraId="585C05ED" w14:textId="77777777" w:rsidR="005A6559" w:rsidRPr="004C4E29" w:rsidRDefault="005A6559" w:rsidP="005A6559">
            <w:pPr>
              <w:spacing w:after="0"/>
              <w:rPr>
                <w:lang w:val="en-GB" w:eastAsia="zh-CN"/>
              </w:rPr>
            </w:pPr>
            <w:proofErr w:type="spellStart"/>
            <w:r w:rsidRPr="004C4E29">
              <w:rPr>
                <w:lang w:val="en-GB" w:eastAsia="zh-CN"/>
              </w:rPr>
              <w:t>O.Maintain</w:t>
            </w:r>
            <w:proofErr w:type="spellEnd"/>
            <w:r w:rsidRPr="004C4E29">
              <w:rPr>
                <w:lang w:val="en-GB" w:eastAsia="zh-CN"/>
              </w:rPr>
              <w:t>-Security</w:t>
            </w:r>
          </w:p>
          <w:p w14:paraId="5D5C45B7" w14:textId="77777777" w:rsidR="005A6559" w:rsidRPr="004C4E29" w:rsidRDefault="005A6559" w:rsidP="005A6559">
            <w:pPr>
              <w:spacing w:after="0"/>
              <w:rPr>
                <w:lang w:val="en-GB" w:eastAsia="zh-CN"/>
              </w:rPr>
            </w:pPr>
            <w:proofErr w:type="spellStart"/>
            <w:r w:rsidRPr="004C4E29">
              <w:rPr>
                <w:lang w:val="en-GB" w:eastAsia="zh-CN"/>
              </w:rPr>
              <w:t>O.Physical</w:t>
            </w:r>
            <w:proofErr w:type="spellEnd"/>
            <w:r w:rsidRPr="004C4E29">
              <w:rPr>
                <w:lang w:val="en-GB" w:eastAsia="zh-CN"/>
              </w:rPr>
              <w:t>-Access</w:t>
            </w:r>
          </w:p>
          <w:p w14:paraId="37EB578C" w14:textId="77777777" w:rsidR="005A6559" w:rsidRPr="004C4E29" w:rsidRDefault="005A6559" w:rsidP="005A6559">
            <w:pPr>
              <w:spacing w:after="0"/>
              <w:rPr>
                <w:lang w:val="en-GB" w:eastAsia="zh-CN"/>
              </w:rPr>
            </w:pPr>
            <w:proofErr w:type="spellStart"/>
            <w:r w:rsidRPr="004C4E29">
              <w:rPr>
                <w:lang w:val="en-GB" w:eastAsia="zh-CN"/>
              </w:rPr>
              <w:t>O.Security</w:t>
            </w:r>
            <w:proofErr w:type="spellEnd"/>
            <w:r w:rsidRPr="004C4E29">
              <w:rPr>
                <w:lang w:val="en-GB" w:eastAsia="zh-CN"/>
              </w:rPr>
              <w:t>-Control</w:t>
            </w:r>
          </w:p>
          <w:p w14:paraId="5A8A5612" w14:textId="77777777" w:rsidR="005A6559" w:rsidRPr="004C4E29" w:rsidRDefault="005A6559" w:rsidP="005A6559">
            <w:pPr>
              <w:spacing w:after="0"/>
              <w:rPr>
                <w:lang w:val="en-GB" w:eastAsia="zh-CN"/>
              </w:rPr>
            </w:pPr>
            <w:proofErr w:type="spellStart"/>
            <w:r w:rsidRPr="004C4E29">
              <w:rPr>
                <w:lang w:val="en-GB" w:eastAsia="zh-CN"/>
              </w:rPr>
              <w:t>O.Staff</w:t>
            </w:r>
            <w:proofErr w:type="spellEnd"/>
            <w:r w:rsidRPr="004C4E29">
              <w:rPr>
                <w:lang w:val="en-GB" w:eastAsia="zh-CN"/>
              </w:rPr>
              <w:t>-Engagement</w:t>
            </w:r>
          </w:p>
          <w:p w14:paraId="14D9BFE2" w14:textId="0814E3EF" w:rsidR="005A6559" w:rsidRDefault="005A6559" w:rsidP="005A6559">
            <w:pPr>
              <w:spacing w:after="200"/>
              <w:rPr>
                <w:lang w:val="en-GB" w:eastAsia="zh-CN"/>
              </w:rPr>
            </w:pPr>
            <w:proofErr w:type="spellStart"/>
            <w:r w:rsidRPr="004C4E29">
              <w:rPr>
                <w:lang w:val="en-GB" w:eastAsia="zh-CN"/>
              </w:rPr>
              <w:t>O.Zero</w:t>
            </w:r>
            <w:proofErr w:type="spellEnd"/>
            <w:r w:rsidRPr="004C4E29">
              <w:rPr>
                <w:lang w:val="en-GB" w:eastAsia="zh-CN"/>
              </w:rPr>
              <w:t>-Balance</w:t>
            </w:r>
            <w:r w:rsidRPr="004C4E29" w:rsidDel="0058418B">
              <w:rPr>
                <w:lang w:val="en-GB" w:eastAsia="zh-CN"/>
              </w:rPr>
              <w:t xml:space="preserve"> </w:t>
            </w:r>
          </w:p>
        </w:tc>
        <w:tc>
          <w:tcPr>
            <w:tcW w:w="4811" w:type="dxa"/>
            <w:shd w:val="clear" w:color="auto" w:fill="auto"/>
          </w:tcPr>
          <w:p w14:paraId="00A30717" w14:textId="72B7D5A4" w:rsidR="005A6559" w:rsidRDefault="005A6559" w:rsidP="005A6559">
            <w:pPr>
              <w:spacing w:after="200"/>
              <w:rPr>
                <w:lang w:val="en-GB" w:eastAsia="zh-CN"/>
              </w:rPr>
            </w:pPr>
            <w:r w:rsidRPr="00170FD2">
              <w:rPr>
                <w:lang w:val="en-GB" w:eastAsia="zh-CN"/>
              </w:rPr>
              <w:t>The application of internal security measures combined with the hiring policies that restrict hiring to trustworthy employees prevent unauthorized access to the sensitive data or items.</w:t>
            </w:r>
          </w:p>
        </w:tc>
      </w:tr>
      <w:tr w:rsidR="005A6559" w:rsidRPr="002B7C09" w14:paraId="6A518E10" w14:textId="77777777" w:rsidTr="00875244">
        <w:tc>
          <w:tcPr>
            <w:tcW w:w="2204" w:type="dxa"/>
            <w:shd w:val="clear" w:color="auto" w:fill="auto"/>
          </w:tcPr>
          <w:p w14:paraId="68B40412" w14:textId="5AC3685D" w:rsidR="005A6559" w:rsidRPr="00CE2307" w:rsidRDefault="005A6559" w:rsidP="005A6559">
            <w:pPr>
              <w:spacing w:after="200"/>
              <w:rPr>
                <w:lang w:val="en-GB" w:eastAsia="zh-CN"/>
              </w:rPr>
            </w:pPr>
            <w:proofErr w:type="spellStart"/>
            <w:r w:rsidRPr="00CE2307">
              <w:rPr>
                <w:lang w:val="en-GB" w:eastAsia="zh-CN"/>
              </w:rPr>
              <w:t>T.Staff</w:t>
            </w:r>
            <w:proofErr w:type="spellEnd"/>
            <w:r w:rsidRPr="00CE2307">
              <w:rPr>
                <w:lang w:val="en-GB" w:eastAsia="zh-CN"/>
              </w:rPr>
              <w:t>-Collusion</w:t>
            </w:r>
          </w:p>
        </w:tc>
        <w:tc>
          <w:tcPr>
            <w:tcW w:w="2731" w:type="dxa"/>
            <w:shd w:val="clear" w:color="auto" w:fill="auto"/>
          </w:tcPr>
          <w:p w14:paraId="33625AAD" w14:textId="77777777" w:rsidR="005A6559" w:rsidRDefault="005A6559" w:rsidP="005A6559">
            <w:pPr>
              <w:spacing w:after="0"/>
              <w:rPr>
                <w:lang w:val="en-GB"/>
              </w:rPr>
            </w:pPr>
            <w:proofErr w:type="spellStart"/>
            <w:r w:rsidRPr="00B60366">
              <w:rPr>
                <w:lang w:val="en-GB"/>
              </w:rPr>
              <w:t>O.Security</w:t>
            </w:r>
            <w:proofErr w:type="spellEnd"/>
            <w:r w:rsidRPr="00B60366">
              <w:rPr>
                <w:lang w:val="en-GB"/>
              </w:rPr>
              <w:t>-Documentation</w:t>
            </w:r>
          </w:p>
          <w:p w14:paraId="5091E676" w14:textId="78C8971F" w:rsidR="005A6559" w:rsidRPr="004C4E29" w:rsidRDefault="005A6559" w:rsidP="005A6559">
            <w:pPr>
              <w:spacing w:after="0"/>
              <w:rPr>
                <w:lang w:val="en-GB" w:eastAsia="zh-CN"/>
              </w:rPr>
            </w:pPr>
            <w:proofErr w:type="spellStart"/>
            <w:r>
              <w:rPr>
                <w:lang w:val="en-GB" w:eastAsia="zh-CN"/>
              </w:rPr>
              <w:t>O.Internal</w:t>
            </w:r>
            <w:proofErr w:type="spellEnd"/>
            <w:r>
              <w:rPr>
                <w:lang w:val="en-GB" w:eastAsia="zh-CN"/>
              </w:rPr>
              <w:t>-Monitor</w:t>
            </w:r>
          </w:p>
          <w:p w14:paraId="08432F83" w14:textId="77777777" w:rsidR="005A6559" w:rsidRPr="004C4E29" w:rsidRDefault="005A6559" w:rsidP="005A6559">
            <w:pPr>
              <w:spacing w:after="0"/>
              <w:rPr>
                <w:lang w:val="en-GB" w:eastAsia="zh-CN"/>
              </w:rPr>
            </w:pPr>
            <w:proofErr w:type="spellStart"/>
            <w:r w:rsidRPr="004C4E29">
              <w:rPr>
                <w:lang w:val="en-GB" w:eastAsia="zh-CN"/>
              </w:rPr>
              <w:t>O.Maintain</w:t>
            </w:r>
            <w:proofErr w:type="spellEnd"/>
            <w:r w:rsidRPr="004C4E29">
              <w:rPr>
                <w:lang w:val="en-GB" w:eastAsia="zh-CN"/>
              </w:rPr>
              <w:t>-Security</w:t>
            </w:r>
          </w:p>
          <w:p w14:paraId="695AEBCB" w14:textId="77777777" w:rsidR="005A6559" w:rsidRPr="004C4E29" w:rsidRDefault="005A6559" w:rsidP="005A6559">
            <w:pPr>
              <w:spacing w:after="0"/>
              <w:rPr>
                <w:lang w:val="en-GB" w:eastAsia="zh-CN"/>
              </w:rPr>
            </w:pPr>
            <w:proofErr w:type="spellStart"/>
            <w:r w:rsidRPr="004C4E29">
              <w:rPr>
                <w:lang w:val="en-GB" w:eastAsia="zh-CN"/>
              </w:rPr>
              <w:t>O.Staff</w:t>
            </w:r>
            <w:proofErr w:type="spellEnd"/>
            <w:r w:rsidRPr="004C4E29">
              <w:rPr>
                <w:lang w:val="en-GB" w:eastAsia="zh-CN"/>
              </w:rPr>
              <w:t>-Engagement</w:t>
            </w:r>
          </w:p>
          <w:p w14:paraId="2DD9D05C" w14:textId="77777777" w:rsidR="005A6559" w:rsidRDefault="005A6559" w:rsidP="005A6559">
            <w:pPr>
              <w:spacing w:after="0"/>
              <w:rPr>
                <w:lang w:val="en-GB" w:eastAsia="zh-CN"/>
              </w:rPr>
            </w:pPr>
            <w:proofErr w:type="spellStart"/>
            <w:r w:rsidRPr="00B60366">
              <w:rPr>
                <w:lang w:val="en-GB" w:eastAsia="zh-CN"/>
              </w:rPr>
              <w:t>O.Transfer</w:t>
            </w:r>
            <w:proofErr w:type="spellEnd"/>
            <w:r w:rsidRPr="00B60366">
              <w:rPr>
                <w:lang w:val="en-GB" w:eastAsia="zh-CN"/>
              </w:rPr>
              <w:t xml:space="preserve">-Data </w:t>
            </w:r>
          </w:p>
          <w:p w14:paraId="5D0D1013" w14:textId="0A95BF55" w:rsidR="005A6559" w:rsidRDefault="005A6559" w:rsidP="005A6559">
            <w:pPr>
              <w:spacing w:after="0"/>
              <w:rPr>
                <w:lang w:val="en-GB" w:eastAsia="zh-CN"/>
              </w:rPr>
            </w:pPr>
            <w:proofErr w:type="spellStart"/>
            <w:r w:rsidRPr="00B60366">
              <w:rPr>
                <w:lang w:val="en-GB" w:eastAsia="zh-CN"/>
              </w:rPr>
              <w:t>O.Control</w:t>
            </w:r>
            <w:proofErr w:type="spellEnd"/>
            <w:r w:rsidRPr="00B60366">
              <w:rPr>
                <w:lang w:val="en-GB" w:eastAsia="zh-CN"/>
              </w:rPr>
              <w:t>-Scrap</w:t>
            </w:r>
          </w:p>
        </w:tc>
        <w:tc>
          <w:tcPr>
            <w:tcW w:w="4811" w:type="dxa"/>
            <w:shd w:val="clear" w:color="auto" w:fill="auto"/>
          </w:tcPr>
          <w:p w14:paraId="592E8FDA" w14:textId="118BDAB5" w:rsidR="005A6559" w:rsidRDefault="005A6559" w:rsidP="005A6559">
            <w:pPr>
              <w:spacing w:after="200"/>
              <w:rPr>
                <w:lang w:val="en-GB" w:eastAsia="zh-CN"/>
              </w:rPr>
            </w:pPr>
            <w:r w:rsidRPr="00170FD2">
              <w:rPr>
                <w:lang w:val="en-GB" w:eastAsia="zh-CN"/>
              </w:rPr>
              <w:t>The applied security measures on sensitive data during internal shipment and external delivery prevent modification or disclosure of any sensitive data during transport. The applied security measures on physical items during internal shipment and external delivery allow detection of attempted attacks.</w:t>
            </w:r>
          </w:p>
        </w:tc>
      </w:tr>
      <w:tr w:rsidR="005A6559" w:rsidRPr="002B7C09" w14:paraId="2E7A4388" w14:textId="77777777" w:rsidTr="00875244">
        <w:tc>
          <w:tcPr>
            <w:tcW w:w="2204" w:type="dxa"/>
            <w:shd w:val="clear" w:color="auto" w:fill="auto"/>
          </w:tcPr>
          <w:p w14:paraId="55C3DCEB" w14:textId="52AD9593" w:rsidR="005A6559" w:rsidRPr="00CE2307" w:rsidRDefault="005A6559" w:rsidP="005A6559">
            <w:pPr>
              <w:spacing w:after="200"/>
              <w:rPr>
                <w:lang w:val="en-GB" w:eastAsia="zh-CN"/>
              </w:rPr>
            </w:pPr>
            <w:proofErr w:type="spellStart"/>
            <w:r w:rsidRPr="00CE2307">
              <w:rPr>
                <w:lang w:val="en-GB" w:eastAsia="zh-CN"/>
              </w:rPr>
              <w:t>T.Attack</w:t>
            </w:r>
            <w:proofErr w:type="spellEnd"/>
            <w:r w:rsidRPr="00CE2307">
              <w:rPr>
                <w:lang w:val="en-GB" w:eastAsia="zh-CN"/>
              </w:rPr>
              <w:t>-Transport</w:t>
            </w:r>
          </w:p>
        </w:tc>
        <w:tc>
          <w:tcPr>
            <w:tcW w:w="2731" w:type="dxa"/>
            <w:shd w:val="clear" w:color="auto" w:fill="auto"/>
          </w:tcPr>
          <w:p w14:paraId="343F8F29" w14:textId="77777777" w:rsidR="005A6559" w:rsidRDefault="005A6559" w:rsidP="005A6559">
            <w:pPr>
              <w:spacing w:after="0"/>
              <w:rPr>
                <w:lang w:val="en-GB" w:eastAsia="zh-CN"/>
              </w:rPr>
            </w:pPr>
            <w:proofErr w:type="spellStart"/>
            <w:r w:rsidRPr="00B60366">
              <w:rPr>
                <w:lang w:val="en-GB" w:eastAsia="zh-CN"/>
              </w:rPr>
              <w:t>O.Internal</w:t>
            </w:r>
            <w:proofErr w:type="spellEnd"/>
            <w:r w:rsidRPr="00B60366">
              <w:rPr>
                <w:lang w:val="en-GB" w:eastAsia="zh-CN"/>
              </w:rPr>
              <w:t>-Shipme</w:t>
            </w:r>
            <w:r>
              <w:rPr>
                <w:lang w:val="en-GB" w:eastAsia="zh-CN"/>
              </w:rPr>
              <w:t>nt</w:t>
            </w:r>
          </w:p>
          <w:p w14:paraId="66CAB6F2" w14:textId="77777777" w:rsidR="005A6559" w:rsidRDefault="005A6559" w:rsidP="005A6559">
            <w:pPr>
              <w:spacing w:after="0"/>
              <w:rPr>
                <w:lang w:val="en-GB" w:eastAsia="zh-CN"/>
              </w:rPr>
            </w:pPr>
            <w:proofErr w:type="spellStart"/>
            <w:r>
              <w:rPr>
                <w:lang w:val="en-GB" w:eastAsia="zh-CN"/>
              </w:rPr>
              <w:t>O.External</w:t>
            </w:r>
            <w:proofErr w:type="spellEnd"/>
            <w:r>
              <w:rPr>
                <w:lang w:val="en-GB" w:eastAsia="zh-CN"/>
              </w:rPr>
              <w:t>-Delivery</w:t>
            </w:r>
          </w:p>
          <w:p w14:paraId="55FF0CCB" w14:textId="146E4E9E" w:rsidR="005A6559" w:rsidRDefault="005A6559" w:rsidP="005A6559">
            <w:pPr>
              <w:spacing w:after="0"/>
              <w:rPr>
                <w:lang w:val="en-GB" w:eastAsia="zh-CN"/>
              </w:rPr>
            </w:pPr>
            <w:proofErr w:type="spellStart"/>
            <w:r w:rsidRPr="00B60366">
              <w:rPr>
                <w:lang w:val="en-GB" w:eastAsia="zh-CN"/>
              </w:rPr>
              <w:t>O.Transfer</w:t>
            </w:r>
            <w:proofErr w:type="spellEnd"/>
            <w:r w:rsidRPr="00B60366">
              <w:rPr>
                <w:lang w:val="en-GB" w:eastAsia="zh-CN"/>
              </w:rPr>
              <w:t>-Data</w:t>
            </w:r>
          </w:p>
        </w:tc>
        <w:tc>
          <w:tcPr>
            <w:tcW w:w="4811" w:type="dxa"/>
            <w:shd w:val="clear" w:color="auto" w:fill="auto"/>
          </w:tcPr>
          <w:p w14:paraId="349AB764" w14:textId="3D521B69" w:rsidR="005A6559" w:rsidRDefault="005A6559" w:rsidP="005A6559">
            <w:pPr>
              <w:spacing w:after="200"/>
              <w:rPr>
                <w:lang w:val="en-GB" w:eastAsia="zh-CN"/>
              </w:rPr>
            </w:pPr>
            <w:r w:rsidRPr="00170FD2">
              <w:rPr>
                <w:lang w:val="en-GB" w:eastAsia="zh-CN"/>
              </w:rPr>
              <w:t>The combination of structural, technical and organizational measures detects unauthorized access and allow for appropriate response on any threats.</w:t>
            </w:r>
          </w:p>
        </w:tc>
      </w:tr>
      <w:tr w:rsidR="004642B1" w:rsidRPr="002B7C09" w14:paraId="78EC749B" w14:textId="77777777" w:rsidTr="004642B1">
        <w:tc>
          <w:tcPr>
            <w:tcW w:w="2204" w:type="dxa"/>
            <w:shd w:val="clear" w:color="auto" w:fill="auto"/>
          </w:tcPr>
          <w:p w14:paraId="324C9274" w14:textId="77777777" w:rsidR="004642B1" w:rsidRDefault="004642B1" w:rsidP="004642B1">
            <w:pPr>
              <w:spacing w:after="200"/>
              <w:rPr>
                <w:lang w:val="en-GB" w:eastAsia="zh-CN"/>
              </w:rPr>
            </w:pPr>
            <w:proofErr w:type="spellStart"/>
            <w:r w:rsidRPr="00170FD2">
              <w:rPr>
                <w:lang w:val="en-GB" w:eastAsia="zh-CN"/>
              </w:rPr>
              <w:t>P.Accept</w:t>
            </w:r>
            <w:proofErr w:type="spellEnd"/>
            <w:r w:rsidRPr="00170FD2">
              <w:rPr>
                <w:lang w:val="en-GB" w:eastAsia="zh-CN"/>
              </w:rPr>
              <w:t>-Product</w:t>
            </w:r>
          </w:p>
        </w:tc>
        <w:tc>
          <w:tcPr>
            <w:tcW w:w="2731" w:type="dxa"/>
            <w:shd w:val="clear" w:color="auto" w:fill="auto"/>
          </w:tcPr>
          <w:p w14:paraId="3E9B3040" w14:textId="77777777" w:rsidR="004642B1" w:rsidRPr="00147B2C" w:rsidRDefault="004642B1" w:rsidP="004642B1">
            <w:pPr>
              <w:spacing w:after="0"/>
              <w:rPr>
                <w:lang w:val="en-GB" w:eastAsia="zh-CN"/>
              </w:rPr>
            </w:pPr>
            <w:proofErr w:type="spellStart"/>
            <w:r w:rsidRPr="00147B2C">
              <w:rPr>
                <w:lang w:val="en-GB" w:eastAsia="zh-CN"/>
              </w:rPr>
              <w:t>O.Acceptance</w:t>
            </w:r>
            <w:proofErr w:type="spellEnd"/>
            <w:r w:rsidRPr="00147B2C">
              <w:rPr>
                <w:lang w:val="en-GB" w:eastAsia="zh-CN"/>
              </w:rPr>
              <w:t>-Test</w:t>
            </w:r>
          </w:p>
          <w:p w14:paraId="6296E55C" w14:textId="77777777" w:rsidR="004642B1" w:rsidRPr="00147B2C" w:rsidRDefault="004642B1" w:rsidP="004642B1">
            <w:pPr>
              <w:spacing w:after="0"/>
              <w:rPr>
                <w:lang w:val="en-GB" w:eastAsia="zh-CN"/>
              </w:rPr>
            </w:pPr>
            <w:proofErr w:type="spellStart"/>
            <w:r w:rsidRPr="00147B2C">
              <w:rPr>
                <w:lang w:val="en-GB" w:eastAsia="zh-CN"/>
              </w:rPr>
              <w:t>O.Config</w:t>
            </w:r>
            <w:proofErr w:type="spellEnd"/>
            <w:r w:rsidRPr="00147B2C">
              <w:rPr>
                <w:lang w:val="en-GB" w:eastAsia="zh-CN"/>
              </w:rPr>
              <w:t>-Control</w:t>
            </w:r>
          </w:p>
          <w:p w14:paraId="51E9D9A8" w14:textId="77777777" w:rsidR="004642B1" w:rsidRDefault="004642B1" w:rsidP="004642B1">
            <w:pPr>
              <w:spacing w:after="200"/>
              <w:rPr>
                <w:lang w:val="en-GB" w:eastAsia="zh-CN"/>
              </w:rPr>
            </w:pPr>
            <w:proofErr w:type="spellStart"/>
            <w:r w:rsidRPr="00147B2C">
              <w:rPr>
                <w:lang w:val="en-GB" w:eastAsia="zh-CN"/>
              </w:rPr>
              <w:t>O.Config</w:t>
            </w:r>
            <w:proofErr w:type="spellEnd"/>
            <w:r w:rsidRPr="00147B2C">
              <w:rPr>
                <w:lang w:val="en-GB" w:eastAsia="zh-CN"/>
              </w:rPr>
              <w:t>-Process</w:t>
            </w:r>
            <w:r w:rsidRPr="00147B2C" w:rsidDel="0058418B">
              <w:rPr>
                <w:lang w:val="en-GB" w:eastAsia="zh-CN"/>
              </w:rPr>
              <w:t xml:space="preserve"> </w:t>
            </w:r>
          </w:p>
        </w:tc>
        <w:tc>
          <w:tcPr>
            <w:tcW w:w="4811" w:type="dxa"/>
            <w:shd w:val="clear" w:color="auto" w:fill="auto"/>
          </w:tcPr>
          <w:p w14:paraId="134FD6B4" w14:textId="77777777" w:rsidR="004642B1" w:rsidRDefault="004642B1" w:rsidP="004642B1">
            <w:pPr>
              <w:spacing w:after="200"/>
              <w:rPr>
                <w:lang w:val="en-GB" w:eastAsia="zh-CN"/>
              </w:rPr>
            </w:pPr>
            <w:r w:rsidRPr="00170FD2">
              <w:rPr>
                <w:lang w:val="en-GB" w:eastAsia="zh-CN"/>
              </w:rPr>
              <w:t>On request of the client release tests are performed.</w:t>
            </w:r>
          </w:p>
        </w:tc>
      </w:tr>
      <w:tr w:rsidR="004642B1" w:rsidRPr="002B7C09" w14:paraId="4478A9B7" w14:textId="77777777" w:rsidTr="004642B1">
        <w:tc>
          <w:tcPr>
            <w:tcW w:w="2204" w:type="dxa"/>
            <w:shd w:val="clear" w:color="auto" w:fill="auto"/>
          </w:tcPr>
          <w:p w14:paraId="3B2CFD81" w14:textId="77777777" w:rsidR="004642B1" w:rsidRDefault="004642B1" w:rsidP="004642B1">
            <w:pPr>
              <w:spacing w:after="200"/>
              <w:rPr>
                <w:lang w:val="en-GB" w:eastAsia="zh-CN"/>
              </w:rPr>
            </w:pPr>
            <w:proofErr w:type="spellStart"/>
            <w:r w:rsidRPr="00170FD2">
              <w:rPr>
                <w:lang w:val="en-GB" w:eastAsia="zh-CN"/>
              </w:rPr>
              <w:t>P.Config</w:t>
            </w:r>
            <w:proofErr w:type="spellEnd"/>
            <w:r w:rsidRPr="00170FD2">
              <w:rPr>
                <w:lang w:val="en-GB" w:eastAsia="zh-CN"/>
              </w:rPr>
              <w:t>-Control</w:t>
            </w:r>
          </w:p>
        </w:tc>
        <w:tc>
          <w:tcPr>
            <w:tcW w:w="2731" w:type="dxa"/>
            <w:shd w:val="clear" w:color="auto" w:fill="auto"/>
          </w:tcPr>
          <w:p w14:paraId="480600D9" w14:textId="77777777" w:rsidR="004642B1" w:rsidRPr="005A6559" w:rsidRDefault="004642B1" w:rsidP="004642B1">
            <w:pPr>
              <w:spacing w:after="0"/>
              <w:rPr>
                <w:lang w:val="en-GB" w:eastAsia="zh-CN"/>
              </w:rPr>
            </w:pPr>
            <w:proofErr w:type="spellStart"/>
            <w:r w:rsidRPr="005A6559">
              <w:rPr>
                <w:lang w:val="en-GB" w:eastAsia="zh-CN"/>
              </w:rPr>
              <w:t>O.Config</w:t>
            </w:r>
            <w:proofErr w:type="spellEnd"/>
            <w:r w:rsidRPr="005A6559">
              <w:rPr>
                <w:lang w:val="en-GB" w:eastAsia="zh-CN"/>
              </w:rPr>
              <w:t xml:space="preserve">-Items </w:t>
            </w:r>
          </w:p>
          <w:p w14:paraId="295B6D82" w14:textId="77777777" w:rsidR="004642B1" w:rsidRDefault="004642B1" w:rsidP="004642B1">
            <w:pPr>
              <w:spacing w:after="0"/>
              <w:rPr>
                <w:lang w:val="en-GB" w:eastAsia="zh-CN"/>
              </w:rPr>
            </w:pPr>
            <w:proofErr w:type="spellStart"/>
            <w:r w:rsidRPr="005A6559">
              <w:rPr>
                <w:lang w:val="en-GB" w:eastAsia="zh-CN"/>
              </w:rPr>
              <w:t>O.Config</w:t>
            </w:r>
            <w:proofErr w:type="spellEnd"/>
            <w:r w:rsidRPr="005A6559">
              <w:rPr>
                <w:lang w:val="en-GB" w:eastAsia="zh-CN"/>
              </w:rPr>
              <w:t>-Control</w:t>
            </w:r>
          </w:p>
          <w:p w14:paraId="3384E48D" w14:textId="77777777" w:rsidR="004642B1" w:rsidRDefault="004642B1" w:rsidP="004642B1">
            <w:pPr>
              <w:spacing w:after="0"/>
              <w:rPr>
                <w:lang w:val="en-GB" w:eastAsia="zh-CN"/>
              </w:rPr>
            </w:pPr>
            <w:proofErr w:type="spellStart"/>
            <w:r w:rsidRPr="005A6559">
              <w:rPr>
                <w:lang w:val="en-GB" w:eastAsia="zh-CN"/>
              </w:rPr>
              <w:t>O.Logical</w:t>
            </w:r>
            <w:proofErr w:type="spellEnd"/>
            <w:r w:rsidRPr="005A6559">
              <w:rPr>
                <w:lang w:val="en-GB" w:eastAsia="zh-CN"/>
              </w:rPr>
              <w:t xml:space="preserve">-Access </w:t>
            </w:r>
          </w:p>
          <w:p w14:paraId="0C40C447" w14:textId="77777777" w:rsidR="004642B1" w:rsidRDefault="004642B1" w:rsidP="004642B1">
            <w:pPr>
              <w:spacing w:after="0"/>
              <w:rPr>
                <w:lang w:val="en-GB" w:eastAsia="zh-CN"/>
              </w:rPr>
            </w:pPr>
            <w:proofErr w:type="spellStart"/>
            <w:r w:rsidRPr="005A6559">
              <w:rPr>
                <w:lang w:val="en-GB" w:eastAsia="zh-CN"/>
              </w:rPr>
              <w:t>O.Reception</w:t>
            </w:r>
            <w:proofErr w:type="spellEnd"/>
            <w:r w:rsidRPr="005A6559">
              <w:rPr>
                <w:lang w:val="en-GB" w:eastAsia="zh-CN"/>
              </w:rPr>
              <w:t xml:space="preserve">-Control </w:t>
            </w:r>
          </w:p>
          <w:p w14:paraId="2BB67D1C" w14:textId="77777777" w:rsidR="004642B1" w:rsidRDefault="004642B1" w:rsidP="004642B1">
            <w:pPr>
              <w:spacing w:after="0"/>
              <w:rPr>
                <w:lang w:val="en-GB" w:eastAsia="zh-CN"/>
              </w:rPr>
            </w:pPr>
            <w:proofErr w:type="spellStart"/>
            <w:r w:rsidRPr="005A6559">
              <w:rPr>
                <w:lang w:val="en-GB" w:eastAsia="zh-CN"/>
              </w:rPr>
              <w:t>O.Config</w:t>
            </w:r>
            <w:proofErr w:type="spellEnd"/>
            <w:r w:rsidRPr="005A6559">
              <w:rPr>
                <w:lang w:val="en-GB" w:eastAsia="zh-CN"/>
              </w:rPr>
              <w:t>-Process</w:t>
            </w:r>
          </w:p>
        </w:tc>
        <w:tc>
          <w:tcPr>
            <w:tcW w:w="4811" w:type="dxa"/>
            <w:shd w:val="clear" w:color="auto" w:fill="auto"/>
          </w:tcPr>
          <w:p w14:paraId="12EA602F" w14:textId="77777777" w:rsidR="004642B1" w:rsidRDefault="004642B1" w:rsidP="004642B1">
            <w:pPr>
              <w:spacing w:after="200"/>
              <w:rPr>
                <w:lang w:val="en-GB" w:eastAsia="zh-CN"/>
              </w:rPr>
            </w:pPr>
            <w:r w:rsidRPr="00170FD2">
              <w:rPr>
                <w:lang w:val="en-GB" w:eastAsia="zh-CN"/>
              </w:rPr>
              <w:t>The scope of the configuration control comprises the production process.</w:t>
            </w:r>
          </w:p>
        </w:tc>
      </w:tr>
      <w:tr w:rsidR="005A6559" w:rsidRPr="002B7C09" w14:paraId="2BC4944A" w14:textId="77777777" w:rsidTr="00875244">
        <w:tc>
          <w:tcPr>
            <w:tcW w:w="2204" w:type="dxa"/>
            <w:shd w:val="clear" w:color="auto" w:fill="auto"/>
          </w:tcPr>
          <w:p w14:paraId="1D3DB082" w14:textId="365BCE1C" w:rsidR="005A6559" w:rsidRDefault="005A6559" w:rsidP="005A6559">
            <w:pPr>
              <w:spacing w:after="200"/>
              <w:rPr>
                <w:lang w:val="en-GB" w:eastAsia="zh-CN"/>
              </w:rPr>
            </w:pPr>
            <w:proofErr w:type="spellStart"/>
            <w:r w:rsidRPr="00170FD2">
              <w:rPr>
                <w:lang w:val="en-GB" w:eastAsia="zh-CN"/>
              </w:rPr>
              <w:t>P.Config</w:t>
            </w:r>
            <w:proofErr w:type="spellEnd"/>
            <w:r w:rsidRPr="00170FD2">
              <w:rPr>
                <w:lang w:val="en-GB" w:eastAsia="zh-CN"/>
              </w:rPr>
              <w:t>-Item</w:t>
            </w:r>
            <w:r>
              <w:rPr>
                <w:lang w:val="en-GB" w:eastAsia="zh-CN"/>
              </w:rPr>
              <w:t>s</w:t>
            </w:r>
          </w:p>
        </w:tc>
        <w:tc>
          <w:tcPr>
            <w:tcW w:w="2731" w:type="dxa"/>
            <w:shd w:val="clear" w:color="auto" w:fill="auto"/>
          </w:tcPr>
          <w:p w14:paraId="7AFEE90D" w14:textId="77777777" w:rsidR="005A6559" w:rsidRPr="004C4E29" w:rsidRDefault="005A6559" w:rsidP="005A6559">
            <w:pPr>
              <w:spacing w:after="0"/>
              <w:rPr>
                <w:lang w:val="en-GB" w:eastAsia="zh-CN"/>
              </w:rPr>
            </w:pPr>
            <w:proofErr w:type="spellStart"/>
            <w:r w:rsidRPr="004C4E29">
              <w:rPr>
                <w:lang w:val="en-GB" w:eastAsia="zh-CN"/>
              </w:rPr>
              <w:t>O.Config</w:t>
            </w:r>
            <w:proofErr w:type="spellEnd"/>
            <w:r w:rsidRPr="004C4E29">
              <w:rPr>
                <w:lang w:val="en-GB" w:eastAsia="zh-CN"/>
              </w:rPr>
              <w:t>-Items</w:t>
            </w:r>
          </w:p>
          <w:p w14:paraId="62A93075" w14:textId="203F929B" w:rsidR="005A6559" w:rsidRDefault="005A6559" w:rsidP="005A6559">
            <w:pPr>
              <w:spacing w:after="200"/>
              <w:rPr>
                <w:lang w:val="en-GB" w:eastAsia="zh-CN"/>
              </w:rPr>
            </w:pPr>
            <w:proofErr w:type="spellStart"/>
            <w:r w:rsidRPr="004C4E29">
              <w:rPr>
                <w:lang w:val="en-GB" w:eastAsia="zh-CN"/>
              </w:rPr>
              <w:t>O.Reception</w:t>
            </w:r>
            <w:proofErr w:type="spellEnd"/>
            <w:r w:rsidRPr="004C4E29">
              <w:rPr>
                <w:lang w:val="en-GB" w:eastAsia="zh-CN"/>
              </w:rPr>
              <w:t>-Control</w:t>
            </w:r>
            <w:r w:rsidRPr="004C4E29" w:rsidDel="0058418B">
              <w:rPr>
                <w:lang w:val="en-GB" w:eastAsia="zh-CN"/>
              </w:rPr>
              <w:t xml:space="preserve"> </w:t>
            </w:r>
          </w:p>
        </w:tc>
        <w:tc>
          <w:tcPr>
            <w:tcW w:w="4811" w:type="dxa"/>
            <w:shd w:val="clear" w:color="auto" w:fill="auto"/>
          </w:tcPr>
          <w:p w14:paraId="0FB4F26A" w14:textId="41E819F4" w:rsidR="005A6559" w:rsidRDefault="005A6559" w:rsidP="005A6559">
            <w:pPr>
              <w:spacing w:after="200"/>
              <w:rPr>
                <w:lang w:val="en-GB" w:eastAsia="zh-CN"/>
              </w:rPr>
            </w:pPr>
            <w:r w:rsidRPr="00170FD2">
              <w:rPr>
                <w:lang w:val="en-GB" w:eastAsia="zh-CN"/>
              </w:rPr>
              <w:t>All relevant items are covered by the control.</w:t>
            </w:r>
          </w:p>
        </w:tc>
      </w:tr>
      <w:tr w:rsidR="005A6559" w:rsidRPr="002B7C09" w14:paraId="7718D291" w14:textId="77777777" w:rsidTr="00875244">
        <w:tc>
          <w:tcPr>
            <w:tcW w:w="2204" w:type="dxa"/>
            <w:shd w:val="clear" w:color="auto" w:fill="auto"/>
          </w:tcPr>
          <w:p w14:paraId="27D88486" w14:textId="526F59CF" w:rsidR="005A6559" w:rsidRDefault="005A6559" w:rsidP="005A6559">
            <w:pPr>
              <w:spacing w:after="200"/>
              <w:rPr>
                <w:lang w:val="en-GB" w:eastAsia="zh-CN"/>
              </w:rPr>
            </w:pPr>
            <w:proofErr w:type="spellStart"/>
            <w:r w:rsidRPr="00170FD2">
              <w:rPr>
                <w:lang w:val="en-GB" w:eastAsia="zh-CN"/>
              </w:rPr>
              <w:t>P.Config</w:t>
            </w:r>
            <w:proofErr w:type="spellEnd"/>
            <w:r w:rsidRPr="00170FD2">
              <w:rPr>
                <w:lang w:val="en-GB" w:eastAsia="zh-CN"/>
              </w:rPr>
              <w:t>-Process</w:t>
            </w:r>
          </w:p>
        </w:tc>
        <w:tc>
          <w:tcPr>
            <w:tcW w:w="2731" w:type="dxa"/>
            <w:shd w:val="clear" w:color="auto" w:fill="auto"/>
          </w:tcPr>
          <w:p w14:paraId="3860C84B" w14:textId="14D53A2F" w:rsidR="005A6559" w:rsidRDefault="005A6559" w:rsidP="005A6559">
            <w:pPr>
              <w:spacing w:after="200"/>
              <w:rPr>
                <w:lang w:val="en-GB" w:eastAsia="zh-CN"/>
              </w:rPr>
            </w:pPr>
            <w:proofErr w:type="spellStart"/>
            <w:r w:rsidRPr="004C4E29">
              <w:rPr>
                <w:lang w:val="en-GB" w:eastAsia="zh-CN"/>
              </w:rPr>
              <w:t>O.Config</w:t>
            </w:r>
            <w:proofErr w:type="spellEnd"/>
            <w:r w:rsidRPr="004C4E29">
              <w:rPr>
                <w:lang w:val="en-GB" w:eastAsia="zh-CN"/>
              </w:rPr>
              <w:t>-Process</w:t>
            </w:r>
            <w:r w:rsidRPr="004C4E29" w:rsidDel="0058418B">
              <w:rPr>
                <w:lang w:val="en-GB" w:eastAsia="zh-CN"/>
              </w:rPr>
              <w:t xml:space="preserve"> </w:t>
            </w:r>
          </w:p>
        </w:tc>
        <w:tc>
          <w:tcPr>
            <w:tcW w:w="4811" w:type="dxa"/>
            <w:shd w:val="clear" w:color="auto" w:fill="auto"/>
          </w:tcPr>
          <w:p w14:paraId="73F0C740" w14:textId="5325EAB3" w:rsidR="005A6559" w:rsidRDefault="005A6559" w:rsidP="005A6559">
            <w:pPr>
              <w:spacing w:after="200"/>
              <w:rPr>
                <w:lang w:val="en-GB" w:eastAsia="zh-CN"/>
              </w:rPr>
            </w:pPr>
            <w:r w:rsidRPr="00170FD2">
              <w:rPr>
                <w:lang w:val="en-GB" w:eastAsia="zh-CN"/>
              </w:rPr>
              <w:t>The scope of the configuration control comprises the production process.</w:t>
            </w:r>
          </w:p>
        </w:tc>
      </w:tr>
      <w:tr w:rsidR="004642B1" w:rsidRPr="002B7C09" w14:paraId="6508576E" w14:textId="77777777" w:rsidTr="004642B1">
        <w:tc>
          <w:tcPr>
            <w:tcW w:w="2204" w:type="dxa"/>
            <w:shd w:val="clear" w:color="auto" w:fill="auto"/>
          </w:tcPr>
          <w:p w14:paraId="4637D732" w14:textId="77777777" w:rsidR="004642B1" w:rsidRDefault="004642B1" w:rsidP="004642B1">
            <w:pPr>
              <w:spacing w:after="200"/>
              <w:rPr>
                <w:lang w:val="en-GB" w:eastAsia="zh-CN"/>
              </w:rPr>
            </w:pPr>
            <w:proofErr w:type="spellStart"/>
            <w:r w:rsidRPr="00B60366">
              <w:rPr>
                <w:lang w:val="en-GB"/>
              </w:rPr>
              <w:t>P.Organise</w:t>
            </w:r>
            <w:proofErr w:type="spellEnd"/>
            <w:r w:rsidRPr="00B60366">
              <w:rPr>
                <w:lang w:val="en-GB"/>
              </w:rPr>
              <w:t>-Product</w:t>
            </w:r>
          </w:p>
        </w:tc>
        <w:tc>
          <w:tcPr>
            <w:tcW w:w="2731" w:type="dxa"/>
            <w:shd w:val="clear" w:color="auto" w:fill="auto"/>
          </w:tcPr>
          <w:p w14:paraId="67477433" w14:textId="77777777" w:rsidR="004642B1" w:rsidRDefault="004642B1" w:rsidP="004642B1">
            <w:pPr>
              <w:spacing w:after="0"/>
              <w:rPr>
                <w:lang w:val="en-GB" w:eastAsia="zh-CN"/>
              </w:rPr>
            </w:pPr>
            <w:proofErr w:type="spellStart"/>
            <w:r>
              <w:rPr>
                <w:lang w:val="en-GB" w:eastAsia="zh-CN"/>
              </w:rPr>
              <w:t>O.Logical</w:t>
            </w:r>
            <w:proofErr w:type="spellEnd"/>
            <w:r>
              <w:rPr>
                <w:lang w:val="en-GB" w:eastAsia="zh-CN"/>
              </w:rPr>
              <w:t>-Operation</w:t>
            </w:r>
          </w:p>
          <w:p w14:paraId="3B41BCF7" w14:textId="77777777" w:rsidR="004642B1" w:rsidRDefault="004642B1" w:rsidP="004642B1">
            <w:pPr>
              <w:spacing w:after="0"/>
              <w:rPr>
                <w:lang w:val="en-GB" w:eastAsia="zh-CN"/>
              </w:rPr>
            </w:pPr>
            <w:proofErr w:type="spellStart"/>
            <w:r>
              <w:rPr>
                <w:lang w:val="en-GB" w:eastAsia="zh-CN"/>
              </w:rPr>
              <w:t>O.Logical</w:t>
            </w:r>
            <w:proofErr w:type="spellEnd"/>
            <w:r>
              <w:rPr>
                <w:lang w:val="en-GB" w:eastAsia="zh-CN"/>
              </w:rPr>
              <w:t>-Access</w:t>
            </w:r>
          </w:p>
          <w:p w14:paraId="63FB33E8" w14:textId="77777777" w:rsidR="004642B1" w:rsidRDefault="004642B1" w:rsidP="004642B1">
            <w:pPr>
              <w:spacing w:after="0"/>
              <w:rPr>
                <w:lang w:val="en-GB" w:eastAsia="zh-CN"/>
              </w:rPr>
            </w:pPr>
            <w:proofErr w:type="spellStart"/>
            <w:r w:rsidRPr="00B60366">
              <w:rPr>
                <w:lang w:val="en-GB" w:eastAsia="zh-CN"/>
              </w:rPr>
              <w:t>O.Con</w:t>
            </w:r>
            <w:r>
              <w:rPr>
                <w:lang w:val="en-GB" w:eastAsia="zh-CN"/>
              </w:rPr>
              <w:t>fig</w:t>
            </w:r>
            <w:proofErr w:type="spellEnd"/>
            <w:r>
              <w:rPr>
                <w:lang w:val="en-GB" w:eastAsia="zh-CN"/>
              </w:rPr>
              <w:t>-Control</w:t>
            </w:r>
          </w:p>
          <w:p w14:paraId="370345DD" w14:textId="77777777" w:rsidR="004642B1" w:rsidRDefault="004642B1" w:rsidP="004642B1">
            <w:pPr>
              <w:spacing w:after="0"/>
              <w:rPr>
                <w:lang w:val="en-GB" w:eastAsia="zh-CN"/>
              </w:rPr>
            </w:pPr>
            <w:proofErr w:type="spellStart"/>
            <w:r>
              <w:rPr>
                <w:lang w:val="en-GB" w:eastAsia="zh-CN"/>
              </w:rPr>
              <w:t>O.Config</w:t>
            </w:r>
            <w:proofErr w:type="spellEnd"/>
            <w:r>
              <w:rPr>
                <w:lang w:val="en-GB" w:eastAsia="zh-CN"/>
              </w:rPr>
              <w:t>-Process</w:t>
            </w:r>
          </w:p>
        </w:tc>
        <w:tc>
          <w:tcPr>
            <w:tcW w:w="4811" w:type="dxa"/>
            <w:shd w:val="clear" w:color="auto" w:fill="auto"/>
          </w:tcPr>
          <w:p w14:paraId="139C0F6C" w14:textId="77777777" w:rsidR="004642B1" w:rsidRDefault="004642B1" w:rsidP="004642B1">
            <w:pPr>
              <w:spacing w:after="200"/>
              <w:rPr>
                <w:lang w:val="en-GB" w:eastAsia="zh-CN"/>
              </w:rPr>
            </w:pPr>
            <w:r w:rsidRPr="00B60366">
              <w:rPr>
                <w:lang w:val="en-GB"/>
              </w:rPr>
              <w:t xml:space="preserve">The application of the production processes is ensured by </w:t>
            </w:r>
            <w:proofErr w:type="spellStart"/>
            <w:r w:rsidRPr="00B60366">
              <w:rPr>
                <w:lang w:val="en-GB"/>
              </w:rPr>
              <w:t>O.Organise</w:t>
            </w:r>
            <w:proofErr w:type="spellEnd"/>
            <w:r w:rsidRPr="00B60366">
              <w:rPr>
                <w:lang w:val="en-GB"/>
              </w:rPr>
              <w:t>-Product supported by technical and organisational means.</w:t>
            </w:r>
          </w:p>
        </w:tc>
      </w:tr>
      <w:tr w:rsidR="004642B1" w:rsidRPr="002B7C09" w14:paraId="757AE890" w14:textId="77777777" w:rsidTr="004642B1">
        <w:tc>
          <w:tcPr>
            <w:tcW w:w="2204" w:type="dxa"/>
            <w:shd w:val="clear" w:color="auto" w:fill="auto"/>
          </w:tcPr>
          <w:p w14:paraId="0C0F15D1" w14:textId="77777777" w:rsidR="004642B1" w:rsidRPr="00B60366" w:rsidRDefault="004642B1" w:rsidP="004642B1">
            <w:pPr>
              <w:spacing w:after="200"/>
              <w:rPr>
                <w:lang w:val="en-GB"/>
              </w:rPr>
            </w:pPr>
            <w:proofErr w:type="spellStart"/>
            <w:r w:rsidRPr="00B60366">
              <w:rPr>
                <w:lang w:val="en-GB"/>
              </w:rPr>
              <w:t>P.Product</w:t>
            </w:r>
            <w:proofErr w:type="spellEnd"/>
            <w:r w:rsidRPr="00B60366">
              <w:rPr>
                <w:lang w:val="en-GB"/>
              </w:rPr>
              <w:t>-Transport</w:t>
            </w:r>
          </w:p>
        </w:tc>
        <w:tc>
          <w:tcPr>
            <w:tcW w:w="2731" w:type="dxa"/>
            <w:shd w:val="clear" w:color="auto" w:fill="auto"/>
          </w:tcPr>
          <w:p w14:paraId="39C4BA42" w14:textId="77777777" w:rsidR="004642B1" w:rsidRDefault="004642B1" w:rsidP="004642B1">
            <w:pPr>
              <w:spacing w:after="0"/>
              <w:rPr>
                <w:lang w:val="en-GB" w:eastAsia="zh-CN"/>
              </w:rPr>
            </w:pPr>
            <w:proofErr w:type="spellStart"/>
            <w:r>
              <w:rPr>
                <w:lang w:val="en-GB" w:eastAsia="zh-CN"/>
              </w:rPr>
              <w:t>O.Config</w:t>
            </w:r>
            <w:proofErr w:type="spellEnd"/>
            <w:r>
              <w:rPr>
                <w:lang w:val="en-GB" w:eastAsia="zh-CN"/>
              </w:rPr>
              <w:t>-Items</w:t>
            </w:r>
          </w:p>
          <w:p w14:paraId="4B2A4CD1" w14:textId="77777777" w:rsidR="004642B1" w:rsidRDefault="004642B1" w:rsidP="004642B1">
            <w:pPr>
              <w:spacing w:after="0"/>
              <w:rPr>
                <w:lang w:val="en-GB" w:eastAsia="zh-CN"/>
              </w:rPr>
            </w:pPr>
            <w:proofErr w:type="spellStart"/>
            <w:r>
              <w:rPr>
                <w:lang w:val="en-GB" w:eastAsia="zh-CN"/>
              </w:rPr>
              <w:t>O.Internal</w:t>
            </w:r>
            <w:proofErr w:type="spellEnd"/>
            <w:r>
              <w:rPr>
                <w:lang w:val="en-GB" w:eastAsia="zh-CN"/>
              </w:rPr>
              <w:t>-Shipment</w:t>
            </w:r>
          </w:p>
          <w:p w14:paraId="30D1DBC6" w14:textId="77777777" w:rsidR="004642B1" w:rsidRDefault="004642B1" w:rsidP="004642B1">
            <w:pPr>
              <w:spacing w:after="0"/>
              <w:rPr>
                <w:lang w:val="en-GB" w:eastAsia="zh-CN"/>
              </w:rPr>
            </w:pPr>
            <w:proofErr w:type="spellStart"/>
            <w:r>
              <w:rPr>
                <w:lang w:val="en-GB" w:eastAsia="zh-CN"/>
              </w:rPr>
              <w:t>O.External</w:t>
            </w:r>
            <w:proofErr w:type="spellEnd"/>
            <w:r>
              <w:rPr>
                <w:lang w:val="en-GB" w:eastAsia="zh-CN"/>
              </w:rPr>
              <w:t>-Delivery</w:t>
            </w:r>
          </w:p>
          <w:p w14:paraId="7DE8F957" w14:textId="77777777" w:rsidR="004642B1" w:rsidRPr="00147B2C" w:rsidRDefault="004642B1" w:rsidP="004642B1">
            <w:pPr>
              <w:spacing w:after="0"/>
              <w:rPr>
                <w:lang w:val="en-GB" w:eastAsia="zh-CN"/>
              </w:rPr>
            </w:pPr>
            <w:proofErr w:type="spellStart"/>
            <w:r w:rsidRPr="00B60366">
              <w:rPr>
                <w:lang w:val="en-GB" w:eastAsia="zh-CN"/>
              </w:rPr>
              <w:t>O.Transfer</w:t>
            </w:r>
            <w:proofErr w:type="spellEnd"/>
            <w:r w:rsidRPr="00B60366">
              <w:rPr>
                <w:lang w:val="en-GB" w:eastAsia="zh-CN"/>
              </w:rPr>
              <w:t>-Data</w:t>
            </w:r>
          </w:p>
        </w:tc>
        <w:tc>
          <w:tcPr>
            <w:tcW w:w="4811" w:type="dxa"/>
            <w:shd w:val="clear" w:color="auto" w:fill="auto"/>
          </w:tcPr>
          <w:p w14:paraId="6DB28A92" w14:textId="77777777" w:rsidR="004642B1" w:rsidRPr="00170FD2" w:rsidRDefault="004642B1" w:rsidP="004642B1">
            <w:pPr>
              <w:spacing w:after="200"/>
              <w:rPr>
                <w:lang w:val="en-GB" w:eastAsia="zh-CN"/>
              </w:rPr>
            </w:pPr>
            <w:r w:rsidRPr="00B60366">
              <w:rPr>
                <w:lang w:val="en-GB"/>
              </w:rPr>
              <w:t>The controlled shipment and delivery procedures ensure correct shipment and delivery of items.</w:t>
            </w:r>
          </w:p>
        </w:tc>
      </w:tr>
      <w:tr w:rsidR="005A6559" w:rsidRPr="002B7C09" w14:paraId="411BC295" w14:textId="77777777" w:rsidTr="00875244">
        <w:tc>
          <w:tcPr>
            <w:tcW w:w="2204" w:type="dxa"/>
            <w:shd w:val="clear" w:color="auto" w:fill="auto"/>
          </w:tcPr>
          <w:p w14:paraId="1FBEB52D" w14:textId="70A9B5C2" w:rsidR="005A6559" w:rsidRDefault="005A6559" w:rsidP="005A6559">
            <w:pPr>
              <w:spacing w:after="200"/>
              <w:rPr>
                <w:lang w:val="en-GB" w:eastAsia="zh-CN"/>
              </w:rPr>
            </w:pPr>
            <w:proofErr w:type="spellStart"/>
            <w:r w:rsidRPr="00170FD2">
              <w:rPr>
                <w:lang w:val="en-GB" w:eastAsia="zh-CN"/>
              </w:rPr>
              <w:lastRenderedPageBreak/>
              <w:t>P.Reception</w:t>
            </w:r>
            <w:proofErr w:type="spellEnd"/>
            <w:r w:rsidRPr="00170FD2">
              <w:rPr>
                <w:lang w:val="en-GB" w:eastAsia="zh-CN"/>
              </w:rPr>
              <w:t>-Control</w:t>
            </w:r>
          </w:p>
        </w:tc>
        <w:tc>
          <w:tcPr>
            <w:tcW w:w="2731" w:type="dxa"/>
            <w:shd w:val="clear" w:color="auto" w:fill="auto"/>
          </w:tcPr>
          <w:p w14:paraId="72394EFE" w14:textId="39AEC06C" w:rsidR="005A6559" w:rsidRDefault="005A6559" w:rsidP="005A6559">
            <w:pPr>
              <w:spacing w:after="200"/>
              <w:rPr>
                <w:lang w:val="en-GB" w:eastAsia="zh-CN"/>
              </w:rPr>
            </w:pPr>
            <w:proofErr w:type="spellStart"/>
            <w:r w:rsidRPr="00147B2C">
              <w:rPr>
                <w:lang w:val="en-GB" w:eastAsia="zh-CN"/>
              </w:rPr>
              <w:t>O.Reception</w:t>
            </w:r>
            <w:proofErr w:type="spellEnd"/>
            <w:r w:rsidRPr="00147B2C">
              <w:rPr>
                <w:lang w:val="en-GB" w:eastAsia="zh-CN"/>
              </w:rPr>
              <w:t>-Control</w:t>
            </w:r>
            <w:r w:rsidRPr="00147B2C" w:rsidDel="0058418B">
              <w:rPr>
                <w:lang w:val="en-GB" w:eastAsia="zh-CN"/>
              </w:rPr>
              <w:t xml:space="preserve"> </w:t>
            </w:r>
          </w:p>
        </w:tc>
        <w:tc>
          <w:tcPr>
            <w:tcW w:w="4811" w:type="dxa"/>
            <w:shd w:val="clear" w:color="auto" w:fill="auto"/>
          </w:tcPr>
          <w:p w14:paraId="0018CD46" w14:textId="77777777" w:rsidR="005A6559" w:rsidRPr="00170FD2" w:rsidRDefault="005A6559" w:rsidP="005A6559">
            <w:pPr>
              <w:spacing w:after="0"/>
              <w:rPr>
                <w:lang w:val="en-GB" w:eastAsia="zh-CN"/>
              </w:rPr>
            </w:pPr>
            <w:r w:rsidRPr="00170FD2">
              <w:rPr>
                <w:lang w:val="en-GB" w:eastAsia="zh-CN"/>
              </w:rPr>
              <w:t>The incoming control on physical items ensures that only authentic items of correct quantity are accepted.</w:t>
            </w:r>
          </w:p>
          <w:p w14:paraId="1B9869B3" w14:textId="5287A855" w:rsidR="005A6559" w:rsidRDefault="005A6559" w:rsidP="005A6559">
            <w:pPr>
              <w:spacing w:after="200"/>
              <w:rPr>
                <w:lang w:val="en-GB" w:eastAsia="zh-CN"/>
              </w:rPr>
            </w:pPr>
            <w:r w:rsidRPr="00170FD2">
              <w:rPr>
                <w:lang w:val="en-GB" w:eastAsia="zh-CN"/>
              </w:rPr>
              <w:t xml:space="preserve">The incoming control on </w:t>
            </w:r>
            <w:r>
              <w:rPr>
                <w:lang w:val="en-GB" w:eastAsia="zh-CN"/>
              </w:rPr>
              <w:t>integrity</w:t>
            </w:r>
            <w:r w:rsidRPr="00170FD2">
              <w:rPr>
                <w:lang w:val="en-GB" w:eastAsia="zh-CN"/>
              </w:rPr>
              <w:t xml:space="preserve"> </w:t>
            </w:r>
            <w:r>
              <w:rPr>
                <w:lang w:val="en-GB" w:eastAsia="zh-CN"/>
              </w:rPr>
              <w:t xml:space="preserve">and availability </w:t>
            </w:r>
            <w:r w:rsidRPr="00170FD2">
              <w:rPr>
                <w:lang w:val="en-GB" w:eastAsia="zh-CN"/>
              </w:rPr>
              <w:t xml:space="preserve">ensures that only authentic </w:t>
            </w:r>
            <w:r>
              <w:rPr>
                <w:lang w:val="en-GB" w:eastAsia="zh-CN"/>
              </w:rPr>
              <w:t xml:space="preserve">and qualified </w:t>
            </w:r>
            <w:r w:rsidRPr="00170FD2">
              <w:rPr>
                <w:lang w:val="en-GB" w:eastAsia="zh-CN"/>
              </w:rPr>
              <w:t>items are accepted.</w:t>
            </w:r>
          </w:p>
        </w:tc>
      </w:tr>
      <w:tr w:rsidR="004642B1" w:rsidRPr="002B7C09" w14:paraId="3B48A20A" w14:textId="77777777" w:rsidTr="004642B1">
        <w:tc>
          <w:tcPr>
            <w:tcW w:w="2204" w:type="dxa"/>
            <w:shd w:val="clear" w:color="auto" w:fill="auto"/>
          </w:tcPr>
          <w:p w14:paraId="52B569AC" w14:textId="77777777" w:rsidR="004642B1" w:rsidRDefault="004642B1" w:rsidP="004642B1">
            <w:pPr>
              <w:spacing w:after="200"/>
              <w:rPr>
                <w:lang w:val="en-GB" w:eastAsia="zh-CN"/>
              </w:rPr>
            </w:pPr>
            <w:proofErr w:type="spellStart"/>
            <w:r w:rsidRPr="00170FD2">
              <w:rPr>
                <w:lang w:val="en-GB" w:eastAsia="zh-CN"/>
              </w:rPr>
              <w:t>P.Zero</w:t>
            </w:r>
            <w:proofErr w:type="spellEnd"/>
            <w:r w:rsidRPr="00170FD2">
              <w:rPr>
                <w:lang w:val="en-GB" w:eastAsia="zh-CN"/>
              </w:rPr>
              <w:t>-Balanc</w:t>
            </w:r>
            <w:r>
              <w:rPr>
                <w:lang w:val="en-GB" w:eastAsia="zh-CN"/>
              </w:rPr>
              <w:t>e</w:t>
            </w:r>
          </w:p>
        </w:tc>
        <w:tc>
          <w:tcPr>
            <w:tcW w:w="2731" w:type="dxa"/>
            <w:shd w:val="clear" w:color="auto" w:fill="auto"/>
          </w:tcPr>
          <w:p w14:paraId="14A3CA92" w14:textId="77777777" w:rsidR="004642B1" w:rsidRPr="00147B2C" w:rsidRDefault="004642B1" w:rsidP="004642B1">
            <w:pPr>
              <w:spacing w:after="0"/>
              <w:rPr>
                <w:lang w:val="en-GB" w:eastAsia="zh-CN"/>
              </w:rPr>
            </w:pPr>
            <w:proofErr w:type="spellStart"/>
            <w:r w:rsidRPr="00147B2C">
              <w:rPr>
                <w:lang w:val="en-GB" w:eastAsia="zh-CN"/>
              </w:rPr>
              <w:t>O.Control</w:t>
            </w:r>
            <w:proofErr w:type="spellEnd"/>
            <w:r w:rsidRPr="00147B2C">
              <w:rPr>
                <w:lang w:val="en-GB" w:eastAsia="zh-CN"/>
              </w:rPr>
              <w:t>-Scrap</w:t>
            </w:r>
          </w:p>
          <w:p w14:paraId="6A9F09C5" w14:textId="77777777" w:rsidR="004642B1" w:rsidRPr="00147B2C" w:rsidRDefault="004642B1" w:rsidP="004642B1">
            <w:pPr>
              <w:spacing w:after="0"/>
              <w:rPr>
                <w:lang w:val="en-GB" w:eastAsia="zh-CN"/>
              </w:rPr>
            </w:pPr>
            <w:proofErr w:type="spellStart"/>
            <w:r w:rsidRPr="00147B2C">
              <w:rPr>
                <w:lang w:val="en-GB" w:eastAsia="zh-CN"/>
              </w:rPr>
              <w:t>O.Internal</w:t>
            </w:r>
            <w:proofErr w:type="spellEnd"/>
            <w:r w:rsidRPr="00147B2C">
              <w:rPr>
                <w:lang w:val="en-GB" w:eastAsia="zh-CN"/>
              </w:rPr>
              <w:t>-Monitor</w:t>
            </w:r>
          </w:p>
          <w:p w14:paraId="7246B663" w14:textId="77777777" w:rsidR="004642B1" w:rsidRPr="00147B2C" w:rsidRDefault="004642B1" w:rsidP="004642B1">
            <w:pPr>
              <w:spacing w:after="0"/>
              <w:rPr>
                <w:lang w:val="en-GB" w:eastAsia="zh-CN"/>
              </w:rPr>
            </w:pPr>
            <w:proofErr w:type="spellStart"/>
            <w:r w:rsidRPr="00147B2C">
              <w:rPr>
                <w:lang w:val="en-GB" w:eastAsia="zh-CN"/>
              </w:rPr>
              <w:t>O.Staff</w:t>
            </w:r>
            <w:proofErr w:type="spellEnd"/>
            <w:r w:rsidRPr="00147B2C">
              <w:rPr>
                <w:lang w:val="en-GB" w:eastAsia="zh-CN"/>
              </w:rPr>
              <w:t>-Engagement</w:t>
            </w:r>
          </w:p>
          <w:p w14:paraId="1DCFDC6B" w14:textId="77777777" w:rsidR="004642B1" w:rsidRDefault="004642B1" w:rsidP="004642B1">
            <w:pPr>
              <w:spacing w:after="200"/>
              <w:rPr>
                <w:lang w:val="en-GB" w:eastAsia="zh-CN"/>
              </w:rPr>
            </w:pPr>
            <w:proofErr w:type="spellStart"/>
            <w:r w:rsidRPr="00147B2C">
              <w:rPr>
                <w:lang w:val="en-GB" w:eastAsia="zh-CN"/>
              </w:rPr>
              <w:t>O.Zero</w:t>
            </w:r>
            <w:proofErr w:type="spellEnd"/>
            <w:r w:rsidRPr="00147B2C">
              <w:rPr>
                <w:lang w:val="en-GB" w:eastAsia="zh-CN"/>
              </w:rPr>
              <w:t>-Balance</w:t>
            </w:r>
            <w:r w:rsidRPr="00147B2C" w:rsidDel="0058418B">
              <w:rPr>
                <w:lang w:val="en-GB" w:eastAsia="zh-CN"/>
              </w:rPr>
              <w:t xml:space="preserve"> </w:t>
            </w:r>
          </w:p>
        </w:tc>
        <w:tc>
          <w:tcPr>
            <w:tcW w:w="4811" w:type="dxa"/>
            <w:shd w:val="clear" w:color="auto" w:fill="auto"/>
          </w:tcPr>
          <w:p w14:paraId="4A47B070" w14:textId="77777777" w:rsidR="004642B1" w:rsidRDefault="004642B1" w:rsidP="004642B1">
            <w:pPr>
              <w:spacing w:after="200"/>
              <w:rPr>
                <w:lang w:val="en-GB" w:eastAsia="zh-CN"/>
              </w:rPr>
            </w:pPr>
            <w:r w:rsidRPr="00170FD2">
              <w:rPr>
                <w:lang w:val="en-GB" w:eastAsia="zh-CN"/>
              </w:rPr>
              <w:t>The handling of correct and defective items ensures that no unexpected missing items or left-over items occur.</w:t>
            </w:r>
          </w:p>
        </w:tc>
      </w:tr>
    </w:tbl>
    <w:p w14:paraId="5622F391" w14:textId="706A7086" w:rsidR="00454ADE" w:rsidRPr="00875244" w:rsidRDefault="00875244" w:rsidP="00875244">
      <w:pPr>
        <w:pStyle w:val="Caption"/>
        <w:spacing w:before="120"/>
        <w:jc w:val="center"/>
        <w:rPr>
          <w:szCs w:val="22"/>
          <w:lang w:val="en-US"/>
        </w:rPr>
      </w:pPr>
      <w:r w:rsidRPr="00256F81">
        <w:rPr>
          <w:lang w:val="en-US"/>
        </w:rPr>
        <w:t xml:space="preserve">Table </w:t>
      </w:r>
      <w:r>
        <w:fldChar w:fldCharType="begin"/>
      </w:r>
      <w:r w:rsidRPr="00256F81">
        <w:rPr>
          <w:lang w:val="en-US"/>
        </w:rPr>
        <w:instrText xml:space="preserve"> SEQ Table \* ARABIC </w:instrText>
      </w:r>
      <w:r>
        <w:fldChar w:fldCharType="separate"/>
      </w:r>
      <w:r w:rsidR="00D140C7">
        <w:rPr>
          <w:noProof/>
          <w:lang w:val="en-US"/>
        </w:rPr>
        <w:t>1</w:t>
      </w:r>
      <w:r>
        <w:fldChar w:fldCharType="end"/>
      </w:r>
      <w:r w:rsidRPr="00256F81">
        <w:rPr>
          <w:szCs w:val="22"/>
          <w:lang w:val="en-US"/>
        </w:rPr>
        <w:t xml:space="preserve"> </w:t>
      </w:r>
      <w:r w:rsidR="001F1F6A" w:rsidRPr="001F1F6A">
        <w:rPr>
          <w:szCs w:val="22"/>
          <w:lang w:val="en-US"/>
        </w:rPr>
        <w:t>Mapping of Security Objectives</w:t>
      </w:r>
    </w:p>
    <w:p w14:paraId="3391AC74" w14:textId="77777777" w:rsidR="006D4C19" w:rsidRDefault="006D4C19" w:rsidP="006D4C19">
      <w:pPr>
        <w:rPr>
          <w:lang w:val="en-GB"/>
        </w:rPr>
      </w:pPr>
      <w:r>
        <w:rPr>
          <w:lang w:val="en-GB"/>
        </w:rPr>
        <w:t xml:space="preserve">The following is a table that demonstrates full coverage of Threats being countered and that all Organizational Security Policies are at least enforced by one or more Security Objective of the site. </w:t>
      </w:r>
    </w:p>
    <w:tbl>
      <w:tblPr>
        <w:tblStyle w:val="SMTable"/>
        <w:tblW w:w="5000" w:type="pct"/>
        <w:tblLayout w:type="fixed"/>
        <w:tblLook w:val="04A0" w:firstRow="1" w:lastRow="0" w:firstColumn="1" w:lastColumn="0" w:noHBand="0" w:noVBand="1"/>
      </w:tblPr>
      <w:tblGrid>
        <w:gridCol w:w="1892"/>
        <w:gridCol w:w="414"/>
        <w:gridCol w:w="414"/>
        <w:gridCol w:w="414"/>
        <w:gridCol w:w="414"/>
        <w:gridCol w:w="414"/>
        <w:gridCol w:w="414"/>
        <w:gridCol w:w="414"/>
        <w:gridCol w:w="413"/>
        <w:gridCol w:w="413"/>
        <w:gridCol w:w="413"/>
        <w:gridCol w:w="413"/>
        <w:gridCol w:w="413"/>
        <w:gridCol w:w="413"/>
        <w:gridCol w:w="413"/>
        <w:gridCol w:w="413"/>
        <w:gridCol w:w="413"/>
        <w:gridCol w:w="413"/>
        <w:gridCol w:w="413"/>
        <w:gridCol w:w="413"/>
      </w:tblGrid>
      <w:tr w:rsidR="00561A39" w:rsidRPr="00BF0152" w14:paraId="01D32E8D" w14:textId="77777777" w:rsidTr="00875244">
        <w:trPr>
          <w:cnfStyle w:val="100000000000" w:firstRow="1" w:lastRow="0" w:firstColumn="0" w:lastColumn="0" w:oddVBand="0" w:evenVBand="0" w:oddHBand="0" w:evenHBand="0" w:firstRowFirstColumn="0" w:firstRowLastColumn="0" w:lastRowFirstColumn="0" w:lastRowLastColumn="0"/>
          <w:cantSplit/>
          <w:trHeight w:val="2588"/>
        </w:trPr>
        <w:tc>
          <w:tcPr>
            <w:tcW w:w="969" w:type="pct"/>
            <w:noWrap/>
            <w:hideMark/>
          </w:tcPr>
          <w:p w14:paraId="7691ACE3" w14:textId="77777777" w:rsidR="00CB1E79" w:rsidRPr="00BF0152" w:rsidRDefault="00CB1E79" w:rsidP="00BF0152">
            <w:pPr>
              <w:spacing w:after="0"/>
              <w:jc w:val="left"/>
              <w:rPr>
                <w:rFonts w:ascii="Times New Roman" w:eastAsia="Times New Roman" w:hAnsi="Times New Roman" w:cs="Times New Roman"/>
                <w:sz w:val="18"/>
                <w:szCs w:val="18"/>
                <w:lang w:val="en-US"/>
              </w:rPr>
            </w:pPr>
          </w:p>
        </w:tc>
        <w:tc>
          <w:tcPr>
            <w:tcW w:w="212" w:type="pct"/>
            <w:noWrap/>
            <w:textDirection w:val="btLr"/>
            <w:hideMark/>
          </w:tcPr>
          <w:p w14:paraId="4DA27CFF" w14:textId="54812E66" w:rsidR="00CB1E79" w:rsidRPr="00BF0152" w:rsidRDefault="00CB1E79" w:rsidP="00BF0152">
            <w:pPr>
              <w:spacing w:after="0"/>
              <w:rPr>
                <w:sz w:val="18"/>
                <w:szCs w:val="18"/>
                <w:lang w:val="en-GB" w:eastAsia="zh-CN"/>
              </w:rPr>
            </w:pPr>
            <w:proofErr w:type="spellStart"/>
            <w:r>
              <w:rPr>
                <w:rFonts w:cs="Open Sans Semibold"/>
                <w:color w:val="FFFFFF"/>
                <w:sz w:val="18"/>
                <w:szCs w:val="18"/>
                <w:lang w:val="en-GB"/>
              </w:rPr>
              <w:t>O.Acceptance</w:t>
            </w:r>
            <w:proofErr w:type="spellEnd"/>
            <w:r>
              <w:rPr>
                <w:rFonts w:cs="Open Sans Semibold"/>
                <w:color w:val="FFFFFF"/>
                <w:sz w:val="18"/>
                <w:szCs w:val="18"/>
                <w:lang w:val="en-GB"/>
              </w:rPr>
              <w:t>-Test</w:t>
            </w:r>
          </w:p>
        </w:tc>
        <w:tc>
          <w:tcPr>
            <w:tcW w:w="212" w:type="pct"/>
            <w:textDirection w:val="btLr"/>
          </w:tcPr>
          <w:p w14:paraId="31D85828" w14:textId="2FD19CFB" w:rsidR="00CB1E79" w:rsidRPr="00BF0152" w:rsidRDefault="00CB1E79" w:rsidP="00BF0152">
            <w:pPr>
              <w:spacing w:after="0"/>
              <w:rPr>
                <w:sz w:val="18"/>
                <w:szCs w:val="18"/>
                <w:lang w:val="en-GB" w:eastAsia="zh-CN"/>
              </w:rPr>
            </w:pPr>
            <w:proofErr w:type="spellStart"/>
            <w:r>
              <w:rPr>
                <w:rFonts w:cs="Open Sans Semibold"/>
                <w:color w:val="FFFFFF"/>
                <w:sz w:val="18"/>
                <w:szCs w:val="18"/>
                <w:lang w:val="en-GB"/>
              </w:rPr>
              <w:t>O.Alarm</w:t>
            </w:r>
            <w:proofErr w:type="spellEnd"/>
            <w:r>
              <w:rPr>
                <w:rFonts w:cs="Open Sans Semibold"/>
                <w:color w:val="FFFFFF"/>
                <w:sz w:val="18"/>
                <w:szCs w:val="18"/>
                <w:lang w:val="en-GB"/>
              </w:rPr>
              <w:t>-Response</w:t>
            </w:r>
          </w:p>
        </w:tc>
        <w:tc>
          <w:tcPr>
            <w:tcW w:w="212" w:type="pct"/>
            <w:noWrap/>
            <w:textDirection w:val="btLr"/>
          </w:tcPr>
          <w:p w14:paraId="6DA21847" w14:textId="28C3FAC0" w:rsidR="00CB1E79" w:rsidRPr="00BF0152" w:rsidRDefault="00CB1E79" w:rsidP="00BF0152">
            <w:pPr>
              <w:spacing w:after="0"/>
              <w:rPr>
                <w:sz w:val="18"/>
                <w:szCs w:val="18"/>
                <w:lang w:val="en-GB" w:eastAsia="zh-CN"/>
              </w:rPr>
            </w:pPr>
            <w:proofErr w:type="spellStart"/>
            <w:r>
              <w:rPr>
                <w:rFonts w:cs="Open Sans Semibold"/>
                <w:color w:val="FFFFFF"/>
                <w:sz w:val="18"/>
                <w:szCs w:val="18"/>
                <w:lang w:val="en-GB"/>
              </w:rPr>
              <w:t>O.Config</w:t>
            </w:r>
            <w:proofErr w:type="spellEnd"/>
            <w:r>
              <w:rPr>
                <w:rFonts w:cs="Open Sans Semibold"/>
                <w:color w:val="FFFFFF"/>
                <w:sz w:val="18"/>
                <w:szCs w:val="18"/>
                <w:lang w:val="en-GB"/>
              </w:rPr>
              <w:t>-Control</w:t>
            </w:r>
          </w:p>
        </w:tc>
        <w:tc>
          <w:tcPr>
            <w:tcW w:w="212" w:type="pct"/>
            <w:noWrap/>
            <w:textDirection w:val="btLr"/>
          </w:tcPr>
          <w:p w14:paraId="7E8A4D3B" w14:textId="5D8FC810" w:rsidR="00CB1E79" w:rsidRPr="00BF0152" w:rsidRDefault="00CB1E79" w:rsidP="00BF0152">
            <w:pPr>
              <w:spacing w:after="0"/>
              <w:rPr>
                <w:sz w:val="18"/>
                <w:szCs w:val="18"/>
                <w:lang w:val="en-GB" w:eastAsia="zh-CN"/>
              </w:rPr>
            </w:pPr>
            <w:proofErr w:type="spellStart"/>
            <w:r>
              <w:rPr>
                <w:rFonts w:cs="Open Sans Semibold"/>
                <w:color w:val="FFFFFF"/>
                <w:sz w:val="18"/>
                <w:szCs w:val="18"/>
                <w:lang w:val="en-GB"/>
              </w:rPr>
              <w:t>O.Config</w:t>
            </w:r>
            <w:proofErr w:type="spellEnd"/>
            <w:r>
              <w:rPr>
                <w:rFonts w:cs="Open Sans Semibold"/>
                <w:color w:val="FFFFFF"/>
                <w:sz w:val="18"/>
                <w:szCs w:val="18"/>
                <w:lang w:val="en-GB"/>
              </w:rPr>
              <w:t>-Items</w:t>
            </w:r>
          </w:p>
        </w:tc>
        <w:tc>
          <w:tcPr>
            <w:tcW w:w="212" w:type="pct"/>
            <w:noWrap/>
            <w:textDirection w:val="btLr"/>
          </w:tcPr>
          <w:p w14:paraId="1AC1D0F0" w14:textId="0808C9A2" w:rsidR="00CB1E79" w:rsidRPr="00BF0152" w:rsidRDefault="00CB1E79" w:rsidP="00BF0152">
            <w:pPr>
              <w:spacing w:after="0"/>
              <w:rPr>
                <w:sz w:val="18"/>
                <w:szCs w:val="18"/>
                <w:lang w:val="en-GB" w:eastAsia="zh-CN"/>
              </w:rPr>
            </w:pPr>
            <w:proofErr w:type="spellStart"/>
            <w:r>
              <w:rPr>
                <w:rFonts w:cs="Open Sans Semibold"/>
                <w:color w:val="FFFFFF"/>
                <w:sz w:val="18"/>
                <w:szCs w:val="18"/>
                <w:lang w:val="en-GB"/>
              </w:rPr>
              <w:t>O.Config</w:t>
            </w:r>
            <w:proofErr w:type="spellEnd"/>
            <w:r>
              <w:rPr>
                <w:rFonts w:cs="Open Sans Semibold"/>
                <w:color w:val="FFFFFF"/>
                <w:sz w:val="18"/>
                <w:szCs w:val="18"/>
                <w:lang w:val="en-GB"/>
              </w:rPr>
              <w:t>-Process</w:t>
            </w:r>
          </w:p>
        </w:tc>
        <w:tc>
          <w:tcPr>
            <w:tcW w:w="212" w:type="pct"/>
            <w:noWrap/>
            <w:textDirection w:val="btLr"/>
          </w:tcPr>
          <w:p w14:paraId="18794E72" w14:textId="39B7EB1E" w:rsidR="00CB1E79" w:rsidRPr="00BF0152" w:rsidRDefault="00CB1E79" w:rsidP="00BF0152">
            <w:pPr>
              <w:spacing w:after="0"/>
              <w:rPr>
                <w:sz w:val="18"/>
                <w:szCs w:val="18"/>
                <w:lang w:val="en-GB" w:eastAsia="zh-CN"/>
              </w:rPr>
            </w:pPr>
            <w:proofErr w:type="spellStart"/>
            <w:r>
              <w:rPr>
                <w:rFonts w:cs="Open Sans Semibold"/>
                <w:color w:val="FFFFFF"/>
                <w:sz w:val="18"/>
                <w:szCs w:val="18"/>
                <w:lang w:val="en-GB"/>
              </w:rPr>
              <w:t>O.Control</w:t>
            </w:r>
            <w:proofErr w:type="spellEnd"/>
            <w:r>
              <w:rPr>
                <w:rFonts w:cs="Open Sans Semibold"/>
                <w:color w:val="FFFFFF"/>
                <w:sz w:val="18"/>
                <w:szCs w:val="18"/>
                <w:lang w:val="en-GB"/>
              </w:rPr>
              <w:t>-Scrap</w:t>
            </w:r>
          </w:p>
        </w:tc>
        <w:tc>
          <w:tcPr>
            <w:tcW w:w="212" w:type="pct"/>
            <w:noWrap/>
            <w:textDirection w:val="btLr"/>
          </w:tcPr>
          <w:p w14:paraId="00C33B4B" w14:textId="6EAC8A86" w:rsidR="00CB1E79" w:rsidRPr="00BF0152" w:rsidRDefault="00CB1E79" w:rsidP="00BF0152">
            <w:pPr>
              <w:spacing w:after="0"/>
              <w:rPr>
                <w:sz w:val="18"/>
                <w:szCs w:val="18"/>
                <w:lang w:val="en-GB" w:eastAsia="zh-CN"/>
              </w:rPr>
            </w:pPr>
            <w:proofErr w:type="spellStart"/>
            <w:r>
              <w:rPr>
                <w:rFonts w:cs="Open Sans Semibold"/>
                <w:color w:val="FFFFFF"/>
                <w:sz w:val="18"/>
                <w:szCs w:val="18"/>
                <w:lang w:val="en-GB"/>
              </w:rPr>
              <w:t>O.External</w:t>
            </w:r>
            <w:proofErr w:type="spellEnd"/>
            <w:r>
              <w:rPr>
                <w:rFonts w:cs="Open Sans Semibold"/>
                <w:color w:val="FFFFFF"/>
                <w:sz w:val="18"/>
                <w:szCs w:val="18"/>
                <w:lang w:val="en-GB"/>
              </w:rPr>
              <w:t>-delivery</w:t>
            </w:r>
          </w:p>
        </w:tc>
        <w:tc>
          <w:tcPr>
            <w:tcW w:w="212" w:type="pct"/>
            <w:noWrap/>
            <w:textDirection w:val="btLr"/>
          </w:tcPr>
          <w:p w14:paraId="5CC6517C" w14:textId="1BC1D6A5" w:rsidR="00CB1E79" w:rsidRPr="00BF0152" w:rsidRDefault="00CB1E79" w:rsidP="00BF0152">
            <w:pPr>
              <w:spacing w:after="0"/>
              <w:rPr>
                <w:sz w:val="18"/>
                <w:szCs w:val="18"/>
                <w:lang w:val="en-GB" w:eastAsia="zh-CN"/>
              </w:rPr>
            </w:pPr>
            <w:proofErr w:type="spellStart"/>
            <w:r>
              <w:rPr>
                <w:rFonts w:cs="Open Sans Semibold"/>
                <w:color w:val="FFFFFF"/>
                <w:sz w:val="18"/>
                <w:szCs w:val="18"/>
                <w:lang w:val="en-GB"/>
              </w:rPr>
              <w:t>O.Internal</w:t>
            </w:r>
            <w:proofErr w:type="spellEnd"/>
            <w:r>
              <w:rPr>
                <w:rFonts w:cs="Open Sans Semibold"/>
                <w:color w:val="FFFFFF"/>
                <w:sz w:val="18"/>
                <w:szCs w:val="18"/>
                <w:lang w:val="en-GB"/>
              </w:rPr>
              <w:t>-Monitor</w:t>
            </w:r>
          </w:p>
        </w:tc>
        <w:tc>
          <w:tcPr>
            <w:tcW w:w="212" w:type="pct"/>
            <w:noWrap/>
            <w:textDirection w:val="btLr"/>
          </w:tcPr>
          <w:p w14:paraId="3F30E674" w14:textId="18CFD9FD" w:rsidR="00CB1E79" w:rsidRPr="00BF0152" w:rsidRDefault="00CB1E79" w:rsidP="00BF0152">
            <w:pPr>
              <w:spacing w:after="0"/>
              <w:rPr>
                <w:sz w:val="18"/>
                <w:szCs w:val="18"/>
                <w:lang w:val="en-GB" w:eastAsia="zh-CN"/>
              </w:rPr>
            </w:pPr>
            <w:proofErr w:type="spellStart"/>
            <w:r>
              <w:rPr>
                <w:rFonts w:cs="Open Sans Semibold"/>
                <w:color w:val="FFFFFF"/>
                <w:sz w:val="18"/>
                <w:szCs w:val="18"/>
                <w:lang w:val="en-GB"/>
              </w:rPr>
              <w:t>O.Internal</w:t>
            </w:r>
            <w:proofErr w:type="spellEnd"/>
            <w:r>
              <w:rPr>
                <w:rFonts w:cs="Open Sans Semibold"/>
                <w:color w:val="FFFFFF"/>
                <w:sz w:val="18"/>
                <w:szCs w:val="18"/>
                <w:lang w:val="en-GB"/>
              </w:rPr>
              <w:t>-Shipment</w:t>
            </w:r>
          </w:p>
        </w:tc>
        <w:tc>
          <w:tcPr>
            <w:tcW w:w="212" w:type="pct"/>
            <w:noWrap/>
            <w:textDirection w:val="btLr"/>
          </w:tcPr>
          <w:p w14:paraId="4164E7E7" w14:textId="6EFAE061" w:rsidR="00CB1E79" w:rsidRPr="00BF0152" w:rsidRDefault="00CB1E79" w:rsidP="00BF0152">
            <w:pPr>
              <w:spacing w:after="0"/>
              <w:rPr>
                <w:sz w:val="18"/>
                <w:szCs w:val="18"/>
                <w:lang w:val="en-GB" w:eastAsia="zh-CN"/>
              </w:rPr>
            </w:pPr>
            <w:proofErr w:type="spellStart"/>
            <w:r>
              <w:rPr>
                <w:rFonts w:cs="Open Sans Semibold"/>
                <w:color w:val="FFFFFF"/>
                <w:sz w:val="18"/>
                <w:szCs w:val="18"/>
                <w:lang w:val="en-GB"/>
              </w:rPr>
              <w:t>O.Logical</w:t>
            </w:r>
            <w:proofErr w:type="spellEnd"/>
            <w:r>
              <w:rPr>
                <w:rFonts w:cs="Open Sans Semibold"/>
                <w:color w:val="FFFFFF"/>
                <w:sz w:val="18"/>
                <w:szCs w:val="18"/>
                <w:lang w:val="en-GB"/>
              </w:rPr>
              <w:t>-Access</w:t>
            </w:r>
          </w:p>
        </w:tc>
        <w:tc>
          <w:tcPr>
            <w:tcW w:w="212" w:type="pct"/>
            <w:noWrap/>
            <w:textDirection w:val="btLr"/>
          </w:tcPr>
          <w:p w14:paraId="572154E5" w14:textId="03197976" w:rsidR="00CB1E79" w:rsidRPr="00BF0152" w:rsidRDefault="00CB1E79" w:rsidP="00BF0152">
            <w:pPr>
              <w:spacing w:after="0"/>
              <w:rPr>
                <w:sz w:val="18"/>
                <w:szCs w:val="18"/>
                <w:lang w:val="en-GB" w:eastAsia="zh-CN"/>
              </w:rPr>
            </w:pPr>
            <w:proofErr w:type="spellStart"/>
            <w:r>
              <w:rPr>
                <w:rFonts w:cs="Open Sans Semibold"/>
                <w:color w:val="FFFFFF"/>
                <w:sz w:val="18"/>
                <w:szCs w:val="18"/>
                <w:lang w:val="en-GB"/>
              </w:rPr>
              <w:t>O.Logical</w:t>
            </w:r>
            <w:proofErr w:type="spellEnd"/>
            <w:r>
              <w:rPr>
                <w:rFonts w:cs="Open Sans Semibold"/>
                <w:color w:val="FFFFFF"/>
                <w:sz w:val="18"/>
                <w:szCs w:val="18"/>
                <w:lang w:val="en-GB"/>
              </w:rPr>
              <w:t>-Operation</w:t>
            </w:r>
          </w:p>
        </w:tc>
        <w:tc>
          <w:tcPr>
            <w:tcW w:w="212" w:type="pct"/>
            <w:noWrap/>
            <w:textDirection w:val="btLr"/>
          </w:tcPr>
          <w:p w14:paraId="34C2B613" w14:textId="7921DDE0" w:rsidR="00CB1E79" w:rsidRPr="00BF0152" w:rsidRDefault="00CB1E79" w:rsidP="00BF0152">
            <w:pPr>
              <w:spacing w:after="0"/>
              <w:rPr>
                <w:sz w:val="18"/>
                <w:szCs w:val="18"/>
                <w:lang w:val="en-GB" w:eastAsia="zh-CN"/>
              </w:rPr>
            </w:pPr>
            <w:proofErr w:type="spellStart"/>
            <w:r>
              <w:rPr>
                <w:rFonts w:cs="Open Sans Semibold"/>
                <w:color w:val="FFFFFF"/>
                <w:sz w:val="18"/>
                <w:szCs w:val="18"/>
                <w:lang w:val="en-GB"/>
              </w:rPr>
              <w:t>O.Maintain</w:t>
            </w:r>
            <w:proofErr w:type="spellEnd"/>
            <w:r>
              <w:rPr>
                <w:rFonts w:cs="Open Sans Semibold"/>
                <w:color w:val="FFFFFF"/>
                <w:sz w:val="18"/>
                <w:szCs w:val="18"/>
                <w:lang w:val="en-GB"/>
              </w:rPr>
              <w:t>-Security</w:t>
            </w:r>
          </w:p>
        </w:tc>
        <w:tc>
          <w:tcPr>
            <w:tcW w:w="212" w:type="pct"/>
            <w:noWrap/>
            <w:textDirection w:val="btLr"/>
          </w:tcPr>
          <w:p w14:paraId="2CCFCB6C" w14:textId="64727692" w:rsidR="00CB1E79" w:rsidRPr="00BF0152" w:rsidRDefault="00CB1E79" w:rsidP="00BF0152">
            <w:pPr>
              <w:spacing w:after="0"/>
              <w:rPr>
                <w:sz w:val="18"/>
                <w:szCs w:val="18"/>
                <w:lang w:val="en-GB" w:eastAsia="zh-CN"/>
              </w:rPr>
            </w:pPr>
            <w:proofErr w:type="spellStart"/>
            <w:r>
              <w:rPr>
                <w:rFonts w:cs="Open Sans Semibold"/>
                <w:color w:val="FFFFFF"/>
                <w:sz w:val="18"/>
                <w:szCs w:val="18"/>
                <w:lang w:val="en-GB"/>
              </w:rPr>
              <w:t>O.Physical</w:t>
            </w:r>
            <w:proofErr w:type="spellEnd"/>
            <w:r>
              <w:rPr>
                <w:rFonts w:cs="Open Sans Semibold"/>
                <w:color w:val="FFFFFF"/>
                <w:sz w:val="18"/>
                <w:szCs w:val="18"/>
                <w:lang w:val="en-GB"/>
              </w:rPr>
              <w:t>-Access</w:t>
            </w:r>
          </w:p>
        </w:tc>
        <w:tc>
          <w:tcPr>
            <w:tcW w:w="212" w:type="pct"/>
            <w:noWrap/>
            <w:textDirection w:val="btLr"/>
          </w:tcPr>
          <w:p w14:paraId="3ABBC3E1" w14:textId="0C91E5CB" w:rsidR="00CB1E79" w:rsidRPr="00BF0152" w:rsidRDefault="00CB1E79" w:rsidP="00BF0152">
            <w:pPr>
              <w:spacing w:after="0"/>
              <w:ind w:left="113" w:right="113"/>
              <w:rPr>
                <w:sz w:val="18"/>
                <w:szCs w:val="18"/>
                <w:lang w:val="en-GB" w:eastAsia="zh-CN"/>
              </w:rPr>
            </w:pPr>
            <w:proofErr w:type="spellStart"/>
            <w:r>
              <w:rPr>
                <w:rFonts w:cs="Open Sans Semibold"/>
                <w:color w:val="FFFFFF"/>
                <w:sz w:val="18"/>
                <w:szCs w:val="18"/>
                <w:lang w:val="en-GB"/>
              </w:rPr>
              <w:t>O.Reception</w:t>
            </w:r>
            <w:proofErr w:type="spellEnd"/>
            <w:r>
              <w:rPr>
                <w:rFonts w:cs="Open Sans Semibold"/>
                <w:color w:val="FFFFFF"/>
                <w:sz w:val="18"/>
                <w:szCs w:val="18"/>
                <w:lang w:val="en-GB"/>
              </w:rPr>
              <w:t>-Control</w:t>
            </w:r>
          </w:p>
        </w:tc>
        <w:tc>
          <w:tcPr>
            <w:tcW w:w="212" w:type="pct"/>
            <w:textDirection w:val="btLr"/>
          </w:tcPr>
          <w:p w14:paraId="14382652" w14:textId="52A66D78" w:rsidR="00CB1E79" w:rsidRPr="00BF0152" w:rsidRDefault="00CB1E79" w:rsidP="00BF0152">
            <w:pPr>
              <w:spacing w:after="0"/>
              <w:ind w:left="113" w:right="113"/>
              <w:rPr>
                <w:sz w:val="18"/>
                <w:szCs w:val="18"/>
                <w:lang w:val="en-GB" w:eastAsia="zh-CN"/>
              </w:rPr>
            </w:pPr>
            <w:proofErr w:type="spellStart"/>
            <w:r>
              <w:rPr>
                <w:rFonts w:cs="Open Sans Semibold"/>
                <w:color w:val="FFFFFF"/>
                <w:sz w:val="18"/>
                <w:szCs w:val="18"/>
                <w:lang w:val="en-GB"/>
              </w:rPr>
              <w:t>O.Security</w:t>
            </w:r>
            <w:proofErr w:type="spellEnd"/>
            <w:r>
              <w:rPr>
                <w:rFonts w:cs="Open Sans Semibold"/>
                <w:color w:val="FFFFFF"/>
                <w:sz w:val="18"/>
                <w:szCs w:val="18"/>
                <w:lang w:val="en-GB"/>
              </w:rPr>
              <w:t>-Control</w:t>
            </w:r>
          </w:p>
        </w:tc>
        <w:tc>
          <w:tcPr>
            <w:tcW w:w="212" w:type="pct"/>
            <w:textDirection w:val="btLr"/>
          </w:tcPr>
          <w:p w14:paraId="71D3091D" w14:textId="20E2352D" w:rsidR="00CB1E79" w:rsidRPr="00BF0152" w:rsidRDefault="00CB1E79" w:rsidP="00BF0152">
            <w:pPr>
              <w:spacing w:after="0"/>
              <w:ind w:left="113" w:right="113"/>
              <w:rPr>
                <w:sz w:val="18"/>
                <w:szCs w:val="18"/>
                <w:lang w:val="en-GB" w:eastAsia="zh-CN"/>
              </w:rPr>
            </w:pPr>
            <w:proofErr w:type="spellStart"/>
            <w:r>
              <w:rPr>
                <w:rFonts w:cs="Open Sans Semibold"/>
                <w:color w:val="FFFFFF"/>
                <w:sz w:val="18"/>
                <w:szCs w:val="18"/>
                <w:lang w:val="en-GB"/>
              </w:rPr>
              <w:t>O.Security</w:t>
            </w:r>
            <w:proofErr w:type="spellEnd"/>
            <w:r>
              <w:rPr>
                <w:rFonts w:cs="Open Sans Semibold"/>
                <w:color w:val="FFFFFF"/>
                <w:sz w:val="18"/>
                <w:szCs w:val="18"/>
                <w:lang w:val="en-GB"/>
              </w:rPr>
              <w:t>-Documentation</w:t>
            </w:r>
          </w:p>
        </w:tc>
        <w:tc>
          <w:tcPr>
            <w:tcW w:w="212" w:type="pct"/>
            <w:noWrap/>
            <w:textDirection w:val="btLr"/>
          </w:tcPr>
          <w:p w14:paraId="505659D1" w14:textId="35BB8C6A" w:rsidR="00CB1E79" w:rsidRPr="00BF0152" w:rsidRDefault="00CB1E79" w:rsidP="00BF0152">
            <w:pPr>
              <w:spacing w:after="0"/>
              <w:rPr>
                <w:sz w:val="18"/>
                <w:szCs w:val="18"/>
                <w:lang w:val="en-GB" w:eastAsia="zh-CN"/>
              </w:rPr>
            </w:pPr>
            <w:proofErr w:type="spellStart"/>
            <w:r>
              <w:rPr>
                <w:rFonts w:cs="Open Sans Semibold"/>
                <w:color w:val="FFFFFF"/>
                <w:sz w:val="18"/>
                <w:szCs w:val="18"/>
                <w:lang w:val="en-GB"/>
              </w:rPr>
              <w:t>O.Staff</w:t>
            </w:r>
            <w:proofErr w:type="spellEnd"/>
            <w:r>
              <w:rPr>
                <w:rFonts w:cs="Open Sans Semibold"/>
                <w:color w:val="FFFFFF"/>
                <w:sz w:val="18"/>
                <w:szCs w:val="18"/>
                <w:lang w:val="en-GB"/>
              </w:rPr>
              <w:t>-Engagement</w:t>
            </w:r>
          </w:p>
        </w:tc>
        <w:tc>
          <w:tcPr>
            <w:tcW w:w="212" w:type="pct"/>
            <w:noWrap/>
            <w:textDirection w:val="btLr"/>
          </w:tcPr>
          <w:p w14:paraId="1BC080EB" w14:textId="5237C9B4" w:rsidR="00CB1E79" w:rsidRPr="00BF0152" w:rsidRDefault="00CB1E79" w:rsidP="00BF0152">
            <w:pPr>
              <w:spacing w:after="0"/>
              <w:rPr>
                <w:sz w:val="18"/>
                <w:szCs w:val="18"/>
                <w:lang w:val="en-GB" w:eastAsia="zh-CN"/>
              </w:rPr>
            </w:pPr>
            <w:proofErr w:type="spellStart"/>
            <w:r>
              <w:rPr>
                <w:rFonts w:cs="Open Sans Semibold"/>
                <w:color w:val="FFFFFF"/>
                <w:sz w:val="18"/>
                <w:szCs w:val="18"/>
                <w:lang w:val="en-GB"/>
              </w:rPr>
              <w:t>O.Transfer</w:t>
            </w:r>
            <w:proofErr w:type="spellEnd"/>
            <w:r>
              <w:rPr>
                <w:rFonts w:cs="Open Sans Semibold"/>
                <w:color w:val="FFFFFF"/>
                <w:sz w:val="18"/>
                <w:szCs w:val="18"/>
                <w:lang w:val="en-GB"/>
              </w:rPr>
              <w:t>-Data</w:t>
            </w:r>
          </w:p>
        </w:tc>
        <w:tc>
          <w:tcPr>
            <w:tcW w:w="212" w:type="pct"/>
            <w:noWrap/>
            <w:textDirection w:val="btLr"/>
          </w:tcPr>
          <w:p w14:paraId="431E709E" w14:textId="16561E01" w:rsidR="00CB1E79" w:rsidRPr="00BF0152" w:rsidRDefault="00CB1E79" w:rsidP="00BF0152">
            <w:pPr>
              <w:spacing w:after="0"/>
              <w:rPr>
                <w:sz w:val="18"/>
                <w:szCs w:val="18"/>
                <w:lang w:val="en-GB" w:eastAsia="zh-CN"/>
              </w:rPr>
            </w:pPr>
            <w:proofErr w:type="spellStart"/>
            <w:r>
              <w:rPr>
                <w:rFonts w:cs="Open Sans Semibold"/>
                <w:color w:val="FFFFFF"/>
                <w:sz w:val="18"/>
                <w:szCs w:val="18"/>
                <w:lang w:val="en-GB"/>
              </w:rPr>
              <w:t>O.Zero</w:t>
            </w:r>
            <w:proofErr w:type="spellEnd"/>
            <w:r>
              <w:rPr>
                <w:rFonts w:cs="Open Sans Semibold"/>
                <w:color w:val="FFFFFF"/>
                <w:sz w:val="18"/>
                <w:szCs w:val="18"/>
                <w:lang w:val="en-GB"/>
              </w:rPr>
              <w:t>-Balance</w:t>
            </w:r>
          </w:p>
        </w:tc>
      </w:tr>
      <w:tr w:rsidR="00D626D5" w:rsidRPr="00BF0152" w14:paraId="0E8A4331" w14:textId="77777777" w:rsidTr="00A5600D">
        <w:trPr>
          <w:trHeight w:val="300"/>
        </w:trPr>
        <w:tc>
          <w:tcPr>
            <w:tcW w:w="969" w:type="pct"/>
            <w:noWrap/>
            <w:vAlign w:val="center"/>
            <w:hideMark/>
          </w:tcPr>
          <w:p w14:paraId="1DAD7FD6" w14:textId="0AE66BA5" w:rsidR="00CB1E79" w:rsidRPr="00BF0152" w:rsidRDefault="00CB1E79" w:rsidP="00BF0152">
            <w:pPr>
              <w:spacing w:after="0"/>
              <w:rPr>
                <w:rFonts w:ascii="Calibri" w:eastAsia="Times New Roman" w:hAnsi="Calibri" w:cs="Calibri"/>
                <w:color w:val="000000"/>
                <w:sz w:val="18"/>
                <w:szCs w:val="18"/>
              </w:rPr>
            </w:pPr>
            <w:proofErr w:type="spellStart"/>
            <w:r>
              <w:rPr>
                <w:rFonts w:ascii="Calibri" w:hAnsi="Calibri"/>
                <w:color w:val="000000"/>
                <w:sz w:val="18"/>
                <w:szCs w:val="18"/>
              </w:rPr>
              <w:t>P.Accept-Product</w:t>
            </w:r>
            <w:proofErr w:type="spellEnd"/>
          </w:p>
        </w:tc>
        <w:tc>
          <w:tcPr>
            <w:tcW w:w="212" w:type="pct"/>
            <w:tcBorders>
              <w:tl2br w:val="single" w:sz="4" w:space="0" w:color="808080" w:themeColor="background1" w:themeShade="80"/>
              <w:tr2bl w:val="single" w:sz="4" w:space="0" w:color="808080" w:themeColor="background1" w:themeShade="80"/>
            </w:tcBorders>
            <w:shd w:val="clear" w:color="auto" w:fill="92D050"/>
            <w:noWrap/>
            <w:hideMark/>
          </w:tcPr>
          <w:p w14:paraId="240DF975" w14:textId="1ABC5F33" w:rsidR="00CB1E79" w:rsidRPr="00BF0152" w:rsidRDefault="00CB1E79" w:rsidP="00BF0152">
            <w:pPr>
              <w:spacing w:after="0"/>
              <w:jc w:val="center"/>
              <w:rPr>
                <w:rFonts w:ascii="Calibri" w:eastAsia="Times New Roman" w:hAnsi="Calibri" w:cs="Calibri"/>
                <w:color w:val="000000"/>
                <w:sz w:val="18"/>
                <w:szCs w:val="18"/>
              </w:rPr>
            </w:pPr>
          </w:p>
        </w:tc>
        <w:tc>
          <w:tcPr>
            <w:tcW w:w="212" w:type="pct"/>
          </w:tcPr>
          <w:p w14:paraId="402C33C5" w14:textId="77777777" w:rsidR="00CB1E79" w:rsidRPr="00BF0152" w:rsidRDefault="00CB1E79" w:rsidP="00BF0152">
            <w:pPr>
              <w:spacing w:after="0"/>
              <w:jc w:val="center"/>
              <w:rPr>
                <w:rFonts w:ascii="Calibri" w:eastAsia="Times New Roman" w:hAnsi="Calibri" w:cs="Calibri"/>
                <w:color w:val="000000"/>
                <w:sz w:val="18"/>
                <w:szCs w:val="18"/>
              </w:rPr>
            </w:pPr>
          </w:p>
        </w:tc>
        <w:tc>
          <w:tcPr>
            <w:tcW w:w="212" w:type="pct"/>
            <w:tcBorders>
              <w:bottom w:val="single" w:sz="2" w:space="0" w:color="808080" w:themeColor="background1" w:themeShade="80"/>
              <w:tl2br w:val="single" w:sz="4" w:space="0" w:color="808080" w:themeColor="background1" w:themeShade="80"/>
              <w:tr2bl w:val="single" w:sz="4" w:space="0" w:color="808080" w:themeColor="background1" w:themeShade="80"/>
            </w:tcBorders>
            <w:shd w:val="clear" w:color="auto" w:fill="92D050"/>
            <w:noWrap/>
          </w:tcPr>
          <w:p w14:paraId="4727B746" w14:textId="53BACBE0" w:rsidR="00CB1E79" w:rsidRPr="00BF0152" w:rsidRDefault="00CB1E79" w:rsidP="00BF0152">
            <w:pPr>
              <w:spacing w:after="0"/>
              <w:jc w:val="center"/>
              <w:rPr>
                <w:rFonts w:ascii="Calibri" w:eastAsia="Times New Roman" w:hAnsi="Calibri" w:cs="Calibri"/>
                <w:color w:val="000000"/>
                <w:sz w:val="18"/>
                <w:szCs w:val="18"/>
              </w:rPr>
            </w:pPr>
          </w:p>
        </w:tc>
        <w:tc>
          <w:tcPr>
            <w:tcW w:w="212" w:type="pct"/>
            <w:tcBorders>
              <w:bottom w:val="single" w:sz="2" w:space="0" w:color="808080" w:themeColor="background1" w:themeShade="80"/>
            </w:tcBorders>
            <w:noWrap/>
          </w:tcPr>
          <w:p w14:paraId="59AED3FE" w14:textId="6D32D9C6" w:rsidR="00CB1E79" w:rsidRPr="00BF0152" w:rsidRDefault="00CB1E79" w:rsidP="00BF0152">
            <w:pPr>
              <w:spacing w:after="0"/>
              <w:jc w:val="center"/>
              <w:rPr>
                <w:rFonts w:ascii="Calibri" w:eastAsia="Times New Roman" w:hAnsi="Calibri" w:cs="Calibri"/>
                <w:color w:val="000000"/>
                <w:sz w:val="18"/>
                <w:szCs w:val="18"/>
              </w:rPr>
            </w:pPr>
          </w:p>
        </w:tc>
        <w:tc>
          <w:tcPr>
            <w:tcW w:w="212" w:type="pct"/>
            <w:tcBorders>
              <w:bottom w:val="single" w:sz="4" w:space="0" w:color="808080" w:themeColor="background1" w:themeShade="80"/>
              <w:tl2br w:val="single" w:sz="4" w:space="0" w:color="808080" w:themeColor="background1" w:themeShade="80"/>
              <w:tr2bl w:val="single" w:sz="4" w:space="0" w:color="808080" w:themeColor="background1" w:themeShade="80"/>
            </w:tcBorders>
            <w:shd w:val="clear" w:color="auto" w:fill="92D050"/>
            <w:noWrap/>
          </w:tcPr>
          <w:p w14:paraId="23078FC4" w14:textId="77777777" w:rsidR="00CB1E79" w:rsidRPr="00BF0152" w:rsidRDefault="00CB1E79" w:rsidP="00BF0152">
            <w:pPr>
              <w:spacing w:after="0"/>
              <w:jc w:val="center"/>
              <w:rPr>
                <w:rFonts w:ascii="Calibri" w:eastAsia="Times New Roman" w:hAnsi="Calibri" w:cs="Calibri"/>
                <w:color w:val="000000"/>
                <w:sz w:val="18"/>
                <w:szCs w:val="18"/>
              </w:rPr>
            </w:pPr>
          </w:p>
        </w:tc>
        <w:tc>
          <w:tcPr>
            <w:tcW w:w="212" w:type="pct"/>
            <w:noWrap/>
          </w:tcPr>
          <w:p w14:paraId="74231988" w14:textId="44AAF2D6" w:rsidR="00CB1E79" w:rsidRPr="00BF0152" w:rsidRDefault="00CB1E79" w:rsidP="00BF0152">
            <w:pPr>
              <w:spacing w:after="0"/>
              <w:jc w:val="center"/>
              <w:rPr>
                <w:rFonts w:ascii="Calibri" w:eastAsia="Times New Roman" w:hAnsi="Calibri" w:cs="Calibri"/>
                <w:color w:val="000000"/>
                <w:sz w:val="18"/>
                <w:szCs w:val="18"/>
              </w:rPr>
            </w:pPr>
          </w:p>
        </w:tc>
        <w:tc>
          <w:tcPr>
            <w:tcW w:w="212" w:type="pct"/>
            <w:noWrap/>
          </w:tcPr>
          <w:p w14:paraId="0197739E" w14:textId="77777777" w:rsidR="00CB1E79" w:rsidRPr="00BF0152" w:rsidRDefault="00CB1E79" w:rsidP="00BF0152">
            <w:pPr>
              <w:spacing w:after="0"/>
              <w:jc w:val="center"/>
              <w:rPr>
                <w:rFonts w:ascii="Calibri" w:eastAsia="Times New Roman" w:hAnsi="Calibri" w:cs="Calibri"/>
                <w:color w:val="000000"/>
                <w:sz w:val="18"/>
                <w:szCs w:val="18"/>
              </w:rPr>
            </w:pPr>
          </w:p>
        </w:tc>
        <w:tc>
          <w:tcPr>
            <w:tcW w:w="212" w:type="pct"/>
            <w:noWrap/>
          </w:tcPr>
          <w:p w14:paraId="2A3B1598" w14:textId="77777777" w:rsidR="00CB1E79" w:rsidRPr="00BF0152" w:rsidRDefault="00CB1E79" w:rsidP="00BF0152">
            <w:pPr>
              <w:spacing w:after="0"/>
              <w:jc w:val="center"/>
              <w:rPr>
                <w:rFonts w:ascii="Times New Roman" w:eastAsia="Times New Roman" w:hAnsi="Times New Roman" w:cs="Times New Roman"/>
                <w:sz w:val="18"/>
                <w:szCs w:val="18"/>
              </w:rPr>
            </w:pPr>
          </w:p>
        </w:tc>
        <w:tc>
          <w:tcPr>
            <w:tcW w:w="212" w:type="pct"/>
            <w:noWrap/>
          </w:tcPr>
          <w:p w14:paraId="37B82D9B" w14:textId="77777777" w:rsidR="00CB1E79" w:rsidRPr="00BF0152" w:rsidRDefault="00CB1E79" w:rsidP="00BF0152">
            <w:pPr>
              <w:spacing w:after="0"/>
              <w:jc w:val="center"/>
              <w:rPr>
                <w:rFonts w:ascii="Times New Roman" w:eastAsia="Times New Roman" w:hAnsi="Times New Roman" w:cs="Times New Roman"/>
                <w:sz w:val="18"/>
                <w:szCs w:val="18"/>
              </w:rPr>
            </w:pPr>
          </w:p>
        </w:tc>
        <w:tc>
          <w:tcPr>
            <w:tcW w:w="212" w:type="pct"/>
            <w:tcBorders>
              <w:bottom w:val="single" w:sz="2" w:space="0" w:color="808080" w:themeColor="background1" w:themeShade="80"/>
            </w:tcBorders>
            <w:noWrap/>
          </w:tcPr>
          <w:p w14:paraId="1B18CDB0" w14:textId="77777777" w:rsidR="00CB1E79" w:rsidRPr="00BF0152" w:rsidRDefault="00CB1E79" w:rsidP="00BF0152">
            <w:pPr>
              <w:spacing w:after="0"/>
              <w:jc w:val="center"/>
              <w:rPr>
                <w:rFonts w:ascii="Times New Roman" w:eastAsia="Times New Roman" w:hAnsi="Times New Roman" w:cs="Times New Roman"/>
                <w:sz w:val="18"/>
                <w:szCs w:val="18"/>
              </w:rPr>
            </w:pPr>
          </w:p>
        </w:tc>
        <w:tc>
          <w:tcPr>
            <w:tcW w:w="212" w:type="pct"/>
            <w:noWrap/>
          </w:tcPr>
          <w:p w14:paraId="2197A4B1" w14:textId="77777777" w:rsidR="00CB1E79" w:rsidRPr="00BF0152" w:rsidRDefault="00CB1E79" w:rsidP="00BF0152">
            <w:pPr>
              <w:spacing w:after="0"/>
              <w:jc w:val="center"/>
              <w:rPr>
                <w:rFonts w:ascii="Times New Roman" w:eastAsia="Times New Roman" w:hAnsi="Times New Roman" w:cs="Times New Roman"/>
                <w:sz w:val="18"/>
                <w:szCs w:val="18"/>
              </w:rPr>
            </w:pPr>
          </w:p>
        </w:tc>
        <w:tc>
          <w:tcPr>
            <w:tcW w:w="212" w:type="pct"/>
            <w:noWrap/>
          </w:tcPr>
          <w:p w14:paraId="5195E647" w14:textId="77777777" w:rsidR="00CB1E79" w:rsidRPr="00BF0152" w:rsidRDefault="00CB1E79" w:rsidP="00BF0152">
            <w:pPr>
              <w:spacing w:after="0"/>
              <w:jc w:val="center"/>
              <w:rPr>
                <w:rFonts w:ascii="Times New Roman" w:eastAsia="Times New Roman" w:hAnsi="Times New Roman" w:cs="Times New Roman"/>
                <w:sz w:val="18"/>
                <w:szCs w:val="18"/>
              </w:rPr>
            </w:pPr>
          </w:p>
        </w:tc>
        <w:tc>
          <w:tcPr>
            <w:tcW w:w="212" w:type="pct"/>
            <w:noWrap/>
          </w:tcPr>
          <w:p w14:paraId="7EB012AC" w14:textId="77777777" w:rsidR="00CB1E79" w:rsidRPr="00BF0152" w:rsidRDefault="00CB1E79" w:rsidP="00BF0152">
            <w:pPr>
              <w:spacing w:after="0"/>
              <w:jc w:val="center"/>
              <w:rPr>
                <w:rFonts w:ascii="Times New Roman" w:eastAsia="Times New Roman" w:hAnsi="Times New Roman" w:cs="Times New Roman"/>
                <w:sz w:val="18"/>
                <w:szCs w:val="18"/>
              </w:rPr>
            </w:pPr>
          </w:p>
        </w:tc>
        <w:tc>
          <w:tcPr>
            <w:tcW w:w="212" w:type="pct"/>
            <w:tcBorders>
              <w:bottom w:val="single" w:sz="2" w:space="0" w:color="808080" w:themeColor="background1" w:themeShade="80"/>
            </w:tcBorders>
            <w:noWrap/>
          </w:tcPr>
          <w:p w14:paraId="43C94B5E" w14:textId="77777777" w:rsidR="00CB1E79" w:rsidRPr="00BF0152" w:rsidRDefault="00CB1E79" w:rsidP="00BF0152">
            <w:pPr>
              <w:spacing w:after="0"/>
              <w:jc w:val="center"/>
              <w:rPr>
                <w:rFonts w:ascii="Times New Roman" w:eastAsia="Times New Roman" w:hAnsi="Times New Roman" w:cs="Times New Roman"/>
                <w:sz w:val="18"/>
                <w:szCs w:val="18"/>
              </w:rPr>
            </w:pPr>
          </w:p>
        </w:tc>
        <w:tc>
          <w:tcPr>
            <w:tcW w:w="212" w:type="pct"/>
          </w:tcPr>
          <w:p w14:paraId="5904A88B" w14:textId="77777777" w:rsidR="00CB1E79" w:rsidRPr="00BF0152" w:rsidRDefault="00CB1E79" w:rsidP="00BF0152">
            <w:pPr>
              <w:spacing w:after="0"/>
              <w:jc w:val="center"/>
              <w:rPr>
                <w:rFonts w:ascii="Times New Roman" w:eastAsia="Times New Roman" w:hAnsi="Times New Roman" w:cs="Times New Roman"/>
                <w:sz w:val="18"/>
                <w:szCs w:val="18"/>
              </w:rPr>
            </w:pPr>
          </w:p>
        </w:tc>
        <w:tc>
          <w:tcPr>
            <w:tcW w:w="212" w:type="pct"/>
          </w:tcPr>
          <w:p w14:paraId="665EB318" w14:textId="77777777" w:rsidR="00CB1E79" w:rsidRPr="00BF0152" w:rsidRDefault="00CB1E79" w:rsidP="00BF0152">
            <w:pPr>
              <w:spacing w:after="0"/>
              <w:jc w:val="center"/>
              <w:rPr>
                <w:rFonts w:ascii="Times New Roman" w:eastAsia="Times New Roman" w:hAnsi="Times New Roman" w:cs="Times New Roman"/>
                <w:sz w:val="18"/>
                <w:szCs w:val="18"/>
              </w:rPr>
            </w:pPr>
          </w:p>
        </w:tc>
        <w:tc>
          <w:tcPr>
            <w:tcW w:w="212" w:type="pct"/>
            <w:noWrap/>
          </w:tcPr>
          <w:p w14:paraId="1C5D2ACB" w14:textId="48119A71" w:rsidR="00CB1E79" w:rsidRPr="00BF0152" w:rsidRDefault="00CB1E79" w:rsidP="00BF0152">
            <w:pPr>
              <w:spacing w:after="0"/>
              <w:jc w:val="center"/>
              <w:rPr>
                <w:rFonts w:ascii="Times New Roman" w:eastAsia="Times New Roman" w:hAnsi="Times New Roman" w:cs="Times New Roman"/>
                <w:sz w:val="18"/>
                <w:szCs w:val="18"/>
              </w:rPr>
            </w:pPr>
          </w:p>
        </w:tc>
        <w:tc>
          <w:tcPr>
            <w:tcW w:w="212" w:type="pct"/>
            <w:noWrap/>
          </w:tcPr>
          <w:p w14:paraId="3D3F78D3" w14:textId="77777777" w:rsidR="00CB1E79" w:rsidRPr="00BF0152" w:rsidRDefault="00CB1E79" w:rsidP="00BF0152">
            <w:pPr>
              <w:spacing w:after="0"/>
              <w:jc w:val="center"/>
              <w:rPr>
                <w:rFonts w:ascii="Times New Roman" w:eastAsia="Times New Roman" w:hAnsi="Times New Roman" w:cs="Times New Roman"/>
                <w:sz w:val="18"/>
                <w:szCs w:val="18"/>
              </w:rPr>
            </w:pPr>
          </w:p>
        </w:tc>
        <w:tc>
          <w:tcPr>
            <w:tcW w:w="212" w:type="pct"/>
            <w:noWrap/>
          </w:tcPr>
          <w:p w14:paraId="470B10A4" w14:textId="77777777" w:rsidR="00CB1E79" w:rsidRPr="00BF0152" w:rsidRDefault="00CB1E79" w:rsidP="00BF0152">
            <w:pPr>
              <w:spacing w:after="0"/>
              <w:jc w:val="center"/>
              <w:rPr>
                <w:rFonts w:ascii="Times New Roman" w:eastAsia="Times New Roman" w:hAnsi="Times New Roman" w:cs="Times New Roman"/>
                <w:sz w:val="18"/>
                <w:szCs w:val="18"/>
              </w:rPr>
            </w:pPr>
          </w:p>
        </w:tc>
      </w:tr>
      <w:tr w:rsidR="00534BD4" w:rsidRPr="00BF0152" w14:paraId="537F8319" w14:textId="77777777" w:rsidTr="00A5600D">
        <w:trPr>
          <w:trHeight w:val="300"/>
        </w:trPr>
        <w:tc>
          <w:tcPr>
            <w:tcW w:w="969" w:type="pct"/>
            <w:noWrap/>
            <w:vAlign w:val="center"/>
            <w:hideMark/>
          </w:tcPr>
          <w:p w14:paraId="69405995" w14:textId="076D6F4E" w:rsidR="00CB1E79" w:rsidRPr="00BF0152" w:rsidRDefault="00CB1E79" w:rsidP="00BF0152">
            <w:pPr>
              <w:spacing w:after="0"/>
              <w:rPr>
                <w:rFonts w:ascii="Calibri" w:eastAsia="Times New Roman" w:hAnsi="Calibri" w:cs="Calibri"/>
                <w:color w:val="000000"/>
                <w:sz w:val="18"/>
                <w:szCs w:val="18"/>
              </w:rPr>
            </w:pPr>
            <w:proofErr w:type="spellStart"/>
            <w:r>
              <w:rPr>
                <w:rFonts w:ascii="Calibri" w:hAnsi="Calibri"/>
                <w:color w:val="000000"/>
                <w:sz w:val="18"/>
                <w:szCs w:val="18"/>
              </w:rPr>
              <w:t>P.Config</w:t>
            </w:r>
            <w:proofErr w:type="spellEnd"/>
            <w:r>
              <w:rPr>
                <w:rFonts w:ascii="Calibri" w:hAnsi="Calibri"/>
                <w:color w:val="000000"/>
                <w:sz w:val="18"/>
                <w:szCs w:val="18"/>
              </w:rPr>
              <w:t>-Control</w:t>
            </w:r>
          </w:p>
        </w:tc>
        <w:tc>
          <w:tcPr>
            <w:tcW w:w="212" w:type="pct"/>
            <w:noWrap/>
            <w:hideMark/>
          </w:tcPr>
          <w:p w14:paraId="64B99E77" w14:textId="77777777" w:rsidR="00CB1E79" w:rsidRPr="00BF0152" w:rsidRDefault="00CB1E79" w:rsidP="00BF0152">
            <w:pPr>
              <w:spacing w:after="0"/>
              <w:rPr>
                <w:rFonts w:ascii="Calibri" w:eastAsia="Times New Roman" w:hAnsi="Calibri" w:cs="Calibri"/>
                <w:color w:val="000000"/>
                <w:sz w:val="18"/>
                <w:szCs w:val="18"/>
              </w:rPr>
            </w:pPr>
          </w:p>
        </w:tc>
        <w:tc>
          <w:tcPr>
            <w:tcW w:w="212" w:type="pct"/>
          </w:tcPr>
          <w:p w14:paraId="51C87A0D" w14:textId="77777777" w:rsidR="00CB1E79" w:rsidRPr="00BF0152" w:rsidRDefault="00CB1E79" w:rsidP="00BF0152">
            <w:pPr>
              <w:spacing w:after="0"/>
              <w:jc w:val="center"/>
              <w:rPr>
                <w:rFonts w:ascii="Times New Roman" w:eastAsia="Times New Roman" w:hAnsi="Times New Roman" w:cs="Times New Roman"/>
                <w:sz w:val="18"/>
                <w:szCs w:val="18"/>
              </w:rPr>
            </w:pPr>
          </w:p>
        </w:tc>
        <w:tc>
          <w:tcPr>
            <w:tcW w:w="212" w:type="pct"/>
            <w:tcBorders>
              <w:tl2br w:val="single" w:sz="4" w:space="0" w:color="808080" w:themeColor="background1" w:themeShade="80"/>
              <w:tr2bl w:val="single" w:sz="4" w:space="0" w:color="808080" w:themeColor="background1" w:themeShade="80"/>
            </w:tcBorders>
            <w:shd w:val="clear" w:color="auto" w:fill="92D050"/>
            <w:noWrap/>
          </w:tcPr>
          <w:p w14:paraId="4001264E" w14:textId="7ACAD133" w:rsidR="00CB1E79" w:rsidRPr="00BF0152" w:rsidRDefault="00CB1E79" w:rsidP="00BF0152">
            <w:pPr>
              <w:spacing w:after="0"/>
              <w:jc w:val="center"/>
              <w:rPr>
                <w:rFonts w:ascii="Times New Roman" w:eastAsia="Times New Roman" w:hAnsi="Times New Roman" w:cs="Times New Roman"/>
                <w:sz w:val="18"/>
                <w:szCs w:val="18"/>
              </w:rPr>
            </w:pPr>
          </w:p>
        </w:tc>
        <w:tc>
          <w:tcPr>
            <w:tcW w:w="212" w:type="pct"/>
            <w:tcBorders>
              <w:bottom w:val="single" w:sz="2" w:space="0" w:color="808080" w:themeColor="background1" w:themeShade="80"/>
              <w:right w:val="single" w:sz="4" w:space="0" w:color="808080" w:themeColor="background1" w:themeShade="80"/>
              <w:tl2br w:val="single" w:sz="4" w:space="0" w:color="808080" w:themeColor="background1" w:themeShade="80"/>
              <w:tr2bl w:val="single" w:sz="4" w:space="0" w:color="808080" w:themeColor="background1" w:themeShade="80"/>
            </w:tcBorders>
            <w:shd w:val="clear" w:color="auto" w:fill="92D050"/>
            <w:noWrap/>
          </w:tcPr>
          <w:p w14:paraId="07274778" w14:textId="6D8E1A9B" w:rsidR="00CB1E79" w:rsidRPr="00BF0152" w:rsidRDefault="00CB1E79" w:rsidP="00BF0152">
            <w:pPr>
              <w:spacing w:after="0"/>
              <w:jc w:val="center"/>
              <w:rPr>
                <w:rFonts w:ascii="Calibri" w:eastAsia="Times New Roman" w:hAnsi="Calibri" w:cs="Calibri"/>
                <w:color w:val="000000"/>
                <w:sz w:val="18"/>
                <w:szCs w:val="18"/>
              </w:rPr>
            </w:pPr>
          </w:p>
        </w:tc>
        <w:tc>
          <w:tcPr>
            <w:tcW w:w="212" w:type="pct"/>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l2br w:val="single" w:sz="4" w:space="0" w:color="808080" w:themeColor="background1" w:themeShade="80"/>
              <w:tr2bl w:val="single" w:sz="4" w:space="0" w:color="808080" w:themeColor="background1" w:themeShade="80"/>
            </w:tcBorders>
            <w:shd w:val="clear" w:color="auto" w:fill="92D050"/>
            <w:noWrap/>
          </w:tcPr>
          <w:p w14:paraId="08ED84DD" w14:textId="7CFF69E3" w:rsidR="00CB1E79" w:rsidRPr="00BF0152" w:rsidRDefault="00CB1E79" w:rsidP="00BF0152">
            <w:pPr>
              <w:spacing w:after="0"/>
              <w:jc w:val="center"/>
              <w:rPr>
                <w:rFonts w:ascii="Calibri" w:eastAsia="Times New Roman" w:hAnsi="Calibri" w:cs="Calibri"/>
                <w:color w:val="000000"/>
                <w:sz w:val="18"/>
                <w:szCs w:val="18"/>
              </w:rPr>
            </w:pPr>
          </w:p>
        </w:tc>
        <w:tc>
          <w:tcPr>
            <w:tcW w:w="212" w:type="pct"/>
            <w:tcBorders>
              <w:left w:val="single" w:sz="4" w:space="0" w:color="808080" w:themeColor="background1" w:themeShade="80"/>
            </w:tcBorders>
            <w:noWrap/>
          </w:tcPr>
          <w:p w14:paraId="1B0EC397" w14:textId="77777777" w:rsidR="00CB1E79" w:rsidRPr="00BF0152" w:rsidRDefault="00CB1E79" w:rsidP="00BF0152">
            <w:pPr>
              <w:spacing w:after="0"/>
              <w:jc w:val="center"/>
              <w:rPr>
                <w:rFonts w:ascii="Calibri" w:eastAsia="Times New Roman" w:hAnsi="Calibri" w:cs="Calibri"/>
                <w:color w:val="000000"/>
                <w:sz w:val="18"/>
                <w:szCs w:val="18"/>
              </w:rPr>
            </w:pPr>
          </w:p>
        </w:tc>
        <w:tc>
          <w:tcPr>
            <w:tcW w:w="212" w:type="pct"/>
            <w:noWrap/>
          </w:tcPr>
          <w:p w14:paraId="20723F44" w14:textId="77777777" w:rsidR="00CB1E79" w:rsidRPr="00BF0152" w:rsidRDefault="00CB1E79" w:rsidP="00BF0152">
            <w:pPr>
              <w:spacing w:after="0"/>
              <w:jc w:val="center"/>
              <w:rPr>
                <w:rFonts w:ascii="Times New Roman" w:eastAsia="Times New Roman" w:hAnsi="Times New Roman" w:cs="Times New Roman"/>
                <w:sz w:val="18"/>
                <w:szCs w:val="18"/>
              </w:rPr>
            </w:pPr>
          </w:p>
        </w:tc>
        <w:tc>
          <w:tcPr>
            <w:tcW w:w="212" w:type="pct"/>
            <w:noWrap/>
          </w:tcPr>
          <w:p w14:paraId="59F1CB26" w14:textId="77777777" w:rsidR="00CB1E79" w:rsidRPr="00BF0152" w:rsidRDefault="00CB1E79" w:rsidP="00BF0152">
            <w:pPr>
              <w:spacing w:after="0"/>
              <w:jc w:val="center"/>
              <w:rPr>
                <w:rFonts w:ascii="Times New Roman" w:eastAsia="Times New Roman" w:hAnsi="Times New Roman" w:cs="Times New Roman"/>
                <w:sz w:val="18"/>
                <w:szCs w:val="18"/>
              </w:rPr>
            </w:pPr>
          </w:p>
        </w:tc>
        <w:tc>
          <w:tcPr>
            <w:tcW w:w="212" w:type="pct"/>
            <w:noWrap/>
          </w:tcPr>
          <w:p w14:paraId="2C0B5A88" w14:textId="77777777" w:rsidR="00CB1E79" w:rsidRPr="00BF0152" w:rsidRDefault="00CB1E79" w:rsidP="00BF0152">
            <w:pPr>
              <w:spacing w:after="0"/>
              <w:jc w:val="center"/>
              <w:rPr>
                <w:rFonts w:ascii="Times New Roman" w:eastAsia="Times New Roman" w:hAnsi="Times New Roman" w:cs="Times New Roman"/>
                <w:sz w:val="18"/>
                <w:szCs w:val="18"/>
              </w:rPr>
            </w:pPr>
          </w:p>
        </w:tc>
        <w:tc>
          <w:tcPr>
            <w:tcW w:w="212" w:type="pct"/>
            <w:tcBorders>
              <w:tl2br w:val="single" w:sz="4" w:space="0" w:color="808080" w:themeColor="background1" w:themeShade="80"/>
              <w:tr2bl w:val="single" w:sz="4" w:space="0" w:color="808080" w:themeColor="background1" w:themeShade="80"/>
            </w:tcBorders>
            <w:shd w:val="clear" w:color="auto" w:fill="92D050"/>
            <w:noWrap/>
          </w:tcPr>
          <w:p w14:paraId="7D38AA3E" w14:textId="52D97F8F" w:rsidR="00CB1E79" w:rsidRPr="00BF0152" w:rsidRDefault="00CB1E79" w:rsidP="00BF0152">
            <w:pPr>
              <w:spacing w:after="0"/>
              <w:jc w:val="center"/>
              <w:rPr>
                <w:rFonts w:ascii="Calibri" w:eastAsia="Times New Roman" w:hAnsi="Calibri" w:cs="Calibri"/>
                <w:color w:val="000000"/>
                <w:sz w:val="18"/>
                <w:szCs w:val="18"/>
              </w:rPr>
            </w:pPr>
          </w:p>
        </w:tc>
        <w:tc>
          <w:tcPr>
            <w:tcW w:w="212" w:type="pct"/>
            <w:noWrap/>
          </w:tcPr>
          <w:p w14:paraId="01E803D0" w14:textId="77777777" w:rsidR="00CB1E79" w:rsidRPr="00BF0152" w:rsidRDefault="00CB1E79" w:rsidP="00BF0152">
            <w:pPr>
              <w:spacing w:after="0"/>
              <w:jc w:val="center"/>
              <w:rPr>
                <w:rFonts w:ascii="Calibri" w:eastAsia="Times New Roman" w:hAnsi="Calibri" w:cs="Calibri"/>
                <w:color w:val="000000"/>
                <w:sz w:val="18"/>
                <w:szCs w:val="18"/>
              </w:rPr>
            </w:pPr>
          </w:p>
        </w:tc>
        <w:tc>
          <w:tcPr>
            <w:tcW w:w="212" w:type="pct"/>
            <w:noWrap/>
          </w:tcPr>
          <w:p w14:paraId="3CE6FCA2" w14:textId="77777777" w:rsidR="00CB1E79" w:rsidRPr="00BF0152" w:rsidRDefault="00CB1E79" w:rsidP="00BF0152">
            <w:pPr>
              <w:spacing w:after="0"/>
              <w:jc w:val="center"/>
              <w:rPr>
                <w:rFonts w:ascii="Times New Roman" w:eastAsia="Times New Roman" w:hAnsi="Times New Roman" w:cs="Times New Roman"/>
                <w:sz w:val="18"/>
                <w:szCs w:val="18"/>
              </w:rPr>
            </w:pPr>
          </w:p>
        </w:tc>
        <w:tc>
          <w:tcPr>
            <w:tcW w:w="212" w:type="pct"/>
            <w:noWrap/>
          </w:tcPr>
          <w:p w14:paraId="0476A3EE" w14:textId="77777777" w:rsidR="00CB1E79" w:rsidRPr="00BF0152" w:rsidRDefault="00CB1E79" w:rsidP="00BF0152">
            <w:pPr>
              <w:spacing w:after="0"/>
              <w:jc w:val="center"/>
              <w:rPr>
                <w:rFonts w:ascii="Times New Roman" w:eastAsia="Times New Roman" w:hAnsi="Times New Roman" w:cs="Times New Roman"/>
                <w:sz w:val="18"/>
                <w:szCs w:val="18"/>
              </w:rPr>
            </w:pPr>
          </w:p>
        </w:tc>
        <w:tc>
          <w:tcPr>
            <w:tcW w:w="212" w:type="pct"/>
            <w:tcBorders>
              <w:bottom w:val="single" w:sz="2" w:space="0" w:color="808080" w:themeColor="background1" w:themeShade="80"/>
              <w:tl2br w:val="single" w:sz="4" w:space="0" w:color="808080" w:themeColor="background1" w:themeShade="80"/>
              <w:tr2bl w:val="single" w:sz="4" w:space="0" w:color="808080" w:themeColor="background1" w:themeShade="80"/>
            </w:tcBorders>
            <w:shd w:val="clear" w:color="auto" w:fill="92D050"/>
            <w:noWrap/>
          </w:tcPr>
          <w:p w14:paraId="567B9A1B" w14:textId="77777777" w:rsidR="00CB1E79" w:rsidRPr="00BF0152" w:rsidRDefault="00CB1E79" w:rsidP="00BF0152">
            <w:pPr>
              <w:spacing w:after="0"/>
              <w:jc w:val="center"/>
              <w:rPr>
                <w:rFonts w:ascii="Times New Roman" w:eastAsia="Times New Roman" w:hAnsi="Times New Roman" w:cs="Times New Roman"/>
                <w:sz w:val="18"/>
                <w:szCs w:val="18"/>
              </w:rPr>
            </w:pPr>
          </w:p>
        </w:tc>
        <w:tc>
          <w:tcPr>
            <w:tcW w:w="212" w:type="pct"/>
          </w:tcPr>
          <w:p w14:paraId="24F07ADD" w14:textId="77777777" w:rsidR="00CB1E79" w:rsidRPr="00BF0152" w:rsidRDefault="00CB1E79" w:rsidP="00BF0152">
            <w:pPr>
              <w:spacing w:after="0"/>
              <w:jc w:val="center"/>
              <w:rPr>
                <w:rFonts w:ascii="Times New Roman" w:eastAsia="Times New Roman" w:hAnsi="Times New Roman" w:cs="Times New Roman"/>
                <w:sz w:val="18"/>
                <w:szCs w:val="18"/>
              </w:rPr>
            </w:pPr>
          </w:p>
        </w:tc>
        <w:tc>
          <w:tcPr>
            <w:tcW w:w="212" w:type="pct"/>
          </w:tcPr>
          <w:p w14:paraId="3DB09943" w14:textId="77777777" w:rsidR="00CB1E79" w:rsidRPr="00BF0152" w:rsidRDefault="00CB1E79" w:rsidP="00BF0152">
            <w:pPr>
              <w:spacing w:after="0"/>
              <w:jc w:val="center"/>
              <w:rPr>
                <w:rFonts w:ascii="Times New Roman" w:eastAsia="Times New Roman" w:hAnsi="Times New Roman" w:cs="Times New Roman"/>
                <w:sz w:val="18"/>
                <w:szCs w:val="18"/>
              </w:rPr>
            </w:pPr>
          </w:p>
        </w:tc>
        <w:tc>
          <w:tcPr>
            <w:tcW w:w="212" w:type="pct"/>
            <w:noWrap/>
          </w:tcPr>
          <w:p w14:paraId="5ED3E3EF" w14:textId="5A099BF3" w:rsidR="00CB1E79" w:rsidRPr="00BF0152" w:rsidRDefault="00CB1E79" w:rsidP="00BF0152">
            <w:pPr>
              <w:spacing w:after="0"/>
              <w:jc w:val="center"/>
              <w:rPr>
                <w:rFonts w:ascii="Times New Roman" w:eastAsia="Times New Roman" w:hAnsi="Times New Roman" w:cs="Times New Roman"/>
                <w:sz w:val="18"/>
                <w:szCs w:val="18"/>
              </w:rPr>
            </w:pPr>
          </w:p>
        </w:tc>
        <w:tc>
          <w:tcPr>
            <w:tcW w:w="212" w:type="pct"/>
            <w:noWrap/>
          </w:tcPr>
          <w:p w14:paraId="01DC37C5" w14:textId="77777777" w:rsidR="00CB1E79" w:rsidRPr="00BF0152" w:rsidRDefault="00CB1E79" w:rsidP="00BF0152">
            <w:pPr>
              <w:spacing w:after="0"/>
              <w:jc w:val="center"/>
              <w:rPr>
                <w:rFonts w:ascii="Times New Roman" w:eastAsia="Times New Roman" w:hAnsi="Times New Roman" w:cs="Times New Roman"/>
                <w:sz w:val="18"/>
                <w:szCs w:val="18"/>
              </w:rPr>
            </w:pPr>
          </w:p>
        </w:tc>
        <w:tc>
          <w:tcPr>
            <w:tcW w:w="212" w:type="pct"/>
            <w:noWrap/>
          </w:tcPr>
          <w:p w14:paraId="78544247" w14:textId="77777777" w:rsidR="00CB1E79" w:rsidRPr="00BF0152" w:rsidRDefault="00CB1E79" w:rsidP="00BF0152">
            <w:pPr>
              <w:spacing w:after="0"/>
              <w:jc w:val="center"/>
              <w:rPr>
                <w:rFonts w:ascii="Times New Roman" w:eastAsia="Times New Roman" w:hAnsi="Times New Roman" w:cs="Times New Roman"/>
                <w:sz w:val="18"/>
                <w:szCs w:val="18"/>
              </w:rPr>
            </w:pPr>
          </w:p>
        </w:tc>
      </w:tr>
      <w:tr w:rsidR="00D626D5" w:rsidRPr="00BF0152" w14:paraId="0843B61A" w14:textId="77777777" w:rsidTr="00A5600D">
        <w:trPr>
          <w:trHeight w:val="300"/>
        </w:trPr>
        <w:tc>
          <w:tcPr>
            <w:tcW w:w="969" w:type="pct"/>
            <w:noWrap/>
            <w:vAlign w:val="center"/>
            <w:hideMark/>
          </w:tcPr>
          <w:p w14:paraId="5DD536D0" w14:textId="0270DD0D" w:rsidR="00CB1E79" w:rsidRPr="00BF0152" w:rsidRDefault="00CB1E79" w:rsidP="00BF0152">
            <w:pPr>
              <w:spacing w:after="0"/>
              <w:rPr>
                <w:rFonts w:ascii="Calibri" w:eastAsia="Times New Roman" w:hAnsi="Calibri" w:cs="Calibri"/>
                <w:color w:val="000000"/>
                <w:sz w:val="18"/>
                <w:szCs w:val="18"/>
              </w:rPr>
            </w:pPr>
            <w:proofErr w:type="spellStart"/>
            <w:r>
              <w:rPr>
                <w:rFonts w:ascii="Calibri" w:hAnsi="Calibri"/>
                <w:color w:val="000000"/>
                <w:sz w:val="18"/>
                <w:szCs w:val="18"/>
              </w:rPr>
              <w:t>P.Config-Items</w:t>
            </w:r>
            <w:proofErr w:type="spellEnd"/>
          </w:p>
        </w:tc>
        <w:tc>
          <w:tcPr>
            <w:tcW w:w="212" w:type="pct"/>
            <w:noWrap/>
            <w:hideMark/>
          </w:tcPr>
          <w:p w14:paraId="57A4B682" w14:textId="77777777" w:rsidR="00CB1E79" w:rsidRPr="00BF0152" w:rsidRDefault="00CB1E79" w:rsidP="00BF0152">
            <w:pPr>
              <w:spacing w:after="0"/>
              <w:rPr>
                <w:rFonts w:ascii="Calibri" w:eastAsia="Times New Roman" w:hAnsi="Calibri" w:cs="Calibri"/>
                <w:color w:val="000000"/>
                <w:sz w:val="18"/>
                <w:szCs w:val="18"/>
              </w:rPr>
            </w:pPr>
          </w:p>
        </w:tc>
        <w:tc>
          <w:tcPr>
            <w:tcW w:w="212" w:type="pct"/>
          </w:tcPr>
          <w:p w14:paraId="6283321E" w14:textId="77777777" w:rsidR="00CB1E79" w:rsidRPr="00BF0152" w:rsidRDefault="00CB1E79" w:rsidP="00BF0152">
            <w:pPr>
              <w:spacing w:after="0"/>
              <w:jc w:val="center"/>
              <w:rPr>
                <w:rFonts w:ascii="Times New Roman" w:eastAsia="Times New Roman" w:hAnsi="Times New Roman" w:cs="Times New Roman"/>
                <w:sz w:val="18"/>
                <w:szCs w:val="18"/>
              </w:rPr>
            </w:pPr>
          </w:p>
        </w:tc>
        <w:tc>
          <w:tcPr>
            <w:tcW w:w="212" w:type="pct"/>
            <w:noWrap/>
          </w:tcPr>
          <w:p w14:paraId="64FA771C" w14:textId="12FF2D8D" w:rsidR="00CB1E79" w:rsidRPr="00BF0152" w:rsidRDefault="00CB1E79" w:rsidP="00BF0152">
            <w:pPr>
              <w:spacing w:after="0"/>
              <w:jc w:val="center"/>
              <w:rPr>
                <w:rFonts w:ascii="Times New Roman" w:eastAsia="Times New Roman" w:hAnsi="Times New Roman" w:cs="Times New Roman"/>
                <w:sz w:val="18"/>
                <w:szCs w:val="18"/>
              </w:rPr>
            </w:pPr>
          </w:p>
        </w:tc>
        <w:tc>
          <w:tcPr>
            <w:tcW w:w="212" w:type="pct"/>
            <w:tcBorders>
              <w:tl2br w:val="single" w:sz="4" w:space="0" w:color="808080" w:themeColor="background1" w:themeShade="80"/>
              <w:tr2bl w:val="single" w:sz="4" w:space="0" w:color="808080" w:themeColor="background1" w:themeShade="80"/>
            </w:tcBorders>
            <w:shd w:val="clear" w:color="auto" w:fill="92D050"/>
            <w:noWrap/>
          </w:tcPr>
          <w:p w14:paraId="77B85DDC" w14:textId="77777777" w:rsidR="00CB1E79" w:rsidRPr="00BF0152" w:rsidRDefault="00CB1E79" w:rsidP="00BF0152">
            <w:pPr>
              <w:spacing w:after="0"/>
              <w:jc w:val="center"/>
              <w:rPr>
                <w:rFonts w:ascii="Times New Roman" w:eastAsia="Times New Roman" w:hAnsi="Times New Roman" w:cs="Times New Roman"/>
                <w:sz w:val="18"/>
                <w:szCs w:val="18"/>
              </w:rPr>
            </w:pPr>
          </w:p>
        </w:tc>
        <w:tc>
          <w:tcPr>
            <w:tcW w:w="212" w:type="pct"/>
            <w:tcBorders>
              <w:top w:val="single" w:sz="4" w:space="0" w:color="808080" w:themeColor="background1" w:themeShade="80"/>
              <w:bottom w:val="single" w:sz="2" w:space="0" w:color="808080" w:themeColor="background1" w:themeShade="80"/>
            </w:tcBorders>
            <w:noWrap/>
          </w:tcPr>
          <w:p w14:paraId="76F5C850" w14:textId="27881EEE" w:rsidR="00CB1E79" w:rsidRPr="00BF0152" w:rsidRDefault="00CB1E79" w:rsidP="00BF0152">
            <w:pPr>
              <w:spacing w:after="0"/>
              <w:jc w:val="center"/>
              <w:rPr>
                <w:rFonts w:ascii="Calibri" w:eastAsia="Times New Roman" w:hAnsi="Calibri" w:cs="Calibri"/>
                <w:color w:val="000000"/>
                <w:sz w:val="18"/>
                <w:szCs w:val="18"/>
              </w:rPr>
            </w:pPr>
          </w:p>
        </w:tc>
        <w:tc>
          <w:tcPr>
            <w:tcW w:w="212" w:type="pct"/>
            <w:noWrap/>
          </w:tcPr>
          <w:p w14:paraId="4E12ADF5" w14:textId="77777777" w:rsidR="00CB1E79" w:rsidRPr="00BF0152" w:rsidRDefault="00CB1E79" w:rsidP="00BF0152">
            <w:pPr>
              <w:spacing w:after="0"/>
              <w:jc w:val="center"/>
              <w:rPr>
                <w:rFonts w:ascii="Calibri" w:eastAsia="Times New Roman" w:hAnsi="Calibri" w:cs="Calibri"/>
                <w:color w:val="000000"/>
                <w:sz w:val="18"/>
                <w:szCs w:val="18"/>
              </w:rPr>
            </w:pPr>
          </w:p>
        </w:tc>
        <w:tc>
          <w:tcPr>
            <w:tcW w:w="212" w:type="pct"/>
            <w:noWrap/>
          </w:tcPr>
          <w:p w14:paraId="3DA86473" w14:textId="77777777" w:rsidR="00CB1E79" w:rsidRPr="00BF0152" w:rsidRDefault="00CB1E79" w:rsidP="00BF0152">
            <w:pPr>
              <w:spacing w:after="0"/>
              <w:jc w:val="center"/>
              <w:rPr>
                <w:rFonts w:ascii="Times New Roman" w:eastAsia="Times New Roman" w:hAnsi="Times New Roman" w:cs="Times New Roman"/>
                <w:sz w:val="18"/>
                <w:szCs w:val="18"/>
              </w:rPr>
            </w:pPr>
          </w:p>
        </w:tc>
        <w:tc>
          <w:tcPr>
            <w:tcW w:w="212" w:type="pct"/>
            <w:noWrap/>
          </w:tcPr>
          <w:p w14:paraId="00225E75" w14:textId="77777777" w:rsidR="00CB1E79" w:rsidRPr="00BF0152" w:rsidRDefault="00CB1E79" w:rsidP="00BF0152">
            <w:pPr>
              <w:spacing w:after="0"/>
              <w:jc w:val="center"/>
              <w:rPr>
                <w:rFonts w:ascii="Times New Roman" w:eastAsia="Times New Roman" w:hAnsi="Times New Roman" w:cs="Times New Roman"/>
                <w:sz w:val="18"/>
                <w:szCs w:val="18"/>
              </w:rPr>
            </w:pPr>
          </w:p>
        </w:tc>
        <w:tc>
          <w:tcPr>
            <w:tcW w:w="212" w:type="pct"/>
            <w:noWrap/>
          </w:tcPr>
          <w:p w14:paraId="418E5757" w14:textId="77777777" w:rsidR="00CB1E79" w:rsidRPr="00BF0152" w:rsidRDefault="00CB1E79" w:rsidP="00BF0152">
            <w:pPr>
              <w:spacing w:after="0"/>
              <w:jc w:val="center"/>
              <w:rPr>
                <w:rFonts w:ascii="Times New Roman" w:eastAsia="Times New Roman" w:hAnsi="Times New Roman" w:cs="Times New Roman"/>
                <w:sz w:val="18"/>
                <w:szCs w:val="18"/>
              </w:rPr>
            </w:pPr>
          </w:p>
        </w:tc>
        <w:tc>
          <w:tcPr>
            <w:tcW w:w="212" w:type="pct"/>
            <w:noWrap/>
          </w:tcPr>
          <w:p w14:paraId="432C1BDC" w14:textId="77777777" w:rsidR="00CB1E79" w:rsidRPr="00BF0152" w:rsidRDefault="00CB1E79" w:rsidP="00BF0152">
            <w:pPr>
              <w:spacing w:after="0"/>
              <w:jc w:val="center"/>
              <w:rPr>
                <w:rFonts w:ascii="Times New Roman" w:eastAsia="Times New Roman" w:hAnsi="Times New Roman" w:cs="Times New Roman"/>
                <w:sz w:val="18"/>
                <w:szCs w:val="18"/>
              </w:rPr>
            </w:pPr>
          </w:p>
        </w:tc>
        <w:tc>
          <w:tcPr>
            <w:tcW w:w="212" w:type="pct"/>
            <w:noWrap/>
          </w:tcPr>
          <w:p w14:paraId="0E35A7E2" w14:textId="77777777" w:rsidR="00CB1E79" w:rsidRPr="00BF0152" w:rsidRDefault="00CB1E79" w:rsidP="00BF0152">
            <w:pPr>
              <w:spacing w:after="0"/>
              <w:jc w:val="center"/>
              <w:rPr>
                <w:rFonts w:ascii="Times New Roman" w:eastAsia="Times New Roman" w:hAnsi="Times New Roman" w:cs="Times New Roman"/>
                <w:sz w:val="18"/>
                <w:szCs w:val="18"/>
              </w:rPr>
            </w:pPr>
          </w:p>
        </w:tc>
        <w:tc>
          <w:tcPr>
            <w:tcW w:w="212" w:type="pct"/>
            <w:noWrap/>
          </w:tcPr>
          <w:p w14:paraId="3B763E3A" w14:textId="77777777" w:rsidR="00CB1E79" w:rsidRPr="00BF0152" w:rsidRDefault="00CB1E79" w:rsidP="00BF0152">
            <w:pPr>
              <w:spacing w:after="0"/>
              <w:jc w:val="center"/>
              <w:rPr>
                <w:rFonts w:ascii="Times New Roman" w:eastAsia="Times New Roman" w:hAnsi="Times New Roman" w:cs="Times New Roman"/>
                <w:sz w:val="18"/>
                <w:szCs w:val="18"/>
              </w:rPr>
            </w:pPr>
          </w:p>
        </w:tc>
        <w:tc>
          <w:tcPr>
            <w:tcW w:w="212" w:type="pct"/>
            <w:noWrap/>
          </w:tcPr>
          <w:p w14:paraId="423E0898" w14:textId="77777777" w:rsidR="00CB1E79" w:rsidRPr="00BF0152" w:rsidRDefault="00CB1E79" w:rsidP="00BF0152">
            <w:pPr>
              <w:spacing w:after="0"/>
              <w:jc w:val="center"/>
              <w:rPr>
                <w:rFonts w:ascii="Times New Roman" w:eastAsia="Times New Roman" w:hAnsi="Times New Roman" w:cs="Times New Roman"/>
                <w:sz w:val="18"/>
                <w:szCs w:val="18"/>
              </w:rPr>
            </w:pPr>
          </w:p>
        </w:tc>
        <w:tc>
          <w:tcPr>
            <w:tcW w:w="212" w:type="pct"/>
            <w:tcBorders>
              <w:tl2br w:val="single" w:sz="4" w:space="0" w:color="808080" w:themeColor="background1" w:themeShade="80"/>
              <w:tr2bl w:val="single" w:sz="4" w:space="0" w:color="808080" w:themeColor="background1" w:themeShade="80"/>
            </w:tcBorders>
            <w:shd w:val="clear" w:color="auto" w:fill="92D050"/>
            <w:noWrap/>
          </w:tcPr>
          <w:p w14:paraId="60DC7AAB" w14:textId="7F9F90EF" w:rsidR="00CB1E79" w:rsidRPr="00BF0152" w:rsidRDefault="00CB1E79" w:rsidP="00BF0152">
            <w:pPr>
              <w:spacing w:after="0"/>
              <w:jc w:val="center"/>
              <w:rPr>
                <w:rFonts w:ascii="Calibri" w:eastAsia="Times New Roman" w:hAnsi="Calibri" w:cs="Calibri"/>
                <w:color w:val="000000"/>
                <w:sz w:val="18"/>
                <w:szCs w:val="18"/>
              </w:rPr>
            </w:pPr>
          </w:p>
        </w:tc>
        <w:tc>
          <w:tcPr>
            <w:tcW w:w="212" w:type="pct"/>
          </w:tcPr>
          <w:p w14:paraId="58C240FE" w14:textId="77777777" w:rsidR="00CB1E79" w:rsidRPr="00BF0152" w:rsidRDefault="00CB1E79" w:rsidP="00BF0152">
            <w:pPr>
              <w:spacing w:after="0"/>
              <w:jc w:val="center"/>
              <w:rPr>
                <w:rFonts w:ascii="Calibri" w:eastAsia="Times New Roman" w:hAnsi="Calibri" w:cs="Calibri"/>
                <w:color w:val="000000"/>
                <w:sz w:val="18"/>
                <w:szCs w:val="18"/>
              </w:rPr>
            </w:pPr>
          </w:p>
        </w:tc>
        <w:tc>
          <w:tcPr>
            <w:tcW w:w="212" w:type="pct"/>
          </w:tcPr>
          <w:p w14:paraId="4E052076" w14:textId="77777777" w:rsidR="00CB1E79" w:rsidRPr="00BF0152" w:rsidRDefault="00CB1E79" w:rsidP="00BF0152">
            <w:pPr>
              <w:spacing w:after="0"/>
              <w:jc w:val="center"/>
              <w:rPr>
                <w:rFonts w:ascii="Calibri" w:eastAsia="Times New Roman" w:hAnsi="Calibri" w:cs="Calibri"/>
                <w:color w:val="000000"/>
                <w:sz w:val="18"/>
                <w:szCs w:val="18"/>
              </w:rPr>
            </w:pPr>
          </w:p>
        </w:tc>
        <w:tc>
          <w:tcPr>
            <w:tcW w:w="212" w:type="pct"/>
            <w:noWrap/>
          </w:tcPr>
          <w:p w14:paraId="055AEEF5" w14:textId="3AF46CF7" w:rsidR="00CB1E79" w:rsidRPr="00BF0152" w:rsidRDefault="00CB1E79" w:rsidP="00BF0152">
            <w:pPr>
              <w:spacing w:after="0"/>
              <w:jc w:val="center"/>
              <w:rPr>
                <w:rFonts w:ascii="Calibri" w:eastAsia="Times New Roman" w:hAnsi="Calibri" w:cs="Calibri"/>
                <w:color w:val="000000"/>
                <w:sz w:val="18"/>
                <w:szCs w:val="18"/>
              </w:rPr>
            </w:pPr>
          </w:p>
        </w:tc>
        <w:tc>
          <w:tcPr>
            <w:tcW w:w="212" w:type="pct"/>
            <w:noWrap/>
          </w:tcPr>
          <w:p w14:paraId="0C8DD1A6" w14:textId="77777777" w:rsidR="00CB1E79" w:rsidRPr="00BF0152" w:rsidRDefault="00CB1E79" w:rsidP="00BF0152">
            <w:pPr>
              <w:spacing w:after="0"/>
              <w:jc w:val="center"/>
              <w:rPr>
                <w:rFonts w:ascii="Times New Roman" w:eastAsia="Times New Roman" w:hAnsi="Times New Roman" w:cs="Times New Roman"/>
                <w:sz w:val="18"/>
                <w:szCs w:val="18"/>
              </w:rPr>
            </w:pPr>
          </w:p>
        </w:tc>
        <w:tc>
          <w:tcPr>
            <w:tcW w:w="212" w:type="pct"/>
            <w:noWrap/>
          </w:tcPr>
          <w:p w14:paraId="37B079F6" w14:textId="77777777" w:rsidR="00CB1E79" w:rsidRPr="00BF0152" w:rsidRDefault="00CB1E79" w:rsidP="00BF0152">
            <w:pPr>
              <w:spacing w:after="0"/>
              <w:jc w:val="center"/>
              <w:rPr>
                <w:rFonts w:ascii="Times New Roman" w:eastAsia="Times New Roman" w:hAnsi="Times New Roman" w:cs="Times New Roman"/>
                <w:sz w:val="18"/>
                <w:szCs w:val="18"/>
              </w:rPr>
            </w:pPr>
          </w:p>
        </w:tc>
      </w:tr>
      <w:tr w:rsidR="00D626D5" w:rsidRPr="00BF0152" w14:paraId="7E90E759" w14:textId="77777777" w:rsidTr="008D315F">
        <w:trPr>
          <w:trHeight w:val="300"/>
        </w:trPr>
        <w:tc>
          <w:tcPr>
            <w:tcW w:w="969" w:type="pct"/>
            <w:noWrap/>
            <w:vAlign w:val="center"/>
            <w:hideMark/>
          </w:tcPr>
          <w:p w14:paraId="28ADADDB" w14:textId="39E5EAD4" w:rsidR="00CB1E79" w:rsidRPr="00BF0152" w:rsidRDefault="00CB1E79" w:rsidP="00BF0152">
            <w:pPr>
              <w:spacing w:after="0"/>
              <w:rPr>
                <w:rFonts w:ascii="Calibri" w:eastAsia="Times New Roman" w:hAnsi="Calibri" w:cs="Calibri"/>
                <w:color w:val="000000"/>
                <w:sz w:val="18"/>
                <w:szCs w:val="18"/>
              </w:rPr>
            </w:pPr>
            <w:proofErr w:type="spellStart"/>
            <w:r>
              <w:rPr>
                <w:rFonts w:ascii="Calibri" w:hAnsi="Calibri"/>
                <w:color w:val="000000"/>
                <w:sz w:val="18"/>
                <w:szCs w:val="18"/>
              </w:rPr>
              <w:t>P.Config-Process</w:t>
            </w:r>
            <w:proofErr w:type="spellEnd"/>
          </w:p>
        </w:tc>
        <w:tc>
          <w:tcPr>
            <w:tcW w:w="212" w:type="pct"/>
            <w:noWrap/>
            <w:hideMark/>
          </w:tcPr>
          <w:p w14:paraId="29F37D0E" w14:textId="77777777" w:rsidR="00CB1E79" w:rsidRPr="00BF0152" w:rsidRDefault="00CB1E79" w:rsidP="00BF0152">
            <w:pPr>
              <w:spacing w:after="0"/>
              <w:rPr>
                <w:rFonts w:ascii="Calibri" w:eastAsia="Times New Roman" w:hAnsi="Calibri" w:cs="Calibri"/>
                <w:color w:val="000000"/>
                <w:sz w:val="18"/>
                <w:szCs w:val="18"/>
              </w:rPr>
            </w:pPr>
          </w:p>
        </w:tc>
        <w:tc>
          <w:tcPr>
            <w:tcW w:w="212" w:type="pct"/>
          </w:tcPr>
          <w:p w14:paraId="0957FCF8" w14:textId="77777777" w:rsidR="00CB1E79" w:rsidRPr="00BF0152" w:rsidRDefault="00CB1E79" w:rsidP="00BF0152">
            <w:pPr>
              <w:spacing w:after="0"/>
              <w:jc w:val="center"/>
              <w:rPr>
                <w:rFonts w:ascii="Times New Roman" w:eastAsia="Times New Roman" w:hAnsi="Times New Roman" w:cs="Times New Roman"/>
                <w:sz w:val="18"/>
                <w:szCs w:val="18"/>
              </w:rPr>
            </w:pPr>
          </w:p>
        </w:tc>
        <w:tc>
          <w:tcPr>
            <w:tcW w:w="212" w:type="pct"/>
            <w:tcBorders>
              <w:bottom w:val="single" w:sz="2" w:space="0" w:color="808080" w:themeColor="background1" w:themeShade="80"/>
            </w:tcBorders>
            <w:noWrap/>
          </w:tcPr>
          <w:p w14:paraId="7D115B66" w14:textId="5E269611" w:rsidR="00CB1E79" w:rsidRPr="00BF0152" w:rsidRDefault="00CB1E79" w:rsidP="00BF0152">
            <w:pPr>
              <w:spacing w:after="0"/>
              <w:jc w:val="center"/>
              <w:rPr>
                <w:rFonts w:ascii="Times New Roman" w:eastAsia="Times New Roman" w:hAnsi="Times New Roman" w:cs="Times New Roman"/>
                <w:sz w:val="18"/>
                <w:szCs w:val="18"/>
              </w:rPr>
            </w:pPr>
          </w:p>
        </w:tc>
        <w:tc>
          <w:tcPr>
            <w:tcW w:w="212" w:type="pct"/>
            <w:noWrap/>
          </w:tcPr>
          <w:p w14:paraId="1DEC45AD" w14:textId="77777777" w:rsidR="00CB1E79" w:rsidRPr="00BF0152" w:rsidRDefault="00CB1E79" w:rsidP="00BF0152">
            <w:pPr>
              <w:spacing w:after="0"/>
              <w:jc w:val="center"/>
              <w:rPr>
                <w:rFonts w:ascii="Times New Roman" w:eastAsia="Times New Roman" w:hAnsi="Times New Roman" w:cs="Times New Roman"/>
                <w:sz w:val="18"/>
                <w:szCs w:val="18"/>
              </w:rPr>
            </w:pPr>
          </w:p>
        </w:tc>
        <w:tc>
          <w:tcPr>
            <w:tcW w:w="212" w:type="pct"/>
            <w:tcBorders>
              <w:bottom w:val="single" w:sz="2" w:space="0" w:color="808080" w:themeColor="background1" w:themeShade="80"/>
              <w:tl2br w:val="single" w:sz="4" w:space="0" w:color="808080" w:themeColor="background1" w:themeShade="80"/>
              <w:tr2bl w:val="single" w:sz="4" w:space="0" w:color="808080" w:themeColor="background1" w:themeShade="80"/>
            </w:tcBorders>
            <w:shd w:val="clear" w:color="auto" w:fill="92D050"/>
            <w:noWrap/>
          </w:tcPr>
          <w:p w14:paraId="0C39CDCD" w14:textId="77777777" w:rsidR="00CB1E79" w:rsidRPr="00BF0152" w:rsidRDefault="00CB1E79" w:rsidP="00BF0152">
            <w:pPr>
              <w:spacing w:after="0"/>
              <w:jc w:val="center"/>
              <w:rPr>
                <w:rFonts w:ascii="Times New Roman" w:eastAsia="Times New Roman" w:hAnsi="Times New Roman" w:cs="Times New Roman"/>
                <w:sz w:val="18"/>
                <w:szCs w:val="18"/>
              </w:rPr>
            </w:pPr>
          </w:p>
        </w:tc>
        <w:tc>
          <w:tcPr>
            <w:tcW w:w="212" w:type="pct"/>
            <w:noWrap/>
          </w:tcPr>
          <w:p w14:paraId="2098DDAF" w14:textId="2C175EEA" w:rsidR="00CB1E79" w:rsidRPr="00BF0152" w:rsidRDefault="00CB1E79" w:rsidP="00BF0152">
            <w:pPr>
              <w:spacing w:after="0"/>
              <w:jc w:val="center"/>
              <w:rPr>
                <w:rFonts w:ascii="Calibri" w:eastAsia="Times New Roman" w:hAnsi="Calibri" w:cs="Calibri"/>
                <w:color w:val="000000"/>
                <w:sz w:val="18"/>
                <w:szCs w:val="18"/>
              </w:rPr>
            </w:pPr>
          </w:p>
        </w:tc>
        <w:tc>
          <w:tcPr>
            <w:tcW w:w="212" w:type="pct"/>
            <w:noWrap/>
          </w:tcPr>
          <w:p w14:paraId="237D3C7F" w14:textId="77777777" w:rsidR="00CB1E79" w:rsidRPr="00BF0152" w:rsidRDefault="00CB1E79" w:rsidP="00BF0152">
            <w:pPr>
              <w:spacing w:after="0"/>
              <w:jc w:val="center"/>
              <w:rPr>
                <w:rFonts w:ascii="Calibri" w:eastAsia="Times New Roman" w:hAnsi="Calibri" w:cs="Calibri"/>
                <w:color w:val="000000"/>
                <w:sz w:val="18"/>
                <w:szCs w:val="18"/>
              </w:rPr>
            </w:pPr>
          </w:p>
        </w:tc>
        <w:tc>
          <w:tcPr>
            <w:tcW w:w="212" w:type="pct"/>
            <w:noWrap/>
          </w:tcPr>
          <w:p w14:paraId="16869746" w14:textId="77777777" w:rsidR="00CB1E79" w:rsidRPr="00BF0152" w:rsidRDefault="00CB1E79" w:rsidP="00BF0152">
            <w:pPr>
              <w:spacing w:after="0"/>
              <w:jc w:val="center"/>
              <w:rPr>
                <w:rFonts w:ascii="Times New Roman" w:eastAsia="Times New Roman" w:hAnsi="Times New Roman" w:cs="Times New Roman"/>
                <w:sz w:val="18"/>
                <w:szCs w:val="18"/>
              </w:rPr>
            </w:pPr>
          </w:p>
        </w:tc>
        <w:tc>
          <w:tcPr>
            <w:tcW w:w="212" w:type="pct"/>
            <w:noWrap/>
          </w:tcPr>
          <w:p w14:paraId="446628AE" w14:textId="77777777" w:rsidR="00CB1E79" w:rsidRPr="00BF0152" w:rsidRDefault="00CB1E79" w:rsidP="00BF0152">
            <w:pPr>
              <w:spacing w:after="0"/>
              <w:jc w:val="center"/>
              <w:rPr>
                <w:rFonts w:ascii="Times New Roman" w:eastAsia="Times New Roman" w:hAnsi="Times New Roman" w:cs="Times New Roman"/>
                <w:sz w:val="18"/>
                <w:szCs w:val="18"/>
              </w:rPr>
            </w:pPr>
          </w:p>
        </w:tc>
        <w:tc>
          <w:tcPr>
            <w:tcW w:w="212" w:type="pct"/>
            <w:tcBorders>
              <w:bottom w:val="single" w:sz="2" w:space="0" w:color="808080" w:themeColor="background1" w:themeShade="80"/>
            </w:tcBorders>
            <w:noWrap/>
          </w:tcPr>
          <w:p w14:paraId="3475040C" w14:textId="77777777" w:rsidR="00CB1E79" w:rsidRPr="00BF0152" w:rsidRDefault="00CB1E79" w:rsidP="00BF0152">
            <w:pPr>
              <w:spacing w:after="0"/>
              <w:jc w:val="center"/>
              <w:rPr>
                <w:rFonts w:ascii="Times New Roman" w:eastAsia="Times New Roman" w:hAnsi="Times New Roman" w:cs="Times New Roman"/>
                <w:sz w:val="18"/>
                <w:szCs w:val="18"/>
              </w:rPr>
            </w:pPr>
          </w:p>
        </w:tc>
        <w:tc>
          <w:tcPr>
            <w:tcW w:w="212" w:type="pct"/>
            <w:tcBorders>
              <w:bottom w:val="single" w:sz="2" w:space="0" w:color="808080" w:themeColor="background1" w:themeShade="80"/>
            </w:tcBorders>
            <w:noWrap/>
          </w:tcPr>
          <w:p w14:paraId="082904FF" w14:textId="77777777" w:rsidR="00CB1E79" w:rsidRPr="00BF0152" w:rsidRDefault="00CB1E79" w:rsidP="00BF0152">
            <w:pPr>
              <w:spacing w:after="0"/>
              <w:jc w:val="center"/>
              <w:rPr>
                <w:rFonts w:ascii="Times New Roman" w:eastAsia="Times New Roman" w:hAnsi="Times New Roman" w:cs="Times New Roman"/>
                <w:sz w:val="18"/>
                <w:szCs w:val="18"/>
              </w:rPr>
            </w:pPr>
          </w:p>
        </w:tc>
        <w:tc>
          <w:tcPr>
            <w:tcW w:w="212" w:type="pct"/>
            <w:noWrap/>
          </w:tcPr>
          <w:p w14:paraId="28B16CCD" w14:textId="77777777" w:rsidR="00CB1E79" w:rsidRPr="00BF0152" w:rsidRDefault="00CB1E79" w:rsidP="00BF0152">
            <w:pPr>
              <w:spacing w:after="0"/>
              <w:jc w:val="center"/>
              <w:rPr>
                <w:rFonts w:ascii="Times New Roman" w:eastAsia="Times New Roman" w:hAnsi="Times New Roman" w:cs="Times New Roman"/>
                <w:sz w:val="18"/>
                <w:szCs w:val="18"/>
              </w:rPr>
            </w:pPr>
          </w:p>
        </w:tc>
        <w:tc>
          <w:tcPr>
            <w:tcW w:w="212" w:type="pct"/>
            <w:noWrap/>
          </w:tcPr>
          <w:p w14:paraId="39A7B6DC" w14:textId="77777777" w:rsidR="00CB1E79" w:rsidRPr="00BF0152" w:rsidRDefault="00CB1E79" w:rsidP="00BF0152">
            <w:pPr>
              <w:spacing w:after="0"/>
              <w:jc w:val="center"/>
              <w:rPr>
                <w:rFonts w:ascii="Times New Roman" w:eastAsia="Times New Roman" w:hAnsi="Times New Roman" w:cs="Times New Roman"/>
                <w:sz w:val="18"/>
                <w:szCs w:val="18"/>
              </w:rPr>
            </w:pPr>
          </w:p>
        </w:tc>
        <w:tc>
          <w:tcPr>
            <w:tcW w:w="212" w:type="pct"/>
            <w:noWrap/>
          </w:tcPr>
          <w:p w14:paraId="721EED36" w14:textId="77777777" w:rsidR="00CB1E79" w:rsidRPr="00BF0152" w:rsidRDefault="00CB1E79" w:rsidP="00BF0152">
            <w:pPr>
              <w:spacing w:after="0"/>
              <w:jc w:val="center"/>
              <w:rPr>
                <w:rFonts w:ascii="Times New Roman" w:eastAsia="Times New Roman" w:hAnsi="Times New Roman" w:cs="Times New Roman"/>
                <w:sz w:val="18"/>
                <w:szCs w:val="18"/>
              </w:rPr>
            </w:pPr>
          </w:p>
        </w:tc>
        <w:tc>
          <w:tcPr>
            <w:tcW w:w="212" w:type="pct"/>
          </w:tcPr>
          <w:p w14:paraId="68468738" w14:textId="77777777" w:rsidR="00CB1E79" w:rsidRPr="00BF0152" w:rsidRDefault="00CB1E79" w:rsidP="00BF0152">
            <w:pPr>
              <w:spacing w:after="0"/>
              <w:jc w:val="center"/>
              <w:rPr>
                <w:rFonts w:ascii="Times New Roman" w:eastAsia="Times New Roman" w:hAnsi="Times New Roman" w:cs="Times New Roman"/>
                <w:sz w:val="18"/>
                <w:szCs w:val="18"/>
              </w:rPr>
            </w:pPr>
          </w:p>
        </w:tc>
        <w:tc>
          <w:tcPr>
            <w:tcW w:w="212" w:type="pct"/>
          </w:tcPr>
          <w:p w14:paraId="6AF27872" w14:textId="77777777" w:rsidR="00CB1E79" w:rsidRPr="00BF0152" w:rsidRDefault="00CB1E79" w:rsidP="00BF0152">
            <w:pPr>
              <w:spacing w:after="0"/>
              <w:jc w:val="center"/>
              <w:rPr>
                <w:rFonts w:ascii="Times New Roman" w:eastAsia="Times New Roman" w:hAnsi="Times New Roman" w:cs="Times New Roman"/>
                <w:sz w:val="18"/>
                <w:szCs w:val="18"/>
              </w:rPr>
            </w:pPr>
          </w:p>
        </w:tc>
        <w:tc>
          <w:tcPr>
            <w:tcW w:w="212" w:type="pct"/>
            <w:noWrap/>
          </w:tcPr>
          <w:p w14:paraId="277F21E9" w14:textId="35BB3BD0" w:rsidR="00CB1E79" w:rsidRPr="00BF0152" w:rsidRDefault="00CB1E79" w:rsidP="00BF0152">
            <w:pPr>
              <w:spacing w:after="0"/>
              <w:jc w:val="center"/>
              <w:rPr>
                <w:rFonts w:ascii="Times New Roman" w:eastAsia="Times New Roman" w:hAnsi="Times New Roman" w:cs="Times New Roman"/>
                <w:sz w:val="18"/>
                <w:szCs w:val="18"/>
              </w:rPr>
            </w:pPr>
          </w:p>
        </w:tc>
        <w:tc>
          <w:tcPr>
            <w:tcW w:w="212" w:type="pct"/>
            <w:noWrap/>
          </w:tcPr>
          <w:p w14:paraId="5344B3B2" w14:textId="77777777" w:rsidR="00CB1E79" w:rsidRPr="00BF0152" w:rsidRDefault="00CB1E79" w:rsidP="00BF0152">
            <w:pPr>
              <w:spacing w:after="0"/>
              <w:jc w:val="center"/>
              <w:rPr>
                <w:rFonts w:ascii="Times New Roman" w:eastAsia="Times New Roman" w:hAnsi="Times New Roman" w:cs="Times New Roman"/>
                <w:sz w:val="18"/>
                <w:szCs w:val="18"/>
              </w:rPr>
            </w:pPr>
          </w:p>
        </w:tc>
        <w:tc>
          <w:tcPr>
            <w:tcW w:w="212" w:type="pct"/>
            <w:noWrap/>
          </w:tcPr>
          <w:p w14:paraId="0DAE9B85" w14:textId="77777777" w:rsidR="00CB1E79" w:rsidRPr="00BF0152" w:rsidRDefault="00CB1E79" w:rsidP="00BF0152">
            <w:pPr>
              <w:spacing w:after="0"/>
              <w:jc w:val="center"/>
              <w:rPr>
                <w:rFonts w:ascii="Times New Roman" w:eastAsia="Times New Roman" w:hAnsi="Times New Roman" w:cs="Times New Roman"/>
                <w:sz w:val="18"/>
                <w:szCs w:val="18"/>
              </w:rPr>
            </w:pPr>
          </w:p>
        </w:tc>
      </w:tr>
      <w:tr w:rsidR="00D626D5" w:rsidRPr="00BF0152" w14:paraId="2AF13409" w14:textId="77777777" w:rsidTr="008D315F">
        <w:trPr>
          <w:trHeight w:val="300"/>
        </w:trPr>
        <w:tc>
          <w:tcPr>
            <w:tcW w:w="969" w:type="pct"/>
            <w:noWrap/>
            <w:vAlign w:val="center"/>
          </w:tcPr>
          <w:p w14:paraId="30DF5064" w14:textId="6048E05B" w:rsidR="004642B1" w:rsidRDefault="004642B1" w:rsidP="00BF0152">
            <w:pPr>
              <w:spacing w:after="0"/>
              <w:rPr>
                <w:rFonts w:ascii="Calibri" w:hAnsi="Calibri"/>
                <w:color w:val="000000"/>
                <w:sz w:val="18"/>
                <w:szCs w:val="18"/>
              </w:rPr>
            </w:pPr>
            <w:proofErr w:type="spellStart"/>
            <w:r w:rsidRPr="004642B1">
              <w:rPr>
                <w:rFonts w:ascii="Calibri" w:hAnsi="Calibri"/>
                <w:color w:val="000000"/>
                <w:sz w:val="18"/>
                <w:szCs w:val="18"/>
              </w:rPr>
              <w:t>P.Organise-Product</w:t>
            </w:r>
            <w:proofErr w:type="spellEnd"/>
          </w:p>
        </w:tc>
        <w:tc>
          <w:tcPr>
            <w:tcW w:w="212" w:type="pct"/>
            <w:noWrap/>
          </w:tcPr>
          <w:p w14:paraId="021BDA68" w14:textId="77777777" w:rsidR="004642B1" w:rsidRPr="00BF0152" w:rsidRDefault="004642B1" w:rsidP="00BF0152">
            <w:pPr>
              <w:spacing w:after="0"/>
              <w:rPr>
                <w:rFonts w:ascii="Calibri" w:eastAsia="Times New Roman" w:hAnsi="Calibri" w:cs="Calibri"/>
                <w:color w:val="000000"/>
                <w:sz w:val="18"/>
                <w:szCs w:val="18"/>
              </w:rPr>
            </w:pPr>
          </w:p>
        </w:tc>
        <w:tc>
          <w:tcPr>
            <w:tcW w:w="212" w:type="pct"/>
          </w:tcPr>
          <w:p w14:paraId="0196859A" w14:textId="77777777" w:rsidR="004642B1" w:rsidRPr="00BF0152" w:rsidRDefault="004642B1" w:rsidP="00BF0152">
            <w:pPr>
              <w:spacing w:after="0"/>
              <w:jc w:val="center"/>
              <w:rPr>
                <w:rFonts w:ascii="Times New Roman" w:eastAsia="Times New Roman" w:hAnsi="Times New Roman" w:cs="Times New Roman"/>
                <w:sz w:val="18"/>
                <w:szCs w:val="18"/>
              </w:rPr>
            </w:pPr>
          </w:p>
        </w:tc>
        <w:tc>
          <w:tcPr>
            <w:tcW w:w="212" w:type="pct"/>
            <w:tcBorders>
              <w:bottom w:val="single" w:sz="2" w:space="0" w:color="808080" w:themeColor="background1" w:themeShade="80"/>
              <w:tl2br w:val="single" w:sz="4" w:space="0" w:color="808080" w:themeColor="background1" w:themeShade="80"/>
              <w:tr2bl w:val="single" w:sz="4" w:space="0" w:color="808080" w:themeColor="background1" w:themeShade="80"/>
            </w:tcBorders>
            <w:shd w:val="clear" w:color="auto" w:fill="92D050"/>
            <w:noWrap/>
          </w:tcPr>
          <w:p w14:paraId="069012CF" w14:textId="77777777" w:rsidR="004642B1" w:rsidRPr="00BF0152" w:rsidRDefault="004642B1" w:rsidP="00BF0152">
            <w:pPr>
              <w:spacing w:after="0"/>
              <w:jc w:val="center"/>
              <w:rPr>
                <w:rFonts w:ascii="Times New Roman" w:eastAsia="Times New Roman" w:hAnsi="Times New Roman" w:cs="Times New Roman"/>
                <w:sz w:val="18"/>
                <w:szCs w:val="18"/>
              </w:rPr>
            </w:pPr>
          </w:p>
        </w:tc>
        <w:tc>
          <w:tcPr>
            <w:tcW w:w="212" w:type="pct"/>
            <w:noWrap/>
          </w:tcPr>
          <w:p w14:paraId="602E399A" w14:textId="77777777" w:rsidR="004642B1" w:rsidRPr="00BF0152" w:rsidRDefault="004642B1" w:rsidP="00BF0152">
            <w:pPr>
              <w:spacing w:after="0"/>
              <w:jc w:val="center"/>
              <w:rPr>
                <w:rFonts w:ascii="Times New Roman" w:eastAsia="Times New Roman" w:hAnsi="Times New Roman" w:cs="Times New Roman"/>
                <w:sz w:val="18"/>
                <w:szCs w:val="18"/>
              </w:rPr>
            </w:pPr>
          </w:p>
        </w:tc>
        <w:tc>
          <w:tcPr>
            <w:tcW w:w="212" w:type="pct"/>
            <w:tcBorders>
              <w:bottom w:val="single" w:sz="2" w:space="0" w:color="808080" w:themeColor="background1" w:themeShade="80"/>
              <w:tl2br w:val="single" w:sz="4" w:space="0" w:color="808080" w:themeColor="background1" w:themeShade="80"/>
              <w:tr2bl w:val="single" w:sz="4" w:space="0" w:color="808080" w:themeColor="background1" w:themeShade="80"/>
            </w:tcBorders>
            <w:shd w:val="clear" w:color="auto" w:fill="92D050"/>
            <w:noWrap/>
          </w:tcPr>
          <w:p w14:paraId="6864AEAD" w14:textId="1AE41C45" w:rsidR="004642B1" w:rsidRPr="00BF0152" w:rsidRDefault="004642B1" w:rsidP="00BF0152">
            <w:pPr>
              <w:spacing w:after="0"/>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º</w:t>
            </w:r>
          </w:p>
        </w:tc>
        <w:tc>
          <w:tcPr>
            <w:tcW w:w="212" w:type="pct"/>
            <w:noWrap/>
          </w:tcPr>
          <w:p w14:paraId="798E1E2D" w14:textId="77777777" w:rsidR="004642B1" w:rsidRPr="00BF0152" w:rsidRDefault="004642B1" w:rsidP="00BF0152">
            <w:pPr>
              <w:spacing w:after="0"/>
              <w:jc w:val="center"/>
              <w:rPr>
                <w:rFonts w:ascii="Calibri" w:eastAsia="Times New Roman" w:hAnsi="Calibri" w:cs="Calibri"/>
                <w:color w:val="000000"/>
                <w:sz w:val="18"/>
                <w:szCs w:val="18"/>
              </w:rPr>
            </w:pPr>
          </w:p>
        </w:tc>
        <w:tc>
          <w:tcPr>
            <w:tcW w:w="212" w:type="pct"/>
            <w:noWrap/>
          </w:tcPr>
          <w:p w14:paraId="5C28A3CD" w14:textId="77777777" w:rsidR="004642B1" w:rsidRPr="00BF0152" w:rsidRDefault="004642B1" w:rsidP="00BF0152">
            <w:pPr>
              <w:spacing w:after="0"/>
              <w:jc w:val="center"/>
              <w:rPr>
                <w:rFonts w:ascii="Calibri" w:eastAsia="Times New Roman" w:hAnsi="Calibri" w:cs="Calibri"/>
                <w:color w:val="000000"/>
                <w:sz w:val="18"/>
                <w:szCs w:val="18"/>
              </w:rPr>
            </w:pPr>
          </w:p>
        </w:tc>
        <w:tc>
          <w:tcPr>
            <w:tcW w:w="212" w:type="pct"/>
            <w:noWrap/>
          </w:tcPr>
          <w:p w14:paraId="1E20C844" w14:textId="77777777" w:rsidR="004642B1" w:rsidRPr="00BF0152" w:rsidRDefault="004642B1" w:rsidP="00BF0152">
            <w:pPr>
              <w:spacing w:after="0"/>
              <w:jc w:val="center"/>
              <w:rPr>
                <w:rFonts w:ascii="Times New Roman" w:eastAsia="Times New Roman" w:hAnsi="Times New Roman" w:cs="Times New Roman"/>
                <w:sz w:val="18"/>
                <w:szCs w:val="18"/>
              </w:rPr>
            </w:pPr>
          </w:p>
        </w:tc>
        <w:tc>
          <w:tcPr>
            <w:tcW w:w="212" w:type="pct"/>
            <w:noWrap/>
          </w:tcPr>
          <w:p w14:paraId="6AAF958B" w14:textId="77777777" w:rsidR="004642B1" w:rsidRPr="00BF0152" w:rsidRDefault="004642B1" w:rsidP="00BF0152">
            <w:pPr>
              <w:spacing w:after="0"/>
              <w:jc w:val="center"/>
              <w:rPr>
                <w:rFonts w:ascii="Times New Roman" w:eastAsia="Times New Roman" w:hAnsi="Times New Roman" w:cs="Times New Roman"/>
                <w:sz w:val="18"/>
                <w:szCs w:val="18"/>
              </w:rPr>
            </w:pPr>
          </w:p>
        </w:tc>
        <w:tc>
          <w:tcPr>
            <w:tcW w:w="212" w:type="pct"/>
            <w:tcBorders>
              <w:bottom w:val="single" w:sz="2" w:space="0" w:color="808080" w:themeColor="background1" w:themeShade="80"/>
              <w:tl2br w:val="single" w:sz="4" w:space="0" w:color="808080" w:themeColor="background1" w:themeShade="80"/>
              <w:tr2bl w:val="single" w:sz="4" w:space="0" w:color="808080" w:themeColor="background1" w:themeShade="80"/>
            </w:tcBorders>
            <w:shd w:val="clear" w:color="auto" w:fill="92D050"/>
            <w:noWrap/>
          </w:tcPr>
          <w:p w14:paraId="6D08E237" w14:textId="77777777" w:rsidR="004642B1" w:rsidRPr="00BF0152" w:rsidRDefault="004642B1" w:rsidP="00BF0152">
            <w:pPr>
              <w:spacing w:after="0"/>
              <w:jc w:val="center"/>
              <w:rPr>
                <w:rFonts w:ascii="Times New Roman" w:eastAsia="Times New Roman" w:hAnsi="Times New Roman" w:cs="Times New Roman"/>
                <w:sz w:val="18"/>
                <w:szCs w:val="18"/>
              </w:rPr>
            </w:pPr>
          </w:p>
        </w:tc>
        <w:tc>
          <w:tcPr>
            <w:tcW w:w="212" w:type="pct"/>
            <w:tcBorders>
              <w:bottom w:val="single" w:sz="2" w:space="0" w:color="808080" w:themeColor="background1" w:themeShade="80"/>
              <w:tl2br w:val="single" w:sz="4" w:space="0" w:color="808080" w:themeColor="background1" w:themeShade="80"/>
              <w:tr2bl w:val="single" w:sz="4" w:space="0" w:color="808080" w:themeColor="background1" w:themeShade="80"/>
            </w:tcBorders>
            <w:shd w:val="clear" w:color="auto" w:fill="92D050"/>
            <w:noWrap/>
          </w:tcPr>
          <w:p w14:paraId="08DB4754" w14:textId="77777777" w:rsidR="004642B1" w:rsidRPr="00BF0152" w:rsidRDefault="004642B1" w:rsidP="00BF0152">
            <w:pPr>
              <w:spacing w:after="0"/>
              <w:jc w:val="center"/>
              <w:rPr>
                <w:rFonts w:ascii="Times New Roman" w:eastAsia="Times New Roman" w:hAnsi="Times New Roman" w:cs="Times New Roman"/>
                <w:sz w:val="18"/>
                <w:szCs w:val="18"/>
              </w:rPr>
            </w:pPr>
          </w:p>
        </w:tc>
        <w:tc>
          <w:tcPr>
            <w:tcW w:w="212" w:type="pct"/>
            <w:noWrap/>
          </w:tcPr>
          <w:p w14:paraId="5F4C11FE" w14:textId="77777777" w:rsidR="004642B1" w:rsidRPr="00BF0152" w:rsidRDefault="004642B1" w:rsidP="00BF0152">
            <w:pPr>
              <w:spacing w:after="0"/>
              <w:jc w:val="center"/>
              <w:rPr>
                <w:rFonts w:ascii="Times New Roman" w:eastAsia="Times New Roman" w:hAnsi="Times New Roman" w:cs="Times New Roman"/>
                <w:sz w:val="18"/>
                <w:szCs w:val="18"/>
              </w:rPr>
            </w:pPr>
          </w:p>
        </w:tc>
        <w:tc>
          <w:tcPr>
            <w:tcW w:w="212" w:type="pct"/>
            <w:noWrap/>
          </w:tcPr>
          <w:p w14:paraId="045B2B1F" w14:textId="77777777" w:rsidR="004642B1" w:rsidRPr="00BF0152" w:rsidRDefault="004642B1" w:rsidP="00BF0152">
            <w:pPr>
              <w:spacing w:after="0"/>
              <w:jc w:val="center"/>
              <w:rPr>
                <w:rFonts w:ascii="Times New Roman" w:eastAsia="Times New Roman" w:hAnsi="Times New Roman" w:cs="Times New Roman"/>
                <w:sz w:val="18"/>
                <w:szCs w:val="18"/>
              </w:rPr>
            </w:pPr>
          </w:p>
        </w:tc>
        <w:tc>
          <w:tcPr>
            <w:tcW w:w="212" w:type="pct"/>
            <w:noWrap/>
          </w:tcPr>
          <w:p w14:paraId="389202AE" w14:textId="77777777" w:rsidR="004642B1" w:rsidRPr="00BF0152" w:rsidRDefault="004642B1" w:rsidP="00BF0152">
            <w:pPr>
              <w:spacing w:after="0"/>
              <w:jc w:val="center"/>
              <w:rPr>
                <w:rFonts w:ascii="Times New Roman" w:eastAsia="Times New Roman" w:hAnsi="Times New Roman" w:cs="Times New Roman"/>
                <w:sz w:val="18"/>
                <w:szCs w:val="18"/>
              </w:rPr>
            </w:pPr>
          </w:p>
        </w:tc>
        <w:tc>
          <w:tcPr>
            <w:tcW w:w="212" w:type="pct"/>
          </w:tcPr>
          <w:p w14:paraId="547D8C73" w14:textId="77777777" w:rsidR="004642B1" w:rsidRPr="00BF0152" w:rsidRDefault="004642B1" w:rsidP="00BF0152">
            <w:pPr>
              <w:spacing w:after="0"/>
              <w:jc w:val="center"/>
              <w:rPr>
                <w:rFonts w:ascii="Times New Roman" w:eastAsia="Times New Roman" w:hAnsi="Times New Roman" w:cs="Times New Roman"/>
                <w:sz w:val="18"/>
                <w:szCs w:val="18"/>
              </w:rPr>
            </w:pPr>
          </w:p>
        </w:tc>
        <w:tc>
          <w:tcPr>
            <w:tcW w:w="212" w:type="pct"/>
          </w:tcPr>
          <w:p w14:paraId="6F81FD4D" w14:textId="77777777" w:rsidR="004642B1" w:rsidRPr="00BF0152" w:rsidRDefault="004642B1" w:rsidP="00BF0152">
            <w:pPr>
              <w:spacing w:after="0"/>
              <w:jc w:val="center"/>
              <w:rPr>
                <w:rFonts w:ascii="Times New Roman" w:eastAsia="Times New Roman" w:hAnsi="Times New Roman" w:cs="Times New Roman"/>
                <w:sz w:val="18"/>
                <w:szCs w:val="18"/>
              </w:rPr>
            </w:pPr>
          </w:p>
        </w:tc>
        <w:tc>
          <w:tcPr>
            <w:tcW w:w="212" w:type="pct"/>
            <w:noWrap/>
          </w:tcPr>
          <w:p w14:paraId="68DF77E5" w14:textId="77777777" w:rsidR="004642B1" w:rsidRPr="00BF0152" w:rsidRDefault="004642B1" w:rsidP="00BF0152">
            <w:pPr>
              <w:spacing w:after="0"/>
              <w:jc w:val="center"/>
              <w:rPr>
                <w:rFonts w:ascii="Times New Roman" w:eastAsia="Times New Roman" w:hAnsi="Times New Roman" w:cs="Times New Roman"/>
                <w:sz w:val="18"/>
                <w:szCs w:val="18"/>
              </w:rPr>
            </w:pPr>
          </w:p>
        </w:tc>
        <w:tc>
          <w:tcPr>
            <w:tcW w:w="212" w:type="pct"/>
            <w:noWrap/>
          </w:tcPr>
          <w:p w14:paraId="60076F05" w14:textId="77777777" w:rsidR="004642B1" w:rsidRPr="00BF0152" w:rsidRDefault="004642B1" w:rsidP="00BF0152">
            <w:pPr>
              <w:spacing w:after="0"/>
              <w:jc w:val="center"/>
              <w:rPr>
                <w:rFonts w:ascii="Times New Roman" w:eastAsia="Times New Roman" w:hAnsi="Times New Roman" w:cs="Times New Roman"/>
                <w:sz w:val="18"/>
                <w:szCs w:val="18"/>
              </w:rPr>
            </w:pPr>
          </w:p>
        </w:tc>
        <w:tc>
          <w:tcPr>
            <w:tcW w:w="212" w:type="pct"/>
            <w:noWrap/>
          </w:tcPr>
          <w:p w14:paraId="183B0310" w14:textId="77777777" w:rsidR="004642B1" w:rsidRPr="00BF0152" w:rsidRDefault="004642B1" w:rsidP="00BF0152">
            <w:pPr>
              <w:spacing w:after="0"/>
              <w:jc w:val="center"/>
              <w:rPr>
                <w:rFonts w:ascii="Times New Roman" w:eastAsia="Times New Roman" w:hAnsi="Times New Roman" w:cs="Times New Roman"/>
                <w:sz w:val="18"/>
                <w:szCs w:val="18"/>
              </w:rPr>
            </w:pPr>
          </w:p>
        </w:tc>
      </w:tr>
      <w:tr w:rsidR="00534BD4" w:rsidRPr="00BF0152" w14:paraId="4E9922D1" w14:textId="77777777" w:rsidTr="00A5600D">
        <w:trPr>
          <w:trHeight w:val="300"/>
        </w:trPr>
        <w:tc>
          <w:tcPr>
            <w:tcW w:w="969" w:type="pct"/>
            <w:noWrap/>
            <w:vAlign w:val="center"/>
            <w:hideMark/>
          </w:tcPr>
          <w:p w14:paraId="06B4CD87" w14:textId="43E115CB" w:rsidR="00CB1E79" w:rsidRPr="00BF0152" w:rsidRDefault="00CB1E79" w:rsidP="00BF0152">
            <w:pPr>
              <w:spacing w:after="0"/>
              <w:rPr>
                <w:rFonts w:ascii="Calibri" w:eastAsia="Times New Roman" w:hAnsi="Calibri" w:cs="Calibri"/>
                <w:color w:val="000000"/>
                <w:sz w:val="18"/>
                <w:szCs w:val="18"/>
              </w:rPr>
            </w:pPr>
            <w:proofErr w:type="spellStart"/>
            <w:r>
              <w:rPr>
                <w:rFonts w:ascii="Calibri" w:hAnsi="Calibri"/>
                <w:color w:val="000000"/>
                <w:sz w:val="18"/>
                <w:szCs w:val="18"/>
              </w:rPr>
              <w:t>P.Product-Transport</w:t>
            </w:r>
            <w:proofErr w:type="spellEnd"/>
          </w:p>
        </w:tc>
        <w:tc>
          <w:tcPr>
            <w:tcW w:w="212" w:type="pct"/>
            <w:noWrap/>
            <w:hideMark/>
          </w:tcPr>
          <w:p w14:paraId="613D6053" w14:textId="77777777" w:rsidR="00CB1E79" w:rsidRPr="00BF0152" w:rsidRDefault="00CB1E79" w:rsidP="00BF0152">
            <w:pPr>
              <w:spacing w:after="0"/>
              <w:rPr>
                <w:rFonts w:ascii="Calibri" w:eastAsia="Times New Roman" w:hAnsi="Calibri" w:cs="Calibri"/>
                <w:color w:val="000000"/>
                <w:sz w:val="18"/>
                <w:szCs w:val="18"/>
              </w:rPr>
            </w:pPr>
          </w:p>
        </w:tc>
        <w:tc>
          <w:tcPr>
            <w:tcW w:w="212" w:type="pct"/>
          </w:tcPr>
          <w:p w14:paraId="1F8B37D7" w14:textId="77777777" w:rsidR="00CB1E79" w:rsidRPr="00BF0152" w:rsidRDefault="00CB1E79" w:rsidP="00BF0152">
            <w:pPr>
              <w:spacing w:after="0"/>
              <w:jc w:val="center"/>
              <w:rPr>
                <w:rFonts w:ascii="Times New Roman" w:eastAsia="Times New Roman" w:hAnsi="Times New Roman" w:cs="Times New Roman"/>
                <w:sz w:val="18"/>
                <w:szCs w:val="18"/>
              </w:rPr>
            </w:pPr>
          </w:p>
        </w:tc>
        <w:tc>
          <w:tcPr>
            <w:tcW w:w="212" w:type="pct"/>
            <w:noWrap/>
          </w:tcPr>
          <w:p w14:paraId="0AA53768" w14:textId="18982334" w:rsidR="00CB1E79" w:rsidRPr="00BF0152" w:rsidRDefault="00CB1E79" w:rsidP="00BF0152">
            <w:pPr>
              <w:spacing w:after="0"/>
              <w:jc w:val="center"/>
              <w:rPr>
                <w:rFonts w:ascii="Times New Roman" w:eastAsia="Times New Roman" w:hAnsi="Times New Roman" w:cs="Times New Roman"/>
                <w:sz w:val="18"/>
                <w:szCs w:val="18"/>
              </w:rPr>
            </w:pPr>
          </w:p>
        </w:tc>
        <w:tc>
          <w:tcPr>
            <w:tcW w:w="212" w:type="pct"/>
            <w:tcBorders>
              <w:tl2br w:val="single" w:sz="4" w:space="0" w:color="808080" w:themeColor="background1" w:themeShade="80"/>
              <w:tr2bl w:val="single" w:sz="4" w:space="0" w:color="808080" w:themeColor="background1" w:themeShade="80"/>
            </w:tcBorders>
            <w:shd w:val="clear" w:color="auto" w:fill="92D050"/>
            <w:noWrap/>
          </w:tcPr>
          <w:p w14:paraId="7F4B4FCB" w14:textId="77777777" w:rsidR="00CB1E79" w:rsidRPr="00BF0152" w:rsidRDefault="00CB1E79" w:rsidP="00BF0152">
            <w:pPr>
              <w:spacing w:after="0"/>
              <w:jc w:val="center"/>
              <w:rPr>
                <w:rFonts w:ascii="Times New Roman" w:eastAsia="Times New Roman" w:hAnsi="Times New Roman" w:cs="Times New Roman"/>
                <w:sz w:val="18"/>
                <w:szCs w:val="18"/>
              </w:rPr>
            </w:pPr>
          </w:p>
        </w:tc>
        <w:tc>
          <w:tcPr>
            <w:tcW w:w="212" w:type="pct"/>
            <w:noWrap/>
          </w:tcPr>
          <w:p w14:paraId="074115BC" w14:textId="77777777" w:rsidR="00CB1E79" w:rsidRPr="00BF0152" w:rsidRDefault="00CB1E79" w:rsidP="00BF0152">
            <w:pPr>
              <w:spacing w:after="0"/>
              <w:jc w:val="center"/>
              <w:rPr>
                <w:rFonts w:ascii="Times New Roman" w:eastAsia="Times New Roman" w:hAnsi="Times New Roman" w:cs="Times New Roman"/>
                <w:sz w:val="18"/>
                <w:szCs w:val="18"/>
              </w:rPr>
            </w:pPr>
          </w:p>
        </w:tc>
        <w:tc>
          <w:tcPr>
            <w:tcW w:w="212" w:type="pct"/>
            <w:noWrap/>
          </w:tcPr>
          <w:p w14:paraId="66EB91DB" w14:textId="41D5D849" w:rsidR="00CB1E79" w:rsidRPr="00BF0152" w:rsidRDefault="00CB1E79" w:rsidP="00BF0152">
            <w:pPr>
              <w:spacing w:after="0"/>
              <w:jc w:val="center"/>
              <w:rPr>
                <w:rFonts w:ascii="Calibri" w:eastAsia="Times New Roman" w:hAnsi="Calibri" w:cs="Calibri"/>
                <w:color w:val="000000"/>
                <w:sz w:val="18"/>
                <w:szCs w:val="18"/>
              </w:rPr>
            </w:pPr>
          </w:p>
        </w:tc>
        <w:tc>
          <w:tcPr>
            <w:tcW w:w="212" w:type="pct"/>
            <w:tcBorders>
              <w:tl2br w:val="single" w:sz="4" w:space="0" w:color="808080" w:themeColor="background1" w:themeShade="80"/>
              <w:tr2bl w:val="single" w:sz="4" w:space="0" w:color="808080" w:themeColor="background1" w:themeShade="80"/>
            </w:tcBorders>
            <w:shd w:val="clear" w:color="auto" w:fill="92D050"/>
            <w:noWrap/>
          </w:tcPr>
          <w:p w14:paraId="7647601D" w14:textId="77777777" w:rsidR="00CB1E79" w:rsidRPr="00BF0152" w:rsidRDefault="00CB1E79" w:rsidP="00BF0152">
            <w:pPr>
              <w:spacing w:after="0"/>
              <w:jc w:val="center"/>
              <w:rPr>
                <w:rFonts w:ascii="Calibri" w:eastAsia="Times New Roman" w:hAnsi="Calibri" w:cs="Calibri"/>
                <w:color w:val="000000"/>
                <w:sz w:val="18"/>
                <w:szCs w:val="18"/>
              </w:rPr>
            </w:pPr>
          </w:p>
        </w:tc>
        <w:tc>
          <w:tcPr>
            <w:tcW w:w="212" w:type="pct"/>
            <w:noWrap/>
          </w:tcPr>
          <w:p w14:paraId="2B3F2568" w14:textId="77777777" w:rsidR="00CB1E79" w:rsidRPr="00BF0152" w:rsidRDefault="00CB1E79" w:rsidP="00BF0152">
            <w:pPr>
              <w:spacing w:after="0"/>
              <w:jc w:val="center"/>
              <w:rPr>
                <w:rFonts w:ascii="Times New Roman" w:eastAsia="Times New Roman" w:hAnsi="Times New Roman" w:cs="Times New Roman"/>
                <w:sz w:val="18"/>
                <w:szCs w:val="18"/>
              </w:rPr>
            </w:pPr>
          </w:p>
        </w:tc>
        <w:tc>
          <w:tcPr>
            <w:tcW w:w="212" w:type="pct"/>
            <w:tcBorders>
              <w:tl2br w:val="single" w:sz="4" w:space="0" w:color="808080" w:themeColor="background1" w:themeShade="80"/>
              <w:tr2bl w:val="single" w:sz="4" w:space="0" w:color="808080" w:themeColor="background1" w:themeShade="80"/>
            </w:tcBorders>
            <w:shd w:val="clear" w:color="auto" w:fill="92D050"/>
            <w:noWrap/>
          </w:tcPr>
          <w:p w14:paraId="308ADDC6" w14:textId="77777777" w:rsidR="00CB1E79" w:rsidRPr="00BF0152" w:rsidRDefault="00CB1E79" w:rsidP="00BF0152">
            <w:pPr>
              <w:spacing w:after="0"/>
              <w:jc w:val="center"/>
              <w:rPr>
                <w:rFonts w:ascii="Times New Roman" w:eastAsia="Times New Roman" w:hAnsi="Times New Roman" w:cs="Times New Roman"/>
                <w:sz w:val="18"/>
                <w:szCs w:val="18"/>
              </w:rPr>
            </w:pPr>
          </w:p>
        </w:tc>
        <w:tc>
          <w:tcPr>
            <w:tcW w:w="212" w:type="pct"/>
            <w:noWrap/>
          </w:tcPr>
          <w:p w14:paraId="4DE194DE" w14:textId="77777777" w:rsidR="00CB1E79" w:rsidRPr="00BF0152" w:rsidRDefault="00CB1E79" w:rsidP="00BF0152">
            <w:pPr>
              <w:spacing w:after="0"/>
              <w:jc w:val="center"/>
              <w:rPr>
                <w:rFonts w:ascii="Calibri" w:eastAsia="Times New Roman" w:hAnsi="Calibri" w:cs="Calibri"/>
                <w:color w:val="000000"/>
                <w:sz w:val="18"/>
                <w:szCs w:val="18"/>
              </w:rPr>
            </w:pPr>
          </w:p>
        </w:tc>
        <w:tc>
          <w:tcPr>
            <w:tcW w:w="212" w:type="pct"/>
            <w:noWrap/>
          </w:tcPr>
          <w:p w14:paraId="6218EF00" w14:textId="77777777" w:rsidR="00CB1E79" w:rsidRPr="00BF0152" w:rsidRDefault="00CB1E79" w:rsidP="00BF0152">
            <w:pPr>
              <w:spacing w:after="0"/>
              <w:jc w:val="center"/>
              <w:rPr>
                <w:rFonts w:ascii="Times New Roman" w:eastAsia="Times New Roman" w:hAnsi="Times New Roman" w:cs="Times New Roman"/>
                <w:sz w:val="18"/>
                <w:szCs w:val="18"/>
              </w:rPr>
            </w:pPr>
          </w:p>
        </w:tc>
        <w:tc>
          <w:tcPr>
            <w:tcW w:w="212" w:type="pct"/>
            <w:noWrap/>
          </w:tcPr>
          <w:p w14:paraId="7195B17B" w14:textId="77777777" w:rsidR="00CB1E79" w:rsidRPr="00BF0152" w:rsidRDefault="00CB1E79" w:rsidP="00BF0152">
            <w:pPr>
              <w:spacing w:after="0"/>
              <w:jc w:val="center"/>
              <w:rPr>
                <w:rFonts w:ascii="Times New Roman" w:eastAsia="Times New Roman" w:hAnsi="Times New Roman" w:cs="Times New Roman"/>
                <w:sz w:val="18"/>
                <w:szCs w:val="18"/>
              </w:rPr>
            </w:pPr>
          </w:p>
        </w:tc>
        <w:tc>
          <w:tcPr>
            <w:tcW w:w="212" w:type="pct"/>
            <w:noWrap/>
          </w:tcPr>
          <w:p w14:paraId="16C6BDC3" w14:textId="77777777" w:rsidR="00CB1E79" w:rsidRPr="00BF0152" w:rsidRDefault="00CB1E79" w:rsidP="00BF0152">
            <w:pPr>
              <w:spacing w:after="0"/>
              <w:jc w:val="center"/>
              <w:rPr>
                <w:rFonts w:ascii="Times New Roman" w:eastAsia="Times New Roman" w:hAnsi="Times New Roman" w:cs="Times New Roman"/>
                <w:sz w:val="18"/>
                <w:szCs w:val="18"/>
              </w:rPr>
            </w:pPr>
          </w:p>
        </w:tc>
        <w:tc>
          <w:tcPr>
            <w:tcW w:w="212" w:type="pct"/>
            <w:tcBorders>
              <w:bottom w:val="single" w:sz="2" w:space="0" w:color="808080" w:themeColor="background1" w:themeShade="80"/>
            </w:tcBorders>
            <w:noWrap/>
          </w:tcPr>
          <w:p w14:paraId="616AA1E7" w14:textId="77777777" w:rsidR="00CB1E79" w:rsidRPr="00BF0152" w:rsidRDefault="00CB1E79" w:rsidP="00BF0152">
            <w:pPr>
              <w:spacing w:after="0"/>
              <w:jc w:val="center"/>
              <w:rPr>
                <w:rFonts w:ascii="Times New Roman" w:eastAsia="Times New Roman" w:hAnsi="Times New Roman" w:cs="Times New Roman"/>
                <w:sz w:val="18"/>
                <w:szCs w:val="18"/>
              </w:rPr>
            </w:pPr>
          </w:p>
        </w:tc>
        <w:tc>
          <w:tcPr>
            <w:tcW w:w="212" w:type="pct"/>
          </w:tcPr>
          <w:p w14:paraId="0D5EBCD7" w14:textId="77777777" w:rsidR="00CB1E79" w:rsidRPr="00BF0152" w:rsidRDefault="00CB1E79" w:rsidP="00BF0152">
            <w:pPr>
              <w:spacing w:after="0"/>
              <w:jc w:val="center"/>
              <w:rPr>
                <w:rFonts w:ascii="Times New Roman" w:eastAsia="Times New Roman" w:hAnsi="Times New Roman" w:cs="Times New Roman"/>
                <w:sz w:val="18"/>
                <w:szCs w:val="18"/>
              </w:rPr>
            </w:pPr>
          </w:p>
        </w:tc>
        <w:tc>
          <w:tcPr>
            <w:tcW w:w="212" w:type="pct"/>
          </w:tcPr>
          <w:p w14:paraId="4B6B15A9" w14:textId="77777777" w:rsidR="00CB1E79" w:rsidRPr="00BF0152" w:rsidRDefault="00CB1E79" w:rsidP="00BF0152">
            <w:pPr>
              <w:spacing w:after="0"/>
              <w:jc w:val="center"/>
              <w:rPr>
                <w:rFonts w:ascii="Times New Roman" w:eastAsia="Times New Roman" w:hAnsi="Times New Roman" w:cs="Times New Roman"/>
                <w:sz w:val="18"/>
                <w:szCs w:val="18"/>
              </w:rPr>
            </w:pPr>
          </w:p>
        </w:tc>
        <w:tc>
          <w:tcPr>
            <w:tcW w:w="212" w:type="pct"/>
            <w:noWrap/>
          </w:tcPr>
          <w:p w14:paraId="52D2005F" w14:textId="4ED7E4A3" w:rsidR="00CB1E79" w:rsidRPr="00BF0152" w:rsidRDefault="00CB1E79" w:rsidP="00BF0152">
            <w:pPr>
              <w:spacing w:after="0"/>
              <w:jc w:val="center"/>
              <w:rPr>
                <w:rFonts w:ascii="Times New Roman" w:eastAsia="Times New Roman" w:hAnsi="Times New Roman" w:cs="Times New Roman"/>
                <w:sz w:val="18"/>
                <w:szCs w:val="18"/>
              </w:rPr>
            </w:pPr>
          </w:p>
        </w:tc>
        <w:tc>
          <w:tcPr>
            <w:tcW w:w="212" w:type="pct"/>
            <w:tcBorders>
              <w:tl2br w:val="single" w:sz="4" w:space="0" w:color="808080" w:themeColor="background1" w:themeShade="80"/>
              <w:tr2bl w:val="single" w:sz="4" w:space="0" w:color="808080" w:themeColor="background1" w:themeShade="80"/>
            </w:tcBorders>
            <w:shd w:val="clear" w:color="auto" w:fill="92D050"/>
            <w:noWrap/>
          </w:tcPr>
          <w:p w14:paraId="5D65141A" w14:textId="77777777" w:rsidR="00CB1E79" w:rsidRPr="00BF0152" w:rsidRDefault="00CB1E79" w:rsidP="00BF0152">
            <w:pPr>
              <w:spacing w:after="0"/>
              <w:jc w:val="center"/>
              <w:rPr>
                <w:rFonts w:ascii="Times New Roman" w:eastAsia="Times New Roman" w:hAnsi="Times New Roman" w:cs="Times New Roman"/>
                <w:sz w:val="18"/>
                <w:szCs w:val="18"/>
              </w:rPr>
            </w:pPr>
          </w:p>
        </w:tc>
        <w:tc>
          <w:tcPr>
            <w:tcW w:w="212" w:type="pct"/>
            <w:noWrap/>
          </w:tcPr>
          <w:p w14:paraId="09C11040" w14:textId="77777777" w:rsidR="00CB1E79" w:rsidRPr="00BF0152" w:rsidRDefault="00CB1E79" w:rsidP="00BF0152">
            <w:pPr>
              <w:spacing w:after="0"/>
              <w:jc w:val="center"/>
              <w:rPr>
                <w:rFonts w:ascii="Times New Roman" w:eastAsia="Times New Roman" w:hAnsi="Times New Roman" w:cs="Times New Roman"/>
                <w:sz w:val="18"/>
                <w:szCs w:val="18"/>
              </w:rPr>
            </w:pPr>
          </w:p>
        </w:tc>
      </w:tr>
      <w:tr w:rsidR="000A210D" w:rsidRPr="00BF0152" w14:paraId="3E291627" w14:textId="77777777" w:rsidTr="00A5600D">
        <w:trPr>
          <w:trHeight w:val="300"/>
        </w:trPr>
        <w:tc>
          <w:tcPr>
            <w:tcW w:w="969" w:type="pct"/>
            <w:noWrap/>
            <w:vAlign w:val="center"/>
            <w:hideMark/>
          </w:tcPr>
          <w:p w14:paraId="63D99546" w14:textId="0B1725DD" w:rsidR="00CB1E79" w:rsidRPr="00BF0152" w:rsidRDefault="00CB1E79" w:rsidP="00BF0152">
            <w:pPr>
              <w:spacing w:after="0"/>
              <w:rPr>
                <w:rFonts w:ascii="Calibri" w:eastAsia="Times New Roman" w:hAnsi="Calibri" w:cs="Calibri"/>
                <w:color w:val="000000"/>
                <w:sz w:val="18"/>
                <w:szCs w:val="18"/>
              </w:rPr>
            </w:pPr>
            <w:proofErr w:type="spellStart"/>
            <w:r>
              <w:rPr>
                <w:rFonts w:ascii="Calibri" w:hAnsi="Calibri"/>
                <w:color w:val="000000"/>
                <w:sz w:val="18"/>
                <w:szCs w:val="18"/>
              </w:rPr>
              <w:t>P.Reception</w:t>
            </w:r>
            <w:proofErr w:type="spellEnd"/>
            <w:r>
              <w:rPr>
                <w:rFonts w:ascii="Calibri" w:hAnsi="Calibri"/>
                <w:color w:val="000000"/>
                <w:sz w:val="18"/>
                <w:szCs w:val="18"/>
              </w:rPr>
              <w:t>-Control</w:t>
            </w:r>
          </w:p>
        </w:tc>
        <w:tc>
          <w:tcPr>
            <w:tcW w:w="212" w:type="pct"/>
            <w:noWrap/>
            <w:hideMark/>
          </w:tcPr>
          <w:p w14:paraId="2D40871B" w14:textId="77777777" w:rsidR="00CB1E79" w:rsidRPr="00BF0152" w:rsidRDefault="00CB1E79" w:rsidP="00BF0152">
            <w:pPr>
              <w:spacing w:after="0"/>
              <w:rPr>
                <w:rFonts w:ascii="Calibri" w:eastAsia="Times New Roman" w:hAnsi="Calibri" w:cs="Calibri"/>
                <w:color w:val="000000"/>
                <w:sz w:val="18"/>
                <w:szCs w:val="18"/>
              </w:rPr>
            </w:pPr>
          </w:p>
        </w:tc>
        <w:tc>
          <w:tcPr>
            <w:tcW w:w="212" w:type="pct"/>
          </w:tcPr>
          <w:p w14:paraId="3EBD8012" w14:textId="77777777" w:rsidR="00CB1E79" w:rsidRPr="00BF0152" w:rsidRDefault="00CB1E79" w:rsidP="00BF0152">
            <w:pPr>
              <w:spacing w:after="0"/>
              <w:jc w:val="center"/>
              <w:rPr>
                <w:rFonts w:ascii="Times New Roman" w:eastAsia="Times New Roman" w:hAnsi="Times New Roman" w:cs="Times New Roman"/>
                <w:sz w:val="18"/>
                <w:szCs w:val="18"/>
              </w:rPr>
            </w:pPr>
          </w:p>
        </w:tc>
        <w:tc>
          <w:tcPr>
            <w:tcW w:w="212" w:type="pct"/>
            <w:noWrap/>
          </w:tcPr>
          <w:p w14:paraId="1F8BE722" w14:textId="3AEA048E" w:rsidR="00CB1E79" w:rsidRPr="00BF0152" w:rsidRDefault="00CB1E79" w:rsidP="00BF0152">
            <w:pPr>
              <w:spacing w:after="0"/>
              <w:jc w:val="center"/>
              <w:rPr>
                <w:rFonts w:ascii="Times New Roman" w:eastAsia="Times New Roman" w:hAnsi="Times New Roman" w:cs="Times New Roman"/>
                <w:sz w:val="18"/>
                <w:szCs w:val="18"/>
              </w:rPr>
            </w:pPr>
          </w:p>
        </w:tc>
        <w:tc>
          <w:tcPr>
            <w:tcW w:w="212" w:type="pct"/>
            <w:noWrap/>
          </w:tcPr>
          <w:p w14:paraId="552ED266" w14:textId="77777777" w:rsidR="00CB1E79" w:rsidRPr="00BF0152" w:rsidRDefault="00CB1E79" w:rsidP="00BF0152">
            <w:pPr>
              <w:spacing w:after="0"/>
              <w:jc w:val="center"/>
              <w:rPr>
                <w:rFonts w:ascii="Times New Roman" w:eastAsia="Times New Roman" w:hAnsi="Times New Roman" w:cs="Times New Roman"/>
                <w:sz w:val="18"/>
                <w:szCs w:val="18"/>
              </w:rPr>
            </w:pPr>
          </w:p>
        </w:tc>
        <w:tc>
          <w:tcPr>
            <w:tcW w:w="212" w:type="pct"/>
            <w:noWrap/>
          </w:tcPr>
          <w:p w14:paraId="004A851A" w14:textId="77777777" w:rsidR="00CB1E79" w:rsidRPr="00BF0152" w:rsidRDefault="00CB1E79" w:rsidP="00BF0152">
            <w:pPr>
              <w:spacing w:after="0"/>
              <w:jc w:val="center"/>
              <w:rPr>
                <w:rFonts w:ascii="Times New Roman" w:eastAsia="Times New Roman" w:hAnsi="Times New Roman" w:cs="Times New Roman"/>
                <w:sz w:val="18"/>
                <w:szCs w:val="18"/>
              </w:rPr>
            </w:pPr>
          </w:p>
        </w:tc>
        <w:tc>
          <w:tcPr>
            <w:tcW w:w="212" w:type="pct"/>
            <w:tcBorders>
              <w:bottom w:val="single" w:sz="2" w:space="0" w:color="808080" w:themeColor="background1" w:themeShade="80"/>
            </w:tcBorders>
            <w:noWrap/>
          </w:tcPr>
          <w:p w14:paraId="45E0D517" w14:textId="77777777" w:rsidR="00CB1E79" w:rsidRPr="00BF0152" w:rsidRDefault="00CB1E79" w:rsidP="00BF0152">
            <w:pPr>
              <w:spacing w:after="0"/>
              <w:jc w:val="center"/>
              <w:rPr>
                <w:rFonts w:ascii="Times New Roman" w:eastAsia="Times New Roman" w:hAnsi="Times New Roman" w:cs="Times New Roman"/>
                <w:sz w:val="18"/>
                <w:szCs w:val="18"/>
              </w:rPr>
            </w:pPr>
          </w:p>
        </w:tc>
        <w:tc>
          <w:tcPr>
            <w:tcW w:w="212" w:type="pct"/>
            <w:noWrap/>
          </w:tcPr>
          <w:p w14:paraId="5D5BB85C" w14:textId="1BDAFC6A" w:rsidR="00CB1E79" w:rsidRPr="00BF0152" w:rsidRDefault="00CB1E79" w:rsidP="00BF0152">
            <w:pPr>
              <w:spacing w:after="0"/>
              <w:jc w:val="center"/>
              <w:rPr>
                <w:rFonts w:ascii="Calibri" w:eastAsia="Times New Roman" w:hAnsi="Calibri" w:cs="Calibri"/>
                <w:color w:val="000000"/>
                <w:sz w:val="18"/>
                <w:szCs w:val="18"/>
              </w:rPr>
            </w:pPr>
          </w:p>
        </w:tc>
        <w:tc>
          <w:tcPr>
            <w:tcW w:w="212" w:type="pct"/>
            <w:tcBorders>
              <w:bottom w:val="single" w:sz="2" w:space="0" w:color="808080" w:themeColor="background1" w:themeShade="80"/>
            </w:tcBorders>
            <w:noWrap/>
          </w:tcPr>
          <w:p w14:paraId="22BC83F4" w14:textId="0229E24B" w:rsidR="00CB1E79" w:rsidRPr="00BF0152" w:rsidRDefault="00CB1E79" w:rsidP="00BF0152">
            <w:pPr>
              <w:spacing w:after="0"/>
              <w:jc w:val="center"/>
              <w:rPr>
                <w:rFonts w:ascii="Calibri" w:eastAsia="Times New Roman" w:hAnsi="Calibri" w:cs="Calibri"/>
                <w:color w:val="000000"/>
                <w:sz w:val="18"/>
                <w:szCs w:val="18"/>
              </w:rPr>
            </w:pPr>
          </w:p>
        </w:tc>
        <w:tc>
          <w:tcPr>
            <w:tcW w:w="212" w:type="pct"/>
            <w:noWrap/>
          </w:tcPr>
          <w:p w14:paraId="351EFC03" w14:textId="77777777" w:rsidR="00CB1E79" w:rsidRPr="00BF0152" w:rsidRDefault="00CB1E79" w:rsidP="00BF0152">
            <w:pPr>
              <w:spacing w:after="0"/>
              <w:jc w:val="center"/>
              <w:rPr>
                <w:rFonts w:ascii="Calibri" w:eastAsia="Times New Roman" w:hAnsi="Calibri" w:cs="Calibri"/>
                <w:color w:val="000000"/>
                <w:sz w:val="18"/>
                <w:szCs w:val="18"/>
              </w:rPr>
            </w:pPr>
          </w:p>
        </w:tc>
        <w:tc>
          <w:tcPr>
            <w:tcW w:w="212" w:type="pct"/>
            <w:noWrap/>
          </w:tcPr>
          <w:p w14:paraId="7EF5536D" w14:textId="77777777" w:rsidR="00CB1E79" w:rsidRPr="00BF0152" w:rsidRDefault="00CB1E79" w:rsidP="00BF0152">
            <w:pPr>
              <w:spacing w:after="0"/>
              <w:jc w:val="center"/>
              <w:rPr>
                <w:rFonts w:ascii="Times New Roman" w:eastAsia="Times New Roman" w:hAnsi="Times New Roman" w:cs="Times New Roman"/>
                <w:sz w:val="18"/>
                <w:szCs w:val="18"/>
              </w:rPr>
            </w:pPr>
          </w:p>
        </w:tc>
        <w:tc>
          <w:tcPr>
            <w:tcW w:w="212" w:type="pct"/>
            <w:noWrap/>
          </w:tcPr>
          <w:p w14:paraId="248E7C34" w14:textId="77777777" w:rsidR="00CB1E79" w:rsidRPr="00BF0152" w:rsidRDefault="00CB1E79" w:rsidP="00BF0152">
            <w:pPr>
              <w:spacing w:after="0"/>
              <w:jc w:val="center"/>
              <w:rPr>
                <w:rFonts w:ascii="Times New Roman" w:eastAsia="Times New Roman" w:hAnsi="Times New Roman" w:cs="Times New Roman"/>
                <w:sz w:val="18"/>
                <w:szCs w:val="18"/>
              </w:rPr>
            </w:pPr>
          </w:p>
        </w:tc>
        <w:tc>
          <w:tcPr>
            <w:tcW w:w="212" w:type="pct"/>
            <w:noWrap/>
          </w:tcPr>
          <w:p w14:paraId="093FA2CC" w14:textId="77777777" w:rsidR="00CB1E79" w:rsidRPr="00BF0152" w:rsidRDefault="00CB1E79" w:rsidP="00BF0152">
            <w:pPr>
              <w:spacing w:after="0"/>
              <w:jc w:val="center"/>
              <w:rPr>
                <w:rFonts w:ascii="Times New Roman" w:eastAsia="Times New Roman" w:hAnsi="Times New Roman" w:cs="Times New Roman"/>
                <w:sz w:val="18"/>
                <w:szCs w:val="18"/>
              </w:rPr>
            </w:pPr>
          </w:p>
        </w:tc>
        <w:tc>
          <w:tcPr>
            <w:tcW w:w="212" w:type="pct"/>
            <w:noWrap/>
          </w:tcPr>
          <w:p w14:paraId="69551FA8" w14:textId="77777777" w:rsidR="00CB1E79" w:rsidRPr="00BF0152" w:rsidRDefault="00CB1E79" w:rsidP="00BF0152">
            <w:pPr>
              <w:spacing w:after="0"/>
              <w:jc w:val="center"/>
              <w:rPr>
                <w:rFonts w:ascii="Times New Roman" w:eastAsia="Times New Roman" w:hAnsi="Times New Roman" w:cs="Times New Roman"/>
                <w:sz w:val="18"/>
                <w:szCs w:val="18"/>
              </w:rPr>
            </w:pPr>
          </w:p>
        </w:tc>
        <w:tc>
          <w:tcPr>
            <w:tcW w:w="212" w:type="pct"/>
            <w:tcBorders>
              <w:tl2br w:val="single" w:sz="4" w:space="0" w:color="808080" w:themeColor="background1" w:themeShade="80"/>
              <w:tr2bl w:val="single" w:sz="4" w:space="0" w:color="808080" w:themeColor="background1" w:themeShade="80"/>
            </w:tcBorders>
            <w:shd w:val="clear" w:color="auto" w:fill="92D050"/>
            <w:noWrap/>
          </w:tcPr>
          <w:p w14:paraId="01AC6F0A" w14:textId="77777777" w:rsidR="00CB1E79" w:rsidRPr="00BF0152" w:rsidRDefault="00CB1E79" w:rsidP="00BF0152">
            <w:pPr>
              <w:spacing w:after="0"/>
              <w:jc w:val="center"/>
              <w:rPr>
                <w:rFonts w:ascii="Times New Roman" w:eastAsia="Times New Roman" w:hAnsi="Times New Roman" w:cs="Times New Roman"/>
                <w:sz w:val="18"/>
                <w:szCs w:val="18"/>
              </w:rPr>
            </w:pPr>
          </w:p>
        </w:tc>
        <w:tc>
          <w:tcPr>
            <w:tcW w:w="212" w:type="pct"/>
          </w:tcPr>
          <w:p w14:paraId="59226532" w14:textId="77777777" w:rsidR="00CB1E79" w:rsidRPr="00BF0152" w:rsidRDefault="00CB1E79" w:rsidP="00BF0152">
            <w:pPr>
              <w:spacing w:after="0"/>
              <w:jc w:val="center"/>
              <w:rPr>
                <w:rFonts w:ascii="Times New Roman" w:eastAsia="Times New Roman" w:hAnsi="Times New Roman" w:cs="Times New Roman"/>
                <w:sz w:val="18"/>
                <w:szCs w:val="18"/>
              </w:rPr>
            </w:pPr>
          </w:p>
        </w:tc>
        <w:tc>
          <w:tcPr>
            <w:tcW w:w="212" w:type="pct"/>
          </w:tcPr>
          <w:p w14:paraId="118A58BE" w14:textId="77777777" w:rsidR="00CB1E79" w:rsidRPr="00BF0152" w:rsidRDefault="00CB1E79" w:rsidP="00BF0152">
            <w:pPr>
              <w:spacing w:after="0"/>
              <w:jc w:val="center"/>
              <w:rPr>
                <w:rFonts w:ascii="Times New Roman" w:eastAsia="Times New Roman" w:hAnsi="Times New Roman" w:cs="Times New Roman"/>
                <w:sz w:val="18"/>
                <w:szCs w:val="18"/>
              </w:rPr>
            </w:pPr>
          </w:p>
        </w:tc>
        <w:tc>
          <w:tcPr>
            <w:tcW w:w="212" w:type="pct"/>
            <w:tcBorders>
              <w:bottom w:val="single" w:sz="2" w:space="0" w:color="808080" w:themeColor="background1" w:themeShade="80"/>
            </w:tcBorders>
            <w:noWrap/>
          </w:tcPr>
          <w:p w14:paraId="4F2C818A" w14:textId="662AC311" w:rsidR="00CB1E79" w:rsidRPr="00BF0152" w:rsidRDefault="00CB1E79" w:rsidP="00BF0152">
            <w:pPr>
              <w:spacing w:after="0"/>
              <w:jc w:val="center"/>
              <w:rPr>
                <w:rFonts w:ascii="Times New Roman" w:eastAsia="Times New Roman" w:hAnsi="Times New Roman" w:cs="Times New Roman"/>
                <w:sz w:val="18"/>
                <w:szCs w:val="18"/>
              </w:rPr>
            </w:pPr>
          </w:p>
        </w:tc>
        <w:tc>
          <w:tcPr>
            <w:tcW w:w="212" w:type="pct"/>
            <w:noWrap/>
          </w:tcPr>
          <w:p w14:paraId="797259BB" w14:textId="31B83083" w:rsidR="00CB1E79" w:rsidRPr="00BF0152" w:rsidRDefault="00CB1E79" w:rsidP="00BF0152">
            <w:pPr>
              <w:spacing w:after="0"/>
              <w:jc w:val="center"/>
              <w:rPr>
                <w:rFonts w:ascii="Calibri" w:eastAsia="Times New Roman" w:hAnsi="Calibri" w:cs="Calibri"/>
                <w:color w:val="000000"/>
                <w:sz w:val="18"/>
                <w:szCs w:val="18"/>
              </w:rPr>
            </w:pPr>
          </w:p>
        </w:tc>
        <w:tc>
          <w:tcPr>
            <w:tcW w:w="212" w:type="pct"/>
            <w:tcBorders>
              <w:bottom w:val="single" w:sz="2" w:space="0" w:color="808080" w:themeColor="background1" w:themeShade="80"/>
            </w:tcBorders>
            <w:noWrap/>
          </w:tcPr>
          <w:p w14:paraId="32E96088" w14:textId="43D73279" w:rsidR="00CB1E79" w:rsidRPr="00BF0152" w:rsidRDefault="00CB1E79" w:rsidP="00BF0152">
            <w:pPr>
              <w:spacing w:after="0"/>
              <w:jc w:val="center"/>
              <w:rPr>
                <w:rFonts w:ascii="Calibri" w:eastAsia="Times New Roman" w:hAnsi="Calibri" w:cs="Calibri"/>
                <w:color w:val="000000"/>
                <w:sz w:val="18"/>
                <w:szCs w:val="18"/>
              </w:rPr>
            </w:pPr>
          </w:p>
        </w:tc>
      </w:tr>
      <w:tr w:rsidR="00534BD4" w:rsidRPr="00BF0152" w14:paraId="758DF901" w14:textId="77777777" w:rsidTr="00A5600D">
        <w:trPr>
          <w:trHeight w:val="300"/>
        </w:trPr>
        <w:tc>
          <w:tcPr>
            <w:tcW w:w="969" w:type="pct"/>
            <w:noWrap/>
            <w:vAlign w:val="center"/>
            <w:hideMark/>
          </w:tcPr>
          <w:p w14:paraId="1A7A0E33" w14:textId="2F071C5E" w:rsidR="00CB1E79" w:rsidRPr="00BF0152" w:rsidRDefault="00CB1E79" w:rsidP="00BF0152">
            <w:pPr>
              <w:spacing w:after="0"/>
              <w:rPr>
                <w:rFonts w:ascii="Calibri" w:eastAsia="Times New Roman" w:hAnsi="Calibri" w:cs="Calibri"/>
                <w:color w:val="000000"/>
                <w:sz w:val="18"/>
                <w:szCs w:val="18"/>
              </w:rPr>
            </w:pPr>
            <w:proofErr w:type="spellStart"/>
            <w:r>
              <w:rPr>
                <w:rFonts w:ascii="Calibri" w:hAnsi="Calibri"/>
                <w:color w:val="000000"/>
                <w:sz w:val="18"/>
                <w:szCs w:val="18"/>
              </w:rPr>
              <w:t>P.Zero</w:t>
            </w:r>
            <w:proofErr w:type="spellEnd"/>
            <w:r>
              <w:rPr>
                <w:rFonts w:ascii="Calibri" w:hAnsi="Calibri"/>
                <w:color w:val="000000"/>
                <w:sz w:val="18"/>
                <w:szCs w:val="18"/>
              </w:rPr>
              <w:t>-Balance</w:t>
            </w:r>
          </w:p>
        </w:tc>
        <w:tc>
          <w:tcPr>
            <w:tcW w:w="212" w:type="pct"/>
            <w:tcBorders>
              <w:bottom w:val="single" w:sz="2" w:space="0" w:color="808080" w:themeColor="background1" w:themeShade="80"/>
            </w:tcBorders>
            <w:noWrap/>
            <w:hideMark/>
          </w:tcPr>
          <w:p w14:paraId="577F8A66" w14:textId="77777777" w:rsidR="00CB1E79" w:rsidRPr="00BF0152" w:rsidRDefault="00CB1E79" w:rsidP="00BF0152">
            <w:pPr>
              <w:spacing w:after="0"/>
              <w:rPr>
                <w:rFonts w:ascii="Calibri" w:eastAsia="Times New Roman" w:hAnsi="Calibri" w:cs="Calibri"/>
                <w:color w:val="000000"/>
                <w:sz w:val="18"/>
                <w:szCs w:val="18"/>
              </w:rPr>
            </w:pPr>
          </w:p>
        </w:tc>
        <w:tc>
          <w:tcPr>
            <w:tcW w:w="212" w:type="pct"/>
          </w:tcPr>
          <w:p w14:paraId="68EF759D" w14:textId="77777777" w:rsidR="00CB1E79" w:rsidRPr="00BF0152" w:rsidRDefault="00CB1E79" w:rsidP="00BF0152">
            <w:pPr>
              <w:spacing w:after="0"/>
              <w:jc w:val="center"/>
              <w:rPr>
                <w:rFonts w:ascii="Times New Roman" w:eastAsia="Times New Roman" w:hAnsi="Times New Roman" w:cs="Times New Roman"/>
                <w:sz w:val="18"/>
                <w:szCs w:val="18"/>
              </w:rPr>
            </w:pPr>
          </w:p>
        </w:tc>
        <w:tc>
          <w:tcPr>
            <w:tcW w:w="212" w:type="pct"/>
            <w:noWrap/>
          </w:tcPr>
          <w:p w14:paraId="52ED5D05" w14:textId="06E70D22" w:rsidR="00CB1E79" w:rsidRPr="00BF0152" w:rsidRDefault="00CB1E79" w:rsidP="00BF0152">
            <w:pPr>
              <w:spacing w:after="0"/>
              <w:jc w:val="center"/>
              <w:rPr>
                <w:rFonts w:ascii="Times New Roman" w:eastAsia="Times New Roman" w:hAnsi="Times New Roman" w:cs="Times New Roman"/>
                <w:sz w:val="18"/>
                <w:szCs w:val="18"/>
              </w:rPr>
            </w:pPr>
          </w:p>
        </w:tc>
        <w:tc>
          <w:tcPr>
            <w:tcW w:w="212" w:type="pct"/>
            <w:tcBorders>
              <w:bottom w:val="single" w:sz="2" w:space="0" w:color="808080" w:themeColor="background1" w:themeShade="80"/>
            </w:tcBorders>
            <w:noWrap/>
          </w:tcPr>
          <w:p w14:paraId="77166D38" w14:textId="77777777" w:rsidR="00CB1E79" w:rsidRPr="00BF0152" w:rsidRDefault="00CB1E79" w:rsidP="00BF0152">
            <w:pPr>
              <w:spacing w:after="0"/>
              <w:jc w:val="center"/>
              <w:rPr>
                <w:rFonts w:ascii="Times New Roman" w:eastAsia="Times New Roman" w:hAnsi="Times New Roman" w:cs="Times New Roman"/>
                <w:sz w:val="18"/>
                <w:szCs w:val="18"/>
              </w:rPr>
            </w:pPr>
          </w:p>
        </w:tc>
        <w:tc>
          <w:tcPr>
            <w:tcW w:w="212" w:type="pct"/>
            <w:tcBorders>
              <w:bottom w:val="single" w:sz="2" w:space="0" w:color="808080" w:themeColor="background1" w:themeShade="80"/>
            </w:tcBorders>
            <w:noWrap/>
          </w:tcPr>
          <w:p w14:paraId="3268E678" w14:textId="77777777" w:rsidR="00CB1E79" w:rsidRPr="00BF0152" w:rsidRDefault="00CB1E79" w:rsidP="00BF0152">
            <w:pPr>
              <w:spacing w:after="0"/>
              <w:jc w:val="center"/>
              <w:rPr>
                <w:rFonts w:ascii="Times New Roman" w:eastAsia="Times New Roman" w:hAnsi="Times New Roman" w:cs="Times New Roman"/>
                <w:sz w:val="18"/>
                <w:szCs w:val="18"/>
              </w:rPr>
            </w:pPr>
          </w:p>
        </w:tc>
        <w:tc>
          <w:tcPr>
            <w:tcW w:w="212" w:type="pct"/>
            <w:tcBorders>
              <w:tl2br w:val="single" w:sz="4" w:space="0" w:color="808080" w:themeColor="background1" w:themeShade="80"/>
              <w:tr2bl w:val="single" w:sz="4" w:space="0" w:color="808080" w:themeColor="background1" w:themeShade="80"/>
            </w:tcBorders>
            <w:shd w:val="clear" w:color="auto" w:fill="92D050"/>
            <w:noWrap/>
          </w:tcPr>
          <w:p w14:paraId="7D5E5D6F" w14:textId="77777777" w:rsidR="00CB1E79" w:rsidRPr="00A5600D" w:rsidRDefault="00CB1E79" w:rsidP="00BF0152">
            <w:pPr>
              <w:spacing w:after="0"/>
              <w:jc w:val="center"/>
              <w:rPr>
                <w:rFonts w:ascii="Calibri" w:eastAsia="Times New Roman" w:hAnsi="Calibri" w:cs="Calibri"/>
                <w:color w:val="000000"/>
                <w:sz w:val="18"/>
                <w:szCs w:val="18"/>
              </w:rPr>
            </w:pPr>
          </w:p>
        </w:tc>
        <w:tc>
          <w:tcPr>
            <w:tcW w:w="212" w:type="pct"/>
            <w:noWrap/>
          </w:tcPr>
          <w:p w14:paraId="28337558" w14:textId="77777777" w:rsidR="00CB1E79" w:rsidRPr="00BF0152" w:rsidRDefault="00CB1E79" w:rsidP="00BF0152">
            <w:pPr>
              <w:spacing w:after="0"/>
              <w:jc w:val="center"/>
              <w:rPr>
                <w:rFonts w:ascii="Times New Roman" w:eastAsia="Times New Roman" w:hAnsi="Times New Roman" w:cs="Times New Roman"/>
                <w:sz w:val="18"/>
                <w:szCs w:val="18"/>
              </w:rPr>
            </w:pPr>
          </w:p>
        </w:tc>
        <w:tc>
          <w:tcPr>
            <w:tcW w:w="212" w:type="pct"/>
            <w:tcBorders>
              <w:tl2br w:val="single" w:sz="4" w:space="0" w:color="808080" w:themeColor="background1" w:themeShade="80"/>
              <w:tr2bl w:val="single" w:sz="4" w:space="0" w:color="808080" w:themeColor="background1" w:themeShade="80"/>
            </w:tcBorders>
            <w:shd w:val="clear" w:color="auto" w:fill="92D050"/>
            <w:noWrap/>
          </w:tcPr>
          <w:p w14:paraId="59297AEC" w14:textId="5788CBB0" w:rsidR="00CB1E79" w:rsidRPr="00BF0152" w:rsidRDefault="00CB1E79" w:rsidP="00BF0152">
            <w:pPr>
              <w:spacing w:after="0"/>
              <w:jc w:val="center"/>
              <w:rPr>
                <w:rFonts w:ascii="Calibri" w:eastAsia="Times New Roman" w:hAnsi="Calibri" w:cs="Calibri"/>
                <w:color w:val="000000"/>
                <w:sz w:val="18"/>
                <w:szCs w:val="18"/>
              </w:rPr>
            </w:pPr>
          </w:p>
        </w:tc>
        <w:tc>
          <w:tcPr>
            <w:tcW w:w="212" w:type="pct"/>
            <w:noWrap/>
          </w:tcPr>
          <w:p w14:paraId="275D944A" w14:textId="11D29AC9" w:rsidR="00CB1E79" w:rsidRPr="00BF0152" w:rsidRDefault="00CB1E79" w:rsidP="00BF0152">
            <w:pPr>
              <w:spacing w:after="0"/>
              <w:jc w:val="center"/>
              <w:rPr>
                <w:rFonts w:ascii="Calibri" w:eastAsia="Times New Roman" w:hAnsi="Calibri" w:cs="Calibri"/>
                <w:color w:val="000000"/>
                <w:sz w:val="18"/>
                <w:szCs w:val="18"/>
              </w:rPr>
            </w:pPr>
          </w:p>
        </w:tc>
        <w:tc>
          <w:tcPr>
            <w:tcW w:w="212" w:type="pct"/>
            <w:tcBorders>
              <w:bottom w:val="single" w:sz="2" w:space="0" w:color="808080" w:themeColor="background1" w:themeShade="80"/>
            </w:tcBorders>
            <w:noWrap/>
          </w:tcPr>
          <w:p w14:paraId="69D93EA8" w14:textId="4238A304" w:rsidR="00CB1E79" w:rsidRPr="00BF0152" w:rsidRDefault="00CB1E79" w:rsidP="00BF0152">
            <w:pPr>
              <w:spacing w:after="0"/>
              <w:jc w:val="center"/>
              <w:rPr>
                <w:rFonts w:ascii="Times New Roman" w:eastAsia="Times New Roman" w:hAnsi="Times New Roman" w:cs="Times New Roman"/>
                <w:sz w:val="18"/>
                <w:szCs w:val="18"/>
              </w:rPr>
            </w:pPr>
          </w:p>
        </w:tc>
        <w:tc>
          <w:tcPr>
            <w:tcW w:w="212" w:type="pct"/>
            <w:noWrap/>
          </w:tcPr>
          <w:p w14:paraId="4E459077" w14:textId="77777777" w:rsidR="00CB1E79" w:rsidRPr="00BF0152" w:rsidRDefault="00CB1E79" w:rsidP="00BF0152">
            <w:pPr>
              <w:spacing w:after="0"/>
              <w:jc w:val="center"/>
              <w:rPr>
                <w:rFonts w:ascii="Times New Roman" w:eastAsia="Times New Roman" w:hAnsi="Times New Roman" w:cs="Times New Roman"/>
                <w:sz w:val="18"/>
                <w:szCs w:val="18"/>
              </w:rPr>
            </w:pPr>
          </w:p>
        </w:tc>
        <w:tc>
          <w:tcPr>
            <w:tcW w:w="212" w:type="pct"/>
            <w:noWrap/>
          </w:tcPr>
          <w:p w14:paraId="5DC41279" w14:textId="77777777" w:rsidR="00CB1E79" w:rsidRPr="00BF0152" w:rsidRDefault="00CB1E79" w:rsidP="00BF0152">
            <w:pPr>
              <w:spacing w:after="0"/>
              <w:jc w:val="center"/>
              <w:rPr>
                <w:rFonts w:ascii="Times New Roman" w:eastAsia="Times New Roman" w:hAnsi="Times New Roman" w:cs="Times New Roman"/>
                <w:sz w:val="18"/>
                <w:szCs w:val="18"/>
              </w:rPr>
            </w:pPr>
          </w:p>
        </w:tc>
        <w:tc>
          <w:tcPr>
            <w:tcW w:w="212" w:type="pct"/>
            <w:tcBorders>
              <w:bottom w:val="single" w:sz="2" w:space="0" w:color="808080" w:themeColor="background1" w:themeShade="80"/>
            </w:tcBorders>
            <w:noWrap/>
          </w:tcPr>
          <w:p w14:paraId="4605A5B7" w14:textId="3B122595" w:rsidR="00CB1E79" w:rsidRPr="00BF0152" w:rsidRDefault="00CB1E79" w:rsidP="00BF0152">
            <w:pPr>
              <w:spacing w:after="0"/>
              <w:jc w:val="center"/>
              <w:rPr>
                <w:rFonts w:ascii="Calibri" w:eastAsia="Times New Roman" w:hAnsi="Calibri" w:cs="Calibri"/>
                <w:color w:val="000000"/>
                <w:sz w:val="18"/>
                <w:szCs w:val="18"/>
              </w:rPr>
            </w:pPr>
          </w:p>
        </w:tc>
        <w:tc>
          <w:tcPr>
            <w:tcW w:w="212" w:type="pct"/>
            <w:noWrap/>
          </w:tcPr>
          <w:p w14:paraId="61B33DB0" w14:textId="77777777" w:rsidR="00CB1E79" w:rsidRPr="00BF0152" w:rsidRDefault="00CB1E79" w:rsidP="00BF0152">
            <w:pPr>
              <w:spacing w:after="0"/>
              <w:jc w:val="center"/>
              <w:rPr>
                <w:rFonts w:ascii="Calibri" w:eastAsia="Times New Roman" w:hAnsi="Calibri" w:cs="Calibri"/>
                <w:color w:val="000000"/>
                <w:sz w:val="18"/>
                <w:szCs w:val="18"/>
              </w:rPr>
            </w:pPr>
          </w:p>
        </w:tc>
        <w:tc>
          <w:tcPr>
            <w:tcW w:w="212" w:type="pct"/>
          </w:tcPr>
          <w:p w14:paraId="35C2129E" w14:textId="77777777" w:rsidR="00CB1E79" w:rsidRPr="00BF0152" w:rsidRDefault="00CB1E79" w:rsidP="00BF0152">
            <w:pPr>
              <w:spacing w:after="0"/>
              <w:jc w:val="center"/>
              <w:rPr>
                <w:rFonts w:ascii="Times New Roman" w:eastAsia="Times New Roman" w:hAnsi="Times New Roman" w:cs="Times New Roman"/>
                <w:sz w:val="18"/>
                <w:szCs w:val="18"/>
              </w:rPr>
            </w:pPr>
          </w:p>
        </w:tc>
        <w:tc>
          <w:tcPr>
            <w:tcW w:w="212" w:type="pct"/>
          </w:tcPr>
          <w:p w14:paraId="262B7490" w14:textId="77777777" w:rsidR="00CB1E79" w:rsidRPr="00BF0152" w:rsidRDefault="00CB1E79" w:rsidP="00BF0152">
            <w:pPr>
              <w:spacing w:after="0"/>
              <w:jc w:val="center"/>
              <w:rPr>
                <w:rFonts w:ascii="Times New Roman" w:eastAsia="Times New Roman" w:hAnsi="Times New Roman" w:cs="Times New Roman"/>
                <w:sz w:val="18"/>
                <w:szCs w:val="18"/>
              </w:rPr>
            </w:pPr>
          </w:p>
        </w:tc>
        <w:tc>
          <w:tcPr>
            <w:tcW w:w="212" w:type="pct"/>
            <w:tcBorders>
              <w:bottom w:val="single" w:sz="2" w:space="0" w:color="808080" w:themeColor="background1" w:themeShade="80"/>
              <w:tl2br w:val="single" w:sz="4" w:space="0" w:color="808080" w:themeColor="background1" w:themeShade="80"/>
              <w:tr2bl w:val="single" w:sz="4" w:space="0" w:color="808080" w:themeColor="background1" w:themeShade="80"/>
            </w:tcBorders>
            <w:shd w:val="clear" w:color="auto" w:fill="92D050"/>
            <w:noWrap/>
          </w:tcPr>
          <w:p w14:paraId="34526B78" w14:textId="037B2447" w:rsidR="00CB1E79" w:rsidRPr="00BF0152" w:rsidRDefault="00CB1E79" w:rsidP="00684FA7">
            <w:pPr>
              <w:spacing w:after="0"/>
              <w:rPr>
                <w:rFonts w:ascii="Times New Roman" w:eastAsia="Times New Roman" w:hAnsi="Times New Roman" w:cs="Times New Roman"/>
                <w:sz w:val="18"/>
                <w:szCs w:val="18"/>
              </w:rPr>
            </w:pPr>
          </w:p>
        </w:tc>
        <w:tc>
          <w:tcPr>
            <w:tcW w:w="212" w:type="pct"/>
            <w:noWrap/>
          </w:tcPr>
          <w:p w14:paraId="58F1AEF6" w14:textId="77777777" w:rsidR="00CB1E79" w:rsidRPr="00BF0152" w:rsidRDefault="00CB1E79" w:rsidP="00BF0152">
            <w:pPr>
              <w:spacing w:after="0"/>
              <w:jc w:val="center"/>
              <w:rPr>
                <w:rFonts w:ascii="Times New Roman" w:eastAsia="Times New Roman" w:hAnsi="Times New Roman" w:cs="Times New Roman"/>
                <w:sz w:val="18"/>
                <w:szCs w:val="18"/>
              </w:rPr>
            </w:pPr>
          </w:p>
        </w:tc>
        <w:tc>
          <w:tcPr>
            <w:tcW w:w="212" w:type="pct"/>
            <w:tcBorders>
              <w:bottom w:val="single" w:sz="2" w:space="0" w:color="808080" w:themeColor="background1" w:themeShade="80"/>
              <w:tl2br w:val="single" w:sz="4" w:space="0" w:color="808080" w:themeColor="background1" w:themeShade="80"/>
              <w:tr2bl w:val="single" w:sz="4" w:space="0" w:color="808080" w:themeColor="background1" w:themeShade="80"/>
            </w:tcBorders>
            <w:shd w:val="clear" w:color="auto" w:fill="92D050"/>
            <w:noWrap/>
          </w:tcPr>
          <w:p w14:paraId="4AD20170" w14:textId="77777777" w:rsidR="00CB1E79" w:rsidRPr="00BF0152" w:rsidRDefault="00CB1E79" w:rsidP="00BF0152">
            <w:pPr>
              <w:spacing w:after="0"/>
              <w:jc w:val="center"/>
              <w:rPr>
                <w:rFonts w:ascii="Times New Roman" w:eastAsia="Times New Roman" w:hAnsi="Times New Roman" w:cs="Times New Roman"/>
                <w:sz w:val="18"/>
                <w:szCs w:val="18"/>
              </w:rPr>
            </w:pPr>
          </w:p>
        </w:tc>
      </w:tr>
      <w:tr w:rsidR="00534BD4" w:rsidRPr="00BF0152" w14:paraId="4AFC965E" w14:textId="77777777" w:rsidTr="00A5600D">
        <w:trPr>
          <w:trHeight w:val="300"/>
        </w:trPr>
        <w:tc>
          <w:tcPr>
            <w:tcW w:w="969" w:type="pct"/>
            <w:noWrap/>
            <w:vAlign w:val="center"/>
            <w:hideMark/>
          </w:tcPr>
          <w:p w14:paraId="62969AF7" w14:textId="7F3B9E2E" w:rsidR="00CB1E79" w:rsidRPr="003D2CA9" w:rsidRDefault="00CB1E79" w:rsidP="00BF0152">
            <w:pPr>
              <w:spacing w:after="0"/>
              <w:rPr>
                <w:rFonts w:ascii="Calibri" w:eastAsia="Times New Roman" w:hAnsi="Calibri" w:cs="Calibri"/>
                <w:color w:val="000000"/>
                <w:sz w:val="18"/>
                <w:szCs w:val="18"/>
                <w:highlight w:val="yellow"/>
              </w:rPr>
            </w:pPr>
            <w:proofErr w:type="spellStart"/>
            <w:r w:rsidRPr="00561A39">
              <w:rPr>
                <w:rFonts w:ascii="Calibri" w:hAnsi="Calibri"/>
                <w:color w:val="000000"/>
                <w:sz w:val="18"/>
                <w:szCs w:val="18"/>
              </w:rPr>
              <w:t>T.Accidental</w:t>
            </w:r>
            <w:proofErr w:type="spellEnd"/>
            <w:r w:rsidRPr="00561A39">
              <w:rPr>
                <w:rFonts w:ascii="Calibri" w:hAnsi="Calibri"/>
                <w:color w:val="000000"/>
                <w:sz w:val="18"/>
                <w:szCs w:val="18"/>
              </w:rPr>
              <w:t>-Change</w:t>
            </w:r>
          </w:p>
        </w:tc>
        <w:tc>
          <w:tcPr>
            <w:tcW w:w="212" w:type="pct"/>
            <w:tcBorders>
              <w:tl2br w:val="single" w:sz="4" w:space="0" w:color="808080" w:themeColor="background1" w:themeShade="80"/>
              <w:tr2bl w:val="single" w:sz="4" w:space="0" w:color="808080" w:themeColor="background1" w:themeShade="80"/>
            </w:tcBorders>
            <w:shd w:val="clear" w:color="auto" w:fill="92D050"/>
            <w:noWrap/>
            <w:hideMark/>
          </w:tcPr>
          <w:p w14:paraId="46C3DC75" w14:textId="77777777" w:rsidR="00CB1E79" w:rsidRPr="003D2CA9" w:rsidRDefault="00CB1E79" w:rsidP="00BF0152">
            <w:pPr>
              <w:spacing w:after="0"/>
              <w:rPr>
                <w:rFonts w:ascii="Calibri" w:eastAsia="Times New Roman" w:hAnsi="Calibri" w:cs="Calibri"/>
                <w:color w:val="000000"/>
                <w:sz w:val="18"/>
                <w:szCs w:val="18"/>
                <w:highlight w:val="yellow"/>
              </w:rPr>
            </w:pPr>
          </w:p>
        </w:tc>
        <w:tc>
          <w:tcPr>
            <w:tcW w:w="212" w:type="pct"/>
          </w:tcPr>
          <w:p w14:paraId="5B4A6385" w14:textId="77777777" w:rsidR="00CB1E79" w:rsidRPr="003D2CA9" w:rsidRDefault="00CB1E79" w:rsidP="00BF0152">
            <w:pPr>
              <w:spacing w:after="0"/>
              <w:jc w:val="center"/>
              <w:rPr>
                <w:rFonts w:ascii="Calibri" w:eastAsia="Times New Roman" w:hAnsi="Calibri" w:cs="Calibri"/>
                <w:color w:val="000000"/>
                <w:sz w:val="18"/>
                <w:szCs w:val="18"/>
                <w:highlight w:val="yellow"/>
              </w:rPr>
            </w:pPr>
          </w:p>
        </w:tc>
        <w:tc>
          <w:tcPr>
            <w:tcW w:w="212" w:type="pct"/>
            <w:noWrap/>
          </w:tcPr>
          <w:p w14:paraId="62ED4F77" w14:textId="458004F1" w:rsidR="00CB1E79" w:rsidRPr="003D2CA9" w:rsidRDefault="00CB1E79" w:rsidP="00BF0152">
            <w:pPr>
              <w:spacing w:after="0"/>
              <w:jc w:val="center"/>
              <w:rPr>
                <w:rFonts w:ascii="Calibri" w:eastAsia="Times New Roman" w:hAnsi="Calibri" w:cs="Calibri"/>
                <w:color w:val="000000"/>
                <w:sz w:val="18"/>
                <w:szCs w:val="18"/>
                <w:highlight w:val="yellow"/>
              </w:rPr>
            </w:pPr>
          </w:p>
        </w:tc>
        <w:tc>
          <w:tcPr>
            <w:tcW w:w="212" w:type="pct"/>
            <w:tcBorders>
              <w:tl2br w:val="single" w:sz="4" w:space="0" w:color="808080" w:themeColor="background1" w:themeShade="80"/>
              <w:tr2bl w:val="single" w:sz="4" w:space="0" w:color="808080" w:themeColor="background1" w:themeShade="80"/>
            </w:tcBorders>
            <w:shd w:val="clear" w:color="auto" w:fill="92D050"/>
            <w:noWrap/>
          </w:tcPr>
          <w:p w14:paraId="450E75B3" w14:textId="77777777" w:rsidR="00CB1E79" w:rsidRPr="00A5600D" w:rsidRDefault="00CB1E79" w:rsidP="00BF0152">
            <w:pPr>
              <w:spacing w:after="0"/>
              <w:jc w:val="center"/>
              <w:rPr>
                <w:rFonts w:ascii="Calibri" w:eastAsia="Times New Roman" w:hAnsi="Calibri" w:cs="Calibri"/>
                <w:color w:val="000000"/>
                <w:sz w:val="18"/>
                <w:szCs w:val="18"/>
              </w:rPr>
            </w:pPr>
          </w:p>
        </w:tc>
        <w:tc>
          <w:tcPr>
            <w:tcW w:w="212" w:type="pct"/>
            <w:tcBorders>
              <w:tl2br w:val="single" w:sz="4" w:space="0" w:color="808080" w:themeColor="background1" w:themeShade="80"/>
              <w:tr2bl w:val="single" w:sz="4" w:space="0" w:color="808080" w:themeColor="background1" w:themeShade="80"/>
            </w:tcBorders>
            <w:shd w:val="clear" w:color="auto" w:fill="92D050"/>
            <w:noWrap/>
          </w:tcPr>
          <w:p w14:paraId="56C63C54" w14:textId="77777777" w:rsidR="00CB1E79" w:rsidRPr="00A5600D" w:rsidRDefault="00CB1E79" w:rsidP="00BF0152">
            <w:pPr>
              <w:spacing w:after="0"/>
              <w:jc w:val="center"/>
              <w:rPr>
                <w:rFonts w:ascii="Calibri" w:eastAsia="Times New Roman" w:hAnsi="Calibri" w:cs="Calibri"/>
                <w:color w:val="000000"/>
                <w:sz w:val="18"/>
                <w:szCs w:val="18"/>
              </w:rPr>
            </w:pPr>
          </w:p>
        </w:tc>
        <w:tc>
          <w:tcPr>
            <w:tcW w:w="212" w:type="pct"/>
            <w:noWrap/>
          </w:tcPr>
          <w:p w14:paraId="0E05365D" w14:textId="77777777" w:rsidR="00CB1E79" w:rsidRPr="003D2CA9" w:rsidRDefault="00CB1E79" w:rsidP="00BF0152">
            <w:pPr>
              <w:spacing w:after="0"/>
              <w:jc w:val="center"/>
              <w:rPr>
                <w:rFonts w:ascii="Times New Roman" w:eastAsia="Times New Roman" w:hAnsi="Times New Roman" w:cs="Times New Roman"/>
                <w:sz w:val="18"/>
                <w:szCs w:val="18"/>
                <w:highlight w:val="yellow"/>
              </w:rPr>
            </w:pPr>
          </w:p>
        </w:tc>
        <w:tc>
          <w:tcPr>
            <w:tcW w:w="212" w:type="pct"/>
            <w:tcBorders>
              <w:bottom w:val="single" w:sz="2" w:space="0" w:color="808080" w:themeColor="background1" w:themeShade="80"/>
            </w:tcBorders>
            <w:noWrap/>
          </w:tcPr>
          <w:p w14:paraId="79034B13" w14:textId="77777777" w:rsidR="00CB1E79" w:rsidRPr="003D2CA9" w:rsidRDefault="00CB1E79" w:rsidP="00BF0152">
            <w:pPr>
              <w:spacing w:after="0"/>
              <w:jc w:val="center"/>
              <w:rPr>
                <w:rFonts w:ascii="Times New Roman" w:eastAsia="Times New Roman" w:hAnsi="Times New Roman" w:cs="Times New Roman"/>
                <w:sz w:val="18"/>
                <w:szCs w:val="18"/>
                <w:highlight w:val="yellow"/>
              </w:rPr>
            </w:pPr>
          </w:p>
        </w:tc>
        <w:tc>
          <w:tcPr>
            <w:tcW w:w="212" w:type="pct"/>
            <w:noWrap/>
          </w:tcPr>
          <w:p w14:paraId="0E640813" w14:textId="51BC96CE" w:rsidR="00CB1E79" w:rsidRPr="003D2CA9" w:rsidRDefault="00CB1E79" w:rsidP="00BF0152">
            <w:pPr>
              <w:spacing w:after="0"/>
              <w:jc w:val="center"/>
              <w:rPr>
                <w:rFonts w:ascii="Calibri" w:eastAsia="Times New Roman" w:hAnsi="Calibri" w:cs="Calibri"/>
                <w:color w:val="000000"/>
                <w:sz w:val="18"/>
                <w:szCs w:val="18"/>
                <w:highlight w:val="yellow"/>
              </w:rPr>
            </w:pPr>
          </w:p>
        </w:tc>
        <w:tc>
          <w:tcPr>
            <w:tcW w:w="212" w:type="pct"/>
            <w:tcBorders>
              <w:bottom w:val="single" w:sz="2" w:space="0" w:color="808080" w:themeColor="background1" w:themeShade="80"/>
            </w:tcBorders>
            <w:noWrap/>
          </w:tcPr>
          <w:p w14:paraId="2E96713C" w14:textId="77777777" w:rsidR="00CB1E79" w:rsidRPr="003D2CA9" w:rsidRDefault="00CB1E79" w:rsidP="00BF0152">
            <w:pPr>
              <w:spacing w:after="0"/>
              <w:jc w:val="center"/>
              <w:rPr>
                <w:rFonts w:ascii="Calibri" w:eastAsia="Times New Roman" w:hAnsi="Calibri" w:cs="Calibri"/>
                <w:color w:val="000000"/>
                <w:sz w:val="18"/>
                <w:szCs w:val="18"/>
                <w:highlight w:val="yellow"/>
              </w:rPr>
            </w:pPr>
          </w:p>
        </w:tc>
        <w:tc>
          <w:tcPr>
            <w:tcW w:w="212" w:type="pct"/>
            <w:tcBorders>
              <w:tl2br w:val="single" w:sz="4" w:space="0" w:color="808080" w:themeColor="background1" w:themeShade="80"/>
              <w:tr2bl w:val="single" w:sz="4" w:space="0" w:color="808080" w:themeColor="background1" w:themeShade="80"/>
            </w:tcBorders>
            <w:shd w:val="clear" w:color="auto" w:fill="92D050"/>
            <w:noWrap/>
          </w:tcPr>
          <w:p w14:paraId="1FB32AA1" w14:textId="77777777" w:rsidR="00CB1E79" w:rsidRPr="003D2CA9" w:rsidRDefault="00CB1E79" w:rsidP="00BF0152">
            <w:pPr>
              <w:spacing w:after="0"/>
              <w:jc w:val="center"/>
              <w:rPr>
                <w:rFonts w:ascii="Times New Roman" w:eastAsia="Times New Roman" w:hAnsi="Times New Roman" w:cs="Times New Roman"/>
                <w:sz w:val="18"/>
                <w:szCs w:val="18"/>
                <w:highlight w:val="yellow"/>
              </w:rPr>
            </w:pPr>
          </w:p>
        </w:tc>
        <w:tc>
          <w:tcPr>
            <w:tcW w:w="212" w:type="pct"/>
            <w:noWrap/>
          </w:tcPr>
          <w:p w14:paraId="377720FB" w14:textId="77777777" w:rsidR="00CB1E79" w:rsidRPr="003D2CA9" w:rsidRDefault="00CB1E79" w:rsidP="00BF0152">
            <w:pPr>
              <w:spacing w:after="0"/>
              <w:jc w:val="center"/>
              <w:rPr>
                <w:rFonts w:ascii="Times New Roman" w:eastAsia="Times New Roman" w:hAnsi="Times New Roman" w:cs="Times New Roman"/>
                <w:sz w:val="18"/>
                <w:szCs w:val="18"/>
                <w:highlight w:val="yellow"/>
              </w:rPr>
            </w:pPr>
          </w:p>
        </w:tc>
        <w:tc>
          <w:tcPr>
            <w:tcW w:w="212" w:type="pct"/>
            <w:noWrap/>
          </w:tcPr>
          <w:p w14:paraId="70390364" w14:textId="0AA75D8D" w:rsidR="00CB1E79" w:rsidRPr="003D2CA9" w:rsidRDefault="00CB1E79" w:rsidP="00BF0152">
            <w:pPr>
              <w:spacing w:after="0"/>
              <w:jc w:val="center"/>
              <w:rPr>
                <w:rFonts w:ascii="Calibri" w:eastAsia="Times New Roman" w:hAnsi="Calibri" w:cs="Calibri"/>
                <w:color w:val="000000"/>
                <w:sz w:val="18"/>
                <w:szCs w:val="18"/>
                <w:highlight w:val="yellow"/>
              </w:rPr>
            </w:pPr>
          </w:p>
        </w:tc>
        <w:tc>
          <w:tcPr>
            <w:tcW w:w="212" w:type="pct"/>
            <w:tcBorders>
              <w:tl2br w:val="single" w:sz="4" w:space="0" w:color="808080" w:themeColor="background1" w:themeShade="80"/>
              <w:tr2bl w:val="single" w:sz="4" w:space="0" w:color="808080" w:themeColor="background1" w:themeShade="80"/>
            </w:tcBorders>
            <w:shd w:val="clear" w:color="auto" w:fill="92D050"/>
            <w:noWrap/>
          </w:tcPr>
          <w:p w14:paraId="5643F4BC" w14:textId="79714D17" w:rsidR="00CB1E79" w:rsidRPr="003D2CA9" w:rsidRDefault="00CB1E79" w:rsidP="00BF0152">
            <w:pPr>
              <w:spacing w:after="0"/>
              <w:jc w:val="center"/>
              <w:rPr>
                <w:rFonts w:ascii="Calibri" w:eastAsia="Times New Roman" w:hAnsi="Calibri" w:cs="Calibri"/>
                <w:color w:val="000000"/>
                <w:sz w:val="18"/>
                <w:szCs w:val="18"/>
                <w:highlight w:val="yellow"/>
              </w:rPr>
            </w:pPr>
          </w:p>
        </w:tc>
        <w:tc>
          <w:tcPr>
            <w:tcW w:w="212" w:type="pct"/>
            <w:noWrap/>
          </w:tcPr>
          <w:p w14:paraId="0810AF3C" w14:textId="77777777" w:rsidR="00CB1E79" w:rsidRPr="003D2CA9" w:rsidRDefault="00CB1E79" w:rsidP="00BF0152">
            <w:pPr>
              <w:spacing w:after="0"/>
              <w:jc w:val="center"/>
              <w:rPr>
                <w:rFonts w:ascii="Calibri" w:eastAsia="Times New Roman" w:hAnsi="Calibri" w:cs="Calibri"/>
                <w:color w:val="000000"/>
                <w:sz w:val="18"/>
                <w:szCs w:val="18"/>
                <w:highlight w:val="yellow"/>
              </w:rPr>
            </w:pPr>
          </w:p>
        </w:tc>
        <w:tc>
          <w:tcPr>
            <w:tcW w:w="212" w:type="pct"/>
          </w:tcPr>
          <w:p w14:paraId="4CA4F320" w14:textId="77777777" w:rsidR="00CB1E79" w:rsidRPr="003D2CA9" w:rsidRDefault="00CB1E79" w:rsidP="00BF0152">
            <w:pPr>
              <w:spacing w:after="0"/>
              <w:jc w:val="center"/>
              <w:rPr>
                <w:rFonts w:ascii="Calibri" w:eastAsia="Times New Roman" w:hAnsi="Calibri" w:cs="Calibri"/>
                <w:color w:val="000000"/>
                <w:sz w:val="18"/>
                <w:szCs w:val="18"/>
                <w:highlight w:val="yellow"/>
              </w:rPr>
            </w:pPr>
          </w:p>
        </w:tc>
        <w:tc>
          <w:tcPr>
            <w:tcW w:w="212" w:type="pct"/>
          </w:tcPr>
          <w:p w14:paraId="27B4017E" w14:textId="77777777" w:rsidR="00CB1E79" w:rsidRPr="003D2CA9" w:rsidRDefault="00CB1E79" w:rsidP="00BF0152">
            <w:pPr>
              <w:spacing w:after="0"/>
              <w:jc w:val="center"/>
              <w:rPr>
                <w:rFonts w:ascii="Calibri" w:eastAsia="Times New Roman" w:hAnsi="Calibri" w:cs="Calibri"/>
                <w:color w:val="000000"/>
                <w:sz w:val="18"/>
                <w:szCs w:val="18"/>
                <w:highlight w:val="yellow"/>
              </w:rPr>
            </w:pPr>
          </w:p>
        </w:tc>
        <w:tc>
          <w:tcPr>
            <w:tcW w:w="212" w:type="pct"/>
            <w:tcBorders>
              <w:tl2br w:val="single" w:sz="4" w:space="0" w:color="808080" w:themeColor="background1" w:themeShade="80"/>
              <w:tr2bl w:val="single" w:sz="4" w:space="0" w:color="808080" w:themeColor="background1" w:themeShade="80"/>
            </w:tcBorders>
            <w:shd w:val="clear" w:color="auto" w:fill="92D050"/>
            <w:noWrap/>
          </w:tcPr>
          <w:p w14:paraId="031F4999" w14:textId="6C2377B3" w:rsidR="00CB1E79" w:rsidRPr="003D2CA9" w:rsidRDefault="00CB1E79" w:rsidP="00BF0152">
            <w:pPr>
              <w:spacing w:after="0"/>
              <w:jc w:val="center"/>
              <w:rPr>
                <w:rFonts w:ascii="Calibri" w:eastAsia="Times New Roman" w:hAnsi="Calibri" w:cs="Calibri"/>
                <w:color w:val="000000"/>
                <w:sz w:val="18"/>
                <w:szCs w:val="18"/>
                <w:highlight w:val="yellow"/>
              </w:rPr>
            </w:pPr>
          </w:p>
        </w:tc>
        <w:tc>
          <w:tcPr>
            <w:tcW w:w="212" w:type="pct"/>
            <w:tcBorders>
              <w:bottom w:val="single" w:sz="2" w:space="0" w:color="808080" w:themeColor="background1" w:themeShade="80"/>
            </w:tcBorders>
            <w:noWrap/>
          </w:tcPr>
          <w:p w14:paraId="625719EB" w14:textId="77777777" w:rsidR="00CB1E79" w:rsidRPr="003D2CA9" w:rsidRDefault="00CB1E79" w:rsidP="00BF0152">
            <w:pPr>
              <w:spacing w:after="0"/>
              <w:jc w:val="center"/>
              <w:rPr>
                <w:rFonts w:ascii="Calibri" w:eastAsia="Times New Roman" w:hAnsi="Calibri" w:cs="Calibri"/>
                <w:color w:val="000000"/>
                <w:sz w:val="18"/>
                <w:szCs w:val="18"/>
                <w:highlight w:val="yellow"/>
              </w:rPr>
            </w:pPr>
          </w:p>
        </w:tc>
        <w:tc>
          <w:tcPr>
            <w:tcW w:w="212" w:type="pct"/>
            <w:tcBorders>
              <w:tl2br w:val="single" w:sz="4" w:space="0" w:color="808080" w:themeColor="background1" w:themeShade="80"/>
              <w:tr2bl w:val="single" w:sz="4" w:space="0" w:color="808080" w:themeColor="background1" w:themeShade="80"/>
            </w:tcBorders>
            <w:shd w:val="clear" w:color="auto" w:fill="92D050"/>
            <w:noWrap/>
          </w:tcPr>
          <w:p w14:paraId="428A3413" w14:textId="77777777" w:rsidR="00CB1E79" w:rsidRPr="003D2CA9" w:rsidRDefault="00CB1E79" w:rsidP="00BF0152">
            <w:pPr>
              <w:spacing w:after="0"/>
              <w:jc w:val="center"/>
              <w:rPr>
                <w:rFonts w:ascii="Times New Roman" w:eastAsia="Times New Roman" w:hAnsi="Times New Roman" w:cs="Times New Roman"/>
                <w:sz w:val="18"/>
                <w:szCs w:val="18"/>
                <w:highlight w:val="yellow"/>
              </w:rPr>
            </w:pPr>
          </w:p>
        </w:tc>
      </w:tr>
      <w:tr w:rsidR="00D626D5" w:rsidRPr="00BF0152" w14:paraId="0406BE99" w14:textId="77777777" w:rsidTr="00A5600D">
        <w:trPr>
          <w:trHeight w:val="300"/>
        </w:trPr>
        <w:tc>
          <w:tcPr>
            <w:tcW w:w="969" w:type="pct"/>
            <w:noWrap/>
            <w:vAlign w:val="center"/>
            <w:hideMark/>
          </w:tcPr>
          <w:p w14:paraId="57216957" w14:textId="2FD96ECA" w:rsidR="00CB1E79" w:rsidRPr="00BF0152" w:rsidRDefault="00CB1E79" w:rsidP="00BF0152">
            <w:pPr>
              <w:spacing w:after="0"/>
              <w:rPr>
                <w:rFonts w:ascii="Calibri" w:eastAsia="Times New Roman" w:hAnsi="Calibri" w:cs="Calibri"/>
                <w:color w:val="000000"/>
                <w:sz w:val="18"/>
                <w:szCs w:val="18"/>
              </w:rPr>
            </w:pPr>
            <w:proofErr w:type="spellStart"/>
            <w:r>
              <w:rPr>
                <w:rFonts w:ascii="Calibri" w:hAnsi="Calibri"/>
                <w:color w:val="000000"/>
                <w:sz w:val="18"/>
                <w:szCs w:val="18"/>
              </w:rPr>
              <w:t>T.Attack-Transport</w:t>
            </w:r>
            <w:proofErr w:type="spellEnd"/>
          </w:p>
        </w:tc>
        <w:tc>
          <w:tcPr>
            <w:tcW w:w="212" w:type="pct"/>
            <w:noWrap/>
            <w:hideMark/>
          </w:tcPr>
          <w:p w14:paraId="37D31C9A" w14:textId="77777777" w:rsidR="00CB1E79" w:rsidRPr="00BF0152" w:rsidRDefault="00CB1E79" w:rsidP="00BF0152">
            <w:pPr>
              <w:spacing w:after="0"/>
              <w:rPr>
                <w:rFonts w:ascii="Calibri" w:eastAsia="Times New Roman" w:hAnsi="Calibri" w:cs="Calibri"/>
                <w:color w:val="000000"/>
                <w:sz w:val="18"/>
                <w:szCs w:val="18"/>
              </w:rPr>
            </w:pPr>
          </w:p>
        </w:tc>
        <w:tc>
          <w:tcPr>
            <w:tcW w:w="212" w:type="pct"/>
          </w:tcPr>
          <w:p w14:paraId="4D4643DF" w14:textId="77777777" w:rsidR="00CB1E79" w:rsidRPr="00BF0152" w:rsidRDefault="00CB1E79" w:rsidP="00BF0152">
            <w:pPr>
              <w:spacing w:after="0"/>
              <w:jc w:val="center"/>
              <w:rPr>
                <w:rFonts w:ascii="Calibri" w:eastAsia="Times New Roman" w:hAnsi="Calibri" w:cs="Calibri"/>
                <w:color w:val="000000"/>
                <w:sz w:val="18"/>
                <w:szCs w:val="18"/>
              </w:rPr>
            </w:pPr>
          </w:p>
        </w:tc>
        <w:tc>
          <w:tcPr>
            <w:tcW w:w="212" w:type="pct"/>
            <w:noWrap/>
          </w:tcPr>
          <w:p w14:paraId="38FD0C4C" w14:textId="4FD8DA94" w:rsidR="00CB1E79" w:rsidRPr="00BF0152" w:rsidRDefault="00CB1E79" w:rsidP="00BF0152">
            <w:pPr>
              <w:spacing w:after="0"/>
              <w:jc w:val="center"/>
              <w:rPr>
                <w:rFonts w:ascii="Calibri" w:eastAsia="Times New Roman" w:hAnsi="Calibri" w:cs="Calibri"/>
                <w:color w:val="000000"/>
                <w:sz w:val="18"/>
                <w:szCs w:val="18"/>
              </w:rPr>
            </w:pPr>
          </w:p>
        </w:tc>
        <w:tc>
          <w:tcPr>
            <w:tcW w:w="212" w:type="pct"/>
            <w:noWrap/>
          </w:tcPr>
          <w:p w14:paraId="5ECD9CF8" w14:textId="77777777" w:rsidR="00CB1E79" w:rsidRPr="00BF0152" w:rsidRDefault="00CB1E79" w:rsidP="00BF0152">
            <w:pPr>
              <w:spacing w:after="0"/>
              <w:jc w:val="center"/>
              <w:rPr>
                <w:rFonts w:ascii="Calibri" w:eastAsia="Times New Roman" w:hAnsi="Calibri" w:cs="Calibri"/>
                <w:color w:val="000000"/>
                <w:sz w:val="18"/>
                <w:szCs w:val="18"/>
              </w:rPr>
            </w:pPr>
          </w:p>
        </w:tc>
        <w:tc>
          <w:tcPr>
            <w:tcW w:w="212" w:type="pct"/>
            <w:noWrap/>
          </w:tcPr>
          <w:p w14:paraId="110BBC60" w14:textId="77777777" w:rsidR="00CB1E79" w:rsidRPr="00BF0152" w:rsidRDefault="00CB1E79" w:rsidP="00BF0152">
            <w:pPr>
              <w:spacing w:after="0"/>
              <w:jc w:val="center"/>
              <w:rPr>
                <w:rFonts w:ascii="Times New Roman" w:eastAsia="Times New Roman" w:hAnsi="Times New Roman" w:cs="Times New Roman"/>
                <w:sz w:val="18"/>
                <w:szCs w:val="18"/>
              </w:rPr>
            </w:pPr>
          </w:p>
        </w:tc>
        <w:tc>
          <w:tcPr>
            <w:tcW w:w="212" w:type="pct"/>
            <w:noWrap/>
          </w:tcPr>
          <w:p w14:paraId="0A466008" w14:textId="77777777" w:rsidR="00CB1E79" w:rsidRPr="00BF0152" w:rsidRDefault="00CB1E79" w:rsidP="00BF0152">
            <w:pPr>
              <w:spacing w:after="0"/>
              <w:jc w:val="center"/>
              <w:rPr>
                <w:rFonts w:ascii="Times New Roman" w:eastAsia="Times New Roman" w:hAnsi="Times New Roman" w:cs="Times New Roman"/>
                <w:sz w:val="18"/>
                <w:szCs w:val="18"/>
              </w:rPr>
            </w:pPr>
          </w:p>
        </w:tc>
        <w:tc>
          <w:tcPr>
            <w:tcW w:w="212" w:type="pct"/>
            <w:tcBorders>
              <w:bottom w:val="single" w:sz="4" w:space="0" w:color="808080" w:themeColor="background1" w:themeShade="80"/>
              <w:tl2br w:val="single" w:sz="4" w:space="0" w:color="808080" w:themeColor="background1" w:themeShade="80"/>
              <w:tr2bl w:val="single" w:sz="4" w:space="0" w:color="808080" w:themeColor="background1" w:themeShade="80"/>
            </w:tcBorders>
            <w:shd w:val="clear" w:color="auto" w:fill="92D050"/>
            <w:noWrap/>
          </w:tcPr>
          <w:p w14:paraId="48DECC60" w14:textId="77777777" w:rsidR="00CB1E79" w:rsidRPr="00BF0152" w:rsidRDefault="00CB1E79" w:rsidP="00BF0152">
            <w:pPr>
              <w:spacing w:after="0"/>
              <w:jc w:val="center"/>
              <w:rPr>
                <w:rFonts w:ascii="Times New Roman" w:eastAsia="Times New Roman" w:hAnsi="Times New Roman" w:cs="Times New Roman"/>
                <w:sz w:val="18"/>
                <w:szCs w:val="18"/>
              </w:rPr>
            </w:pPr>
          </w:p>
        </w:tc>
        <w:tc>
          <w:tcPr>
            <w:tcW w:w="212" w:type="pct"/>
            <w:tcBorders>
              <w:bottom w:val="single" w:sz="4" w:space="0" w:color="808080" w:themeColor="background1" w:themeShade="80"/>
            </w:tcBorders>
            <w:noWrap/>
          </w:tcPr>
          <w:p w14:paraId="265364EE" w14:textId="2AB35C67" w:rsidR="00CB1E79" w:rsidRPr="00BF0152" w:rsidRDefault="00CB1E79" w:rsidP="00BF0152">
            <w:pPr>
              <w:spacing w:after="0"/>
              <w:jc w:val="center"/>
              <w:rPr>
                <w:rFonts w:ascii="Calibri" w:eastAsia="Times New Roman" w:hAnsi="Calibri" w:cs="Calibri"/>
                <w:color w:val="000000"/>
                <w:sz w:val="18"/>
                <w:szCs w:val="18"/>
              </w:rPr>
            </w:pPr>
          </w:p>
        </w:tc>
        <w:tc>
          <w:tcPr>
            <w:tcW w:w="212" w:type="pct"/>
            <w:tcBorders>
              <w:bottom w:val="single" w:sz="4" w:space="0" w:color="808080" w:themeColor="background1" w:themeShade="80"/>
              <w:tl2br w:val="single" w:sz="4" w:space="0" w:color="808080" w:themeColor="background1" w:themeShade="80"/>
              <w:tr2bl w:val="single" w:sz="4" w:space="0" w:color="808080" w:themeColor="background1" w:themeShade="80"/>
            </w:tcBorders>
            <w:shd w:val="clear" w:color="auto" w:fill="92D050"/>
            <w:noWrap/>
          </w:tcPr>
          <w:p w14:paraId="6853C112" w14:textId="77777777" w:rsidR="00CB1E79" w:rsidRPr="00BF0152" w:rsidRDefault="00CB1E79" w:rsidP="00BF0152">
            <w:pPr>
              <w:spacing w:after="0"/>
              <w:jc w:val="center"/>
              <w:rPr>
                <w:rFonts w:ascii="Calibri" w:eastAsia="Times New Roman" w:hAnsi="Calibri" w:cs="Calibri"/>
                <w:color w:val="000000"/>
                <w:sz w:val="18"/>
                <w:szCs w:val="18"/>
              </w:rPr>
            </w:pPr>
          </w:p>
        </w:tc>
        <w:tc>
          <w:tcPr>
            <w:tcW w:w="212" w:type="pct"/>
            <w:tcBorders>
              <w:bottom w:val="single" w:sz="4" w:space="0" w:color="808080" w:themeColor="background1" w:themeShade="80"/>
            </w:tcBorders>
            <w:noWrap/>
          </w:tcPr>
          <w:p w14:paraId="7F890039" w14:textId="77777777" w:rsidR="00CB1E79" w:rsidRPr="00BF0152" w:rsidRDefault="00CB1E79" w:rsidP="00BF0152">
            <w:pPr>
              <w:spacing w:after="0"/>
              <w:jc w:val="center"/>
              <w:rPr>
                <w:rFonts w:ascii="Times New Roman" w:eastAsia="Times New Roman" w:hAnsi="Times New Roman" w:cs="Times New Roman"/>
                <w:sz w:val="18"/>
                <w:szCs w:val="18"/>
              </w:rPr>
            </w:pPr>
          </w:p>
        </w:tc>
        <w:tc>
          <w:tcPr>
            <w:tcW w:w="212" w:type="pct"/>
            <w:tcBorders>
              <w:bottom w:val="single" w:sz="4" w:space="0" w:color="808080" w:themeColor="background1" w:themeShade="80"/>
            </w:tcBorders>
            <w:noWrap/>
          </w:tcPr>
          <w:p w14:paraId="45DA7E52" w14:textId="77777777" w:rsidR="00CB1E79" w:rsidRPr="00BF0152" w:rsidRDefault="00CB1E79" w:rsidP="00BF0152">
            <w:pPr>
              <w:spacing w:after="0"/>
              <w:jc w:val="center"/>
              <w:rPr>
                <w:rFonts w:ascii="Times New Roman" w:eastAsia="Times New Roman" w:hAnsi="Times New Roman" w:cs="Times New Roman"/>
                <w:sz w:val="18"/>
                <w:szCs w:val="18"/>
              </w:rPr>
            </w:pPr>
          </w:p>
        </w:tc>
        <w:tc>
          <w:tcPr>
            <w:tcW w:w="212" w:type="pct"/>
            <w:tcBorders>
              <w:bottom w:val="single" w:sz="4" w:space="0" w:color="808080" w:themeColor="background1" w:themeShade="80"/>
            </w:tcBorders>
            <w:noWrap/>
          </w:tcPr>
          <w:p w14:paraId="6A2CF41E" w14:textId="34D6ACE3" w:rsidR="00CB1E79" w:rsidRPr="00BF0152" w:rsidRDefault="00CB1E79" w:rsidP="00BF0152">
            <w:pPr>
              <w:spacing w:after="0"/>
              <w:jc w:val="center"/>
              <w:rPr>
                <w:rFonts w:ascii="Calibri" w:eastAsia="Times New Roman" w:hAnsi="Calibri" w:cs="Calibri"/>
                <w:color w:val="000000"/>
                <w:sz w:val="18"/>
                <w:szCs w:val="18"/>
              </w:rPr>
            </w:pPr>
          </w:p>
        </w:tc>
        <w:tc>
          <w:tcPr>
            <w:tcW w:w="212" w:type="pct"/>
            <w:tcBorders>
              <w:bottom w:val="single" w:sz="4" w:space="0" w:color="808080" w:themeColor="background1" w:themeShade="80"/>
            </w:tcBorders>
            <w:noWrap/>
          </w:tcPr>
          <w:p w14:paraId="599E050E" w14:textId="792C5570" w:rsidR="00CB1E79" w:rsidRPr="00BF0152" w:rsidRDefault="00CB1E79" w:rsidP="00BF0152">
            <w:pPr>
              <w:spacing w:after="0"/>
              <w:jc w:val="center"/>
              <w:rPr>
                <w:rFonts w:ascii="Calibri" w:eastAsia="Times New Roman" w:hAnsi="Calibri" w:cs="Calibri"/>
                <w:color w:val="000000"/>
                <w:sz w:val="18"/>
                <w:szCs w:val="18"/>
              </w:rPr>
            </w:pPr>
          </w:p>
        </w:tc>
        <w:tc>
          <w:tcPr>
            <w:tcW w:w="212" w:type="pct"/>
            <w:tcBorders>
              <w:bottom w:val="single" w:sz="4" w:space="0" w:color="808080" w:themeColor="background1" w:themeShade="80"/>
            </w:tcBorders>
            <w:noWrap/>
          </w:tcPr>
          <w:p w14:paraId="1E34C1FB" w14:textId="77777777" w:rsidR="00CB1E79" w:rsidRPr="00BF0152" w:rsidRDefault="00CB1E79" w:rsidP="00BF0152">
            <w:pPr>
              <w:spacing w:after="0"/>
              <w:jc w:val="center"/>
              <w:rPr>
                <w:rFonts w:ascii="Calibri" w:eastAsia="Times New Roman" w:hAnsi="Calibri" w:cs="Calibri"/>
                <w:color w:val="000000"/>
                <w:sz w:val="18"/>
                <w:szCs w:val="18"/>
              </w:rPr>
            </w:pPr>
          </w:p>
        </w:tc>
        <w:tc>
          <w:tcPr>
            <w:tcW w:w="212" w:type="pct"/>
            <w:tcBorders>
              <w:bottom w:val="single" w:sz="4" w:space="0" w:color="808080" w:themeColor="background1" w:themeShade="80"/>
            </w:tcBorders>
          </w:tcPr>
          <w:p w14:paraId="53F1C03E" w14:textId="77777777" w:rsidR="00CB1E79" w:rsidRPr="00BF0152" w:rsidRDefault="00CB1E79" w:rsidP="00BF0152">
            <w:pPr>
              <w:spacing w:after="0"/>
              <w:jc w:val="center"/>
              <w:rPr>
                <w:rFonts w:ascii="Calibri" w:eastAsia="Times New Roman" w:hAnsi="Calibri" w:cs="Calibri"/>
                <w:color w:val="000000"/>
                <w:sz w:val="18"/>
                <w:szCs w:val="18"/>
              </w:rPr>
            </w:pPr>
          </w:p>
        </w:tc>
        <w:tc>
          <w:tcPr>
            <w:tcW w:w="212" w:type="pct"/>
            <w:tcBorders>
              <w:bottom w:val="single" w:sz="4" w:space="0" w:color="808080" w:themeColor="background1" w:themeShade="80"/>
            </w:tcBorders>
          </w:tcPr>
          <w:p w14:paraId="7AFAD6A7" w14:textId="77777777" w:rsidR="00CB1E79" w:rsidRPr="00BF0152" w:rsidRDefault="00CB1E79" w:rsidP="00BF0152">
            <w:pPr>
              <w:spacing w:after="0"/>
              <w:jc w:val="center"/>
              <w:rPr>
                <w:rFonts w:ascii="Calibri" w:eastAsia="Times New Roman" w:hAnsi="Calibri" w:cs="Calibri"/>
                <w:color w:val="000000"/>
                <w:sz w:val="18"/>
                <w:szCs w:val="18"/>
              </w:rPr>
            </w:pPr>
          </w:p>
        </w:tc>
        <w:tc>
          <w:tcPr>
            <w:tcW w:w="212" w:type="pct"/>
            <w:tcBorders>
              <w:bottom w:val="single" w:sz="4" w:space="0" w:color="808080" w:themeColor="background1" w:themeShade="80"/>
            </w:tcBorders>
            <w:noWrap/>
          </w:tcPr>
          <w:p w14:paraId="69027021" w14:textId="3FAA152B" w:rsidR="00CB1E79" w:rsidRPr="00BF0152" w:rsidRDefault="00CB1E79" w:rsidP="00BF0152">
            <w:pPr>
              <w:spacing w:after="0"/>
              <w:jc w:val="center"/>
              <w:rPr>
                <w:rFonts w:ascii="Calibri" w:eastAsia="Times New Roman" w:hAnsi="Calibri" w:cs="Calibri"/>
                <w:color w:val="000000"/>
                <w:sz w:val="18"/>
                <w:szCs w:val="18"/>
              </w:rPr>
            </w:pPr>
          </w:p>
        </w:tc>
        <w:tc>
          <w:tcPr>
            <w:tcW w:w="212" w:type="pct"/>
            <w:tcBorders>
              <w:tl2br w:val="single" w:sz="4" w:space="0" w:color="808080" w:themeColor="background1" w:themeShade="80"/>
              <w:tr2bl w:val="single" w:sz="4" w:space="0" w:color="808080" w:themeColor="background1" w:themeShade="80"/>
            </w:tcBorders>
            <w:shd w:val="clear" w:color="auto" w:fill="92D050"/>
            <w:noWrap/>
          </w:tcPr>
          <w:p w14:paraId="1D9499CD" w14:textId="77777777" w:rsidR="00CB1E79" w:rsidRPr="00BF0152" w:rsidRDefault="00CB1E79" w:rsidP="00BF0152">
            <w:pPr>
              <w:spacing w:after="0"/>
              <w:jc w:val="center"/>
              <w:rPr>
                <w:rFonts w:ascii="Calibri" w:eastAsia="Times New Roman" w:hAnsi="Calibri" w:cs="Calibri"/>
                <w:color w:val="000000"/>
                <w:sz w:val="18"/>
                <w:szCs w:val="18"/>
              </w:rPr>
            </w:pPr>
          </w:p>
        </w:tc>
        <w:tc>
          <w:tcPr>
            <w:tcW w:w="212" w:type="pct"/>
            <w:noWrap/>
          </w:tcPr>
          <w:p w14:paraId="68DD11F4" w14:textId="77777777" w:rsidR="00CB1E79" w:rsidRPr="00BF0152" w:rsidRDefault="00CB1E79" w:rsidP="00BF0152">
            <w:pPr>
              <w:spacing w:after="0"/>
              <w:jc w:val="center"/>
              <w:rPr>
                <w:rFonts w:ascii="Times New Roman" w:eastAsia="Times New Roman" w:hAnsi="Times New Roman" w:cs="Times New Roman"/>
                <w:sz w:val="18"/>
                <w:szCs w:val="18"/>
              </w:rPr>
            </w:pPr>
          </w:p>
        </w:tc>
      </w:tr>
      <w:tr w:rsidR="00534BD4" w:rsidRPr="00BF0152" w14:paraId="542D74EA" w14:textId="77777777" w:rsidTr="00A5600D">
        <w:trPr>
          <w:trHeight w:val="300"/>
        </w:trPr>
        <w:tc>
          <w:tcPr>
            <w:tcW w:w="969" w:type="pct"/>
            <w:noWrap/>
            <w:vAlign w:val="center"/>
            <w:hideMark/>
          </w:tcPr>
          <w:p w14:paraId="11CA97DA" w14:textId="081C3658" w:rsidR="00CB1E79" w:rsidRPr="00BF0152" w:rsidRDefault="00CB1E79" w:rsidP="00BF0152">
            <w:pPr>
              <w:spacing w:after="0"/>
              <w:rPr>
                <w:rFonts w:ascii="Calibri" w:eastAsia="Times New Roman" w:hAnsi="Calibri" w:cs="Calibri"/>
                <w:color w:val="000000"/>
                <w:sz w:val="18"/>
                <w:szCs w:val="18"/>
              </w:rPr>
            </w:pPr>
            <w:proofErr w:type="spellStart"/>
            <w:r>
              <w:rPr>
                <w:rFonts w:ascii="Calibri" w:hAnsi="Calibri"/>
                <w:color w:val="000000"/>
                <w:sz w:val="18"/>
                <w:szCs w:val="18"/>
              </w:rPr>
              <w:t>T.Computer</w:t>
            </w:r>
            <w:proofErr w:type="spellEnd"/>
            <w:r>
              <w:rPr>
                <w:rFonts w:ascii="Calibri" w:hAnsi="Calibri"/>
                <w:color w:val="000000"/>
                <w:sz w:val="18"/>
                <w:szCs w:val="18"/>
              </w:rPr>
              <w:t>-Net</w:t>
            </w:r>
          </w:p>
        </w:tc>
        <w:tc>
          <w:tcPr>
            <w:tcW w:w="212" w:type="pct"/>
            <w:noWrap/>
            <w:hideMark/>
          </w:tcPr>
          <w:p w14:paraId="24303660" w14:textId="77777777" w:rsidR="00CB1E79" w:rsidRPr="00BF0152" w:rsidRDefault="00CB1E79" w:rsidP="00BF0152">
            <w:pPr>
              <w:spacing w:after="0"/>
              <w:rPr>
                <w:rFonts w:ascii="Calibri" w:eastAsia="Times New Roman" w:hAnsi="Calibri" w:cs="Calibri"/>
                <w:color w:val="000000"/>
                <w:sz w:val="18"/>
                <w:szCs w:val="18"/>
              </w:rPr>
            </w:pPr>
          </w:p>
        </w:tc>
        <w:tc>
          <w:tcPr>
            <w:tcW w:w="212" w:type="pct"/>
            <w:tcBorders>
              <w:bottom w:val="single" w:sz="2" w:space="0" w:color="808080" w:themeColor="background1" w:themeShade="80"/>
            </w:tcBorders>
          </w:tcPr>
          <w:p w14:paraId="5FD2E198" w14:textId="77777777" w:rsidR="00CB1E79" w:rsidRPr="00BF0152" w:rsidRDefault="00CB1E79" w:rsidP="00BF0152">
            <w:pPr>
              <w:spacing w:after="0"/>
              <w:jc w:val="center"/>
              <w:rPr>
                <w:rFonts w:ascii="Times New Roman" w:eastAsia="Times New Roman" w:hAnsi="Times New Roman" w:cs="Times New Roman"/>
                <w:sz w:val="18"/>
                <w:szCs w:val="18"/>
              </w:rPr>
            </w:pPr>
          </w:p>
        </w:tc>
        <w:tc>
          <w:tcPr>
            <w:tcW w:w="212" w:type="pct"/>
            <w:noWrap/>
          </w:tcPr>
          <w:p w14:paraId="68A2D2D8" w14:textId="1BA68F44" w:rsidR="00CB1E79" w:rsidRPr="00BF0152" w:rsidRDefault="00CB1E79" w:rsidP="00BF0152">
            <w:pPr>
              <w:spacing w:after="0"/>
              <w:jc w:val="center"/>
              <w:rPr>
                <w:rFonts w:ascii="Times New Roman" w:eastAsia="Times New Roman" w:hAnsi="Times New Roman" w:cs="Times New Roman"/>
                <w:sz w:val="18"/>
                <w:szCs w:val="18"/>
              </w:rPr>
            </w:pPr>
          </w:p>
        </w:tc>
        <w:tc>
          <w:tcPr>
            <w:tcW w:w="212" w:type="pct"/>
            <w:noWrap/>
          </w:tcPr>
          <w:p w14:paraId="497F9DBB" w14:textId="77777777" w:rsidR="00CB1E79" w:rsidRPr="00BF0152" w:rsidRDefault="00CB1E79" w:rsidP="00BF0152">
            <w:pPr>
              <w:spacing w:after="0"/>
              <w:jc w:val="center"/>
              <w:rPr>
                <w:rFonts w:ascii="Times New Roman" w:eastAsia="Times New Roman" w:hAnsi="Times New Roman" w:cs="Times New Roman"/>
                <w:sz w:val="18"/>
                <w:szCs w:val="18"/>
              </w:rPr>
            </w:pPr>
          </w:p>
        </w:tc>
        <w:tc>
          <w:tcPr>
            <w:tcW w:w="212" w:type="pct"/>
            <w:noWrap/>
          </w:tcPr>
          <w:p w14:paraId="3FD2F30A" w14:textId="77777777" w:rsidR="00CB1E79" w:rsidRPr="00BF0152" w:rsidRDefault="00CB1E79" w:rsidP="00BF0152">
            <w:pPr>
              <w:spacing w:after="0"/>
              <w:jc w:val="center"/>
              <w:rPr>
                <w:rFonts w:ascii="Times New Roman" w:eastAsia="Times New Roman" w:hAnsi="Times New Roman" w:cs="Times New Roman"/>
                <w:sz w:val="18"/>
                <w:szCs w:val="18"/>
              </w:rPr>
            </w:pPr>
          </w:p>
        </w:tc>
        <w:tc>
          <w:tcPr>
            <w:tcW w:w="212" w:type="pct"/>
            <w:tcBorders>
              <w:right w:val="single" w:sz="4" w:space="0" w:color="808080" w:themeColor="background1" w:themeShade="80"/>
            </w:tcBorders>
            <w:noWrap/>
          </w:tcPr>
          <w:p w14:paraId="1AC293E3" w14:textId="77777777" w:rsidR="00CB1E79" w:rsidRPr="00BF0152" w:rsidRDefault="00CB1E79" w:rsidP="00BF0152">
            <w:pPr>
              <w:spacing w:after="0"/>
              <w:jc w:val="center"/>
              <w:rPr>
                <w:rFonts w:ascii="Times New Roman" w:eastAsia="Times New Roman" w:hAnsi="Times New Roman" w:cs="Times New Roman"/>
                <w:sz w:val="18"/>
                <w:szCs w:val="18"/>
              </w:rPr>
            </w:pPr>
          </w:p>
        </w:tc>
        <w:tc>
          <w:tcPr>
            <w:tcW w:w="212" w:type="pct"/>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l2br w:val="nil"/>
              <w:tr2bl w:val="nil"/>
            </w:tcBorders>
            <w:noWrap/>
          </w:tcPr>
          <w:p w14:paraId="35B0295B" w14:textId="77777777" w:rsidR="00CB1E79" w:rsidRPr="00BF0152" w:rsidRDefault="00CB1E79" w:rsidP="00BF0152">
            <w:pPr>
              <w:spacing w:after="0"/>
              <w:jc w:val="center"/>
              <w:rPr>
                <w:rFonts w:ascii="Calibri" w:eastAsia="Times New Roman" w:hAnsi="Calibri" w:cs="Calibri"/>
                <w:color w:val="000000"/>
                <w:sz w:val="18"/>
                <w:szCs w:val="18"/>
              </w:rPr>
            </w:pPr>
          </w:p>
        </w:tc>
        <w:tc>
          <w:tcPr>
            <w:tcW w:w="212" w:type="pct"/>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l2br w:val="single" w:sz="4" w:space="0" w:color="808080" w:themeColor="background1" w:themeShade="80"/>
              <w:tr2bl w:val="single" w:sz="4" w:space="0" w:color="808080" w:themeColor="background1" w:themeShade="80"/>
            </w:tcBorders>
            <w:shd w:val="clear" w:color="auto" w:fill="92D050"/>
            <w:noWrap/>
          </w:tcPr>
          <w:p w14:paraId="422F633F" w14:textId="0E3B91A8" w:rsidR="00CB1E79" w:rsidRPr="00BF0152" w:rsidRDefault="00CB1E79" w:rsidP="00BF0152">
            <w:pPr>
              <w:spacing w:after="0"/>
              <w:jc w:val="center"/>
              <w:rPr>
                <w:rFonts w:ascii="Calibri" w:eastAsia="Times New Roman" w:hAnsi="Calibri" w:cs="Calibri"/>
                <w:color w:val="000000"/>
                <w:sz w:val="18"/>
                <w:szCs w:val="18"/>
              </w:rPr>
            </w:pPr>
          </w:p>
        </w:tc>
        <w:tc>
          <w:tcPr>
            <w:tcW w:w="212" w:type="pct"/>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l2br w:val="nil"/>
              <w:tr2bl w:val="nil"/>
            </w:tcBorders>
            <w:noWrap/>
          </w:tcPr>
          <w:p w14:paraId="2EFF43E6" w14:textId="77777777" w:rsidR="00CB1E79" w:rsidRPr="00BF0152" w:rsidRDefault="00CB1E79" w:rsidP="00BF0152">
            <w:pPr>
              <w:spacing w:after="0"/>
              <w:jc w:val="center"/>
              <w:rPr>
                <w:rFonts w:ascii="Calibri" w:eastAsia="Times New Roman" w:hAnsi="Calibri" w:cs="Calibri"/>
                <w:color w:val="000000"/>
                <w:sz w:val="18"/>
                <w:szCs w:val="18"/>
              </w:rPr>
            </w:pPr>
          </w:p>
        </w:tc>
        <w:tc>
          <w:tcPr>
            <w:tcW w:w="212" w:type="pct"/>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l2br w:val="single" w:sz="4" w:space="0" w:color="808080" w:themeColor="background1" w:themeShade="80"/>
              <w:tr2bl w:val="single" w:sz="4" w:space="0" w:color="808080" w:themeColor="background1" w:themeShade="80"/>
            </w:tcBorders>
            <w:shd w:val="clear" w:color="auto" w:fill="92D050"/>
            <w:noWrap/>
          </w:tcPr>
          <w:p w14:paraId="598578BE" w14:textId="19813E31" w:rsidR="00CB1E79" w:rsidRPr="00BF0152" w:rsidRDefault="00CB1E79" w:rsidP="00BF0152">
            <w:pPr>
              <w:spacing w:after="0"/>
              <w:jc w:val="center"/>
              <w:rPr>
                <w:rFonts w:ascii="Calibri" w:eastAsia="Times New Roman" w:hAnsi="Calibri" w:cs="Calibri"/>
                <w:color w:val="000000"/>
                <w:sz w:val="18"/>
                <w:szCs w:val="18"/>
              </w:rPr>
            </w:pPr>
          </w:p>
        </w:tc>
        <w:tc>
          <w:tcPr>
            <w:tcW w:w="212" w:type="pct"/>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l2br w:val="single" w:sz="4" w:space="0" w:color="808080" w:themeColor="background1" w:themeShade="80"/>
              <w:tr2bl w:val="single" w:sz="4" w:space="0" w:color="808080" w:themeColor="background1" w:themeShade="80"/>
            </w:tcBorders>
            <w:shd w:val="clear" w:color="auto" w:fill="92D050"/>
            <w:noWrap/>
          </w:tcPr>
          <w:p w14:paraId="7075EA1C" w14:textId="77777777" w:rsidR="00CB1E79" w:rsidRPr="00BF0152" w:rsidRDefault="00CB1E79" w:rsidP="00BF0152">
            <w:pPr>
              <w:spacing w:after="0"/>
              <w:jc w:val="center"/>
              <w:rPr>
                <w:rFonts w:ascii="Calibri" w:eastAsia="Times New Roman" w:hAnsi="Calibri" w:cs="Calibri"/>
                <w:color w:val="000000"/>
                <w:sz w:val="18"/>
                <w:szCs w:val="18"/>
              </w:rPr>
            </w:pPr>
          </w:p>
        </w:tc>
        <w:tc>
          <w:tcPr>
            <w:tcW w:w="212" w:type="pct"/>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l2br w:val="single" w:sz="4" w:space="0" w:color="808080" w:themeColor="background1" w:themeShade="80"/>
              <w:tr2bl w:val="single" w:sz="4" w:space="0" w:color="808080" w:themeColor="background1" w:themeShade="80"/>
            </w:tcBorders>
            <w:shd w:val="clear" w:color="auto" w:fill="92D050"/>
            <w:noWrap/>
          </w:tcPr>
          <w:p w14:paraId="76A3333F" w14:textId="35EB2899" w:rsidR="00CB1E79" w:rsidRPr="00BF0152" w:rsidRDefault="00CB1E79" w:rsidP="00BF0152">
            <w:pPr>
              <w:spacing w:after="0"/>
              <w:jc w:val="center"/>
              <w:rPr>
                <w:rFonts w:ascii="Calibri" w:eastAsia="Times New Roman" w:hAnsi="Calibri" w:cs="Calibri"/>
                <w:color w:val="000000"/>
                <w:sz w:val="18"/>
                <w:szCs w:val="18"/>
              </w:rPr>
            </w:pPr>
          </w:p>
        </w:tc>
        <w:tc>
          <w:tcPr>
            <w:tcW w:w="212" w:type="pct"/>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l2br w:val="nil"/>
              <w:tr2bl w:val="nil"/>
            </w:tcBorders>
            <w:noWrap/>
          </w:tcPr>
          <w:p w14:paraId="6DF1FA7C" w14:textId="206DF8B6" w:rsidR="00CB1E79" w:rsidRPr="00BF0152" w:rsidRDefault="00CB1E79" w:rsidP="00BF0152">
            <w:pPr>
              <w:spacing w:after="0"/>
              <w:jc w:val="center"/>
              <w:rPr>
                <w:rFonts w:ascii="Calibri" w:eastAsia="Times New Roman" w:hAnsi="Calibri" w:cs="Calibri"/>
                <w:color w:val="000000"/>
                <w:sz w:val="18"/>
                <w:szCs w:val="18"/>
              </w:rPr>
            </w:pPr>
          </w:p>
        </w:tc>
        <w:tc>
          <w:tcPr>
            <w:tcW w:w="212" w:type="pct"/>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l2br w:val="nil"/>
              <w:tr2bl w:val="nil"/>
            </w:tcBorders>
            <w:noWrap/>
          </w:tcPr>
          <w:p w14:paraId="772357F6" w14:textId="77777777" w:rsidR="00CB1E79" w:rsidRPr="00BF0152" w:rsidRDefault="00CB1E79" w:rsidP="00BF0152">
            <w:pPr>
              <w:spacing w:after="0"/>
              <w:jc w:val="center"/>
              <w:rPr>
                <w:rFonts w:ascii="Calibri" w:eastAsia="Times New Roman" w:hAnsi="Calibri" w:cs="Calibri"/>
                <w:color w:val="000000"/>
                <w:sz w:val="18"/>
                <w:szCs w:val="18"/>
              </w:rPr>
            </w:pPr>
          </w:p>
        </w:tc>
        <w:tc>
          <w:tcPr>
            <w:tcW w:w="212" w:type="pct"/>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l2br w:val="nil"/>
              <w:tr2bl w:val="nil"/>
            </w:tcBorders>
          </w:tcPr>
          <w:p w14:paraId="60388801" w14:textId="77777777" w:rsidR="00CB1E79" w:rsidRPr="00BF0152" w:rsidRDefault="00CB1E79" w:rsidP="00BF0152">
            <w:pPr>
              <w:spacing w:after="0"/>
              <w:jc w:val="center"/>
              <w:rPr>
                <w:rFonts w:ascii="Times New Roman" w:eastAsia="Times New Roman" w:hAnsi="Times New Roman" w:cs="Times New Roman"/>
                <w:sz w:val="18"/>
                <w:szCs w:val="18"/>
              </w:rPr>
            </w:pPr>
          </w:p>
        </w:tc>
        <w:tc>
          <w:tcPr>
            <w:tcW w:w="212" w:type="pct"/>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l2br w:val="single" w:sz="4" w:space="0" w:color="808080" w:themeColor="background1" w:themeShade="80"/>
              <w:tr2bl w:val="single" w:sz="4" w:space="0" w:color="808080" w:themeColor="background1" w:themeShade="80"/>
            </w:tcBorders>
            <w:shd w:val="clear" w:color="auto" w:fill="92D050"/>
          </w:tcPr>
          <w:p w14:paraId="056AF56B" w14:textId="77777777" w:rsidR="00CB1E79" w:rsidRPr="00BF0152" w:rsidRDefault="00CB1E79" w:rsidP="00BF0152">
            <w:pPr>
              <w:spacing w:after="0"/>
              <w:jc w:val="center"/>
              <w:rPr>
                <w:rFonts w:ascii="Times New Roman" w:eastAsia="Times New Roman" w:hAnsi="Times New Roman" w:cs="Times New Roman"/>
                <w:sz w:val="18"/>
                <w:szCs w:val="18"/>
              </w:rPr>
            </w:pPr>
          </w:p>
        </w:tc>
        <w:tc>
          <w:tcPr>
            <w:tcW w:w="212" w:type="pct"/>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l2br w:val="single" w:sz="4" w:space="0" w:color="808080" w:themeColor="background1" w:themeShade="80"/>
              <w:tr2bl w:val="single" w:sz="4" w:space="0" w:color="808080" w:themeColor="background1" w:themeShade="80"/>
            </w:tcBorders>
            <w:shd w:val="clear" w:color="auto" w:fill="92D050"/>
            <w:noWrap/>
          </w:tcPr>
          <w:p w14:paraId="21F26E62" w14:textId="0409C22D" w:rsidR="00CB1E79" w:rsidRPr="00BF0152" w:rsidRDefault="00CB1E79" w:rsidP="00BF0152">
            <w:pPr>
              <w:spacing w:after="0"/>
              <w:jc w:val="center"/>
              <w:rPr>
                <w:rFonts w:ascii="Times New Roman" w:eastAsia="Times New Roman" w:hAnsi="Times New Roman" w:cs="Times New Roman"/>
                <w:sz w:val="18"/>
                <w:szCs w:val="18"/>
              </w:rPr>
            </w:pPr>
          </w:p>
        </w:tc>
        <w:tc>
          <w:tcPr>
            <w:tcW w:w="212" w:type="pct"/>
            <w:tcBorders>
              <w:left w:val="single" w:sz="4" w:space="0" w:color="808080" w:themeColor="background1" w:themeShade="80"/>
            </w:tcBorders>
            <w:noWrap/>
          </w:tcPr>
          <w:p w14:paraId="6C815C5F" w14:textId="3CDDB4CD" w:rsidR="00CB1E79" w:rsidRPr="00BF0152" w:rsidRDefault="00CB1E79" w:rsidP="00BF0152">
            <w:pPr>
              <w:spacing w:after="0"/>
              <w:jc w:val="center"/>
              <w:rPr>
                <w:rFonts w:ascii="Calibri" w:eastAsia="Times New Roman" w:hAnsi="Calibri" w:cs="Calibri"/>
                <w:color w:val="000000"/>
                <w:sz w:val="18"/>
                <w:szCs w:val="18"/>
              </w:rPr>
            </w:pPr>
          </w:p>
        </w:tc>
        <w:tc>
          <w:tcPr>
            <w:tcW w:w="212" w:type="pct"/>
            <w:noWrap/>
          </w:tcPr>
          <w:p w14:paraId="39C1A03F" w14:textId="3C379F0E" w:rsidR="00CB1E79" w:rsidRPr="00BF0152" w:rsidRDefault="00CB1E79" w:rsidP="00BF0152">
            <w:pPr>
              <w:spacing w:after="0"/>
              <w:jc w:val="center"/>
              <w:rPr>
                <w:rFonts w:ascii="Calibri" w:eastAsia="Times New Roman" w:hAnsi="Calibri" w:cs="Calibri"/>
                <w:color w:val="000000"/>
                <w:sz w:val="18"/>
                <w:szCs w:val="18"/>
              </w:rPr>
            </w:pPr>
          </w:p>
        </w:tc>
      </w:tr>
      <w:tr w:rsidR="00534BD4" w:rsidRPr="00BF0152" w14:paraId="019921BF" w14:textId="77777777" w:rsidTr="00A5600D">
        <w:trPr>
          <w:trHeight w:val="300"/>
        </w:trPr>
        <w:tc>
          <w:tcPr>
            <w:tcW w:w="969" w:type="pct"/>
            <w:noWrap/>
            <w:vAlign w:val="center"/>
            <w:hideMark/>
          </w:tcPr>
          <w:p w14:paraId="6EEB21A7" w14:textId="45A0B694" w:rsidR="00CB1E79" w:rsidRPr="00561A39" w:rsidRDefault="00CB1E79" w:rsidP="00BF0152">
            <w:pPr>
              <w:spacing w:after="0"/>
              <w:rPr>
                <w:rFonts w:ascii="Calibri" w:hAnsi="Calibri"/>
                <w:color w:val="000000"/>
                <w:sz w:val="18"/>
                <w:szCs w:val="18"/>
              </w:rPr>
            </w:pPr>
            <w:proofErr w:type="spellStart"/>
            <w:r>
              <w:rPr>
                <w:rFonts w:ascii="Calibri" w:hAnsi="Calibri"/>
                <w:color w:val="000000"/>
                <w:sz w:val="18"/>
                <w:szCs w:val="18"/>
              </w:rPr>
              <w:t>T.Rugged-Theft</w:t>
            </w:r>
            <w:proofErr w:type="spellEnd"/>
          </w:p>
        </w:tc>
        <w:tc>
          <w:tcPr>
            <w:tcW w:w="212" w:type="pct"/>
            <w:noWrap/>
            <w:hideMark/>
          </w:tcPr>
          <w:p w14:paraId="4D76EC0B" w14:textId="77777777" w:rsidR="00CB1E79" w:rsidRPr="00BF0152" w:rsidRDefault="00CB1E79" w:rsidP="00BF0152">
            <w:pPr>
              <w:spacing w:after="0"/>
              <w:rPr>
                <w:rFonts w:ascii="Calibri" w:eastAsia="Times New Roman" w:hAnsi="Calibri" w:cs="Calibri"/>
                <w:color w:val="000000"/>
                <w:sz w:val="18"/>
                <w:szCs w:val="18"/>
              </w:rPr>
            </w:pPr>
          </w:p>
        </w:tc>
        <w:tc>
          <w:tcPr>
            <w:tcW w:w="212" w:type="pct"/>
            <w:tcBorders>
              <w:bottom w:val="single" w:sz="2" w:space="0" w:color="808080" w:themeColor="background1" w:themeShade="80"/>
              <w:tl2br w:val="single" w:sz="4" w:space="0" w:color="808080" w:themeColor="background1" w:themeShade="80"/>
              <w:tr2bl w:val="single" w:sz="4" w:space="0" w:color="808080" w:themeColor="background1" w:themeShade="80"/>
            </w:tcBorders>
            <w:shd w:val="clear" w:color="auto" w:fill="92D050"/>
          </w:tcPr>
          <w:p w14:paraId="0CC9F4CC" w14:textId="77777777" w:rsidR="00CB1E79" w:rsidRPr="00BF0152" w:rsidRDefault="00CB1E79" w:rsidP="00BF0152">
            <w:pPr>
              <w:spacing w:after="0"/>
              <w:jc w:val="center"/>
              <w:rPr>
                <w:rFonts w:ascii="Calibri" w:eastAsia="Times New Roman" w:hAnsi="Calibri" w:cs="Calibri"/>
                <w:color w:val="000000"/>
                <w:sz w:val="18"/>
                <w:szCs w:val="18"/>
              </w:rPr>
            </w:pPr>
          </w:p>
        </w:tc>
        <w:tc>
          <w:tcPr>
            <w:tcW w:w="212" w:type="pct"/>
            <w:noWrap/>
          </w:tcPr>
          <w:p w14:paraId="664A3CE2" w14:textId="38255F68" w:rsidR="00CB1E79" w:rsidRPr="00BF0152" w:rsidRDefault="00CB1E79" w:rsidP="00BF0152">
            <w:pPr>
              <w:spacing w:after="0"/>
              <w:jc w:val="center"/>
              <w:rPr>
                <w:rFonts w:ascii="Calibri" w:eastAsia="Times New Roman" w:hAnsi="Calibri" w:cs="Calibri"/>
                <w:color w:val="000000"/>
                <w:sz w:val="18"/>
                <w:szCs w:val="18"/>
              </w:rPr>
            </w:pPr>
          </w:p>
        </w:tc>
        <w:tc>
          <w:tcPr>
            <w:tcW w:w="212" w:type="pct"/>
            <w:noWrap/>
          </w:tcPr>
          <w:p w14:paraId="490E909A" w14:textId="77777777" w:rsidR="00CB1E79" w:rsidRPr="00BF0152" w:rsidRDefault="00CB1E79" w:rsidP="00BF0152">
            <w:pPr>
              <w:spacing w:after="0"/>
              <w:jc w:val="center"/>
              <w:rPr>
                <w:rFonts w:ascii="Calibri" w:eastAsia="Times New Roman" w:hAnsi="Calibri" w:cs="Calibri"/>
                <w:color w:val="000000"/>
                <w:sz w:val="18"/>
                <w:szCs w:val="18"/>
              </w:rPr>
            </w:pPr>
          </w:p>
        </w:tc>
        <w:tc>
          <w:tcPr>
            <w:tcW w:w="212" w:type="pct"/>
            <w:noWrap/>
          </w:tcPr>
          <w:p w14:paraId="4ECE505E" w14:textId="77777777" w:rsidR="00CB1E79" w:rsidRPr="00BF0152" w:rsidRDefault="00CB1E79" w:rsidP="00BF0152">
            <w:pPr>
              <w:spacing w:after="0"/>
              <w:jc w:val="center"/>
              <w:rPr>
                <w:rFonts w:ascii="Times New Roman" w:eastAsia="Times New Roman" w:hAnsi="Times New Roman" w:cs="Times New Roman"/>
                <w:sz w:val="18"/>
                <w:szCs w:val="18"/>
              </w:rPr>
            </w:pPr>
          </w:p>
        </w:tc>
        <w:tc>
          <w:tcPr>
            <w:tcW w:w="212" w:type="pct"/>
            <w:noWrap/>
          </w:tcPr>
          <w:p w14:paraId="5BEDF99E" w14:textId="77777777" w:rsidR="00CB1E79" w:rsidRPr="00BF0152" w:rsidRDefault="00CB1E79" w:rsidP="00BF0152">
            <w:pPr>
              <w:spacing w:after="0"/>
              <w:jc w:val="center"/>
              <w:rPr>
                <w:rFonts w:ascii="Times New Roman" w:eastAsia="Times New Roman" w:hAnsi="Times New Roman" w:cs="Times New Roman"/>
                <w:sz w:val="18"/>
                <w:szCs w:val="18"/>
              </w:rPr>
            </w:pPr>
          </w:p>
        </w:tc>
        <w:tc>
          <w:tcPr>
            <w:tcW w:w="212" w:type="pct"/>
            <w:tcBorders>
              <w:top w:val="single" w:sz="4" w:space="0" w:color="808080" w:themeColor="background1" w:themeShade="80"/>
            </w:tcBorders>
            <w:noWrap/>
          </w:tcPr>
          <w:p w14:paraId="538E0993" w14:textId="6BBB1784" w:rsidR="00CB1E79" w:rsidRPr="00BF0152" w:rsidRDefault="00CB1E79" w:rsidP="00BF0152">
            <w:pPr>
              <w:spacing w:after="0"/>
              <w:jc w:val="center"/>
              <w:rPr>
                <w:rFonts w:ascii="Calibri" w:eastAsia="Times New Roman" w:hAnsi="Calibri" w:cs="Calibri"/>
                <w:color w:val="000000"/>
                <w:sz w:val="18"/>
                <w:szCs w:val="18"/>
              </w:rPr>
            </w:pPr>
          </w:p>
        </w:tc>
        <w:tc>
          <w:tcPr>
            <w:tcW w:w="212" w:type="pct"/>
            <w:tcBorders>
              <w:top w:val="single" w:sz="4" w:space="0" w:color="808080" w:themeColor="background1" w:themeShade="80"/>
              <w:bottom w:val="single" w:sz="2" w:space="0" w:color="808080" w:themeColor="background1" w:themeShade="80"/>
              <w:tl2br w:val="single" w:sz="4" w:space="0" w:color="808080" w:themeColor="background1" w:themeShade="80"/>
              <w:tr2bl w:val="single" w:sz="4" w:space="0" w:color="808080" w:themeColor="background1" w:themeShade="80"/>
            </w:tcBorders>
            <w:shd w:val="clear" w:color="auto" w:fill="92D050"/>
            <w:noWrap/>
          </w:tcPr>
          <w:p w14:paraId="0B122AD1" w14:textId="3F383E4E" w:rsidR="00CB1E79" w:rsidRPr="00BF0152" w:rsidRDefault="00CB1E79" w:rsidP="00BF0152">
            <w:pPr>
              <w:spacing w:after="0"/>
              <w:jc w:val="center"/>
              <w:rPr>
                <w:rFonts w:ascii="Calibri" w:eastAsia="Times New Roman" w:hAnsi="Calibri" w:cs="Calibri"/>
                <w:color w:val="000000"/>
                <w:sz w:val="18"/>
                <w:szCs w:val="18"/>
              </w:rPr>
            </w:pPr>
          </w:p>
        </w:tc>
        <w:tc>
          <w:tcPr>
            <w:tcW w:w="212" w:type="pct"/>
            <w:tcBorders>
              <w:top w:val="single" w:sz="4" w:space="0" w:color="808080" w:themeColor="background1" w:themeShade="80"/>
            </w:tcBorders>
            <w:noWrap/>
          </w:tcPr>
          <w:p w14:paraId="5301424E" w14:textId="77777777" w:rsidR="00CB1E79" w:rsidRPr="00BF0152" w:rsidRDefault="00CB1E79" w:rsidP="00BF0152">
            <w:pPr>
              <w:spacing w:after="0"/>
              <w:jc w:val="center"/>
              <w:rPr>
                <w:rFonts w:ascii="Calibri" w:eastAsia="Times New Roman" w:hAnsi="Calibri" w:cs="Calibri"/>
                <w:color w:val="000000"/>
                <w:sz w:val="18"/>
                <w:szCs w:val="18"/>
              </w:rPr>
            </w:pPr>
          </w:p>
        </w:tc>
        <w:tc>
          <w:tcPr>
            <w:tcW w:w="212" w:type="pct"/>
            <w:tcBorders>
              <w:top w:val="single" w:sz="4" w:space="0" w:color="808080" w:themeColor="background1" w:themeShade="80"/>
              <w:tl2br w:val="nil"/>
              <w:tr2bl w:val="nil"/>
            </w:tcBorders>
            <w:noWrap/>
          </w:tcPr>
          <w:p w14:paraId="71B1872D" w14:textId="63C2B21F" w:rsidR="00CB1E79" w:rsidRPr="00BF0152" w:rsidRDefault="00CB1E79" w:rsidP="00BF0152">
            <w:pPr>
              <w:spacing w:after="0"/>
              <w:jc w:val="center"/>
              <w:rPr>
                <w:rFonts w:ascii="Calibri" w:eastAsia="Times New Roman" w:hAnsi="Calibri" w:cs="Calibri"/>
                <w:color w:val="000000"/>
                <w:sz w:val="18"/>
                <w:szCs w:val="18"/>
              </w:rPr>
            </w:pPr>
          </w:p>
        </w:tc>
        <w:tc>
          <w:tcPr>
            <w:tcW w:w="212" w:type="pct"/>
            <w:tcBorders>
              <w:top w:val="single" w:sz="4" w:space="0" w:color="808080" w:themeColor="background1" w:themeShade="80"/>
            </w:tcBorders>
            <w:noWrap/>
          </w:tcPr>
          <w:p w14:paraId="429BCAE6" w14:textId="593F12D7" w:rsidR="00CB1E79" w:rsidRPr="00BF0152" w:rsidRDefault="00CB1E79" w:rsidP="00BF0152">
            <w:pPr>
              <w:spacing w:after="0"/>
              <w:jc w:val="center"/>
              <w:rPr>
                <w:rFonts w:ascii="Calibri" w:eastAsia="Times New Roman" w:hAnsi="Calibri" w:cs="Calibri"/>
                <w:color w:val="000000"/>
                <w:sz w:val="18"/>
                <w:szCs w:val="18"/>
              </w:rPr>
            </w:pPr>
          </w:p>
        </w:tc>
        <w:tc>
          <w:tcPr>
            <w:tcW w:w="212" w:type="pct"/>
            <w:tcBorders>
              <w:top w:val="single" w:sz="4" w:space="0" w:color="808080" w:themeColor="background1" w:themeShade="80"/>
              <w:bottom w:val="single" w:sz="2" w:space="0" w:color="808080" w:themeColor="background1" w:themeShade="80"/>
              <w:tl2br w:val="single" w:sz="4" w:space="0" w:color="808080" w:themeColor="background1" w:themeShade="80"/>
              <w:tr2bl w:val="single" w:sz="4" w:space="0" w:color="808080" w:themeColor="background1" w:themeShade="80"/>
            </w:tcBorders>
            <w:shd w:val="clear" w:color="auto" w:fill="92D050"/>
            <w:noWrap/>
          </w:tcPr>
          <w:p w14:paraId="6DC3B5A4" w14:textId="7875C623" w:rsidR="00CB1E79" w:rsidRPr="00BF0152" w:rsidRDefault="00CB1E79" w:rsidP="00BF0152">
            <w:pPr>
              <w:spacing w:after="0"/>
              <w:jc w:val="center"/>
              <w:rPr>
                <w:rFonts w:ascii="Calibri" w:eastAsia="Times New Roman" w:hAnsi="Calibri" w:cs="Calibri"/>
                <w:color w:val="000000"/>
                <w:sz w:val="18"/>
                <w:szCs w:val="18"/>
              </w:rPr>
            </w:pPr>
          </w:p>
        </w:tc>
        <w:tc>
          <w:tcPr>
            <w:tcW w:w="212" w:type="pct"/>
            <w:tcBorders>
              <w:top w:val="single" w:sz="4" w:space="0" w:color="808080" w:themeColor="background1" w:themeShade="80"/>
              <w:bottom w:val="single" w:sz="2" w:space="0" w:color="808080" w:themeColor="background1" w:themeShade="80"/>
              <w:tl2br w:val="single" w:sz="4" w:space="0" w:color="808080" w:themeColor="background1" w:themeShade="80"/>
              <w:tr2bl w:val="single" w:sz="4" w:space="0" w:color="808080" w:themeColor="background1" w:themeShade="80"/>
            </w:tcBorders>
            <w:shd w:val="clear" w:color="auto" w:fill="92D050"/>
            <w:noWrap/>
          </w:tcPr>
          <w:p w14:paraId="081C377D" w14:textId="4BEDAF95" w:rsidR="00CB1E79" w:rsidRPr="00BF0152" w:rsidRDefault="00CB1E79" w:rsidP="00BF0152">
            <w:pPr>
              <w:spacing w:after="0"/>
              <w:jc w:val="center"/>
              <w:rPr>
                <w:rFonts w:ascii="Calibri" w:eastAsia="Times New Roman" w:hAnsi="Calibri" w:cs="Calibri"/>
                <w:color w:val="000000"/>
                <w:sz w:val="18"/>
                <w:szCs w:val="18"/>
              </w:rPr>
            </w:pPr>
          </w:p>
        </w:tc>
        <w:tc>
          <w:tcPr>
            <w:tcW w:w="212" w:type="pct"/>
            <w:tcBorders>
              <w:top w:val="single" w:sz="4" w:space="0" w:color="808080" w:themeColor="background1" w:themeShade="80"/>
            </w:tcBorders>
            <w:noWrap/>
          </w:tcPr>
          <w:p w14:paraId="3D8960E5" w14:textId="77777777" w:rsidR="00CB1E79" w:rsidRPr="00BF0152" w:rsidRDefault="00CB1E79" w:rsidP="00BF0152">
            <w:pPr>
              <w:spacing w:after="0"/>
              <w:jc w:val="center"/>
              <w:rPr>
                <w:rFonts w:ascii="Calibri" w:eastAsia="Times New Roman" w:hAnsi="Calibri" w:cs="Calibri"/>
                <w:color w:val="000000"/>
                <w:sz w:val="18"/>
                <w:szCs w:val="18"/>
              </w:rPr>
            </w:pPr>
          </w:p>
        </w:tc>
        <w:tc>
          <w:tcPr>
            <w:tcW w:w="212" w:type="pct"/>
            <w:tcBorders>
              <w:top w:val="single" w:sz="4" w:space="0" w:color="808080" w:themeColor="background1" w:themeShade="80"/>
              <w:bottom w:val="single" w:sz="2" w:space="0" w:color="808080" w:themeColor="background1" w:themeShade="80"/>
              <w:tl2br w:val="single" w:sz="4" w:space="0" w:color="808080" w:themeColor="background1" w:themeShade="80"/>
              <w:tr2bl w:val="single" w:sz="4" w:space="0" w:color="808080" w:themeColor="background1" w:themeShade="80"/>
            </w:tcBorders>
            <w:shd w:val="clear" w:color="auto" w:fill="92D050"/>
          </w:tcPr>
          <w:p w14:paraId="224FAE3F" w14:textId="77777777" w:rsidR="00CB1E79" w:rsidRPr="00BF0152" w:rsidRDefault="00CB1E79" w:rsidP="00BF0152">
            <w:pPr>
              <w:spacing w:after="0"/>
              <w:jc w:val="center"/>
              <w:rPr>
                <w:rFonts w:ascii="Calibri" w:eastAsia="Times New Roman" w:hAnsi="Calibri" w:cs="Calibri"/>
                <w:color w:val="000000"/>
                <w:sz w:val="18"/>
                <w:szCs w:val="18"/>
              </w:rPr>
            </w:pPr>
          </w:p>
        </w:tc>
        <w:tc>
          <w:tcPr>
            <w:tcW w:w="212" w:type="pct"/>
            <w:tcBorders>
              <w:top w:val="single" w:sz="4" w:space="0" w:color="808080" w:themeColor="background1" w:themeShade="80"/>
              <w:bottom w:val="single" w:sz="2" w:space="0" w:color="808080" w:themeColor="background1" w:themeShade="80"/>
              <w:tl2br w:val="single" w:sz="4" w:space="0" w:color="808080" w:themeColor="background1" w:themeShade="80"/>
              <w:tr2bl w:val="single" w:sz="4" w:space="0" w:color="808080" w:themeColor="background1" w:themeShade="80"/>
            </w:tcBorders>
            <w:shd w:val="clear" w:color="auto" w:fill="92D050"/>
          </w:tcPr>
          <w:p w14:paraId="3B846E8C" w14:textId="77777777" w:rsidR="00CB1E79" w:rsidRPr="00BF0152" w:rsidRDefault="00CB1E79" w:rsidP="00BF0152">
            <w:pPr>
              <w:spacing w:after="0"/>
              <w:jc w:val="center"/>
              <w:rPr>
                <w:rFonts w:ascii="Calibri" w:eastAsia="Times New Roman" w:hAnsi="Calibri" w:cs="Calibri"/>
                <w:color w:val="000000"/>
                <w:sz w:val="18"/>
                <w:szCs w:val="18"/>
              </w:rPr>
            </w:pPr>
          </w:p>
        </w:tc>
        <w:tc>
          <w:tcPr>
            <w:tcW w:w="212" w:type="pct"/>
            <w:tcBorders>
              <w:top w:val="single" w:sz="4" w:space="0" w:color="808080" w:themeColor="background1" w:themeShade="80"/>
            </w:tcBorders>
            <w:noWrap/>
          </w:tcPr>
          <w:p w14:paraId="5A570AA8" w14:textId="7355BEC5" w:rsidR="00CB1E79" w:rsidRPr="00BF0152" w:rsidRDefault="00CB1E79" w:rsidP="00BF0152">
            <w:pPr>
              <w:spacing w:after="0"/>
              <w:jc w:val="center"/>
              <w:rPr>
                <w:rFonts w:ascii="Calibri" w:eastAsia="Times New Roman" w:hAnsi="Calibri" w:cs="Calibri"/>
                <w:color w:val="000000"/>
                <w:sz w:val="18"/>
                <w:szCs w:val="18"/>
              </w:rPr>
            </w:pPr>
          </w:p>
        </w:tc>
        <w:tc>
          <w:tcPr>
            <w:tcW w:w="212" w:type="pct"/>
            <w:noWrap/>
          </w:tcPr>
          <w:p w14:paraId="5840A439" w14:textId="6B341A12" w:rsidR="00CB1E79" w:rsidRPr="00BF0152" w:rsidRDefault="00CB1E79" w:rsidP="00BF0152">
            <w:pPr>
              <w:spacing w:after="0"/>
              <w:jc w:val="center"/>
              <w:rPr>
                <w:rFonts w:ascii="Calibri" w:eastAsia="Times New Roman" w:hAnsi="Calibri" w:cs="Calibri"/>
                <w:color w:val="000000"/>
                <w:sz w:val="18"/>
                <w:szCs w:val="18"/>
              </w:rPr>
            </w:pPr>
          </w:p>
        </w:tc>
        <w:tc>
          <w:tcPr>
            <w:tcW w:w="212" w:type="pct"/>
            <w:noWrap/>
          </w:tcPr>
          <w:p w14:paraId="42E90CB4" w14:textId="1E4F81D2" w:rsidR="00CB1E79" w:rsidRPr="00BF0152" w:rsidRDefault="00CB1E79" w:rsidP="00BF0152">
            <w:pPr>
              <w:spacing w:after="0"/>
              <w:jc w:val="center"/>
              <w:rPr>
                <w:rFonts w:ascii="Calibri" w:eastAsia="Times New Roman" w:hAnsi="Calibri" w:cs="Calibri"/>
                <w:color w:val="000000"/>
                <w:sz w:val="18"/>
                <w:szCs w:val="18"/>
              </w:rPr>
            </w:pPr>
          </w:p>
        </w:tc>
      </w:tr>
      <w:tr w:rsidR="00534BD4" w:rsidRPr="00BF0152" w14:paraId="0F0E4FB6" w14:textId="77777777" w:rsidTr="00A5600D">
        <w:trPr>
          <w:trHeight w:val="300"/>
        </w:trPr>
        <w:tc>
          <w:tcPr>
            <w:tcW w:w="969" w:type="pct"/>
            <w:noWrap/>
            <w:vAlign w:val="center"/>
          </w:tcPr>
          <w:p w14:paraId="419F4FB1" w14:textId="477705D5" w:rsidR="00CB1E79" w:rsidRPr="00561A39" w:rsidRDefault="00CB1E79" w:rsidP="00BF0152">
            <w:pPr>
              <w:spacing w:after="0"/>
              <w:rPr>
                <w:rFonts w:ascii="Calibri" w:hAnsi="Calibri"/>
                <w:color w:val="000000"/>
                <w:sz w:val="18"/>
                <w:szCs w:val="18"/>
              </w:rPr>
            </w:pPr>
            <w:proofErr w:type="spellStart"/>
            <w:r w:rsidRPr="00561A39">
              <w:rPr>
                <w:rFonts w:ascii="Calibri" w:hAnsi="Calibri"/>
                <w:color w:val="000000"/>
                <w:sz w:val="18"/>
                <w:szCs w:val="18"/>
              </w:rPr>
              <w:t>T.Smart-Theft</w:t>
            </w:r>
            <w:proofErr w:type="spellEnd"/>
          </w:p>
        </w:tc>
        <w:tc>
          <w:tcPr>
            <w:tcW w:w="212" w:type="pct"/>
            <w:noWrap/>
          </w:tcPr>
          <w:p w14:paraId="17C1177D" w14:textId="77777777" w:rsidR="00CB1E79" w:rsidRPr="00BF0152" w:rsidRDefault="00CB1E79" w:rsidP="00BF0152">
            <w:pPr>
              <w:spacing w:after="0"/>
              <w:rPr>
                <w:rFonts w:ascii="Calibri" w:eastAsia="Times New Roman" w:hAnsi="Calibri" w:cs="Calibri"/>
                <w:color w:val="000000"/>
                <w:sz w:val="18"/>
                <w:szCs w:val="18"/>
              </w:rPr>
            </w:pPr>
          </w:p>
        </w:tc>
        <w:tc>
          <w:tcPr>
            <w:tcW w:w="212" w:type="pct"/>
            <w:tcBorders>
              <w:tl2br w:val="single" w:sz="4" w:space="0" w:color="808080" w:themeColor="background1" w:themeShade="80"/>
              <w:tr2bl w:val="single" w:sz="4" w:space="0" w:color="808080" w:themeColor="background1" w:themeShade="80"/>
            </w:tcBorders>
            <w:shd w:val="clear" w:color="auto" w:fill="92D050"/>
          </w:tcPr>
          <w:p w14:paraId="161E6D8C" w14:textId="77777777" w:rsidR="00CB1E79" w:rsidRPr="00BF0152" w:rsidRDefault="00CB1E79" w:rsidP="00BF0152">
            <w:pPr>
              <w:spacing w:after="0"/>
              <w:jc w:val="center"/>
              <w:rPr>
                <w:rFonts w:ascii="Calibri" w:eastAsia="Times New Roman" w:hAnsi="Calibri" w:cs="Calibri"/>
                <w:color w:val="000000"/>
                <w:sz w:val="18"/>
                <w:szCs w:val="18"/>
              </w:rPr>
            </w:pPr>
          </w:p>
        </w:tc>
        <w:tc>
          <w:tcPr>
            <w:tcW w:w="212" w:type="pct"/>
            <w:noWrap/>
          </w:tcPr>
          <w:p w14:paraId="65AED63F" w14:textId="3AC0EBAF" w:rsidR="00CB1E79" w:rsidRPr="00BF0152" w:rsidRDefault="00CB1E79" w:rsidP="00BF0152">
            <w:pPr>
              <w:spacing w:after="0"/>
              <w:jc w:val="center"/>
              <w:rPr>
                <w:rFonts w:ascii="Calibri" w:eastAsia="Times New Roman" w:hAnsi="Calibri" w:cs="Calibri"/>
                <w:color w:val="000000"/>
                <w:sz w:val="18"/>
                <w:szCs w:val="18"/>
              </w:rPr>
            </w:pPr>
          </w:p>
        </w:tc>
        <w:tc>
          <w:tcPr>
            <w:tcW w:w="212" w:type="pct"/>
            <w:noWrap/>
          </w:tcPr>
          <w:p w14:paraId="7F5E25CB" w14:textId="77777777" w:rsidR="00CB1E79" w:rsidRPr="00BF0152" w:rsidRDefault="00CB1E79" w:rsidP="00BF0152">
            <w:pPr>
              <w:spacing w:after="0"/>
              <w:jc w:val="center"/>
              <w:rPr>
                <w:rFonts w:ascii="Calibri" w:eastAsia="Times New Roman" w:hAnsi="Calibri" w:cs="Calibri"/>
                <w:color w:val="000000"/>
                <w:sz w:val="18"/>
                <w:szCs w:val="18"/>
              </w:rPr>
            </w:pPr>
          </w:p>
        </w:tc>
        <w:tc>
          <w:tcPr>
            <w:tcW w:w="212" w:type="pct"/>
            <w:noWrap/>
          </w:tcPr>
          <w:p w14:paraId="59DCE710" w14:textId="77777777" w:rsidR="00CB1E79" w:rsidRPr="00BF0152" w:rsidRDefault="00CB1E79" w:rsidP="00BF0152">
            <w:pPr>
              <w:spacing w:after="0"/>
              <w:jc w:val="center"/>
              <w:rPr>
                <w:rFonts w:ascii="Times New Roman" w:eastAsia="Times New Roman" w:hAnsi="Times New Roman" w:cs="Times New Roman"/>
                <w:sz w:val="18"/>
                <w:szCs w:val="18"/>
              </w:rPr>
            </w:pPr>
          </w:p>
        </w:tc>
        <w:tc>
          <w:tcPr>
            <w:tcW w:w="212" w:type="pct"/>
            <w:tcBorders>
              <w:bottom w:val="single" w:sz="2" w:space="0" w:color="808080" w:themeColor="background1" w:themeShade="80"/>
            </w:tcBorders>
            <w:noWrap/>
          </w:tcPr>
          <w:p w14:paraId="0A9936A5" w14:textId="77777777" w:rsidR="00CB1E79" w:rsidRPr="00BF0152" w:rsidRDefault="00CB1E79" w:rsidP="00BF0152">
            <w:pPr>
              <w:spacing w:after="0"/>
              <w:jc w:val="center"/>
              <w:rPr>
                <w:rFonts w:ascii="Times New Roman" w:eastAsia="Times New Roman" w:hAnsi="Times New Roman" w:cs="Times New Roman"/>
                <w:sz w:val="18"/>
                <w:szCs w:val="18"/>
              </w:rPr>
            </w:pPr>
          </w:p>
        </w:tc>
        <w:tc>
          <w:tcPr>
            <w:tcW w:w="212" w:type="pct"/>
            <w:noWrap/>
          </w:tcPr>
          <w:p w14:paraId="32D205A6" w14:textId="77777777" w:rsidR="00CB1E79" w:rsidRPr="00BF0152" w:rsidRDefault="00CB1E79" w:rsidP="00BF0152">
            <w:pPr>
              <w:spacing w:after="0"/>
              <w:jc w:val="center"/>
              <w:rPr>
                <w:rFonts w:ascii="Calibri" w:eastAsia="Times New Roman" w:hAnsi="Calibri" w:cs="Calibri"/>
                <w:color w:val="000000"/>
                <w:sz w:val="18"/>
                <w:szCs w:val="18"/>
              </w:rPr>
            </w:pPr>
          </w:p>
        </w:tc>
        <w:tc>
          <w:tcPr>
            <w:tcW w:w="212" w:type="pct"/>
            <w:tcBorders>
              <w:bottom w:val="single" w:sz="2" w:space="0" w:color="808080" w:themeColor="background1" w:themeShade="80"/>
              <w:tl2br w:val="single" w:sz="4" w:space="0" w:color="808080" w:themeColor="background1" w:themeShade="80"/>
              <w:tr2bl w:val="single" w:sz="4" w:space="0" w:color="808080" w:themeColor="background1" w:themeShade="80"/>
            </w:tcBorders>
            <w:shd w:val="clear" w:color="auto" w:fill="92D050"/>
            <w:noWrap/>
          </w:tcPr>
          <w:p w14:paraId="3E2F8380" w14:textId="77777777" w:rsidR="00CB1E79" w:rsidRPr="00BF0152" w:rsidRDefault="00CB1E79" w:rsidP="00BF0152">
            <w:pPr>
              <w:spacing w:after="0"/>
              <w:jc w:val="center"/>
              <w:rPr>
                <w:rFonts w:ascii="Calibri" w:eastAsia="Times New Roman" w:hAnsi="Calibri" w:cs="Calibri"/>
                <w:color w:val="000000"/>
                <w:sz w:val="18"/>
                <w:szCs w:val="18"/>
              </w:rPr>
            </w:pPr>
          </w:p>
        </w:tc>
        <w:tc>
          <w:tcPr>
            <w:tcW w:w="212" w:type="pct"/>
            <w:noWrap/>
          </w:tcPr>
          <w:p w14:paraId="3FD4A94E" w14:textId="77777777" w:rsidR="00CB1E79" w:rsidRPr="00BF0152" w:rsidRDefault="00CB1E79" w:rsidP="00BF0152">
            <w:pPr>
              <w:spacing w:after="0"/>
              <w:jc w:val="center"/>
              <w:rPr>
                <w:rFonts w:ascii="Calibri" w:eastAsia="Times New Roman" w:hAnsi="Calibri" w:cs="Calibri"/>
                <w:color w:val="000000"/>
                <w:sz w:val="18"/>
                <w:szCs w:val="18"/>
              </w:rPr>
            </w:pPr>
          </w:p>
        </w:tc>
        <w:tc>
          <w:tcPr>
            <w:tcW w:w="212" w:type="pct"/>
            <w:noWrap/>
          </w:tcPr>
          <w:p w14:paraId="4CE6E6A4" w14:textId="77777777" w:rsidR="00CB1E79" w:rsidRPr="00BF0152" w:rsidRDefault="00CB1E79" w:rsidP="00BF0152">
            <w:pPr>
              <w:spacing w:after="0"/>
              <w:jc w:val="center"/>
              <w:rPr>
                <w:rFonts w:ascii="Calibri" w:eastAsia="Times New Roman" w:hAnsi="Calibri" w:cs="Calibri"/>
                <w:color w:val="000000"/>
                <w:sz w:val="18"/>
                <w:szCs w:val="18"/>
              </w:rPr>
            </w:pPr>
          </w:p>
        </w:tc>
        <w:tc>
          <w:tcPr>
            <w:tcW w:w="212" w:type="pct"/>
            <w:noWrap/>
          </w:tcPr>
          <w:p w14:paraId="512AFB44" w14:textId="77777777" w:rsidR="00CB1E79" w:rsidRPr="00BF0152" w:rsidRDefault="00CB1E79" w:rsidP="00BF0152">
            <w:pPr>
              <w:spacing w:after="0"/>
              <w:jc w:val="center"/>
              <w:rPr>
                <w:rFonts w:ascii="Calibri" w:eastAsia="Times New Roman" w:hAnsi="Calibri" w:cs="Calibri"/>
                <w:color w:val="000000"/>
                <w:sz w:val="18"/>
                <w:szCs w:val="18"/>
              </w:rPr>
            </w:pPr>
          </w:p>
        </w:tc>
        <w:tc>
          <w:tcPr>
            <w:tcW w:w="212" w:type="pct"/>
            <w:tcBorders>
              <w:bottom w:val="single" w:sz="2" w:space="0" w:color="808080" w:themeColor="background1" w:themeShade="80"/>
              <w:tl2br w:val="single" w:sz="4" w:space="0" w:color="808080" w:themeColor="background1" w:themeShade="80"/>
              <w:tr2bl w:val="single" w:sz="4" w:space="0" w:color="808080" w:themeColor="background1" w:themeShade="80"/>
            </w:tcBorders>
            <w:shd w:val="clear" w:color="auto" w:fill="92D050"/>
            <w:noWrap/>
          </w:tcPr>
          <w:p w14:paraId="78F649CC" w14:textId="77777777" w:rsidR="00CB1E79" w:rsidRPr="00BF0152" w:rsidRDefault="00CB1E79" w:rsidP="00BF0152">
            <w:pPr>
              <w:spacing w:after="0"/>
              <w:jc w:val="center"/>
              <w:rPr>
                <w:rFonts w:ascii="Calibri" w:eastAsia="Times New Roman" w:hAnsi="Calibri" w:cs="Calibri"/>
                <w:color w:val="000000"/>
                <w:sz w:val="18"/>
                <w:szCs w:val="18"/>
              </w:rPr>
            </w:pPr>
          </w:p>
        </w:tc>
        <w:tc>
          <w:tcPr>
            <w:tcW w:w="212" w:type="pct"/>
            <w:tcBorders>
              <w:tl2br w:val="single" w:sz="4" w:space="0" w:color="808080" w:themeColor="background1" w:themeShade="80"/>
              <w:tr2bl w:val="single" w:sz="4" w:space="0" w:color="808080" w:themeColor="background1" w:themeShade="80"/>
            </w:tcBorders>
            <w:shd w:val="clear" w:color="auto" w:fill="92D050"/>
            <w:noWrap/>
          </w:tcPr>
          <w:p w14:paraId="1B7A1F1B" w14:textId="77777777" w:rsidR="00CB1E79" w:rsidRPr="00BF0152" w:rsidRDefault="00CB1E79" w:rsidP="00BF0152">
            <w:pPr>
              <w:spacing w:after="0"/>
              <w:jc w:val="center"/>
              <w:rPr>
                <w:rFonts w:ascii="Calibri" w:eastAsia="Times New Roman" w:hAnsi="Calibri" w:cs="Calibri"/>
                <w:color w:val="000000"/>
                <w:sz w:val="18"/>
                <w:szCs w:val="18"/>
              </w:rPr>
            </w:pPr>
          </w:p>
        </w:tc>
        <w:tc>
          <w:tcPr>
            <w:tcW w:w="212" w:type="pct"/>
            <w:noWrap/>
          </w:tcPr>
          <w:p w14:paraId="37081C5C" w14:textId="77777777" w:rsidR="00CB1E79" w:rsidRPr="00BF0152" w:rsidRDefault="00CB1E79" w:rsidP="00BF0152">
            <w:pPr>
              <w:spacing w:after="0"/>
              <w:jc w:val="center"/>
              <w:rPr>
                <w:rFonts w:ascii="Calibri" w:eastAsia="Times New Roman" w:hAnsi="Calibri" w:cs="Calibri"/>
                <w:color w:val="000000"/>
                <w:sz w:val="18"/>
                <w:szCs w:val="18"/>
              </w:rPr>
            </w:pPr>
          </w:p>
        </w:tc>
        <w:tc>
          <w:tcPr>
            <w:tcW w:w="212" w:type="pct"/>
            <w:tcBorders>
              <w:tl2br w:val="single" w:sz="4" w:space="0" w:color="808080" w:themeColor="background1" w:themeShade="80"/>
              <w:tr2bl w:val="single" w:sz="4" w:space="0" w:color="808080" w:themeColor="background1" w:themeShade="80"/>
            </w:tcBorders>
            <w:shd w:val="clear" w:color="auto" w:fill="92D050"/>
          </w:tcPr>
          <w:p w14:paraId="568B3985" w14:textId="77777777" w:rsidR="00CB1E79" w:rsidRPr="00BF0152" w:rsidRDefault="00CB1E79" w:rsidP="00BF0152">
            <w:pPr>
              <w:spacing w:after="0"/>
              <w:jc w:val="center"/>
              <w:rPr>
                <w:rFonts w:ascii="Calibri" w:eastAsia="Times New Roman" w:hAnsi="Calibri" w:cs="Calibri"/>
                <w:color w:val="000000"/>
                <w:sz w:val="18"/>
                <w:szCs w:val="18"/>
              </w:rPr>
            </w:pPr>
          </w:p>
        </w:tc>
        <w:tc>
          <w:tcPr>
            <w:tcW w:w="212" w:type="pct"/>
            <w:tcBorders>
              <w:bottom w:val="single" w:sz="2" w:space="0" w:color="808080" w:themeColor="background1" w:themeShade="80"/>
              <w:tl2br w:val="single" w:sz="4" w:space="0" w:color="808080" w:themeColor="background1" w:themeShade="80"/>
              <w:tr2bl w:val="single" w:sz="4" w:space="0" w:color="808080" w:themeColor="background1" w:themeShade="80"/>
            </w:tcBorders>
            <w:shd w:val="clear" w:color="auto" w:fill="92D050"/>
          </w:tcPr>
          <w:p w14:paraId="0DCF4A11" w14:textId="77777777" w:rsidR="00CB1E79" w:rsidRPr="00BF0152" w:rsidRDefault="00CB1E79" w:rsidP="00BF0152">
            <w:pPr>
              <w:spacing w:after="0"/>
              <w:jc w:val="center"/>
              <w:rPr>
                <w:rFonts w:ascii="Calibri" w:eastAsia="Times New Roman" w:hAnsi="Calibri" w:cs="Calibri"/>
                <w:color w:val="000000"/>
                <w:sz w:val="18"/>
                <w:szCs w:val="18"/>
              </w:rPr>
            </w:pPr>
          </w:p>
        </w:tc>
        <w:tc>
          <w:tcPr>
            <w:tcW w:w="212" w:type="pct"/>
            <w:tcBorders>
              <w:bottom w:val="single" w:sz="2" w:space="0" w:color="808080" w:themeColor="background1" w:themeShade="80"/>
            </w:tcBorders>
            <w:noWrap/>
          </w:tcPr>
          <w:p w14:paraId="4D34CF2F" w14:textId="6291C8C0" w:rsidR="00CB1E79" w:rsidRPr="00BF0152" w:rsidRDefault="00CB1E79" w:rsidP="00BF0152">
            <w:pPr>
              <w:spacing w:after="0"/>
              <w:jc w:val="center"/>
              <w:rPr>
                <w:rFonts w:ascii="Calibri" w:eastAsia="Times New Roman" w:hAnsi="Calibri" w:cs="Calibri"/>
                <w:color w:val="000000"/>
                <w:sz w:val="18"/>
                <w:szCs w:val="18"/>
              </w:rPr>
            </w:pPr>
          </w:p>
        </w:tc>
        <w:tc>
          <w:tcPr>
            <w:tcW w:w="212" w:type="pct"/>
            <w:tcBorders>
              <w:bottom w:val="single" w:sz="2" w:space="0" w:color="808080" w:themeColor="background1" w:themeShade="80"/>
            </w:tcBorders>
            <w:noWrap/>
          </w:tcPr>
          <w:p w14:paraId="7DFD2F23" w14:textId="77777777" w:rsidR="00CB1E79" w:rsidRPr="00BF0152" w:rsidRDefault="00CB1E79" w:rsidP="00BF0152">
            <w:pPr>
              <w:spacing w:after="0"/>
              <w:jc w:val="center"/>
              <w:rPr>
                <w:rFonts w:ascii="Calibri" w:eastAsia="Times New Roman" w:hAnsi="Calibri" w:cs="Calibri"/>
                <w:color w:val="000000"/>
                <w:sz w:val="18"/>
                <w:szCs w:val="18"/>
              </w:rPr>
            </w:pPr>
          </w:p>
        </w:tc>
        <w:tc>
          <w:tcPr>
            <w:tcW w:w="212" w:type="pct"/>
            <w:noWrap/>
          </w:tcPr>
          <w:p w14:paraId="75065596" w14:textId="77777777" w:rsidR="00CB1E79" w:rsidRPr="00BF0152" w:rsidRDefault="00CB1E79" w:rsidP="00BF0152">
            <w:pPr>
              <w:spacing w:after="0"/>
              <w:jc w:val="center"/>
              <w:rPr>
                <w:rFonts w:ascii="Calibri" w:eastAsia="Times New Roman" w:hAnsi="Calibri" w:cs="Calibri"/>
                <w:color w:val="000000"/>
                <w:sz w:val="18"/>
                <w:szCs w:val="18"/>
              </w:rPr>
            </w:pPr>
          </w:p>
        </w:tc>
      </w:tr>
      <w:tr w:rsidR="00534BD4" w:rsidRPr="00BF0152" w14:paraId="03CA1D86" w14:textId="77777777" w:rsidTr="00A5600D">
        <w:trPr>
          <w:trHeight w:val="300"/>
        </w:trPr>
        <w:tc>
          <w:tcPr>
            <w:tcW w:w="969" w:type="pct"/>
            <w:noWrap/>
            <w:vAlign w:val="center"/>
          </w:tcPr>
          <w:p w14:paraId="6554ABD9" w14:textId="545923EC" w:rsidR="00CB1E79" w:rsidRPr="00561A39" w:rsidRDefault="00CB1E79" w:rsidP="00BF0152">
            <w:pPr>
              <w:spacing w:after="0"/>
              <w:rPr>
                <w:rFonts w:ascii="Calibri" w:hAnsi="Calibri"/>
                <w:color w:val="000000"/>
                <w:sz w:val="18"/>
                <w:szCs w:val="18"/>
              </w:rPr>
            </w:pPr>
            <w:proofErr w:type="spellStart"/>
            <w:r>
              <w:rPr>
                <w:rFonts w:ascii="Calibri" w:hAnsi="Calibri"/>
                <w:color w:val="000000"/>
                <w:sz w:val="18"/>
                <w:szCs w:val="18"/>
              </w:rPr>
              <w:t>T.Staff-Collusion</w:t>
            </w:r>
            <w:proofErr w:type="spellEnd"/>
          </w:p>
        </w:tc>
        <w:tc>
          <w:tcPr>
            <w:tcW w:w="212" w:type="pct"/>
            <w:noWrap/>
          </w:tcPr>
          <w:p w14:paraId="7C5185C3" w14:textId="77777777" w:rsidR="00CB1E79" w:rsidRPr="00BF0152" w:rsidRDefault="00CB1E79" w:rsidP="00BF0152">
            <w:pPr>
              <w:spacing w:after="0"/>
              <w:rPr>
                <w:rFonts w:ascii="Calibri" w:eastAsia="Times New Roman" w:hAnsi="Calibri" w:cs="Calibri"/>
                <w:color w:val="000000"/>
                <w:sz w:val="18"/>
                <w:szCs w:val="18"/>
              </w:rPr>
            </w:pPr>
          </w:p>
        </w:tc>
        <w:tc>
          <w:tcPr>
            <w:tcW w:w="212" w:type="pct"/>
            <w:tcBorders>
              <w:bottom w:val="single" w:sz="2" w:space="0" w:color="808080" w:themeColor="background1" w:themeShade="80"/>
            </w:tcBorders>
          </w:tcPr>
          <w:p w14:paraId="1D69C136" w14:textId="77777777" w:rsidR="00CB1E79" w:rsidRPr="00BF0152" w:rsidRDefault="00CB1E79" w:rsidP="00BF0152">
            <w:pPr>
              <w:spacing w:after="0"/>
              <w:jc w:val="center"/>
              <w:rPr>
                <w:rFonts w:ascii="Calibri" w:eastAsia="Times New Roman" w:hAnsi="Calibri" w:cs="Calibri"/>
                <w:color w:val="000000"/>
                <w:sz w:val="18"/>
                <w:szCs w:val="18"/>
              </w:rPr>
            </w:pPr>
          </w:p>
        </w:tc>
        <w:tc>
          <w:tcPr>
            <w:tcW w:w="212" w:type="pct"/>
            <w:noWrap/>
          </w:tcPr>
          <w:p w14:paraId="5E857330" w14:textId="285D4696" w:rsidR="00CB1E79" w:rsidRPr="00BF0152" w:rsidRDefault="00CB1E79" w:rsidP="00BF0152">
            <w:pPr>
              <w:spacing w:after="0"/>
              <w:jc w:val="center"/>
              <w:rPr>
                <w:rFonts w:ascii="Calibri" w:eastAsia="Times New Roman" w:hAnsi="Calibri" w:cs="Calibri"/>
                <w:color w:val="000000"/>
                <w:sz w:val="18"/>
                <w:szCs w:val="18"/>
              </w:rPr>
            </w:pPr>
          </w:p>
        </w:tc>
        <w:tc>
          <w:tcPr>
            <w:tcW w:w="212" w:type="pct"/>
            <w:noWrap/>
          </w:tcPr>
          <w:p w14:paraId="40A0E143" w14:textId="77777777" w:rsidR="00CB1E79" w:rsidRPr="00BF0152" w:rsidRDefault="00CB1E79" w:rsidP="00BF0152">
            <w:pPr>
              <w:spacing w:after="0"/>
              <w:jc w:val="center"/>
              <w:rPr>
                <w:rFonts w:ascii="Calibri" w:eastAsia="Times New Roman" w:hAnsi="Calibri" w:cs="Calibri"/>
                <w:color w:val="000000"/>
                <w:sz w:val="18"/>
                <w:szCs w:val="18"/>
              </w:rPr>
            </w:pPr>
          </w:p>
        </w:tc>
        <w:tc>
          <w:tcPr>
            <w:tcW w:w="212" w:type="pct"/>
            <w:noWrap/>
          </w:tcPr>
          <w:p w14:paraId="76EEA599" w14:textId="77777777" w:rsidR="00CB1E79" w:rsidRPr="00BF0152" w:rsidRDefault="00CB1E79" w:rsidP="00BF0152">
            <w:pPr>
              <w:spacing w:after="0"/>
              <w:jc w:val="center"/>
              <w:rPr>
                <w:rFonts w:ascii="Times New Roman" w:eastAsia="Times New Roman" w:hAnsi="Times New Roman" w:cs="Times New Roman"/>
                <w:sz w:val="18"/>
                <w:szCs w:val="18"/>
              </w:rPr>
            </w:pPr>
          </w:p>
        </w:tc>
        <w:tc>
          <w:tcPr>
            <w:tcW w:w="212" w:type="pct"/>
            <w:tcBorders>
              <w:bottom w:val="single" w:sz="2" w:space="0" w:color="808080" w:themeColor="background1" w:themeShade="80"/>
              <w:tl2br w:val="single" w:sz="4" w:space="0" w:color="808080" w:themeColor="background1" w:themeShade="80"/>
              <w:tr2bl w:val="single" w:sz="4" w:space="0" w:color="808080" w:themeColor="background1" w:themeShade="80"/>
            </w:tcBorders>
            <w:shd w:val="clear" w:color="auto" w:fill="92D050"/>
            <w:noWrap/>
          </w:tcPr>
          <w:p w14:paraId="3C53CBC1" w14:textId="77777777" w:rsidR="00CB1E79" w:rsidRPr="00BF0152" w:rsidRDefault="00CB1E79" w:rsidP="00BF0152">
            <w:pPr>
              <w:spacing w:after="0"/>
              <w:jc w:val="center"/>
              <w:rPr>
                <w:rFonts w:ascii="Times New Roman" w:eastAsia="Times New Roman" w:hAnsi="Times New Roman" w:cs="Times New Roman"/>
                <w:sz w:val="18"/>
                <w:szCs w:val="18"/>
              </w:rPr>
            </w:pPr>
          </w:p>
        </w:tc>
        <w:tc>
          <w:tcPr>
            <w:tcW w:w="212" w:type="pct"/>
            <w:noWrap/>
          </w:tcPr>
          <w:p w14:paraId="75BC779D" w14:textId="77777777" w:rsidR="00CB1E79" w:rsidRPr="00BF0152" w:rsidRDefault="00CB1E79" w:rsidP="00BF0152">
            <w:pPr>
              <w:spacing w:after="0"/>
              <w:jc w:val="center"/>
              <w:rPr>
                <w:rFonts w:ascii="Calibri" w:eastAsia="Times New Roman" w:hAnsi="Calibri" w:cs="Calibri"/>
                <w:color w:val="000000"/>
                <w:sz w:val="18"/>
                <w:szCs w:val="18"/>
              </w:rPr>
            </w:pPr>
          </w:p>
        </w:tc>
        <w:tc>
          <w:tcPr>
            <w:tcW w:w="212" w:type="pct"/>
            <w:tcBorders>
              <w:bottom w:val="single" w:sz="2" w:space="0" w:color="808080" w:themeColor="background1" w:themeShade="80"/>
              <w:tl2br w:val="single" w:sz="4" w:space="0" w:color="808080" w:themeColor="background1" w:themeShade="80"/>
              <w:tr2bl w:val="single" w:sz="4" w:space="0" w:color="808080" w:themeColor="background1" w:themeShade="80"/>
            </w:tcBorders>
            <w:shd w:val="clear" w:color="auto" w:fill="92D050"/>
            <w:noWrap/>
          </w:tcPr>
          <w:p w14:paraId="5A45AD55" w14:textId="77777777" w:rsidR="00CB1E79" w:rsidRPr="00BF0152" w:rsidRDefault="00CB1E79" w:rsidP="00BF0152">
            <w:pPr>
              <w:spacing w:after="0"/>
              <w:jc w:val="center"/>
              <w:rPr>
                <w:rFonts w:ascii="Calibri" w:eastAsia="Times New Roman" w:hAnsi="Calibri" w:cs="Calibri"/>
                <w:color w:val="000000"/>
                <w:sz w:val="18"/>
                <w:szCs w:val="18"/>
              </w:rPr>
            </w:pPr>
          </w:p>
        </w:tc>
        <w:tc>
          <w:tcPr>
            <w:tcW w:w="212" w:type="pct"/>
            <w:noWrap/>
          </w:tcPr>
          <w:p w14:paraId="3E1773EA" w14:textId="77777777" w:rsidR="00CB1E79" w:rsidRPr="00BF0152" w:rsidRDefault="00CB1E79" w:rsidP="00BF0152">
            <w:pPr>
              <w:spacing w:after="0"/>
              <w:jc w:val="center"/>
              <w:rPr>
                <w:rFonts w:ascii="Calibri" w:eastAsia="Times New Roman" w:hAnsi="Calibri" w:cs="Calibri"/>
                <w:color w:val="000000"/>
                <w:sz w:val="18"/>
                <w:szCs w:val="18"/>
              </w:rPr>
            </w:pPr>
          </w:p>
        </w:tc>
        <w:tc>
          <w:tcPr>
            <w:tcW w:w="212" w:type="pct"/>
            <w:tcBorders>
              <w:bottom w:val="single" w:sz="2" w:space="0" w:color="808080" w:themeColor="background1" w:themeShade="80"/>
            </w:tcBorders>
            <w:noWrap/>
          </w:tcPr>
          <w:p w14:paraId="75654637" w14:textId="77777777" w:rsidR="00CB1E79" w:rsidRPr="00BF0152" w:rsidRDefault="00CB1E79" w:rsidP="00BF0152">
            <w:pPr>
              <w:spacing w:after="0"/>
              <w:jc w:val="center"/>
              <w:rPr>
                <w:rFonts w:ascii="Calibri" w:eastAsia="Times New Roman" w:hAnsi="Calibri" w:cs="Calibri"/>
                <w:color w:val="000000"/>
                <w:sz w:val="18"/>
                <w:szCs w:val="18"/>
              </w:rPr>
            </w:pPr>
          </w:p>
        </w:tc>
        <w:tc>
          <w:tcPr>
            <w:tcW w:w="212" w:type="pct"/>
            <w:tcBorders>
              <w:bottom w:val="single" w:sz="2" w:space="0" w:color="808080" w:themeColor="background1" w:themeShade="80"/>
            </w:tcBorders>
            <w:noWrap/>
          </w:tcPr>
          <w:p w14:paraId="4943B58C" w14:textId="77777777" w:rsidR="00CB1E79" w:rsidRPr="00BF0152" w:rsidRDefault="00CB1E79" w:rsidP="00BF0152">
            <w:pPr>
              <w:spacing w:after="0"/>
              <w:jc w:val="center"/>
              <w:rPr>
                <w:rFonts w:ascii="Calibri" w:eastAsia="Times New Roman" w:hAnsi="Calibri" w:cs="Calibri"/>
                <w:color w:val="000000"/>
                <w:sz w:val="18"/>
                <w:szCs w:val="18"/>
              </w:rPr>
            </w:pPr>
          </w:p>
        </w:tc>
        <w:tc>
          <w:tcPr>
            <w:tcW w:w="212" w:type="pct"/>
            <w:tcBorders>
              <w:bottom w:val="single" w:sz="2" w:space="0" w:color="808080" w:themeColor="background1" w:themeShade="80"/>
              <w:tl2br w:val="single" w:sz="4" w:space="0" w:color="808080" w:themeColor="background1" w:themeShade="80"/>
              <w:tr2bl w:val="single" w:sz="4" w:space="0" w:color="808080" w:themeColor="background1" w:themeShade="80"/>
            </w:tcBorders>
            <w:shd w:val="clear" w:color="auto" w:fill="92D050"/>
            <w:noWrap/>
          </w:tcPr>
          <w:p w14:paraId="4598A895" w14:textId="77777777" w:rsidR="00CB1E79" w:rsidRPr="00BF0152" w:rsidRDefault="00CB1E79" w:rsidP="00BF0152">
            <w:pPr>
              <w:spacing w:after="0"/>
              <w:jc w:val="center"/>
              <w:rPr>
                <w:rFonts w:ascii="Calibri" w:eastAsia="Times New Roman" w:hAnsi="Calibri" w:cs="Calibri"/>
                <w:color w:val="000000"/>
                <w:sz w:val="18"/>
                <w:szCs w:val="18"/>
              </w:rPr>
            </w:pPr>
          </w:p>
        </w:tc>
        <w:tc>
          <w:tcPr>
            <w:tcW w:w="212" w:type="pct"/>
            <w:tcBorders>
              <w:bottom w:val="single" w:sz="2" w:space="0" w:color="808080" w:themeColor="background1" w:themeShade="80"/>
            </w:tcBorders>
            <w:shd w:val="clear" w:color="auto" w:fill="auto"/>
            <w:noWrap/>
          </w:tcPr>
          <w:p w14:paraId="0C88251D" w14:textId="77777777" w:rsidR="00CB1E79" w:rsidRPr="00BF0152" w:rsidRDefault="00CB1E79" w:rsidP="00BF0152">
            <w:pPr>
              <w:spacing w:after="0"/>
              <w:jc w:val="center"/>
              <w:rPr>
                <w:rFonts w:ascii="Calibri" w:eastAsia="Times New Roman" w:hAnsi="Calibri" w:cs="Calibri"/>
                <w:color w:val="000000"/>
                <w:sz w:val="18"/>
                <w:szCs w:val="18"/>
              </w:rPr>
            </w:pPr>
          </w:p>
        </w:tc>
        <w:tc>
          <w:tcPr>
            <w:tcW w:w="212" w:type="pct"/>
            <w:noWrap/>
          </w:tcPr>
          <w:p w14:paraId="5E0479DD" w14:textId="77777777" w:rsidR="00CB1E79" w:rsidRPr="00BF0152" w:rsidRDefault="00CB1E79" w:rsidP="00BF0152">
            <w:pPr>
              <w:spacing w:after="0"/>
              <w:jc w:val="center"/>
              <w:rPr>
                <w:rFonts w:ascii="Calibri" w:eastAsia="Times New Roman" w:hAnsi="Calibri" w:cs="Calibri"/>
                <w:color w:val="000000"/>
                <w:sz w:val="18"/>
                <w:szCs w:val="18"/>
              </w:rPr>
            </w:pPr>
          </w:p>
        </w:tc>
        <w:tc>
          <w:tcPr>
            <w:tcW w:w="212" w:type="pct"/>
            <w:tcBorders>
              <w:bottom w:val="single" w:sz="2" w:space="0" w:color="808080" w:themeColor="background1" w:themeShade="80"/>
            </w:tcBorders>
          </w:tcPr>
          <w:p w14:paraId="16470242" w14:textId="77777777" w:rsidR="00CB1E79" w:rsidRPr="00BF0152" w:rsidRDefault="00CB1E79" w:rsidP="00BF0152">
            <w:pPr>
              <w:spacing w:after="0"/>
              <w:jc w:val="center"/>
              <w:rPr>
                <w:rFonts w:ascii="Calibri" w:eastAsia="Times New Roman" w:hAnsi="Calibri" w:cs="Calibri"/>
                <w:color w:val="000000"/>
                <w:sz w:val="18"/>
                <w:szCs w:val="18"/>
              </w:rPr>
            </w:pPr>
          </w:p>
        </w:tc>
        <w:tc>
          <w:tcPr>
            <w:tcW w:w="212" w:type="pct"/>
            <w:tcBorders>
              <w:tl2br w:val="single" w:sz="4" w:space="0" w:color="808080" w:themeColor="background1" w:themeShade="80"/>
              <w:tr2bl w:val="single" w:sz="4" w:space="0" w:color="808080" w:themeColor="background1" w:themeShade="80"/>
            </w:tcBorders>
            <w:shd w:val="clear" w:color="auto" w:fill="92D050"/>
          </w:tcPr>
          <w:p w14:paraId="492AE3D3" w14:textId="77777777" w:rsidR="00CB1E79" w:rsidRPr="00BF0152" w:rsidRDefault="00CB1E79" w:rsidP="00BF0152">
            <w:pPr>
              <w:spacing w:after="0"/>
              <w:jc w:val="center"/>
              <w:rPr>
                <w:rFonts w:ascii="Calibri" w:eastAsia="Times New Roman" w:hAnsi="Calibri" w:cs="Calibri"/>
                <w:color w:val="000000"/>
                <w:sz w:val="18"/>
                <w:szCs w:val="18"/>
              </w:rPr>
            </w:pPr>
          </w:p>
        </w:tc>
        <w:tc>
          <w:tcPr>
            <w:tcW w:w="212" w:type="pct"/>
            <w:tcBorders>
              <w:bottom w:val="single" w:sz="2" w:space="0" w:color="808080" w:themeColor="background1" w:themeShade="80"/>
              <w:tl2br w:val="single" w:sz="4" w:space="0" w:color="808080" w:themeColor="background1" w:themeShade="80"/>
              <w:tr2bl w:val="single" w:sz="4" w:space="0" w:color="808080" w:themeColor="background1" w:themeShade="80"/>
            </w:tcBorders>
            <w:shd w:val="clear" w:color="auto" w:fill="92D050"/>
            <w:noWrap/>
          </w:tcPr>
          <w:p w14:paraId="6CC3F331" w14:textId="64591942" w:rsidR="00CB1E79" w:rsidRPr="00BF0152" w:rsidRDefault="00CB1E79" w:rsidP="00BF0152">
            <w:pPr>
              <w:spacing w:after="0"/>
              <w:jc w:val="center"/>
              <w:rPr>
                <w:rFonts w:ascii="Calibri" w:eastAsia="Times New Roman" w:hAnsi="Calibri" w:cs="Calibri"/>
                <w:color w:val="000000"/>
                <w:sz w:val="18"/>
                <w:szCs w:val="18"/>
              </w:rPr>
            </w:pPr>
          </w:p>
        </w:tc>
        <w:tc>
          <w:tcPr>
            <w:tcW w:w="212" w:type="pct"/>
            <w:tcBorders>
              <w:tl2br w:val="single" w:sz="4" w:space="0" w:color="808080" w:themeColor="background1" w:themeShade="80"/>
              <w:tr2bl w:val="single" w:sz="4" w:space="0" w:color="808080" w:themeColor="background1" w:themeShade="80"/>
            </w:tcBorders>
            <w:shd w:val="clear" w:color="auto" w:fill="92D050"/>
            <w:noWrap/>
          </w:tcPr>
          <w:p w14:paraId="34558BD3" w14:textId="77777777" w:rsidR="00CB1E79" w:rsidRPr="00BF0152" w:rsidRDefault="00CB1E79" w:rsidP="00BF0152">
            <w:pPr>
              <w:spacing w:after="0"/>
              <w:jc w:val="center"/>
              <w:rPr>
                <w:rFonts w:ascii="Calibri" w:eastAsia="Times New Roman" w:hAnsi="Calibri" w:cs="Calibri"/>
                <w:color w:val="000000"/>
                <w:sz w:val="18"/>
                <w:szCs w:val="18"/>
              </w:rPr>
            </w:pPr>
          </w:p>
        </w:tc>
        <w:tc>
          <w:tcPr>
            <w:tcW w:w="212" w:type="pct"/>
            <w:tcBorders>
              <w:bottom w:val="single" w:sz="2" w:space="0" w:color="808080" w:themeColor="background1" w:themeShade="80"/>
            </w:tcBorders>
            <w:noWrap/>
          </w:tcPr>
          <w:p w14:paraId="50E1DC37" w14:textId="77777777" w:rsidR="00CB1E79" w:rsidRPr="00BF0152" w:rsidRDefault="00CB1E79" w:rsidP="00BF0152">
            <w:pPr>
              <w:spacing w:after="0"/>
              <w:jc w:val="center"/>
              <w:rPr>
                <w:rFonts w:ascii="Calibri" w:eastAsia="Times New Roman" w:hAnsi="Calibri" w:cs="Calibri"/>
                <w:color w:val="000000"/>
                <w:sz w:val="18"/>
                <w:szCs w:val="18"/>
              </w:rPr>
            </w:pPr>
          </w:p>
        </w:tc>
      </w:tr>
      <w:tr w:rsidR="00534BD4" w:rsidRPr="00BF0152" w14:paraId="1A3B861C" w14:textId="77777777" w:rsidTr="00A5600D">
        <w:trPr>
          <w:trHeight w:val="300"/>
        </w:trPr>
        <w:tc>
          <w:tcPr>
            <w:tcW w:w="969" w:type="pct"/>
            <w:noWrap/>
            <w:vAlign w:val="center"/>
          </w:tcPr>
          <w:p w14:paraId="55CEDB0B" w14:textId="4ACC61C1" w:rsidR="00CB1E79" w:rsidRPr="00561A39" w:rsidRDefault="00CB1E79" w:rsidP="00BF0152">
            <w:pPr>
              <w:spacing w:after="0"/>
              <w:rPr>
                <w:rFonts w:ascii="Calibri" w:hAnsi="Calibri"/>
                <w:color w:val="000000"/>
                <w:sz w:val="18"/>
                <w:szCs w:val="18"/>
              </w:rPr>
            </w:pPr>
            <w:proofErr w:type="spellStart"/>
            <w:r>
              <w:rPr>
                <w:rFonts w:ascii="Calibri" w:hAnsi="Calibri"/>
                <w:color w:val="000000"/>
                <w:sz w:val="18"/>
                <w:szCs w:val="18"/>
              </w:rPr>
              <w:t>T.Unauthorised</w:t>
            </w:r>
            <w:proofErr w:type="spellEnd"/>
            <w:r>
              <w:rPr>
                <w:rFonts w:ascii="Calibri" w:hAnsi="Calibri"/>
                <w:color w:val="000000"/>
                <w:sz w:val="18"/>
                <w:szCs w:val="18"/>
              </w:rPr>
              <w:t>-Staff</w:t>
            </w:r>
          </w:p>
        </w:tc>
        <w:tc>
          <w:tcPr>
            <w:tcW w:w="212" w:type="pct"/>
            <w:noWrap/>
          </w:tcPr>
          <w:p w14:paraId="7BB609A9" w14:textId="77777777" w:rsidR="00CB1E79" w:rsidRPr="00BF0152" w:rsidRDefault="00CB1E79" w:rsidP="00BF0152">
            <w:pPr>
              <w:spacing w:after="0"/>
              <w:rPr>
                <w:rFonts w:ascii="Calibri" w:eastAsia="Times New Roman" w:hAnsi="Calibri" w:cs="Calibri"/>
                <w:color w:val="000000"/>
                <w:sz w:val="18"/>
                <w:szCs w:val="18"/>
              </w:rPr>
            </w:pPr>
          </w:p>
        </w:tc>
        <w:tc>
          <w:tcPr>
            <w:tcW w:w="212" w:type="pct"/>
            <w:tcBorders>
              <w:tl2br w:val="single" w:sz="4" w:space="0" w:color="808080" w:themeColor="background1" w:themeShade="80"/>
              <w:tr2bl w:val="single" w:sz="4" w:space="0" w:color="808080" w:themeColor="background1" w:themeShade="80"/>
            </w:tcBorders>
            <w:shd w:val="clear" w:color="auto" w:fill="92D050"/>
          </w:tcPr>
          <w:p w14:paraId="32A1AE41" w14:textId="77777777" w:rsidR="00CB1E79" w:rsidRPr="00BF0152" w:rsidRDefault="00CB1E79" w:rsidP="00BF0152">
            <w:pPr>
              <w:spacing w:after="0"/>
              <w:jc w:val="center"/>
              <w:rPr>
                <w:rFonts w:ascii="Calibri" w:eastAsia="Times New Roman" w:hAnsi="Calibri" w:cs="Calibri"/>
                <w:color w:val="000000"/>
                <w:sz w:val="18"/>
                <w:szCs w:val="18"/>
              </w:rPr>
            </w:pPr>
          </w:p>
        </w:tc>
        <w:tc>
          <w:tcPr>
            <w:tcW w:w="212" w:type="pct"/>
            <w:noWrap/>
          </w:tcPr>
          <w:p w14:paraId="119DA257" w14:textId="7D25EA7D" w:rsidR="00CB1E79" w:rsidRPr="00BF0152" w:rsidRDefault="00CB1E79" w:rsidP="00BF0152">
            <w:pPr>
              <w:spacing w:after="0"/>
              <w:jc w:val="center"/>
              <w:rPr>
                <w:rFonts w:ascii="Calibri" w:eastAsia="Times New Roman" w:hAnsi="Calibri" w:cs="Calibri"/>
                <w:color w:val="000000"/>
                <w:sz w:val="18"/>
                <w:szCs w:val="18"/>
              </w:rPr>
            </w:pPr>
          </w:p>
        </w:tc>
        <w:tc>
          <w:tcPr>
            <w:tcW w:w="212" w:type="pct"/>
            <w:noWrap/>
          </w:tcPr>
          <w:p w14:paraId="6769A684" w14:textId="77777777" w:rsidR="00CB1E79" w:rsidRPr="00BF0152" w:rsidRDefault="00CB1E79" w:rsidP="00BF0152">
            <w:pPr>
              <w:spacing w:after="0"/>
              <w:jc w:val="center"/>
              <w:rPr>
                <w:rFonts w:ascii="Calibri" w:eastAsia="Times New Roman" w:hAnsi="Calibri" w:cs="Calibri"/>
                <w:color w:val="000000"/>
                <w:sz w:val="18"/>
                <w:szCs w:val="18"/>
              </w:rPr>
            </w:pPr>
          </w:p>
        </w:tc>
        <w:tc>
          <w:tcPr>
            <w:tcW w:w="212" w:type="pct"/>
            <w:noWrap/>
          </w:tcPr>
          <w:p w14:paraId="5B25F7A9" w14:textId="77777777" w:rsidR="00CB1E79" w:rsidRPr="00BF0152" w:rsidRDefault="00CB1E79" w:rsidP="00BF0152">
            <w:pPr>
              <w:spacing w:after="0"/>
              <w:jc w:val="center"/>
              <w:rPr>
                <w:rFonts w:ascii="Times New Roman" w:eastAsia="Times New Roman" w:hAnsi="Times New Roman" w:cs="Times New Roman"/>
                <w:sz w:val="18"/>
                <w:szCs w:val="18"/>
              </w:rPr>
            </w:pPr>
          </w:p>
        </w:tc>
        <w:tc>
          <w:tcPr>
            <w:tcW w:w="212" w:type="pct"/>
            <w:tcBorders>
              <w:tl2br w:val="single" w:sz="4" w:space="0" w:color="808080" w:themeColor="background1" w:themeShade="80"/>
              <w:tr2bl w:val="single" w:sz="4" w:space="0" w:color="808080" w:themeColor="background1" w:themeShade="80"/>
            </w:tcBorders>
            <w:shd w:val="clear" w:color="auto" w:fill="92D050"/>
            <w:noWrap/>
          </w:tcPr>
          <w:p w14:paraId="5A9AE2D6" w14:textId="77777777" w:rsidR="00CB1E79" w:rsidRPr="00BF0152" w:rsidRDefault="00CB1E79" w:rsidP="00BF0152">
            <w:pPr>
              <w:spacing w:after="0"/>
              <w:jc w:val="center"/>
              <w:rPr>
                <w:rFonts w:ascii="Times New Roman" w:eastAsia="Times New Roman" w:hAnsi="Times New Roman" w:cs="Times New Roman"/>
                <w:sz w:val="18"/>
                <w:szCs w:val="18"/>
              </w:rPr>
            </w:pPr>
          </w:p>
        </w:tc>
        <w:tc>
          <w:tcPr>
            <w:tcW w:w="212" w:type="pct"/>
            <w:noWrap/>
          </w:tcPr>
          <w:p w14:paraId="02FD20C9" w14:textId="77777777" w:rsidR="00CB1E79" w:rsidRPr="00BF0152" w:rsidRDefault="00CB1E79" w:rsidP="00BF0152">
            <w:pPr>
              <w:spacing w:after="0"/>
              <w:jc w:val="center"/>
              <w:rPr>
                <w:rFonts w:ascii="Calibri" w:eastAsia="Times New Roman" w:hAnsi="Calibri" w:cs="Calibri"/>
                <w:color w:val="000000"/>
                <w:sz w:val="18"/>
                <w:szCs w:val="18"/>
              </w:rPr>
            </w:pPr>
          </w:p>
        </w:tc>
        <w:tc>
          <w:tcPr>
            <w:tcW w:w="212" w:type="pct"/>
            <w:tcBorders>
              <w:tl2br w:val="single" w:sz="4" w:space="0" w:color="808080" w:themeColor="background1" w:themeShade="80"/>
              <w:tr2bl w:val="single" w:sz="4" w:space="0" w:color="808080" w:themeColor="background1" w:themeShade="80"/>
            </w:tcBorders>
            <w:shd w:val="clear" w:color="auto" w:fill="92D050"/>
            <w:noWrap/>
          </w:tcPr>
          <w:p w14:paraId="43DF67DB" w14:textId="77777777" w:rsidR="00CB1E79" w:rsidRPr="00BF0152" w:rsidRDefault="00CB1E79" w:rsidP="00BF0152">
            <w:pPr>
              <w:spacing w:after="0"/>
              <w:jc w:val="center"/>
              <w:rPr>
                <w:rFonts w:ascii="Calibri" w:eastAsia="Times New Roman" w:hAnsi="Calibri" w:cs="Calibri"/>
                <w:color w:val="000000"/>
                <w:sz w:val="18"/>
                <w:szCs w:val="18"/>
              </w:rPr>
            </w:pPr>
          </w:p>
        </w:tc>
        <w:tc>
          <w:tcPr>
            <w:tcW w:w="212" w:type="pct"/>
            <w:noWrap/>
          </w:tcPr>
          <w:p w14:paraId="6CA0162C" w14:textId="77777777" w:rsidR="00CB1E79" w:rsidRPr="00BF0152" w:rsidRDefault="00CB1E79" w:rsidP="00BF0152">
            <w:pPr>
              <w:spacing w:after="0"/>
              <w:jc w:val="center"/>
              <w:rPr>
                <w:rFonts w:ascii="Calibri" w:eastAsia="Times New Roman" w:hAnsi="Calibri" w:cs="Calibri"/>
                <w:color w:val="000000"/>
                <w:sz w:val="18"/>
                <w:szCs w:val="18"/>
              </w:rPr>
            </w:pPr>
          </w:p>
        </w:tc>
        <w:tc>
          <w:tcPr>
            <w:tcW w:w="212" w:type="pct"/>
            <w:tcBorders>
              <w:tl2br w:val="single" w:sz="4" w:space="0" w:color="808080" w:themeColor="background1" w:themeShade="80"/>
              <w:tr2bl w:val="single" w:sz="4" w:space="0" w:color="808080" w:themeColor="background1" w:themeShade="80"/>
            </w:tcBorders>
            <w:shd w:val="clear" w:color="auto" w:fill="92D050"/>
            <w:noWrap/>
          </w:tcPr>
          <w:p w14:paraId="3CC8ABBC" w14:textId="77777777" w:rsidR="00CB1E79" w:rsidRPr="00BF0152" w:rsidRDefault="00CB1E79" w:rsidP="00BF0152">
            <w:pPr>
              <w:spacing w:after="0"/>
              <w:jc w:val="center"/>
              <w:rPr>
                <w:rFonts w:ascii="Calibri" w:eastAsia="Times New Roman" w:hAnsi="Calibri" w:cs="Calibri"/>
                <w:color w:val="000000"/>
                <w:sz w:val="18"/>
                <w:szCs w:val="18"/>
              </w:rPr>
            </w:pPr>
          </w:p>
        </w:tc>
        <w:tc>
          <w:tcPr>
            <w:tcW w:w="212" w:type="pct"/>
            <w:tcBorders>
              <w:tl2br w:val="single" w:sz="4" w:space="0" w:color="808080" w:themeColor="background1" w:themeShade="80"/>
              <w:tr2bl w:val="single" w:sz="4" w:space="0" w:color="808080" w:themeColor="background1" w:themeShade="80"/>
            </w:tcBorders>
            <w:shd w:val="clear" w:color="auto" w:fill="92D050"/>
            <w:noWrap/>
          </w:tcPr>
          <w:p w14:paraId="79712728" w14:textId="77777777" w:rsidR="00CB1E79" w:rsidRPr="00BF0152" w:rsidRDefault="00CB1E79" w:rsidP="00BF0152">
            <w:pPr>
              <w:spacing w:after="0"/>
              <w:jc w:val="center"/>
              <w:rPr>
                <w:rFonts w:ascii="Calibri" w:eastAsia="Times New Roman" w:hAnsi="Calibri" w:cs="Calibri"/>
                <w:color w:val="000000"/>
                <w:sz w:val="18"/>
                <w:szCs w:val="18"/>
              </w:rPr>
            </w:pPr>
          </w:p>
        </w:tc>
        <w:tc>
          <w:tcPr>
            <w:tcW w:w="212" w:type="pct"/>
            <w:tcBorders>
              <w:tl2br w:val="single" w:sz="4" w:space="0" w:color="808080" w:themeColor="background1" w:themeShade="80"/>
              <w:tr2bl w:val="single" w:sz="4" w:space="0" w:color="808080" w:themeColor="background1" w:themeShade="80"/>
            </w:tcBorders>
            <w:shd w:val="clear" w:color="auto" w:fill="92D050"/>
            <w:noWrap/>
          </w:tcPr>
          <w:p w14:paraId="04F81DE6" w14:textId="77777777" w:rsidR="00CB1E79" w:rsidRPr="00BF0152" w:rsidRDefault="00CB1E79" w:rsidP="00BF0152">
            <w:pPr>
              <w:spacing w:after="0"/>
              <w:jc w:val="center"/>
              <w:rPr>
                <w:rFonts w:ascii="Calibri" w:eastAsia="Times New Roman" w:hAnsi="Calibri" w:cs="Calibri"/>
                <w:color w:val="000000"/>
                <w:sz w:val="18"/>
                <w:szCs w:val="18"/>
              </w:rPr>
            </w:pPr>
          </w:p>
        </w:tc>
        <w:tc>
          <w:tcPr>
            <w:tcW w:w="212" w:type="pct"/>
            <w:tcBorders>
              <w:tl2br w:val="single" w:sz="4" w:space="0" w:color="808080" w:themeColor="background1" w:themeShade="80"/>
              <w:tr2bl w:val="single" w:sz="4" w:space="0" w:color="808080" w:themeColor="background1" w:themeShade="80"/>
            </w:tcBorders>
            <w:shd w:val="clear" w:color="auto" w:fill="92D050"/>
            <w:noWrap/>
          </w:tcPr>
          <w:p w14:paraId="3D9FB77A" w14:textId="77777777" w:rsidR="00CB1E79" w:rsidRPr="00BF0152" w:rsidRDefault="00CB1E79" w:rsidP="00BF0152">
            <w:pPr>
              <w:spacing w:after="0"/>
              <w:jc w:val="center"/>
              <w:rPr>
                <w:rFonts w:ascii="Calibri" w:eastAsia="Times New Roman" w:hAnsi="Calibri" w:cs="Calibri"/>
                <w:color w:val="000000"/>
                <w:sz w:val="18"/>
                <w:szCs w:val="18"/>
              </w:rPr>
            </w:pPr>
          </w:p>
        </w:tc>
        <w:tc>
          <w:tcPr>
            <w:tcW w:w="212" w:type="pct"/>
            <w:noWrap/>
          </w:tcPr>
          <w:p w14:paraId="334EA2A1" w14:textId="77777777" w:rsidR="00CB1E79" w:rsidRPr="00BF0152" w:rsidRDefault="00CB1E79" w:rsidP="00BF0152">
            <w:pPr>
              <w:spacing w:after="0"/>
              <w:jc w:val="center"/>
              <w:rPr>
                <w:rFonts w:ascii="Calibri" w:eastAsia="Times New Roman" w:hAnsi="Calibri" w:cs="Calibri"/>
                <w:color w:val="000000"/>
                <w:sz w:val="18"/>
                <w:szCs w:val="18"/>
              </w:rPr>
            </w:pPr>
          </w:p>
        </w:tc>
        <w:tc>
          <w:tcPr>
            <w:tcW w:w="212" w:type="pct"/>
            <w:tcBorders>
              <w:tl2br w:val="single" w:sz="4" w:space="0" w:color="808080" w:themeColor="background1" w:themeShade="80"/>
              <w:tr2bl w:val="single" w:sz="4" w:space="0" w:color="808080" w:themeColor="background1" w:themeShade="80"/>
            </w:tcBorders>
            <w:shd w:val="clear" w:color="auto" w:fill="92D050"/>
          </w:tcPr>
          <w:p w14:paraId="37E2FF30" w14:textId="77777777" w:rsidR="00CB1E79" w:rsidRPr="00BF0152" w:rsidRDefault="00CB1E79" w:rsidP="00BF0152">
            <w:pPr>
              <w:spacing w:after="0"/>
              <w:jc w:val="center"/>
              <w:rPr>
                <w:rFonts w:ascii="Calibri" w:eastAsia="Times New Roman" w:hAnsi="Calibri" w:cs="Calibri"/>
                <w:color w:val="000000"/>
                <w:sz w:val="18"/>
                <w:szCs w:val="18"/>
              </w:rPr>
            </w:pPr>
          </w:p>
        </w:tc>
        <w:tc>
          <w:tcPr>
            <w:tcW w:w="212" w:type="pct"/>
          </w:tcPr>
          <w:p w14:paraId="0D774528" w14:textId="77777777" w:rsidR="00CB1E79" w:rsidRPr="00BF0152" w:rsidRDefault="00CB1E79" w:rsidP="00BF0152">
            <w:pPr>
              <w:spacing w:after="0"/>
              <w:jc w:val="center"/>
              <w:rPr>
                <w:rFonts w:ascii="Calibri" w:eastAsia="Times New Roman" w:hAnsi="Calibri" w:cs="Calibri"/>
                <w:color w:val="000000"/>
                <w:sz w:val="18"/>
                <w:szCs w:val="18"/>
              </w:rPr>
            </w:pPr>
          </w:p>
        </w:tc>
        <w:tc>
          <w:tcPr>
            <w:tcW w:w="212" w:type="pct"/>
            <w:tcBorders>
              <w:tl2br w:val="single" w:sz="4" w:space="0" w:color="808080" w:themeColor="background1" w:themeShade="80"/>
              <w:tr2bl w:val="single" w:sz="4" w:space="0" w:color="808080" w:themeColor="background1" w:themeShade="80"/>
            </w:tcBorders>
            <w:shd w:val="clear" w:color="auto" w:fill="92D050"/>
            <w:noWrap/>
          </w:tcPr>
          <w:p w14:paraId="6AC1D620" w14:textId="0D72F03E" w:rsidR="00CB1E79" w:rsidRPr="00BF0152" w:rsidRDefault="00CB1E79" w:rsidP="00BF0152">
            <w:pPr>
              <w:spacing w:after="0"/>
              <w:jc w:val="center"/>
              <w:rPr>
                <w:rFonts w:ascii="Calibri" w:eastAsia="Times New Roman" w:hAnsi="Calibri" w:cs="Calibri"/>
                <w:color w:val="000000"/>
                <w:sz w:val="18"/>
                <w:szCs w:val="18"/>
              </w:rPr>
            </w:pPr>
          </w:p>
        </w:tc>
        <w:tc>
          <w:tcPr>
            <w:tcW w:w="212" w:type="pct"/>
            <w:noWrap/>
          </w:tcPr>
          <w:p w14:paraId="29406916" w14:textId="77777777" w:rsidR="00CB1E79" w:rsidRPr="00BF0152" w:rsidRDefault="00CB1E79" w:rsidP="00BF0152">
            <w:pPr>
              <w:spacing w:after="0"/>
              <w:jc w:val="center"/>
              <w:rPr>
                <w:rFonts w:ascii="Calibri" w:eastAsia="Times New Roman" w:hAnsi="Calibri" w:cs="Calibri"/>
                <w:color w:val="000000"/>
                <w:sz w:val="18"/>
                <w:szCs w:val="18"/>
              </w:rPr>
            </w:pPr>
          </w:p>
        </w:tc>
        <w:tc>
          <w:tcPr>
            <w:tcW w:w="212" w:type="pct"/>
            <w:tcBorders>
              <w:tl2br w:val="single" w:sz="4" w:space="0" w:color="808080" w:themeColor="background1" w:themeShade="80"/>
              <w:tr2bl w:val="single" w:sz="4" w:space="0" w:color="808080" w:themeColor="background1" w:themeShade="80"/>
            </w:tcBorders>
            <w:shd w:val="clear" w:color="auto" w:fill="92D050"/>
            <w:noWrap/>
          </w:tcPr>
          <w:p w14:paraId="270C3434" w14:textId="77777777" w:rsidR="00CB1E79" w:rsidRPr="00BF0152" w:rsidRDefault="00CB1E79" w:rsidP="00BF0152">
            <w:pPr>
              <w:spacing w:after="0"/>
              <w:jc w:val="center"/>
              <w:rPr>
                <w:rFonts w:ascii="Calibri" w:eastAsia="Times New Roman" w:hAnsi="Calibri" w:cs="Calibri"/>
                <w:color w:val="000000"/>
                <w:sz w:val="18"/>
                <w:szCs w:val="18"/>
              </w:rPr>
            </w:pPr>
          </w:p>
        </w:tc>
      </w:tr>
    </w:tbl>
    <w:p w14:paraId="1B1F9A55" w14:textId="2B4A88F7" w:rsidR="00875244" w:rsidRPr="00256F81" w:rsidRDefault="00875244" w:rsidP="00875244">
      <w:pPr>
        <w:pStyle w:val="Caption"/>
        <w:spacing w:before="120"/>
        <w:jc w:val="center"/>
        <w:rPr>
          <w:szCs w:val="22"/>
          <w:lang w:val="en-US"/>
        </w:rPr>
      </w:pPr>
      <w:bookmarkStart w:id="260" w:name="_Toc17189731"/>
      <w:r w:rsidRPr="00256F81">
        <w:rPr>
          <w:lang w:val="en-US"/>
        </w:rPr>
        <w:t xml:space="preserve">Table </w:t>
      </w:r>
      <w:r>
        <w:fldChar w:fldCharType="begin"/>
      </w:r>
      <w:r w:rsidRPr="00256F81">
        <w:rPr>
          <w:lang w:val="en-US"/>
        </w:rPr>
        <w:instrText xml:space="preserve"> SEQ Table \* ARABIC </w:instrText>
      </w:r>
      <w:r>
        <w:fldChar w:fldCharType="separate"/>
      </w:r>
      <w:r w:rsidR="00D140C7">
        <w:rPr>
          <w:noProof/>
          <w:lang w:val="en-US"/>
        </w:rPr>
        <w:t>2</w:t>
      </w:r>
      <w:r>
        <w:fldChar w:fldCharType="end"/>
      </w:r>
      <w:r w:rsidRPr="00256F81">
        <w:rPr>
          <w:szCs w:val="22"/>
          <w:lang w:val="en-US"/>
        </w:rPr>
        <w:t xml:space="preserve"> </w:t>
      </w:r>
      <w:r w:rsidR="001F1F6A">
        <w:rPr>
          <w:szCs w:val="22"/>
          <w:lang w:val="en-US"/>
        </w:rPr>
        <w:t>mapping between policies/threads covering objectives</w:t>
      </w:r>
    </w:p>
    <w:p w14:paraId="5144660A" w14:textId="4DDC97E5" w:rsidR="003D2CA9" w:rsidRPr="002823AE" w:rsidRDefault="003D2CA9" w:rsidP="00875244">
      <w:pPr>
        <w:pStyle w:val="Title3"/>
      </w:pPr>
      <w:r w:rsidRPr="006B6FAC">
        <w:t>Justification of Security Objectives mapping</w:t>
      </w:r>
      <w:bookmarkEnd w:id="260"/>
    </w:p>
    <w:p w14:paraId="3B740042" w14:textId="77777777" w:rsidR="003D2CA9" w:rsidRPr="00DD608A" w:rsidRDefault="003D2CA9" w:rsidP="003D2CA9">
      <w:pPr>
        <w:rPr>
          <w:b/>
          <w:color w:val="4F81BD" w:themeColor="accent1"/>
          <w:lang w:val="en-US"/>
        </w:rPr>
      </w:pPr>
      <w:proofErr w:type="spellStart"/>
      <w:r w:rsidRPr="00DD608A">
        <w:rPr>
          <w:b/>
          <w:color w:val="4F81BD" w:themeColor="accent1"/>
          <w:lang w:val="en-US"/>
        </w:rPr>
        <w:t>T.Accidental</w:t>
      </w:r>
      <w:proofErr w:type="spellEnd"/>
      <w:r w:rsidRPr="00DD608A">
        <w:rPr>
          <w:b/>
          <w:color w:val="4F81BD" w:themeColor="accent1"/>
          <w:lang w:val="en-US"/>
        </w:rPr>
        <w:t>-Change</w:t>
      </w:r>
    </w:p>
    <w:p w14:paraId="6C3AAA1B" w14:textId="77777777" w:rsidR="003D2CA9" w:rsidRPr="00E04311" w:rsidRDefault="003D2CA9" w:rsidP="003D2CA9">
      <w:pPr>
        <w:rPr>
          <w:color w:val="4F81BD" w:themeColor="accent1"/>
          <w:lang w:val="en-US"/>
        </w:rPr>
      </w:pPr>
      <w:r w:rsidRPr="00E04311">
        <w:rPr>
          <w:color w:val="4F81BD" w:themeColor="accent1"/>
          <w:lang w:val="en-US"/>
        </w:rPr>
        <w:lastRenderedPageBreak/>
        <w:t xml:space="preserve">Objectives </w:t>
      </w:r>
      <w:proofErr w:type="spellStart"/>
      <w:r w:rsidRPr="00E04311">
        <w:rPr>
          <w:color w:val="4F81BD" w:themeColor="accent1"/>
          <w:u w:val="single"/>
          <w:lang w:val="en-US"/>
        </w:rPr>
        <w:t>O.Logical</w:t>
      </w:r>
      <w:proofErr w:type="spellEnd"/>
      <w:r w:rsidRPr="00E04311">
        <w:rPr>
          <w:color w:val="4F81BD" w:themeColor="accent1"/>
          <w:u w:val="single"/>
          <w:lang w:val="en-US"/>
        </w:rPr>
        <w:t>-Access</w:t>
      </w:r>
      <w:r w:rsidRPr="00E04311">
        <w:rPr>
          <w:color w:val="4F81BD" w:themeColor="accent1"/>
          <w:lang w:val="en-US"/>
        </w:rPr>
        <w:t xml:space="preserve"> and </w:t>
      </w:r>
      <w:proofErr w:type="spellStart"/>
      <w:r w:rsidRPr="00E04311">
        <w:rPr>
          <w:color w:val="4F81BD" w:themeColor="accent1"/>
          <w:u w:val="single"/>
          <w:lang w:val="en-US"/>
        </w:rPr>
        <w:t>O.Physical</w:t>
      </w:r>
      <w:proofErr w:type="spellEnd"/>
      <w:r w:rsidRPr="00E04311">
        <w:rPr>
          <w:color w:val="4F81BD" w:themeColor="accent1"/>
          <w:u w:val="single"/>
          <w:lang w:val="en-US"/>
        </w:rPr>
        <w:t>-Access</w:t>
      </w:r>
      <w:r w:rsidRPr="00E04311">
        <w:rPr>
          <w:color w:val="4F81BD" w:themeColor="accent1"/>
          <w:lang w:val="en-US"/>
        </w:rPr>
        <w:t xml:space="preserve"> contributes to a suitable environment where CM items management (defined by </w:t>
      </w:r>
      <w:proofErr w:type="spellStart"/>
      <w:r w:rsidRPr="00E04311">
        <w:rPr>
          <w:color w:val="4F81BD" w:themeColor="accent1"/>
          <w:u w:val="single"/>
          <w:lang w:val="en-US"/>
        </w:rPr>
        <w:t>O.Config</w:t>
      </w:r>
      <w:proofErr w:type="spellEnd"/>
      <w:r w:rsidRPr="00E04311">
        <w:rPr>
          <w:color w:val="4F81BD" w:themeColor="accent1"/>
          <w:u w:val="single"/>
          <w:lang w:val="en-US"/>
        </w:rPr>
        <w:t>-Items</w:t>
      </w:r>
      <w:r w:rsidRPr="00E04311">
        <w:rPr>
          <w:color w:val="4F81BD" w:themeColor="accent1"/>
          <w:lang w:val="en-US"/>
        </w:rPr>
        <w:t>) are protected against external or unauthorized interference.</w:t>
      </w:r>
    </w:p>
    <w:p w14:paraId="219CCE9D" w14:textId="77777777" w:rsidR="003D2CA9" w:rsidRPr="00E04311" w:rsidRDefault="003D2CA9" w:rsidP="003D2CA9">
      <w:pPr>
        <w:rPr>
          <w:color w:val="4F81BD" w:themeColor="accent1"/>
          <w:lang w:val="en-US"/>
        </w:rPr>
      </w:pPr>
      <w:proofErr w:type="spellStart"/>
      <w:r w:rsidRPr="00E04311">
        <w:rPr>
          <w:color w:val="4F81BD" w:themeColor="accent1"/>
          <w:u w:val="single"/>
          <w:lang w:val="en-US"/>
        </w:rPr>
        <w:t>O.Staff</w:t>
      </w:r>
      <w:proofErr w:type="spellEnd"/>
      <w:r w:rsidRPr="00E04311">
        <w:rPr>
          <w:color w:val="4F81BD" w:themeColor="accent1"/>
          <w:u w:val="single"/>
          <w:lang w:val="en-US"/>
        </w:rPr>
        <w:t>-Engagement</w:t>
      </w:r>
      <w:r w:rsidRPr="00E04311">
        <w:rPr>
          <w:color w:val="4F81BD" w:themeColor="accent1"/>
          <w:lang w:val="en-US"/>
        </w:rPr>
        <w:t xml:space="preserve"> ensures that staff interacting by any means with sensitive assets are well trained (</w:t>
      </w:r>
      <w:proofErr w:type="spellStart"/>
      <w:r w:rsidRPr="00E04311">
        <w:rPr>
          <w:color w:val="4F81BD" w:themeColor="accent1"/>
          <w:u w:val="single"/>
          <w:lang w:val="en-US"/>
        </w:rPr>
        <w:t>O.Config</w:t>
      </w:r>
      <w:proofErr w:type="spellEnd"/>
      <w:r w:rsidRPr="00E04311">
        <w:rPr>
          <w:color w:val="4F81BD" w:themeColor="accent1"/>
          <w:u w:val="single"/>
          <w:lang w:val="en-US"/>
        </w:rPr>
        <w:t>-Process</w:t>
      </w:r>
      <w:r w:rsidRPr="00E04311">
        <w:rPr>
          <w:color w:val="4F81BD" w:themeColor="accent1"/>
          <w:lang w:val="en-US"/>
        </w:rPr>
        <w:t xml:space="preserve">) and trustworthy, and by the objective of </w:t>
      </w:r>
      <w:proofErr w:type="spellStart"/>
      <w:r w:rsidRPr="00E04311">
        <w:rPr>
          <w:color w:val="4F81BD" w:themeColor="accent1"/>
          <w:u w:val="single"/>
          <w:lang w:val="en-US"/>
        </w:rPr>
        <w:t>O.Zero</w:t>
      </w:r>
      <w:proofErr w:type="spellEnd"/>
      <w:r w:rsidRPr="00E04311">
        <w:rPr>
          <w:color w:val="4F81BD" w:themeColor="accent1"/>
          <w:u w:val="single"/>
          <w:lang w:val="en-US"/>
        </w:rPr>
        <w:t>-Balance</w:t>
      </w:r>
      <w:r w:rsidRPr="00E04311">
        <w:rPr>
          <w:color w:val="4F81BD" w:themeColor="accent1"/>
          <w:lang w:val="en-US"/>
        </w:rPr>
        <w:t xml:space="preserve"> is prevented that by mistake any asset could be leaked between clients.</w:t>
      </w:r>
    </w:p>
    <w:p w14:paraId="17AF19CE" w14:textId="77777777" w:rsidR="003D2CA9" w:rsidRPr="00E04311" w:rsidRDefault="003D2CA9" w:rsidP="003D2CA9">
      <w:pPr>
        <w:rPr>
          <w:color w:val="4F81BD" w:themeColor="accent1"/>
          <w:lang w:val="en-US"/>
        </w:rPr>
      </w:pPr>
      <w:r w:rsidRPr="00E04311">
        <w:rPr>
          <w:color w:val="4F81BD" w:themeColor="accent1"/>
          <w:lang w:val="en-US"/>
        </w:rPr>
        <w:t xml:space="preserve">Before delivering the assets, </w:t>
      </w:r>
      <w:proofErr w:type="spellStart"/>
      <w:r w:rsidRPr="00E04311">
        <w:rPr>
          <w:color w:val="4F81BD" w:themeColor="accent1"/>
          <w:u w:val="single"/>
          <w:lang w:val="en-US"/>
        </w:rPr>
        <w:t>O.Acceptance</w:t>
      </w:r>
      <w:proofErr w:type="spellEnd"/>
      <w:r w:rsidRPr="00E04311">
        <w:rPr>
          <w:color w:val="4F81BD" w:themeColor="accent1"/>
          <w:u w:val="single"/>
          <w:lang w:val="en-US"/>
        </w:rPr>
        <w:t>-Test</w:t>
      </w:r>
      <w:r w:rsidRPr="00E04311">
        <w:rPr>
          <w:color w:val="4F81BD" w:themeColor="accent1"/>
          <w:lang w:val="en-US"/>
        </w:rPr>
        <w:t xml:space="preserve"> guarantees that the delivery meets the required criteria imposed by the client.</w:t>
      </w:r>
    </w:p>
    <w:p w14:paraId="337DB33A" w14:textId="77777777" w:rsidR="003D2CA9" w:rsidRPr="00875244" w:rsidRDefault="003D2CA9" w:rsidP="003D2CA9">
      <w:pPr>
        <w:rPr>
          <w:b/>
          <w:color w:val="4F81BD" w:themeColor="accent1"/>
          <w:lang w:val="en-US"/>
        </w:rPr>
      </w:pPr>
      <w:proofErr w:type="spellStart"/>
      <w:r w:rsidRPr="00875244">
        <w:rPr>
          <w:b/>
          <w:color w:val="4F81BD" w:themeColor="accent1"/>
          <w:lang w:val="en-US"/>
        </w:rPr>
        <w:t>T.Attack</w:t>
      </w:r>
      <w:proofErr w:type="spellEnd"/>
      <w:r w:rsidRPr="00875244">
        <w:rPr>
          <w:b/>
          <w:color w:val="4F81BD" w:themeColor="accent1"/>
          <w:lang w:val="en-US"/>
        </w:rPr>
        <w:t>-Transport</w:t>
      </w:r>
    </w:p>
    <w:p w14:paraId="4A79D459" w14:textId="77777777" w:rsidR="00C7104A" w:rsidRPr="00E04311" w:rsidRDefault="00C7104A" w:rsidP="00C7104A">
      <w:pPr>
        <w:rPr>
          <w:color w:val="4F81BD" w:themeColor="accent1"/>
          <w:lang w:val="en-US"/>
        </w:rPr>
      </w:pPr>
      <w:r w:rsidRPr="00E04311">
        <w:rPr>
          <w:color w:val="4F81BD" w:themeColor="accent1"/>
          <w:lang w:val="en-US"/>
        </w:rPr>
        <w:t xml:space="preserve">The security measures defined by </w:t>
      </w:r>
      <w:proofErr w:type="spellStart"/>
      <w:r w:rsidRPr="00E04311">
        <w:rPr>
          <w:color w:val="4F81BD" w:themeColor="accent1"/>
          <w:u w:val="single"/>
          <w:lang w:val="en-US"/>
        </w:rPr>
        <w:t>O.Internal</w:t>
      </w:r>
      <w:proofErr w:type="spellEnd"/>
      <w:r w:rsidRPr="00E04311">
        <w:rPr>
          <w:color w:val="4F81BD" w:themeColor="accent1"/>
          <w:u w:val="single"/>
          <w:lang w:val="en-US"/>
        </w:rPr>
        <w:t>-Shipment</w:t>
      </w:r>
      <w:r w:rsidRPr="00E04311">
        <w:rPr>
          <w:color w:val="4F81BD" w:themeColor="accent1"/>
          <w:lang w:val="en-US"/>
        </w:rPr>
        <w:t xml:space="preserve"> and </w:t>
      </w:r>
      <w:proofErr w:type="spellStart"/>
      <w:r w:rsidRPr="00E04311">
        <w:rPr>
          <w:color w:val="4F81BD" w:themeColor="accent1"/>
          <w:u w:val="single"/>
          <w:lang w:val="en-US"/>
        </w:rPr>
        <w:t>O.External</w:t>
      </w:r>
      <w:proofErr w:type="spellEnd"/>
      <w:r w:rsidRPr="00E04311">
        <w:rPr>
          <w:color w:val="4F81BD" w:themeColor="accent1"/>
          <w:u w:val="single"/>
          <w:lang w:val="en-US"/>
        </w:rPr>
        <w:t>-Delivery</w:t>
      </w:r>
      <w:r w:rsidRPr="00E04311">
        <w:rPr>
          <w:color w:val="4F81BD" w:themeColor="accent1"/>
          <w:lang w:val="en-US"/>
        </w:rPr>
        <w:t xml:space="preserve"> ensure that an attacker cannot get access to sensitive physical or electronic data or items during internal or external shipment. For electronic items this is supported by the security measures defined by </w:t>
      </w:r>
      <w:proofErr w:type="spellStart"/>
      <w:r w:rsidRPr="00E04311">
        <w:rPr>
          <w:color w:val="4F81BD" w:themeColor="accent1"/>
          <w:u w:val="single"/>
          <w:lang w:val="en-US"/>
        </w:rPr>
        <w:t>O.Transfer</w:t>
      </w:r>
      <w:proofErr w:type="spellEnd"/>
      <w:r w:rsidRPr="00E04311">
        <w:rPr>
          <w:color w:val="4F81BD" w:themeColor="accent1"/>
          <w:u w:val="single"/>
          <w:lang w:val="en-US"/>
        </w:rPr>
        <w:t>-Data</w:t>
      </w:r>
      <w:r w:rsidRPr="00E04311">
        <w:rPr>
          <w:color w:val="4F81BD" w:themeColor="accent1"/>
          <w:lang w:val="en-US"/>
        </w:rPr>
        <w:t>.</w:t>
      </w:r>
    </w:p>
    <w:p w14:paraId="6A6EBF4D" w14:textId="61DE2F18" w:rsidR="003D2CA9" w:rsidRPr="00875244" w:rsidRDefault="00C7104A" w:rsidP="003D2CA9">
      <w:pPr>
        <w:rPr>
          <w:color w:val="4F81BD" w:themeColor="accent1"/>
          <w:lang w:val="en-US"/>
        </w:rPr>
      </w:pPr>
      <w:r w:rsidRPr="00875244">
        <w:rPr>
          <w:color w:val="4F81BD" w:themeColor="accent1"/>
          <w:lang w:val="en-US"/>
        </w:rPr>
        <w:t xml:space="preserve">Therefore the combination of </w:t>
      </w:r>
      <w:proofErr w:type="spellStart"/>
      <w:r w:rsidRPr="00875244">
        <w:rPr>
          <w:color w:val="4F81BD" w:themeColor="accent1"/>
          <w:u w:val="single"/>
          <w:lang w:val="en-US"/>
        </w:rPr>
        <w:t>O.Internal</w:t>
      </w:r>
      <w:proofErr w:type="spellEnd"/>
      <w:r w:rsidRPr="00875244">
        <w:rPr>
          <w:color w:val="4F81BD" w:themeColor="accent1"/>
          <w:u w:val="single"/>
          <w:lang w:val="en-US"/>
        </w:rPr>
        <w:t>-Shipment</w:t>
      </w:r>
      <w:r w:rsidRPr="00875244">
        <w:rPr>
          <w:color w:val="4F81BD" w:themeColor="accent1"/>
          <w:lang w:val="en-US"/>
        </w:rPr>
        <w:t xml:space="preserve">, </w:t>
      </w:r>
      <w:proofErr w:type="spellStart"/>
      <w:r w:rsidRPr="00875244">
        <w:rPr>
          <w:color w:val="4F81BD" w:themeColor="accent1"/>
          <w:u w:val="single"/>
          <w:lang w:val="en-US"/>
        </w:rPr>
        <w:t>O.External</w:t>
      </w:r>
      <w:proofErr w:type="spellEnd"/>
      <w:r w:rsidRPr="00875244">
        <w:rPr>
          <w:color w:val="4F81BD" w:themeColor="accent1"/>
          <w:u w:val="single"/>
          <w:lang w:val="en-US"/>
        </w:rPr>
        <w:t>-Delivery</w:t>
      </w:r>
      <w:r w:rsidRPr="00875244">
        <w:rPr>
          <w:color w:val="4F81BD" w:themeColor="accent1"/>
          <w:lang w:val="en-US"/>
        </w:rPr>
        <w:t xml:space="preserve"> and </w:t>
      </w:r>
      <w:proofErr w:type="spellStart"/>
      <w:r w:rsidRPr="00875244">
        <w:rPr>
          <w:color w:val="4F81BD" w:themeColor="accent1"/>
          <w:u w:val="single"/>
          <w:lang w:val="en-US"/>
        </w:rPr>
        <w:t>O.Transfer</w:t>
      </w:r>
      <w:proofErr w:type="spellEnd"/>
      <w:r w:rsidRPr="00875244">
        <w:rPr>
          <w:color w:val="4F81BD" w:themeColor="accent1"/>
          <w:u w:val="single"/>
          <w:lang w:val="en-US"/>
        </w:rPr>
        <w:t>-Data</w:t>
      </w:r>
      <w:r w:rsidRPr="00875244">
        <w:rPr>
          <w:color w:val="4F81BD" w:themeColor="accent1"/>
          <w:lang w:val="en-US"/>
        </w:rPr>
        <w:t xml:space="preserve"> is sufficient to cover </w:t>
      </w:r>
      <w:proofErr w:type="spellStart"/>
      <w:r w:rsidRPr="00875244">
        <w:rPr>
          <w:color w:val="4F81BD" w:themeColor="accent1"/>
          <w:lang w:val="en-US"/>
        </w:rPr>
        <w:t>T.Attack</w:t>
      </w:r>
      <w:proofErr w:type="spellEnd"/>
      <w:r w:rsidRPr="00875244">
        <w:rPr>
          <w:color w:val="4F81BD" w:themeColor="accent1"/>
          <w:lang w:val="en-US"/>
        </w:rPr>
        <w:t>-Transport.</w:t>
      </w:r>
    </w:p>
    <w:p w14:paraId="14F99979" w14:textId="77777777" w:rsidR="00794D4E" w:rsidRPr="00875244" w:rsidRDefault="00794D4E" w:rsidP="00794D4E">
      <w:pPr>
        <w:rPr>
          <w:b/>
          <w:color w:val="4F81BD" w:themeColor="accent1"/>
          <w:lang w:val="en-GB"/>
        </w:rPr>
      </w:pPr>
      <w:proofErr w:type="spellStart"/>
      <w:r w:rsidRPr="00875244">
        <w:rPr>
          <w:b/>
          <w:color w:val="4F81BD" w:themeColor="accent1"/>
          <w:lang w:val="en-GB"/>
        </w:rPr>
        <w:t>T.Computer</w:t>
      </w:r>
      <w:proofErr w:type="spellEnd"/>
      <w:r w:rsidRPr="00875244">
        <w:rPr>
          <w:b/>
          <w:color w:val="4F81BD" w:themeColor="accent1"/>
          <w:lang w:val="en-GB"/>
        </w:rPr>
        <w:t>-Net</w:t>
      </w:r>
    </w:p>
    <w:p w14:paraId="46816629" w14:textId="77777777" w:rsidR="00794D4E" w:rsidRPr="00875244" w:rsidRDefault="00794D4E" w:rsidP="00794D4E">
      <w:pPr>
        <w:rPr>
          <w:color w:val="4F81BD" w:themeColor="accent1"/>
          <w:lang w:val="en-GB"/>
        </w:rPr>
      </w:pPr>
      <w:proofErr w:type="spellStart"/>
      <w:r w:rsidRPr="00875244">
        <w:rPr>
          <w:color w:val="4F81BD" w:themeColor="accent1"/>
          <w:u w:val="single"/>
          <w:lang w:val="en-GB"/>
        </w:rPr>
        <w:t>O.Security</w:t>
      </w:r>
      <w:proofErr w:type="spellEnd"/>
      <w:r w:rsidRPr="00875244">
        <w:rPr>
          <w:color w:val="4F81BD" w:themeColor="accent1"/>
          <w:u w:val="single"/>
          <w:lang w:val="en-GB"/>
        </w:rPr>
        <w:t>-Documentation</w:t>
      </w:r>
      <w:r w:rsidRPr="00875244">
        <w:rPr>
          <w:color w:val="4F81BD" w:themeColor="accent1"/>
          <w:lang w:val="en-GB"/>
        </w:rPr>
        <w:t xml:space="preserve"> specifies all security measures of the site and is therefore the very basis to counter all attacks to the assets of the site. </w:t>
      </w:r>
    </w:p>
    <w:p w14:paraId="6D391D5D" w14:textId="77777777" w:rsidR="00794D4E" w:rsidRPr="00875244" w:rsidRDefault="00794D4E" w:rsidP="00794D4E">
      <w:pPr>
        <w:rPr>
          <w:color w:val="4F81BD" w:themeColor="accent1"/>
          <w:lang w:val="en-GB"/>
        </w:rPr>
      </w:pPr>
      <w:r w:rsidRPr="00875244">
        <w:rPr>
          <w:color w:val="4F81BD" w:themeColor="accent1"/>
          <w:lang w:val="en-GB"/>
        </w:rPr>
        <w:t xml:space="preserve">The logical security measures defined by </w:t>
      </w:r>
      <w:proofErr w:type="spellStart"/>
      <w:r w:rsidRPr="00875244">
        <w:rPr>
          <w:color w:val="4F81BD" w:themeColor="accent1"/>
          <w:u w:val="single"/>
          <w:lang w:val="en-GB"/>
        </w:rPr>
        <w:t>O.Logical</w:t>
      </w:r>
      <w:proofErr w:type="spellEnd"/>
      <w:r w:rsidRPr="00875244">
        <w:rPr>
          <w:color w:val="4F81BD" w:themeColor="accent1"/>
          <w:u w:val="single"/>
          <w:lang w:val="en-GB"/>
        </w:rPr>
        <w:t>-Access</w:t>
      </w:r>
      <w:r w:rsidRPr="00875244">
        <w:rPr>
          <w:color w:val="4F81BD" w:themeColor="accent1"/>
          <w:lang w:val="en-GB"/>
        </w:rPr>
        <w:t xml:space="preserve"> prevent an attacker from unauthorised remote access to sensitive data. The measures defined by </w:t>
      </w:r>
      <w:proofErr w:type="spellStart"/>
      <w:r w:rsidRPr="00875244">
        <w:rPr>
          <w:color w:val="4F81BD" w:themeColor="accent1"/>
          <w:u w:val="single"/>
          <w:lang w:val="en-GB"/>
        </w:rPr>
        <w:t>O.Logical</w:t>
      </w:r>
      <w:proofErr w:type="spellEnd"/>
      <w:r w:rsidRPr="00875244">
        <w:rPr>
          <w:color w:val="4F81BD" w:themeColor="accent1"/>
          <w:u w:val="single"/>
          <w:lang w:val="en-GB"/>
        </w:rPr>
        <w:t>-</w:t>
      </w:r>
      <w:r w:rsidRPr="00875244">
        <w:rPr>
          <w:color w:val="4F81BD" w:themeColor="accent1"/>
          <w:lang w:val="en-GB"/>
        </w:rPr>
        <w:t xml:space="preserve">Operation ensure that the IT systems are kept up-to-date and by this ensure that the security measures defined by </w:t>
      </w:r>
      <w:proofErr w:type="spellStart"/>
      <w:r w:rsidRPr="00875244">
        <w:rPr>
          <w:color w:val="4F81BD" w:themeColor="accent1"/>
          <w:u w:val="single"/>
          <w:lang w:val="en-GB"/>
        </w:rPr>
        <w:t>O.Logical</w:t>
      </w:r>
      <w:proofErr w:type="spellEnd"/>
      <w:r w:rsidRPr="00875244">
        <w:rPr>
          <w:color w:val="4F81BD" w:themeColor="accent1"/>
          <w:u w:val="single"/>
          <w:lang w:val="en-GB"/>
        </w:rPr>
        <w:t>-Access</w:t>
      </w:r>
      <w:r w:rsidRPr="00875244">
        <w:rPr>
          <w:color w:val="4F81BD" w:themeColor="accent1"/>
          <w:lang w:val="en-GB"/>
        </w:rPr>
        <w:t xml:space="preserve"> continuously provide a sufficient security level. This is supported by </w:t>
      </w:r>
      <w:proofErr w:type="spellStart"/>
      <w:r w:rsidRPr="00875244">
        <w:rPr>
          <w:color w:val="4F81BD" w:themeColor="accent1"/>
          <w:u w:val="single"/>
          <w:lang w:val="en-GB"/>
        </w:rPr>
        <w:t>O.Internal</w:t>
      </w:r>
      <w:proofErr w:type="spellEnd"/>
      <w:r w:rsidRPr="00875244">
        <w:rPr>
          <w:color w:val="4F81BD" w:themeColor="accent1"/>
          <w:u w:val="single"/>
          <w:lang w:val="en-GB"/>
        </w:rPr>
        <w:t>-Monitor</w:t>
      </w:r>
      <w:r w:rsidRPr="00875244">
        <w:rPr>
          <w:color w:val="4F81BD" w:themeColor="accent1"/>
          <w:lang w:val="en-GB"/>
        </w:rPr>
        <w:t xml:space="preserve"> and </w:t>
      </w:r>
      <w:proofErr w:type="spellStart"/>
      <w:r w:rsidRPr="00875244">
        <w:rPr>
          <w:color w:val="4F81BD" w:themeColor="accent1"/>
          <w:u w:val="single"/>
          <w:lang w:val="en-GB"/>
        </w:rPr>
        <w:t>O.Maintain</w:t>
      </w:r>
      <w:proofErr w:type="spellEnd"/>
      <w:r w:rsidRPr="00875244">
        <w:rPr>
          <w:color w:val="4F81BD" w:themeColor="accent1"/>
          <w:u w:val="single"/>
          <w:lang w:val="en-GB"/>
        </w:rPr>
        <w:t>-Security</w:t>
      </w:r>
      <w:r w:rsidRPr="00875244">
        <w:rPr>
          <w:color w:val="4F81BD" w:themeColor="accent1"/>
          <w:lang w:val="en-GB"/>
        </w:rPr>
        <w:t>.</w:t>
      </w:r>
    </w:p>
    <w:p w14:paraId="43287D42" w14:textId="77777777" w:rsidR="00794D4E" w:rsidRPr="00875244" w:rsidRDefault="00794D4E" w:rsidP="00794D4E">
      <w:pPr>
        <w:rPr>
          <w:color w:val="4F81BD" w:themeColor="accent1"/>
          <w:lang w:val="en-GB"/>
        </w:rPr>
      </w:pPr>
      <w:r w:rsidRPr="00875244">
        <w:rPr>
          <w:color w:val="4F81BD" w:themeColor="accent1"/>
          <w:lang w:val="en-GB"/>
        </w:rPr>
        <w:t xml:space="preserve">The measures defined by </w:t>
      </w:r>
      <w:proofErr w:type="spellStart"/>
      <w:r w:rsidRPr="00875244">
        <w:rPr>
          <w:color w:val="4F81BD" w:themeColor="accent1"/>
          <w:u w:val="single"/>
          <w:lang w:val="en-GB"/>
        </w:rPr>
        <w:t>O.Staff</w:t>
      </w:r>
      <w:proofErr w:type="spellEnd"/>
      <w:r w:rsidRPr="00875244">
        <w:rPr>
          <w:color w:val="4F81BD" w:themeColor="accent1"/>
          <w:u w:val="single"/>
          <w:lang w:val="en-GB"/>
        </w:rPr>
        <w:t>-Engagement</w:t>
      </w:r>
      <w:r w:rsidRPr="00875244">
        <w:rPr>
          <w:color w:val="4F81BD" w:themeColor="accent1"/>
          <w:lang w:val="en-GB"/>
        </w:rPr>
        <w:t xml:space="preserve"> ensure that staff with access to sensitive items has the required skills not to compromise the security measures established at the site.</w:t>
      </w:r>
    </w:p>
    <w:p w14:paraId="23C19718" w14:textId="71824E60" w:rsidR="00794D4E" w:rsidRPr="00875244" w:rsidRDefault="00794D4E" w:rsidP="003D2CA9">
      <w:pPr>
        <w:rPr>
          <w:color w:val="4F81BD" w:themeColor="accent1"/>
          <w:lang w:val="en-GB"/>
        </w:rPr>
      </w:pPr>
      <w:r w:rsidRPr="00875244">
        <w:rPr>
          <w:color w:val="4F81BD" w:themeColor="accent1"/>
          <w:lang w:val="en-GB"/>
        </w:rPr>
        <w:t xml:space="preserve">Therefore the combination of </w:t>
      </w:r>
      <w:proofErr w:type="spellStart"/>
      <w:r w:rsidRPr="00875244">
        <w:rPr>
          <w:color w:val="4F81BD" w:themeColor="accent1"/>
          <w:u w:val="single"/>
          <w:lang w:val="en-GB"/>
        </w:rPr>
        <w:t>O.Security</w:t>
      </w:r>
      <w:proofErr w:type="spellEnd"/>
      <w:r w:rsidRPr="00875244">
        <w:rPr>
          <w:color w:val="4F81BD" w:themeColor="accent1"/>
          <w:u w:val="single"/>
          <w:lang w:val="en-GB"/>
        </w:rPr>
        <w:t>-Documentation</w:t>
      </w:r>
      <w:r w:rsidRPr="00875244">
        <w:rPr>
          <w:color w:val="4F81BD" w:themeColor="accent1"/>
          <w:lang w:val="en-GB"/>
        </w:rPr>
        <w:t xml:space="preserve">, </w:t>
      </w:r>
      <w:proofErr w:type="spellStart"/>
      <w:r w:rsidRPr="00875244">
        <w:rPr>
          <w:color w:val="4F81BD" w:themeColor="accent1"/>
          <w:u w:val="single"/>
          <w:lang w:val="en-GB"/>
        </w:rPr>
        <w:t>O.Logical</w:t>
      </w:r>
      <w:proofErr w:type="spellEnd"/>
      <w:r w:rsidRPr="00875244">
        <w:rPr>
          <w:color w:val="4F81BD" w:themeColor="accent1"/>
          <w:u w:val="single"/>
          <w:lang w:val="en-GB"/>
        </w:rPr>
        <w:t>-Access</w:t>
      </w:r>
      <w:r w:rsidRPr="00875244">
        <w:rPr>
          <w:color w:val="4F81BD" w:themeColor="accent1"/>
          <w:lang w:val="en-GB"/>
        </w:rPr>
        <w:t xml:space="preserve">, </w:t>
      </w:r>
      <w:proofErr w:type="spellStart"/>
      <w:r w:rsidRPr="00875244">
        <w:rPr>
          <w:color w:val="4F81BD" w:themeColor="accent1"/>
          <w:u w:val="single"/>
          <w:lang w:val="en-GB"/>
        </w:rPr>
        <w:t>O.Logical</w:t>
      </w:r>
      <w:proofErr w:type="spellEnd"/>
      <w:r w:rsidRPr="00875244">
        <w:rPr>
          <w:color w:val="4F81BD" w:themeColor="accent1"/>
          <w:u w:val="single"/>
          <w:lang w:val="en-GB"/>
        </w:rPr>
        <w:t>-Operation</w:t>
      </w:r>
      <w:r w:rsidRPr="00875244">
        <w:rPr>
          <w:color w:val="4F81BD" w:themeColor="accent1"/>
          <w:lang w:val="en-GB"/>
        </w:rPr>
        <w:t xml:space="preserve">, </w:t>
      </w:r>
      <w:proofErr w:type="spellStart"/>
      <w:r w:rsidRPr="00875244">
        <w:rPr>
          <w:color w:val="4F81BD" w:themeColor="accent1"/>
          <w:u w:val="single"/>
          <w:lang w:val="en-GB"/>
        </w:rPr>
        <w:t>O.Internal</w:t>
      </w:r>
      <w:proofErr w:type="spellEnd"/>
      <w:r w:rsidRPr="00875244">
        <w:rPr>
          <w:color w:val="4F81BD" w:themeColor="accent1"/>
          <w:u w:val="single"/>
          <w:lang w:val="en-GB"/>
        </w:rPr>
        <w:t>-Monitor</w:t>
      </w:r>
      <w:r w:rsidRPr="00875244">
        <w:rPr>
          <w:color w:val="4F81BD" w:themeColor="accent1"/>
          <w:lang w:val="en-GB"/>
        </w:rPr>
        <w:t xml:space="preserve">, </w:t>
      </w:r>
      <w:proofErr w:type="spellStart"/>
      <w:r w:rsidRPr="00875244">
        <w:rPr>
          <w:color w:val="4F81BD" w:themeColor="accent1"/>
          <w:u w:val="single"/>
          <w:lang w:val="en-GB"/>
        </w:rPr>
        <w:t>O.Maintain</w:t>
      </w:r>
      <w:proofErr w:type="spellEnd"/>
      <w:r w:rsidRPr="00875244">
        <w:rPr>
          <w:color w:val="4F81BD" w:themeColor="accent1"/>
          <w:u w:val="single"/>
          <w:lang w:val="en-GB"/>
        </w:rPr>
        <w:t>-Security</w:t>
      </w:r>
      <w:r w:rsidRPr="00875244">
        <w:rPr>
          <w:color w:val="4F81BD" w:themeColor="accent1"/>
          <w:lang w:val="en-GB"/>
        </w:rPr>
        <w:t xml:space="preserve"> and </w:t>
      </w:r>
      <w:proofErr w:type="spellStart"/>
      <w:r w:rsidRPr="00875244">
        <w:rPr>
          <w:color w:val="4F81BD" w:themeColor="accent1"/>
          <w:u w:val="single"/>
          <w:lang w:val="en-GB"/>
        </w:rPr>
        <w:t>O.Staff</w:t>
      </w:r>
      <w:proofErr w:type="spellEnd"/>
      <w:r w:rsidRPr="00875244">
        <w:rPr>
          <w:color w:val="4F81BD" w:themeColor="accent1"/>
          <w:u w:val="single"/>
          <w:lang w:val="en-GB"/>
        </w:rPr>
        <w:t>-Engagement</w:t>
      </w:r>
      <w:r w:rsidRPr="00875244">
        <w:rPr>
          <w:color w:val="4F81BD" w:themeColor="accent1"/>
          <w:lang w:val="en-GB"/>
        </w:rPr>
        <w:t xml:space="preserve"> are suffi</w:t>
      </w:r>
      <w:r w:rsidR="00561A39" w:rsidRPr="00875244">
        <w:rPr>
          <w:color w:val="4F81BD" w:themeColor="accent1"/>
          <w:lang w:val="en-GB"/>
        </w:rPr>
        <w:t xml:space="preserve">cient to cover </w:t>
      </w:r>
      <w:proofErr w:type="spellStart"/>
      <w:r w:rsidR="00561A39" w:rsidRPr="00875244">
        <w:rPr>
          <w:color w:val="4F81BD" w:themeColor="accent1"/>
          <w:lang w:val="en-GB"/>
        </w:rPr>
        <w:t>T.Computer</w:t>
      </w:r>
      <w:proofErr w:type="spellEnd"/>
      <w:r w:rsidR="00561A39" w:rsidRPr="00875244">
        <w:rPr>
          <w:color w:val="4F81BD" w:themeColor="accent1"/>
          <w:lang w:val="en-GB"/>
        </w:rPr>
        <w:t xml:space="preserve">-Net. </w:t>
      </w:r>
    </w:p>
    <w:p w14:paraId="35ADD067" w14:textId="7A1E4E22" w:rsidR="003D2CA9" w:rsidRPr="00E04311" w:rsidRDefault="003D2CA9" w:rsidP="003D2CA9">
      <w:pPr>
        <w:rPr>
          <w:b/>
          <w:color w:val="4F81BD" w:themeColor="accent1"/>
          <w:lang w:val="en-US"/>
        </w:rPr>
      </w:pPr>
      <w:proofErr w:type="spellStart"/>
      <w:r w:rsidRPr="00E04311">
        <w:rPr>
          <w:b/>
          <w:color w:val="4F81BD" w:themeColor="accent1"/>
          <w:lang w:val="en-US"/>
        </w:rPr>
        <w:t>T.Smart</w:t>
      </w:r>
      <w:proofErr w:type="spellEnd"/>
      <w:r w:rsidRPr="00E04311">
        <w:rPr>
          <w:b/>
          <w:color w:val="4F81BD" w:themeColor="accent1"/>
          <w:lang w:val="en-US"/>
        </w:rPr>
        <w:t xml:space="preserve">-Theft and </w:t>
      </w:r>
      <w:proofErr w:type="spellStart"/>
      <w:r w:rsidRPr="00E04311">
        <w:rPr>
          <w:b/>
          <w:color w:val="4F81BD" w:themeColor="accent1"/>
          <w:lang w:val="en-US"/>
        </w:rPr>
        <w:t>T.Rugged</w:t>
      </w:r>
      <w:proofErr w:type="spellEnd"/>
      <w:r w:rsidRPr="00E04311">
        <w:rPr>
          <w:b/>
          <w:color w:val="4F81BD" w:themeColor="accent1"/>
          <w:lang w:val="en-US"/>
        </w:rPr>
        <w:t>-Theft</w:t>
      </w:r>
    </w:p>
    <w:p w14:paraId="77A85D78" w14:textId="1780E480" w:rsidR="00794D4E" w:rsidRPr="00875244" w:rsidRDefault="00794D4E" w:rsidP="003D2CA9">
      <w:pPr>
        <w:rPr>
          <w:color w:val="4F81BD" w:themeColor="accent1"/>
          <w:lang w:val="en-GB"/>
        </w:rPr>
      </w:pPr>
      <w:proofErr w:type="spellStart"/>
      <w:r w:rsidRPr="00875244">
        <w:rPr>
          <w:color w:val="4F81BD" w:themeColor="accent1"/>
          <w:u w:val="single"/>
          <w:lang w:val="en-GB"/>
        </w:rPr>
        <w:t>O.Security</w:t>
      </w:r>
      <w:proofErr w:type="spellEnd"/>
      <w:r w:rsidRPr="00875244">
        <w:rPr>
          <w:color w:val="4F81BD" w:themeColor="accent1"/>
          <w:u w:val="single"/>
          <w:lang w:val="en-GB"/>
        </w:rPr>
        <w:t>-Documentation</w:t>
      </w:r>
      <w:r w:rsidRPr="00875244">
        <w:rPr>
          <w:color w:val="4F81BD" w:themeColor="accent1"/>
          <w:lang w:val="en-GB"/>
        </w:rPr>
        <w:t xml:space="preserve"> specifies all security measures of the site and is therefore the very basis to counter all attacks to the assets of the site. </w:t>
      </w:r>
    </w:p>
    <w:p w14:paraId="6820DAAE" w14:textId="77777777" w:rsidR="003D2CA9" w:rsidRPr="00E04311" w:rsidRDefault="003D2CA9" w:rsidP="003D2CA9">
      <w:pPr>
        <w:rPr>
          <w:color w:val="4F81BD" w:themeColor="accent1"/>
          <w:lang w:val="en-US"/>
        </w:rPr>
      </w:pPr>
      <w:r w:rsidRPr="00E04311">
        <w:rPr>
          <w:color w:val="4F81BD" w:themeColor="accent1"/>
          <w:lang w:val="en-US"/>
        </w:rPr>
        <w:t xml:space="preserve">The site is protected with the measures defined by </w:t>
      </w:r>
      <w:proofErr w:type="spellStart"/>
      <w:r w:rsidRPr="00E04311">
        <w:rPr>
          <w:color w:val="4F81BD" w:themeColor="accent1"/>
          <w:u w:val="single"/>
          <w:lang w:val="en-US"/>
        </w:rPr>
        <w:t>O.Physical</w:t>
      </w:r>
      <w:proofErr w:type="spellEnd"/>
      <w:r w:rsidRPr="00E04311">
        <w:rPr>
          <w:color w:val="4F81BD" w:themeColor="accent1"/>
          <w:u w:val="single"/>
          <w:lang w:val="en-US"/>
        </w:rPr>
        <w:t>-Access</w:t>
      </w:r>
      <w:r w:rsidRPr="00E04311">
        <w:rPr>
          <w:color w:val="4F81BD" w:themeColor="accent1"/>
          <w:lang w:val="en-US"/>
        </w:rPr>
        <w:t xml:space="preserve"> preventing the intruder access to the facilities. Procedures and measures defined by </w:t>
      </w:r>
      <w:proofErr w:type="spellStart"/>
      <w:r w:rsidRPr="00E04311">
        <w:rPr>
          <w:color w:val="4F81BD" w:themeColor="accent1"/>
          <w:u w:val="single"/>
          <w:lang w:val="en-US"/>
        </w:rPr>
        <w:t>O.Security</w:t>
      </w:r>
      <w:proofErr w:type="spellEnd"/>
      <w:r w:rsidRPr="00E04311">
        <w:rPr>
          <w:color w:val="4F81BD" w:themeColor="accent1"/>
          <w:u w:val="single"/>
          <w:lang w:val="en-US"/>
        </w:rPr>
        <w:t>-Control</w:t>
      </w:r>
      <w:r w:rsidRPr="00E04311">
        <w:rPr>
          <w:color w:val="4F81BD" w:themeColor="accent1"/>
          <w:lang w:val="en-US"/>
        </w:rPr>
        <w:t xml:space="preserve"> ensures the correct operation of mechanism supporting the physical security. </w:t>
      </w:r>
    </w:p>
    <w:p w14:paraId="4F722831" w14:textId="77777777" w:rsidR="003D2CA9" w:rsidRPr="00E04311" w:rsidRDefault="003D2CA9" w:rsidP="003D2CA9">
      <w:pPr>
        <w:rPr>
          <w:color w:val="4F81BD" w:themeColor="accent1"/>
          <w:lang w:val="en-US"/>
        </w:rPr>
      </w:pPr>
      <w:proofErr w:type="spellStart"/>
      <w:r w:rsidRPr="00E04311">
        <w:rPr>
          <w:color w:val="4F81BD" w:themeColor="accent1"/>
          <w:u w:val="single"/>
          <w:lang w:val="en-US"/>
        </w:rPr>
        <w:t>O.Internal</w:t>
      </w:r>
      <w:proofErr w:type="spellEnd"/>
      <w:r w:rsidRPr="00E04311">
        <w:rPr>
          <w:color w:val="4F81BD" w:themeColor="accent1"/>
          <w:u w:val="single"/>
          <w:lang w:val="en-US"/>
        </w:rPr>
        <w:t>-Monitor</w:t>
      </w:r>
      <w:r w:rsidRPr="00E04311">
        <w:rPr>
          <w:color w:val="4F81BD" w:themeColor="accent1"/>
          <w:lang w:val="en-US"/>
        </w:rPr>
        <w:t xml:space="preserve"> defines the periodic review of suitability of the current protection mechanisms and its correct implementation and execution and </w:t>
      </w:r>
      <w:proofErr w:type="spellStart"/>
      <w:r w:rsidRPr="00E04311">
        <w:rPr>
          <w:color w:val="4F81BD" w:themeColor="accent1"/>
          <w:u w:val="single"/>
          <w:lang w:val="en-US"/>
        </w:rPr>
        <w:t>O.Maintain</w:t>
      </w:r>
      <w:proofErr w:type="spellEnd"/>
      <w:r w:rsidRPr="00E04311">
        <w:rPr>
          <w:color w:val="4F81BD" w:themeColor="accent1"/>
          <w:u w:val="single"/>
          <w:lang w:val="en-US"/>
        </w:rPr>
        <w:t>-Security</w:t>
      </w:r>
      <w:r w:rsidRPr="00E04311">
        <w:rPr>
          <w:color w:val="4F81BD" w:themeColor="accent1"/>
          <w:lang w:val="en-US"/>
        </w:rPr>
        <w:t xml:space="preserve"> defines the checks to ensure the integrity of the security mechanisms.</w:t>
      </w:r>
    </w:p>
    <w:p w14:paraId="697CB79D" w14:textId="6EF0CD0F" w:rsidR="003D2CA9" w:rsidRPr="00E04311" w:rsidRDefault="003D2CA9" w:rsidP="003D2CA9">
      <w:pPr>
        <w:rPr>
          <w:color w:val="4F81BD" w:themeColor="accent1"/>
          <w:lang w:val="en-US"/>
        </w:rPr>
      </w:pPr>
      <w:proofErr w:type="spellStart"/>
      <w:r w:rsidRPr="00E04311">
        <w:rPr>
          <w:color w:val="4F81BD" w:themeColor="accent1"/>
          <w:u w:val="single"/>
          <w:lang w:val="en-US"/>
        </w:rPr>
        <w:lastRenderedPageBreak/>
        <w:t>O.Alarm</w:t>
      </w:r>
      <w:proofErr w:type="spellEnd"/>
      <w:r w:rsidRPr="00E04311">
        <w:rPr>
          <w:color w:val="4F81BD" w:themeColor="accent1"/>
          <w:u w:val="single"/>
          <w:lang w:val="en-US"/>
        </w:rPr>
        <w:t>-Response</w:t>
      </w:r>
      <w:r w:rsidRPr="00E04311">
        <w:rPr>
          <w:color w:val="4F81BD" w:themeColor="accent1"/>
          <w:lang w:val="en-US"/>
        </w:rPr>
        <w:t xml:space="preserve"> ensures that in the event of an intrusion, the intruder will not have time to complete the attack without triggering the response for mitigation of the attack.</w:t>
      </w:r>
    </w:p>
    <w:p w14:paraId="26F7AC97" w14:textId="6FC1ADF0" w:rsidR="00794D4E" w:rsidRPr="00875244" w:rsidRDefault="00794D4E" w:rsidP="003D2CA9">
      <w:pPr>
        <w:rPr>
          <w:color w:val="4F81BD" w:themeColor="accent1"/>
          <w:lang w:val="en-US"/>
        </w:rPr>
      </w:pPr>
      <w:r w:rsidRPr="00875244">
        <w:rPr>
          <w:color w:val="4F81BD" w:themeColor="accent1"/>
          <w:lang w:val="en-GB"/>
        </w:rPr>
        <w:t xml:space="preserve">Therefore the combination of </w:t>
      </w:r>
      <w:proofErr w:type="spellStart"/>
      <w:r w:rsidRPr="00875244">
        <w:rPr>
          <w:color w:val="4F81BD" w:themeColor="accent1"/>
          <w:u w:val="single"/>
          <w:lang w:val="en-GB"/>
        </w:rPr>
        <w:t>O.Security</w:t>
      </w:r>
      <w:proofErr w:type="spellEnd"/>
      <w:r w:rsidRPr="00875244">
        <w:rPr>
          <w:color w:val="4F81BD" w:themeColor="accent1"/>
          <w:u w:val="single"/>
          <w:lang w:val="en-GB"/>
        </w:rPr>
        <w:t>-Documentation</w:t>
      </w:r>
      <w:r w:rsidRPr="00875244">
        <w:rPr>
          <w:color w:val="4F81BD" w:themeColor="accent1"/>
          <w:lang w:val="en-GB"/>
        </w:rPr>
        <w:t xml:space="preserve">, </w:t>
      </w:r>
      <w:proofErr w:type="spellStart"/>
      <w:r w:rsidRPr="00875244">
        <w:rPr>
          <w:color w:val="4F81BD" w:themeColor="accent1"/>
          <w:u w:val="single"/>
          <w:lang w:val="en-GB"/>
        </w:rPr>
        <w:t>O.Physical</w:t>
      </w:r>
      <w:proofErr w:type="spellEnd"/>
      <w:r w:rsidRPr="00875244">
        <w:rPr>
          <w:color w:val="4F81BD" w:themeColor="accent1"/>
          <w:u w:val="single"/>
          <w:lang w:val="en-GB"/>
        </w:rPr>
        <w:t>-Access</w:t>
      </w:r>
      <w:r w:rsidRPr="00875244">
        <w:rPr>
          <w:color w:val="4F81BD" w:themeColor="accent1"/>
          <w:lang w:val="en-GB"/>
        </w:rPr>
        <w:t xml:space="preserve">, </w:t>
      </w:r>
      <w:proofErr w:type="spellStart"/>
      <w:r w:rsidRPr="00875244">
        <w:rPr>
          <w:color w:val="4F81BD" w:themeColor="accent1"/>
          <w:u w:val="single"/>
          <w:lang w:val="en-GB"/>
        </w:rPr>
        <w:t>O.Security</w:t>
      </w:r>
      <w:proofErr w:type="spellEnd"/>
      <w:r w:rsidRPr="00875244">
        <w:rPr>
          <w:color w:val="4F81BD" w:themeColor="accent1"/>
          <w:u w:val="single"/>
          <w:lang w:val="en-GB"/>
        </w:rPr>
        <w:t>-Control</w:t>
      </w:r>
      <w:r w:rsidRPr="00875244">
        <w:rPr>
          <w:color w:val="4F81BD" w:themeColor="accent1"/>
          <w:lang w:val="en-GB"/>
        </w:rPr>
        <w:t xml:space="preserve">, </w:t>
      </w:r>
      <w:proofErr w:type="spellStart"/>
      <w:r w:rsidRPr="00875244">
        <w:rPr>
          <w:color w:val="4F81BD" w:themeColor="accent1"/>
          <w:u w:val="single"/>
          <w:lang w:val="en-GB"/>
        </w:rPr>
        <w:t>O.Alarm</w:t>
      </w:r>
      <w:proofErr w:type="spellEnd"/>
      <w:r w:rsidRPr="00875244">
        <w:rPr>
          <w:color w:val="4F81BD" w:themeColor="accent1"/>
          <w:u w:val="single"/>
          <w:lang w:val="en-GB"/>
        </w:rPr>
        <w:t xml:space="preserve">-Response, </w:t>
      </w:r>
      <w:proofErr w:type="spellStart"/>
      <w:r w:rsidRPr="00875244">
        <w:rPr>
          <w:color w:val="4F81BD" w:themeColor="accent1"/>
          <w:u w:val="single"/>
          <w:lang w:val="en-GB"/>
        </w:rPr>
        <w:t>O.Internal</w:t>
      </w:r>
      <w:proofErr w:type="spellEnd"/>
      <w:r w:rsidRPr="00875244">
        <w:rPr>
          <w:color w:val="4F81BD" w:themeColor="accent1"/>
          <w:u w:val="single"/>
          <w:lang w:val="en-GB"/>
        </w:rPr>
        <w:t>-Monitor</w:t>
      </w:r>
      <w:r w:rsidRPr="00875244">
        <w:rPr>
          <w:color w:val="4F81BD" w:themeColor="accent1"/>
          <w:lang w:val="en-GB"/>
        </w:rPr>
        <w:t xml:space="preserve"> and </w:t>
      </w:r>
      <w:proofErr w:type="spellStart"/>
      <w:r w:rsidRPr="00875244">
        <w:rPr>
          <w:color w:val="4F81BD" w:themeColor="accent1"/>
          <w:u w:val="single"/>
          <w:lang w:val="en-GB"/>
        </w:rPr>
        <w:t>O.Maintain</w:t>
      </w:r>
      <w:proofErr w:type="spellEnd"/>
      <w:r w:rsidRPr="00875244">
        <w:rPr>
          <w:color w:val="4F81BD" w:themeColor="accent1"/>
          <w:u w:val="single"/>
          <w:lang w:val="en-GB"/>
        </w:rPr>
        <w:t>-Security</w:t>
      </w:r>
      <w:r w:rsidRPr="00875244">
        <w:rPr>
          <w:color w:val="4F81BD" w:themeColor="accent1"/>
          <w:lang w:val="en-GB"/>
        </w:rPr>
        <w:t xml:space="preserve"> are sufficient to cover </w:t>
      </w:r>
      <w:proofErr w:type="spellStart"/>
      <w:r w:rsidRPr="00875244">
        <w:rPr>
          <w:color w:val="4F81BD" w:themeColor="accent1"/>
          <w:lang w:val="en-GB"/>
        </w:rPr>
        <w:t>T.Smart</w:t>
      </w:r>
      <w:proofErr w:type="spellEnd"/>
      <w:r w:rsidRPr="00875244">
        <w:rPr>
          <w:color w:val="4F81BD" w:themeColor="accent1"/>
          <w:lang w:val="en-GB"/>
        </w:rPr>
        <w:t>-Theft</w:t>
      </w:r>
    </w:p>
    <w:p w14:paraId="709CFDBD" w14:textId="77777777" w:rsidR="003D2CA9" w:rsidRPr="00875244" w:rsidRDefault="003D2CA9" w:rsidP="003D2CA9">
      <w:pPr>
        <w:rPr>
          <w:b/>
          <w:color w:val="4F81BD" w:themeColor="accent1"/>
          <w:lang w:val="en-US"/>
        </w:rPr>
      </w:pPr>
      <w:proofErr w:type="spellStart"/>
      <w:r w:rsidRPr="00875244">
        <w:rPr>
          <w:b/>
          <w:color w:val="4F81BD" w:themeColor="accent1"/>
          <w:lang w:val="en-US"/>
        </w:rPr>
        <w:t>T.Staff</w:t>
      </w:r>
      <w:proofErr w:type="spellEnd"/>
      <w:r w:rsidRPr="00875244">
        <w:rPr>
          <w:b/>
          <w:color w:val="4F81BD" w:themeColor="accent1"/>
          <w:lang w:val="en-US"/>
        </w:rPr>
        <w:t>-Collusion</w:t>
      </w:r>
    </w:p>
    <w:p w14:paraId="5C55BF55" w14:textId="77777777" w:rsidR="00C7104A" w:rsidRPr="00875244" w:rsidRDefault="00C7104A" w:rsidP="00C7104A">
      <w:pPr>
        <w:rPr>
          <w:color w:val="4F81BD" w:themeColor="accent1"/>
          <w:lang w:val="en-GB"/>
        </w:rPr>
      </w:pPr>
      <w:proofErr w:type="spellStart"/>
      <w:r w:rsidRPr="00875244">
        <w:rPr>
          <w:color w:val="4F81BD" w:themeColor="accent1"/>
          <w:u w:val="single"/>
          <w:lang w:val="en-GB"/>
        </w:rPr>
        <w:t>O.Security</w:t>
      </w:r>
      <w:proofErr w:type="spellEnd"/>
      <w:r w:rsidRPr="00875244">
        <w:rPr>
          <w:color w:val="4F81BD" w:themeColor="accent1"/>
          <w:u w:val="single"/>
          <w:lang w:val="en-GB"/>
        </w:rPr>
        <w:t>-Documentation</w:t>
      </w:r>
      <w:r w:rsidRPr="00875244">
        <w:rPr>
          <w:color w:val="4F81BD" w:themeColor="accent1"/>
          <w:lang w:val="en-GB"/>
        </w:rPr>
        <w:t xml:space="preserve"> specifies all security measures of the site and is therefore the very basis to counter all attacks to the assets of the site. </w:t>
      </w:r>
    </w:p>
    <w:p w14:paraId="609A0B1A" w14:textId="77777777" w:rsidR="00C7104A" w:rsidRPr="00875244" w:rsidRDefault="00C7104A" w:rsidP="00C7104A">
      <w:pPr>
        <w:rPr>
          <w:color w:val="4F81BD" w:themeColor="accent1"/>
          <w:lang w:val="en-GB"/>
        </w:rPr>
      </w:pPr>
      <w:r w:rsidRPr="00875244">
        <w:rPr>
          <w:color w:val="4F81BD" w:themeColor="accent1"/>
          <w:lang w:val="en-GB"/>
        </w:rPr>
        <w:t xml:space="preserve">The measures defined by </w:t>
      </w:r>
      <w:proofErr w:type="spellStart"/>
      <w:r w:rsidRPr="00875244">
        <w:rPr>
          <w:color w:val="4F81BD" w:themeColor="accent1"/>
          <w:u w:val="single"/>
          <w:lang w:val="en-GB"/>
        </w:rPr>
        <w:t>O.Staff</w:t>
      </w:r>
      <w:proofErr w:type="spellEnd"/>
      <w:r w:rsidRPr="00875244">
        <w:rPr>
          <w:color w:val="4F81BD" w:themeColor="accent1"/>
          <w:u w:val="single"/>
          <w:lang w:val="en-GB"/>
        </w:rPr>
        <w:t xml:space="preserve">-Engagement </w:t>
      </w:r>
      <w:r w:rsidRPr="00875244">
        <w:rPr>
          <w:color w:val="4F81BD" w:themeColor="accent1"/>
          <w:lang w:val="en-GB"/>
        </w:rPr>
        <w:t xml:space="preserve">ensure that staff with access to sensitive items has the required skills not to compromise the security measures established at the site and to understand the risk of supporting an external attacker. </w:t>
      </w:r>
    </w:p>
    <w:p w14:paraId="10A8BB84" w14:textId="77777777" w:rsidR="00C7104A" w:rsidRPr="00875244" w:rsidRDefault="00C7104A" w:rsidP="00C7104A">
      <w:pPr>
        <w:rPr>
          <w:color w:val="4F81BD" w:themeColor="accent1"/>
          <w:lang w:val="en-GB"/>
        </w:rPr>
      </w:pPr>
      <w:r w:rsidRPr="00875244">
        <w:rPr>
          <w:color w:val="4F81BD" w:themeColor="accent1"/>
          <w:lang w:val="en-GB"/>
        </w:rPr>
        <w:t xml:space="preserve">It is ensured that the security level of the site is maintained at all times by the security measures defined in </w:t>
      </w:r>
      <w:proofErr w:type="spellStart"/>
      <w:r w:rsidRPr="00875244">
        <w:rPr>
          <w:color w:val="4F81BD" w:themeColor="accent1"/>
          <w:u w:val="single"/>
          <w:lang w:val="en-GB"/>
        </w:rPr>
        <w:t>O.Internal</w:t>
      </w:r>
      <w:proofErr w:type="spellEnd"/>
      <w:r w:rsidRPr="00875244">
        <w:rPr>
          <w:color w:val="4F81BD" w:themeColor="accent1"/>
          <w:u w:val="single"/>
          <w:lang w:val="en-GB"/>
        </w:rPr>
        <w:t>-Monitor</w:t>
      </w:r>
      <w:r w:rsidRPr="00875244">
        <w:rPr>
          <w:color w:val="4F81BD" w:themeColor="accent1"/>
          <w:lang w:val="en-GB"/>
        </w:rPr>
        <w:t xml:space="preserve"> and </w:t>
      </w:r>
      <w:proofErr w:type="spellStart"/>
      <w:r w:rsidRPr="00875244">
        <w:rPr>
          <w:color w:val="4F81BD" w:themeColor="accent1"/>
          <w:u w:val="single"/>
          <w:lang w:val="en-GB"/>
        </w:rPr>
        <w:t>O.Maintain</w:t>
      </w:r>
      <w:proofErr w:type="spellEnd"/>
      <w:r w:rsidRPr="00875244">
        <w:rPr>
          <w:color w:val="4F81BD" w:themeColor="accent1"/>
          <w:u w:val="single"/>
          <w:lang w:val="en-GB"/>
        </w:rPr>
        <w:t>-Security</w:t>
      </w:r>
      <w:r w:rsidRPr="00875244">
        <w:rPr>
          <w:color w:val="4F81BD" w:themeColor="accent1"/>
          <w:lang w:val="en-GB"/>
        </w:rPr>
        <w:t xml:space="preserve"> including background checks during hiring of personnel and defined exit procedures for dismissed employees (e.g. deactivation of accounts). </w:t>
      </w:r>
    </w:p>
    <w:p w14:paraId="342E6CFA" w14:textId="77777777" w:rsidR="00C7104A" w:rsidRPr="00875244" w:rsidRDefault="00C7104A" w:rsidP="00C7104A">
      <w:pPr>
        <w:rPr>
          <w:color w:val="4F81BD" w:themeColor="accent1"/>
          <w:lang w:val="en-GB"/>
        </w:rPr>
      </w:pPr>
      <w:proofErr w:type="spellStart"/>
      <w:r w:rsidRPr="00875244">
        <w:rPr>
          <w:color w:val="4F81BD" w:themeColor="accent1"/>
          <w:u w:val="single"/>
          <w:lang w:val="en-GB"/>
        </w:rPr>
        <w:t>O.Transfer</w:t>
      </w:r>
      <w:proofErr w:type="spellEnd"/>
      <w:r w:rsidRPr="00875244">
        <w:rPr>
          <w:color w:val="4F81BD" w:themeColor="accent1"/>
          <w:u w:val="single"/>
          <w:lang w:val="en-GB"/>
        </w:rPr>
        <w:t>-Data</w:t>
      </w:r>
      <w:r w:rsidRPr="00875244">
        <w:rPr>
          <w:color w:val="4F81BD" w:themeColor="accent1"/>
          <w:lang w:val="en-GB"/>
        </w:rPr>
        <w:t xml:space="preserve"> ensures the security of sensitive data during transfer. </w:t>
      </w:r>
    </w:p>
    <w:p w14:paraId="74178B3C" w14:textId="77777777" w:rsidR="00C7104A" w:rsidRPr="00875244" w:rsidRDefault="00C7104A" w:rsidP="00C7104A">
      <w:pPr>
        <w:rPr>
          <w:color w:val="4F81BD" w:themeColor="accent1"/>
          <w:lang w:val="en-GB"/>
        </w:rPr>
      </w:pPr>
      <w:r w:rsidRPr="00875244">
        <w:rPr>
          <w:color w:val="4F81BD" w:themeColor="accent1"/>
          <w:lang w:val="en-GB"/>
        </w:rPr>
        <w:t xml:space="preserve">The security measures defined by </w:t>
      </w:r>
      <w:proofErr w:type="spellStart"/>
      <w:r w:rsidRPr="00875244">
        <w:rPr>
          <w:color w:val="4F81BD" w:themeColor="accent1"/>
          <w:u w:val="single"/>
          <w:lang w:val="en-GB"/>
        </w:rPr>
        <w:t>O.Control</w:t>
      </w:r>
      <w:proofErr w:type="spellEnd"/>
      <w:r w:rsidRPr="00875244">
        <w:rPr>
          <w:color w:val="4F81BD" w:themeColor="accent1"/>
          <w:u w:val="single"/>
          <w:lang w:val="en-GB"/>
        </w:rPr>
        <w:t>-Scrap</w:t>
      </w:r>
      <w:r w:rsidRPr="00875244">
        <w:rPr>
          <w:color w:val="4F81BD" w:themeColor="accent1"/>
          <w:lang w:val="en-GB"/>
        </w:rPr>
        <w:t xml:space="preserve"> ensure that an attacker cannot get access to sensitive data when they are no longer required at the site.</w:t>
      </w:r>
    </w:p>
    <w:p w14:paraId="46456386" w14:textId="77777777" w:rsidR="00C7104A" w:rsidRPr="00875244" w:rsidRDefault="00C7104A" w:rsidP="00C7104A">
      <w:pPr>
        <w:rPr>
          <w:color w:val="4F81BD" w:themeColor="accent1"/>
          <w:lang w:val="en-GB"/>
        </w:rPr>
      </w:pPr>
      <w:r w:rsidRPr="00875244">
        <w:rPr>
          <w:color w:val="4F81BD" w:themeColor="accent1"/>
          <w:lang w:val="en-GB"/>
        </w:rPr>
        <w:t xml:space="preserve">Therefore the combination of </w:t>
      </w:r>
      <w:proofErr w:type="spellStart"/>
      <w:r w:rsidRPr="00875244">
        <w:rPr>
          <w:color w:val="4F81BD" w:themeColor="accent1"/>
          <w:u w:val="single"/>
          <w:lang w:val="en-GB"/>
        </w:rPr>
        <w:t>O.Security</w:t>
      </w:r>
      <w:proofErr w:type="spellEnd"/>
      <w:r w:rsidRPr="00875244">
        <w:rPr>
          <w:color w:val="4F81BD" w:themeColor="accent1"/>
          <w:u w:val="single"/>
          <w:lang w:val="en-GB"/>
        </w:rPr>
        <w:t>-Documentation</w:t>
      </w:r>
      <w:r w:rsidRPr="00875244">
        <w:rPr>
          <w:color w:val="4F81BD" w:themeColor="accent1"/>
          <w:lang w:val="en-GB"/>
        </w:rPr>
        <w:t xml:space="preserve">, </w:t>
      </w:r>
      <w:proofErr w:type="spellStart"/>
      <w:r w:rsidRPr="00875244">
        <w:rPr>
          <w:color w:val="4F81BD" w:themeColor="accent1"/>
          <w:u w:val="single"/>
          <w:lang w:val="en-GB"/>
        </w:rPr>
        <w:t>O.Internal</w:t>
      </w:r>
      <w:proofErr w:type="spellEnd"/>
      <w:r w:rsidRPr="00875244">
        <w:rPr>
          <w:color w:val="4F81BD" w:themeColor="accent1"/>
          <w:u w:val="single"/>
          <w:lang w:val="en-GB"/>
        </w:rPr>
        <w:t>-Monitor</w:t>
      </w:r>
      <w:r w:rsidRPr="00875244">
        <w:rPr>
          <w:color w:val="4F81BD" w:themeColor="accent1"/>
          <w:lang w:val="en-GB"/>
        </w:rPr>
        <w:t xml:space="preserve">, </w:t>
      </w:r>
      <w:proofErr w:type="spellStart"/>
      <w:r w:rsidRPr="00875244">
        <w:rPr>
          <w:color w:val="4F81BD" w:themeColor="accent1"/>
          <w:u w:val="single"/>
          <w:lang w:val="en-GB"/>
        </w:rPr>
        <w:t>O.Maintain</w:t>
      </w:r>
      <w:proofErr w:type="spellEnd"/>
      <w:r w:rsidRPr="00875244">
        <w:rPr>
          <w:color w:val="4F81BD" w:themeColor="accent1"/>
          <w:u w:val="single"/>
          <w:lang w:val="en-GB"/>
        </w:rPr>
        <w:t>-Security</w:t>
      </w:r>
      <w:r w:rsidRPr="00875244">
        <w:rPr>
          <w:color w:val="4F81BD" w:themeColor="accent1"/>
          <w:lang w:val="en-GB"/>
        </w:rPr>
        <w:t xml:space="preserve">, </w:t>
      </w:r>
      <w:proofErr w:type="spellStart"/>
      <w:r w:rsidRPr="00875244">
        <w:rPr>
          <w:color w:val="4F81BD" w:themeColor="accent1"/>
          <w:u w:val="single"/>
          <w:lang w:val="en-GB"/>
        </w:rPr>
        <w:t>O.Staff</w:t>
      </w:r>
      <w:proofErr w:type="spellEnd"/>
      <w:r w:rsidRPr="00875244">
        <w:rPr>
          <w:color w:val="4F81BD" w:themeColor="accent1"/>
          <w:u w:val="single"/>
          <w:lang w:val="en-GB"/>
        </w:rPr>
        <w:t>-Engagement</w:t>
      </w:r>
      <w:r w:rsidRPr="00875244">
        <w:rPr>
          <w:color w:val="4F81BD" w:themeColor="accent1"/>
          <w:lang w:val="en-GB"/>
        </w:rPr>
        <w:t xml:space="preserve">, </w:t>
      </w:r>
      <w:proofErr w:type="spellStart"/>
      <w:r w:rsidRPr="00875244">
        <w:rPr>
          <w:color w:val="4F81BD" w:themeColor="accent1"/>
          <w:u w:val="single"/>
          <w:lang w:val="en-GB"/>
        </w:rPr>
        <w:t>O.Transfer</w:t>
      </w:r>
      <w:proofErr w:type="spellEnd"/>
      <w:r w:rsidRPr="00875244">
        <w:rPr>
          <w:color w:val="4F81BD" w:themeColor="accent1"/>
          <w:u w:val="single"/>
          <w:lang w:val="en-GB"/>
        </w:rPr>
        <w:t>-Data</w:t>
      </w:r>
      <w:r w:rsidRPr="00875244">
        <w:rPr>
          <w:color w:val="4F81BD" w:themeColor="accent1"/>
          <w:lang w:val="en-GB"/>
        </w:rPr>
        <w:t xml:space="preserve"> and </w:t>
      </w:r>
      <w:proofErr w:type="spellStart"/>
      <w:r w:rsidRPr="00875244">
        <w:rPr>
          <w:color w:val="4F81BD" w:themeColor="accent1"/>
          <w:u w:val="single"/>
          <w:lang w:val="en-GB"/>
        </w:rPr>
        <w:t>O.Control</w:t>
      </w:r>
      <w:proofErr w:type="spellEnd"/>
      <w:r w:rsidRPr="00875244">
        <w:rPr>
          <w:color w:val="4F81BD" w:themeColor="accent1"/>
          <w:u w:val="single"/>
          <w:lang w:val="en-GB"/>
        </w:rPr>
        <w:t>-Scrap</w:t>
      </w:r>
      <w:r w:rsidRPr="00875244">
        <w:rPr>
          <w:color w:val="4F81BD" w:themeColor="accent1"/>
          <w:lang w:val="en-GB"/>
        </w:rPr>
        <w:t xml:space="preserve"> are sufficient to cover </w:t>
      </w:r>
      <w:proofErr w:type="spellStart"/>
      <w:r w:rsidRPr="00875244">
        <w:rPr>
          <w:color w:val="4F81BD" w:themeColor="accent1"/>
          <w:lang w:val="en-GB"/>
        </w:rPr>
        <w:t>T.Staff</w:t>
      </w:r>
      <w:proofErr w:type="spellEnd"/>
      <w:r w:rsidRPr="00875244">
        <w:rPr>
          <w:color w:val="4F81BD" w:themeColor="accent1"/>
          <w:lang w:val="en-GB"/>
        </w:rPr>
        <w:t xml:space="preserve">-Collusion. </w:t>
      </w:r>
    </w:p>
    <w:p w14:paraId="29640724" w14:textId="77777777" w:rsidR="003D2CA9" w:rsidRPr="00E04311" w:rsidRDefault="003D2CA9" w:rsidP="003D2CA9">
      <w:pPr>
        <w:rPr>
          <w:b/>
          <w:color w:val="4F81BD" w:themeColor="accent1"/>
          <w:lang w:val="en-US"/>
        </w:rPr>
      </w:pPr>
      <w:proofErr w:type="spellStart"/>
      <w:r w:rsidRPr="00E04311">
        <w:rPr>
          <w:b/>
          <w:color w:val="4F81BD" w:themeColor="accent1"/>
          <w:lang w:val="en-US"/>
        </w:rPr>
        <w:t>T.Unauthorized</w:t>
      </w:r>
      <w:proofErr w:type="spellEnd"/>
      <w:r w:rsidRPr="00E04311">
        <w:rPr>
          <w:b/>
          <w:color w:val="4F81BD" w:themeColor="accent1"/>
          <w:lang w:val="en-US"/>
        </w:rPr>
        <w:t>-Staff</w:t>
      </w:r>
    </w:p>
    <w:p w14:paraId="7D72C57E" w14:textId="77777777" w:rsidR="003D2CA9" w:rsidRPr="00E04311" w:rsidRDefault="003D2CA9" w:rsidP="003D2CA9">
      <w:pPr>
        <w:rPr>
          <w:color w:val="4F81BD" w:themeColor="accent1"/>
          <w:lang w:val="en-US"/>
        </w:rPr>
      </w:pPr>
      <w:r w:rsidRPr="00E04311">
        <w:rPr>
          <w:color w:val="4F81BD" w:themeColor="accent1"/>
          <w:lang w:val="en-US"/>
        </w:rPr>
        <w:t xml:space="preserve">By measures defined by </w:t>
      </w:r>
      <w:proofErr w:type="spellStart"/>
      <w:r w:rsidRPr="00E04311">
        <w:rPr>
          <w:color w:val="4F81BD" w:themeColor="accent1"/>
          <w:u w:val="single"/>
          <w:lang w:val="en-US"/>
        </w:rPr>
        <w:t>O.Logical</w:t>
      </w:r>
      <w:proofErr w:type="spellEnd"/>
      <w:r w:rsidRPr="00E04311">
        <w:rPr>
          <w:color w:val="4F81BD" w:themeColor="accent1"/>
          <w:u w:val="single"/>
          <w:lang w:val="en-US"/>
        </w:rPr>
        <w:t>-Access</w:t>
      </w:r>
      <w:r w:rsidRPr="00E04311">
        <w:rPr>
          <w:color w:val="4F81BD" w:themeColor="accent1"/>
          <w:lang w:val="en-US"/>
        </w:rPr>
        <w:t xml:space="preserve"> and </w:t>
      </w:r>
      <w:proofErr w:type="spellStart"/>
      <w:r w:rsidRPr="00E04311">
        <w:rPr>
          <w:color w:val="4F81BD" w:themeColor="accent1"/>
          <w:u w:val="single"/>
          <w:lang w:val="en-US"/>
        </w:rPr>
        <w:t>O.Physical</w:t>
      </w:r>
      <w:proofErr w:type="spellEnd"/>
      <w:r w:rsidRPr="00E04311">
        <w:rPr>
          <w:color w:val="4F81BD" w:themeColor="accent1"/>
          <w:u w:val="single"/>
          <w:lang w:val="en-US"/>
        </w:rPr>
        <w:t>-Access</w:t>
      </w:r>
      <w:r w:rsidRPr="00E04311">
        <w:rPr>
          <w:color w:val="4F81BD" w:themeColor="accent1"/>
          <w:lang w:val="en-US"/>
        </w:rPr>
        <w:t xml:space="preserve">, non-authorized staff can’t access any asset. Measures are kept operative by measures defined </w:t>
      </w:r>
      <w:proofErr w:type="spellStart"/>
      <w:r w:rsidRPr="00E04311">
        <w:rPr>
          <w:color w:val="4F81BD" w:themeColor="accent1"/>
          <w:u w:val="single"/>
          <w:lang w:val="en-US"/>
        </w:rPr>
        <w:t>O.Security</w:t>
      </w:r>
      <w:proofErr w:type="spellEnd"/>
      <w:r w:rsidRPr="00E04311">
        <w:rPr>
          <w:color w:val="4F81BD" w:themeColor="accent1"/>
          <w:u w:val="single"/>
          <w:lang w:val="en-US"/>
        </w:rPr>
        <w:t>-Control</w:t>
      </w:r>
      <w:r w:rsidRPr="00E04311">
        <w:rPr>
          <w:color w:val="4F81BD" w:themeColor="accent1"/>
          <w:lang w:val="en-US"/>
        </w:rPr>
        <w:t xml:space="preserve">, </w:t>
      </w:r>
      <w:proofErr w:type="spellStart"/>
      <w:r w:rsidRPr="00E04311">
        <w:rPr>
          <w:color w:val="4F81BD" w:themeColor="accent1"/>
          <w:u w:val="single"/>
          <w:lang w:val="en-US"/>
        </w:rPr>
        <w:t>O.Logical</w:t>
      </w:r>
      <w:proofErr w:type="spellEnd"/>
      <w:r w:rsidRPr="00E04311">
        <w:rPr>
          <w:color w:val="4F81BD" w:themeColor="accent1"/>
          <w:u w:val="single"/>
          <w:lang w:val="en-US"/>
        </w:rPr>
        <w:t>-Operation</w:t>
      </w:r>
      <w:r w:rsidRPr="00E04311">
        <w:rPr>
          <w:color w:val="4F81BD" w:themeColor="accent1"/>
          <w:lang w:val="en-US"/>
        </w:rPr>
        <w:t xml:space="preserve"> and </w:t>
      </w:r>
      <w:proofErr w:type="spellStart"/>
      <w:r w:rsidRPr="00E04311">
        <w:rPr>
          <w:color w:val="4F81BD" w:themeColor="accent1"/>
          <w:u w:val="single"/>
          <w:lang w:val="en-US"/>
        </w:rPr>
        <w:t>O.Internal</w:t>
      </w:r>
      <w:proofErr w:type="spellEnd"/>
      <w:r w:rsidRPr="00E04311">
        <w:rPr>
          <w:color w:val="4F81BD" w:themeColor="accent1"/>
          <w:u w:val="single"/>
          <w:lang w:val="en-US"/>
        </w:rPr>
        <w:t>-Monitor</w:t>
      </w:r>
      <w:r w:rsidRPr="00E04311">
        <w:rPr>
          <w:color w:val="4F81BD" w:themeColor="accent1"/>
          <w:lang w:val="en-US"/>
        </w:rPr>
        <w:t xml:space="preserve"> while its effectiveness is evaluated periodically by means of </w:t>
      </w:r>
      <w:proofErr w:type="spellStart"/>
      <w:r w:rsidRPr="00E04311">
        <w:rPr>
          <w:color w:val="4F81BD" w:themeColor="accent1"/>
          <w:lang w:val="en-US"/>
        </w:rPr>
        <w:t>O.Maintain</w:t>
      </w:r>
      <w:proofErr w:type="spellEnd"/>
      <w:r w:rsidRPr="00E04311">
        <w:rPr>
          <w:color w:val="4F81BD" w:themeColor="accent1"/>
          <w:lang w:val="en-US"/>
        </w:rPr>
        <w:t>-Security.</w:t>
      </w:r>
    </w:p>
    <w:p w14:paraId="370F75AD" w14:textId="77777777" w:rsidR="003D2CA9" w:rsidRPr="00E04311" w:rsidRDefault="003D2CA9" w:rsidP="003D2CA9">
      <w:pPr>
        <w:rPr>
          <w:color w:val="4F81BD" w:themeColor="accent1"/>
          <w:lang w:val="en-US"/>
        </w:rPr>
      </w:pPr>
      <w:r w:rsidRPr="00E04311">
        <w:rPr>
          <w:color w:val="4F81BD" w:themeColor="accent1"/>
          <w:lang w:val="en-US"/>
        </w:rPr>
        <w:t xml:space="preserve">Intruders attempting unauthorized access to any asset will be advertised by measures as defined in </w:t>
      </w:r>
      <w:proofErr w:type="spellStart"/>
      <w:r w:rsidRPr="00E04311">
        <w:rPr>
          <w:color w:val="4F81BD" w:themeColor="accent1"/>
          <w:u w:val="single"/>
          <w:lang w:val="en-US"/>
        </w:rPr>
        <w:t>O.Alarm</w:t>
      </w:r>
      <w:proofErr w:type="spellEnd"/>
      <w:r w:rsidRPr="00E04311">
        <w:rPr>
          <w:color w:val="4F81BD" w:themeColor="accent1"/>
          <w:u w:val="single"/>
          <w:lang w:val="en-US"/>
        </w:rPr>
        <w:t>-Response</w:t>
      </w:r>
      <w:r w:rsidRPr="00E04311">
        <w:rPr>
          <w:color w:val="4F81BD" w:themeColor="accent1"/>
          <w:lang w:val="en-US"/>
        </w:rPr>
        <w:t>.</w:t>
      </w:r>
    </w:p>
    <w:p w14:paraId="67222DE9" w14:textId="77777777" w:rsidR="003D2CA9" w:rsidRPr="00E04311" w:rsidRDefault="003D2CA9" w:rsidP="003D2CA9">
      <w:pPr>
        <w:rPr>
          <w:color w:val="4F81BD" w:themeColor="accent1"/>
          <w:lang w:val="en-US"/>
        </w:rPr>
      </w:pPr>
      <w:r w:rsidRPr="00E04311">
        <w:rPr>
          <w:color w:val="4F81BD" w:themeColor="accent1"/>
          <w:lang w:val="en-US"/>
        </w:rPr>
        <w:t xml:space="preserve">Staff attempting (deliberately or by mistake) access to assets for which no authorization is granted will be detected before the access by </w:t>
      </w:r>
      <w:proofErr w:type="spellStart"/>
      <w:r w:rsidRPr="00E04311">
        <w:rPr>
          <w:color w:val="4F81BD" w:themeColor="accent1"/>
          <w:u w:val="single"/>
          <w:lang w:val="en-US"/>
        </w:rPr>
        <w:t>O.Internal</w:t>
      </w:r>
      <w:proofErr w:type="spellEnd"/>
      <w:r w:rsidRPr="00E04311">
        <w:rPr>
          <w:color w:val="4F81BD" w:themeColor="accent1"/>
          <w:u w:val="single"/>
          <w:lang w:val="en-US"/>
        </w:rPr>
        <w:t>-Monitor</w:t>
      </w:r>
      <w:r w:rsidRPr="00E04311">
        <w:rPr>
          <w:color w:val="4F81BD" w:themeColor="accent1"/>
          <w:lang w:val="en-US"/>
        </w:rPr>
        <w:t xml:space="preserve">, or prevented by measures defined in </w:t>
      </w:r>
      <w:proofErr w:type="spellStart"/>
      <w:r w:rsidRPr="00E04311">
        <w:rPr>
          <w:color w:val="4F81BD" w:themeColor="accent1"/>
          <w:u w:val="single"/>
          <w:lang w:val="en-US"/>
        </w:rPr>
        <w:t>O.Zero</w:t>
      </w:r>
      <w:proofErr w:type="spellEnd"/>
      <w:r w:rsidRPr="00E04311">
        <w:rPr>
          <w:color w:val="4F81BD" w:themeColor="accent1"/>
          <w:u w:val="single"/>
          <w:lang w:val="en-US"/>
        </w:rPr>
        <w:t>-Balance</w:t>
      </w:r>
      <w:r w:rsidRPr="00E04311">
        <w:rPr>
          <w:color w:val="4F81BD" w:themeColor="accent1"/>
          <w:lang w:val="en-US"/>
        </w:rPr>
        <w:t xml:space="preserve">. Cooperation of other staff members could be necessary and is enforced by </w:t>
      </w:r>
      <w:proofErr w:type="spellStart"/>
      <w:r w:rsidRPr="00E04311">
        <w:rPr>
          <w:color w:val="4F81BD" w:themeColor="accent1"/>
          <w:u w:val="single"/>
          <w:lang w:val="en-US"/>
        </w:rPr>
        <w:t>O.Staff</w:t>
      </w:r>
      <w:proofErr w:type="spellEnd"/>
      <w:r w:rsidRPr="00E04311">
        <w:rPr>
          <w:color w:val="4F81BD" w:themeColor="accent1"/>
          <w:u w:val="single"/>
          <w:lang w:val="en-US"/>
        </w:rPr>
        <w:t>-Engagement</w:t>
      </w:r>
      <w:r w:rsidRPr="00E04311">
        <w:rPr>
          <w:color w:val="4F81BD" w:themeColor="accent1"/>
          <w:lang w:val="en-US"/>
        </w:rPr>
        <w:t>.</w:t>
      </w:r>
    </w:p>
    <w:p w14:paraId="25482919" w14:textId="77777777" w:rsidR="003D2CA9" w:rsidRPr="00E04311" w:rsidRDefault="003D2CA9" w:rsidP="003D2CA9">
      <w:pPr>
        <w:rPr>
          <w:color w:val="4F81BD" w:themeColor="accent1"/>
          <w:lang w:val="en-US"/>
        </w:rPr>
      </w:pPr>
      <w:r w:rsidRPr="00E04311">
        <w:rPr>
          <w:color w:val="4F81BD" w:themeColor="accent1"/>
          <w:lang w:val="en-US"/>
        </w:rPr>
        <w:t xml:space="preserve">Rejected assets will be collected before leaving the facilities where the access is controlled and returned to the client, by measures defined in </w:t>
      </w:r>
      <w:proofErr w:type="spellStart"/>
      <w:r w:rsidRPr="00E04311">
        <w:rPr>
          <w:color w:val="4F81BD" w:themeColor="accent1"/>
          <w:u w:val="single"/>
          <w:lang w:val="en-US"/>
        </w:rPr>
        <w:t>O.Control</w:t>
      </w:r>
      <w:proofErr w:type="spellEnd"/>
      <w:r w:rsidRPr="00E04311">
        <w:rPr>
          <w:color w:val="4F81BD" w:themeColor="accent1"/>
          <w:u w:val="single"/>
          <w:lang w:val="en-US"/>
        </w:rPr>
        <w:t>-Scrap</w:t>
      </w:r>
      <w:r w:rsidRPr="00E04311">
        <w:rPr>
          <w:color w:val="4F81BD" w:themeColor="accent1"/>
          <w:lang w:val="en-US"/>
        </w:rPr>
        <w:t>.</w:t>
      </w:r>
    </w:p>
    <w:p w14:paraId="5C5D7BAC" w14:textId="77777777" w:rsidR="003D2CA9" w:rsidRPr="00E04311" w:rsidRDefault="003D2CA9" w:rsidP="003D2CA9">
      <w:pPr>
        <w:rPr>
          <w:b/>
          <w:color w:val="4F81BD" w:themeColor="accent1"/>
          <w:lang w:val="en-US"/>
        </w:rPr>
      </w:pPr>
      <w:proofErr w:type="spellStart"/>
      <w:r w:rsidRPr="00E04311">
        <w:rPr>
          <w:b/>
          <w:color w:val="4F81BD" w:themeColor="accent1"/>
          <w:lang w:val="en-US"/>
        </w:rPr>
        <w:t>P.Accept</w:t>
      </w:r>
      <w:proofErr w:type="spellEnd"/>
      <w:r w:rsidRPr="00E04311">
        <w:rPr>
          <w:b/>
          <w:color w:val="4F81BD" w:themeColor="accent1"/>
          <w:lang w:val="en-US"/>
        </w:rPr>
        <w:t>-Product</w:t>
      </w:r>
    </w:p>
    <w:p w14:paraId="095E5C4A" w14:textId="77777777" w:rsidR="003D2CA9" w:rsidRPr="00E04311" w:rsidRDefault="003D2CA9" w:rsidP="003D2CA9">
      <w:pPr>
        <w:rPr>
          <w:color w:val="4F81BD" w:themeColor="accent1"/>
          <w:lang w:val="en-US"/>
        </w:rPr>
      </w:pPr>
      <w:r w:rsidRPr="00E04311">
        <w:rPr>
          <w:color w:val="4F81BD" w:themeColor="accent1"/>
          <w:lang w:val="en-US"/>
        </w:rPr>
        <w:t xml:space="preserve">Objectives defined to accomplish with </w:t>
      </w:r>
      <w:proofErr w:type="spellStart"/>
      <w:r w:rsidRPr="00E04311">
        <w:rPr>
          <w:color w:val="4F81BD" w:themeColor="accent1"/>
          <w:u w:val="single"/>
          <w:lang w:val="en-US"/>
        </w:rPr>
        <w:t>O.Acceptance</w:t>
      </w:r>
      <w:proofErr w:type="spellEnd"/>
      <w:r w:rsidRPr="00E04311">
        <w:rPr>
          <w:color w:val="4F81BD" w:themeColor="accent1"/>
          <w:u w:val="single"/>
          <w:lang w:val="en-US"/>
        </w:rPr>
        <w:t>-Test</w:t>
      </w:r>
      <w:r w:rsidRPr="00E04311">
        <w:rPr>
          <w:color w:val="4F81BD" w:themeColor="accent1"/>
          <w:lang w:val="en-US"/>
        </w:rPr>
        <w:t xml:space="preserve"> directly enforces the policy for which the products are released only when criteria defined by client is satisfied.</w:t>
      </w:r>
    </w:p>
    <w:p w14:paraId="04073E74" w14:textId="4B76D887" w:rsidR="003D2CA9" w:rsidRPr="00875244" w:rsidRDefault="003D2CA9" w:rsidP="003D2CA9">
      <w:pPr>
        <w:rPr>
          <w:color w:val="4F81BD" w:themeColor="accent1"/>
          <w:lang w:val="en-US"/>
        </w:rPr>
      </w:pPr>
      <w:r w:rsidRPr="00875244">
        <w:rPr>
          <w:color w:val="4F81BD" w:themeColor="accent1"/>
          <w:lang w:val="en-US"/>
        </w:rPr>
        <w:lastRenderedPageBreak/>
        <w:t xml:space="preserve">Both </w:t>
      </w:r>
      <w:proofErr w:type="spellStart"/>
      <w:r w:rsidRPr="00875244">
        <w:rPr>
          <w:color w:val="4F81BD" w:themeColor="accent1"/>
          <w:u w:val="single"/>
          <w:lang w:val="en-US"/>
        </w:rPr>
        <w:t>O.Config</w:t>
      </w:r>
      <w:proofErr w:type="spellEnd"/>
      <w:r w:rsidRPr="00875244">
        <w:rPr>
          <w:color w:val="4F81BD" w:themeColor="accent1"/>
          <w:u w:val="single"/>
          <w:lang w:val="en-US"/>
        </w:rPr>
        <w:t>-</w:t>
      </w:r>
      <w:r w:rsidR="00561A39" w:rsidRPr="00875244">
        <w:rPr>
          <w:color w:val="4F81BD" w:themeColor="accent1"/>
          <w:u w:val="single"/>
          <w:lang w:val="en-US"/>
        </w:rPr>
        <w:t>Items</w:t>
      </w:r>
      <w:r w:rsidRPr="00875244">
        <w:rPr>
          <w:color w:val="4F81BD" w:themeColor="accent1"/>
          <w:lang w:val="en-US"/>
        </w:rPr>
        <w:t xml:space="preserve"> and </w:t>
      </w:r>
      <w:proofErr w:type="spellStart"/>
      <w:r w:rsidRPr="00875244">
        <w:rPr>
          <w:color w:val="4F81BD" w:themeColor="accent1"/>
          <w:u w:val="single"/>
          <w:lang w:val="en-US"/>
        </w:rPr>
        <w:t>O.Config</w:t>
      </w:r>
      <w:proofErr w:type="spellEnd"/>
      <w:r w:rsidRPr="00875244">
        <w:rPr>
          <w:color w:val="4F81BD" w:themeColor="accent1"/>
          <w:u w:val="single"/>
          <w:lang w:val="en-US"/>
        </w:rPr>
        <w:t>-Process</w:t>
      </w:r>
      <w:r w:rsidRPr="00875244">
        <w:rPr>
          <w:color w:val="4F81BD" w:themeColor="accent1"/>
          <w:lang w:val="en-US"/>
        </w:rPr>
        <w:t xml:space="preserve"> contributes to the acceptance checks framework necessary to accomplish with the policy.</w:t>
      </w:r>
    </w:p>
    <w:p w14:paraId="24F3AB21" w14:textId="77777777" w:rsidR="003D2CA9" w:rsidRPr="00E04311" w:rsidRDefault="003D2CA9" w:rsidP="003D2CA9">
      <w:pPr>
        <w:rPr>
          <w:b/>
          <w:color w:val="4F81BD" w:themeColor="accent1"/>
          <w:lang w:val="en-US"/>
        </w:rPr>
      </w:pPr>
      <w:proofErr w:type="spellStart"/>
      <w:r w:rsidRPr="00E04311">
        <w:rPr>
          <w:b/>
          <w:color w:val="4F81BD" w:themeColor="accent1"/>
          <w:lang w:val="en-US"/>
        </w:rPr>
        <w:t>P.Config</w:t>
      </w:r>
      <w:proofErr w:type="spellEnd"/>
      <w:r w:rsidRPr="00E04311">
        <w:rPr>
          <w:b/>
          <w:color w:val="4F81BD" w:themeColor="accent1"/>
          <w:lang w:val="en-US"/>
        </w:rPr>
        <w:t>-Control</w:t>
      </w:r>
    </w:p>
    <w:p w14:paraId="0ECF014D" w14:textId="7EFF899D" w:rsidR="003D2CA9" w:rsidRPr="00875244" w:rsidRDefault="003D2CA9" w:rsidP="003D2CA9">
      <w:pPr>
        <w:rPr>
          <w:color w:val="4F81BD" w:themeColor="accent1"/>
          <w:lang w:val="en-US"/>
        </w:rPr>
      </w:pPr>
      <w:r w:rsidRPr="00E04311">
        <w:rPr>
          <w:color w:val="4F81BD" w:themeColor="accent1"/>
          <w:lang w:val="en-US"/>
        </w:rPr>
        <w:t xml:space="preserve">Objective </w:t>
      </w:r>
      <w:proofErr w:type="spellStart"/>
      <w:r w:rsidRPr="00E04311">
        <w:rPr>
          <w:color w:val="4F81BD" w:themeColor="accent1"/>
          <w:u w:val="single"/>
          <w:lang w:val="en-US"/>
        </w:rPr>
        <w:t>O.Config</w:t>
      </w:r>
      <w:proofErr w:type="spellEnd"/>
      <w:r w:rsidRPr="00E04311">
        <w:rPr>
          <w:color w:val="4F81BD" w:themeColor="accent1"/>
          <w:u w:val="single"/>
          <w:lang w:val="en-US"/>
        </w:rPr>
        <w:t>-Control</w:t>
      </w:r>
      <w:r w:rsidRPr="00E04311">
        <w:rPr>
          <w:color w:val="4F81BD" w:themeColor="accent1"/>
          <w:lang w:val="en-US"/>
        </w:rPr>
        <w:t xml:space="preserve"> directly enforces the policy as all the processes are explicitly tailored on that purpose. </w:t>
      </w:r>
      <w:r w:rsidRPr="00875244">
        <w:rPr>
          <w:color w:val="4F81BD" w:themeColor="accent1"/>
          <w:lang w:val="en-US"/>
        </w:rPr>
        <w:t xml:space="preserve">The enforcement of </w:t>
      </w:r>
      <w:proofErr w:type="spellStart"/>
      <w:r w:rsidRPr="00875244">
        <w:rPr>
          <w:color w:val="4F81BD" w:themeColor="accent1"/>
          <w:lang w:val="en-US"/>
        </w:rPr>
        <w:t>P.Config</w:t>
      </w:r>
      <w:proofErr w:type="spellEnd"/>
      <w:r w:rsidRPr="00875244">
        <w:rPr>
          <w:color w:val="4F81BD" w:themeColor="accent1"/>
          <w:lang w:val="en-US"/>
        </w:rPr>
        <w:t>-Control is supported by measures and pro</w:t>
      </w:r>
      <w:r w:rsidR="00561A39" w:rsidRPr="00875244">
        <w:rPr>
          <w:color w:val="4F81BD" w:themeColor="accent1"/>
          <w:lang w:val="en-US"/>
        </w:rPr>
        <w:t xml:space="preserve">cedures defined to satisfy with </w:t>
      </w:r>
      <w:proofErr w:type="spellStart"/>
      <w:r w:rsidRPr="00875244">
        <w:rPr>
          <w:color w:val="4F81BD" w:themeColor="accent1"/>
          <w:u w:val="single"/>
          <w:lang w:val="en-US"/>
        </w:rPr>
        <w:t>O.Config</w:t>
      </w:r>
      <w:proofErr w:type="spellEnd"/>
      <w:r w:rsidRPr="00875244">
        <w:rPr>
          <w:color w:val="4F81BD" w:themeColor="accent1"/>
          <w:u w:val="single"/>
          <w:lang w:val="en-US"/>
        </w:rPr>
        <w:t>-Items</w:t>
      </w:r>
      <w:r w:rsidR="00561A39" w:rsidRPr="00875244">
        <w:rPr>
          <w:color w:val="4F81BD" w:themeColor="accent1"/>
          <w:lang w:val="en-US"/>
        </w:rPr>
        <w:t xml:space="preserve">, </w:t>
      </w:r>
      <w:proofErr w:type="spellStart"/>
      <w:r w:rsidR="00561A39" w:rsidRPr="00875244">
        <w:rPr>
          <w:color w:val="4F81BD" w:themeColor="accent1"/>
          <w:u w:val="single"/>
          <w:lang w:val="en-US"/>
        </w:rPr>
        <w:t>O.Config</w:t>
      </w:r>
      <w:proofErr w:type="spellEnd"/>
      <w:r w:rsidR="00561A39" w:rsidRPr="00875244">
        <w:rPr>
          <w:color w:val="4F81BD" w:themeColor="accent1"/>
          <w:u w:val="single"/>
          <w:lang w:val="en-US"/>
        </w:rPr>
        <w:t>-Process</w:t>
      </w:r>
      <w:r w:rsidRPr="00875244">
        <w:rPr>
          <w:color w:val="4F81BD" w:themeColor="accent1"/>
          <w:lang w:val="en-US"/>
        </w:rPr>
        <w:t xml:space="preserve"> and </w:t>
      </w:r>
      <w:proofErr w:type="spellStart"/>
      <w:r w:rsidRPr="00875244">
        <w:rPr>
          <w:color w:val="4F81BD" w:themeColor="accent1"/>
          <w:u w:val="single"/>
          <w:lang w:val="en-US"/>
        </w:rPr>
        <w:t>O.Logical</w:t>
      </w:r>
      <w:proofErr w:type="spellEnd"/>
      <w:r w:rsidRPr="00875244">
        <w:rPr>
          <w:color w:val="4F81BD" w:themeColor="accent1"/>
          <w:u w:val="single"/>
          <w:lang w:val="en-US"/>
        </w:rPr>
        <w:t>-Access</w:t>
      </w:r>
      <w:r w:rsidR="000628E4">
        <w:rPr>
          <w:color w:val="4F81BD" w:themeColor="accent1"/>
          <w:lang w:val="en-US"/>
        </w:rPr>
        <w:t>.</w:t>
      </w:r>
    </w:p>
    <w:p w14:paraId="36718FA9" w14:textId="77777777" w:rsidR="003D2CA9" w:rsidRPr="00E04311" w:rsidRDefault="003D2CA9" w:rsidP="003D2CA9">
      <w:pPr>
        <w:rPr>
          <w:b/>
          <w:color w:val="4F81BD" w:themeColor="accent1"/>
          <w:lang w:val="en-US"/>
        </w:rPr>
      </w:pPr>
      <w:proofErr w:type="spellStart"/>
      <w:r w:rsidRPr="00E04311">
        <w:rPr>
          <w:b/>
          <w:color w:val="4F81BD" w:themeColor="accent1"/>
          <w:lang w:val="en-US"/>
        </w:rPr>
        <w:t>P.Config</w:t>
      </w:r>
      <w:proofErr w:type="spellEnd"/>
      <w:r w:rsidRPr="00E04311">
        <w:rPr>
          <w:b/>
          <w:color w:val="4F81BD" w:themeColor="accent1"/>
          <w:lang w:val="en-US"/>
        </w:rPr>
        <w:t>-Items</w:t>
      </w:r>
    </w:p>
    <w:p w14:paraId="3DA11213" w14:textId="77777777" w:rsidR="003D2CA9" w:rsidRPr="00875244" w:rsidRDefault="003D2CA9" w:rsidP="003D2CA9">
      <w:pPr>
        <w:rPr>
          <w:color w:val="4F81BD" w:themeColor="accent1"/>
          <w:lang w:val="en-GB"/>
        </w:rPr>
      </w:pPr>
      <w:r w:rsidRPr="00E04311">
        <w:rPr>
          <w:color w:val="4F81BD" w:themeColor="accent1"/>
          <w:lang w:val="en-US"/>
        </w:rPr>
        <w:t xml:space="preserve">Objective </w:t>
      </w:r>
      <w:proofErr w:type="spellStart"/>
      <w:r w:rsidRPr="00875244">
        <w:rPr>
          <w:color w:val="4F81BD" w:themeColor="accent1"/>
          <w:u w:val="single"/>
          <w:lang w:val="en-GB"/>
        </w:rPr>
        <w:t>O.Config</w:t>
      </w:r>
      <w:proofErr w:type="spellEnd"/>
      <w:r w:rsidRPr="00875244">
        <w:rPr>
          <w:color w:val="4F81BD" w:themeColor="accent1"/>
          <w:u w:val="single"/>
          <w:lang w:val="en-GB"/>
        </w:rPr>
        <w:t>-Items</w:t>
      </w:r>
      <w:r w:rsidRPr="00E04311">
        <w:rPr>
          <w:color w:val="4F81BD" w:themeColor="accent1"/>
          <w:lang w:val="en-US"/>
        </w:rPr>
        <w:t xml:space="preserve"> directly enforces the policy as all the processes are explicitly tailored on that purpose. </w:t>
      </w:r>
      <w:r w:rsidRPr="00875244">
        <w:rPr>
          <w:color w:val="4F81BD" w:themeColor="accent1"/>
          <w:lang w:val="en-US"/>
        </w:rPr>
        <w:t xml:space="preserve">The enforcement of </w:t>
      </w:r>
      <w:proofErr w:type="spellStart"/>
      <w:r w:rsidRPr="00875244">
        <w:rPr>
          <w:color w:val="4F81BD" w:themeColor="accent1"/>
          <w:lang w:val="en-US"/>
        </w:rPr>
        <w:t>P.Config</w:t>
      </w:r>
      <w:proofErr w:type="spellEnd"/>
      <w:r w:rsidRPr="00875244">
        <w:rPr>
          <w:color w:val="4F81BD" w:themeColor="accent1"/>
          <w:lang w:val="en-US"/>
        </w:rPr>
        <w:t xml:space="preserve">-Items is supported by procedures defined to satisfy </w:t>
      </w:r>
      <w:r w:rsidRPr="00875244">
        <w:rPr>
          <w:color w:val="4F81BD" w:themeColor="accent1"/>
          <w:u w:val="single"/>
          <w:lang w:val="en-US"/>
        </w:rPr>
        <w:t>O</w:t>
      </w:r>
      <w:r w:rsidRPr="00875244">
        <w:rPr>
          <w:color w:val="4F81BD" w:themeColor="accent1"/>
          <w:u w:val="single"/>
          <w:lang w:val="en-GB"/>
        </w:rPr>
        <w:t>.Reception-Control</w:t>
      </w:r>
      <w:r w:rsidRPr="00875244">
        <w:rPr>
          <w:color w:val="4F81BD" w:themeColor="accent1"/>
          <w:lang w:val="en-GB"/>
        </w:rPr>
        <w:t>.</w:t>
      </w:r>
    </w:p>
    <w:p w14:paraId="673F27E9" w14:textId="77777777" w:rsidR="003D2CA9" w:rsidRPr="00E04311" w:rsidRDefault="003D2CA9" w:rsidP="003D2CA9">
      <w:pPr>
        <w:rPr>
          <w:b/>
          <w:color w:val="4F81BD" w:themeColor="accent1"/>
          <w:lang w:val="en-US"/>
        </w:rPr>
      </w:pPr>
      <w:proofErr w:type="spellStart"/>
      <w:r w:rsidRPr="00E04311">
        <w:rPr>
          <w:b/>
          <w:color w:val="4F81BD" w:themeColor="accent1"/>
          <w:lang w:val="en-US"/>
        </w:rPr>
        <w:t>P.Config</w:t>
      </w:r>
      <w:proofErr w:type="spellEnd"/>
      <w:r w:rsidRPr="00E04311">
        <w:rPr>
          <w:b/>
          <w:color w:val="4F81BD" w:themeColor="accent1"/>
          <w:lang w:val="en-US"/>
        </w:rPr>
        <w:t>-Process</w:t>
      </w:r>
    </w:p>
    <w:p w14:paraId="2598C305" w14:textId="1D673D76" w:rsidR="003D2CA9" w:rsidRDefault="003D2CA9" w:rsidP="003D2CA9">
      <w:pPr>
        <w:rPr>
          <w:color w:val="4F81BD" w:themeColor="accent1"/>
          <w:lang w:val="en-US"/>
        </w:rPr>
      </w:pPr>
      <w:r w:rsidRPr="00E04311">
        <w:rPr>
          <w:color w:val="4F81BD" w:themeColor="accent1"/>
          <w:lang w:val="en-US"/>
        </w:rPr>
        <w:t xml:space="preserve">All services definition, procedures and internal relevant documentation are managed by a CM system and following a CM plan. </w:t>
      </w:r>
      <w:r w:rsidRPr="00875244">
        <w:rPr>
          <w:color w:val="4F81BD" w:themeColor="accent1"/>
          <w:lang w:val="en-US"/>
        </w:rPr>
        <w:t xml:space="preserve">This is part of the procedures and measures defined to satisfy </w:t>
      </w:r>
      <w:proofErr w:type="spellStart"/>
      <w:r w:rsidRPr="00875244">
        <w:rPr>
          <w:color w:val="4F81BD" w:themeColor="accent1"/>
          <w:u w:val="single"/>
          <w:lang w:val="en-US"/>
        </w:rPr>
        <w:t>O.Config</w:t>
      </w:r>
      <w:proofErr w:type="spellEnd"/>
      <w:r w:rsidRPr="00875244">
        <w:rPr>
          <w:color w:val="4F81BD" w:themeColor="accent1"/>
          <w:u w:val="single"/>
          <w:lang w:val="en-US"/>
        </w:rPr>
        <w:t>-Process</w:t>
      </w:r>
      <w:r w:rsidRPr="00875244">
        <w:rPr>
          <w:color w:val="4F81BD" w:themeColor="accent1"/>
          <w:lang w:val="en-US"/>
        </w:rPr>
        <w:t xml:space="preserve"> that directly enforces </w:t>
      </w:r>
      <w:proofErr w:type="spellStart"/>
      <w:r w:rsidRPr="00875244">
        <w:rPr>
          <w:color w:val="4F81BD" w:themeColor="accent1"/>
          <w:lang w:val="en-US"/>
        </w:rPr>
        <w:t>P.Config</w:t>
      </w:r>
      <w:proofErr w:type="spellEnd"/>
      <w:r w:rsidRPr="00875244">
        <w:rPr>
          <w:color w:val="4F81BD" w:themeColor="accent1"/>
          <w:lang w:val="en-US"/>
        </w:rPr>
        <w:t>-Process.</w:t>
      </w:r>
    </w:p>
    <w:p w14:paraId="1CAD98C2" w14:textId="5EB29CFE" w:rsidR="008D315F" w:rsidRDefault="008D315F" w:rsidP="003D2CA9">
      <w:pPr>
        <w:rPr>
          <w:b/>
          <w:color w:val="4F81BD" w:themeColor="accent1"/>
          <w:lang w:val="en-GB"/>
        </w:rPr>
      </w:pPr>
      <w:commentRangeStart w:id="261"/>
      <w:proofErr w:type="spellStart"/>
      <w:r w:rsidRPr="00D626D5">
        <w:rPr>
          <w:b/>
          <w:color w:val="4F81BD" w:themeColor="accent1"/>
          <w:lang w:val="en-GB"/>
        </w:rPr>
        <w:t>P.Organise</w:t>
      </w:r>
      <w:proofErr w:type="spellEnd"/>
      <w:r w:rsidRPr="00D626D5">
        <w:rPr>
          <w:b/>
          <w:color w:val="4F81BD" w:themeColor="accent1"/>
          <w:lang w:val="en-GB"/>
        </w:rPr>
        <w:t>-Product</w:t>
      </w:r>
    </w:p>
    <w:p w14:paraId="5CFFF0F5" w14:textId="77777777" w:rsidR="004D6BDD" w:rsidRPr="007C1F5E" w:rsidRDefault="004D6BDD" w:rsidP="004D6BDD">
      <w:pPr>
        <w:rPr>
          <w:color w:val="4F81BD" w:themeColor="accent1"/>
          <w:lang w:val="en-US"/>
        </w:rPr>
      </w:pPr>
      <w:r w:rsidRPr="007C1F5E">
        <w:rPr>
          <w:color w:val="4F81BD" w:themeColor="accent1"/>
          <w:lang w:val="en-US"/>
        </w:rPr>
        <w:t xml:space="preserve">This is supported by </w:t>
      </w:r>
      <w:proofErr w:type="spellStart"/>
      <w:r w:rsidRPr="007C1F5E">
        <w:rPr>
          <w:color w:val="4F81BD" w:themeColor="accent1"/>
          <w:u w:val="single"/>
          <w:lang w:val="en-US"/>
        </w:rPr>
        <w:t>O.Config</w:t>
      </w:r>
      <w:proofErr w:type="spellEnd"/>
      <w:r w:rsidRPr="007C1F5E">
        <w:rPr>
          <w:color w:val="4F81BD" w:themeColor="accent1"/>
          <w:u w:val="single"/>
          <w:lang w:val="en-US"/>
        </w:rPr>
        <w:t>-Process</w:t>
      </w:r>
      <w:r w:rsidRPr="007C1F5E">
        <w:rPr>
          <w:color w:val="4F81BD" w:themeColor="accent1"/>
          <w:lang w:val="en-US"/>
        </w:rPr>
        <w:t xml:space="preserve">, which ensures that a configuration management plan is in place, and by </w:t>
      </w:r>
      <w:proofErr w:type="spellStart"/>
      <w:r w:rsidRPr="007C1F5E">
        <w:rPr>
          <w:color w:val="4F81BD" w:themeColor="accent1"/>
          <w:u w:val="single"/>
          <w:lang w:val="en-US"/>
        </w:rPr>
        <w:t>O.Config</w:t>
      </w:r>
      <w:proofErr w:type="spellEnd"/>
      <w:r w:rsidRPr="007C1F5E">
        <w:rPr>
          <w:color w:val="4F81BD" w:themeColor="accent1"/>
          <w:u w:val="single"/>
          <w:lang w:val="en-US"/>
        </w:rPr>
        <w:t>-Control</w:t>
      </w:r>
      <w:r w:rsidRPr="007C1F5E">
        <w:rPr>
          <w:color w:val="4F81BD" w:themeColor="accent1"/>
          <w:lang w:val="en-US"/>
        </w:rPr>
        <w:t xml:space="preserve">, which ensures the application of the required procedures for the product release. The security objectives </w:t>
      </w:r>
      <w:proofErr w:type="spellStart"/>
      <w:r w:rsidRPr="007C1F5E">
        <w:rPr>
          <w:color w:val="4F81BD" w:themeColor="accent1"/>
          <w:u w:val="single"/>
          <w:lang w:val="en-US"/>
        </w:rPr>
        <w:t>O.Logical</w:t>
      </w:r>
      <w:proofErr w:type="spellEnd"/>
      <w:r w:rsidRPr="007C1F5E">
        <w:rPr>
          <w:color w:val="4F81BD" w:themeColor="accent1"/>
          <w:u w:val="single"/>
          <w:lang w:val="en-US"/>
        </w:rPr>
        <w:t>-Access</w:t>
      </w:r>
      <w:r w:rsidRPr="007C1F5E">
        <w:rPr>
          <w:color w:val="4F81BD" w:themeColor="accent1"/>
          <w:lang w:val="en-US"/>
        </w:rPr>
        <w:t xml:space="preserve"> and </w:t>
      </w:r>
      <w:proofErr w:type="spellStart"/>
      <w:r w:rsidRPr="007C1F5E">
        <w:rPr>
          <w:color w:val="4F81BD" w:themeColor="accent1"/>
          <w:u w:val="single"/>
          <w:lang w:val="en-US"/>
        </w:rPr>
        <w:t>O.Logical</w:t>
      </w:r>
      <w:proofErr w:type="spellEnd"/>
      <w:r w:rsidRPr="007C1F5E">
        <w:rPr>
          <w:color w:val="4F81BD" w:themeColor="accent1"/>
          <w:u w:val="single"/>
          <w:lang w:val="en-US"/>
        </w:rPr>
        <w:t>-Operation</w:t>
      </w:r>
      <w:r w:rsidRPr="007C1F5E">
        <w:rPr>
          <w:color w:val="4F81BD" w:themeColor="accent1"/>
          <w:lang w:val="en-US"/>
        </w:rPr>
        <w:t xml:space="preserve"> provide the necessary security measures to protect sensitive items.</w:t>
      </w:r>
    </w:p>
    <w:p w14:paraId="294D81FB" w14:textId="7630BB3B" w:rsidR="008D315F" w:rsidRPr="00D626D5" w:rsidDel="004D6BDD" w:rsidRDefault="008D315F" w:rsidP="008D315F">
      <w:pPr>
        <w:rPr>
          <w:del w:id="262" w:author="Kevin Gu" w:date="2020-03-25T16:07:00Z"/>
          <w:color w:val="4F81BD" w:themeColor="accent1"/>
          <w:lang w:val="en-US"/>
        </w:rPr>
      </w:pPr>
      <w:del w:id="263" w:author="Kevin Gu" w:date="2020-03-25T16:07:00Z">
        <w:r w:rsidRPr="00D626D5" w:rsidDel="004D6BDD">
          <w:rPr>
            <w:color w:val="4F81BD" w:themeColor="accent1"/>
            <w:lang w:val="en-US"/>
          </w:rPr>
          <w:delText>O.Logical-Operation</w:delText>
        </w:r>
      </w:del>
    </w:p>
    <w:p w14:paraId="1D80505B" w14:textId="7CA63DA5" w:rsidR="008D315F" w:rsidRPr="00D626D5" w:rsidDel="004D6BDD" w:rsidRDefault="008D315F" w:rsidP="008D315F">
      <w:pPr>
        <w:rPr>
          <w:del w:id="264" w:author="Kevin Gu" w:date="2020-03-25T16:07:00Z"/>
          <w:color w:val="4F81BD" w:themeColor="accent1"/>
          <w:lang w:val="en-US"/>
        </w:rPr>
      </w:pPr>
      <w:del w:id="265" w:author="Kevin Gu" w:date="2020-03-25T16:07:00Z">
        <w:r w:rsidRPr="00D626D5" w:rsidDel="004D6BDD">
          <w:rPr>
            <w:color w:val="4F81BD" w:themeColor="accent1"/>
            <w:lang w:val="en-US"/>
          </w:rPr>
          <w:delText>O.Logical-Access</w:delText>
        </w:r>
      </w:del>
    </w:p>
    <w:p w14:paraId="5E976230" w14:textId="2B7690D8" w:rsidR="008D315F" w:rsidRPr="00D626D5" w:rsidDel="004D6BDD" w:rsidRDefault="008D315F" w:rsidP="008D315F">
      <w:pPr>
        <w:rPr>
          <w:del w:id="266" w:author="Kevin Gu" w:date="2020-03-25T16:07:00Z"/>
          <w:color w:val="4F81BD" w:themeColor="accent1"/>
          <w:lang w:val="en-US"/>
        </w:rPr>
      </w:pPr>
      <w:del w:id="267" w:author="Kevin Gu" w:date="2020-03-25T16:07:00Z">
        <w:r w:rsidRPr="00D626D5" w:rsidDel="004D6BDD">
          <w:rPr>
            <w:color w:val="4F81BD" w:themeColor="accent1"/>
            <w:lang w:val="en-US"/>
          </w:rPr>
          <w:delText>O.Config-Control</w:delText>
        </w:r>
      </w:del>
    </w:p>
    <w:p w14:paraId="4A83D821" w14:textId="41EBC2F2" w:rsidR="008D315F" w:rsidRPr="008D315F" w:rsidDel="004D6BDD" w:rsidRDefault="008D315F" w:rsidP="008D315F">
      <w:pPr>
        <w:rPr>
          <w:del w:id="268" w:author="Kevin Gu" w:date="2020-03-25T16:07:00Z"/>
          <w:color w:val="4F81BD" w:themeColor="accent1"/>
          <w:lang w:val="en-US"/>
        </w:rPr>
      </w:pPr>
      <w:del w:id="269" w:author="Kevin Gu" w:date="2020-03-25T16:07:00Z">
        <w:r w:rsidRPr="00D626D5" w:rsidDel="004D6BDD">
          <w:rPr>
            <w:color w:val="4F81BD" w:themeColor="accent1"/>
            <w:lang w:val="en-US"/>
          </w:rPr>
          <w:delText>O.Config-Process</w:delText>
        </w:r>
        <w:commentRangeEnd w:id="261"/>
        <w:r w:rsidR="001B6228" w:rsidDel="004D6BDD">
          <w:rPr>
            <w:rStyle w:val="CommentReference"/>
          </w:rPr>
          <w:commentReference w:id="261"/>
        </w:r>
      </w:del>
    </w:p>
    <w:p w14:paraId="70D4B1E8" w14:textId="77777777" w:rsidR="000A210D" w:rsidRPr="00875244" w:rsidRDefault="000A210D" w:rsidP="000A210D">
      <w:pPr>
        <w:rPr>
          <w:b/>
          <w:color w:val="4F81BD" w:themeColor="accent1"/>
          <w:lang w:val="en-GB"/>
        </w:rPr>
      </w:pPr>
      <w:proofErr w:type="spellStart"/>
      <w:r w:rsidRPr="00875244">
        <w:rPr>
          <w:b/>
          <w:color w:val="4F81BD" w:themeColor="accent1"/>
          <w:lang w:val="en-GB"/>
        </w:rPr>
        <w:t>P.Product</w:t>
      </w:r>
      <w:proofErr w:type="spellEnd"/>
      <w:r w:rsidRPr="00875244">
        <w:rPr>
          <w:b/>
          <w:color w:val="4F81BD" w:themeColor="accent1"/>
          <w:lang w:val="en-GB"/>
        </w:rPr>
        <w:t>-Transport</w:t>
      </w:r>
    </w:p>
    <w:p w14:paraId="03B5BC03" w14:textId="4B12CBE2" w:rsidR="000A210D" w:rsidRPr="00875244" w:rsidRDefault="000A210D" w:rsidP="000A210D">
      <w:pPr>
        <w:rPr>
          <w:color w:val="4F81BD" w:themeColor="accent1"/>
          <w:lang w:val="en-GB"/>
        </w:rPr>
      </w:pPr>
      <w:proofErr w:type="spellStart"/>
      <w:r w:rsidRPr="00875244">
        <w:rPr>
          <w:color w:val="4F81BD" w:themeColor="accent1"/>
          <w:lang w:val="en-GB"/>
        </w:rPr>
        <w:t>P.Product</w:t>
      </w:r>
      <w:proofErr w:type="spellEnd"/>
      <w:r w:rsidRPr="00875244">
        <w:rPr>
          <w:color w:val="4F81BD" w:themeColor="accent1"/>
          <w:lang w:val="en-GB"/>
        </w:rPr>
        <w:t xml:space="preserve">-Transport is directly enforced by </w:t>
      </w:r>
      <w:proofErr w:type="spellStart"/>
      <w:r w:rsidRPr="00875244">
        <w:rPr>
          <w:color w:val="4F81BD" w:themeColor="accent1"/>
          <w:u w:val="single"/>
          <w:lang w:val="en-GB"/>
        </w:rPr>
        <w:t>O.Internal</w:t>
      </w:r>
      <w:proofErr w:type="spellEnd"/>
      <w:r w:rsidRPr="00875244">
        <w:rPr>
          <w:color w:val="4F81BD" w:themeColor="accent1"/>
          <w:u w:val="single"/>
          <w:lang w:val="en-GB"/>
        </w:rPr>
        <w:t>-Shipment</w:t>
      </w:r>
      <w:r w:rsidRPr="00875244">
        <w:rPr>
          <w:color w:val="4F81BD" w:themeColor="accent1"/>
          <w:lang w:val="en-GB"/>
        </w:rPr>
        <w:t xml:space="preserve"> for internal shipments and </w:t>
      </w:r>
      <w:proofErr w:type="spellStart"/>
      <w:r w:rsidRPr="00875244">
        <w:rPr>
          <w:color w:val="4F81BD" w:themeColor="accent1"/>
          <w:u w:val="single"/>
          <w:lang w:val="en-GB"/>
        </w:rPr>
        <w:t>O.External</w:t>
      </w:r>
      <w:proofErr w:type="spellEnd"/>
      <w:r w:rsidRPr="00875244">
        <w:rPr>
          <w:color w:val="4F81BD" w:themeColor="accent1"/>
          <w:u w:val="single"/>
          <w:lang w:val="en-GB"/>
        </w:rPr>
        <w:t>-Delivery</w:t>
      </w:r>
      <w:r w:rsidRPr="00875244">
        <w:rPr>
          <w:color w:val="4F81BD" w:themeColor="accent1"/>
          <w:lang w:val="en-GB"/>
        </w:rPr>
        <w:t xml:space="preserve"> for external shipments and </w:t>
      </w:r>
      <w:proofErr w:type="spellStart"/>
      <w:r w:rsidRPr="00875244">
        <w:rPr>
          <w:color w:val="4F81BD" w:themeColor="accent1"/>
          <w:u w:val="single"/>
          <w:lang w:val="en-GB"/>
        </w:rPr>
        <w:t>O.Transfer</w:t>
      </w:r>
      <w:proofErr w:type="spellEnd"/>
      <w:r w:rsidRPr="00875244">
        <w:rPr>
          <w:color w:val="4F81BD" w:themeColor="accent1"/>
          <w:u w:val="single"/>
          <w:lang w:val="en-GB"/>
        </w:rPr>
        <w:t>-Data</w:t>
      </w:r>
      <w:r w:rsidRPr="00875244">
        <w:rPr>
          <w:color w:val="4F81BD" w:themeColor="accent1"/>
          <w:lang w:val="en-GB"/>
        </w:rPr>
        <w:t xml:space="preserve"> for transfer of sensitive electronic configuration items. This enforcement is supported by </w:t>
      </w:r>
      <w:proofErr w:type="spellStart"/>
      <w:r w:rsidRPr="00875244">
        <w:rPr>
          <w:color w:val="4F81BD" w:themeColor="accent1"/>
          <w:u w:val="single"/>
          <w:lang w:val="en-GB"/>
        </w:rPr>
        <w:t>O.Config</w:t>
      </w:r>
      <w:proofErr w:type="spellEnd"/>
      <w:r w:rsidRPr="00875244">
        <w:rPr>
          <w:color w:val="4F81BD" w:themeColor="accent1"/>
          <w:u w:val="single"/>
          <w:lang w:val="en-GB"/>
        </w:rPr>
        <w:t>-Items</w:t>
      </w:r>
      <w:r w:rsidRPr="00875244">
        <w:rPr>
          <w:color w:val="4F81BD" w:themeColor="accent1"/>
          <w:lang w:val="en-GB"/>
        </w:rPr>
        <w:t xml:space="preserve"> which ensures the correct labelling of the product.</w:t>
      </w:r>
    </w:p>
    <w:p w14:paraId="18096B6C" w14:textId="77777777" w:rsidR="000A210D" w:rsidRPr="00E04311" w:rsidRDefault="000A210D" w:rsidP="000A210D">
      <w:pPr>
        <w:rPr>
          <w:b/>
          <w:color w:val="4F81BD" w:themeColor="accent1"/>
          <w:lang w:val="en-US"/>
        </w:rPr>
      </w:pPr>
      <w:proofErr w:type="spellStart"/>
      <w:r w:rsidRPr="00E04311">
        <w:rPr>
          <w:b/>
          <w:color w:val="4F81BD" w:themeColor="accent1"/>
          <w:lang w:val="en-US"/>
        </w:rPr>
        <w:t>P.Reception</w:t>
      </w:r>
      <w:proofErr w:type="spellEnd"/>
      <w:r w:rsidRPr="00E04311">
        <w:rPr>
          <w:b/>
          <w:color w:val="4F81BD" w:themeColor="accent1"/>
          <w:lang w:val="en-US"/>
        </w:rPr>
        <w:t>-Control</w:t>
      </w:r>
    </w:p>
    <w:p w14:paraId="2B2480E8" w14:textId="3C6ACF6C" w:rsidR="000A210D" w:rsidRPr="00875244" w:rsidRDefault="000A210D" w:rsidP="000A210D">
      <w:pPr>
        <w:rPr>
          <w:color w:val="4F81BD" w:themeColor="accent1"/>
          <w:lang w:val="en-US"/>
        </w:rPr>
      </w:pPr>
      <w:r w:rsidRPr="00875244">
        <w:rPr>
          <w:color w:val="4F81BD" w:themeColor="accent1"/>
          <w:lang w:val="en-US"/>
        </w:rPr>
        <w:t xml:space="preserve">Procedures defined to satisfy </w:t>
      </w:r>
      <w:proofErr w:type="spellStart"/>
      <w:r w:rsidRPr="00875244">
        <w:rPr>
          <w:color w:val="4F81BD" w:themeColor="accent1"/>
          <w:u w:val="single"/>
          <w:lang w:val="en-US"/>
        </w:rPr>
        <w:t>O.Reception</w:t>
      </w:r>
      <w:proofErr w:type="spellEnd"/>
      <w:r w:rsidRPr="00875244">
        <w:rPr>
          <w:color w:val="4F81BD" w:themeColor="accent1"/>
          <w:u w:val="single"/>
          <w:lang w:val="en-US"/>
        </w:rPr>
        <w:t>-Control</w:t>
      </w:r>
      <w:r w:rsidRPr="00875244">
        <w:rPr>
          <w:color w:val="4F81BD" w:themeColor="accent1"/>
          <w:lang w:val="en-US"/>
        </w:rPr>
        <w:t xml:space="preserve"> directly enforces the </w:t>
      </w:r>
      <w:proofErr w:type="spellStart"/>
      <w:r w:rsidRPr="00875244">
        <w:rPr>
          <w:color w:val="4F81BD" w:themeColor="accent1"/>
          <w:lang w:val="en-US"/>
        </w:rPr>
        <w:t>P.Reception</w:t>
      </w:r>
      <w:proofErr w:type="spellEnd"/>
      <w:r w:rsidRPr="00875244">
        <w:rPr>
          <w:color w:val="4F81BD" w:themeColor="accent1"/>
          <w:lang w:val="en-US"/>
        </w:rPr>
        <w:t>-Control policy.</w:t>
      </w:r>
    </w:p>
    <w:p w14:paraId="3A3DECDA" w14:textId="77777777" w:rsidR="000A210D" w:rsidRPr="00875244" w:rsidRDefault="000A210D" w:rsidP="000A210D">
      <w:pPr>
        <w:rPr>
          <w:b/>
          <w:color w:val="4F81BD" w:themeColor="accent1"/>
          <w:lang w:val="en-GB"/>
        </w:rPr>
      </w:pPr>
      <w:proofErr w:type="spellStart"/>
      <w:r w:rsidRPr="00875244">
        <w:rPr>
          <w:b/>
          <w:color w:val="4F81BD" w:themeColor="accent1"/>
          <w:lang w:val="en-GB"/>
        </w:rPr>
        <w:t>P.Zero</w:t>
      </w:r>
      <w:proofErr w:type="spellEnd"/>
      <w:r w:rsidRPr="00875244">
        <w:rPr>
          <w:b/>
          <w:color w:val="4F81BD" w:themeColor="accent1"/>
          <w:lang w:val="en-GB"/>
        </w:rPr>
        <w:t>-Balance</w:t>
      </w:r>
    </w:p>
    <w:p w14:paraId="74B43A37" w14:textId="77777777" w:rsidR="000A210D" w:rsidRPr="00875244" w:rsidRDefault="000A210D" w:rsidP="000A210D">
      <w:pPr>
        <w:rPr>
          <w:color w:val="4F81BD" w:themeColor="accent1"/>
          <w:lang w:val="en-GB"/>
        </w:rPr>
      </w:pPr>
      <w:proofErr w:type="spellStart"/>
      <w:r w:rsidRPr="00875244">
        <w:rPr>
          <w:color w:val="4F81BD" w:themeColor="accent1"/>
          <w:lang w:val="en-GB"/>
        </w:rPr>
        <w:t>P.Zero</w:t>
      </w:r>
      <w:proofErr w:type="spellEnd"/>
      <w:r w:rsidRPr="00875244">
        <w:rPr>
          <w:color w:val="4F81BD" w:themeColor="accent1"/>
          <w:lang w:val="en-GB"/>
        </w:rPr>
        <w:t xml:space="preserve">-Balance is enforced by </w:t>
      </w:r>
      <w:proofErr w:type="spellStart"/>
      <w:r w:rsidRPr="00875244">
        <w:rPr>
          <w:color w:val="4F81BD" w:themeColor="accent1"/>
          <w:u w:val="single"/>
          <w:lang w:val="en-GB"/>
        </w:rPr>
        <w:t>O.Zero</w:t>
      </w:r>
      <w:proofErr w:type="spellEnd"/>
      <w:r w:rsidRPr="00875244">
        <w:rPr>
          <w:color w:val="4F81BD" w:themeColor="accent1"/>
          <w:u w:val="single"/>
          <w:lang w:val="en-GB"/>
        </w:rPr>
        <w:t>-Balance</w:t>
      </w:r>
      <w:r w:rsidRPr="00875244">
        <w:rPr>
          <w:color w:val="4F81BD" w:themeColor="accent1"/>
          <w:lang w:val="en-GB"/>
        </w:rPr>
        <w:t xml:space="preserve"> and </w:t>
      </w:r>
      <w:proofErr w:type="spellStart"/>
      <w:r w:rsidRPr="00875244">
        <w:rPr>
          <w:color w:val="4F81BD" w:themeColor="accent1"/>
          <w:u w:val="single"/>
          <w:lang w:val="en-GB"/>
        </w:rPr>
        <w:t>O.Control</w:t>
      </w:r>
      <w:proofErr w:type="spellEnd"/>
      <w:r w:rsidRPr="00875244">
        <w:rPr>
          <w:color w:val="4F81BD" w:themeColor="accent1"/>
          <w:u w:val="single"/>
          <w:lang w:val="en-GB"/>
        </w:rPr>
        <w:t>-Scrap</w:t>
      </w:r>
      <w:r w:rsidRPr="00875244">
        <w:rPr>
          <w:color w:val="4F81BD" w:themeColor="accent1"/>
          <w:lang w:val="en-GB"/>
        </w:rPr>
        <w:t xml:space="preserve"> which ensures that no unexpected missing or left-over items occur.</w:t>
      </w:r>
    </w:p>
    <w:p w14:paraId="483AE0C4" w14:textId="42EFF761" w:rsidR="00BC7E6C" w:rsidRDefault="00BC7E6C">
      <w:pPr>
        <w:spacing w:after="200"/>
        <w:rPr>
          <w:lang w:val="en-GB" w:eastAsia="zh-CN"/>
        </w:rPr>
      </w:pPr>
      <w:r>
        <w:rPr>
          <w:lang w:val="en-GB" w:eastAsia="zh-CN"/>
        </w:rPr>
        <w:br w:type="page"/>
      </w:r>
    </w:p>
    <w:p w14:paraId="06BB7454" w14:textId="77777777" w:rsidR="00454ADE" w:rsidRDefault="00454ADE" w:rsidP="00454ADE">
      <w:pPr>
        <w:pStyle w:val="Title1"/>
      </w:pPr>
      <w:bookmarkStart w:id="270" w:name="_Toc470679956"/>
      <w:bookmarkStart w:id="271" w:name="_Toc536521197"/>
      <w:bookmarkStart w:id="272" w:name="_Toc36047294"/>
      <w:r>
        <w:lastRenderedPageBreak/>
        <w:t>Extended Assurance Components Definition</w:t>
      </w:r>
      <w:bookmarkEnd w:id="270"/>
      <w:bookmarkEnd w:id="271"/>
      <w:bookmarkEnd w:id="272"/>
    </w:p>
    <w:p w14:paraId="606A7F13" w14:textId="6930CE48" w:rsidR="00454ADE" w:rsidRDefault="00454ADE" w:rsidP="00454ADE">
      <w:pPr>
        <w:rPr>
          <w:lang w:val="en-GB"/>
        </w:rPr>
      </w:pPr>
      <w:r>
        <w:rPr>
          <w:lang w:val="en-GB"/>
        </w:rPr>
        <w:t>No extended components are defined in this Site Security Target.</w:t>
      </w:r>
    </w:p>
    <w:p w14:paraId="10668922" w14:textId="195FA5BF" w:rsidR="00BC7E6C" w:rsidRDefault="00BC7E6C">
      <w:pPr>
        <w:spacing w:after="200"/>
        <w:rPr>
          <w:lang w:val="en-GB"/>
        </w:rPr>
      </w:pPr>
      <w:r>
        <w:rPr>
          <w:lang w:val="en-GB"/>
        </w:rPr>
        <w:br w:type="page"/>
      </w:r>
    </w:p>
    <w:p w14:paraId="015FFAB6" w14:textId="77777777" w:rsidR="00BC7E6C" w:rsidRDefault="00BC7E6C" w:rsidP="00BC7E6C">
      <w:pPr>
        <w:pStyle w:val="Title1"/>
      </w:pPr>
      <w:bookmarkStart w:id="273" w:name="_Ref293589764"/>
      <w:bookmarkStart w:id="274" w:name="_Ref293590135"/>
      <w:bookmarkStart w:id="275" w:name="_Toc470679957"/>
      <w:bookmarkStart w:id="276" w:name="_Toc536521198"/>
      <w:bookmarkStart w:id="277" w:name="_Toc36047295"/>
      <w:r>
        <w:lastRenderedPageBreak/>
        <w:t>Security Assurance Requirements</w:t>
      </w:r>
      <w:bookmarkEnd w:id="273"/>
      <w:bookmarkEnd w:id="274"/>
      <w:bookmarkEnd w:id="275"/>
      <w:bookmarkEnd w:id="276"/>
      <w:bookmarkEnd w:id="277"/>
    </w:p>
    <w:p w14:paraId="176600C6" w14:textId="78A6C399" w:rsidR="00BC7E6C" w:rsidRPr="00170FD2" w:rsidRDefault="00BC7E6C" w:rsidP="00BC7E6C">
      <w:pPr>
        <w:rPr>
          <w:lang w:val="en-GB" w:eastAsia="zh-CN"/>
        </w:rPr>
      </w:pPr>
      <w:r w:rsidRPr="00AB2727">
        <w:rPr>
          <w:lang w:val="en-GB" w:eastAsia="zh-CN"/>
        </w:rPr>
        <w:t xml:space="preserve">The security assurance requirements for this Site Security Target </w:t>
      </w:r>
      <w:r>
        <w:rPr>
          <w:lang w:val="en-GB" w:eastAsia="zh-CN"/>
        </w:rPr>
        <w:t xml:space="preserve">are </w:t>
      </w:r>
      <w:commentRangeStart w:id="278"/>
      <w:r>
        <w:rPr>
          <w:lang w:val="en-GB" w:eastAsia="zh-CN"/>
        </w:rPr>
        <w:t>ALC_CM</w:t>
      </w:r>
      <w:r w:rsidR="004B24C0">
        <w:rPr>
          <w:lang w:val="en-GB" w:eastAsia="zh-CN"/>
        </w:rPr>
        <w:t>C</w:t>
      </w:r>
      <w:r>
        <w:rPr>
          <w:lang w:val="en-GB" w:eastAsia="zh-CN"/>
        </w:rPr>
        <w:t>.</w:t>
      </w:r>
      <w:r w:rsidR="004B24C0">
        <w:rPr>
          <w:lang w:val="en-GB" w:eastAsia="zh-CN"/>
        </w:rPr>
        <w:t>4</w:t>
      </w:r>
      <w:r>
        <w:rPr>
          <w:lang w:val="en-GB" w:eastAsia="zh-CN"/>
        </w:rPr>
        <w:t>, ALC</w:t>
      </w:r>
      <w:r w:rsidR="004B24C0">
        <w:rPr>
          <w:lang w:val="en-GB" w:eastAsia="zh-CN"/>
        </w:rPr>
        <w:t>_CMS</w:t>
      </w:r>
      <w:r>
        <w:rPr>
          <w:lang w:val="en-GB" w:eastAsia="zh-CN"/>
        </w:rPr>
        <w:t>.5, ALC_DVS.2</w:t>
      </w:r>
      <w:r w:rsidR="00CF3A97">
        <w:rPr>
          <w:lang w:val="en-GB" w:eastAsia="zh-CN"/>
        </w:rPr>
        <w:t xml:space="preserve"> </w:t>
      </w:r>
      <w:r>
        <w:rPr>
          <w:lang w:val="en-GB" w:eastAsia="zh-CN"/>
        </w:rPr>
        <w:t>and ALC_LCD.1</w:t>
      </w:r>
      <w:commentRangeEnd w:id="278"/>
      <w:r w:rsidR="004D6BDD">
        <w:rPr>
          <w:rStyle w:val="CommentReference"/>
        </w:rPr>
        <w:commentReference w:id="278"/>
      </w:r>
      <w:r>
        <w:rPr>
          <w:lang w:val="en-GB" w:eastAsia="zh-CN"/>
        </w:rPr>
        <w:t>.</w:t>
      </w:r>
    </w:p>
    <w:p w14:paraId="3F38725D" w14:textId="77777777" w:rsidR="00BC7E6C" w:rsidRPr="00170FD2" w:rsidRDefault="00BC7E6C" w:rsidP="00BC7E6C">
      <w:pPr>
        <w:rPr>
          <w:lang w:val="en-GB" w:eastAsia="zh-CN"/>
        </w:rPr>
      </w:pPr>
      <w:r w:rsidRPr="00170FD2">
        <w:rPr>
          <w:lang w:val="en-GB" w:eastAsia="zh-CN"/>
        </w:rPr>
        <w:t>The Security Assurance Requirements (SAR) for the Class ALC (Life-cycle support) are:</w:t>
      </w:r>
    </w:p>
    <w:p w14:paraId="738829BB" w14:textId="11D95D9A" w:rsidR="00BC7E6C" w:rsidRPr="00BC7E6C" w:rsidRDefault="00BC7E6C" w:rsidP="00441262">
      <w:pPr>
        <w:pStyle w:val="ListParagraph"/>
        <w:numPr>
          <w:ilvl w:val="0"/>
          <w:numId w:val="9"/>
        </w:numPr>
        <w:rPr>
          <w:lang w:val="en-GB" w:eastAsia="zh-CN"/>
        </w:rPr>
      </w:pPr>
      <w:r w:rsidRPr="00BC7E6C">
        <w:rPr>
          <w:lang w:val="en-GB" w:eastAsia="zh-CN"/>
        </w:rPr>
        <w:t>ALC_CMC.</w:t>
      </w:r>
      <w:r w:rsidR="00DD1566">
        <w:rPr>
          <w:lang w:val="en-GB" w:eastAsia="zh-CN"/>
        </w:rPr>
        <w:t>4</w:t>
      </w:r>
      <w:r w:rsidRPr="00BC7E6C">
        <w:rPr>
          <w:lang w:val="en-GB" w:eastAsia="zh-CN"/>
        </w:rPr>
        <w:t xml:space="preserve"> (CM capabilities)</w:t>
      </w:r>
    </w:p>
    <w:p w14:paraId="49B5E3DE" w14:textId="6AD37CA0" w:rsidR="00BC7E6C" w:rsidRDefault="00BC7E6C" w:rsidP="00441262">
      <w:pPr>
        <w:pStyle w:val="ListParagraph"/>
        <w:numPr>
          <w:ilvl w:val="0"/>
          <w:numId w:val="9"/>
        </w:numPr>
        <w:rPr>
          <w:lang w:val="en-GB" w:eastAsia="zh-CN"/>
        </w:rPr>
      </w:pPr>
      <w:r w:rsidRPr="00BC7E6C">
        <w:rPr>
          <w:lang w:val="en-GB" w:eastAsia="zh-CN"/>
        </w:rPr>
        <w:t>ALC_CMS.5 (CM scope)</w:t>
      </w:r>
    </w:p>
    <w:p w14:paraId="61F39C14" w14:textId="77777777" w:rsidR="00BC7E6C" w:rsidRPr="00BC7E6C" w:rsidRDefault="00BC7E6C" w:rsidP="00441262">
      <w:pPr>
        <w:pStyle w:val="ListParagraph"/>
        <w:numPr>
          <w:ilvl w:val="0"/>
          <w:numId w:val="9"/>
        </w:numPr>
        <w:rPr>
          <w:lang w:val="en-GB" w:eastAsia="zh-CN"/>
        </w:rPr>
      </w:pPr>
      <w:r w:rsidRPr="00BC7E6C">
        <w:rPr>
          <w:lang w:val="en-GB" w:eastAsia="zh-CN"/>
        </w:rPr>
        <w:t>ALC_DVS.2 (Development security)</w:t>
      </w:r>
    </w:p>
    <w:p w14:paraId="1983CA53" w14:textId="77777777" w:rsidR="00BC7E6C" w:rsidRDefault="00BC7E6C" w:rsidP="00441262">
      <w:pPr>
        <w:pStyle w:val="ListParagraph"/>
        <w:numPr>
          <w:ilvl w:val="0"/>
          <w:numId w:val="9"/>
        </w:numPr>
        <w:rPr>
          <w:lang w:val="en-GB" w:eastAsia="zh-CN"/>
        </w:rPr>
      </w:pPr>
      <w:r w:rsidRPr="00BC7E6C">
        <w:rPr>
          <w:lang w:val="en-GB" w:eastAsia="zh-CN"/>
        </w:rPr>
        <w:t>ALC_LCD.1 (Life-cycle definition)</w:t>
      </w:r>
    </w:p>
    <w:p w14:paraId="04462023" w14:textId="0A6F4727" w:rsidR="002F6EF1" w:rsidRDefault="00BC7E6C" w:rsidP="00BC7E6C">
      <w:pPr>
        <w:rPr>
          <w:lang w:val="en-GB"/>
        </w:rPr>
      </w:pPr>
      <w:r>
        <w:rPr>
          <w:lang w:val="en-GB"/>
        </w:rPr>
        <w:t xml:space="preserve">The assurance requirements listed above fulfil the requirements of </w:t>
      </w:r>
      <w:sdt>
        <w:sdtPr>
          <w:rPr>
            <w:lang w:val="en-GB"/>
          </w:rPr>
          <w:id w:val="-491723793"/>
          <w:citation/>
        </w:sdtPr>
        <w:sdtEndPr/>
        <w:sdtContent>
          <w:r w:rsidR="00262803">
            <w:rPr>
              <w:lang w:val="en-GB"/>
            </w:rPr>
            <w:fldChar w:fldCharType="begin"/>
          </w:r>
          <w:r w:rsidR="00262803" w:rsidRPr="00262803">
            <w:rPr>
              <w:lang w:val="en-US"/>
            </w:rPr>
            <w:instrText xml:space="preserve"> CITATION CCMB200711001 \l 3082 </w:instrText>
          </w:r>
          <w:r w:rsidR="00262803">
            <w:rPr>
              <w:lang w:val="en-GB"/>
            </w:rPr>
            <w:fldChar w:fldCharType="separate"/>
          </w:r>
          <w:r w:rsidR="00D140C7" w:rsidRPr="00D140C7">
            <w:rPr>
              <w:noProof/>
              <w:lang w:val="en-US"/>
            </w:rPr>
            <w:t>(5)</w:t>
          </w:r>
          <w:r w:rsidR="00262803">
            <w:rPr>
              <w:lang w:val="en-GB"/>
            </w:rPr>
            <w:fldChar w:fldCharType="end"/>
          </w:r>
        </w:sdtContent>
      </w:sdt>
      <w:r>
        <w:rPr>
          <w:lang w:val="en-GB"/>
        </w:rPr>
        <w:t xml:space="preserve"> because hierarchically higher components are used in this Site Security Target compared </w:t>
      </w:r>
      <w:r w:rsidR="00262803">
        <w:rPr>
          <w:lang w:val="en-GB"/>
        </w:rPr>
        <w:t xml:space="preserve">to the Minimum Requirements in </w:t>
      </w:r>
      <w:sdt>
        <w:sdtPr>
          <w:rPr>
            <w:lang w:val="en-GB"/>
          </w:rPr>
          <w:id w:val="-1572277018"/>
          <w:citation/>
        </w:sdtPr>
        <w:sdtEndPr/>
        <w:sdtContent>
          <w:r w:rsidR="00262803">
            <w:rPr>
              <w:lang w:val="en-GB"/>
            </w:rPr>
            <w:fldChar w:fldCharType="begin"/>
          </w:r>
          <w:r w:rsidR="00262803" w:rsidRPr="00262803">
            <w:rPr>
              <w:lang w:val="en-US"/>
            </w:rPr>
            <w:instrText xml:space="preserve"> CITATION Joiil \l 3082 </w:instrText>
          </w:r>
          <w:r w:rsidR="00262803">
            <w:rPr>
              <w:lang w:val="en-GB"/>
            </w:rPr>
            <w:fldChar w:fldCharType="separate"/>
          </w:r>
          <w:r w:rsidR="00D140C7" w:rsidRPr="00D140C7">
            <w:rPr>
              <w:noProof/>
              <w:lang w:val="en-US"/>
            </w:rPr>
            <w:t>(6)</w:t>
          </w:r>
          <w:r w:rsidR="00262803">
            <w:rPr>
              <w:lang w:val="en-GB"/>
            </w:rPr>
            <w:fldChar w:fldCharType="end"/>
          </w:r>
        </w:sdtContent>
      </w:sdt>
      <w:r>
        <w:rPr>
          <w:lang w:val="en-GB"/>
        </w:rPr>
        <w:t>.</w:t>
      </w:r>
    </w:p>
    <w:p w14:paraId="67ED53C6" w14:textId="42925EA8" w:rsidR="00BC7E6C" w:rsidRDefault="00BC7E6C" w:rsidP="00BC7E6C">
      <w:pPr>
        <w:rPr>
          <w:lang w:val="en-GB"/>
        </w:rPr>
      </w:pPr>
      <w:r>
        <w:rPr>
          <w:lang w:val="en-GB"/>
        </w:rPr>
        <w:t>The dependencies for the assurance requirements named above are as follows:</w:t>
      </w:r>
    </w:p>
    <w:p w14:paraId="16B3CE1D" w14:textId="3DD7C5C6" w:rsidR="00BC7E6C" w:rsidRPr="00B40986" w:rsidRDefault="002F6EF1" w:rsidP="00D626D5">
      <w:pPr>
        <w:ind w:left="709"/>
        <w:rPr>
          <w:color w:val="0000FF"/>
          <w:lang w:val="en-GB"/>
        </w:rPr>
      </w:pPr>
      <w:r>
        <w:rPr>
          <w:lang w:val="en-GB"/>
        </w:rPr>
        <w:t>ALC_CMC.</w:t>
      </w:r>
      <w:r w:rsidR="00DD1566">
        <w:rPr>
          <w:lang w:val="en-GB"/>
        </w:rPr>
        <w:t>4</w:t>
      </w:r>
      <w:r w:rsidR="00BC7E6C" w:rsidRPr="00B40986">
        <w:rPr>
          <w:lang w:val="en-GB"/>
        </w:rPr>
        <w:t xml:space="preserve">: </w:t>
      </w:r>
      <w:r w:rsidR="00514228">
        <w:rPr>
          <w:lang w:val="en-GB"/>
        </w:rPr>
        <w:t>ALC_CMS.1, ALC_DVS.2</w:t>
      </w:r>
      <w:r w:rsidR="00BC7E6C" w:rsidRPr="00C455AA">
        <w:rPr>
          <w:lang w:val="en-GB"/>
        </w:rPr>
        <w:t>, ALC_LCD.1</w:t>
      </w:r>
    </w:p>
    <w:p w14:paraId="0AF6F9B1" w14:textId="77777777" w:rsidR="00BC7E6C" w:rsidRPr="003C2640" w:rsidRDefault="00BC7E6C" w:rsidP="00D626D5">
      <w:pPr>
        <w:ind w:left="709"/>
        <w:rPr>
          <w:lang w:val="it-IT"/>
        </w:rPr>
      </w:pPr>
      <w:r w:rsidRPr="003C2640">
        <w:rPr>
          <w:lang w:val="it-IT"/>
        </w:rPr>
        <w:t>ALC_CMS.5: None</w:t>
      </w:r>
    </w:p>
    <w:p w14:paraId="04AFEDAF" w14:textId="77777777" w:rsidR="00BC7E6C" w:rsidRPr="003C2640" w:rsidRDefault="00BC7E6C" w:rsidP="00D626D5">
      <w:pPr>
        <w:ind w:left="709"/>
        <w:rPr>
          <w:lang w:val="it-IT"/>
        </w:rPr>
      </w:pPr>
      <w:r w:rsidRPr="003C2640">
        <w:rPr>
          <w:lang w:val="it-IT"/>
        </w:rPr>
        <w:t>ALC_DVS.2: None</w:t>
      </w:r>
    </w:p>
    <w:p w14:paraId="1129FC4C" w14:textId="6F73F1E7" w:rsidR="00BC7E6C" w:rsidRDefault="00BC7E6C" w:rsidP="00D626D5">
      <w:pPr>
        <w:ind w:left="709"/>
        <w:rPr>
          <w:lang w:val="en-GB"/>
        </w:rPr>
      </w:pPr>
      <w:r w:rsidRPr="003C2640">
        <w:rPr>
          <w:lang w:val="it-IT"/>
        </w:rPr>
        <w:t xml:space="preserve">ALC_LCD.1: None </w:t>
      </w:r>
    </w:p>
    <w:p w14:paraId="12C09B39" w14:textId="77777777" w:rsidR="00BC7E6C" w:rsidRDefault="00BC7E6C" w:rsidP="00BC7E6C">
      <w:pPr>
        <w:rPr>
          <w:lang w:val="en-GB"/>
        </w:rPr>
      </w:pPr>
      <w:r>
        <w:rPr>
          <w:lang w:val="en-GB"/>
        </w:rPr>
        <w:t>The following dependencies are not fulfilled or not completely fulfilled:</w:t>
      </w:r>
    </w:p>
    <w:p w14:paraId="020F823F" w14:textId="227A5C10" w:rsidR="00BC7E6C" w:rsidRDefault="00BC7E6C" w:rsidP="00D626D5">
      <w:pPr>
        <w:ind w:left="576"/>
        <w:rPr>
          <w:lang w:val="en-GB"/>
        </w:rPr>
      </w:pPr>
      <w:r>
        <w:rPr>
          <w:lang w:val="en-GB"/>
        </w:rPr>
        <w:t xml:space="preserve">ALC_LCD.1: ALC_LCD.1 is part of this Site Security Target but doesn't cover product specific information of the life-cycle definition. </w:t>
      </w:r>
    </w:p>
    <w:p w14:paraId="1253C3A7" w14:textId="07D14B18" w:rsidR="002F6EF1" w:rsidRDefault="002F6EF1" w:rsidP="00BC7E6C">
      <w:pPr>
        <w:rPr>
          <w:lang w:val="en-GB"/>
        </w:rPr>
      </w:pPr>
    </w:p>
    <w:p w14:paraId="033A7971" w14:textId="2B0BB4B3" w:rsidR="002F6EF1" w:rsidRDefault="002F6EF1" w:rsidP="002F6EF1">
      <w:pPr>
        <w:pStyle w:val="Title2"/>
      </w:pPr>
      <w:bookmarkStart w:id="279" w:name="_Toc36047296"/>
      <w:r>
        <w:t>Application Notes and Refinements</w:t>
      </w:r>
      <w:bookmarkEnd w:id="279"/>
    </w:p>
    <w:p w14:paraId="7EE4F3AE" w14:textId="60A40938" w:rsidR="002F6EF1" w:rsidRPr="00684FA7" w:rsidRDefault="00684FA7" w:rsidP="002F6EF1">
      <w:pPr>
        <w:rPr>
          <w:lang w:val="en-US"/>
        </w:rPr>
      </w:pPr>
      <w:r w:rsidRPr="00684FA7">
        <w:rPr>
          <w:lang w:val="en-US"/>
        </w:rPr>
        <w:t>The term "TOE" used for the product under evaluation is considered as "intended TOE" here because a specific product is not considered during the evaluation. Since the term “TOE” is not applicable in the SST the associated processes for the handling of products are in the focus and described in this SST. These processes are subject of the evaluation of the site.</w:t>
      </w:r>
    </w:p>
    <w:p w14:paraId="7B20022D" w14:textId="5FD904A8" w:rsidR="002F6EF1" w:rsidRPr="00E04311" w:rsidRDefault="002F6EF1" w:rsidP="002F6EF1">
      <w:pPr>
        <w:rPr>
          <w:lang w:val="en-US"/>
        </w:rPr>
      </w:pPr>
      <w:r w:rsidRPr="002F6EF1">
        <w:rPr>
          <w:lang w:val="en-US"/>
        </w:rPr>
        <w:t>Refinements regarding Security Assurance Requir</w:t>
      </w:r>
      <w:r w:rsidR="00262803">
        <w:rPr>
          <w:lang w:val="en-US"/>
        </w:rPr>
        <w:t xml:space="preserve">ements as defined in CC Part 3 </w:t>
      </w:r>
      <w:sdt>
        <w:sdtPr>
          <w:rPr>
            <w:lang w:val="en-US"/>
          </w:rPr>
          <w:id w:val="-801922285"/>
          <w:citation/>
        </w:sdtPr>
        <w:sdtEndPr/>
        <w:sdtContent>
          <w:r w:rsidR="00262803">
            <w:rPr>
              <w:lang w:val="en-US"/>
            </w:rPr>
            <w:fldChar w:fldCharType="begin"/>
          </w:r>
          <w:r w:rsidR="00262803" w:rsidRPr="00262803">
            <w:rPr>
              <w:lang w:val="en-US"/>
            </w:rPr>
            <w:instrText xml:space="preserve"> CITATION CCMB201209003 \l 3082 </w:instrText>
          </w:r>
          <w:r w:rsidR="00262803">
            <w:rPr>
              <w:lang w:val="en-US"/>
            </w:rPr>
            <w:fldChar w:fldCharType="separate"/>
          </w:r>
          <w:r w:rsidR="00D140C7" w:rsidRPr="00D140C7">
            <w:rPr>
              <w:noProof/>
              <w:lang w:val="en-US"/>
            </w:rPr>
            <w:t>(3)</w:t>
          </w:r>
          <w:r w:rsidR="00262803">
            <w:rPr>
              <w:lang w:val="en-US"/>
            </w:rPr>
            <w:fldChar w:fldCharType="end"/>
          </w:r>
        </w:sdtContent>
      </w:sdt>
      <w:r w:rsidRPr="002F6EF1">
        <w:rPr>
          <w:lang w:val="en-US"/>
        </w:rPr>
        <w:t xml:space="preserve"> are written in italic. </w:t>
      </w:r>
      <w:r w:rsidRPr="00E04311">
        <w:rPr>
          <w:lang w:val="en-US"/>
        </w:rPr>
        <w:t>The term 'TOE' is replaced by 'product' or 'configuration item'.</w:t>
      </w:r>
    </w:p>
    <w:p w14:paraId="4040252C" w14:textId="5D81118A" w:rsidR="002F6EF1" w:rsidRDefault="002F6EF1" w:rsidP="002F6EF1">
      <w:pPr>
        <w:pStyle w:val="Title3"/>
      </w:pPr>
      <w:bookmarkStart w:id="280" w:name="_Toc470679959"/>
      <w:bookmarkStart w:id="281" w:name="_Toc536521200"/>
      <w:r>
        <w:t>Overview regarding CM capabilities (ALC_CMC)</w:t>
      </w:r>
      <w:bookmarkEnd w:id="280"/>
      <w:bookmarkEnd w:id="281"/>
    </w:p>
    <w:p w14:paraId="70E4A3E4" w14:textId="5469B86B" w:rsidR="002F6EF1" w:rsidRPr="00B04B82" w:rsidRDefault="002F6EF1" w:rsidP="002F6EF1">
      <w:pPr>
        <w:rPr>
          <w:lang w:val="en-GB" w:eastAsia="zh-CN"/>
        </w:rPr>
      </w:pPr>
      <w:r w:rsidRPr="00F618AC">
        <w:rPr>
          <w:lang w:val="en-GB" w:eastAsia="zh-CN"/>
        </w:rPr>
        <w:t xml:space="preserve">A production control system is employed to guarantee the traceability and completeness of different production charges or lots. The chip </w:t>
      </w:r>
      <w:r>
        <w:rPr>
          <w:lang w:val="en-GB" w:eastAsia="zh-CN"/>
        </w:rPr>
        <w:t>lots</w:t>
      </w:r>
      <w:r w:rsidRPr="00F618AC">
        <w:rPr>
          <w:lang w:val="en-GB" w:eastAsia="zh-CN"/>
        </w:rPr>
        <w:t xml:space="preserve">, production </w:t>
      </w:r>
      <w:r>
        <w:rPr>
          <w:lang w:val="en-GB" w:eastAsia="zh-CN"/>
        </w:rPr>
        <w:t>serial number</w:t>
      </w:r>
      <w:r w:rsidRPr="00F618AC">
        <w:rPr>
          <w:lang w:val="en-GB" w:eastAsia="zh-CN"/>
        </w:rPr>
        <w:t>,</w:t>
      </w:r>
      <w:r>
        <w:rPr>
          <w:lang w:val="en-GB" w:eastAsia="zh-CN"/>
        </w:rPr>
        <w:t xml:space="preserve"> client part ID,</w:t>
      </w:r>
      <w:r w:rsidRPr="00F618AC">
        <w:rPr>
          <w:lang w:val="en-GB" w:eastAsia="zh-CN"/>
        </w:rPr>
        <w:t xml:space="preserve"> production quantity, defective products quantity, operators, production progress, serial number of production machines, working time of operators, usage of raw materials, etc. is tracked by this system. Appropriate administration procedures are implemented for managing wafers, dice and/or packaged </w:t>
      </w:r>
      <w:r w:rsidRPr="00F618AC">
        <w:rPr>
          <w:lang w:val="en-GB" w:eastAsia="zh-CN"/>
        </w:rPr>
        <w:lastRenderedPageBreak/>
        <w:t>products, which are being removed from the production-process in order to verify and to control predefined quality standards and production parameters</w:t>
      </w:r>
      <w:r w:rsidRPr="00B04B82">
        <w:rPr>
          <w:lang w:val="en-GB" w:eastAsia="zh-CN"/>
        </w:rPr>
        <w:t xml:space="preserve">. It is ensured, that wafers, dice or assembled chip removed </w:t>
      </w:r>
      <w:r w:rsidR="009C25E7">
        <w:rPr>
          <w:lang w:val="en-GB" w:eastAsia="zh-CN"/>
        </w:rPr>
        <w:t>from the production stage</w:t>
      </w:r>
      <w:r w:rsidRPr="00B04B82">
        <w:rPr>
          <w:lang w:val="en-GB" w:eastAsia="zh-CN"/>
        </w:rPr>
        <w:t xml:space="preserve"> are returned to the production </w:t>
      </w:r>
      <w:r w:rsidR="009C25E7">
        <w:rPr>
          <w:lang w:val="en-GB" w:eastAsia="zh-CN"/>
        </w:rPr>
        <w:t>stage from where removed or</w:t>
      </w:r>
      <w:r w:rsidRPr="00B04B82">
        <w:rPr>
          <w:lang w:val="en-GB" w:eastAsia="zh-CN"/>
        </w:rPr>
        <w:t xml:space="preserve"> are securely stored.</w:t>
      </w:r>
    </w:p>
    <w:p w14:paraId="0709459F" w14:textId="77777777" w:rsidR="002F6EF1" w:rsidRPr="00170FD2" w:rsidRDefault="002F6EF1" w:rsidP="002F6EF1">
      <w:pPr>
        <w:rPr>
          <w:lang w:val="en-GB" w:eastAsia="zh-CN"/>
        </w:rPr>
      </w:pPr>
      <w:r w:rsidRPr="00170FD2">
        <w:rPr>
          <w:lang w:val="en-GB" w:eastAsia="zh-CN"/>
        </w:rPr>
        <w:t xml:space="preserve">The configuration control and a defined change process for the procedures and descriptions of the site under evaluation are mandatory. The control process must include all procedures that have an impact on the evaluated production processes as well as on the site security measures. </w:t>
      </w:r>
    </w:p>
    <w:p w14:paraId="09C09B03" w14:textId="39DA9112" w:rsidR="002F6EF1" w:rsidRPr="00170FD2" w:rsidRDefault="002F6EF1" w:rsidP="002F6EF1">
      <w:pPr>
        <w:rPr>
          <w:lang w:val="en-GB" w:eastAsia="zh-CN"/>
        </w:rPr>
      </w:pPr>
      <w:r w:rsidRPr="00170FD2">
        <w:rPr>
          <w:lang w:val="en-GB" w:eastAsia="zh-CN"/>
        </w:rPr>
        <w:t xml:space="preserve">The life-cycle described in </w:t>
      </w:r>
      <w:sdt>
        <w:sdtPr>
          <w:rPr>
            <w:lang w:val="en-GB" w:eastAsia="zh-CN"/>
          </w:rPr>
          <w:id w:val="-2080979173"/>
          <w:citation/>
        </w:sdtPr>
        <w:sdtEndPr/>
        <w:sdtContent>
          <w:r w:rsidRPr="00170FD2">
            <w:rPr>
              <w:lang w:val="en-GB" w:eastAsia="zh-CN"/>
            </w:rPr>
            <w:fldChar w:fldCharType="begin"/>
          </w:r>
          <w:r>
            <w:rPr>
              <w:lang w:val="en-GB" w:eastAsia="zh-CN"/>
            </w:rPr>
            <w:instrText xml:space="preserve">CITATION BSICCPP00842014 \l 2052 </w:instrText>
          </w:r>
          <w:r w:rsidRPr="00170FD2">
            <w:rPr>
              <w:lang w:val="en-GB" w:eastAsia="zh-CN"/>
            </w:rPr>
            <w:fldChar w:fldCharType="separate"/>
          </w:r>
          <w:r w:rsidR="00D140C7" w:rsidRPr="00D140C7">
            <w:rPr>
              <w:rFonts w:hint="eastAsia"/>
              <w:noProof/>
              <w:lang w:val="en-GB" w:eastAsia="zh-CN"/>
            </w:rPr>
            <w:t>(1)</w:t>
          </w:r>
          <w:r w:rsidRPr="00170FD2">
            <w:rPr>
              <w:lang w:val="en-GB" w:eastAsia="zh-CN"/>
            </w:rPr>
            <w:fldChar w:fldCharType="end"/>
          </w:r>
        </w:sdtContent>
      </w:sdt>
      <w:r w:rsidRPr="00170FD2">
        <w:rPr>
          <w:lang w:val="en-GB" w:eastAsia="zh-CN"/>
        </w:rPr>
        <w:t xml:space="preserve"> is a complex production process. Only parts of this production process are normally provided at a specific site. In such a case the control of the product during such a production process must include sufficient verification steps to ensure the specified and expected result. Test procedures, verification procedures and the associated expected results must be under configuration management for these cases. </w:t>
      </w:r>
    </w:p>
    <w:p w14:paraId="3D07890C" w14:textId="382944CA" w:rsidR="002F6EF1" w:rsidRPr="00170FD2" w:rsidRDefault="002F6EF1" w:rsidP="002F6EF1">
      <w:pPr>
        <w:rPr>
          <w:lang w:val="en-GB" w:eastAsia="zh-CN"/>
        </w:rPr>
      </w:pPr>
      <w:r w:rsidRPr="00170FD2">
        <w:rPr>
          <w:lang w:val="en-GB" w:eastAsia="zh-CN"/>
        </w:rPr>
        <w:t>The configuration items for the considered product type are listed in section</w:t>
      </w:r>
      <w:r w:rsidR="00262803">
        <w:rPr>
          <w:lang w:val="en-GB" w:eastAsia="zh-CN"/>
        </w:rPr>
        <w:t xml:space="preserve"> </w:t>
      </w:r>
      <w:r w:rsidR="00262803">
        <w:rPr>
          <w:lang w:val="en-GB" w:eastAsia="zh-CN"/>
        </w:rPr>
        <w:fldChar w:fldCharType="begin"/>
      </w:r>
      <w:r w:rsidR="00262803">
        <w:rPr>
          <w:lang w:val="en-GB" w:eastAsia="zh-CN"/>
        </w:rPr>
        <w:instrText xml:space="preserve"> REF _Ref18919968 \r \h </w:instrText>
      </w:r>
      <w:r w:rsidR="00262803">
        <w:rPr>
          <w:lang w:val="en-GB" w:eastAsia="zh-CN"/>
        </w:rPr>
      </w:r>
      <w:r w:rsidR="00262803">
        <w:rPr>
          <w:lang w:val="en-GB" w:eastAsia="zh-CN"/>
        </w:rPr>
        <w:fldChar w:fldCharType="separate"/>
      </w:r>
      <w:r w:rsidR="00D140C7">
        <w:rPr>
          <w:lang w:val="en-GB" w:eastAsia="zh-CN"/>
        </w:rPr>
        <w:t>4.1</w:t>
      </w:r>
      <w:r w:rsidR="00262803">
        <w:rPr>
          <w:lang w:val="en-GB" w:eastAsia="zh-CN"/>
        </w:rPr>
        <w:fldChar w:fldCharType="end"/>
      </w:r>
      <w:r w:rsidRPr="00170FD2">
        <w:rPr>
          <w:lang w:val="en-GB" w:eastAsia="zh-CN"/>
        </w:rPr>
        <w:t xml:space="preserve">. The CM documentation of the site must be able to maintain the items listed for the relevant life-cycle step and the CM system must be able to track the configuration items. </w:t>
      </w:r>
    </w:p>
    <w:p w14:paraId="65216BB9" w14:textId="77777777" w:rsidR="002F6EF1" w:rsidRPr="00170FD2" w:rsidRDefault="002F6EF1" w:rsidP="002F6EF1">
      <w:pPr>
        <w:rPr>
          <w:lang w:val="en-GB" w:eastAsia="zh-CN"/>
        </w:rPr>
      </w:pPr>
      <w:r w:rsidRPr="00170FD2">
        <w:rPr>
          <w:lang w:val="en-GB" w:eastAsia="zh-CN"/>
        </w:rPr>
        <w:t xml:space="preserve">A CM system has to be employed to guarantee the traceability and completeness of different production charges or lots. Appropriate administration procedures have to be provided in order to maintain the integrity and confidentiality of the configuration items. </w:t>
      </w:r>
    </w:p>
    <w:p w14:paraId="4E2E744B" w14:textId="77777777" w:rsidR="002F6EF1" w:rsidRPr="00170FD2" w:rsidRDefault="002F6EF1" w:rsidP="002F6EF1">
      <w:pPr>
        <w:pStyle w:val="Title3"/>
      </w:pPr>
      <w:bookmarkStart w:id="282" w:name="_Toc17189738"/>
      <w:r w:rsidRPr="00170FD2">
        <w:t>Overview regarding CM Scope (ALC_CMS)</w:t>
      </w:r>
      <w:bookmarkEnd w:id="282"/>
    </w:p>
    <w:p w14:paraId="67304426" w14:textId="77777777" w:rsidR="002F6EF1" w:rsidRPr="00170FD2" w:rsidRDefault="002F6EF1" w:rsidP="002F6EF1">
      <w:pPr>
        <w:rPr>
          <w:lang w:val="en-GB" w:eastAsia="zh-CN"/>
        </w:rPr>
      </w:pPr>
      <w:r w:rsidRPr="00170FD2">
        <w:rPr>
          <w:lang w:val="en-GB" w:eastAsia="zh-CN"/>
        </w:rPr>
        <w:t xml:space="preserve">The scope </w:t>
      </w:r>
      <w:r w:rsidRPr="00F7628A">
        <w:rPr>
          <w:lang w:val="en-GB" w:eastAsia="zh-CN"/>
        </w:rPr>
        <w:t>of the configuration list for a</w:t>
      </w:r>
      <w:r w:rsidRPr="00170FD2">
        <w:rPr>
          <w:lang w:val="en-GB" w:eastAsia="zh-CN"/>
        </w:rPr>
        <w:t xml:space="preserve"> site certification process is limited to the documentation relevant for the SAR for the claimed life-cycle SAR and the configuration items handled at the site. </w:t>
      </w:r>
    </w:p>
    <w:p w14:paraId="41B35D04" w14:textId="2FCE168C" w:rsidR="002F6EF1" w:rsidRPr="00170FD2" w:rsidRDefault="002F6EF1" w:rsidP="002F6EF1">
      <w:pPr>
        <w:rPr>
          <w:lang w:val="en-GB" w:eastAsia="zh-CN"/>
        </w:rPr>
      </w:pPr>
      <w:r>
        <w:rPr>
          <w:lang w:val="en-GB" w:eastAsia="zh-CN"/>
        </w:rPr>
        <w:t>P</w:t>
      </w:r>
      <w:r w:rsidRPr="00170FD2">
        <w:rPr>
          <w:lang w:val="en-GB" w:eastAsia="zh-CN"/>
        </w:rPr>
        <w:t>rocess control data, test data and related procedures and programs can be in the scope of the configuration management.</w:t>
      </w:r>
    </w:p>
    <w:p w14:paraId="19043BEC" w14:textId="77777777" w:rsidR="002F6EF1" w:rsidRPr="00170FD2" w:rsidRDefault="002F6EF1" w:rsidP="002F6EF1">
      <w:pPr>
        <w:pStyle w:val="Title3"/>
      </w:pPr>
      <w:bookmarkStart w:id="283" w:name="_Toc17189739"/>
      <w:r w:rsidRPr="00170FD2">
        <w:t>Overview regarding Development Security (ALC_DVS)</w:t>
      </w:r>
      <w:bookmarkEnd w:id="283"/>
    </w:p>
    <w:p w14:paraId="527B7B90" w14:textId="1043B3D5" w:rsidR="002F6EF1" w:rsidRPr="00170FD2" w:rsidRDefault="002F6EF1" w:rsidP="002F6EF1">
      <w:pPr>
        <w:rPr>
          <w:lang w:val="en-GB" w:eastAsia="zh-CN"/>
        </w:rPr>
      </w:pPr>
      <w:r w:rsidRPr="00170FD2">
        <w:rPr>
          <w:lang w:val="en-GB" w:eastAsia="zh-CN"/>
        </w:rPr>
        <w:t>The CC assurance componen</w:t>
      </w:r>
      <w:r w:rsidR="009C25E7">
        <w:rPr>
          <w:lang w:val="en-GB" w:eastAsia="zh-CN"/>
        </w:rPr>
        <w:t>ts of family ALC_DVS refer to</w:t>
      </w:r>
      <w:r w:rsidRPr="00170FD2">
        <w:rPr>
          <w:lang w:val="en-GB" w:eastAsia="zh-CN"/>
        </w:rPr>
        <w:t xml:space="preserve"> the “development</w:t>
      </w:r>
      <w:r w:rsidR="009C25E7">
        <w:rPr>
          <w:lang w:val="en-GB" w:eastAsia="zh-CN"/>
        </w:rPr>
        <w:t xml:space="preserve"> environment”,</w:t>
      </w:r>
      <w:r w:rsidRPr="00170FD2">
        <w:rPr>
          <w:lang w:val="en-GB" w:eastAsia="zh-CN"/>
        </w:rPr>
        <w:t xml:space="preserve"> to the “TOE” or “TOE design and implementation”. The component ALC_DVS.2 “Sufficiency of security measures” requires additional evidence for the suitability of the security measures.</w:t>
      </w:r>
    </w:p>
    <w:p w14:paraId="6640314E" w14:textId="1056A3FC" w:rsidR="002F6EF1" w:rsidRPr="00170FD2" w:rsidRDefault="002F6EF1" w:rsidP="002F6EF1">
      <w:pPr>
        <w:rPr>
          <w:lang w:val="en-GB" w:eastAsia="zh-CN"/>
        </w:rPr>
      </w:pPr>
      <w:r w:rsidRPr="00170FD2">
        <w:rPr>
          <w:lang w:val="en-GB" w:eastAsia="zh-CN"/>
        </w:rPr>
        <w:t>The TOE Manufacturer must ensure that the development and production of the TOE is secure so that no information is unintentionally made available for the operational phase of the TOE. The confidentiality and integrity of design information, test data</w:t>
      </w:r>
      <w:r>
        <w:rPr>
          <w:lang w:val="en-GB" w:eastAsia="zh-CN"/>
        </w:rPr>
        <w:t xml:space="preserve"> and</w:t>
      </w:r>
      <w:r w:rsidRPr="00170FD2">
        <w:rPr>
          <w:lang w:val="en-GB" w:eastAsia="zh-CN"/>
        </w:rPr>
        <w:t xml:space="preserve"> configuration data must be guaranteed, access to any kind of samples (</w:t>
      </w:r>
      <w:r w:rsidR="00D07688">
        <w:rPr>
          <w:lang w:val="en-GB" w:eastAsia="zh-CN"/>
        </w:rPr>
        <w:t>client’s</w:t>
      </w:r>
      <w:r w:rsidRPr="00170FD2">
        <w:rPr>
          <w:lang w:val="en-GB" w:eastAsia="zh-CN"/>
        </w:rPr>
        <w:t xml:space="preserve"> specific samples or open samples) development tools and other material must be restricted to authorized persons only, and scrap must be controlled and </w:t>
      </w:r>
      <w:r>
        <w:rPr>
          <w:lang w:val="en-GB" w:eastAsia="zh-CN"/>
        </w:rPr>
        <w:t>returned</w:t>
      </w:r>
      <w:r w:rsidRPr="00170FD2">
        <w:rPr>
          <w:lang w:val="en-GB" w:eastAsia="zh-CN"/>
        </w:rPr>
        <w:t>.</w:t>
      </w:r>
    </w:p>
    <w:p w14:paraId="47B0700D" w14:textId="66DDB776" w:rsidR="002F6EF1" w:rsidRPr="00170FD2" w:rsidRDefault="002F6EF1" w:rsidP="002F6EF1">
      <w:pPr>
        <w:rPr>
          <w:lang w:val="en-GB" w:eastAsia="zh-CN"/>
        </w:rPr>
      </w:pPr>
      <w:r w:rsidRPr="00170FD2">
        <w:rPr>
          <w:lang w:val="en-GB" w:eastAsia="zh-CN"/>
        </w:rPr>
        <w:t>Based on these requirements the physical security as well as the logical security of the site are in the focus of the evaluation. Beside the pure implementation of the security measures, also the control and the maintenance of the security measures must be considered.</w:t>
      </w:r>
    </w:p>
    <w:p w14:paraId="56C78015" w14:textId="62D41D8E" w:rsidR="002F6EF1" w:rsidRPr="00170FD2" w:rsidRDefault="002F6EF1" w:rsidP="002F6EF1">
      <w:pPr>
        <w:rPr>
          <w:lang w:val="en-GB" w:eastAsia="zh-CN"/>
        </w:rPr>
      </w:pPr>
      <w:r w:rsidRPr="00170FD2">
        <w:rPr>
          <w:lang w:val="en-GB" w:eastAsia="zh-CN"/>
        </w:rPr>
        <w:lastRenderedPageBreak/>
        <w:t>If the transfer of configuration items between two sites involved in the production flow is included in the scope of the evaluation (life-cycle covered by the product evaluation) this is considered as internal shipment. In general, the security requirements for confidentiality and integrity are the same but it must clearly distinguish to ensure the correct subject of the evaluation.</w:t>
      </w:r>
    </w:p>
    <w:p w14:paraId="3E898BE8" w14:textId="77777777" w:rsidR="002F6EF1" w:rsidRPr="00170FD2" w:rsidRDefault="002F6EF1" w:rsidP="002F6EF1">
      <w:pPr>
        <w:pStyle w:val="Title3"/>
      </w:pPr>
      <w:bookmarkStart w:id="284" w:name="_Toc17189740"/>
      <w:r w:rsidRPr="00170FD2">
        <w:t>Overview regarding Life-Cycle Definition (ALC_LCD)</w:t>
      </w:r>
      <w:bookmarkEnd w:id="284"/>
    </w:p>
    <w:p w14:paraId="3DC91ACC" w14:textId="37710001" w:rsidR="002F6EF1" w:rsidRPr="00170FD2" w:rsidRDefault="002F6EF1" w:rsidP="002F6EF1">
      <w:pPr>
        <w:rPr>
          <w:lang w:val="en-GB" w:eastAsia="zh-CN"/>
        </w:rPr>
      </w:pPr>
      <w:r w:rsidRPr="00170FD2">
        <w:rPr>
          <w:lang w:val="en-GB" w:eastAsia="zh-CN"/>
        </w:rPr>
        <w:t xml:space="preserve">The site is not equal to the entire development environment. Therefore, the ALC_LCD criteria are interpreted in a way that only those life-cycle phases have to be evaluated which are in the scope of the site. The </w:t>
      </w:r>
      <w:r w:rsidRPr="003A6F41">
        <w:rPr>
          <w:lang w:val="en-GB" w:eastAsia="zh-CN"/>
        </w:rPr>
        <w:t>PP</w:t>
      </w:r>
      <w:sdt>
        <w:sdtPr>
          <w:rPr>
            <w:lang w:val="en-GB" w:eastAsia="zh-CN"/>
          </w:rPr>
          <w:id w:val="-727456882"/>
          <w:citation/>
        </w:sdtPr>
        <w:sdtEndPr/>
        <w:sdtContent>
          <w:r w:rsidRPr="003A6F41">
            <w:rPr>
              <w:lang w:val="en-GB" w:eastAsia="zh-CN"/>
            </w:rPr>
            <w:fldChar w:fldCharType="begin"/>
          </w:r>
          <w:r>
            <w:rPr>
              <w:lang w:val="en-GB" w:eastAsia="zh-CN"/>
            </w:rPr>
            <w:instrText xml:space="preserve">CITATION BSICCPP00842014 \l 2052 </w:instrText>
          </w:r>
          <w:r w:rsidRPr="003A6F41">
            <w:rPr>
              <w:lang w:val="en-GB" w:eastAsia="zh-CN"/>
            </w:rPr>
            <w:fldChar w:fldCharType="separate"/>
          </w:r>
          <w:r w:rsidR="00D140C7">
            <w:rPr>
              <w:noProof/>
              <w:lang w:val="en-GB" w:eastAsia="zh-CN"/>
            </w:rPr>
            <w:t xml:space="preserve"> </w:t>
          </w:r>
          <w:r w:rsidR="00D140C7" w:rsidRPr="00D140C7">
            <w:rPr>
              <w:rFonts w:hint="eastAsia"/>
              <w:noProof/>
              <w:lang w:val="en-GB" w:eastAsia="zh-CN"/>
            </w:rPr>
            <w:t>(1)</w:t>
          </w:r>
          <w:r w:rsidRPr="003A6F41">
            <w:rPr>
              <w:lang w:val="en-GB" w:eastAsia="zh-CN"/>
            </w:rPr>
            <w:fldChar w:fldCharType="end"/>
          </w:r>
        </w:sdtContent>
      </w:sdt>
      <w:r w:rsidRPr="00170FD2">
        <w:rPr>
          <w:lang w:val="en-GB" w:eastAsia="zh-CN"/>
        </w:rPr>
        <w:t xml:space="preserve"> provides a life-cycle description there</w:t>
      </w:r>
      <w:r>
        <w:rPr>
          <w:rFonts w:hint="eastAsia"/>
          <w:lang w:val="en-GB" w:eastAsia="zh-CN"/>
        </w:rPr>
        <w:t>,</w:t>
      </w:r>
      <w:r w:rsidRPr="00170FD2">
        <w:rPr>
          <w:lang w:val="en-GB" w:eastAsia="zh-CN"/>
        </w:rPr>
        <w:t xml:space="preserve"> specific life-cycles steps can be assigned to the tasks at site. This may comprise a change of the life-cycle state if e.g. testing or initialization is performed at the site or not.</w:t>
      </w:r>
    </w:p>
    <w:p w14:paraId="6715E3F1" w14:textId="267C12A8" w:rsidR="002F6EF1" w:rsidRDefault="002F6EF1" w:rsidP="002F6EF1">
      <w:pPr>
        <w:rPr>
          <w:lang w:val="en-GB" w:eastAsia="zh-CN"/>
        </w:rPr>
      </w:pPr>
      <w:r w:rsidRPr="00170FD2">
        <w:rPr>
          <w:lang w:val="en-GB" w:eastAsia="zh-CN"/>
        </w:rPr>
        <w:t xml:space="preserve">The </w:t>
      </w:r>
      <w:r w:rsidRPr="003A6F41">
        <w:rPr>
          <w:lang w:val="en-GB" w:eastAsia="zh-CN"/>
        </w:rPr>
        <w:t>PP</w:t>
      </w:r>
      <w:sdt>
        <w:sdtPr>
          <w:rPr>
            <w:lang w:val="en-GB" w:eastAsia="zh-CN"/>
          </w:rPr>
          <w:id w:val="-1627230983"/>
          <w:citation/>
        </w:sdtPr>
        <w:sdtEndPr/>
        <w:sdtContent>
          <w:r w:rsidRPr="003A6F41">
            <w:rPr>
              <w:lang w:val="en-GB" w:eastAsia="zh-CN"/>
            </w:rPr>
            <w:fldChar w:fldCharType="begin"/>
          </w:r>
          <w:r>
            <w:rPr>
              <w:lang w:val="en-GB" w:eastAsia="zh-CN"/>
            </w:rPr>
            <w:instrText xml:space="preserve">CITATION BSICCPP00842014 \l 2052 </w:instrText>
          </w:r>
          <w:r w:rsidRPr="003A6F41">
            <w:rPr>
              <w:lang w:val="en-GB" w:eastAsia="zh-CN"/>
            </w:rPr>
            <w:fldChar w:fldCharType="separate"/>
          </w:r>
          <w:r w:rsidR="00D140C7">
            <w:rPr>
              <w:noProof/>
              <w:lang w:val="en-GB" w:eastAsia="zh-CN"/>
            </w:rPr>
            <w:t xml:space="preserve"> </w:t>
          </w:r>
          <w:r w:rsidR="00D140C7" w:rsidRPr="00D140C7">
            <w:rPr>
              <w:rFonts w:hint="eastAsia"/>
              <w:noProof/>
              <w:lang w:val="en-GB" w:eastAsia="zh-CN"/>
            </w:rPr>
            <w:t>(1)</w:t>
          </w:r>
          <w:r w:rsidRPr="003A6F41">
            <w:rPr>
              <w:lang w:val="en-GB" w:eastAsia="zh-CN"/>
            </w:rPr>
            <w:fldChar w:fldCharType="end"/>
          </w:r>
        </w:sdtContent>
      </w:sdt>
      <w:r w:rsidRPr="00170FD2">
        <w:rPr>
          <w:lang w:val="en-GB" w:eastAsia="zh-CN"/>
        </w:rPr>
        <w:t xml:space="preserve"> does not include any refinements for ALC_LCD. The site under evaluation does not initiate a life-cycle change of the intended TOE. The products are assembled and delivered to the client. The defective </w:t>
      </w:r>
      <w:r>
        <w:rPr>
          <w:lang w:val="en-GB" w:eastAsia="zh-CN"/>
        </w:rPr>
        <w:t>products</w:t>
      </w:r>
      <w:r w:rsidRPr="00170FD2">
        <w:rPr>
          <w:lang w:val="en-GB" w:eastAsia="zh-CN"/>
        </w:rPr>
        <w:t xml:space="preserve"> are also returned to the client.</w:t>
      </w:r>
    </w:p>
    <w:p w14:paraId="4DD67A9A" w14:textId="77777777" w:rsidR="002F6EF1" w:rsidRPr="00170FD2" w:rsidRDefault="002F6EF1" w:rsidP="002F6EF1">
      <w:pPr>
        <w:rPr>
          <w:lang w:val="en-GB" w:eastAsia="zh-CN"/>
        </w:rPr>
      </w:pPr>
      <w:r w:rsidRPr="002F6EF1">
        <w:rPr>
          <w:color w:val="000000"/>
          <w:lang w:val="en-US"/>
        </w:rPr>
        <w:t>For this site the Life Cycle only the phase 'IC Packaging' is relevant.</w:t>
      </w:r>
    </w:p>
    <w:p w14:paraId="6CA63EB3" w14:textId="7D36F179" w:rsidR="00CE442F" w:rsidRDefault="00CE442F" w:rsidP="00CE442F">
      <w:pPr>
        <w:pStyle w:val="Title2"/>
      </w:pPr>
      <w:bookmarkStart w:id="285" w:name="_Toc21345059"/>
      <w:bookmarkStart w:id="286" w:name="_Toc21345060"/>
      <w:bookmarkStart w:id="287" w:name="_Toc36047297"/>
      <w:bookmarkEnd w:id="285"/>
      <w:bookmarkEnd w:id="286"/>
      <w:r>
        <w:t>Security Assurance Rationale</w:t>
      </w:r>
      <w:bookmarkEnd w:id="287"/>
    </w:p>
    <w:p w14:paraId="1DF00FA0" w14:textId="77777777" w:rsidR="00CE442F" w:rsidRPr="00E04311" w:rsidRDefault="00CE442F" w:rsidP="00CE442F">
      <w:pPr>
        <w:rPr>
          <w:lang w:val="en-US"/>
        </w:rPr>
      </w:pPr>
      <w:r w:rsidRPr="00E04311">
        <w:rPr>
          <w:lang w:val="en-US"/>
        </w:rPr>
        <w:t>The security assurance requirements rationale maps the content elements of the selected assurance components of [2] to the security objectives defined in this Site Security Target. The refinements described above are considered.</w:t>
      </w:r>
    </w:p>
    <w:p w14:paraId="1D942912" w14:textId="77777777" w:rsidR="00CE442F" w:rsidRPr="00E04311" w:rsidRDefault="00CE442F" w:rsidP="00CE442F">
      <w:pPr>
        <w:rPr>
          <w:lang w:val="en-US"/>
        </w:rPr>
      </w:pPr>
      <w:r w:rsidRPr="00E04311">
        <w:rPr>
          <w:lang w:val="en-US"/>
        </w:rPr>
        <w:t xml:space="preserve">The site has a process in place to ensure an appropriate and consistent identification of the products. </w:t>
      </w:r>
    </w:p>
    <w:p w14:paraId="3FDABD2C" w14:textId="239AE30D" w:rsidR="00CE442F" w:rsidRPr="00E04311" w:rsidRDefault="00CE442F" w:rsidP="00CE442F">
      <w:pPr>
        <w:rPr>
          <w:lang w:val="en-US"/>
        </w:rPr>
      </w:pPr>
      <w:r w:rsidRPr="00E04311">
        <w:rPr>
          <w:lang w:val="en-US"/>
        </w:rPr>
        <w:t xml:space="preserve">Note: The content elements that are changed from the original </w:t>
      </w:r>
      <w:sdt>
        <w:sdtPr>
          <w:rPr>
            <w:lang w:val="en-US"/>
          </w:rPr>
          <w:id w:val="-1941521136"/>
          <w:citation/>
        </w:sdtPr>
        <w:sdtEndPr/>
        <w:sdtContent>
          <w:r w:rsidR="004642B1">
            <w:rPr>
              <w:lang w:val="en-US"/>
            </w:rPr>
            <w:fldChar w:fldCharType="begin"/>
          </w:r>
          <w:r w:rsidR="004642B1" w:rsidRPr="00D626D5">
            <w:rPr>
              <w:lang w:val="en-US"/>
            </w:rPr>
            <w:instrText xml:space="preserve"> CITATION CEM201209003 \l 3082 </w:instrText>
          </w:r>
          <w:r w:rsidR="004642B1">
            <w:rPr>
              <w:lang w:val="en-US"/>
            </w:rPr>
            <w:fldChar w:fldCharType="separate"/>
          </w:r>
          <w:r w:rsidR="00D140C7" w:rsidRPr="00D140C7">
            <w:rPr>
              <w:noProof/>
              <w:lang w:val="en-US"/>
            </w:rPr>
            <w:t>(4)</w:t>
          </w:r>
          <w:r w:rsidR="004642B1">
            <w:rPr>
              <w:lang w:val="en-US"/>
            </w:rPr>
            <w:fldChar w:fldCharType="end"/>
          </w:r>
        </w:sdtContent>
      </w:sdt>
      <w:r w:rsidRPr="00E04311">
        <w:rPr>
          <w:lang w:val="en-US"/>
        </w:rPr>
        <w:t xml:space="preserve"> according to the application notes in the process description</w:t>
      </w:r>
      <w:r w:rsidR="004642B1">
        <w:rPr>
          <w:lang w:val="en-US"/>
        </w:rPr>
        <w:t xml:space="preserve"> </w:t>
      </w:r>
      <w:sdt>
        <w:sdtPr>
          <w:rPr>
            <w:lang w:val="en-US"/>
          </w:rPr>
          <w:id w:val="-1357493466"/>
          <w:citation/>
        </w:sdtPr>
        <w:sdtEndPr/>
        <w:sdtContent>
          <w:r w:rsidR="004642B1">
            <w:rPr>
              <w:lang w:val="en-US"/>
            </w:rPr>
            <w:fldChar w:fldCharType="begin"/>
          </w:r>
          <w:r w:rsidR="004642B1" w:rsidRPr="00D626D5">
            <w:rPr>
              <w:lang w:val="en-US"/>
            </w:rPr>
            <w:instrText xml:space="preserve"> CITATION CCMB201209003 \l 3082 </w:instrText>
          </w:r>
          <w:r w:rsidR="004642B1">
            <w:rPr>
              <w:lang w:val="en-US"/>
            </w:rPr>
            <w:fldChar w:fldCharType="separate"/>
          </w:r>
          <w:r w:rsidR="00D140C7" w:rsidRPr="00D140C7">
            <w:rPr>
              <w:noProof/>
              <w:lang w:val="en-US"/>
            </w:rPr>
            <w:t>(3)</w:t>
          </w:r>
          <w:r w:rsidR="004642B1">
            <w:rPr>
              <w:lang w:val="en-US"/>
            </w:rPr>
            <w:fldChar w:fldCharType="end"/>
          </w:r>
        </w:sdtContent>
      </w:sdt>
      <w:r w:rsidRPr="00E04311">
        <w:rPr>
          <w:lang w:val="en-US"/>
        </w:rPr>
        <w:t xml:space="preserve"> are written in italic. The term TOE can be replaced by configuration items or product.</w:t>
      </w:r>
    </w:p>
    <w:p w14:paraId="44F931EF" w14:textId="2CB0F033" w:rsidR="00CE442F" w:rsidRDefault="00CE442F" w:rsidP="00CE442F">
      <w:pPr>
        <w:pStyle w:val="Title3"/>
      </w:pPr>
      <w:bookmarkStart w:id="288" w:name="_Toc276120386"/>
      <w:bookmarkStart w:id="289" w:name="_Toc470679966"/>
      <w:bookmarkStart w:id="290" w:name="_Toc536521207"/>
      <w:r w:rsidRPr="00CD0428">
        <w:t>Rationale for ALC_CMC.</w:t>
      </w:r>
      <w:bookmarkEnd w:id="288"/>
      <w:bookmarkEnd w:id="289"/>
      <w:bookmarkEnd w:id="290"/>
      <w:r w:rsidR="002A6EDF">
        <w:t>4</w:t>
      </w:r>
    </w:p>
    <w:tbl>
      <w:tblPr>
        <w:tblStyle w:val="SMTable"/>
        <w:tblW w:w="5000" w:type="pct"/>
        <w:tblLook w:val="04A0" w:firstRow="1" w:lastRow="0" w:firstColumn="1" w:lastColumn="0" w:noHBand="0" w:noVBand="1"/>
      </w:tblPr>
      <w:tblGrid>
        <w:gridCol w:w="2445"/>
        <w:gridCol w:w="2904"/>
        <w:gridCol w:w="4397"/>
      </w:tblGrid>
      <w:tr w:rsidR="002A6EDF" w:rsidRPr="001950DD" w14:paraId="0E35A671" w14:textId="77777777" w:rsidTr="004B24C0">
        <w:trPr>
          <w:cnfStyle w:val="100000000000" w:firstRow="1" w:lastRow="0" w:firstColumn="0" w:lastColumn="0" w:oddVBand="0" w:evenVBand="0" w:oddHBand="0" w:evenHBand="0" w:firstRowFirstColumn="0" w:firstRowLastColumn="0" w:lastRowFirstColumn="0" w:lastRowLastColumn="0"/>
        </w:trPr>
        <w:tc>
          <w:tcPr>
            <w:tcW w:w="1254" w:type="pct"/>
          </w:tcPr>
          <w:p w14:paraId="6373E080" w14:textId="6563A6F2" w:rsidR="002A6EDF" w:rsidRPr="00CE442F" w:rsidRDefault="002A6EDF" w:rsidP="00CE442F">
            <w:pPr>
              <w:spacing w:after="200"/>
              <w:rPr>
                <w:lang w:val="en-GB" w:eastAsia="zh-CN"/>
              </w:rPr>
            </w:pPr>
            <w:r w:rsidRPr="00CE442F">
              <w:rPr>
                <w:lang w:val="en-GB" w:eastAsia="zh-CN"/>
              </w:rPr>
              <w:t>SAR</w:t>
            </w:r>
          </w:p>
        </w:tc>
        <w:tc>
          <w:tcPr>
            <w:tcW w:w="1490" w:type="pct"/>
          </w:tcPr>
          <w:p w14:paraId="4714D105" w14:textId="4FE37106" w:rsidR="002A6EDF" w:rsidRPr="00CE442F" w:rsidRDefault="002A6EDF" w:rsidP="00CE442F">
            <w:pPr>
              <w:spacing w:after="200"/>
              <w:rPr>
                <w:lang w:val="en-GB" w:eastAsia="zh-CN"/>
              </w:rPr>
            </w:pPr>
            <w:r w:rsidRPr="00CE442F">
              <w:rPr>
                <w:lang w:val="en-GB" w:eastAsia="zh-CN"/>
              </w:rPr>
              <w:t>Security Objective</w:t>
            </w:r>
          </w:p>
        </w:tc>
        <w:tc>
          <w:tcPr>
            <w:tcW w:w="2256" w:type="pct"/>
          </w:tcPr>
          <w:p w14:paraId="04A377C0" w14:textId="77777777" w:rsidR="002A6EDF" w:rsidRPr="00CE442F" w:rsidRDefault="002A6EDF" w:rsidP="00CE442F">
            <w:pPr>
              <w:spacing w:after="200"/>
              <w:rPr>
                <w:lang w:val="en-GB" w:eastAsia="zh-CN"/>
              </w:rPr>
            </w:pPr>
            <w:r w:rsidRPr="00CE442F">
              <w:rPr>
                <w:lang w:val="en-GB" w:eastAsia="zh-CN"/>
              </w:rPr>
              <w:t>Rationale</w:t>
            </w:r>
          </w:p>
        </w:tc>
      </w:tr>
      <w:tr w:rsidR="002A6EDF" w:rsidRPr="002B7C09" w14:paraId="255A4FFE" w14:textId="77777777" w:rsidTr="004B24C0">
        <w:tc>
          <w:tcPr>
            <w:tcW w:w="1254" w:type="pct"/>
          </w:tcPr>
          <w:p w14:paraId="447605F5" w14:textId="77777777" w:rsidR="002A6EDF" w:rsidRPr="004B24C0" w:rsidRDefault="002A6EDF" w:rsidP="002A6EDF">
            <w:pPr>
              <w:rPr>
                <w:i/>
                <w:lang w:val="en-GB" w:eastAsia="zh-CN"/>
              </w:rPr>
            </w:pPr>
            <w:r w:rsidRPr="004B24C0">
              <w:rPr>
                <w:b/>
                <w:lang w:val="en-GB" w:eastAsia="zh-CN"/>
              </w:rPr>
              <w:t>ALC_CMC.4.1C</w:t>
            </w:r>
          </w:p>
          <w:p w14:paraId="795BC25E" w14:textId="7ECF612A" w:rsidR="002A6EDF" w:rsidRPr="004B24C0" w:rsidRDefault="002A6EDF" w:rsidP="002A6EDF">
            <w:pPr>
              <w:rPr>
                <w:sz w:val="22"/>
                <w:szCs w:val="22"/>
                <w:lang w:val="en-GB" w:eastAsia="zh-CN"/>
              </w:rPr>
            </w:pPr>
            <w:r w:rsidRPr="004B24C0">
              <w:rPr>
                <w:i/>
                <w:lang w:val="en-GB" w:eastAsia="zh-CN"/>
              </w:rPr>
              <w:t>The CM documentation shall show that a process is in place to ensure an appropriate and consistent labelling.</w:t>
            </w:r>
          </w:p>
        </w:tc>
        <w:tc>
          <w:tcPr>
            <w:tcW w:w="1490" w:type="pct"/>
          </w:tcPr>
          <w:p w14:paraId="76FB6B6C" w14:textId="6F7868DC" w:rsidR="002A6EDF" w:rsidRPr="004F6AF2" w:rsidRDefault="002A6EDF" w:rsidP="002A6EDF">
            <w:pPr>
              <w:rPr>
                <w:sz w:val="22"/>
                <w:szCs w:val="22"/>
                <w:lang w:val="en-GB" w:eastAsia="zh-CN"/>
              </w:rPr>
            </w:pPr>
            <w:r w:rsidRPr="004F6AF2">
              <w:rPr>
                <w:sz w:val="22"/>
                <w:szCs w:val="22"/>
                <w:lang w:val="en-GB" w:eastAsia="zh-CN"/>
              </w:rPr>
              <w:t>O. Config-Items</w:t>
            </w:r>
          </w:p>
        </w:tc>
        <w:tc>
          <w:tcPr>
            <w:tcW w:w="2256" w:type="pct"/>
          </w:tcPr>
          <w:p w14:paraId="2654FC28" w14:textId="1F293325" w:rsidR="002A6EDF" w:rsidRPr="004F6AF2" w:rsidRDefault="002A6EDF" w:rsidP="002A6EDF">
            <w:pPr>
              <w:rPr>
                <w:sz w:val="22"/>
                <w:szCs w:val="22"/>
                <w:lang w:val="en-US" w:eastAsia="zh-CN"/>
              </w:rPr>
            </w:pPr>
            <w:r w:rsidRPr="004F6AF2">
              <w:rPr>
                <w:sz w:val="22"/>
                <w:szCs w:val="22"/>
                <w:lang w:val="en-GB" w:eastAsia="zh-CN"/>
              </w:rPr>
              <w:t>All product</w:t>
            </w:r>
            <w:r>
              <w:rPr>
                <w:sz w:val="22"/>
                <w:szCs w:val="22"/>
                <w:lang w:val="en-GB" w:eastAsia="zh-CN"/>
              </w:rPr>
              <w:t>s</w:t>
            </w:r>
            <w:r w:rsidRPr="004F6AF2">
              <w:rPr>
                <w:sz w:val="22"/>
                <w:szCs w:val="22"/>
                <w:lang w:val="en-GB" w:eastAsia="zh-CN"/>
              </w:rPr>
              <w:t xml:space="preserve"> assembled at </w:t>
            </w:r>
            <w:r w:rsidR="005E64FF">
              <w:rPr>
                <w:sz w:val="22"/>
                <w:szCs w:val="22"/>
                <w:lang w:val="en-GB" w:eastAsia="zh-CN"/>
              </w:rPr>
              <w:t>CTWY</w:t>
            </w:r>
            <w:r w:rsidRPr="004F6AF2">
              <w:rPr>
                <w:sz w:val="22"/>
                <w:szCs w:val="22"/>
                <w:lang w:val="en-GB" w:eastAsia="zh-CN"/>
              </w:rPr>
              <w:t xml:space="preserve"> get a unique production serial number generated by a database as defined by </w:t>
            </w:r>
            <w:proofErr w:type="spellStart"/>
            <w:r w:rsidRPr="004F6AF2">
              <w:rPr>
                <w:sz w:val="22"/>
                <w:szCs w:val="22"/>
                <w:lang w:val="en-GB" w:eastAsia="zh-CN"/>
              </w:rPr>
              <w:t>O.Config</w:t>
            </w:r>
            <w:proofErr w:type="spellEnd"/>
            <w:r w:rsidRPr="004F6AF2">
              <w:rPr>
                <w:sz w:val="22"/>
                <w:szCs w:val="22"/>
                <w:lang w:val="en-GB" w:eastAsia="zh-CN"/>
              </w:rPr>
              <w:t xml:space="preserve">-Items, which is linked to the client part ID. </w:t>
            </w:r>
          </w:p>
        </w:tc>
      </w:tr>
      <w:tr w:rsidR="002A6EDF" w:rsidRPr="002B7C09" w14:paraId="5BA275AC" w14:textId="77777777" w:rsidTr="004B24C0">
        <w:tc>
          <w:tcPr>
            <w:tcW w:w="1254" w:type="pct"/>
          </w:tcPr>
          <w:p w14:paraId="74CF8E4D" w14:textId="77777777" w:rsidR="002A6EDF" w:rsidRPr="004B24C0" w:rsidRDefault="002A6EDF" w:rsidP="002A6EDF">
            <w:pPr>
              <w:rPr>
                <w:b/>
                <w:lang w:val="en-GB" w:eastAsia="zh-CN"/>
              </w:rPr>
            </w:pPr>
            <w:r w:rsidRPr="004B24C0">
              <w:rPr>
                <w:b/>
                <w:lang w:val="en-GB" w:eastAsia="zh-CN"/>
              </w:rPr>
              <w:t>ALC_CMC.4.2C</w:t>
            </w:r>
          </w:p>
          <w:p w14:paraId="3FD94EAA" w14:textId="59931E86" w:rsidR="002A6EDF" w:rsidRPr="004B24C0" w:rsidRDefault="002A6EDF" w:rsidP="002A6EDF">
            <w:pPr>
              <w:rPr>
                <w:sz w:val="22"/>
                <w:szCs w:val="22"/>
                <w:lang w:val="en-GB" w:eastAsia="zh-CN"/>
              </w:rPr>
            </w:pPr>
            <w:r w:rsidRPr="004B24C0">
              <w:rPr>
                <w:lang w:val="en-GB" w:eastAsia="zh-CN"/>
              </w:rPr>
              <w:t xml:space="preserve">The CM documentation shall describe the method </w:t>
            </w:r>
            <w:r w:rsidRPr="004B24C0">
              <w:rPr>
                <w:lang w:val="en-GB" w:eastAsia="zh-CN"/>
              </w:rPr>
              <w:lastRenderedPageBreak/>
              <w:t>used to uniquely identify the configuration items.</w:t>
            </w:r>
          </w:p>
        </w:tc>
        <w:tc>
          <w:tcPr>
            <w:tcW w:w="1490" w:type="pct"/>
          </w:tcPr>
          <w:p w14:paraId="5C93324D" w14:textId="503C997E" w:rsidR="002A6EDF" w:rsidRPr="004F6AF2" w:rsidRDefault="002A6EDF" w:rsidP="002A6EDF">
            <w:pPr>
              <w:rPr>
                <w:sz w:val="22"/>
                <w:szCs w:val="22"/>
                <w:lang w:val="en-GB" w:eastAsia="zh-CN"/>
              </w:rPr>
            </w:pPr>
            <w:proofErr w:type="spellStart"/>
            <w:r w:rsidRPr="004F6AF2">
              <w:rPr>
                <w:sz w:val="22"/>
                <w:szCs w:val="22"/>
                <w:lang w:val="en-GB" w:eastAsia="zh-CN"/>
              </w:rPr>
              <w:lastRenderedPageBreak/>
              <w:t>O.Reception</w:t>
            </w:r>
            <w:proofErr w:type="spellEnd"/>
            <w:r w:rsidRPr="004F6AF2">
              <w:rPr>
                <w:sz w:val="22"/>
                <w:szCs w:val="22"/>
                <w:lang w:val="en-GB" w:eastAsia="zh-CN"/>
              </w:rPr>
              <w:t>-Control</w:t>
            </w:r>
          </w:p>
          <w:p w14:paraId="15FDA4E4" w14:textId="77777777" w:rsidR="002A6EDF" w:rsidRPr="004F6AF2" w:rsidRDefault="002A6EDF" w:rsidP="002A6EDF">
            <w:pPr>
              <w:rPr>
                <w:sz w:val="22"/>
                <w:szCs w:val="22"/>
                <w:lang w:val="en-GB" w:eastAsia="zh-CN"/>
              </w:rPr>
            </w:pPr>
            <w:proofErr w:type="spellStart"/>
            <w:r w:rsidRPr="004F6AF2">
              <w:rPr>
                <w:sz w:val="22"/>
                <w:szCs w:val="22"/>
                <w:lang w:val="en-GB" w:eastAsia="zh-CN"/>
              </w:rPr>
              <w:t>O.Config</w:t>
            </w:r>
            <w:proofErr w:type="spellEnd"/>
            <w:r w:rsidRPr="004F6AF2">
              <w:rPr>
                <w:sz w:val="22"/>
                <w:szCs w:val="22"/>
                <w:lang w:val="en-GB" w:eastAsia="zh-CN"/>
              </w:rPr>
              <w:t>-Items</w:t>
            </w:r>
          </w:p>
          <w:p w14:paraId="3EAB8E67" w14:textId="77777777" w:rsidR="002A6EDF" w:rsidRPr="004F6AF2" w:rsidRDefault="002A6EDF" w:rsidP="002A6EDF">
            <w:pPr>
              <w:rPr>
                <w:sz w:val="22"/>
                <w:szCs w:val="22"/>
                <w:lang w:val="en-GB" w:eastAsia="zh-CN"/>
              </w:rPr>
            </w:pPr>
            <w:proofErr w:type="spellStart"/>
            <w:r w:rsidRPr="004F6AF2">
              <w:rPr>
                <w:sz w:val="22"/>
                <w:szCs w:val="22"/>
                <w:lang w:val="en-GB" w:eastAsia="zh-CN"/>
              </w:rPr>
              <w:t>O.Config</w:t>
            </w:r>
            <w:proofErr w:type="spellEnd"/>
            <w:r w:rsidRPr="004F6AF2">
              <w:rPr>
                <w:sz w:val="22"/>
                <w:szCs w:val="22"/>
                <w:lang w:val="en-GB" w:eastAsia="zh-CN"/>
              </w:rPr>
              <w:t>-Control</w:t>
            </w:r>
          </w:p>
          <w:p w14:paraId="5682DB82" w14:textId="77777777" w:rsidR="002A6EDF" w:rsidRPr="004F6AF2" w:rsidRDefault="002A6EDF" w:rsidP="002A6EDF">
            <w:pPr>
              <w:rPr>
                <w:sz w:val="22"/>
                <w:szCs w:val="22"/>
                <w:lang w:val="en-GB" w:eastAsia="zh-CN"/>
              </w:rPr>
            </w:pPr>
            <w:proofErr w:type="spellStart"/>
            <w:r w:rsidRPr="004F6AF2">
              <w:rPr>
                <w:sz w:val="22"/>
                <w:szCs w:val="22"/>
                <w:lang w:val="en-GB" w:eastAsia="zh-CN"/>
              </w:rPr>
              <w:lastRenderedPageBreak/>
              <w:t>O.Config</w:t>
            </w:r>
            <w:proofErr w:type="spellEnd"/>
            <w:r w:rsidRPr="004F6AF2">
              <w:rPr>
                <w:sz w:val="22"/>
                <w:szCs w:val="22"/>
                <w:lang w:val="en-GB" w:eastAsia="zh-CN"/>
              </w:rPr>
              <w:t>-Process</w:t>
            </w:r>
          </w:p>
        </w:tc>
        <w:tc>
          <w:tcPr>
            <w:tcW w:w="2256" w:type="pct"/>
          </w:tcPr>
          <w:p w14:paraId="752BFF1D" w14:textId="77777777" w:rsidR="002A6EDF" w:rsidRPr="00C84C95" w:rsidRDefault="002A6EDF" w:rsidP="002A6EDF">
            <w:pPr>
              <w:rPr>
                <w:sz w:val="22"/>
                <w:szCs w:val="22"/>
                <w:lang w:val="en-GB" w:eastAsia="zh-CN"/>
              </w:rPr>
            </w:pPr>
            <w:r w:rsidRPr="00C84C95">
              <w:rPr>
                <w:sz w:val="22"/>
                <w:szCs w:val="22"/>
                <w:lang w:val="en-GB" w:eastAsia="zh-CN"/>
              </w:rPr>
              <w:lastRenderedPageBreak/>
              <w:t xml:space="preserve">Incoming inspection are based on </w:t>
            </w:r>
            <w:proofErr w:type="spellStart"/>
            <w:r w:rsidRPr="00C84C95">
              <w:rPr>
                <w:sz w:val="22"/>
                <w:szCs w:val="22"/>
                <w:lang w:val="en-GB" w:eastAsia="zh-CN"/>
              </w:rPr>
              <w:t>O.Reception</w:t>
            </w:r>
            <w:proofErr w:type="spellEnd"/>
            <w:r w:rsidRPr="00C84C95">
              <w:rPr>
                <w:sz w:val="22"/>
                <w:szCs w:val="22"/>
                <w:lang w:val="en-GB" w:eastAsia="zh-CN"/>
              </w:rPr>
              <w:t>-Control product identification that ensures associated labelling.</w:t>
            </w:r>
          </w:p>
          <w:p w14:paraId="33E6E329" w14:textId="77777777" w:rsidR="002A6EDF" w:rsidRPr="00C84C95" w:rsidRDefault="002A6EDF" w:rsidP="002A6EDF">
            <w:pPr>
              <w:rPr>
                <w:sz w:val="22"/>
                <w:szCs w:val="22"/>
                <w:lang w:val="en-GB" w:eastAsia="zh-CN"/>
              </w:rPr>
            </w:pPr>
            <w:r w:rsidRPr="00C84C95">
              <w:rPr>
                <w:sz w:val="22"/>
                <w:szCs w:val="22"/>
                <w:lang w:val="en-GB" w:eastAsia="zh-CN"/>
              </w:rPr>
              <w:lastRenderedPageBreak/>
              <w:t xml:space="preserve">Labelling is mapped to the internal identification as defined by </w:t>
            </w:r>
            <w:proofErr w:type="spellStart"/>
            <w:r w:rsidRPr="00C84C95">
              <w:rPr>
                <w:sz w:val="22"/>
                <w:szCs w:val="22"/>
                <w:lang w:val="en-GB" w:eastAsia="zh-CN"/>
              </w:rPr>
              <w:t>O.Config</w:t>
            </w:r>
            <w:proofErr w:type="spellEnd"/>
            <w:r w:rsidRPr="00C84C95">
              <w:rPr>
                <w:sz w:val="22"/>
                <w:szCs w:val="22"/>
                <w:lang w:val="en-GB" w:eastAsia="zh-CN"/>
              </w:rPr>
              <w:t>-Items. This ensures the unique identification of security products.</w:t>
            </w:r>
          </w:p>
          <w:p w14:paraId="3BA57DD4" w14:textId="77777777" w:rsidR="002A6EDF" w:rsidRPr="00C84C95" w:rsidRDefault="002A6EDF" w:rsidP="002A6EDF">
            <w:pPr>
              <w:rPr>
                <w:sz w:val="22"/>
                <w:szCs w:val="22"/>
                <w:lang w:val="en-GB" w:eastAsia="zh-CN"/>
              </w:rPr>
            </w:pPr>
            <w:proofErr w:type="spellStart"/>
            <w:r w:rsidRPr="00C84C95">
              <w:rPr>
                <w:sz w:val="22"/>
                <w:szCs w:val="22"/>
                <w:lang w:val="en-GB" w:eastAsia="zh-CN"/>
              </w:rPr>
              <w:t>O.Config</w:t>
            </w:r>
            <w:proofErr w:type="spellEnd"/>
            <w:r w:rsidRPr="00C84C95">
              <w:rPr>
                <w:sz w:val="22"/>
                <w:szCs w:val="22"/>
                <w:lang w:val="en-GB" w:eastAsia="zh-CN"/>
              </w:rPr>
              <w:t>-Control ensures that each client part ID is released based on a defined process. This includes changes that are related to a client part ID. The configurations can only be done by authorized person.</w:t>
            </w:r>
          </w:p>
          <w:p w14:paraId="56D8F100" w14:textId="77777777" w:rsidR="002A6EDF" w:rsidRPr="004F6AF2" w:rsidRDefault="002A6EDF" w:rsidP="002A6EDF">
            <w:pPr>
              <w:rPr>
                <w:i/>
                <w:sz w:val="22"/>
                <w:szCs w:val="22"/>
                <w:lang w:val="en-GB" w:eastAsia="zh-CN"/>
              </w:rPr>
            </w:pPr>
            <w:proofErr w:type="spellStart"/>
            <w:r w:rsidRPr="00C84C95">
              <w:rPr>
                <w:sz w:val="22"/>
                <w:szCs w:val="22"/>
                <w:lang w:val="en-GB" w:eastAsia="zh-CN"/>
              </w:rPr>
              <w:t>O.Config</w:t>
            </w:r>
            <w:proofErr w:type="spellEnd"/>
            <w:r w:rsidRPr="00C84C95">
              <w:rPr>
                <w:sz w:val="22"/>
                <w:szCs w:val="22"/>
                <w:lang w:val="en-GB" w:eastAsia="zh-CN"/>
              </w:rPr>
              <w:t>-Process provides a configured and controlled production process.</w:t>
            </w:r>
          </w:p>
        </w:tc>
      </w:tr>
      <w:tr w:rsidR="002A6EDF" w:rsidRPr="002B7C09" w14:paraId="378824E0" w14:textId="77777777" w:rsidTr="004B24C0">
        <w:tc>
          <w:tcPr>
            <w:tcW w:w="1254" w:type="pct"/>
          </w:tcPr>
          <w:p w14:paraId="7C06F2F0" w14:textId="77777777" w:rsidR="002A6EDF" w:rsidRPr="004B24C0" w:rsidRDefault="002A6EDF" w:rsidP="002A6EDF">
            <w:pPr>
              <w:rPr>
                <w:b/>
                <w:lang w:val="en-GB" w:eastAsia="zh-CN"/>
              </w:rPr>
            </w:pPr>
            <w:r w:rsidRPr="004B24C0">
              <w:rPr>
                <w:b/>
                <w:lang w:val="en-GB" w:eastAsia="zh-CN"/>
              </w:rPr>
              <w:lastRenderedPageBreak/>
              <w:t>ALC_CMC.4.3C</w:t>
            </w:r>
          </w:p>
          <w:p w14:paraId="6AF4FFFC" w14:textId="31A2CF7C" w:rsidR="002A6EDF" w:rsidRPr="004B24C0" w:rsidRDefault="002A6EDF" w:rsidP="002A6EDF">
            <w:pPr>
              <w:rPr>
                <w:sz w:val="22"/>
                <w:szCs w:val="22"/>
                <w:lang w:val="en-GB" w:eastAsia="zh-CN"/>
              </w:rPr>
            </w:pPr>
            <w:r w:rsidRPr="004B24C0">
              <w:rPr>
                <w:lang w:val="en-GB" w:eastAsia="zh-CN"/>
              </w:rPr>
              <w:t>The CM system shall uniquely identify all configuration items.</w:t>
            </w:r>
          </w:p>
        </w:tc>
        <w:tc>
          <w:tcPr>
            <w:tcW w:w="1490" w:type="pct"/>
          </w:tcPr>
          <w:p w14:paraId="5E695522" w14:textId="77777777" w:rsidR="002A6EDF" w:rsidRPr="004F6AF2" w:rsidRDefault="002A6EDF" w:rsidP="002A6EDF">
            <w:pPr>
              <w:rPr>
                <w:sz w:val="22"/>
                <w:szCs w:val="22"/>
                <w:lang w:val="en-GB" w:eastAsia="zh-CN"/>
              </w:rPr>
            </w:pPr>
            <w:proofErr w:type="spellStart"/>
            <w:r w:rsidRPr="004F6AF2">
              <w:rPr>
                <w:sz w:val="22"/>
                <w:szCs w:val="22"/>
                <w:lang w:val="en-GB" w:eastAsia="zh-CN"/>
              </w:rPr>
              <w:t>O.Reception</w:t>
            </w:r>
            <w:proofErr w:type="spellEnd"/>
            <w:r w:rsidRPr="004F6AF2">
              <w:rPr>
                <w:sz w:val="22"/>
                <w:szCs w:val="22"/>
                <w:lang w:val="en-GB" w:eastAsia="zh-CN"/>
              </w:rPr>
              <w:t>-Control</w:t>
            </w:r>
          </w:p>
          <w:p w14:paraId="09F3D54B" w14:textId="77777777" w:rsidR="002A6EDF" w:rsidRPr="004F6AF2" w:rsidRDefault="002A6EDF" w:rsidP="002A6EDF">
            <w:pPr>
              <w:rPr>
                <w:sz w:val="22"/>
                <w:szCs w:val="22"/>
                <w:lang w:val="en-GB" w:eastAsia="zh-CN"/>
              </w:rPr>
            </w:pPr>
            <w:proofErr w:type="spellStart"/>
            <w:r w:rsidRPr="004F6AF2">
              <w:rPr>
                <w:sz w:val="22"/>
                <w:szCs w:val="22"/>
                <w:lang w:val="en-GB" w:eastAsia="zh-CN"/>
              </w:rPr>
              <w:t>O.Config</w:t>
            </w:r>
            <w:proofErr w:type="spellEnd"/>
            <w:r w:rsidRPr="004F6AF2">
              <w:rPr>
                <w:sz w:val="22"/>
                <w:szCs w:val="22"/>
                <w:lang w:val="en-GB" w:eastAsia="zh-CN"/>
              </w:rPr>
              <w:t>-Items</w:t>
            </w:r>
          </w:p>
          <w:p w14:paraId="7959DC1B" w14:textId="3FC572B7" w:rsidR="002A6EDF" w:rsidRPr="004F6AF2" w:rsidRDefault="002A6EDF" w:rsidP="002A6EDF">
            <w:pPr>
              <w:rPr>
                <w:sz w:val="22"/>
                <w:szCs w:val="22"/>
                <w:lang w:val="en-GB" w:eastAsia="zh-CN"/>
              </w:rPr>
            </w:pPr>
            <w:proofErr w:type="spellStart"/>
            <w:r w:rsidRPr="004F6AF2">
              <w:rPr>
                <w:sz w:val="22"/>
                <w:szCs w:val="22"/>
                <w:lang w:val="en-GB" w:eastAsia="zh-CN"/>
              </w:rPr>
              <w:t>O.Config</w:t>
            </w:r>
            <w:proofErr w:type="spellEnd"/>
            <w:r w:rsidRPr="004F6AF2">
              <w:rPr>
                <w:sz w:val="22"/>
                <w:szCs w:val="22"/>
                <w:lang w:val="en-GB" w:eastAsia="zh-CN"/>
              </w:rPr>
              <w:t>-Control</w:t>
            </w:r>
            <w:r w:rsidRPr="004F6AF2" w:rsidDel="002A6EDF">
              <w:rPr>
                <w:sz w:val="22"/>
                <w:szCs w:val="22"/>
                <w:lang w:val="en-GB" w:eastAsia="zh-CN"/>
              </w:rPr>
              <w:t xml:space="preserve"> </w:t>
            </w:r>
          </w:p>
        </w:tc>
        <w:tc>
          <w:tcPr>
            <w:tcW w:w="2256" w:type="pct"/>
          </w:tcPr>
          <w:p w14:paraId="024BB5DF" w14:textId="77777777" w:rsidR="002A6EDF" w:rsidRPr="00C84C95" w:rsidRDefault="002A6EDF" w:rsidP="002A6EDF">
            <w:pPr>
              <w:rPr>
                <w:sz w:val="22"/>
                <w:szCs w:val="22"/>
                <w:lang w:val="en-GB" w:eastAsia="zh-CN"/>
              </w:rPr>
            </w:pPr>
            <w:proofErr w:type="spellStart"/>
            <w:r w:rsidRPr="00C84C95">
              <w:rPr>
                <w:sz w:val="22"/>
                <w:szCs w:val="22"/>
                <w:lang w:val="en-GB" w:eastAsia="zh-CN"/>
              </w:rPr>
              <w:t>O.Reception</w:t>
            </w:r>
            <w:proofErr w:type="spellEnd"/>
            <w:r w:rsidRPr="00C84C95">
              <w:rPr>
                <w:sz w:val="22"/>
                <w:szCs w:val="22"/>
                <w:lang w:val="en-GB" w:eastAsia="zh-CN"/>
              </w:rPr>
              <w:t>-Control includes the incoming labelling and the mapping to internal identifications.</w:t>
            </w:r>
          </w:p>
          <w:p w14:paraId="2D8CCD82" w14:textId="77777777" w:rsidR="002A6EDF" w:rsidRPr="00C84C95" w:rsidRDefault="002A6EDF" w:rsidP="002A6EDF">
            <w:pPr>
              <w:rPr>
                <w:sz w:val="22"/>
                <w:szCs w:val="22"/>
                <w:lang w:val="en-GB" w:eastAsia="zh-CN"/>
              </w:rPr>
            </w:pPr>
            <w:proofErr w:type="spellStart"/>
            <w:r w:rsidRPr="00C84C95">
              <w:rPr>
                <w:sz w:val="22"/>
                <w:szCs w:val="22"/>
                <w:lang w:val="en-GB" w:eastAsia="zh-CN"/>
              </w:rPr>
              <w:t>O.Config</w:t>
            </w:r>
            <w:proofErr w:type="spellEnd"/>
            <w:r w:rsidRPr="00C84C95">
              <w:rPr>
                <w:sz w:val="22"/>
                <w:szCs w:val="22"/>
                <w:lang w:val="en-GB" w:eastAsia="zh-CN"/>
              </w:rPr>
              <w:t>-Items includes the internal unique identification of all items that belongs to a client part ID.</w:t>
            </w:r>
          </w:p>
          <w:p w14:paraId="075DE0DD" w14:textId="57DEF081" w:rsidR="002A6EDF" w:rsidRPr="00C84C95" w:rsidRDefault="002A6EDF" w:rsidP="002A6EDF">
            <w:pPr>
              <w:rPr>
                <w:sz w:val="22"/>
                <w:szCs w:val="22"/>
                <w:lang w:val="en-GB" w:eastAsia="zh-CN"/>
              </w:rPr>
            </w:pPr>
            <w:proofErr w:type="spellStart"/>
            <w:r w:rsidRPr="00C84C95">
              <w:rPr>
                <w:sz w:val="22"/>
                <w:szCs w:val="22"/>
                <w:lang w:val="en-GB" w:eastAsia="zh-CN"/>
              </w:rPr>
              <w:t>O.Config</w:t>
            </w:r>
            <w:proofErr w:type="spellEnd"/>
            <w:r w:rsidRPr="00C84C95">
              <w:rPr>
                <w:sz w:val="22"/>
                <w:szCs w:val="22"/>
                <w:lang w:val="en-GB" w:eastAsia="zh-CN"/>
              </w:rPr>
              <w:t>-Control ensures the assignment between all configuration items supported by automated tracking systems.</w:t>
            </w:r>
          </w:p>
        </w:tc>
      </w:tr>
      <w:tr w:rsidR="002A6EDF" w:rsidRPr="002B7C09" w14:paraId="302669D9" w14:textId="77777777" w:rsidTr="004B24C0">
        <w:tc>
          <w:tcPr>
            <w:tcW w:w="1254" w:type="pct"/>
          </w:tcPr>
          <w:p w14:paraId="4DFE89E9" w14:textId="77777777" w:rsidR="002A6EDF" w:rsidRPr="004B24C0" w:rsidRDefault="002A6EDF" w:rsidP="002A6EDF">
            <w:pPr>
              <w:rPr>
                <w:b/>
                <w:lang w:val="en-GB" w:eastAsia="zh-CN"/>
              </w:rPr>
            </w:pPr>
            <w:r w:rsidRPr="004B24C0">
              <w:rPr>
                <w:b/>
                <w:lang w:val="en-GB" w:eastAsia="zh-CN"/>
              </w:rPr>
              <w:t>ALC_CMC.4.4C</w:t>
            </w:r>
          </w:p>
          <w:p w14:paraId="1DF86A6F" w14:textId="38FD7C86" w:rsidR="002A6EDF" w:rsidRPr="004B24C0" w:rsidRDefault="002A6EDF" w:rsidP="002A6EDF">
            <w:pPr>
              <w:rPr>
                <w:sz w:val="22"/>
                <w:szCs w:val="22"/>
                <w:lang w:val="en-GB" w:eastAsia="zh-CN"/>
              </w:rPr>
            </w:pPr>
            <w:r w:rsidRPr="004B24C0">
              <w:rPr>
                <w:lang w:val="en-GB" w:eastAsia="zh-CN"/>
              </w:rPr>
              <w:t>The CM system shall provide automated measures such that only authorised changes are made to the configuration items.</w:t>
            </w:r>
          </w:p>
        </w:tc>
        <w:tc>
          <w:tcPr>
            <w:tcW w:w="1490" w:type="pct"/>
          </w:tcPr>
          <w:p w14:paraId="5A1F9B2E" w14:textId="77777777" w:rsidR="002A6EDF" w:rsidRPr="004F6AF2" w:rsidRDefault="002A6EDF" w:rsidP="002A6EDF">
            <w:pPr>
              <w:rPr>
                <w:sz w:val="22"/>
                <w:szCs w:val="22"/>
                <w:lang w:val="en-GB" w:eastAsia="zh-CN"/>
              </w:rPr>
            </w:pPr>
            <w:proofErr w:type="spellStart"/>
            <w:r w:rsidRPr="004F6AF2">
              <w:rPr>
                <w:sz w:val="22"/>
                <w:szCs w:val="22"/>
                <w:lang w:val="en-GB" w:eastAsia="zh-CN"/>
              </w:rPr>
              <w:t>O.Config</w:t>
            </w:r>
            <w:proofErr w:type="spellEnd"/>
            <w:r w:rsidRPr="004F6AF2">
              <w:rPr>
                <w:sz w:val="22"/>
                <w:szCs w:val="22"/>
                <w:lang w:val="en-GB" w:eastAsia="zh-CN"/>
              </w:rPr>
              <w:t>-Control</w:t>
            </w:r>
          </w:p>
          <w:p w14:paraId="09911738" w14:textId="77777777" w:rsidR="002A6EDF" w:rsidRPr="004F6AF2" w:rsidRDefault="002A6EDF" w:rsidP="002A6EDF">
            <w:pPr>
              <w:rPr>
                <w:sz w:val="22"/>
                <w:szCs w:val="22"/>
                <w:lang w:val="en-GB" w:eastAsia="zh-CN"/>
              </w:rPr>
            </w:pPr>
            <w:proofErr w:type="spellStart"/>
            <w:r w:rsidRPr="004F6AF2">
              <w:rPr>
                <w:sz w:val="22"/>
                <w:szCs w:val="22"/>
                <w:lang w:val="en-GB" w:eastAsia="zh-CN"/>
              </w:rPr>
              <w:t>O.Config</w:t>
            </w:r>
            <w:proofErr w:type="spellEnd"/>
            <w:r w:rsidRPr="004F6AF2">
              <w:rPr>
                <w:sz w:val="22"/>
                <w:szCs w:val="22"/>
                <w:lang w:val="en-GB" w:eastAsia="zh-CN"/>
              </w:rPr>
              <w:t>-Process</w:t>
            </w:r>
          </w:p>
          <w:p w14:paraId="1E347B37" w14:textId="77777777" w:rsidR="002A6EDF" w:rsidRPr="004F6AF2" w:rsidRDefault="002A6EDF" w:rsidP="002A6EDF">
            <w:pPr>
              <w:rPr>
                <w:sz w:val="22"/>
                <w:szCs w:val="22"/>
                <w:lang w:val="en-GB" w:eastAsia="zh-CN"/>
              </w:rPr>
            </w:pPr>
            <w:proofErr w:type="spellStart"/>
            <w:r w:rsidRPr="004F6AF2">
              <w:rPr>
                <w:sz w:val="22"/>
                <w:szCs w:val="22"/>
                <w:lang w:val="en-GB" w:eastAsia="zh-CN"/>
              </w:rPr>
              <w:t>O.Logical</w:t>
            </w:r>
            <w:proofErr w:type="spellEnd"/>
            <w:r w:rsidRPr="004F6AF2">
              <w:rPr>
                <w:sz w:val="22"/>
                <w:szCs w:val="22"/>
                <w:lang w:val="en-GB" w:eastAsia="zh-CN"/>
              </w:rPr>
              <w:t>-Access</w:t>
            </w:r>
          </w:p>
          <w:p w14:paraId="75E745D1" w14:textId="0C593792" w:rsidR="002A6EDF" w:rsidRPr="004F6AF2" w:rsidRDefault="002A6EDF" w:rsidP="002A6EDF">
            <w:pPr>
              <w:rPr>
                <w:sz w:val="22"/>
                <w:szCs w:val="22"/>
                <w:lang w:val="en-GB" w:eastAsia="zh-CN"/>
              </w:rPr>
            </w:pPr>
            <w:proofErr w:type="spellStart"/>
            <w:r w:rsidRPr="004F6AF2">
              <w:rPr>
                <w:sz w:val="22"/>
                <w:szCs w:val="22"/>
                <w:lang w:val="en-GB" w:eastAsia="zh-CN"/>
              </w:rPr>
              <w:t>O.Logical</w:t>
            </w:r>
            <w:proofErr w:type="spellEnd"/>
            <w:r w:rsidRPr="004F6AF2">
              <w:rPr>
                <w:sz w:val="22"/>
                <w:szCs w:val="22"/>
                <w:lang w:val="en-GB" w:eastAsia="zh-CN"/>
              </w:rPr>
              <w:t>-Operation</w:t>
            </w:r>
          </w:p>
        </w:tc>
        <w:tc>
          <w:tcPr>
            <w:tcW w:w="2256" w:type="pct"/>
          </w:tcPr>
          <w:p w14:paraId="49441183" w14:textId="77777777" w:rsidR="002A6EDF" w:rsidRPr="00C84C95" w:rsidRDefault="002A6EDF" w:rsidP="002A6EDF">
            <w:pPr>
              <w:rPr>
                <w:sz w:val="22"/>
                <w:szCs w:val="22"/>
                <w:lang w:val="en-GB" w:eastAsia="zh-CN"/>
              </w:rPr>
            </w:pPr>
            <w:r w:rsidRPr="00C84C95">
              <w:rPr>
                <w:sz w:val="22"/>
                <w:szCs w:val="22"/>
                <w:lang w:val="en-GB" w:eastAsia="zh-CN"/>
              </w:rPr>
              <w:t xml:space="preserve">According to </w:t>
            </w:r>
            <w:proofErr w:type="spellStart"/>
            <w:r w:rsidRPr="00C84C95">
              <w:rPr>
                <w:sz w:val="22"/>
                <w:szCs w:val="22"/>
                <w:lang w:val="en-GB" w:eastAsia="zh-CN"/>
              </w:rPr>
              <w:t>O.Config</w:t>
            </w:r>
            <w:proofErr w:type="spellEnd"/>
            <w:r w:rsidRPr="00C84C95">
              <w:rPr>
                <w:sz w:val="22"/>
                <w:szCs w:val="22"/>
                <w:lang w:val="en-GB" w:eastAsia="zh-CN"/>
              </w:rPr>
              <w:t>-Control an automated system is in place to map the configuration items to a unique job number</w:t>
            </w:r>
          </w:p>
          <w:p w14:paraId="5360A069" w14:textId="77777777" w:rsidR="002A6EDF" w:rsidRPr="00C84C95" w:rsidRDefault="002A6EDF" w:rsidP="002A6EDF">
            <w:pPr>
              <w:rPr>
                <w:sz w:val="22"/>
                <w:szCs w:val="22"/>
                <w:lang w:val="en-GB" w:eastAsia="zh-CN"/>
              </w:rPr>
            </w:pPr>
            <w:r w:rsidRPr="00C84C95">
              <w:rPr>
                <w:sz w:val="22"/>
                <w:szCs w:val="22"/>
                <w:lang w:val="en-GB" w:eastAsia="zh-CN"/>
              </w:rPr>
              <w:t xml:space="preserve">Changes can only be applied by authorised personal as described by </w:t>
            </w:r>
            <w:proofErr w:type="spellStart"/>
            <w:r w:rsidRPr="00C84C95">
              <w:rPr>
                <w:sz w:val="22"/>
                <w:szCs w:val="22"/>
                <w:lang w:val="en-GB" w:eastAsia="zh-CN"/>
              </w:rPr>
              <w:t>O.Config</w:t>
            </w:r>
            <w:proofErr w:type="spellEnd"/>
            <w:r w:rsidRPr="00C84C95">
              <w:rPr>
                <w:sz w:val="22"/>
                <w:szCs w:val="22"/>
                <w:lang w:val="en-GB" w:eastAsia="zh-CN"/>
              </w:rPr>
              <w:t>-Process.</w:t>
            </w:r>
          </w:p>
          <w:p w14:paraId="2A739BA2" w14:textId="2C44F62D" w:rsidR="002A6EDF" w:rsidRPr="00C84C95" w:rsidRDefault="002A6EDF" w:rsidP="002A6EDF">
            <w:pPr>
              <w:rPr>
                <w:sz w:val="22"/>
                <w:szCs w:val="22"/>
                <w:lang w:val="en-US" w:eastAsia="zh-CN"/>
              </w:rPr>
            </w:pPr>
            <w:proofErr w:type="spellStart"/>
            <w:r w:rsidRPr="00C84C95">
              <w:rPr>
                <w:sz w:val="22"/>
                <w:szCs w:val="22"/>
                <w:lang w:val="en-GB" w:eastAsia="zh-CN"/>
              </w:rPr>
              <w:t>O.Logical</w:t>
            </w:r>
            <w:proofErr w:type="spellEnd"/>
            <w:r w:rsidRPr="00C84C95">
              <w:rPr>
                <w:sz w:val="22"/>
                <w:szCs w:val="22"/>
                <w:lang w:val="en-GB" w:eastAsia="zh-CN"/>
              </w:rPr>
              <w:t xml:space="preserve">-Access and </w:t>
            </w:r>
            <w:proofErr w:type="spellStart"/>
            <w:r w:rsidRPr="00C84C95">
              <w:rPr>
                <w:sz w:val="22"/>
                <w:szCs w:val="22"/>
                <w:lang w:val="en-GB" w:eastAsia="zh-CN"/>
              </w:rPr>
              <w:t>O.Logical</w:t>
            </w:r>
            <w:proofErr w:type="spellEnd"/>
            <w:r w:rsidRPr="00C84C95">
              <w:rPr>
                <w:sz w:val="22"/>
                <w:szCs w:val="22"/>
                <w:lang w:val="en-GB" w:eastAsia="zh-CN"/>
              </w:rPr>
              <w:t>-Operation support the control by limiting the access and ensuring the correct operations for all tasks to the authorized staff.</w:t>
            </w:r>
          </w:p>
        </w:tc>
      </w:tr>
      <w:tr w:rsidR="002A6EDF" w:rsidRPr="002B7C09" w14:paraId="02310EFA" w14:textId="77777777" w:rsidTr="004B24C0">
        <w:tc>
          <w:tcPr>
            <w:tcW w:w="1254" w:type="pct"/>
          </w:tcPr>
          <w:p w14:paraId="6F9EE217" w14:textId="77777777" w:rsidR="002A6EDF" w:rsidRPr="004B24C0" w:rsidRDefault="002A6EDF" w:rsidP="002A6EDF">
            <w:pPr>
              <w:rPr>
                <w:b/>
                <w:lang w:val="en-GB" w:eastAsia="zh-CN"/>
              </w:rPr>
            </w:pPr>
            <w:r w:rsidRPr="004B24C0">
              <w:rPr>
                <w:b/>
                <w:lang w:val="en-GB" w:eastAsia="zh-CN"/>
              </w:rPr>
              <w:t>ALC_CMC.4.5C</w:t>
            </w:r>
          </w:p>
          <w:p w14:paraId="538DC758" w14:textId="3D547C26" w:rsidR="002A6EDF" w:rsidRPr="004B24C0" w:rsidRDefault="002A6EDF" w:rsidP="002A6EDF">
            <w:pPr>
              <w:rPr>
                <w:sz w:val="22"/>
                <w:szCs w:val="22"/>
                <w:lang w:val="en-GB" w:eastAsia="zh-CN"/>
              </w:rPr>
            </w:pPr>
            <w:r w:rsidRPr="004B24C0">
              <w:rPr>
                <w:lang w:val="en-GB" w:eastAsia="zh-CN"/>
              </w:rPr>
              <w:t>The CM system shall support the production of the TOE by automated means.</w:t>
            </w:r>
          </w:p>
        </w:tc>
        <w:tc>
          <w:tcPr>
            <w:tcW w:w="1490" w:type="pct"/>
          </w:tcPr>
          <w:p w14:paraId="70EEF9FF" w14:textId="77777777" w:rsidR="002A6EDF" w:rsidRPr="004F6AF2" w:rsidRDefault="002A6EDF" w:rsidP="002A6EDF">
            <w:pPr>
              <w:rPr>
                <w:sz w:val="22"/>
                <w:szCs w:val="22"/>
                <w:lang w:val="en-GB" w:eastAsia="zh-CN"/>
              </w:rPr>
            </w:pPr>
            <w:proofErr w:type="spellStart"/>
            <w:r w:rsidRPr="004F6AF2">
              <w:rPr>
                <w:sz w:val="22"/>
                <w:szCs w:val="22"/>
                <w:lang w:val="en-GB" w:eastAsia="zh-CN"/>
              </w:rPr>
              <w:t>O.Config</w:t>
            </w:r>
            <w:proofErr w:type="spellEnd"/>
            <w:r w:rsidRPr="004F6AF2">
              <w:rPr>
                <w:sz w:val="22"/>
                <w:szCs w:val="22"/>
                <w:lang w:val="en-GB" w:eastAsia="zh-CN"/>
              </w:rPr>
              <w:t>-Control</w:t>
            </w:r>
          </w:p>
          <w:p w14:paraId="2CF6347C" w14:textId="66476ED4" w:rsidR="002A6EDF" w:rsidRPr="004F6AF2" w:rsidRDefault="002A6EDF" w:rsidP="002A6EDF">
            <w:pPr>
              <w:rPr>
                <w:sz w:val="22"/>
                <w:szCs w:val="22"/>
                <w:lang w:val="en-GB" w:eastAsia="zh-CN"/>
              </w:rPr>
            </w:pPr>
            <w:proofErr w:type="spellStart"/>
            <w:r w:rsidRPr="004F6AF2">
              <w:rPr>
                <w:sz w:val="22"/>
                <w:szCs w:val="22"/>
                <w:lang w:val="en-GB" w:eastAsia="zh-CN"/>
              </w:rPr>
              <w:t>O.Zero</w:t>
            </w:r>
            <w:proofErr w:type="spellEnd"/>
            <w:r w:rsidRPr="004F6AF2">
              <w:rPr>
                <w:sz w:val="22"/>
                <w:szCs w:val="22"/>
                <w:lang w:val="en-GB" w:eastAsia="zh-CN"/>
              </w:rPr>
              <w:t>-Balance</w:t>
            </w:r>
          </w:p>
        </w:tc>
        <w:tc>
          <w:tcPr>
            <w:tcW w:w="2256" w:type="pct"/>
          </w:tcPr>
          <w:p w14:paraId="73DB2FF6" w14:textId="77777777" w:rsidR="002A6EDF" w:rsidRPr="00C84C95" w:rsidRDefault="002A6EDF" w:rsidP="002A6EDF">
            <w:pPr>
              <w:rPr>
                <w:sz w:val="22"/>
                <w:szCs w:val="22"/>
                <w:lang w:val="en-GB" w:eastAsia="zh-CN"/>
              </w:rPr>
            </w:pPr>
            <w:proofErr w:type="spellStart"/>
            <w:r w:rsidRPr="00C84C95">
              <w:rPr>
                <w:sz w:val="22"/>
                <w:szCs w:val="22"/>
                <w:lang w:val="en-GB" w:eastAsia="zh-CN"/>
              </w:rPr>
              <w:t>O.Config</w:t>
            </w:r>
            <w:proofErr w:type="spellEnd"/>
            <w:r w:rsidRPr="00C84C95">
              <w:rPr>
                <w:sz w:val="22"/>
                <w:szCs w:val="22"/>
                <w:lang w:val="en-GB" w:eastAsia="zh-CN"/>
              </w:rPr>
              <w:t>-Control comprises an automated system that ensures the unique mapping between configuration items and the tracking of the different production steps.</w:t>
            </w:r>
          </w:p>
          <w:p w14:paraId="7EDD130E" w14:textId="602B129B" w:rsidR="002A6EDF" w:rsidRPr="00C84C95" w:rsidRDefault="002A6EDF" w:rsidP="002A6EDF">
            <w:pPr>
              <w:rPr>
                <w:sz w:val="22"/>
                <w:szCs w:val="22"/>
                <w:lang w:val="en-GB" w:eastAsia="zh-CN"/>
              </w:rPr>
            </w:pPr>
            <w:proofErr w:type="spellStart"/>
            <w:r w:rsidRPr="00C84C95">
              <w:rPr>
                <w:sz w:val="22"/>
                <w:szCs w:val="22"/>
                <w:lang w:val="en-GB" w:eastAsia="zh-CN"/>
              </w:rPr>
              <w:t>O.Zero</w:t>
            </w:r>
            <w:proofErr w:type="spellEnd"/>
            <w:r w:rsidRPr="00C84C95">
              <w:rPr>
                <w:sz w:val="22"/>
                <w:szCs w:val="22"/>
                <w:lang w:val="en-GB" w:eastAsia="zh-CN"/>
              </w:rPr>
              <w:t>-Balance ensures that the number of produces modules complies with the sum of the delivered modules and the scrap modules.</w:t>
            </w:r>
          </w:p>
        </w:tc>
      </w:tr>
      <w:tr w:rsidR="002A6EDF" w:rsidRPr="002B7C09" w14:paraId="336D4B35" w14:textId="77777777" w:rsidTr="004B24C0">
        <w:tc>
          <w:tcPr>
            <w:tcW w:w="1254" w:type="pct"/>
          </w:tcPr>
          <w:p w14:paraId="6D2B97F1" w14:textId="77777777" w:rsidR="002A6EDF" w:rsidRPr="004B24C0" w:rsidRDefault="002A6EDF" w:rsidP="002A6EDF">
            <w:pPr>
              <w:rPr>
                <w:b/>
                <w:lang w:val="en-GB" w:eastAsia="zh-CN"/>
              </w:rPr>
            </w:pPr>
            <w:r w:rsidRPr="004B24C0">
              <w:rPr>
                <w:b/>
                <w:lang w:val="en-GB" w:eastAsia="zh-CN"/>
              </w:rPr>
              <w:t>ALC_CMC.4.6C</w:t>
            </w:r>
          </w:p>
          <w:p w14:paraId="0F224729" w14:textId="3C70E619" w:rsidR="002A6EDF" w:rsidRPr="004B24C0" w:rsidRDefault="002A6EDF" w:rsidP="002A6EDF">
            <w:pPr>
              <w:rPr>
                <w:sz w:val="22"/>
                <w:szCs w:val="22"/>
                <w:lang w:val="en-GB" w:eastAsia="zh-CN"/>
              </w:rPr>
            </w:pPr>
            <w:r w:rsidRPr="004B24C0">
              <w:rPr>
                <w:lang w:val="en-GB" w:eastAsia="zh-CN"/>
              </w:rPr>
              <w:t>The CM documentation shall include a CM plan</w:t>
            </w:r>
          </w:p>
        </w:tc>
        <w:tc>
          <w:tcPr>
            <w:tcW w:w="1490" w:type="pct"/>
          </w:tcPr>
          <w:p w14:paraId="6C266F59" w14:textId="77777777" w:rsidR="002A6EDF" w:rsidRPr="004F6AF2" w:rsidRDefault="002A6EDF" w:rsidP="002A6EDF">
            <w:pPr>
              <w:rPr>
                <w:sz w:val="22"/>
                <w:szCs w:val="22"/>
                <w:lang w:val="en-GB" w:eastAsia="zh-CN"/>
              </w:rPr>
            </w:pPr>
            <w:proofErr w:type="spellStart"/>
            <w:r w:rsidRPr="004F6AF2">
              <w:rPr>
                <w:sz w:val="22"/>
                <w:szCs w:val="22"/>
                <w:lang w:val="en-GB" w:eastAsia="zh-CN"/>
              </w:rPr>
              <w:t>O.Config</w:t>
            </w:r>
            <w:proofErr w:type="spellEnd"/>
            <w:r w:rsidRPr="004F6AF2">
              <w:rPr>
                <w:sz w:val="22"/>
                <w:szCs w:val="22"/>
                <w:lang w:val="en-GB" w:eastAsia="zh-CN"/>
              </w:rPr>
              <w:t>-Control</w:t>
            </w:r>
          </w:p>
          <w:p w14:paraId="10989EFB" w14:textId="0ED382E2" w:rsidR="002A6EDF" w:rsidRPr="004F6AF2" w:rsidRDefault="002A6EDF" w:rsidP="002A6EDF">
            <w:pPr>
              <w:rPr>
                <w:sz w:val="22"/>
                <w:szCs w:val="22"/>
                <w:lang w:val="en-GB" w:eastAsia="zh-CN"/>
              </w:rPr>
            </w:pPr>
            <w:proofErr w:type="spellStart"/>
            <w:r w:rsidRPr="004F6AF2">
              <w:rPr>
                <w:sz w:val="22"/>
                <w:szCs w:val="22"/>
                <w:lang w:val="en-GB" w:eastAsia="zh-CN"/>
              </w:rPr>
              <w:t>O.Control</w:t>
            </w:r>
            <w:proofErr w:type="spellEnd"/>
            <w:r w:rsidRPr="004F6AF2">
              <w:rPr>
                <w:sz w:val="22"/>
                <w:szCs w:val="22"/>
                <w:lang w:val="en-GB" w:eastAsia="zh-CN"/>
              </w:rPr>
              <w:t>-Process</w:t>
            </w:r>
          </w:p>
        </w:tc>
        <w:tc>
          <w:tcPr>
            <w:tcW w:w="2256" w:type="pct"/>
          </w:tcPr>
          <w:p w14:paraId="74D0BE62" w14:textId="77777777" w:rsidR="002A6EDF" w:rsidRPr="00C84C95" w:rsidRDefault="002A6EDF" w:rsidP="002A6EDF">
            <w:pPr>
              <w:rPr>
                <w:sz w:val="22"/>
                <w:szCs w:val="22"/>
                <w:lang w:val="en-GB" w:eastAsia="zh-CN"/>
              </w:rPr>
            </w:pPr>
            <w:r w:rsidRPr="00C84C95">
              <w:rPr>
                <w:sz w:val="22"/>
                <w:szCs w:val="22"/>
                <w:lang w:val="en-GB" w:eastAsia="zh-CN"/>
              </w:rPr>
              <w:t xml:space="preserve">According to </w:t>
            </w:r>
            <w:proofErr w:type="spellStart"/>
            <w:r w:rsidRPr="00C84C95">
              <w:rPr>
                <w:sz w:val="22"/>
                <w:szCs w:val="22"/>
                <w:lang w:val="en-GB" w:eastAsia="zh-CN"/>
              </w:rPr>
              <w:t>O.Config</w:t>
            </w:r>
            <w:proofErr w:type="spellEnd"/>
            <w:r w:rsidRPr="00C84C95">
              <w:rPr>
                <w:sz w:val="22"/>
                <w:szCs w:val="22"/>
                <w:lang w:val="en-GB" w:eastAsia="zh-CN"/>
              </w:rPr>
              <w:t>-Control, the setup of each client part ID includes an associated CM plan including the release.</w:t>
            </w:r>
          </w:p>
          <w:p w14:paraId="7BA63C89" w14:textId="7CAA0805" w:rsidR="002A6EDF" w:rsidRPr="00C84C95" w:rsidRDefault="002A6EDF" w:rsidP="002A6EDF">
            <w:pPr>
              <w:rPr>
                <w:sz w:val="22"/>
                <w:szCs w:val="22"/>
                <w:lang w:val="en-GB" w:eastAsia="zh-CN"/>
              </w:rPr>
            </w:pPr>
            <w:proofErr w:type="spellStart"/>
            <w:r w:rsidRPr="00C84C95">
              <w:rPr>
                <w:sz w:val="22"/>
                <w:szCs w:val="22"/>
                <w:lang w:val="en-GB" w:eastAsia="zh-CN"/>
              </w:rPr>
              <w:t>O.Config</w:t>
            </w:r>
            <w:proofErr w:type="spellEnd"/>
            <w:r w:rsidRPr="00C84C95">
              <w:rPr>
                <w:sz w:val="22"/>
                <w:szCs w:val="22"/>
                <w:lang w:val="en-GB" w:eastAsia="zh-CN"/>
              </w:rPr>
              <w:t>-Process ensures the reliability of the processes and tools based on dedicated CM plans.</w:t>
            </w:r>
          </w:p>
        </w:tc>
      </w:tr>
      <w:tr w:rsidR="002A6EDF" w:rsidRPr="002B7C09" w14:paraId="3E4E54E3" w14:textId="77777777" w:rsidTr="004B24C0">
        <w:tc>
          <w:tcPr>
            <w:tcW w:w="1254" w:type="pct"/>
          </w:tcPr>
          <w:p w14:paraId="52381623" w14:textId="77777777" w:rsidR="002A6EDF" w:rsidRPr="004B24C0" w:rsidRDefault="002A6EDF" w:rsidP="002A6EDF">
            <w:pPr>
              <w:rPr>
                <w:b/>
                <w:lang w:val="en-GB" w:eastAsia="zh-CN"/>
              </w:rPr>
            </w:pPr>
            <w:r w:rsidRPr="004B24C0">
              <w:rPr>
                <w:b/>
                <w:lang w:val="en-GB" w:eastAsia="zh-CN"/>
              </w:rPr>
              <w:t>ALC_CMC.4.7C</w:t>
            </w:r>
          </w:p>
          <w:p w14:paraId="6774E3E1" w14:textId="4CB61A60" w:rsidR="002A6EDF" w:rsidRPr="004B24C0" w:rsidRDefault="002A6EDF" w:rsidP="002A6EDF">
            <w:pPr>
              <w:rPr>
                <w:sz w:val="22"/>
                <w:szCs w:val="22"/>
                <w:lang w:val="en-GB" w:eastAsia="zh-CN"/>
              </w:rPr>
            </w:pPr>
            <w:r w:rsidRPr="004B24C0">
              <w:rPr>
                <w:lang w:val="en-GB" w:eastAsia="zh-CN"/>
              </w:rPr>
              <w:t xml:space="preserve">The CM plan shall describe how the CM </w:t>
            </w:r>
            <w:r w:rsidRPr="004B24C0">
              <w:rPr>
                <w:lang w:val="en-GB" w:eastAsia="zh-CN"/>
              </w:rPr>
              <w:lastRenderedPageBreak/>
              <w:t>system is used for the development of the TOE.</w:t>
            </w:r>
          </w:p>
        </w:tc>
        <w:tc>
          <w:tcPr>
            <w:tcW w:w="1490" w:type="pct"/>
          </w:tcPr>
          <w:p w14:paraId="5C95FDFE" w14:textId="2202B2BC" w:rsidR="002A6EDF" w:rsidRPr="004F6AF2" w:rsidRDefault="002A6EDF" w:rsidP="002A6EDF">
            <w:pPr>
              <w:rPr>
                <w:sz w:val="22"/>
                <w:szCs w:val="22"/>
                <w:lang w:val="en-GB" w:eastAsia="zh-CN"/>
              </w:rPr>
            </w:pPr>
            <w:proofErr w:type="spellStart"/>
            <w:r>
              <w:lastRenderedPageBreak/>
              <w:t>not</w:t>
            </w:r>
            <w:proofErr w:type="spellEnd"/>
            <w:r>
              <w:t xml:space="preserve"> </w:t>
            </w:r>
            <w:proofErr w:type="spellStart"/>
            <w:r>
              <w:t>applicable</w:t>
            </w:r>
            <w:proofErr w:type="spellEnd"/>
          </w:p>
        </w:tc>
        <w:tc>
          <w:tcPr>
            <w:tcW w:w="2256" w:type="pct"/>
          </w:tcPr>
          <w:p w14:paraId="013DE387" w14:textId="7FCB0C79" w:rsidR="002A6EDF" w:rsidRPr="00C84C95" w:rsidRDefault="002A6EDF" w:rsidP="002A6EDF">
            <w:pPr>
              <w:rPr>
                <w:sz w:val="22"/>
                <w:szCs w:val="22"/>
                <w:lang w:val="en-US" w:eastAsia="zh-CN"/>
              </w:rPr>
            </w:pPr>
            <w:r w:rsidRPr="00C84C95">
              <w:rPr>
                <w:sz w:val="22"/>
                <w:szCs w:val="22"/>
                <w:lang w:val="en-GB" w:eastAsia="zh-CN"/>
              </w:rPr>
              <w:t xml:space="preserve">The site receives </w:t>
            </w:r>
            <w:r>
              <w:rPr>
                <w:sz w:val="22"/>
                <w:szCs w:val="22"/>
                <w:lang w:val="en-GB" w:eastAsia="zh-CN"/>
              </w:rPr>
              <w:t>no</w:t>
            </w:r>
            <w:r w:rsidRPr="00C84C95">
              <w:rPr>
                <w:sz w:val="22"/>
                <w:szCs w:val="22"/>
                <w:lang w:val="en-GB" w:eastAsia="zh-CN"/>
              </w:rPr>
              <w:t xml:space="preserve"> implementation representation</w:t>
            </w:r>
            <w:r>
              <w:rPr>
                <w:sz w:val="22"/>
                <w:szCs w:val="22"/>
                <w:lang w:val="en-GB" w:eastAsia="zh-CN"/>
              </w:rPr>
              <w:t>. For this reason, it is not</w:t>
            </w:r>
            <w:r w:rsidRPr="00C84C95">
              <w:rPr>
                <w:sz w:val="22"/>
                <w:szCs w:val="22"/>
                <w:lang w:val="en-GB" w:eastAsia="zh-CN"/>
              </w:rPr>
              <w:t xml:space="preserve"> </w:t>
            </w:r>
            <w:r>
              <w:rPr>
                <w:sz w:val="22"/>
                <w:szCs w:val="22"/>
                <w:lang w:val="en-GB" w:eastAsia="zh-CN"/>
              </w:rPr>
              <w:lastRenderedPageBreak/>
              <w:t xml:space="preserve">allowed </w:t>
            </w:r>
            <w:r w:rsidRPr="00C84C95">
              <w:rPr>
                <w:sz w:val="22"/>
                <w:szCs w:val="22"/>
                <w:lang w:val="en-GB" w:eastAsia="zh-CN"/>
              </w:rPr>
              <w:t>to separate or to identify any parts that comprise TSF.</w:t>
            </w:r>
          </w:p>
        </w:tc>
      </w:tr>
      <w:tr w:rsidR="002A6EDF" w:rsidRPr="002B7C09" w14:paraId="599AE7C2" w14:textId="77777777" w:rsidTr="004B24C0">
        <w:tc>
          <w:tcPr>
            <w:tcW w:w="1254" w:type="pct"/>
          </w:tcPr>
          <w:p w14:paraId="011EB0AB" w14:textId="77777777" w:rsidR="002A6EDF" w:rsidRPr="004B24C0" w:rsidRDefault="002A6EDF" w:rsidP="002A6EDF">
            <w:pPr>
              <w:rPr>
                <w:b/>
                <w:lang w:val="en-GB" w:eastAsia="zh-CN"/>
              </w:rPr>
            </w:pPr>
            <w:r w:rsidRPr="004B24C0">
              <w:rPr>
                <w:b/>
                <w:lang w:val="en-GB" w:eastAsia="zh-CN"/>
              </w:rPr>
              <w:lastRenderedPageBreak/>
              <w:t>ALC_CMC.4.8C</w:t>
            </w:r>
          </w:p>
          <w:p w14:paraId="4C2B26B5" w14:textId="116C30CB" w:rsidR="002A6EDF" w:rsidRPr="004B24C0" w:rsidRDefault="002A6EDF" w:rsidP="002A6EDF">
            <w:pPr>
              <w:rPr>
                <w:lang w:val="en-US"/>
              </w:rPr>
            </w:pPr>
            <w:r w:rsidRPr="004B24C0">
              <w:rPr>
                <w:lang w:val="en-GB" w:eastAsia="zh-CN"/>
              </w:rPr>
              <w:t>The CM plan shall describe the procedures used to accept modified or newly created configuration items as part of the TOE.</w:t>
            </w:r>
          </w:p>
        </w:tc>
        <w:tc>
          <w:tcPr>
            <w:tcW w:w="1490" w:type="pct"/>
          </w:tcPr>
          <w:p w14:paraId="7877D448" w14:textId="77777777" w:rsidR="002A6EDF" w:rsidRPr="004F6AF2" w:rsidRDefault="002A6EDF" w:rsidP="002A6EDF">
            <w:pPr>
              <w:rPr>
                <w:sz w:val="22"/>
                <w:szCs w:val="22"/>
                <w:lang w:val="en-GB" w:eastAsia="zh-CN"/>
              </w:rPr>
            </w:pPr>
            <w:proofErr w:type="spellStart"/>
            <w:r w:rsidRPr="004F6AF2">
              <w:rPr>
                <w:sz w:val="22"/>
                <w:szCs w:val="22"/>
                <w:lang w:val="en-GB" w:eastAsia="zh-CN"/>
              </w:rPr>
              <w:t>O.Reception</w:t>
            </w:r>
            <w:proofErr w:type="spellEnd"/>
            <w:r w:rsidRPr="004F6AF2">
              <w:rPr>
                <w:sz w:val="22"/>
                <w:szCs w:val="22"/>
                <w:lang w:val="en-GB" w:eastAsia="zh-CN"/>
              </w:rPr>
              <w:t>-Control</w:t>
            </w:r>
          </w:p>
          <w:p w14:paraId="2817C3A5" w14:textId="77777777" w:rsidR="002A6EDF" w:rsidRPr="004F6AF2" w:rsidRDefault="002A6EDF" w:rsidP="002A6EDF">
            <w:pPr>
              <w:rPr>
                <w:sz w:val="22"/>
                <w:szCs w:val="22"/>
                <w:lang w:val="en-GB" w:eastAsia="zh-CN"/>
              </w:rPr>
            </w:pPr>
            <w:proofErr w:type="spellStart"/>
            <w:r w:rsidRPr="004F6AF2">
              <w:rPr>
                <w:sz w:val="22"/>
                <w:szCs w:val="22"/>
                <w:lang w:val="en-GB" w:eastAsia="zh-CN"/>
              </w:rPr>
              <w:t>O.Config</w:t>
            </w:r>
            <w:proofErr w:type="spellEnd"/>
            <w:r w:rsidRPr="004F6AF2">
              <w:rPr>
                <w:sz w:val="22"/>
                <w:szCs w:val="22"/>
                <w:lang w:val="en-GB" w:eastAsia="zh-CN"/>
              </w:rPr>
              <w:t>-Items</w:t>
            </w:r>
          </w:p>
          <w:p w14:paraId="32B96397" w14:textId="77777777" w:rsidR="002A6EDF" w:rsidRPr="004F6AF2" w:rsidRDefault="002A6EDF" w:rsidP="002A6EDF">
            <w:pPr>
              <w:rPr>
                <w:sz w:val="22"/>
                <w:szCs w:val="22"/>
                <w:lang w:val="en-GB" w:eastAsia="zh-CN"/>
              </w:rPr>
            </w:pPr>
            <w:proofErr w:type="spellStart"/>
            <w:r w:rsidRPr="004F6AF2">
              <w:rPr>
                <w:sz w:val="22"/>
                <w:szCs w:val="22"/>
                <w:lang w:val="en-GB" w:eastAsia="zh-CN"/>
              </w:rPr>
              <w:t>O.Config</w:t>
            </w:r>
            <w:proofErr w:type="spellEnd"/>
            <w:r w:rsidRPr="004F6AF2">
              <w:rPr>
                <w:sz w:val="22"/>
                <w:szCs w:val="22"/>
                <w:lang w:val="en-GB" w:eastAsia="zh-CN"/>
              </w:rPr>
              <w:t>-Control</w:t>
            </w:r>
          </w:p>
          <w:p w14:paraId="34272EC0" w14:textId="2BAA6BF4" w:rsidR="002A6EDF" w:rsidRPr="004F6AF2" w:rsidRDefault="002A6EDF" w:rsidP="002A6EDF">
            <w:pPr>
              <w:rPr>
                <w:sz w:val="22"/>
                <w:szCs w:val="22"/>
                <w:lang w:val="en-GB" w:eastAsia="zh-CN"/>
              </w:rPr>
            </w:pPr>
            <w:proofErr w:type="spellStart"/>
            <w:r w:rsidRPr="004F6AF2">
              <w:rPr>
                <w:sz w:val="22"/>
                <w:szCs w:val="22"/>
                <w:lang w:val="en-GB" w:eastAsia="zh-CN"/>
              </w:rPr>
              <w:t>O.Config</w:t>
            </w:r>
            <w:proofErr w:type="spellEnd"/>
            <w:r w:rsidRPr="004F6AF2">
              <w:rPr>
                <w:sz w:val="22"/>
                <w:szCs w:val="22"/>
                <w:lang w:val="en-GB" w:eastAsia="zh-CN"/>
              </w:rPr>
              <w:t>-Process</w:t>
            </w:r>
          </w:p>
        </w:tc>
        <w:tc>
          <w:tcPr>
            <w:tcW w:w="2256" w:type="pct"/>
          </w:tcPr>
          <w:p w14:paraId="460F5667" w14:textId="7E1ACFD0" w:rsidR="002A6EDF" w:rsidRPr="00C84C95" w:rsidRDefault="002A6EDF" w:rsidP="002A6EDF">
            <w:pPr>
              <w:rPr>
                <w:sz w:val="22"/>
                <w:szCs w:val="22"/>
                <w:lang w:val="en-GB" w:eastAsia="zh-CN"/>
              </w:rPr>
            </w:pPr>
            <w:proofErr w:type="spellStart"/>
            <w:r w:rsidRPr="00C84C95">
              <w:rPr>
                <w:sz w:val="22"/>
                <w:szCs w:val="22"/>
                <w:lang w:val="en-GB" w:eastAsia="zh-CN"/>
              </w:rPr>
              <w:t>O.Reception</w:t>
            </w:r>
            <w:proofErr w:type="spellEnd"/>
            <w:r w:rsidRPr="00C84C95">
              <w:rPr>
                <w:sz w:val="22"/>
                <w:szCs w:val="22"/>
                <w:lang w:val="en-GB" w:eastAsia="zh-CN"/>
              </w:rPr>
              <w:t xml:space="preserve">-Control supports the identification of configuration items at </w:t>
            </w:r>
            <w:r w:rsidR="005E64FF">
              <w:rPr>
                <w:sz w:val="22"/>
                <w:szCs w:val="22"/>
                <w:lang w:val="en-GB" w:eastAsia="zh-CN"/>
              </w:rPr>
              <w:t>CTWY</w:t>
            </w:r>
            <w:r w:rsidRPr="00C84C95">
              <w:rPr>
                <w:sz w:val="22"/>
                <w:szCs w:val="22"/>
                <w:lang w:val="en-GB" w:eastAsia="zh-CN"/>
              </w:rPr>
              <w:t>.</w:t>
            </w:r>
          </w:p>
          <w:p w14:paraId="55727E0A" w14:textId="146A242E" w:rsidR="002A6EDF" w:rsidRPr="00C84C95" w:rsidRDefault="002A6EDF" w:rsidP="002A6EDF">
            <w:pPr>
              <w:rPr>
                <w:sz w:val="22"/>
                <w:szCs w:val="22"/>
                <w:lang w:val="en-GB" w:eastAsia="zh-CN"/>
              </w:rPr>
            </w:pPr>
            <w:proofErr w:type="spellStart"/>
            <w:r w:rsidRPr="00C84C95">
              <w:rPr>
                <w:sz w:val="22"/>
                <w:szCs w:val="22"/>
                <w:lang w:val="en-GB" w:eastAsia="zh-CN"/>
              </w:rPr>
              <w:t>O.Config</w:t>
            </w:r>
            <w:proofErr w:type="spellEnd"/>
            <w:r w:rsidRPr="00C84C95">
              <w:rPr>
                <w:sz w:val="22"/>
                <w:szCs w:val="22"/>
                <w:lang w:val="en-GB" w:eastAsia="zh-CN"/>
              </w:rPr>
              <w:t xml:space="preserve">-Items ensures the unique identification of each product tested at </w:t>
            </w:r>
            <w:r w:rsidR="005E64FF">
              <w:rPr>
                <w:sz w:val="22"/>
                <w:szCs w:val="22"/>
                <w:lang w:val="en-GB" w:eastAsia="zh-CN"/>
              </w:rPr>
              <w:t>CTWY</w:t>
            </w:r>
            <w:r w:rsidRPr="00C84C95">
              <w:rPr>
                <w:sz w:val="22"/>
                <w:szCs w:val="22"/>
                <w:lang w:val="en-GB" w:eastAsia="zh-CN"/>
              </w:rPr>
              <w:t xml:space="preserve"> by the client part ID.</w:t>
            </w:r>
          </w:p>
          <w:p w14:paraId="245A308F" w14:textId="77777777" w:rsidR="002A6EDF" w:rsidRPr="00C84C95" w:rsidRDefault="002A6EDF" w:rsidP="002A6EDF">
            <w:pPr>
              <w:rPr>
                <w:sz w:val="22"/>
                <w:szCs w:val="22"/>
                <w:lang w:val="en-GB" w:eastAsia="zh-CN"/>
              </w:rPr>
            </w:pPr>
            <w:proofErr w:type="spellStart"/>
            <w:r w:rsidRPr="00C84C95">
              <w:rPr>
                <w:sz w:val="22"/>
                <w:szCs w:val="22"/>
                <w:lang w:val="en-GB" w:eastAsia="zh-CN"/>
              </w:rPr>
              <w:t>O.Config</w:t>
            </w:r>
            <w:proofErr w:type="spellEnd"/>
            <w:r w:rsidRPr="00C84C95">
              <w:rPr>
                <w:sz w:val="22"/>
                <w:szCs w:val="22"/>
                <w:lang w:val="en-GB" w:eastAsia="zh-CN"/>
              </w:rPr>
              <w:t>-Process ensures the automated control of released products.</w:t>
            </w:r>
          </w:p>
          <w:p w14:paraId="5E395C68" w14:textId="71CF5313" w:rsidR="002A6EDF" w:rsidRPr="00C84C95" w:rsidRDefault="002A6EDF" w:rsidP="002A6EDF">
            <w:pPr>
              <w:rPr>
                <w:sz w:val="22"/>
                <w:szCs w:val="22"/>
                <w:lang w:val="en-US" w:eastAsia="zh-CN"/>
              </w:rPr>
            </w:pPr>
            <w:proofErr w:type="spellStart"/>
            <w:r w:rsidRPr="00C84C95">
              <w:rPr>
                <w:sz w:val="22"/>
                <w:szCs w:val="22"/>
                <w:lang w:val="en-GB" w:eastAsia="zh-CN"/>
              </w:rPr>
              <w:t>O.Config</w:t>
            </w:r>
            <w:proofErr w:type="spellEnd"/>
            <w:r w:rsidRPr="00C84C95">
              <w:rPr>
                <w:sz w:val="22"/>
                <w:szCs w:val="22"/>
                <w:lang w:val="en-GB" w:eastAsia="zh-CN"/>
              </w:rPr>
              <w:t>-Process ensures the automated control of released products.</w:t>
            </w:r>
          </w:p>
        </w:tc>
      </w:tr>
      <w:tr w:rsidR="002A6EDF" w:rsidRPr="002B7C09" w14:paraId="1FD85880" w14:textId="77777777" w:rsidTr="004B24C0">
        <w:tc>
          <w:tcPr>
            <w:tcW w:w="1254" w:type="pct"/>
          </w:tcPr>
          <w:p w14:paraId="7E9896B6" w14:textId="77777777" w:rsidR="002A6EDF" w:rsidRPr="004B24C0" w:rsidRDefault="002A6EDF" w:rsidP="002A6EDF">
            <w:pPr>
              <w:rPr>
                <w:b/>
                <w:lang w:val="en-GB" w:eastAsia="zh-CN"/>
              </w:rPr>
            </w:pPr>
            <w:r w:rsidRPr="004B24C0">
              <w:rPr>
                <w:b/>
                <w:lang w:val="en-GB" w:eastAsia="zh-CN"/>
              </w:rPr>
              <w:t>ALC_CMC.4.9C</w:t>
            </w:r>
          </w:p>
          <w:p w14:paraId="6D28C5E2" w14:textId="3EDACDF3" w:rsidR="002A6EDF" w:rsidRPr="004B24C0" w:rsidRDefault="002A6EDF" w:rsidP="002A6EDF">
            <w:pPr>
              <w:rPr>
                <w:lang w:val="en-US"/>
              </w:rPr>
            </w:pPr>
            <w:r w:rsidRPr="004B24C0">
              <w:rPr>
                <w:lang w:val="en-GB" w:eastAsia="zh-CN"/>
              </w:rPr>
              <w:t>The evidence shall demonstrate that all configuration items are being maintained under the CM system.</w:t>
            </w:r>
          </w:p>
        </w:tc>
        <w:tc>
          <w:tcPr>
            <w:tcW w:w="1490" w:type="pct"/>
          </w:tcPr>
          <w:p w14:paraId="02251F57" w14:textId="77777777" w:rsidR="002A6EDF" w:rsidRPr="004F6AF2" w:rsidRDefault="002A6EDF" w:rsidP="002A6EDF">
            <w:pPr>
              <w:rPr>
                <w:sz w:val="22"/>
                <w:szCs w:val="22"/>
                <w:lang w:val="en-GB" w:eastAsia="zh-CN"/>
              </w:rPr>
            </w:pPr>
            <w:proofErr w:type="spellStart"/>
            <w:r w:rsidRPr="004F6AF2">
              <w:rPr>
                <w:sz w:val="22"/>
                <w:szCs w:val="22"/>
                <w:lang w:val="en-GB" w:eastAsia="zh-CN"/>
              </w:rPr>
              <w:t>O.Reception</w:t>
            </w:r>
            <w:proofErr w:type="spellEnd"/>
            <w:r w:rsidRPr="004F6AF2">
              <w:rPr>
                <w:sz w:val="22"/>
                <w:szCs w:val="22"/>
                <w:lang w:val="en-GB" w:eastAsia="zh-CN"/>
              </w:rPr>
              <w:t>-Control</w:t>
            </w:r>
          </w:p>
          <w:p w14:paraId="652FF3A4" w14:textId="77777777" w:rsidR="002A6EDF" w:rsidRPr="004F6AF2" w:rsidRDefault="002A6EDF" w:rsidP="002A6EDF">
            <w:pPr>
              <w:rPr>
                <w:sz w:val="22"/>
                <w:szCs w:val="22"/>
                <w:lang w:val="en-GB" w:eastAsia="zh-CN"/>
              </w:rPr>
            </w:pPr>
            <w:proofErr w:type="spellStart"/>
            <w:r w:rsidRPr="004F6AF2">
              <w:rPr>
                <w:sz w:val="22"/>
                <w:szCs w:val="22"/>
                <w:lang w:val="en-GB" w:eastAsia="zh-CN"/>
              </w:rPr>
              <w:t>O.Config</w:t>
            </w:r>
            <w:proofErr w:type="spellEnd"/>
            <w:r w:rsidRPr="004F6AF2">
              <w:rPr>
                <w:sz w:val="22"/>
                <w:szCs w:val="22"/>
                <w:lang w:val="en-GB" w:eastAsia="zh-CN"/>
              </w:rPr>
              <w:t>-Control</w:t>
            </w:r>
          </w:p>
          <w:p w14:paraId="7BA2CCC5" w14:textId="77777777" w:rsidR="002A6EDF" w:rsidRPr="004F6AF2" w:rsidRDefault="002A6EDF" w:rsidP="002A6EDF">
            <w:pPr>
              <w:rPr>
                <w:sz w:val="22"/>
                <w:szCs w:val="22"/>
                <w:lang w:val="en-GB" w:eastAsia="zh-CN"/>
              </w:rPr>
            </w:pPr>
            <w:proofErr w:type="spellStart"/>
            <w:r w:rsidRPr="004F6AF2">
              <w:rPr>
                <w:sz w:val="22"/>
                <w:szCs w:val="22"/>
                <w:lang w:val="en-GB" w:eastAsia="zh-CN"/>
              </w:rPr>
              <w:t>O.Config</w:t>
            </w:r>
            <w:proofErr w:type="spellEnd"/>
            <w:r w:rsidRPr="004F6AF2">
              <w:rPr>
                <w:sz w:val="22"/>
                <w:szCs w:val="22"/>
                <w:lang w:val="en-GB" w:eastAsia="zh-CN"/>
              </w:rPr>
              <w:t>-Process</w:t>
            </w:r>
          </w:p>
          <w:p w14:paraId="2F968B84" w14:textId="77777777" w:rsidR="002A6EDF" w:rsidRPr="004F6AF2" w:rsidRDefault="002A6EDF" w:rsidP="002A6EDF">
            <w:pPr>
              <w:rPr>
                <w:sz w:val="22"/>
                <w:szCs w:val="22"/>
                <w:lang w:val="en-GB" w:eastAsia="zh-CN"/>
              </w:rPr>
            </w:pPr>
            <w:proofErr w:type="spellStart"/>
            <w:r w:rsidRPr="004F6AF2">
              <w:rPr>
                <w:sz w:val="22"/>
                <w:szCs w:val="22"/>
                <w:lang w:val="en-GB" w:eastAsia="zh-CN"/>
              </w:rPr>
              <w:t>O.Zero</w:t>
            </w:r>
            <w:proofErr w:type="spellEnd"/>
            <w:r w:rsidRPr="004F6AF2">
              <w:rPr>
                <w:sz w:val="22"/>
                <w:szCs w:val="22"/>
                <w:lang w:val="en-GB" w:eastAsia="zh-CN"/>
              </w:rPr>
              <w:t>-Balance</w:t>
            </w:r>
          </w:p>
          <w:p w14:paraId="5CF75FBE" w14:textId="39B3031A" w:rsidR="002A6EDF" w:rsidRPr="006057BA" w:rsidRDefault="002A6EDF" w:rsidP="002A6EDF">
            <w:pPr>
              <w:rPr>
                <w:lang w:val="en-US"/>
              </w:rPr>
            </w:pPr>
            <w:proofErr w:type="spellStart"/>
            <w:r w:rsidRPr="004F6AF2">
              <w:rPr>
                <w:sz w:val="22"/>
                <w:szCs w:val="22"/>
                <w:lang w:val="en-GB" w:eastAsia="zh-CN"/>
              </w:rPr>
              <w:t>O.Internal</w:t>
            </w:r>
            <w:proofErr w:type="spellEnd"/>
            <w:r w:rsidRPr="004F6AF2">
              <w:rPr>
                <w:sz w:val="22"/>
                <w:szCs w:val="22"/>
                <w:lang w:val="en-GB" w:eastAsia="zh-CN"/>
              </w:rPr>
              <w:t>-Shipment</w:t>
            </w:r>
          </w:p>
        </w:tc>
        <w:tc>
          <w:tcPr>
            <w:tcW w:w="2256" w:type="pct"/>
          </w:tcPr>
          <w:p w14:paraId="7E836757" w14:textId="77777777" w:rsidR="002A6EDF" w:rsidRPr="00C84C95" w:rsidRDefault="002A6EDF" w:rsidP="002A6EDF">
            <w:pPr>
              <w:rPr>
                <w:sz w:val="22"/>
                <w:szCs w:val="22"/>
                <w:lang w:val="en-GB" w:eastAsia="zh-CN"/>
              </w:rPr>
            </w:pPr>
            <w:r w:rsidRPr="00C84C95">
              <w:rPr>
                <w:sz w:val="22"/>
                <w:szCs w:val="22"/>
                <w:lang w:val="en-GB" w:eastAsia="zh-CN"/>
              </w:rPr>
              <w:t xml:space="preserve">The objectives </w:t>
            </w:r>
            <w:proofErr w:type="spellStart"/>
            <w:r w:rsidRPr="00C84C95">
              <w:rPr>
                <w:sz w:val="22"/>
                <w:szCs w:val="22"/>
                <w:lang w:val="en-GB" w:eastAsia="zh-CN"/>
              </w:rPr>
              <w:t>O.Reception</w:t>
            </w:r>
            <w:proofErr w:type="spellEnd"/>
            <w:r w:rsidRPr="00C84C95">
              <w:rPr>
                <w:sz w:val="22"/>
                <w:szCs w:val="22"/>
                <w:lang w:val="en-GB" w:eastAsia="zh-CN"/>
              </w:rPr>
              <w:t xml:space="preserve">-Control, </w:t>
            </w:r>
            <w:proofErr w:type="spellStart"/>
            <w:r w:rsidRPr="00C84C95">
              <w:rPr>
                <w:sz w:val="22"/>
                <w:szCs w:val="22"/>
                <w:lang w:val="en-GB" w:eastAsia="zh-CN"/>
              </w:rPr>
              <w:t>O.Config</w:t>
            </w:r>
            <w:proofErr w:type="spellEnd"/>
            <w:r w:rsidRPr="00C84C95">
              <w:rPr>
                <w:sz w:val="22"/>
                <w:szCs w:val="22"/>
                <w:lang w:val="en-GB" w:eastAsia="zh-CN"/>
              </w:rPr>
              <w:t xml:space="preserve">-Control, </w:t>
            </w:r>
            <w:proofErr w:type="spellStart"/>
            <w:r w:rsidRPr="00C84C95">
              <w:rPr>
                <w:sz w:val="22"/>
                <w:szCs w:val="22"/>
                <w:lang w:val="en-GB" w:eastAsia="zh-CN"/>
              </w:rPr>
              <w:t>O.Config</w:t>
            </w:r>
            <w:proofErr w:type="spellEnd"/>
            <w:r w:rsidRPr="00C84C95">
              <w:rPr>
                <w:sz w:val="22"/>
                <w:szCs w:val="22"/>
                <w:lang w:val="en-GB" w:eastAsia="zh-CN"/>
              </w:rPr>
              <w:t>-Process ensure that only released client part IDs are produced.</w:t>
            </w:r>
          </w:p>
          <w:p w14:paraId="122073E9" w14:textId="77777777" w:rsidR="002A6EDF" w:rsidRPr="00C84C95" w:rsidRDefault="002A6EDF" w:rsidP="002A6EDF">
            <w:pPr>
              <w:rPr>
                <w:sz w:val="22"/>
                <w:szCs w:val="22"/>
                <w:lang w:val="en-GB" w:eastAsia="zh-CN"/>
              </w:rPr>
            </w:pPr>
            <w:r w:rsidRPr="00C84C95">
              <w:rPr>
                <w:sz w:val="22"/>
                <w:szCs w:val="22"/>
                <w:lang w:val="en-GB" w:eastAsia="zh-CN"/>
              </w:rPr>
              <w:t xml:space="preserve">This is supported by </w:t>
            </w:r>
            <w:proofErr w:type="spellStart"/>
            <w:r w:rsidRPr="00C84C95">
              <w:rPr>
                <w:sz w:val="22"/>
                <w:szCs w:val="22"/>
                <w:lang w:val="en-GB" w:eastAsia="zh-CN"/>
              </w:rPr>
              <w:t>O.Zero</w:t>
            </w:r>
            <w:proofErr w:type="spellEnd"/>
            <w:r w:rsidRPr="00C84C95">
              <w:rPr>
                <w:sz w:val="22"/>
                <w:szCs w:val="22"/>
                <w:lang w:val="en-GB" w:eastAsia="zh-CN"/>
              </w:rPr>
              <w:t>-Balance ensuring the tracing of all security products.</w:t>
            </w:r>
          </w:p>
          <w:p w14:paraId="1920F15E" w14:textId="209BFC93" w:rsidR="002A6EDF" w:rsidRPr="00C84C95" w:rsidRDefault="002A6EDF" w:rsidP="002A6EDF">
            <w:pPr>
              <w:rPr>
                <w:sz w:val="22"/>
                <w:szCs w:val="22"/>
                <w:lang w:val="en-US" w:eastAsia="zh-CN"/>
              </w:rPr>
            </w:pPr>
            <w:proofErr w:type="spellStart"/>
            <w:r w:rsidRPr="00C84C95">
              <w:rPr>
                <w:sz w:val="22"/>
                <w:szCs w:val="22"/>
                <w:lang w:val="en-GB" w:eastAsia="zh-CN"/>
              </w:rPr>
              <w:t>O.Internal</w:t>
            </w:r>
            <w:proofErr w:type="spellEnd"/>
            <w:r w:rsidRPr="00C84C95">
              <w:rPr>
                <w:sz w:val="22"/>
                <w:szCs w:val="22"/>
                <w:lang w:val="en-GB" w:eastAsia="zh-CN"/>
              </w:rPr>
              <w:t>-Shipment includes the packing requirements, the reports, logs and notification including the required evidence.</w:t>
            </w:r>
          </w:p>
        </w:tc>
      </w:tr>
      <w:tr w:rsidR="002A6EDF" w:rsidRPr="002B7C09" w14:paraId="3787D783" w14:textId="77777777" w:rsidTr="004B24C0">
        <w:tc>
          <w:tcPr>
            <w:tcW w:w="1254" w:type="pct"/>
          </w:tcPr>
          <w:p w14:paraId="6B1BAEE1" w14:textId="77777777" w:rsidR="002A6EDF" w:rsidRPr="004B24C0" w:rsidRDefault="002A6EDF" w:rsidP="002A6EDF">
            <w:pPr>
              <w:rPr>
                <w:i/>
                <w:lang w:val="en-GB" w:eastAsia="zh-CN"/>
              </w:rPr>
            </w:pPr>
            <w:r w:rsidRPr="004B24C0">
              <w:rPr>
                <w:b/>
                <w:lang w:val="en-GB" w:eastAsia="zh-CN"/>
              </w:rPr>
              <w:t>ALC_CMC.4.10C</w:t>
            </w:r>
          </w:p>
          <w:p w14:paraId="2010D225" w14:textId="77777777" w:rsidR="002A6EDF" w:rsidRPr="004B24C0" w:rsidRDefault="002A6EDF" w:rsidP="002A6EDF">
            <w:pPr>
              <w:rPr>
                <w:lang w:val="en-GB" w:eastAsia="zh-CN"/>
              </w:rPr>
            </w:pPr>
            <w:r w:rsidRPr="004B24C0">
              <w:rPr>
                <w:lang w:val="en-GB" w:eastAsia="zh-CN"/>
              </w:rPr>
              <w:t>The evidence shall demonstrate that the CM system is being operated in</w:t>
            </w:r>
          </w:p>
          <w:p w14:paraId="39E890B0" w14:textId="405A9834" w:rsidR="002A6EDF" w:rsidRPr="004B24C0" w:rsidRDefault="002A6EDF" w:rsidP="002A6EDF">
            <w:pPr>
              <w:rPr>
                <w:sz w:val="22"/>
                <w:szCs w:val="22"/>
                <w:lang w:val="en-GB" w:eastAsia="zh-CN"/>
              </w:rPr>
            </w:pPr>
            <w:r w:rsidRPr="004B24C0">
              <w:rPr>
                <w:lang w:val="en-GB" w:eastAsia="zh-CN"/>
              </w:rPr>
              <w:t>accordance with the CM plan</w:t>
            </w:r>
            <w:r w:rsidRPr="004B24C0">
              <w:rPr>
                <w:i/>
                <w:lang w:val="en-GB" w:eastAsia="zh-CN"/>
              </w:rPr>
              <w:t>.</w:t>
            </w:r>
          </w:p>
        </w:tc>
        <w:tc>
          <w:tcPr>
            <w:tcW w:w="1490" w:type="pct"/>
          </w:tcPr>
          <w:p w14:paraId="568D7131" w14:textId="77777777" w:rsidR="002A6EDF" w:rsidRPr="006057BA" w:rsidRDefault="002A6EDF" w:rsidP="002A6EDF">
            <w:pPr>
              <w:rPr>
                <w:sz w:val="22"/>
                <w:szCs w:val="22"/>
                <w:lang w:val="en-GB" w:eastAsia="zh-CN"/>
              </w:rPr>
            </w:pPr>
            <w:proofErr w:type="spellStart"/>
            <w:r w:rsidRPr="006057BA">
              <w:rPr>
                <w:sz w:val="22"/>
                <w:szCs w:val="22"/>
                <w:lang w:val="en-GB" w:eastAsia="zh-CN"/>
              </w:rPr>
              <w:t>O.Config</w:t>
            </w:r>
            <w:proofErr w:type="spellEnd"/>
            <w:r w:rsidRPr="006057BA">
              <w:rPr>
                <w:sz w:val="22"/>
                <w:szCs w:val="22"/>
                <w:lang w:val="en-GB" w:eastAsia="zh-CN"/>
              </w:rPr>
              <w:t>-Control</w:t>
            </w:r>
          </w:p>
          <w:p w14:paraId="0B3C4277" w14:textId="77777777" w:rsidR="002A6EDF" w:rsidRPr="006057BA" w:rsidRDefault="002A6EDF" w:rsidP="002A6EDF">
            <w:pPr>
              <w:rPr>
                <w:sz w:val="22"/>
                <w:szCs w:val="22"/>
                <w:lang w:val="en-GB" w:eastAsia="zh-CN"/>
              </w:rPr>
            </w:pPr>
            <w:proofErr w:type="spellStart"/>
            <w:r w:rsidRPr="006057BA">
              <w:rPr>
                <w:sz w:val="22"/>
                <w:szCs w:val="22"/>
                <w:lang w:val="en-GB" w:eastAsia="zh-CN"/>
              </w:rPr>
              <w:t>O.Config</w:t>
            </w:r>
            <w:proofErr w:type="spellEnd"/>
            <w:r w:rsidRPr="006057BA">
              <w:rPr>
                <w:sz w:val="22"/>
                <w:szCs w:val="22"/>
                <w:lang w:val="en-GB" w:eastAsia="zh-CN"/>
              </w:rPr>
              <w:t>-Process</w:t>
            </w:r>
          </w:p>
          <w:p w14:paraId="21CE84A8" w14:textId="77777777" w:rsidR="002A6EDF" w:rsidRPr="006057BA" w:rsidRDefault="002A6EDF" w:rsidP="002A6EDF">
            <w:pPr>
              <w:rPr>
                <w:sz w:val="22"/>
                <w:szCs w:val="22"/>
                <w:lang w:val="en-GB" w:eastAsia="zh-CN"/>
              </w:rPr>
            </w:pPr>
            <w:proofErr w:type="spellStart"/>
            <w:r w:rsidRPr="006057BA">
              <w:rPr>
                <w:sz w:val="22"/>
                <w:szCs w:val="22"/>
                <w:lang w:val="en-GB" w:eastAsia="zh-CN"/>
              </w:rPr>
              <w:t>O.Acceptance</w:t>
            </w:r>
            <w:proofErr w:type="spellEnd"/>
            <w:r w:rsidRPr="006057BA">
              <w:rPr>
                <w:sz w:val="22"/>
                <w:szCs w:val="22"/>
                <w:lang w:val="en-GB" w:eastAsia="zh-CN"/>
              </w:rPr>
              <w:t>-Test</w:t>
            </w:r>
          </w:p>
          <w:p w14:paraId="62B2ABF0" w14:textId="27AB40A1" w:rsidR="002A6EDF" w:rsidRPr="006057BA" w:rsidRDefault="002A6EDF" w:rsidP="002A6EDF">
            <w:pPr>
              <w:rPr>
                <w:sz w:val="22"/>
                <w:szCs w:val="22"/>
                <w:lang w:val="en-GB" w:eastAsia="zh-CN"/>
              </w:rPr>
            </w:pPr>
            <w:proofErr w:type="spellStart"/>
            <w:r w:rsidRPr="006057BA">
              <w:rPr>
                <w:sz w:val="22"/>
                <w:szCs w:val="22"/>
                <w:lang w:val="en-GB" w:eastAsia="zh-CN"/>
              </w:rPr>
              <w:t>O.Internal</w:t>
            </w:r>
            <w:proofErr w:type="spellEnd"/>
            <w:r w:rsidRPr="006057BA">
              <w:rPr>
                <w:sz w:val="22"/>
                <w:szCs w:val="22"/>
                <w:lang w:val="en-GB" w:eastAsia="zh-CN"/>
              </w:rPr>
              <w:t>-</w:t>
            </w:r>
            <w:r w:rsidRPr="004F6AF2">
              <w:rPr>
                <w:sz w:val="22"/>
                <w:szCs w:val="22"/>
                <w:lang w:val="en-GB" w:eastAsia="zh-CN"/>
              </w:rPr>
              <w:t>Shipment</w:t>
            </w:r>
          </w:p>
        </w:tc>
        <w:tc>
          <w:tcPr>
            <w:tcW w:w="2256" w:type="pct"/>
          </w:tcPr>
          <w:p w14:paraId="67555FEF" w14:textId="77777777" w:rsidR="002A6EDF" w:rsidRPr="00C84C95" w:rsidRDefault="002A6EDF" w:rsidP="002A6EDF">
            <w:pPr>
              <w:rPr>
                <w:sz w:val="22"/>
                <w:szCs w:val="22"/>
                <w:lang w:val="en-GB" w:eastAsia="zh-CN"/>
              </w:rPr>
            </w:pPr>
            <w:proofErr w:type="spellStart"/>
            <w:r w:rsidRPr="00C84C95">
              <w:rPr>
                <w:sz w:val="22"/>
                <w:szCs w:val="22"/>
                <w:lang w:val="en-GB" w:eastAsia="zh-CN"/>
              </w:rPr>
              <w:t>O.Config</w:t>
            </w:r>
            <w:proofErr w:type="spellEnd"/>
            <w:r w:rsidRPr="00C84C95">
              <w:rPr>
                <w:sz w:val="22"/>
                <w:szCs w:val="22"/>
                <w:lang w:val="en-GB" w:eastAsia="zh-CN"/>
              </w:rPr>
              <w:t>-Control includes a release procedure as evidence.</w:t>
            </w:r>
          </w:p>
          <w:p w14:paraId="514E5154" w14:textId="77777777" w:rsidR="002A6EDF" w:rsidRPr="00C84C95" w:rsidRDefault="002A6EDF" w:rsidP="002A6EDF">
            <w:pPr>
              <w:rPr>
                <w:sz w:val="22"/>
                <w:szCs w:val="22"/>
                <w:lang w:val="en-GB" w:eastAsia="zh-CN"/>
              </w:rPr>
            </w:pPr>
            <w:proofErr w:type="spellStart"/>
            <w:r w:rsidRPr="00C84C95">
              <w:rPr>
                <w:sz w:val="22"/>
                <w:szCs w:val="22"/>
                <w:lang w:val="en-GB" w:eastAsia="zh-CN"/>
              </w:rPr>
              <w:t>O.Config</w:t>
            </w:r>
            <w:proofErr w:type="spellEnd"/>
            <w:r w:rsidRPr="00C84C95">
              <w:rPr>
                <w:sz w:val="22"/>
                <w:szCs w:val="22"/>
                <w:lang w:val="en-GB" w:eastAsia="zh-CN"/>
              </w:rPr>
              <w:t>-Process ensures the compliance of the process.</w:t>
            </w:r>
          </w:p>
          <w:p w14:paraId="7B7AF7F8" w14:textId="78B3D25F" w:rsidR="002A6EDF" w:rsidRPr="00C84C95" w:rsidRDefault="002A6EDF" w:rsidP="002A6EDF">
            <w:pPr>
              <w:rPr>
                <w:sz w:val="22"/>
                <w:szCs w:val="22"/>
                <w:lang w:val="en-US" w:eastAsia="zh-CN"/>
              </w:rPr>
            </w:pPr>
            <w:proofErr w:type="spellStart"/>
            <w:r w:rsidRPr="00C84C95">
              <w:rPr>
                <w:sz w:val="22"/>
                <w:szCs w:val="22"/>
                <w:lang w:val="en-GB" w:eastAsia="zh-CN"/>
              </w:rPr>
              <w:t>O.Acceptance</w:t>
            </w:r>
            <w:proofErr w:type="spellEnd"/>
            <w:r w:rsidRPr="00C84C95">
              <w:rPr>
                <w:sz w:val="22"/>
                <w:szCs w:val="22"/>
                <w:lang w:val="en-GB" w:eastAsia="zh-CN"/>
              </w:rPr>
              <w:t xml:space="preserve">-Test comprises the control that all finished parts ID. Since the finished products are returned to the client according to </w:t>
            </w:r>
            <w:proofErr w:type="spellStart"/>
            <w:r w:rsidRPr="00C84C95">
              <w:rPr>
                <w:sz w:val="22"/>
                <w:szCs w:val="22"/>
                <w:lang w:val="en-GB" w:eastAsia="zh-CN"/>
              </w:rPr>
              <w:t>O.Internal</w:t>
            </w:r>
            <w:proofErr w:type="spellEnd"/>
            <w:r w:rsidRPr="00C84C95">
              <w:rPr>
                <w:sz w:val="22"/>
                <w:szCs w:val="22"/>
                <w:lang w:val="en-GB" w:eastAsia="zh-CN"/>
              </w:rPr>
              <w:t>-Shipment at least the labelling of controlled by the client.</w:t>
            </w:r>
          </w:p>
        </w:tc>
      </w:tr>
    </w:tbl>
    <w:p w14:paraId="07D24017" w14:textId="7BAE24E0" w:rsidR="00CE442F" w:rsidRDefault="00875244" w:rsidP="00875244">
      <w:pPr>
        <w:pStyle w:val="Caption"/>
        <w:spacing w:before="120"/>
        <w:jc w:val="center"/>
        <w:rPr>
          <w:szCs w:val="22"/>
          <w:lang w:val="en-US"/>
        </w:rPr>
      </w:pPr>
      <w:r w:rsidRPr="00256F81">
        <w:rPr>
          <w:lang w:val="en-US"/>
        </w:rPr>
        <w:t xml:space="preserve">Table </w:t>
      </w:r>
      <w:r>
        <w:fldChar w:fldCharType="begin"/>
      </w:r>
      <w:r w:rsidRPr="00256F81">
        <w:rPr>
          <w:lang w:val="en-US"/>
        </w:rPr>
        <w:instrText xml:space="preserve"> SEQ Table \* ARABIC </w:instrText>
      </w:r>
      <w:r>
        <w:fldChar w:fldCharType="separate"/>
      </w:r>
      <w:r w:rsidR="00D140C7">
        <w:rPr>
          <w:noProof/>
          <w:lang w:val="en-US"/>
        </w:rPr>
        <w:t>3</w:t>
      </w:r>
      <w:r>
        <w:fldChar w:fldCharType="end"/>
      </w:r>
      <w:r w:rsidRPr="00256F81">
        <w:rPr>
          <w:szCs w:val="22"/>
          <w:lang w:val="en-US"/>
        </w:rPr>
        <w:t xml:space="preserve"> </w:t>
      </w:r>
      <w:r w:rsidR="00AF3748">
        <w:rPr>
          <w:szCs w:val="22"/>
          <w:lang w:val="en-US"/>
        </w:rPr>
        <w:t>rationale for ALC_CMC.</w:t>
      </w:r>
      <w:r w:rsidR="002A6EDF">
        <w:rPr>
          <w:szCs w:val="22"/>
          <w:lang w:val="en-US"/>
        </w:rPr>
        <w:t>4</w:t>
      </w:r>
    </w:p>
    <w:p w14:paraId="665E8558" w14:textId="64823727" w:rsidR="00B55ABB" w:rsidRPr="00B55ABB" w:rsidRDefault="00B55ABB" w:rsidP="00B55ABB">
      <w:pPr>
        <w:pStyle w:val="Title3"/>
      </w:pPr>
      <w:r>
        <w:t>Rationale for ALC_CMS</w:t>
      </w:r>
      <w:r w:rsidRPr="00CD0428">
        <w:t>.</w:t>
      </w:r>
      <w:r>
        <w:t>5</w:t>
      </w:r>
    </w:p>
    <w:tbl>
      <w:tblPr>
        <w:tblStyle w:val="SMTable"/>
        <w:tblW w:w="5000" w:type="pct"/>
        <w:tblLook w:val="04A0" w:firstRow="1" w:lastRow="0" w:firstColumn="1" w:lastColumn="0" w:noHBand="0" w:noVBand="1"/>
      </w:tblPr>
      <w:tblGrid>
        <w:gridCol w:w="2692"/>
        <w:gridCol w:w="2583"/>
        <w:gridCol w:w="4471"/>
      </w:tblGrid>
      <w:tr w:rsidR="0011194E" w:rsidRPr="001950DD" w14:paraId="6203DEB6" w14:textId="77777777" w:rsidTr="00875244">
        <w:trPr>
          <w:cnfStyle w:val="100000000000" w:firstRow="1" w:lastRow="0" w:firstColumn="0" w:lastColumn="0" w:oddVBand="0" w:evenVBand="0" w:oddHBand="0" w:evenHBand="0" w:firstRowFirstColumn="0" w:firstRowLastColumn="0" w:lastRowFirstColumn="0" w:lastRowLastColumn="0"/>
        </w:trPr>
        <w:tc>
          <w:tcPr>
            <w:tcW w:w="1381" w:type="pct"/>
          </w:tcPr>
          <w:p w14:paraId="5B82C9F4" w14:textId="77777777" w:rsidR="0011194E" w:rsidRPr="0011194E" w:rsidRDefault="0011194E" w:rsidP="0011194E">
            <w:pPr>
              <w:spacing w:after="200"/>
              <w:rPr>
                <w:lang w:val="en-GB" w:eastAsia="zh-CN"/>
              </w:rPr>
            </w:pPr>
            <w:bookmarkStart w:id="291" w:name="_Hlk453860980"/>
            <w:r w:rsidRPr="0011194E">
              <w:rPr>
                <w:lang w:val="en-GB" w:eastAsia="zh-CN"/>
              </w:rPr>
              <w:t>SAR</w:t>
            </w:r>
          </w:p>
        </w:tc>
        <w:tc>
          <w:tcPr>
            <w:tcW w:w="1325" w:type="pct"/>
          </w:tcPr>
          <w:p w14:paraId="438A88A8" w14:textId="77777777" w:rsidR="0011194E" w:rsidRPr="0011194E" w:rsidRDefault="0011194E" w:rsidP="0011194E">
            <w:pPr>
              <w:spacing w:after="200"/>
              <w:rPr>
                <w:lang w:val="en-GB" w:eastAsia="zh-CN"/>
              </w:rPr>
            </w:pPr>
            <w:r w:rsidRPr="0011194E">
              <w:rPr>
                <w:lang w:val="en-GB" w:eastAsia="zh-CN"/>
              </w:rPr>
              <w:t>Security Objective</w:t>
            </w:r>
          </w:p>
        </w:tc>
        <w:tc>
          <w:tcPr>
            <w:tcW w:w="2294" w:type="pct"/>
          </w:tcPr>
          <w:p w14:paraId="34A967E7" w14:textId="77777777" w:rsidR="0011194E" w:rsidRPr="0011194E" w:rsidRDefault="0011194E" w:rsidP="0011194E">
            <w:pPr>
              <w:spacing w:after="200"/>
              <w:rPr>
                <w:lang w:val="en-GB" w:eastAsia="zh-CN"/>
              </w:rPr>
            </w:pPr>
            <w:r w:rsidRPr="0011194E">
              <w:rPr>
                <w:lang w:val="en-GB" w:eastAsia="zh-CN"/>
              </w:rPr>
              <w:t>Rationale</w:t>
            </w:r>
          </w:p>
        </w:tc>
      </w:tr>
      <w:bookmarkEnd w:id="291"/>
      <w:tr w:rsidR="0011194E" w:rsidRPr="00E324B0" w14:paraId="4CD4AC13" w14:textId="77777777" w:rsidTr="00875244">
        <w:tc>
          <w:tcPr>
            <w:tcW w:w="1381" w:type="pct"/>
          </w:tcPr>
          <w:p w14:paraId="4983C522" w14:textId="77777777" w:rsidR="0011194E" w:rsidRPr="00170FD2" w:rsidRDefault="0011194E" w:rsidP="00C40980">
            <w:pPr>
              <w:rPr>
                <w:b/>
                <w:lang w:val="en-GB" w:eastAsia="zh-CN"/>
              </w:rPr>
            </w:pPr>
            <w:r w:rsidRPr="00170FD2">
              <w:rPr>
                <w:b/>
                <w:lang w:val="en-GB" w:eastAsia="zh-CN"/>
              </w:rPr>
              <w:t>ALC_CMS.5.1C</w:t>
            </w:r>
          </w:p>
          <w:p w14:paraId="5F2E7B19" w14:textId="77777777" w:rsidR="0011194E" w:rsidRPr="009066A1" w:rsidRDefault="0011194E" w:rsidP="00C40980">
            <w:pPr>
              <w:rPr>
                <w:lang w:val="en-GB" w:eastAsia="zh-CN"/>
              </w:rPr>
            </w:pPr>
            <w:r w:rsidRPr="001F1F6A">
              <w:rPr>
                <w:lang w:val="en-GB" w:eastAsia="zh-CN"/>
              </w:rPr>
              <w:t xml:space="preserve">The configuration list shall include the following: the </w:t>
            </w:r>
            <w:r w:rsidRPr="001F1F6A">
              <w:rPr>
                <w:i/>
                <w:lang w:val="en-GB" w:eastAsia="zh-CN"/>
              </w:rPr>
              <w:t>product</w:t>
            </w:r>
            <w:r w:rsidRPr="001F1F6A">
              <w:rPr>
                <w:lang w:val="en-GB" w:eastAsia="zh-CN"/>
              </w:rPr>
              <w:t xml:space="preserve"> itself; the evaluation evidence required by the SARs; the parts that comprise the </w:t>
            </w:r>
            <w:r w:rsidRPr="009066A1">
              <w:rPr>
                <w:i/>
                <w:lang w:val="en-GB" w:eastAsia="zh-CN"/>
              </w:rPr>
              <w:t>product</w:t>
            </w:r>
            <w:r w:rsidRPr="009066A1">
              <w:rPr>
                <w:lang w:val="en-GB" w:eastAsia="zh-CN"/>
              </w:rPr>
              <w:t xml:space="preserve">; the implementation representation; security </w:t>
            </w:r>
            <w:r w:rsidRPr="009066A1">
              <w:rPr>
                <w:lang w:val="en-GB" w:eastAsia="zh-CN"/>
              </w:rPr>
              <w:lastRenderedPageBreak/>
              <w:t>flaw reports and resolution status; and development tools and related information.</w:t>
            </w:r>
          </w:p>
        </w:tc>
        <w:tc>
          <w:tcPr>
            <w:tcW w:w="1325" w:type="pct"/>
          </w:tcPr>
          <w:p w14:paraId="15354E71" w14:textId="77777777" w:rsidR="0011194E" w:rsidRPr="00E324B0" w:rsidRDefault="0011194E" w:rsidP="00C40980">
            <w:pPr>
              <w:rPr>
                <w:lang w:val="en-GB" w:eastAsia="zh-CN"/>
              </w:rPr>
            </w:pPr>
            <w:proofErr w:type="spellStart"/>
            <w:r w:rsidRPr="00E324B0">
              <w:rPr>
                <w:lang w:val="en-GB" w:eastAsia="zh-CN"/>
              </w:rPr>
              <w:lastRenderedPageBreak/>
              <w:t>O.Config</w:t>
            </w:r>
            <w:proofErr w:type="spellEnd"/>
            <w:r w:rsidRPr="00E324B0">
              <w:rPr>
                <w:lang w:val="en-GB" w:eastAsia="zh-CN"/>
              </w:rPr>
              <w:t>-Items</w:t>
            </w:r>
          </w:p>
          <w:p w14:paraId="390F0F28" w14:textId="77777777" w:rsidR="0011194E" w:rsidRPr="00E324B0" w:rsidRDefault="0011194E" w:rsidP="00C40980">
            <w:pPr>
              <w:rPr>
                <w:lang w:val="en-GB" w:eastAsia="zh-CN"/>
              </w:rPr>
            </w:pPr>
            <w:proofErr w:type="spellStart"/>
            <w:r w:rsidRPr="00E324B0">
              <w:rPr>
                <w:lang w:val="en-GB" w:eastAsia="zh-CN"/>
              </w:rPr>
              <w:t>O.Config</w:t>
            </w:r>
            <w:proofErr w:type="spellEnd"/>
            <w:r w:rsidRPr="00E324B0">
              <w:rPr>
                <w:lang w:val="en-GB" w:eastAsia="zh-CN"/>
              </w:rPr>
              <w:t>-Control</w:t>
            </w:r>
          </w:p>
          <w:p w14:paraId="11C53DA9" w14:textId="77777777" w:rsidR="0011194E" w:rsidRPr="00E324B0" w:rsidRDefault="0011194E" w:rsidP="00C40980">
            <w:pPr>
              <w:rPr>
                <w:lang w:val="en-GB" w:eastAsia="zh-CN"/>
              </w:rPr>
            </w:pPr>
            <w:proofErr w:type="spellStart"/>
            <w:r w:rsidRPr="00E324B0">
              <w:rPr>
                <w:lang w:val="en-GB" w:eastAsia="zh-CN"/>
              </w:rPr>
              <w:t>O.Config</w:t>
            </w:r>
            <w:proofErr w:type="spellEnd"/>
            <w:r w:rsidRPr="00E324B0">
              <w:rPr>
                <w:lang w:val="en-GB" w:eastAsia="zh-CN"/>
              </w:rPr>
              <w:t>-Process</w:t>
            </w:r>
          </w:p>
        </w:tc>
        <w:tc>
          <w:tcPr>
            <w:tcW w:w="2294" w:type="pct"/>
          </w:tcPr>
          <w:p w14:paraId="56DB44D9" w14:textId="77777777" w:rsidR="0011194E" w:rsidRPr="00E324B0" w:rsidRDefault="0011194E" w:rsidP="00C40980">
            <w:pPr>
              <w:rPr>
                <w:lang w:val="en-GB" w:eastAsia="zh-CN"/>
              </w:rPr>
            </w:pPr>
            <w:r w:rsidRPr="00E324B0">
              <w:rPr>
                <w:lang w:val="en-GB" w:eastAsia="zh-CN"/>
              </w:rPr>
              <w:t>Since the process is subject of the evaluation, no products are part of the configuration list.</w:t>
            </w:r>
          </w:p>
          <w:p w14:paraId="34ED2B79" w14:textId="77777777" w:rsidR="0011194E" w:rsidRPr="00E324B0" w:rsidRDefault="0011194E" w:rsidP="00C40980">
            <w:pPr>
              <w:rPr>
                <w:lang w:val="en-GB" w:eastAsia="zh-CN"/>
              </w:rPr>
            </w:pPr>
            <w:proofErr w:type="spellStart"/>
            <w:r w:rsidRPr="00E324B0">
              <w:rPr>
                <w:lang w:val="en-GB" w:eastAsia="zh-CN"/>
              </w:rPr>
              <w:t>O.Config</w:t>
            </w:r>
            <w:proofErr w:type="spellEnd"/>
            <w:r w:rsidRPr="00E324B0">
              <w:rPr>
                <w:lang w:val="en-GB" w:eastAsia="zh-CN"/>
              </w:rPr>
              <w:t>-Items ensure unique part IDs including a list of all items and processes for this part.</w:t>
            </w:r>
          </w:p>
          <w:p w14:paraId="09A9975A" w14:textId="77777777" w:rsidR="0011194E" w:rsidRPr="00E324B0" w:rsidRDefault="0011194E" w:rsidP="00C40980">
            <w:pPr>
              <w:rPr>
                <w:lang w:val="en-GB" w:eastAsia="zh-CN"/>
              </w:rPr>
            </w:pPr>
            <w:proofErr w:type="spellStart"/>
            <w:r w:rsidRPr="00E324B0">
              <w:rPr>
                <w:lang w:val="en-GB" w:eastAsia="zh-CN"/>
              </w:rPr>
              <w:t>O.Config</w:t>
            </w:r>
            <w:proofErr w:type="spellEnd"/>
            <w:r w:rsidRPr="00E324B0">
              <w:rPr>
                <w:lang w:val="en-GB" w:eastAsia="zh-CN"/>
              </w:rPr>
              <w:t>-Control describes the release process for each client part ID.</w:t>
            </w:r>
          </w:p>
          <w:p w14:paraId="4A201BBB" w14:textId="77777777" w:rsidR="0011194E" w:rsidRPr="00E324B0" w:rsidRDefault="0011194E" w:rsidP="00C40980">
            <w:pPr>
              <w:rPr>
                <w:lang w:val="en-GB" w:eastAsia="zh-CN"/>
              </w:rPr>
            </w:pPr>
            <w:proofErr w:type="spellStart"/>
            <w:r w:rsidRPr="00E324B0">
              <w:rPr>
                <w:lang w:val="en-GB" w:eastAsia="zh-CN"/>
              </w:rPr>
              <w:lastRenderedPageBreak/>
              <w:t>O.Config</w:t>
            </w:r>
            <w:proofErr w:type="spellEnd"/>
            <w:r w:rsidRPr="00E324B0">
              <w:rPr>
                <w:lang w:val="en-GB" w:eastAsia="zh-CN"/>
              </w:rPr>
              <w:t>-Process defined the configuration control including part IDs. Procedures and processes.</w:t>
            </w:r>
          </w:p>
        </w:tc>
      </w:tr>
      <w:tr w:rsidR="0011194E" w:rsidRPr="002B7C09" w14:paraId="408BF405" w14:textId="77777777" w:rsidTr="00875244">
        <w:tc>
          <w:tcPr>
            <w:tcW w:w="1381" w:type="pct"/>
          </w:tcPr>
          <w:p w14:paraId="15DA3843" w14:textId="77777777" w:rsidR="0011194E" w:rsidRPr="00E324B0" w:rsidRDefault="0011194E" w:rsidP="00C40980">
            <w:pPr>
              <w:rPr>
                <w:b/>
                <w:lang w:val="en-GB" w:eastAsia="zh-CN"/>
              </w:rPr>
            </w:pPr>
            <w:r w:rsidRPr="00E324B0">
              <w:rPr>
                <w:b/>
                <w:lang w:val="en-GB" w:eastAsia="zh-CN"/>
              </w:rPr>
              <w:lastRenderedPageBreak/>
              <w:t>ALC_CMS.5.2C</w:t>
            </w:r>
          </w:p>
          <w:p w14:paraId="6FAD1045" w14:textId="77777777" w:rsidR="0011194E" w:rsidRPr="00CA71D5" w:rsidRDefault="0011194E" w:rsidP="00C40980">
            <w:pPr>
              <w:rPr>
                <w:lang w:val="en-GB" w:eastAsia="zh-CN"/>
              </w:rPr>
            </w:pPr>
            <w:r w:rsidRPr="00CA71D5">
              <w:rPr>
                <w:lang w:val="en-GB" w:eastAsia="zh-CN"/>
              </w:rPr>
              <w:t>The configuration list shall uniquely identify the configuration items.</w:t>
            </w:r>
          </w:p>
        </w:tc>
        <w:tc>
          <w:tcPr>
            <w:tcW w:w="1325" w:type="pct"/>
          </w:tcPr>
          <w:p w14:paraId="4C7CAC7F" w14:textId="53517323" w:rsidR="0011194E" w:rsidRPr="006F37FF" w:rsidRDefault="0011194E" w:rsidP="00C40980">
            <w:pPr>
              <w:rPr>
                <w:lang w:val="en-GB" w:eastAsia="zh-CN"/>
              </w:rPr>
            </w:pPr>
            <w:proofErr w:type="spellStart"/>
            <w:r w:rsidRPr="006F37FF">
              <w:rPr>
                <w:lang w:val="en-GB" w:eastAsia="zh-CN"/>
              </w:rPr>
              <w:t>O.Config</w:t>
            </w:r>
            <w:proofErr w:type="spellEnd"/>
            <w:r w:rsidRPr="006F37FF">
              <w:rPr>
                <w:lang w:val="en-GB" w:eastAsia="zh-CN"/>
              </w:rPr>
              <w:t>-Items</w:t>
            </w:r>
          </w:p>
          <w:p w14:paraId="76BAEF49" w14:textId="368E8E6F" w:rsidR="00CB2A6B" w:rsidRPr="006F37FF" w:rsidRDefault="00CB2A6B" w:rsidP="00C40980">
            <w:pPr>
              <w:rPr>
                <w:lang w:val="en-US"/>
              </w:rPr>
            </w:pPr>
            <w:proofErr w:type="spellStart"/>
            <w:r w:rsidRPr="006F37FF">
              <w:rPr>
                <w:lang w:val="en-US"/>
              </w:rPr>
              <w:t>O.Config</w:t>
            </w:r>
            <w:proofErr w:type="spellEnd"/>
            <w:r w:rsidRPr="006F37FF">
              <w:rPr>
                <w:lang w:val="en-US"/>
              </w:rPr>
              <w:t>-Control</w:t>
            </w:r>
          </w:p>
          <w:p w14:paraId="15FB1038" w14:textId="00ABEDAC" w:rsidR="00CB2A6B" w:rsidRPr="006F37FF" w:rsidRDefault="00CB2A6B" w:rsidP="00D626D5">
            <w:pPr>
              <w:ind w:left="709" w:hanging="709"/>
              <w:rPr>
                <w:lang w:val="en-GB" w:eastAsia="zh-CN"/>
              </w:rPr>
            </w:pPr>
            <w:proofErr w:type="spellStart"/>
            <w:r w:rsidRPr="006F37FF">
              <w:rPr>
                <w:lang w:val="en-US"/>
              </w:rPr>
              <w:t>O.Config</w:t>
            </w:r>
            <w:proofErr w:type="spellEnd"/>
            <w:r w:rsidR="00A84206" w:rsidRPr="006F37FF">
              <w:rPr>
                <w:lang w:val="en-US"/>
              </w:rPr>
              <w:t>-</w:t>
            </w:r>
            <w:r w:rsidRPr="006F37FF">
              <w:rPr>
                <w:lang w:val="en-US"/>
              </w:rPr>
              <w:t>Process</w:t>
            </w:r>
          </w:p>
          <w:p w14:paraId="7D3EEAF8" w14:textId="2A2964A1" w:rsidR="00CB2A6B" w:rsidRPr="006F37FF" w:rsidRDefault="00CB2A6B" w:rsidP="00C40980">
            <w:pPr>
              <w:rPr>
                <w:lang w:val="en-GB" w:eastAsia="zh-CN"/>
              </w:rPr>
            </w:pPr>
            <w:proofErr w:type="spellStart"/>
            <w:r w:rsidRPr="006F37FF">
              <w:rPr>
                <w:lang w:val="en-US"/>
              </w:rPr>
              <w:t>O.Reception</w:t>
            </w:r>
            <w:proofErr w:type="spellEnd"/>
            <w:r w:rsidRPr="006F37FF">
              <w:rPr>
                <w:lang w:val="en-US"/>
              </w:rPr>
              <w:t>-Control</w:t>
            </w:r>
          </w:p>
          <w:p w14:paraId="5D560E2B" w14:textId="2B5C3C42" w:rsidR="00CB2A6B" w:rsidRPr="006F37FF" w:rsidRDefault="00CB2A6B" w:rsidP="001F1F6A">
            <w:pPr>
              <w:rPr>
                <w:lang w:val="en-GB" w:eastAsia="zh-CN"/>
              </w:rPr>
            </w:pPr>
            <w:proofErr w:type="spellStart"/>
            <w:r w:rsidRPr="006F37FF">
              <w:rPr>
                <w:lang w:val="en-US"/>
              </w:rPr>
              <w:t>O.Internal-Shippment</w:t>
            </w:r>
            <w:proofErr w:type="spellEnd"/>
          </w:p>
        </w:tc>
        <w:tc>
          <w:tcPr>
            <w:tcW w:w="2294" w:type="pct"/>
          </w:tcPr>
          <w:p w14:paraId="496A5F10" w14:textId="77777777" w:rsidR="0011194E" w:rsidRPr="006F37FF" w:rsidRDefault="0011194E" w:rsidP="00C40980">
            <w:pPr>
              <w:rPr>
                <w:lang w:val="en-GB" w:eastAsia="zh-CN"/>
              </w:rPr>
            </w:pPr>
            <w:r w:rsidRPr="006F37FF">
              <w:rPr>
                <w:lang w:val="en-GB" w:eastAsia="zh-CN"/>
              </w:rPr>
              <w:t xml:space="preserve">Items, products and processes are uniquely identified by the data base system according to </w:t>
            </w:r>
            <w:proofErr w:type="spellStart"/>
            <w:r w:rsidRPr="006F37FF">
              <w:rPr>
                <w:lang w:val="en-GB" w:eastAsia="zh-CN"/>
              </w:rPr>
              <w:t>O.Config</w:t>
            </w:r>
            <w:proofErr w:type="spellEnd"/>
            <w:r w:rsidRPr="006F37FF">
              <w:rPr>
                <w:lang w:val="en-GB" w:eastAsia="zh-CN"/>
              </w:rPr>
              <w:t>-Items.</w:t>
            </w:r>
          </w:p>
          <w:p w14:paraId="250936E9" w14:textId="6FEDACAA" w:rsidR="00CB2A6B" w:rsidRPr="006F37FF" w:rsidRDefault="00CB2A6B" w:rsidP="00C40980">
            <w:pPr>
              <w:rPr>
                <w:lang w:val="en-US"/>
              </w:rPr>
            </w:pPr>
            <w:r w:rsidRPr="006F37FF">
              <w:rPr>
                <w:lang w:val="en-US"/>
              </w:rPr>
              <w:t xml:space="preserve">Within the production process the unique identification is supported by automated tools according to </w:t>
            </w:r>
            <w:proofErr w:type="spellStart"/>
            <w:r w:rsidRPr="006F37FF">
              <w:rPr>
                <w:lang w:val="en-US"/>
              </w:rPr>
              <w:t>O.Config</w:t>
            </w:r>
            <w:proofErr w:type="spellEnd"/>
            <w:r w:rsidRPr="006F37FF">
              <w:rPr>
                <w:lang w:val="en-US"/>
              </w:rPr>
              <w:t xml:space="preserve">-Control and </w:t>
            </w:r>
            <w:proofErr w:type="spellStart"/>
            <w:r w:rsidRPr="006F37FF">
              <w:rPr>
                <w:lang w:val="en-US"/>
              </w:rPr>
              <w:t>O.Config</w:t>
            </w:r>
            <w:proofErr w:type="spellEnd"/>
            <w:r w:rsidR="00A84206" w:rsidRPr="006F37FF">
              <w:rPr>
                <w:lang w:val="en-US"/>
              </w:rPr>
              <w:t>-</w:t>
            </w:r>
            <w:r w:rsidRPr="006F37FF">
              <w:rPr>
                <w:lang w:val="en-US"/>
              </w:rPr>
              <w:t xml:space="preserve">Process. </w:t>
            </w:r>
          </w:p>
          <w:p w14:paraId="38621FFC" w14:textId="77777777" w:rsidR="00CB2A6B" w:rsidRPr="006F37FF" w:rsidRDefault="00CB2A6B" w:rsidP="00C40980">
            <w:pPr>
              <w:rPr>
                <w:lang w:val="en-US"/>
              </w:rPr>
            </w:pPr>
            <w:r w:rsidRPr="006F37FF">
              <w:rPr>
                <w:lang w:val="en-US"/>
              </w:rPr>
              <w:t xml:space="preserve">The identification of received products is defined by </w:t>
            </w:r>
            <w:proofErr w:type="spellStart"/>
            <w:r w:rsidRPr="006F37FF">
              <w:rPr>
                <w:lang w:val="en-US"/>
              </w:rPr>
              <w:t>O.Reception</w:t>
            </w:r>
            <w:proofErr w:type="spellEnd"/>
            <w:r w:rsidRPr="006F37FF">
              <w:rPr>
                <w:lang w:val="en-US"/>
              </w:rPr>
              <w:t xml:space="preserve">-Control. </w:t>
            </w:r>
          </w:p>
          <w:p w14:paraId="10CDC1AE" w14:textId="331A9387" w:rsidR="0011194E" w:rsidRPr="006F37FF" w:rsidRDefault="00CB2A6B" w:rsidP="001F1F6A">
            <w:pPr>
              <w:rPr>
                <w:lang w:val="en-GB" w:eastAsia="zh-CN"/>
              </w:rPr>
            </w:pPr>
            <w:r w:rsidRPr="006F37FF">
              <w:rPr>
                <w:lang w:val="en-US"/>
              </w:rPr>
              <w:t xml:space="preserve">The labelling and preparation for the transport is defined by </w:t>
            </w:r>
            <w:proofErr w:type="spellStart"/>
            <w:r w:rsidRPr="006F37FF">
              <w:rPr>
                <w:lang w:val="en-US"/>
              </w:rPr>
              <w:t>O.Internal-Shippment</w:t>
            </w:r>
            <w:proofErr w:type="spellEnd"/>
            <w:r w:rsidRPr="006F37FF">
              <w:rPr>
                <w:lang w:val="en-US"/>
              </w:rPr>
              <w:t>.</w:t>
            </w:r>
          </w:p>
        </w:tc>
      </w:tr>
      <w:tr w:rsidR="0011194E" w:rsidRPr="002B7C09" w14:paraId="72C80F8C" w14:textId="77777777" w:rsidTr="00875244">
        <w:tc>
          <w:tcPr>
            <w:tcW w:w="1381" w:type="pct"/>
          </w:tcPr>
          <w:p w14:paraId="541D4C6A" w14:textId="77777777" w:rsidR="0011194E" w:rsidRPr="00E324B0" w:rsidRDefault="0011194E" w:rsidP="00C40980">
            <w:pPr>
              <w:rPr>
                <w:b/>
                <w:lang w:val="en-GB" w:eastAsia="zh-CN"/>
              </w:rPr>
            </w:pPr>
            <w:r w:rsidRPr="00E324B0">
              <w:rPr>
                <w:b/>
                <w:lang w:val="en-GB" w:eastAsia="zh-CN"/>
              </w:rPr>
              <w:t>ALC_CMS.5.3C</w:t>
            </w:r>
          </w:p>
          <w:p w14:paraId="03096E3B" w14:textId="77777777" w:rsidR="0011194E" w:rsidRPr="00CA71D5" w:rsidRDefault="0011194E" w:rsidP="00C40980">
            <w:pPr>
              <w:rPr>
                <w:lang w:val="en-GB" w:eastAsia="zh-CN"/>
              </w:rPr>
            </w:pPr>
            <w:r w:rsidRPr="00CA71D5">
              <w:rPr>
                <w:lang w:val="en-GB" w:eastAsia="zh-CN"/>
              </w:rPr>
              <w:t>For each relevant configuration item, the configuration list shall indicate the developer/</w:t>
            </w:r>
            <w:r w:rsidRPr="00CA71D5">
              <w:rPr>
                <w:i/>
                <w:lang w:val="en-GB" w:eastAsia="zh-CN"/>
              </w:rPr>
              <w:t>subcontractor</w:t>
            </w:r>
            <w:r w:rsidRPr="00CA71D5">
              <w:rPr>
                <w:lang w:val="en-GB" w:eastAsia="zh-CN"/>
              </w:rPr>
              <w:t xml:space="preserve"> of the item.</w:t>
            </w:r>
          </w:p>
        </w:tc>
        <w:tc>
          <w:tcPr>
            <w:tcW w:w="1325" w:type="pct"/>
          </w:tcPr>
          <w:p w14:paraId="1BD67A3E" w14:textId="77777777" w:rsidR="0011194E" w:rsidRPr="00E324B0" w:rsidRDefault="0011194E" w:rsidP="00C40980">
            <w:pPr>
              <w:rPr>
                <w:lang w:val="en-GB" w:eastAsia="zh-CN"/>
              </w:rPr>
            </w:pPr>
            <w:proofErr w:type="spellStart"/>
            <w:r w:rsidRPr="00E324B0">
              <w:rPr>
                <w:lang w:val="en-GB" w:eastAsia="zh-CN"/>
              </w:rPr>
              <w:t>O.Config</w:t>
            </w:r>
            <w:proofErr w:type="spellEnd"/>
            <w:r w:rsidRPr="00E324B0">
              <w:rPr>
                <w:lang w:val="en-GB" w:eastAsia="zh-CN"/>
              </w:rPr>
              <w:t>-Items</w:t>
            </w:r>
          </w:p>
        </w:tc>
        <w:tc>
          <w:tcPr>
            <w:tcW w:w="2294" w:type="pct"/>
          </w:tcPr>
          <w:p w14:paraId="0E1C67D5" w14:textId="39900891" w:rsidR="0011194E" w:rsidRPr="00E324B0" w:rsidRDefault="005E64FF" w:rsidP="00C40980">
            <w:pPr>
              <w:rPr>
                <w:lang w:val="en-GB" w:eastAsia="zh-CN"/>
              </w:rPr>
            </w:pPr>
            <w:r>
              <w:rPr>
                <w:lang w:val="en-GB" w:eastAsia="zh-CN"/>
              </w:rPr>
              <w:t>CTWY</w:t>
            </w:r>
            <w:r w:rsidR="0011194E" w:rsidRPr="00E324B0">
              <w:rPr>
                <w:lang w:val="en-GB" w:eastAsia="zh-CN"/>
              </w:rPr>
              <w:t xml:space="preserve"> does not involve subcontractors for the test of security products. According to </w:t>
            </w:r>
            <w:proofErr w:type="spellStart"/>
            <w:r w:rsidR="0011194E" w:rsidRPr="00E324B0">
              <w:rPr>
                <w:lang w:val="en-GB" w:eastAsia="zh-CN"/>
              </w:rPr>
              <w:t>O.Config</w:t>
            </w:r>
            <w:proofErr w:type="spellEnd"/>
            <w:r w:rsidR="0011194E" w:rsidRPr="00E324B0">
              <w:rPr>
                <w:lang w:val="en-GB" w:eastAsia="zh-CN"/>
              </w:rPr>
              <w:t>-Items all configuration items for secure products are identified.</w:t>
            </w:r>
          </w:p>
        </w:tc>
      </w:tr>
    </w:tbl>
    <w:p w14:paraId="31055D69" w14:textId="5C5C4074" w:rsidR="00CE442F" w:rsidRDefault="00875244" w:rsidP="00875244">
      <w:pPr>
        <w:pStyle w:val="Caption"/>
        <w:spacing w:before="120"/>
        <w:jc w:val="center"/>
        <w:rPr>
          <w:szCs w:val="22"/>
          <w:lang w:val="en-US"/>
        </w:rPr>
      </w:pPr>
      <w:r w:rsidRPr="00256F81">
        <w:rPr>
          <w:lang w:val="en-US"/>
        </w:rPr>
        <w:t xml:space="preserve">Table </w:t>
      </w:r>
      <w:r>
        <w:fldChar w:fldCharType="begin"/>
      </w:r>
      <w:r w:rsidRPr="00256F81">
        <w:rPr>
          <w:lang w:val="en-US"/>
        </w:rPr>
        <w:instrText xml:space="preserve"> SEQ Table \* ARABIC </w:instrText>
      </w:r>
      <w:r>
        <w:fldChar w:fldCharType="separate"/>
      </w:r>
      <w:r w:rsidR="00D140C7">
        <w:rPr>
          <w:noProof/>
          <w:lang w:val="en-US"/>
        </w:rPr>
        <w:t>4</w:t>
      </w:r>
      <w:r>
        <w:fldChar w:fldCharType="end"/>
      </w:r>
      <w:r w:rsidRPr="00256F81">
        <w:rPr>
          <w:szCs w:val="22"/>
          <w:lang w:val="en-US"/>
        </w:rPr>
        <w:t xml:space="preserve"> </w:t>
      </w:r>
      <w:r>
        <w:rPr>
          <w:szCs w:val="22"/>
          <w:lang w:val="en-US"/>
        </w:rPr>
        <w:t>TBD</w:t>
      </w:r>
    </w:p>
    <w:p w14:paraId="23650FCC" w14:textId="544DF178" w:rsidR="00B55ABB" w:rsidRPr="00B55ABB" w:rsidRDefault="00B55ABB" w:rsidP="00B55ABB">
      <w:pPr>
        <w:pStyle w:val="Title3"/>
      </w:pPr>
      <w:r>
        <w:t>Rationale for ALC_DVS</w:t>
      </w:r>
      <w:r w:rsidRPr="00CD0428">
        <w:t>.</w:t>
      </w:r>
      <w:r>
        <w:t>2</w:t>
      </w:r>
    </w:p>
    <w:tbl>
      <w:tblPr>
        <w:tblStyle w:val="SMTable"/>
        <w:tblW w:w="5000" w:type="pct"/>
        <w:tblLook w:val="04A0" w:firstRow="1" w:lastRow="0" w:firstColumn="1" w:lastColumn="0" w:noHBand="0" w:noVBand="1"/>
      </w:tblPr>
      <w:tblGrid>
        <w:gridCol w:w="2691"/>
        <w:gridCol w:w="2550"/>
        <w:gridCol w:w="4505"/>
      </w:tblGrid>
      <w:tr w:rsidR="0011194E" w:rsidRPr="00E324B0" w14:paraId="292AEA46" w14:textId="77777777" w:rsidTr="006057BA">
        <w:trPr>
          <w:cnfStyle w:val="100000000000" w:firstRow="1" w:lastRow="0" w:firstColumn="0" w:lastColumn="0" w:oddVBand="0" w:evenVBand="0" w:oddHBand="0" w:evenHBand="0" w:firstRowFirstColumn="0" w:firstRowLastColumn="0" w:lastRowFirstColumn="0" w:lastRowLastColumn="0"/>
        </w:trPr>
        <w:tc>
          <w:tcPr>
            <w:tcW w:w="1381" w:type="pct"/>
          </w:tcPr>
          <w:p w14:paraId="0991682D" w14:textId="77777777" w:rsidR="0011194E" w:rsidRPr="0011194E" w:rsidRDefault="0011194E" w:rsidP="0011194E">
            <w:pPr>
              <w:spacing w:after="200"/>
              <w:rPr>
                <w:lang w:val="en-GB" w:eastAsia="zh-CN"/>
              </w:rPr>
            </w:pPr>
            <w:r w:rsidRPr="0011194E">
              <w:rPr>
                <w:lang w:val="en-GB" w:eastAsia="zh-CN"/>
              </w:rPr>
              <w:t>SAR</w:t>
            </w:r>
          </w:p>
        </w:tc>
        <w:tc>
          <w:tcPr>
            <w:tcW w:w="1308" w:type="pct"/>
          </w:tcPr>
          <w:p w14:paraId="2A563328" w14:textId="77777777" w:rsidR="0011194E" w:rsidRPr="0011194E" w:rsidRDefault="0011194E" w:rsidP="0011194E">
            <w:pPr>
              <w:spacing w:after="200"/>
              <w:rPr>
                <w:lang w:val="en-GB" w:eastAsia="zh-CN"/>
              </w:rPr>
            </w:pPr>
            <w:r w:rsidRPr="0011194E">
              <w:rPr>
                <w:lang w:val="en-GB" w:eastAsia="zh-CN"/>
              </w:rPr>
              <w:t>Security Objective</w:t>
            </w:r>
          </w:p>
        </w:tc>
        <w:tc>
          <w:tcPr>
            <w:tcW w:w="2311" w:type="pct"/>
          </w:tcPr>
          <w:p w14:paraId="47F550D6" w14:textId="77777777" w:rsidR="0011194E" w:rsidRPr="0011194E" w:rsidRDefault="0011194E" w:rsidP="0011194E">
            <w:pPr>
              <w:spacing w:after="200"/>
              <w:rPr>
                <w:lang w:val="en-GB" w:eastAsia="zh-CN"/>
              </w:rPr>
            </w:pPr>
            <w:r w:rsidRPr="0011194E">
              <w:rPr>
                <w:lang w:val="en-GB" w:eastAsia="zh-CN"/>
              </w:rPr>
              <w:t>Rationale</w:t>
            </w:r>
          </w:p>
        </w:tc>
      </w:tr>
      <w:tr w:rsidR="0011194E" w:rsidRPr="002B7C09" w14:paraId="76E62C44" w14:textId="77777777" w:rsidTr="006057BA">
        <w:tc>
          <w:tcPr>
            <w:tcW w:w="1381" w:type="pct"/>
          </w:tcPr>
          <w:p w14:paraId="6E6A52AC" w14:textId="77777777" w:rsidR="0011194E" w:rsidRPr="00E324B0" w:rsidRDefault="0011194E" w:rsidP="00C40980">
            <w:pPr>
              <w:rPr>
                <w:b/>
                <w:lang w:val="en-GB" w:eastAsia="zh-CN"/>
              </w:rPr>
            </w:pPr>
            <w:r w:rsidRPr="00E324B0">
              <w:rPr>
                <w:b/>
                <w:lang w:val="en-GB" w:eastAsia="zh-CN"/>
              </w:rPr>
              <w:t>ALC_DVS.2.1C</w:t>
            </w:r>
          </w:p>
          <w:p w14:paraId="7FF2891E" w14:textId="77777777" w:rsidR="0011194E" w:rsidRPr="00E324B0" w:rsidRDefault="0011194E" w:rsidP="00C40980">
            <w:pPr>
              <w:widowControl w:val="0"/>
              <w:autoSpaceDE w:val="0"/>
              <w:autoSpaceDN w:val="0"/>
              <w:adjustRightInd w:val="0"/>
              <w:spacing w:after="0"/>
              <w:rPr>
                <w:lang w:val="en-GB" w:eastAsia="zh-CN"/>
              </w:rPr>
            </w:pPr>
            <w:r w:rsidRPr="00E324B0">
              <w:rPr>
                <w:lang w:val="en-GB" w:eastAsia="zh-CN"/>
              </w:rPr>
              <w:t xml:space="preserve">The development security documentation shall describe all the physical, procedural, personnel, and other security measures that are necessary to protect the confidentiality and integrity of the </w:t>
            </w:r>
            <w:r w:rsidRPr="00170FD2">
              <w:rPr>
                <w:i/>
                <w:lang w:val="en-GB" w:eastAsia="zh-CN"/>
              </w:rPr>
              <w:t>product</w:t>
            </w:r>
            <w:r w:rsidRPr="00E324B0">
              <w:rPr>
                <w:lang w:val="en-GB" w:eastAsia="zh-CN"/>
              </w:rPr>
              <w:t xml:space="preserve"> design and implementation in its development environment.</w:t>
            </w:r>
          </w:p>
        </w:tc>
        <w:tc>
          <w:tcPr>
            <w:tcW w:w="1308" w:type="pct"/>
          </w:tcPr>
          <w:p w14:paraId="16832ED3" w14:textId="77777777" w:rsidR="0011194E" w:rsidRPr="00E324B0" w:rsidRDefault="0011194E" w:rsidP="00C40980">
            <w:pPr>
              <w:rPr>
                <w:lang w:val="en-GB" w:eastAsia="zh-CN"/>
              </w:rPr>
            </w:pPr>
            <w:proofErr w:type="spellStart"/>
            <w:r w:rsidRPr="00E324B0">
              <w:rPr>
                <w:lang w:val="en-GB" w:eastAsia="zh-CN"/>
              </w:rPr>
              <w:t>O.Physical</w:t>
            </w:r>
            <w:proofErr w:type="spellEnd"/>
            <w:r w:rsidRPr="00E324B0">
              <w:rPr>
                <w:lang w:val="en-GB" w:eastAsia="zh-CN"/>
              </w:rPr>
              <w:t>-Access</w:t>
            </w:r>
          </w:p>
          <w:p w14:paraId="41A80FEC" w14:textId="77777777" w:rsidR="0011194E" w:rsidRPr="00E324B0" w:rsidRDefault="0011194E" w:rsidP="00C40980">
            <w:pPr>
              <w:rPr>
                <w:lang w:val="en-GB" w:eastAsia="zh-CN"/>
              </w:rPr>
            </w:pPr>
            <w:proofErr w:type="spellStart"/>
            <w:r w:rsidRPr="00E324B0">
              <w:rPr>
                <w:lang w:val="en-GB" w:eastAsia="zh-CN"/>
              </w:rPr>
              <w:t>O.Security</w:t>
            </w:r>
            <w:proofErr w:type="spellEnd"/>
            <w:r w:rsidRPr="00E324B0">
              <w:rPr>
                <w:lang w:val="en-GB" w:eastAsia="zh-CN"/>
              </w:rPr>
              <w:t>-Control</w:t>
            </w:r>
          </w:p>
          <w:p w14:paraId="67779E35" w14:textId="77777777" w:rsidR="0011194E" w:rsidRPr="00E324B0" w:rsidRDefault="0011194E" w:rsidP="00C40980">
            <w:pPr>
              <w:rPr>
                <w:lang w:val="en-GB" w:eastAsia="zh-CN"/>
              </w:rPr>
            </w:pPr>
            <w:proofErr w:type="spellStart"/>
            <w:r w:rsidRPr="00E324B0">
              <w:rPr>
                <w:lang w:val="en-GB" w:eastAsia="zh-CN"/>
              </w:rPr>
              <w:t>O.Alarm</w:t>
            </w:r>
            <w:proofErr w:type="spellEnd"/>
            <w:r w:rsidRPr="00E324B0">
              <w:rPr>
                <w:lang w:val="en-GB" w:eastAsia="zh-CN"/>
              </w:rPr>
              <w:t>-Response</w:t>
            </w:r>
          </w:p>
          <w:p w14:paraId="72FD5069" w14:textId="77777777" w:rsidR="0011194E" w:rsidRPr="00E324B0" w:rsidRDefault="0011194E" w:rsidP="00C40980">
            <w:pPr>
              <w:rPr>
                <w:lang w:val="en-GB" w:eastAsia="zh-CN"/>
              </w:rPr>
            </w:pPr>
            <w:proofErr w:type="spellStart"/>
            <w:r w:rsidRPr="00E324B0">
              <w:rPr>
                <w:lang w:val="en-GB" w:eastAsia="zh-CN"/>
              </w:rPr>
              <w:t>O.Logical</w:t>
            </w:r>
            <w:proofErr w:type="spellEnd"/>
            <w:r w:rsidRPr="00E324B0">
              <w:rPr>
                <w:lang w:val="en-GB" w:eastAsia="zh-CN"/>
              </w:rPr>
              <w:t>-Access</w:t>
            </w:r>
          </w:p>
          <w:p w14:paraId="7B02C154" w14:textId="77777777" w:rsidR="0011194E" w:rsidRPr="00E324B0" w:rsidRDefault="0011194E" w:rsidP="00C40980">
            <w:pPr>
              <w:rPr>
                <w:lang w:val="en-GB" w:eastAsia="zh-CN"/>
              </w:rPr>
            </w:pPr>
            <w:proofErr w:type="spellStart"/>
            <w:r w:rsidRPr="00E324B0">
              <w:rPr>
                <w:lang w:val="en-GB" w:eastAsia="zh-CN"/>
              </w:rPr>
              <w:t>O.Logical</w:t>
            </w:r>
            <w:proofErr w:type="spellEnd"/>
            <w:r w:rsidRPr="00E324B0">
              <w:rPr>
                <w:lang w:val="en-GB" w:eastAsia="zh-CN"/>
              </w:rPr>
              <w:t>-Operation</w:t>
            </w:r>
          </w:p>
          <w:p w14:paraId="33BFB704" w14:textId="77777777" w:rsidR="0011194E" w:rsidRPr="00E324B0" w:rsidRDefault="0011194E" w:rsidP="00C40980">
            <w:pPr>
              <w:rPr>
                <w:lang w:val="en-GB" w:eastAsia="zh-CN"/>
              </w:rPr>
            </w:pPr>
            <w:proofErr w:type="spellStart"/>
            <w:r w:rsidRPr="00E324B0">
              <w:rPr>
                <w:lang w:val="en-GB" w:eastAsia="zh-CN"/>
              </w:rPr>
              <w:t>O.Staff</w:t>
            </w:r>
            <w:proofErr w:type="spellEnd"/>
            <w:r w:rsidRPr="00E324B0">
              <w:rPr>
                <w:lang w:val="en-GB" w:eastAsia="zh-CN"/>
              </w:rPr>
              <w:t>-Engagement</w:t>
            </w:r>
          </w:p>
          <w:p w14:paraId="5CDCE5E6" w14:textId="77777777" w:rsidR="0011194E" w:rsidRPr="00E324B0" w:rsidRDefault="0011194E" w:rsidP="00C40980">
            <w:pPr>
              <w:rPr>
                <w:lang w:val="en-GB" w:eastAsia="zh-CN"/>
              </w:rPr>
            </w:pPr>
            <w:proofErr w:type="spellStart"/>
            <w:r w:rsidRPr="00E324B0">
              <w:rPr>
                <w:lang w:val="en-GB" w:eastAsia="zh-CN"/>
              </w:rPr>
              <w:t>O.Maintain</w:t>
            </w:r>
            <w:proofErr w:type="spellEnd"/>
            <w:r w:rsidRPr="00E324B0">
              <w:rPr>
                <w:lang w:val="en-GB" w:eastAsia="zh-CN"/>
              </w:rPr>
              <w:t>-Security</w:t>
            </w:r>
          </w:p>
          <w:p w14:paraId="216C9368" w14:textId="77777777" w:rsidR="0011194E" w:rsidRPr="00E324B0" w:rsidRDefault="0011194E" w:rsidP="00C40980">
            <w:pPr>
              <w:rPr>
                <w:lang w:val="en-GB" w:eastAsia="zh-CN"/>
              </w:rPr>
            </w:pPr>
            <w:proofErr w:type="spellStart"/>
            <w:r w:rsidRPr="00E324B0">
              <w:rPr>
                <w:lang w:val="en-GB" w:eastAsia="zh-CN"/>
              </w:rPr>
              <w:t>O.Control</w:t>
            </w:r>
            <w:proofErr w:type="spellEnd"/>
            <w:r w:rsidRPr="00E324B0">
              <w:rPr>
                <w:lang w:val="en-GB" w:eastAsia="zh-CN"/>
              </w:rPr>
              <w:t>-Scrap</w:t>
            </w:r>
          </w:p>
        </w:tc>
        <w:tc>
          <w:tcPr>
            <w:tcW w:w="2311" w:type="pct"/>
          </w:tcPr>
          <w:p w14:paraId="5D5FB101" w14:textId="77777777" w:rsidR="0011194E" w:rsidRPr="00E324B0" w:rsidRDefault="0011194E" w:rsidP="00C40980">
            <w:pPr>
              <w:rPr>
                <w:lang w:val="en-GB" w:eastAsia="zh-CN"/>
              </w:rPr>
            </w:pPr>
            <w:r w:rsidRPr="00E324B0">
              <w:rPr>
                <w:lang w:val="en-GB" w:eastAsia="zh-CN"/>
              </w:rPr>
              <w:t xml:space="preserve">The physical protection is provided by </w:t>
            </w:r>
            <w:proofErr w:type="spellStart"/>
            <w:r w:rsidRPr="00E324B0">
              <w:rPr>
                <w:lang w:val="en-GB" w:eastAsia="zh-CN"/>
              </w:rPr>
              <w:t>O.Physical</w:t>
            </w:r>
            <w:proofErr w:type="spellEnd"/>
            <w:r w:rsidRPr="00E324B0">
              <w:rPr>
                <w:lang w:val="en-GB" w:eastAsia="zh-CN"/>
              </w:rPr>
              <w:t xml:space="preserve">-Access, supported by </w:t>
            </w:r>
            <w:proofErr w:type="spellStart"/>
            <w:r w:rsidRPr="00E324B0">
              <w:rPr>
                <w:lang w:val="en-GB" w:eastAsia="zh-CN"/>
              </w:rPr>
              <w:t>O.Security</w:t>
            </w:r>
            <w:proofErr w:type="spellEnd"/>
            <w:r w:rsidRPr="00E324B0">
              <w:rPr>
                <w:lang w:val="en-GB" w:eastAsia="zh-CN"/>
              </w:rPr>
              <w:t xml:space="preserve">-Control, </w:t>
            </w:r>
            <w:proofErr w:type="spellStart"/>
            <w:r w:rsidRPr="00E324B0">
              <w:rPr>
                <w:lang w:val="en-GB" w:eastAsia="zh-CN"/>
              </w:rPr>
              <w:t>O.Alarm</w:t>
            </w:r>
            <w:proofErr w:type="spellEnd"/>
            <w:r w:rsidRPr="00E324B0">
              <w:rPr>
                <w:lang w:val="en-GB" w:eastAsia="zh-CN"/>
              </w:rPr>
              <w:t xml:space="preserve">-Response, and </w:t>
            </w:r>
            <w:proofErr w:type="spellStart"/>
            <w:r w:rsidRPr="00E324B0">
              <w:rPr>
                <w:lang w:val="en-GB" w:eastAsia="zh-CN"/>
              </w:rPr>
              <w:t>O.Maintain</w:t>
            </w:r>
            <w:proofErr w:type="spellEnd"/>
            <w:r w:rsidRPr="00E324B0">
              <w:rPr>
                <w:lang w:val="en-GB" w:eastAsia="zh-CN"/>
              </w:rPr>
              <w:t>-Security.</w:t>
            </w:r>
          </w:p>
          <w:p w14:paraId="3B16645B" w14:textId="77777777" w:rsidR="0011194E" w:rsidRPr="00E324B0" w:rsidRDefault="0011194E" w:rsidP="00C40980">
            <w:pPr>
              <w:rPr>
                <w:lang w:val="en-GB" w:eastAsia="zh-CN"/>
              </w:rPr>
            </w:pPr>
            <w:r w:rsidRPr="00E324B0">
              <w:rPr>
                <w:lang w:val="en-GB" w:eastAsia="zh-CN"/>
              </w:rPr>
              <w:t xml:space="preserve">The logical protection of data and the configuration management is provided by </w:t>
            </w:r>
            <w:proofErr w:type="spellStart"/>
            <w:r w:rsidRPr="00E324B0">
              <w:rPr>
                <w:lang w:val="en-GB" w:eastAsia="zh-CN"/>
              </w:rPr>
              <w:t>O.Logical</w:t>
            </w:r>
            <w:proofErr w:type="spellEnd"/>
            <w:r w:rsidRPr="00E324B0">
              <w:rPr>
                <w:lang w:val="en-GB" w:eastAsia="zh-CN"/>
              </w:rPr>
              <w:t xml:space="preserve">-Access and </w:t>
            </w:r>
            <w:proofErr w:type="spellStart"/>
            <w:r w:rsidRPr="00E324B0">
              <w:rPr>
                <w:lang w:val="en-GB" w:eastAsia="zh-CN"/>
              </w:rPr>
              <w:t>O.Logical</w:t>
            </w:r>
            <w:proofErr w:type="spellEnd"/>
            <w:r w:rsidRPr="00E324B0">
              <w:rPr>
                <w:lang w:val="en-GB" w:eastAsia="zh-CN"/>
              </w:rPr>
              <w:t>-Operation.</w:t>
            </w:r>
          </w:p>
          <w:p w14:paraId="6514CD99" w14:textId="77777777" w:rsidR="0011194E" w:rsidRPr="00E324B0" w:rsidRDefault="0011194E" w:rsidP="00C40980">
            <w:pPr>
              <w:rPr>
                <w:lang w:val="en-GB" w:eastAsia="zh-CN"/>
              </w:rPr>
            </w:pPr>
            <w:r w:rsidRPr="00E324B0">
              <w:rPr>
                <w:lang w:val="en-GB" w:eastAsia="zh-CN"/>
              </w:rPr>
              <w:t xml:space="preserve">The personnel security measures are provided by </w:t>
            </w:r>
            <w:proofErr w:type="spellStart"/>
            <w:r w:rsidRPr="00E324B0">
              <w:rPr>
                <w:lang w:val="en-GB" w:eastAsia="zh-CN"/>
              </w:rPr>
              <w:t>O.Staff</w:t>
            </w:r>
            <w:proofErr w:type="spellEnd"/>
            <w:r w:rsidRPr="00E324B0">
              <w:rPr>
                <w:lang w:val="en-GB" w:eastAsia="zh-CN"/>
              </w:rPr>
              <w:t>-Engagement.</w:t>
            </w:r>
          </w:p>
          <w:p w14:paraId="6A205EEA" w14:textId="77777777" w:rsidR="0011194E" w:rsidRPr="00E324B0" w:rsidRDefault="0011194E" w:rsidP="00C40980">
            <w:pPr>
              <w:rPr>
                <w:lang w:val="en-GB" w:eastAsia="zh-CN"/>
              </w:rPr>
            </w:pPr>
            <w:r w:rsidRPr="00E324B0">
              <w:rPr>
                <w:lang w:val="en-GB" w:eastAsia="zh-CN"/>
              </w:rPr>
              <w:t xml:space="preserve">Any scrap that may support an aggressor is controlled according to </w:t>
            </w:r>
            <w:proofErr w:type="spellStart"/>
            <w:r w:rsidRPr="00E324B0">
              <w:rPr>
                <w:lang w:val="en-GB" w:eastAsia="zh-CN"/>
              </w:rPr>
              <w:t>O.Control</w:t>
            </w:r>
            <w:proofErr w:type="spellEnd"/>
            <w:r w:rsidRPr="00E324B0">
              <w:rPr>
                <w:lang w:val="en-GB" w:eastAsia="zh-CN"/>
              </w:rPr>
              <w:t>-Scrap.</w:t>
            </w:r>
          </w:p>
        </w:tc>
      </w:tr>
      <w:tr w:rsidR="0011194E" w:rsidRPr="002B7C09" w14:paraId="429F83BA" w14:textId="77777777" w:rsidTr="006057BA">
        <w:tc>
          <w:tcPr>
            <w:tcW w:w="1381" w:type="pct"/>
          </w:tcPr>
          <w:p w14:paraId="773D372B" w14:textId="77777777" w:rsidR="0011194E" w:rsidRPr="00E324B0" w:rsidRDefault="0011194E" w:rsidP="00C40980">
            <w:pPr>
              <w:rPr>
                <w:b/>
                <w:lang w:val="en-GB" w:eastAsia="zh-CN"/>
              </w:rPr>
            </w:pPr>
            <w:r w:rsidRPr="00E324B0">
              <w:rPr>
                <w:b/>
                <w:lang w:val="en-GB" w:eastAsia="zh-CN"/>
              </w:rPr>
              <w:lastRenderedPageBreak/>
              <w:t>ALC_DVS.2.2C</w:t>
            </w:r>
          </w:p>
          <w:p w14:paraId="027A603D" w14:textId="77777777" w:rsidR="0011194E" w:rsidRPr="00E324B0" w:rsidRDefault="0011194E" w:rsidP="00C40980">
            <w:pPr>
              <w:widowControl w:val="0"/>
              <w:autoSpaceDE w:val="0"/>
              <w:autoSpaceDN w:val="0"/>
              <w:adjustRightInd w:val="0"/>
              <w:spacing w:after="0"/>
              <w:rPr>
                <w:lang w:val="en-GB" w:eastAsia="zh-CN"/>
              </w:rPr>
            </w:pPr>
            <w:r w:rsidRPr="00E324B0">
              <w:rPr>
                <w:lang w:val="en-GB" w:eastAsia="zh-CN"/>
              </w:rPr>
              <w:t xml:space="preserve">The development security documentation shall justify that the security measures provide the necessary level of protection to maintain the confidentiality and integrity of the </w:t>
            </w:r>
            <w:r w:rsidRPr="00170FD2">
              <w:rPr>
                <w:i/>
                <w:lang w:val="en-GB" w:eastAsia="zh-CN"/>
              </w:rPr>
              <w:t>product</w:t>
            </w:r>
            <w:r w:rsidRPr="00E324B0">
              <w:rPr>
                <w:lang w:val="en-GB" w:eastAsia="zh-CN"/>
              </w:rPr>
              <w:t>.</w:t>
            </w:r>
          </w:p>
        </w:tc>
        <w:tc>
          <w:tcPr>
            <w:tcW w:w="1308" w:type="pct"/>
          </w:tcPr>
          <w:p w14:paraId="2BCAC221" w14:textId="77777777" w:rsidR="0011194E" w:rsidRPr="00E324B0" w:rsidRDefault="0011194E" w:rsidP="00C40980">
            <w:pPr>
              <w:rPr>
                <w:lang w:val="en-GB" w:eastAsia="zh-CN"/>
              </w:rPr>
            </w:pPr>
            <w:proofErr w:type="spellStart"/>
            <w:r w:rsidRPr="00E324B0">
              <w:rPr>
                <w:lang w:val="en-GB" w:eastAsia="zh-CN"/>
              </w:rPr>
              <w:t>O.Physical</w:t>
            </w:r>
            <w:proofErr w:type="spellEnd"/>
            <w:r w:rsidRPr="00E324B0">
              <w:rPr>
                <w:lang w:val="en-GB" w:eastAsia="zh-CN"/>
              </w:rPr>
              <w:t>-Access</w:t>
            </w:r>
          </w:p>
          <w:p w14:paraId="1C8627C9" w14:textId="77777777" w:rsidR="0011194E" w:rsidRPr="00E324B0" w:rsidRDefault="0011194E" w:rsidP="00C40980">
            <w:pPr>
              <w:rPr>
                <w:lang w:val="en-GB" w:eastAsia="zh-CN"/>
              </w:rPr>
            </w:pPr>
            <w:proofErr w:type="spellStart"/>
            <w:r w:rsidRPr="00E324B0">
              <w:rPr>
                <w:lang w:val="en-GB" w:eastAsia="zh-CN"/>
              </w:rPr>
              <w:t>O.Security</w:t>
            </w:r>
            <w:proofErr w:type="spellEnd"/>
            <w:r w:rsidRPr="00E324B0">
              <w:rPr>
                <w:lang w:val="en-GB" w:eastAsia="zh-CN"/>
              </w:rPr>
              <w:t>-Control</w:t>
            </w:r>
          </w:p>
          <w:p w14:paraId="61B1128C" w14:textId="77777777" w:rsidR="0011194E" w:rsidRPr="00E324B0" w:rsidRDefault="0011194E" w:rsidP="00C40980">
            <w:pPr>
              <w:rPr>
                <w:lang w:val="en-GB" w:eastAsia="zh-CN"/>
              </w:rPr>
            </w:pPr>
            <w:proofErr w:type="spellStart"/>
            <w:r w:rsidRPr="00E324B0">
              <w:rPr>
                <w:lang w:val="en-GB" w:eastAsia="zh-CN"/>
              </w:rPr>
              <w:t>O.Alarm</w:t>
            </w:r>
            <w:proofErr w:type="spellEnd"/>
            <w:r w:rsidRPr="00E324B0">
              <w:rPr>
                <w:lang w:val="en-GB" w:eastAsia="zh-CN"/>
              </w:rPr>
              <w:t>-Response</w:t>
            </w:r>
          </w:p>
          <w:p w14:paraId="61217E77" w14:textId="77777777" w:rsidR="0011194E" w:rsidRPr="00E324B0" w:rsidRDefault="0011194E" w:rsidP="00C40980">
            <w:pPr>
              <w:rPr>
                <w:lang w:val="en-GB" w:eastAsia="zh-CN"/>
              </w:rPr>
            </w:pPr>
            <w:proofErr w:type="spellStart"/>
            <w:r w:rsidRPr="00E324B0">
              <w:rPr>
                <w:lang w:val="en-GB" w:eastAsia="zh-CN"/>
              </w:rPr>
              <w:t>O.Logical</w:t>
            </w:r>
            <w:proofErr w:type="spellEnd"/>
            <w:r w:rsidRPr="00E324B0">
              <w:rPr>
                <w:lang w:val="en-GB" w:eastAsia="zh-CN"/>
              </w:rPr>
              <w:t>-Access</w:t>
            </w:r>
          </w:p>
          <w:p w14:paraId="5CFD93DD" w14:textId="77777777" w:rsidR="0011194E" w:rsidRPr="00E324B0" w:rsidRDefault="0011194E" w:rsidP="00C40980">
            <w:pPr>
              <w:rPr>
                <w:lang w:val="en-GB" w:eastAsia="zh-CN"/>
              </w:rPr>
            </w:pPr>
            <w:proofErr w:type="spellStart"/>
            <w:r w:rsidRPr="00E324B0">
              <w:rPr>
                <w:lang w:val="en-GB" w:eastAsia="zh-CN"/>
              </w:rPr>
              <w:t>O.Staff</w:t>
            </w:r>
            <w:proofErr w:type="spellEnd"/>
            <w:r w:rsidRPr="00E324B0">
              <w:rPr>
                <w:lang w:val="en-GB" w:eastAsia="zh-CN"/>
              </w:rPr>
              <w:t>-Engagement</w:t>
            </w:r>
          </w:p>
          <w:p w14:paraId="071E7010" w14:textId="77777777" w:rsidR="0011194E" w:rsidRPr="00E324B0" w:rsidRDefault="0011194E" w:rsidP="00C40980">
            <w:pPr>
              <w:rPr>
                <w:lang w:val="en-GB" w:eastAsia="zh-CN"/>
              </w:rPr>
            </w:pPr>
            <w:proofErr w:type="spellStart"/>
            <w:r w:rsidRPr="00E324B0">
              <w:rPr>
                <w:lang w:val="en-GB" w:eastAsia="zh-CN"/>
              </w:rPr>
              <w:t>O.Control</w:t>
            </w:r>
            <w:proofErr w:type="spellEnd"/>
            <w:r w:rsidRPr="00E324B0">
              <w:rPr>
                <w:lang w:val="en-GB" w:eastAsia="zh-CN"/>
              </w:rPr>
              <w:t>-Scrap</w:t>
            </w:r>
          </w:p>
          <w:p w14:paraId="35BDC312" w14:textId="77777777" w:rsidR="0011194E" w:rsidRPr="00E324B0" w:rsidRDefault="0011194E" w:rsidP="00C40980">
            <w:pPr>
              <w:rPr>
                <w:lang w:val="en-GB" w:eastAsia="zh-CN"/>
              </w:rPr>
            </w:pPr>
            <w:proofErr w:type="spellStart"/>
            <w:r w:rsidRPr="00E324B0">
              <w:rPr>
                <w:lang w:val="en-GB" w:eastAsia="zh-CN"/>
              </w:rPr>
              <w:t>O.Internal</w:t>
            </w:r>
            <w:proofErr w:type="spellEnd"/>
            <w:r w:rsidRPr="00E324B0">
              <w:rPr>
                <w:lang w:val="en-GB" w:eastAsia="zh-CN"/>
              </w:rPr>
              <w:t>-Monitor</w:t>
            </w:r>
          </w:p>
          <w:p w14:paraId="4BF1584A" w14:textId="77777777" w:rsidR="0011194E" w:rsidRPr="00E324B0" w:rsidRDefault="0011194E" w:rsidP="00C40980">
            <w:pPr>
              <w:rPr>
                <w:lang w:val="en-GB" w:eastAsia="zh-CN"/>
              </w:rPr>
            </w:pPr>
            <w:proofErr w:type="spellStart"/>
            <w:r w:rsidRPr="00E324B0">
              <w:rPr>
                <w:lang w:val="en-GB" w:eastAsia="zh-CN"/>
              </w:rPr>
              <w:t>O.Zero</w:t>
            </w:r>
            <w:proofErr w:type="spellEnd"/>
            <w:r w:rsidRPr="00E324B0">
              <w:rPr>
                <w:lang w:val="en-GB" w:eastAsia="zh-CN"/>
              </w:rPr>
              <w:t>-Balance</w:t>
            </w:r>
          </w:p>
          <w:p w14:paraId="04D4E50E" w14:textId="77777777" w:rsidR="0011194E" w:rsidRPr="00E324B0" w:rsidRDefault="0011194E" w:rsidP="00C40980">
            <w:pPr>
              <w:rPr>
                <w:lang w:val="en-GB" w:eastAsia="zh-CN"/>
              </w:rPr>
            </w:pPr>
            <w:proofErr w:type="spellStart"/>
            <w:r w:rsidRPr="00E324B0">
              <w:rPr>
                <w:lang w:val="en-GB" w:eastAsia="zh-CN"/>
              </w:rPr>
              <w:t>O.Acceptance</w:t>
            </w:r>
            <w:proofErr w:type="spellEnd"/>
            <w:r w:rsidRPr="00E324B0">
              <w:rPr>
                <w:lang w:val="en-GB" w:eastAsia="zh-CN"/>
              </w:rPr>
              <w:t>-Test</w:t>
            </w:r>
          </w:p>
          <w:p w14:paraId="7663F936" w14:textId="77777777" w:rsidR="0011194E" w:rsidRPr="00E324B0" w:rsidRDefault="0011194E" w:rsidP="00C40980">
            <w:pPr>
              <w:rPr>
                <w:lang w:val="en-GB" w:eastAsia="zh-CN"/>
              </w:rPr>
            </w:pPr>
            <w:proofErr w:type="spellStart"/>
            <w:r w:rsidRPr="00E324B0">
              <w:rPr>
                <w:lang w:val="en-GB" w:eastAsia="zh-CN"/>
              </w:rPr>
              <w:t>O.Reception</w:t>
            </w:r>
            <w:proofErr w:type="spellEnd"/>
            <w:r w:rsidRPr="00E324B0">
              <w:rPr>
                <w:lang w:val="en-GB" w:eastAsia="zh-CN"/>
              </w:rPr>
              <w:t>-Control</w:t>
            </w:r>
          </w:p>
          <w:p w14:paraId="745C967B" w14:textId="77777777" w:rsidR="0011194E" w:rsidRPr="00E324B0" w:rsidRDefault="0011194E" w:rsidP="00C40980">
            <w:pPr>
              <w:rPr>
                <w:lang w:val="en-GB" w:eastAsia="zh-CN"/>
              </w:rPr>
            </w:pPr>
            <w:proofErr w:type="spellStart"/>
            <w:r w:rsidRPr="00E324B0">
              <w:rPr>
                <w:lang w:val="en-GB" w:eastAsia="zh-CN"/>
              </w:rPr>
              <w:t>O.Internal</w:t>
            </w:r>
            <w:proofErr w:type="spellEnd"/>
            <w:r w:rsidRPr="00E324B0">
              <w:rPr>
                <w:lang w:val="en-GB" w:eastAsia="zh-CN"/>
              </w:rPr>
              <w:t>-</w:t>
            </w:r>
            <w:r>
              <w:rPr>
                <w:lang w:val="en-GB" w:eastAsia="zh-CN"/>
              </w:rPr>
              <w:t>Shipment</w:t>
            </w:r>
          </w:p>
        </w:tc>
        <w:tc>
          <w:tcPr>
            <w:tcW w:w="2311" w:type="pct"/>
          </w:tcPr>
          <w:p w14:paraId="1F05F548" w14:textId="77777777" w:rsidR="0011194E" w:rsidRPr="00E324B0" w:rsidRDefault="0011194E" w:rsidP="00C40980">
            <w:pPr>
              <w:rPr>
                <w:lang w:val="en-GB" w:eastAsia="zh-CN"/>
              </w:rPr>
            </w:pPr>
            <w:r w:rsidRPr="00E324B0">
              <w:rPr>
                <w:lang w:val="en-GB" w:eastAsia="zh-CN"/>
              </w:rPr>
              <w:t>The security measures described above under ALC_DVS.2.1C and ALC_DVS.2.3C are commonly regarded as effective protection if they are correctly implemented and enforced. The associated control and continuous justification are subject of the objectives as there is not necessarily a TOE evaluation running the evidence needed may be taken previous TOE/product developments. The evaluator should get evidence that the security measures stated in the development documentation are followed can be achieved while performing a site visit which is handle</w:t>
            </w:r>
            <w:r>
              <w:rPr>
                <w:lang w:val="en-GB" w:eastAsia="zh-CN"/>
              </w:rPr>
              <w:t>d</w:t>
            </w:r>
            <w:r w:rsidRPr="00E324B0">
              <w:rPr>
                <w:lang w:val="en-GB" w:eastAsia="zh-CN"/>
              </w:rPr>
              <w:t xml:space="preserve"> by ALC_DVS.2.2E.</w:t>
            </w:r>
          </w:p>
        </w:tc>
      </w:tr>
      <w:tr w:rsidR="0011194E" w:rsidRPr="002B7C09" w14:paraId="4C976577" w14:textId="77777777" w:rsidTr="006057BA">
        <w:tc>
          <w:tcPr>
            <w:tcW w:w="1381" w:type="pct"/>
          </w:tcPr>
          <w:p w14:paraId="551EB4A2" w14:textId="422004ED" w:rsidR="0011194E" w:rsidRPr="00157557" w:rsidRDefault="0011194E">
            <w:pPr>
              <w:rPr>
                <w:b/>
                <w:i/>
                <w:lang w:val="en-GB" w:eastAsia="zh-CN"/>
              </w:rPr>
            </w:pPr>
            <w:r w:rsidRPr="00E324B0">
              <w:rPr>
                <w:b/>
                <w:lang w:val="en-GB" w:eastAsia="zh-CN"/>
              </w:rPr>
              <w:t>ALC_DVS.2.3C</w:t>
            </w:r>
          </w:p>
        </w:tc>
        <w:tc>
          <w:tcPr>
            <w:tcW w:w="1308" w:type="pct"/>
          </w:tcPr>
          <w:p w14:paraId="4879F3EB" w14:textId="78C7FD51" w:rsidR="0011194E" w:rsidRPr="00E324B0" w:rsidRDefault="001F1F6A" w:rsidP="00C40980">
            <w:pPr>
              <w:rPr>
                <w:lang w:val="en-GB" w:eastAsia="zh-CN"/>
              </w:rPr>
            </w:pPr>
            <w:r>
              <w:rPr>
                <w:lang w:val="en-GB" w:eastAsia="zh-CN"/>
              </w:rPr>
              <w:t>Not applicable</w:t>
            </w:r>
          </w:p>
          <w:p w14:paraId="098F5883" w14:textId="77777777" w:rsidR="0011194E" w:rsidRPr="00E324B0" w:rsidRDefault="0011194E" w:rsidP="00C40980">
            <w:pPr>
              <w:rPr>
                <w:lang w:val="en-GB" w:eastAsia="zh-CN"/>
              </w:rPr>
            </w:pPr>
          </w:p>
        </w:tc>
        <w:tc>
          <w:tcPr>
            <w:tcW w:w="2311" w:type="pct"/>
          </w:tcPr>
          <w:p w14:paraId="42E454D6" w14:textId="30D9C6D2" w:rsidR="0011194E" w:rsidRPr="00E324B0" w:rsidRDefault="001F1F6A" w:rsidP="00C40980">
            <w:pPr>
              <w:rPr>
                <w:lang w:val="en-GB" w:eastAsia="zh-CN"/>
              </w:rPr>
            </w:pPr>
            <w:r w:rsidRPr="00D626D5">
              <w:rPr>
                <w:lang w:val="en-US"/>
              </w:rPr>
              <w:t xml:space="preserve">Not applicable due to </w:t>
            </w:r>
            <w:sdt>
              <w:sdtPr>
                <w:rPr>
                  <w:lang w:val="en-US"/>
                </w:rPr>
                <w:id w:val="1856149950"/>
                <w:citation/>
              </w:sdtPr>
              <w:sdtEndPr/>
              <w:sdtContent>
                <w:r>
                  <w:rPr>
                    <w:lang w:val="en-US"/>
                  </w:rPr>
                  <w:fldChar w:fldCharType="begin"/>
                </w:r>
                <w:r w:rsidRPr="00D626D5">
                  <w:rPr>
                    <w:lang w:val="en-US"/>
                  </w:rPr>
                  <w:instrText xml:space="preserve"> CITATION Bun \l 3082 </w:instrText>
                </w:r>
                <w:r>
                  <w:rPr>
                    <w:lang w:val="en-US"/>
                  </w:rPr>
                  <w:fldChar w:fldCharType="separate"/>
                </w:r>
                <w:r w:rsidR="00D140C7" w:rsidRPr="00D140C7">
                  <w:rPr>
                    <w:noProof/>
                    <w:lang w:val="en-US"/>
                  </w:rPr>
                  <w:t>(7)</w:t>
                </w:r>
                <w:r>
                  <w:rPr>
                    <w:lang w:val="en-US"/>
                  </w:rPr>
                  <w:fldChar w:fldCharType="end"/>
                </w:r>
              </w:sdtContent>
            </w:sdt>
            <w:r>
              <w:rPr>
                <w:lang w:val="en-US"/>
              </w:rPr>
              <w:t>,</w:t>
            </w:r>
            <w:r w:rsidRPr="00D626D5">
              <w:rPr>
                <w:lang w:val="en-US"/>
              </w:rPr>
              <w:t>chapter 3.</w:t>
            </w:r>
          </w:p>
        </w:tc>
      </w:tr>
    </w:tbl>
    <w:p w14:paraId="55FFE17D" w14:textId="7C7C7C26" w:rsidR="00875244" w:rsidRPr="00256F81" w:rsidRDefault="00875244" w:rsidP="00875244">
      <w:pPr>
        <w:pStyle w:val="Caption"/>
        <w:spacing w:before="120"/>
        <w:jc w:val="center"/>
        <w:rPr>
          <w:szCs w:val="22"/>
          <w:lang w:val="en-US"/>
        </w:rPr>
      </w:pPr>
      <w:r w:rsidRPr="00256F81">
        <w:rPr>
          <w:lang w:val="en-US"/>
        </w:rPr>
        <w:t xml:space="preserve">Table </w:t>
      </w:r>
      <w:r>
        <w:fldChar w:fldCharType="begin"/>
      </w:r>
      <w:r w:rsidRPr="00256F81">
        <w:rPr>
          <w:lang w:val="en-US"/>
        </w:rPr>
        <w:instrText xml:space="preserve"> SEQ Table \* ARABIC </w:instrText>
      </w:r>
      <w:r>
        <w:fldChar w:fldCharType="separate"/>
      </w:r>
      <w:r w:rsidR="00D140C7">
        <w:rPr>
          <w:noProof/>
          <w:lang w:val="en-US"/>
        </w:rPr>
        <w:t>5</w:t>
      </w:r>
      <w:r>
        <w:fldChar w:fldCharType="end"/>
      </w:r>
      <w:r w:rsidRPr="00256F81">
        <w:rPr>
          <w:szCs w:val="22"/>
          <w:lang w:val="en-US"/>
        </w:rPr>
        <w:t xml:space="preserve"> </w:t>
      </w:r>
      <w:r w:rsidR="00AF3748">
        <w:rPr>
          <w:szCs w:val="22"/>
          <w:lang w:val="en-US"/>
        </w:rPr>
        <w:t>rationale for alc_cms.5</w:t>
      </w:r>
    </w:p>
    <w:p w14:paraId="3D54B756" w14:textId="487CABB5" w:rsidR="00B55ABB" w:rsidRPr="00B55ABB" w:rsidRDefault="00B55ABB" w:rsidP="00B55ABB">
      <w:pPr>
        <w:pStyle w:val="Title3"/>
      </w:pPr>
      <w:r>
        <w:t>Rationale for ALC_LCD.1</w:t>
      </w:r>
    </w:p>
    <w:tbl>
      <w:tblPr>
        <w:tblStyle w:val="SMTable"/>
        <w:tblW w:w="5000" w:type="pct"/>
        <w:tblLook w:val="04A0" w:firstRow="1" w:lastRow="0" w:firstColumn="1" w:lastColumn="0" w:noHBand="0" w:noVBand="1"/>
      </w:tblPr>
      <w:tblGrid>
        <w:gridCol w:w="2691"/>
        <w:gridCol w:w="2550"/>
        <w:gridCol w:w="4505"/>
      </w:tblGrid>
      <w:tr w:rsidR="0011194E" w:rsidRPr="00E324B0" w14:paraId="2DFB3C05" w14:textId="77777777" w:rsidTr="006057BA">
        <w:trPr>
          <w:cnfStyle w:val="100000000000" w:firstRow="1" w:lastRow="0" w:firstColumn="0" w:lastColumn="0" w:oddVBand="0" w:evenVBand="0" w:oddHBand="0" w:evenHBand="0" w:firstRowFirstColumn="0" w:firstRowLastColumn="0" w:lastRowFirstColumn="0" w:lastRowLastColumn="0"/>
        </w:trPr>
        <w:tc>
          <w:tcPr>
            <w:tcW w:w="1381" w:type="pct"/>
          </w:tcPr>
          <w:p w14:paraId="27AE3171" w14:textId="77777777" w:rsidR="0011194E" w:rsidRPr="0011194E" w:rsidRDefault="0011194E" w:rsidP="0011194E">
            <w:pPr>
              <w:spacing w:after="200"/>
              <w:rPr>
                <w:lang w:val="en-GB" w:eastAsia="zh-CN"/>
              </w:rPr>
            </w:pPr>
            <w:bookmarkStart w:id="292" w:name="_Hlk453862371"/>
            <w:r w:rsidRPr="0011194E">
              <w:rPr>
                <w:lang w:val="en-GB" w:eastAsia="zh-CN"/>
              </w:rPr>
              <w:t>SAR</w:t>
            </w:r>
          </w:p>
        </w:tc>
        <w:tc>
          <w:tcPr>
            <w:tcW w:w="1308" w:type="pct"/>
          </w:tcPr>
          <w:p w14:paraId="60AB7F2F" w14:textId="77777777" w:rsidR="0011194E" w:rsidRPr="0011194E" w:rsidRDefault="0011194E" w:rsidP="0011194E">
            <w:pPr>
              <w:spacing w:after="200"/>
              <w:rPr>
                <w:lang w:val="en-GB" w:eastAsia="zh-CN"/>
              </w:rPr>
            </w:pPr>
            <w:r w:rsidRPr="0011194E">
              <w:rPr>
                <w:lang w:val="en-GB" w:eastAsia="zh-CN"/>
              </w:rPr>
              <w:t>Security Objective</w:t>
            </w:r>
          </w:p>
        </w:tc>
        <w:tc>
          <w:tcPr>
            <w:tcW w:w="2311" w:type="pct"/>
          </w:tcPr>
          <w:p w14:paraId="2E3B24B0" w14:textId="77777777" w:rsidR="0011194E" w:rsidRPr="0011194E" w:rsidRDefault="0011194E" w:rsidP="0011194E">
            <w:pPr>
              <w:spacing w:after="200"/>
              <w:rPr>
                <w:lang w:val="en-GB" w:eastAsia="zh-CN"/>
              </w:rPr>
            </w:pPr>
            <w:r w:rsidRPr="0011194E">
              <w:rPr>
                <w:lang w:val="en-GB" w:eastAsia="zh-CN"/>
              </w:rPr>
              <w:t>Rationale</w:t>
            </w:r>
          </w:p>
        </w:tc>
      </w:tr>
      <w:bookmarkEnd w:id="292"/>
      <w:tr w:rsidR="0011194E" w:rsidRPr="002B7C09" w14:paraId="62C22BD0" w14:textId="77777777" w:rsidTr="006057BA">
        <w:tc>
          <w:tcPr>
            <w:tcW w:w="1381" w:type="pct"/>
          </w:tcPr>
          <w:p w14:paraId="1A3A5B9E" w14:textId="77777777" w:rsidR="0011194E" w:rsidRPr="00E324B0" w:rsidRDefault="0011194E" w:rsidP="00C40980">
            <w:pPr>
              <w:rPr>
                <w:b/>
                <w:lang w:val="en-GB" w:eastAsia="zh-CN"/>
              </w:rPr>
            </w:pPr>
            <w:r w:rsidRPr="00E324B0">
              <w:rPr>
                <w:b/>
                <w:lang w:val="en-GB" w:eastAsia="zh-CN"/>
              </w:rPr>
              <w:t>ALC_LCD.1.1C</w:t>
            </w:r>
          </w:p>
          <w:p w14:paraId="4BD98108" w14:textId="77777777" w:rsidR="0011194E" w:rsidRPr="00E324B0" w:rsidRDefault="0011194E" w:rsidP="00C40980">
            <w:pPr>
              <w:rPr>
                <w:lang w:val="en-GB" w:eastAsia="zh-CN"/>
              </w:rPr>
            </w:pPr>
            <w:r w:rsidRPr="00E324B0">
              <w:rPr>
                <w:lang w:val="en-GB" w:eastAsia="zh-CN"/>
              </w:rPr>
              <w:t xml:space="preserve">The life-cycle definition documentation shall describe the model used to development and maintain the </w:t>
            </w:r>
            <w:r w:rsidRPr="00170FD2">
              <w:rPr>
                <w:i/>
                <w:lang w:val="en-GB" w:eastAsia="zh-CN"/>
              </w:rPr>
              <w:t>product</w:t>
            </w:r>
            <w:r w:rsidRPr="00E324B0">
              <w:rPr>
                <w:lang w:val="en-GB" w:eastAsia="zh-CN"/>
              </w:rPr>
              <w:t>.</w:t>
            </w:r>
          </w:p>
        </w:tc>
        <w:tc>
          <w:tcPr>
            <w:tcW w:w="1308" w:type="pct"/>
          </w:tcPr>
          <w:p w14:paraId="7237F86E" w14:textId="77777777" w:rsidR="0011194E" w:rsidRPr="00E324B0" w:rsidRDefault="0011194E" w:rsidP="00C40980">
            <w:pPr>
              <w:rPr>
                <w:lang w:val="en-GB" w:eastAsia="zh-CN"/>
              </w:rPr>
            </w:pPr>
            <w:proofErr w:type="spellStart"/>
            <w:r w:rsidRPr="00E324B0">
              <w:rPr>
                <w:lang w:val="en-GB" w:eastAsia="zh-CN"/>
              </w:rPr>
              <w:t>O.Config</w:t>
            </w:r>
            <w:proofErr w:type="spellEnd"/>
            <w:r w:rsidRPr="00E324B0">
              <w:rPr>
                <w:lang w:val="en-GB" w:eastAsia="zh-CN"/>
              </w:rPr>
              <w:t>-Control</w:t>
            </w:r>
          </w:p>
          <w:p w14:paraId="68427CB5" w14:textId="77777777" w:rsidR="0011194E" w:rsidRPr="00E324B0" w:rsidRDefault="0011194E" w:rsidP="00C40980">
            <w:pPr>
              <w:rPr>
                <w:lang w:val="en-GB" w:eastAsia="zh-CN"/>
              </w:rPr>
            </w:pPr>
            <w:proofErr w:type="spellStart"/>
            <w:r w:rsidRPr="00E324B0">
              <w:rPr>
                <w:lang w:val="en-GB" w:eastAsia="zh-CN"/>
              </w:rPr>
              <w:t>O.Config</w:t>
            </w:r>
            <w:proofErr w:type="spellEnd"/>
            <w:r w:rsidRPr="00E324B0">
              <w:rPr>
                <w:lang w:val="en-GB" w:eastAsia="zh-CN"/>
              </w:rPr>
              <w:t>-Process</w:t>
            </w:r>
          </w:p>
        </w:tc>
        <w:tc>
          <w:tcPr>
            <w:tcW w:w="2311" w:type="pct"/>
          </w:tcPr>
          <w:p w14:paraId="59B7298F" w14:textId="77777777" w:rsidR="0011194E" w:rsidRPr="00E324B0" w:rsidRDefault="0011194E" w:rsidP="00C40980">
            <w:pPr>
              <w:rPr>
                <w:lang w:val="en-GB" w:eastAsia="zh-CN"/>
              </w:rPr>
            </w:pPr>
            <w:r w:rsidRPr="00E324B0">
              <w:rPr>
                <w:lang w:val="en-GB" w:eastAsia="zh-CN"/>
              </w:rPr>
              <w:t xml:space="preserve">The process used for identification and manufacturing are covered by </w:t>
            </w:r>
            <w:proofErr w:type="spellStart"/>
            <w:r w:rsidRPr="00E324B0">
              <w:rPr>
                <w:lang w:val="en-GB" w:eastAsia="zh-CN"/>
              </w:rPr>
              <w:t>O.Config</w:t>
            </w:r>
            <w:proofErr w:type="spellEnd"/>
            <w:r w:rsidRPr="00E324B0">
              <w:rPr>
                <w:lang w:val="en-GB" w:eastAsia="zh-CN"/>
              </w:rPr>
              <w:t xml:space="preserve">-Control and </w:t>
            </w:r>
            <w:proofErr w:type="spellStart"/>
            <w:r w:rsidRPr="00E324B0">
              <w:rPr>
                <w:lang w:val="en-GB" w:eastAsia="zh-CN"/>
              </w:rPr>
              <w:t>O.Config</w:t>
            </w:r>
            <w:proofErr w:type="spellEnd"/>
            <w:r w:rsidRPr="00E324B0">
              <w:rPr>
                <w:lang w:val="en-GB" w:eastAsia="zh-CN"/>
              </w:rPr>
              <w:t>-Process.</w:t>
            </w:r>
          </w:p>
        </w:tc>
      </w:tr>
      <w:tr w:rsidR="0011194E" w:rsidRPr="002B7C09" w14:paraId="523677FE" w14:textId="77777777" w:rsidTr="006057BA">
        <w:tc>
          <w:tcPr>
            <w:tcW w:w="1381" w:type="pct"/>
          </w:tcPr>
          <w:p w14:paraId="4E17B4BC" w14:textId="77777777" w:rsidR="0011194E" w:rsidRPr="00E324B0" w:rsidRDefault="0011194E" w:rsidP="00C40980">
            <w:pPr>
              <w:rPr>
                <w:b/>
                <w:lang w:val="en-GB" w:eastAsia="zh-CN"/>
              </w:rPr>
            </w:pPr>
            <w:r w:rsidRPr="00E324B0">
              <w:rPr>
                <w:b/>
                <w:lang w:val="en-GB" w:eastAsia="zh-CN"/>
              </w:rPr>
              <w:t>ALC_LCD.1.2C</w:t>
            </w:r>
          </w:p>
          <w:p w14:paraId="7E7D78E5" w14:textId="77777777" w:rsidR="0011194E" w:rsidRPr="00E324B0" w:rsidRDefault="0011194E" w:rsidP="00C40980">
            <w:pPr>
              <w:rPr>
                <w:lang w:val="en-GB" w:eastAsia="zh-CN"/>
              </w:rPr>
            </w:pPr>
            <w:r w:rsidRPr="00E324B0">
              <w:rPr>
                <w:lang w:val="en-GB" w:eastAsia="zh-CN"/>
              </w:rPr>
              <w:t xml:space="preserve">The life-cycle model shall provide for the necessary control over the development and maintenance of the </w:t>
            </w:r>
            <w:r w:rsidRPr="00170FD2">
              <w:rPr>
                <w:i/>
                <w:lang w:val="en-GB" w:eastAsia="zh-CN"/>
              </w:rPr>
              <w:t>product</w:t>
            </w:r>
            <w:r w:rsidRPr="00E324B0">
              <w:rPr>
                <w:lang w:val="en-GB" w:eastAsia="zh-CN"/>
              </w:rPr>
              <w:t>.</w:t>
            </w:r>
          </w:p>
        </w:tc>
        <w:tc>
          <w:tcPr>
            <w:tcW w:w="1308" w:type="pct"/>
          </w:tcPr>
          <w:p w14:paraId="2E93D8E9" w14:textId="77777777" w:rsidR="0011194E" w:rsidRPr="00E324B0" w:rsidRDefault="0011194E" w:rsidP="00C40980">
            <w:pPr>
              <w:rPr>
                <w:lang w:val="en-GB" w:eastAsia="zh-CN"/>
              </w:rPr>
            </w:pPr>
            <w:proofErr w:type="spellStart"/>
            <w:r w:rsidRPr="00E324B0">
              <w:rPr>
                <w:lang w:val="en-GB" w:eastAsia="zh-CN"/>
              </w:rPr>
              <w:t>O.Acceptance</w:t>
            </w:r>
            <w:proofErr w:type="spellEnd"/>
            <w:r w:rsidRPr="00E324B0">
              <w:rPr>
                <w:lang w:val="en-GB" w:eastAsia="zh-CN"/>
              </w:rPr>
              <w:t>-Test</w:t>
            </w:r>
          </w:p>
          <w:p w14:paraId="78F535E3" w14:textId="77777777" w:rsidR="0011194E" w:rsidRPr="00E324B0" w:rsidRDefault="0011194E" w:rsidP="00C40980">
            <w:pPr>
              <w:rPr>
                <w:lang w:val="en-GB" w:eastAsia="zh-CN"/>
              </w:rPr>
            </w:pPr>
            <w:proofErr w:type="spellStart"/>
            <w:r w:rsidRPr="00E324B0">
              <w:rPr>
                <w:lang w:val="en-GB" w:eastAsia="zh-CN"/>
              </w:rPr>
              <w:t>O.Config</w:t>
            </w:r>
            <w:proofErr w:type="spellEnd"/>
            <w:r w:rsidRPr="00E324B0">
              <w:rPr>
                <w:lang w:val="en-GB" w:eastAsia="zh-CN"/>
              </w:rPr>
              <w:t>-Process</w:t>
            </w:r>
          </w:p>
          <w:p w14:paraId="72213E19" w14:textId="77777777" w:rsidR="0011194E" w:rsidRPr="00E324B0" w:rsidRDefault="0011194E" w:rsidP="00C40980">
            <w:pPr>
              <w:rPr>
                <w:lang w:val="en-GB" w:eastAsia="zh-CN"/>
              </w:rPr>
            </w:pPr>
            <w:proofErr w:type="spellStart"/>
            <w:r w:rsidRPr="00E324B0">
              <w:rPr>
                <w:lang w:val="en-GB" w:eastAsia="zh-CN"/>
              </w:rPr>
              <w:t>O.Zero</w:t>
            </w:r>
            <w:proofErr w:type="spellEnd"/>
            <w:r w:rsidRPr="00E324B0">
              <w:rPr>
                <w:lang w:val="en-GB" w:eastAsia="zh-CN"/>
              </w:rPr>
              <w:t>-Balance</w:t>
            </w:r>
          </w:p>
        </w:tc>
        <w:tc>
          <w:tcPr>
            <w:tcW w:w="2311" w:type="pct"/>
          </w:tcPr>
          <w:p w14:paraId="00583002" w14:textId="77777777" w:rsidR="0011194E" w:rsidRPr="00170FD2" w:rsidRDefault="0011194E" w:rsidP="00C40980">
            <w:pPr>
              <w:rPr>
                <w:lang w:val="en-GB" w:eastAsia="zh-CN"/>
              </w:rPr>
            </w:pPr>
            <w:r w:rsidRPr="00170FD2">
              <w:rPr>
                <w:lang w:val="en-GB" w:eastAsia="zh-CN"/>
              </w:rPr>
              <w:t xml:space="preserve">The site does not perform development tasks. The applied production process is controlled according to </w:t>
            </w:r>
            <w:proofErr w:type="spellStart"/>
            <w:r w:rsidRPr="00170FD2">
              <w:rPr>
                <w:lang w:val="en-GB" w:eastAsia="zh-CN"/>
              </w:rPr>
              <w:t>O.Config</w:t>
            </w:r>
            <w:proofErr w:type="spellEnd"/>
            <w:r w:rsidRPr="00170FD2">
              <w:rPr>
                <w:lang w:val="en-GB" w:eastAsia="zh-CN"/>
              </w:rPr>
              <w:t xml:space="preserve">-Process, the finished client parts are tested according to </w:t>
            </w:r>
            <w:proofErr w:type="spellStart"/>
            <w:r w:rsidRPr="00170FD2">
              <w:rPr>
                <w:lang w:val="en-GB" w:eastAsia="zh-CN"/>
              </w:rPr>
              <w:t>O.Acceptance</w:t>
            </w:r>
            <w:proofErr w:type="spellEnd"/>
            <w:r w:rsidRPr="00170FD2">
              <w:rPr>
                <w:lang w:val="en-GB" w:eastAsia="zh-CN"/>
              </w:rPr>
              <w:t xml:space="preserve">-Test and all security products are traced according to </w:t>
            </w:r>
            <w:proofErr w:type="spellStart"/>
            <w:r w:rsidRPr="00170FD2">
              <w:rPr>
                <w:lang w:val="en-GB" w:eastAsia="zh-CN"/>
              </w:rPr>
              <w:t>O.Zero</w:t>
            </w:r>
            <w:proofErr w:type="spellEnd"/>
            <w:r w:rsidRPr="00170FD2">
              <w:rPr>
                <w:lang w:val="en-GB" w:eastAsia="zh-CN"/>
              </w:rPr>
              <w:t>-Balance.</w:t>
            </w:r>
          </w:p>
        </w:tc>
      </w:tr>
    </w:tbl>
    <w:p w14:paraId="758C7CD0" w14:textId="3560CAE5" w:rsidR="0011194E" w:rsidRPr="00875244" w:rsidRDefault="00875244" w:rsidP="00875244">
      <w:pPr>
        <w:pStyle w:val="Caption"/>
        <w:spacing w:before="120"/>
        <w:jc w:val="center"/>
        <w:rPr>
          <w:szCs w:val="22"/>
          <w:lang w:val="en-US"/>
        </w:rPr>
      </w:pPr>
      <w:r w:rsidRPr="00256F81">
        <w:rPr>
          <w:lang w:val="en-US"/>
        </w:rPr>
        <w:t xml:space="preserve">Table </w:t>
      </w:r>
      <w:r>
        <w:fldChar w:fldCharType="begin"/>
      </w:r>
      <w:r w:rsidRPr="00256F81">
        <w:rPr>
          <w:lang w:val="en-US"/>
        </w:rPr>
        <w:instrText xml:space="preserve"> SEQ Table \* ARABIC </w:instrText>
      </w:r>
      <w:r>
        <w:fldChar w:fldCharType="separate"/>
      </w:r>
      <w:r w:rsidR="00D140C7">
        <w:rPr>
          <w:noProof/>
          <w:lang w:val="en-US"/>
        </w:rPr>
        <w:t>6</w:t>
      </w:r>
      <w:r>
        <w:fldChar w:fldCharType="end"/>
      </w:r>
      <w:r w:rsidRPr="00256F81">
        <w:rPr>
          <w:szCs w:val="22"/>
          <w:lang w:val="en-US"/>
        </w:rPr>
        <w:t xml:space="preserve"> </w:t>
      </w:r>
      <w:r w:rsidR="00AF3748">
        <w:rPr>
          <w:szCs w:val="22"/>
          <w:lang w:val="en-US"/>
        </w:rPr>
        <w:t>rationale for alc_lcd.1</w:t>
      </w:r>
    </w:p>
    <w:p w14:paraId="06DCCAFF" w14:textId="02C01061" w:rsidR="003642ED" w:rsidRDefault="003642ED">
      <w:pPr>
        <w:spacing w:after="200"/>
        <w:rPr>
          <w:lang w:val="en-GB"/>
        </w:rPr>
      </w:pPr>
      <w:r>
        <w:rPr>
          <w:lang w:val="en-GB"/>
        </w:rPr>
        <w:br w:type="page"/>
      </w:r>
    </w:p>
    <w:p w14:paraId="363721F9" w14:textId="4DE7E9D1" w:rsidR="0011194E" w:rsidRDefault="0011194E" w:rsidP="0011194E">
      <w:pPr>
        <w:pStyle w:val="Title1"/>
      </w:pPr>
      <w:bookmarkStart w:id="293" w:name="_Toc36047298"/>
      <w:r>
        <w:lastRenderedPageBreak/>
        <w:t>Site Summary Specification</w:t>
      </w:r>
      <w:bookmarkEnd w:id="293"/>
    </w:p>
    <w:p w14:paraId="5A648545" w14:textId="77777777" w:rsidR="0011194E" w:rsidRDefault="0011194E" w:rsidP="0011194E">
      <w:pPr>
        <w:pStyle w:val="Title2"/>
      </w:pPr>
      <w:bookmarkStart w:id="294" w:name="_Toc36047299"/>
      <w:r w:rsidRPr="0011194E">
        <w:t>Preconditions Required by the Site</w:t>
      </w:r>
      <w:bookmarkEnd w:id="294"/>
      <w:r w:rsidRPr="0011194E">
        <w:t xml:space="preserve"> </w:t>
      </w:r>
    </w:p>
    <w:p w14:paraId="0E54E2C3" w14:textId="3E0C4EAE" w:rsidR="0011194E" w:rsidRDefault="0011194E" w:rsidP="00CE442F">
      <w:pPr>
        <w:rPr>
          <w:lang w:val="en-US"/>
        </w:rPr>
      </w:pPr>
      <w:r w:rsidRPr="0011194E">
        <w:rPr>
          <w:lang w:val="en-US"/>
        </w:rPr>
        <w:t xml:space="preserve">The main precondition of the design data preparation and the </w:t>
      </w:r>
      <w:r w:rsidR="005B4E1E">
        <w:rPr>
          <w:lang w:val="en-US"/>
        </w:rPr>
        <w:t>modules</w:t>
      </w:r>
      <w:r w:rsidRPr="0011194E">
        <w:rPr>
          <w:lang w:val="en-US"/>
        </w:rPr>
        <w:t xml:space="preserve"> production is a released process technology between the </w:t>
      </w:r>
      <w:r w:rsidR="005B4E1E">
        <w:rPr>
          <w:lang w:val="en-US"/>
        </w:rPr>
        <w:t>wafer fab and the final client</w:t>
      </w:r>
      <w:r w:rsidRPr="0011194E">
        <w:rPr>
          <w:lang w:val="en-US"/>
        </w:rPr>
        <w:t xml:space="preserve">. This comprises the definition of the requirements specification as well as parameters and limits for the produced </w:t>
      </w:r>
      <w:r w:rsidR="005B4E1E">
        <w:rPr>
          <w:lang w:val="en-US"/>
        </w:rPr>
        <w:t>wafer</w:t>
      </w:r>
      <w:r w:rsidRPr="0011194E">
        <w:rPr>
          <w:lang w:val="en-US"/>
        </w:rPr>
        <w:t xml:space="preserve">. </w:t>
      </w:r>
      <w:r w:rsidR="005B4E1E">
        <w:rPr>
          <w:lang w:val="en-US"/>
        </w:rPr>
        <w:t>The requirement</w:t>
      </w:r>
      <w:r w:rsidRPr="0011194E">
        <w:rPr>
          <w:lang w:val="en-US"/>
        </w:rPr>
        <w:t xml:space="preserve"> specification is independent of the product classification and fixed for a dedicated production </w:t>
      </w:r>
      <w:r w:rsidR="005B4E1E">
        <w:rPr>
          <w:lang w:val="en-US"/>
        </w:rPr>
        <w:t>process.</w:t>
      </w:r>
    </w:p>
    <w:p w14:paraId="5E347BB3" w14:textId="65C92120" w:rsidR="005B4E1E" w:rsidRPr="005B4E1E" w:rsidRDefault="005E64FF" w:rsidP="005B4E1E">
      <w:pPr>
        <w:rPr>
          <w:lang w:val="en-GB"/>
        </w:rPr>
      </w:pPr>
      <w:r>
        <w:rPr>
          <w:lang w:val="en-GB"/>
        </w:rPr>
        <w:t>CTWY</w:t>
      </w:r>
      <w:r w:rsidR="005B4E1E" w:rsidRPr="005B4E1E">
        <w:rPr>
          <w:lang w:val="en-GB"/>
        </w:rPr>
        <w:t xml:space="preserve"> provides assembly services for </w:t>
      </w:r>
      <w:r w:rsidR="00DD1566">
        <w:rPr>
          <w:lang w:val="en-GB"/>
        </w:rPr>
        <w:t xml:space="preserve">IC </w:t>
      </w:r>
      <w:r w:rsidR="005B4E1E" w:rsidRPr="005B4E1E">
        <w:rPr>
          <w:lang w:val="en-GB"/>
        </w:rPr>
        <w:t>smart cards</w:t>
      </w:r>
      <w:r w:rsidR="00DD1566">
        <w:rPr>
          <w:lang w:val="en-GB"/>
        </w:rPr>
        <w:t xml:space="preserve"> into rails</w:t>
      </w:r>
      <w:r w:rsidR="005B4E1E" w:rsidRPr="005B4E1E">
        <w:rPr>
          <w:lang w:val="en-GB"/>
        </w:rPr>
        <w:t xml:space="preserve">. The sawn wafers and lead frames are acceptable as input for the assembly lines. Defect dice on the wafer can be marked by inking. The packing and the wafers must be labelled before delivery to </w:t>
      </w:r>
      <w:r w:rsidR="005B4E1E">
        <w:rPr>
          <w:lang w:val="en-GB"/>
        </w:rPr>
        <w:t>the client</w:t>
      </w:r>
      <w:r w:rsidR="005B4E1E" w:rsidRPr="005B4E1E">
        <w:rPr>
          <w:lang w:val="en-GB"/>
        </w:rPr>
        <w:t xml:space="preserve"> to allow the product identification.</w:t>
      </w:r>
    </w:p>
    <w:p w14:paraId="1E7A6C94" w14:textId="35DCC76D" w:rsidR="005B4E1E" w:rsidRPr="005B4E1E" w:rsidRDefault="005E64FF" w:rsidP="005B4E1E">
      <w:pPr>
        <w:rPr>
          <w:lang w:val="en-GB"/>
        </w:rPr>
      </w:pPr>
      <w:r>
        <w:rPr>
          <w:lang w:val="en-GB"/>
        </w:rPr>
        <w:t>CTWY</w:t>
      </w:r>
      <w:r w:rsidR="005B4E1E" w:rsidRPr="005B4E1E">
        <w:rPr>
          <w:lang w:val="en-GB"/>
        </w:rPr>
        <w:t xml:space="preserve"> will conduct the finished product testing after the assembly using simple functional tests like the checking of the ATR as well as open and short measurements based on the test parameters provided by the client.</w:t>
      </w:r>
    </w:p>
    <w:p w14:paraId="79334F7C" w14:textId="0D56E2C7" w:rsidR="005B4E1E" w:rsidRPr="005B4E1E" w:rsidRDefault="005B4E1E" w:rsidP="005B4E1E">
      <w:pPr>
        <w:rPr>
          <w:lang w:val="en-GB"/>
        </w:rPr>
      </w:pPr>
      <w:r w:rsidRPr="005B4E1E">
        <w:rPr>
          <w:lang w:val="en-GB"/>
        </w:rPr>
        <w:t xml:space="preserve">If specific requirements are needed for the transport of the finished products, the related specifications and further items e.g. anti-tamper labels must be provided to </w:t>
      </w:r>
      <w:r>
        <w:rPr>
          <w:lang w:val="en-GB"/>
        </w:rPr>
        <w:t>client</w:t>
      </w:r>
      <w:r w:rsidRPr="005B4E1E">
        <w:rPr>
          <w:lang w:val="en-GB"/>
        </w:rPr>
        <w:t>.</w:t>
      </w:r>
    </w:p>
    <w:p w14:paraId="5CD72DCA" w14:textId="377E35D5" w:rsidR="0011194E" w:rsidRDefault="0011194E" w:rsidP="0011194E">
      <w:pPr>
        <w:pStyle w:val="Title2"/>
      </w:pPr>
      <w:bookmarkStart w:id="295" w:name="_Toc36047300"/>
      <w:r>
        <w:t>Services of the Site</w:t>
      </w:r>
      <w:bookmarkEnd w:id="295"/>
    </w:p>
    <w:p w14:paraId="7AF1CD31" w14:textId="4399AE68" w:rsidR="00161D38" w:rsidRPr="00E04311" w:rsidRDefault="00161D38" w:rsidP="00161D38">
      <w:pPr>
        <w:rPr>
          <w:lang w:val="en-US" w:eastAsia="zh-CN"/>
        </w:rPr>
      </w:pPr>
      <w:r w:rsidRPr="00161D38">
        <w:rPr>
          <w:lang w:val="en-US" w:eastAsia="zh-CN"/>
        </w:rPr>
        <w:t xml:space="preserve">Reception, identification, registration and storage of sawn wafers: The chip of products received by </w:t>
      </w:r>
      <w:r w:rsidR="005E64FF">
        <w:rPr>
          <w:lang w:val="en-US" w:eastAsia="zh-CN"/>
        </w:rPr>
        <w:t>CTWY</w:t>
      </w:r>
      <w:r w:rsidRPr="00161D38">
        <w:rPr>
          <w:lang w:val="en-US" w:eastAsia="zh-CN"/>
        </w:rPr>
        <w:t xml:space="preserve"> will be labelled with a unique client part ID (client parts). This part ID is linked with the chip that is assembled in the product.</w:t>
      </w:r>
    </w:p>
    <w:p w14:paraId="2959D068" w14:textId="38686488" w:rsidR="00161D38" w:rsidRPr="00E04311" w:rsidRDefault="00DD1566" w:rsidP="00161D38">
      <w:pPr>
        <w:rPr>
          <w:lang w:val="en-US" w:eastAsia="zh-CN"/>
        </w:rPr>
      </w:pPr>
      <w:r>
        <w:rPr>
          <w:lang w:val="en-US" w:eastAsia="zh-CN"/>
        </w:rPr>
        <w:t>Die bounding and Wire bounding</w:t>
      </w:r>
      <w:r w:rsidR="00161D38" w:rsidRPr="005B4E1E">
        <w:rPr>
          <w:lang w:val="en-US" w:eastAsia="zh-CN"/>
        </w:rPr>
        <w:t xml:space="preserve">: The processes for assembly, testing and acceptance are set up at </w:t>
      </w:r>
      <w:r w:rsidR="005E64FF">
        <w:rPr>
          <w:lang w:val="en-US" w:eastAsia="zh-CN"/>
        </w:rPr>
        <w:t>CTWY</w:t>
      </w:r>
      <w:r w:rsidR="00161D38" w:rsidRPr="005B4E1E">
        <w:rPr>
          <w:lang w:val="en-US" w:eastAsia="zh-CN"/>
        </w:rPr>
        <w:t xml:space="preserve"> according to the specification (e.g. bond plan, module specification, test specification and packing requirements if applicable) provided by the client. </w:t>
      </w:r>
      <w:r w:rsidR="00161D38" w:rsidRPr="00E04311">
        <w:rPr>
          <w:lang w:val="en-US" w:eastAsia="zh-CN"/>
        </w:rPr>
        <w:t>For the release a sample lot is produced at the site.</w:t>
      </w:r>
    </w:p>
    <w:p w14:paraId="759CE624" w14:textId="7A5E431A" w:rsidR="00161D38" w:rsidRPr="00161D38" w:rsidRDefault="00161D38" w:rsidP="00161D38">
      <w:pPr>
        <w:rPr>
          <w:lang w:val="en-US" w:eastAsia="zh-CN"/>
        </w:rPr>
      </w:pPr>
      <w:r w:rsidRPr="00161D38">
        <w:rPr>
          <w:lang w:val="en-US" w:eastAsia="zh-CN"/>
        </w:rPr>
        <w:t>Quality control testing for the incoming raw materials and each production process: There is a quality control procedure be presented used to inspect the incoming materials and the product under production at each production process</w:t>
      </w:r>
      <w:r w:rsidR="00343571">
        <w:rPr>
          <w:lang w:val="en-US" w:eastAsia="zh-CN"/>
        </w:rPr>
        <w:t>.</w:t>
      </w:r>
    </w:p>
    <w:p w14:paraId="1F35F468" w14:textId="34D2FA84" w:rsidR="00161D38" w:rsidRPr="00161D38" w:rsidRDefault="00161D38" w:rsidP="00161D38">
      <w:pPr>
        <w:rPr>
          <w:lang w:val="en-US" w:eastAsia="zh-CN"/>
        </w:rPr>
      </w:pPr>
      <w:r w:rsidRPr="00161D38">
        <w:rPr>
          <w:lang w:val="en-US" w:eastAsia="zh-CN"/>
        </w:rPr>
        <w:t xml:space="preserve">Functional testing and visual inspection of finished modules: The complete product specific flow includes a functional test of each product as part of the acceptance process. The functional testing program is developed by </w:t>
      </w:r>
      <w:r w:rsidR="005E64FF">
        <w:rPr>
          <w:lang w:val="en-US" w:eastAsia="zh-CN"/>
        </w:rPr>
        <w:t>CTWY</w:t>
      </w:r>
      <w:r w:rsidRPr="00161D38">
        <w:rPr>
          <w:lang w:val="en-US" w:eastAsia="zh-CN"/>
        </w:rPr>
        <w:t xml:space="preserve"> based on test specification and electrical parameters/limits provided by the client. The testing program is integrated in the test environment of </w:t>
      </w:r>
      <w:r w:rsidR="005E64FF">
        <w:rPr>
          <w:lang w:val="en-US" w:eastAsia="zh-CN"/>
        </w:rPr>
        <w:t>CTWY</w:t>
      </w:r>
      <w:r w:rsidRPr="00161D38">
        <w:rPr>
          <w:lang w:val="en-US" w:eastAsia="zh-CN"/>
        </w:rPr>
        <w:t>. No sensitive information should be included in those test specifications.</w:t>
      </w:r>
    </w:p>
    <w:p w14:paraId="73EE0109" w14:textId="2C8633A0" w:rsidR="00161D38" w:rsidRPr="00161D38" w:rsidRDefault="00161D38" w:rsidP="00161D38">
      <w:pPr>
        <w:rPr>
          <w:lang w:val="en-US" w:eastAsia="zh-CN"/>
        </w:rPr>
      </w:pPr>
      <w:r w:rsidRPr="00161D38">
        <w:rPr>
          <w:lang w:val="en-US" w:eastAsia="zh-CN"/>
        </w:rPr>
        <w:t xml:space="preserve">Warehousing and dispatch of finished modules: </w:t>
      </w:r>
      <w:r w:rsidR="005E64FF">
        <w:rPr>
          <w:lang w:val="en-US" w:eastAsia="zh-CN"/>
        </w:rPr>
        <w:t>CTWY</w:t>
      </w:r>
      <w:r w:rsidRPr="00161D38">
        <w:rPr>
          <w:lang w:val="en-US" w:eastAsia="zh-CN"/>
        </w:rPr>
        <w:t xml:space="preserve"> has a standard procedure for packing of finished products and preparation of shipment. If special packing requirements are provided by the </w:t>
      </w:r>
      <w:r w:rsidRPr="00161D38">
        <w:rPr>
          <w:lang w:val="en-US" w:eastAsia="zh-CN"/>
        </w:rPr>
        <w:lastRenderedPageBreak/>
        <w:t>client, they are included in the process setup. The client is alerted if products are ready for transport because the transport time cost must be organized by the client. Based on the alert the client will be provided the information such as the shipment details and express tracking number that is used for the verification while the reception of the products.</w:t>
      </w:r>
    </w:p>
    <w:p w14:paraId="0319F390" w14:textId="5EC33C19" w:rsidR="00161D38" w:rsidRPr="00161D38" w:rsidRDefault="00161D38" w:rsidP="0011194E">
      <w:pPr>
        <w:rPr>
          <w:lang w:val="en-US" w:eastAsia="zh-CN"/>
        </w:rPr>
      </w:pPr>
      <w:r w:rsidRPr="00161D38">
        <w:rPr>
          <w:lang w:val="en-US" w:eastAsia="zh-CN"/>
        </w:rPr>
        <w:t>Scrap recycle and return to clients: Both the defective or rejected products and chips are returned to the client.</w:t>
      </w:r>
    </w:p>
    <w:p w14:paraId="2225B27D" w14:textId="5315BAFC" w:rsidR="00C40980" w:rsidRPr="00256F81" w:rsidRDefault="00C40980" w:rsidP="00256F81">
      <w:pPr>
        <w:pStyle w:val="Title2"/>
      </w:pPr>
      <w:bookmarkStart w:id="296" w:name="_Toc36047301"/>
      <w:r w:rsidRPr="00256F81">
        <w:t>Objectives Rationale</w:t>
      </w:r>
      <w:bookmarkEnd w:id="296"/>
    </w:p>
    <w:p w14:paraId="3DA07D8D" w14:textId="77777777" w:rsidR="00C40980" w:rsidRPr="00875244" w:rsidRDefault="00C40980" w:rsidP="00C40980">
      <w:pPr>
        <w:rPr>
          <w:color w:val="4F81BD" w:themeColor="accent1"/>
          <w:lang w:val="en-GB"/>
        </w:rPr>
      </w:pPr>
      <w:r w:rsidRPr="00875244">
        <w:rPr>
          <w:color w:val="4F81BD" w:themeColor="accent1"/>
          <w:lang w:val="en-GB"/>
        </w:rPr>
        <w:t xml:space="preserve">The following rationale provides a justification that shows that all threats and organisational security policies are effectively addressed by the security objectives. </w:t>
      </w:r>
    </w:p>
    <w:p w14:paraId="50FD6C3A" w14:textId="77777777" w:rsidR="00C40980" w:rsidRPr="00875244" w:rsidRDefault="00C40980" w:rsidP="00C40980">
      <w:pPr>
        <w:rPr>
          <w:color w:val="4F81BD" w:themeColor="accent1"/>
          <w:lang w:val="en-GB"/>
        </w:rPr>
      </w:pPr>
      <w:r w:rsidRPr="00875244">
        <w:rPr>
          <w:color w:val="4F81BD" w:themeColor="accent1"/>
          <w:lang w:val="en-GB"/>
        </w:rPr>
        <w:t>The following table shows which security objectives cover which threats and OSPs.</w:t>
      </w:r>
    </w:p>
    <w:p w14:paraId="252DDD64" w14:textId="77777777" w:rsidR="00C40980" w:rsidRPr="00875244" w:rsidRDefault="00C40980" w:rsidP="00C40980">
      <w:pPr>
        <w:rPr>
          <w:color w:val="4F81BD" w:themeColor="accent1"/>
          <w:lang w:val="en-GB"/>
        </w:rPr>
      </w:pPr>
    </w:p>
    <w:tbl>
      <w:tblPr>
        <w:tblStyle w:val="SMTable"/>
        <w:tblW w:w="0" w:type="auto"/>
        <w:tblLook w:val="01E0" w:firstRow="1" w:lastRow="1" w:firstColumn="1" w:lastColumn="1" w:noHBand="0" w:noVBand="0"/>
      </w:tblPr>
      <w:tblGrid>
        <w:gridCol w:w="2894"/>
        <w:gridCol w:w="4500"/>
      </w:tblGrid>
      <w:tr w:rsidR="00C40980" w:rsidRPr="00875244" w14:paraId="0EF1230F" w14:textId="77777777" w:rsidTr="003642ED">
        <w:trPr>
          <w:cnfStyle w:val="100000000000" w:firstRow="1" w:lastRow="0" w:firstColumn="0" w:lastColumn="0" w:oddVBand="0" w:evenVBand="0" w:oddHBand="0" w:evenHBand="0" w:firstRowFirstColumn="0" w:firstRowLastColumn="0" w:lastRowFirstColumn="0" w:lastRowLastColumn="0"/>
        </w:trPr>
        <w:tc>
          <w:tcPr>
            <w:tcW w:w="2894" w:type="dxa"/>
          </w:tcPr>
          <w:p w14:paraId="6B930384" w14:textId="77777777" w:rsidR="00C40980" w:rsidRPr="00875244" w:rsidRDefault="00C40980" w:rsidP="00441262">
            <w:pPr>
              <w:numPr>
                <w:ilvl w:val="0"/>
                <w:numId w:val="3"/>
              </w:numPr>
              <w:spacing w:after="60" w:line="300" w:lineRule="auto"/>
              <w:ind w:left="0" w:hanging="284"/>
              <w:jc w:val="left"/>
              <w:rPr>
                <w:b/>
                <w:lang w:val="en-GB"/>
              </w:rPr>
            </w:pPr>
            <w:r w:rsidRPr="00875244">
              <w:rPr>
                <w:b/>
                <w:lang w:val="en-GB"/>
              </w:rPr>
              <w:t>Security Objective</w:t>
            </w:r>
          </w:p>
        </w:tc>
        <w:tc>
          <w:tcPr>
            <w:tcW w:w="4500" w:type="dxa"/>
          </w:tcPr>
          <w:p w14:paraId="01FAD605" w14:textId="77777777" w:rsidR="00C40980" w:rsidRPr="00875244" w:rsidRDefault="00C40980" w:rsidP="00441262">
            <w:pPr>
              <w:numPr>
                <w:ilvl w:val="0"/>
                <w:numId w:val="3"/>
              </w:numPr>
              <w:spacing w:after="60" w:line="300" w:lineRule="auto"/>
              <w:ind w:left="0" w:hanging="284"/>
              <w:jc w:val="left"/>
              <w:rPr>
                <w:b/>
                <w:lang w:val="en-GB"/>
              </w:rPr>
            </w:pPr>
            <w:r w:rsidRPr="00875244">
              <w:rPr>
                <w:b/>
                <w:lang w:val="en-GB"/>
              </w:rPr>
              <w:t>Threats and OSPs</w:t>
            </w:r>
          </w:p>
        </w:tc>
      </w:tr>
      <w:tr w:rsidR="003642ED" w:rsidRPr="002B7C09" w14:paraId="4F790C14" w14:textId="77777777" w:rsidTr="003642ED">
        <w:tc>
          <w:tcPr>
            <w:tcW w:w="2894" w:type="dxa"/>
          </w:tcPr>
          <w:p w14:paraId="2E126AE4" w14:textId="42A29DCF" w:rsidR="003642ED" w:rsidRPr="00875244" w:rsidRDefault="003642ED" w:rsidP="003642ED">
            <w:pPr>
              <w:spacing w:after="60" w:line="300" w:lineRule="auto"/>
              <w:rPr>
                <w:b/>
                <w:color w:val="4F81BD" w:themeColor="accent1"/>
                <w:lang w:val="en-GB"/>
              </w:rPr>
            </w:pPr>
            <w:proofErr w:type="spellStart"/>
            <w:r w:rsidRPr="00875244">
              <w:rPr>
                <w:color w:val="4F81BD" w:themeColor="accent1"/>
                <w:lang w:val="en-GB"/>
              </w:rPr>
              <w:t>O.Accept</w:t>
            </w:r>
            <w:proofErr w:type="spellEnd"/>
            <w:r w:rsidRPr="00875244">
              <w:rPr>
                <w:color w:val="4F81BD" w:themeColor="accent1"/>
                <w:lang w:val="en-GB"/>
              </w:rPr>
              <w:t>-Product</w:t>
            </w:r>
          </w:p>
        </w:tc>
        <w:tc>
          <w:tcPr>
            <w:tcW w:w="4500" w:type="dxa"/>
          </w:tcPr>
          <w:p w14:paraId="139B7F8D" w14:textId="78CB48AE" w:rsidR="003642ED" w:rsidRPr="00875244" w:rsidRDefault="003642ED" w:rsidP="003642ED">
            <w:pPr>
              <w:spacing w:after="60" w:line="300" w:lineRule="auto"/>
              <w:rPr>
                <w:b/>
                <w:color w:val="4F81BD" w:themeColor="accent1"/>
                <w:lang w:val="en-GB"/>
              </w:rPr>
            </w:pPr>
            <w:proofErr w:type="spellStart"/>
            <w:r w:rsidRPr="00875244">
              <w:rPr>
                <w:color w:val="4F81BD" w:themeColor="accent1"/>
                <w:lang w:val="en-GB"/>
              </w:rPr>
              <w:t>P.Accept</w:t>
            </w:r>
            <w:proofErr w:type="spellEnd"/>
            <w:r w:rsidRPr="00875244">
              <w:rPr>
                <w:color w:val="4F81BD" w:themeColor="accent1"/>
                <w:lang w:val="en-GB"/>
              </w:rPr>
              <w:t xml:space="preserve">-Product, </w:t>
            </w:r>
            <w:proofErr w:type="spellStart"/>
            <w:r w:rsidRPr="00875244">
              <w:rPr>
                <w:color w:val="4F81BD" w:themeColor="accent1"/>
                <w:lang w:val="en-GB"/>
              </w:rPr>
              <w:t>T.Accident</w:t>
            </w:r>
            <w:proofErr w:type="spellEnd"/>
            <w:r w:rsidRPr="00875244">
              <w:rPr>
                <w:color w:val="4F81BD" w:themeColor="accent1"/>
                <w:lang w:val="en-GB"/>
              </w:rPr>
              <w:t>-Change,</w:t>
            </w:r>
          </w:p>
        </w:tc>
      </w:tr>
      <w:tr w:rsidR="003642ED" w:rsidRPr="002B7C09" w14:paraId="59EB449B" w14:textId="77777777" w:rsidTr="003642ED">
        <w:tc>
          <w:tcPr>
            <w:tcW w:w="2894" w:type="dxa"/>
          </w:tcPr>
          <w:p w14:paraId="45C45005" w14:textId="7625379C" w:rsidR="003642ED" w:rsidRPr="00875244" w:rsidRDefault="003642ED" w:rsidP="003642ED">
            <w:pPr>
              <w:spacing w:after="60" w:line="300" w:lineRule="auto"/>
              <w:rPr>
                <w:b/>
                <w:color w:val="4F81BD" w:themeColor="accent1"/>
                <w:lang w:val="en-GB"/>
              </w:rPr>
            </w:pPr>
            <w:proofErr w:type="spellStart"/>
            <w:r w:rsidRPr="00875244">
              <w:rPr>
                <w:color w:val="4F81BD" w:themeColor="accent1"/>
                <w:lang w:val="en-GB"/>
              </w:rPr>
              <w:t>O.Alarm</w:t>
            </w:r>
            <w:proofErr w:type="spellEnd"/>
            <w:r w:rsidRPr="00875244">
              <w:rPr>
                <w:color w:val="4F81BD" w:themeColor="accent1"/>
                <w:lang w:val="en-GB"/>
              </w:rPr>
              <w:t>-Response</w:t>
            </w:r>
          </w:p>
        </w:tc>
        <w:tc>
          <w:tcPr>
            <w:tcW w:w="4500" w:type="dxa"/>
          </w:tcPr>
          <w:p w14:paraId="173EA922" w14:textId="57FC99E9" w:rsidR="003642ED" w:rsidRPr="00875244" w:rsidRDefault="003642ED" w:rsidP="003642ED">
            <w:pPr>
              <w:spacing w:after="60" w:line="300" w:lineRule="auto"/>
              <w:rPr>
                <w:b/>
                <w:color w:val="4F81BD" w:themeColor="accent1"/>
                <w:lang w:val="en-GB"/>
              </w:rPr>
            </w:pPr>
            <w:proofErr w:type="spellStart"/>
            <w:r w:rsidRPr="00875244">
              <w:rPr>
                <w:color w:val="4F81BD" w:themeColor="accent1"/>
                <w:lang w:val="en-GB"/>
              </w:rPr>
              <w:t>T.Rugged</w:t>
            </w:r>
            <w:proofErr w:type="spellEnd"/>
            <w:r w:rsidRPr="00875244">
              <w:rPr>
                <w:color w:val="4F81BD" w:themeColor="accent1"/>
                <w:lang w:val="en-GB"/>
              </w:rPr>
              <w:t xml:space="preserve">-Theft, </w:t>
            </w:r>
            <w:proofErr w:type="spellStart"/>
            <w:r w:rsidRPr="00875244">
              <w:rPr>
                <w:color w:val="4F81BD" w:themeColor="accent1"/>
                <w:lang w:val="en-GB"/>
              </w:rPr>
              <w:t>T.Smart</w:t>
            </w:r>
            <w:proofErr w:type="spellEnd"/>
            <w:r w:rsidRPr="00875244">
              <w:rPr>
                <w:color w:val="4F81BD" w:themeColor="accent1"/>
                <w:lang w:val="en-GB"/>
              </w:rPr>
              <w:t xml:space="preserve">-Theft, </w:t>
            </w:r>
            <w:proofErr w:type="spellStart"/>
            <w:r w:rsidRPr="00875244">
              <w:rPr>
                <w:color w:val="4F81BD" w:themeColor="accent1"/>
                <w:lang w:val="en-GB"/>
              </w:rPr>
              <w:t>T.Unauthorised</w:t>
            </w:r>
            <w:proofErr w:type="spellEnd"/>
            <w:r w:rsidRPr="00875244">
              <w:rPr>
                <w:color w:val="4F81BD" w:themeColor="accent1"/>
                <w:lang w:val="en-GB"/>
              </w:rPr>
              <w:t>-Staff</w:t>
            </w:r>
          </w:p>
        </w:tc>
      </w:tr>
      <w:tr w:rsidR="003642ED" w:rsidRPr="002B7C09" w14:paraId="4CC1B43E" w14:textId="77777777" w:rsidTr="003642ED">
        <w:tc>
          <w:tcPr>
            <w:tcW w:w="2894" w:type="dxa"/>
          </w:tcPr>
          <w:p w14:paraId="3417CC66" w14:textId="578D2C7B" w:rsidR="003642ED" w:rsidRPr="00875244" w:rsidRDefault="003642ED" w:rsidP="003642ED">
            <w:pPr>
              <w:spacing w:after="60" w:line="300" w:lineRule="auto"/>
              <w:rPr>
                <w:b/>
                <w:color w:val="4F81BD" w:themeColor="accent1"/>
                <w:lang w:val="en-GB"/>
              </w:rPr>
            </w:pPr>
            <w:proofErr w:type="spellStart"/>
            <w:r w:rsidRPr="00875244">
              <w:rPr>
                <w:color w:val="4F81BD" w:themeColor="accent1"/>
                <w:lang w:val="en-GB"/>
              </w:rPr>
              <w:t>O.Config</w:t>
            </w:r>
            <w:proofErr w:type="spellEnd"/>
            <w:r w:rsidRPr="00875244">
              <w:rPr>
                <w:color w:val="4F81BD" w:themeColor="accent1"/>
                <w:lang w:val="en-GB"/>
              </w:rPr>
              <w:t>-Control</w:t>
            </w:r>
          </w:p>
        </w:tc>
        <w:tc>
          <w:tcPr>
            <w:tcW w:w="4500" w:type="dxa"/>
          </w:tcPr>
          <w:p w14:paraId="1009384E" w14:textId="5EE422A4" w:rsidR="003642ED" w:rsidRPr="00875244" w:rsidRDefault="003642ED" w:rsidP="003642ED">
            <w:pPr>
              <w:spacing w:after="60" w:line="300" w:lineRule="auto"/>
              <w:rPr>
                <w:b/>
                <w:color w:val="4F81BD" w:themeColor="accent1"/>
                <w:lang w:val="en-GB"/>
              </w:rPr>
            </w:pPr>
            <w:proofErr w:type="spellStart"/>
            <w:r w:rsidRPr="00875244">
              <w:rPr>
                <w:color w:val="4F81BD" w:themeColor="accent1"/>
                <w:lang w:val="en-GB"/>
              </w:rPr>
              <w:t>P.Config</w:t>
            </w:r>
            <w:proofErr w:type="spellEnd"/>
            <w:r w:rsidRPr="00875244">
              <w:rPr>
                <w:color w:val="4F81BD" w:themeColor="accent1"/>
                <w:lang w:val="en-GB"/>
              </w:rPr>
              <w:t xml:space="preserve">-Control, </w:t>
            </w:r>
            <w:proofErr w:type="spellStart"/>
            <w:r w:rsidRPr="00875244">
              <w:rPr>
                <w:color w:val="4F81BD" w:themeColor="accent1"/>
                <w:lang w:val="en-GB"/>
              </w:rPr>
              <w:t>P.Organise</w:t>
            </w:r>
            <w:proofErr w:type="spellEnd"/>
            <w:r w:rsidRPr="00875244">
              <w:rPr>
                <w:color w:val="4F81BD" w:themeColor="accent1"/>
                <w:lang w:val="en-GB"/>
              </w:rPr>
              <w:t>-Product</w:t>
            </w:r>
          </w:p>
        </w:tc>
      </w:tr>
      <w:tr w:rsidR="003642ED" w:rsidRPr="002B7C09" w14:paraId="1454C82D" w14:textId="77777777" w:rsidTr="003642ED">
        <w:tc>
          <w:tcPr>
            <w:tcW w:w="2894" w:type="dxa"/>
          </w:tcPr>
          <w:p w14:paraId="572E6282" w14:textId="1B335417" w:rsidR="003642ED" w:rsidRPr="00875244" w:rsidRDefault="003642ED" w:rsidP="003642ED">
            <w:pPr>
              <w:spacing w:after="60" w:line="300" w:lineRule="auto"/>
              <w:rPr>
                <w:color w:val="4F81BD" w:themeColor="accent1"/>
                <w:lang w:val="en-GB"/>
              </w:rPr>
            </w:pPr>
            <w:proofErr w:type="spellStart"/>
            <w:r w:rsidRPr="00875244">
              <w:rPr>
                <w:color w:val="4F81BD" w:themeColor="accent1"/>
                <w:lang w:val="en-GB"/>
              </w:rPr>
              <w:t>O.Config</w:t>
            </w:r>
            <w:proofErr w:type="spellEnd"/>
            <w:r w:rsidRPr="00875244">
              <w:rPr>
                <w:color w:val="4F81BD" w:themeColor="accent1"/>
                <w:lang w:val="en-GB"/>
              </w:rPr>
              <w:t>-Items</w:t>
            </w:r>
          </w:p>
        </w:tc>
        <w:tc>
          <w:tcPr>
            <w:tcW w:w="4500" w:type="dxa"/>
          </w:tcPr>
          <w:p w14:paraId="2985FD57" w14:textId="394D7CDE" w:rsidR="003642ED" w:rsidRPr="00875244" w:rsidRDefault="003642ED" w:rsidP="003642ED">
            <w:pPr>
              <w:spacing w:after="60" w:line="300" w:lineRule="auto"/>
              <w:rPr>
                <w:color w:val="4F81BD" w:themeColor="accent1"/>
                <w:lang w:val="en-GB"/>
              </w:rPr>
            </w:pPr>
            <w:proofErr w:type="spellStart"/>
            <w:r w:rsidRPr="00875244">
              <w:rPr>
                <w:color w:val="4F81BD" w:themeColor="accent1"/>
                <w:lang w:val="en-GB"/>
              </w:rPr>
              <w:t>P.Config</w:t>
            </w:r>
            <w:proofErr w:type="spellEnd"/>
            <w:r w:rsidRPr="00875244">
              <w:rPr>
                <w:color w:val="4F81BD" w:themeColor="accent1"/>
                <w:lang w:val="en-GB"/>
              </w:rPr>
              <w:t>-Control,</w:t>
            </w:r>
            <w:r w:rsidRPr="00875244">
              <w:rPr>
                <w:color w:val="4F81BD" w:themeColor="accent1"/>
                <w:lang w:val="en-US"/>
              </w:rPr>
              <w:t xml:space="preserve"> </w:t>
            </w:r>
            <w:proofErr w:type="spellStart"/>
            <w:r w:rsidRPr="00875244">
              <w:rPr>
                <w:color w:val="4F81BD" w:themeColor="accent1"/>
                <w:lang w:val="en-GB"/>
              </w:rPr>
              <w:t>P.Config</w:t>
            </w:r>
            <w:proofErr w:type="spellEnd"/>
            <w:r w:rsidRPr="00875244">
              <w:rPr>
                <w:color w:val="4F81BD" w:themeColor="accent1"/>
                <w:lang w:val="en-GB"/>
              </w:rPr>
              <w:t>-Items,</w:t>
            </w:r>
            <w:r w:rsidRPr="00875244">
              <w:rPr>
                <w:color w:val="4F81BD" w:themeColor="accent1"/>
                <w:lang w:val="en-US"/>
              </w:rPr>
              <w:t xml:space="preserve"> </w:t>
            </w:r>
            <w:proofErr w:type="spellStart"/>
            <w:r w:rsidRPr="00875244">
              <w:rPr>
                <w:color w:val="4F81BD" w:themeColor="accent1"/>
                <w:lang w:val="en-GB"/>
              </w:rPr>
              <w:t>P.Product</w:t>
            </w:r>
            <w:proofErr w:type="spellEnd"/>
            <w:r w:rsidRPr="00875244">
              <w:rPr>
                <w:color w:val="4F81BD" w:themeColor="accent1"/>
                <w:lang w:val="en-GB"/>
              </w:rPr>
              <w:t xml:space="preserve">-Transport, </w:t>
            </w:r>
            <w:proofErr w:type="spellStart"/>
            <w:r w:rsidRPr="00875244">
              <w:rPr>
                <w:color w:val="4F81BD" w:themeColor="accent1"/>
                <w:lang w:val="en-GB"/>
              </w:rPr>
              <w:t>T.Accidental</w:t>
            </w:r>
            <w:proofErr w:type="spellEnd"/>
            <w:r w:rsidRPr="00875244">
              <w:rPr>
                <w:color w:val="4F81BD" w:themeColor="accent1"/>
                <w:lang w:val="en-GB"/>
              </w:rPr>
              <w:t>-Change</w:t>
            </w:r>
          </w:p>
        </w:tc>
      </w:tr>
      <w:tr w:rsidR="003642ED" w:rsidRPr="002B7C09" w14:paraId="580C52C1" w14:textId="77777777" w:rsidTr="003642ED">
        <w:tc>
          <w:tcPr>
            <w:tcW w:w="2894" w:type="dxa"/>
          </w:tcPr>
          <w:p w14:paraId="1C219A63" w14:textId="63FC5CA3" w:rsidR="003642ED" w:rsidRPr="00875244" w:rsidRDefault="003642ED" w:rsidP="003642ED">
            <w:pPr>
              <w:spacing w:after="60" w:line="300" w:lineRule="auto"/>
              <w:rPr>
                <w:color w:val="4F81BD" w:themeColor="accent1"/>
                <w:lang w:val="en-GB"/>
              </w:rPr>
            </w:pPr>
            <w:proofErr w:type="spellStart"/>
            <w:r w:rsidRPr="00875244">
              <w:rPr>
                <w:color w:val="4F81BD" w:themeColor="accent1"/>
                <w:lang w:val="en-GB"/>
              </w:rPr>
              <w:t>O.Config</w:t>
            </w:r>
            <w:proofErr w:type="spellEnd"/>
            <w:r w:rsidRPr="00875244">
              <w:rPr>
                <w:color w:val="4F81BD" w:themeColor="accent1"/>
                <w:lang w:val="en-GB"/>
              </w:rPr>
              <w:t>-Process</w:t>
            </w:r>
          </w:p>
        </w:tc>
        <w:tc>
          <w:tcPr>
            <w:tcW w:w="4500" w:type="dxa"/>
          </w:tcPr>
          <w:p w14:paraId="502C8C39" w14:textId="201A7EAC" w:rsidR="003642ED" w:rsidRPr="00875244" w:rsidRDefault="003642ED" w:rsidP="003642ED">
            <w:pPr>
              <w:spacing w:after="60" w:line="300" w:lineRule="auto"/>
              <w:rPr>
                <w:color w:val="4F81BD" w:themeColor="accent1"/>
                <w:lang w:val="en-GB"/>
              </w:rPr>
            </w:pPr>
            <w:proofErr w:type="spellStart"/>
            <w:r w:rsidRPr="00875244">
              <w:rPr>
                <w:color w:val="4F81BD" w:themeColor="accent1"/>
                <w:lang w:val="en-GB"/>
              </w:rPr>
              <w:t>P.Accept</w:t>
            </w:r>
            <w:proofErr w:type="spellEnd"/>
            <w:r w:rsidRPr="00875244">
              <w:rPr>
                <w:color w:val="4F81BD" w:themeColor="accent1"/>
                <w:lang w:val="en-GB"/>
              </w:rPr>
              <w:t xml:space="preserve">-Product, </w:t>
            </w:r>
            <w:proofErr w:type="spellStart"/>
            <w:r w:rsidRPr="00875244">
              <w:rPr>
                <w:color w:val="4F81BD" w:themeColor="accent1"/>
                <w:lang w:val="en-GB"/>
              </w:rPr>
              <w:t>P.Config</w:t>
            </w:r>
            <w:proofErr w:type="spellEnd"/>
            <w:r w:rsidRPr="00875244">
              <w:rPr>
                <w:color w:val="4F81BD" w:themeColor="accent1"/>
                <w:lang w:val="en-GB"/>
              </w:rPr>
              <w:t xml:space="preserve">-Control, </w:t>
            </w:r>
            <w:proofErr w:type="spellStart"/>
            <w:r w:rsidRPr="00875244">
              <w:rPr>
                <w:color w:val="4F81BD" w:themeColor="accent1"/>
                <w:lang w:val="en-GB"/>
              </w:rPr>
              <w:t>P.Config</w:t>
            </w:r>
            <w:proofErr w:type="spellEnd"/>
            <w:r w:rsidRPr="00875244">
              <w:rPr>
                <w:color w:val="4F81BD" w:themeColor="accent1"/>
                <w:lang w:val="en-GB"/>
              </w:rPr>
              <w:t xml:space="preserve">-Process, </w:t>
            </w:r>
            <w:proofErr w:type="spellStart"/>
            <w:r w:rsidRPr="00875244">
              <w:rPr>
                <w:color w:val="4F81BD" w:themeColor="accent1"/>
                <w:lang w:val="en-GB"/>
              </w:rPr>
              <w:t>T.Accidental</w:t>
            </w:r>
            <w:proofErr w:type="spellEnd"/>
            <w:r w:rsidRPr="00875244">
              <w:rPr>
                <w:color w:val="4F81BD" w:themeColor="accent1"/>
                <w:lang w:val="en-GB"/>
              </w:rPr>
              <w:t>-Change</w:t>
            </w:r>
          </w:p>
        </w:tc>
      </w:tr>
      <w:tr w:rsidR="003642ED" w:rsidRPr="002B7C09" w14:paraId="6F7C96E8" w14:textId="77777777" w:rsidTr="003642ED">
        <w:tc>
          <w:tcPr>
            <w:tcW w:w="2894" w:type="dxa"/>
          </w:tcPr>
          <w:p w14:paraId="63DDCC36" w14:textId="22A88FF8" w:rsidR="003642ED" w:rsidRPr="00875244" w:rsidRDefault="003642ED" w:rsidP="003642ED">
            <w:pPr>
              <w:spacing w:after="60" w:line="300" w:lineRule="auto"/>
              <w:rPr>
                <w:color w:val="4F81BD" w:themeColor="accent1"/>
                <w:lang w:val="en-GB"/>
              </w:rPr>
            </w:pPr>
            <w:proofErr w:type="spellStart"/>
            <w:r w:rsidRPr="00875244">
              <w:rPr>
                <w:color w:val="4F81BD" w:themeColor="accent1"/>
                <w:lang w:val="en-GB"/>
              </w:rPr>
              <w:t>O.Control</w:t>
            </w:r>
            <w:proofErr w:type="spellEnd"/>
            <w:r w:rsidRPr="00875244">
              <w:rPr>
                <w:color w:val="4F81BD" w:themeColor="accent1"/>
                <w:lang w:val="en-GB"/>
              </w:rPr>
              <w:t>-Scrap</w:t>
            </w:r>
          </w:p>
        </w:tc>
        <w:tc>
          <w:tcPr>
            <w:tcW w:w="4500" w:type="dxa"/>
          </w:tcPr>
          <w:p w14:paraId="4EF0305F" w14:textId="4CB1995D" w:rsidR="003642ED" w:rsidRPr="00875244" w:rsidRDefault="003642ED" w:rsidP="003642ED">
            <w:pPr>
              <w:spacing w:after="60" w:line="300" w:lineRule="auto"/>
              <w:rPr>
                <w:color w:val="4F81BD" w:themeColor="accent1"/>
                <w:lang w:val="en-GB"/>
              </w:rPr>
            </w:pPr>
            <w:proofErr w:type="spellStart"/>
            <w:r w:rsidRPr="00875244">
              <w:rPr>
                <w:color w:val="4F81BD" w:themeColor="accent1"/>
                <w:lang w:val="en-GB"/>
              </w:rPr>
              <w:t>P.Zero</w:t>
            </w:r>
            <w:proofErr w:type="spellEnd"/>
            <w:r w:rsidRPr="00875244">
              <w:rPr>
                <w:color w:val="4F81BD" w:themeColor="accent1"/>
                <w:lang w:val="en-GB"/>
              </w:rPr>
              <w:t xml:space="preserve">-Balance, </w:t>
            </w:r>
            <w:proofErr w:type="spellStart"/>
            <w:r w:rsidRPr="00875244">
              <w:rPr>
                <w:color w:val="4F81BD" w:themeColor="accent1"/>
                <w:lang w:val="en-GB"/>
              </w:rPr>
              <w:t>T.Staff</w:t>
            </w:r>
            <w:proofErr w:type="spellEnd"/>
            <w:r w:rsidRPr="00875244">
              <w:rPr>
                <w:color w:val="4F81BD" w:themeColor="accent1"/>
                <w:lang w:val="en-GB"/>
              </w:rPr>
              <w:t xml:space="preserve">-Collusion, </w:t>
            </w:r>
            <w:proofErr w:type="spellStart"/>
            <w:r w:rsidRPr="00875244">
              <w:rPr>
                <w:color w:val="4F81BD" w:themeColor="accent1"/>
                <w:lang w:val="en-GB"/>
              </w:rPr>
              <w:t>T.Unauthorised</w:t>
            </w:r>
            <w:proofErr w:type="spellEnd"/>
            <w:r w:rsidRPr="00875244">
              <w:rPr>
                <w:color w:val="4F81BD" w:themeColor="accent1"/>
                <w:lang w:val="en-GB"/>
              </w:rPr>
              <w:t>-Staff</w:t>
            </w:r>
          </w:p>
        </w:tc>
      </w:tr>
      <w:tr w:rsidR="003642ED" w:rsidRPr="002B7C09" w14:paraId="18A24E72" w14:textId="77777777" w:rsidTr="003642ED">
        <w:tc>
          <w:tcPr>
            <w:tcW w:w="2894" w:type="dxa"/>
          </w:tcPr>
          <w:p w14:paraId="1923963C" w14:textId="55AF20DE" w:rsidR="003642ED" w:rsidRPr="00875244" w:rsidRDefault="003642ED" w:rsidP="003642ED">
            <w:pPr>
              <w:spacing w:after="60" w:line="300" w:lineRule="auto"/>
              <w:rPr>
                <w:color w:val="4F81BD" w:themeColor="accent1"/>
                <w:lang w:val="en-GB"/>
              </w:rPr>
            </w:pPr>
            <w:proofErr w:type="spellStart"/>
            <w:r w:rsidRPr="00875244">
              <w:rPr>
                <w:color w:val="4F81BD" w:themeColor="accent1"/>
                <w:lang w:val="en-GB"/>
              </w:rPr>
              <w:t>O.External</w:t>
            </w:r>
            <w:proofErr w:type="spellEnd"/>
            <w:r w:rsidRPr="00875244">
              <w:rPr>
                <w:color w:val="4F81BD" w:themeColor="accent1"/>
                <w:lang w:val="en-GB"/>
              </w:rPr>
              <w:t>-delivery</w:t>
            </w:r>
          </w:p>
        </w:tc>
        <w:tc>
          <w:tcPr>
            <w:tcW w:w="4500" w:type="dxa"/>
          </w:tcPr>
          <w:p w14:paraId="05473AAA" w14:textId="205F29D1" w:rsidR="003642ED" w:rsidRPr="00875244" w:rsidRDefault="003642ED" w:rsidP="003642ED">
            <w:pPr>
              <w:spacing w:after="60" w:line="300" w:lineRule="auto"/>
              <w:rPr>
                <w:color w:val="4F81BD" w:themeColor="accent1"/>
                <w:lang w:val="en-US"/>
              </w:rPr>
            </w:pPr>
            <w:proofErr w:type="spellStart"/>
            <w:r w:rsidRPr="00875244">
              <w:rPr>
                <w:color w:val="4F81BD" w:themeColor="accent1"/>
                <w:lang w:val="en-GB"/>
              </w:rPr>
              <w:t>P.Product</w:t>
            </w:r>
            <w:proofErr w:type="spellEnd"/>
            <w:r w:rsidRPr="00875244">
              <w:rPr>
                <w:color w:val="4F81BD" w:themeColor="accent1"/>
                <w:lang w:val="en-GB"/>
              </w:rPr>
              <w:t>-Transport,</w:t>
            </w:r>
            <w:r w:rsidRPr="00875244">
              <w:rPr>
                <w:color w:val="4F81BD" w:themeColor="accent1"/>
                <w:lang w:val="en-US"/>
              </w:rPr>
              <w:t xml:space="preserve"> </w:t>
            </w:r>
            <w:proofErr w:type="spellStart"/>
            <w:r w:rsidRPr="00875244">
              <w:rPr>
                <w:color w:val="4F81BD" w:themeColor="accent1"/>
                <w:lang w:val="en-GB"/>
              </w:rPr>
              <w:t>T.Attack</w:t>
            </w:r>
            <w:proofErr w:type="spellEnd"/>
            <w:r w:rsidRPr="00875244">
              <w:rPr>
                <w:color w:val="4F81BD" w:themeColor="accent1"/>
                <w:lang w:val="en-GB"/>
              </w:rPr>
              <w:t>-Transport</w:t>
            </w:r>
          </w:p>
        </w:tc>
      </w:tr>
      <w:tr w:rsidR="003642ED" w:rsidRPr="002B7C09" w14:paraId="6C3C1075" w14:textId="77777777" w:rsidTr="003642ED">
        <w:tc>
          <w:tcPr>
            <w:tcW w:w="2894" w:type="dxa"/>
          </w:tcPr>
          <w:p w14:paraId="7AF8EA1D" w14:textId="1D1BD8CE" w:rsidR="003642ED" w:rsidRPr="00875244" w:rsidRDefault="003642ED" w:rsidP="003642ED">
            <w:pPr>
              <w:spacing w:after="60" w:line="300" w:lineRule="auto"/>
              <w:rPr>
                <w:color w:val="4F81BD" w:themeColor="accent1"/>
                <w:lang w:val="en-GB"/>
              </w:rPr>
            </w:pPr>
            <w:proofErr w:type="spellStart"/>
            <w:r w:rsidRPr="00875244">
              <w:rPr>
                <w:color w:val="4F81BD" w:themeColor="accent1"/>
                <w:lang w:val="en-GB"/>
              </w:rPr>
              <w:t>O.Internal</w:t>
            </w:r>
            <w:proofErr w:type="spellEnd"/>
            <w:r w:rsidRPr="00875244">
              <w:rPr>
                <w:color w:val="4F81BD" w:themeColor="accent1"/>
                <w:lang w:val="en-GB"/>
              </w:rPr>
              <w:t>-Monitor</w:t>
            </w:r>
          </w:p>
        </w:tc>
        <w:tc>
          <w:tcPr>
            <w:tcW w:w="4500" w:type="dxa"/>
          </w:tcPr>
          <w:p w14:paraId="3A3A5E2F" w14:textId="5B0B1FCC" w:rsidR="003642ED" w:rsidRPr="00875244" w:rsidRDefault="003642ED" w:rsidP="003642ED">
            <w:pPr>
              <w:spacing w:after="60" w:line="300" w:lineRule="auto"/>
              <w:rPr>
                <w:color w:val="4F81BD" w:themeColor="accent1"/>
                <w:lang w:val="en-GB"/>
              </w:rPr>
            </w:pPr>
            <w:proofErr w:type="spellStart"/>
            <w:r w:rsidRPr="00875244">
              <w:rPr>
                <w:color w:val="4F81BD" w:themeColor="accent1"/>
                <w:lang w:val="en-GB"/>
              </w:rPr>
              <w:t>P.Zero</w:t>
            </w:r>
            <w:proofErr w:type="spellEnd"/>
            <w:r w:rsidRPr="00875244">
              <w:rPr>
                <w:color w:val="4F81BD" w:themeColor="accent1"/>
                <w:lang w:val="en-GB"/>
              </w:rPr>
              <w:t xml:space="preserve">-Balance, </w:t>
            </w:r>
            <w:proofErr w:type="spellStart"/>
            <w:r w:rsidRPr="00875244">
              <w:rPr>
                <w:color w:val="4F81BD" w:themeColor="accent1"/>
                <w:lang w:val="en-GB"/>
              </w:rPr>
              <w:t>T.Computer</w:t>
            </w:r>
            <w:proofErr w:type="spellEnd"/>
            <w:r w:rsidRPr="00875244">
              <w:rPr>
                <w:color w:val="4F81BD" w:themeColor="accent1"/>
                <w:lang w:val="en-GB"/>
              </w:rPr>
              <w:t xml:space="preserve">-Net, </w:t>
            </w:r>
            <w:proofErr w:type="spellStart"/>
            <w:r w:rsidRPr="00875244">
              <w:rPr>
                <w:color w:val="4F81BD" w:themeColor="accent1"/>
                <w:lang w:val="en-GB"/>
              </w:rPr>
              <w:t>T.Rugged</w:t>
            </w:r>
            <w:proofErr w:type="spellEnd"/>
            <w:r w:rsidRPr="00875244">
              <w:rPr>
                <w:color w:val="4F81BD" w:themeColor="accent1"/>
                <w:lang w:val="en-GB"/>
              </w:rPr>
              <w:t xml:space="preserve">-Theft, </w:t>
            </w:r>
            <w:proofErr w:type="spellStart"/>
            <w:r w:rsidRPr="00875244">
              <w:rPr>
                <w:color w:val="4F81BD" w:themeColor="accent1"/>
                <w:lang w:val="en-GB"/>
              </w:rPr>
              <w:t>T.Smart</w:t>
            </w:r>
            <w:proofErr w:type="spellEnd"/>
            <w:r w:rsidRPr="00875244">
              <w:rPr>
                <w:color w:val="4F81BD" w:themeColor="accent1"/>
                <w:lang w:val="en-GB"/>
              </w:rPr>
              <w:t xml:space="preserve">-Theft, </w:t>
            </w:r>
            <w:proofErr w:type="spellStart"/>
            <w:r w:rsidRPr="00875244">
              <w:rPr>
                <w:color w:val="4F81BD" w:themeColor="accent1"/>
                <w:lang w:val="en-GB"/>
              </w:rPr>
              <w:t>T.Staff</w:t>
            </w:r>
            <w:proofErr w:type="spellEnd"/>
            <w:r w:rsidRPr="00875244">
              <w:rPr>
                <w:color w:val="4F81BD" w:themeColor="accent1"/>
                <w:lang w:val="en-GB"/>
              </w:rPr>
              <w:t xml:space="preserve">-Collusion, </w:t>
            </w:r>
            <w:proofErr w:type="spellStart"/>
            <w:r w:rsidRPr="00875244">
              <w:rPr>
                <w:color w:val="4F81BD" w:themeColor="accent1"/>
                <w:lang w:val="en-GB"/>
              </w:rPr>
              <w:t>T.Unauthorised</w:t>
            </w:r>
            <w:proofErr w:type="spellEnd"/>
            <w:r w:rsidRPr="00875244">
              <w:rPr>
                <w:color w:val="4F81BD" w:themeColor="accent1"/>
                <w:lang w:val="en-GB"/>
              </w:rPr>
              <w:t>-Staff</w:t>
            </w:r>
          </w:p>
        </w:tc>
      </w:tr>
      <w:tr w:rsidR="003642ED" w:rsidRPr="002B7C09" w14:paraId="00CF2E7F" w14:textId="77777777" w:rsidTr="003642ED">
        <w:tc>
          <w:tcPr>
            <w:tcW w:w="2894" w:type="dxa"/>
          </w:tcPr>
          <w:p w14:paraId="09FF00CC" w14:textId="70881B10" w:rsidR="003642ED" w:rsidRPr="00875244" w:rsidRDefault="003642ED" w:rsidP="003642ED">
            <w:pPr>
              <w:spacing w:after="60" w:line="300" w:lineRule="auto"/>
              <w:rPr>
                <w:color w:val="4F81BD" w:themeColor="accent1"/>
                <w:lang w:val="en-GB"/>
              </w:rPr>
            </w:pPr>
            <w:proofErr w:type="spellStart"/>
            <w:r w:rsidRPr="00875244">
              <w:rPr>
                <w:color w:val="4F81BD" w:themeColor="accent1"/>
                <w:lang w:val="en-GB"/>
              </w:rPr>
              <w:t>O.Internal</w:t>
            </w:r>
            <w:proofErr w:type="spellEnd"/>
            <w:r w:rsidRPr="00875244">
              <w:rPr>
                <w:color w:val="4F81BD" w:themeColor="accent1"/>
                <w:lang w:val="en-GB"/>
              </w:rPr>
              <w:t>-Shipment</w:t>
            </w:r>
          </w:p>
        </w:tc>
        <w:tc>
          <w:tcPr>
            <w:tcW w:w="4500" w:type="dxa"/>
          </w:tcPr>
          <w:p w14:paraId="16CE3B8C" w14:textId="591CB487" w:rsidR="003642ED" w:rsidRPr="00875244" w:rsidRDefault="003642ED" w:rsidP="003642ED">
            <w:pPr>
              <w:spacing w:after="60" w:line="300" w:lineRule="auto"/>
              <w:rPr>
                <w:color w:val="4F81BD" w:themeColor="accent1"/>
                <w:lang w:val="en-GB"/>
              </w:rPr>
            </w:pPr>
            <w:proofErr w:type="spellStart"/>
            <w:r w:rsidRPr="00875244">
              <w:rPr>
                <w:color w:val="4F81BD" w:themeColor="accent1"/>
                <w:lang w:val="en-GB"/>
              </w:rPr>
              <w:t>P.Product</w:t>
            </w:r>
            <w:proofErr w:type="spellEnd"/>
            <w:r w:rsidRPr="00875244">
              <w:rPr>
                <w:color w:val="4F81BD" w:themeColor="accent1"/>
                <w:lang w:val="en-GB"/>
              </w:rPr>
              <w:t xml:space="preserve">-Transport, </w:t>
            </w:r>
            <w:proofErr w:type="spellStart"/>
            <w:r w:rsidRPr="00875244">
              <w:rPr>
                <w:color w:val="4F81BD" w:themeColor="accent1"/>
                <w:lang w:val="en-GB"/>
              </w:rPr>
              <w:t>T.Attack</w:t>
            </w:r>
            <w:proofErr w:type="spellEnd"/>
            <w:r w:rsidRPr="00875244">
              <w:rPr>
                <w:color w:val="4F81BD" w:themeColor="accent1"/>
                <w:lang w:val="en-GB"/>
              </w:rPr>
              <w:t>-Transport</w:t>
            </w:r>
          </w:p>
        </w:tc>
      </w:tr>
      <w:tr w:rsidR="003642ED" w:rsidRPr="002B7C09" w14:paraId="2400AA85" w14:textId="77777777" w:rsidTr="003642ED">
        <w:tc>
          <w:tcPr>
            <w:tcW w:w="2894" w:type="dxa"/>
          </w:tcPr>
          <w:p w14:paraId="6E0D57FA" w14:textId="71B03434" w:rsidR="003642ED" w:rsidRPr="00875244" w:rsidRDefault="003642ED" w:rsidP="003642ED">
            <w:pPr>
              <w:spacing w:after="60" w:line="300" w:lineRule="auto"/>
              <w:rPr>
                <w:color w:val="4F81BD" w:themeColor="accent1"/>
                <w:lang w:val="en-GB"/>
              </w:rPr>
            </w:pPr>
            <w:proofErr w:type="spellStart"/>
            <w:r w:rsidRPr="00875244">
              <w:rPr>
                <w:color w:val="4F81BD" w:themeColor="accent1"/>
                <w:lang w:val="en-GB"/>
              </w:rPr>
              <w:t>O.Logical</w:t>
            </w:r>
            <w:proofErr w:type="spellEnd"/>
            <w:r w:rsidRPr="00875244">
              <w:rPr>
                <w:color w:val="4F81BD" w:themeColor="accent1"/>
                <w:lang w:val="en-GB"/>
              </w:rPr>
              <w:t>-Access</w:t>
            </w:r>
          </w:p>
        </w:tc>
        <w:tc>
          <w:tcPr>
            <w:tcW w:w="4500" w:type="dxa"/>
          </w:tcPr>
          <w:p w14:paraId="10F50D01" w14:textId="7F1147E8" w:rsidR="003642ED" w:rsidRPr="00875244" w:rsidRDefault="003642ED" w:rsidP="003642ED">
            <w:pPr>
              <w:spacing w:after="60" w:line="300" w:lineRule="auto"/>
              <w:rPr>
                <w:color w:val="4F81BD" w:themeColor="accent1"/>
                <w:lang w:val="en-GB"/>
              </w:rPr>
            </w:pPr>
            <w:proofErr w:type="spellStart"/>
            <w:r w:rsidRPr="00875244">
              <w:rPr>
                <w:color w:val="4F81BD" w:themeColor="accent1"/>
                <w:lang w:val="en-GB"/>
              </w:rPr>
              <w:t>P.Config</w:t>
            </w:r>
            <w:proofErr w:type="spellEnd"/>
            <w:r w:rsidRPr="00875244">
              <w:rPr>
                <w:color w:val="4F81BD" w:themeColor="accent1"/>
                <w:lang w:val="en-GB"/>
              </w:rPr>
              <w:t xml:space="preserve">-Control, </w:t>
            </w:r>
            <w:proofErr w:type="spellStart"/>
            <w:r w:rsidRPr="00875244">
              <w:rPr>
                <w:color w:val="4F81BD" w:themeColor="accent1"/>
                <w:lang w:val="en-GB"/>
              </w:rPr>
              <w:t>T.Accidental</w:t>
            </w:r>
            <w:proofErr w:type="spellEnd"/>
            <w:r w:rsidRPr="00875244">
              <w:rPr>
                <w:color w:val="4F81BD" w:themeColor="accent1"/>
                <w:lang w:val="en-GB"/>
              </w:rPr>
              <w:t xml:space="preserve">-Change, </w:t>
            </w:r>
            <w:proofErr w:type="spellStart"/>
            <w:r w:rsidRPr="00875244">
              <w:rPr>
                <w:color w:val="4F81BD" w:themeColor="accent1"/>
                <w:lang w:val="en-GB"/>
              </w:rPr>
              <w:t>T.Computer</w:t>
            </w:r>
            <w:proofErr w:type="spellEnd"/>
            <w:r w:rsidRPr="00875244">
              <w:rPr>
                <w:color w:val="4F81BD" w:themeColor="accent1"/>
                <w:lang w:val="en-GB"/>
              </w:rPr>
              <w:t xml:space="preserve">-Net, </w:t>
            </w:r>
            <w:proofErr w:type="spellStart"/>
            <w:r w:rsidRPr="00875244">
              <w:rPr>
                <w:color w:val="4F81BD" w:themeColor="accent1"/>
                <w:lang w:val="en-GB"/>
              </w:rPr>
              <w:t>T.Unauthorised</w:t>
            </w:r>
            <w:proofErr w:type="spellEnd"/>
            <w:r w:rsidRPr="00875244">
              <w:rPr>
                <w:color w:val="4F81BD" w:themeColor="accent1"/>
                <w:lang w:val="en-GB"/>
              </w:rPr>
              <w:t>-Staff</w:t>
            </w:r>
          </w:p>
        </w:tc>
      </w:tr>
      <w:tr w:rsidR="003642ED" w:rsidRPr="002B7C09" w14:paraId="52F10296" w14:textId="77777777" w:rsidTr="003642ED">
        <w:tc>
          <w:tcPr>
            <w:tcW w:w="2894" w:type="dxa"/>
          </w:tcPr>
          <w:p w14:paraId="5171EBCD" w14:textId="40C65787" w:rsidR="003642ED" w:rsidRPr="00875244" w:rsidRDefault="003642ED" w:rsidP="003642ED">
            <w:pPr>
              <w:spacing w:after="60" w:line="300" w:lineRule="auto"/>
              <w:rPr>
                <w:color w:val="4F81BD" w:themeColor="accent1"/>
                <w:lang w:val="en-GB"/>
              </w:rPr>
            </w:pPr>
            <w:proofErr w:type="spellStart"/>
            <w:r w:rsidRPr="00875244">
              <w:rPr>
                <w:color w:val="4F81BD" w:themeColor="accent1"/>
                <w:lang w:val="en-GB"/>
              </w:rPr>
              <w:t>O.Logical</w:t>
            </w:r>
            <w:proofErr w:type="spellEnd"/>
            <w:r w:rsidRPr="00875244">
              <w:rPr>
                <w:color w:val="4F81BD" w:themeColor="accent1"/>
                <w:lang w:val="en-GB"/>
              </w:rPr>
              <w:t>-Operation</w:t>
            </w:r>
          </w:p>
        </w:tc>
        <w:tc>
          <w:tcPr>
            <w:tcW w:w="4500" w:type="dxa"/>
          </w:tcPr>
          <w:p w14:paraId="1A6FED58" w14:textId="5AA554A9" w:rsidR="003642ED" w:rsidRPr="00875244" w:rsidRDefault="003642ED" w:rsidP="003642ED">
            <w:pPr>
              <w:spacing w:after="60" w:line="300" w:lineRule="auto"/>
              <w:rPr>
                <w:color w:val="4F81BD" w:themeColor="accent1"/>
                <w:lang w:val="en-GB"/>
              </w:rPr>
            </w:pPr>
            <w:proofErr w:type="spellStart"/>
            <w:r w:rsidRPr="00875244">
              <w:rPr>
                <w:color w:val="4F81BD" w:themeColor="accent1"/>
                <w:lang w:val="en-GB"/>
              </w:rPr>
              <w:t>T.Computer</w:t>
            </w:r>
            <w:proofErr w:type="spellEnd"/>
            <w:r w:rsidRPr="00875244">
              <w:rPr>
                <w:color w:val="4F81BD" w:themeColor="accent1"/>
                <w:lang w:val="en-GB"/>
              </w:rPr>
              <w:t xml:space="preserve">-Net, </w:t>
            </w:r>
            <w:proofErr w:type="spellStart"/>
            <w:r w:rsidRPr="00875244">
              <w:rPr>
                <w:color w:val="4F81BD" w:themeColor="accent1"/>
                <w:lang w:val="en-GB"/>
              </w:rPr>
              <w:t>T.Unauthorised</w:t>
            </w:r>
            <w:proofErr w:type="spellEnd"/>
            <w:r w:rsidRPr="00875244">
              <w:rPr>
                <w:color w:val="4F81BD" w:themeColor="accent1"/>
                <w:lang w:val="en-GB"/>
              </w:rPr>
              <w:t>-Staff</w:t>
            </w:r>
          </w:p>
        </w:tc>
      </w:tr>
      <w:tr w:rsidR="003642ED" w:rsidRPr="002B7C09" w14:paraId="35562CFD" w14:textId="77777777" w:rsidTr="003642ED">
        <w:tc>
          <w:tcPr>
            <w:tcW w:w="2894" w:type="dxa"/>
          </w:tcPr>
          <w:p w14:paraId="187B4BA4" w14:textId="79E00B9F" w:rsidR="003642ED" w:rsidRPr="00875244" w:rsidRDefault="003642ED" w:rsidP="003642ED">
            <w:pPr>
              <w:spacing w:after="60" w:line="300" w:lineRule="auto"/>
              <w:rPr>
                <w:color w:val="4F81BD" w:themeColor="accent1"/>
                <w:lang w:val="en-GB"/>
              </w:rPr>
            </w:pPr>
            <w:proofErr w:type="spellStart"/>
            <w:r w:rsidRPr="00875244">
              <w:rPr>
                <w:color w:val="4F81BD" w:themeColor="accent1"/>
                <w:lang w:val="en-GB"/>
              </w:rPr>
              <w:t>O.Maintain</w:t>
            </w:r>
            <w:proofErr w:type="spellEnd"/>
            <w:r w:rsidRPr="00875244">
              <w:rPr>
                <w:color w:val="4F81BD" w:themeColor="accent1"/>
                <w:lang w:val="en-GB"/>
              </w:rPr>
              <w:t>-Security</w:t>
            </w:r>
          </w:p>
        </w:tc>
        <w:tc>
          <w:tcPr>
            <w:tcW w:w="4500" w:type="dxa"/>
          </w:tcPr>
          <w:p w14:paraId="4D118CDF" w14:textId="6B0262B6" w:rsidR="003642ED" w:rsidRPr="00875244" w:rsidRDefault="003642ED" w:rsidP="003642ED">
            <w:pPr>
              <w:spacing w:after="60" w:line="300" w:lineRule="auto"/>
              <w:rPr>
                <w:color w:val="4F81BD" w:themeColor="accent1"/>
                <w:lang w:val="en-GB"/>
              </w:rPr>
            </w:pPr>
            <w:proofErr w:type="spellStart"/>
            <w:r w:rsidRPr="00875244">
              <w:rPr>
                <w:color w:val="4F81BD" w:themeColor="accent1"/>
                <w:lang w:val="en-GB"/>
              </w:rPr>
              <w:t>T.Computer</w:t>
            </w:r>
            <w:proofErr w:type="spellEnd"/>
            <w:r w:rsidRPr="00875244">
              <w:rPr>
                <w:color w:val="4F81BD" w:themeColor="accent1"/>
                <w:lang w:val="en-GB"/>
              </w:rPr>
              <w:t xml:space="preserve">-Net, </w:t>
            </w:r>
            <w:proofErr w:type="spellStart"/>
            <w:r w:rsidRPr="00875244">
              <w:rPr>
                <w:color w:val="4F81BD" w:themeColor="accent1"/>
                <w:lang w:val="en-GB"/>
              </w:rPr>
              <w:t>T.Rugged</w:t>
            </w:r>
            <w:proofErr w:type="spellEnd"/>
            <w:r w:rsidRPr="00875244">
              <w:rPr>
                <w:color w:val="4F81BD" w:themeColor="accent1"/>
                <w:lang w:val="en-GB"/>
              </w:rPr>
              <w:t xml:space="preserve">-Theft, </w:t>
            </w:r>
            <w:proofErr w:type="spellStart"/>
            <w:r w:rsidRPr="00875244">
              <w:rPr>
                <w:color w:val="4F81BD" w:themeColor="accent1"/>
                <w:lang w:val="en-GB"/>
              </w:rPr>
              <w:t>T.Smart</w:t>
            </w:r>
            <w:proofErr w:type="spellEnd"/>
            <w:r w:rsidRPr="00875244">
              <w:rPr>
                <w:color w:val="4F81BD" w:themeColor="accent1"/>
                <w:lang w:val="en-GB"/>
              </w:rPr>
              <w:t xml:space="preserve">-Theft, </w:t>
            </w:r>
            <w:proofErr w:type="spellStart"/>
            <w:r w:rsidRPr="00875244">
              <w:rPr>
                <w:color w:val="4F81BD" w:themeColor="accent1"/>
                <w:lang w:val="en-GB"/>
              </w:rPr>
              <w:t>T.Staff</w:t>
            </w:r>
            <w:proofErr w:type="spellEnd"/>
            <w:r w:rsidRPr="00875244">
              <w:rPr>
                <w:color w:val="4F81BD" w:themeColor="accent1"/>
                <w:lang w:val="en-GB"/>
              </w:rPr>
              <w:t xml:space="preserve">-Collusion, </w:t>
            </w:r>
            <w:proofErr w:type="spellStart"/>
            <w:r w:rsidRPr="00875244">
              <w:rPr>
                <w:color w:val="4F81BD" w:themeColor="accent1"/>
                <w:lang w:val="en-GB"/>
              </w:rPr>
              <w:t>T.Unauthorised</w:t>
            </w:r>
            <w:proofErr w:type="spellEnd"/>
            <w:r w:rsidRPr="00875244">
              <w:rPr>
                <w:color w:val="4F81BD" w:themeColor="accent1"/>
                <w:lang w:val="en-GB"/>
              </w:rPr>
              <w:t>-Staff</w:t>
            </w:r>
          </w:p>
        </w:tc>
      </w:tr>
      <w:tr w:rsidR="003642ED" w:rsidRPr="002B7C09" w14:paraId="1FCBB36A" w14:textId="77777777" w:rsidTr="003642ED">
        <w:tc>
          <w:tcPr>
            <w:tcW w:w="2894" w:type="dxa"/>
          </w:tcPr>
          <w:p w14:paraId="1BA39EAF" w14:textId="6E4E2DB2" w:rsidR="003642ED" w:rsidRPr="00875244" w:rsidRDefault="003642ED" w:rsidP="003642ED">
            <w:pPr>
              <w:spacing w:after="60" w:line="300" w:lineRule="auto"/>
              <w:rPr>
                <w:color w:val="4F81BD" w:themeColor="accent1"/>
                <w:lang w:val="en-GB"/>
              </w:rPr>
            </w:pPr>
            <w:proofErr w:type="spellStart"/>
            <w:r w:rsidRPr="00875244">
              <w:rPr>
                <w:color w:val="4F81BD" w:themeColor="accent1"/>
                <w:lang w:val="en-GB"/>
              </w:rPr>
              <w:lastRenderedPageBreak/>
              <w:t>O.Physical</w:t>
            </w:r>
            <w:proofErr w:type="spellEnd"/>
            <w:r w:rsidRPr="00875244">
              <w:rPr>
                <w:color w:val="4F81BD" w:themeColor="accent1"/>
                <w:lang w:val="en-GB"/>
              </w:rPr>
              <w:t>-Access</w:t>
            </w:r>
          </w:p>
        </w:tc>
        <w:tc>
          <w:tcPr>
            <w:tcW w:w="4500" w:type="dxa"/>
          </w:tcPr>
          <w:p w14:paraId="6F0B4E67" w14:textId="609AB752" w:rsidR="003642ED" w:rsidRPr="00875244" w:rsidRDefault="003642ED" w:rsidP="003642ED">
            <w:pPr>
              <w:spacing w:after="60" w:line="300" w:lineRule="auto"/>
              <w:rPr>
                <w:color w:val="4F81BD" w:themeColor="accent1"/>
                <w:lang w:val="en-GB"/>
              </w:rPr>
            </w:pPr>
            <w:proofErr w:type="spellStart"/>
            <w:r w:rsidRPr="00875244">
              <w:rPr>
                <w:color w:val="4F81BD" w:themeColor="accent1"/>
                <w:lang w:val="en-GB"/>
              </w:rPr>
              <w:t>T.Accidental</w:t>
            </w:r>
            <w:proofErr w:type="spellEnd"/>
            <w:r w:rsidRPr="00875244">
              <w:rPr>
                <w:color w:val="4F81BD" w:themeColor="accent1"/>
                <w:lang w:val="en-GB"/>
              </w:rPr>
              <w:t xml:space="preserve">-Change, </w:t>
            </w:r>
            <w:proofErr w:type="spellStart"/>
            <w:r w:rsidRPr="00875244">
              <w:rPr>
                <w:color w:val="4F81BD" w:themeColor="accent1"/>
                <w:lang w:val="en-GB"/>
              </w:rPr>
              <w:t>T.Rugged</w:t>
            </w:r>
            <w:proofErr w:type="spellEnd"/>
            <w:r w:rsidRPr="00875244">
              <w:rPr>
                <w:color w:val="4F81BD" w:themeColor="accent1"/>
                <w:lang w:val="en-GB"/>
              </w:rPr>
              <w:t>-Theft,</w:t>
            </w:r>
            <w:r w:rsidRPr="00875244">
              <w:rPr>
                <w:color w:val="4F81BD" w:themeColor="accent1"/>
                <w:lang w:val="en-US"/>
              </w:rPr>
              <w:t xml:space="preserve"> </w:t>
            </w:r>
            <w:proofErr w:type="spellStart"/>
            <w:r w:rsidRPr="00875244">
              <w:rPr>
                <w:color w:val="4F81BD" w:themeColor="accent1"/>
                <w:lang w:val="en-GB"/>
              </w:rPr>
              <w:t>T.Smart</w:t>
            </w:r>
            <w:proofErr w:type="spellEnd"/>
            <w:r w:rsidRPr="00875244">
              <w:rPr>
                <w:color w:val="4F81BD" w:themeColor="accent1"/>
                <w:lang w:val="en-GB"/>
              </w:rPr>
              <w:t>-Theft,</w:t>
            </w:r>
            <w:r w:rsidRPr="00875244">
              <w:rPr>
                <w:color w:val="4F81BD" w:themeColor="accent1"/>
                <w:lang w:val="en-US"/>
              </w:rPr>
              <w:t xml:space="preserve"> </w:t>
            </w:r>
            <w:proofErr w:type="spellStart"/>
            <w:r w:rsidRPr="00875244">
              <w:rPr>
                <w:color w:val="4F81BD" w:themeColor="accent1"/>
                <w:lang w:val="en-GB"/>
              </w:rPr>
              <w:t>T.Unauthorised</w:t>
            </w:r>
            <w:proofErr w:type="spellEnd"/>
            <w:r w:rsidRPr="00875244">
              <w:rPr>
                <w:color w:val="4F81BD" w:themeColor="accent1"/>
                <w:lang w:val="en-GB"/>
              </w:rPr>
              <w:t>-Staff</w:t>
            </w:r>
          </w:p>
        </w:tc>
      </w:tr>
      <w:tr w:rsidR="003642ED" w:rsidRPr="002B7C09" w14:paraId="7FA08976" w14:textId="77777777" w:rsidTr="003642ED">
        <w:tc>
          <w:tcPr>
            <w:tcW w:w="2894" w:type="dxa"/>
          </w:tcPr>
          <w:p w14:paraId="770F228B" w14:textId="6B13B15C" w:rsidR="003642ED" w:rsidRPr="00875244" w:rsidRDefault="003642ED" w:rsidP="003642ED">
            <w:pPr>
              <w:spacing w:after="60" w:line="300" w:lineRule="auto"/>
              <w:rPr>
                <w:color w:val="4F81BD" w:themeColor="accent1"/>
                <w:lang w:val="en-GB"/>
              </w:rPr>
            </w:pPr>
            <w:proofErr w:type="spellStart"/>
            <w:r w:rsidRPr="00875244">
              <w:rPr>
                <w:color w:val="4F81BD" w:themeColor="accent1"/>
                <w:lang w:val="en-GB"/>
              </w:rPr>
              <w:t>O.Reception</w:t>
            </w:r>
            <w:proofErr w:type="spellEnd"/>
            <w:r w:rsidRPr="00875244">
              <w:rPr>
                <w:color w:val="4F81BD" w:themeColor="accent1"/>
                <w:lang w:val="en-GB"/>
              </w:rPr>
              <w:t>-Control</w:t>
            </w:r>
          </w:p>
        </w:tc>
        <w:tc>
          <w:tcPr>
            <w:tcW w:w="4500" w:type="dxa"/>
          </w:tcPr>
          <w:p w14:paraId="1AAD263C" w14:textId="04E8E1C5" w:rsidR="003642ED" w:rsidRPr="00875244" w:rsidRDefault="003642ED" w:rsidP="003642ED">
            <w:pPr>
              <w:spacing w:after="60" w:line="300" w:lineRule="auto"/>
              <w:rPr>
                <w:color w:val="4F81BD" w:themeColor="accent1"/>
                <w:lang w:val="en-GB"/>
              </w:rPr>
            </w:pPr>
            <w:proofErr w:type="spellStart"/>
            <w:r w:rsidRPr="00875244">
              <w:rPr>
                <w:color w:val="4F81BD" w:themeColor="accent1"/>
                <w:lang w:val="en-GB"/>
              </w:rPr>
              <w:t>P.Config</w:t>
            </w:r>
            <w:proofErr w:type="spellEnd"/>
            <w:r w:rsidRPr="00875244">
              <w:rPr>
                <w:color w:val="4F81BD" w:themeColor="accent1"/>
                <w:lang w:val="en-GB"/>
              </w:rPr>
              <w:t>-Control,</w:t>
            </w:r>
            <w:r w:rsidRPr="00875244">
              <w:rPr>
                <w:color w:val="4F81BD" w:themeColor="accent1"/>
                <w:lang w:val="en-US"/>
              </w:rPr>
              <w:t xml:space="preserve"> </w:t>
            </w:r>
            <w:proofErr w:type="spellStart"/>
            <w:r w:rsidRPr="00875244">
              <w:rPr>
                <w:color w:val="4F81BD" w:themeColor="accent1"/>
                <w:lang w:val="en-GB"/>
              </w:rPr>
              <w:t>P.Config</w:t>
            </w:r>
            <w:proofErr w:type="spellEnd"/>
            <w:r w:rsidRPr="00875244">
              <w:rPr>
                <w:color w:val="4F81BD" w:themeColor="accent1"/>
                <w:lang w:val="en-GB"/>
              </w:rPr>
              <w:t>-Items,</w:t>
            </w:r>
            <w:r w:rsidRPr="00875244">
              <w:rPr>
                <w:color w:val="4F81BD" w:themeColor="accent1"/>
                <w:lang w:val="en-US"/>
              </w:rPr>
              <w:t xml:space="preserve"> </w:t>
            </w:r>
            <w:proofErr w:type="spellStart"/>
            <w:r w:rsidRPr="00875244">
              <w:rPr>
                <w:color w:val="4F81BD" w:themeColor="accent1"/>
                <w:lang w:val="en-GB"/>
              </w:rPr>
              <w:t>P.Reception</w:t>
            </w:r>
            <w:proofErr w:type="spellEnd"/>
            <w:r w:rsidRPr="00875244">
              <w:rPr>
                <w:color w:val="4F81BD" w:themeColor="accent1"/>
                <w:lang w:val="en-GB"/>
              </w:rPr>
              <w:t>-Control</w:t>
            </w:r>
          </w:p>
        </w:tc>
      </w:tr>
      <w:tr w:rsidR="003642ED" w:rsidRPr="002B7C09" w14:paraId="4A6E862A" w14:textId="77777777" w:rsidTr="003642ED">
        <w:tc>
          <w:tcPr>
            <w:tcW w:w="2894" w:type="dxa"/>
          </w:tcPr>
          <w:p w14:paraId="5CA83DC7" w14:textId="4E537D39" w:rsidR="003642ED" w:rsidRPr="00875244" w:rsidRDefault="003642ED" w:rsidP="003642ED">
            <w:pPr>
              <w:spacing w:after="60" w:line="300" w:lineRule="auto"/>
              <w:rPr>
                <w:color w:val="4F81BD" w:themeColor="accent1"/>
                <w:lang w:val="en-GB"/>
              </w:rPr>
            </w:pPr>
            <w:proofErr w:type="spellStart"/>
            <w:r w:rsidRPr="00875244">
              <w:rPr>
                <w:color w:val="4F81BD" w:themeColor="accent1"/>
                <w:lang w:val="en-GB"/>
              </w:rPr>
              <w:t>O.Security</w:t>
            </w:r>
            <w:proofErr w:type="spellEnd"/>
            <w:r w:rsidRPr="00875244">
              <w:rPr>
                <w:color w:val="4F81BD" w:themeColor="accent1"/>
                <w:lang w:val="en-GB"/>
              </w:rPr>
              <w:t>-Control</w:t>
            </w:r>
          </w:p>
        </w:tc>
        <w:tc>
          <w:tcPr>
            <w:tcW w:w="4500" w:type="dxa"/>
          </w:tcPr>
          <w:p w14:paraId="3D56EA7D" w14:textId="6A14D290" w:rsidR="003642ED" w:rsidRPr="00875244" w:rsidRDefault="003642ED" w:rsidP="003642ED">
            <w:pPr>
              <w:spacing w:after="60" w:line="300" w:lineRule="auto"/>
              <w:rPr>
                <w:color w:val="4F81BD" w:themeColor="accent1"/>
                <w:lang w:val="en-GB"/>
              </w:rPr>
            </w:pPr>
            <w:proofErr w:type="spellStart"/>
            <w:r w:rsidRPr="00875244">
              <w:rPr>
                <w:color w:val="4F81BD" w:themeColor="accent1"/>
                <w:lang w:val="en-GB"/>
              </w:rPr>
              <w:t>T.Rugged</w:t>
            </w:r>
            <w:proofErr w:type="spellEnd"/>
            <w:r w:rsidRPr="00875244">
              <w:rPr>
                <w:color w:val="4F81BD" w:themeColor="accent1"/>
                <w:lang w:val="en-GB"/>
              </w:rPr>
              <w:t xml:space="preserve">-Theft, </w:t>
            </w:r>
            <w:proofErr w:type="spellStart"/>
            <w:r w:rsidRPr="00875244">
              <w:rPr>
                <w:color w:val="4F81BD" w:themeColor="accent1"/>
                <w:lang w:val="en-GB"/>
              </w:rPr>
              <w:t>T.Smart</w:t>
            </w:r>
            <w:proofErr w:type="spellEnd"/>
            <w:r w:rsidRPr="00875244">
              <w:rPr>
                <w:color w:val="4F81BD" w:themeColor="accent1"/>
                <w:lang w:val="en-GB"/>
              </w:rPr>
              <w:t>-Theft,</w:t>
            </w:r>
            <w:r w:rsidRPr="00875244">
              <w:rPr>
                <w:color w:val="4F81BD" w:themeColor="accent1"/>
                <w:lang w:val="en-US"/>
              </w:rPr>
              <w:t xml:space="preserve"> </w:t>
            </w:r>
            <w:proofErr w:type="spellStart"/>
            <w:r w:rsidRPr="00875244">
              <w:rPr>
                <w:color w:val="4F81BD" w:themeColor="accent1"/>
                <w:lang w:val="en-GB"/>
              </w:rPr>
              <w:t>T.Unauthorised</w:t>
            </w:r>
            <w:proofErr w:type="spellEnd"/>
            <w:r w:rsidRPr="00875244">
              <w:rPr>
                <w:color w:val="4F81BD" w:themeColor="accent1"/>
                <w:lang w:val="en-GB"/>
              </w:rPr>
              <w:t>-Staff</w:t>
            </w:r>
          </w:p>
        </w:tc>
      </w:tr>
      <w:tr w:rsidR="003642ED" w:rsidRPr="002B7C09" w14:paraId="411CEDCC" w14:textId="77777777" w:rsidTr="003642ED">
        <w:tc>
          <w:tcPr>
            <w:tcW w:w="2894" w:type="dxa"/>
          </w:tcPr>
          <w:p w14:paraId="51EB4CD0" w14:textId="1857BB1E" w:rsidR="003642ED" w:rsidRPr="00875244" w:rsidRDefault="003642ED" w:rsidP="003642ED">
            <w:pPr>
              <w:spacing w:after="60" w:line="300" w:lineRule="auto"/>
              <w:rPr>
                <w:color w:val="4F81BD" w:themeColor="accent1"/>
                <w:lang w:val="en-GB"/>
              </w:rPr>
            </w:pPr>
            <w:proofErr w:type="spellStart"/>
            <w:r w:rsidRPr="00875244">
              <w:rPr>
                <w:color w:val="4F81BD" w:themeColor="accent1"/>
                <w:lang w:val="en-GB"/>
              </w:rPr>
              <w:t>O.Security</w:t>
            </w:r>
            <w:proofErr w:type="spellEnd"/>
            <w:r w:rsidRPr="00875244">
              <w:rPr>
                <w:color w:val="4F81BD" w:themeColor="accent1"/>
                <w:lang w:val="en-GB"/>
              </w:rPr>
              <w:t>-Documentation</w:t>
            </w:r>
          </w:p>
        </w:tc>
        <w:tc>
          <w:tcPr>
            <w:tcW w:w="4500" w:type="dxa"/>
          </w:tcPr>
          <w:p w14:paraId="4AEEAAD8" w14:textId="48F44095" w:rsidR="003642ED" w:rsidRPr="00875244" w:rsidRDefault="003642ED" w:rsidP="003642ED">
            <w:pPr>
              <w:spacing w:after="60" w:line="300" w:lineRule="auto"/>
              <w:rPr>
                <w:color w:val="4F81BD" w:themeColor="accent1"/>
                <w:lang w:val="en-GB"/>
              </w:rPr>
            </w:pPr>
            <w:proofErr w:type="spellStart"/>
            <w:r w:rsidRPr="00875244">
              <w:rPr>
                <w:color w:val="4F81BD" w:themeColor="accent1"/>
                <w:lang w:val="en-GB"/>
              </w:rPr>
              <w:t>T.Computer</w:t>
            </w:r>
            <w:proofErr w:type="spellEnd"/>
            <w:r w:rsidRPr="00875244">
              <w:rPr>
                <w:color w:val="4F81BD" w:themeColor="accent1"/>
                <w:lang w:val="en-GB"/>
              </w:rPr>
              <w:t xml:space="preserve">-Net, </w:t>
            </w:r>
            <w:proofErr w:type="spellStart"/>
            <w:r w:rsidRPr="00875244">
              <w:rPr>
                <w:color w:val="4F81BD" w:themeColor="accent1"/>
                <w:lang w:val="en-GB"/>
              </w:rPr>
              <w:t>T.Rugged</w:t>
            </w:r>
            <w:proofErr w:type="spellEnd"/>
            <w:r w:rsidRPr="00875244">
              <w:rPr>
                <w:color w:val="4F81BD" w:themeColor="accent1"/>
                <w:lang w:val="en-GB"/>
              </w:rPr>
              <w:t xml:space="preserve">-Theft, </w:t>
            </w:r>
            <w:proofErr w:type="spellStart"/>
            <w:r w:rsidRPr="00875244">
              <w:rPr>
                <w:color w:val="4F81BD" w:themeColor="accent1"/>
                <w:lang w:val="en-GB"/>
              </w:rPr>
              <w:t>T.Smart</w:t>
            </w:r>
            <w:proofErr w:type="spellEnd"/>
            <w:r w:rsidRPr="00875244">
              <w:rPr>
                <w:color w:val="4F81BD" w:themeColor="accent1"/>
                <w:lang w:val="en-GB"/>
              </w:rPr>
              <w:t xml:space="preserve">-Theft, </w:t>
            </w:r>
            <w:proofErr w:type="spellStart"/>
            <w:r w:rsidRPr="00875244">
              <w:rPr>
                <w:color w:val="4F81BD" w:themeColor="accent1"/>
                <w:lang w:val="en-GB"/>
              </w:rPr>
              <w:t>T.Staff</w:t>
            </w:r>
            <w:proofErr w:type="spellEnd"/>
            <w:r w:rsidRPr="00875244">
              <w:rPr>
                <w:color w:val="4F81BD" w:themeColor="accent1"/>
                <w:lang w:val="en-GB"/>
              </w:rPr>
              <w:t>-Collusion</w:t>
            </w:r>
          </w:p>
        </w:tc>
      </w:tr>
      <w:tr w:rsidR="003642ED" w:rsidRPr="002B7C09" w14:paraId="16F1E5AF" w14:textId="77777777" w:rsidTr="003642ED">
        <w:tc>
          <w:tcPr>
            <w:tcW w:w="2894" w:type="dxa"/>
          </w:tcPr>
          <w:p w14:paraId="07115359" w14:textId="56DD7D02" w:rsidR="003642ED" w:rsidRPr="00875244" w:rsidRDefault="003642ED" w:rsidP="003642ED">
            <w:pPr>
              <w:spacing w:after="60" w:line="300" w:lineRule="auto"/>
              <w:rPr>
                <w:color w:val="4F81BD" w:themeColor="accent1"/>
                <w:lang w:val="en-GB"/>
              </w:rPr>
            </w:pPr>
            <w:proofErr w:type="spellStart"/>
            <w:r w:rsidRPr="00875244">
              <w:rPr>
                <w:color w:val="4F81BD" w:themeColor="accent1"/>
                <w:lang w:val="en-GB"/>
              </w:rPr>
              <w:t>O.Staff</w:t>
            </w:r>
            <w:proofErr w:type="spellEnd"/>
            <w:r w:rsidRPr="00875244">
              <w:rPr>
                <w:color w:val="4F81BD" w:themeColor="accent1"/>
                <w:lang w:val="en-GB"/>
              </w:rPr>
              <w:t>-Engagement</w:t>
            </w:r>
          </w:p>
        </w:tc>
        <w:tc>
          <w:tcPr>
            <w:tcW w:w="4500" w:type="dxa"/>
          </w:tcPr>
          <w:p w14:paraId="3EB73ED2" w14:textId="281993C5" w:rsidR="003642ED" w:rsidRPr="00875244" w:rsidRDefault="003642ED" w:rsidP="003642ED">
            <w:pPr>
              <w:spacing w:after="60" w:line="300" w:lineRule="auto"/>
              <w:rPr>
                <w:color w:val="4F81BD" w:themeColor="accent1"/>
                <w:lang w:val="en-GB"/>
              </w:rPr>
            </w:pPr>
            <w:proofErr w:type="spellStart"/>
            <w:r w:rsidRPr="00875244">
              <w:rPr>
                <w:color w:val="4F81BD" w:themeColor="accent1"/>
                <w:lang w:val="en-GB"/>
              </w:rPr>
              <w:t>P.Zero</w:t>
            </w:r>
            <w:proofErr w:type="spellEnd"/>
            <w:r w:rsidRPr="00875244">
              <w:rPr>
                <w:color w:val="4F81BD" w:themeColor="accent1"/>
                <w:lang w:val="en-GB"/>
              </w:rPr>
              <w:t>-Balance,</w:t>
            </w:r>
            <w:r w:rsidRPr="00875244">
              <w:rPr>
                <w:color w:val="4F81BD" w:themeColor="accent1"/>
                <w:lang w:val="en-US"/>
              </w:rPr>
              <w:t xml:space="preserve"> </w:t>
            </w:r>
            <w:proofErr w:type="spellStart"/>
            <w:r w:rsidRPr="00875244">
              <w:rPr>
                <w:color w:val="4F81BD" w:themeColor="accent1"/>
                <w:lang w:val="en-GB"/>
              </w:rPr>
              <w:t>T.Accidental</w:t>
            </w:r>
            <w:proofErr w:type="spellEnd"/>
            <w:r w:rsidRPr="00875244">
              <w:rPr>
                <w:color w:val="4F81BD" w:themeColor="accent1"/>
                <w:lang w:val="en-GB"/>
              </w:rPr>
              <w:t xml:space="preserve">-Change, </w:t>
            </w:r>
            <w:proofErr w:type="spellStart"/>
            <w:r w:rsidRPr="00875244">
              <w:rPr>
                <w:color w:val="4F81BD" w:themeColor="accent1"/>
                <w:lang w:val="en-GB"/>
              </w:rPr>
              <w:t>T.Computer</w:t>
            </w:r>
            <w:proofErr w:type="spellEnd"/>
            <w:r w:rsidRPr="00875244">
              <w:rPr>
                <w:color w:val="4F81BD" w:themeColor="accent1"/>
                <w:lang w:val="en-GB"/>
              </w:rPr>
              <w:t>-Net,</w:t>
            </w:r>
            <w:r w:rsidRPr="00875244">
              <w:rPr>
                <w:color w:val="4F81BD" w:themeColor="accent1"/>
                <w:lang w:val="en-US"/>
              </w:rPr>
              <w:t xml:space="preserve"> </w:t>
            </w:r>
            <w:proofErr w:type="spellStart"/>
            <w:r w:rsidRPr="00875244">
              <w:rPr>
                <w:color w:val="4F81BD" w:themeColor="accent1"/>
                <w:lang w:val="en-GB"/>
              </w:rPr>
              <w:t>T.Staff</w:t>
            </w:r>
            <w:proofErr w:type="spellEnd"/>
            <w:r w:rsidRPr="00875244">
              <w:rPr>
                <w:color w:val="4F81BD" w:themeColor="accent1"/>
                <w:lang w:val="en-GB"/>
              </w:rPr>
              <w:t>-Collusion,</w:t>
            </w:r>
            <w:r w:rsidRPr="00875244">
              <w:rPr>
                <w:color w:val="4F81BD" w:themeColor="accent1"/>
                <w:lang w:val="en-US"/>
              </w:rPr>
              <w:t xml:space="preserve"> </w:t>
            </w:r>
            <w:proofErr w:type="spellStart"/>
            <w:r w:rsidRPr="00875244">
              <w:rPr>
                <w:color w:val="4F81BD" w:themeColor="accent1"/>
                <w:lang w:val="en-GB"/>
              </w:rPr>
              <w:t>T.Unauthorised</w:t>
            </w:r>
            <w:proofErr w:type="spellEnd"/>
            <w:r w:rsidRPr="00875244">
              <w:rPr>
                <w:color w:val="4F81BD" w:themeColor="accent1"/>
                <w:lang w:val="en-GB"/>
              </w:rPr>
              <w:t>-Staff</w:t>
            </w:r>
          </w:p>
        </w:tc>
      </w:tr>
      <w:tr w:rsidR="003642ED" w:rsidRPr="002B7C09" w14:paraId="1696CDF6" w14:textId="77777777" w:rsidTr="003642ED">
        <w:tc>
          <w:tcPr>
            <w:tcW w:w="2894" w:type="dxa"/>
          </w:tcPr>
          <w:p w14:paraId="72FFCA97" w14:textId="5E87267E" w:rsidR="003642ED" w:rsidRPr="00875244" w:rsidRDefault="003642ED" w:rsidP="003642ED">
            <w:pPr>
              <w:spacing w:after="60" w:line="300" w:lineRule="auto"/>
              <w:rPr>
                <w:color w:val="4F81BD" w:themeColor="accent1"/>
                <w:lang w:val="en-GB"/>
              </w:rPr>
            </w:pPr>
            <w:proofErr w:type="spellStart"/>
            <w:r w:rsidRPr="00875244">
              <w:rPr>
                <w:color w:val="4F81BD" w:themeColor="accent1"/>
                <w:lang w:val="en-GB"/>
              </w:rPr>
              <w:t>O.Transfer</w:t>
            </w:r>
            <w:proofErr w:type="spellEnd"/>
            <w:r w:rsidRPr="00875244">
              <w:rPr>
                <w:color w:val="4F81BD" w:themeColor="accent1"/>
                <w:lang w:val="en-GB"/>
              </w:rPr>
              <w:t>-Data</w:t>
            </w:r>
          </w:p>
        </w:tc>
        <w:tc>
          <w:tcPr>
            <w:tcW w:w="4500" w:type="dxa"/>
          </w:tcPr>
          <w:p w14:paraId="5A0BED2D" w14:textId="6043CF23" w:rsidR="003642ED" w:rsidRPr="00875244" w:rsidRDefault="003642ED" w:rsidP="003642ED">
            <w:pPr>
              <w:spacing w:after="60" w:line="300" w:lineRule="auto"/>
              <w:rPr>
                <w:color w:val="4F81BD" w:themeColor="accent1"/>
                <w:lang w:val="en-GB"/>
              </w:rPr>
            </w:pPr>
            <w:proofErr w:type="spellStart"/>
            <w:r w:rsidRPr="00875244">
              <w:rPr>
                <w:color w:val="4F81BD" w:themeColor="accent1"/>
                <w:lang w:val="en-GB"/>
              </w:rPr>
              <w:t>T.Attack</w:t>
            </w:r>
            <w:proofErr w:type="spellEnd"/>
            <w:r w:rsidRPr="00875244">
              <w:rPr>
                <w:color w:val="4F81BD" w:themeColor="accent1"/>
                <w:lang w:val="en-GB"/>
              </w:rPr>
              <w:t xml:space="preserve">-Transport, </w:t>
            </w:r>
            <w:proofErr w:type="spellStart"/>
            <w:r w:rsidRPr="00875244">
              <w:rPr>
                <w:color w:val="4F81BD" w:themeColor="accent1"/>
                <w:lang w:val="en-GB"/>
              </w:rPr>
              <w:t>T.Staff</w:t>
            </w:r>
            <w:proofErr w:type="spellEnd"/>
            <w:r w:rsidRPr="00875244">
              <w:rPr>
                <w:color w:val="4F81BD" w:themeColor="accent1"/>
                <w:lang w:val="en-GB"/>
              </w:rPr>
              <w:t>-Collusion</w:t>
            </w:r>
          </w:p>
        </w:tc>
      </w:tr>
      <w:tr w:rsidR="00875244" w:rsidRPr="002B7C09" w14:paraId="68C6288D" w14:textId="77777777" w:rsidTr="003642ED">
        <w:tc>
          <w:tcPr>
            <w:tcW w:w="2894" w:type="dxa"/>
          </w:tcPr>
          <w:p w14:paraId="658DCEAF" w14:textId="06DE7EB7" w:rsidR="003642ED" w:rsidRPr="00875244" w:rsidRDefault="003642ED" w:rsidP="003642ED">
            <w:pPr>
              <w:spacing w:after="60" w:line="300" w:lineRule="auto"/>
              <w:rPr>
                <w:color w:val="4F81BD" w:themeColor="accent1"/>
                <w:lang w:val="en-GB"/>
              </w:rPr>
            </w:pPr>
            <w:proofErr w:type="spellStart"/>
            <w:r w:rsidRPr="00875244">
              <w:rPr>
                <w:color w:val="4F81BD" w:themeColor="accent1"/>
                <w:lang w:val="en-GB"/>
              </w:rPr>
              <w:t>O.Zero</w:t>
            </w:r>
            <w:proofErr w:type="spellEnd"/>
            <w:r w:rsidRPr="00875244">
              <w:rPr>
                <w:color w:val="4F81BD" w:themeColor="accent1"/>
                <w:lang w:val="en-GB"/>
              </w:rPr>
              <w:t>-Balance</w:t>
            </w:r>
          </w:p>
        </w:tc>
        <w:tc>
          <w:tcPr>
            <w:tcW w:w="4500" w:type="dxa"/>
          </w:tcPr>
          <w:p w14:paraId="0C3F0597" w14:textId="1096F064" w:rsidR="003642ED" w:rsidRPr="00875244" w:rsidRDefault="003642ED" w:rsidP="003642ED">
            <w:pPr>
              <w:spacing w:after="60" w:line="300" w:lineRule="auto"/>
              <w:rPr>
                <w:color w:val="4F81BD" w:themeColor="accent1"/>
                <w:lang w:val="en-GB"/>
              </w:rPr>
            </w:pPr>
            <w:proofErr w:type="spellStart"/>
            <w:r w:rsidRPr="00875244">
              <w:rPr>
                <w:color w:val="4F81BD" w:themeColor="accent1"/>
                <w:lang w:val="en-GB"/>
              </w:rPr>
              <w:t>P.Zero</w:t>
            </w:r>
            <w:proofErr w:type="spellEnd"/>
            <w:r w:rsidRPr="00875244">
              <w:rPr>
                <w:color w:val="4F81BD" w:themeColor="accent1"/>
                <w:lang w:val="en-GB"/>
              </w:rPr>
              <w:t xml:space="preserve">-Balance, </w:t>
            </w:r>
            <w:proofErr w:type="spellStart"/>
            <w:r w:rsidRPr="00875244">
              <w:rPr>
                <w:color w:val="4F81BD" w:themeColor="accent1"/>
                <w:lang w:val="en-GB"/>
              </w:rPr>
              <w:t>T.Accidental</w:t>
            </w:r>
            <w:proofErr w:type="spellEnd"/>
            <w:r w:rsidRPr="00875244">
              <w:rPr>
                <w:color w:val="4F81BD" w:themeColor="accent1"/>
                <w:lang w:val="en-GB"/>
              </w:rPr>
              <w:t xml:space="preserve">-Change, </w:t>
            </w:r>
            <w:proofErr w:type="spellStart"/>
            <w:r w:rsidRPr="00875244">
              <w:rPr>
                <w:color w:val="4F81BD" w:themeColor="accent1"/>
                <w:lang w:val="en-GB"/>
              </w:rPr>
              <w:t>T.Unauthorised</w:t>
            </w:r>
            <w:proofErr w:type="spellEnd"/>
            <w:r w:rsidRPr="00875244">
              <w:rPr>
                <w:color w:val="4F81BD" w:themeColor="accent1"/>
                <w:lang w:val="en-GB"/>
              </w:rPr>
              <w:t>-Staff</w:t>
            </w:r>
          </w:p>
        </w:tc>
      </w:tr>
    </w:tbl>
    <w:p w14:paraId="7A9A2BAE" w14:textId="7A221ECD" w:rsidR="00C40980" w:rsidRPr="00875244" w:rsidRDefault="00256F81" w:rsidP="00256F81">
      <w:pPr>
        <w:pStyle w:val="Caption"/>
        <w:spacing w:before="120"/>
        <w:jc w:val="center"/>
        <w:rPr>
          <w:color w:val="4F81BD" w:themeColor="accent1"/>
          <w:szCs w:val="22"/>
          <w:lang w:val="en-US"/>
        </w:rPr>
      </w:pPr>
      <w:r w:rsidRPr="00875244">
        <w:rPr>
          <w:color w:val="4F81BD" w:themeColor="accent1"/>
          <w:lang w:val="en-US"/>
        </w:rPr>
        <w:t xml:space="preserve">Table </w:t>
      </w:r>
      <w:r w:rsidRPr="00875244">
        <w:rPr>
          <w:color w:val="4F81BD" w:themeColor="accent1"/>
        </w:rPr>
        <w:fldChar w:fldCharType="begin"/>
      </w:r>
      <w:r w:rsidRPr="00875244">
        <w:rPr>
          <w:color w:val="4F81BD" w:themeColor="accent1"/>
          <w:lang w:val="en-US"/>
        </w:rPr>
        <w:instrText xml:space="preserve"> SEQ Table \* ARABIC </w:instrText>
      </w:r>
      <w:r w:rsidRPr="00875244">
        <w:rPr>
          <w:color w:val="4F81BD" w:themeColor="accent1"/>
        </w:rPr>
        <w:fldChar w:fldCharType="separate"/>
      </w:r>
      <w:r w:rsidR="00D140C7">
        <w:rPr>
          <w:noProof/>
          <w:color w:val="4F81BD" w:themeColor="accent1"/>
          <w:lang w:val="en-US"/>
        </w:rPr>
        <w:t>7</w:t>
      </w:r>
      <w:r w:rsidRPr="00875244">
        <w:rPr>
          <w:color w:val="4F81BD" w:themeColor="accent1"/>
        </w:rPr>
        <w:fldChar w:fldCharType="end"/>
      </w:r>
      <w:r w:rsidRPr="00875244">
        <w:rPr>
          <w:color w:val="4F81BD" w:themeColor="accent1"/>
          <w:szCs w:val="22"/>
          <w:lang w:val="en-US"/>
        </w:rPr>
        <w:t xml:space="preserve"> </w:t>
      </w:r>
      <w:r w:rsidR="005C67ED">
        <w:rPr>
          <w:color w:val="4F81BD" w:themeColor="accent1"/>
          <w:szCs w:val="22"/>
          <w:lang w:val="en-US"/>
        </w:rPr>
        <w:t>objectives rationale</w:t>
      </w:r>
    </w:p>
    <w:p w14:paraId="078A9964" w14:textId="77777777" w:rsidR="00C40980" w:rsidRPr="00875244" w:rsidRDefault="00C40980" w:rsidP="00C40980">
      <w:pPr>
        <w:rPr>
          <w:color w:val="4F81BD" w:themeColor="accent1"/>
          <w:u w:val="single"/>
          <w:lang w:val="en-GB"/>
        </w:rPr>
      </w:pPr>
      <w:proofErr w:type="spellStart"/>
      <w:r w:rsidRPr="00875244">
        <w:rPr>
          <w:color w:val="4F81BD" w:themeColor="accent1"/>
          <w:u w:val="single"/>
          <w:lang w:val="en-GB"/>
        </w:rPr>
        <w:t>O.Security</w:t>
      </w:r>
      <w:proofErr w:type="spellEnd"/>
      <w:r w:rsidRPr="00875244">
        <w:rPr>
          <w:color w:val="4F81BD" w:themeColor="accent1"/>
          <w:u w:val="single"/>
          <w:lang w:val="en-GB"/>
        </w:rPr>
        <w:t>-Documentation</w:t>
      </w:r>
    </w:p>
    <w:p w14:paraId="78684892" w14:textId="0A68857E" w:rsidR="00C40980" w:rsidRPr="00875244" w:rsidRDefault="00C40980" w:rsidP="00C40980">
      <w:pPr>
        <w:rPr>
          <w:color w:val="4F81BD" w:themeColor="accent1"/>
          <w:lang w:val="en-GB"/>
        </w:rPr>
      </w:pPr>
      <w:r w:rsidRPr="00875244">
        <w:rPr>
          <w:color w:val="4F81BD" w:themeColor="accent1"/>
          <w:lang w:val="en-GB"/>
        </w:rPr>
        <w:t xml:space="preserve">The security of the site is maintained according to the </w:t>
      </w:r>
      <w:r w:rsidR="0012533D" w:rsidRPr="00875244">
        <w:rPr>
          <w:color w:val="4F81BD" w:themeColor="accent1"/>
          <w:lang w:val="en-GB"/>
        </w:rPr>
        <w:t>site’s</w:t>
      </w:r>
      <w:r w:rsidRPr="00875244">
        <w:rPr>
          <w:color w:val="4F81BD" w:themeColor="accent1"/>
          <w:lang w:val="en-GB"/>
        </w:rPr>
        <w:t xml:space="preserve"> security documentation covering all physical and logical measures to ensure the security of the site. </w:t>
      </w:r>
    </w:p>
    <w:p w14:paraId="53B50126" w14:textId="77777777" w:rsidR="00C40980" w:rsidRPr="00875244" w:rsidRDefault="00C40980" w:rsidP="00C40980">
      <w:pPr>
        <w:rPr>
          <w:color w:val="4F81BD" w:themeColor="accent1"/>
          <w:lang w:val="en-GB"/>
        </w:rPr>
      </w:pPr>
      <w:r w:rsidRPr="00875244">
        <w:rPr>
          <w:color w:val="4F81BD" w:themeColor="accent1"/>
          <w:lang w:val="en-GB"/>
        </w:rPr>
        <w:t xml:space="preserve">These security measures are necessary to prevent the threats </w:t>
      </w:r>
      <w:proofErr w:type="spellStart"/>
      <w:r w:rsidRPr="00875244">
        <w:rPr>
          <w:color w:val="4F81BD" w:themeColor="accent1"/>
          <w:lang w:val="en-GB"/>
        </w:rPr>
        <w:t>T.Smart</w:t>
      </w:r>
      <w:proofErr w:type="spellEnd"/>
      <w:r w:rsidRPr="00875244">
        <w:rPr>
          <w:color w:val="4F81BD" w:themeColor="accent1"/>
          <w:lang w:val="en-GB"/>
        </w:rPr>
        <w:t xml:space="preserve">-Theft, </w:t>
      </w:r>
      <w:proofErr w:type="spellStart"/>
      <w:r w:rsidRPr="00875244">
        <w:rPr>
          <w:color w:val="4F81BD" w:themeColor="accent1"/>
          <w:lang w:val="en-GB"/>
        </w:rPr>
        <w:t>T.Rugged</w:t>
      </w:r>
      <w:proofErr w:type="spellEnd"/>
      <w:r w:rsidRPr="00875244">
        <w:rPr>
          <w:color w:val="4F81BD" w:themeColor="accent1"/>
          <w:lang w:val="en-GB"/>
        </w:rPr>
        <w:t xml:space="preserve">-Theft, </w:t>
      </w:r>
      <w:proofErr w:type="spellStart"/>
      <w:r w:rsidRPr="00875244">
        <w:rPr>
          <w:color w:val="4F81BD" w:themeColor="accent1"/>
          <w:lang w:val="en-GB"/>
        </w:rPr>
        <w:t>T.Computer</w:t>
      </w:r>
      <w:proofErr w:type="spellEnd"/>
      <w:r w:rsidRPr="00875244">
        <w:rPr>
          <w:color w:val="4F81BD" w:themeColor="accent1"/>
          <w:lang w:val="en-GB"/>
        </w:rPr>
        <w:t xml:space="preserve">-Net, </w:t>
      </w:r>
      <w:proofErr w:type="spellStart"/>
      <w:r w:rsidRPr="00875244">
        <w:rPr>
          <w:color w:val="4F81BD" w:themeColor="accent1"/>
          <w:lang w:val="en-GB"/>
        </w:rPr>
        <w:t>T.Unautorised</w:t>
      </w:r>
      <w:proofErr w:type="spellEnd"/>
      <w:r w:rsidRPr="00875244">
        <w:rPr>
          <w:color w:val="4F81BD" w:themeColor="accent1"/>
          <w:lang w:val="en-GB"/>
        </w:rPr>
        <w:t xml:space="preserve">-Staff and </w:t>
      </w:r>
      <w:proofErr w:type="spellStart"/>
      <w:r w:rsidRPr="00875244">
        <w:rPr>
          <w:color w:val="4F81BD" w:themeColor="accent1"/>
          <w:lang w:val="en-GB"/>
        </w:rPr>
        <w:t>T.Staff</w:t>
      </w:r>
      <w:proofErr w:type="spellEnd"/>
      <w:r w:rsidRPr="00875244">
        <w:rPr>
          <w:color w:val="4F81BD" w:themeColor="accent1"/>
          <w:lang w:val="en-GB"/>
        </w:rPr>
        <w:t>-Collusion.</w:t>
      </w:r>
    </w:p>
    <w:p w14:paraId="4C5BC83B" w14:textId="545A1562" w:rsidR="00C40980" w:rsidRPr="00875244" w:rsidRDefault="00C40980" w:rsidP="00C40980">
      <w:pPr>
        <w:rPr>
          <w:color w:val="4F81BD" w:themeColor="accent1"/>
          <w:u w:val="single"/>
          <w:lang w:val="en-GB"/>
        </w:rPr>
      </w:pPr>
      <w:proofErr w:type="spellStart"/>
      <w:r w:rsidRPr="00875244">
        <w:rPr>
          <w:color w:val="4F81BD" w:themeColor="accent1"/>
          <w:u w:val="single"/>
          <w:lang w:val="en-GB"/>
        </w:rPr>
        <w:t>O.Physical</w:t>
      </w:r>
      <w:proofErr w:type="spellEnd"/>
      <w:r w:rsidRPr="00875244">
        <w:rPr>
          <w:color w:val="4F81BD" w:themeColor="accent1"/>
          <w:u w:val="single"/>
          <w:lang w:val="en-GB"/>
        </w:rPr>
        <w:t>-Access</w:t>
      </w:r>
    </w:p>
    <w:p w14:paraId="781D6DCD" w14:textId="55800022" w:rsidR="00C40980" w:rsidRPr="00875244" w:rsidRDefault="00C40980" w:rsidP="00C40980">
      <w:pPr>
        <w:rPr>
          <w:color w:val="4F81BD" w:themeColor="accent1"/>
          <w:lang w:val="en-GB"/>
        </w:rPr>
      </w:pPr>
      <w:r w:rsidRPr="00875244">
        <w:rPr>
          <w:color w:val="4F81BD" w:themeColor="accent1"/>
          <w:lang w:val="en-GB"/>
        </w:rPr>
        <w:t xml:space="preserve">The production site is operated by </w:t>
      </w:r>
      <w:r w:rsidR="005E64FF">
        <w:rPr>
          <w:color w:val="4F81BD" w:themeColor="accent1"/>
          <w:lang w:val="en-GB"/>
        </w:rPr>
        <w:t>CTWY</w:t>
      </w:r>
      <w:r w:rsidRPr="00875244">
        <w:rPr>
          <w:color w:val="4F81BD" w:themeColor="accent1"/>
          <w:lang w:val="en-GB"/>
        </w:rPr>
        <w:t xml:space="preserve">. The site is separated into different security levels. The production site is monitored by security staff on duty and surveillance cameras at production times. </w:t>
      </w:r>
    </w:p>
    <w:p w14:paraId="1C0A40AB" w14:textId="77777777" w:rsidR="00C40980" w:rsidRPr="00875244" w:rsidRDefault="00C40980" w:rsidP="00C40980">
      <w:pPr>
        <w:rPr>
          <w:color w:val="4F81BD" w:themeColor="accent1"/>
          <w:lang w:val="en-GB"/>
        </w:rPr>
      </w:pPr>
      <w:r w:rsidRPr="00875244">
        <w:rPr>
          <w:color w:val="4F81BD" w:themeColor="accent1"/>
          <w:lang w:val="en-GB"/>
        </w:rPr>
        <w:t xml:space="preserve">The building can only be entered presenting a company badge or visitor's badge to the card readers at the entrance. All employees and visitors have to wear their badges visible at any time. </w:t>
      </w:r>
    </w:p>
    <w:p w14:paraId="505FA8E0" w14:textId="68077322" w:rsidR="00C40980" w:rsidRPr="00875244" w:rsidRDefault="00C40980" w:rsidP="00C40980">
      <w:pPr>
        <w:rPr>
          <w:color w:val="4F81BD" w:themeColor="accent1"/>
          <w:lang w:val="en-GB"/>
        </w:rPr>
      </w:pPr>
      <w:r w:rsidRPr="00875244">
        <w:rPr>
          <w:color w:val="4F81BD" w:themeColor="accent1"/>
          <w:lang w:val="en-GB"/>
        </w:rPr>
        <w:t>The access to the production area is secured by mantraps with card readers. Access to the production area requires special permissions. It is ensured by policy that either no staff is present in the production area or at least two staff members are present in the production area. If no one is present in the production area the alarm system is automatically activated. For delivery of production material and goods into and from the production area special entrance systems are used which ensures that only material can get into the production area or out from the production area</w:t>
      </w:r>
      <w:r w:rsidR="0012533D">
        <w:rPr>
          <w:color w:val="4F81BD" w:themeColor="accent1"/>
          <w:lang w:val="en-GB"/>
        </w:rPr>
        <w:t>,</w:t>
      </w:r>
      <w:r w:rsidRPr="00875244">
        <w:rPr>
          <w:color w:val="4F81BD" w:themeColor="accent1"/>
          <w:lang w:val="en-GB"/>
        </w:rPr>
        <w:t xml:space="preserve"> but no persons can enter or exit the area via this system.  </w:t>
      </w:r>
    </w:p>
    <w:p w14:paraId="00DE8188" w14:textId="66D5E619" w:rsidR="00C40980" w:rsidRPr="00875244" w:rsidRDefault="00C40980" w:rsidP="00C40980">
      <w:pPr>
        <w:rPr>
          <w:color w:val="4F81BD" w:themeColor="accent1"/>
          <w:lang w:val="en-GB"/>
        </w:rPr>
      </w:pPr>
      <w:r w:rsidRPr="00875244">
        <w:rPr>
          <w:color w:val="4F81BD" w:themeColor="accent1"/>
          <w:lang w:val="en-GB"/>
        </w:rPr>
        <w:t xml:space="preserve">All mantraps are monitored by surveillance cameras at all times. Opening a mantrap by force will trigger an alarm at the desk of the </w:t>
      </w:r>
      <w:r w:rsidR="0012533D" w:rsidRPr="00875244">
        <w:rPr>
          <w:color w:val="4F81BD" w:themeColor="accent1"/>
          <w:lang w:val="en-GB"/>
        </w:rPr>
        <w:t>site’s</w:t>
      </w:r>
      <w:r w:rsidRPr="00875244">
        <w:rPr>
          <w:color w:val="4F81BD" w:themeColor="accent1"/>
          <w:lang w:val="en-GB"/>
        </w:rPr>
        <w:t xml:space="preserve"> security staff. The outer area of the building is monitored by surveillance cameras. Emergency exits are also monitored by surveillance cameras.</w:t>
      </w:r>
    </w:p>
    <w:p w14:paraId="731BDDF3" w14:textId="77777777" w:rsidR="00C40980" w:rsidRPr="00875244" w:rsidRDefault="00C40980" w:rsidP="00C40980">
      <w:pPr>
        <w:rPr>
          <w:color w:val="4F81BD" w:themeColor="accent1"/>
          <w:lang w:val="en-GB"/>
        </w:rPr>
      </w:pPr>
      <w:r w:rsidRPr="00875244">
        <w:rPr>
          <w:color w:val="4F81BD" w:themeColor="accent1"/>
          <w:lang w:val="en-GB"/>
        </w:rPr>
        <w:lastRenderedPageBreak/>
        <w:t>All access attempts at any mantrap at all locations named above will be recorded by the security staff.</w:t>
      </w:r>
    </w:p>
    <w:p w14:paraId="0F1E9F2E" w14:textId="77777777" w:rsidR="00C40980" w:rsidRPr="00875244" w:rsidRDefault="00C40980" w:rsidP="00C40980">
      <w:pPr>
        <w:rPr>
          <w:color w:val="4F81BD" w:themeColor="accent1"/>
          <w:lang w:val="en-GB"/>
        </w:rPr>
      </w:pPr>
    </w:p>
    <w:p w14:paraId="24CD55F2" w14:textId="77777777" w:rsidR="00C40980" w:rsidRPr="00875244" w:rsidRDefault="00C40980" w:rsidP="00C40980">
      <w:pPr>
        <w:rPr>
          <w:color w:val="4F81BD" w:themeColor="accent1"/>
          <w:lang w:val="en-GB"/>
        </w:rPr>
      </w:pPr>
      <w:r w:rsidRPr="00875244">
        <w:rPr>
          <w:color w:val="4F81BD" w:themeColor="accent1"/>
          <w:lang w:val="en-GB"/>
        </w:rPr>
        <w:t>Smart Card Products</w:t>
      </w:r>
      <w:r w:rsidRPr="00875244" w:rsidDel="00AE6A19">
        <w:rPr>
          <w:color w:val="4F81BD" w:themeColor="accent1"/>
          <w:lang w:val="en-GB"/>
        </w:rPr>
        <w:t xml:space="preserve"> </w:t>
      </w:r>
      <w:r w:rsidRPr="00875244">
        <w:rPr>
          <w:color w:val="4F81BD" w:themeColor="accent1"/>
          <w:lang w:val="en-GB"/>
        </w:rPr>
        <w:t>which are not in the process of production are stored in a specially secured area ('vault'). The main vault, which is the primary storage location, is inside the production area. Access to the main vault is controlled by card readers and special permissions for this area. It is ensured by technical means that at least 2 people are present in the area or no one is present in this area. If no one is present in the vault the alarm system is activated. Since this vault is located inside the production area which is separated from the rest of the building by dedicated mantraps, no additional mantraps are installed for this vault.</w:t>
      </w:r>
    </w:p>
    <w:p w14:paraId="7466DB29" w14:textId="77777777" w:rsidR="00C40980" w:rsidRPr="00875244" w:rsidRDefault="00C40980" w:rsidP="00C40980">
      <w:pPr>
        <w:rPr>
          <w:color w:val="4F81BD" w:themeColor="accent1"/>
          <w:lang w:val="en-GB"/>
        </w:rPr>
      </w:pPr>
      <w:r w:rsidRPr="00875244">
        <w:rPr>
          <w:color w:val="4F81BD" w:themeColor="accent1"/>
          <w:lang w:val="en-GB"/>
        </w:rPr>
        <w:t xml:space="preserve">These measures prevent access to sensitive areas for any unauthorised person and therefore prevent the threats </w:t>
      </w:r>
      <w:proofErr w:type="spellStart"/>
      <w:r w:rsidRPr="00875244">
        <w:rPr>
          <w:color w:val="4F81BD" w:themeColor="accent1"/>
          <w:lang w:val="en-GB"/>
        </w:rPr>
        <w:t>T.Smart</w:t>
      </w:r>
      <w:proofErr w:type="spellEnd"/>
      <w:r w:rsidRPr="00875244">
        <w:rPr>
          <w:color w:val="4F81BD" w:themeColor="accent1"/>
          <w:lang w:val="en-GB"/>
        </w:rPr>
        <w:t xml:space="preserve">-Theft, </w:t>
      </w:r>
      <w:proofErr w:type="spellStart"/>
      <w:r w:rsidRPr="00875244">
        <w:rPr>
          <w:color w:val="4F81BD" w:themeColor="accent1"/>
          <w:lang w:val="en-GB"/>
        </w:rPr>
        <w:t>T.Rugged</w:t>
      </w:r>
      <w:proofErr w:type="spellEnd"/>
      <w:r w:rsidRPr="00875244">
        <w:rPr>
          <w:color w:val="4F81BD" w:themeColor="accent1"/>
          <w:lang w:val="en-GB"/>
        </w:rPr>
        <w:t xml:space="preserve">-Theft, </w:t>
      </w:r>
      <w:proofErr w:type="spellStart"/>
      <w:r w:rsidRPr="00875244">
        <w:rPr>
          <w:color w:val="4F81BD" w:themeColor="accent1"/>
          <w:lang w:val="en-GB"/>
        </w:rPr>
        <w:t>T.Unauthorised</w:t>
      </w:r>
      <w:proofErr w:type="spellEnd"/>
      <w:r w:rsidRPr="00875244">
        <w:rPr>
          <w:color w:val="4F81BD" w:themeColor="accent1"/>
          <w:lang w:val="en-GB"/>
        </w:rPr>
        <w:t>-Staff.</w:t>
      </w:r>
    </w:p>
    <w:p w14:paraId="7F1F956A" w14:textId="77777777" w:rsidR="00C40980" w:rsidRPr="00875244" w:rsidRDefault="00C40980" w:rsidP="00C40980">
      <w:pPr>
        <w:rPr>
          <w:color w:val="4F81BD" w:themeColor="accent1"/>
          <w:u w:val="single"/>
          <w:lang w:val="en-GB"/>
        </w:rPr>
      </w:pPr>
      <w:proofErr w:type="spellStart"/>
      <w:r w:rsidRPr="00875244">
        <w:rPr>
          <w:color w:val="4F81BD" w:themeColor="accent1"/>
          <w:u w:val="single"/>
          <w:lang w:val="en-GB"/>
        </w:rPr>
        <w:t>O.Security</w:t>
      </w:r>
      <w:proofErr w:type="spellEnd"/>
      <w:r w:rsidRPr="00875244">
        <w:rPr>
          <w:color w:val="4F81BD" w:themeColor="accent1"/>
          <w:u w:val="single"/>
          <w:lang w:val="en-GB"/>
        </w:rPr>
        <w:t>-Control</w:t>
      </w:r>
    </w:p>
    <w:p w14:paraId="79B40CEC" w14:textId="77777777" w:rsidR="00C40980" w:rsidRPr="00875244" w:rsidRDefault="00C40980" w:rsidP="00C40980">
      <w:pPr>
        <w:rPr>
          <w:color w:val="4F81BD" w:themeColor="accent1"/>
          <w:lang w:val="en-GB"/>
        </w:rPr>
      </w:pPr>
      <w:r w:rsidRPr="00875244">
        <w:rPr>
          <w:color w:val="4F81BD" w:themeColor="accent1"/>
          <w:lang w:val="en-GB"/>
        </w:rPr>
        <w:t xml:space="preserve">Trained security staff is in charge of operating all security related systems. This especially holds granting access rights, etc. Visitors are escorted by the security staff or collected by company internal staff from the security staff. </w:t>
      </w:r>
    </w:p>
    <w:p w14:paraId="0B60BF09" w14:textId="77777777" w:rsidR="00C40980" w:rsidRPr="00875244" w:rsidRDefault="00C40980" w:rsidP="00C40980">
      <w:pPr>
        <w:rPr>
          <w:color w:val="4F81BD" w:themeColor="accent1"/>
          <w:lang w:val="en-GB"/>
        </w:rPr>
      </w:pPr>
      <w:r w:rsidRPr="00875244">
        <w:rPr>
          <w:color w:val="4F81BD" w:themeColor="accent1"/>
          <w:lang w:val="en-GB"/>
        </w:rPr>
        <w:t xml:space="preserve">Therefore the threats </w:t>
      </w:r>
      <w:proofErr w:type="spellStart"/>
      <w:r w:rsidRPr="00875244">
        <w:rPr>
          <w:color w:val="4F81BD" w:themeColor="accent1"/>
          <w:lang w:val="en-GB"/>
        </w:rPr>
        <w:t>T.Smart</w:t>
      </w:r>
      <w:proofErr w:type="spellEnd"/>
      <w:r w:rsidRPr="00875244">
        <w:rPr>
          <w:color w:val="4F81BD" w:themeColor="accent1"/>
          <w:lang w:val="en-GB"/>
        </w:rPr>
        <w:t xml:space="preserve">-Theft, </w:t>
      </w:r>
      <w:proofErr w:type="spellStart"/>
      <w:r w:rsidRPr="00875244">
        <w:rPr>
          <w:color w:val="4F81BD" w:themeColor="accent1"/>
          <w:lang w:val="en-GB"/>
        </w:rPr>
        <w:t>T.Rugged</w:t>
      </w:r>
      <w:proofErr w:type="spellEnd"/>
      <w:r w:rsidRPr="00875244">
        <w:rPr>
          <w:color w:val="4F81BD" w:themeColor="accent1"/>
          <w:lang w:val="en-GB"/>
        </w:rPr>
        <w:t xml:space="preserve">-Theft and </w:t>
      </w:r>
      <w:proofErr w:type="spellStart"/>
      <w:r w:rsidRPr="00875244">
        <w:rPr>
          <w:color w:val="4F81BD" w:themeColor="accent1"/>
          <w:lang w:val="en-GB"/>
        </w:rPr>
        <w:t>T.Unauthorised</w:t>
      </w:r>
      <w:proofErr w:type="spellEnd"/>
      <w:r w:rsidRPr="00875244">
        <w:rPr>
          <w:color w:val="4F81BD" w:themeColor="accent1"/>
          <w:lang w:val="en-GB"/>
        </w:rPr>
        <w:t>-Staff are addressed by management of the security related systems like the access control system.</w:t>
      </w:r>
    </w:p>
    <w:p w14:paraId="62D3BABF" w14:textId="77777777" w:rsidR="00C40980" w:rsidRPr="00875244" w:rsidRDefault="00C40980" w:rsidP="00C40980">
      <w:pPr>
        <w:rPr>
          <w:color w:val="4F81BD" w:themeColor="accent1"/>
          <w:u w:val="single"/>
          <w:lang w:val="en-GB"/>
        </w:rPr>
      </w:pPr>
      <w:proofErr w:type="spellStart"/>
      <w:r w:rsidRPr="00875244">
        <w:rPr>
          <w:color w:val="4F81BD" w:themeColor="accent1"/>
          <w:u w:val="single"/>
          <w:lang w:val="en-GB"/>
        </w:rPr>
        <w:t>O.Alarm</w:t>
      </w:r>
      <w:proofErr w:type="spellEnd"/>
      <w:r w:rsidRPr="00875244">
        <w:rPr>
          <w:color w:val="4F81BD" w:themeColor="accent1"/>
          <w:u w:val="single"/>
          <w:lang w:val="en-GB"/>
        </w:rPr>
        <w:t>-Response</w:t>
      </w:r>
    </w:p>
    <w:p w14:paraId="6FB014F7" w14:textId="77777777" w:rsidR="00C40980" w:rsidRPr="00875244" w:rsidRDefault="00C40980" w:rsidP="00C40980">
      <w:pPr>
        <w:rPr>
          <w:color w:val="4F81BD" w:themeColor="accent1"/>
          <w:lang w:val="en-GB"/>
        </w:rPr>
      </w:pPr>
      <w:r w:rsidRPr="00875244">
        <w:rPr>
          <w:color w:val="4F81BD" w:themeColor="accent1"/>
          <w:lang w:val="en-GB"/>
        </w:rPr>
        <w:t xml:space="preserve">Several alarm and detection sensors are installed to provide a warning system for entering the premises by </w:t>
      </w:r>
      <w:proofErr w:type="spellStart"/>
      <w:r w:rsidRPr="00875244">
        <w:rPr>
          <w:color w:val="4F81BD" w:themeColor="accent1"/>
          <w:lang w:val="en-GB"/>
        </w:rPr>
        <w:t>T.Smart</w:t>
      </w:r>
      <w:proofErr w:type="spellEnd"/>
      <w:r w:rsidRPr="00875244">
        <w:rPr>
          <w:color w:val="4F81BD" w:themeColor="accent1"/>
          <w:lang w:val="en-GB"/>
        </w:rPr>
        <w:t xml:space="preserve">-Theft, </w:t>
      </w:r>
      <w:proofErr w:type="spellStart"/>
      <w:r w:rsidRPr="00875244">
        <w:rPr>
          <w:color w:val="4F81BD" w:themeColor="accent1"/>
          <w:lang w:val="en-GB"/>
        </w:rPr>
        <w:t>T.Rugged</w:t>
      </w:r>
      <w:proofErr w:type="spellEnd"/>
      <w:r w:rsidRPr="00875244">
        <w:rPr>
          <w:color w:val="4F81BD" w:themeColor="accent1"/>
          <w:lang w:val="en-GB"/>
        </w:rPr>
        <w:t xml:space="preserve">-Theft and </w:t>
      </w:r>
      <w:proofErr w:type="spellStart"/>
      <w:r w:rsidRPr="00875244">
        <w:rPr>
          <w:color w:val="4F81BD" w:themeColor="accent1"/>
          <w:lang w:val="en-GB"/>
        </w:rPr>
        <w:t>T.Unauthorised</w:t>
      </w:r>
      <w:proofErr w:type="spellEnd"/>
      <w:r w:rsidRPr="00875244">
        <w:rPr>
          <w:color w:val="4F81BD" w:themeColor="accent1"/>
          <w:lang w:val="en-GB"/>
        </w:rPr>
        <w:t xml:space="preserve">-Staff. Security staff will start to investigate any alarm immediately. </w:t>
      </w:r>
    </w:p>
    <w:p w14:paraId="015EF534" w14:textId="77777777" w:rsidR="00C40980" w:rsidRPr="00875244" w:rsidRDefault="00C40980" w:rsidP="00C40980">
      <w:pPr>
        <w:rPr>
          <w:color w:val="4F81BD" w:themeColor="accent1"/>
          <w:u w:val="single"/>
          <w:lang w:val="en-GB"/>
        </w:rPr>
      </w:pPr>
      <w:proofErr w:type="spellStart"/>
      <w:r w:rsidRPr="00875244">
        <w:rPr>
          <w:color w:val="4F81BD" w:themeColor="accent1"/>
          <w:u w:val="single"/>
          <w:lang w:val="en-GB"/>
        </w:rPr>
        <w:t>O.Internal</w:t>
      </w:r>
      <w:proofErr w:type="spellEnd"/>
      <w:r w:rsidRPr="00875244">
        <w:rPr>
          <w:color w:val="4F81BD" w:themeColor="accent1"/>
          <w:u w:val="single"/>
          <w:lang w:val="en-GB"/>
        </w:rPr>
        <w:t>-Monitor</w:t>
      </w:r>
    </w:p>
    <w:p w14:paraId="32F17E18" w14:textId="771CB950" w:rsidR="00C40980" w:rsidRPr="00875244" w:rsidRDefault="00C40980" w:rsidP="00C40980">
      <w:pPr>
        <w:rPr>
          <w:color w:val="4F81BD" w:themeColor="accent1"/>
          <w:lang w:val="en-GB"/>
        </w:rPr>
      </w:pPr>
      <w:r w:rsidRPr="00875244">
        <w:rPr>
          <w:color w:val="4F81BD" w:themeColor="accent1"/>
          <w:lang w:val="en-GB"/>
        </w:rPr>
        <w:t>The security manager performs meetings with all security staff on a regular basis. During this meeting security procedures are reviewed</w:t>
      </w:r>
      <w:r w:rsidR="0012533D">
        <w:rPr>
          <w:color w:val="4F81BD" w:themeColor="accent1"/>
          <w:lang w:val="en-GB"/>
        </w:rPr>
        <w:t>,</w:t>
      </w:r>
      <w:r w:rsidRPr="00875244">
        <w:rPr>
          <w:color w:val="4F81BD" w:themeColor="accent1"/>
          <w:lang w:val="en-GB"/>
        </w:rPr>
        <w:t xml:space="preserve"> and corrective actions are initiated (if necessary). In case security related incident occurred since the last security meeting, they will be addressed. In addition, internal audits are performed on a regular basis to ensure the application of the security measures.</w:t>
      </w:r>
    </w:p>
    <w:p w14:paraId="757F2D04" w14:textId="36E9372E" w:rsidR="00C40980" w:rsidRPr="00875244" w:rsidRDefault="00C40980" w:rsidP="00C40980">
      <w:pPr>
        <w:rPr>
          <w:color w:val="4F81BD" w:themeColor="accent1"/>
          <w:lang w:val="en-GB"/>
        </w:rPr>
      </w:pPr>
      <w:r w:rsidRPr="00875244">
        <w:rPr>
          <w:color w:val="4F81BD" w:themeColor="accent1"/>
          <w:lang w:val="en-GB"/>
        </w:rPr>
        <w:t>The monitoring and protection of the IT system (including network) is handled by the IT department under supervision of the security manager.</w:t>
      </w:r>
    </w:p>
    <w:p w14:paraId="2AEEF70A" w14:textId="77777777" w:rsidR="00C40980" w:rsidRPr="00875244" w:rsidRDefault="00C40980" w:rsidP="00C40980">
      <w:pPr>
        <w:rPr>
          <w:color w:val="4F81BD" w:themeColor="accent1"/>
          <w:lang w:val="en-GB"/>
        </w:rPr>
      </w:pPr>
      <w:r w:rsidRPr="00875244">
        <w:rPr>
          <w:color w:val="4F81BD" w:themeColor="accent1"/>
          <w:lang w:val="en-GB"/>
        </w:rPr>
        <w:t xml:space="preserve">These measures prevent </w:t>
      </w:r>
      <w:proofErr w:type="spellStart"/>
      <w:r w:rsidRPr="00875244">
        <w:rPr>
          <w:color w:val="4F81BD" w:themeColor="accent1"/>
          <w:lang w:val="en-GB"/>
        </w:rPr>
        <w:t>T.Smart</w:t>
      </w:r>
      <w:proofErr w:type="spellEnd"/>
      <w:r w:rsidRPr="00875244">
        <w:rPr>
          <w:color w:val="4F81BD" w:themeColor="accent1"/>
          <w:lang w:val="en-GB"/>
        </w:rPr>
        <w:t xml:space="preserve">-Theft, </w:t>
      </w:r>
      <w:proofErr w:type="spellStart"/>
      <w:r w:rsidRPr="00875244">
        <w:rPr>
          <w:color w:val="4F81BD" w:themeColor="accent1"/>
          <w:lang w:val="en-GB"/>
        </w:rPr>
        <w:t>T.Rugged</w:t>
      </w:r>
      <w:proofErr w:type="spellEnd"/>
      <w:r w:rsidRPr="00875244">
        <w:rPr>
          <w:color w:val="4F81BD" w:themeColor="accent1"/>
          <w:lang w:val="en-GB"/>
        </w:rPr>
        <w:t xml:space="preserve">-Theft, </w:t>
      </w:r>
      <w:proofErr w:type="spellStart"/>
      <w:r w:rsidRPr="00875244">
        <w:rPr>
          <w:color w:val="4F81BD" w:themeColor="accent1"/>
          <w:lang w:val="en-GB"/>
        </w:rPr>
        <w:t>T.Computer</w:t>
      </w:r>
      <w:proofErr w:type="spellEnd"/>
      <w:r w:rsidRPr="00875244">
        <w:rPr>
          <w:color w:val="4F81BD" w:themeColor="accent1"/>
          <w:lang w:val="en-GB"/>
        </w:rPr>
        <w:t xml:space="preserve">-Net, </w:t>
      </w:r>
      <w:proofErr w:type="spellStart"/>
      <w:r w:rsidRPr="00875244">
        <w:rPr>
          <w:color w:val="4F81BD" w:themeColor="accent1"/>
          <w:lang w:val="en-GB"/>
        </w:rPr>
        <w:t>T.Unauthorised</w:t>
      </w:r>
      <w:proofErr w:type="spellEnd"/>
      <w:r w:rsidRPr="00875244">
        <w:rPr>
          <w:color w:val="4F81BD" w:themeColor="accent1"/>
          <w:lang w:val="en-GB"/>
        </w:rPr>
        <w:t xml:space="preserve">-Staff, </w:t>
      </w:r>
      <w:proofErr w:type="spellStart"/>
      <w:r w:rsidRPr="00875244">
        <w:rPr>
          <w:color w:val="4F81BD" w:themeColor="accent1"/>
          <w:lang w:val="en-GB"/>
        </w:rPr>
        <w:t>T.Staff</w:t>
      </w:r>
      <w:proofErr w:type="spellEnd"/>
      <w:r w:rsidRPr="00875244">
        <w:rPr>
          <w:color w:val="4F81BD" w:themeColor="accent1"/>
          <w:lang w:val="en-GB"/>
        </w:rPr>
        <w:t>-Collusion.</w:t>
      </w:r>
    </w:p>
    <w:p w14:paraId="7B07BD51" w14:textId="77777777" w:rsidR="00C40980" w:rsidRPr="00875244" w:rsidRDefault="00C40980" w:rsidP="00C40980">
      <w:pPr>
        <w:rPr>
          <w:color w:val="4F81BD" w:themeColor="accent1"/>
          <w:u w:val="single"/>
          <w:lang w:val="en-GB"/>
        </w:rPr>
      </w:pPr>
      <w:proofErr w:type="spellStart"/>
      <w:r w:rsidRPr="00875244">
        <w:rPr>
          <w:color w:val="4F81BD" w:themeColor="accent1"/>
          <w:u w:val="single"/>
          <w:lang w:val="en-GB"/>
        </w:rPr>
        <w:t>O.Maintain</w:t>
      </w:r>
      <w:proofErr w:type="spellEnd"/>
      <w:r w:rsidRPr="00875244">
        <w:rPr>
          <w:color w:val="4F81BD" w:themeColor="accent1"/>
          <w:u w:val="single"/>
          <w:lang w:val="en-GB"/>
        </w:rPr>
        <w:t>-Security</w:t>
      </w:r>
    </w:p>
    <w:p w14:paraId="72F6C1B0" w14:textId="77777777" w:rsidR="00C40980" w:rsidRPr="00875244" w:rsidRDefault="00C40980" w:rsidP="00C40980">
      <w:pPr>
        <w:rPr>
          <w:color w:val="4F81BD" w:themeColor="accent1"/>
          <w:lang w:val="en-GB"/>
        </w:rPr>
      </w:pPr>
      <w:r w:rsidRPr="00875244">
        <w:rPr>
          <w:color w:val="4F81BD" w:themeColor="accent1"/>
          <w:lang w:val="en-GB"/>
        </w:rPr>
        <w:t>All security related alarm and detection systems are checked on a regular basis. Logs for building access or site access as well as access to especially secured areas are stored and checked on a regular basis. Network security is monitored permanently by the IT-department.</w:t>
      </w:r>
    </w:p>
    <w:p w14:paraId="7F71611D" w14:textId="77777777" w:rsidR="00C40980" w:rsidRPr="00875244" w:rsidRDefault="00C40980" w:rsidP="00C40980">
      <w:pPr>
        <w:rPr>
          <w:color w:val="4F81BD" w:themeColor="accent1"/>
          <w:lang w:val="en-GB"/>
        </w:rPr>
      </w:pPr>
      <w:r w:rsidRPr="00875244">
        <w:rPr>
          <w:color w:val="4F81BD" w:themeColor="accent1"/>
          <w:lang w:val="en-GB"/>
        </w:rPr>
        <w:t xml:space="preserve">These measures prevent </w:t>
      </w:r>
      <w:proofErr w:type="spellStart"/>
      <w:r w:rsidRPr="00875244">
        <w:rPr>
          <w:color w:val="4F81BD" w:themeColor="accent1"/>
          <w:lang w:val="en-GB"/>
        </w:rPr>
        <w:t>T.Smart</w:t>
      </w:r>
      <w:proofErr w:type="spellEnd"/>
      <w:r w:rsidRPr="00875244">
        <w:rPr>
          <w:color w:val="4F81BD" w:themeColor="accent1"/>
          <w:lang w:val="en-GB"/>
        </w:rPr>
        <w:t xml:space="preserve">-Theft, </w:t>
      </w:r>
      <w:proofErr w:type="spellStart"/>
      <w:r w:rsidRPr="00875244">
        <w:rPr>
          <w:color w:val="4F81BD" w:themeColor="accent1"/>
          <w:lang w:val="en-GB"/>
        </w:rPr>
        <w:t>T.Rugged</w:t>
      </w:r>
      <w:proofErr w:type="spellEnd"/>
      <w:r w:rsidRPr="00875244">
        <w:rPr>
          <w:color w:val="4F81BD" w:themeColor="accent1"/>
          <w:lang w:val="en-GB"/>
        </w:rPr>
        <w:t xml:space="preserve">-Theft, </w:t>
      </w:r>
      <w:proofErr w:type="spellStart"/>
      <w:r w:rsidRPr="00875244">
        <w:rPr>
          <w:color w:val="4F81BD" w:themeColor="accent1"/>
          <w:lang w:val="en-GB"/>
        </w:rPr>
        <w:t>T.Computer</w:t>
      </w:r>
      <w:proofErr w:type="spellEnd"/>
      <w:r w:rsidRPr="00875244">
        <w:rPr>
          <w:color w:val="4F81BD" w:themeColor="accent1"/>
          <w:lang w:val="en-GB"/>
        </w:rPr>
        <w:t xml:space="preserve">-Net, </w:t>
      </w:r>
      <w:proofErr w:type="spellStart"/>
      <w:r w:rsidRPr="00875244">
        <w:rPr>
          <w:color w:val="4F81BD" w:themeColor="accent1"/>
          <w:lang w:val="en-GB"/>
        </w:rPr>
        <w:t>T.Unauthorised</w:t>
      </w:r>
      <w:proofErr w:type="spellEnd"/>
      <w:r w:rsidRPr="00875244">
        <w:rPr>
          <w:color w:val="4F81BD" w:themeColor="accent1"/>
          <w:lang w:val="en-GB"/>
        </w:rPr>
        <w:t xml:space="preserve">-Staff, </w:t>
      </w:r>
      <w:proofErr w:type="spellStart"/>
      <w:r w:rsidRPr="00875244">
        <w:rPr>
          <w:color w:val="4F81BD" w:themeColor="accent1"/>
          <w:lang w:val="en-GB"/>
        </w:rPr>
        <w:t>T.Staff</w:t>
      </w:r>
      <w:proofErr w:type="spellEnd"/>
      <w:r w:rsidRPr="00875244">
        <w:rPr>
          <w:color w:val="4F81BD" w:themeColor="accent1"/>
          <w:lang w:val="en-GB"/>
        </w:rPr>
        <w:t>-Collusion.</w:t>
      </w:r>
    </w:p>
    <w:p w14:paraId="26538EFB" w14:textId="77777777" w:rsidR="00C40980" w:rsidRPr="00875244" w:rsidRDefault="00C40980" w:rsidP="00C40980">
      <w:pPr>
        <w:rPr>
          <w:color w:val="4F81BD" w:themeColor="accent1"/>
          <w:u w:val="single"/>
          <w:lang w:val="en-GB"/>
        </w:rPr>
      </w:pPr>
      <w:proofErr w:type="spellStart"/>
      <w:r w:rsidRPr="00875244">
        <w:rPr>
          <w:color w:val="4F81BD" w:themeColor="accent1"/>
          <w:u w:val="single"/>
          <w:lang w:val="en-GB"/>
        </w:rPr>
        <w:lastRenderedPageBreak/>
        <w:t>O.Logical</w:t>
      </w:r>
      <w:proofErr w:type="spellEnd"/>
      <w:r w:rsidRPr="00875244">
        <w:rPr>
          <w:color w:val="4F81BD" w:themeColor="accent1"/>
          <w:u w:val="single"/>
          <w:lang w:val="en-GB"/>
        </w:rPr>
        <w:t>-Access</w:t>
      </w:r>
    </w:p>
    <w:p w14:paraId="6EA0EB3A" w14:textId="77777777" w:rsidR="00C40980" w:rsidRPr="00875244" w:rsidRDefault="00C40980" w:rsidP="00C40980">
      <w:pPr>
        <w:rPr>
          <w:color w:val="4F81BD" w:themeColor="accent1"/>
          <w:lang w:val="en-GB"/>
        </w:rPr>
      </w:pPr>
      <w:r w:rsidRPr="00875244">
        <w:rPr>
          <w:color w:val="4F81BD" w:themeColor="accent1"/>
          <w:lang w:val="en-GB"/>
        </w:rPr>
        <w:t xml:space="preserve">The IT network is logically separated from the outside world by a firewall system consisting of several firewalls which ensures that only authorised connections from and to the IT network are possible. At least two firewalls (i.e. outer firewall and inner firewall) are present between the outside world and any internal network. </w:t>
      </w:r>
    </w:p>
    <w:p w14:paraId="2852A7F9" w14:textId="2BF6C158" w:rsidR="00C40980" w:rsidRPr="00875244" w:rsidRDefault="00C40980" w:rsidP="00C40980">
      <w:pPr>
        <w:rPr>
          <w:color w:val="4F81BD" w:themeColor="accent1"/>
          <w:lang w:val="en-GB"/>
        </w:rPr>
      </w:pPr>
      <w:r w:rsidRPr="00875244">
        <w:rPr>
          <w:color w:val="4F81BD" w:themeColor="accent1"/>
          <w:lang w:val="en-GB"/>
        </w:rPr>
        <w:t xml:space="preserve">Each user has an individual account. To access data on the company's network every user has to authenticate himself by login name and password. Multiple successive failed authentication attempts lead to a blocked account. The number of retries depend on the authentication method. </w:t>
      </w:r>
    </w:p>
    <w:p w14:paraId="32B85912" w14:textId="77777777" w:rsidR="00C40980" w:rsidRPr="00875244" w:rsidRDefault="00C40980" w:rsidP="00C40980">
      <w:pPr>
        <w:rPr>
          <w:color w:val="4F81BD" w:themeColor="accent1"/>
          <w:lang w:val="en-GB"/>
        </w:rPr>
      </w:pPr>
      <w:r w:rsidRPr="00875244">
        <w:rPr>
          <w:color w:val="4F81BD" w:themeColor="accent1"/>
          <w:lang w:val="en-GB"/>
        </w:rPr>
        <w:t>Access rights to all network resources are set according to a need-to-know or need-to-have basis, respectively. Access rights of users who do not need access to a network share any longer (e.g. change of jobs) are revoked. In particular, all accounts of employees who leave the company are deactivated.</w:t>
      </w:r>
    </w:p>
    <w:p w14:paraId="11527F8B" w14:textId="00E2A3AF" w:rsidR="00C40980" w:rsidRPr="00875244" w:rsidRDefault="00C40980" w:rsidP="00C40980">
      <w:pPr>
        <w:rPr>
          <w:color w:val="4F81BD" w:themeColor="accent1"/>
          <w:lang w:val="en-GB"/>
        </w:rPr>
      </w:pPr>
      <w:r w:rsidRPr="00875244">
        <w:rPr>
          <w:color w:val="4F81BD" w:themeColor="accent1"/>
          <w:lang w:val="en-GB"/>
        </w:rPr>
        <w:t xml:space="preserve">The production network is additionally separated from the rest of </w:t>
      </w:r>
      <w:r w:rsidR="005E64FF">
        <w:rPr>
          <w:color w:val="4F81BD" w:themeColor="accent1"/>
          <w:lang w:val="en-GB"/>
        </w:rPr>
        <w:t>CTWY</w:t>
      </w:r>
      <w:r w:rsidRPr="00875244">
        <w:rPr>
          <w:color w:val="4F81BD" w:themeColor="accent1"/>
          <w:lang w:val="en-GB"/>
        </w:rPr>
        <w:t xml:space="preserve"> internal network.</w:t>
      </w:r>
    </w:p>
    <w:p w14:paraId="24F3B77D" w14:textId="77777777" w:rsidR="00C40980" w:rsidRPr="00875244" w:rsidRDefault="00C40980" w:rsidP="00C40980">
      <w:pPr>
        <w:rPr>
          <w:color w:val="4F81BD" w:themeColor="accent1"/>
          <w:lang w:val="en-GB"/>
        </w:rPr>
      </w:pPr>
      <w:r w:rsidRPr="00875244">
        <w:rPr>
          <w:color w:val="4F81BD" w:themeColor="accent1"/>
          <w:lang w:val="en-GB"/>
        </w:rPr>
        <w:t xml:space="preserve">These measures prevent </w:t>
      </w:r>
      <w:proofErr w:type="spellStart"/>
      <w:r w:rsidRPr="00875244">
        <w:rPr>
          <w:color w:val="4F81BD" w:themeColor="accent1"/>
          <w:lang w:val="en-GB"/>
        </w:rPr>
        <w:t>T.Computer</w:t>
      </w:r>
      <w:proofErr w:type="spellEnd"/>
      <w:r w:rsidRPr="00875244">
        <w:rPr>
          <w:color w:val="4F81BD" w:themeColor="accent1"/>
          <w:lang w:val="en-GB"/>
        </w:rPr>
        <w:t xml:space="preserve">-Net and </w:t>
      </w:r>
      <w:proofErr w:type="spellStart"/>
      <w:r w:rsidRPr="00875244">
        <w:rPr>
          <w:color w:val="4F81BD" w:themeColor="accent1"/>
          <w:lang w:val="en-GB"/>
        </w:rPr>
        <w:t>T.Unauthorised</w:t>
      </w:r>
      <w:proofErr w:type="spellEnd"/>
      <w:r w:rsidRPr="00875244">
        <w:rPr>
          <w:color w:val="4F81BD" w:themeColor="accent1"/>
          <w:lang w:val="en-GB"/>
        </w:rPr>
        <w:t xml:space="preserve">-Staff and support the OSPs </w:t>
      </w:r>
      <w:proofErr w:type="spellStart"/>
      <w:r w:rsidRPr="00875244">
        <w:rPr>
          <w:color w:val="4F81BD" w:themeColor="accent1"/>
          <w:lang w:val="en-GB"/>
        </w:rPr>
        <w:t>P.Config</w:t>
      </w:r>
      <w:proofErr w:type="spellEnd"/>
      <w:r w:rsidRPr="00875244">
        <w:rPr>
          <w:color w:val="4F81BD" w:themeColor="accent1"/>
          <w:lang w:val="en-GB"/>
        </w:rPr>
        <w:t xml:space="preserve">-Control and </w:t>
      </w:r>
      <w:proofErr w:type="spellStart"/>
      <w:r w:rsidRPr="00875244">
        <w:rPr>
          <w:color w:val="4F81BD" w:themeColor="accent1"/>
          <w:lang w:val="en-GB"/>
        </w:rPr>
        <w:t>P.Organise</w:t>
      </w:r>
      <w:proofErr w:type="spellEnd"/>
      <w:r w:rsidRPr="00875244">
        <w:rPr>
          <w:color w:val="4F81BD" w:themeColor="accent1"/>
          <w:lang w:val="en-GB"/>
        </w:rPr>
        <w:t>-Product.</w:t>
      </w:r>
    </w:p>
    <w:p w14:paraId="1B15B31F" w14:textId="77777777" w:rsidR="00C40980" w:rsidRPr="00875244" w:rsidRDefault="00C40980" w:rsidP="00C40980">
      <w:pPr>
        <w:rPr>
          <w:color w:val="4F81BD" w:themeColor="accent1"/>
          <w:u w:val="single"/>
          <w:lang w:val="en-GB"/>
        </w:rPr>
      </w:pPr>
      <w:proofErr w:type="spellStart"/>
      <w:r w:rsidRPr="00875244">
        <w:rPr>
          <w:color w:val="4F81BD" w:themeColor="accent1"/>
          <w:u w:val="single"/>
          <w:lang w:val="en-GB"/>
        </w:rPr>
        <w:t>O.Logical</w:t>
      </w:r>
      <w:proofErr w:type="spellEnd"/>
      <w:r w:rsidRPr="00875244">
        <w:rPr>
          <w:color w:val="4F81BD" w:themeColor="accent1"/>
          <w:u w:val="single"/>
          <w:lang w:val="en-GB"/>
        </w:rPr>
        <w:t>-Operation</w:t>
      </w:r>
    </w:p>
    <w:p w14:paraId="2A856C54" w14:textId="77777777" w:rsidR="00C40980" w:rsidRPr="00875244" w:rsidRDefault="00C40980" w:rsidP="00C40980">
      <w:pPr>
        <w:rPr>
          <w:color w:val="4F81BD" w:themeColor="accent1"/>
          <w:lang w:val="en-GB"/>
        </w:rPr>
      </w:pPr>
      <w:r w:rsidRPr="00875244">
        <w:rPr>
          <w:color w:val="4F81BD" w:themeColor="accent1"/>
          <w:lang w:val="en-GB"/>
        </w:rPr>
        <w:t>Virus protection and patch management for operating systems and applications shall ensure the correct operation of the systems and prevent the systems from malfunction. They ensure that protective measures of the IT workplaces are up-to-date (virus definitions, security patches of operating system, security patches of programs, etc.). In addition, regular backups are applied to prevent loss of data. Backup tapes are securely stored protected against unauthorised modification and disclosure.</w:t>
      </w:r>
    </w:p>
    <w:p w14:paraId="5B99919B" w14:textId="34641A72" w:rsidR="00C40980" w:rsidRPr="00875244" w:rsidRDefault="00C40980" w:rsidP="00C40980">
      <w:pPr>
        <w:rPr>
          <w:color w:val="4F81BD" w:themeColor="accent1"/>
          <w:lang w:val="en-GB"/>
        </w:rPr>
      </w:pPr>
      <w:r w:rsidRPr="00875244">
        <w:rPr>
          <w:color w:val="4F81BD" w:themeColor="accent1"/>
          <w:lang w:val="en-GB"/>
        </w:rPr>
        <w:t xml:space="preserve">These measures prevent </w:t>
      </w:r>
      <w:proofErr w:type="spellStart"/>
      <w:r w:rsidRPr="00875244">
        <w:rPr>
          <w:color w:val="4F81BD" w:themeColor="accent1"/>
          <w:lang w:val="en-GB"/>
        </w:rPr>
        <w:t>T.Computer</w:t>
      </w:r>
      <w:proofErr w:type="spellEnd"/>
      <w:r w:rsidRPr="00875244">
        <w:rPr>
          <w:color w:val="4F81BD" w:themeColor="accent1"/>
          <w:lang w:val="en-GB"/>
        </w:rPr>
        <w:t xml:space="preserve">-Net and </w:t>
      </w:r>
      <w:proofErr w:type="spellStart"/>
      <w:r w:rsidRPr="00875244">
        <w:rPr>
          <w:color w:val="4F81BD" w:themeColor="accent1"/>
          <w:lang w:val="en-GB"/>
        </w:rPr>
        <w:t>T.Unauthorised</w:t>
      </w:r>
      <w:proofErr w:type="spellEnd"/>
      <w:r w:rsidRPr="00875244">
        <w:rPr>
          <w:color w:val="4F81BD" w:themeColor="accent1"/>
          <w:lang w:val="en-GB"/>
        </w:rPr>
        <w:t xml:space="preserve">-Staff and support the OSP </w:t>
      </w:r>
      <w:proofErr w:type="spellStart"/>
      <w:r w:rsidRPr="00875244">
        <w:rPr>
          <w:color w:val="4F81BD" w:themeColor="accent1"/>
          <w:lang w:val="en-GB"/>
        </w:rPr>
        <w:t>P.Organise</w:t>
      </w:r>
      <w:proofErr w:type="spellEnd"/>
      <w:r w:rsidRPr="00875244">
        <w:rPr>
          <w:color w:val="4F81BD" w:themeColor="accent1"/>
          <w:lang w:val="en-GB"/>
        </w:rPr>
        <w:t>-Product.</w:t>
      </w:r>
    </w:p>
    <w:p w14:paraId="4C6F645B" w14:textId="77777777" w:rsidR="00C40980" w:rsidRPr="00875244" w:rsidRDefault="00C40980" w:rsidP="00C40980">
      <w:pPr>
        <w:rPr>
          <w:color w:val="4F81BD" w:themeColor="accent1"/>
          <w:u w:val="single"/>
          <w:lang w:val="en-GB"/>
        </w:rPr>
      </w:pPr>
      <w:proofErr w:type="spellStart"/>
      <w:r w:rsidRPr="00875244">
        <w:rPr>
          <w:color w:val="4F81BD" w:themeColor="accent1"/>
          <w:u w:val="single"/>
          <w:lang w:val="en-GB"/>
        </w:rPr>
        <w:t>O.Config</w:t>
      </w:r>
      <w:proofErr w:type="spellEnd"/>
      <w:r w:rsidRPr="00875244">
        <w:rPr>
          <w:color w:val="4F81BD" w:themeColor="accent1"/>
          <w:u w:val="single"/>
          <w:lang w:val="en-GB"/>
        </w:rPr>
        <w:t>-Items</w:t>
      </w:r>
    </w:p>
    <w:p w14:paraId="6869D8FD" w14:textId="5F6AA952" w:rsidR="00C40980" w:rsidRPr="00875244" w:rsidRDefault="00C40980" w:rsidP="00C40980">
      <w:pPr>
        <w:rPr>
          <w:color w:val="4F81BD" w:themeColor="accent1"/>
          <w:lang w:val="en-GB"/>
        </w:rPr>
      </w:pPr>
      <w:r w:rsidRPr="00875244">
        <w:rPr>
          <w:color w:val="4F81BD" w:themeColor="accent1"/>
          <w:lang w:val="en-GB"/>
        </w:rPr>
        <w:t xml:space="preserve">All configuration items are identified by a unique version number by the configuration management system. By this different products can be identified. By this the threat </w:t>
      </w:r>
      <w:proofErr w:type="spellStart"/>
      <w:r w:rsidRPr="00875244">
        <w:rPr>
          <w:color w:val="4F81BD" w:themeColor="accent1"/>
          <w:lang w:val="en-GB"/>
        </w:rPr>
        <w:t>T.Accident</w:t>
      </w:r>
      <w:proofErr w:type="spellEnd"/>
      <w:r w:rsidRPr="00875244">
        <w:rPr>
          <w:color w:val="4F81BD" w:themeColor="accent1"/>
          <w:lang w:val="en-GB"/>
        </w:rPr>
        <w:t xml:space="preserve">-Change is countered and the OSPs </w:t>
      </w:r>
      <w:proofErr w:type="spellStart"/>
      <w:r w:rsidRPr="00875244">
        <w:rPr>
          <w:color w:val="4F81BD" w:themeColor="accent1"/>
          <w:lang w:val="en-GB"/>
        </w:rPr>
        <w:t>P.Config</w:t>
      </w:r>
      <w:proofErr w:type="spellEnd"/>
      <w:r w:rsidRPr="00875244">
        <w:rPr>
          <w:color w:val="4F81BD" w:themeColor="accent1"/>
          <w:lang w:val="en-GB"/>
        </w:rPr>
        <w:t xml:space="preserve">-Items,  </w:t>
      </w:r>
      <w:proofErr w:type="spellStart"/>
      <w:r w:rsidRPr="00875244">
        <w:rPr>
          <w:color w:val="4F81BD" w:themeColor="accent1"/>
          <w:lang w:val="en-GB"/>
        </w:rPr>
        <w:t>P.Config</w:t>
      </w:r>
      <w:proofErr w:type="spellEnd"/>
      <w:r w:rsidRPr="00875244">
        <w:rPr>
          <w:color w:val="4F81BD" w:themeColor="accent1"/>
          <w:lang w:val="en-GB"/>
        </w:rPr>
        <w:t xml:space="preserve">-Control and </w:t>
      </w:r>
      <w:proofErr w:type="spellStart"/>
      <w:r w:rsidRPr="00875244">
        <w:rPr>
          <w:color w:val="4F81BD" w:themeColor="accent1"/>
          <w:lang w:val="en-GB"/>
        </w:rPr>
        <w:t>P.Product</w:t>
      </w:r>
      <w:proofErr w:type="spellEnd"/>
      <w:r w:rsidRPr="00875244">
        <w:rPr>
          <w:color w:val="4F81BD" w:themeColor="accent1"/>
          <w:lang w:val="en-GB"/>
        </w:rPr>
        <w:t>-Transport are addressed.</w:t>
      </w:r>
    </w:p>
    <w:p w14:paraId="4F720BA7" w14:textId="77777777" w:rsidR="00C40980" w:rsidRPr="00875244" w:rsidRDefault="00C40980" w:rsidP="00C40980">
      <w:pPr>
        <w:rPr>
          <w:color w:val="4F81BD" w:themeColor="accent1"/>
          <w:u w:val="single"/>
          <w:lang w:val="en-GB"/>
        </w:rPr>
      </w:pPr>
      <w:proofErr w:type="spellStart"/>
      <w:r w:rsidRPr="00875244">
        <w:rPr>
          <w:color w:val="4F81BD" w:themeColor="accent1"/>
          <w:u w:val="single"/>
          <w:lang w:val="en-GB"/>
        </w:rPr>
        <w:t>O.Config</w:t>
      </w:r>
      <w:proofErr w:type="spellEnd"/>
      <w:r w:rsidRPr="00875244">
        <w:rPr>
          <w:color w:val="4F81BD" w:themeColor="accent1"/>
          <w:u w:val="single"/>
          <w:lang w:val="en-GB"/>
        </w:rPr>
        <w:t>-Control</w:t>
      </w:r>
    </w:p>
    <w:p w14:paraId="6535D5FD" w14:textId="4A69FE52" w:rsidR="00C40980" w:rsidRPr="00875244" w:rsidRDefault="00C40980" w:rsidP="00C40980">
      <w:pPr>
        <w:rPr>
          <w:color w:val="4F81BD" w:themeColor="accent1"/>
          <w:lang w:val="en-GB"/>
        </w:rPr>
      </w:pPr>
      <w:r w:rsidRPr="00875244">
        <w:rPr>
          <w:color w:val="4F81BD" w:themeColor="accent1"/>
          <w:lang w:val="en-GB"/>
        </w:rPr>
        <w:t xml:space="preserve">The application of released procedures for the setup of the production process for each product and the controlled introduction of changes ensures a production according to clients' specifications. Procedures for setting up the production process as well as changes to the initial setup are done only by authorised personnel. The production process is supported by automated systems. By this the OSPs </w:t>
      </w:r>
      <w:proofErr w:type="spellStart"/>
      <w:r w:rsidRPr="00875244">
        <w:rPr>
          <w:color w:val="4F81BD" w:themeColor="accent1"/>
          <w:lang w:val="en-GB"/>
        </w:rPr>
        <w:t>P.Organise</w:t>
      </w:r>
      <w:proofErr w:type="spellEnd"/>
      <w:r w:rsidRPr="00875244">
        <w:rPr>
          <w:color w:val="4F81BD" w:themeColor="accent1"/>
          <w:lang w:val="en-GB"/>
        </w:rPr>
        <w:t xml:space="preserve">-Product and </w:t>
      </w:r>
      <w:proofErr w:type="spellStart"/>
      <w:r w:rsidRPr="00875244">
        <w:rPr>
          <w:color w:val="4F81BD" w:themeColor="accent1"/>
          <w:lang w:val="en-GB"/>
        </w:rPr>
        <w:t>P.Config</w:t>
      </w:r>
      <w:proofErr w:type="spellEnd"/>
      <w:r w:rsidRPr="00875244">
        <w:rPr>
          <w:color w:val="4F81BD" w:themeColor="accent1"/>
          <w:lang w:val="en-GB"/>
        </w:rPr>
        <w:t xml:space="preserve">-Control are addressed. In addition, the threat </w:t>
      </w:r>
      <w:proofErr w:type="spellStart"/>
      <w:r w:rsidRPr="00875244">
        <w:rPr>
          <w:color w:val="4F81BD" w:themeColor="accent1"/>
          <w:lang w:val="en-GB"/>
        </w:rPr>
        <w:t>T.Accident</w:t>
      </w:r>
      <w:proofErr w:type="spellEnd"/>
      <w:r w:rsidRPr="00875244">
        <w:rPr>
          <w:color w:val="4F81BD" w:themeColor="accent1"/>
          <w:lang w:val="en-GB"/>
        </w:rPr>
        <w:t>-Change is covered.</w:t>
      </w:r>
    </w:p>
    <w:p w14:paraId="2A337BD5" w14:textId="77777777" w:rsidR="00C40980" w:rsidRPr="00875244" w:rsidRDefault="00C40980" w:rsidP="00C40980">
      <w:pPr>
        <w:rPr>
          <w:color w:val="4F81BD" w:themeColor="accent1"/>
          <w:u w:val="single"/>
          <w:lang w:val="en-GB"/>
        </w:rPr>
      </w:pPr>
      <w:proofErr w:type="spellStart"/>
      <w:r w:rsidRPr="00875244">
        <w:rPr>
          <w:color w:val="4F81BD" w:themeColor="accent1"/>
          <w:u w:val="single"/>
          <w:lang w:val="en-GB"/>
        </w:rPr>
        <w:t>O.Config</w:t>
      </w:r>
      <w:proofErr w:type="spellEnd"/>
      <w:r w:rsidRPr="00875244">
        <w:rPr>
          <w:color w:val="4F81BD" w:themeColor="accent1"/>
          <w:u w:val="single"/>
          <w:lang w:val="en-GB"/>
        </w:rPr>
        <w:t>-Process</w:t>
      </w:r>
    </w:p>
    <w:p w14:paraId="14225F64" w14:textId="77777777" w:rsidR="00C40980" w:rsidRPr="00875244" w:rsidRDefault="00C40980" w:rsidP="00C40980">
      <w:pPr>
        <w:rPr>
          <w:color w:val="4F81BD" w:themeColor="accent1"/>
          <w:lang w:val="en-GB"/>
        </w:rPr>
      </w:pPr>
      <w:r w:rsidRPr="00875244">
        <w:rPr>
          <w:color w:val="4F81BD" w:themeColor="accent1"/>
          <w:lang w:val="en-GB"/>
        </w:rPr>
        <w:lastRenderedPageBreak/>
        <w:t xml:space="preserve">Configuration items are stored in the configuration management system according to the site's configuration management plan. By this the OSPs </w:t>
      </w:r>
      <w:proofErr w:type="spellStart"/>
      <w:r w:rsidRPr="00875244">
        <w:rPr>
          <w:color w:val="4F81BD" w:themeColor="accent1"/>
          <w:lang w:val="en-GB"/>
        </w:rPr>
        <w:t>P.Config</w:t>
      </w:r>
      <w:proofErr w:type="spellEnd"/>
      <w:r w:rsidRPr="00875244">
        <w:rPr>
          <w:color w:val="4F81BD" w:themeColor="accent1"/>
          <w:lang w:val="en-GB"/>
        </w:rPr>
        <w:t xml:space="preserve">-Process and </w:t>
      </w:r>
      <w:proofErr w:type="spellStart"/>
      <w:r w:rsidRPr="00875244">
        <w:rPr>
          <w:color w:val="4F81BD" w:themeColor="accent1"/>
          <w:lang w:val="en-GB"/>
        </w:rPr>
        <w:t>P.Organise</w:t>
      </w:r>
      <w:proofErr w:type="spellEnd"/>
      <w:r w:rsidRPr="00875244">
        <w:rPr>
          <w:color w:val="4F81BD" w:themeColor="accent1"/>
          <w:lang w:val="en-GB"/>
        </w:rPr>
        <w:t xml:space="preserve">-Product are addressed. The management of flaws and optimisations of the process flow defined by </w:t>
      </w:r>
      <w:proofErr w:type="spellStart"/>
      <w:r w:rsidRPr="00875244">
        <w:rPr>
          <w:color w:val="4F81BD" w:themeColor="accent1"/>
          <w:lang w:val="en-GB"/>
        </w:rPr>
        <w:t>O.Config</w:t>
      </w:r>
      <w:proofErr w:type="spellEnd"/>
      <w:r w:rsidRPr="00875244">
        <w:rPr>
          <w:color w:val="4F81BD" w:themeColor="accent1"/>
          <w:lang w:val="en-GB"/>
        </w:rPr>
        <w:t xml:space="preserve">-Process encounters  the threat </w:t>
      </w:r>
      <w:proofErr w:type="spellStart"/>
      <w:r w:rsidRPr="00875244">
        <w:rPr>
          <w:color w:val="4F81BD" w:themeColor="accent1"/>
          <w:lang w:val="en-GB"/>
        </w:rPr>
        <w:t>T.Accident</w:t>
      </w:r>
      <w:proofErr w:type="spellEnd"/>
      <w:r w:rsidRPr="00875244">
        <w:rPr>
          <w:color w:val="4F81BD" w:themeColor="accent1"/>
          <w:lang w:val="en-GB"/>
        </w:rPr>
        <w:t>-Change.</w:t>
      </w:r>
    </w:p>
    <w:p w14:paraId="2200273E" w14:textId="77777777" w:rsidR="00C40980" w:rsidRPr="00875244" w:rsidRDefault="00C40980" w:rsidP="00C40980">
      <w:pPr>
        <w:rPr>
          <w:color w:val="4F81BD" w:themeColor="accent1"/>
          <w:u w:val="single"/>
          <w:lang w:val="en-GB"/>
        </w:rPr>
      </w:pPr>
      <w:proofErr w:type="spellStart"/>
      <w:r w:rsidRPr="00875244">
        <w:rPr>
          <w:color w:val="4F81BD" w:themeColor="accent1"/>
          <w:u w:val="single"/>
          <w:lang w:val="en-GB"/>
        </w:rPr>
        <w:t>O.Accept</w:t>
      </w:r>
      <w:proofErr w:type="spellEnd"/>
      <w:r w:rsidRPr="00875244">
        <w:rPr>
          <w:color w:val="4F81BD" w:themeColor="accent1"/>
          <w:u w:val="single"/>
          <w:lang w:val="en-GB"/>
        </w:rPr>
        <w:t>-Product</w:t>
      </w:r>
    </w:p>
    <w:p w14:paraId="7AEE2852" w14:textId="77777777" w:rsidR="00C40980" w:rsidRPr="00875244" w:rsidRDefault="00C40980" w:rsidP="00C40980">
      <w:pPr>
        <w:rPr>
          <w:color w:val="4F81BD" w:themeColor="accent1"/>
          <w:lang w:val="en-GB"/>
        </w:rPr>
      </w:pPr>
      <w:r w:rsidRPr="00875244">
        <w:rPr>
          <w:color w:val="4F81BD" w:themeColor="accent1"/>
          <w:lang w:val="en-GB"/>
        </w:rPr>
        <w:t xml:space="preserve">On request of the client release tests are performed for the corresponding products. By this the threat </w:t>
      </w:r>
      <w:proofErr w:type="spellStart"/>
      <w:r w:rsidRPr="00875244">
        <w:rPr>
          <w:color w:val="4F81BD" w:themeColor="accent1"/>
          <w:lang w:val="en-GB"/>
        </w:rPr>
        <w:t>T.Accident</w:t>
      </w:r>
      <w:proofErr w:type="spellEnd"/>
      <w:r w:rsidRPr="00875244">
        <w:rPr>
          <w:color w:val="4F81BD" w:themeColor="accent1"/>
          <w:lang w:val="en-GB"/>
        </w:rPr>
        <w:t xml:space="preserve">-Change is countered and the OSP </w:t>
      </w:r>
      <w:proofErr w:type="spellStart"/>
      <w:r w:rsidRPr="00875244">
        <w:rPr>
          <w:color w:val="4F81BD" w:themeColor="accent1"/>
          <w:lang w:val="en-GB"/>
        </w:rPr>
        <w:t>P.Accept</w:t>
      </w:r>
      <w:proofErr w:type="spellEnd"/>
      <w:r w:rsidRPr="00875244">
        <w:rPr>
          <w:color w:val="4F81BD" w:themeColor="accent1"/>
          <w:lang w:val="en-GB"/>
        </w:rPr>
        <w:t>-Product is addressed.</w:t>
      </w:r>
    </w:p>
    <w:p w14:paraId="659E04EE" w14:textId="77777777" w:rsidR="00C40980" w:rsidRPr="00875244" w:rsidRDefault="00C40980" w:rsidP="00C40980">
      <w:pPr>
        <w:rPr>
          <w:color w:val="4F81BD" w:themeColor="accent1"/>
          <w:u w:val="single"/>
          <w:lang w:val="en-GB"/>
        </w:rPr>
      </w:pPr>
      <w:proofErr w:type="spellStart"/>
      <w:r w:rsidRPr="00875244">
        <w:rPr>
          <w:color w:val="4F81BD" w:themeColor="accent1"/>
          <w:u w:val="single"/>
          <w:lang w:val="en-GB"/>
        </w:rPr>
        <w:t>O.Organise</w:t>
      </w:r>
      <w:proofErr w:type="spellEnd"/>
      <w:r w:rsidRPr="00875244">
        <w:rPr>
          <w:color w:val="4F81BD" w:themeColor="accent1"/>
          <w:u w:val="single"/>
          <w:lang w:val="en-GB"/>
        </w:rPr>
        <w:t>-Product</w:t>
      </w:r>
    </w:p>
    <w:p w14:paraId="7A3016A5" w14:textId="77777777" w:rsidR="00C40980" w:rsidRPr="00875244" w:rsidRDefault="00C40980" w:rsidP="00C40980">
      <w:pPr>
        <w:rPr>
          <w:color w:val="4F81BD" w:themeColor="accent1"/>
          <w:lang w:val="en-GB"/>
        </w:rPr>
      </w:pPr>
      <w:r w:rsidRPr="00875244">
        <w:rPr>
          <w:color w:val="4F81BD" w:themeColor="accent1"/>
          <w:lang w:val="en-GB"/>
        </w:rPr>
        <w:t xml:space="preserve">The development processes are defined and applied according to the site's quality management system. By this the OSP </w:t>
      </w:r>
      <w:proofErr w:type="spellStart"/>
      <w:r w:rsidRPr="00875244">
        <w:rPr>
          <w:color w:val="4F81BD" w:themeColor="accent1"/>
          <w:lang w:val="en-GB"/>
        </w:rPr>
        <w:t>P.Organise</w:t>
      </w:r>
      <w:proofErr w:type="spellEnd"/>
      <w:r w:rsidRPr="00875244">
        <w:rPr>
          <w:color w:val="4F81BD" w:themeColor="accent1"/>
          <w:lang w:val="en-GB"/>
        </w:rPr>
        <w:t>-Product is addressed.</w:t>
      </w:r>
    </w:p>
    <w:p w14:paraId="67A7E01F" w14:textId="77777777" w:rsidR="00C40980" w:rsidRPr="00875244" w:rsidRDefault="00C40980" w:rsidP="00C40980">
      <w:pPr>
        <w:rPr>
          <w:color w:val="4F81BD" w:themeColor="accent1"/>
          <w:u w:val="single"/>
          <w:lang w:val="en-GB"/>
        </w:rPr>
      </w:pPr>
      <w:proofErr w:type="spellStart"/>
      <w:r w:rsidRPr="00875244">
        <w:rPr>
          <w:color w:val="4F81BD" w:themeColor="accent1"/>
          <w:u w:val="single"/>
          <w:lang w:val="en-GB"/>
        </w:rPr>
        <w:t>O.Staff</w:t>
      </w:r>
      <w:proofErr w:type="spellEnd"/>
      <w:r w:rsidRPr="00875244">
        <w:rPr>
          <w:color w:val="4F81BD" w:themeColor="accent1"/>
          <w:u w:val="single"/>
          <w:lang w:val="en-GB"/>
        </w:rPr>
        <w:t>-Engagement</w:t>
      </w:r>
    </w:p>
    <w:p w14:paraId="2E4DFF19" w14:textId="77777777" w:rsidR="00C40980" w:rsidRPr="00875244" w:rsidRDefault="00C40980" w:rsidP="00C40980">
      <w:pPr>
        <w:rPr>
          <w:color w:val="4F81BD" w:themeColor="accent1"/>
          <w:lang w:val="en-GB"/>
        </w:rPr>
      </w:pPr>
      <w:r w:rsidRPr="00875244">
        <w:rPr>
          <w:color w:val="4F81BD" w:themeColor="accent1"/>
          <w:lang w:val="en-GB"/>
        </w:rPr>
        <w:t xml:space="preserve">All employees working at the site and having access to sensitive information or data have to sign a non-disclosure agreement to provide legal liability to protect sensitive information against disclosure. In addition, all employees are trained regarding security to support the security awareness. All employees have to pass a security check before they are hired. These measures prevent </w:t>
      </w:r>
      <w:proofErr w:type="spellStart"/>
      <w:r w:rsidRPr="00875244">
        <w:rPr>
          <w:color w:val="4F81BD" w:themeColor="accent1"/>
          <w:lang w:val="en-GB"/>
        </w:rPr>
        <w:t>T.Computer</w:t>
      </w:r>
      <w:proofErr w:type="spellEnd"/>
      <w:r w:rsidRPr="00875244">
        <w:rPr>
          <w:color w:val="4F81BD" w:themeColor="accent1"/>
          <w:lang w:val="en-GB"/>
        </w:rPr>
        <w:t xml:space="preserve">-Net, </w:t>
      </w:r>
      <w:proofErr w:type="spellStart"/>
      <w:r w:rsidRPr="00875244">
        <w:rPr>
          <w:color w:val="4F81BD" w:themeColor="accent1"/>
          <w:lang w:val="en-GB"/>
        </w:rPr>
        <w:t>T.Unauthorised</w:t>
      </w:r>
      <w:proofErr w:type="spellEnd"/>
      <w:r w:rsidRPr="00875244">
        <w:rPr>
          <w:color w:val="4F81BD" w:themeColor="accent1"/>
          <w:lang w:val="en-GB"/>
        </w:rPr>
        <w:t xml:space="preserve">-Staff and </w:t>
      </w:r>
      <w:proofErr w:type="spellStart"/>
      <w:r w:rsidRPr="00875244">
        <w:rPr>
          <w:color w:val="4F81BD" w:themeColor="accent1"/>
          <w:lang w:val="en-GB"/>
        </w:rPr>
        <w:t>T.Staff</w:t>
      </w:r>
      <w:proofErr w:type="spellEnd"/>
      <w:r w:rsidRPr="00875244">
        <w:rPr>
          <w:color w:val="4F81BD" w:themeColor="accent1"/>
          <w:lang w:val="en-GB"/>
        </w:rPr>
        <w:t>-Collusion.</w:t>
      </w:r>
    </w:p>
    <w:p w14:paraId="1487899B" w14:textId="6B6D9B50" w:rsidR="00C40980" w:rsidRPr="00875244" w:rsidRDefault="00C40980" w:rsidP="00C40980">
      <w:pPr>
        <w:rPr>
          <w:color w:val="4F81BD" w:themeColor="accent1"/>
          <w:u w:val="single"/>
          <w:lang w:val="en-GB"/>
        </w:rPr>
      </w:pPr>
      <w:r w:rsidRPr="00875244">
        <w:rPr>
          <w:color w:val="4F81BD" w:themeColor="accent1"/>
          <w:lang w:val="en-GB"/>
        </w:rPr>
        <w:t xml:space="preserve"> </w:t>
      </w:r>
      <w:proofErr w:type="spellStart"/>
      <w:r w:rsidRPr="00875244">
        <w:rPr>
          <w:color w:val="4F81BD" w:themeColor="accent1"/>
          <w:u w:val="single"/>
          <w:lang w:val="en-GB"/>
        </w:rPr>
        <w:t>O.Zero</w:t>
      </w:r>
      <w:proofErr w:type="spellEnd"/>
      <w:r w:rsidRPr="00875244">
        <w:rPr>
          <w:color w:val="4F81BD" w:themeColor="accent1"/>
          <w:u w:val="single"/>
          <w:lang w:val="en-GB"/>
        </w:rPr>
        <w:t>-Balance</w:t>
      </w:r>
    </w:p>
    <w:p w14:paraId="2EB6ADB1" w14:textId="7F575A35" w:rsidR="00C40980" w:rsidRPr="00875244" w:rsidRDefault="00C40980" w:rsidP="00C40980">
      <w:pPr>
        <w:rPr>
          <w:color w:val="4F81BD" w:themeColor="accent1"/>
          <w:lang w:val="en-GB"/>
        </w:rPr>
      </w:pPr>
      <w:r w:rsidRPr="00875244">
        <w:rPr>
          <w:color w:val="4F81BD" w:themeColor="accent1"/>
          <w:lang w:val="en-GB"/>
        </w:rPr>
        <w:t>Automated means and/or the application of a 4-eyes-principle ensures a continuous tracking of Smart Card Products</w:t>
      </w:r>
      <w:r w:rsidRPr="00875244" w:rsidDel="00BE4A49">
        <w:rPr>
          <w:color w:val="4F81BD" w:themeColor="accent1"/>
          <w:lang w:val="en-GB"/>
        </w:rPr>
        <w:t xml:space="preserve"> </w:t>
      </w:r>
      <w:r w:rsidRPr="00875244">
        <w:rPr>
          <w:color w:val="4F81BD" w:themeColor="accent1"/>
          <w:lang w:val="en-GB"/>
        </w:rPr>
        <w:t>during the whole production process.</w:t>
      </w:r>
      <w:r w:rsidR="00D16A40">
        <w:rPr>
          <w:color w:val="4F81BD" w:themeColor="accent1"/>
          <w:u w:val="single"/>
          <w:lang w:val="en-GB"/>
        </w:rPr>
        <w:t xml:space="preserve"> </w:t>
      </w:r>
      <w:r w:rsidRPr="00875244">
        <w:rPr>
          <w:color w:val="4F81BD" w:themeColor="accent1"/>
          <w:lang w:val="en-GB"/>
        </w:rPr>
        <w:t xml:space="preserve">By this the OSP </w:t>
      </w:r>
      <w:proofErr w:type="spellStart"/>
      <w:r w:rsidRPr="00875244">
        <w:rPr>
          <w:color w:val="4F81BD" w:themeColor="accent1"/>
          <w:lang w:val="en-GB"/>
        </w:rPr>
        <w:t>P.Zero</w:t>
      </w:r>
      <w:proofErr w:type="spellEnd"/>
      <w:r w:rsidRPr="00875244">
        <w:rPr>
          <w:color w:val="4F81BD" w:themeColor="accent1"/>
          <w:lang w:val="en-GB"/>
        </w:rPr>
        <w:t>-Balance is addressed and</w:t>
      </w:r>
      <w:r w:rsidRPr="00875244">
        <w:rPr>
          <w:color w:val="4F81BD" w:themeColor="accent1"/>
          <w:lang w:val="en-US"/>
        </w:rPr>
        <w:t xml:space="preserve"> </w:t>
      </w:r>
      <w:proofErr w:type="spellStart"/>
      <w:r w:rsidRPr="00875244">
        <w:rPr>
          <w:color w:val="4F81BD" w:themeColor="accent1"/>
          <w:lang w:val="en-US"/>
        </w:rPr>
        <w:t>i</w:t>
      </w:r>
      <w:r w:rsidRPr="00875244">
        <w:rPr>
          <w:color w:val="4F81BD" w:themeColor="accent1"/>
          <w:lang w:val="en-GB"/>
        </w:rPr>
        <w:t>n</w:t>
      </w:r>
      <w:proofErr w:type="spellEnd"/>
      <w:r w:rsidRPr="00875244">
        <w:rPr>
          <w:color w:val="4F81BD" w:themeColor="accent1"/>
          <w:lang w:val="en-GB"/>
        </w:rPr>
        <w:t xml:space="preserve"> addition, the threat </w:t>
      </w:r>
      <w:proofErr w:type="spellStart"/>
      <w:r w:rsidRPr="00875244">
        <w:rPr>
          <w:color w:val="4F81BD" w:themeColor="accent1"/>
          <w:lang w:val="en-US"/>
        </w:rPr>
        <w:t>T.Unauthorised</w:t>
      </w:r>
      <w:proofErr w:type="spellEnd"/>
      <w:r w:rsidRPr="00875244">
        <w:rPr>
          <w:color w:val="4F81BD" w:themeColor="accent1"/>
          <w:lang w:val="en-US"/>
        </w:rPr>
        <w:t>-Staff</w:t>
      </w:r>
      <w:r w:rsidRPr="00875244">
        <w:rPr>
          <w:color w:val="4F81BD" w:themeColor="accent1"/>
          <w:lang w:val="en-GB"/>
        </w:rPr>
        <w:t xml:space="preserve"> is covered. </w:t>
      </w:r>
    </w:p>
    <w:p w14:paraId="6D416D45" w14:textId="77777777" w:rsidR="00C40980" w:rsidRPr="00875244" w:rsidRDefault="00C40980" w:rsidP="00C40980">
      <w:pPr>
        <w:rPr>
          <w:color w:val="4F81BD" w:themeColor="accent1"/>
          <w:u w:val="single"/>
          <w:lang w:val="en-GB"/>
        </w:rPr>
      </w:pPr>
      <w:proofErr w:type="spellStart"/>
      <w:r w:rsidRPr="00875244">
        <w:rPr>
          <w:color w:val="4F81BD" w:themeColor="accent1"/>
          <w:u w:val="single"/>
          <w:lang w:val="en-GB"/>
        </w:rPr>
        <w:t>O.Reception</w:t>
      </w:r>
      <w:proofErr w:type="spellEnd"/>
      <w:r w:rsidRPr="00875244">
        <w:rPr>
          <w:color w:val="4F81BD" w:themeColor="accent1"/>
          <w:u w:val="single"/>
          <w:lang w:val="en-GB"/>
        </w:rPr>
        <w:t>-Control</w:t>
      </w:r>
    </w:p>
    <w:p w14:paraId="0209F1F5" w14:textId="77777777" w:rsidR="00C40980" w:rsidRPr="00875244" w:rsidRDefault="00C40980" w:rsidP="00C40980">
      <w:pPr>
        <w:rPr>
          <w:color w:val="4F81BD" w:themeColor="accent1"/>
          <w:lang w:val="en-GB"/>
        </w:rPr>
      </w:pPr>
      <w:r w:rsidRPr="00875244">
        <w:rPr>
          <w:color w:val="4F81BD" w:themeColor="accent1"/>
          <w:lang w:val="en-GB"/>
        </w:rPr>
        <w:t xml:space="preserve">Upon reception of an electronic item relevant to security from a different site, authenticity of this item is verified (e.g. verification of a PGP signature when sent via email). Identification is performed if necessary (i.e. requested by the client; the client has to provide information how to identify the item). In case items are shared by a shared configuration management system between different sites or shared network drives, authenticity is implicitly assumed. By this the OSPs </w:t>
      </w:r>
      <w:proofErr w:type="spellStart"/>
      <w:r w:rsidRPr="00875244">
        <w:rPr>
          <w:color w:val="4F81BD" w:themeColor="accent1"/>
          <w:lang w:val="en-GB"/>
        </w:rPr>
        <w:t>P.Config</w:t>
      </w:r>
      <w:proofErr w:type="spellEnd"/>
      <w:r w:rsidRPr="00875244">
        <w:rPr>
          <w:color w:val="4F81BD" w:themeColor="accent1"/>
          <w:lang w:val="en-GB"/>
        </w:rPr>
        <w:t xml:space="preserve">-Items and </w:t>
      </w:r>
      <w:proofErr w:type="spellStart"/>
      <w:r w:rsidRPr="00875244">
        <w:rPr>
          <w:color w:val="4F81BD" w:themeColor="accent1"/>
          <w:lang w:val="en-GB"/>
        </w:rPr>
        <w:t>P.Reception</w:t>
      </w:r>
      <w:proofErr w:type="spellEnd"/>
      <w:r w:rsidRPr="00875244">
        <w:rPr>
          <w:color w:val="4F81BD" w:themeColor="accent1"/>
          <w:lang w:val="en-GB"/>
        </w:rPr>
        <w:t>-Control are addressed.</w:t>
      </w:r>
    </w:p>
    <w:p w14:paraId="13B1E288" w14:textId="77777777" w:rsidR="00C40980" w:rsidRPr="00875244" w:rsidRDefault="00C40980" w:rsidP="00C40980">
      <w:pPr>
        <w:rPr>
          <w:color w:val="4F81BD" w:themeColor="accent1"/>
          <w:u w:val="single"/>
          <w:lang w:val="en-GB"/>
        </w:rPr>
      </w:pPr>
      <w:proofErr w:type="spellStart"/>
      <w:r w:rsidRPr="00875244">
        <w:rPr>
          <w:color w:val="4F81BD" w:themeColor="accent1"/>
          <w:u w:val="single"/>
          <w:lang w:val="en-GB"/>
        </w:rPr>
        <w:t>O.Internal</w:t>
      </w:r>
      <w:proofErr w:type="spellEnd"/>
      <w:r w:rsidRPr="00875244">
        <w:rPr>
          <w:color w:val="4F81BD" w:themeColor="accent1"/>
          <w:u w:val="single"/>
          <w:lang w:val="en-GB"/>
        </w:rPr>
        <w:t>-Shipment</w:t>
      </w:r>
    </w:p>
    <w:p w14:paraId="2A4C2D76" w14:textId="77777777" w:rsidR="00C40980" w:rsidRPr="00875244" w:rsidRDefault="00C40980" w:rsidP="00C40980">
      <w:pPr>
        <w:rPr>
          <w:color w:val="4F81BD" w:themeColor="accent1"/>
          <w:lang w:val="en-GB"/>
        </w:rPr>
      </w:pPr>
      <w:r w:rsidRPr="00875244">
        <w:rPr>
          <w:color w:val="4F81BD" w:themeColor="accent1"/>
          <w:lang w:val="en-GB"/>
        </w:rPr>
        <w:t xml:space="preserve">Security relevant physical items are internally shipped either by security transport (e.g. sealed boxes) or in person by company's internal staff. Security relevant electronic items are internally shipped using secure communication measures. This might be signed and/or encrypted emails or similar (e.g. SSL secured web portals) or shared network systems (e.g. shared configuration management system). This prevents </w:t>
      </w:r>
      <w:proofErr w:type="spellStart"/>
      <w:r w:rsidRPr="00875244">
        <w:rPr>
          <w:color w:val="4F81BD" w:themeColor="accent1"/>
          <w:lang w:val="en-GB"/>
        </w:rPr>
        <w:t>T.Attack</w:t>
      </w:r>
      <w:proofErr w:type="spellEnd"/>
      <w:r w:rsidRPr="00875244">
        <w:rPr>
          <w:color w:val="4F81BD" w:themeColor="accent1"/>
          <w:lang w:val="en-GB"/>
        </w:rPr>
        <w:t xml:space="preserve">-Transport and covers also </w:t>
      </w:r>
      <w:proofErr w:type="spellStart"/>
      <w:r w:rsidRPr="00875244">
        <w:rPr>
          <w:color w:val="4F81BD" w:themeColor="accent1"/>
          <w:lang w:val="en-GB"/>
        </w:rPr>
        <w:t>P.Product</w:t>
      </w:r>
      <w:proofErr w:type="spellEnd"/>
      <w:r w:rsidRPr="00875244">
        <w:rPr>
          <w:color w:val="4F81BD" w:themeColor="accent1"/>
          <w:lang w:val="en-GB"/>
        </w:rPr>
        <w:t xml:space="preserve">-Transport. </w:t>
      </w:r>
    </w:p>
    <w:p w14:paraId="7FA65A65" w14:textId="77777777" w:rsidR="00C40980" w:rsidRPr="00875244" w:rsidRDefault="00C40980" w:rsidP="00C40980">
      <w:pPr>
        <w:rPr>
          <w:color w:val="4F81BD" w:themeColor="accent1"/>
          <w:u w:val="single"/>
          <w:lang w:val="en-GB"/>
        </w:rPr>
      </w:pPr>
      <w:proofErr w:type="spellStart"/>
      <w:r w:rsidRPr="00875244">
        <w:rPr>
          <w:color w:val="4F81BD" w:themeColor="accent1"/>
          <w:u w:val="single"/>
          <w:lang w:val="en-GB"/>
        </w:rPr>
        <w:t>O.External</w:t>
      </w:r>
      <w:proofErr w:type="spellEnd"/>
      <w:r w:rsidRPr="00875244">
        <w:rPr>
          <w:color w:val="4F81BD" w:themeColor="accent1"/>
          <w:u w:val="single"/>
          <w:lang w:val="en-GB"/>
        </w:rPr>
        <w:t>-Delivery</w:t>
      </w:r>
    </w:p>
    <w:p w14:paraId="2BE6C22A" w14:textId="77777777" w:rsidR="00C40980" w:rsidRPr="00875244" w:rsidRDefault="00C40980" w:rsidP="00C40980">
      <w:pPr>
        <w:rPr>
          <w:color w:val="4F81BD" w:themeColor="accent1"/>
          <w:lang w:val="en-GB"/>
        </w:rPr>
      </w:pPr>
      <w:r w:rsidRPr="00875244">
        <w:rPr>
          <w:color w:val="4F81BD" w:themeColor="accent1"/>
          <w:lang w:val="en-GB"/>
        </w:rPr>
        <w:t xml:space="preserve">Security relevant physical items are externally delivered either by security transport (e.g. sealed boxes), in person by company's internal staff or collected by the client or the consumer as long as the </w:t>
      </w:r>
      <w:r w:rsidRPr="00875244">
        <w:rPr>
          <w:color w:val="4F81BD" w:themeColor="accent1"/>
          <w:lang w:val="en-GB"/>
        </w:rPr>
        <w:lastRenderedPageBreak/>
        <w:t xml:space="preserve">security functions of the item are not sufficient to protect itself. Security relevant electronic items are externally shipped using secure communication measures. This might be signed and/or encrypted emails or similar (e.g. SSL secured </w:t>
      </w:r>
      <w:proofErr w:type="spellStart"/>
      <w:r w:rsidRPr="00875244">
        <w:rPr>
          <w:color w:val="4F81BD" w:themeColor="accent1"/>
          <w:lang w:val="en-GB"/>
        </w:rPr>
        <w:t>webportals</w:t>
      </w:r>
      <w:proofErr w:type="spellEnd"/>
      <w:r w:rsidRPr="00875244">
        <w:rPr>
          <w:color w:val="4F81BD" w:themeColor="accent1"/>
          <w:lang w:val="en-GB"/>
        </w:rPr>
        <w:t xml:space="preserve">). This prevents </w:t>
      </w:r>
      <w:proofErr w:type="spellStart"/>
      <w:r w:rsidRPr="00875244">
        <w:rPr>
          <w:color w:val="4F81BD" w:themeColor="accent1"/>
          <w:lang w:val="en-GB"/>
        </w:rPr>
        <w:t>T.Attack</w:t>
      </w:r>
      <w:proofErr w:type="spellEnd"/>
      <w:r w:rsidRPr="00875244">
        <w:rPr>
          <w:color w:val="4F81BD" w:themeColor="accent1"/>
          <w:lang w:val="en-GB"/>
        </w:rPr>
        <w:t xml:space="preserve">-Transport and covers also </w:t>
      </w:r>
      <w:proofErr w:type="spellStart"/>
      <w:r w:rsidRPr="00875244">
        <w:rPr>
          <w:color w:val="4F81BD" w:themeColor="accent1"/>
          <w:lang w:val="en-GB"/>
        </w:rPr>
        <w:t>P.Product</w:t>
      </w:r>
      <w:proofErr w:type="spellEnd"/>
      <w:r w:rsidRPr="00875244">
        <w:rPr>
          <w:color w:val="4F81BD" w:themeColor="accent1"/>
          <w:lang w:val="en-GB"/>
        </w:rPr>
        <w:t xml:space="preserve">-Transport. </w:t>
      </w:r>
    </w:p>
    <w:p w14:paraId="58593CE1" w14:textId="77777777" w:rsidR="00C40980" w:rsidRPr="00875244" w:rsidRDefault="00C40980" w:rsidP="00C40980">
      <w:pPr>
        <w:rPr>
          <w:color w:val="4F81BD" w:themeColor="accent1"/>
          <w:u w:val="single"/>
          <w:lang w:val="en-GB"/>
        </w:rPr>
      </w:pPr>
      <w:proofErr w:type="spellStart"/>
      <w:r w:rsidRPr="00875244">
        <w:rPr>
          <w:color w:val="4F81BD" w:themeColor="accent1"/>
          <w:u w:val="single"/>
          <w:lang w:val="en-GB"/>
        </w:rPr>
        <w:t>O.Transfer</w:t>
      </w:r>
      <w:proofErr w:type="spellEnd"/>
      <w:r w:rsidRPr="00875244">
        <w:rPr>
          <w:color w:val="4F81BD" w:themeColor="accent1"/>
          <w:u w:val="single"/>
          <w:lang w:val="en-GB"/>
        </w:rPr>
        <w:t>-Data</w:t>
      </w:r>
    </w:p>
    <w:p w14:paraId="72816345" w14:textId="77777777" w:rsidR="00C40980" w:rsidRPr="00875244" w:rsidRDefault="00C40980" w:rsidP="00C40980">
      <w:pPr>
        <w:rPr>
          <w:color w:val="4F81BD" w:themeColor="accent1"/>
          <w:lang w:val="en-GB"/>
        </w:rPr>
      </w:pPr>
      <w:r w:rsidRPr="00875244">
        <w:rPr>
          <w:color w:val="4F81BD" w:themeColor="accent1"/>
          <w:lang w:val="en-GB"/>
        </w:rPr>
        <w:t xml:space="preserve">Sensitive electronic configuration items are protected against modification and/or disclosure by cryptographic means during transfer. Either symmetric means, asymmetric means or password protection are applied (as appropriate). Cryptographic keys and password used for secure communication are sufficiently protected against unauthorised access and disclosure. This prevents </w:t>
      </w:r>
      <w:proofErr w:type="spellStart"/>
      <w:r w:rsidRPr="00875244">
        <w:rPr>
          <w:color w:val="4F81BD" w:themeColor="accent1"/>
          <w:lang w:val="en-GB"/>
        </w:rPr>
        <w:t>T.Staff</w:t>
      </w:r>
      <w:proofErr w:type="spellEnd"/>
      <w:r w:rsidRPr="00875244">
        <w:rPr>
          <w:color w:val="4F81BD" w:themeColor="accent1"/>
          <w:lang w:val="en-GB"/>
        </w:rPr>
        <w:t xml:space="preserve">-Collusion, </w:t>
      </w:r>
      <w:proofErr w:type="spellStart"/>
      <w:r w:rsidRPr="00875244">
        <w:rPr>
          <w:color w:val="4F81BD" w:themeColor="accent1"/>
          <w:lang w:val="en-GB"/>
        </w:rPr>
        <w:t>T.Attack</w:t>
      </w:r>
      <w:proofErr w:type="spellEnd"/>
      <w:r w:rsidRPr="00875244">
        <w:rPr>
          <w:color w:val="4F81BD" w:themeColor="accent1"/>
          <w:lang w:val="en-GB"/>
        </w:rPr>
        <w:t xml:space="preserve">-Transport and covers also </w:t>
      </w:r>
      <w:proofErr w:type="spellStart"/>
      <w:r w:rsidRPr="00875244">
        <w:rPr>
          <w:color w:val="4F81BD" w:themeColor="accent1"/>
          <w:lang w:val="en-GB"/>
        </w:rPr>
        <w:t>P.Product</w:t>
      </w:r>
      <w:proofErr w:type="spellEnd"/>
      <w:r w:rsidRPr="00875244">
        <w:rPr>
          <w:color w:val="4F81BD" w:themeColor="accent1"/>
          <w:lang w:val="en-GB"/>
        </w:rPr>
        <w:t>-Transport.</w:t>
      </w:r>
    </w:p>
    <w:p w14:paraId="2F793EA5" w14:textId="77777777" w:rsidR="00C40980" w:rsidRPr="00875244" w:rsidRDefault="00C40980" w:rsidP="00C40980">
      <w:pPr>
        <w:rPr>
          <w:color w:val="4F81BD" w:themeColor="accent1"/>
          <w:u w:val="single"/>
          <w:lang w:val="en-GB"/>
        </w:rPr>
      </w:pPr>
      <w:proofErr w:type="spellStart"/>
      <w:r w:rsidRPr="00875244">
        <w:rPr>
          <w:color w:val="4F81BD" w:themeColor="accent1"/>
          <w:u w:val="single"/>
          <w:lang w:val="en-GB"/>
        </w:rPr>
        <w:t>O.Control</w:t>
      </w:r>
      <w:proofErr w:type="spellEnd"/>
      <w:r w:rsidRPr="00875244">
        <w:rPr>
          <w:color w:val="4F81BD" w:themeColor="accent1"/>
          <w:u w:val="single"/>
          <w:lang w:val="en-GB"/>
        </w:rPr>
        <w:t>-Scrap</w:t>
      </w:r>
    </w:p>
    <w:p w14:paraId="5965045A" w14:textId="77777777" w:rsidR="00C40980" w:rsidRPr="00875244" w:rsidRDefault="00C40980" w:rsidP="00C40980">
      <w:pPr>
        <w:rPr>
          <w:color w:val="4F81BD" w:themeColor="accent1"/>
          <w:lang w:val="en-GB"/>
        </w:rPr>
      </w:pPr>
      <w:r w:rsidRPr="00875244">
        <w:rPr>
          <w:color w:val="4F81BD" w:themeColor="accent1"/>
          <w:lang w:val="en-GB"/>
        </w:rPr>
        <w:t>At this site sensitive documentation is destroyed and electronic media is erased.</w:t>
      </w:r>
    </w:p>
    <w:p w14:paraId="1364C451" w14:textId="61FE8940" w:rsidR="00C40980" w:rsidRPr="00875244" w:rsidRDefault="00C40980" w:rsidP="00C40980">
      <w:pPr>
        <w:rPr>
          <w:color w:val="4F81BD" w:themeColor="accent1"/>
          <w:lang w:val="en-GB"/>
        </w:rPr>
      </w:pPr>
      <w:r w:rsidRPr="00875244">
        <w:rPr>
          <w:color w:val="4F81BD" w:themeColor="accent1"/>
          <w:lang w:val="en-GB"/>
        </w:rPr>
        <w:t xml:space="preserve">Scrap (Smart Card modules) is securely stored in a vault till end of life of the product (e.g. </w:t>
      </w:r>
      <w:proofErr w:type="spellStart"/>
      <w:r w:rsidRPr="00875244">
        <w:rPr>
          <w:color w:val="4F81BD" w:themeColor="accent1"/>
          <w:lang w:val="en-GB"/>
        </w:rPr>
        <w:t>ePassport</w:t>
      </w:r>
      <w:proofErr w:type="spellEnd"/>
      <w:r w:rsidRPr="00875244">
        <w:rPr>
          <w:color w:val="4F81BD" w:themeColor="accent1"/>
          <w:lang w:val="en-GB"/>
        </w:rPr>
        <w:t xml:space="preserve">) in the field or securely transferred to another site of </w:t>
      </w:r>
      <w:proofErr w:type="spellStart"/>
      <w:r w:rsidRPr="00875244">
        <w:rPr>
          <w:color w:val="4F81BD" w:themeColor="accent1"/>
          <w:lang w:val="en-GB"/>
        </w:rPr>
        <w:t>Giesecke</w:t>
      </w:r>
      <w:proofErr w:type="spellEnd"/>
      <w:r w:rsidRPr="00875244">
        <w:rPr>
          <w:color w:val="4F81BD" w:themeColor="accent1"/>
          <w:lang w:val="en-GB"/>
        </w:rPr>
        <w:t xml:space="preserve"> &amp; </w:t>
      </w:r>
      <w:proofErr w:type="spellStart"/>
      <w:r w:rsidRPr="00875244">
        <w:rPr>
          <w:color w:val="4F81BD" w:themeColor="accent1"/>
          <w:lang w:val="en-GB"/>
        </w:rPr>
        <w:t>Devrient</w:t>
      </w:r>
      <w:proofErr w:type="spellEnd"/>
      <w:r w:rsidRPr="00875244">
        <w:rPr>
          <w:color w:val="4F81BD" w:themeColor="accent1"/>
          <w:lang w:val="en-GB"/>
        </w:rPr>
        <w:t xml:space="preserve"> capable of secure destruction of scrap or securely shipped to the client for destruction. By this no employee could get uncontrolled access to scrap which might be helpful to support an attack. This prevents </w:t>
      </w:r>
      <w:proofErr w:type="spellStart"/>
      <w:r w:rsidRPr="00875244">
        <w:rPr>
          <w:color w:val="4F81BD" w:themeColor="accent1"/>
          <w:lang w:val="en-GB"/>
        </w:rPr>
        <w:t>T.Staff</w:t>
      </w:r>
      <w:proofErr w:type="spellEnd"/>
      <w:r w:rsidRPr="00875244">
        <w:rPr>
          <w:color w:val="4F81BD" w:themeColor="accent1"/>
          <w:lang w:val="en-GB"/>
        </w:rPr>
        <w:t xml:space="preserve">-Collusion and covers </w:t>
      </w:r>
      <w:proofErr w:type="spellStart"/>
      <w:r w:rsidRPr="00875244">
        <w:rPr>
          <w:color w:val="4F81BD" w:themeColor="accent1"/>
          <w:lang w:val="en-GB"/>
        </w:rPr>
        <w:t>P.Zero</w:t>
      </w:r>
      <w:proofErr w:type="spellEnd"/>
      <w:r w:rsidRPr="00875244">
        <w:rPr>
          <w:color w:val="4F81BD" w:themeColor="accent1"/>
          <w:lang w:val="en-GB"/>
        </w:rPr>
        <w:t>-Balance.</w:t>
      </w:r>
    </w:p>
    <w:p w14:paraId="7CE442D3" w14:textId="77777777" w:rsidR="006057BA" w:rsidRDefault="006057BA" w:rsidP="00C40980">
      <w:pPr>
        <w:rPr>
          <w:lang w:val="en-GB"/>
        </w:rPr>
      </w:pPr>
    </w:p>
    <w:p w14:paraId="437959B6" w14:textId="77777777" w:rsidR="00096028" w:rsidRDefault="00096028" w:rsidP="00096028">
      <w:pPr>
        <w:pStyle w:val="Title2"/>
      </w:pPr>
      <w:bookmarkStart w:id="297" w:name="_Toc470679975"/>
      <w:bookmarkStart w:id="298" w:name="_Toc536521216"/>
      <w:bookmarkStart w:id="299" w:name="_Toc36047302"/>
      <w:r>
        <w:t>SAR Rationale</w:t>
      </w:r>
      <w:bookmarkEnd w:id="297"/>
      <w:bookmarkEnd w:id="298"/>
      <w:bookmarkEnd w:id="299"/>
    </w:p>
    <w:p w14:paraId="21737076" w14:textId="77777777" w:rsidR="00096028" w:rsidRPr="00406510" w:rsidRDefault="00096028" w:rsidP="00096028">
      <w:pPr>
        <w:rPr>
          <w:lang w:val="en-GB"/>
        </w:rPr>
      </w:pPr>
      <w:r w:rsidRPr="00406510">
        <w:rPr>
          <w:lang w:val="en-GB"/>
        </w:rPr>
        <w:t>The Security Assurance Requirements rationale does not explicitly address the developer action elements defined in [2] because they are implicitly included in the content elements. This comprises the provision of the documentation to support the evaluation and the preparation for the site visit. In addition</w:t>
      </w:r>
      <w:r>
        <w:rPr>
          <w:lang w:val="en-GB"/>
        </w:rPr>
        <w:t>,</w:t>
      </w:r>
      <w:r w:rsidRPr="00406510">
        <w:rPr>
          <w:lang w:val="en-GB"/>
        </w:rPr>
        <w:t xml:space="preserve"> this includes that the procedures are applied as written and explained in the documentation.</w:t>
      </w:r>
    </w:p>
    <w:p w14:paraId="694002D7" w14:textId="60CE5E00" w:rsidR="00423A04" w:rsidRPr="00170FD2" w:rsidRDefault="00423A04" w:rsidP="00423A04">
      <w:pPr>
        <w:pStyle w:val="Title3"/>
      </w:pPr>
      <w:bookmarkStart w:id="300" w:name="_Toc17189747"/>
      <w:r w:rsidRPr="00170FD2">
        <w:t>ALC_CMC</w:t>
      </w:r>
      <w:bookmarkEnd w:id="300"/>
    </w:p>
    <w:p w14:paraId="2B9161C4" w14:textId="7E478388" w:rsidR="00423A04" w:rsidRDefault="00423A04" w:rsidP="00423A04">
      <w:pPr>
        <w:rPr>
          <w:lang w:val="en-US"/>
        </w:rPr>
      </w:pPr>
      <w:r w:rsidRPr="00423A04">
        <w:rPr>
          <w:lang w:val="en-US"/>
        </w:rPr>
        <w:t>The security assurance requirements of the assurance component "ALC_CMC.</w:t>
      </w:r>
      <w:r w:rsidR="002A6EDF">
        <w:rPr>
          <w:lang w:val="en-US"/>
        </w:rPr>
        <w:t>4</w:t>
      </w:r>
      <w:r w:rsidRPr="00423A04">
        <w:rPr>
          <w:lang w:val="en-US"/>
        </w:rPr>
        <w:t>" are suitable to support the production of complex products due to the formalized acceptance process and the automated production support. This comprises the identification of all configuration items and the automated control and tracking within an industrialized production process. The requirement for authorized changes and separate roles for operation and release support the integrity and confidentiality required for the products. Therefore, this assurance level meets the requirements for the configuration management.</w:t>
      </w:r>
    </w:p>
    <w:p w14:paraId="2BE19582" w14:textId="554C5386" w:rsidR="00423A04" w:rsidRPr="00170FD2" w:rsidRDefault="00423A04" w:rsidP="00423A04">
      <w:pPr>
        <w:pStyle w:val="Title3"/>
      </w:pPr>
      <w:bookmarkStart w:id="301" w:name="_Toc17189748"/>
      <w:r w:rsidRPr="00170FD2">
        <w:lastRenderedPageBreak/>
        <w:t>ALC_CMS</w:t>
      </w:r>
      <w:bookmarkEnd w:id="301"/>
    </w:p>
    <w:p w14:paraId="07E514D1" w14:textId="0797B25A" w:rsidR="005B4E1E" w:rsidRPr="005B4E1E" w:rsidRDefault="005B4E1E" w:rsidP="00423A04">
      <w:pPr>
        <w:rPr>
          <w:lang w:val="en-GB"/>
        </w:rPr>
      </w:pPr>
      <w:r w:rsidRPr="005B4E1E">
        <w:rPr>
          <w:lang w:val="en-US"/>
        </w:rPr>
        <w:t>The chosen assurance level ALC_CMS.5 of the assurance family “CM scope” supports the control of the production and test environment. This includes product related documentation and data as well as the documentation for the configuration management and the site security measures. Since the site certification process focuses on the processes based on the absence of a concrete TOE these security assurance requirements are considered to be suitable.</w:t>
      </w:r>
    </w:p>
    <w:p w14:paraId="7B2EF276" w14:textId="279B3477" w:rsidR="00423A04" w:rsidRPr="00170FD2" w:rsidRDefault="00423A04" w:rsidP="00423A04">
      <w:pPr>
        <w:pStyle w:val="Title3"/>
      </w:pPr>
      <w:bookmarkStart w:id="302" w:name="_Toc17189749"/>
      <w:r w:rsidRPr="00170FD2">
        <w:t>ALC_DVS</w:t>
      </w:r>
      <w:bookmarkEnd w:id="302"/>
    </w:p>
    <w:p w14:paraId="676D0A28" w14:textId="6F4FDA47" w:rsidR="00423A04" w:rsidRDefault="00423A04" w:rsidP="00423A04">
      <w:pPr>
        <w:rPr>
          <w:lang w:val="en-GB" w:eastAsia="zh-CN"/>
        </w:rPr>
      </w:pPr>
      <w:r w:rsidRPr="00170FD2">
        <w:rPr>
          <w:lang w:val="en-GB" w:eastAsia="zh-CN"/>
        </w:rPr>
        <w:t>The chosen assurance level ALC_DVS.2 of the assurance family “Development Security” is required since a high attack potential is assumed for potential attackers. The configuration items and information handle at the site during production, assembly and testing of the product can be used by potential attackers for the development of attacks. Therefore, the handling and storage of these items must be sufficiently protected. Further on the Protection Profile</w:t>
      </w:r>
      <w:sdt>
        <w:sdtPr>
          <w:rPr>
            <w:lang w:val="en-GB" w:eastAsia="zh-CN"/>
          </w:rPr>
          <w:id w:val="2110930853"/>
          <w:citation/>
        </w:sdtPr>
        <w:sdtEndPr/>
        <w:sdtContent>
          <w:r w:rsidRPr="00170FD2">
            <w:rPr>
              <w:lang w:val="en-GB" w:eastAsia="zh-CN"/>
            </w:rPr>
            <w:fldChar w:fldCharType="begin"/>
          </w:r>
          <w:r>
            <w:rPr>
              <w:lang w:val="en-GB" w:eastAsia="zh-CN"/>
            </w:rPr>
            <w:instrText xml:space="preserve">CITATION BSICCPP00842014 \l 2052 </w:instrText>
          </w:r>
          <w:r w:rsidRPr="00170FD2">
            <w:rPr>
              <w:lang w:val="en-GB" w:eastAsia="zh-CN"/>
            </w:rPr>
            <w:fldChar w:fldCharType="separate"/>
          </w:r>
          <w:r w:rsidR="00D140C7">
            <w:rPr>
              <w:noProof/>
              <w:lang w:val="en-GB" w:eastAsia="zh-CN"/>
            </w:rPr>
            <w:t xml:space="preserve"> </w:t>
          </w:r>
          <w:r w:rsidR="00D140C7" w:rsidRPr="00D140C7">
            <w:rPr>
              <w:rFonts w:hint="eastAsia"/>
              <w:noProof/>
              <w:lang w:val="en-GB" w:eastAsia="zh-CN"/>
            </w:rPr>
            <w:t>(1)</w:t>
          </w:r>
          <w:r w:rsidRPr="00170FD2">
            <w:rPr>
              <w:lang w:val="en-GB" w:eastAsia="zh-CN"/>
            </w:rPr>
            <w:fldChar w:fldCharType="end"/>
          </w:r>
        </w:sdtContent>
      </w:sdt>
      <w:r w:rsidRPr="00170FD2">
        <w:rPr>
          <w:lang w:val="en-GB" w:eastAsia="zh-CN"/>
        </w:rPr>
        <w:t xml:space="preserve"> requires this protection for sites involved in the life-cycle of Security ICs development and production.</w:t>
      </w:r>
    </w:p>
    <w:p w14:paraId="5D2B98A4" w14:textId="623C43D4" w:rsidR="00423A04" w:rsidRPr="00170FD2" w:rsidRDefault="00423A04" w:rsidP="00423A04">
      <w:pPr>
        <w:pStyle w:val="Title3"/>
      </w:pPr>
      <w:bookmarkStart w:id="303" w:name="_Toc17189750"/>
      <w:r w:rsidRPr="00170FD2">
        <w:t>ALC_LCD</w:t>
      </w:r>
      <w:bookmarkEnd w:id="303"/>
    </w:p>
    <w:p w14:paraId="7CAACB65" w14:textId="738DC235" w:rsidR="00423A04" w:rsidRDefault="00423A04" w:rsidP="00423A04">
      <w:pPr>
        <w:rPr>
          <w:lang w:val="en-GB" w:eastAsia="zh-CN"/>
        </w:rPr>
      </w:pPr>
      <w:r w:rsidRPr="00170FD2">
        <w:rPr>
          <w:lang w:val="en-GB" w:eastAsia="zh-CN"/>
        </w:rPr>
        <w:t>The chosen assurance level ALC_LCD.1 of the assurance family “life-cycle definition” is suitable to support the controlled development and production process. This includes the documentation of these processes and the procedures for the configuration management. Because the site provides only a limited support of the described life-cycle for the development and production of Security ICs the focus is limited to this site. However, the assurance requirements are considered to be suitable to support the application of the site evaluation results for the evaluation of an intended TOE.</w:t>
      </w:r>
    </w:p>
    <w:p w14:paraId="097AC42A" w14:textId="43761BD1" w:rsidR="003642ED" w:rsidRPr="003642ED" w:rsidRDefault="00423A04" w:rsidP="003642ED">
      <w:pPr>
        <w:pStyle w:val="Title2"/>
      </w:pPr>
      <w:bookmarkStart w:id="304" w:name="_Toc17189751"/>
      <w:bookmarkStart w:id="305" w:name="_Toc36047303"/>
      <w:r w:rsidRPr="00170FD2">
        <w:t>Assurance Measure Rationale</w:t>
      </w:r>
      <w:bookmarkStart w:id="306" w:name="_Toc17189752"/>
      <w:bookmarkEnd w:id="304"/>
      <w:bookmarkEnd w:id="305"/>
    </w:p>
    <w:p w14:paraId="055B925D" w14:textId="77777777" w:rsidR="003642ED" w:rsidRPr="003642ED" w:rsidRDefault="003642ED" w:rsidP="003642ED">
      <w:pPr>
        <w:rPr>
          <w:u w:val="single"/>
          <w:lang w:val="en-GB"/>
        </w:rPr>
      </w:pPr>
      <w:proofErr w:type="spellStart"/>
      <w:r w:rsidRPr="003642ED">
        <w:rPr>
          <w:u w:val="single"/>
          <w:lang w:val="en-GB"/>
        </w:rPr>
        <w:t>O.Acceptance</w:t>
      </w:r>
      <w:proofErr w:type="spellEnd"/>
      <w:r w:rsidRPr="003642ED">
        <w:rPr>
          <w:u w:val="single"/>
          <w:lang w:val="en-GB"/>
        </w:rPr>
        <w:t>-Test</w:t>
      </w:r>
    </w:p>
    <w:p w14:paraId="74329AF4" w14:textId="619665FD" w:rsidR="00514228" w:rsidRDefault="00D140C7" w:rsidP="003642ED">
      <w:pPr>
        <w:rPr>
          <w:lang w:val="en-US"/>
        </w:rPr>
      </w:pPr>
      <w:bookmarkStart w:id="307" w:name="_Toc17189754"/>
      <w:r>
        <w:rPr>
          <w:lang w:val="en-US"/>
        </w:rPr>
        <w:t>ALC_CMC.4</w:t>
      </w:r>
      <w:r w:rsidR="00514228" w:rsidRPr="00514228">
        <w:rPr>
          <w:lang w:val="en-US"/>
        </w:rPr>
        <w:t>.2C requires a CM documentation that describes the method used to uniquely identify the configuration items. ALC_</w:t>
      </w:r>
      <w:r>
        <w:rPr>
          <w:lang w:val="en-US"/>
        </w:rPr>
        <w:t>CMC.4</w:t>
      </w:r>
      <w:r w:rsidR="00514228" w:rsidRPr="00514228">
        <w:rPr>
          <w:lang w:val="en-US"/>
        </w:rPr>
        <w:t>.4C requires a unique identification of all configuration items by the CM system. ALC_</w:t>
      </w:r>
      <w:r>
        <w:rPr>
          <w:lang w:val="en-US"/>
        </w:rPr>
        <w:t>CMC.4</w:t>
      </w:r>
      <w:r w:rsidR="00514228" w:rsidRPr="00514228">
        <w:rPr>
          <w:lang w:val="en-US"/>
        </w:rPr>
        <w:t>.7C requires that the person accepting the configuration item in the CM system is not the person who developed it. ALC_</w:t>
      </w:r>
      <w:r>
        <w:rPr>
          <w:lang w:val="en-US"/>
        </w:rPr>
        <w:t>CMC.4</w:t>
      </w:r>
      <w:r w:rsidR="00514228" w:rsidRPr="00514228">
        <w:rPr>
          <w:lang w:val="en-US"/>
        </w:rPr>
        <w:t xml:space="preserve">.11C requires that the version of design data used to generate the </w:t>
      </w:r>
      <w:r w:rsidR="005B4E1E">
        <w:rPr>
          <w:lang w:val="en-US"/>
        </w:rPr>
        <w:t>modules</w:t>
      </w:r>
      <w:r w:rsidR="00514228" w:rsidRPr="00514228">
        <w:rPr>
          <w:lang w:val="en-US"/>
        </w:rPr>
        <w:t xml:space="preserve"> can be identified. ALC_</w:t>
      </w:r>
      <w:r>
        <w:rPr>
          <w:lang w:val="en-US"/>
        </w:rPr>
        <w:t>CMC.4</w:t>
      </w:r>
      <w:r w:rsidR="00514228" w:rsidRPr="00514228">
        <w:rPr>
          <w:lang w:val="en-US"/>
        </w:rPr>
        <w:t>.14C requires the description of the procedures used to accept modified or newly created configuration items as part of the TOE. ALC_CMS.5.2C addresses the same requirement as ALC_</w:t>
      </w:r>
      <w:r>
        <w:rPr>
          <w:lang w:val="en-US"/>
        </w:rPr>
        <w:t>CMC.4</w:t>
      </w:r>
      <w:r w:rsidR="00514228" w:rsidRPr="00514228">
        <w:rPr>
          <w:lang w:val="en-US"/>
        </w:rPr>
        <w:t xml:space="preserve">.4C. ALC_DVS.2.2C requires security measures to protect the confidentiality and integrity of the TOE during the transfer between sites. Thereby this objective is suitable to meet the Security Assurance Requirement. </w:t>
      </w:r>
    </w:p>
    <w:p w14:paraId="64F9411A" w14:textId="6F1E305F" w:rsidR="003642ED" w:rsidRPr="003642ED" w:rsidRDefault="003642ED" w:rsidP="003642ED">
      <w:pPr>
        <w:rPr>
          <w:u w:val="single"/>
          <w:lang w:val="en-GB"/>
        </w:rPr>
      </w:pPr>
      <w:proofErr w:type="spellStart"/>
      <w:r w:rsidRPr="003642ED">
        <w:rPr>
          <w:u w:val="single"/>
          <w:lang w:val="en-GB"/>
        </w:rPr>
        <w:t>O.Alarm</w:t>
      </w:r>
      <w:proofErr w:type="spellEnd"/>
      <w:r w:rsidRPr="003642ED">
        <w:rPr>
          <w:u w:val="single"/>
          <w:lang w:val="en-GB"/>
        </w:rPr>
        <w:t>-Response</w:t>
      </w:r>
      <w:bookmarkEnd w:id="307"/>
    </w:p>
    <w:p w14:paraId="759E14FA" w14:textId="1D6F65CE" w:rsidR="003642ED" w:rsidRDefault="003642ED" w:rsidP="003642ED">
      <w:pPr>
        <w:rPr>
          <w:u w:val="single"/>
          <w:lang w:val="en-GB"/>
        </w:rPr>
      </w:pPr>
      <w:r w:rsidRPr="00170FD2">
        <w:rPr>
          <w:lang w:val="en-GB" w:eastAsia="zh-CN"/>
        </w:rPr>
        <w:t xml:space="preserve">ALC_DVS.2.1C requires that the developer shall describe all personnel, procedural and other security measures that are necessary to protect the confidentiality and integrity of the TOE design and </w:t>
      </w:r>
      <w:r w:rsidRPr="00170FD2">
        <w:rPr>
          <w:lang w:val="en-GB" w:eastAsia="zh-CN"/>
        </w:rPr>
        <w:lastRenderedPageBreak/>
        <w:t>implementation including the initialization in its development and production environment. Thereby this objective contributes to meet the Security Assurance Requirement.</w:t>
      </w:r>
    </w:p>
    <w:p w14:paraId="6313325D" w14:textId="33C70881" w:rsidR="003642ED" w:rsidRPr="003642ED" w:rsidRDefault="003642ED" w:rsidP="003642ED">
      <w:pPr>
        <w:rPr>
          <w:u w:val="single"/>
          <w:lang w:val="en-GB"/>
        </w:rPr>
      </w:pPr>
      <w:proofErr w:type="spellStart"/>
      <w:r w:rsidRPr="003642ED">
        <w:rPr>
          <w:u w:val="single"/>
          <w:lang w:val="en-GB"/>
        </w:rPr>
        <w:t>O.Config</w:t>
      </w:r>
      <w:proofErr w:type="spellEnd"/>
      <w:r w:rsidRPr="003642ED">
        <w:rPr>
          <w:u w:val="single"/>
          <w:lang w:val="en-GB"/>
        </w:rPr>
        <w:t>-Control</w:t>
      </w:r>
    </w:p>
    <w:p w14:paraId="7280011C" w14:textId="2D297222" w:rsidR="003642ED" w:rsidRDefault="003642ED" w:rsidP="003642ED">
      <w:pPr>
        <w:rPr>
          <w:lang w:val="en-US"/>
        </w:rPr>
      </w:pPr>
      <w:r w:rsidRPr="003642ED">
        <w:rPr>
          <w:lang w:val="en-US"/>
        </w:rPr>
        <w:t>ALC_</w:t>
      </w:r>
      <w:r w:rsidR="00D140C7">
        <w:rPr>
          <w:lang w:val="en-US"/>
        </w:rPr>
        <w:t>CMC.4</w:t>
      </w:r>
      <w:r w:rsidRPr="003642ED">
        <w:rPr>
          <w:lang w:val="en-US"/>
        </w:rPr>
        <w:t>.2C requires a CM documentation that describes the method used to uniquely identify the configuration items. ALC_</w:t>
      </w:r>
      <w:r w:rsidR="00D140C7">
        <w:rPr>
          <w:lang w:val="en-US"/>
        </w:rPr>
        <w:t>CMC.4</w:t>
      </w:r>
      <w:r w:rsidRPr="003642ED">
        <w:rPr>
          <w:lang w:val="en-US"/>
        </w:rPr>
        <w:t>.4C requires a unique identification of all configuration items by the CM system. ALC_</w:t>
      </w:r>
      <w:r w:rsidR="00D140C7">
        <w:rPr>
          <w:lang w:val="en-US"/>
        </w:rPr>
        <w:t>CMC.4</w:t>
      </w:r>
      <w:r w:rsidRPr="003642ED">
        <w:rPr>
          <w:lang w:val="en-US"/>
        </w:rPr>
        <w:t xml:space="preserve">.5C requires that the CM system provides automated measures so that only </w:t>
      </w:r>
      <w:r w:rsidR="00954EB1" w:rsidRPr="003642ED">
        <w:rPr>
          <w:lang w:val="en-US"/>
        </w:rPr>
        <w:t>authorized</w:t>
      </w:r>
      <w:r w:rsidRPr="003642ED">
        <w:rPr>
          <w:lang w:val="en-US"/>
        </w:rPr>
        <w:t xml:space="preserve"> changes are made to the configuration items. ALC_</w:t>
      </w:r>
      <w:r w:rsidR="00D140C7">
        <w:rPr>
          <w:lang w:val="en-US"/>
        </w:rPr>
        <w:t>CMC.4</w:t>
      </w:r>
      <w:r w:rsidRPr="003642ED">
        <w:rPr>
          <w:lang w:val="en-US"/>
        </w:rPr>
        <w:t>.6C requires the CM system to support the production of the intended TOE by automated means. ALC_</w:t>
      </w:r>
      <w:r w:rsidR="00D140C7">
        <w:rPr>
          <w:lang w:val="en-US"/>
        </w:rPr>
        <w:t>CMC.4</w:t>
      </w:r>
      <w:r w:rsidRPr="003642ED">
        <w:rPr>
          <w:lang w:val="en-US"/>
        </w:rPr>
        <w:t>.9C requires the support of audit information for all changes to the TOE by automated means including the originator, date and time. ALC_</w:t>
      </w:r>
      <w:r w:rsidR="00D140C7">
        <w:rPr>
          <w:lang w:val="en-US"/>
        </w:rPr>
        <w:t>CMC.4</w:t>
      </w:r>
      <w:r w:rsidRPr="003642ED">
        <w:rPr>
          <w:lang w:val="en-US"/>
        </w:rPr>
        <w:t>.10C requires that the system automatically identifies all configuration items that are affected by a change given to a configuration item. ALC_</w:t>
      </w:r>
      <w:r w:rsidR="00D140C7">
        <w:rPr>
          <w:lang w:val="en-US"/>
        </w:rPr>
        <w:t>CMC.4</w:t>
      </w:r>
      <w:r w:rsidRPr="003642ED">
        <w:rPr>
          <w:lang w:val="en-US"/>
        </w:rPr>
        <w:t xml:space="preserve">.11C requires that the version of design data and the production processes used to generate the </w:t>
      </w:r>
      <w:r w:rsidR="005B4E1E">
        <w:rPr>
          <w:lang w:val="en-US"/>
        </w:rPr>
        <w:t>modules</w:t>
      </w:r>
      <w:r w:rsidRPr="003642ED">
        <w:rPr>
          <w:lang w:val="en-US"/>
        </w:rPr>
        <w:t xml:space="preserve"> can be identified. ALC_</w:t>
      </w:r>
      <w:r w:rsidR="00D140C7">
        <w:rPr>
          <w:lang w:val="en-US"/>
        </w:rPr>
        <w:t>CMC.4</w:t>
      </w:r>
      <w:r w:rsidRPr="003642ED">
        <w:rPr>
          <w:lang w:val="en-US"/>
        </w:rPr>
        <w:t>.12C requires a CM documentation that includes a CM plan. ALC_</w:t>
      </w:r>
      <w:r w:rsidR="00D140C7">
        <w:rPr>
          <w:lang w:val="en-US"/>
        </w:rPr>
        <w:t>CMC.4</w:t>
      </w:r>
      <w:r w:rsidRPr="003642ED">
        <w:rPr>
          <w:lang w:val="en-US"/>
        </w:rPr>
        <w:t>.13C requires that the CM plan describes how the CM system is used for the development of the TOE. ALC_</w:t>
      </w:r>
      <w:r w:rsidR="00D140C7">
        <w:rPr>
          <w:lang w:val="en-US"/>
        </w:rPr>
        <w:t>CMC.4</w:t>
      </w:r>
      <w:r w:rsidRPr="003642ED">
        <w:rPr>
          <w:lang w:val="en-US"/>
        </w:rPr>
        <w:t xml:space="preserve">.15C requests evidence demonstrating that all configuration items are being maintained under the CM system. The </w:t>
      </w:r>
      <w:r w:rsidR="00954EB1" w:rsidRPr="003642ED">
        <w:rPr>
          <w:lang w:val="en-US"/>
        </w:rPr>
        <w:t>configuration list</w:t>
      </w:r>
      <w:r w:rsidRPr="003642ED">
        <w:rPr>
          <w:lang w:val="en-US"/>
        </w:rPr>
        <w:t xml:space="preserve"> required by ALC_CMS.5.1C shall include the evaluation evidence for the fulfilment of the SARs, development tools and related information. ALC_CMS.5.2C addresses the same requirement as ALC_</w:t>
      </w:r>
      <w:r w:rsidR="00D140C7">
        <w:rPr>
          <w:lang w:val="en-US"/>
        </w:rPr>
        <w:t>CMC.4</w:t>
      </w:r>
      <w:r w:rsidRPr="003642ED">
        <w:rPr>
          <w:lang w:val="en-US"/>
        </w:rPr>
        <w:t xml:space="preserve">.4C. In </w:t>
      </w:r>
      <w:r w:rsidR="00954EB1" w:rsidRPr="003642ED">
        <w:rPr>
          <w:lang w:val="en-US"/>
        </w:rPr>
        <w:t>addition,</w:t>
      </w:r>
      <w:r w:rsidRPr="003642ED">
        <w:rPr>
          <w:lang w:val="en-US"/>
        </w:rPr>
        <w:t xml:space="preserve"> ALC_LCD.1.1C requires that the life-cycle definition documentation describes the model used to develop and maintain the products. The objective meats the set of Security Assurance Requirements listed here.</w:t>
      </w:r>
    </w:p>
    <w:p w14:paraId="0992BB23" w14:textId="77777777" w:rsidR="003642ED" w:rsidRPr="003642ED" w:rsidRDefault="003642ED" w:rsidP="003642ED">
      <w:pPr>
        <w:rPr>
          <w:u w:val="single"/>
          <w:lang w:val="en-GB"/>
        </w:rPr>
      </w:pPr>
      <w:bookmarkStart w:id="308" w:name="_Toc17189759"/>
      <w:proofErr w:type="spellStart"/>
      <w:r w:rsidRPr="003642ED">
        <w:rPr>
          <w:u w:val="single"/>
          <w:lang w:val="en-GB"/>
        </w:rPr>
        <w:t>O.Config</w:t>
      </w:r>
      <w:proofErr w:type="spellEnd"/>
      <w:r w:rsidRPr="003642ED">
        <w:rPr>
          <w:u w:val="single"/>
          <w:lang w:val="en-GB"/>
        </w:rPr>
        <w:t>-Items</w:t>
      </w:r>
      <w:bookmarkEnd w:id="308"/>
    </w:p>
    <w:p w14:paraId="5D21F3B2" w14:textId="5E6261FE" w:rsidR="003642ED" w:rsidRDefault="003642ED" w:rsidP="003642ED">
      <w:pPr>
        <w:rPr>
          <w:lang w:val="en-US"/>
        </w:rPr>
      </w:pPr>
      <w:bookmarkStart w:id="309" w:name="_Toc17189760"/>
      <w:r w:rsidRPr="003642ED">
        <w:rPr>
          <w:lang w:val="en-US"/>
        </w:rPr>
        <w:t>ALC_</w:t>
      </w:r>
      <w:r w:rsidR="00D140C7">
        <w:rPr>
          <w:lang w:val="en-US"/>
        </w:rPr>
        <w:t>CMC.4</w:t>
      </w:r>
      <w:r w:rsidRPr="003642ED">
        <w:rPr>
          <w:lang w:val="en-US"/>
        </w:rPr>
        <w:t>.1C requires a documented process ensuring an appropriate and consistent labelling of the products. A method used to uniquely identify the configuration items is required by ALC_</w:t>
      </w:r>
      <w:r w:rsidR="00D140C7">
        <w:rPr>
          <w:lang w:val="en-US"/>
        </w:rPr>
        <w:t>CMC.4</w:t>
      </w:r>
      <w:r w:rsidRPr="003642ED">
        <w:rPr>
          <w:lang w:val="en-US"/>
        </w:rPr>
        <w:t xml:space="preserve">.2C. In </w:t>
      </w:r>
      <w:r w:rsidR="00954EB1" w:rsidRPr="003642ED">
        <w:rPr>
          <w:lang w:val="en-US"/>
        </w:rPr>
        <w:t>addition,</w:t>
      </w:r>
      <w:r w:rsidRPr="003642ED">
        <w:rPr>
          <w:lang w:val="en-US"/>
        </w:rPr>
        <w:t xml:space="preserve"> ALC_</w:t>
      </w:r>
      <w:r w:rsidR="00D140C7">
        <w:rPr>
          <w:lang w:val="en-US"/>
        </w:rPr>
        <w:t>CMC.4</w:t>
      </w:r>
      <w:r w:rsidRPr="003642ED">
        <w:rPr>
          <w:lang w:val="en-US"/>
        </w:rPr>
        <w:t>.4C requires that the CM system uniquely identifies all configuration items. ALC_</w:t>
      </w:r>
      <w:r w:rsidR="00D140C7">
        <w:rPr>
          <w:lang w:val="en-US"/>
        </w:rPr>
        <w:t>CMC.4</w:t>
      </w:r>
      <w:r w:rsidRPr="003642ED">
        <w:rPr>
          <w:lang w:val="en-US"/>
        </w:rPr>
        <w:t>.11C requires that the version of implementation representation used to generate the intended TOE can be identified. The configuration list required by ALC_CMS.5.1C shall include the evaluation evidence for the fulfilment of the SARs, development tools and related information. ALC_CMS.5.2C addresses the same requirement as ALC_</w:t>
      </w:r>
      <w:r w:rsidR="00D140C7">
        <w:rPr>
          <w:lang w:val="en-US"/>
        </w:rPr>
        <w:t>CMC.4</w:t>
      </w:r>
      <w:r w:rsidRPr="003642ED">
        <w:rPr>
          <w:lang w:val="en-US"/>
        </w:rPr>
        <w:t>.4C. The objective meets the set of Security Assurance Requirements.</w:t>
      </w:r>
    </w:p>
    <w:p w14:paraId="1A4B1D62" w14:textId="77777777" w:rsidR="003642ED" w:rsidRPr="003642ED" w:rsidRDefault="003642ED" w:rsidP="003642ED">
      <w:pPr>
        <w:rPr>
          <w:u w:val="single"/>
          <w:lang w:val="en-GB"/>
        </w:rPr>
      </w:pPr>
      <w:bookmarkStart w:id="310" w:name="_Toc17189761"/>
      <w:bookmarkEnd w:id="309"/>
      <w:proofErr w:type="spellStart"/>
      <w:r w:rsidRPr="003642ED">
        <w:rPr>
          <w:u w:val="single"/>
          <w:lang w:val="en-GB"/>
        </w:rPr>
        <w:t>O.Config</w:t>
      </w:r>
      <w:proofErr w:type="spellEnd"/>
      <w:r w:rsidRPr="003642ED">
        <w:rPr>
          <w:u w:val="single"/>
          <w:lang w:val="en-GB"/>
        </w:rPr>
        <w:t>-Process</w:t>
      </w:r>
      <w:bookmarkEnd w:id="310"/>
    </w:p>
    <w:p w14:paraId="4AB88F8C" w14:textId="15A6A3B8" w:rsidR="003642ED" w:rsidRDefault="003642ED" w:rsidP="003642ED">
      <w:pPr>
        <w:rPr>
          <w:lang w:val="en-US"/>
        </w:rPr>
      </w:pPr>
      <w:r w:rsidRPr="003642ED">
        <w:rPr>
          <w:lang w:val="en-US"/>
        </w:rPr>
        <w:t>ALC_</w:t>
      </w:r>
      <w:r w:rsidR="00D140C7">
        <w:rPr>
          <w:lang w:val="en-US"/>
        </w:rPr>
        <w:t>CMC.4</w:t>
      </w:r>
      <w:r w:rsidRPr="003642ED">
        <w:rPr>
          <w:lang w:val="en-US"/>
        </w:rPr>
        <w:t>.3C requires an adequate and appropriate review of changes to all configuration items. ALC_</w:t>
      </w:r>
      <w:r w:rsidR="00D140C7">
        <w:rPr>
          <w:lang w:val="en-US"/>
        </w:rPr>
        <w:t>CMC.4</w:t>
      </w:r>
      <w:r w:rsidRPr="003642ED">
        <w:rPr>
          <w:lang w:val="en-US"/>
        </w:rPr>
        <w:t xml:space="preserve">.5C requires that the CM system provides automated measures so that only </w:t>
      </w:r>
      <w:r w:rsidR="00954EB1" w:rsidRPr="003642ED">
        <w:rPr>
          <w:lang w:val="en-US"/>
        </w:rPr>
        <w:t>authorized</w:t>
      </w:r>
      <w:r w:rsidRPr="003642ED">
        <w:rPr>
          <w:lang w:val="en-US"/>
        </w:rPr>
        <w:t xml:space="preserve"> changes are made to the configuration items. ALC_</w:t>
      </w:r>
      <w:r w:rsidR="00D140C7">
        <w:rPr>
          <w:lang w:val="en-US"/>
        </w:rPr>
        <w:t>CMC.4</w:t>
      </w:r>
      <w:r w:rsidRPr="003642ED">
        <w:rPr>
          <w:lang w:val="en-US"/>
        </w:rPr>
        <w:t>.7C requires that the person or team accepting the configuration item in the CM system is not the person who developed it. ALC_</w:t>
      </w:r>
      <w:r w:rsidR="00D140C7">
        <w:rPr>
          <w:lang w:val="en-US"/>
        </w:rPr>
        <w:t>CMC.4</w:t>
      </w:r>
      <w:r w:rsidRPr="003642ED">
        <w:rPr>
          <w:lang w:val="en-US"/>
        </w:rPr>
        <w:t>.10C requires that the system automatically identifies all configuration items that are affected by a change given to a configuration item. ALC_</w:t>
      </w:r>
      <w:r w:rsidR="00D140C7">
        <w:rPr>
          <w:lang w:val="en-US"/>
        </w:rPr>
        <w:t>CMC.4</w:t>
      </w:r>
      <w:r w:rsidRPr="003642ED">
        <w:rPr>
          <w:lang w:val="en-US"/>
        </w:rPr>
        <w:t>.11C requires that the version of design data, internal procedures and processes used at the site can be identified. ALC_</w:t>
      </w:r>
      <w:r w:rsidR="00D140C7">
        <w:rPr>
          <w:lang w:val="en-US"/>
        </w:rPr>
        <w:t>CMC.4</w:t>
      </w:r>
      <w:r w:rsidRPr="003642ED">
        <w:rPr>
          <w:lang w:val="en-US"/>
        </w:rPr>
        <w:t>.12C requires a CM documentation that includes a CM plan. ALC_</w:t>
      </w:r>
      <w:r w:rsidR="00D140C7">
        <w:rPr>
          <w:lang w:val="en-US"/>
        </w:rPr>
        <w:t>CMC.4</w:t>
      </w:r>
      <w:r w:rsidRPr="003642ED">
        <w:rPr>
          <w:lang w:val="en-US"/>
        </w:rPr>
        <w:t>.13C requires that the CM plan describe how the CM system is used for the development of the TOE. ALC_</w:t>
      </w:r>
      <w:r w:rsidR="00D140C7">
        <w:rPr>
          <w:lang w:val="en-US"/>
        </w:rPr>
        <w:t>CMC.4</w:t>
      </w:r>
      <w:r w:rsidRPr="003642ED">
        <w:rPr>
          <w:lang w:val="en-US"/>
        </w:rPr>
        <w:t xml:space="preserve">.14C requires the </w:t>
      </w:r>
      <w:r w:rsidRPr="003642ED">
        <w:rPr>
          <w:lang w:val="en-US"/>
        </w:rPr>
        <w:lastRenderedPageBreak/>
        <w:t>description of the procedures used to accept modified or newly created configuration items as part of the TOE. The configuration list required by ALC_CMS.5.1C shall include the evaluation evidence for the fulfilment of the SARs, development tools and related information. ALC_CMS.5.2C addresses the same requirement as ALC_</w:t>
      </w:r>
      <w:r w:rsidR="00D140C7">
        <w:rPr>
          <w:lang w:val="en-US"/>
        </w:rPr>
        <w:t>CMC.4</w:t>
      </w:r>
      <w:r w:rsidRPr="003642ED">
        <w:rPr>
          <w:lang w:val="en-US"/>
        </w:rPr>
        <w:t>.4C. ALC_LCD.1.1C requires that the life-cycle definition documentation describes the model used to develop and maintain the products. ALC_LCD.1.2C requires control over the development and maintenance of the TOE. The objective meets the set of S</w:t>
      </w:r>
      <w:r>
        <w:rPr>
          <w:lang w:val="en-US"/>
        </w:rPr>
        <w:t>ecurity Assurance Requirements.</w:t>
      </w:r>
    </w:p>
    <w:p w14:paraId="667D0ECE" w14:textId="77777777" w:rsidR="003642ED" w:rsidRPr="003642ED" w:rsidRDefault="003642ED" w:rsidP="003642ED">
      <w:pPr>
        <w:rPr>
          <w:u w:val="single"/>
          <w:lang w:val="en-GB"/>
        </w:rPr>
      </w:pPr>
      <w:bookmarkStart w:id="311" w:name="_Toc17189767"/>
      <w:proofErr w:type="spellStart"/>
      <w:r w:rsidRPr="003642ED">
        <w:rPr>
          <w:u w:val="single"/>
          <w:lang w:val="en-GB"/>
        </w:rPr>
        <w:t>O.Control</w:t>
      </w:r>
      <w:proofErr w:type="spellEnd"/>
      <w:r w:rsidRPr="003642ED">
        <w:rPr>
          <w:u w:val="single"/>
          <w:lang w:val="en-GB"/>
        </w:rPr>
        <w:t>-Scrap</w:t>
      </w:r>
      <w:bookmarkEnd w:id="311"/>
    </w:p>
    <w:p w14:paraId="10DF6DE4" w14:textId="10CF540E" w:rsidR="003642ED" w:rsidRDefault="003642ED" w:rsidP="003642ED">
      <w:pPr>
        <w:rPr>
          <w:lang w:val="en-GB" w:eastAsia="zh-CN"/>
        </w:rPr>
      </w:pPr>
      <w:r w:rsidRPr="00D27B3B">
        <w:rPr>
          <w:lang w:val="en-GB" w:eastAsia="zh-CN"/>
        </w:rPr>
        <w:t>ALC_DVS.2.1C requires that physical, procedural, personnel, and other security measures that are implemented to protect the confidentiality and integrity of the TOE design and implementation. Thereby this objective is suitable to meet the Security Assurance Requirement.</w:t>
      </w:r>
    </w:p>
    <w:p w14:paraId="39C39F11" w14:textId="77777777" w:rsidR="003642ED" w:rsidRPr="003642ED" w:rsidRDefault="003642ED" w:rsidP="003642ED">
      <w:pPr>
        <w:rPr>
          <w:u w:val="single"/>
          <w:lang w:val="en-GB"/>
        </w:rPr>
      </w:pPr>
      <w:bookmarkStart w:id="312" w:name="_Toc17189755"/>
      <w:proofErr w:type="spellStart"/>
      <w:r w:rsidRPr="003642ED">
        <w:rPr>
          <w:u w:val="single"/>
          <w:lang w:val="en-GB"/>
        </w:rPr>
        <w:t>O.Internal</w:t>
      </w:r>
      <w:proofErr w:type="spellEnd"/>
      <w:r w:rsidRPr="003642ED">
        <w:rPr>
          <w:u w:val="single"/>
          <w:lang w:val="en-GB"/>
        </w:rPr>
        <w:t>-Monitor</w:t>
      </w:r>
      <w:bookmarkEnd w:id="312"/>
    </w:p>
    <w:p w14:paraId="6080C359" w14:textId="33AF98C5" w:rsidR="003642ED" w:rsidRDefault="003642ED" w:rsidP="003642ED">
      <w:pPr>
        <w:rPr>
          <w:lang w:val="en-US" w:eastAsia="zh-CN"/>
        </w:rPr>
      </w:pPr>
      <w:r w:rsidRPr="00170FD2">
        <w:rPr>
          <w:lang w:val="en-GB" w:eastAsia="zh-CN"/>
        </w:rPr>
        <w:t xml:space="preserve">ALC_DVS.2.2C: The development security documentation shall justify that the security measures provide the necessary level of protection to maintain the confidentiality and integrity of the TOE. Thereby this objective contributes to meet the Security Assurance </w:t>
      </w:r>
      <w:r>
        <w:rPr>
          <w:lang w:val="en-GB" w:eastAsia="zh-CN"/>
        </w:rPr>
        <w:t>Requirement.</w:t>
      </w:r>
    </w:p>
    <w:p w14:paraId="1F126347" w14:textId="77777777" w:rsidR="003642ED" w:rsidRPr="003642ED" w:rsidRDefault="003642ED" w:rsidP="003642ED">
      <w:pPr>
        <w:rPr>
          <w:u w:val="single"/>
          <w:lang w:val="en-GB"/>
        </w:rPr>
      </w:pPr>
      <w:bookmarkStart w:id="313" w:name="_Toc17189766"/>
      <w:proofErr w:type="spellStart"/>
      <w:r w:rsidRPr="003642ED">
        <w:rPr>
          <w:u w:val="single"/>
          <w:lang w:val="en-GB"/>
        </w:rPr>
        <w:t>O.Internal</w:t>
      </w:r>
      <w:proofErr w:type="spellEnd"/>
      <w:r w:rsidRPr="003642ED">
        <w:rPr>
          <w:u w:val="single"/>
          <w:lang w:val="en-GB"/>
        </w:rPr>
        <w:t>-Shipment</w:t>
      </w:r>
      <w:bookmarkEnd w:id="313"/>
    </w:p>
    <w:p w14:paraId="35691729" w14:textId="3C383ED1" w:rsidR="00514228" w:rsidRDefault="00514228" w:rsidP="003642ED">
      <w:pPr>
        <w:rPr>
          <w:lang w:val="en-US"/>
        </w:rPr>
      </w:pPr>
      <w:bookmarkStart w:id="314" w:name="_Toc17189757"/>
      <w:r w:rsidRPr="00514228">
        <w:rPr>
          <w:lang w:val="en-US"/>
        </w:rPr>
        <w:t xml:space="preserve">ALC_DVS.2.2C requires that the developer shall describe all physical security measures that are necessary to protect the confidentiality and integrity of the TOE during internal shipment. This includes also the protection during the transport between production sides. ALC_CMS.5.2C requires the unique identification of the configuration item. Thereby this objective contributes to meet the </w:t>
      </w:r>
      <w:r>
        <w:rPr>
          <w:lang w:val="en-US"/>
        </w:rPr>
        <w:t>Security Assurance Requirement.</w:t>
      </w:r>
    </w:p>
    <w:p w14:paraId="191B54B9" w14:textId="6479F2EB" w:rsidR="003642ED" w:rsidRPr="003642ED" w:rsidRDefault="003642ED" w:rsidP="003642ED">
      <w:pPr>
        <w:rPr>
          <w:u w:val="single"/>
          <w:lang w:val="en-GB"/>
        </w:rPr>
      </w:pPr>
      <w:proofErr w:type="spellStart"/>
      <w:r w:rsidRPr="003642ED">
        <w:rPr>
          <w:u w:val="single"/>
          <w:lang w:val="en-GB"/>
        </w:rPr>
        <w:t>O.Logical</w:t>
      </w:r>
      <w:proofErr w:type="spellEnd"/>
      <w:r w:rsidRPr="003642ED">
        <w:rPr>
          <w:u w:val="single"/>
          <w:lang w:val="en-GB"/>
        </w:rPr>
        <w:t>-Access</w:t>
      </w:r>
      <w:bookmarkEnd w:id="314"/>
    </w:p>
    <w:p w14:paraId="488E0A4F" w14:textId="16206667" w:rsidR="003642ED" w:rsidRPr="00170FD2" w:rsidRDefault="003642ED" w:rsidP="003642ED">
      <w:pPr>
        <w:rPr>
          <w:lang w:val="en-GB" w:eastAsia="zh-CN"/>
        </w:rPr>
      </w:pPr>
      <w:r w:rsidRPr="00D27B3B">
        <w:rPr>
          <w:lang w:val="en-GB" w:eastAsia="zh-CN"/>
        </w:rPr>
        <w:t xml:space="preserve">ALC_DVS.2.1C requires that the developer shall describe all personnel, procedural and other security measures that are necessary to protect the confidentiality and integrity of the TOE design, implementation and in its development and production environment. Thereby this objective is suitable to meet the Security Assurance </w:t>
      </w:r>
      <w:r w:rsidRPr="003642ED">
        <w:rPr>
          <w:lang w:val="en-US"/>
        </w:rPr>
        <w:t>Requirement. ALC_</w:t>
      </w:r>
      <w:r w:rsidR="00D140C7">
        <w:rPr>
          <w:lang w:val="en-US"/>
        </w:rPr>
        <w:t>CMC.4</w:t>
      </w:r>
      <w:r w:rsidRPr="003642ED">
        <w:rPr>
          <w:lang w:val="en-US"/>
        </w:rPr>
        <w:t xml:space="preserve">.5C requires that the CM system provides automated measures so that only </w:t>
      </w:r>
      <w:r w:rsidR="00954EB1" w:rsidRPr="003642ED">
        <w:rPr>
          <w:lang w:val="en-US"/>
        </w:rPr>
        <w:t>authorized</w:t>
      </w:r>
      <w:r w:rsidRPr="003642ED">
        <w:rPr>
          <w:lang w:val="en-US"/>
        </w:rPr>
        <w:t xml:space="preserve"> changes are made to the configuration items. Thereby this objective contributes to meet the Security Assurance Requirement.</w:t>
      </w:r>
    </w:p>
    <w:p w14:paraId="31DDF1B4" w14:textId="77777777" w:rsidR="003642ED" w:rsidRPr="003642ED" w:rsidRDefault="003642ED" w:rsidP="003642ED">
      <w:pPr>
        <w:rPr>
          <w:u w:val="single"/>
          <w:lang w:val="en-GB"/>
        </w:rPr>
      </w:pPr>
      <w:bookmarkStart w:id="315" w:name="_Toc17189758"/>
      <w:proofErr w:type="spellStart"/>
      <w:r w:rsidRPr="003642ED">
        <w:rPr>
          <w:u w:val="single"/>
          <w:lang w:val="en-GB"/>
        </w:rPr>
        <w:t>O.Logical</w:t>
      </w:r>
      <w:proofErr w:type="spellEnd"/>
      <w:r w:rsidRPr="003642ED">
        <w:rPr>
          <w:u w:val="single"/>
          <w:lang w:val="en-GB"/>
        </w:rPr>
        <w:t>-Operation</w:t>
      </w:r>
      <w:bookmarkEnd w:id="315"/>
    </w:p>
    <w:p w14:paraId="6AB52291" w14:textId="09A40B2A" w:rsidR="003642ED" w:rsidRPr="003642ED" w:rsidRDefault="003642ED" w:rsidP="003642ED">
      <w:pPr>
        <w:rPr>
          <w:lang w:val="en-GB" w:eastAsia="zh-CN"/>
        </w:rPr>
      </w:pPr>
      <w:r w:rsidRPr="003642ED">
        <w:rPr>
          <w:lang w:val="en-US"/>
        </w:rPr>
        <w:t>ALC_DVS.2.1C requires that the developer shall describe all personnel, procedural and other security measures that are necessary to protect the confidentiality and integrity of the TOE design, implementation and in its development and production environment. Thereby this objective contributes to meet the Security Assurance Requirement. ALC_DVS.2.2C: The development security documentation shall justify that the security measures provide the necessary level of protection to maintain the confidentiality and integrity of the TOE. Thereby this objective is suitable to meet the Security Assurance Requirement. ALC_</w:t>
      </w:r>
      <w:r w:rsidR="00D140C7">
        <w:rPr>
          <w:lang w:val="en-US"/>
        </w:rPr>
        <w:t>CMC.4</w:t>
      </w:r>
      <w:r w:rsidRPr="003642ED">
        <w:rPr>
          <w:lang w:val="en-US"/>
        </w:rPr>
        <w:t xml:space="preserve">.5C requires that the CM system provides automated </w:t>
      </w:r>
      <w:r w:rsidRPr="003642ED">
        <w:rPr>
          <w:lang w:val="en-US"/>
        </w:rPr>
        <w:lastRenderedPageBreak/>
        <w:t xml:space="preserve">measures so that only </w:t>
      </w:r>
      <w:r w:rsidR="00954EB1" w:rsidRPr="003642ED">
        <w:rPr>
          <w:lang w:val="en-US"/>
        </w:rPr>
        <w:t>authorized</w:t>
      </w:r>
      <w:r w:rsidRPr="003642ED">
        <w:rPr>
          <w:lang w:val="en-US"/>
        </w:rPr>
        <w:t xml:space="preserve"> changes are made to the configuration items. Thereby this objective contributes to meet the</w:t>
      </w:r>
      <w:r>
        <w:rPr>
          <w:lang w:val="en-US"/>
        </w:rPr>
        <w:t xml:space="preserve"> Security Assurance Requirement</w:t>
      </w:r>
      <w:r w:rsidRPr="00D27B3B">
        <w:rPr>
          <w:lang w:val="en-GB" w:eastAsia="zh-CN"/>
        </w:rPr>
        <w:t>.</w:t>
      </w:r>
    </w:p>
    <w:p w14:paraId="35769CCF" w14:textId="77777777" w:rsidR="003642ED" w:rsidRPr="003642ED" w:rsidRDefault="003642ED" w:rsidP="003642ED">
      <w:pPr>
        <w:rPr>
          <w:u w:val="single"/>
          <w:lang w:val="en-GB"/>
        </w:rPr>
      </w:pPr>
      <w:bookmarkStart w:id="316" w:name="_Toc17189756"/>
      <w:proofErr w:type="spellStart"/>
      <w:r w:rsidRPr="003642ED">
        <w:rPr>
          <w:u w:val="single"/>
          <w:lang w:val="en-GB"/>
        </w:rPr>
        <w:t>O.Monitor</w:t>
      </w:r>
      <w:proofErr w:type="spellEnd"/>
      <w:r w:rsidRPr="003642ED">
        <w:rPr>
          <w:u w:val="single"/>
          <w:lang w:val="en-GB"/>
        </w:rPr>
        <w:t>-Security</w:t>
      </w:r>
      <w:bookmarkEnd w:id="316"/>
    </w:p>
    <w:p w14:paraId="226A8366" w14:textId="77777777" w:rsidR="003642ED" w:rsidRPr="00170FD2" w:rsidRDefault="003642ED" w:rsidP="003642ED">
      <w:pPr>
        <w:rPr>
          <w:lang w:val="en-GB" w:eastAsia="zh-CN"/>
        </w:rPr>
      </w:pPr>
      <w:r w:rsidRPr="00170FD2">
        <w:rPr>
          <w:lang w:val="en-GB" w:eastAsia="zh-CN"/>
        </w:rPr>
        <w:t>ALC_DVS.2.2C: The development security documentation shall justify that the security measures provide the necessary level of protection to maintain the confidentiality and integrity of the TOE. ALC_DVS.2.1C requires that the developer shall describe all personnel, procedural and other security measures that are necessary to protect the confidentiality and integrity of the TOE design and implementation in its development and production environment. Thereby this objective contributes to meet the Security Assurance Requirement.</w:t>
      </w:r>
    </w:p>
    <w:p w14:paraId="1220CC49" w14:textId="7A2F73CF" w:rsidR="00423A04" w:rsidRPr="003642ED" w:rsidRDefault="00423A04" w:rsidP="003642ED">
      <w:pPr>
        <w:rPr>
          <w:u w:val="single"/>
          <w:lang w:val="en-GB"/>
        </w:rPr>
      </w:pPr>
      <w:proofErr w:type="spellStart"/>
      <w:r w:rsidRPr="003642ED">
        <w:rPr>
          <w:u w:val="single"/>
          <w:lang w:val="en-GB"/>
        </w:rPr>
        <w:t>O.Physical</w:t>
      </w:r>
      <w:proofErr w:type="spellEnd"/>
      <w:r w:rsidRPr="003642ED">
        <w:rPr>
          <w:u w:val="single"/>
          <w:lang w:val="en-GB"/>
        </w:rPr>
        <w:t>-Access</w:t>
      </w:r>
      <w:bookmarkEnd w:id="306"/>
    </w:p>
    <w:p w14:paraId="0F49B9EE" w14:textId="5B83ADFD" w:rsidR="00423A04" w:rsidRDefault="00423A04" w:rsidP="00423A04">
      <w:pPr>
        <w:rPr>
          <w:lang w:val="en-GB" w:eastAsia="zh-CN"/>
        </w:rPr>
      </w:pPr>
      <w:r w:rsidRPr="00170FD2">
        <w:rPr>
          <w:lang w:val="en-GB" w:eastAsia="zh-CN"/>
        </w:rPr>
        <w:t>ALC_DVS.2.1C requires that the developer shall describe all physical security measures that are necessary to protect the confidentiality and integrity of the TOE design and implementation in its development environment. Thereby this objective contributes to meet the Security Assurance Requirement.</w:t>
      </w:r>
    </w:p>
    <w:p w14:paraId="09F4BD01" w14:textId="77777777" w:rsidR="003642ED" w:rsidRPr="003642ED" w:rsidRDefault="003642ED" w:rsidP="003642ED">
      <w:pPr>
        <w:rPr>
          <w:u w:val="single"/>
          <w:lang w:val="en-GB"/>
        </w:rPr>
      </w:pPr>
      <w:proofErr w:type="spellStart"/>
      <w:r w:rsidRPr="003642ED">
        <w:rPr>
          <w:u w:val="single"/>
          <w:lang w:val="en-GB"/>
        </w:rPr>
        <w:t>O.Reception</w:t>
      </w:r>
      <w:proofErr w:type="spellEnd"/>
      <w:r w:rsidRPr="003642ED">
        <w:rPr>
          <w:u w:val="single"/>
          <w:lang w:val="en-GB"/>
        </w:rPr>
        <w:t>-Control</w:t>
      </w:r>
    </w:p>
    <w:p w14:paraId="43405AD2" w14:textId="43EEFDF4" w:rsidR="003642ED" w:rsidRDefault="003642ED" w:rsidP="003642ED">
      <w:pPr>
        <w:rPr>
          <w:lang w:val="en-US"/>
        </w:rPr>
      </w:pPr>
      <w:bookmarkStart w:id="317" w:name="_Toc17189753"/>
      <w:r w:rsidRPr="003642ED">
        <w:rPr>
          <w:lang w:val="en-US"/>
        </w:rPr>
        <w:t>ALC_</w:t>
      </w:r>
      <w:r w:rsidR="00D140C7">
        <w:rPr>
          <w:lang w:val="en-US"/>
        </w:rPr>
        <w:t>CMC.4</w:t>
      </w:r>
      <w:r w:rsidRPr="003642ED">
        <w:rPr>
          <w:lang w:val="en-US"/>
        </w:rPr>
        <w:t>.2C requires a CM documentation that describes the method used to uniquely identify the configuration items. ALC_</w:t>
      </w:r>
      <w:r w:rsidR="00D140C7">
        <w:rPr>
          <w:lang w:val="en-US"/>
        </w:rPr>
        <w:t>CMC.4</w:t>
      </w:r>
      <w:r w:rsidRPr="003642ED">
        <w:rPr>
          <w:lang w:val="en-US"/>
        </w:rPr>
        <w:t>.4C requires a unique identification of all configuration items by the CM system. ALC_</w:t>
      </w:r>
      <w:r w:rsidR="00D140C7">
        <w:rPr>
          <w:lang w:val="en-US"/>
        </w:rPr>
        <w:t>CMC.4</w:t>
      </w:r>
      <w:r w:rsidRPr="003642ED">
        <w:rPr>
          <w:lang w:val="en-US"/>
        </w:rPr>
        <w:t>.7C requires that the person accepting the configuration item in the CM system is not the person who developed it. ALC_</w:t>
      </w:r>
      <w:r w:rsidR="00D140C7">
        <w:rPr>
          <w:lang w:val="en-US"/>
        </w:rPr>
        <w:t>CMC.4</w:t>
      </w:r>
      <w:r w:rsidRPr="003642ED">
        <w:rPr>
          <w:lang w:val="en-US"/>
        </w:rPr>
        <w:t xml:space="preserve">.11C requires that the version of design data used to generate the </w:t>
      </w:r>
      <w:r w:rsidR="005B4E1E">
        <w:rPr>
          <w:lang w:val="en-US"/>
        </w:rPr>
        <w:t>modules</w:t>
      </w:r>
      <w:r w:rsidRPr="003642ED">
        <w:rPr>
          <w:lang w:val="en-US"/>
        </w:rPr>
        <w:t xml:space="preserve"> can be identified. ALC_</w:t>
      </w:r>
      <w:r w:rsidR="00D140C7">
        <w:rPr>
          <w:lang w:val="en-US"/>
        </w:rPr>
        <w:t>CMC.4</w:t>
      </w:r>
      <w:r w:rsidRPr="003642ED">
        <w:rPr>
          <w:lang w:val="en-US"/>
        </w:rPr>
        <w:t>.14C requires the description of the procedures used to accept modified or newly created configuration items as part of the TOE. ALC_CMS.5.2C addresses the same requirement as ALC_</w:t>
      </w:r>
      <w:r w:rsidR="00D140C7">
        <w:rPr>
          <w:lang w:val="en-US"/>
        </w:rPr>
        <w:t>CMC.4</w:t>
      </w:r>
      <w:r w:rsidRPr="003642ED">
        <w:rPr>
          <w:lang w:val="en-US"/>
        </w:rPr>
        <w:t xml:space="preserve">.4C. ALC_DVS.2.2C requires security measures to protect the confidentiality and integrity of the TOE during the transfer between sites. Thereby this objective is suitable to meet the Security Assurance Requirement. </w:t>
      </w:r>
    </w:p>
    <w:p w14:paraId="1A6E95C9" w14:textId="1F2400D3" w:rsidR="00423A04" w:rsidRPr="003642ED" w:rsidRDefault="00423A04" w:rsidP="003642ED">
      <w:pPr>
        <w:rPr>
          <w:u w:val="single"/>
          <w:lang w:val="en-GB"/>
        </w:rPr>
      </w:pPr>
      <w:proofErr w:type="spellStart"/>
      <w:r w:rsidRPr="003642ED">
        <w:rPr>
          <w:u w:val="single"/>
          <w:lang w:val="en-GB"/>
        </w:rPr>
        <w:t>O.Security</w:t>
      </w:r>
      <w:proofErr w:type="spellEnd"/>
      <w:r w:rsidRPr="003642ED">
        <w:rPr>
          <w:u w:val="single"/>
          <w:lang w:val="en-GB"/>
        </w:rPr>
        <w:t>-Control</w:t>
      </w:r>
      <w:bookmarkEnd w:id="317"/>
    </w:p>
    <w:p w14:paraId="1F750DF3" w14:textId="77777777" w:rsidR="00423A04" w:rsidRPr="00170FD2" w:rsidRDefault="00423A04" w:rsidP="00423A04">
      <w:pPr>
        <w:rPr>
          <w:lang w:val="en-GB" w:eastAsia="zh-CN"/>
        </w:rPr>
      </w:pPr>
      <w:r w:rsidRPr="00170FD2">
        <w:rPr>
          <w:lang w:val="en-GB" w:eastAsia="zh-CN"/>
        </w:rPr>
        <w:t>ALC_DVS.2.1C requires that the developer shall describe all personnel, procedural and other security measures that are necessary to protect the confidentiality and integrity of the TOE design and implementation in its development and production environment. Thereby this objective contributes to meet the Security Assurance Requirement.</w:t>
      </w:r>
    </w:p>
    <w:p w14:paraId="71129F10" w14:textId="34D23A17" w:rsidR="003642ED" w:rsidRDefault="003642ED" w:rsidP="003642ED">
      <w:pPr>
        <w:rPr>
          <w:u w:val="single"/>
          <w:lang w:val="en-GB"/>
        </w:rPr>
      </w:pPr>
      <w:bookmarkStart w:id="318" w:name="_Toc17189762"/>
      <w:proofErr w:type="spellStart"/>
      <w:r w:rsidRPr="003642ED">
        <w:rPr>
          <w:u w:val="single"/>
          <w:lang w:val="en-GB"/>
        </w:rPr>
        <w:t>O.</w:t>
      </w:r>
      <w:r>
        <w:rPr>
          <w:u w:val="single"/>
          <w:lang w:val="en-GB"/>
        </w:rPr>
        <w:t>Security</w:t>
      </w:r>
      <w:proofErr w:type="spellEnd"/>
      <w:r>
        <w:rPr>
          <w:u w:val="single"/>
          <w:lang w:val="en-GB"/>
        </w:rPr>
        <w:t>-Documentation</w:t>
      </w:r>
    </w:p>
    <w:p w14:paraId="000B4553" w14:textId="46EFD1DA" w:rsidR="003642ED" w:rsidRPr="003642ED" w:rsidRDefault="003642ED" w:rsidP="003642ED">
      <w:pPr>
        <w:rPr>
          <w:u w:val="single"/>
          <w:lang w:val="en-GB"/>
        </w:rPr>
      </w:pPr>
      <w:r w:rsidRPr="005536BD">
        <w:rPr>
          <w:lang w:val="en-GB"/>
        </w:rPr>
        <w:t>ALC_DVS.2.1C requires that the developer shall have a security documentation and ALC_DVS2.2C requires the justification that the described measures are appropriate to provide the necessary level of protection. Therefore</w:t>
      </w:r>
      <w:r w:rsidR="00801844">
        <w:rPr>
          <w:lang w:val="en-GB"/>
        </w:rPr>
        <w:t>,</w:t>
      </w:r>
      <w:r w:rsidRPr="005536BD">
        <w:rPr>
          <w:lang w:val="en-GB"/>
        </w:rPr>
        <w:t xml:space="preserve"> this objective contributes to meet the Security Assurance Requirements.</w:t>
      </w:r>
    </w:p>
    <w:p w14:paraId="054532C9" w14:textId="77777777" w:rsidR="00423A04" w:rsidRPr="003642ED" w:rsidRDefault="00423A04" w:rsidP="003642ED">
      <w:pPr>
        <w:rPr>
          <w:u w:val="single"/>
          <w:lang w:val="en-GB"/>
        </w:rPr>
      </w:pPr>
      <w:bookmarkStart w:id="319" w:name="_Toc17189763"/>
      <w:bookmarkEnd w:id="318"/>
      <w:proofErr w:type="spellStart"/>
      <w:r w:rsidRPr="003642ED">
        <w:rPr>
          <w:u w:val="single"/>
          <w:lang w:val="en-GB"/>
        </w:rPr>
        <w:t>O.Staff</w:t>
      </w:r>
      <w:proofErr w:type="spellEnd"/>
      <w:r w:rsidRPr="003642ED">
        <w:rPr>
          <w:u w:val="single"/>
          <w:lang w:val="en-GB"/>
        </w:rPr>
        <w:t>-Engagement</w:t>
      </w:r>
      <w:bookmarkEnd w:id="319"/>
    </w:p>
    <w:p w14:paraId="4AB9F574" w14:textId="77777777" w:rsidR="00423A04" w:rsidRPr="00170FD2" w:rsidRDefault="00423A04" w:rsidP="00423A04">
      <w:pPr>
        <w:rPr>
          <w:lang w:val="en-GB" w:eastAsia="zh-CN"/>
        </w:rPr>
      </w:pPr>
      <w:r w:rsidRPr="00D27B3B">
        <w:rPr>
          <w:lang w:val="en-GB" w:eastAsia="zh-CN"/>
        </w:rPr>
        <w:t>ALC_DVS.2.1C requires the description of personnel security measures that are necessary to protect the confidentiality and integrity of the TOE design and implementation in its development environment. Thereby the objective fulfils this combination of Security Assurance Requirements.</w:t>
      </w:r>
    </w:p>
    <w:p w14:paraId="6B265F37" w14:textId="547B4F69" w:rsidR="003642ED" w:rsidRDefault="003642ED" w:rsidP="003642ED">
      <w:pPr>
        <w:rPr>
          <w:u w:val="single"/>
          <w:lang w:val="en-GB"/>
        </w:rPr>
      </w:pPr>
      <w:bookmarkStart w:id="320" w:name="_Toc17189764"/>
      <w:proofErr w:type="spellStart"/>
      <w:r w:rsidRPr="003642ED">
        <w:rPr>
          <w:u w:val="single"/>
          <w:lang w:val="en-GB"/>
        </w:rPr>
        <w:lastRenderedPageBreak/>
        <w:t>O.</w:t>
      </w:r>
      <w:r>
        <w:rPr>
          <w:u w:val="single"/>
          <w:lang w:val="en-GB"/>
        </w:rPr>
        <w:t>Transfer</w:t>
      </w:r>
      <w:proofErr w:type="spellEnd"/>
      <w:r>
        <w:rPr>
          <w:u w:val="single"/>
          <w:lang w:val="en-GB"/>
        </w:rPr>
        <w:t>-Data</w:t>
      </w:r>
    </w:p>
    <w:p w14:paraId="19A253C7" w14:textId="39F9D24B" w:rsidR="003642ED" w:rsidRPr="003642ED" w:rsidRDefault="003642ED" w:rsidP="003642ED">
      <w:pPr>
        <w:rPr>
          <w:lang w:val="en-GB"/>
        </w:rPr>
      </w:pPr>
      <w:r w:rsidRPr="005536BD">
        <w:rPr>
          <w:lang w:val="en-GB"/>
        </w:rPr>
        <w:t xml:space="preserve">ALC_DVS.2.1C: The development security documentation shall describe all the physical, procedural, personnel, and other security measures that are necessary to protect the confidentiality and integrity of the </w:t>
      </w:r>
      <w:r>
        <w:rPr>
          <w:lang w:val="en-GB"/>
        </w:rPr>
        <w:t>product</w:t>
      </w:r>
      <w:r w:rsidRPr="005536BD">
        <w:rPr>
          <w:lang w:val="en-GB"/>
        </w:rPr>
        <w:t xml:space="preserve"> design and implementation in its development environment. ALC_DVS2.2C requires the justification that the described measures are appropriate to provide the necessary level of protection.</w:t>
      </w:r>
      <w:r w:rsidR="004B24C0">
        <w:rPr>
          <w:lang w:val="en-GB"/>
        </w:rPr>
        <w:t xml:space="preserve"> </w:t>
      </w:r>
      <w:r w:rsidRPr="005536BD">
        <w:rPr>
          <w:lang w:val="en-GB"/>
        </w:rPr>
        <w:t xml:space="preserve">Thereby this objective is suitable to meet the combination of Security Assurance Requirements. </w:t>
      </w:r>
    </w:p>
    <w:p w14:paraId="5B0A31F7" w14:textId="77777777" w:rsidR="00423A04" w:rsidRPr="003642ED" w:rsidRDefault="00423A04" w:rsidP="003642ED">
      <w:pPr>
        <w:rPr>
          <w:u w:val="single"/>
          <w:lang w:val="en-GB"/>
        </w:rPr>
      </w:pPr>
      <w:proofErr w:type="spellStart"/>
      <w:r w:rsidRPr="003642ED">
        <w:rPr>
          <w:u w:val="single"/>
          <w:lang w:val="en-GB"/>
        </w:rPr>
        <w:t>O.Zero</w:t>
      </w:r>
      <w:proofErr w:type="spellEnd"/>
      <w:r w:rsidRPr="003642ED">
        <w:rPr>
          <w:u w:val="single"/>
          <w:lang w:val="en-GB"/>
        </w:rPr>
        <w:t>-Balance</w:t>
      </w:r>
      <w:bookmarkEnd w:id="320"/>
    </w:p>
    <w:p w14:paraId="0368C26C" w14:textId="04B5F41C" w:rsidR="003642ED" w:rsidRDefault="003642ED" w:rsidP="003642ED">
      <w:pPr>
        <w:rPr>
          <w:lang w:val="en-US"/>
        </w:rPr>
      </w:pPr>
      <w:bookmarkStart w:id="321" w:name="_Toc17189765"/>
      <w:r w:rsidRPr="003642ED">
        <w:rPr>
          <w:lang w:val="en-US"/>
        </w:rPr>
        <w:t>ALC_</w:t>
      </w:r>
      <w:r w:rsidR="00D140C7">
        <w:rPr>
          <w:lang w:val="en-US"/>
        </w:rPr>
        <w:t>CMC.4</w:t>
      </w:r>
      <w:r w:rsidRPr="003642ED">
        <w:rPr>
          <w:lang w:val="en-US"/>
        </w:rPr>
        <w:t>.6C requires that the CM system supports the production of the TOE by automated means. ALC_</w:t>
      </w:r>
      <w:r w:rsidR="00D140C7">
        <w:rPr>
          <w:lang w:val="en-US"/>
        </w:rPr>
        <w:t>CMC.4</w:t>
      </w:r>
      <w:r w:rsidRPr="003642ED">
        <w:rPr>
          <w:lang w:val="en-US"/>
        </w:rPr>
        <w:t>.16C requires evidence demonstrating that the CM system is operated in accordance with the CM plan. ALC_DVS.2.2C requires security measures that are necessary to protect the confidentiality and integrity of the TOE. ALC_LCD.1.2C requires control over the development and maintenance of the TOE. Thereby this objective is suitable to meet the Security Assurance Requirement.</w:t>
      </w:r>
    </w:p>
    <w:bookmarkEnd w:id="321"/>
    <w:p w14:paraId="32BB63B3" w14:textId="2B851D09" w:rsidR="003642ED" w:rsidRDefault="003642ED" w:rsidP="00423A04">
      <w:pPr>
        <w:rPr>
          <w:lang w:val="en-GB" w:eastAsia="zh-CN"/>
        </w:rPr>
      </w:pPr>
    </w:p>
    <w:p w14:paraId="26449EB9" w14:textId="189AF326" w:rsidR="003642ED" w:rsidRDefault="003642ED" w:rsidP="003642ED">
      <w:pPr>
        <w:pStyle w:val="Title2"/>
        <w:rPr>
          <w:lang w:val="en-GB" w:eastAsia="zh-CN"/>
        </w:rPr>
      </w:pPr>
      <w:bookmarkStart w:id="322" w:name="_Toc36047304"/>
      <w:r>
        <w:t>Mapping of the Evaluation Documentation</w:t>
      </w:r>
      <w:bookmarkEnd w:id="322"/>
    </w:p>
    <w:p w14:paraId="6E00BA58" w14:textId="77777777" w:rsidR="003642ED" w:rsidRDefault="003642ED" w:rsidP="00423A04">
      <w:pPr>
        <w:rPr>
          <w:lang w:val="en-US"/>
        </w:rPr>
      </w:pPr>
      <w:r w:rsidRPr="003642ED">
        <w:rPr>
          <w:lang w:val="en-US"/>
        </w:rPr>
        <w:t>The scope of the evaluation according to the assurance class ALC comprises the processing and handling of security products and associated data as well as the complete documentation of the si</w:t>
      </w:r>
      <w:r>
        <w:rPr>
          <w:lang w:val="en-US"/>
        </w:rPr>
        <w:t>te provided for the evaluation.</w:t>
      </w:r>
    </w:p>
    <w:p w14:paraId="7E21374D" w14:textId="537942B3" w:rsidR="003642ED" w:rsidRPr="003642ED" w:rsidRDefault="003642ED" w:rsidP="00423A04">
      <w:pPr>
        <w:rPr>
          <w:lang w:val="en-US" w:eastAsia="zh-CN"/>
        </w:rPr>
      </w:pPr>
      <w:r w:rsidRPr="003642ED">
        <w:rPr>
          <w:lang w:val="en-US"/>
        </w:rPr>
        <w:t>The mapping between the internal site documentation and the Security Assurance Requirements is only available within the full version of the Site Security Target.</w:t>
      </w:r>
    </w:p>
    <w:tbl>
      <w:tblPr>
        <w:tblStyle w:val="SMTable"/>
        <w:tblW w:w="5000" w:type="pct"/>
        <w:tblLayout w:type="fixed"/>
        <w:tblLook w:val="04A0" w:firstRow="1" w:lastRow="0" w:firstColumn="1" w:lastColumn="0" w:noHBand="0" w:noVBand="1"/>
      </w:tblPr>
      <w:tblGrid>
        <w:gridCol w:w="3248"/>
        <w:gridCol w:w="3249"/>
        <w:gridCol w:w="3249"/>
      </w:tblGrid>
      <w:tr w:rsidR="00954EB1" w:rsidRPr="002A3A9A" w14:paraId="2B5D3107" w14:textId="77777777" w:rsidTr="00954EB1">
        <w:trPr>
          <w:cnfStyle w:val="100000000000" w:firstRow="1" w:lastRow="0" w:firstColumn="0" w:lastColumn="0" w:oddVBand="0" w:evenVBand="0" w:oddHBand="0" w:evenHBand="0" w:firstRowFirstColumn="0" w:firstRowLastColumn="0" w:lastRowFirstColumn="0" w:lastRowLastColumn="0"/>
        </w:trPr>
        <w:tc>
          <w:tcPr>
            <w:tcW w:w="1666" w:type="pct"/>
          </w:tcPr>
          <w:p w14:paraId="4E400E39" w14:textId="77777777" w:rsidR="00954EB1" w:rsidRPr="002A3A9A" w:rsidRDefault="00954EB1" w:rsidP="00262803">
            <w:pPr>
              <w:jc w:val="left"/>
              <w:rPr>
                <w:b/>
                <w:lang w:val="en-GB" w:eastAsia="zh-CN"/>
              </w:rPr>
            </w:pPr>
            <w:r w:rsidRPr="002A3A9A">
              <w:rPr>
                <w:b/>
                <w:lang w:val="en-GB" w:eastAsia="zh-CN"/>
              </w:rPr>
              <w:t>SAR</w:t>
            </w:r>
          </w:p>
        </w:tc>
        <w:tc>
          <w:tcPr>
            <w:tcW w:w="1667" w:type="pct"/>
          </w:tcPr>
          <w:p w14:paraId="0A6E8D95" w14:textId="77777777" w:rsidR="00954EB1" w:rsidRPr="0035288E" w:rsidRDefault="00954EB1" w:rsidP="00262803">
            <w:pPr>
              <w:jc w:val="left"/>
              <w:rPr>
                <w:b/>
                <w:lang w:val="en-GB" w:eastAsia="zh-CN"/>
              </w:rPr>
            </w:pPr>
            <w:r w:rsidRPr="0035288E">
              <w:rPr>
                <w:b/>
                <w:lang w:val="en-GB" w:eastAsia="zh-CN"/>
              </w:rPr>
              <w:t>Aspects</w:t>
            </w:r>
          </w:p>
        </w:tc>
        <w:tc>
          <w:tcPr>
            <w:tcW w:w="1667" w:type="pct"/>
          </w:tcPr>
          <w:p w14:paraId="4E3A3DAF" w14:textId="77777777" w:rsidR="00954EB1" w:rsidRPr="0035288E" w:rsidRDefault="00954EB1" w:rsidP="00262803">
            <w:pPr>
              <w:jc w:val="left"/>
              <w:rPr>
                <w:b/>
                <w:lang w:val="en-GB" w:eastAsia="zh-CN"/>
              </w:rPr>
            </w:pPr>
            <w:r w:rsidRPr="0035288E">
              <w:rPr>
                <w:b/>
                <w:lang w:val="en-GB" w:eastAsia="zh-CN"/>
              </w:rPr>
              <w:t>References</w:t>
            </w:r>
          </w:p>
        </w:tc>
      </w:tr>
      <w:tr w:rsidR="00954EB1" w:rsidRPr="002A3A9A" w14:paraId="62EA5EB8" w14:textId="77777777" w:rsidTr="00954EB1">
        <w:tc>
          <w:tcPr>
            <w:tcW w:w="5000" w:type="pct"/>
            <w:gridSpan w:val="3"/>
          </w:tcPr>
          <w:p w14:paraId="312E93D7" w14:textId="0F5082DC" w:rsidR="00954EB1" w:rsidRPr="002823AE" w:rsidRDefault="002C29A3" w:rsidP="00262803">
            <w:pPr>
              <w:rPr>
                <w:b/>
                <w:color w:val="4F81BD" w:themeColor="accent1"/>
                <w:lang w:val="en-GB" w:eastAsia="zh-CN"/>
              </w:rPr>
            </w:pPr>
            <w:r>
              <w:rPr>
                <w:b/>
                <w:color w:val="4F81BD" w:themeColor="accent1"/>
                <w:lang w:val="en-GB" w:eastAsia="zh-CN"/>
              </w:rPr>
              <w:t>Mapping for ALC_CMC.</w:t>
            </w:r>
            <w:r w:rsidR="00DD1566">
              <w:rPr>
                <w:b/>
                <w:color w:val="4F81BD" w:themeColor="accent1"/>
                <w:lang w:val="en-GB" w:eastAsia="zh-CN"/>
              </w:rPr>
              <w:t>4</w:t>
            </w:r>
          </w:p>
        </w:tc>
      </w:tr>
      <w:tr w:rsidR="002C29A3" w:rsidRPr="002C29A3" w14:paraId="4BEC2BDD" w14:textId="77777777" w:rsidTr="00954EB1">
        <w:tc>
          <w:tcPr>
            <w:tcW w:w="1666" w:type="pct"/>
          </w:tcPr>
          <w:p w14:paraId="665EB04D" w14:textId="1EB8E540" w:rsidR="00475596" w:rsidRDefault="00475596" w:rsidP="002C29A3">
            <w:pPr>
              <w:rPr>
                <w:i/>
                <w:color w:val="4F81BD" w:themeColor="accent1"/>
                <w:lang w:val="en-GB" w:eastAsia="zh-CN"/>
              </w:rPr>
            </w:pPr>
            <w:r w:rsidRPr="00475596">
              <w:rPr>
                <w:b/>
                <w:color w:val="4F81BD" w:themeColor="accent1"/>
                <w:lang w:val="en-GB" w:eastAsia="zh-CN"/>
              </w:rPr>
              <w:t>ALC_CMC.4.1C</w:t>
            </w:r>
          </w:p>
          <w:p w14:paraId="4D816726" w14:textId="3730CE14" w:rsidR="002C29A3" w:rsidRPr="002C29A3" w:rsidRDefault="002C29A3" w:rsidP="002C29A3">
            <w:pPr>
              <w:rPr>
                <w:i/>
                <w:color w:val="4F81BD" w:themeColor="accent1"/>
                <w:lang w:val="en-GB" w:eastAsia="zh-CN"/>
              </w:rPr>
            </w:pPr>
            <w:r w:rsidRPr="002C29A3">
              <w:rPr>
                <w:i/>
                <w:color w:val="4F81BD" w:themeColor="accent1"/>
                <w:lang w:val="en-GB" w:eastAsia="zh-CN"/>
              </w:rPr>
              <w:t>The CM documentation shall show that a process is in place to ensure an appropriate and consistent labelling.</w:t>
            </w:r>
          </w:p>
        </w:tc>
        <w:tc>
          <w:tcPr>
            <w:tcW w:w="1667" w:type="pct"/>
          </w:tcPr>
          <w:p w14:paraId="785F015B" w14:textId="77777777" w:rsidR="002C29A3" w:rsidRPr="00953507" w:rsidRDefault="002C29A3" w:rsidP="002C29A3">
            <w:pPr>
              <w:rPr>
                <w:color w:val="4F81BD" w:themeColor="accent1"/>
                <w:lang w:val="en-GB" w:eastAsia="zh-CN"/>
              </w:rPr>
            </w:pPr>
            <w:r>
              <w:rPr>
                <w:color w:val="4F81BD" w:themeColor="accent1"/>
                <w:lang w:val="en-GB" w:eastAsia="zh-CN"/>
              </w:rPr>
              <w:t>All</w:t>
            </w:r>
          </w:p>
        </w:tc>
        <w:tc>
          <w:tcPr>
            <w:tcW w:w="1667" w:type="pct"/>
          </w:tcPr>
          <w:p w14:paraId="6FC3F71E" w14:textId="110D0497" w:rsidR="002C29A3" w:rsidRPr="002823AE" w:rsidRDefault="002C29A3" w:rsidP="002C29A3">
            <w:pPr>
              <w:rPr>
                <w:color w:val="4F81BD" w:themeColor="accent1"/>
                <w:lang w:val="en-GB" w:eastAsia="zh-CN"/>
              </w:rPr>
            </w:pPr>
            <w:r>
              <w:rPr>
                <w:color w:val="4F81BD" w:themeColor="accent1"/>
                <w:lang w:val="en-GB" w:eastAsia="zh-CN"/>
              </w:rPr>
              <w:t>TBD</w:t>
            </w:r>
          </w:p>
        </w:tc>
      </w:tr>
      <w:tr w:rsidR="002C29A3" w:rsidRPr="002D19AD" w14:paraId="04200660" w14:textId="77777777" w:rsidTr="00954EB1">
        <w:tc>
          <w:tcPr>
            <w:tcW w:w="1666" w:type="pct"/>
          </w:tcPr>
          <w:p w14:paraId="0E4FA71C" w14:textId="363F8BFC" w:rsidR="002C29A3" w:rsidRPr="009C25E7" w:rsidRDefault="002C29A3" w:rsidP="002C29A3">
            <w:pPr>
              <w:rPr>
                <w:b/>
                <w:color w:val="4F81BD" w:themeColor="accent1"/>
                <w:lang w:val="en-GB" w:eastAsia="zh-CN"/>
              </w:rPr>
            </w:pPr>
            <w:r w:rsidRPr="009C25E7">
              <w:rPr>
                <w:b/>
                <w:color w:val="4F81BD" w:themeColor="accent1"/>
                <w:lang w:val="en-GB" w:eastAsia="zh-CN"/>
              </w:rPr>
              <w:t>ALC_CMC.</w:t>
            </w:r>
            <w:r w:rsidR="00475596">
              <w:rPr>
                <w:b/>
                <w:color w:val="4F81BD" w:themeColor="accent1"/>
                <w:lang w:val="en-GB" w:eastAsia="zh-CN"/>
              </w:rPr>
              <w:t>4</w:t>
            </w:r>
            <w:r w:rsidRPr="009C25E7">
              <w:rPr>
                <w:b/>
                <w:color w:val="4F81BD" w:themeColor="accent1"/>
                <w:lang w:val="en-GB" w:eastAsia="zh-CN"/>
              </w:rPr>
              <w:t>.2C</w:t>
            </w:r>
          </w:p>
          <w:p w14:paraId="5C59A5EE" w14:textId="20CA8A95" w:rsidR="002C29A3" w:rsidRPr="002823AE" w:rsidRDefault="002C29A3" w:rsidP="002C29A3">
            <w:pPr>
              <w:rPr>
                <w:color w:val="4F81BD" w:themeColor="accent1"/>
                <w:lang w:val="en-GB" w:eastAsia="zh-CN"/>
              </w:rPr>
            </w:pPr>
            <w:r w:rsidRPr="002C29A3">
              <w:rPr>
                <w:color w:val="4F81BD" w:themeColor="accent1"/>
                <w:lang w:val="en-GB" w:eastAsia="zh-CN"/>
              </w:rPr>
              <w:t>The CM documentation shall describe the method used to uniquely identify the configuration items.</w:t>
            </w:r>
          </w:p>
        </w:tc>
        <w:tc>
          <w:tcPr>
            <w:tcW w:w="1667" w:type="pct"/>
          </w:tcPr>
          <w:p w14:paraId="763F9178" w14:textId="77777777" w:rsidR="002C29A3" w:rsidRPr="00953507" w:rsidRDefault="002C29A3" w:rsidP="002C29A3">
            <w:pPr>
              <w:rPr>
                <w:color w:val="4F81BD" w:themeColor="accent1"/>
                <w:lang w:val="en-GB" w:eastAsia="zh-CN"/>
              </w:rPr>
            </w:pPr>
            <w:r>
              <w:rPr>
                <w:color w:val="4F81BD" w:themeColor="accent1"/>
                <w:lang w:val="en-GB" w:eastAsia="zh-CN"/>
              </w:rPr>
              <w:t>All</w:t>
            </w:r>
          </w:p>
        </w:tc>
        <w:tc>
          <w:tcPr>
            <w:tcW w:w="1667" w:type="pct"/>
          </w:tcPr>
          <w:p w14:paraId="7FBCAC04" w14:textId="014DB204" w:rsidR="002C29A3" w:rsidRPr="002823AE" w:rsidRDefault="002C29A3" w:rsidP="002C29A3">
            <w:pPr>
              <w:rPr>
                <w:color w:val="4F81BD" w:themeColor="accent1"/>
                <w:lang w:val="en-GB" w:eastAsia="zh-CN"/>
              </w:rPr>
            </w:pPr>
            <w:r w:rsidRPr="00C462B7">
              <w:rPr>
                <w:color w:val="4F81BD" w:themeColor="accent1"/>
                <w:lang w:val="en-GB" w:eastAsia="zh-CN"/>
              </w:rPr>
              <w:t>TBD</w:t>
            </w:r>
          </w:p>
        </w:tc>
      </w:tr>
      <w:tr w:rsidR="002C29A3" w:rsidRPr="002D19AD" w14:paraId="6B5D45C8" w14:textId="77777777" w:rsidTr="00954EB1">
        <w:tc>
          <w:tcPr>
            <w:tcW w:w="1666" w:type="pct"/>
          </w:tcPr>
          <w:p w14:paraId="15332C74" w14:textId="3EEA242E" w:rsidR="002C29A3" w:rsidRPr="009C25E7" w:rsidRDefault="002C29A3" w:rsidP="002C29A3">
            <w:pPr>
              <w:rPr>
                <w:b/>
                <w:color w:val="4F81BD" w:themeColor="accent1"/>
                <w:lang w:val="en-GB" w:eastAsia="zh-CN"/>
              </w:rPr>
            </w:pPr>
            <w:r w:rsidRPr="009C25E7">
              <w:rPr>
                <w:b/>
                <w:color w:val="4F81BD" w:themeColor="accent1"/>
                <w:lang w:val="en-GB" w:eastAsia="zh-CN"/>
              </w:rPr>
              <w:t>ALC_CMC.</w:t>
            </w:r>
            <w:r w:rsidR="00475596">
              <w:rPr>
                <w:b/>
                <w:color w:val="4F81BD" w:themeColor="accent1"/>
                <w:lang w:val="en-GB" w:eastAsia="zh-CN"/>
              </w:rPr>
              <w:t>4</w:t>
            </w:r>
            <w:r w:rsidRPr="009C25E7">
              <w:rPr>
                <w:b/>
                <w:color w:val="4F81BD" w:themeColor="accent1"/>
                <w:lang w:val="en-GB" w:eastAsia="zh-CN"/>
              </w:rPr>
              <w:t>.3C</w:t>
            </w:r>
          </w:p>
          <w:p w14:paraId="5BA13A29" w14:textId="377AC630" w:rsidR="002C29A3" w:rsidRPr="002823AE" w:rsidRDefault="00475596" w:rsidP="002C29A3">
            <w:pPr>
              <w:rPr>
                <w:b/>
                <w:color w:val="4F81BD" w:themeColor="accent1"/>
                <w:lang w:val="en-GB" w:eastAsia="zh-CN"/>
              </w:rPr>
            </w:pPr>
            <w:r w:rsidRPr="00475596">
              <w:rPr>
                <w:color w:val="4F81BD" w:themeColor="accent1"/>
                <w:lang w:val="en-GB" w:eastAsia="zh-CN"/>
              </w:rPr>
              <w:lastRenderedPageBreak/>
              <w:t>The CM system shall uniquely identify all configuration items.</w:t>
            </w:r>
          </w:p>
        </w:tc>
        <w:tc>
          <w:tcPr>
            <w:tcW w:w="1667" w:type="pct"/>
          </w:tcPr>
          <w:p w14:paraId="534113F4" w14:textId="77777777" w:rsidR="002C29A3" w:rsidRDefault="002C29A3" w:rsidP="002C29A3">
            <w:pPr>
              <w:rPr>
                <w:color w:val="4F81BD" w:themeColor="accent1"/>
                <w:lang w:val="en-GB" w:eastAsia="zh-CN"/>
              </w:rPr>
            </w:pPr>
            <w:r>
              <w:rPr>
                <w:color w:val="4F81BD" w:themeColor="accent1"/>
                <w:lang w:val="en-GB" w:eastAsia="zh-CN"/>
              </w:rPr>
              <w:lastRenderedPageBreak/>
              <w:t>Evaluation evidence required by the SARs</w:t>
            </w:r>
          </w:p>
        </w:tc>
        <w:tc>
          <w:tcPr>
            <w:tcW w:w="1667" w:type="pct"/>
          </w:tcPr>
          <w:p w14:paraId="02A76869" w14:textId="1B023FC1" w:rsidR="002C29A3" w:rsidRPr="00953507" w:rsidRDefault="002C29A3" w:rsidP="002C29A3">
            <w:pPr>
              <w:rPr>
                <w:color w:val="4F81BD" w:themeColor="accent1"/>
                <w:lang w:val="en-GB" w:eastAsia="zh-CN"/>
              </w:rPr>
            </w:pPr>
            <w:r w:rsidRPr="00C462B7">
              <w:rPr>
                <w:color w:val="4F81BD" w:themeColor="accent1"/>
                <w:lang w:val="en-GB" w:eastAsia="zh-CN"/>
              </w:rPr>
              <w:t>TBD</w:t>
            </w:r>
          </w:p>
        </w:tc>
      </w:tr>
      <w:tr w:rsidR="002C29A3" w:rsidRPr="002D19AD" w14:paraId="3AE01489" w14:textId="77777777" w:rsidTr="00954EB1">
        <w:tc>
          <w:tcPr>
            <w:tcW w:w="1666" w:type="pct"/>
          </w:tcPr>
          <w:p w14:paraId="30D05E6B" w14:textId="7C11F23B" w:rsidR="002C29A3" w:rsidRPr="009C25E7" w:rsidRDefault="002C29A3" w:rsidP="002C29A3">
            <w:pPr>
              <w:rPr>
                <w:b/>
                <w:color w:val="4F81BD" w:themeColor="accent1"/>
                <w:lang w:val="en-GB" w:eastAsia="zh-CN"/>
              </w:rPr>
            </w:pPr>
            <w:r w:rsidRPr="009C25E7">
              <w:rPr>
                <w:b/>
                <w:color w:val="4F81BD" w:themeColor="accent1"/>
                <w:lang w:val="en-GB" w:eastAsia="zh-CN"/>
              </w:rPr>
              <w:t>ALC_CMC.</w:t>
            </w:r>
            <w:r w:rsidR="00475596">
              <w:rPr>
                <w:b/>
                <w:color w:val="4F81BD" w:themeColor="accent1"/>
                <w:lang w:val="en-GB" w:eastAsia="zh-CN"/>
              </w:rPr>
              <w:t>4</w:t>
            </w:r>
            <w:r w:rsidRPr="009C25E7">
              <w:rPr>
                <w:b/>
                <w:color w:val="4F81BD" w:themeColor="accent1"/>
                <w:lang w:val="en-GB" w:eastAsia="zh-CN"/>
              </w:rPr>
              <w:t>.4C</w:t>
            </w:r>
          </w:p>
          <w:p w14:paraId="78B2E00D" w14:textId="5786B69F" w:rsidR="002C29A3" w:rsidRPr="00D550A8" w:rsidRDefault="00475596" w:rsidP="004B24C0">
            <w:pPr>
              <w:rPr>
                <w:b/>
                <w:color w:val="4F81BD" w:themeColor="accent1"/>
                <w:lang w:val="en-GB" w:eastAsia="zh-CN"/>
              </w:rPr>
            </w:pPr>
            <w:r w:rsidRPr="00475596">
              <w:rPr>
                <w:color w:val="4F81BD" w:themeColor="accent1"/>
                <w:lang w:val="en-GB" w:eastAsia="zh-CN"/>
              </w:rPr>
              <w:t>The CM system shall provide automated measures such that only authorised</w:t>
            </w:r>
            <w:r>
              <w:rPr>
                <w:color w:val="4F81BD" w:themeColor="accent1"/>
                <w:lang w:val="en-GB" w:eastAsia="zh-CN"/>
              </w:rPr>
              <w:t xml:space="preserve"> </w:t>
            </w:r>
            <w:r w:rsidRPr="00475596">
              <w:rPr>
                <w:color w:val="4F81BD" w:themeColor="accent1"/>
                <w:lang w:val="en-GB" w:eastAsia="zh-CN"/>
              </w:rPr>
              <w:t>changes are made to the configuration items.</w:t>
            </w:r>
          </w:p>
        </w:tc>
        <w:tc>
          <w:tcPr>
            <w:tcW w:w="1667" w:type="pct"/>
          </w:tcPr>
          <w:p w14:paraId="014A3868" w14:textId="77777777" w:rsidR="002C29A3" w:rsidRPr="00D550A8" w:rsidRDefault="002C29A3" w:rsidP="002C29A3">
            <w:pPr>
              <w:rPr>
                <w:color w:val="4F81BD" w:themeColor="accent1"/>
                <w:lang w:val="en-GB" w:eastAsia="zh-CN"/>
              </w:rPr>
            </w:pPr>
            <w:r w:rsidRPr="00D550A8">
              <w:rPr>
                <w:color w:val="4F81BD" w:themeColor="accent1"/>
                <w:lang w:val="en-GB" w:eastAsia="zh-CN"/>
              </w:rPr>
              <w:t>All</w:t>
            </w:r>
          </w:p>
        </w:tc>
        <w:tc>
          <w:tcPr>
            <w:tcW w:w="1667" w:type="pct"/>
          </w:tcPr>
          <w:p w14:paraId="17628DA1" w14:textId="074923C4" w:rsidR="002C29A3" w:rsidRPr="00D550A8" w:rsidRDefault="002C29A3" w:rsidP="002C29A3">
            <w:pPr>
              <w:rPr>
                <w:color w:val="4F81BD" w:themeColor="accent1"/>
                <w:lang w:val="en-GB" w:eastAsia="zh-CN"/>
              </w:rPr>
            </w:pPr>
            <w:r w:rsidRPr="00C462B7">
              <w:rPr>
                <w:color w:val="4F81BD" w:themeColor="accent1"/>
                <w:lang w:val="en-GB" w:eastAsia="zh-CN"/>
              </w:rPr>
              <w:t>TBD</w:t>
            </w:r>
          </w:p>
        </w:tc>
      </w:tr>
      <w:tr w:rsidR="002C29A3" w:rsidRPr="002D19AD" w14:paraId="3AA1EA56" w14:textId="77777777" w:rsidTr="00954EB1">
        <w:tc>
          <w:tcPr>
            <w:tcW w:w="1666" w:type="pct"/>
          </w:tcPr>
          <w:p w14:paraId="09969B44" w14:textId="6618CEE5" w:rsidR="002C29A3" w:rsidRPr="009C25E7" w:rsidRDefault="002C29A3" w:rsidP="002C29A3">
            <w:pPr>
              <w:rPr>
                <w:b/>
                <w:color w:val="4F81BD" w:themeColor="accent1"/>
                <w:lang w:val="en-GB" w:eastAsia="zh-CN"/>
              </w:rPr>
            </w:pPr>
            <w:r w:rsidRPr="009C25E7">
              <w:rPr>
                <w:b/>
                <w:color w:val="4F81BD" w:themeColor="accent1"/>
                <w:lang w:val="en-GB" w:eastAsia="zh-CN"/>
              </w:rPr>
              <w:t>ALC_CMC.</w:t>
            </w:r>
            <w:r w:rsidR="00475596">
              <w:rPr>
                <w:b/>
                <w:color w:val="4F81BD" w:themeColor="accent1"/>
                <w:lang w:val="en-GB" w:eastAsia="zh-CN"/>
              </w:rPr>
              <w:t>4</w:t>
            </w:r>
            <w:r w:rsidRPr="009C25E7">
              <w:rPr>
                <w:b/>
                <w:color w:val="4F81BD" w:themeColor="accent1"/>
                <w:lang w:val="en-GB" w:eastAsia="zh-CN"/>
              </w:rPr>
              <w:t>.5C</w:t>
            </w:r>
          </w:p>
          <w:p w14:paraId="7C1B18F2" w14:textId="2B9D4DFB" w:rsidR="002C29A3" w:rsidRPr="002823AE" w:rsidRDefault="00475596" w:rsidP="004B24C0">
            <w:pPr>
              <w:rPr>
                <w:b/>
                <w:color w:val="4F81BD" w:themeColor="accent1"/>
                <w:lang w:val="en-GB" w:eastAsia="zh-CN"/>
              </w:rPr>
            </w:pPr>
            <w:r w:rsidRPr="00475596">
              <w:rPr>
                <w:color w:val="4F81BD" w:themeColor="accent1"/>
                <w:lang w:val="en-GB" w:eastAsia="zh-CN"/>
              </w:rPr>
              <w:t>The CM system shall support the production of the TOE by automated</w:t>
            </w:r>
            <w:r>
              <w:rPr>
                <w:color w:val="4F81BD" w:themeColor="accent1"/>
                <w:lang w:val="en-GB" w:eastAsia="zh-CN"/>
              </w:rPr>
              <w:t xml:space="preserve"> </w:t>
            </w:r>
            <w:r w:rsidRPr="00475596">
              <w:rPr>
                <w:color w:val="4F81BD" w:themeColor="accent1"/>
                <w:lang w:val="en-GB" w:eastAsia="zh-CN"/>
              </w:rPr>
              <w:t>means.</w:t>
            </w:r>
          </w:p>
        </w:tc>
        <w:tc>
          <w:tcPr>
            <w:tcW w:w="1667" w:type="pct"/>
          </w:tcPr>
          <w:p w14:paraId="3699070F" w14:textId="77777777" w:rsidR="002C29A3" w:rsidRPr="00953507" w:rsidRDefault="002C29A3" w:rsidP="002C29A3">
            <w:pPr>
              <w:rPr>
                <w:color w:val="4F81BD" w:themeColor="accent1"/>
                <w:lang w:val="en-GB" w:eastAsia="zh-CN"/>
              </w:rPr>
            </w:pPr>
            <w:r>
              <w:rPr>
                <w:color w:val="4F81BD" w:themeColor="accent1"/>
                <w:lang w:val="en-GB" w:eastAsia="zh-CN"/>
              </w:rPr>
              <w:t>All</w:t>
            </w:r>
          </w:p>
        </w:tc>
        <w:tc>
          <w:tcPr>
            <w:tcW w:w="1667" w:type="pct"/>
          </w:tcPr>
          <w:p w14:paraId="27B089C4" w14:textId="0BE34F73" w:rsidR="002C29A3" w:rsidRPr="002823AE" w:rsidRDefault="002C29A3" w:rsidP="002C29A3">
            <w:pPr>
              <w:rPr>
                <w:color w:val="4F81BD" w:themeColor="accent1"/>
                <w:lang w:val="en-GB" w:eastAsia="zh-CN"/>
              </w:rPr>
            </w:pPr>
            <w:r w:rsidRPr="00C462B7">
              <w:rPr>
                <w:color w:val="4F81BD" w:themeColor="accent1"/>
                <w:lang w:val="en-GB" w:eastAsia="zh-CN"/>
              </w:rPr>
              <w:t>TBD</w:t>
            </w:r>
          </w:p>
        </w:tc>
      </w:tr>
      <w:tr w:rsidR="002C29A3" w:rsidRPr="002D19AD" w14:paraId="0DDF3073" w14:textId="77777777" w:rsidTr="00954EB1">
        <w:tc>
          <w:tcPr>
            <w:tcW w:w="1666" w:type="pct"/>
          </w:tcPr>
          <w:p w14:paraId="363B8E41" w14:textId="4CC54E87" w:rsidR="002C29A3" w:rsidRPr="009C25E7" w:rsidRDefault="002C29A3" w:rsidP="002C29A3">
            <w:pPr>
              <w:rPr>
                <w:b/>
                <w:color w:val="4F81BD" w:themeColor="accent1"/>
                <w:lang w:val="en-GB" w:eastAsia="zh-CN"/>
              </w:rPr>
            </w:pPr>
            <w:r w:rsidRPr="009C25E7">
              <w:rPr>
                <w:b/>
                <w:color w:val="4F81BD" w:themeColor="accent1"/>
                <w:lang w:val="en-GB" w:eastAsia="zh-CN"/>
              </w:rPr>
              <w:t>ALC_CMC.</w:t>
            </w:r>
            <w:r w:rsidR="00475596">
              <w:rPr>
                <w:b/>
                <w:color w:val="4F81BD" w:themeColor="accent1"/>
                <w:lang w:val="en-GB" w:eastAsia="zh-CN"/>
              </w:rPr>
              <w:t>4</w:t>
            </w:r>
            <w:r w:rsidRPr="009C25E7">
              <w:rPr>
                <w:b/>
                <w:color w:val="4F81BD" w:themeColor="accent1"/>
                <w:lang w:val="en-GB" w:eastAsia="zh-CN"/>
              </w:rPr>
              <w:t>.6C</w:t>
            </w:r>
          </w:p>
          <w:p w14:paraId="6E715943" w14:textId="486281A9" w:rsidR="002C29A3" w:rsidRPr="002C29A3" w:rsidRDefault="00475596" w:rsidP="002C29A3">
            <w:pPr>
              <w:rPr>
                <w:b/>
                <w:color w:val="4F81BD" w:themeColor="accent1"/>
                <w:lang w:val="en-GB" w:eastAsia="zh-CN"/>
              </w:rPr>
            </w:pPr>
            <w:r w:rsidRPr="00475596">
              <w:rPr>
                <w:color w:val="4F81BD" w:themeColor="accent1"/>
                <w:lang w:val="en-GB" w:eastAsia="zh-CN"/>
              </w:rPr>
              <w:t>The CM documentation shall include a CM plan</w:t>
            </w:r>
          </w:p>
        </w:tc>
        <w:tc>
          <w:tcPr>
            <w:tcW w:w="1667" w:type="pct"/>
          </w:tcPr>
          <w:p w14:paraId="0D7A64A4" w14:textId="77777777" w:rsidR="002C29A3" w:rsidRPr="00974C21" w:rsidRDefault="002C29A3" w:rsidP="002C29A3">
            <w:pPr>
              <w:rPr>
                <w:color w:val="4F81BD" w:themeColor="accent1"/>
                <w:lang w:val="en-GB" w:eastAsia="zh-CN"/>
              </w:rPr>
            </w:pPr>
            <w:r w:rsidRPr="00974C21">
              <w:rPr>
                <w:color w:val="4F81BD" w:themeColor="accent1"/>
                <w:lang w:val="en-GB" w:eastAsia="zh-CN"/>
              </w:rPr>
              <w:t>Module Encapsulation</w:t>
            </w:r>
          </w:p>
        </w:tc>
        <w:tc>
          <w:tcPr>
            <w:tcW w:w="1667" w:type="pct"/>
          </w:tcPr>
          <w:p w14:paraId="2B73A073" w14:textId="7BFAA347" w:rsidR="002C29A3" w:rsidRPr="00974C21" w:rsidRDefault="002C29A3" w:rsidP="002C29A3">
            <w:pPr>
              <w:rPr>
                <w:color w:val="4F81BD" w:themeColor="accent1"/>
                <w:lang w:val="en-GB" w:eastAsia="zh-CN"/>
              </w:rPr>
            </w:pPr>
            <w:r w:rsidRPr="00C462B7">
              <w:rPr>
                <w:color w:val="4F81BD" w:themeColor="accent1"/>
                <w:lang w:val="en-GB" w:eastAsia="zh-CN"/>
              </w:rPr>
              <w:t>TBD</w:t>
            </w:r>
          </w:p>
        </w:tc>
      </w:tr>
      <w:tr w:rsidR="002C29A3" w:rsidRPr="002D19AD" w14:paraId="2C3497BC" w14:textId="77777777" w:rsidTr="00954EB1">
        <w:tc>
          <w:tcPr>
            <w:tcW w:w="1666" w:type="pct"/>
          </w:tcPr>
          <w:p w14:paraId="4802B318" w14:textId="06150A76" w:rsidR="002C29A3" w:rsidRPr="009C25E7" w:rsidRDefault="002C29A3" w:rsidP="002C29A3">
            <w:pPr>
              <w:rPr>
                <w:b/>
                <w:color w:val="4F81BD" w:themeColor="accent1"/>
                <w:lang w:val="en-GB" w:eastAsia="zh-CN"/>
              </w:rPr>
            </w:pPr>
            <w:r w:rsidRPr="009C25E7">
              <w:rPr>
                <w:b/>
                <w:color w:val="4F81BD" w:themeColor="accent1"/>
                <w:lang w:val="en-GB" w:eastAsia="zh-CN"/>
              </w:rPr>
              <w:t>ALC_CMC.</w:t>
            </w:r>
            <w:r w:rsidR="00475596">
              <w:rPr>
                <w:b/>
                <w:color w:val="4F81BD" w:themeColor="accent1"/>
                <w:lang w:val="en-GB" w:eastAsia="zh-CN"/>
              </w:rPr>
              <w:t>4</w:t>
            </w:r>
            <w:r w:rsidRPr="009C25E7">
              <w:rPr>
                <w:b/>
                <w:color w:val="4F81BD" w:themeColor="accent1"/>
                <w:lang w:val="en-GB" w:eastAsia="zh-CN"/>
              </w:rPr>
              <w:t>.7C</w:t>
            </w:r>
          </w:p>
          <w:p w14:paraId="6292C179" w14:textId="3E7F1FA8" w:rsidR="002C29A3" w:rsidRPr="00C650AE" w:rsidRDefault="00475596" w:rsidP="004B24C0">
            <w:pPr>
              <w:rPr>
                <w:b/>
                <w:color w:val="4F81BD" w:themeColor="accent1"/>
                <w:lang w:val="en-GB" w:eastAsia="zh-CN"/>
              </w:rPr>
            </w:pPr>
            <w:r w:rsidRPr="004B24C0">
              <w:rPr>
                <w:color w:val="4F81BD" w:themeColor="accent1"/>
                <w:lang w:val="en-GB" w:eastAsia="zh-CN"/>
              </w:rPr>
              <w:t>The CM plan shall describe how the CM system is used for the development of the TOE.</w:t>
            </w:r>
          </w:p>
        </w:tc>
        <w:tc>
          <w:tcPr>
            <w:tcW w:w="1667" w:type="pct"/>
          </w:tcPr>
          <w:p w14:paraId="331519B2" w14:textId="77777777" w:rsidR="002C29A3" w:rsidRPr="00C650AE" w:rsidRDefault="002C29A3" w:rsidP="002C29A3">
            <w:pPr>
              <w:rPr>
                <w:color w:val="4F81BD" w:themeColor="accent1"/>
                <w:lang w:val="en-GB" w:eastAsia="zh-CN"/>
              </w:rPr>
            </w:pPr>
            <w:r w:rsidRPr="00C650AE">
              <w:rPr>
                <w:color w:val="4F81BD" w:themeColor="accent1"/>
                <w:lang w:val="en-GB" w:eastAsia="zh-CN"/>
              </w:rPr>
              <w:t>All</w:t>
            </w:r>
          </w:p>
        </w:tc>
        <w:tc>
          <w:tcPr>
            <w:tcW w:w="1667" w:type="pct"/>
          </w:tcPr>
          <w:p w14:paraId="4B879A3B" w14:textId="71B2361C" w:rsidR="002C29A3" w:rsidRPr="00C650AE" w:rsidRDefault="002C29A3" w:rsidP="002C29A3">
            <w:pPr>
              <w:rPr>
                <w:color w:val="4F81BD" w:themeColor="accent1"/>
                <w:lang w:val="en-GB" w:eastAsia="zh-CN"/>
              </w:rPr>
            </w:pPr>
            <w:r w:rsidRPr="00C462B7">
              <w:rPr>
                <w:color w:val="4F81BD" w:themeColor="accent1"/>
                <w:lang w:val="en-GB" w:eastAsia="zh-CN"/>
              </w:rPr>
              <w:t>TBD</w:t>
            </w:r>
          </w:p>
        </w:tc>
      </w:tr>
      <w:tr w:rsidR="002C29A3" w:rsidRPr="002D19AD" w14:paraId="1254AF1C" w14:textId="77777777" w:rsidTr="00954EB1">
        <w:tc>
          <w:tcPr>
            <w:tcW w:w="1666" w:type="pct"/>
          </w:tcPr>
          <w:p w14:paraId="751102D8" w14:textId="2DEE3F62" w:rsidR="002C29A3" w:rsidRPr="009C25E7" w:rsidRDefault="002C29A3" w:rsidP="002C29A3">
            <w:pPr>
              <w:rPr>
                <w:b/>
                <w:color w:val="4F81BD" w:themeColor="accent1"/>
                <w:lang w:val="en-GB" w:eastAsia="zh-CN"/>
              </w:rPr>
            </w:pPr>
            <w:r w:rsidRPr="009C25E7">
              <w:rPr>
                <w:b/>
                <w:color w:val="4F81BD" w:themeColor="accent1"/>
                <w:lang w:val="en-GB" w:eastAsia="zh-CN"/>
              </w:rPr>
              <w:t>ALC_CMC.</w:t>
            </w:r>
            <w:r w:rsidR="00475596">
              <w:rPr>
                <w:b/>
                <w:color w:val="4F81BD" w:themeColor="accent1"/>
                <w:lang w:val="en-GB" w:eastAsia="zh-CN"/>
              </w:rPr>
              <w:t>4</w:t>
            </w:r>
            <w:r w:rsidRPr="009C25E7">
              <w:rPr>
                <w:b/>
                <w:color w:val="4F81BD" w:themeColor="accent1"/>
                <w:lang w:val="en-GB" w:eastAsia="zh-CN"/>
              </w:rPr>
              <w:t>.8C</w:t>
            </w:r>
          </w:p>
          <w:p w14:paraId="4091B9AC" w14:textId="280253CA" w:rsidR="002C29A3" w:rsidRPr="002823AE" w:rsidRDefault="006B3F92" w:rsidP="004B24C0">
            <w:pPr>
              <w:rPr>
                <w:b/>
                <w:color w:val="4F81BD" w:themeColor="accent1"/>
                <w:lang w:val="en-GB" w:eastAsia="zh-CN"/>
              </w:rPr>
            </w:pPr>
            <w:r w:rsidRPr="004B24C0">
              <w:rPr>
                <w:color w:val="4F81BD" w:themeColor="accent1"/>
                <w:lang w:val="en-GB" w:eastAsia="zh-CN"/>
              </w:rPr>
              <w:t>The CM plan shall describe the procedures used to accept modified or newly created configuration items as part of the TOE.</w:t>
            </w:r>
          </w:p>
        </w:tc>
        <w:tc>
          <w:tcPr>
            <w:tcW w:w="1667" w:type="pct"/>
          </w:tcPr>
          <w:p w14:paraId="318CDCD1" w14:textId="77777777" w:rsidR="002C29A3" w:rsidRPr="00CF5A78" w:rsidRDefault="002C29A3" w:rsidP="002C29A3">
            <w:pPr>
              <w:rPr>
                <w:color w:val="4F81BD" w:themeColor="accent1"/>
                <w:lang w:val="en-GB" w:eastAsia="zh-CN"/>
              </w:rPr>
            </w:pPr>
            <w:r w:rsidRPr="00CF5A78">
              <w:rPr>
                <w:color w:val="4F81BD" w:themeColor="accent1"/>
                <w:lang w:val="en-GB" w:eastAsia="zh-CN"/>
              </w:rPr>
              <w:t>Module Encapsulation</w:t>
            </w:r>
          </w:p>
        </w:tc>
        <w:tc>
          <w:tcPr>
            <w:tcW w:w="1667" w:type="pct"/>
          </w:tcPr>
          <w:p w14:paraId="040015E5" w14:textId="1F0C5F23" w:rsidR="002C29A3" w:rsidRPr="00CF5A78" w:rsidRDefault="002C29A3" w:rsidP="002C29A3">
            <w:pPr>
              <w:rPr>
                <w:color w:val="4F81BD" w:themeColor="accent1"/>
                <w:lang w:val="en-GB" w:eastAsia="zh-CN"/>
              </w:rPr>
            </w:pPr>
            <w:r w:rsidRPr="00C462B7">
              <w:rPr>
                <w:color w:val="4F81BD" w:themeColor="accent1"/>
                <w:lang w:val="en-GB" w:eastAsia="zh-CN"/>
              </w:rPr>
              <w:t>TBD</w:t>
            </w:r>
          </w:p>
        </w:tc>
      </w:tr>
      <w:tr w:rsidR="002C29A3" w:rsidRPr="002D19AD" w14:paraId="26F79645" w14:textId="77777777" w:rsidTr="00954EB1">
        <w:tc>
          <w:tcPr>
            <w:tcW w:w="1666" w:type="pct"/>
          </w:tcPr>
          <w:p w14:paraId="2C4ADD2A" w14:textId="7C554744" w:rsidR="002C29A3" w:rsidRPr="009C25E7" w:rsidRDefault="002C29A3" w:rsidP="002C29A3">
            <w:pPr>
              <w:rPr>
                <w:b/>
                <w:color w:val="4F81BD" w:themeColor="accent1"/>
                <w:lang w:val="en-GB" w:eastAsia="zh-CN"/>
              </w:rPr>
            </w:pPr>
            <w:r w:rsidRPr="009C25E7">
              <w:rPr>
                <w:b/>
                <w:color w:val="4F81BD" w:themeColor="accent1"/>
                <w:lang w:val="en-GB" w:eastAsia="zh-CN"/>
              </w:rPr>
              <w:t>ALC_CMC.</w:t>
            </w:r>
            <w:r w:rsidR="006B3F92">
              <w:rPr>
                <w:b/>
                <w:color w:val="4F81BD" w:themeColor="accent1"/>
                <w:lang w:val="en-GB" w:eastAsia="zh-CN"/>
              </w:rPr>
              <w:t>4</w:t>
            </w:r>
            <w:r w:rsidRPr="009C25E7">
              <w:rPr>
                <w:b/>
                <w:color w:val="4F81BD" w:themeColor="accent1"/>
                <w:lang w:val="en-GB" w:eastAsia="zh-CN"/>
              </w:rPr>
              <w:t>.9C</w:t>
            </w:r>
          </w:p>
          <w:p w14:paraId="70D6FD5B" w14:textId="73018F18" w:rsidR="002C29A3" w:rsidRPr="002C29A3" w:rsidRDefault="006B3F92" w:rsidP="004B24C0">
            <w:pPr>
              <w:rPr>
                <w:b/>
                <w:i/>
                <w:color w:val="4F81BD" w:themeColor="accent1"/>
                <w:lang w:val="en-GB" w:eastAsia="zh-CN"/>
              </w:rPr>
            </w:pPr>
            <w:r w:rsidRPr="004B24C0">
              <w:rPr>
                <w:color w:val="4F81BD" w:themeColor="accent1"/>
                <w:lang w:val="en-GB" w:eastAsia="zh-CN"/>
              </w:rPr>
              <w:t>The evidence shall demonstrate that all configuration items are being maintained under the CM system.</w:t>
            </w:r>
          </w:p>
        </w:tc>
        <w:tc>
          <w:tcPr>
            <w:tcW w:w="1667" w:type="pct"/>
          </w:tcPr>
          <w:p w14:paraId="02C2897E" w14:textId="77777777" w:rsidR="002C29A3" w:rsidRPr="00953507" w:rsidRDefault="002C29A3" w:rsidP="002C29A3">
            <w:pPr>
              <w:rPr>
                <w:color w:val="4F81BD" w:themeColor="accent1"/>
                <w:lang w:val="en-GB" w:eastAsia="zh-CN"/>
              </w:rPr>
            </w:pPr>
            <w:r>
              <w:rPr>
                <w:color w:val="4F81BD" w:themeColor="accent1"/>
                <w:lang w:val="en-GB" w:eastAsia="zh-CN"/>
              </w:rPr>
              <w:t>Evaluation evidence required by the SARs</w:t>
            </w:r>
          </w:p>
        </w:tc>
        <w:tc>
          <w:tcPr>
            <w:tcW w:w="1667" w:type="pct"/>
          </w:tcPr>
          <w:p w14:paraId="7C215CF1" w14:textId="029499FB" w:rsidR="002C29A3" w:rsidRPr="002823AE" w:rsidRDefault="002C29A3" w:rsidP="002C29A3">
            <w:pPr>
              <w:rPr>
                <w:color w:val="4F81BD" w:themeColor="accent1"/>
                <w:lang w:val="en-GB" w:eastAsia="zh-CN"/>
              </w:rPr>
            </w:pPr>
            <w:r w:rsidRPr="00C462B7">
              <w:rPr>
                <w:color w:val="4F81BD" w:themeColor="accent1"/>
                <w:lang w:val="en-GB" w:eastAsia="zh-CN"/>
              </w:rPr>
              <w:t>TBD</w:t>
            </w:r>
          </w:p>
        </w:tc>
      </w:tr>
      <w:tr w:rsidR="002C29A3" w:rsidRPr="002D19AD" w14:paraId="13897402" w14:textId="77777777" w:rsidTr="00954EB1">
        <w:tc>
          <w:tcPr>
            <w:tcW w:w="1666" w:type="pct"/>
          </w:tcPr>
          <w:p w14:paraId="03C2B24F" w14:textId="228385AE" w:rsidR="006B3F92" w:rsidRDefault="006B3F92" w:rsidP="006B3F92">
            <w:pPr>
              <w:rPr>
                <w:i/>
                <w:color w:val="4F81BD" w:themeColor="accent1"/>
                <w:lang w:val="en-GB" w:eastAsia="zh-CN"/>
              </w:rPr>
            </w:pPr>
            <w:r w:rsidRPr="009C25E7">
              <w:rPr>
                <w:b/>
                <w:color w:val="4F81BD" w:themeColor="accent1"/>
                <w:lang w:val="en-GB" w:eastAsia="zh-CN"/>
              </w:rPr>
              <w:t>ALC_CMC.</w:t>
            </w:r>
            <w:r>
              <w:rPr>
                <w:b/>
                <w:color w:val="4F81BD" w:themeColor="accent1"/>
                <w:lang w:val="en-GB" w:eastAsia="zh-CN"/>
              </w:rPr>
              <w:t>4</w:t>
            </w:r>
            <w:r w:rsidRPr="009C25E7">
              <w:rPr>
                <w:b/>
                <w:color w:val="4F81BD" w:themeColor="accent1"/>
                <w:lang w:val="en-GB" w:eastAsia="zh-CN"/>
              </w:rPr>
              <w:t>.</w:t>
            </w:r>
            <w:r>
              <w:rPr>
                <w:b/>
                <w:color w:val="4F81BD" w:themeColor="accent1"/>
                <w:lang w:val="en-GB" w:eastAsia="zh-CN"/>
              </w:rPr>
              <w:t>10C</w:t>
            </w:r>
          </w:p>
          <w:p w14:paraId="76DC16BC" w14:textId="05C57914" w:rsidR="006B3F92" w:rsidRPr="004B24C0" w:rsidRDefault="006B3F92" w:rsidP="006B3F92">
            <w:pPr>
              <w:rPr>
                <w:color w:val="4F81BD" w:themeColor="accent1"/>
                <w:lang w:val="en-GB" w:eastAsia="zh-CN"/>
              </w:rPr>
            </w:pPr>
            <w:r w:rsidRPr="004B24C0">
              <w:rPr>
                <w:color w:val="4F81BD" w:themeColor="accent1"/>
                <w:lang w:val="en-GB" w:eastAsia="zh-CN"/>
              </w:rPr>
              <w:t>The evidence shall demonstrate that the CM system is being operated in</w:t>
            </w:r>
          </w:p>
          <w:p w14:paraId="2E469E52" w14:textId="2F7EC63A" w:rsidR="002C29A3" w:rsidRPr="004B24C0" w:rsidRDefault="006B3F92" w:rsidP="002C29A3">
            <w:pPr>
              <w:rPr>
                <w:i/>
                <w:color w:val="4F81BD" w:themeColor="accent1"/>
                <w:lang w:val="en-GB" w:eastAsia="zh-CN"/>
              </w:rPr>
            </w:pPr>
            <w:r w:rsidRPr="004B24C0">
              <w:rPr>
                <w:color w:val="4F81BD" w:themeColor="accent1"/>
                <w:lang w:val="en-GB" w:eastAsia="zh-CN"/>
              </w:rPr>
              <w:t>accordance with the CM plan</w:t>
            </w:r>
            <w:r w:rsidRPr="004B24C0">
              <w:rPr>
                <w:i/>
                <w:color w:val="4F81BD" w:themeColor="accent1"/>
                <w:lang w:val="en-GB" w:eastAsia="zh-CN"/>
              </w:rPr>
              <w:t>.</w:t>
            </w:r>
          </w:p>
        </w:tc>
        <w:tc>
          <w:tcPr>
            <w:tcW w:w="1667" w:type="pct"/>
          </w:tcPr>
          <w:p w14:paraId="66346C8E" w14:textId="77777777" w:rsidR="002C29A3" w:rsidRPr="00161CC5" w:rsidRDefault="002C29A3" w:rsidP="002C29A3">
            <w:pPr>
              <w:rPr>
                <w:color w:val="4F81BD" w:themeColor="accent1"/>
                <w:lang w:val="en-GB" w:eastAsia="zh-CN"/>
              </w:rPr>
            </w:pPr>
            <w:r w:rsidRPr="00161CC5">
              <w:rPr>
                <w:color w:val="4F81BD" w:themeColor="accent1"/>
                <w:lang w:val="en-GB" w:eastAsia="zh-CN"/>
              </w:rPr>
              <w:t>Evaluation evidence required by the SARs</w:t>
            </w:r>
          </w:p>
        </w:tc>
        <w:tc>
          <w:tcPr>
            <w:tcW w:w="1667" w:type="pct"/>
          </w:tcPr>
          <w:p w14:paraId="04358058" w14:textId="553C4999" w:rsidR="002C29A3" w:rsidRPr="00161CC5" w:rsidRDefault="002C29A3" w:rsidP="002C29A3">
            <w:pPr>
              <w:rPr>
                <w:color w:val="4F81BD" w:themeColor="accent1"/>
                <w:lang w:val="en-GB" w:eastAsia="zh-CN"/>
              </w:rPr>
            </w:pPr>
            <w:r w:rsidRPr="00C462B7">
              <w:rPr>
                <w:color w:val="4F81BD" w:themeColor="accent1"/>
                <w:lang w:val="en-GB" w:eastAsia="zh-CN"/>
              </w:rPr>
              <w:t>TBD</w:t>
            </w:r>
          </w:p>
        </w:tc>
      </w:tr>
      <w:tr w:rsidR="002C29A3" w:rsidRPr="002A3A9A" w14:paraId="216DCBC4" w14:textId="77777777" w:rsidTr="00954EB1">
        <w:tc>
          <w:tcPr>
            <w:tcW w:w="5000" w:type="pct"/>
            <w:gridSpan w:val="3"/>
          </w:tcPr>
          <w:p w14:paraId="782E4083" w14:textId="77777777" w:rsidR="002C29A3" w:rsidRPr="002823AE" w:rsidRDefault="002C29A3" w:rsidP="002C29A3">
            <w:pPr>
              <w:rPr>
                <w:color w:val="4F81BD" w:themeColor="accent1"/>
                <w:lang w:val="en-GB" w:eastAsia="zh-CN"/>
              </w:rPr>
            </w:pPr>
            <w:r w:rsidRPr="002823AE">
              <w:rPr>
                <w:b/>
                <w:color w:val="4F81BD" w:themeColor="accent1"/>
                <w:lang w:val="en-GB" w:eastAsia="zh-CN"/>
              </w:rPr>
              <w:t>Mapping for ALC_CM</w:t>
            </w:r>
            <w:r>
              <w:rPr>
                <w:b/>
                <w:color w:val="4F81BD" w:themeColor="accent1"/>
                <w:lang w:val="en-GB" w:eastAsia="zh-CN"/>
              </w:rPr>
              <w:t>S</w:t>
            </w:r>
            <w:r w:rsidRPr="002823AE">
              <w:rPr>
                <w:b/>
                <w:color w:val="4F81BD" w:themeColor="accent1"/>
                <w:lang w:val="en-GB" w:eastAsia="zh-CN"/>
              </w:rPr>
              <w:t>.</w:t>
            </w:r>
            <w:r>
              <w:rPr>
                <w:b/>
                <w:color w:val="4F81BD" w:themeColor="accent1"/>
                <w:lang w:val="en-GB" w:eastAsia="zh-CN"/>
              </w:rPr>
              <w:t>5</w:t>
            </w:r>
          </w:p>
        </w:tc>
      </w:tr>
      <w:tr w:rsidR="002C29A3" w:rsidRPr="002D19AD" w14:paraId="6613F2AF" w14:textId="77777777" w:rsidTr="00954EB1">
        <w:tc>
          <w:tcPr>
            <w:tcW w:w="1666" w:type="pct"/>
          </w:tcPr>
          <w:p w14:paraId="0C2EE085" w14:textId="77777777" w:rsidR="002C29A3" w:rsidRPr="004C4AC7" w:rsidRDefault="002C29A3" w:rsidP="002C29A3">
            <w:pPr>
              <w:rPr>
                <w:b/>
                <w:color w:val="4F81BD" w:themeColor="accent1"/>
                <w:lang w:val="en-GB" w:eastAsia="zh-CN"/>
              </w:rPr>
            </w:pPr>
            <w:r w:rsidRPr="004C4AC7">
              <w:rPr>
                <w:b/>
                <w:color w:val="4F81BD" w:themeColor="accent1"/>
                <w:lang w:val="en-GB" w:eastAsia="zh-CN"/>
              </w:rPr>
              <w:lastRenderedPageBreak/>
              <w:t>ALC_CMS.5.1C</w:t>
            </w:r>
          </w:p>
          <w:p w14:paraId="7D67F846" w14:textId="77777777" w:rsidR="002C29A3" w:rsidRPr="00D078FF" w:rsidRDefault="002C29A3" w:rsidP="002C29A3">
            <w:pPr>
              <w:rPr>
                <w:b/>
                <w:color w:val="4F81BD" w:themeColor="accent1"/>
                <w:highlight w:val="yellow"/>
                <w:lang w:val="en-GB" w:eastAsia="zh-CN"/>
              </w:rPr>
            </w:pPr>
            <w:r w:rsidRPr="004C4AC7">
              <w:rPr>
                <w:color w:val="4F81BD" w:themeColor="accent1"/>
                <w:lang w:val="en-GB" w:eastAsia="zh-CN"/>
              </w:rPr>
              <w:t xml:space="preserve">The configuration list shall include the following: the </w:t>
            </w:r>
            <w:r w:rsidRPr="004C4AC7">
              <w:rPr>
                <w:i/>
                <w:color w:val="4F81BD" w:themeColor="accent1"/>
                <w:lang w:val="en-GB" w:eastAsia="zh-CN"/>
              </w:rPr>
              <w:t>product</w:t>
            </w:r>
            <w:r w:rsidRPr="004C4AC7">
              <w:rPr>
                <w:color w:val="4F81BD" w:themeColor="accent1"/>
                <w:lang w:val="en-GB" w:eastAsia="zh-CN"/>
              </w:rPr>
              <w:t xml:space="preserve"> itself; the evaluation evidence required by the SARs; the parts that comprise the </w:t>
            </w:r>
            <w:r w:rsidRPr="004C4AC7">
              <w:rPr>
                <w:i/>
                <w:color w:val="4F81BD" w:themeColor="accent1"/>
                <w:lang w:val="en-GB" w:eastAsia="zh-CN"/>
              </w:rPr>
              <w:t>product</w:t>
            </w:r>
            <w:r w:rsidRPr="004C4AC7">
              <w:rPr>
                <w:color w:val="4F81BD" w:themeColor="accent1"/>
                <w:lang w:val="en-GB" w:eastAsia="zh-CN"/>
              </w:rPr>
              <w:t>; the implementation representation; security flaw reports and resolution status; and development tools and related information.</w:t>
            </w:r>
          </w:p>
        </w:tc>
        <w:tc>
          <w:tcPr>
            <w:tcW w:w="1667" w:type="pct"/>
          </w:tcPr>
          <w:p w14:paraId="18AC8AD8" w14:textId="77777777" w:rsidR="002C29A3" w:rsidRPr="00D0541C" w:rsidRDefault="002C29A3" w:rsidP="002C29A3">
            <w:pPr>
              <w:rPr>
                <w:color w:val="4F81BD" w:themeColor="accent1"/>
                <w:lang w:val="en-GB" w:eastAsia="zh-CN"/>
              </w:rPr>
            </w:pPr>
            <w:r w:rsidRPr="004C4AC7">
              <w:rPr>
                <w:color w:val="4F81BD" w:themeColor="accent1"/>
                <w:lang w:val="en-GB" w:eastAsia="zh-CN"/>
              </w:rPr>
              <w:t>Evaluation evidence required by the SARs</w:t>
            </w:r>
          </w:p>
        </w:tc>
        <w:tc>
          <w:tcPr>
            <w:tcW w:w="1667" w:type="pct"/>
          </w:tcPr>
          <w:p w14:paraId="2E574C39" w14:textId="3FCBDFFB" w:rsidR="002C29A3" w:rsidRPr="002823AE" w:rsidRDefault="002C29A3" w:rsidP="002C29A3">
            <w:pPr>
              <w:rPr>
                <w:color w:val="4F81BD" w:themeColor="accent1"/>
                <w:lang w:val="en-GB" w:eastAsia="zh-CN"/>
              </w:rPr>
            </w:pPr>
            <w:r>
              <w:rPr>
                <w:color w:val="4F81BD" w:themeColor="accent1"/>
                <w:lang w:val="en-GB" w:eastAsia="zh-CN"/>
              </w:rPr>
              <w:t>TBD</w:t>
            </w:r>
          </w:p>
        </w:tc>
      </w:tr>
      <w:tr w:rsidR="002C29A3" w:rsidRPr="002D19AD" w14:paraId="2788ECED" w14:textId="77777777" w:rsidTr="00954EB1">
        <w:tc>
          <w:tcPr>
            <w:tcW w:w="1666" w:type="pct"/>
          </w:tcPr>
          <w:p w14:paraId="26520475" w14:textId="77777777" w:rsidR="002C29A3" w:rsidRPr="00FA3B98" w:rsidRDefault="002C29A3" w:rsidP="002C29A3">
            <w:pPr>
              <w:rPr>
                <w:b/>
                <w:color w:val="4F81BD" w:themeColor="accent1"/>
                <w:lang w:val="en-GB" w:eastAsia="zh-CN"/>
              </w:rPr>
            </w:pPr>
            <w:r w:rsidRPr="00FA3B98">
              <w:rPr>
                <w:b/>
                <w:color w:val="4F81BD" w:themeColor="accent1"/>
                <w:lang w:val="en-GB" w:eastAsia="zh-CN"/>
              </w:rPr>
              <w:t>ALC_CMS.5.2C</w:t>
            </w:r>
          </w:p>
          <w:p w14:paraId="3381D106" w14:textId="77777777" w:rsidR="002C29A3" w:rsidRPr="00FA3B98" w:rsidRDefault="002C29A3" w:rsidP="002C29A3">
            <w:pPr>
              <w:rPr>
                <w:b/>
                <w:color w:val="4F81BD" w:themeColor="accent1"/>
                <w:lang w:val="en-GB" w:eastAsia="zh-CN"/>
              </w:rPr>
            </w:pPr>
            <w:r w:rsidRPr="00FA3B98">
              <w:rPr>
                <w:color w:val="4F81BD" w:themeColor="accent1"/>
                <w:lang w:val="en-GB" w:eastAsia="zh-CN"/>
              </w:rPr>
              <w:t>The configuration list shall uniquely identify the configuration items.</w:t>
            </w:r>
          </w:p>
        </w:tc>
        <w:tc>
          <w:tcPr>
            <w:tcW w:w="1667" w:type="pct"/>
          </w:tcPr>
          <w:p w14:paraId="163CA8D3" w14:textId="77777777" w:rsidR="002C29A3" w:rsidRPr="00FA3B98" w:rsidRDefault="002C29A3" w:rsidP="002C29A3">
            <w:pPr>
              <w:rPr>
                <w:color w:val="4F81BD" w:themeColor="accent1"/>
                <w:lang w:val="en-GB" w:eastAsia="zh-CN"/>
              </w:rPr>
            </w:pPr>
            <w:r w:rsidRPr="00FA3B98">
              <w:rPr>
                <w:color w:val="4F81BD" w:themeColor="accent1"/>
                <w:lang w:val="en-GB" w:eastAsia="zh-CN"/>
              </w:rPr>
              <w:t>All</w:t>
            </w:r>
          </w:p>
        </w:tc>
        <w:tc>
          <w:tcPr>
            <w:tcW w:w="1667" w:type="pct"/>
          </w:tcPr>
          <w:p w14:paraId="302571BB" w14:textId="59775F50" w:rsidR="002C29A3" w:rsidRPr="00FA3B98" w:rsidRDefault="002C29A3" w:rsidP="002C29A3">
            <w:pPr>
              <w:rPr>
                <w:color w:val="4F81BD" w:themeColor="accent1"/>
                <w:lang w:val="en-GB" w:eastAsia="zh-CN"/>
              </w:rPr>
            </w:pPr>
            <w:r w:rsidRPr="00CE2197">
              <w:rPr>
                <w:color w:val="4F81BD" w:themeColor="accent1"/>
                <w:lang w:val="en-GB" w:eastAsia="zh-CN"/>
              </w:rPr>
              <w:t>TBD</w:t>
            </w:r>
          </w:p>
        </w:tc>
      </w:tr>
      <w:tr w:rsidR="002C29A3" w:rsidRPr="002D19AD" w14:paraId="4A61161F" w14:textId="77777777" w:rsidTr="00954EB1">
        <w:tc>
          <w:tcPr>
            <w:tcW w:w="1666" w:type="pct"/>
          </w:tcPr>
          <w:p w14:paraId="4AF5F958" w14:textId="77777777" w:rsidR="002C29A3" w:rsidRPr="00FA3B98" w:rsidRDefault="002C29A3" w:rsidP="002C29A3">
            <w:pPr>
              <w:rPr>
                <w:b/>
                <w:color w:val="4F81BD" w:themeColor="accent1"/>
                <w:lang w:val="en-GB" w:eastAsia="zh-CN"/>
              </w:rPr>
            </w:pPr>
            <w:r w:rsidRPr="00FA3B98">
              <w:rPr>
                <w:b/>
                <w:color w:val="4F81BD" w:themeColor="accent1"/>
                <w:lang w:val="en-GB" w:eastAsia="zh-CN"/>
              </w:rPr>
              <w:t>ALC_CMS.5.3C</w:t>
            </w:r>
          </w:p>
          <w:p w14:paraId="596B761D" w14:textId="77777777" w:rsidR="002C29A3" w:rsidRPr="00FA3B98" w:rsidRDefault="002C29A3" w:rsidP="002C29A3">
            <w:pPr>
              <w:rPr>
                <w:b/>
                <w:color w:val="4F81BD" w:themeColor="accent1"/>
                <w:lang w:val="en-GB" w:eastAsia="zh-CN"/>
              </w:rPr>
            </w:pPr>
            <w:r w:rsidRPr="00FA3B98">
              <w:rPr>
                <w:color w:val="4F81BD" w:themeColor="accent1"/>
                <w:lang w:val="en-GB" w:eastAsia="zh-CN"/>
              </w:rPr>
              <w:t>For each relevant configuration item, the configuration list shall indicate the developer/subcontractor of the item.</w:t>
            </w:r>
          </w:p>
        </w:tc>
        <w:tc>
          <w:tcPr>
            <w:tcW w:w="1667" w:type="pct"/>
          </w:tcPr>
          <w:p w14:paraId="0A9F2BE0" w14:textId="77777777" w:rsidR="002C29A3" w:rsidRPr="00FA3B98" w:rsidRDefault="002C29A3" w:rsidP="002C29A3">
            <w:pPr>
              <w:rPr>
                <w:color w:val="4F81BD" w:themeColor="accent1"/>
                <w:lang w:val="en-GB" w:eastAsia="zh-CN"/>
              </w:rPr>
            </w:pPr>
            <w:r w:rsidRPr="00FA3B98">
              <w:rPr>
                <w:color w:val="4F81BD" w:themeColor="accent1"/>
                <w:lang w:val="en-GB" w:eastAsia="zh-CN"/>
              </w:rPr>
              <w:t>All</w:t>
            </w:r>
          </w:p>
        </w:tc>
        <w:tc>
          <w:tcPr>
            <w:tcW w:w="1667" w:type="pct"/>
          </w:tcPr>
          <w:p w14:paraId="1762F516" w14:textId="67147F36" w:rsidR="002C29A3" w:rsidRPr="00FA3B98" w:rsidRDefault="002C29A3" w:rsidP="002C29A3">
            <w:pPr>
              <w:rPr>
                <w:color w:val="4F81BD" w:themeColor="accent1"/>
                <w:lang w:val="en-GB" w:eastAsia="zh-CN"/>
              </w:rPr>
            </w:pPr>
            <w:r w:rsidRPr="00CE2197">
              <w:rPr>
                <w:color w:val="4F81BD" w:themeColor="accent1"/>
                <w:lang w:val="en-GB" w:eastAsia="zh-CN"/>
              </w:rPr>
              <w:t>TBD</w:t>
            </w:r>
          </w:p>
        </w:tc>
      </w:tr>
      <w:tr w:rsidR="002C29A3" w:rsidRPr="002A3A9A" w14:paraId="085C0D7F" w14:textId="77777777" w:rsidTr="00954EB1">
        <w:tc>
          <w:tcPr>
            <w:tcW w:w="5000" w:type="pct"/>
            <w:gridSpan w:val="3"/>
          </w:tcPr>
          <w:p w14:paraId="099A87E5" w14:textId="77777777" w:rsidR="002C29A3" w:rsidRPr="002823AE" w:rsidRDefault="002C29A3" w:rsidP="002C29A3">
            <w:pPr>
              <w:rPr>
                <w:color w:val="4F81BD" w:themeColor="accent1"/>
                <w:lang w:val="en-GB" w:eastAsia="zh-CN"/>
              </w:rPr>
            </w:pPr>
            <w:r w:rsidRPr="002823AE">
              <w:rPr>
                <w:b/>
                <w:color w:val="4F81BD" w:themeColor="accent1"/>
                <w:lang w:val="en-GB" w:eastAsia="zh-CN"/>
              </w:rPr>
              <w:t>Mapping for ALC_</w:t>
            </w:r>
            <w:r>
              <w:rPr>
                <w:b/>
                <w:color w:val="4F81BD" w:themeColor="accent1"/>
                <w:lang w:val="en-GB" w:eastAsia="zh-CN"/>
              </w:rPr>
              <w:t>DVS</w:t>
            </w:r>
            <w:r w:rsidRPr="002823AE">
              <w:rPr>
                <w:b/>
                <w:color w:val="4F81BD" w:themeColor="accent1"/>
                <w:lang w:val="en-GB" w:eastAsia="zh-CN"/>
              </w:rPr>
              <w:t>.</w:t>
            </w:r>
            <w:r>
              <w:rPr>
                <w:b/>
                <w:color w:val="4F81BD" w:themeColor="accent1"/>
                <w:lang w:val="en-GB" w:eastAsia="zh-CN"/>
              </w:rPr>
              <w:t>2</w:t>
            </w:r>
          </w:p>
        </w:tc>
      </w:tr>
      <w:tr w:rsidR="002C29A3" w:rsidRPr="002D19AD" w14:paraId="13BC762E" w14:textId="77777777" w:rsidTr="00954EB1">
        <w:tc>
          <w:tcPr>
            <w:tcW w:w="1666" w:type="pct"/>
          </w:tcPr>
          <w:p w14:paraId="4E7E888B" w14:textId="77777777" w:rsidR="002C29A3" w:rsidRPr="00890EF8" w:rsidRDefault="002C29A3" w:rsidP="002C29A3">
            <w:pPr>
              <w:rPr>
                <w:b/>
                <w:color w:val="4F81BD" w:themeColor="accent1"/>
                <w:lang w:val="en-GB" w:eastAsia="zh-CN"/>
              </w:rPr>
            </w:pPr>
            <w:r w:rsidRPr="00890EF8">
              <w:rPr>
                <w:b/>
                <w:color w:val="4F81BD" w:themeColor="accent1"/>
                <w:lang w:val="en-GB" w:eastAsia="zh-CN"/>
              </w:rPr>
              <w:t>ALC_DVS.2.1C</w:t>
            </w:r>
          </w:p>
          <w:p w14:paraId="67491A4E" w14:textId="77777777" w:rsidR="002C29A3" w:rsidRPr="00890EF8" w:rsidRDefault="002C29A3" w:rsidP="002C29A3">
            <w:pPr>
              <w:rPr>
                <w:b/>
                <w:color w:val="4F81BD" w:themeColor="accent1"/>
                <w:lang w:val="en-GB" w:eastAsia="zh-CN"/>
              </w:rPr>
            </w:pPr>
            <w:r w:rsidRPr="00890EF8">
              <w:rPr>
                <w:color w:val="4F81BD" w:themeColor="accent1"/>
                <w:lang w:val="en-GB" w:eastAsia="zh-CN"/>
              </w:rPr>
              <w:t xml:space="preserve">The development security documentation shall describe all the physical, procedural, personnel, and other security measures that are necessary to protect the confidentiality and integrity of the </w:t>
            </w:r>
            <w:r w:rsidRPr="00890EF8">
              <w:rPr>
                <w:i/>
                <w:color w:val="4F81BD" w:themeColor="accent1"/>
                <w:lang w:val="en-GB" w:eastAsia="zh-CN"/>
              </w:rPr>
              <w:t>product</w:t>
            </w:r>
            <w:r w:rsidRPr="00890EF8">
              <w:rPr>
                <w:color w:val="4F81BD" w:themeColor="accent1"/>
                <w:lang w:val="en-GB" w:eastAsia="zh-CN"/>
              </w:rPr>
              <w:t xml:space="preserve"> design and implementation in its development environment.</w:t>
            </w:r>
          </w:p>
        </w:tc>
        <w:tc>
          <w:tcPr>
            <w:tcW w:w="1667" w:type="pct"/>
          </w:tcPr>
          <w:p w14:paraId="7A830C0E" w14:textId="77777777" w:rsidR="002C29A3" w:rsidRPr="00890EF8" w:rsidRDefault="002C29A3" w:rsidP="002C29A3">
            <w:pPr>
              <w:rPr>
                <w:color w:val="4F81BD" w:themeColor="accent1"/>
                <w:lang w:val="en-GB" w:eastAsia="zh-CN"/>
              </w:rPr>
            </w:pPr>
            <w:r w:rsidRPr="00890EF8">
              <w:rPr>
                <w:color w:val="4F81BD" w:themeColor="accent1"/>
                <w:lang w:val="en-GB" w:eastAsia="zh-CN"/>
              </w:rPr>
              <w:t>All</w:t>
            </w:r>
          </w:p>
        </w:tc>
        <w:tc>
          <w:tcPr>
            <w:tcW w:w="1667" w:type="pct"/>
          </w:tcPr>
          <w:p w14:paraId="1072809B" w14:textId="14D09F1F" w:rsidR="002C29A3" w:rsidRPr="002823AE" w:rsidRDefault="002C29A3" w:rsidP="002C29A3">
            <w:pPr>
              <w:rPr>
                <w:color w:val="4F81BD" w:themeColor="accent1"/>
                <w:lang w:val="en-GB" w:eastAsia="zh-CN"/>
              </w:rPr>
            </w:pPr>
            <w:r>
              <w:rPr>
                <w:color w:val="4F81BD" w:themeColor="accent1"/>
                <w:lang w:val="en-GB" w:eastAsia="zh-CN"/>
              </w:rPr>
              <w:t>TBD</w:t>
            </w:r>
          </w:p>
        </w:tc>
      </w:tr>
      <w:tr w:rsidR="002C29A3" w:rsidRPr="002D19AD" w14:paraId="6954081F" w14:textId="77777777" w:rsidTr="00954EB1">
        <w:tc>
          <w:tcPr>
            <w:tcW w:w="1666" w:type="pct"/>
          </w:tcPr>
          <w:p w14:paraId="400E7B35" w14:textId="77777777" w:rsidR="002C29A3" w:rsidRPr="002823AE" w:rsidRDefault="002C29A3" w:rsidP="002C29A3">
            <w:pPr>
              <w:rPr>
                <w:b/>
                <w:color w:val="4F81BD" w:themeColor="accent1"/>
                <w:lang w:val="en-GB" w:eastAsia="zh-CN"/>
              </w:rPr>
            </w:pPr>
            <w:r w:rsidRPr="00890EF8">
              <w:rPr>
                <w:b/>
                <w:color w:val="4F81BD" w:themeColor="accent1"/>
                <w:lang w:val="en-GB" w:eastAsia="zh-CN"/>
              </w:rPr>
              <w:t>ALC_DVS.2.1C</w:t>
            </w:r>
          </w:p>
        </w:tc>
        <w:tc>
          <w:tcPr>
            <w:tcW w:w="1667" w:type="pct"/>
          </w:tcPr>
          <w:p w14:paraId="06997873" w14:textId="77777777" w:rsidR="002C29A3" w:rsidRPr="00890EF8" w:rsidRDefault="002C29A3" w:rsidP="002C29A3">
            <w:pPr>
              <w:rPr>
                <w:color w:val="4F81BD" w:themeColor="accent1"/>
                <w:lang w:val="en-GB" w:eastAsia="zh-CN"/>
              </w:rPr>
            </w:pPr>
            <w:r w:rsidRPr="00890EF8">
              <w:rPr>
                <w:color w:val="4F81BD" w:themeColor="accent1"/>
                <w:lang w:val="en-GB" w:eastAsia="zh-CN"/>
              </w:rPr>
              <w:t>Asset management</w:t>
            </w:r>
          </w:p>
        </w:tc>
        <w:tc>
          <w:tcPr>
            <w:tcW w:w="1667" w:type="pct"/>
          </w:tcPr>
          <w:p w14:paraId="48AE7F3C" w14:textId="61DA96FE" w:rsidR="002C29A3" w:rsidRDefault="002C29A3" w:rsidP="002C29A3">
            <w:pPr>
              <w:rPr>
                <w:color w:val="4F81BD" w:themeColor="accent1"/>
                <w:lang w:val="en-GB" w:eastAsia="zh-CN"/>
              </w:rPr>
            </w:pPr>
            <w:r w:rsidRPr="00D3248E">
              <w:rPr>
                <w:color w:val="4F81BD" w:themeColor="accent1"/>
                <w:lang w:val="en-GB" w:eastAsia="zh-CN"/>
              </w:rPr>
              <w:t>TBD</w:t>
            </w:r>
          </w:p>
        </w:tc>
      </w:tr>
      <w:tr w:rsidR="002C29A3" w:rsidRPr="002D19AD" w14:paraId="7EB2F130" w14:textId="77777777" w:rsidTr="00954EB1">
        <w:tc>
          <w:tcPr>
            <w:tcW w:w="1666" w:type="pct"/>
          </w:tcPr>
          <w:p w14:paraId="57C8799B" w14:textId="77777777" w:rsidR="002C29A3" w:rsidRPr="002823AE" w:rsidRDefault="002C29A3" w:rsidP="002C29A3">
            <w:pPr>
              <w:rPr>
                <w:b/>
                <w:color w:val="4F81BD" w:themeColor="accent1"/>
                <w:lang w:val="en-GB" w:eastAsia="zh-CN"/>
              </w:rPr>
            </w:pPr>
            <w:r w:rsidRPr="00890EF8">
              <w:rPr>
                <w:b/>
                <w:color w:val="4F81BD" w:themeColor="accent1"/>
                <w:lang w:val="en-GB" w:eastAsia="zh-CN"/>
              </w:rPr>
              <w:t>ALC_DVS.2.1C</w:t>
            </w:r>
          </w:p>
        </w:tc>
        <w:tc>
          <w:tcPr>
            <w:tcW w:w="1667" w:type="pct"/>
          </w:tcPr>
          <w:p w14:paraId="40EE222D" w14:textId="77777777" w:rsidR="002C29A3" w:rsidRPr="00890EF8" w:rsidRDefault="002C29A3" w:rsidP="002C29A3">
            <w:pPr>
              <w:rPr>
                <w:color w:val="4F81BD" w:themeColor="accent1"/>
                <w:lang w:val="en-GB" w:eastAsia="zh-CN"/>
              </w:rPr>
            </w:pPr>
            <w:r w:rsidRPr="00890EF8">
              <w:rPr>
                <w:color w:val="4F81BD" w:themeColor="accent1"/>
                <w:lang w:val="en-GB" w:eastAsia="zh-CN"/>
              </w:rPr>
              <w:t>Human resources security</w:t>
            </w:r>
          </w:p>
        </w:tc>
        <w:tc>
          <w:tcPr>
            <w:tcW w:w="1667" w:type="pct"/>
          </w:tcPr>
          <w:p w14:paraId="0AA1DD49" w14:textId="2E3EE8F4" w:rsidR="002C29A3" w:rsidRDefault="002C29A3" w:rsidP="002C29A3">
            <w:pPr>
              <w:rPr>
                <w:color w:val="4F81BD" w:themeColor="accent1"/>
                <w:lang w:val="en-GB" w:eastAsia="zh-CN"/>
              </w:rPr>
            </w:pPr>
            <w:r w:rsidRPr="00D3248E">
              <w:rPr>
                <w:color w:val="4F81BD" w:themeColor="accent1"/>
                <w:lang w:val="en-GB" w:eastAsia="zh-CN"/>
              </w:rPr>
              <w:t>TBD</w:t>
            </w:r>
          </w:p>
        </w:tc>
      </w:tr>
      <w:tr w:rsidR="002C29A3" w:rsidRPr="002D19AD" w14:paraId="64DE5453" w14:textId="77777777" w:rsidTr="00954EB1">
        <w:tc>
          <w:tcPr>
            <w:tcW w:w="1666" w:type="pct"/>
          </w:tcPr>
          <w:p w14:paraId="31DBBD11" w14:textId="77777777" w:rsidR="002C29A3" w:rsidRPr="002823AE" w:rsidRDefault="002C29A3" w:rsidP="002C29A3">
            <w:pPr>
              <w:rPr>
                <w:b/>
                <w:color w:val="4F81BD" w:themeColor="accent1"/>
                <w:lang w:val="en-GB" w:eastAsia="zh-CN"/>
              </w:rPr>
            </w:pPr>
            <w:r w:rsidRPr="00890EF8">
              <w:rPr>
                <w:b/>
                <w:color w:val="4F81BD" w:themeColor="accent1"/>
                <w:lang w:val="en-GB" w:eastAsia="zh-CN"/>
              </w:rPr>
              <w:t>ALC_DVS.2.1C</w:t>
            </w:r>
          </w:p>
        </w:tc>
        <w:tc>
          <w:tcPr>
            <w:tcW w:w="1667" w:type="pct"/>
          </w:tcPr>
          <w:p w14:paraId="55F10E1D" w14:textId="77777777" w:rsidR="002C29A3" w:rsidRPr="00890EF8" w:rsidRDefault="002C29A3" w:rsidP="002C29A3">
            <w:pPr>
              <w:rPr>
                <w:color w:val="4F81BD" w:themeColor="accent1"/>
                <w:lang w:val="en-GB" w:eastAsia="zh-CN"/>
              </w:rPr>
            </w:pPr>
            <w:r w:rsidRPr="00890EF8">
              <w:rPr>
                <w:color w:val="4F81BD" w:themeColor="accent1"/>
                <w:lang w:val="en-GB" w:eastAsia="zh-CN"/>
              </w:rPr>
              <w:t>Physical and environmental security</w:t>
            </w:r>
          </w:p>
        </w:tc>
        <w:tc>
          <w:tcPr>
            <w:tcW w:w="1667" w:type="pct"/>
          </w:tcPr>
          <w:p w14:paraId="1BB75FAE" w14:textId="28DFDCDA" w:rsidR="002C29A3" w:rsidRDefault="002C29A3" w:rsidP="002C29A3">
            <w:pPr>
              <w:rPr>
                <w:color w:val="4F81BD" w:themeColor="accent1"/>
                <w:lang w:val="en-GB" w:eastAsia="zh-CN"/>
              </w:rPr>
            </w:pPr>
            <w:r w:rsidRPr="00D3248E">
              <w:rPr>
                <w:color w:val="4F81BD" w:themeColor="accent1"/>
                <w:lang w:val="en-GB" w:eastAsia="zh-CN"/>
              </w:rPr>
              <w:t>TBD</w:t>
            </w:r>
          </w:p>
        </w:tc>
      </w:tr>
      <w:tr w:rsidR="002C29A3" w:rsidRPr="002D19AD" w14:paraId="24ABBDC9" w14:textId="77777777" w:rsidTr="00954EB1">
        <w:tc>
          <w:tcPr>
            <w:tcW w:w="1666" w:type="pct"/>
          </w:tcPr>
          <w:p w14:paraId="4055E43F" w14:textId="77777777" w:rsidR="002C29A3" w:rsidRPr="002823AE" w:rsidRDefault="002C29A3" w:rsidP="002C29A3">
            <w:pPr>
              <w:rPr>
                <w:b/>
                <w:color w:val="4F81BD" w:themeColor="accent1"/>
                <w:lang w:val="en-GB" w:eastAsia="zh-CN"/>
              </w:rPr>
            </w:pPr>
            <w:r w:rsidRPr="00890EF8">
              <w:rPr>
                <w:b/>
                <w:color w:val="4F81BD" w:themeColor="accent1"/>
                <w:lang w:val="en-GB" w:eastAsia="zh-CN"/>
              </w:rPr>
              <w:t>ALC_DVS.2.1C</w:t>
            </w:r>
          </w:p>
        </w:tc>
        <w:tc>
          <w:tcPr>
            <w:tcW w:w="1667" w:type="pct"/>
          </w:tcPr>
          <w:p w14:paraId="3A221489" w14:textId="77777777" w:rsidR="002C29A3" w:rsidRPr="00890EF8" w:rsidRDefault="002C29A3" w:rsidP="002C29A3">
            <w:pPr>
              <w:rPr>
                <w:color w:val="4F81BD" w:themeColor="accent1"/>
                <w:lang w:val="en-GB" w:eastAsia="zh-CN"/>
              </w:rPr>
            </w:pPr>
            <w:r w:rsidRPr="00890EF8">
              <w:rPr>
                <w:color w:val="4F81BD" w:themeColor="accent1"/>
                <w:lang w:val="en-GB" w:eastAsia="zh-CN"/>
              </w:rPr>
              <w:t>Communications and operations management</w:t>
            </w:r>
          </w:p>
        </w:tc>
        <w:tc>
          <w:tcPr>
            <w:tcW w:w="1667" w:type="pct"/>
          </w:tcPr>
          <w:p w14:paraId="487AA8D5" w14:textId="39C80302" w:rsidR="002C29A3" w:rsidRDefault="002C29A3" w:rsidP="002C29A3">
            <w:pPr>
              <w:rPr>
                <w:color w:val="4F81BD" w:themeColor="accent1"/>
                <w:lang w:val="en-GB" w:eastAsia="zh-CN"/>
              </w:rPr>
            </w:pPr>
            <w:r w:rsidRPr="00D3248E">
              <w:rPr>
                <w:color w:val="4F81BD" w:themeColor="accent1"/>
                <w:lang w:val="en-GB" w:eastAsia="zh-CN"/>
              </w:rPr>
              <w:t>TBD</w:t>
            </w:r>
          </w:p>
        </w:tc>
      </w:tr>
      <w:tr w:rsidR="002C29A3" w:rsidRPr="002D19AD" w14:paraId="5DBDF359" w14:textId="77777777" w:rsidTr="00954EB1">
        <w:tc>
          <w:tcPr>
            <w:tcW w:w="1666" w:type="pct"/>
          </w:tcPr>
          <w:p w14:paraId="6B9C89A8" w14:textId="77777777" w:rsidR="002C29A3" w:rsidRPr="002823AE" w:rsidRDefault="002C29A3" w:rsidP="002C29A3">
            <w:pPr>
              <w:rPr>
                <w:b/>
                <w:color w:val="4F81BD" w:themeColor="accent1"/>
                <w:lang w:val="en-GB" w:eastAsia="zh-CN"/>
              </w:rPr>
            </w:pPr>
            <w:r w:rsidRPr="00890EF8">
              <w:rPr>
                <w:b/>
                <w:color w:val="4F81BD" w:themeColor="accent1"/>
                <w:lang w:val="en-GB" w:eastAsia="zh-CN"/>
              </w:rPr>
              <w:t>ALC_DVS.2.1C</w:t>
            </w:r>
          </w:p>
        </w:tc>
        <w:tc>
          <w:tcPr>
            <w:tcW w:w="1667" w:type="pct"/>
          </w:tcPr>
          <w:p w14:paraId="6F59D05D" w14:textId="77777777" w:rsidR="002C29A3" w:rsidRPr="00890EF8" w:rsidRDefault="002C29A3" w:rsidP="002C29A3">
            <w:pPr>
              <w:rPr>
                <w:color w:val="4F81BD" w:themeColor="accent1"/>
                <w:lang w:val="en-GB" w:eastAsia="zh-CN"/>
              </w:rPr>
            </w:pPr>
            <w:r w:rsidRPr="00890EF8">
              <w:rPr>
                <w:color w:val="4F81BD" w:themeColor="accent1"/>
                <w:lang w:val="en-GB" w:eastAsia="zh-CN"/>
              </w:rPr>
              <w:t>Access control to information systems</w:t>
            </w:r>
          </w:p>
        </w:tc>
        <w:tc>
          <w:tcPr>
            <w:tcW w:w="1667" w:type="pct"/>
          </w:tcPr>
          <w:p w14:paraId="639B73FF" w14:textId="266D2542" w:rsidR="002C29A3" w:rsidRDefault="002C29A3" w:rsidP="002C29A3">
            <w:pPr>
              <w:rPr>
                <w:color w:val="4F81BD" w:themeColor="accent1"/>
                <w:lang w:val="en-GB" w:eastAsia="zh-CN"/>
              </w:rPr>
            </w:pPr>
            <w:r w:rsidRPr="00D3248E">
              <w:rPr>
                <w:color w:val="4F81BD" w:themeColor="accent1"/>
                <w:lang w:val="en-GB" w:eastAsia="zh-CN"/>
              </w:rPr>
              <w:t>TBD</w:t>
            </w:r>
          </w:p>
        </w:tc>
      </w:tr>
      <w:tr w:rsidR="002C29A3" w:rsidRPr="002D19AD" w14:paraId="47FC4491" w14:textId="77777777" w:rsidTr="00954EB1">
        <w:tc>
          <w:tcPr>
            <w:tcW w:w="1666" w:type="pct"/>
          </w:tcPr>
          <w:p w14:paraId="5B2D84E2" w14:textId="77777777" w:rsidR="002C29A3" w:rsidRPr="002823AE" w:rsidRDefault="002C29A3" w:rsidP="002C29A3">
            <w:pPr>
              <w:rPr>
                <w:b/>
                <w:color w:val="4F81BD" w:themeColor="accent1"/>
                <w:lang w:val="en-GB" w:eastAsia="zh-CN"/>
              </w:rPr>
            </w:pPr>
            <w:r w:rsidRPr="00890EF8">
              <w:rPr>
                <w:b/>
                <w:color w:val="4F81BD" w:themeColor="accent1"/>
                <w:lang w:val="en-GB" w:eastAsia="zh-CN"/>
              </w:rPr>
              <w:lastRenderedPageBreak/>
              <w:t>ALC_DVS.2.1C</w:t>
            </w:r>
          </w:p>
        </w:tc>
        <w:tc>
          <w:tcPr>
            <w:tcW w:w="1667" w:type="pct"/>
          </w:tcPr>
          <w:p w14:paraId="7C4FACFC" w14:textId="77777777" w:rsidR="002C29A3" w:rsidRPr="00890EF8" w:rsidRDefault="002C29A3" w:rsidP="002C29A3">
            <w:pPr>
              <w:rPr>
                <w:color w:val="4F81BD" w:themeColor="accent1"/>
                <w:lang w:val="en-GB" w:eastAsia="zh-CN"/>
              </w:rPr>
            </w:pPr>
            <w:r w:rsidRPr="00890EF8">
              <w:rPr>
                <w:color w:val="4F81BD" w:themeColor="accent1"/>
                <w:lang w:val="en-GB" w:eastAsia="zh-CN"/>
              </w:rPr>
              <w:t>Information systems acquisition, development and maintenance</w:t>
            </w:r>
          </w:p>
        </w:tc>
        <w:tc>
          <w:tcPr>
            <w:tcW w:w="1667" w:type="pct"/>
          </w:tcPr>
          <w:p w14:paraId="17AC4C6A" w14:textId="28E82E7E" w:rsidR="002C29A3" w:rsidRDefault="002C29A3" w:rsidP="002C29A3">
            <w:pPr>
              <w:rPr>
                <w:color w:val="4F81BD" w:themeColor="accent1"/>
                <w:lang w:val="en-GB" w:eastAsia="zh-CN"/>
              </w:rPr>
            </w:pPr>
            <w:r w:rsidRPr="00D3248E">
              <w:rPr>
                <w:color w:val="4F81BD" w:themeColor="accent1"/>
                <w:lang w:val="en-GB" w:eastAsia="zh-CN"/>
              </w:rPr>
              <w:t>TBD</w:t>
            </w:r>
          </w:p>
        </w:tc>
      </w:tr>
      <w:tr w:rsidR="002C29A3" w:rsidRPr="002D19AD" w14:paraId="26A624F2" w14:textId="77777777" w:rsidTr="00954EB1">
        <w:tc>
          <w:tcPr>
            <w:tcW w:w="1666" w:type="pct"/>
          </w:tcPr>
          <w:p w14:paraId="33DF4226" w14:textId="77777777" w:rsidR="002C29A3" w:rsidRPr="00890EF8" w:rsidRDefault="002C29A3" w:rsidP="002C29A3">
            <w:pPr>
              <w:rPr>
                <w:b/>
                <w:color w:val="4F81BD" w:themeColor="accent1"/>
                <w:lang w:val="en-GB" w:eastAsia="zh-CN"/>
              </w:rPr>
            </w:pPr>
            <w:r w:rsidRPr="00890EF8">
              <w:rPr>
                <w:b/>
                <w:color w:val="4F81BD" w:themeColor="accent1"/>
                <w:lang w:val="en-GB" w:eastAsia="zh-CN"/>
              </w:rPr>
              <w:t>ALC_DVS.2.1C</w:t>
            </w:r>
          </w:p>
        </w:tc>
        <w:tc>
          <w:tcPr>
            <w:tcW w:w="1667" w:type="pct"/>
          </w:tcPr>
          <w:p w14:paraId="16F96C9F" w14:textId="77777777" w:rsidR="002C29A3" w:rsidRPr="00890EF8" w:rsidRDefault="002C29A3" w:rsidP="002C29A3">
            <w:pPr>
              <w:rPr>
                <w:color w:val="4F81BD" w:themeColor="accent1"/>
                <w:lang w:val="en-GB" w:eastAsia="zh-CN"/>
              </w:rPr>
            </w:pPr>
            <w:r w:rsidRPr="00890EF8">
              <w:rPr>
                <w:color w:val="4F81BD" w:themeColor="accent1"/>
                <w:lang w:val="en-GB" w:eastAsia="zh-CN"/>
              </w:rPr>
              <w:t>Information security incident management</w:t>
            </w:r>
          </w:p>
        </w:tc>
        <w:tc>
          <w:tcPr>
            <w:tcW w:w="1667" w:type="pct"/>
          </w:tcPr>
          <w:p w14:paraId="79C8C7CE" w14:textId="053F4AC1" w:rsidR="002C29A3" w:rsidRDefault="002C29A3" w:rsidP="002C29A3">
            <w:pPr>
              <w:rPr>
                <w:color w:val="4F81BD" w:themeColor="accent1"/>
                <w:lang w:val="en-GB" w:eastAsia="zh-CN"/>
              </w:rPr>
            </w:pPr>
            <w:r w:rsidRPr="00D3248E">
              <w:rPr>
                <w:color w:val="4F81BD" w:themeColor="accent1"/>
                <w:lang w:val="en-GB" w:eastAsia="zh-CN"/>
              </w:rPr>
              <w:t>TBD</w:t>
            </w:r>
          </w:p>
        </w:tc>
      </w:tr>
      <w:tr w:rsidR="002C29A3" w:rsidRPr="002D19AD" w14:paraId="7FB9C1F8" w14:textId="77777777" w:rsidTr="00954EB1">
        <w:tc>
          <w:tcPr>
            <w:tcW w:w="1666" w:type="pct"/>
          </w:tcPr>
          <w:p w14:paraId="4EE41C2C" w14:textId="77777777" w:rsidR="002C29A3" w:rsidRPr="002823AE" w:rsidRDefault="002C29A3" w:rsidP="002C29A3">
            <w:pPr>
              <w:rPr>
                <w:b/>
                <w:color w:val="4F81BD" w:themeColor="accent1"/>
                <w:lang w:val="en-GB" w:eastAsia="zh-CN"/>
              </w:rPr>
            </w:pPr>
            <w:r w:rsidRPr="00890EF8">
              <w:rPr>
                <w:b/>
                <w:color w:val="4F81BD" w:themeColor="accent1"/>
                <w:lang w:val="en-GB" w:eastAsia="zh-CN"/>
              </w:rPr>
              <w:t>ALC_DVS.2.1C</w:t>
            </w:r>
          </w:p>
        </w:tc>
        <w:tc>
          <w:tcPr>
            <w:tcW w:w="1667" w:type="pct"/>
          </w:tcPr>
          <w:p w14:paraId="2019B009" w14:textId="77777777" w:rsidR="002C29A3" w:rsidRPr="00890EF8" w:rsidRDefault="002C29A3" w:rsidP="002C29A3">
            <w:pPr>
              <w:rPr>
                <w:color w:val="4F81BD" w:themeColor="accent1"/>
                <w:lang w:val="en-GB" w:eastAsia="zh-CN"/>
              </w:rPr>
            </w:pPr>
            <w:r w:rsidRPr="00890EF8">
              <w:rPr>
                <w:color w:val="4F81BD" w:themeColor="accent1"/>
                <w:lang w:val="en-GB" w:eastAsia="zh-CN"/>
              </w:rPr>
              <w:t>Business continuity management</w:t>
            </w:r>
          </w:p>
        </w:tc>
        <w:tc>
          <w:tcPr>
            <w:tcW w:w="1667" w:type="pct"/>
          </w:tcPr>
          <w:p w14:paraId="1482F9E7" w14:textId="3637C3A1" w:rsidR="002C29A3" w:rsidRDefault="002C29A3" w:rsidP="002C29A3">
            <w:pPr>
              <w:rPr>
                <w:color w:val="4F81BD" w:themeColor="accent1"/>
                <w:lang w:val="en-GB" w:eastAsia="zh-CN"/>
              </w:rPr>
            </w:pPr>
            <w:r w:rsidRPr="00D3248E">
              <w:rPr>
                <w:color w:val="4F81BD" w:themeColor="accent1"/>
                <w:lang w:val="en-GB" w:eastAsia="zh-CN"/>
              </w:rPr>
              <w:t>TBD</w:t>
            </w:r>
          </w:p>
        </w:tc>
      </w:tr>
      <w:tr w:rsidR="002C29A3" w:rsidRPr="002D19AD" w14:paraId="5B6BB14E" w14:textId="77777777" w:rsidTr="00954EB1">
        <w:tc>
          <w:tcPr>
            <w:tcW w:w="1666" w:type="pct"/>
          </w:tcPr>
          <w:p w14:paraId="145349FF" w14:textId="77777777" w:rsidR="002C29A3" w:rsidRPr="00023211" w:rsidRDefault="002C29A3" w:rsidP="002C29A3">
            <w:pPr>
              <w:rPr>
                <w:b/>
                <w:color w:val="4F81BD" w:themeColor="accent1"/>
                <w:lang w:val="en-GB" w:eastAsia="zh-CN"/>
              </w:rPr>
            </w:pPr>
            <w:r w:rsidRPr="00023211">
              <w:rPr>
                <w:b/>
                <w:color w:val="4F81BD" w:themeColor="accent1"/>
                <w:lang w:val="en-GB" w:eastAsia="zh-CN"/>
              </w:rPr>
              <w:t>ALC_DVS.2.2C</w:t>
            </w:r>
          </w:p>
          <w:p w14:paraId="5A4A7BB3" w14:textId="77777777" w:rsidR="002C29A3" w:rsidRPr="00023211" w:rsidRDefault="002C29A3" w:rsidP="002C29A3">
            <w:pPr>
              <w:rPr>
                <w:b/>
                <w:color w:val="4F81BD" w:themeColor="accent1"/>
                <w:lang w:val="en-GB" w:eastAsia="zh-CN"/>
              </w:rPr>
            </w:pPr>
            <w:r w:rsidRPr="00023211">
              <w:rPr>
                <w:color w:val="4F81BD" w:themeColor="accent1"/>
                <w:lang w:val="en-GB" w:eastAsia="zh-CN"/>
              </w:rPr>
              <w:t xml:space="preserve">The development security documentation shall justify that the security measures provide the necessary level of protection to maintain the confidentiality and integrity of the </w:t>
            </w:r>
            <w:r w:rsidRPr="00023211">
              <w:rPr>
                <w:i/>
                <w:color w:val="4F81BD" w:themeColor="accent1"/>
                <w:lang w:val="en-GB" w:eastAsia="zh-CN"/>
              </w:rPr>
              <w:t>product</w:t>
            </w:r>
            <w:r w:rsidRPr="00023211">
              <w:rPr>
                <w:color w:val="4F81BD" w:themeColor="accent1"/>
                <w:lang w:val="en-GB" w:eastAsia="zh-CN"/>
              </w:rPr>
              <w:t>.</w:t>
            </w:r>
          </w:p>
        </w:tc>
        <w:tc>
          <w:tcPr>
            <w:tcW w:w="1667" w:type="pct"/>
          </w:tcPr>
          <w:p w14:paraId="7678677A" w14:textId="77777777" w:rsidR="002C29A3" w:rsidRPr="00023211" w:rsidRDefault="002C29A3" w:rsidP="002C29A3">
            <w:pPr>
              <w:rPr>
                <w:color w:val="4F81BD" w:themeColor="accent1"/>
                <w:lang w:val="en-GB" w:eastAsia="zh-CN"/>
              </w:rPr>
            </w:pPr>
            <w:r w:rsidRPr="00023211">
              <w:rPr>
                <w:color w:val="4F81BD" w:themeColor="accent1"/>
                <w:lang w:val="en-GB" w:eastAsia="zh-CN"/>
              </w:rPr>
              <w:t>All</w:t>
            </w:r>
          </w:p>
        </w:tc>
        <w:tc>
          <w:tcPr>
            <w:tcW w:w="1667" w:type="pct"/>
          </w:tcPr>
          <w:p w14:paraId="0426B147" w14:textId="2EFE8E35" w:rsidR="002C29A3" w:rsidRPr="002823AE" w:rsidRDefault="002C29A3" w:rsidP="002C29A3">
            <w:pPr>
              <w:rPr>
                <w:color w:val="4F81BD" w:themeColor="accent1"/>
                <w:lang w:val="en-GB" w:eastAsia="zh-CN"/>
              </w:rPr>
            </w:pPr>
            <w:r w:rsidRPr="00D3248E">
              <w:rPr>
                <w:color w:val="4F81BD" w:themeColor="accent1"/>
                <w:lang w:val="en-GB" w:eastAsia="zh-CN"/>
              </w:rPr>
              <w:t>TBD</w:t>
            </w:r>
          </w:p>
        </w:tc>
      </w:tr>
      <w:tr w:rsidR="002C29A3" w:rsidRPr="002D19AD" w14:paraId="6E12EE58" w14:textId="77777777" w:rsidTr="00954EB1">
        <w:tc>
          <w:tcPr>
            <w:tcW w:w="1666" w:type="pct"/>
          </w:tcPr>
          <w:p w14:paraId="4D7DE63C" w14:textId="77777777" w:rsidR="002C29A3" w:rsidRPr="002823AE" w:rsidRDefault="002C29A3" w:rsidP="002C29A3">
            <w:pPr>
              <w:rPr>
                <w:b/>
                <w:color w:val="4F81BD" w:themeColor="accent1"/>
                <w:lang w:val="en-GB" w:eastAsia="zh-CN"/>
              </w:rPr>
            </w:pPr>
            <w:r w:rsidRPr="002823AE">
              <w:rPr>
                <w:b/>
                <w:color w:val="4F81BD" w:themeColor="accent1"/>
                <w:lang w:val="en-GB" w:eastAsia="zh-CN"/>
              </w:rPr>
              <w:t>ALC_DVS.2.3C</w:t>
            </w:r>
          </w:p>
          <w:p w14:paraId="71F67106" w14:textId="77777777" w:rsidR="002C29A3" w:rsidRPr="002823AE" w:rsidRDefault="002C29A3" w:rsidP="002C29A3">
            <w:pPr>
              <w:rPr>
                <w:b/>
                <w:color w:val="4F81BD" w:themeColor="accent1"/>
                <w:lang w:val="en-GB" w:eastAsia="zh-CN"/>
              </w:rPr>
            </w:pPr>
            <w:r w:rsidRPr="002823AE">
              <w:rPr>
                <w:color w:val="4F81BD" w:themeColor="accent1"/>
                <w:lang w:val="en-GB" w:eastAsia="zh-CN"/>
              </w:rPr>
              <w:t xml:space="preserve">The development security documentation shall justify that the security measures provide the necessary level of protection to maintain the confidentiality and integrity of the </w:t>
            </w:r>
            <w:r w:rsidRPr="002823AE">
              <w:rPr>
                <w:i/>
                <w:color w:val="4F81BD" w:themeColor="accent1"/>
                <w:lang w:val="en-GB" w:eastAsia="zh-CN"/>
              </w:rPr>
              <w:t>product</w:t>
            </w:r>
            <w:r w:rsidRPr="002823AE">
              <w:rPr>
                <w:color w:val="4F81BD" w:themeColor="accent1"/>
                <w:lang w:val="en-GB" w:eastAsia="zh-CN"/>
              </w:rPr>
              <w:t xml:space="preserve"> as well as the confidentiality and integrity of the product during internal shipment.</w:t>
            </w:r>
          </w:p>
        </w:tc>
        <w:tc>
          <w:tcPr>
            <w:tcW w:w="1667" w:type="pct"/>
          </w:tcPr>
          <w:p w14:paraId="165ADC3B" w14:textId="77777777" w:rsidR="002C29A3" w:rsidRPr="00721249" w:rsidRDefault="002C29A3" w:rsidP="002C29A3">
            <w:pPr>
              <w:rPr>
                <w:color w:val="4F81BD" w:themeColor="accent1"/>
                <w:highlight w:val="yellow"/>
                <w:lang w:val="en-GB" w:eastAsia="zh-CN"/>
              </w:rPr>
            </w:pPr>
            <w:r w:rsidRPr="009D4BBE">
              <w:rPr>
                <w:color w:val="4F81BD" w:themeColor="accent1"/>
                <w:lang w:val="en-GB" w:eastAsia="zh-CN"/>
              </w:rPr>
              <w:t>All</w:t>
            </w:r>
          </w:p>
        </w:tc>
        <w:tc>
          <w:tcPr>
            <w:tcW w:w="1667" w:type="pct"/>
          </w:tcPr>
          <w:p w14:paraId="36BF9063" w14:textId="49A81DA0" w:rsidR="002C29A3" w:rsidRPr="002823AE" w:rsidRDefault="002C29A3" w:rsidP="002C29A3">
            <w:pPr>
              <w:rPr>
                <w:color w:val="4F81BD" w:themeColor="accent1"/>
                <w:lang w:val="en-GB" w:eastAsia="zh-CN"/>
              </w:rPr>
            </w:pPr>
            <w:r>
              <w:rPr>
                <w:color w:val="4F81BD" w:themeColor="accent1"/>
                <w:lang w:val="en-GB" w:eastAsia="zh-CN"/>
              </w:rPr>
              <w:t>TBD</w:t>
            </w:r>
          </w:p>
        </w:tc>
      </w:tr>
      <w:tr w:rsidR="002C29A3" w:rsidRPr="002A3A9A" w14:paraId="4C361B2A" w14:textId="77777777" w:rsidTr="00954EB1">
        <w:tc>
          <w:tcPr>
            <w:tcW w:w="5000" w:type="pct"/>
            <w:gridSpan w:val="3"/>
          </w:tcPr>
          <w:p w14:paraId="674E91A3" w14:textId="77777777" w:rsidR="002C29A3" w:rsidRPr="002823AE" w:rsidRDefault="002C29A3" w:rsidP="002C29A3">
            <w:pPr>
              <w:rPr>
                <w:color w:val="4F81BD" w:themeColor="accent1"/>
                <w:lang w:val="en-GB" w:eastAsia="zh-CN"/>
              </w:rPr>
            </w:pPr>
            <w:r w:rsidRPr="002823AE">
              <w:rPr>
                <w:b/>
                <w:color w:val="4F81BD" w:themeColor="accent1"/>
                <w:lang w:val="en-GB" w:eastAsia="zh-CN"/>
              </w:rPr>
              <w:t>Mapping for ALC_</w:t>
            </w:r>
            <w:r>
              <w:rPr>
                <w:b/>
                <w:color w:val="4F81BD" w:themeColor="accent1"/>
                <w:lang w:val="en-GB" w:eastAsia="zh-CN"/>
              </w:rPr>
              <w:t>LCD</w:t>
            </w:r>
            <w:r w:rsidRPr="002823AE">
              <w:rPr>
                <w:b/>
                <w:color w:val="4F81BD" w:themeColor="accent1"/>
                <w:lang w:val="en-GB" w:eastAsia="zh-CN"/>
              </w:rPr>
              <w:t>.</w:t>
            </w:r>
            <w:r>
              <w:rPr>
                <w:b/>
                <w:color w:val="4F81BD" w:themeColor="accent1"/>
                <w:lang w:val="en-GB" w:eastAsia="zh-CN"/>
              </w:rPr>
              <w:t>1</w:t>
            </w:r>
          </w:p>
        </w:tc>
      </w:tr>
      <w:tr w:rsidR="002C29A3" w:rsidRPr="002D19AD" w14:paraId="1A919B22" w14:textId="77777777" w:rsidTr="00954EB1">
        <w:tc>
          <w:tcPr>
            <w:tcW w:w="1666" w:type="pct"/>
          </w:tcPr>
          <w:p w14:paraId="52BD0B40" w14:textId="77777777" w:rsidR="002C29A3" w:rsidRPr="002823AE" w:rsidRDefault="002C29A3" w:rsidP="002C29A3">
            <w:pPr>
              <w:rPr>
                <w:b/>
                <w:color w:val="4F81BD" w:themeColor="accent1"/>
                <w:lang w:val="en-GB" w:eastAsia="zh-CN"/>
              </w:rPr>
            </w:pPr>
            <w:r w:rsidRPr="002823AE">
              <w:rPr>
                <w:b/>
                <w:color w:val="4F81BD" w:themeColor="accent1"/>
                <w:lang w:val="en-GB" w:eastAsia="zh-CN"/>
              </w:rPr>
              <w:t>ALC_LCD.1.1C</w:t>
            </w:r>
          </w:p>
          <w:p w14:paraId="39656CCB" w14:textId="77777777" w:rsidR="002C29A3" w:rsidRPr="002823AE" w:rsidRDefault="002C29A3" w:rsidP="002C29A3">
            <w:pPr>
              <w:rPr>
                <w:b/>
                <w:color w:val="4F81BD" w:themeColor="accent1"/>
                <w:lang w:val="en-GB" w:eastAsia="zh-CN"/>
              </w:rPr>
            </w:pPr>
            <w:r w:rsidRPr="002823AE">
              <w:rPr>
                <w:color w:val="4F81BD" w:themeColor="accent1"/>
                <w:lang w:val="en-GB" w:eastAsia="zh-CN"/>
              </w:rPr>
              <w:t xml:space="preserve">The life-cycle definition documentation shall describe the model used to development and maintain the </w:t>
            </w:r>
            <w:r w:rsidRPr="002823AE">
              <w:rPr>
                <w:i/>
                <w:color w:val="4F81BD" w:themeColor="accent1"/>
                <w:lang w:val="en-GB" w:eastAsia="zh-CN"/>
              </w:rPr>
              <w:t>product</w:t>
            </w:r>
            <w:r w:rsidRPr="002823AE">
              <w:rPr>
                <w:color w:val="4F81BD" w:themeColor="accent1"/>
                <w:lang w:val="en-GB" w:eastAsia="zh-CN"/>
              </w:rPr>
              <w:t>.</w:t>
            </w:r>
          </w:p>
        </w:tc>
        <w:tc>
          <w:tcPr>
            <w:tcW w:w="1667" w:type="pct"/>
          </w:tcPr>
          <w:p w14:paraId="030B79B9" w14:textId="77777777" w:rsidR="002C29A3" w:rsidRPr="00A96D66" w:rsidRDefault="002C29A3" w:rsidP="002C29A3">
            <w:pPr>
              <w:rPr>
                <w:color w:val="4F81BD" w:themeColor="accent1"/>
                <w:lang w:val="en-GB" w:eastAsia="zh-CN"/>
              </w:rPr>
            </w:pPr>
            <w:r>
              <w:rPr>
                <w:color w:val="4F81BD" w:themeColor="accent1"/>
                <w:lang w:val="en-GB" w:eastAsia="zh-CN"/>
              </w:rPr>
              <w:t>Module Encapsulation</w:t>
            </w:r>
          </w:p>
        </w:tc>
        <w:tc>
          <w:tcPr>
            <w:tcW w:w="1667" w:type="pct"/>
          </w:tcPr>
          <w:p w14:paraId="6A4956BE" w14:textId="45C977EC" w:rsidR="002C29A3" w:rsidRPr="002823AE" w:rsidRDefault="002C29A3" w:rsidP="002C29A3">
            <w:pPr>
              <w:rPr>
                <w:color w:val="4F81BD" w:themeColor="accent1"/>
                <w:lang w:val="en-GB" w:eastAsia="zh-CN"/>
              </w:rPr>
            </w:pPr>
            <w:r w:rsidRPr="009B2848">
              <w:rPr>
                <w:color w:val="4F81BD" w:themeColor="accent1"/>
                <w:lang w:val="en-GB" w:eastAsia="zh-CN"/>
              </w:rPr>
              <w:t>TBD</w:t>
            </w:r>
          </w:p>
        </w:tc>
      </w:tr>
      <w:tr w:rsidR="002C29A3" w:rsidRPr="002D19AD" w14:paraId="21537212" w14:textId="77777777" w:rsidTr="00954EB1">
        <w:tc>
          <w:tcPr>
            <w:tcW w:w="1666" w:type="pct"/>
          </w:tcPr>
          <w:p w14:paraId="5EF9253E" w14:textId="77777777" w:rsidR="002C29A3" w:rsidRPr="002823AE" w:rsidRDefault="002C29A3" w:rsidP="002C29A3">
            <w:pPr>
              <w:rPr>
                <w:b/>
                <w:color w:val="4F81BD" w:themeColor="accent1"/>
                <w:lang w:val="en-GB" w:eastAsia="zh-CN"/>
              </w:rPr>
            </w:pPr>
            <w:r w:rsidRPr="002823AE">
              <w:rPr>
                <w:b/>
                <w:color w:val="4F81BD" w:themeColor="accent1"/>
                <w:lang w:val="en-GB" w:eastAsia="zh-CN"/>
              </w:rPr>
              <w:t>ALC_LCD.1.2C</w:t>
            </w:r>
          </w:p>
          <w:p w14:paraId="171696B7" w14:textId="77777777" w:rsidR="002C29A3" w:rsidRPr="002823AE" w:rsidRDefault="002C29A3" w:rsidP="002C29A3">
            <w:pPr>
              <w:rPr>
                <w:b/>
                <w:color w:val="4F81BD" w:themeColor="accent1"/>
                <w:lang w:val="en-GB" w:eastAsia="zh-CN"/>
              </w:rPr>
            </w:pPr>
            <w:r w:rsidRPr="002823AE">
              <w:rPr>
                <w:color w:val="4F81BD" w:themeColor="accent1"/>
                <w:lang w:val="en-GB" w:eastAsia="zh-CN"/>
              </w:rPr>
              <w:t xml:space="preserve">The life-cycle model shall provide for the necessary control over the development and maintenance of the </w:t>
            </w:r>
            <w:r w:rsidRPr="002823AE">
              <w:rPr>
                <w:i/>
                <w:color w:val="4F81BD" w:themeColor="accent1"/>
                <w:lang w:val="en-GB" w:eastAsia="zh-CN"/>
              </w:rPr>
              <w:t>product</w:t>
            </w:r>
            <w:r w:rsidRPr="002823AE">
              <w:rPr>
                <w:color w:val="4F81BD" w:themeColor="accent1"/>
                <w:lang w:val="en-GB" w:eastAsia="zh-CN"/>
              </w:rPr>
              <w:t>.</w:t>
            </w:r>
          </w:p>
        </w:tc>
        <w:tc>
          <w:tcPr>
            <w:tcW w:w="1667" w:type="pct"/>
          </w:tcPr>
          <w:p w14:paraId="58A0A021" w14:textId="77777777" w:rsidR="002C29A3" w:rsidRPr="00A96D66" w:rsidRDefault="002C29A3" w:rsidP="002C29A3">
            <w:pPr>
              <w:rPr>
                <w:color w:val="4F81BD" w:themeColor="accent1"/>
                <w:lang w:val="en-GB" w:eastAsia="zh-CN"/>
              </w:rPr>
            </w:pPr>
            <w:r>
              <w:rPr>
                <w:color w:val="4F81BD" w:themeColor="accent1"/>
                <w:lang w:val="en-GB" w:eastAsia="zh-CN"/>
              </w:rPr>
              <w:t>Module Encapsulation</w:t>
            </w:r>
          </w:p>
        </w:tc>
        <w:tc>
          <w:tcPr>
            <w:tcW w:w="1667" w:type="pct"/>
          </w:tcPr>
          <w:p w14:paraId="252BEDED" w14:textId="74B7C4A0" w:rsidR="002C29A3" w:rsidRPr="002823AE" w:rsidRDefault="002C29A3" w:rsidP="002C29A3">
            <w:pPr>
              <w:rPr>
                <w:color w:val="4F81BD" w:themeColor="accent1"/>
                <w:lang w:val="en-GB" w:eastAsia="zh-CN"/>
              </w:rPr>
            </w:pPr>
            <w:r w:rsidRPr="009B2848">
              <w:rPr>
                <w:color w:val="4F81BD" w:themeColor="accent1"/>
                <w:lang w:val="en-GB" w:eastAsia="zh-CN"/>
              </w:rPr>
              <w:t>TBD</w:t>
            </w:r>
          </w:p>
        </w:tc>
      </w:tr>
      <w:tr w:rsidR="002C29A3" w:rsidRPr="000E0B42" w14:paraId="0C5B3C6C" w14:textId="77777777" w:rsidTr="00954EB1">
        <w:tc>
          <w:tcPr>
            <w:tcW w:w="5000" w:type="pct"/>
            <w:gridSpan w:val="3"/>
          </w:tcPr>
          <w:p w14:paraId="194BCF45" w14:textId="77777777" w:rsidR="002C29A3" w:rsidRPr="00721249" w:rsidRDefault="002C29A3" w:rsidP="002C29A3">
            <w:pPr>
              <w:rPr>
                <w:color w:val="4F81BD" w:themeColor="accent1"/>
                <w:lang w:val="en-GB" w:eastAsia="zh-CN"/>
              </w:rPr>
            </w:pPr>
            <w:r w:rsidRPr="002823AE">
              <w:rPr>
                <w:b/>
                <w:color w:val="4F81BD" w:themeColor="accent1"/>
                <w:lang w:val="en-GB" w:eastAsia="zh-CN"/>
              </w:rPr>
              <w:t>Mapping for A</w:t>
            </w:r>
            <w:r>
              <w:rPr>
                <w:b/>
                <w:color w:val="4F81BD" w:themeColor="accent1"/>
                <w:lang w:val="en-GB" w:eastAsia="zh-CN"/>
              </w:rPr>
              <w:t>ST Class</w:t>
            </w:r>
          </w:p>
        </w:tc>
      </w:tr>
      <w:tr w:rsidR="002C29A3" w:rsidRPr="000A4A44" w14:paraId="0807DBA6" w14:textId="77777777" w:rsidTr="00954EB1">
        <w:tc>
          <w:tcPr>
            <w:tcW w:w="1666" w:type="pct"/>
          </w:tcPr>
          <w:p w14:paraId="2329B11C" w14:textId="77777777" w:rsidR="002C29A3" w:rsidRPr="000A4A44" w:rsidRDefault="002C29A3" w:rsidP="002C29A3">
            <w:pPr>
              <w:rPr>
                <w:color w:val="4F81BD" w:themeColor="accent1"/>
                <w:lang w:val="en-GB"/>
              </w:rPr>
            </w:pPr>
            <w:r w:rsidRPr="000A4A44">
              <w:rPr>
                <w:color w:val="4F81BD" w:themeColor="accent1"/>
                <w:lang w:val="en-GB"/>
              </w:rPr>
              <w:t>AST_INT</w:t>
            </w:r>
          </w:p>
        </w:tc>
        <w:tc>
          <w:tcPr>
            <w:tcW w:w="1667" w:type="pct"/>
          </w:tcPr>
          <w:p w14:paraId="117C49A7" w14:textId="77777777" w:rsidR="002C29A3" w:rsidRPr="000A4A44" w:rsidRDefault="002C29A3" w:rsidP="002C29A3">
            <w:pPr>
              <w:rPr>
                <w:color w:val="4F81BD" w:themeColor="accent1"/>
                <w:lang w:val="en-GB"/>
              </w:rPr>
            </w:pPr>
            <w:r w:rsidRPr="000A4A44">
              <w:rPr>
                <w:color w:val="4F81BD" w:themeColor="accent1"/>
                <w:lang w:val="en-GB"/>
              </w:rPr>
              <w:t>All</w:t>
            </w:r>
          </w:p>
        </w:tc>
        <w:tc>
          <w:tcPr>
            <w:tcW w:w="1667" w:type="pct"/>
          </w:tcPr>
          <w:p w14:paraId="68225445" w14:textId="2A16370D" w:rsidR="002C29A3" w:rsidRPr="000A4A44" w:rsidRDefault="002C29A3" w:rsidP="002C29A3">
            <w:pPr>
              <w:rPr>
                <w:color w:val="4F81BD" w:themeColor="accent1"/>
                <w:lang w:val="en-GB"/>
              </w:rPr>
            </w:pPr>
            <w:r w:rsidRPr="00802450">
              <w:rPr>
                <w:color w:val="4F81BD" w:themeColor="accent1"/>
                <w:lang w:val="en-GB" w:eastAsia="zh-CN"/>
              </w:rPr>
              <w:t>TBD</w:t>
            </w:r>
          </w:p>
        </w:tc>
      </w:tr>
      <w:tr w:rsidR="002C29A3" w:rsidRPr="000A4A44" w14:paraId="7C3B49DF" w14:textId="77777777" w:rsidTr="00954EB1">
        <w:tc>
          <w:tcPr>
            <w:tcW w:w="1666" w:type="pct"/>
          </w:tcPr>
          <w:p w14:paraId="30821718" w14:textId="77777777" w:rsidR="002C29A3" w:rsidRPr="000A4A44" w:rsidRDefault="002C29A3" w:rsidP="002C29A3">
            <w:pPr>
              <w:rPr>
                <w:color w:val="4F81BD" w:themeColor="accent1"/>
                <w:lang w:val="en-GB"/>
              </w:rPr>
            </w:pPr>
            <w:r w:rsidRPr="000A4A44">
              <w:rPr>
                <w:color w:val="4F81BD" w:themeColor="accent1"/>
                <w:lang w:val="en-GB"/>
              </w:rPr>
              <w:lastRenderedPageBreak/>
              <w:t>AST_CCL</w:t>
            </w:r>
          </w:p>
        </w:tc>
        <w:tc>
          <w:tcPr>
            <w:tcW w:w="1667" w:type="pct"/>
          </w:tcPr>
          <w:p w14:paraId="09BCB882" w14:textId="77777777" w:rsidR="002C29A3" w:rsidRPr="000A4A44" w:rsidRDefault="002C29A3" w:rsidP="002C29A3">
            <w:pPr>
              <w:rPr>
                <w:color w:val="4F81BD" w:themeColor="accent1"/>
                <w:lang w:val="en-GB"/>
              </w:rPr>
            </w:pPr>
            <w:r w:rsidRPr="000A4A44">
              <w:rPr>
                <w:color w:val="4F81BD" w:themeColor="accent1"/>
                <w:lang w:val="en-GB"/>
              </w:rPr>
              <w:t>All</w:t>
            </w:r>
          </w:p>
        </w:tc>
        <w:tc>
          <w:tcPr>
            <w:tcW w:w="1667" w:type="pct"/>
          </w:tcPr>
          <w:p w14:paraId="27FEFCF7" w14:textId="1B2A6442" w:rsidR="002C29A3" w:rsidRPr="000A4A44" w:rsidRDefault="002C29A3" w:rsidP="002C29A3">
            <w:pPr>
              <w:rPr>
                <w:color w:val="4F81BD" w:themeColor="accent1"/>
                <w:lang w:val="en-GB"/>
              </w:rPr>
            </w:pPr>
            <w:r w:rsidRPr="00802450">
              <w:rPr>
                <w:color w:val="4F81BD" w:themeColor="accent1"/>
                <w:lang w:val="en-GB" w:eastAsia="zh-CN"/>
              </w:rPr>
              <w:t>TBD</w:t>
            </w:r>
          </w:p>
        </w:tc>
      </w:tr>
      <w:tr w:rsidR="002C29A3" w:rsidRPr="000A4A44" w14:paraId="1A11C9B4" w14:textId="77777777" w:rsidTr="00954EB1">
        <w:tc>
          <w:tcPr>
            <w:tcW w:w="1666" w:type="pct"/>
          </w:tcPr>
          <w:p w14:paraId="098DEE6B" w14:textId="77777777" w:rsidR="002C29A3" w:rsidRPr="000A4A44" w:rsidRDefault="002C29A3" w:rsidP="002C29A3">
            <w:pPr>
              <w:rPr>
                <w:color w:val="4F81BD" w:themeColor="accent1"/>
                <w:lang w:val="en-GB"/>
              </w:rPr>
            </w:pPr>
            <w:r w:rsidRPr="000A4A44">
              <w:rPr>
                <w:color w:val="4F81BD" w:themeColor="accent1"/>
                <w:lang w:val="en-GB"/>
              </w:rPr>
              <w:t>AST_SPD</w:t>
            </w:r>
          </w:p>
        </w:tc>
        <w:tc>
          <w:tcPr>
            <w:tcW w:w="1667" w:type="pct"/>
          </w:tcPr>
          <w:p w14:paraId="250042D5" w14:textId="77777777" w:rsidR="002C29A3" w:rsidRPr="000A4A44" w:rsidRDefault="002C29A3" w:rsidP="002C29A3">
            <w:pPr>
              <w:rPr>
                <w:color w:val="4F81BD" w:themeColor="accent1"/>
                <w:lang w:val="en-GB"/>
              </w:rPr>
            </w:pPr>
            <w:r w:rsidRPr="000A4A44">
              <w:rPr>
                <w:color w:val="4F81BD" w:themeColor="accent1"/>
                <w:lang w:val="en-GB"/>
              </w:rPr>
              <w:t>All</w:t>
            </w:r>
          </w:p>
        </w:tc>
        <w:tc>
          <w:tcPr>
            <w:tcW w:w="1667" w:type="pct"/>
          </w:tcPr>
          <w:p w14:paraId="1610B58E" w14:textId="08D0F334" w:rsidR="002C29A3" w:rsidRPr="000A4A44" w:rsidRDefault="002C29A3" w:rsidP="002C29A3">
            <w:pPr>
              <w:rPr>
                <w:color w:val="4F81BD" w:themeColor="accent1"/>
                <w:lang w:val="en-GB"/>
              </w:rPr>
            </w:pPr>
            <w:r w:rsidRPr="00802450">
              <w:rPr>
                <w:color w:val="4F81BD" w:themeColor="accent1"/>
                <w:lang w:val="en-GB" w:eastAsia="zh-CN"/>
              </w:rPr>
              <w:t>TBD</w:t>
            </w:r>
          </w:p>
        </w:tc>
      </w:tr>
      <w:tr w:rsidR="002C29A3" w:rsidRPr="000A4A44" w14:paraId="4BD26511" w14:textId="77777777" w:rsidTr="00954EB1">
        <w:tc>
          <w:tcPr>
            <w:tcW w:w="1666" w:type="pct"/>
          </w:tcPr>
          <w:p w14:paraId="3773ABF3" w14:textId="77777777" w:rsidR="002C29A3" w:rsidRPr="000A4A44" w:rsidRDefault="002C29A3" w:rsidP="002C29A3">
            <w:pPr>
              <w:rPr>
                <w:color w:val="4F81BD" w:themeColor="accent1"/>
                <w:lang w:val="en-GB"/>
              </w:rPr>
            </w:pPr>
            <w:r w:rsidRPr="000A4A44">
              <w:rPr>
                <w:color w:val="4F81BD" w:themeColor="accent1"/>
                <w:lang w:val="en-GB"/>
              </w:rPr>
              <w:t>AST_OBJ</w:t>
            </w:r>
          </w:p>
        </w:tc>
        <w:tc>
          <w:tcPr>
            <w:tcW w:w="1667" w:type="pct"/>
          </w:tcPr>
          <w:p w14:paraId="6B984D89" w14:textId="77777777" w:rsidR="002C29A3" w:rsidRPr="000A4A44" w:rsidRDefault="002C29A3" w:rsidP="002C29A3">
            <w:pPr>
              <w:rPr>
                <w:color w:val="4F81BD" w:themeColor="accent1"/>
                <w:lang w:val="en-GB"/>
              </w:rPr>
            </w:pPr>
            <w:r w:rsidRPr="000A4A44">
              <w:rPr>
                <w:color w:val="4F81BD" w:themeColor="accent1"/>
                <w:lang w:val="en-GB"/>
              </w:rPr>
              <w:t>All</w:t>
            </w:r>
          </w:p>
        </w:tc>
        <w:tc>
          <w:tcPr>
            <w:tcW w:w="1667" w:type="pct"/>
          </w:tcPr>
          <w:p w14:paraId="4CE36CD1" w14:textId="7A7F8441" w:rsidR="002C29A3" w:rsidRPr="000A4A44" w:rsidRDefault="002C29A3" w:rsidP="002C29A3">
            <w:pPr>
              <w:rPr>
                <w:color w:val="4F81BD" w:themeColor="accent1"/>
                <w:lang w:val="en-GB"/>
              </w:rPr>
            </w:pPr>
            <w:r w:rsidRPr="00802450">
              <w:rPr>
                <w:color w:val="4F81BD" w:themeColor="accent1"/>
                <w:lang w:val="en-GB" w:eastAsia="zh-CN"/>
              </w:rPr>
              <w:t>TBD</w:t>
            </w:r>
          </w:p>
        </w:tc>
      </w:tr>
      <w:tr w:rsidR="002C29A3" w:rsidRPr="000A4A44" w14:paraId="7ABC986D" w14:textId="77777777" w:rsidTr="00954EB1">
        <w:tc>
          <w:tcPr>
            <w:tcW w:w="1666" w:type="pct"/>
          </w:tcPr>
          <w:p w14:paraId="617C2087" w14:textId="77777777" w:rsidR="002C29A3" w:rsidRPr="000A4A44" w:rsidRDefault="002C29A3" w:rsidP="002C29A3">
            <w:pPr>
              <w:rPr>
                <w:color w:val="4F81BD" w:themeColor="accent1"/>
                <w:lang w:val="en-GB"/>
              </w:rPr>
            </w:pPr>
            <w:r w:rsidRPr="000A4A44">
              <w:rPr>
                <w:color w:val="4F81BD" w:themeColor="accent1"/>
                <w:lang w:val="en-GB"/>
              </w:rPr>
              <w:t>Relation between security objectives and the security problem definition</w:t>
            </w:r>
          </w:p>
        </w:tc>
        <w:tc>
          <w:tcPr>
            <w:tcW w:w="1667" w:type="pct"/>
          </w:tcPr>
          <w:p w14:paraId="71F8D5B3" w14:textId="77777777" w:rsidR="002C29A3" w:rsidRPr="000A4A44" w:rsidRDefault="002C29A3" w:rsidP="002C29A3">
            <w:pPr>
              <w:rPr>
                <w:color w:val="4F81BD" w:themeColor="accent1"/>
                <w:lang w:val="en-GB"/>
              </w:rPr>
            </w:pPr>
            <w:r w:rsidRPr="000A4A44">
              <w:rPr>
                <w:color w:val="4F81BD" w:themeColor="accent1"/>
                <w:lang w:val="en-GB"/>
              </w:rPr>
              <w:t>All</w:t>
            </w:r>
          </w:p>
        </w:tc>
        <w:tc>
          <w:tcPr>
            <w:tcW w:w="1667" w:type="pct"/>
          </w:tcPr>
          <w:p w14:paraId="722B1B20" w14:textId="208856AE" w:rsidR="002C29A3" w:rsidRPr="000A4A44" w:rsidRDefault="002C29A3" w:rsidP="002C29A3">
            <w:pPr>
              <w:rPr>
                <w:color w:val="4F81BD" w:themeColor="accent1"/>
                <w:lang w:val="en-GB"/>
              </w:rPr>
            </w:pPr>
            <w:r w:rsidRPr="00802450">
              <w:rPr>
                <w:color w:val="4F81BD" w:themeColor="accent1"/>
                <w:lang w:val="en-GB" w:eastAsia="zh-CN"/>
              </w:rPr>
              <w:t>TBD</w:t>
            </w:r>
          </w:p>
        </w:tc>
      </w:tr>
      <w:tr w:rsidR="002C29A3" w:rsidRPr="000A4A44" w14:paraId="7891D00F" w14:textId="77777777" w:rsidTr="00954EB1">
        <w:tc>
          <w:tcPr>
            <w:tcW w:w="1666" w:type="pct"/>
          </w:tcPr>
          <w:p w14:paraId="30308CE7" w14:textId="77777777" w:rsidR="002C29A3" w:rsidRPr="000A4A44" w:rsidRDefault="002C29A3" w:rsidP="002C29A3">
            <w:pPr>
              <w:rPr>
                <w:color w:val="4F81BD" w:themeColor="accent1"/>
                <w:lang w:val="en-GB"/>
              </w:rPr>
            </w:pPr>
            <w:r w:rsidRPr="000A4A44">
              <w:rPr>
                <w:color w:val="4F81BD" w:themeColor="accent1"/>
                <w:lang w:val="en-GB"/>
              </w:rPr>
              <w:t>AST_ECD</w:t>
            </w:r>
          </w:p>
        </w:tc>
        <w:tc>
          <w:tcPr>
            <w:tcW w:w="1667" w:type="pct"/>
          </w:tcPr>
          <w:p w14:paraId="519A44C5" w14:textId="77777777" w:rsidR="002C29A3" w:rsidRPr="000A4A44" w:rsidRDefault="002C29A3" w:rsidP="002C29A3">
            <w:pPr>
              <w:rPr>
                <w:color w:val="4F81BD" w:themeColor="accent1"/>
                <w:lang w:val="en-GB"/>
              </w:rPr>
            </w:pPr>
            <w:r w:rsidRPr="000A4A44">
              <w:rPr>
                <w:color w:val="4F81BD" w:themeColor="accent1"/>
                <w:lang w:val="en-GB"/>
              </w:rPr>
              <w:t>All</w:t>
            </w:r>
          </w:p>
        </w:tc>
        <w:tc>
          <w:tcPr>
            <w:tcW w:w="1667" w:type="pct"/>
          </w:tcPr>
          <w:p w14:paraId="264D2504" w14:textId="16614328" w:rsidR="002C29A3" w:rsidRPr="000A4A44" w:rsidRDefault="002C29A3" w:rsidP="002C29A3">
            <w:pPr>
              <w:rPr>
                <w:color w:val="4F81BD" w:themeColor="accent1"/>
                <w:lang w:val="en-GB"/>
              </w:rPr>
            </w:pPr>
            <w:r w:rsidRPr="00802450">
              <w:rPr>
                <w:color w:val="4F81BD" w:themeColor="accent1"/>
                <w:lang w:val="en-GB" w:eastAsia="zh-CN"/>
              </w:rPr>
              <w:t>TBD</w:t>
            </w:r>
          </w:p>
        </w:tc>
      </w:tr>
      <w:tr w:rsidR="002C29A3" w:rsidRPr="000A4A44" w14:paraId="7B86B74C" w14:textId="77777777" w:rsidTr="00954EB1">
        <w:tc>
          <w:tcPr>
            <w:tcW w:w="1666" w:type="pct"/>
          </w:tcPr>
          <w:p w14:paraId="0CE7C5D7" w14:textId="77777777" w:rsidR="002C29A3" w:rsidRPr="000A4A44" w:rsidRDefault="002C29A3" w:rsidP="002C29A3">
            <w:pPr>
              <w:rPr>
                <w:color w:val="4F81BD" w:themeColor="accent1"/>
                <w:lang w:val="en-GB"/>
              </w:rPr>
            </w:pPr>
            <w:r w:rsidRPr="000A4A44">
              <w:rPr>
                <w:color w:val="4F81BD" w:themeColor="accent1"/>
                <w:lang w:val="en-GB"/>
              </w:rPr>
              <w:t>AST_REQ</w:t>
            </w:r>
          </w:p>
        </w:tc>
        <w:tc>
          <w:tcPr>
            <w:tcW w:w="1667" w:type="pct"/>
          </w:tcPr>
          <w:p w14:paraId="329D7C48" w14:textId="77777777" w:rsidR="002C29A3" w:rsidRPr="000A4A44" w:rsidRDefault="002C29A3" w:rsidP="002C29A3">
            <w:pPr>
              <w:rPr>
                <w:color w:val="4F81BD" w:themeColor="accent1"/>
                <w:lang w:val="en-GB"/>
              </w:rPr>
            </w:pPr>
            <w:r w:rsidRPr="000A4A44">
              <w:rPr>
                <w:color w:val="4F81BD" w:themeColor="accent1"/>
                <w:lang w:val="en-GB"/>
              </w:rPr>
              <w:t>All</w:t>
            </w:r>
          </w:p>
        </w:tc>
        <w:tc>
          <w:tcPr>
            <w:tcW w:w="1667" w:type="pct"/>
          </w:tcPr>
          <w:p w14:paraId="5EB5B251" w14:textId="14CAC6E5" w:rsidR="002C29A3" w:rsidRPr="000A4A44" w:rsidRDefault="002C29A3" w:rsidP="002C29A3">
            <w:pPr>
              <w:rPr>
                <w:color w:val="4F81BD" w:themeColor="accent1"/>
                <w:lang w:val="en-GB"/>
              </w:rPr>
            </w:pPr>
            <w:r w:rsidRPr="00802450">
              <w:rPr>
                <w:color w:val="4F81BD" w:themeColor="accent1"/>
                <w:lang w:val="en-GB" w:eastAsia="zh-CN"/>
              </w:rPr>
              <w:t>TBD</w:t>
            </w:r>
          </w:p>
        </w:tc>
      </w:tr>
      <w:tr w:rsidR="002C29A3" w:rsidRPr="000A4A44" w14:paraId="1B86220D" w14:textId="77777777" w:rsidTr="00954EB1">
        <w:tc>
          <w:tcPr>
            <w:tcW w:w="1666" w:type="pct"/>
          </w:tcPr>
          <w:p w14:paraId="7A32D1B2" w14:textId="77777777" w:rsidR="002C29A3" w:rsidRPr="000A4A44" w:rsidRDefault="002C29A3" w:rsidP="002C29A3">
            <w:pPr>
              <w:rPr>
                <w:color w:val="4F81BD" w:themeColor="accent1"/>
                <w:lang w:val="en-GB"/>
              </w:rPr>
            </w:pPr>
            <w:r w:rsidRPr="000A4A44">
              <w:rPr>
                <w:color w:val="4F81BD" w:themeColor="accent1"/>
                <w:lang w:val="en-GB"/>
              </w:rPr>
              <w:t>AST_SSS</w:t>
            </w:r>
          </w:p>
        </w:tc>
        <w:tc>
          <w:tcPr>
            <w:tcW w:w="1667" w:type="pct"/>
          </w:tcPr>
          <w:p w14:paraId="0AA399DF" w14:textId="77777777" w:rsidR="002C29A3" w:rsidRPr="000A4A44" w:rsidRDefault="002C29A3" w:rsidP="002C29A3">
            <w:pPr>
              <w:rPr>
                <w:color w:val="4F81BD" w:themeColor="accent1"/>
                <w:lang w:val="en-GB"/>
              </w:rPr>
            </w:pPr>
            <w:r w:rsidRPr="000A4A44">
              <w:rPr>
                <w:color w:val="4F81BD" w:themeColor="accent1"/>
                <w:lang w:val="en-GB"/>
              </w:rPr>
              <w:t>All</w:t>
            </w:r>
          </w:p>
        </w:tc>
        <w:tc>
          <w:tcPr>
            <w:tcW w:w="1667" w:type="pct"/>
          </w:tcPr>
          <w:p w14:paraId="4152AB65" w14:textId="3692832A" w:rsidR="002C29A3" w:rsidRPr="000A4A44" w:rsidRDefault="002C29A3" w:rsidP="002C29A3">
            <w:pPr>
              <w:rPr>
                <w:color w:val="4F81BD" w:themeColor="accent1"/>
                <w:lang w:val="en-GB"/>
              </w:rPr>
            </w:pPr>
            <w:r w:rsidRPr="00802450">
              <w:rPr>
                <w:color w:val="4F81BD" w:themeColor="accent1"/>
                <w:lang w:val="en-GB" w:eastAsia="zh-CN"/>
              </w:rPr>
              <w:t>TBD</w:t>
            </w:r>
          </w:p>
        </w:tc>
      </w:tr>
    </w:tbl>
    <w:p w14:paraId="6BD0A47A" w14:textId="1B2EC440" w:rsidR="00954EB1" w:rsidRPr="00875244" w:rsidRDefault="00875244" w:rsidP="00875244">
      <w:pPr>
        <w:pStyle w:val="Caption"/>
        <w:spacing w:before="120"/>
        <w:jc w:val="center"/>
        <w:rPr>
          <w:szCs w:val="22"/>
          <w:lang w:val="en-US"/>
        </w:rPr>
      </w:pPr>
      <w:r w:rsidRPr="00256F81">
        <w:rPr>
          <w:lang w:val="en-US"/>
        </w:rPr>
        <w:t xml:space="preserve">Table </w:t>
      </w:r>
      <w:r>
        <w:fldChar w:fldCharType="begin"/>
      </w:r>
      <w:r w:rsidRPr="00256F81">
        <w:rPr>
          <w:lang w:val="en-US"/>
        </w:rPr>
        <w:instrText xml:space="preserve"> SEQ Table \* ARABIC </w:instrText>
      </w:r>
      <w:r>
        <w:fldChar w:fldCharType="separate"/>
      </w:r>
      <w:r w:rsidR="00D140C7">
        <w:rPr>
          <w:noProof/>
          <w:lang w:val="en-US"/>
        </w:rPr>
        <w:t>8</w:t>
      </w:r>
      <w:r>
        <w:fldChar w:fldCharType="end"/>
      </w:r>
      <w:r w:rsidRPr="00256F81">
        <w:rPr>
          <w:szCs w:val="22"/>
          <w:lang w:val="en-US"/>
        </w:rPr>
        <w:t xml:space="preserve"> </w:t>
      </w:r>
      <w:r w:rsidR="005C67ED">
        <w:rPr>
          <w:szCs w:val="22"/>
          <w:lang w:val="en-US"/>
        </w:rPr>
        <w:t>mapping of the evaluation documentation</w:t>
      </w:r>
    </w:p>
    <w:p w14:paraId="659684D9" w14:textId="77777777" w:rsidR="00954EB1" w:rsidRDefault="00954EB1">
      <w:pPr>
        <w:spacing w:after="200"/>
        <w:rPr>
          <w:lang w:val="en-GB"/>
        </w:rPr>
      </w:pPr>
      <w:r>
        <w:rPr>
          <w:lang w:val="en-GB"/>
        </w:rPr>
        <w:br w:type="page"/>
      </w:r>
    </w:p>
    <w:bookmarkStart w:id="323" w:name="_Toc36047305" w:displacedByCustomXml="next"/>
    <w:sdt>
      <w:sdtPr>
        <w:rPr>
          <w:rFonts w:asciiTheme="minorHAnsi" w:hAnsiTheme="minorHAnsi" w:cstheme="minorBidi"/>
          <w:b w:val="0"/>
          <w:color w:val="auto"/>
          <w:sz w:val="24"/>
          <w:szCs w:val="24"/>
          <w:lang w:val="es-ES" w:eastAsia="es-ES"/>
        </w:rPr>
        <w:id w:val="-1353797557"/>
        <w:docPartObj>
          <w:docPartGallery w:val="Bibliographies"/>
          <w:docPartUnique/>
        </w:docPartObj>
      </w:sdtPr>
      <w:sdtEndPr/>
      <w:sdtContent>
        <w:p w14:paraId="70A34BD7" w14:textId="1A704C3D" w:rsidR="00954EB1" w:rsidRPr="002C29A3" w:rsidRDefault="002C29A3" w:rsidP="002C29A3">
          <w:pPr>
            <w:pStyle w:val="Title1"/>
            <w:rPr>
              <w:rStyle w:val="Title1Car"/>
              <w:b/>
            </w:rPr>
          </w:pPr>
          <w:r w:rsidRPr="002C29A3">
            <w:rPr>
              <w:rStyle w:val="Title1Car"/>
              <w:b/>
            </w:rPr>
            <w:t>Bibliography</w:t>
          </w:r>
          <w:bookmarkEnd w:id="323"/>
        </w:p>
        <w:sdt>
          <w:sdtPr>
            <w:id w:val="111145805"/>
            <w:bibliography/>
          </w:sdtPr>
          <w:sdtEndPr/>
          <w:sdtContent>
            <w:p w14:paraId="49984363" w14:textId="77777777" w:rsidR="00D140C7" w:rsidRDefault="00954EB1" w:rsidP="00D140C7">
              <w:pPr>
                <w:pStyle w:val="Bibliography"/>
                <w:rPr>
                  <w:noProof/>
                  <w:lang w:val="en-US"/>
                </w:rPr>
              </w:pPr>
              <w:r>
                <w:fldChar w:fldCharType="begin"/>
              </w:r>
              <w:r w:rsidRPr="00954EB1">
                <w:rPr>
                  <w:lang w:val="en-US"/>
                </w:rPr>
                <w:instrText>BIBLIOGRAPHY</w:instrText>
              </w:r>
              <w:r>
                <w:fldChar w:fldCharType="separate"/>
              </w:r>
              <w:r w:rsidR="00D140C7">
                <w:rPr>
                  <w:noProof/>
                  <w:lang w:val="en-US"/>
                </w:rPr>
                <w:t xml:space="preserve">1. </w:t>
              </w:r>
              <w:r w:rsidR="00D140C7">
                <w:rPr>
                  <w:b/>
                  <w:bCs/>
                  <w:noProof/>
                  <w:lang w:val="en-US"/>
                </w:rPr>
                <w:t>EUROSMART.</w:t>
              </w:r>
              <w:r w:rsidR="00D140C7">
                <w:rPr>
                  <w:noProof/>
                  <w:lang w:val="en-US"/>
                </w:rPr>
                <w:t xml:space="preserve"> </w:t>
              </w:r>
              <w:r w:rsidR="00D140C7">
                <w:rPr>
                  <w:i/>
                  <w:iCs/>
                  <w:noProof/>
                  <w:lang w:val="en-US"/>
                </w:rPr>
                <w:t xml:space="preserve">Security IC Platform Protection Profile with Augmentation packages. </w:t>
              </w:r>
              <w:r w:rsidR="00D140C7">
                <w:rPr>
                  <w:noProof/>
                  <w:lang w:val="en-US"/>
                </w:rPr>
                <w:t>Version 1.0, 2014.</w:t>
              </w:r>
            </w:p>
            <w:p w14:paraId="715E12B7" w14:textId="77777777" w:rsidR="00D140C7" w:rsidRDefault="00D140C7" w:rsidP="00D140C7">
              <w:pPr>
                <w:pStyle w:val="Bibliography"/>
                <w:rPr>
                  <w:noProof/>
                  <w:lang w:val="en-US"/>
                </w:rPr>
              </w:pPr>
              <w:r>
                <w:rPr>
                  <w:noProof/>
                  <w:lang w:val="en-US"/>
                </w:rPr>
                <w:t xml:space="preserve">2. </w:t>
              </w:r>
              <w:r>
                <w:rPr>
                  <w:b/>
                  <w:bCs/>
                  <w:noProof/>
                  <w:lang w:val="en-US"/>
                </w:rPr>
                <w:t>Common Criteria for Information Technology Security Evaluation.</w:t>
              </w:r>
              <w:r>
                <w:rPr>
                  <w:noProof/>
                  <w:lang w:val="en-US"/>
                </w:rPr>
                <w:t xml:space="preserve"> </w:t>
              </w:r>
              <w:r>
                <w:rPr>
                  <w:i/>
                  <w:iCs/>
                  <w:noProof/>
                  <w:lang w:val="en-US"/>
                </w:rPr>
                <w:t xml:space="preserve">Part 1: Introduction and General Model. </w:t>
              </w:r>
              <w:r>
                <w:rPr>
                  <w:noProof/>
                  <w:lang w:val="en-US"/>
                </w:rPr>
                <w:t>Version 3.1, Rev. 5, April 2017.</w:t>
              </w:r>
            </w:p>
            <w:p w14:paraId="4100E9F2" w14:textId="77777777" w:rsidR="00D140C7" w:rsidRDefault="00D140C7" w:rsidP="00D140C7">
              <w:pPr>
                <w:pStyle w:val="Bibliography"/>
                <w:rPr>
                  <w:noProof/>
                  <w:lang w:val="en-US"/>
                </w:rPr>
              </w:pPr>
              <w:r>
                <w:rPr>
                  <w:noProof/>
                  <w:lang w:val="en-US"/>
                </w:rPr>
                <w:t xml:space="preserve">3. —. </w:t>
              </w:r>
              <w:r>
                <w:rPr>
                  <w:i/>
                  <w:iCs/>
                  <w:noProof/>
                  <w:lang w:val="en-US"/>
                </w:rPr>
                <w:t xml:space="preserve">Part 3: Security Assurance Components. </w:t>
              </w:r>
              <w:r>
                <w:rPr>
                  <w:noProof/>
                  <w:lang w:val="en-US"/>
                </w:rPr>
                <w:t>Version 3.1, Rev. 5, April 2017.</w:t>
              </w:r>
            </w:p>
            <w:p w14:paraId="5B1BBF4E" w14:textId="77777777" w:rsidR="00D140C7" w:rsidRDefault="00D140C7" w:rsidP="00D140C7">
              <w:pPr>
                <w:pStyle w:val="Bibliography"/>
                <w:rPr>
                  <w:noProof/>
                  <w:lang w:val="en-US"/>
                </w:rPr>
              </w:pPr>
              <w:r>
                <w:rPr>
                  <w:noProof/>
                  <w:lang w:val="en-US"/>
                </w:rPr>
                <w:t xml:space="preserve">4. </w:t>
              </w:r>
              <w:r>
                <w:rPr>
                  <w:b/>
                  <w:bCs/>
                  <w:noProof/>
                  <w:lang w:val="en-US"/>
                </w:rPr>
                <w:t>Common Methodology for Information Technology Secuirty Evaluation.</w:t>
              </w:r>
              <w:r>
                <w:rPr>
                  <w:noProof/>
                  <w:lang w:val="en-US"/>
                </w:rPr>
                <w:t xml:space="preserve"> </w:t>
              </w:r>
              <w:r>
                <w:rPr>
                  <w:i/>
                  <w:iCs/>
                  <w:noProof/>
                  <w:lang w:val="en-US"/>
                </w:rPr>
                <w:t xml:space="preserve">Evaluation methodology. </w:t>
              </w:r>
              <w:r>
                <w:rPr>
                  <w:noProof/>
                  <w:lang w:val="en-US"/>
                </w:rPr>
                <w:t>Version 3.1, Rev.5, April 2017.</w:t>
              </w:r>
            </w:p>
            <w:p w14:paraId="5286FDBC" w14:textId="77777777" w:rsidR="00D140C7" w:rsidRDefault="00D140C7" w:rsidP="00D140C7">
              <w:pPr>
                <w:pStyle w:val="Bibliography"/>
                <w:rPr>
                  <w:noProof/>
                  <w:lang w:val="en-US"/>
                </w:rPr>
              </w:pPr>
              <w:r>
                <w:rPr>
                  <w:noProof/>
                  <w:lang w:val="en-US"/>
                </w:rPr>
                <w:t xml:space="preserve">5. —. </w:t>
              </w:r>
              <w:r>
                <w:rPr>
                  <w:i/>
                  <w:iCs/>
                  <w:noProof/>
                  <w:lang w:val="en-US"/>
                </w:rPr>
                <w:t xml:space="preserve">Supporting Document, Site Certification. </w:t>
              </w:r>
              <w:r>
                <w:rPr>
                  <w:noProof/>
                  <w:lang w:val="en-US"/>
                </w:rPr>
                <w:t>Version 1.0, Rev.1, October 2007.</w:t>
              </w:r>
            </w:p>
            <w:p w14:paraId="1FC0EC71" w14:textId="77777777" w:rsidR="00D140C7" w:rsidRDefault="00D140C7" w:rsidP="00D140C7">
              <w:pPr>
                <w:pStyle w:val="Bibliography"/>
                <w:rPr>
                  <w:noProof/>
                  <w:lang w:val="en-US"/>
                </w:rPr>
              </w:pPr>
              <w:r>
                <w:rPr>
                  <w:noProof/>
                  <w:lang w:val="en-US"/>
                </w:rPr>
                <w:t xml:space="preserve">6. </w:t>
              </w:r>
              <w:r>
                <w:rPr>
                  <w:b/>
                  <w:bCs/>
                  <w:noProof/>
                  <w:lang w:val="en-US"/>
                </w:rPr>
                <w:t>Library, Join International.</w:t>
              </w:r>
              <w:r>
                <w:rPr>
                  <w:noProof/>
                  <w:lang w:val="en-US"/>
                </w:rPr>
                <w:t xml:space="preserve"> </w:t>
              </w:r>
              <w:r>
                <w:rPr>
                  <w:i/>
                  <w:iCs/>
                  <w:noProof/>
                  <w:lang w:val="en-US"/>
                </w:rPr>
                <w:t xml:space="preserve">Minimum Site Security Requirements. </w:t>
              </w:r>
              <w:r>
                <w:rPr>
                  <w:noProof/>
                  <w:lang w:val="en-US"/>
                </w:rPr>
                <w:t>2019 April. version 2.2.</w:t>
              </w:r>
            </w:p>
            <w:p w14:paraId="473B680B" w14:textId="77777777" w:rsidR="00D140C7" w:rsidRDefault="00D140C7" w:rsidP="00D140C7">
              <w:pPr>
                <w:pStyle w:val="Bibliography"/>
                <w:rPr>
                  <w:noProof/>
                  <w:lang w:val="en-US"/>
                </w:rPr>
              </w:pPr>
              <w:r>
                <w:rPr>
                  <w:noProof/>
                  <w:lang w:val="en-US"/>
                </w:rPr>
                <w:t xml:space="preserve">7. </w:t>
              </w:r>
              <w:r>
                <w:rPr>
                  <w:b/>
                  <w:bCs/>
                  <w:noProof/>
                  <w:lang w:val="en-US"/>
                </w:rPr>
                <w:t>Informationstechnik, Bundesamt für Sicherheit in der.</w:t>
              </w:r>
              <w:r>
                <w:rPr>
                  <w:noProof/>
                  <w:lang w:val="en-US"/>
                </w:rPr>
                <w:t xml:space="preserve"> </w:t>
              </w:r>
              <w:r>
                <w:rPr>
                  <w:i/>
                  <w:iCs/>
                  <w:noProof/>
                  <w:lang w:val="en-US"/>
                </w:rPr>
                <w:t xml:space="preserve">Guidance for Site Certification Version 1.1. </w:t>
              </w:r>
              <w:r>
                <w:rPr>
                  <w:noProof/>
                  <w:lang w:val="en-US"/>
                </w:rPr>
                <w:t>2013-12-04.</w:t>
              </w:r>
            </w:p>
            <w:p w14:paraId="4D13424A" w14:textId="77777777" w:rsidR="00D140C7" w:rsidRDefault="00D140C7" w:rsidP="00D140C7">
              <w:pPr>
                <w:pStyle w:val="Bibliography"/>
                <w:rPr>
                  <w:noProof/>
                  <w:lang w:val="en-US"/>
                </w:rPr>
              </w:pPr>
              <w:r>
                <w:rPr>
                  <w:noProof/>
                  <w:lang w:val="en-US"/>
                </w:rPr>
                <w:t xml:space="preserve">8. </w:t>
              </w:r>
              <w:r>
                <w:rPr>
                  <w:b/>
                  <w:bCs/>
                  <w:noProof/>
                  <w:lang w:val="en-US"/>
                </w:rPr>
                <w:t>Common Criteria for Information Technology Security Evaluation.</w:t>
              </w:r>
              <w:r>
                <w:rPr>
                  <w:noProof/>
                  <w:lang w:val="en-US"/>
                </w:rPr>
                <w:t xml:space="preserve"> </w:t>
              </w:r>
              <w:r>
                <w:rPr>
                  <w:i/>
                  <w:iCs/>
                  <w:noProof/>
                  <w:lang w:val="en-US"/>
                </w:rPr>
                <w:t xml:space="preserve">Supporting Document Guidance, Site Certification. </w:t>
              </w:r>
              <w:r>
                <w:rPr>
                  <w:noProof/>
                  <w:lang w:val="en-US"/>
                </w:rPr>
                <w:t>October 2007, Version 1.0.</w:t>
              </w:r>
            </w:p>
            <w:p w14:paraId="74666BE8" w14:textId="1809BD5D" w:rsidR="00954EB1" w:rsidRPr="002C29A3" w:rsidRDefault="00954EB1" w:rsidP="00D140C7">
              <w:r>
                <w:rPr>
                  <w:b/>
                  <w:bCs/>
                </w:rPr>
                <w:fldChar w:fldCharType="end"/>
              </w:r>
            </w:p>
          </w:sdtContent>
        </w:sdt>
      </w:sdtContent>
    </w:sdt>
    <w:sectPr w:rsidR="00954EB1" w:rsidRPr="002C29A3" w:rsidSect="00FC1DBC">
      <w:headerReference w:type="even" r:id="rId11"/>
      <w:headerReference w:type="default" r:id="rId12"/>
      <w:footerReference w:type="default" r:id="rId13"/>
      <w:headerReference w:type="first" r:id="rId14"/>
      <w:footerReference w:type="first" r:id="rId15"/>
      <w:pgSz w:w="11906" w:h="16838"/>
      <w:pgMar w:top="633" w:right="1077" w:bottom="1440" w:left="1077" w:header="566" w:footer="424" w:gutter="0"/>
      <w:pgNumType w:start="1"/>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88" w:author="Julio Li" w:date="2020-07-23T10:34:00Z" w:initials="JL">
    <w:p w14:paraId="74D074FA" w14:textId="1BE8BEFC" w:rsidR="00264397" w:rsidRPr="00264397" w:rsidRDefault="00264397">
      <w:pPr>
        <w:pStyle w:val="CommentText"/>
        <w:rPr>
          <w:lang w:val="en-US" w:eastAsia="zh-CN"/>
        </w:rPr>
      </w:pPr>
      <w:r>
        <w:rPr>
          <w:rStyle w:val="CommentReference"/>
        </w:rPr>
        <w:annotationRef/>
      </w:r>
      <w:r>
        <w:rPr>
          <w:rFonts w:hint="eastAsia"/>
          <w:lang w:eastAsia="zh-CN"/>
        </w:rPr>
        <w:t>改成</w:t>
      </w:r>
      <w:r>
        <w:rPr>
          <w:lang w:val="en-US" w:eastAsia="zh-CN"/>
        </w:rPr>
        <w:t>center</w:t>
      </w:r>
      <w:r>
        <w:rPr>
          <w:rFonts w:hint="eastAsia"/>
          <w:lang w:val="en-US" w:eastAsia="zh-CN"/>
        </w:rPr>
        <w:t>和标题一致</w:t>
      </w:r>
    </w:p>
  </w:comment>
  <w:comment w:id="191" w:author="Kevin Gu" w:date="2020-03-25T10:46:00Z" w:initials="KG">
    <w:p w14:paraId="572701C9" w14:textId="7AF7C2DA" w:rsidR="00264397" w:rsidRDefault="00264397">
      <w:pPr>
        <w:pStyle w:val="CommentText"/>
      </w:pPr>
      <w:r>
        <w:rPr>
          <w:rStyle w:val="CommentReference"/>
        </w:rPr>
        <w:annotationRef/>
      </w:r>
      <w:r>
        <w:t>Need to confirm the level</w:t>
      </w:r>
    </w:p>
  </w:comment>
  <w:comment w:id="216" w:author="Kevin Gu" w:date="2020-03-24T11:30:00Z" w:initials="KG">
    <w:p w14:paraId="5F9CF5A5" w14:textId="0D9FA184" w:rsidR="00264397" w:rsidRDefault="00264397">
      <w:pPr>
        <w:pStyle w:val="CommentText"/>
      </w:pPr>
      <w:r>
        <w:rPr>
          <w:rStyle w:val="CommentReference"/>
        </w:rPr>
        <w:annotationRef/>
      </w:r>
      <w:r>
        <w:t>Not accurate</w:t>
      </w:r>
    </w:p>
  </w:comment>
  <w:comment w:id="218" w:author="Kevin Gu" w:date="2020-03-25T14:51:00Z" w:initials="KG">
    <w:p w14:paraId="781FA469" w14:textId="46F5C464" w:rsidR="00264397" w:rsidRDefault="00264397">
      <w:pPr>
        <w:pStyle w:val="CommentText"/>
      </w:pPr>
      <w:r>
        <w:rPr>
          <w:rStyle w:val="CommentReference"/>
        </w:rPr>
        <w:annotationRef/>
      </w:r>
      <w:r>
        <w:t>Double check the services</w:t>
      </w:r>
    </w:p>
  </w:comment>
  <w:comment w:id="221" w:author="Kevin Gu" w:date="2020-03-24T11:35:00Z" w:initials="KG">
    <w:p w14:paraId="40040504" w14:textId="0FB0077C" w:rsidR="00264397" w:rsidRDefault="00264397">
      <w:pPr>
        <w:pStyle w:val="CommentText"/>
      </w:pPr>
      <w:r>
        <w:rPr>
          <w:rStyle w:val="CommentReference"/>
        </w:rPr>
        <w:annotationRef/>
      </w:r>
      <w:r>
        <w:t>Confirm the level</w:t>
      </w:r>
    </w:p>
  </w:comment>
  <w:comment w:id="222" w:author="Julio Li" w:date="2020-07-23T10:53:00Z" w:initials="JL">
    <w:p w14:paraId="0AB26ACC" w14:textId="58D5116B" w:rsidR="003F2FF9" w:rsidRDefault="003F2FF9">
      <w:pPr>
        <w:pStyle w:val="CommentText"/>
      </w:pPr>
      <w:r>
        <w:rPr>
          <w:rStyle w:val="CommentReference"/>
        </w:rPr>
        <w:annotationRef/>
      </w:r>
      <w:r>
        <w:t>Clarification or add it in the reference list</w:t>
      </w:r>
    </w:p>
  </w:comment>
  <w:comment w:id="249" w:author="Kevin Gu" w:date="2020-03-25T16:05:00Z" w:initials="KG">
    <w:p w14:paraId="072F408F" w14:textId="165C2400" w:rsidR="00264397" w:rsidRDefault="00264397">
      <w:pPr>
        <w:pStyle w:val="CommentText"/>
      </w:pPr>
      <w:r>
        <w:rPr>
          <w:rStyle w:val="CommentReference"/>
        </w:rPr>
        <w:annotationRef/>
      </w:r>
      <w:r>
        <w:t>Any other system needs to be confirmed</w:t>
      </w:r>
    </w:p>
  </w:comment>
  <w:comment w:id="248" w:author="Julio Li" w:date="2020-07-23T15:21:00Z" w:initials="JL">
    <w:p w14:paraId="4A0D1128" w14:textId="6197E6AE" w:rsidR="005B4192" w:rsidRPr="005B4192" w:rsidRDefault="005B4192">
      <w:pPr>
        <w:pStyle w:val="CommentText"/>
        <w:rPr>
          <w:lang w:val="en-US" w:eastAsia="zh-CN"/>
        </w:rPr>
      </w:pPr>
      <w:r>
        <w:rPr>
          <w:rStyle w:val="CommentReference"/>
        </w:rPr>
        <w:annotationRef/>
      </w:r>
      <w:r>
        <w:rPr>
          <w:rFonts w:hint="eastAsia"/>
          <w:lang w:eastAsia="zh-CN"/>
        </w:rPr>
        <w:t>问：所有目前已有的内部信息系统，请简述其用途，比如管理货物接收流程、管理员工账号及权限、管理生产流程</w:t>
      </w:r>
      <w:r w:rsidR="00910AEC">
        <w:rPr>
          <w:rFonts w:hint="eastAsia"/>
          <w:lang w:eastAsia="zh-CN"/>
        </w:rPr>
        <w:t>、管理内部文档</w:t>
      </w:r>
      <w:r>
        <w:rPr>
          <w:rFonts w:hint="eastAsia"/>
          <w:lang w:eastAsia="zh-CN"/>
        </w:rPr>
        <w:t>等等。</w:t>
      </w:r>
    </w:p>
  </w:comment>
  <w:comment w:id="254" w:author="Kevin Gu" w:date="2020-03-25T16:06:00Z" w:initials="KG">
    <w:p w14:paraId="5101FDAC" w14:textId="770A3119" w:rsidR="00264397" w:rsidRDefault="00264397">
      <w:pPr>
        <w:pStyle w:val="CommentText"/>
      </w:pPr>
      <w:r>
        <w:rPr>
          <w:rStyle w:val="CommentReference"/>
        </w:rPr>
        <w:annotationRef/>
      </w:r>
      <w:r>
        <w:t>To be confirmed</w:t>
      </w:r>
    </w:p>
  </w:comment>
  <w:comment w:id="251" w:author="Julio Li" w:date="2020-07-23T15:37:00Z" w:initials="JL">
    <w:p w14:paraId="3B246E78" w14:textId="37997C88" w:rsidR="00FE6ACE" w:rsidRDefault="00FE6ACE">
      <w:pPr>
        <w:pStyle w:val="CommentText"/>
        <w:rPr>
          <w:lang w:eastAsia="zh-CN"/>
        </w:rPr>
      </w:pPr>
      <w:r>
        <w:rPr>
          <w:rStyle w:val="CommentReference"/>
        </w:rPr>
        <w:annotationRef/>
      </w:r>
      <w:r>
        <w:rPr>
          <w:rFonts w:hint="eastAsia"/>
          <w:lang w:eastAsia="zh-CN"/>
        </w:rPr>
        <w:t>问：</w:t>
      </w:r>
      <w:r>
        <w:rPr>
          <w:rFonts w:hint="eastAsia"/>
          <w:lang w:eastAsia="zh-CN"/>
        </w:rPr>
        <w:t xml:space="preserve"> </w:t>
      </w:r>
      <w:r>
        <w:rPr>
          <w:rFonts w:hint="eastAsia"/>
          <w:lang w:eastAsia="zh-CN"/>
        </w:rPr>
        <w:t>此</w:t>
      </w:r>
      <w:r>
        <w:rPr>
          <w:rFonts w:hint="eastAsia"/>
          <w:lang w:eastAsia="zh-CN"/>
        </w:rPr>
        <w:t>ERP</w:t>
      </w:r>
      <w:r>
        <w:rPr>
          <w:rFonts w:hint="eastAsia"/>
          <w:lang w:eastAsia="zh-CN"/>
        </w:rPr>
        <w:t>能否实现一般配置管理软件的通用功能，如每一个产品在每一个生产环节都有一个独一无二的标签（包括产品上的物理标签和对应在系统中的序列号信息），并且每一个环节的生产处理能通过系统中的序列号找到记录。</w:t>
      </w:r>
    </w:p>
  </w:comment>
  <w:comment w:id="261" w:author="Marc Gomez" w:date="2019-10-16T06:23:00Z" w:initials="MG">
    <w:p w14:paraId="04A67C07" w14:textId="01F0CAD3" w:rsidR="00264397" w:rsidRDefault="00264397">
      <w:pPr>
        <w:pStyle w:val="CommentText"/>
      </w:pPr>
      <w:r>
        <w:rPr>
          <w:rStyle w:val="CommentReference"/>
        </w:rPr>
        <w:annotationRef/>
      </w:r>
      <w:r>
        <w:rPr>
          <w:noProof/>
        </w:rPr>
        <w:t>Review</w:t>
      </w:r>
    </w:p>
  </w:comment>
  <w:comment w:id="278" w:author="Kevin Gu" w:date="2020-03-25T16:07:00Z" w:initials="KG">
    <w:p w14:paraId="0CA2A6BE" w14:textId="0431B8A5" w:rsidR="00264397" w:rsidRDefault="00264397">
      <w:pPr>
        <w:pStyle w:val="CommentText"/>
      </w:pPr>
      <w:r>
        <w:rPr>
          <w:rStyle w:val="CommentReference"/>
        </w:rPr>
        <w:annotationRef/>
      </w:r>
      <w:r>
        <w:t>To be confirmed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74D074FA" w15:done="0"/>
  <w15:commentEx w15:paraId="572701C9" w15:done="0"/>
  <w15:commentEx w15:paraId="5F9CF5A5" w15:done="0"/>
  <w15:commentEx w15:paraId="781FA469" w15:done="0"/>
  <w15:commentEx w15:paraId="40040504" w15:done="0"/>
  <w15:commentEx w15:paraId="0AB26ACC" w15:done="0"/>
  <w15:commentEx w15:paraId="072F408F" w15:done="0"/>
  <w15:commentEx w15:paraId="4A0D1128" w15:done="0"/>
  <w15:commentEx w15:paraId="5101FDAC" w15:done="0"/>
  <w15:commentEx w15:paraId="3B246E78" w15:done="0"/>
  <w15:commentEx w15:paraId="04A67C07" w15:done="0"/>
  <w15:commentEx w15:paraId="0CA2A6BE"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74D074FA" w16cid:durableId="22C3E62F"/>
  <w16cid:commentId w16cid:paraId="572701C9" w16cid:durableId="2225B507"/>
  <w16cid:commentId w16cid:paraId="5F9CF5A5" w16cid:durableId="22246DE2"/>
  <w16cid:commentId w16cid:paraId="781FA469" w16cid:durableId="2225EE78"/>
  <w16cid:commentId w16cid:paraId="40040504" w16cid:durableId="22246EF7"/>
  <w16cid:commentId w16cid:paraId="0AB26ACC" w16cid:durableId="22C3EA95"/>
  <w16cid:commentId w16cid:paraId="072F408F" w16cid:durableId="2225FFD6"/>
  <w16cid:commentId w16cid:paraId="4A0D1128" w16cid:durableId="22C42994"/>
  <w16cid:commentId w16cid:paraId="5101FDAC" w16cid:durableId="22260018"/>
  <w16cid:commentId w16cid:paraId="3B246E78" w16cid:durableId="22C42D28"/>
  <w16cid:commentId w16cid:paraId="04A67C07" w16cid:durableId="22246B47"/>
  <w16cid:commentId w16cid:paraId="0CA2A6BE" w16cid:durableId="2226005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B9849C4" w14:textId="77777777" w:rsidR="00286F35" w:rsidRDefault="00286F35" w:rsidP="00E94149">
      <w:r>
        <w:separator/>
      </w:r>
    </w:p>
  </w:endnote>
  <w:endnote w:type="continuationSeparator" w:id="0">
    <w:p w14:paraId="0EE3EB91" w14:textId="77777777" w:rsidR="00286F35" w:rsidRDefault="00286F35" w:rsidP="00E9414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embedRegular r:id="rId1" w:fontKey="{257709A4-EA91-49A3-BF6B-5CAAF15A2504}"/>
  </w:font>
  <w:font w:name="Times New Roman">
    <w:panose1 w:val="02020603050405020304"/>
    <w:charset w:val="00"/>
    <w:family w:val="roman"/>
    <w:pitch w:val="variable"/>
    <w:sig w:usb0="E0002EFF" w:usb1="C000785B" w:usb2="00000009" w:usb3="00000000" w:csb0="000001FF" w:csb1="00000000"/>
    <w:embedRegular r:id="rId2" w:fontKey="{5674C647-8424-4CFE-875C-062EDEF935DB}"/>
    <w:embedBold r:id="rId3" w:fontKey="{D052E4B0-AB91-4369-8C0B-77D22087966D}"/>
    <w:embedItalic r:id="rId4" w:fontKey="{98F59E97-5CD2-4A58-8532-E777245F630A}"/>
    <w:embedBoldItalic r:id="rId5" w:fontKey="{C9719561-83D4-4ECD-BEE0-C1B47378DC9B}"/>
  </w:font>
  <w:font w:name="Courier New">
    <w:panose1 w:val="02070309020205020404"/>
    <w:charset w:val="00"/>
    <w:family w:val="modern"/>
    <w:pitch w:val="fixed"/>
    <w:sig w:usb0="E0002EFF" w:usb1="C0007843" w:usb2="00000009" w:usb3="00000000" w:csb0="000001FF" w:csb1="00000000"/>
    <w:embedRegular r:id="rId6" w:fontKey="{BAD36CA1-4112-4A00-9E34-80F8D5628B56}"/>
  </w:font>
  <w:font w:name="Wingdings">
    <w:panose1 w:val="05000000000000000000"/>
    <w:charset w:val="02"/>
    <w:family w:val="auto"/>
    <w:pitch w:val="variable"/>
    <w:sig w:usb0="00000000" w:usb1="10000000" w:usb2="00000000" w:usb3="00000000" w:csb0="80000000" w:csb1="00000000"/>
    <w:embedRegular r:id="rId7" w:fontKey="{0A7BD073-1175-4F07-B930-660E6C6689CD}"/>
  </w:font>
  <w:font w:name="Calibri">
    <w:panose1 w:val="020F0502020204030204"/>
    <w:charset w:val="00"/>
    <w:family w:val="swiss"/>
    <w:pitch w:val="variable"/>
    <w:sig w:usb0="E4002EFF" w:usb1="C000247B" w:usb2="00000009" w:usb3="00000000" w:csb0="000001FF" w:csb1="00000000"/>
    <w:embedRegular r:id="rId8" w:fontKey="{C3C75A89-61AB-4BA5-BB11-E846C5462B7E}"/>
    <w:embedBold r:id="rId9" w:fontKey="{2F76E0EA-C1F2-4C5B-9BB4-6919D41A2E9E}"/>
    <w:embedItalic r:id="rId10" w:fontKey="{E2C07CF2-4FFD-4540-9376-FAB7F63214B7}"/>
    <w:embedBoldItalic r:id="rId11" w:fontKey="{855BB8DC-38F7-4B03-BAF2-E58D8646B2E4}"/>
  </w:font>
  <w:font w:name="SimSun">
    <w:altName w:val="宋体"/>
    <w:panose1 w:val="02010600030101010101"/>
    <w:charset w:val="86"/>
    <w:family w:val="auto"/>
    <w:pitch w:val="variable"/>
    <w:sig w:usb0="00000003" w:usb1="288F0000" w:usb2="00000016" w:usb3="00000000" w:csb0="00040001" w:csb1="00000000"/>
    <w:embedRegular r:id="rId12" w:subsetted="1" w:fontKey="{830325C9-301E-44CC-905D-C4741F8EB8DB}"/>
  </w:font>
  <w:font w:name="Open Sans Semibold">
    <w:altName w:val="Times New Roman"/>
    <w:charset w:val="00"/>
    <w:family w:val="swiss"/>
    <w:pitch w:val="variable"/>
    <w:sig w:usb0="E00002EF" w:usb1="4000205B" w:usb2="00000028" w:usb3="00000000" w:csb0="0000019F" w:csb1="00000000"/>
    <w:embedRegular r:id="rId13" w:fontKey="{1D9F90AF-7D06-422F-9420-5762F0BF79A6}"/>
    <w:embedBold r:id="rId14" w:fontKey="{A31F38B3-B4D1-4287-BD20-968BDCB78824}"/>
    <w:embedItalic r:id="rId15" w:fontKey="{81A23D03-4696-425A-B9D8-97F69C8D79F6}"/>
  </w:font>
  <w:font w:name="Tahoma">
    <w:panose1 w:val="020B0604030504040204"/>
    <w:charset w:val="00"/>
    <w:family w:val="swiss"/>
    <w:pitch w:val="variable"/>
    <w:sig w:usb0="E1002EFF" w:usb1="C000605B" w:usb2="00000029" w:usb3="00000000" w:csb0="000101FF" w:csb1="00000000"/>
    <w:embedRegular r:id="rId16" w:fontKey="{F4F93D1B-97EE-441D-9CC0-4D8FB3F5DB40}"/>
  </w:font>
  <w:font w:name="Arial">
    <w:panose1 w:val="020B0604020202020204"/>
    <w:charset w:val="00"/>
    <w:family w:val="swiss"/>
    <w:pitch w:val="variable"/>
    <w:sig w:usb0="E0002EFF" w:usb1="C000785B" w:usb2="00000009" w:usb3="00000000" w:csb0="000001FF" w:csb1="00000000"/>
    <w:embedRegular r:id="rId17" w:fontKey="{4EB220F2-9EA0-4D80-B98D-1D3DB7DDA7B9}"/>
    <w:embedItalic r:id="rId18" w:fontKey="{263BB1B4-CF25-4CB2-B551-A5FCE6F1D687}"/>
  </w:font>
  <w:font w:name="Cambria">
    <w:panose1 w:val="02040503050406030204"/>
    <w:charset w:val="00"/>
    <w:family w:val="roman"/>
    <w:pitch w:val="variable"/>
    <w:sig w:usb0="E00006FF" w:usb1="420024FF" w:usb2="02000000" w:usb3="00000000" w:csb0="0000019F" w:csb1="00000000"/>
    <w:embedRegular r:id="rId19" w:fontKey="{6338B9AB-E3C5-495E-8214-B52C830B731D}"/>
    <w:embedItalic r:id="rId20" w:fontKey="{FD132CA6-D0AF-46C2-A1C4-E242D571F864}"/>
  </w:font>
  <w:font w:name="Liberation Serif">
    <w:altName w:val="MS Gothic"/>
    <w:charset w:val="80"/>
    <w:family w:val="roman"/>
    <w:pitch w:val="variable"/>
  </w:font>
  <w:font w:name="Droid Sans Fallback">
    <w:panose1 w:val="00000000000000000000"/>
    <w:charset w:val="00"/>
    <w:family w:val="roman"/>
    <w:notTrueType/>
    <w:pitch w:val="default"/>
  </w:font>
  <w:font w:name="FreeSans">
    <w:altName w:val="Cambria"/>
    <w:panose1 w:val="00000000000000000000"/>
    <w:charset w:val="00"/>
    <w:family w:val="roman"/>
    <w:notTrueType/>
    <w:pitch w:val="default"/>
  </w:font>
  <w:font w:name="SymbolMT">
    <w:altName w:val="Microsoft JhengHei"/>
    <w:panose1 w:val="00000000000000000000"/>
    <w:charset w:val="00"/>
    <w:family w:val="roman"/>
    <w:notTrueType/>
    <w:pitch w:val="default"/>
  </w:font>
  <w:font w:name="ArialMT">
    <w:altName w:val="Times New Roman"/>
    <w:panose1 w:val="00000000000000000000"/>
    <w:charset w:val="00"/>
    <w:family w:val="roman"/>
    <w:notTrueType/>
    <w:pitch w:val="default"/>
  </w:font>
  <w:font w:name="Nimbus Roman No9 L">
    <w:altName w:val="Times New Roman"/>
    <w:charset w:val="00"/>
    <w:family w:val="auto"/>
    <w:pitch w:val="variable"/>
    <w:sig w:usb0="00000001" w:usb1="4000204A" w:usb2="00000000" w:usb3="00000000" w:csb0="00000097"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W w:w="5000" w:type="pct"/>
      <w:tblLook w:val="04A0" w:firstRow="1" w:lastRow="0" w:firstColumn="1" w:lastColumn="0" w:noHBand="0" w:noVBand="1"/>
    </w:tblPr>
    <w:tblGrid>
      <w:gridCol w:w="3539"/>
      <w:gridCol w:w="2961"/>
      <w:gridCol w:w="3242"/>
    </w:tblGrid>
    <w:tr w:rsidR="00264397" w:rsidRPr="007E4036" w14:paraId="58947DAE" w14:textId="77777777" w:rsidTr="00391851">
      <w:tc>
        <w:tcPr>
          <w:tcW w:w="3539"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3153F8AF" w14:textId="0562928F" w:rsidR="00264397" w:rsidRPr="00C52C44" w:rsidRDefault="00264397" w:rsidP="00C52C44">
          <w:pPr>
            <w:spacing w:after="0"/>
            <w:rPr>
              <w:lang w:val="en-US"/>
            </w:rPr>
          </w:pPr>
          <w:r w:rsidRPr="00C52C44">
            <w:rPr>
              <w:lang w:val="en-US"/>
            </w:rPr>
            <w:t>R</w:t>
          </w:r>
          <w:r>
            <w:rPr>
              <w:lang w:val="en-US"/>
            </w:rPr>
            <w:t>ef:</w:t>
          </w:r>
          <w:r w:rsidRPr="00C52C44">
            <w:rPr>
              <w:lang w:val="en-US"/>
            </w:rPr>
            <w:t xml:space="preserve"> </w:t>
          </w:r>
          <w:r>
            <w:rPr>
              <w:lang w:val="en-US"/>
            </w:rPr>
            <w:fldChar w:fldCharType="begin"/>
          </w:r>
          <w:r>
            <w:rPr>
              <w:lang w:val="en-US"/>
            </w:rPr>
            <w:instrText xml:space="preserve"> DOCPROPERTY  app_suf  \* MERGEFORMAT </w:instrText>
          </w:r>
          <w:r>
            <w:rPr>
              <w:lang w:val="en-US"/>
            </w:rPr>
            <w:fldChar w:fldCharType="separate"/>
          </w:r>
          <w:r>
            <w:rPr>
              <w:lang w:val="en-US"/>
            </w:rPr>
            <w:t>CTWY</w:t>
          </w:r>
          <w:r>
            <w:rPr>
              <w:lang w:val="en-US"/>
            </w:rPr>
            <w:fldChar w:fldCharType="end"/>
          </w:r>
          <w:r w:rsidRPr="00C52C44">
            <w:rPr>
              <w:lang w:val="en-US"/>
            </w:rPr>
            <w:fldChar w:fldCharType="begin"/>
          </w:r>
          <w:r w:rsidRPr="00C52C44">
            <w:rPr>
              <w:lang w:val="en-US"/>
            </w:rPr>
            <w:instrText xml:space="preserve"> DOCPROPERTY  app_ref  \* MERGEFORMAT </w:instrText>
          </w:r>
          <w:r w:rsidRPr="00C52C44">
            <w:rPr>
              <w:lang w:val="en-US"/>
            </w:rPr>
            <w:fldChar w:fldCharType="separate"/>
          </w:r>
          <w:r>
            <w:rPr>
              <w:lang w:val="en-US"/>
            </w:rPr>
            <w:t>-</w:t>
          </w:r>
          <w:ins w:id="334" w:author="Julio Li" w:date="2020-11-03T15:21:00Z">
            <w:r w:rsidR="00534BD4">
              <w:rPr>
                <w:lang w:val="en-US"/>
              </w:rPr>
              <w:t>C</w:t>
            </w:r>
          </w:ins>
          <w:del w:id="335" w:author="Julio Li" w:date="2020-11-03T15:21:00Z">
            <w:r w:rsidDel="00534BD4">
              <w:rPr>
                <w:lang w:val="en-US"/>
              </w:rPr>
              <w:delText>I</w:delText>
            </w:r>
          </w:del>
          <w:r>
            <w:rPr>
              <w:lang w:val="en-US"/>
            </w:rPr>
            <w:t>-SST-</w:t>
          </w:r>
          <w:r w:rsidRPr="00C52C44">
            <w:rPr>
              <w:lang w:val="en-US"/>
            </w:rPr>
            <w:fldChar w:fldCharType="end"/>
          </w:r>
          <w:r w:rsidRPr="00C52C44">
            <w:rPr>
              <w:lang w:val="en-US"/>
            </w:rPr>
            <w:fldChar w:fldCharType="begin"/>
          </w:r>
          <w:r w:rsidRPr="00C52C44">
            <w:rPr>
              <w:lang w:val="en-US"/>
            </w:rPr>
            <w:instrText xml:space="preserve"> DOCPROPERTY  app_rev  \* MERGEFORMAT </w:instrText>
          </w:r>
          <w:r w:rsidRPr="00C52C44">
            <w:rPr>
              <w:lang w:val="en-US"/>
            </w:rPr>
            <w:fldChar w:fldCharType="separate"/>
          </w:r>
          <w:ins w:id="336" w:author="Kevin Gu" w:date="2020-03-25T16:50:00Z">
            <w:r>
              <w:rPr>
                <w:lang w:val="en-US"/>
              </w:rPr>
              <w:t>0.</w:t>
            </w:r>
            <w:del w:id="337" w:author="Julio Li" w:date="2020-10-19T16:21:00Z">
              <w:r w:rsidDel="007473C1">
                <w:rPr>
                  <w:lang w:val="en-US"/>
                </w:rPr>
                <w:delText>3</w:delText>
              </w:r>
            </w:del>
          </w:ins>
          <w:del w:id="338" w:author="Kevin Gu" w:date="2020-03-25T16:50:00Z">
            <w:r w:rsidDel="005A7369">
              <w:rPr>
                <w:lang w:val="en-US"/>
              </w:rPr>
              <w:delText>0.2</w:delText>
            </w:r>
          </w:del>
          <w:r w:rsidRPr="00C52C44">
            <w:rPr>
              <w:lang w:val="en-US"/>
            </w:rPr>
            <w:fldChar w:fldCharType="end"/>
          </w:r>
          <w:ins w:id="339" w:author="Julio Li" w:date="2020-10-19T16:21:00Z">
            <w:r w:rsidR="007473C1">
              <w:rPr>
                <w:lang w:val="en-US"/>
              </w:rPr>
              <w:t>4</w:t>
            </w:r>
          </w:ins>
        </w:p>
      </w:tc>
      <w:tc>
        <w:tcPr>
          <w:tcW w:w="2961"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7D781681" w14:textId="19584360" w:rsidR="00264397" w:rsidRPr="00C52C44" w:rsidRDefault="00264397" w:rsidP="00C52C44">
          <w:pPr>
            <w:spacing w:after="0"/>
            <w:jc w:val="center"/>
            <w:rPr>
              <w:lang w:val="en-US"/>
            </w:rPr>
          </w:pPr>
          <w:r w:rsidRPr="00C52C44">
            <w:rPr>
              <w:lang w:val="en-US"/>
            </w:rPr>
            <w:t xml:space="preserve">Version: </w:t>
          </w:r>
          <w:r w:rsidRPr="00C52C44">
            <w:rPr>
              <w:lang w:val="en-US"/>
            </w:rPr>
            <w:fldChar w:fldCharType="begin"/>
          </w:r>
          <w:r w:rsidRPr="00C52C44">
            <w:rPr>
              <w:lang w:val="en-US"/>
            </w:rPr>
            <w:instrText xml:space="preserve"> DOCPROPERTY  app_rev  \* MERGEFORMAT </w:instrText>
          </w:r>
          <w:r w:rsidRPr="00C52C44">
            <w:rPr>
              <w:lang w:val="en-US"/>
            </w:rPr>
            <w:fldChar w:fldCharType="separate"/>
          </w:r>
          <w:ins w:id="340" w:author="Kevin Gu" w:date="2020-03-25T16:50:00Z">
            <w:r>
              <w:rPr>
                <w:lang w:val="en-US"/>
              </w:rPr>
              <w:t>0.</w:t>
            </w:r>
            <w:del w:id="341" w:author="Julio Li" w:date="2020-10-19T16:21:00Z">
              <w:r w:rsidDel="007473C1">
                <w:rPr>
                  <w:lang w:val="en-US"/>
                </w:rPr>
                <w:delText>3</w:delText>
              </w:r>
            </w:del>
          </w:ins>
          <w:del w:id="342" w:author="Kevin Gu" w:date="2020-03-25T16:50:00Z">
            <w:r w:rsidDel="005A7369">
              <w:rPr>
                <w:lang w:val="en-US"/>
              </w:rPr>
              <w:delText>0.2</w:delText>
            </w:r>
          </w:del>
          <w:r w:rsidRPr="00C52C44">
            <w:rPr>
              <w:lang w:val="en-US"/>
            </w:rPr>
            <w:fldChar w:fldCharType="end"/>
          </w:r>
          <w:ins w:id="343" w:author="Julio Li" w:date="2020-10-19T16:21:00Z">
            <w:r w:rsidR="007473C1">
              <w:rPr>
                <w:lang w:val="en-US"/>
              </w:rPr>
              <w:t>4</w:t>
            </w:r>
          </w:ins>
        </w:p>
      </w:tc>
      <w:tc>
        <w:tcPr>
          <w:tcW w:w="3242"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03045744" w14:textId="0CD36A87" w:rsidR="00264397" w:rsidRPr="00C52C44" w:rsidRDefault="00264397" w:rsidP="00C52C44">
          <w:pPr>
            <w:spacing w:after="0"/>
            <w:jc w:val="right"/>
            <w:rPr>
              <w:lang w:val="en-US"/>
            </w:rPr>
          </w:pPr>
          <w:r w:rsidRPr="00C52C44">
            <w:rPr>
              <w:lang w:val="en-US"/>
            </w:rPr>
            <w:t xml:space="preserve">Page </w:t>
          </w:r>
          <w:r w:rsidRPr="00C52C44">
            <w:rPr>
              <w:lang w:val="en-US"/>
            </w:rPr>
            <w:fldChar w:fldCharType="begin"/>
          </w:r>
          <w:r w:rsidRPr="00C52C44">
            <w:rPr>
              <w:lang w:val="en-US"/>
            </w:rPr>
            <w:instrText>PAGE  \* Arabic  \* MERGEFORMAT</w:instrText>
          </w:r>
          <w:r w:rsidRPr="00C52C44">
            <w:rPr>
              <w:lang w:val="en-US"/>
            </w:rPr>
            <w:fldChar w:fldCharType="separate"/>
          </w:r>
          <w:r>
            <w:rPr>
              <w:noProof/>
              <w:lang w:val="en-US"/>
            </w:rPr>
            <w:t>44</w:t>
          </w:r>
          <w:r w:rsidRPr="00C52C44">
            <w:rPr>
              <w:lang w:val="en-US"/>
            </w:rPr>
            <w:fldChar w:fldCharType="end"/>
          </w:r>
          <w:r w:rsidRPr="00C52C44">
            <w:rPr>
              <w:lang w:val="en-US"/>
            </w:rPr>
            <w:t xml:space="preserve"> of </w:t>
          </w:r>
          <w:r w:rsidRPr="00C52C44">
            <w:rPr>
              <w:noProof/>
              <w:lang w:val="en-US"/>
            </w:rPr>
            <w:fldChar w:fldCharType="begin"/>
          </w:r>
          <w:r w:rsidRPr="00C52C44">
            <w:rPr>
              <w:noProof/>
              <w:lang w:val="en-US"/>
            </w:rPr>
            <w:instrText>NUMPAGES  \* Arabic  \* MERGEFORMAT</w:instrText>
          </w:r>
          <w:r w:rsidRPr="00C52C44">
            <w:rPr>
              <w:noProof/>
              <w:lang w:val="en-US"/>
            </w:rPr>
            <w:fldChar w:fldCharType="separate"/>
          </w:r>
          <w:r>
            <w:rPr>
              <w:noProof/>
              <w:lang w:val="en-US"/>
            </w:rPr>
            <w:t>47</w:t>
          </w:r>
          <w:r w:rsidRPr="00C52C44">
            <w:rPr>
              <w:noProof/>
              <w:lang w:val="en-US"/>
            </w:rPr>
            <w:fldChar w:fldCharType="end"/>
          </w:r>
        </w:p>
      </w:tc>
    </w:tr>
  </w:tbl>
  <w:p w14:paraId="53A65BF9" w14:textId="63DFF894" w:rsidR="00264397" w:rsidRPr="00691FD9" w:rsidRDefault="00264397" w:rsidP="00EA2AA3">
    <w:pPr>
      <w:jc w:val="center"/>
      <w:rPr>
        <w:i/>
        <w:sz w:val="18"/>
        <w:szCs w:val="18"/>
      </w:rPr>
    </w:pPr>
    <w:r>
      <w:rPr>
        <w:rStyle w:val="Heading9Char"/>
        <w:rFonts w:ascii="Open Sans Semibold" w:eastAsiaTheme="majorEastAsia" w:hAnsi="Open Sans Semibold" w:cs="Open Sans Semibold"/>
        <w:b w:val="0"/>
        <w:i w:val="0"/>
        <w:iCs/>
        <w:caps/>
        <w:smallCaps w:val="0"/>
        <w:color w:val="FF0000"/>
        <w:sz w:val="32"/>
        <w:lang w:val="es-ES_tradnl" w:eastAsia="en-US"/>
      </w:rPr>
      <w:t>internal</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W w:w="0" w:type="auto"/>
      <w:tblLook w:val="04A0" w:firstRow="1" w:lastRow="0" w:firstColumn="1" w:lastColumn="0" w:noHBand="0" w:noVBand="1"/>
    </w:tblPr>
    <w:tblGrid>
      <w:gridCol w:w="3247"/>
      <w:gridCol w:w="3252"/>
      <w:gridCol w:w="3243"/>
    </w:tblGrid>
    <w:tr w:rsidR="00264397" w:rsidRPr="00D351AD" w14:paraId="32F8BE84" w14:textId="77777777" w:rsidTr="00391851">
      <w:trPr>
        <w:cantSplit/>
        <w:trHeight w:val="225"/>
      </w:trPr>
      <w:tc>
        <w:tcPr>
          <w:tcW w:w="3247"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5BC687FE" w14:textId="620BC70E" w:rsidR="00264397" w:rsidRPr="00391851" w:rsidRDefault="00264397" w:rsidP="008C0A55">
          <w:pPr>
            <w:spacing w:after="0"/>
            <w:rPr>
              <w:rFonts w:asciiTheme="majorHAnsi" w:eastAsiaTheme="majorEastAsia" w:hAnsiTheme="majorHAnsi" w:cstheme="majorBidi"/>
              <w:sz w:val="36"/>
              <w:szCs w:val="36"/>
              <w:lang w:val="en-US"/>
            </w:rPr>
          </w:pPr>
          <w:r w:rsidRPr="00391851">
            <w:rPr>
              <w:lang w:val="en-US"/>
            </w:rPr>
            <w:t xml:space="preserve">Ref: </w:t>
          </w:r>
          <w:r>
            <w:rPr>
              <w:lang w:val="en-US"/>
            </w:rPr>
            <w:fldChar w:fldCharType="begin"/>
          </w:r>
          <w:r>
            <w:rPr>
              <w:lang w:val="en-US"/>
            </w:rPr>
            <w:instrText xml:space="preserve"> DOCPROPERTY  app_suf  \* MERGEFORMAT </w:instrText>
          </w:r>
          <w:r>
            <w:rPr>
              <w:lang w:val="en-US"/>
            </w:rPr>
            <w:fldChar w:fldCharType="separate"/>
          </w:r>
          <w:r>
            <w:rPr>
              <w:lang w:val="en-US"/>
            </w:rPr>
            <w:t>CTWY</w:t>
          </w:r>
          <w:r>
            <w:rPr>
              <w:lang w:val="en-US"/>
            </w:rPr>
            <w:fldChar w:fldCharType="end"/>
          </w:r>
          <w:r>
            <w:rPr>
              <w:lang w:val="en-US"/>
            </w:rPr>
            <w:fldChar w:fldCharType="begin"/>
          </w:r>
          <w:r>
            <w:rPr>
              <w:lang w:val="en-US"/>
            </w:rPr>
            <w:instrText xml:space="preserve"> DOCPROPERTY  app_ref  \* MERGEFORMAT </w:instrText>
          </w:r>
          <w:r>
            <w:rPr>
              <w:lang w:val="en-US"/>
            </w:rPr>
            <w:fldChar w:fldCharType="separate"/>
          </w:r>
          <w:r>
            <w:rPr>
              <w:lang w:val="en-US"/>
            </w:rPr>
            <w:t>-</w:t>
          </w:r>
          <w:ins w:id="355" w:author="Julio Li" w:date="2020-11-03T15:21:00Z">
            <w:r w:rsidR="00534BD4">
              <w:rPr>
                <w:lang w:val="en-US"/>
              </w:rPr>
              <w:t>C</w:t>
            </w:r>
          </w:ins>
          <w:del w:id="356" w:author="Julio Li" w:date="2020-11-03T15:21:00Z">
            <w:r w:rsidDel="00534BD4">
              <w:rPr>
                <w:lang w:val="en-US"/>
              </w:rPr>
              <w:delText>I</w:delText>
            </w:r>
          </w:del>
          <w:r>
            <w:rPr>
              <w:lang w:val="en-US"/>
            </w:rPr>
            <w:t>-SST-</w:t>
          </w:r>
          <w:r>
            <w:rPr>
              <w:lang w:val="en-US"/>
            </w:rPr>
            <w:fldChar w:fldCharType="end"/>
          </w:r>
          <w:r w:rsidRPr="00C52C44">
            <w:rPr>
              <w:lang w:val="en-US"/>
            </w:rPr>
            <w:fldChar w:fldCharType="begin"/>
          </w:r>
          <w:r w:rsidRPr="00C52C44">
            <w:rPr>
              <w:lang w:val="en-US"/>
            </w:rPr>
            <w:instrText xml:space="preserve"> DOCPROPERTY  app_rev  \* MERGEFORMAT </w:instrText>
          </w:r>
          <w:r w:rsidRPr="00C52C44">
            <w:rPr>
              <w:lang w:val="en-US"/>
            </w:rPr>
            <w:fldChar w:fldCharType="separate"/>
          </w:r>
          <w:ins w:id="357" w:author="Kevin Gu" w:date="2020-03-25T16:50:00Z">
            <w:r>
              <w:rPr>
                <w:lang w:val="en-US"/>
              </w:rPr>
              <w:t>0.</w:t>
            </w:r>
            <w:del w:id="358" w:author="Julio Li" w:date="2020-10-19T16:21:00Z">
              <w:r w:rsidDel="007473C1">
                <w:rPr>
                  <w:lang w:val="en-US"/>
                </w:rPr>
                <w:delText>3</w:delText>
              </w:r>
            </w:del>
          </w:ins>
          <w:del w:id="359" w:author="Kevin Gu" w:date="2020-03-25T16:50:00Z">
            <w:r w:rsidDel="005A7369">
              <w:rPr>
                <w:lang w:val="en-US"/>
              </w:rPr>
              <w:delText>0.2</w:delText>
            </w:r>
          </w:del>
          <w:r w:rsidRPr="00C52C44">
            <w:rPr>
              <w:lang w:val="en-US"/>
            </w:rPr>
            <w:fldChar w:fldCharType="end"/>
          </w:r>
          <w:ins w:id="360" w:author="Julio Li" w:date="2020-10-19T16:21:00Z">
            <w:r w:rsidR="007473C1">
              <w:rPr>
                <w:lang w:val="en-US"/>
              </w:rPr>
              <w:t>4</w:t>
            </w:r>
          </w:ins>
        </w:p>
      </w:tc>
      <w:tc>
        <w:tcPr>
          <w:tcW w:w="3252"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6A5C0BD0" w14:textId="05FE205A" w:rsidR="00264397" w:rsidRPr="00391851" w:rsidRDefault="00264397" w:rsidP="008C0A55">
          <w:pPr>
            <w:spacing w:after="0"/>
            <w:jc w:val="center"/>
            <w:rPr>
              <w:lang w:val="en-US"/>
            </w:rPr>
          </w:pPr>
          <w:r w:rsidRPr="00391851">
            <w:rPr>
              <w:lang w:val="en-US"/>
            </w:rPr>
            <w:t xml:space="preserve">Revision: </w:t>
          </w:r>
          <w:r w:rsidRPr="00391851">
            <w:rPr>
              <w:lang w:val="en-US"/>
            </w:rPr>
            <w:fldChar w:fldCharType="begin"/>
          </w:r>
          <w:r w:rsidRPr="00391851">
            <w:rPr>
              <w:lang w:val="en-US"/>
            </w:rPr>
            <w:instrText xml:space="preserve"> DOCPROPERTY  app_rev  \* MERGEFORMAT </w:instrText>
          </w:r>
          <w:r w:rsidRPr="00391851">
            <w:rPr>
              <w:lang w:val="en-US"/>
            </w:rPr>
            <w:fldChar w:fldCharType="separate"/>
          </w:r>
          <w:ins w:id="361" w:author="Kevin Gu" w:date="2020-03-25T16:50:00Z">
            <w:r>
              <w:rPr>
                <w:lang w:val="en-US"/>
              </w:rPr>
              <w:t>0.</w:t>
            </w:r>
            <w:del w:id="362" w:author="Julio Li" w:date="2020-10-19T16:21:00Z">
              <w:r w:rsidDel="007473C1">
                <w:rPr>
                  <w:lang w:val="en-US"/>
                </w:rPr>
                <w:delText>3</w:delText>
              </w:r>
            </w:del>
          </w:ins>
          <w:del w:id="363" w:author="Kevin Gu" w:date="2020-03-25T16:50:00Z">
            <w:r w:rsidDel="005A7369">
              <w:rPr>
                <w:lang w:val="en-US"/>
              </w:rPr>
              <w:delText>0.2</w:delText>
            </w:r>
          </w:del>
          <w:r w:rsidRPr="00391851">
            <w:rPr>
              <w:lang w:val="en-US"/>
            </w:rPr>
            <w:fldChar w:fldCharType="end"/>
          </w:r>
          <w:ins w:id="364" w:author="Julio Li" w:date="2020-10-19T16:21:00Z">
            <w:r w:rsidR="007473C1">
              <w:rPr>
                <w:lang w:val="en-US"/>
              </w:rPr>
              <w:t>4</w:t>
            </w:r>
          </w:ins>
        </w:p>
      </w:tc>
      <w:tc>
        <w:tcPr>
          <w:tcW w:w="3243"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tcPr>
        <w:p w14:paraId="683E2405" w14:textId="2C7CC817" w:rsidR="00264397" w:rsidRPr="00391851" w:rsidRDefault="00264397" w:rsidP="008C0A55">
          <w:pPr>
            <w:spacing w:after="0"/>
            <w:rPr>
              <w:lang w:val="en-US"/>
            </w:rPr>
          </w:pPr>
          <w:r w:rsidRPr="00391851">
            <w:rPr>
              <w:rFonts w:cstheme="minorHAnsi"/>
              <w:lang w:val="en-US"/>
            </w:rPr>
            <w:t xml:space="preserve">Page </w:t>
          </w:r>
          <w:r w:rsidRPr="00391851">
            <w:rPr>
              <w:rFonts w:cstheme="minorHAnsi"/>
              <w:b/>
              <w:lang w:val="en-US"/>
            </w:rPr>
            <w:t>1</w:t>
          </w:r>
          <w:r w:rsidRPr="00391851">
            <w:rPr>
              <w:rFonts w:cstheme="minorHAnsi"/>
              <w:lang w:val="en-US"/>
            </w:rPr>
            <w:t xml:space="preserve"> of </w:t>
          </w:r>
          <w:r w:rsidRPr="00391851">
            <w:rPr>
              <w:noProof/>
              <w:lang w:val="en-US"/>
            </w:rPr>
            <w:fldChar w:fldCharType="begin"/>
          </w:r>
          <w:r w:rsidRPr="00391851">
            <w:rPr>
              <w:noProof/>
              <w:lang w:val="en-US"/>
            </w:rPr>
            <w:instrText>NUMPAGES  \* Arabic  \* MERGEFORMAT</w:instrText>
          </w:r>
          <w:r w:rsidRPr="00391851">
            <w:rPr>
              <w:noProof/>
              <w:lang w:val="en-US"/>
            </w:rPr>
            <w:fldChar w:fldCharType="separate"/>
          </w:r>
          <w:r>
            <w:rPr>
              <w:noProof/>
              <w:lang w:val="en-US"/>
            </w:rPr>
            <w:t>47</w:t>
          </w:r>
          <w:r w:rsidRPr="00391851">
            <w:rPr>
              <w:noProof/>
              <w:lang w:val="en-US"/>
            </w:rPr>
            <w:fldChar w:fldCharType="end"/>
          </w:r>
        </w:p>
      </w:tc>
    </w:tr>
  </w:tbl>
  <w:p w14:paraId="0BB19A9C" w14:textId="79C81B6B" w:rsidR="00264397" w:rsidRPr="004077BC" w:rsidRDefault="00264397" w:rsidP="00361B69">
    <w:pPr>
      <w:jc w:val="center"/>
      <w:rPr>
        <w:b/>
        <w:i/>
        <w:sz w:val="18"/>
        <w:szCs w:val="18"/>
      </w:rPr>
    </w:pPr>
    <w:r>
      <w:rPr>
        <w:rStyle w:val="Heading9Char"/>
        <w:rFonts w:ascii="Open Sans Semibold" w:eastAsiaTheme="majorEastAsia" w:hAnsi="Open Sans Semibold" w:cs="Open Sans Semibold"/>
        <w:b w:val="0"/>
        <w:i w:val="0"/>
        <w:iCs/>
        <w:caps/>
        <w:smallCaps w:val="0"/>
        <w:color w:val="FF0000"/>
        <w:sz w:val="32"/>
        <w:lang w:val="es-ES_tradnl" w:eastAsia="en-US"/>
      </w:rPr>
      <w:t>internal</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BCB0A4B" w14:textId="77777777" w:rsidR="00286F35" w:rsidRDefault="00286F35" w:rsidP="00E94149">
      <w:r>
        <w:separator/>
      </w:r>
    </w:p>
  </w:footnote>
  <w:footnote w:type="continuationSeparator" w:id="0">
    <w:p w14:paraId="31867B04" w14:textId="77777777" w:rsidR="00286F35" w:rsidRDefault="00286F35" w:rsidP="00E9414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021063" w14:textId="033CF7BA" w:rsidR="00264397" w:rsidRDefault="00286F35" w:rsidP="00E94149">
    <w:pPr>
      <w:pStyle w:val="Header"/>
    </w:pPr>
    <w:r>
      <w:rPr>
        <w:noProof/>
      </w:rPr>
      <w:pict w14:anchorId="6284299B">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65613735" o:spid="_x0000_s2051" type="#_x0000_t136" style="position:absolute;left:0;text-align:left;margin-left:0;margin-top:0;width:458.3pt;height:229.15pt;rotation:315;z-index:-251650048;mso-wrap-edited:f;mso-position-horizontal:center;mso-position-horizontal-relative:margin;mso-position-vertical:center;mso-position-vertical-relative:margin" o:allowincell="f" fillcolor="silver" stroked="f">
          <v:fill opacity=".5"/>
          <v:textpath style="font-family:&quot;宋体&quot;;font-size:1pt" string="受控"/>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W w:w="5000" w:type="pct"/>
      <w:jc w:val="center"/>
      <w:tblLook w:val="04A0" w:firstRow="1" w:lastRow="0" w:firstColumn="1" w:lastColumn="0" w:noHBand="0" w:noVBand="1"/>
    </w:tblPr>
    <w:tblGrid>
      <w:gridCol w:w="1527"/>
      <w:gridCol w:w="3713"/>
      <w:gridCol w:w="1843"/>
      <w:gridCol w:w="2659"/>
    </w:tblGrid>
    <w:tr w:rsidR="00264397" w:rsidRPr="00235CF9" w14:paraId="0CE38893" w14:textId="77777777" w:rsidTr="00E24F95">
      <w:trPr>
        <w:jc w:val="center"/>
      </w:trPr>
      <w:tc>
        <w:tcPr>
          <w:tcW w:w="1527"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350AD0C3" w14:textId="0EF8720E" w:rsidR="00264397" w:rsidRPr="00BD5477" w:rsidRDefault="00264397" w:rsidP="00C52C44">
          <w:pPr>
            <w:spacing w:after="0"/>
            <w:rPr>
              <w:lang w:val="en-US"/>
            </w:rPr>
          </w:pPr>
          <w:r w:rsidRPr="00BD5477">
            <w:rPr>
              <w:lang w:val="en-US"/>
            </w:rPr>
            <w:t>Reference</w:t>
          </w:r>
        </w:p>
      </w:tc>
      <w:tc>
        <w:tcPr>
          <w:tcW w:w="3713"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7AF79CE8" w14:textId="78E06183" w:rsidR="00264397" w:rsidRPr="00BD5477" w:rsidRDefault="00264397" w:rsidP="00C52C44">
          <w:pPr>
            <w:spacing w:after="0"/>
            <w:rPr>
              <w:lang w:val="en-US"/>
            </w:rPr>
          </w:pPr>
          <w:r w:rsidRPr="00BD5477">
            <w:rPr>
              <w:lang w:val="en-US"/>
            </w:rPr>
            <w:fldChar w:fldCharType="begin"/>
          </w:r>
          <w:r w:rsidRPr="00BD5477">
            <w:rPr>
              <w:lang w:val="en-US"/>
            </w:rPr>
            <w:instrText xml:space="preserve"> DOCPROPERTY  app_suf  \* MERGEFORMAT </w:instrText>
          </w:r>
          <w:r w:rsidRPr="00BD5477">
            <w:rPr>
              <w:lang w:val="en-US"/>
            </w:rPr>
            <w:fldChar w:fldCharType="separate"/>
          </w:r>
          <w:r>
            <w:rPr>
              <w:lang w:val="en-US"/>
            </w:rPr>
            <w:t>CTWY</w:t>
          </w:r>
          <w:r w:rsidRPr="00BD5477">
            <w:rPr>
              <w:lang w:val="en-US"/>
            </w:rPr>
            <w:fldChar w:fldCharType="end"/>
          </w:r>
          <w:r w:rsidRPr="00BD5477">
            <w:rPr>
              <w:lang w:val="en-US"/>
            </w:rPr>
            <w:fldChar w:fldCharType="begin"/>
          </w:r>
          <w:r w:rsidRPr="00BD5477">
            <w:rPr>
              <w:lang w:val="en-US"/>
            </w:rPr>
            <w:instrText xml:space="preserve"> DOCPROPERTY  app_ref  \* MERGEFORMAT </w:instrText>
          </w:r>
          <w:r w:rsidRPr="00BD5477">
            <w:rPr>
              <w:lang w:val="en-US"/>
            </w:rPr>
            <w:fldChar w:fldCharType="separate"/>
          </w:r>
          <w:r>
            <w:rPr>
              <w:lang w:val="en-US"/>
            </w:rPr>
            <w:t>-</w:t>
          </w:r>
          <w:ins w:id="324" w:author="Julio Li" w:date="2020-11-03T15:21:00Z">
            <w:r w:rsidR="00534BD4">
              <w:rPr>
                <w:lang w:val="en-US"/>
              </w:rPr>
              <w:t>C</w:t>
            </w:r>
          </w:ins>
          <w:del w:id="325" w:author="Julio Li" w:date="2020-11-03T15:21:00Z">
            <w:r w:rsidDel="00534BD4">
              <w:rPr>
                <w:lang w:val="en-US"/>
              </w:rPr>
              <w:delText>I</w:delText>
            </w:r>
          </w:del>
          <w:r>
            <w:rPr>
              <w:lang w:val="en-US"/>
            </w:rPr>
            <w:t>-SST-</w:t>
          </w:r>
          <w:r w:rsidRPr="00BD5477">
            <w:rPr>
              <w:lang w:val="en-US"/>
            </w:rPr>
            <w:fldChar w:fldCharType="end"/>
          </w:r>
          <w:r w:rsidRPr="00BD5477">
            <w:rPr>
              <w:lang w:val="en-US"/>
            </w:rPr>
            <w:fldChar w:fldCharType="begin"/>
          </w:r>
          <w:r w:rsidRPr="00BD5477">
            <w:rPr>
              <w:lang w:val="en-US"/>
            </w:rPr>
            <w:instrText xml:space="preserve"> DOCPROPERTY  app_rev  \* MERGEFORMAT </w:instrText>
          </w:r>
          <w:r w:rsidRPr="00BD5477">
            <w:rPr>
              <w:lang w:val="en-US"/>
            </w:rPr>
            <w:fldChar w:fldCharType="separate"/>
          </w:r>
          <w:ins w:id="326" w:author="Kevin Gu" w:date="2020-03-25T16:50:00Z">
            <w:r>
              <w:rPr>
                <w:lang w:val="en-US"/>
              </w:rPr>
              <w:t>0.</w:t>
            </w:r>
            <w:del w:id="327" w:author="Julio Li" w:date="2020-10-19T16:21:00Z">
              <w:r w:rsidDel="007473C1">
                <w:rPr>
                  <w:lang w:val="en-US"/>
                </w:rPr>
                <w:delText>3</w:delText>
              </w:r>
            </w:del>
          </w:ins>
          <w:del w:id="328" w:author="Kevin Gu" w:date="2020-03-25T16:50:00Z">
            <w:r w:rsidDel="005A7369">
              <w:rPr>
                <w:lang w:val="en-US"/>
              </w:rPr>
              <w:delText>0.2</w:delText>
            </w:r>
          </w:del>
          <w:r w:rsidRPr="00BD5477">
            <w:rPr>
              <w:lang w:val="en-US"/>
            </w:rPr>
            <w:fldChar w:fldCharType="end"/>
          </w:r>
          <w:ins w:id="329" w:author="Julio Li" w:date="2020-10-19T16:21:00Z">
            <w:r w:rsidR="007473C1">
              <w:rPr>
                <w:lang w:val="en-US"/>
              </w:rPr>
              <w:t>4</w:t>
            </w:r>
          </w:ins>
        </w:p>
      </w:tc>
      <w:tc>
        <w:tcPr>
          <w:tcW w:w="1843"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5001E3FC" w14:textId="77777777" w:rsidR="00264397" w:rsidRPr="00BD5477" w:rsidRDefault="00264397" w:rsidP="00C52C44">
          <w:pPr>
            <w:spacing w:after="0"/>
            <w:rPr>
              <w:lang w:val="en-US"/>
            </w:rPr>
          </w:pPr>
          <w:r w:rsidRPr="00BD5477">
            <w:rPr>
              <w:lang w:val="en-US"/>
            </w:rPr>
            <w:t>Document Type</w:t>
          </w:r>
        </w:p>
      </w:tc>
      <w:tc>
        <w:tcPr>
          <w:tcW w:w="2659"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shd w:val="clear" w:color="auto" w:fill="auto"/>
          <w:hideMark/>
        </w:tcPr>
        <w:p w14:paraId="1399C33C" w14:textId="7C9173E5" w:rsidR="00264397" w:rsidRPr="00BD5477" w:rsidRDefault="00264397" w:rsidP="00C52C44">
          <w:pPr>
            <w:spacing w:after="0"/>
            <w:rPr>
              <w:lang w:val="en-US"/>
            </w:rPr>
          </w:pPr>
          <w:r w:rsidRPr="00BD5477">
            <w:rPr>
              <w:lang w:val="en-US"/>
            </w:rPr>
            <w:fldChar w:fldCharType="begin"/>
          </w:r>
          <w:r w:rsidRPr="00BD5477">
            <w:rPr>
              <w:lang w:val="en-US"/>
            </w:rPr>
            <w:instrText xml:space="preserve"> DOCPROPERTY  app_type  \* MERGEFORMAT </w:instrText>
          </w:r>
          <w:r w:rsidRPr="00BD5477">
            <w:rPr>
              <w:lang w:val="en-US"/>
            </w:rPr>
            <w:fldChar w:fldCharType="separate"/>
          </w:r>
          <w:r>
            <w:rPr>
              <w:lang w:val="en-US"/>
            </w:rPr>
            <w:t>CC Documentation</w:t>
          </w:r>
          <w:r w:rsidRPr="00BD5477">
            <w:rPr>
              <w:lang w:val="en-US"/>
            </w:rPr>
            <w:fldChar w:fldCharType="end"/>
          </w:r>
        </w:p>
      </w:tc>
    </w:tr>
    <w:tr w:rsidR="00264397" w:rsidRPr="00235CF9" w14:paraId="433A2F95" w14:textId="77777777" w:rsidTr="00E24F95">
      <w:trPr>
        <w:jc w:val="center"/>
      </w:trPr>
      <w:tc>
        <w:tcPr>
          <w:tcW w:w="1527"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3369E166" w14:textId="77777777" w:rsidR="00264397" w:rsidRPr="00BD5477" w:rsidRDefault="00264397" w:rsidP="00C52C44">
          <w:pPr>
            <w:spacing w:after="0"/>
            <w:rPr>
              <w:lang w:val="en-US"/>
            </w:rPr>
          </w:pPr>
          <w:r w:rsidRPr="00BD5477">
            <w:rPr>
              <w:lang w:val="en-US"/>
            </w:rPr>
            <w:t>Secret Level</w:t>
          </w:r>
        </w:p>
      </w:tc>
      <w:tc>
        <w:tcPr>
          <w:tcW w:w="3713"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082E1753" w14:textId="6B610DFD" w:rsidR="00264397" w:rsidRPr="00BD5477" w:rsidRDefault="00534BD4" w:rsidP="00C52C44">
          <w:pPr>
            <w:spacing w:after="0"/>
            <w:rPr>
              <w:lang w:val="en-US"/>
            </w:rPr>
          </w:pPr>
          <w:ins w:id="330" w:author="Julio Li" w:date="2020-11-03T15:21:00Z">
            <w:r>
              <w:rPr>
                <w:lang w:val="en-US"/>
              </w:rPr>
              <w:t>Confidential</w:t>
            </w:r>
          </w:ins>
          <w:del w:id="331" w:author="Julio Li" w:date="2020-11-03T15:21:00Z">
            <w:r w:rsidR="00264397" w:rsidRPr="00BD5477" w:rsidDel="00534BD4">
              <w:rPr>
                <w:lang w:val="en-US"/>
              </w:rPr>
              <w:fldChar w:fldCharType="begin"/>
            </w:r>
            <w:r w:rsidR="00264397" w:rsidRPr="00BD5477" w:rsidDel="00534BD4">
              <w:rPr>
                <w:lang w:val="en-US"/>
              </w:rPr>
              <w:delInstrText xml:space="preserve"> DOCPROPERTY  app_clasification  \* MERGEFORMAT </w:delInstrText>
            </w:r>
            <w:r w:rsidR="00264397" w:rsidRPr="00BD5477" w:rsidDel="00534BD4">
              <w:rPr>
                <w:lang w:val="en-US"/>
              </w:rPr>
              <w:fldChar w:fldCharType="separate"/>
            </w:r>
            <w:r w:rsidR="00264397" w:rsidDel="00534BD4">
              <w:rPr>
                <w:lang w:val="en-US"/>
              </w:rPr>
              <w:delText>Internal</w:delText>
            </w:r>
            <w:r w:rsidR="00264397" w:rsidRPr="00BD5477" w:rsidDel="00534BD4">
              <w:rPr>
                <w:lang w:val="en-US"/>
              </w:rPr>
              <w:fldChar w:fldCharType="end"/>
            </w:r>
          </w:del>
        </w:p>
      </w:tc>
      <w:tc>
        <w:tcPr>
          <w:tcW w:w="1843"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4D781792" w14:textId="77777777" w:rsidR="00264397" w:rsidRPr="00BD5477" w:rsidRDefault="00264397" w:rsidP="00C52C44">
          <w:pPr>
            <w:spacing w:after="0"/>
            <w:rPr>
              <w:lang w:val="en-US"/>
            </w:rPr>
          </w:pPr>
          <w:r w:rsidRPr="00BD5477">
            <w:rPr>
              <w:lang w:val="en-US"/>
            </w:rPr>
            <w:t>Effective Date</w:t>
          </w:r>
        </w:p>
      </w:tc>
      <w:tc>
        <w:tcPr>
          <w:tcW w:w="2659"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132D12E2" w14:textId="23F236D4" w:rsidR="00264397" w:rsidRPr="00BD5477" w:rsidRDefault="00264397" w:rsidP="00C52C44">
          <w:pPr>
            <w:spacing w:after="0"/>
            <w:rPr>
              <w:lang w:val="en-US"/>
            </w:rPr>
          </w:pPr>
          <w:r w:rsidRPr="00BD5477">
            <w:rPr>
              <w:lang w:val="en-US"/>
            </w:rPr>
            <w:fldChar w:fldCharType="begin"/>
          </w:r>
          <w:r w:rsidRPr="00BD5477">
            <w:rPr>
              <w:lang w:val="en-US"/>
            </w:rPr>
            <w:instrText xml:space="preserve"> DOCPROPERTY  app_date  \* MERGEFORMAT </w:instrText>
          </w:r>
          <w:r w:rsidRPr="00BD5477">
            <w:rPr>
              <w:lang w:val="en-US"/>
            </w:rPr>
            <w:fldChar w:fldCharType="separate"/>
          </w:r>
          <w:ins w:id="332" w:author="Kevin Gu" w:date="2020-03-25T16:50:00Z">
            <w:r>
              <w:rPr>
                <w:lang w:val="en-US"/>
              </w:rPr>
              <w:t>25/03/2020</w:t>
            </w:r>
          </w:ins>
          <w:del w:id="333" w:author="Kevin Gu" w:date="2020-03-25T16:50:00Z">
            <w:r w:rsidDel="005A7369">
              <w:rPr>
                <w:lang w:val="en-US"/>
              </w:rPr>
              <w:delText>30/10/2019</w:delText>
            </w:r>
          </w:del>
          <w:r w:rsidRPr="00BD5477">
            <w:rPr>
              <w:lang w:val="en-US"/>
            </w:rPr>
            <w:fldChar w:fldCharType="end"/>
          </w:r>
        </w:p>
      </w:tc>
    </w:tr>
  </w:tbl>
  <w:p w14:paraId="6CE75DD5" w14:textId="2E96D818" w:rsidR="00264397" w:rsidRPr="008A7E1E" w:rsidRDefault="00286F35" w:rsidP="00AF1B7B">
    <w:pPr>
      <w:pStyle w:val="Header"/>
      <w:tabs>
        <w:tab w:val="clear" w:pos="4252"/>
        <w:tab w:val="clear" w:pos="8504"/>
        <w:tab w:val="left" w:pos="3718"/>
      </w:tabs>
    </w:pPr>
    <w:r>
      <w:rPr>
        <w:noProof/>
      </w:rPr>
      <w:pict w14:anchorId="66D23228">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65613736" o:spid="_x0000_s2050" type="#_x0000_t136" style="position:absolute;left:0;text-align:left;margin-left:0;margin-top:0;width:458.3pt;height:229.15pt;rotation:315;z-index:-251648000;mso-wrap-edited:f;mso-position-horizontal:center;mso-position-horizontal-relative:margin;mso-position-vertical:center;mso-position-vertical-relative:margin" o:allowincell="f" fillcolor="silver" stroked="f">
          <v:fill opacity=".5"/>
          <v:textpath style="font-family:&quot;宋体&quot;;font-size:1pt" string="受控"/>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W w:w="0" w:type="auto"/>
      <w:jc w:val="center"/>
      <w:tblLook w:val="04A0" w:firstRow="1" w:lastRow="0" w:firstColumn="1" w:lastColumn="0" w:noHBand="0" w:noVBand="1"/>
    </w:tblPr>
    <w:tblGrid>
      <w:gridCol w:w="1510"/>
      <w:gridCol w:w="3730"/>
      <w:gridCol w:w="1843"/>
      <w:gridCol w:w="2534"/>
    </w:tblGrid>
    <w:tr w:rsidR="00264397" w:rsidRPr="00235CF9" w14:paraId="6955D23C" w14:textId="77777777" w:rsidTr="008C0A55">
      <w:trPr>
        <w:jc w:val="center"/>
      </w:trPr>
      <w:tc>
        <w:tcPr>
          <w:tcW w:w="1510"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45F5E710" w14:textId="68795E84" w:rsidR="00264397" w:rsidRPr="0062435A" w:rsidRDefault="00264397" w:rsidP="008C0A55">
          <w:pPr>
            <w:spacing w:after="0"/>
          </w:pPr>
          <w:r>
            <w:t>Reference</w:t>
          </w:r>
        </w:p>
      </w:tc>
      <w:tc>
        <w:tcPr>
          <w:tcW w:w="3730"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05AE37C5" w14:textId="0EC621CF" w:rsidR="00264397" w:rsidRPr="0062435A" w:rsidRDefault="00264397" w:rsidP="008C0A55">
          <w:pPr>
            <w:spacing w:after="0"/>
          </w:pPr>
          <w:r>
            <w:rPr>
              <w:lang w:val="en-US"/>
            </w:rPr>
            <w:fldChar w:fldCharType="begin"/>
          </w:r>
          <w:r>
            <w:rPr>
              <w:lang w:val="en-US"/>
            </w:rPr>
            <w:instrText xml:space="preserve"> DOCPROPERTY  app_suf  \* MERGEFORMAT </w:instrText>
          </w:r>
          <w:r>
            <w:rPr>
              <w:lang w:val="en-US"/>
            </w:rPr>
            <w:fldChar w:fldCharType="separate"/>
          </w:r>
          <w:r>
            <w:rPr>
              <w:lang w:val="en-US"/>
            </w:rPr>
            <w:t>CTWY</w:t>
          </w:r>
          <w:r>
            <w:rPr>
              <w:lang w:val="en-US"/>
            </w:rPr>
            <w:fldChar w:fldCharType="end"/>
          </w:r>
          <w:r>
            <w:rPr>
              <w:lang w:val="en-US"/>
            </w:rPr>
            <w:fldChar w:fldCharType="begin"/>
          </w:r>
          <w:r>
            <w:rPr>
              <w:lang w:val="en-US"/>
            </w:rPr>
            <w:instrText xml:space="preserve"> DOCPROPERTY  app_ref  \* MERGEFORMAT </w:instrText>
          </w:r>
          <w:r>
            <w:rPr>
              <w:lang w:val="en-US"/>
            </w:rPr>
            <w:fldChar w:fldCharType="separate"/>
          </w:r>
          <w:r>
            <w:rPr>
              <w:lang w:val="en-US"/>
            </w:rPr>
            <w:t>-</w:t>
          </w:r>
          <w:ins w:id="344" w:author="Julio Li" w:date="2020-11-03T15:21:00Z">
            <w:r w:rsidR="00534BD4">
              <w:rPr>
                <w:lang w:val="en-US"/>
              </w:rPr>
              <w:t>C</w:t>
            </w:r>
          </w:ins>
          <w:del w:id="345" w:author="Julio Li" w:date="2020-11-03T15:20:00Z">
            <w:r w:rsidDel="00534BD4">
              <w:rPr>
                <w:lang w:val="en-US"/>
              </w:rPr>
              <w:delText>I</w:delText>
            </w:r>
          </w:del>
          <w:r>
            <w:rPr>
              <w:lang w:val="en-US"/>
            </w:rPr>
            <w:t>-SST-</w:t>
          </w:r>
          <w:r>
            <w:rPr>
              <w:lang w:val="en-US"/>
            </w:rPr>
            <w:fldChar w:fldCharType="end"/>
          </w:r>
          <w:del w:id="346" w:author="Julio Li" w:date="2020-10-19T16:21:00Z">
            <w:r w:rsidRPr="00391851" w:rsidDel="007473C1">
              <w:rPr>
                <w:lang w:val="en-US"/>
              </w:rPr>
              <w:fldChar w:fldCharType="begin"/>
            </w:r>
            <w:r w:rsidRPr="00391851" w:rsidDel="007473C1">
              <w:rPr>
                <w:lang w:val="en-US"/>
              </w:rPr>
              <w:delInstrText xml:space="preserve"> DOCPROPERTY  app_rev  \* MERGEFORMAT </w:delInstrText>
            </w:r>
            <w:r w:rsidRPr="00391851" w:rsidDel="007473C1">
              <w:rPr>
                <w:lang w:val="en-US"/>
              </w:rPr>
              <w:fldChar w:fldCharType="separate"/>
            </w:r>
          </w:del>
          <w:ins w:id="347" w:author="Kevin Gu" w:date="2020-03-25T16:49:00Z">
            <w:del w:id="348" w:author="Julio Li" w:date="2020-10-19T16:21:00Z">
              <w:r w:rsidDel="007473C1">
                <w:rPr>
                  <w:lang w:val="en-US"/>
                </w:rPr>
                <w:delText>0.3</w:delText>
              </w:r>
            </w:del>
          </w:ins>
          <w:del w:id="349" w:author="Julio Li" w:date="2020-10-19T16:21:00Z">
            <w:r w:rsidDel="007473C1">
              <w:rPr>
                <w:lang w:val="en-US"/>
              </w:rPr>
              <w:delText>0.2</w:delText>
            </w:r>
            <w:r w:rsidRPr="00391851" w:rsidDel="007473C1">
              <w:rPr>
                <w:lang w:val="en-US"/>
              </w:rPr>
              <w:fldChar w:fldCharType="end"/>
            </w:r>
          </w:del>
          <w:ins w:id="350" w:author="Julio Li" w:date="2020-11-03T15:21:00Z">
            <w:r w:rsidR="00534BD4">
              <w:rPr>
                <w:lang w:val="en-US"/>
              </w:rPr>
              <w:t>0.4</w:t>
            </w:r>
          </w:ins>
        </w:p>
      </w:tc>
      <w:tc>
        <w:tcPr>
          <w:tcW w:w="1843"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58CCB7DC" w14:textId="77777777" w:rsidR="00264397" w:rsidRPr="0062435A" w:rsidRDefault="00264397" w:rsidP="008C0A55">
          <w:pPr>
            <w:spacing w:after="0"/>
          </w:pPr>
          <w:proofErr w:type="spellStart"/>
          <w:r w:rsidRPr="0062435A">
            <w:t>Document</w:t>
          </w:r>
          <w:proofErr w:type="spellEnd"/>
          <w:r w:rsidRPr="0062435A">
            <w:t xml:space="preserve"> </w:t>
          </w:r>
          <w:proofErr w:type="spellStart"/>
          <w:r w:rsidRPr="0062435A">
            <w:t>Type</w:t>
          </w:r>
          <w:proofErr w:type="spellEnd"/>
        </w:p>
      </w:tc>
      <w:tc>
        <w:tcPr>
          <w:tcW w:w="2371"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2F018B9D" w14:textId="5A332990" w:rsidR="00264397" w:rsidRPr="0062435A" w:rsidRDefault="00264397" w:rsidP="008C0A55">
          <w:pPr>
            <w:spacing w:after="0"/>
          </w:pPr>
          <w:r>
            <w:rPr>
              <w:lang w:val="en-US"/>
            </w:rPr>
            <w:fldChar w:fldCharType="begin"/>
          </w:r>
          <w:r>
            <w:rPr>
              <w:lang w:val="en-US"/>
            </w:rPr>
            <w:instrText xml:space="preserve"> DOCPROPERTY  app_type  \* MERGEFORMAT </w:instrText>
          </w:r>
          <w:r>
            <w:rPr>
              <w:lang w:val="en-US"/>
            </w:rPr>
            <w:fldChar w:fldCharType="separate"/>
          </w:r>
          <w:r>
            <w:rPr>
              <w:lang w:val="en-US"/>
            </w:rPr>
            <w:t>CC Documentation</w:t>
          </w:r>
          <w:r>
            <w:rPr>
              <w:lang w:val="en-US"/>
            </w:rPr>
            <w:fldChar w:fldCharType="end"/>
          </w:r>
        </w:p>
      </w:tc>
    </w:tr>
    <w:tr w:rsidR="00264397" w:rsidRPr="00235CF9" w14:paraId="1322CC6B" w14:textId="77777777" w:rsidTr="008C0A55">
      <w:trPr>
        <w:jc w:val="center"/>
      </w:trPr>
      <w:tc>
        <w:tcPr>
          <w:tcW w:w="1510"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729A6BA5" w14:textId="77777777" w:rsidR="00264397" w:rsidRPr="0062435A" w:rsidRDefault="00264397" w:rsidP="008C0A55">
          <w:pPr>
            <w:spacing w:after="0"/>
          </w:pPr>
          <w:proofErr w:type="spellStart"/>
          <w:r w:rsidRPr="0062435A">
            <w:t>Secret</w:t>
          </w:r>
          <w:proofErr w:type="spellEnd"/>
          <w:r w:rsidRPr="0062435A">
            <w:t xml:space="preserve"> </w:t>
          </w:r>
          <w:proofErr w:type="spellStart"/>
          <w:r w:rsidRPr="0062435A">
            <w:t>Level</w:t>
          </w:r>
          <w:proofErr w:type="spellEnd"/>
        </w:p>
      </w:tc>
      <w:tc>
        <w:tcPr>
          <w:tcW w:w="3730"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622A1790" w14:textId="1768AE70" w:rsidR="00264397" w:rsidRPr="0062435A" w:rsidRDefault="00264397" w:rsidP="008C0A55">
          <w:pPr>
            <w:spacing w:after="0"/>
          </w:pPr>
          <w:del w:id="351" w:author="Julio Li" w:date="2020-11-03T15:20:00Z">
            <w:r w:rsidDel="00534BD4">
              <w:rPr>
                <w:lang w:val="en-US"/>
              </w:rPr>
              <w:fldChar w:fldCharType="begin"/>
            </w:r>
            <w:r w:rsidDel="00534BD4">
              <w:rPr>
                <w:lang w:val="en-US"/>
              </w:rPr>
              <w:delInstrText xml:space="preserve"> DOCPROPERTY  app_clasification  \* MERGEFORMAT </w:delInstrText>
            </w:r>
            <w:r w:rsidDel="00534BD4">
              <w:rPr>
                <w:lang w:val="en-US"/>
              </w:rPr>
              <w:fldChar w:fldCharType="separate"/>
            </w:r>
            <w:r w:rsidDel="00534BD4">
              <w:rPr>
                <w:lang w:val="en-US"/>
              </w:rPr>
              <w:delText>Internal</w:delText>
            </w:r>
            <w:r w:rsidDel="00534BD4">
              <w:rPr>
                <w:lang w:val="en-US"/>
              </w:rPr>
              <w:fldChar w:fldCharType="end"/>
            </w:r>
          </w:del>
          <w:ins w:id="352" w:author="Julio Li" w:date="2020-11-03T15:20:00Z">
            <w:r w:rsidR="00534BD4">
              <w:rPr>
                <w:lang w:val="en-US"/>
              </w:rPr>
              <w:t>Confidential</w:t>
            </w:r>
          </w:ins>
        </w:p>
      </w:tc>
      <w:tc>
        <w:tcPr>
          <w:tcW w:w="1843"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66481CCA" w14:textId="77777777" w:rsidR="00264397" w:rsidRPr="0062435A" w:rsidRDefault="00264397" w:rsidP="008C0A55">
          <w:pPr>
            <w:spacing w:after="0"/>
          </w:pPr>
          <w:proofErr w:type="spellStart"/>
          <w:r w:rsidRPr="0062435A">
            <w:t>Effective</w:t>
          </w:r>
          <w:proofErr w:type="spellEnd"/>
          <w:r w:rsidRPr="0062435A">
            <w:t xml:space="preserve"> Date</w:t>
          </w:r>
        </w:p>
      </w:tc>
      <w:tc>
        <w:tcPr>
          <w:tcW w:w="2371" w:type="dxa"/>
          <w:tc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tcBorders>
          <w:hideMark/>
        </w:tcPr>
        <w:p w14:paraId="5207DFD5" w14:textId="3ECC2D35" w:rsidR="00264397" w:rsidRPr="0062435A" w:rsidRDefault="00264397" w:rsidP="008C0A55">
          <w:pPr>
            <w:spacing w:after="0"/>
          </w:pPr>
          <w:r>
            <w:rPr>
              <w:lang w:val="en-US"/>
            </w:rPr>
            <w:fldChar w:fldCharType="begin"/>
          </w:r>
          <w:r>
            <w:rPr>
              <w:lang w:val="en-US"/>
            </w:rPr>
            <w:instrText xml:space="preserve"> DOCPROPERTY  app_date  \* MERGEFORMAT </w:instrText>
          </w:r>
          <w:r>
            <w:rPr>
              <w:lang w:val="en-US"/>
            </w:rPr>
            <w:fldChar w:fldCharType="separate"/>
          </w:r>
          <w:ins w:id="353" w:author="Kevin Gu" w:date="2020-03-25T16:50:00Z">
            <w:r>
              <w:rPr>
                <w:lang w:val="en-US"/>
              </w:rPr>
              <w:t>25/03/2020</w:t>
            </w:r>
          </w:ins>
          <w:del w:id="354" w:author="Kevin Gu" w:date="2020-03-25T16:50:00Z">
            <w:r w:rsidDel="005A7369">
              <w:rPr>
                <w:lang w:val="en-US"/>
              </w:rPr>
              <w:delText>30/10/2019</w:delText>
            </w:r>
          </w:del>
          <w:r>
            <w:rPr>
              <w:lang w:val="en-US"/>
            </w:rPr>
            <w:fldChar w:fldCharType="end"/>
          </w:r>
        </w:p>
      </w:tc>
    </w:tr>
  </w:tbl>
  <w:p w14:paraId="281C3B1A" w14:textId="5CEFD5FE" w:rsidR="00264397" w:rsidRDefault="00286F35" w:rsidP="00E94149">
    <w:pPr>
      <w:pStyle w:val="Header"/>
    </w:pPr>
    <w:r>
      <w:rPr>
        <w:noProof/>
      </w:rPr>
      <w:pict w14:anchorId="124ADC3D">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65613734" o:spid="_x0000_s2049" type="#_x0000_t136" style="position:absolute;left:0;text-align:left;margin-left:0;margin-top:0;width:458.3pt;height:229.15pt;rotation:315;z-index:-251652096;mso-wrap-edited:f;mso-position-horizontal:center;mso-position-horizontal-relative:margin;mso-position-vertical:center;mso-position-vertical-relative:margin" o:allowincell="f" fillcolor="silver" stroked="f">
          <v:fill opacity=".5"/>
          <v:textpath style="font-family:&quot;宋体&quot;;font-size:1pt" string="受控"/>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FE"/>
    <w:multiLevelType w:val="singleLevel"/>
    <w:tmpl w:val="FFFFFFFF"/>
    <w:lvl w:ilvl="0">
      <w:numFmt w:val="decimal"/>
      <w:lvlText w:val="*"/>
      <w:lvlJc w:val="left"/>
    </w:lvl>
  </w:abstractNum>
  <w:abstractNum w:abstractNumId="1" w15:restartNumberingAfterBreak="0">
    <w:nsid w:val="06AD4B69"/>
    <w:multiLevelType w:val="multilevel"/>
    <w:tmpl w:val="0C0A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 w15:restartNumberingAfterBreak="0">
    <w:nsid w:val="0AEC3CD4"/>
    <w:multiLevelType w:val="hybridMultilevel"/>
    <w:tmpl w:val="9FEA3FB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2B6C1623"/>
    <w:multiLevelType w:val="multilevel"/>
    <w:tmpl w:val="0409001F"/>
    <w:styleLink w:val="Style3"/>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316B050F"/>
    <w:multiLevelType w:val="hybridMultilevel"/>
    <w:tmpl w:val="F5C6577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3C4E3606"/>
    <w:multiLevelType w:val="multilevel"/>
    <w:tmpl w:val="E96A0C42"/>
    <w:lvl w:ilvl="0">
      <w:start w:val="1"/>
      <w:numFmt w:val="decimal"/>
      <w:pStyle w:val="Titulo1"/>
      <w:lvlText w:val="%1."/>
      <w:lvlJc w:val="left"/>
      <w:pPr>
        <w:ind w:left="375" w:hanging="375"/>
      </w:pPr>
      <w:rPr>
        <w:rFonts w:hint="default"/>
        <w:color w:val="FF6600"/>
      </w:rPr>
    </w:lvl>
    <w:lvl w:ilvl="1">
      <w:start w:val="1"/>
      <w:numFmt w:val="decimal"/>
      <w:lvlText w:val="%1.%2"/>
      <w:lvlJc w:val="left"/>
      <w:pPr>
        <w:ind w:left="2280" w:hanging="720"/>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1932" w:hanging="1080"/>
      </w:pPr>
      <w:rPr>
        <w:rFonts w:hint="default"/>
      </w:rPr>
    </w:lvl>
    <w:lvl w:ilvl="4">
      <w:start w:val="1"/>
      <w:numFmt w:val="decimal"/>
      <w:lvlText w:val="%1.%2.%3.%4.%5"/>
      <w:lvlJc w:val="left"/>
      <w:pPr>
        <w:ind w:left="2216" w:hanging="1080"/>
      </w:pPr>
      <w:rPr>
        <w:rFonts w:hint="default"/>
      </w:rPr>
    </w:lvl>
    <w:lvl w:ilvl="5">
      <w:start w:val="1"/>
      <w:numFmt w:val="decimal"/>
      <w:lvlText w:val="%1.%2.%3.%4.%5.%6"/>
      <w:lvlJc w:val="left"/>
      <w:pPr>
        <w:ind w:left="2860" w:hanging="1440"/>
      </w:pPr>
      <w:rPr>
        <w:rFonts w:hint="default"/>
      </w:rPr>
    </w:lvl>
    <w:lvl w:ilvl="6">
      <w:start w:val="1"/>
      <w:numFmt w:val="decimal"/>
      <w:lvlText w:val="%1.%2.%3.%4.%5.%6.%7"/>
      <w:lvlJc w:val="left"/>
      <w:pPr>
        <w:ind w:left="3504" w:hanging="1800"/>
      </w:pPr>
      <w:rPr>
        <w:rFonts w:hint="default"/>
      </w:rPr>
    </w:lvl>
    <w:lvl w:ilvl="7">
      <w:start w:val="1"/>
      <w:numFmt w:val="decimal"/>
      <w:lvlText w:val="%1.%2.%3.%4.%5.%6.%7.%8"/>
      <w:lvlJc w:val="left"/>
      <w:pPr>
        <w:ind w:left="3788" w:hanging="1800"/>
      </w:pPr>
      <w:rPr>
        <w:rFonts w:hint="default"/>
      </w:rPr>
    </w:lvl>
    <w:lvl w:ilvl="8">
      <w:start w:val="1"/>
      <w:numFmt w:val="decimal"/>
      <w:lvlText w:val="%1.%2.%3.%4.%5.%6.%7.%8.%9"/>
      <w:lvlJc w:val="left"/>
      <w:pPr>
        <w:ind w:left="4432" w:hanging="2160"/>
      </w:pPr>
      <w:rPr>
        <w:rFonts w:hint="default"/>
      </w:rPr>
    </w:lvl>
  </w:abstractNum>
  <w:abstractNum w:abstractNumId="6" w15:restartNumberingAfterBreak="0">
    <w:nsid w:val="3F530138"/>
    <w:multiLevelType w:val="hybridMultilevel"/>
    <w:tmpl w:val="F2D4784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6CB071F5"/>
    <w:multiLevelType w:val="hybridMultilevel"/>
    <w:tmpl w:val="3B744DA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70F24F71"/>
    <w:multiLevelType w:val="hybridMultilevel"/>
    <w:tmpl w:val="80B0701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73C94280"/>
    <w:multiLevelType w:val="multilevel"/>
    <w:tmpl w:val="20CEF4FC"/>
    <w:lvl w:ilvl="0">
      <w:start w:val="1"/>
      <w:numFmt w:val="decimal"/>
      <w:pStyle w:val="Title1"/>
      <w:lvlText w:val="%1"/>
      <w:lvlJc w:val="left"/>
      <w:pPr>
        <w:ind w:left="432" w:hanging="432"/>
      </w:pPr>
      <w:rPr>
        <w:b/>
      </w:rPr>
    </w:lvl>
    <w:lvl w:ilvl="1">
      <w:start w:val="1"/>
      <w:numFmt w:val="decimal"/>
      <w:pStyle w:val="Title2"/>
      <w:lvlText w:val="%1.%2"/>
      <w:lvlJc w:val="left"/>
      <w:pPr>
        <w:ind w:left="576" w:hanging="576"/>
      </w:pPr>
    </w:lvl>
    <w:lvl w:ilvl="2">
      <w:start w:val="1"/>
      <w:numFmt w:val="decimal"/>
      <w:pStyle w:val="Title3"/>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abstractNumId w:val="5"/>
  </w:num>
  <w:num w:numId="2">
    <w:abstractNumId w:val="3"/>
  </w:num>
  <w:num w:numId="3">
    <w:abstractNumId w:val="0"/>
    <w:lvlOverride w:ilvl="0">
      <w:lvl w:ilvl="0">
        <w:start w:val="1"/>
        <w:numFmt w:val="bullet"/>
        <w:lvlText w:val="•"/>
        <w:legacy w:legacy="1" w:legacySpace="0" w:legacyIndent="283"/>
        <w:lvlJc w:val="left"/>
        <w:pPr>
          <w:ind w:left="2041" w:hanging="283"/>
        </w:pPr>
        <w:rPr>
          <w:rFonts w:ascii="Times New Roman" w:hAnsi="Times New Roman" w:hint="default"/>
        </w:rPr>
      </w:lvl>
    </w:lvlOverride>
  </w:num>
  <w:num w:numId="4">
    <w:abstractNumId w:val="9"/>
  </w:num>
  <w:num w:numId="5">
    <w:abstractNumId w:val="1"/>
  </w:num>
  <w:num w:numId="6">
    <w:abstractNumId w:val="4"/>
  </w:num>
  <w:num w:numId="7">
    <w:abstractNumId w:val="2"/>
  </w:num>
  <w:num w:numId="8">
    <w:abstractNumId w:val="8"/>
  </w:num>
  <w:num w:numId="9">
    <w:abstractNumId w:val="7"/>
  </w:num>
  <w:num w:numId="10">
    <w:abstractNumId w:val="6"/>
  </w:num>
  <w:numIdMacAtCleanup w:val="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Kevin Gu">
    <w15:presenceInfo w15:providerId="None" w15:userId="Kevin Gu"/>
  </w15:person>
  <w15:person w15:author="Julio Li">
    <w15:presenceInfo w15:providerId="AD" w15:userId="S::julio.li@applusglobal.com::9c2cdb43-fb32-488b-918d-aa0878219a63"/>
  </w15:person>
  <w15:person w15:author="Marc Gomez">
    <w15:presenceInfo w15:providerId="AD" w15:userId="S-1-5-21-3505539451-2124374192-4089716188-114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0"/>
  <w:embedTrueTypeFonts/>
  <w:embedSystemFonts/>
  <w:bordersDoNotSurroundHeader/>
  <w:bordersDoNotSurroundFooter/>
  <w:activeWritingStyle w:appName="MSWord" w:lang="en-GB" w:vendorID="64" w:dllVersion="0" w:nlCheck="1" w:checkStyle="1"/>
  <w:activeWritingStyle w:appName="MSWord" w:lang="en-US" w:vendorID="64" w:dllVersion="0" w:nlCheck="1" w:checkStyle="1"/>
  <w:activeWritingStyle w:appName="MSWord" w:lang="es-ES" w:vendorID="64" w:dllVersion="0" w:nlCheck="1" w:checkStyle="0"/>
  <w:activeWritingStyle w:appName="MSWord" w:lang="en-GB" w:vendorID="64" w:dllVersion="4096" w:nlCheck="1" w:checkStyle="0"/>
  <w:activeWritingStyle w:appName="MSWord" w:lang="es-ES" w:vendorID="64" w:dllVersion="4096" w:nlCheck="1" w:checkStyle="0"/>
  <w:activeWritingStyle w:appName="MSWord" w:lang="en-US" w:vendorID="64" w:dllVersion="4096" w:nlCheck="1" w:checkStyle="0"/>
  <w:activeWritingStyle w:appName="MSWord" w:lang="zh-CN" w:vendorID="64" w:dllVersion="0" w:nlCheck="1" w:checkStyle="1"/>
  <w:activeWritingStyle w:appName="MSWord" w:lang="en-US" w:vendorID="64" w:dllVersion="6" w:nlCheck="1" w:checkStyle="0"/>
  <w:activeWritingStyle w:appName="MSWord" w:lang="en-GB" w:vendorID="64" w:dllVersion="6" w:nlCheck="1" w:checkStyle="0"/>
  <w:activeWritingStyle w:appName="MSWord" w:lang="es-ES" w:vendorID="64" w:dllVersion="6" w:nlCheck="1" w:checkStyle="0"/>
  <w:activeWritingStyle w:appName="MSWord" w:lang="es-ES_tradnl" w:vendorID="64" w:dllVersion="6" w:nlCheck="1" w:checkStyle="0"/>
  <w:activeWritingStyle w:appName="MSWord" w:lang="es-ES_tradnl" w:vendorID="64" w:dllVersion="0" w:nlCheck="1" w:checkStyle="0"/>
  <w:proofState w:spelling="clean"/>
  <w:trackRevisions/>
  <w:defaultTabStop w:val="709"/>
  <w:hyphenationZone w:val="425"/>
  <w:characterSpacingControl w:val="doNotCompress"/>
  <w:hdrShapeDefaults>
    <o:shapedefaults v:ext="edit" spidmax="2052"/>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740E9"/>
    <w:rsid w:val="00001A47"/>
    <w:rsid w:val="00003423"/>
    <w:rsid w:val="00004114"/>
    <w:rsid w:val="00004A6D"/>
    <w:rsid w:val="00005192"/>
    <w:rsid w:val="00005B6E"/>
    <w:rsid w:val="00005D7A"/>
    <w:rsid w:val="00006619"/>
    <w:rsid w:val="00006B20"/>
    <w:rsid w:val="00007857"/>
    <w:rsid w:val="00007BC0"/>
    <w:rsid w:val="00010ED3"/>
    <w:rsid w:val="000112D8"/>
    <w:rsid w:val="000117F0"/>
    <w:rsid w:val="00011B3D"/>
    <w:rsid w:val="00012455"/>
    <w:rsid w:val="000135B6"/>
    <w:rsid w:val="0001400B"/>
    <w:rsid w:val="000140DB"/>
    <w:rsid w:val="00015916"/>
    <w:rsid w:val="0001735C"/>
    <w:rsid w:val="00017434"/>
    <w:rsid w:val="00017775"/>
    <w:rsid w:val="00017DEB"/>
    <w:rsid w:val="000202F1"/>
    <w:rsid w:val="000202FD"/>
    <w:rsid w:val="00020F0C"/>
    <w:rsid w:val="0002140E"/>
    <w:rsid w:val="00023211"/>
    <w:rsid w:val="00023CE3"/>
    <w:rsid w:val="000245D1"/>
    <w:rsid w:val="00024787"/>
    <w:rsid w:val="00024DCC"/>
    <w:rsid w:val="000253B8"/>
    <w:rsid w:val="00027A84"/>
    <w:rsid w:val="00031143"/>
    <w:rsid w:val="00031211"/>
    <w:rsid w:val="000314E8"/>
    <w:rsid w:val="000317FD"/>
    <w:rsid w:val="000325A4"/>
    <w:rsid w:val="0003290D"/>
    <w:rsid w:val="0003403B"/>
    <w:rsid w:val="0003425D"/>
    <w:rsid w:val="0003751D"/>
    <w:rsid w:val="000376CE"/>
    <w:rsid w:val="000405F5"/>
    <w:rsid w:val="000407FC"/>
    <w:rsid w:val="000419D0"/>
    <w:rsid w:val="00041AA1"/>
    <w:rsid w:val="00041CF3"/>
    <w:rsid w:val="000445AC"/>
    <w:rsid w:val="00045100"/>
    <w:rsid w:val="0004526B"/>
    <w:rsid w:val="00045EAB"/>
    <w:rsid w:val="00045F40"/>
    <w:rsid w:val="00046681"/>
    <w:rsid w:val="00047393"/>
    <w:rsid w:val="000476C2"/>
    <w:rsid w:val="0005080E"/>
    <w:rsid w:val="00050A35"/>
    <w:rsid w:val="00051D8C"/>
    <w:rsid w:val="00051E0F"/>
    <w:rsid w:val="000546A0"/>
    <w:rsid w:val="00055282"/>
    <w:rsid w:val="00055F6C"/>
    <w:rsid w:val="000571C4"/>
    <w:rsid w:val="000579FF"/>
    <w:rsid w:val="00057DDB"/>
    <w:rsid w:val="00060150"/>
    <w:rsid w:val="0006037B"/>
    <w:rsid w:val="00060502"/>
    <w:rsid w:val="000628E4"/>
    <w:rsid w:val="00062C2C"/>
    <w:rsid w:val="0006351E"/>
    <w:rsid w:val="00063CB0"/>
    <w:rsid w:val="00064CE5"/>
    <w:rsid w:val="0006522A"/>
    <w:rsid w:val="000652BB"/>
    <w:rsid w:val="000657EB"/>
    <w:rsid w:val="00065810"/>
    <w:rsid w:val="00066929"/>
    <w:rsid w:val="00066C2D"/>
    <w:rsid w:val="0006796F"/>
    <w:rsid w:val="00067ADF"/>
    <w:rsid w:val="00070A09"/>
    <w:rsid w:val="00070F5D"/>
    <w:rsid w:val="00071758"/>
    <w:rsid w:val="0007198A"/>
    <w:rsid w:val="0007290D"/>
    <w:rsid w:val="00073E71"/>
    <w:rsid w:val="00074367"/>
    <w:rsid w:val="00074472"/>
    <w:rsid w:val="0007585D"/>
    <w:rsid w:val="0007618F"/>
    <w:rsid w:val="00076EBC"/>
    <w:rsid w:val="00076F78"/>
    <w:rsid w:val="0007748F"/>
    <w:rsid w:val="00077CC6"/>
    <w:rsid w:val="00080A05"/>
    <w:rsid w:val="00080E98"/>
    <w:rsid w:val="0008120B"/>
    <w:rsid w:val="00081322"/>
    <w:rsid w:val="00081B1F"/>
    <w:rsid w:val="00081B89"/>
    <w:rsid w:val="000825DC"/>
    <w:rsid w:val="00083413"/>
    <w:rsid w:val="00083D09"/>
    <w:rsid w:val="000840BA"/>
    <w:rsid w:val="000847C0"/>
    <w:rsid w:val="00085332"/>
    <w:rsid w:val="0008578F"/>
    <w:rsid w:val="00086D40"/>
    <w:rsid w:val="000905BA"/>
    <w:rsid w:val="00090BF7"/>
    <w:rsid w:val="00090D98"/>
    <w:rsid w:val="0009100C"/>
    <w:rsid w:val="00091733"/>
    <w:rsid w:val="00092776"/>
    <w:rsid w:val="000938CA"/>
    <w:rsid w:val="0009418C"/>
    <w:rsid w:val="00095983"/>
    <w:rsid w:val="00096028"/>
    <w:rsid w:val="000965E5"/>
    <w:rsid w:val="0009692C"/>
    <w:rsid w:val="00096A42"/>
    <w:rsid w:val="00096BF7"/>
    <w:rsid w:val="00096F65"/>
    <w:rsid w:val="0009771C"/>
    <w:rsid w:val="00097C84"/>
    <w:rsid w:val="000A019D"/>
    <w:rsid w:val="000A119D"/>
    <w:rsid w:val="000A1CA9"/>
    <w:rsid w:val="000A210D"/>
    <w:rsid w:val="000A2C3A"/>
    <w:rsid w:val="000A31A7"/>
    <w:rsid w:val="000A3FA2"/>
    <w:rsid w:val="000A441E"/>
    <w:rsid w:val="000A55DC"/>
    <w:rsid w:val="000A56D0"/>
    <w:rsid w:val="000A5839"/>
    <w:rsid w:val="000A5984"/>
    <w:rsid w:val="000A6624"/>
    <w:rsid w:val="000A6C3E"/>
    <w:rsid w:val="000A7088"/>
    <w:rsid w:val="000A7AE0"/>
    <w:rsid w:val="000B0031"/>
    <w:rsid w:val="000B011B"/>
    <w:rsid w:val="000B0236"/>
    <w:rsid w:val="000B024B"/>
    <w:rsid w:val="000B0844"/>
    <w:rsid w:val="000B1B07"/>
    <w:rsid w:val="000B1CD9"/>
    <w:rsid w:val="000B2394"/>
    <w:rsid w:val="000B2919"/>
    <w:rsid w:val="000B381A"/>
    <w:rsid w:val="000B3FFC"/>
    <w:rsid w:val="000B51EF"/>
    <w:rsid w:val="000B59DC"/>
    <w:rsid w:val="000B65EE"/>
    <w:rsid w:val="000B752B"/>
    <w:rsid w:val="000B76DE"/>
    <w:rsid w:val="000C173D"/>
    <w:rsid w:val="000C1D2E"/>
    <w:rsid w:val="000C1F73"/>
    <w:rsid w:val="000C28D2"/>
    <w:rsid w:val="000C2A9E"/>
    <w:rsid w:val="000C326D"/>
    <w:rsid w:val="000C36BD"/>
    <w:rsid w:val="000C4A97"/>
    <w:rsid w:val="000C574F"/>
    <w:rsid w:val="000C5EE5"/>
    <w:rsid w:val="000C6251"/>
    <w:rsid w:val="000C7A1C"/>
    <w:rsid w:val="000D29E9"/>
    <w:rsid w:val="000D2E06"/>
    <w:rsid w:val="000D4C40"/>
    <w:rsid w:val="000D6830"/>
    <w:rsid w:val="000D6AB6"/>
    <w:rsid w:val="000D6BCE"/>
    <w:rsid w:val="000D7276"/>
    <w:rsid w:val="000D728F"/>
    <w:rsid w:val="000D72EC"/>
    <w:rsid w:val="000D73B5"/>
    <w:rsid w:val="000D7C13"/>
    <w:rsid w:val="000E07D8"/>
    <w:rsid w:val="000E0B42"/>
    <w:rsid w:val="000E13EF"/>
    <w:rsid w:val="000E1FE7"/>
    <w:rsid w:val="000E27FC"/>
    <w:rsid w:val="000E39E1"/>
    <w:rsid w:val="000E3ABA"/>
    <w:rsid w:val="000E3AC6"/>
    <w:rsid w:val="000E4A0A"/>
    <w:rsid w:val="000E4A19"/>
    <w:rsid w:val="000E4C1C"/>
    <w:rsid w:val="000E72E0"/>
    <w:rsid w:val="000E78D4"/>
    <w:rsid w:val="000E79B0"/>
    <w:rsid w:val="000F1183"/>
    <w:rsid w:val="000F1326"/>
    <w:rsid w:val="000F1D68"/>
    <w:rsid w:val="000F1EFD"/>
    <w:rsid w:val="000F211C"/>
    <w:rsid w:val="000F31DF"/>
    <w:rsid w:val="000F32CC"/>
    <w:rsid w:val="000F33AD"/>
    <w:rsid w:val="000F454B"/>
    <w:rsid w:val="000F4866"/>
    <w:rsid w:val="000F4C63"/>
    <w:rsid w:val="000F4F5E"/>
    <w:rsid w:val="000F4F86"/>
    <w:rsid w:val="000F53ED"/>
    <w:rsid w:val="000F5AD0"/>
    <w:rsid w:val="000F7830"/>
    <w:rsid w:val="000F7EA1"/>
    <w:rsid w:val="001000E8"/>
    <w:rsid w:val="001002F4"/>
    <w:rsid w:val="00100579"/>
    <w:rsid w:val="001017EF"/>
    <w:rsid w:val="00101A59"/>
    <w:rsid w:val="00102FEB"/>
    <w:rsid w:val="00103666"/>
    <w:rsid w:val="00103925"/>
    <w:rsid w:val="00104BA9"/>
    <w:rsid w:val="001066A1"/>
    <w:rsid w:val="001071A9"/>
    <w:rsid w:val="00107248"/>
    <w:rsid w:val="001073BC"/>
    <w:rsid w:val="00107E6C"/>
    <w:rsid w:val="0011194E"/>
    <w:rsid w:val="00111CE3"/>
    <w:rsid w:val="001139EA"/>
    <w:rsid w:val="001149B1"/>
    <w:rsid w:val="00115183"/>
    <w:rsid w:val="00115365"/>
    <w:rsid w:val="00115E58"/>
    <w:rsid w:val="0011656D"/>
    <w:rsid w:val="001173B8"/>
    <w:rsid w:val="001208A7"/>
    <w:rsid w:val="00121A8C"/>
    <w:rsid w:val="00123E2B"/>
    <w:rsid w:val="00123ED4"/>
    <w:rsid w:val="001242BD"/>
    <w:rsid w:val="0012494E"/>
    <w:rsid w:val="00124F97"/>
    <w:rsid w:val="001252AA"/>
    <w:rsid w:val="0012533D"/>
    <w:rsid w:val="00125A1F"/>
    <w:rsid w:val="001276B1"/>
    <w:rsid w:val="0013073B"/>
    <w:rsid w:val="00130B4B"/>
    <w:rsid w:val="00130C46"/>
    <w:rsid w:val="00130D86"/>
    <w:rsid w:val="00131081"/>
    <w:rsid w:val="00131C06"/>
    <w:rsid w:val="001331FE"/>
    <w:rsid w:val="00133B8D"/>
    <w:rsid w:val="00134400"/>
    <w:rsid w:val="00134F35"/>
    <w:rsid w:val="00135AA5"/>
    <w:rsid w:val="00136444"/>
    <w:rsid w:val="0013652D"/>
    <w:rsid w:val="0013727D"/>
    <w:rsid w:val="00140E95"/>
    <w:rsid w:val="001417E6"/>
    <w:rsid w:val="0014206A"/>
    <w:rsid w:val="00142F69"/>
    <w:rsid w:val="001438EA"/>
    <w:rsid w:val="00143C2A"/>
    <w:rsid w:val="00143E85"/>
    <w:rsid w:val="00144847"/>
    <w:rsid w:val="001449D9"/>
    <w:rsid w:val="00144B4E"/>
    <w:rsid w:val="0014523C"/>
    <w:rsid w:val="00146455"/>
    <w:rsid w:val="00146660"/>
    <w:rsid w:val="00147B2C"/>
    <w:rsid w:val="00150612"/>
    <w:rsid w:val="00150C12"/>
    <w:rsid w:val="00151F2F"/>
    <w:rsid w:val="0015246A"/>
    <w:rsid w:val="0015248A"/>
    <w:rsid w:val="00152AD5"/>
    <w:rsid w:val="001532E0"/>
    <w:rsid w:val="00153F18"/>
    <w:rsid w:val="00155095"/>
    <w:rsid w:val="00155AC6"/>
    <w:rsid w:val="00156C52"/>
    <w:rsid w:val="00156DDE"/>
    <w:rsid w:val="0015799A"/>
    <w:rsid w:val="00157AB3"/>
    <w:rsid w:val="00157D0C"/>
    <w:rsid w:val="00157F59"/>
    <w:rsid w:val="0016034D"/>
    <w:rsid w:val="00160ADD"/>
    <w:rsid w:val="00161D38"/>
    <w:rsid w:val="0016245B"/>
    <w:rsid w:val="00162FE6"/>
    <w:rsid w:val="001636F4"/>
    <w:rsid w:val="00163F47"/>
    <w:rsid w:val="001641CD"/>
    <w:rsid w:val="0016425A"/>
    <w:rsid w:val="00164AD6"/>
    <w:rsid w:val="00164FC6"/>
    <w:rsid w:val="001653AD"/>
    <w:rsid w:val="001654CE"/>
    <w:rsid w:val="001660E4"/>
    <w:rsid w:val="00166836"/>
    <w:rsid w:val="00166BE8"/>
    <w:rsid w:val="0016706B"/>
    <w:rsid w:val="001674FF"/>
    <w:rsid w:val="00170FD2"/>
    <w:rsid w:val="00171DA6"/>
    <w:rsid w:val="00172548"/>
    <w:rsid w:val="00172715"/>
    <w:rsid w:val="001728A7"/>
    <w:rsid w:val="00173613"/>
    <w:rsid w:val="00173FAD"/>
    <w:rsid w:val="001748BC"/>
    <w:rsid w:val="00174900"/>
    <w:rsid w:val="00176FC8"/>
    <w:rsid w:val="001774F6"/>
    <w:rsid w:val="001779D3"/>
    <w:rsid w:val="00177D6B"/>
    <w:rsid w:val="001811C2"/>
    <w:rsid w:val="00181257"/>
    <w:rsid w:val="00181901"/>
    <w:rsid w:val="00181AAF"/>
    <w:rsid w:val="00181CF1"/>
    <w:rsid w:val="001820F5"/>
    <w:rsid w:val="00182914"/>
    <w:rsid w:val="00182EA9"/>
    <w:rsid w:val="001842E3"/>
    <w:rsid w:val="001845FE"/>
    <w:rsid w:val="00184AEB"/>
    <w:rsid w:val="00184BDC"/>
    <w:rsid w:val="0018529C"/>
    <w:rsid w:val="001859D5"/>
    <w:rsid w:val="00186345"/>
    <w:rsid w:val="0018699F"/>
    <w:rsid w:val="00186BBA"/>
    <w:rsid w:val="0018737B"/>
    <w:rsid w:val="001873D9"/>
    <w:rsid w:val="00187DB2"/>
    <w:rsid w:val="001903DD"/>
    <w:rsid w:val="001904F8"/>
    <w:rsid w:val="00190DAD"/>
    <w:rsid w:val="001910B7"/>
    <w:rsid w:val="0019188B"/>
    <w:rsid w:val="00191C9F"/>
    <w:rsid w:val="00191E77"/>
    <w:rsid w:val="00191FCF"/>
    <w:rsid w:val="001923AD"/>
    <w:rsid w:val="00192928"/>
    <w:rsid w:val="00192D0D"/>
    <w:rsid w:val="00192E24"/>
    <w:rsid w:val="00193B49"/>
    <w:rsid w:val="00193FB2"/>
    <w:rsid w:val="00194628"/>
    <w:rsid w:val="001950DD"/>
    <w:rsid w:val="001959AF"/>
    <w:rsid w:val="00195AF7"/>
    <w:rsid w:val="001963C9"/>
    <w:rsid w:val="0019705D"/>
    <w:rsid w:val="001978FE"/>
    <w:rsid w:val="0019790A"/>
    <w:rsid w:val="00197C8A"/>
    <w:rsid w:val="001A0E77"/>
    <w:rsid w:val="001A12A5"/>
    <w:rsid w:val="001A1832"/>
    <w:rsid w:val="001A293B"/>
    <w:rsid w:val="001A3151"/>
    <w:rsid w:val="001A3732"/>
    <w:rsid w:val="001A37BC"/>
    <w:rsid w:val="001A3A26"/>
    <w:rsid w:val="001A3F5A"/>
    <w:rsid w:val="001A50F9"/>
    <w:rsid w:val="001A5CA3"/>
    <w:rsid w:val="001A69A0"/>
    <w:rsid w:val="001A7374"/>
    <w:rsid w:val="001B0C67"/>
    <w:rsid w:val="001B0CCB"/>
    <w:rsid w:val="001B18E6"/>
    <w:rsid w:val="001B1A4A"/>
    <w:rsid w:val="001B1CC0"/>
    <w:rsid w:val="001B229A"/>
    <w:rsid w:val="001B3764"/>
    <w:rsid w:val="001B37B7"/>
    <w:rsid w:val="001B394D"/>
    <w:rsid w:val="001B3C7A"/>
    <w:rsid w:val="001B4128"/>
    <w:rsid w:val="001B539E"/>
    <w:rsid w:val="001B60E4"/>
    <w:rsid w:val="001B6228"/>
    <w:rsid w:val="001C14C9"/>
    <w:rsid w:val="001C1841"/>
    <w:rsid w:val="001C1B54"/>
    <w:rsid w:val="001C284C"/>
    <w:rsid w:val="001C2A94"/>
    <w:rsid w:val="001C306A"/>
    <w:rsid w:val="001C4535"/>
    <w:rsid w:val="001C4C64"/>
    <w:rsid w:val="001C4CF8"/>
    <w:rsid w:val="001C61E6"/>
    <w:rsid w:val="001D0533"/>
    <w:rsid w:val="001D212E"/>
    <w:rsid w:val="001D2331"/>
    <w:rsid w:val="001D2BF2"/>
    <w:rsid w:val="001D2C16"/>
    <w:rsid w:val="001D31DF"/>
    <w:rsid w:val="001D44E7"/>
    <w:rsid w:val="001D57C9"/>
    <w:rsid w:val="001D6064"/>
    <w:rsid w:val="001D629B"/>
    <w:rsid w:val="001D6C2B"/>
    <w:rsid w:val="001D7120"/>
    <w:rsid w:val="001D7FA0"/>
    <w:rsid w:val="001E270C"/>
    <w:rsid w:val="001E40C7"/>
    <w:rsid w:val="001E45E6"/>
    <w:rsid w:val="001E47CD"/>
    <w:rsid w:val="001E576D"/>
    <w:rsid w:val="001E60BB"/>
    <w:rsid w:val="001E6845"/>
    <w:rsid w:val="001F109E"/>
    <w:rsid w:val="001F1E2B"/>
    <w:rsid w:val="001F1F51"/>
    <w:rsid w:val="001F1F6A"/>
    <w:rsid w:val="001F2F30"/>
    <w:rsid w:val="001F3D22"/>
    <w:rsid w:val="001F5C52"/>
    <w:rsid w:val="001F5EB5"/>
    <w:rsid w:val="001F6766"/>
    <w:rsid w:val="001F7282"/>
    <w:rsid w:val="002013D4"/>
    <w:rsid w:val="00201521"/>
    <w:rsid w:val="002016CD"/>
    <w:rsid w:val="00202241"/>
    <w:rsid w:val="0020238F"/>
    <w:rsid w:val="00205445"/>
    <w:rsid w:val="0020611B"/>
    <w:rsid w:val="00206928"/>
    <w:rsid w:val="002075F2"/>
    <w:rsid w:val="002108F5"/>
    <w:rsid w:val="00210E48"/>
    <w:rsid w:val="002117A8"/>
    <w:rsid w:val="00211B15"/>
    <w:rsid w:val="002128AD"/>
    <w:rsid w:val="00212913"/>
    <w:rsid w:val="00213959"/>
    <w:rsid w:val="00213BE3"/>
    <w:rsid w:val="00214848"/>
    <w:rsid w:val="00215AE0"/>
    <w:rsid w:val="00215DAA"/>
    <w:rsid w:val="00216725"/>
    <w:rsid w:val="00216923"/>
    <w:rsid w:val="002169EF"/>
    <w:rsid w:val="00216C2F"/>
    <w:rsid w:val="00216F6C"/>
    <w:rsid w:val="00216FDE"/>
    <w:rsid w:val="0021753A"/>
    <w:rsid w:val="00220398"/>
    <w:rsid w:val="00221F62"/>
    <w:rsid w:val="002225A1"/>
    <w:rsid w:val="002237A5"/>
    <w:rsid w:val="002247A4"/>
    <w:rsid w:val="00225F6C"/>
    <w:rsid w:val="00227D40"/>
    <w:rsid w:val="00230174"/>
    <w:rsid w:val="0023048B"/>
    <w:rsid w:val="0023080B"/>
    <w:rsid w:val="00232AD1"/>
    <w:rsid w:val="002331AE"/>
    <w:rsid w:val="00234809"/>
    <w:rsid w:val="00234AB1"/>
    <w:rsid w:val="00234D68"/>
    <w:rsid w:val="00235533"/>
    <w:rsid w:val="0023556F"/>
    <w:rsid w:val="002355DB"/>
    <w:rsid w:val="00235CF9"/>
    <w:rsid w:val="0023709E"/>
    <w:rsid w:val="002373B9"/>
    <w:rsid w:val="0023781A"/>
    <w:rsid w:val="00237D27"/>
    <w:rsid w:val="0024005B"/>
    <w:rsid w:val="00240296"/>
    <w:rsid w:val="0024085A"/>
    <w:rsid w:val="00241183"/>
    <w:rsid w:val="002416C2"/>
    <w:rsid w:val="00241F2E"/>
    <w:rsid w:val="00242893"/>
    <w:rsid w:val="002429FB"/>
    <w:rsid w:val="00242E8C"/>
    <w:rsid w:val="002433C2"/>
    <w:rsid w:val="0024380A"/>
    <w:rsid w:val="0024425E"/>
    <w:rsid w:val="00244423"/>
    <w:rsid w:val="00244FE3"/>
    <w:rsid w:val="00245BEA"/>
    <w:rsid w:val="00245E44"/>
    <w:rsid w:val="00246014"/>
    <w:rsid w:val="00247AD0"/>
    <w:rsid w:val="00247FEA"/>
    <w:rsid w:val="00250038"/>
    <w:rsid w:val="00250095"/>
    <w:rsid w:val="00252786"/>
    <w:rsid w:val="002529B3"/>
    <w:rsid w:val="00252CEE"/>
    <w:rsid w:val="00254504"/>
    <w:rsid w:val="002551B2"/>
    <w:rsid w:val="0025550B"/>
    <w:rsid w:val="00255BDE"/>
    <w:rsid w:val="00256AD6"/>
    <w:rsid w:val="00256F81"/>
    <w:rsid w:val="002570E2"/>
    <w:rsid w:val="00260129"/>
    <w:rsid w:val="0026042A"/>
    <w:rsid w:val="00260D8C"/>
    <w:rsid w:val="00261C7B"/>
    <w:rsid w:val="002624D2"/>
    <w:rsid w:val="00262733"/>
    <w:rsid w:val="00262803"/>
    <w:rsid w:val="00262852"/>
    <w:rsid w:val="00262947"/>
    <w:rsid w:val="00263486"/>
    <w:rsid w:val="002634F9"/>
    <w:rsid w:val="00264397"/>
    <w:rsid w:val="0026490A"/>
    <w:rsid w:val="00264930"/>
    <w:rsid w:val="00264A21"/>
    <w:rsid w:val="002652E5"/>
    <w:rsid w:val="00266A1D"/>
    <w:rsid w:val="00266DDA"/>
    <w:rsid w:val="002679EF"/>
    <w:rsid w:val="00270B4B"/>
    <w:rsid w:val="00270CCA"/>
    <w:rsid w:val="00271249"/>
    <w:rsid w:val="0027227B"/>
    <w:rsid w:val="00275170"/>
    <w:rsid w:val="0027577A"/>
    <w:rsid w:val="0027580F"/>
    <w:rsid w:val="00276034"/>
    <w:rsid w:val="002761CB"/>
    <w:rsid w:val="0027645D"/>
    <w:rsid w:val="002764C1"/>
    <w:rsid w:val="002801A4"/>
    <w:rsid w:val="00281B35"/>
    <w:rsid w:val="002823AE"/>
    <w:rsid w:val="00283619"/>
    <w:rsid w:val="00283A63"/>
    <w:rsid w:val="002840C8"/>
    <w:rsid w:val="002843EC"/>
    <w:rsid w:val="002845F0"/>
    <w:rsid w:val="00284920"/>
    <w:rsid w:val="002850A0"/>
    <w:rsid w:val="002859B6"/>
    <w:rsid w:val="00285EEE"/>
    <w:rsid w:val="00286167"/>
    <w:rsid w:val="00286283"/>
    <w:rsid w:val="00286F35"/>
    <w:rsid w:val="00291421"/>
    <w:rsid w:val="00291854"/>
    <w:rsid w:val="00291C49"/>
    <w:rsid w:val="00292B44"/>
    <w:rsid w:val="00292C8E"/>
    <w:rsid w:val="00293531"/>
    <w:rsid w:val="00293A78"/>
    <w:rsid w:val="00293FC7"/>
    <w:rsid w:val="00294CA5"/>
    <w:rsid w:val="002954C3"/>
    <w:rsid w:val="002976D4"/>
    <w:rsid w:val="002A00EB"/>
    <w:rsid w:val="002A09AD"/>
    <w:rsid w:val="002A0D32"/>
    <w:rsid w:val="002A1350"/>
    <w:rsid w:val="002A198B"/>
    <w:rsid w:val="002A303F"/>
    <w:rsid w:val="002A3468"/>
    <w:rsid w:val="002A348E"/>
    <w:rsid w:val="002A3749"/>
    <w:rsid w:val="002A37B1"/>
    <w:rsid w:val="002A3A9A"/>
    <w:rsid w:val="002A44C7"/>
    <w:rsid w:val="002A4B78"/>
    <w:rsid w:val="002A55FF"/>
    <w:rsid w:val="002A574F"/>
    <w:rsid w:val="002A5D0C"/>
    <w:rsid w:val="002A5E5B"/>
    <w:rsid w:val="002A605A"/>
    <w:rsid w:val="002A6EDF"/>
    <w:rsid w:val="002A7583"/>
    <w:rsid w:val="002A774D"/>
    <w:rsid w:val="002A7C19"/>
    <w:rsid w:val="002B02E7"/>
    <w:rsid w:val="002B045D"/>
    <w:rsid w:val="002B0EE9"/>
    <w:rsid w:val="002B291B"/>
    <w:rsid w:val="002B2F12"/>
    <w:rsid w:val="002B30E0"/>
    <w:rsid w:val="002B32DE"/>
    <w:rsid w:val="002B363A"/>
    <w:rsid w:val="002B3F18"/>
    <w:rsid w:val="002B5207"/>
    <w:rsid w:val="002B5368"/>
    <w:rsid w:val="002B61C3"/>
    <w:rsid w:val="002B61D9"/>
    <w:rsid w:val="002B64D8"/>
    <w:rsid w:val="002B69DE"/>
    <w:rsid w:val="002B6CF6"/>
    <w:rsid w:val="002B7608"/>
    <w:rsid w:val="002B76E1"/>
    <w:rsid w:val="002B7C09"/>
    <w:rsid w:val="002C0D6F"/>
    <w:rsid w:val="002C1295"/>
    <w:rsid w:val="002C1482"/>
    <w:rsid w:val="002C1A6A"/>
    <w:rsid w:val="002C1BF3"/>
    <w:rsid w:val="002C2101"/>
    <w:rsid w:val="002C2914"/>
    <w:rsid w:val="002C29A3"/>
    <w:rsid w:val="002C4287"/>
    <w:rsid w:val="002C468E"/>
    <w:rsid w:val="002C5F3C"/>
    <w:rsid w:val="002C5FAD"/>
    <w:rsid w:val="002C6EBB"/>
    <w:rsid w:val="002C6EEE"/>
    <w:rsid w:val="002C7149"/>
    <w:rsid w:val="002D0BC8"/>
    <w:rsid w:val="002D0FDD"/>
    <w:rsid w:val="002D1018"/>
    <w:rsid w:val="002D1579"/>
    <w:rsid w:val="002D1915"/>
    <w:rsid w:val="002D19AD"/>
    <w:rsid w:val="002D1D16"/>
    <w:rsid w:val="002D1E24"/>
    <w:rsid w:val="002D30EC"/>
    <w:rsid w:val="002D46BC"/>
    <w:rsid w:val="002D4FEC"/>
    <w:rsid w:val="002D541D"/>
    <w:rsid w:val="002D5569"/>
    <w:rsid w:val="002D59CF"/>
    <w:rsid w:val="002D6BF0"/>
    <w:rsid w:val="002E05F0"/>
    <w:rsid w:val="002E179B"/>
    <w:rsid w:val="002E19D5"/>
    <w:rsid w:val="002E1D1E"/>
    <w:rsid w:val="002E2171"/>
    <w:rsid w:val="002E261A"/>
    <w:rsid w:val="002E27FF"/>
    <w:rsid w:val="002E30C5"/>
    <w:rsid w:val="002E3310"/>
    <w:rsid w:val="002E3CC8"/>
    <w:rsid w:val="002E3D48"/>
    <w:rsid w:val="002E3F95"/>
    <w:rsid w:val="002E4188"/>
    <w:rsid w:val="002E4678"/>
    <w:rsid w:val="002E5897"/>
    <w:rsid w:val="002E5E8B"/>
    <w:rsid w:val="002E7A45"/>
    <w:rsid w:val="002F056D"/>
    <w:rsid w:val="002F10D8"/>
    <w:rsid w:val="002F1B04"/>
    <w:rsid w:val="002F1FE8"/>
    <w:rsid w:val="002F204D"/>
    <w:rsid w:val="002F3E6F"/>
    <w:rsid w:val="002F3F3C"/>
    <w:rsid w:val="002F4570"/>
    <w:rsid w:val="002F4D0E"/>
    <w:rsid w:val="002F6821"/>
    <w:rsid w:val="002F6EF1"/>
    <w:rsid w:val="002F7423"/>
    <w:rsid w:val="002F7603"/>
    <w:rsid w:val="002F7648"/>
    <w:rsid w:val="0030012A"/>
    <w:rsid w:val="003001D9"/>
    <w:rsid w:val="003017A8"/>
    <w:rsid w:val="00301CA9"/>
    <w:rsid w:val="0030272E"/>
    <w:rsid w:val="00302AFB"/>
    <w:rsid w:val="00302DA3"/>
    <w:rsid w:val="0030476B"/>
    <w:rsid w:val="00305BEE"/>
    <w:rsid w:val="00305C75"/>
    <w:rsid w:val="0030609A"/>
    <w:rsid w:val="00306321"/>
    <w:rsid w:val="003064FB"/>
    <w:rsid w:val="00306796"/>
    <w:rsid w:val="003069DB"/>
    <w:rsid w:val="00306B92"/>
    <w:rsid w:val="00307385"/>
    <w:rsid w:val="00310701"/>
    <w:rsid w:val="00311385"/>
    <w:rsid w:val="00311E6E"/>
    <w:rsid w:val="00313767"/>
    <w:rsid w:val="00313F93"/>
    <w:rsid w:val="00314AEC"/>
    <w:rsid w:val="00315B8E"/>
    <w:rsid w:val="003160D7"/>
    <w:rsid w:val="00316F85"/>
    <w:rsid w:val="003177F1"/>
    <w:rsid w:val="003178F2"/>
    <w:rsid w:val="00317A3A"/>
    <w:rsid w:val="00317E77"/>
    <w:rsid w:val="00320AA4"/>
    <w:rsid w:val="00321DFF"/>
    <w:rsid w:val="00322435"/>
    <w:rsid w:val="003228D1"/>
    <w:rsid w:val="00322FCF"/>
    <w:rsid w:val="00323460"/>
    <w:rsid w:val="003236A8"/>
    <w:rsid w:val="003237AC"/>
    <w:rsid w:val="0032386D"/>
    <w:rsid w:val="003263D5"/>
    <w:rsid w:val="00326658"/>
    <w:rsid w:val="00326722"/>
    <w:rsid w:val="0032719D"/>
    <w:rsid w:val="00327366"/>
    <w:rsid w:val="003274AE"/>
    <w:rsid w:val="00330413"/>
    <w:rsid w:val="003316E8"/>
    <w:rsid w:val="003320B8"/>
    <w:rsid w:val="003322F1"/>
    <w:rsid w:val="0033233A"/>
    <w:rsid w:val="00332420"/>
    <w:rsid w:val="00332FD7"/>
    <w:rsid w:val="0033301D"/>
    <w:rsid w:val="0033364A"/>
    <w:rsid w:val="00333897"/>
    <w:rsid w:val="0033414F"/>
    <w:rsid w:val="00334659"/>
    <w:rsid w:val="00334F9F"/>
    <w:rsid w:val="00336C51"/>
    <w:rsid w:val="0033787E"/>
    <w:rsid w:val="0034048E"/>
    <w:rsid w:val="003419A7"/>
    <w:rsid w:val="00341A0F"/>
    <w:rsid w:val="00341D43"/>
    <w:rsid w:val="00342491"/>
    <w:rsid w:val="00342A95"/>
    <w:rsid w:val="00342E10"/>
    <w:rsid w:val="00342FE6"/>
    <w:rsid w:val="00343571"/>
    <w:rsid w:val="00344492"/>
    <w:rsid w:val="00344AE1"/>
    <w:rsid w:val="00345960"/>
    <w:rsid w:val="0034675C"/>
    <w:rsid w:val="0034748F"/>
    <w:rsid w:val="00347E58"/>
    <w:rsid w:val="00350120"/>
    <w:rsid w:val="0035034E"/>
    <w:rsid w:val="003503EE"/>
    <w:rsid w:val="003507D8"/>
    <w:rsid w:val="003513F4"/>
    <w:rsid w:val="00351F2F"/>
    <w:rsid w:val="00352094"/>
    <w:rsid w:val="0035288E"/>
    <w:rsid w:val="003536C3"/>
    <w:rsid w:val="003537C0"/>
    <w:rsid w:val="00353AF2"/>
    <w:rsid w:val="0035522C"/>
    <w:rsid w:val="00355A19"/>
    <w:rsid w:val="00355B91"/>
    <w:rsid w:val="00355CE5"/>
    <w:rsid w:val="00355CFD"/>
    <w:rsid w:val="00355EAB"/>
    <w:rsid w:val="003562B7"/>
    <w:rsid w:val="0035715F"/>
    <w:rsid w:val="003604FD"/>
    <w:rsid w:val="003616B1"/>
    <w:rsid w:val="00361B69"/>
    <w:rsid w:val="00362060"/>
    <w:rsid w:val="00362A32"/>
    <w:rsid w:val="00362F7A"/>
    <w:rsid w:val="00363F4D"/>
    <w:rsid w:val="003642ED"/>
    <w:rsid w:val="00364B4F"/>
    <w:rsid w:val="00365C26"/>
    <w:rsid w:val="00365F23"/>
    <w:rsid w:val="00367817"/>
    <w:rsid w:val="00367DF5"/>
    <w:rsid w:val="003704B0"/>
    <w:rsid w:val="00370D5B"/>
    <w:rsid w:val="00373AFE"/>
    <w:rsid w:val="00373B1B"/>
    <w:rsid w:val="00373C78"/>
    <w:rsid w:val="00373DFE"/>
    <w:rsid w:val="00373EAF"/>
    <w:rsid w:val="00374907"/>
    <w:rsid w:val="003754D6"/>
    <w:rsid w:val="003757A9"/>
    <w:rsid w:val="00375C92"/>
    <w:rsid w:val="0037645A"/>
    <w:rsid w:val="00377E3D"/>
    <w:rsid w:val="00381167"/>
    <w:rsid w:val="003817D0"/>
    <w:rsid w:val="00381D64"/>
    <w:rsid w:val="00382C14"/>
    <w:rsid w:val="00383154"/>
    <w:rsid w:val="0038476F"/>
    <w:rsid w:val="00384924"/>
    <w:rsid w:val="0038548E"/>
    <w:rsid w:val="003859FE"/>
    <w:rsid w:val="00387A78"/>
    <w:rsid w:val="003904FF"/>
    <w:rsid w:val="00390D2A"/>
    <w:rsid w:val="00390DF5"/>
    <w:rsid w:val="00390F8D"/>
    <w:rsid w:val="003917C1"/>
    <w:rsid w:val="00391851"/>
    <w:rsid w:val="00391A91"/>
    <w:rsid w:val="00391E8C"/>
    <w:rsid w:val="00393ACF"/>
    <w:rsid w:val="00394021"/>
    <w:rsid w:val="0039439F"/>
    <w:rsid w:val="003946D7"/>
    <w:rsid w:val="00395AFF"/>
    <w:rsid w:val="00397A98"/>
    <w:rsid w:val="00397B95"/>
    <w:rsid w:val="003A003D"/>
    <w:rsid w:val="003A0928"/>
    <w:rsid w:val="003A188E"/>
    <w:rsid w:val="003A31BA"/>
    <w:rsid w:val="003A3994"/>
    <w:rsid w:val="003A3BD0"/>
    <w:rsid w:val="003A49D7"/>
    <w:rsid w:val="003A4B99"/>
    <w:rsid w:val="003A5586"/>
    <w:rsid w:val="003A56BD"/>
    <w:rsid w:val="003A6ED1"/>
    <w:rsid w:val="003A6F41"/>
    <w:rsid w:val="003A7684"/>
    <w:rsid w:val="003A7E7D"/>
    <w:rsid w:val="003B0380"/>
    <w:rsid w:val="003B123F"/>
    <w:rsid w:val="003B144B"/>
    <w:rsid w:val="003B15BF"/>
    <w:rsid w:val="003B2CA5"/>
    <w:rsid w:val="003B2DFD"/>
    <w:rsid w:val="003B3B97"/>
    <w:rsid w:val="003B408C"/>
    <w:rsid w:val="003B438A"/>
    <w:rsid w:val="003B4526"/>
    <w:rsid w:val="003B48E9"/>
    <w:rsid w:val="003B5486"/>
    <w:rsid w:val="003B5506"/>
    <w:rsid w:val="003B57B5"/>
    <w:rsid w:val="003B6265"/>
    <w:rsid w:val="003B634F"/>
    <w:rsid w:val="003B6635"/>
    <w:rsid w:val="003B6EC9"/>
    <w:rsid w:val="003B731F"/>
    <w:rsid w:val="003B7751"/>
    <w:rsid w:val="003B7C16"/>
    <w:rsid w:val="003C174E"/>
    <w:rsid w:val="003C226B"/>
    <w:rsid w:val="003C319F"/>
    <w:rsid w:val="003C39BF"/>
    <w:rsid w:val="003C40A2"/>
    <w:rsid w:val="003C4237"/>
    <w:rsid w:val="003C4D7E"/>
    <w:rsid w:val="003C5327"/>
    <w:rsid w:val="003C5A4D"/>
    <w:rsid w:val="003C6A3C"/>
    <w:rsid w:val="003C6D0B"/>
    <w:rsid w:val="003C7604"/>
    <w:rsid w:val="003C7803"/>
    <w:rsid w:val="003C795C"/>
    <w:rsid w:val="003C7E26"/>
    <w:rsid w:val="003D04DD"/>
    <w:rsid w:val="003D0DDE"/>
    <w:rsid w:val="003D2B22"/>
    <w:rsid w:val="003D2CA9"/>
    <w:rsid w:val="003D30BF"/>
    <w:rsid w:val="003D4DA2"/>
    <w:rsid w:val="003D51A6"/>
    <w:rsid w:val="003D6078"/>
    <w:rsid w:val="003D6980"/>
    <w:rsid w:val="003D70A6"/>
    <w:rsid w:val="003D75BD"/>
    <w:rsid w:val="003E03C0"/>
    <w:rsid w:val="003E1211"/>
    <w:rsid w:val="003E1546"/>
    <w:rsid w:val="003E1815"/>
    <w:rsid w:val="003E1DC7"/>
    <w:rsid w:val="003E2106"/>
    <w:rsid w:val="003E247C"/>
    <w:rsid w:val="003E27AB"/>
    <w:rsid w:val="003E324E"/>
    <w:rsid w:val="003E3437"/>
    <w:rsid w:val="003E351E"/>
    <w:rsid w:val="003E4A6F"/>
    <w:rsid w:val="003E540A"/>
    <w:rsid w:val="003E56DD"/>
    <w:rsid w:val="003E59B1"/>
    <w:rsid w:val="003E62BE"/>
    <w:rsid w:val="003E7B3E"/>
    <w:rsid w:val="003E7CD7"/>
    <w:rsid w:val="003E7CEB"/>
    <w:rsid w:val="003F0A61"/>
    <w:rsid w:val="003F2EC9"/>
    <w:rsid w:val="003F2FF9"/>
    <w:rsid w:val="003F30BE"/>
    <w:rsid w:val="003F3455"/>
    <w:rsid w:val="003F40A0"/>
    <w:rsid w:val="003F43CC"/>
    <w:rsid w:val="003F4C73"/>
    <w:rsid w:val="003F530D"/>
    <w:rsid w:val="003F5C7B"/>
    <w:rsid w:val="003F6B05"/>
    <w:rsid w:val="003F7BE1"/>
    <w:rsid w:val="003F7C2C"/>
    <w:rsid w:val="003F7D42"/>
    <w:rsid w:val="003F7EA4"/>
    <w:rsid w:val="004016E6"/>
    <w:rsid w:val="00401A2D"/>
    <w:rsid w:val="00401B8A"/>
    <w:rsid w:val="004026C4"/>
    <w:rsid w:val="0040312F"/>
    <w:rsid w:val="00403DCB"/>
    <w:rsid w:val="00404122"/>
    <w:rsid w:val="004052D0"/>
    <w:rsid w:val="004053C9"/>
    <w:rsid w:val="0040595D"/>
    <w:rsid w:val="00406436"/>
    <w:rsid w:val="0040661E"/>
    <w:rsid w:val="00406A30"/>
    <w:rsid w:val="00406F8A"/>
    <w:rsid w:val="004077BC"/>
    <w:rsid w:val="00411566"/>
    <w:rsid w:val="0041160C"/>
    <w:rsid w:val="004117D8"/>
    <w:rsid w:val="00411AE1"/>
    <w:rsid w:val="0041251D"/>
    <w:rsid w:val="0041338A"/>
    <w:rsid w:val="00413594"/>
    <w:rsid w:val="00413B61"/>
    <w:rsid w:val="00413D99"/>
    <w:rsid w:val="004146E1"/>
    <w:rsid w:val="004148CA"/>
    <w:rsid w:val="00414D9D"/>
    <w:rsid w:val="00415380"/>
    <w:rsid w:val="00415A29"/>
    <w:rsid w:val="00415CBC"/>
    <w:rsid w:val="00415E3E"/>
    <w:rsid w:val="004174F2"/>
    <w:rsid w:val="0041777A"/>
    <w:rsid w:val="0042139B"/>
    <w:rsid w:val="0042141E"/>
    <w:rsid w:val="00421D35"/>
    <w:rsid w:val="00423A04"/>
    <w:rsid w:val="00423D65"/>
    <w:rsid w:val="00423DDC"/>
    <w:rsid w:val="0042476A"/>
    <w:rsid w:val="00424D05"/>
    <w:rsid w:val="00425F79"/>
    <w:rsid w:val="00426E18"/>
    <w:rsid w:val="00426FCC"/>
    <w:rsid w:val="00427CB8"/>
    <w:rsid w:val="00427DFF"/>
    <w:rsid w:val="00430074"/>
    <w:rsid w:val="004318CF"/>
    <w:rsid w:val="00431A69"/>
    <w:rsid w:val="004332E0"/>
    <w:rsid w:val="00433AAA"/>
    <w:rsid w:val="00433CCB"/>
    <w:rsid w:val="004344C2"/>
    <w:rsid w:val="00435D02"/>
    <w:rsid w:val="00436619"/>
    <w:rsid w:val="004369FD"/>
    <w:rsid w:val="00436A86"/>
    <w:rsid w:val="00437E3A"/>
    <w:rsid w:val="00437F62"/>
    <w:rsid w:val="004405CF"/>
    <w:rsid w:val="00441262"/>
    <w:rsid w:val="00441F7F"/>
    <w:rsid w:val="0044287E"/>
    <w:rsid w:val="0044370F"/>
    <w:rsid w:val="00444A12"/>
    <w:rsid w:val="00444F45"/>
    <w:rsid w:val="004454D8"/>
    <w:rsid w:val="00445AC9"/>
    <w:rsid w:val="00445E9D"/>
    <w:rsid w:val="00445FDD"/>
    <w:rsid w:val="00446404"/>
    <w:rsid w:val="00446522"/>
    <w:rsid w:val="00446AB5"/>
    <w:rsid w:val="00446E77"/>
    <w:rsid w:val="004500DD"/>
    <w:rsid w:val="0045046A"/>
    <w:rsid w:val="0045077A"/>
    <w:rsid w:val="00450942"/>
    <w:rsid w:val="004509A7"/>
    <w:rsid w:val="00450B3A"/>
    <w:rsid w:val="00450D21"/>
    <w:rsid w:val="004526B3"/>
    <w:rsid w:val="00452DE1"/>
    <w:rsid w:val="00453091"/>
    <w:rsid w:val="0045412F"/>
    <w:rsid w:val="004548EB"/>
    <w:rsid w:val="00454ADE"/>
    <w:rsid w:val="0045551E"/>
    <w:rsid w:val="0045616F"/>
    <w:rsid w:val="0045684C"/>
    <w:rsid w:val="004573D5"/>
    <w:rsid w:val="004606D7"/>
    <w:rsid w:val="004610AE"/>
    <w:rsid w:val="00461145"/>
    <w:rsid w:val="00461B64"/>
    <w:rsid w:val="004622B2"/>
    <w:rsid w:val="004622BD"/>
    <w:rsid w:val="00462624"/>
    <w:rsid w:val="00462B53"/>
    <w:rsid w:val="00462E57"/>
    <w:rsid w:val="0046370E"/>
    <w:rsid w:val="004642B1"/>
    <w:rsid w:val="004647E5"/>
    <w:rsid w:val="00464B78"/>
    <w:rsid w:val="004650D7"/>
    <w:rsid w:val="0046538D"/>
    <w:rsid w:val="004654E3"/>
    <w:rsid w:val="00465ABE"/>
    <w:rsid w:val="00466641"/>
    <w:rsid w:val="00466A3F"/>
    <w:rsid w:val="00467D45"/>
    <w:rsid w:val="004709A3"/>
    <w:rsid w:val="00470BF7"/>
    <w:rsid w:val="00470C4D"/>
    <w:rsid w:val="004717EA"/>
    <w:rsid w:val="004719E2"/>
    <w:rsid w:val="00471A34"/>
    <w:rsid w:val="00471B20"/>
    <w:rsid w:val="00471E46"/>
    <w:rsid w:val="004728F4"/>
    <w:rsid w:val="00472A72"/>
    <w:rsid w:val="00473224"/>
    <w:rsid w:val="004736F8"/>
    <w:rsid w:val="00474F40"/>
    <w:rsid w:val="004753FE"/>
    <w:rsid w:val="00475596"/>
    <w:rsid w:val="004764E6"/>
    <w:rsid w:val="004778ED"/>
    <w:rsid w:val="00480566"/>
    <w:rsid w:val="00480BBA"/>
    <w:rsid w:val="00480E01"/>
    <w:rsid w:val="00481489"/>
    <w:rsid w:val="00482AFE"/>
    <w:rsid w:val="00483347"/>
    <w:rsid w:val="004833E8"/>
    <w:rsid w:val="00483419"/>
    <w:rsid w:val="004839B1"/>
    <w:rsid w:val="00483E09"/>
    <w:rsid w:val="00484581"/>
    <w:rsid w:val="004847F9"/>
    <w:rsid w:val="00484DC8"/>
    <w:rsid w:val="004852CF"/>
    <w:rsid w:val="004861F2"/>
    <w:rsid w:val="00486808"/>
    <w:rsid w:val="004876FF"/>
    <w:rsid w:val="004877B5"/>
    <w:rsid w:val="00490ADE"/>
    <w:rsid w:val="0049119F"/>
    <w:rsid w:val="004926D6"/>
    <w:rsid w:val="004928BC"/>
    <w:rsid w:val="00492C33"/>
    <w:rsid w:val="00493241"/>
    <w:rsid w:val="004932EC"/>
    <w:rsid w:val="00494150"/>
    <w:rsid w:val="00494BEF"/>
    <w:rsid w:val="00494D2D"/>
    <w:rsid w:val="00494EB9"/>
    <w:rsid w:val="00494FE8"/>
    <w:rsid w:val="00496EB8"/>
    <w:rsid w:val="00497033"/>
    <w:rsid w:val="004A002C"/>
    <w:rsid w:val="004A0544"/>
    <w:rsid w:val="004A090E"/>
    <w:rsid w:val="004A0D53"/>
    <w:rsid w:val="004A1636"/>
    <w:rsid w:val="004A1B17"/>
    <w:rsid w:val="004A2135"/>
    <w:rsid w:val="004A2EAA"/>
    <w:rsid w:val="004A39C3"/>
    <w:rsid w:val="004A3A82"/>
    <w:rsid w:val="004A3C4C"/>
    <w:rsid w:val="004A4AC1"/>
    <w:rsid w:val="004A5D4C"/>
    <w:rsid w:val="004A69C7"/>
    <w:rsid w:val="004A7035"/>
    <w:rsid w:val="004A7459"/>
    <w:rsid w:val="004A7E0B"/>
    <w:rsid w:val="004B215A"/>
    <w:rsid w:val="004B21A7"/>
    <w:rsid w:val="004B24C0"/>
    <w:rsid w:val="004B2BC8"/>
    <w:rsid w:val="004B3D79"/>
    <w:rsid w:val="004B3E48"/>
    <w:rsid w:val="004B417F"/>
    <w:rsid w:val="004B4D4B"/>
    <w:rsid w:val="004B4EDC"/>
    <w:rsid w:val="004B663F"/>
    <w:rsid w:val="004B6A40"/>
    <w:rsid w:val="004B6EAE"/>
    <w:rsid w:val="004B78D5"/>
    <w:rsid w:val="004C036E"/>
    <w:rsid w:val="004C1AA2"/>
    <w:rsid w:val="004C1EFF"/>
    <w:rsid w:val="004C290D"/>
    <w:rsid w:val="004C2CAC"/>
    <w:rsid w:val="004C30C5"/>
    <w:rsid w:val="004C3337"/>
    <w:rsid w:val="004C36B1"/>
    <w:rsid w:val="004C455C"/>
    <w:rsid w:val="004C4E29"/>
    <w:rsid w:val="004C5109"/>
    <w:rsid w:val="004C5122"/>
    <w:rsid w:val="004C60E2"/>
    <w:rsid w:val="004C6A13"/>
    <w:rsid w:val="004C6AC9"/>
    <w:rsid w:val="004C6B75"/>
    <w:rsid w:val="004C74FC"/>
    <w:rsid w:val="004C7AE6"/>
    <w:rsid w:val="004D0111"/>
    <w:rsid w:val="004D02A1"/>
    <w:rsid w:val="004D070F"/>
    <w:rsid w:val="004D0E9B"/>
    <w:rsid w:val="004D1297"/>
    <w:rsid w:val="004D19D6"/>
    <w:rsid w:val="004D326C"/>
    <w:rsid w:val="004D3659"/>
    <w:rsid w:val="004D5C55"/>
    <w:rsid w:val="004D60C6"/>
    <w:rsid w:val="004D6248"/>
    <w:rsid w:val="004D62AB"/>
    <w:rsid w:val="004D6BDD"/>
    <w:rsid w:val="004D70A7"/>
    <w:rsid w:val="004D7390"/>
    <w:rsid w:val="004D7400"/>
    <w:rsid w:val="004D7542"/>
    <w:rsid w:val="004D7604"/>
    <w:rsid w:val="004E00EC"/>
    <w:rsid w:val="004E16A2"/>
    <w:rsid w:val="004E1FA6"/>
    <w:rsid w:val="004E23EA"/>
    <w:rsid w:val="004E3FAA"/>
    <w:rsid w:val="004E4E29"/>
    <w:rsid w:val="004E5094"/>
    <w:rsid w:val="004E6DAD"/>
    <w:rsid w:val="004E765B"/>
    <w:rsid w:val="004F0166"/>
    <w:rsid w:val="004F0F26"/>
    <w:rsid w:val="004F138A"/>
    <w:rsid w:val="004F1686"/>
    <w:rsid w:val="004F1B2D"/>
    <w:rsid w:val="004F1DDF"/>
    <w:rsid w:val="004F3E5B"/>
    <w:rsid w:val="004F41A4"/>
    <w:rsid w:val="004F5978"/>
    <w:rsid w:val="004F5999"/>
    <w:rsid w:val="004F6AF2"/>
    <w:rsid w:val="004F6EF2"/>
    <w:rsid w:val="004F76A4"/>
    <w:rsid w:val="00501B94"/>
    <w:rsid w:val="00502349"/>
    <w:rsid w:val="0050670E"/>
    <w:rsid w:val="0050673A"/>
    <w:rsid w:val="00506D89"/>
    <w:rsid w:val="005076DF"/>
    <w:rsid w:val="005100AB"/>
    <w:rsid w:val="005106A6"/>
    <w:rsid w:val="00511378"/>
    <w:rsid w:val="005124D6"/>
    <w:rsid w:val="0051284D"/>
    <w:rsid w:val="00512F42"/>
    <w:rsid w:val="00513068"/>
    <w:rsid w:val="005133DA"/>
    <w:rsid w:val="00514228"/>
    <w:rsid w:val="0051491E"/>
    <w:rsid w:val="00514BB6"/>
    <w:rsid w:val="00515218"/>
    <w:rsid w:val="00515482"/>
    <w:rsid w:val="00515500"/>
    <w:rsid w:val="005160C1"/>
    <w:rsid w:val="00516488"/>
    <w:rsid w:val="005209CA"/>
    <w:rsid w:val="00520ACB"/>
    <w:rsid w:val="00521ACE"/>
    <w:rsid w:val="005225BD"/>
    <w:rsid w:val="00522602"/>
    <w:rsid w:val="005240C1"/>
    <w:rsid w:val="0052414E"/>
    <w:rsid w:val="00524F24"/>
    <w:rsid w:val="00525A0B"/>
    <w:rsid w:val="005260C2"/>
    <w:rsid w:val="00526D38"/>
    <w:rsid w:val="005274F7"/>
    <w:rsid w:val="00530225"/>
    <w:rsid w:val="005302BD"/>
    <w:rsid w:val="00531446"/>
    <w:rsid w:val="00531955"/>
    <w:rsid w:val="00531BA9"/>
    <w:rsid w:val="00531E41"/>
    <w:rsid w:val="00532759"/>
    <w:rsid w:val="00532CDB"/>
    <w:rsid w:val="0053399B"/>
    <w:rsid w:val="00533BA8"/>
    <w:rsid w:val="00534BD4"/>
    <w:rsid w:val="0053571F"/>
    <w:rsid w:val="00536090"/>
    <w:rsid w:val="00536399"/>
    <w:rsid w:val="005363B8"/>
    <w:rsid w:val="00537569"/>
    <w:rsid w:val="005400CB"/>
    <w:rsid w:val="005405C6"/>
    <w:rsid w:val="00541251"/>
    <w:rsid w:val="00541360"/>
    <w:rsid w:val="005414EF"/>
    <w:rsid w:val="00541818"/>
    <w:rsid w:val="00542C38"/>
    <w:rsid w:val="005436A5"/>
    <w:rsid w:val="00544896"/>
    <w:rsid w:val="00545E84"/>
    <w:rsid w:val="00546164"/>
    <w:rsid w:val="005468B6"/>
    <w:rsid w:val="0054780B"/>
    <w:rsid w:val="00552223"/>
    <w:rsid w:val="00553115"/>
    <w:rsid w:val="00554105"/>
    <w:rsid w:val="005542D9"/>
    <w:rsid w:val="005548A6"/>
    <w:rsid w:val="00554D9A"/>
    <w:rsid w:val="0055565D"/>
    <w:rsid w:val="00555753"/>
    <w:rsid w:val="00555973"/>
    <w:rsid w:val="005561C9"/>
    <w:rsid w:val="005606F5"/>
    <w:rsid w:val="00560AF8"/>
    <w:rsid w:val="00560B55"/>
    <w:rsid w:val="00560C49"/>
    <w:rsid w:val="00561A39"/>
    <w:rsid w:val="00562DCD"/>
    <w:rsid w:val="005654CD"/>
    <w:rsid w:val="0056575E"/>
    <w:rsid w:val="00565AFC"/>
    <w:rsid w:val="00566945"/>
    <w:rsid w:val="00566B9F"/>
    <w:rsid w:val="00566C95"/>
    <w:rsid w:val="00567280"/>
    <w:rsid w:val="00567D0D"/>
    <w:rsid w:val="00570025"/>
    <w:rsid w:val="005712CF"/>
    <w:rsid w:val="00571D9F"/>
    <w:rsid w:val="00572593"/>
    <w:rsid w:val="00572805"/>
    <w:rsid w:val="00573A40"/>
    <w:rsid w:val="00573F30"/>
    <w:rsid w:val="00574476"/>
    <w:rsid w:val="00574E4E"/>
    <w:rsid w:val="005751AF"/>
    <w:rsid w:val="00576FEE"/>
    <w:rsid w:val="00577D2C"/>
    <w:rsid w:val="005807CC"/>
    <w:rsid w:val="00580829"/>
    <w:rsid w:val="00580B29"/>
    <w:rsid w:val="00581CA0"/>
    <w:rsid w:val="00582BE8"/>
    <w:rsid w:val="005837F3"/>
    <w:rsid w:val="00584085"/>
    <w:rsid w:val="0058418B"/>
    <w:rsid w:val="005841B5"/>
    <w:rsid w:val="0058557F"/>
    <w:rsid w:val="0058647D"/>
    <w:rsid w:val="0059046F"/>
    <w:rsid w:val="00590832"/>
    <w:rsid w:val="00592B7B"/>
    <w:rsid w:val="00592B80"/>
    <w:rsid w:val="00592BBA"/>
    <w:rsid w:val="00593B94"/>
    <w:rsid w:val="00593FA1"/>
    <w:rsid w:val="00594A73"/>
    <w:rsid w:val="00594E42"/>
    <w:rsid w:val="00595186"/>
    <w:rsid w:val="00595F5E"/>
    <w:rsid w:val="005962C8"/>
    <w:rsid w:val="00596547"/>
    <w:rsid w:val="005A07D2"/>
    <w:rsid w:val="005A0D3E"/>
    <w:rsid w:val="005A0D65"/>
    <w:rsid w:val="005A222C"/>
    <w:rsid w:val="005A2517"/>
    <w:rsid w:val="005A47AC"/>
    <w:rsid w:val="005A4D20"/>
    <w:rsid w:val="005A5027"/>
    <w:rsid w:val="005A563E"/>
    <w:rsid w:val="005A591B"/>
    <w:rsid w:val="005A6559"/>
    <w:rsid w:val="005A7369"/>
    <w:rsid w:val="005A778C"/>
    <w:rsid w:val="005A78E4"/>
    <w:rsid w:val="005B00B1"/>
    <w:rsid w:val="005B0271"/>
    <w:rsid w:val="005B1487"/>
    <w:rsid w:val="005B1BB5"/>
    <w:rsid w:val="005B1F71"/>
    <w:rsid w:val="005B205C"/>
    <w:rsid w:val="005B2AA4"/>
    <w:rsid w:val="005B2AFD"/>
    <w:rsid w:val="005B2B75"/>
    <w:rsid w:val="005B3385"/>
    <w:rsid w:val="005B3897"/>
    <w:rsid w:val="005B403F"/>
    <w:rsid w:val="005B40EC"/>
    <w:rsid w:val="005B4120"/>
    <w:rsid w:val="005B4192"/>
    <w:rsid w:val="005B4E1E"/>
    <w:rsid w:val="005B5EE6"/>
    <w:rsid w:val="005B62C6"/>
    <w:rsid w:val="005B699F"/>
    <w:rsid w:val="005B71E2"/>
    <w:rsid w:val="005B72B7"/>
    <w:rsid w:val="005B7730"/>
    <w:rsid w:val="005C1449"/>
    <w:rsid w:val="005C2A25"/>
    <w:rsid w:val="005C364C"/>
    <w:rsid w:val="005C37A6"/>
    <w:rsid w:val="005C3D44"/>
    <w:rsid w:val="005C42B3"/>
    <w:rsid w:val="005C43CF"/>
    <w:rsid w:val="005C450D"/>
    <w:rsid w:val="005C482E"/>
    <w:rsid w:val="005C605E"/>
    <w:rsid w:val="005C643D"/>
    <w:rsid w:val="005C67ED"/>
    <w:rsid w:val="005C69E5"/>
    <w:rsid w:val="005C7762"/>
    <w:rsid w:val="005C79AA"/>
    <w:rsid w:val="005C7AA4"/>
    <w:rsid w:val="005D34A7"/>
    <w:rsid w:val="005D3800"/>
    <w:rsid w:val="005D43CA"/>
    <w:rsid w:val="005D51E8"/>
    <w:rsid w:val="005D703F"/>
    <w:rsid w:val="005D7F83"/>
    <w:rsid w:val="005D7FDA"/>
    <w:rsid w:val="005E0141"/>
    <w:rsid w:val="005E0D1E"/>
    <w:rsid w:val="005E1B44"/>
    <w:rsid w:val="005E23AC"/>
    <w:rsid w:val="005E29B9"/>
    <w:rsid w:val="005E2CE8"/>
    <w:rsid w:val="005E3901"/>
    <w:rsid w:val="005E3CD6"/>
    <w:rsid w:val="005E3CF3"/>
    <w:rsid w:val="005E3E73"/>
    <w:rsid w:val="005E4F47"/>
    <w:rsid w:val="005E549C"/>
    <w:rsid w:val="005E64FF"/>
    <w:rsid w:val="005E6CD8"/>
    <w:rsid w:val="005E71EF"/>
    <w:rsid w:val="005E7977"/>
    <w:rsid w:val="005F092A"/>
    <w:rsid w:val="005F1139"/>
    <w:rsid w:val="005F1980"/>
    <w:rsid w:val="005F2032"/>
    <w:rsid w:val="005F2628"/>
    <w:rsid w:val="005F2AEF"/>
    <w:rsid w:val="005F34C8"/>
    <w:rsid w:val="005F3CD0"/>
    <w:rsid w:val="005F3D17"/>
    <w:rsid w:val="005F3E23"/>
    <w:rsid w:val="005F4120"/>
    <w:rsid w:val="005F47F0"/>
    <w:rsid w:val="005F5507"/>
    <w:rsid w:val="005F610E"/>
    <w:rsid w:val="005F68A2"/>
    <w:rsid w:val="006021C8"/>
    <w:rsid w:val="00602811"/>
    <w:rsid w:val="00603A9A"/>
    <w:rsid w:val="006043EC"/>
    <w:rsid w:val="00604CB7"/>
    <w:rsid w:val="006057BA"/>
    <w:rsid w:val="00605E15"/>
    <w:rsid w:val="00605F06"/>
    <w:rsid w:val="0060685F"/>
    <w:rsid w:val="006101F8"/>
    <w:rsid w:val="006130BB"/>
    <w:rsid w:val="00613B59"/>
    <w:rsid w:val="006142F4"/>
    <w:rsid w:val="00614ABE"/>
    <w:rsid w:val="00615544"/>
    <w:rsid w:val="0061566C"/>
    <w:rsid w:val="00615BFB"/>
    <w:rsid w:val="0061603B"/>
    <w:rsid w:val="006160D2"/>
    <w:rsid w:val="00616159"/>
    <w:rsid w:val="006165E9"/>
    <w:rsid w:val="0061685B"/>
    <w:rsid w:val="00616B81"/>
    <w:rsid w:val="00616DFB"/>
    <w:rsid w:val="00617017"/>
    <w:rsid w:val="00617423"/>
    <w:rsid w:val="0062092A"/>
    <w:rsid w:val="00620B80"/>
    <w:rsid w:val="00620F35"/>
    <w:rsid w:val="00621D6A"/>
    <w:rsid w:val="0062325D"/>
    <w:rsid w:val="006237D6"/>
    <w:rsid w:val="00623CFA"/>
    <w:rsid w:val="00623F88"/>
    <w:rsid w:val="006240E7"/>
    <w:rsid w:val="006242F2"/>
    <w:rsid w:val="0062433A"/>
    <w:rsid w:val="0062435A"/>
    <w:rsid w:val="006244B7"/>
    <w:rsid w:val="00625173"/>
    <w:rsid w:val="0062537C"/>
    <w:rsid w:val="00625917"/>
    <w:rsid w:val="0062593B"/>
    <w:rsid w:val="006259F5"/>
    <w:rsid w:val="006268DE"/>
    <w:rsid w:val="00627321"/>
    <w:rsid w:val="0063012F"/>
    <w:rsid w:val="006304BC"/>
    <w:rsid w:val="00631345"/>
    <w:rsid w:val="00631B6B"/>
    <w:rsid w:val="00632F01"/>
    <w:rsid w:val="00634397"/>
    <w:rsid w:val="006343A3"/>
    <w:rsid w:val="006354B9"/>
    <w:rsid w:val="0063695F"/>
    <w:rsid w:val="006369C7"/>
    <w:rsid w:val="006370F9"/>
    <w:rsid w:val="00640503"/>
    <w:rsid w:val="0064179A"/>
    <w:rsid w:val="00641903"/>
    <w:rsid w:val="00642CD5"/>
    <w:rsid w:val="00642DC3"/>
    <w:rsid w:val="006455FB"/>
    <w:rsid w:val="00645980"/>
    <w:rsid w:val="00646FD6"/>
    <w:rsid w:val="006476AE"/>
    <w:rsid w:val="0065024F"/>
    <w:rsid w:val="006512C7"/>
    <w:rsid w:val="006516D2"/>
    <w:rsid w:val="00652FF9"/>
    <w:rsid w:val="00653294"/>
    <w:rsid w:val="00654224"/>
    <w:rsid w:val="006542EF"/>
    <w:rsid w:val="0065496D"/>
    <w:rsid w:val="00655AB3"/>
    <w:rsid w:val="00655D64"/>
    <w:rsid w:val="00655FA2"/>
    <w:rsid w:val="00656865"/>
    <w:rsid w:val="00656AA7"/>
    <w:rsid w:val="00657017"/>
    <w:rsid w:val="00660451"/>
    <w:rsid w:val="006609DF"/>
    <w:rsid w:val="00660E5B"/>
    <w:rsid w:val="00660FB8"/>
    <w:rsid w:val="00661017"/>
    <w:rsid w:val="00661FA3"/>
    <w:rsid w:val="00662718"/>
    <w:rsid w:val="00662C4D"/>
    <w:rsid w:val="00663BDE"/>
    <w:rsid w:val="00663E99"/>
    <w:rsid w:val="00663F11"/>
    <w:rsid w:val="00663F43"/>
    <w:rsid w:val="0066416F"/>
    <w:rsid w:val="00664CA2"/>
    <w:rsid w:val="00665054"/>
    <w:rsid w:val="00665119"/>
    <w:rsid w:val="006654FB"/>
    <w:rsid w:val="00665793"/>
    <w:rsid w:val="00665EEA"/>
    <w:rsid w:val="00666327"/>
    <w:rsid w:val="006669FE"/>
    <w:rsid w:val="00670312"/>
    <w:rsid w:val="00672890"/>
    <w:rsid w:val="00672E78"/>
    <w:rsid w:val="00673356"/>
    <w:rsid w:val="006748C8"/>
    <w:rsid w:val="006753A3"/>
    <w:rsid w:val="00675D18"/>
    <w:rsid w:val="00676726"/>
    <w:rsid w:val="00676C44"/>
    <w:rsid w:val="006777B7"/>
    <w:rsid w:val="0068028C"/>
    <w:rsid w:val="00680ABC"/>
    <w:rsid w:val="00680DF3"/>
    <w:rsid w:val="00680E6C"/>
    <w:rsid w:val="00680F02"/>
    <w:rsid w:val="006812AD"/>
    <w:rsid w:val="00681C60"/>
    <w:rsid w:val="00681C89"/>
    <w:rsid w:val="00682D17"/>
    <w:rsid w:val="00683103"/>
    <w:rsid w:val="00683882"/>
    <w:rsid w:val="00683BAB"/>
    <w:rsid w:val="00683C0D"/>
    <w:rsid w:val="006846EC"/>
    <w:rsid w:val="00684FA7"/>
    <w:rsid w:val="00684FC2"/>
    <w:rsid w:val="00686C90"/>
    <w:rsid w:val="006872D1"/>
    <w:rsid w:val="00687845"/>
    <w:rsid w:val="00687C36"/>
    <w:rsid w:val="0069062B"/>
    <w:rsid w:val="00690EC3"/>
    <w:rsid w:val="0069129B"/>
    <w:rsid w:val="006917BE"/>
    <w:rsid w:val="006918AF"/>
    <w:rsid w:val="00691EB9"/>
    <w:rsid w:val="00691FD9"/>
    <w:rsid w:val="00692172"/>
    <w:rsid w:val="0069336B"/>
    <w:rsid w:val="00693707"/>
    <w:rsid w:val="006939A8"/>
    <w:rsid w:val="00693ADA"/>
    <w:rsid w:val="00693BBE"/>
    <w:rsid w:val="00694798"/>
    <w:rsid w:val="00694AF1"/>
    <w:rsid w:val="00695123"/>
    <w:rsid w:val="00696682"/>
    <w:rsid w:val="00696D47"/>
    <w:rsid w:val="006A03A3"/>
    <w:rsid w:val="006A045F"/>
    <w:rsid w:val="006A05A0"/>
    <w:rsid w:val="006A1027"/>
    <w:rsid w:val="006A118A"/>
    <w:rsid w:val="006A123F"/>
    <w:rsid w:val="006A16BE"/>
    <w:rsid w:val="006A192C"/>
    <w:rsid w:val="006A1A4F"/>
    <w:rsid w:val="006A1F31"/>
    <w:rsid w:val="006A27CA"/>
    <w:rsid w:val="006A34D8"/>
    <w:rsid w:val="006A386E"/>
    <w:rsid w:val="006A4317"/>
    <w:rsid w:val="006A4923"/>
    <w:rsid w:val="006A55D3"/>
    <w:rsid w:val="006A5B8D"/>
    <w:rsid w:val="006A5C03"/>
    <w:rsid w:val="006A6F3B"/>
    <w:rsid w:val="006A76CA"/>
    <w:rsid w:val="006A7A2E"/>
    <w:rsid w:val="006A7FCE"/>
    <w:rsid w:val="006B0EA6"/>
    <w:rsid w:val="006B118C"/>
    <w:rsid w:val="006B1C98"/>
    <w:rsid w:val="006B2F45"/>
    <w:rsid w:val="006B360E"/>
    <w:rsid w:val="006B3B38"/>
    <w:rsid w:val="006B3BAC"/>
    <w:rsid w:val="006B3F92"/>
    <w:rsid w:val="006B4884"/>
    <w:rsid w:val="006B49F7"/>
    <w:rsid w:val="006B4D8F"/>
    <w:rsid w:val="006B51F6"/>
    <w:rsid w:val="006B6DFB"/>
    <w:rsid w:val="006B6FAC"/>
    <w:rsid w:val="006C0191"/>
    <w:rsid w:val="006C130D"/>
    <w:rsid w:val="006C1747"/>
    <w:rsid w:val="006C19CA"/>
    <w:rsid w:val="006C2388"/>
    <w:rsid w:val="006C2F03"/>
    <w:rsid w:val="006C3020"/>
    <w:rsid w:val="006C328E"/>
    <w:rsid w:val="006C49A6"/>
    <w:rsid w:val="006C4EEC"/>
    <w:rsid w:val="006C5091"/>
    <w:rsid w:val="006C5F8F"/>
    <w:rsid w:val="006C657B"/>
    <w:rsid w:val="006C6937"/>
    <w:rsid w:val="006C6FB2"/>
    <w:rsid w:val="006C7A75"/>
    <w:rsid w:val="006D0430"/>
    <w:rsid w:val="006D0C19"/>
    <w:rsid w:val="006D24C3"/>
    <w:rsid w:val="006D2C0E"/>
    <w:rsid w:val="006D3EBF"/>
    <w:rsid w:val="006D4C19"/>
    <w:rsid w:val="006D63C6"/>
    <w:rsid w:val="006D65E4"/>
    <w:rsid w:val="006D791A"/>
    <w:rsid w:val="006E11F0"/>
    <w:rsid w:val="006E17A1"/>
    <w:rsid w:val="006E1A8F"/>
    <w:rsid w:val="006E1F45"/>
    <w:rsid w:val="006E2D5A"/>
    <w:rsid w:val="006E32BF"/>
    <w:rsid w:val="006E333B"/>
    <w:rsid w:val="006E357D"/>
    <w:rsid w:val="006E412F"/>
    <w:rsid w:val="006E4277"/>
    <w:rsid w:val="006E4C4E"/>
    <w:rsid w:val="006E4F14"/>
    <w:rsid w:val="006E4FED"/>
    <w:rsid w:val="006E60FD"/>
    <w:rsid w:val="006E61FA"/>
    <w:rsid w:val="006E6759"/>
    <w:rsid w:val="006F069A"/>
    <w:rsid w:val="006F0A62"/>
    <w:rsid w:val="006F14F5"/>
    <w:rsid w:val="006F1F13"/>
    <w:rsid w:val="006F2171"/>
    <w:rsid w:val="006F2269"/>
    <w:rsid w:val="006F2FCB"/>
    <w:rsid w:val="006F328F"/>
    <w:rsid w:val="006F37FF"/>
    <w:rsid w:val="006F3991"/>
    <w:rsid w:val="006F3EE3"/>
    <w:rsid w:val="006F478C"/>
    <w:rsid w:val="006F5948"/>
    <w:rsid w:val="006F69F9"/>
    <w:rsid w:val="006F746B"/>
    <w:rsid w:val="007006BB"/>
    <w:rsid w:val="0070175E"/>
    <w:rsid w:val="00701767"/>
    <w:rsid w:val="00701CA5"/>
    <w:rsid w:val="007024F4"/>
    <w:rsid w:val="00702A5F"/>
    <w:rsid w:val="007035BD"/>
    <w:rsid w:val="00704978"/>
    <w:rsid w:val="0070506D"/>
    <w:rsid w:val="00705DAA"/>
    <w:rsid w:val="007065DD"/>
    <w:rsid w:val="00707236"/>
    <w:rsid w:val="00710061"/>
    <w:rsid w:val="007100FA"/>
    <w:rsid w:val="007112E4"/>
    <w:rsid w:val="00711D32"/>
    <w:rsid w:val="00712860"/>
    <w:rsid w:val="00712C09"/>
    <w:rsid w:val="00712FBC"/>
    <w:rsid w:val="00713BED"/>
    <w:rsid w:val="00713EA4"/>
    <w:rsid w:val="00713FE8"/>
    <w:rsid w:val="0071409C"/>
    <w:rsid w:val="00714436"/>
    <w:rsid w:val="00714D12"/>
    <w:rsid w:val="007159D4"/>
    <w:rsid w:val="007163AE"/>
    <w:rsid w:val="0071694B"/>
    <w:rsid w:val="00717170"/>
    <w:rsid w:val="00717CF6"/>
    <w:rsid w:val="00717D06"/>
    <w:rsid w:val="00717EE0"/>
    <w:rsid w:val="00720250"/>
    <w:rsid w:val="007209F5"/>
    <w:rsid w:val="00720B5E"/>
    <w:rsid w:val="00721249"/>
    <w:rsid w:val="0072310C"/>
    <w:rsid w:val="0072506B"/>
    <w:rsid w:val="007254A9"/>
    <w:rsid w:val="00726984"/>
    <w:rsid w:val="00727174"/>
    <w:rsid w:val="00730912"/>
    <w:rsid w:val="00731015"/>
    <w:rsid w:val="0073137B"/>
    <w:rsid w:val="00731605"/>
    <w:rsid w:val="007320CA"/>
    <w:rsid w:val="00732D1A"/>
    <w:rsid w:val="00733688"/>
    <w:rsid w:val="0073404E"/>
    <w:rsid w:val="007348B1"/>
    <w:rsid w:val="007349F3"/>
    <w:rsid w:val="00734A8F"/>
    <w:rsid w:val="00734BEB"/>
    <w:rsid w:val="00735630"/>
    <w:rsid w:val="00735CBB"/>
    <w:rsid w:val="00735CFB"/>
    <w:rsid w:val="00735D4F"/>
    <w:rsid w:val="00735E62"/>
    <w:rsid w:val="007360F1"/>
    <w:rsid w:val="0073624F"/>
    <w:rsid w:val="007366C7"/>
    <w:rsid w:val="007367AA"/>
    <w:rsid w:val="0074114C"/>
    <w:rsid w:val="00741D3D"/>
    <w:rsid w:val="00741F6C"/>
    <w:rsid w:val="00743BF9"/>
    <w:rsid w:val="00743DAE"/>
    <w:rsid w:val="00744328"/>
    <w:rsid w:val="00744A23"/>
    <w:rsid w:val="00745294"/>
    <w:rsid w:val="00745D46"/>
    <w:rsid w:val="00745E83"/>
    <w:rsid w:val="007473C1"/>
    <w:rsid w:val="00747C15"/>
    <w:rsid w:val="00750607"/>
    <w:rsid w:val="007506B0"/>
    <w:rsid w:val="00750D2A"/>
    <w:rsid w:val="00752FA7"/>
    <w:rsid w:val="0075315F"/>
    <w:rsid w:val="007536F4"/>
    <w:rsid w:val="00753A39"/>
    <w:rsid w:val="00753A6C"/>
    <w:rsid w:val="00753F5D"/>
    <w:rsid w:val="0075416C"/>
    <w:rsid w:val="00755964"/>
    <w:rsid w:val="007560F4"/>
    <w:rsid w:val="0075634D"/>
    <w:rsid w:val="00756D50"/>
    <w:rsid w:val="00756DCF"/>
    <w:rsid w:val="00756F9B"/>
    <w:rsid w:val="007575AD"/>
    <w:rsid w:val="00757A5C"/>
    <w:rsid w:val="00757B19"/>
    <w:rsid w:val="007600F2"/>
    <w:rsid w:val="0076048C"/>
    <w:rsid w:val="007605ED"/>
    <w:rsid w:val="00760E16"/>
    <w:rsid w:val="00761F6C"/>
    <w:rsid w:val="00762ABA"/>
    <w:rsid w:val="00762E52"/>
    <w:rsid w:val="0076300C"/>
    <w:rsid w:val="007633FF"/>
    <w:rsid w:val="007656CF"/>
    <w:rsid w:val="007656E7"/>
    <w:rsid w:val="007658EF"/>
    <w:rsid w:val="00765B23"/>
    <w:rsid w:val="007667CB"/>
    <w:rsid w:val="007669CC"/>
    <w:rsid w:val="00766F1A"/>
    <w:rsid w:val="007670D0"/>
    <w:rsid w:val="007675D9"/>
    <w:rsid w:val="00770B07"/>
    <w:rsid w:val="00770B93"/>
    <w:rsid w:val="00772625"/>
    <w:rsid w:val="007736E9"/>
    <w:rsid w:val="00773CDC"/>
    <w:rsid w:val="007745F0"/>
    <w:rsid w:val="00774786"/>
    <w:rsid w:val="0077509D"/>
    <w:rsid w:val="007754C1"/>
    <w:rsid w:val="0077552F"/>
    <w:rsid w:val="007755EE"/>
    <w:rsid w:val="007763C0"/>
    <w:rsid w:val="00777C5C"/>
    <w:rsid w:val="00777DC3"/>
    <w:rsid w:val="00777DE4"/>
    <w:rsid w:val="00782D8A"/>
    <w:rsid w:val="007838D3"/>
    <w:rsid w:val="00783B21"/>
    <w:rsid w:val="00783C70"/>
    <w:rsid w:val="00784221"/>
    <w:rsid w:val="007847B3"/>
    <w:rsid w:val="00785179"/>
    <w:rsid w:val="0078578B"/>
    <w:rsid w:val="00785A4D"/>
    <w:rsid w:val="00785E8E"/>
    <w:rsid w:val="00792C3E"/>
    <w:rsid w:val="00794272"/>
    <w:rsid w:val="00794AF8"/>
    <w:rsid w:val="00794D4E"/>
    <w:rsid w:val="00794DCE"/>
    <w:rsid w:val="00794E8B"/>
    <w:rsid w:val="00795233"/>
    <w:rsid w:val="0079566F"/>
    <w:rsid w:val="0079634A"/>
    <w:rsid w:val="00797407"/>
    <w:rsid w:val="00797AB5"/>
    <w:rsid w:val="007A0174"/>
    <w:rsid w:val="007A0F9C"/>
    <w:rsid w:val="007A1652"/>
    <w:rsid w:val="007A17BD"/>
    <w:rsid w:val="007A2EA2"/>
    <w:rsid w:val="007A342F"/>
    <w:rsid w:val="007A36A8"/>
    <w:rsid w:val="007A4184"/>
    <w:rsid w:val="007A4CE8"/>
    <w:rsid w:val="007A4E97"/>
    <w:rsid w:val="007A52B5"/>
    <w:rsid w:val="007A68A8"/>
    <w:rsid w:val="007A6A95"/>
    <w:rsid w:val="007A6F57"/>
    <w:rsid w:val="007A720E"/>
    <w:rsid w:val="007A74D0"/>
    <w:rsid w:val="007A7F5E"/>
    <w:rsid w:val="007B171C"/>
    <w:rsid w:val="007B197D"/>
    <w:rsid w:val="007B1B1A"/>
    <w:rsid w:val="007B2568"/>
    <w:rsid w:val="007B2935"/>
    <w:rsid w:val="007B2C22"/>
    <w:rsid w:val="007B2E9E"/>
    <w:rsid w:val="007B341E"/>
    <w:rsid w:val="007B47FD"/>
    <w:rsid w:val="007B4B14"/>
    <w:rsid w:val="007B4D9A"/>
    <w:rsid w:val="007B66B7"/>
    <w:rsid w:val="007B6AC0"/>
    <w:rsid w:val="007B6D4F"/>
    <w:rsid w:val="007C01C2"/>
    <w:rsid w:val="007C0F8E"/>
    <w:rsid w:val="007C172D"/>
    <w:rsid w:val="007C197D"/>
    <w:rsid w:val="007C277A"/>
    <w:rsid w:val="007C3902"/>
    <w:rsid w:val="007C392F"/>
    <w:rsid w:val="007C3A3A"/>
    <w:rsid w:val="007C3BB1"/>
    <w:rsid w:val="007C4231"/>
    <w:rsid w:val="007C44AE"/>
    <w:rsid w:val="007C48D8"/>
    <w:rsid w:val="007C528B"/>
    <w:rsid w:val="007C7065"/>
    <w:rsid w:val="007C721B"/>
    <w:rsid w:val="007C7DF9"/>
    <w:rsid w:val="007C7F34"/>
    <w:rsid w:val="007D09F4"/>
    <w:rsid w:val="007D0CF0"/>
    <w:rsid w:val="007D2203"/>
    <w:rsid w:val="007D26A7"/>
    <w:rsid w:val="007D326C"/>
    <w:rsid w:val="007D347C"/>
    <w:rsid w:val="007D43DC"/>
    <w:rsid w:val="007D4498"/>
    <w:rsid w:val="007D4AEA"/>
    <w:rsid w:val="007D4E98"/>
    <w:rsid w:val="007D5774"/>
    <w:rsid w:val="007D6434"/>
    <w:rsid w:val="007D6CEB"/>
    <w:rsid w:val="007D7756"/>
    <w:rsid w:val="007D7BC7"/>
    <w:rsid w:val="007E045A"/>
    <w:rsid w:val="007E0ADD"/>
    <w:rsid w:val="007E1280"/>
    <w:rsid w:val="007E1E42"/>
    <w:rsid w:val="007E288B"/>
    <w:rsid w:val="007E2BF9"/>
    <w:rsid w:val="007E3B5A"/>
    <w:rsid w:val="007E4036"/>
    <w:rsid w:val="007E4260"/>
    <w:rsid w:val="007E4CFD"/>
    <w:rsid w:val="007E7DA8"/>
    <w:rsid w:val="007F0000"/>
    <w:rsid w:val="007F0342"/>
    <w:rsid w:val="007F0E91"/>
    <w:rsid w:val="007F1CF5"/>
    <w:rsid w:val="007F236D"/>
    <w:rsid w:val="007F2522"/>
    <w:rsid w:val="007F2E71"/>
    <w:rsid w:val="007F3BA4"/>
    <w:rsid w:val="007F4634"/>
    <w:rsid w:val="007F5057"/>
    <w:rsid w:val="007F5C8B"/>
    <w:rsid w:val="007F5D3C"/>
    <w:rsid w:val="007F5F46"/>
    <w:rsid w:val="007F66E1"/>
    <w:rsid w:val="007F67C1"/>
    <w:rsid w:val="007F6CA6"/>
    <w:rsid w:val="007F7839"/>
    <w:rsid w:val="0080017A"/>
    <w:rsid w:val="00801844"/>
    <w:rsid w:val="00802DE4"/>
    <w:rsid w:val="00804085"/>
    <w:rsid w:val="00805B3F"/>
    <w:rsid w:val="00806C33"/>
    <w:rsid w:val="00806C80"/>
    <w:rsid w:val="00807073"/>
    <w:rsid w:val="0080752A"/>
    <w:rsid w:val="0081031E"/>
    <w:rsid w:val="008112B4"/>
    <w:rsid w:val="00811CDD"/>
    <w:rsid w:val="008124C7"/>
    <w:rsid w:val="00812505"/>
    <w:rsid w:val="00812722"/>
    <w:rsid w:val="00813D5D"/>
    <w:rsid w:val="00813FEC"/>
    <w:rsid w:val="00815704"/>
    <w:rsid w:val="00815C70"/>
    <w:rsid w:val="00815DBC"/>
    <w:rsid w:val="00820444"/>
    <w:rsid w:val="008215D2"/>
    <w:rsid w:val="00822107"/>
    <w:rsid w:val="00822461"/>
    <w:rsid w:val="008233E7"/>
    <w:rsid w:val="00824920"/>
    <w:rsid w:val="00824A76"/>
    <w:rsid w:val="00825581"/>
    <w:rsid w:val="00825854"/>
    <w:rsid w:val="00825C0B"/>
    <w:rsid w:val="0082619D"/>
    <w:rsid w:val="0082628F"/>
    <w:rsid w:val="00826F4B"/>
    <w:rsid w:val="00827227"/>
    <w:rsid w:val="008272FF"/>
    <w:rsid w:val="00831A8E"/>
    <w:rsid w:val="00832578"/>
    <w:rsid w:val="00832C57"/>
    <w:rsid w:val="00832F2C"/>
    <w:rsid w:val="00833989"/>
    <w:rsid w:val="00834CA0"/>
    <w:rsid w:val="00834DE3"/>
    <w:rsid w:val="0083552D"/>
    <w:rsid w:val="00835974"/>
    <w:rsid w:val="008369DE"/>
    <w:rsid w:val="00837270"/>
    <w:rsid w:val="00837CD5"/>
    <w:rsid w:val="00842485"/>
    <w:rsid w:val="0084257C"/>
    <w:rsid w:val="00842B73"/>
    <w:rsid w:val="00843590"/>
    <w:rsid w:val="00843840"/>
    <w:rsid w:val="00844215"/>
    <w:rsid w:val="00844DC9"/>
    <w:rsid w:val="0084548F"/>
    <w:rsid w:val="008457F6"/>
    <w:rsid w:val="00845843"/>
    <w:rsid w:val="0084644C"/>
    <w:rsid w:val="008474C3"/>
    <w:rsid w:val="0084765F"/>
    <w:rsid w:val="00850287"/>
    <w:rsid w:val="00850693"/>
    <w:rsid w:val="00851DBB"/>
    <w:rsid w:val="00853478"/>
    <w:rsid w:val="00853A53"/>
    <w:rsid w:val="00855EFD"/>
    <w:rsid w:val="00855F7F"/>
    <w:rsid w:val="00856023"/>
    <w:rsid w:val="0085660E"/>
    <w:rsid w:val="00857043"/>
    <w:rsid w:val="0085718B"/>
    <w:rsid w:val="00860A77"/>
    <w:rsid w:val="00861A78"/>
    <w:rsid w:val="0086265A"/>
    <w:rsid w:val="0086273E"/>
    <w:rsid w:val="00862962"/>
    <w:rsid w:val="00863DAB"/>
    <w:rsid w:val="00864504"/>
    <w:rsid w:val="00865467"/>
    <w:rsid w:val="00865625"/>
    <w:rsid w:val="00866867"/>
    <w:rsid w:val="00866B47"/>
    <w:rsid w:val="00866CDB"/>
    <w:rsid w:val="008672D8"/>
    <w:rsid w:val="00870104"/>
    <w:rsid w:val="008706F1"/>
    <w:rsid w:val="008711E0"/>
    <w:rsid w:val="0087154A"/>
    <w:rsid w:val="00871613"/>
    <w:rsid w:val="00871B35"/>
    <w:rsid w:val="00871FF3"/>
    <w:rsid w:val="00872324"/>
    <w:rsid w:val="0087271E"/>
    <w:rsid w:val="0087291C"/>
    <w:rsid w:val="00872D20"/>
    <w:rsid w:val="00873460"/>
    <w:rsid w:val="0087362E"/>
    <w:rsid w:val="00874226"/>
    <w:rsid w:val="00875244"/>
    <w:rsid w:val="00875C3D"/>
    <w:rsid w:val="0087610E"/>
    <w:rsid w:val="00876CC1"/>
    <w:rsid w:val="00876FB7"/>
    <w:rsid w:val="008771D7"/>
    <w:rsid w:val="00877AF5"/>
    <w:rsid w:val="00877D11"/>
    <w:rsid w:val="00877EB6"/>
    <w:rsid w:val="008802F2"/>
    <w:rsid w:val="00880587"/>
    <w:rsid w:val="00880D44"/>
    <w:rsid w:val="00883365"/>
    <w:rsid w:val="0088374F"/>
    <w:rsid w:val="0088409B"/>
    <w:rsid w:val="008848A5"/>
    <w:rsid w:val="00885587"/>
    <w:rsid w:val="008855BD"/>
    <w:rsid w:val="0088676B"/>
    <w:rsid w:val="00886AD4"/>
    <w:rsid w:val="00886FA4"/>
    <w:rsid w:val="00887657"/>
    <w:rsid w:val="00887F51"/>
    <w:rsid w:val="008905E2"/>
    <w:rsid w:val="008909B0"/>
    <w:rsid w:val="00890CAF"/>
    <w:rsid w:val="00890EF8"/>
    <w:rsid w:val="00891176"/>
    <w:rsid w:val="00892932"/>
    <w:rsid w:val="00892BD2"/>
    <w:rsid w:val="0089339A"/>
    <w:rsid w:val="008939C5"/>
    <w:rsid w:val="0089402C"/>
    <w:rsid w:val="00894801"/>
    <w:rsid w:val="008948FE"/>
    <w:rsid w:val="00895753"/>
    <w:rsid w:val="00896C19"/>
    <w:rsid w:val="008A1560"/>
    <w:rsid w:val="008A20B3"/>
    <w:rsid w:val="008A2394"/>
    <w:rsid w:val="008A26C1"/>
    <w:rsid w:val="008A36AC"/>
    <w:rsid w:val="008A412D"/>
    <w:rsid w:val="008A439B"/>
    <w:rsid w:val="008A5937"/>
    <w:rsid w:val="008A5996"/>
    <w:rsid w:val="008A623B"/>
    <w:rsid w:val="008A690D"/>
    <w:rsid w:val="008A6F26"/>
    <w:rsid w:val="008A7E1E"/>
    <w:rsid w:val="008B049C"/>
    <w:rsid w:val="008B0A53"/>
    <w:rsid w:val="008B0DB3"/>
    <w:rsid w:val="008B0E3B"/>
    <w:rsid w:val="008B282E"/>
    <w:rsid w:val="008B29AA"/>
    <w:rsid w:val="008B2B3F"/>
    <w:rsid w:val="008B3477"/>
    <w:rsid w:val="008B3A7F"/>
    <w:rsid w:val="008B4619"/>
    <w:rsid w:val="008B58D4"/>
    <w:rsid w:val="008B6498"/>
    <w:rsid w:val="008B6C16"/>
    <w:rsid w:val="008B6F73"/>
    <w:rsid w:val="008B70DA"/>
    <w:rsid w:val="008B7E1D"/>
    <w:rsid w:val="008C0A55"/>
    <w:rsid w:val="008C0CD6"/>
    <w:rsid w:val="008C131E"/>
    <w:rsid w:val="008C1406"/>
    <w:rsid w:val="008C29A1"/>
    <w:rsid w:val="008C2D7E"/>
    <w:rsid w:val="008C3461"/>
    <w:rsid w:val="008C5134"/>
    <w:rsid w:val="008C592F"/>
    <w:rsid w:val="008C653E"/>
    <w:rsid w:val="008C68A4"/>
    <w:rsid w:val="008C6B7E"/>
    <w:rsid w:val="008C7AF5"/>
    <w:rsid w:val="008D030A"/>
    <w:rsid w:val="008D04D7"/>
    <w:rsid w:val="008D0F68"/>
    <w:rsid w:val="008D1006"/>
    <w:rsid w:val="008D1B6C"/>
    <w:rsid w:val="008D2D14"/>
    <w:rsid w:val="008D315F"/>
    <w:rsid w:val="008D4214"/>
    <w:rsid w:val="008D473E"/>
    <w:rsid w:val="008D479A"/>
    <w:rsid w:val="008D4902"/>
    <w:rsid w:val="008D4F61"/>
    <w:rsid w:val="008D5F1A"/>
    <w:rsid w:val="008D692D"/>
    <w:rsid w:val="008D73E1"/>
    <w:rsid w:val="008D7E38"/>
    <w:rsid w:val="008E089F"/>
    <w:rsid w:val="008E15DE"/>
    <w:rsid w:val="008E1887"/>
    <w:rsid w:val="008E1C2F"/>
    <w:rsid w:val="008E2EFD"/>
    <w:rsid w:val="008E3327"/>
    <w:rsid w:val="008E3483"/>
    <w:rsid w:val="008E463D"/>
    <w:rsid w:val="008E46A1"/>
    <w:rsid w:val="008E51A0"/>
    <w:rsid w:val="008E5449"/>
    <w:rsid w:val="008E598B"/>
    <w:rsid w:val="008E5FA3"/>
    <w:rsid w:val="008E6AC2"/>
    <w:rsid w:val="008E7A43"/>
    <w:rsid w:val="008E7EEE"/>
    <w:rsid w:val="008F080F"/>
    <w:rsid w:val="008F0854"/>
    <w:rsid w:val="008F087B"/>
    <w:rsid w:val="008F1134"/>
    <w:rsid w:val="008F1842"/>
    <w:rsid w:val="008F18F1"/>
    <w:rsid w:val="008F232C"/>
    <w:rsid w:val="008F2BFE"/>
    <w:rsid w:val="008F2CA3"/>
    <w:rsid w:val="008F3E43"/>
    <w:rsid w:val="008F40BF"/>
    <w:rsid w:val="008F4746"/>
    <w:rsid w:val="008F598F"/>
    <w:rsid w:val="008F631C"/>
    <w:rsid w:val="008F6521"/>
    <w:rsid w:val="008F7E7C"/>
    <w:rsid w:val="00900282"/>
    <w:rsid w:val="0090034D"/>
    <w:rsid w:val="00900555"/>
    <w:rsid w:val="00901C2B"/>
    <w:rsid w:val="00902086"/>
    <w:rsid w:val="00902A5D"/>
    <w:rsid w:val="00902D31"/>
    <w:rsid w:val="00902E1F"/>
    <w:rsid w:val="00904B51"/>
    <w:rsid w:val="00904F31"/>
    <w:rsid w:val="00905CA5"/>
    <w:rsid w:val="0090665D"/>
    <w:rsid w:val="009066A1"/>
    <w:rsid w:val="0090742F"/>
    <w:rsid w:val="00907BCE"/>
    <w:rsid w:val="009101E0"/>
    <w:rsid w:val="00910AEC"/>
    <w:rsid w:val="00910C5C"/>
    <w:rsid w:val="00910D29"/>
    <w:rsid w:val="0091116F"/>
    <w:rsid w:val="009128FA"/>
    <w:rsid w:val="009139B9"/>
    <w:rsid w:val="00913D1D"/>
    <w:rsid w:val="00913F5B"/>
    <w:rsid w:val="00914D3F"/>
    <w:rsid w:val="00917051"/>
    <w:rsid w:val="009172A7"/>
    <w:rsid w:val="00920184"/>
    <w:rsid w:val="00920D28"/>
    <w:rsid w:val="00922B84"/>
    <w:rsid w:val="0092438D"/>
    <w:rsid w:val="00924406"/>
    <w:rsid w:val="00924889"/>
    <w:rsid w:val="00924DBD"/>
    <w:rsid w:val="0092536D"/>
    <w:rsid w:val="0092599C"/>
    <w:rsid w:val="00925B68"/>
    <w:rsid w:val="0092663B"/>
    <w:rsid w:val="00927028"/>
    <w:rsid w:val="0092736B"/>
    <w:rsid w:val="0093139C"/>
    <w:rsid w:val="00931454"/>
    <w:rsid w:val="00932351"/>
    <w:rsid w:val="0093249E"/>
    <w:rsid w:val="00932881"/>
    <w:rsid w:val="00932EFC"/>
    <w:rsid w:val="00932F55"/>
    <w:rsid w:val="0093354F"/>
    <w:rsid w:val="00934091"/>
    <w:rsid w:val="00934E5D"/>
    <w:rsid w:val="009353A5"/>
    <w:rsid w:val="0093596F"/>
    <w:rsid w:val="00935DBF"/>
    <w:rsid w:val="009364EE"/>
    <w:rsid w:val="00936592"/>
    <w:rsid w:val="0093720A"/>
    <w:rsid w:val="00937454"/>
    <w:rsid w:val="0093761A"/>
    <w:rsid w:val="00937650"/>
    <w:rsid w:val="0093786C"/>
    <w:rsid w:val="0093794A"/>
    <w:rsid w:val="00940127"/>
    <w:rsid w:val="00940539"/>
    <w:rsid w:val="009405FB"/>
    <w:rsid w:val="00940AB1"/>
    <w:rsid w:val="00941618"/>
    <w:rsid w:val="0094202C"/>
    <w:rsid w:val="00942530"/>
    <w:rsid w:val="00942A7B"/>
    <w:rsid w:val="00942B90"/>
    <w:rsid w:val="00942BB0"/>
    <w:rsid w:val="00943130"/>
    <w:rsid w:val="0094377F"/>
    <w:rsid w:val="00944EF0"/>
    <w:rsid w:val="00944F8E"/>
    <w:rsid w:val="00945427"/>
    <w:rsid w:val="009467AF"/>
    <w:rsid w:val="009468B0"/>
    <w:rsid w:val="00946B49"/>
    <w:rsid w:val="00947DEC"/>
    <w:rsid w:val="0095061B"/>
    <w:rsid w:val="00950C08"/>
    <w:rsid w:val="00951553"/>
    <w:rsid w:val="00951748"/>
    <w:rsid w:val="0095191A"/>
    <w:rsid w:val="00951D54"/>
    <w:rsid w:val="00952771"/>
    <w:rsid w:val="00953507"/>
    <w:rsid w:val="009540E8"/>
    <w:rsid w:val="00954EB1"/>
    <w:rsid w:val="00955A6F"/>
    <w:rsid w:val="00955EB0"/>
    <w:rsid w:val="009564C9"/>
    <w:rsid w:val="00957F9C"/>
    <w:rsid w:val="00960B49"/>
    <w:rsid w:val="00960F81"/>
    <w:rsid w:val="00961092"/>
    <w:rsid w:val="00961484"/>
    <w:rsid w:val="00962CFF"/>
    <w:rsid w:val="00964009"/>
    <w:rsid w:val="00964312"/>
    <w:rsid w:val="00964A31"/>
    <w:rsid w:val="00965483"/>
    <w:rsid w:val="00965E73"/>
    <w:rsid w:val="00966ADF"/>
    <w:rsid w:val="00966D0D"/>
    <w:rsid w:val="00967636"/>
    <w:rsid w:val="00967D9D"/>
    <w:rsid w:val="00970A1D"/>
    <w:rsid w:val="0097146B"/>
    <w:rsid w:val="00973938"/>
    <w:rsid w:val="00973B93"/>
    <w:rsid w:val="00973D92"/>
    <w:rsid w:val="00973FB2"/>
    <w:rsid w:val="00974482"/>
    <w:rsid w:val="0097476B"/>
    <w:rsid w:val="00974F60"/>
    <w:rsid w:val="00975062"/>
    <w:rsid w:val="0097511F"/>
    <w:rsid w:val="009753D8"/>
    <w:rsid w:val="00977048"/>
    <w:rsid w:val="009771C3"/>
    <w:rsid w:val="009777EE"/>
    <w:rsid w:val="0098032D"/>
    <w:rsid w:val="00980BEC"/>
    <w:rsid w:val="00981238"/>
    <w:rsid w:val="0098166D"/>
    <w:rsid w:val="00981A57"/>
    <w:rsid w:val="00981D03"/>
    <w:rsid w:val="009834F1"/>
    <w:rsid w:val="009837F9"/>
    <w:rsid w:val="00983C66"/>
    <w:rsid w:val="0098445C"/>
    <w:rsid w:val="00984878"/>
    <w:rsid w:val="0098616D"/>
    <w:rsid w:val="00986254"/>
    <w:rsid w:val="00986264"/>
    <w:rsid w:val="00986BD3"/>
    <w:rsid w:val="009871D8"/>
    <w:rsid w:val="0098754B"/>
    <w:rsid w:val="00987614"/>
    <w:rsid w:val="00987623"/>
    <w:rsid w:val="00987F8A"/>
    <w:rsid w:val="009903C9"/>
    <w:rsid w:val="00990474"/>
    <w:rsid w:val="00991B2D"/>
    <w:rsid w:val="00991D99"/>
    <w:rsid w:val="00993F08"/>
    <w:rsid w:val="009945A9"/>
    <w:rsid w:val="00994BD5"/>
    <w:rsid w:val="00994D66"/>
    <w:rsid w:val="00995239"/>
    <w:rsid w:val="0099732E"/>
    <w:rsid w:val="0099763F"/>
    <w:rsid w:val="0099780F"/>
    <w:rsid w:val="009A0699"/>
    <w:rsid w:val="009A155E"/>
    <w:rsid w:val="009A20CF"/>
    <w:rsid w:val="009A2179"/>
    <w:rsid w:val="009A2E03"/>
    <w:rsid w:val="009A3DAD"/>
    <w:rsid w:val="009A3EDB"/>
    <w:rsid w:val="009A43C1"/>
    <w:rsid w:val="009A5BFB"/>
    <w:rsid w:val="009A5C17"/>
    <w:rsid w:val="009A5D62"/>
    <w:rsid w:val="009A616F"/>
    <w:rsid w:val="009A6487"/>
    <w:rsid w:val="009A64AF"/>
    <w:rsid w:val="009A65F3"/>
    <w:rsid w:val="009A6B05"/>
    <w:rsid w:val="009A6CFD"/>
    <w:rsid w:val="009A7120"/>
    <w:rsid w:val="009A7536"/>
    <w:rsid w:val="009B1838"/>
    <w:rsid w:val="009B2383"/>
    <w:rsid w:val="009B2769"/>
    <w:rsid w:val="009B359C"/>
    <w:rsid w:val="009B3AB4"/>
    <w:rsid w:val="009B44B4"/>
    <w:rsid w:val="009B451C"/>
    <w:rsid w:val="009B5881"/>
    <w:rsid w:val="009B5CCF"/>
    <w:rsid w:val="009B676C"/>
    <w:rsid w:val="009B6B9E"/>
    <w:rsid w:val="009B6F0F"/>
    <w:rsid w:val="009B754A"/>
    <w:rsid w:val="009B76F8"/>
    <w:rsid w:val="009B78D5"/>
    <w:rsid w:val="009B7FAA"/>
    <w:rsid w:val="009B7FAF"/>
    <w:rsid w:val="009C0709"/>
    <w:rsid w:val="009C0CF7"/>
    <w:rsid w:val="009C186E"/>
    <w:rsid w:val="009C25E7"/>
    <w:rsid w:val="009C310F"/>
    <w:rsid w:val="009C3644"/>
    <w:rsid w:val="009C38DD"/>
    <w:rsid w:val="009C39E5"/>
    <w:rsid w:val="009C455E"/>
    <w:rsid w:val="009C47CA"/>
    <w:rsid w:val="009C4CDE"/>
    <w:rsid w:val="009C5FC2"/>
    <w:rsid w:val="009C6C91"/>
    <w:rsid w:val="009C6FBD"/>
    <w:rsid w:val="009C7FC2"/>
    <w:rsid w:val="009D026A"/>
    <w:rsid w:val="009D0278"/>
    <w:rsid w:val="009D0390"/>
    <w:rsid w:val="009D078C"/>
    <w:rsid w:val="009D0BA5"/>
    <w:rsid w:val="009D0D04"/>
    <w:rsid w:val="009D1303"/>
    <w:rsid w:val="009D1D4E"/>
    <w:rsid w:val="009D2772"/>
    <w:rsid w:val="009D2BEB"/>
    <w:rsid w:val="009D2D6C"/>
    <w:rsid w:val="009D3070"/>
    <w:rsid w:val="009D323E"/>
    <w:rsid w:val="009D3959"/>
    <w:rsid w:val="009D3C72"/>
    <w:rsid w:val="009D48C9"/>
    <w:rsid w:val="009D4BBE"/>
    <w:rsid w:val="009D4EA1"/>
    <w:rsid w:val="009D5421"/>
    <w:rsid w:val="009D6D01"/>
    <w:rsid w:val="009D70C8"/>
    <w:rsid w:val="009D7956"/>
    <w:rsid w:val="009E0F61"/>
    <w:rsid w:val="009E232B"/>
    <w:rsid w:val="009E2726"/>
    <w:rsid w:val="009E27FA"/>
    <w:rsid w:val="009E2923"/>
    <w:rsid w:val="009E542A"/>
    <w:rsid w:val="009E6621"/>
    <w:rsid w:val="009E7338"/>
    <w:rsid w:val="009E7790"/>
    <w:rsid w:val="009E7803"/>
    <w:rsid w:val="009E7D86"/>
    <w:rsid w:val="009F1925"/>
    <w:rsid w:val="009F1B6F"/>
    <w:rsid w:val="009F1E56"/>
    <w:rsid w:val="009F2A2E"/>
    <w:rsid w:val="009F2CAB"/>
    <w:rsid w:val="009F39C9"/>
    <w:rsid w:val="009F40B3"/>
    <w:rsid w:val="009F4569"/>
    <w:rsid w:val="009F5004"/>
    <w:rsid w:val="009F550C"/>
    <w:rsid w:val="009F56F8"/>
    <w:rsid w:val="009F5A64"/>
    <w:rsid w:val="009F60F0"/>
    <w:rsid w:val="009F6B73"/>
    <w:rsid w:val="009F73B6"/>
    <w:rsid w:val="009F77D8"/>
    <w:rsid w:val="009F7915"/>
    <w:rsid w:val="009F7C9F"/>
    <w:rsid w:val="00A01F87"/>
    <w:rsid w:val="00A022D5"/>
    <w:rsid w:val="00A02BC8"/>
    <w:rsid w:val="00A03B62"/>
    <w:rsid w:val="00A03BF4"/>
    <w:rsid w:val="00A0425E"/>
    <w:rsid w:val="00A0449D"/>
    <w:rsid w:val="00A04642"/>
    <w:rsid w:val="00A04888"/>
    <w:rsid w:val="00A05731"/>
    <w:rsid w:val="00A06116"/>
    <w:rsid w:val="00A069A1"/>
    <w:rsid w:val="00A06BC2"/>
    <w:rsid w:val="00A0731D"/>
    <w:rsid w:val="00A07899"/>
    <w:rsid w:val="00A07F04"/>
    <w:rsid w:val="00A11B6E"/>
    <w:rsid w:val="00A11F44"/>
    <w:rsid w:val="00A12BA2"/>
    <w:rsid w:val="00A12D71"/>
    <w:rsid w:val="00A13453"/>
    <w:rsid w:val="00A135AC"/>
    <w:rsid w:val="00A14672"/>
    <w:rsid w:val="00A147B7"/>
    <w:rsid w:val="00A15109"/>
    <w:rsid w:val="00A15132"/>
    <w:rsid w:val="00A15831"/>
    <w:rsid w:val="00A15FB8"/>
    <w:rsid w:val="00A16BC5"/>
    <w:rsid w:val="00A17F19"/>
    <w:rsid w:val="00A205C7"/>
    <w:rsid w:val="00A20F42"/>
    <w:rsid w:val="00A214D1"/>
    <w:rsid w:val="00A22143"/>
    <w:rsid w:val="00A22144"/>
    <w:rsid w:val="00A22F19"/>
    <w:rsid w:val="00A23526"/>
    <w:rsid w:val="00A238DE"/>
    <w:rsid w:val="00A23B6D"/>
    <w:rsid w:val="00A24657"/>
    <w:rsid w:val="00A24CD9"/>
    <w:rsid w:val="00A25194"/>
    <w:rsid w:val="00A25972"/>
    <w:rsid w:val="00A25BD8"/>
    <w:rsid w:val="00A260F2"/>
    <w:rsid w:val="00A269CF"/>
    <w:rsid w:val="00A26EB1"/>
    <w:rsid w:val="00A2798E"/>
    <w:rsid w:val="00A305A4"/>
    <w:rsid w:val="00A30BCC"/>
    <w:rsid w:val="00A30BD3"/>
    <w:rsid w:val="00A3100A"/>
    <w:rsid w:val="00A312E6"/>
    <w:rsid w:val="00A318E9"/>
    <w:rsid w:val="00A31A00"/>
    <w:rsid w:val="00A31D35"/>
    <w:rsid w:val="00A32289"/>
    <w:rsid w:val="00A3297E"/>
    <w:rsid w:val="00A34053"/>
    <w:rsid w:val="00A3535B"/>
    <w:rsid w:val="00A361FF"/>
    <w:rsid w:val="00A3625E"/>
    <w:rsid w:val="00A36628"/>
    <w:rsid w:val="00A36F18"/>
    <w:rsid w:val="00A37A3E"/>
    <w:rsid w:val="00A37B63"/>
    <w:rsid w:val="00A402DC"/>
    <w:rsid w:val="00A415FD"/>
    <w:rsid w:val="00A41E2A"/>
    <w:rsid w:val="00A425C1"/>
    <w:rsid w:val="00A438A0"/>
    <w:rsid w:val="00A43A00"/>
    <w:rsid w:val="00A43D21"/>
    <w:rsid w:val="00A441F3"/>
    <w:rsid w:val="00A449E8"/>
    <w:rsid w:val="00A44B76"/>
    <w:rsid w:val="00A44F7F"/>
    <w:rsid w:val="00A44FC1"/>
    <w:rsid w:val="00A458CC"/>
    <w:rsid w:val="00A45B68"/>
    <w:rsid w:val="00A45ECB"/>
    <w:rsid w:val="00A45F16"/>
    <w:rsid w:val="00A46364"/>
    <w:rsid w:val="00A4692E"/>
    <w:rsid w:val="00A46D32"/>
    <w:rsid w:val="00A4798E"/>
    <w:rsid w:val="00A47AD5"/>
    <w:rsid w:val="00A47B03"/>
    <w:rsid w:val="00A50A29"/>
    <w:rsid w:val="00A50B2C"/>
    <w:rsid w:val="00A50B4B"/>
    <w:rsid w:val="00A50B6D"/>
    <w:rsid w:val="00A51EBF"/>
    <w:rsid w:val="00A5208B"/>
    <w:rsid w:val="00A5253C"/>
    <w:rsid w:val="00A52C4B"/>
    <w:rsid w:val="00A52F1F"/>
    <w:rsid w:val="00A5315B"/>
    <w:rsid w:val="00A53521"/>
    <w:rsid w:val="00A5353D"/>
    <w:rsid w:val="00A54AEA"/>
    <w:rsid w:val="00A55B2E"/>
    <w:rsid w:val="00A5600D"/>
    <w:rsid w:val="00A5607C"/>
    <w:rsid w:val="00A564AD"/>
    <w:rsid w:val="00A5668B"/>
    <w:rsid w:val="00A56B30"/>
    <w:rsid w:val="00A56D77"/>
    <w:rsid w:val="00A573AD"/>
    <w:rsid w:val="00A574E8"/>
    <w:rsid w:val="00A5758D"/>
    <w:rsid w:val="00A57762"/>
    <w:rsid w:val="00A577E8"/>
    <w:rsid w:val="00A57CA3"/>
    <w:rsid w:val="00A57CFD"/>
    <w:rsid w:val="00A608C0"/>
    <w:rsid w:val="00A608DA"/>
    <w:rsid w:val="00A60E1E"/>
    <w:rsid w:val="00A60EAB"/>
    <w:rsid w:val="00A60FBA"/>
    <w:rsid w:val="00A62ECF"/>
    <w:rsid w:val="00A6387F"/>
    <w:rsid w:val="00A63BAF"/>
    <w:rsid w:val="00A65DDB"/>
    <w:rsid w:val="00A65FB0"/>
    <w:rsid w:val="00A66663"/>
    <w:rsid w:val="00A66F76"/>
    <w:rsid w:val="00A67731"/>
    <w:rsid w:val="00A67ADE"/>
    <w:rsid w:val="00A70308"/>
    <w:rsid w:val="00A70FEC"/>
    <w:rsid w:val="00A71094"/>
    <w:rsid w:val="00A714FC"/>
    <w:rsid w:val="00A7164A"/>
    <w:rsid w:val="00A71DE8"/>
    <w:rsid w:val="00A72150"/>
    <w:rsid w:val="00A72246"/>
    <w:rsid w:val="00A722C6"/>
    <w:rsid w:val="00A72B59"/>
    <w:rsid w:val="00A74417"/>
    <w:rsid w:val="00A74C5D"/>
    <w:rsid w:val="00A74E5D"/>
    <w:rsid w:val="00A752C1"/>
    <w:rsid w:val="00A76373"/>
    <w:rsid w:val="00A767BD"/>
    <w:rsid w:val="00A77143"/>
    <w:rsid w:val="00A80936"/>
    <w:rsid w:val="00A80B53"/>
    <w:rsid w:val="00A81433"/>
    <w:rsid w:val="00A814AC"/>
    <w:rsid w:val="00A84206"/>
    <w:rsid w:val="00A8436A"/>
    <w:rsid w:val="00A86159"/>
    <w:rsid w:val="00A86F1D"/>
    <w:rsid w:val="00A86FF9"/>
    <w:rsid w:val="00A87166"/>
    <w:rsid w:val="00A87411"/>
    <w:rsid w:val="00A874D3"/>
    <w:rsid w:val="00A877BB"/>
    <w:rsid w:val="00A90358"/>
    <w:rsid w:val="00A904CB"/>
    <w:rsid w:val="00A92148"/>
    <w:rsid w:val="00A928A5"/>
    <w:rsid w:val="00A9297A"/>
    <w:rsid w:val="00A92C58"/>
    <w:rsid w:val="00A92E2F"/>
    <w:rsid w:val="00A934F7"/>
    <w:rsid w:val="00A94260"/>
    <w:rsid w:val="00A947AB"/>
    <w:rsid w:val="00A948C8"/>
    <w:rsid w:val="00A94C68"/>
    <w:rsid w:val="00A95A01"/>
    <w:rsid w:val="00A95A2A"/>
    <w:rsid w:val="00A95CDD"/>
    <w:rsid w:val="00A95E40"/>
    <w:rsid w:val="00A96591"/>
    <w:rsid w:val="00A96D66"/>
    <w:rsid w:val="00AA03B6"/>
    <w:rsid w:val="00AA0698"/>
    <w:rsid w:val="00AA0D89"/>
    <w:rsid w:val="00AA0FF3"/>
    <w:rsid w:val="00AA1092"/>
    <w:rsid w:val="00AA109C"/>
    <w:rsid w:val="00AA1839"/>
    <w:rsid w:val="00AA1FA4"/>
    <w:rsid w:val="00AA2623"/>
    <w:rsid w:val="00AA3933"/>
    <w:rsid w:val="00AA479C"/>
    <w:rsid w:val="00AA6259"/>
    <w:rsid w:val="00AA649D"/>
    <w:rsid w:val="00AA7254"/>
    <w:rsid w:val="00AA72D9"/>
    <w:rsid w:val="00AA7771"/>
    <w:rsid w:val="00AA7799"/>
    <w:rsid w:val="00AA7D6E"/>
    <w:rsid w:val="00AB1052"/>
    <w:rsid w:val="00AB2727"/>
    <w:rsid w:val="00AB2A4C"/>
    <w:rsid w:val="00AB2AB8"/>
    <w:rsid w:val="00AB2F06"/>
    <w:rsid w:val="00AB4F6D"/>
    <w:rsid w:val="00AB50C7"/>
    <w:rsid w:val="00AB541E"/>
    <w:rsid w:val="00AB587B"/>
    <w:rsid w:val="00AB5C81"/>
    <w:rsid w:val="00AB5FF3"/>
    <w:rsid w:val="00AB63DB"/>
    <w:rsid w:val="00AB68E0"/>
    <w:rsid w:val="00AB69A3"/>
    <w:rsid w:val="00AB6C6A"/>
    <w:rsid w:val="00AB7960"/>
    <w:rsid w:val="00AC0179"/>
    <w:rsid w:val="00AC0590"/>
    <w:rsid w:val="00AC0D42"/>
    <w:rsid w:val="00AC0ECC"/>
    <w:rsid w:val="00AC1DA2"/>
    <w:rsid w:val="00AC1F48"/>
    <w:rsid w:val="00AC31CE"/>
    <w:rsid w:val="00AC31DA"/>
    <w:rsid w:val="00AC57CB"/>
    <w:rsid w:val="00AC5897"/>
    <w:rsid w:val="00AC6316"/>
    <w:rsid w:val="00AC661E"/>
    <w:rsid w:val="00AC69BB"/>
    <w:rsid w:val="00AC7749"/>
    <w:rsid w:val="00AD0214"/>
    <w:rsid w:val="00AD0C10"/>
    <w:rsid w:val="00AD23AA"/>
    <w:rsid w:val="00AD242B"/>
    <w:rsid w:val="00AD2939"/>
    <w:rsid w:val="00AD2AAE"/>
    <w:rsid w:val="00AD2CCE"/>
    <w:rsid w:val="00AD3636"/>
    <w:rsid w:val="00AD3771"/>
    <w:rsid w:val="00AD3792"/>
    <w:rsid w:val="00AD4538"/>
    <w:rsid w:val="00AD45D5"/>
    <w:rsid w:val="00AD51BB"/>
    <w:rsid w:val="00AD5F03"/>
    <w:rsid w:val="00AD6570"/>
    <w:rsid w:val="00AD784F"/>
    <w:rsid w:val="00AE0621"/>
    <w:rsid w:val="00AE079A"/>
    <w:rsid w:val="00AE1732"/>
    <w:rsid w:val="00AE1932"/>
    <w:rsid w:val="00AE2435"/>
    <w:rsid w:val="00AE2A4A"/>
    <w:rsid w:val="00AE3073"/>
    <w:rsid w:val="00AE31DD"/>
    <w:rsid w:val="00AE3878"/>
    <w:rsid w:val="00AE3893"/>
    <w:rsid w:val="00AE5063"/>
    <w:rsid w:val="00AE7057"/>
    <w:rsid w:val="00AE7B34"/>
    <w:rsid w:val="00AF1B08"/>
    <w:rsid w:val="00AF1B7B"/>
    <w:rsid w:val="00AF2F58"/>
    <w:rsid w:val="00AF3175"/>
    <w:rsid w:val="00AF3748"/>
    <w:rsid w:val="00AF3EA8"/>
    <w:rsid w:val="00AF50C8"/>
    <w:rsid w:val="00AF5311"/>
    <w:rsid w:val="00AF5470"/>
    <w:rsid w:val="00AF5930"/>
    <w:rsid w:val="00AF5A99"/>
    <w:rsid w:val="00AF5BA0"/>
    <w:rsid w:val="00AF60DC"/>
    <w:rsid w:val="00AF667D"/>
    <w:rsid w:val="00AF72AF"/>
    <w:rsid w:val="00AF7592"/>
    <w:rsid w:val="00B00333"/>
    <w:rsid w:val="00B00ABF"/>
    <w:rsid w:val="00B00BBF"/>
    <w:rsid w:val="00B00EC9"/>
    <w:rsid w:val="00B01402"/>
    <w:rsid w:val="00B01553"/>
    <w:rsid w:val="00B017EA"/>
    <w:rsid w:val="00B02BEC"/>
    <w:rsid w:val="00B02DC9"/>
    <w:rsid w:val="00B04434"/>
    <w:rsid w:val="00B04B82"/>
    <w:rsid w:val="00B04D70"/>
    <w:rsid w:val="00B04ECC"/>
    <w:rsid w:val="00B0562A"/>
    <w:rsid w:val="00B0582D"/>
    <w:rsid w:val="00B05D3C"/>
    <w:rsid w:val="00B05D93"/>
    <w:rsid w:val="00B0621A"/>
    <w:rsid w:val="00B0680B"/>
    <w:rsid w:val="00B06D80"/>
    <w:rsid w:val="00B0733A"/>
    <w:rsid w:val="00B10001"/>
    <w:rsid w:val="00B10C19"/>
    <w:rsid w:val="00B114FB"/>
    <w:rsid w:val="00B118DF"/>
    <w:rsid w:val="00B119BA"/>
    <w:rsid w:val="00B122B8"/>
    <w:rsid w:val="00B127BC"/>
    <w:rsid w:val="00B127FB"/>
    <w:rsid w:val="00B12BCE"/>
    <w:rsid w:val="00B13406"/>
    <w:rsid w:val="00B14076"/>
    <w:rsid w:val="00B15AC2"/>
    <w:rsid w:val="00B15D23"/>
    <w:rsid w:val="00B1614D"/>
    <w:rsid w:val="00B16261"/>
    <w:rsid w:val="00B175E4"/>
    <w:rsid w:val="00B1775D"/>
    <w:rsid w:val="00B17A2F"/>
    <w:rsid w:val="00B17B1B"/>
    <w:rsid w:val="00B17FB6"/>
    <w:rsid w:val="00B20310"/>
    <w:rsid w:val="00B2194F"/>
    <w:rsid w:val="00B219D0"/>
    <w:rsid w:val="00B219FB"/>
    <w:rsid w:val="00B22432"/>
    <w:rsid w:val="00B2331C"/>
    <w:rsid w:val="00B237E5"/>
    <w:rsid w:val="00B24D15"/>
    <w:rsid w:val="00B25361"/>
    <w:rsid w:val="00B25F0A"/>
    <w:rsid w:val="00B26DF4"/>
    <w:rsid w:val="00B27532"/>
    <w:rsid w:val="00B2762B"/>
    <w:rsid w:val="00B27900"/>
    <w:rsid w:val="00B27928"/>
    <w:rsid w:val="00B27F17"/>
    <w:rsid w:val="00B305F9"/>
    <w:rsid w:val="00B3098F"/>
    <w:rsid w:val="00B319FB"/>
    <w:rsid w:val="00B33225"/>
    <w:rsid w:val="00B34614"/>
    <w:rsid w:val="00B34871"/>
    <w:rsid w:val="00B34FB4"/>
    <w:rsid w:val="00B3507D"/>
    <w:rsid w:val="00B35CD2"/>
    <w:rsid w:val="00B35F3E"/>
    <w:rsid w:val="00B36B5A"/>
    <w:rsid w:val="00B3796A"/>
    <w:rsid w:val="00B401E8"/>
    <w:rsid w:val="00B40F34"/>
    <w:rsid w:val="00B410EF"/>
    <w:rsid w:val="00B418A8"/>
    <w:rsid w:val="00B419EB"/>
    <w:rsid w:val="00B4254C"/>
    <w:rsid w:val="00B427B0"/>
    <w:rsid w:val="00B42870"/>
    <w:rsid w:val="00B43480"/>
    <w:rsid w:val="00B434F6"/>
    <w:rsid w:val="00B44C6C"/>
    <w:rsid w:val="00B459FC"/>
    <w:rsid w:val="00B45A4F"/>
    <w:rsid w:val="00B45BCA"/>
    <w:rsid w:val="00B46D55"/>
    <w:rsid w:val="00B47DB0"/>
    <w:rsid w:val="00B5050C"/>
    <w:rsid w:val="00B51C29"/>
    <w:rsid w:val="00B520DF"/>
    <w:rsid w:val="00B52AAC"/>
    <w:rsid w:val="00B53CF2"/>
    <w:rsid w:val="00B53E5F"/>
    <w:rsid w:val="00B54599"/>
    <w:rsid w:val="00B548D2"/>
    <w:rsid w:val="00B54CA2"/>
    <w:rsid w:val="00B55ABB"/>
    <w:rsid w:val="00B55BED"/>
    <w:rsid w:val="00B55C9C"/>
    <w:rsid w:val="00B55EA0"/>
    <w:rsid w:val="00B560CE"/>
    <w:rsid w:val="00B57144"/>
    <w:rsid w:val="00B57B0F"/>
    <w:rsid w:val="00B57FFD"/>
    <w:rsid w:val="00B60A09"/>
    <w:rsid w:val="00B62AC9"/>
    <w:rsid w:val="00B63CAD"/>
    <w:rsid w:val="00B63FE2"/>
    <w:rsid w:val="00B649C7"/>
    <w:rsid w:val="00B64B6D"/>
    <w:rsid w:val="00B651EE"/>
    <w:rsid w:val="00B6621D"/>
    <w:rsid w:val="00B6690E"/>
    <w:rsid w:val="00B66A97"/>
    <w:rsid w:val="00B66CD3"/>
    <w:rsid w:val="00B70619"/>
    <w:rsid w:val="00B724EF"/>
    <w:rsid w:val="00B728A9"/>
    <w:rsid w:val="00B74281"/>
    <w:rsid w:val="00B7460F"/>
    <w:rsid w:val="00B74B15"/>
    <w:rsid w:val="00B74B89"/>
    <w:rsid w:val="00B74BDD"/>
    <w:rsid w:val="00B75821"/>
    <w:rsid w:val="00B76478"/>
    <w:rsid w:val="00B764F8"/>
    <w:rsid w:val="00B76637"/>
    <w:rsid w:val="00B77A32"/>
    <w:rsid w:val="00B77AFD"/>
    <w:rsid w:val="00B77BA3"/>
    <w:rsid w:val="00B811F6"/>
    <w:rsid w:val="00B818AE"/>
    <w:rsid w:val="00B825BB"/>
    <w:rsid w:val="00B82CA8"/>
    <w:rsid w:val="00B82E20"/>
    <w:rsid w:val="00B8324C"/>
    <w:rsid w:val="00B83EB3"/>
    <w:rsid w:val="00B84B7C"/>
    <w:rsid w:val="00B85541"/>
    <w:rsid w:val="00B8739D"/>
    <w:rsid w:val="00B876C9"/>
    <w:rsid w:val="00B87C7A"/>
    <w:rsid w:val="00B90001"/>
    <w:rsid w:val="00B90065"/>
    <w:rsid w:val="00B90B0F"/>
    <w:rsid w:val="00B91AAE"/>
    <w:rsid w:val="00B91B01"/>
    <w:rsid w:val="00B91BDE"/>
    <w:rsid w:val="00B91FA6"/>
    <w:rsid w:val="00B9231C"/>
    <w:rsid w:val="00B926A1"/>
    <w:rsid w:val="00B9344F"/>
    <w:rsid w:val="00B93641"/>
    <w:rsid w:val="00B93CAC"/>
    <w:rsid w:val="00B94446"/>
    <w:rsid w:val="00B94C48"/>
    <w:rsid w:val="00B95FF3"/>
    <w:rsid w:val="00B96028"/>
    <w:rsid w:val="00B967F0"/>
    <w:rsid w:val="00B96E57"/>
    <w:rsid w:val="00B9712C"/>
    <w:rsid w:val="00B977E2"/>
    <w:rsid w:val="00B97C0A"/>
    <w:rsid w:val="00B97E83"/>
    <w:rsid w:val="00BA0455"/>
    <w:rsid w:val="00BA0859"/>
    <w:rsid w:val="00BA0CED"/>
    <w:rsid w:val="00BA0D1B"/>
    <w:rsid w:val="00BA0F2D"/>
    <w:rsid w:val="00BA1466"/>
    <w:rsid w:val="00BA1A47"/>
    <w:rsid w:val="00BA2138"/>
    <w:rsid w:val="00BA2250"/>
    <w:rsid w:val="00BA258C"/>
    <w:rsid w:val="00BA3096"/>
    <w:rsid w:val="00BA3C09"/>
    <w:rsid w:val="00BA3C6D"/>
    <w:rsid w:val="00BA3D52"/>
    <w:rsid w:val="00BA431D"/>
    <w:rsid w:val="00BA48B8"/>
    <w:rsid w:val="00BA4C8D"/>
    <w:rsid w:val="00BA595A"/>
    <w:rsid w:val="00BA6AD6"/>
    <w:rsid w:val="00BA740B"/>
    <w:rsid w:val="00BA7D1F"/>
    <w:rsid w:val="00BA7FD6"/>
    <w:rsid w:val="00BB0733"/>
    <w:rsid w:val="00BB09F2"/>
    <w:rsid w:val="00BB4711"/>
    <w:rsid w:val="00BB48FD"/>
    <w:rsid w:val="00BB61FC"/>
    <w:rsid w:val="00BB63C1"/>
    <w:rsid w:val="00BB643A"/>
    <w:rsid w:val="00BB6E6D"/>
    <w:rsid w:val="00BB74F1"/>
    <w:rsid w:val="00BC05DF"/>
    <w:rsid w:val="00BC1C3D"/>
    <w:rsid w:val="00BC2D7A"/>
    <w:rsid w:val="00BC373F"/>
    <w:rsid w:val="00BC4025"/>
    <w:rsid w:val="00BC4E8B"/>
    <w:rsid w:val="00BC5A30"/>
    <w:rsid w:val="00BC643D"/>
    <w:rsid w:val="00BC6E07"/>
    <w:rsid w:val="00BC70E2"/>
    <w:rsid w:val="00BC7AA3"/>
    <w:rsid w:val="00BC7E6C"/>
    <w:rsid w:val="00BD021E"/>
    <w:rsid w:val="00BD0D97"/>
    <w:rsid w:val="00BD1751"/>
    <w:rsid w:val="00BD191B"/>
    <w:rsid w:val="00BD2DD9"/>
    <w:rsid w:val="00BD3B7A"/>
    <w:rsid w:val="00BD443A"/>
    <w:rsid w:val="00BD4861"/>
    <w:rsid w:val="00BD5477"/>
    <w:rsid w:val="00BD5AC8"/>
    <w:rsid w:val="00BD6280"/>
    <w:rsid w:val="00BD63F9"/>
    <w:rsid w:val="00BD68DD"/>
    <w:rsid w:val="00BD6A4D"/>
    <w:rsid w:val="00BD7919"/>
    <w:rsid w:val="00BD7B14"/>
    <w:rsid w:val="00BE06CA"/>
    <w:rsid w:val="00BE11AD"/>
    <w:rsid w:val="00BE1752"/>
    <w:rsid w:val="00BE2147"/>
    <w:rsid w:val="00BE26AC"/>
    <w:rsid w:val="00BE2777"/>
    <w:rsid w:val="00BE3EE8"/>
    <w:rsid w:val="00BE42F4"/>
    <w:rsid w:val="00BE43A5"/>
    <w:rsid w:val="00BE53D5"/>
    <w:rsid w:val="00BE5E55"/>
    <w:rsid w:val="00BE5ED3"/>
    <w:rsid w:val="00BE615B"/>
    <w:rsid w:val="00BE6293"/>
    <w:rsid w:val="00BE6901"/>
    <w:rsid w:val="00BE6CDE"/>
    <w:rsid w:val="00BE7B4F"/>
    <w:rsid w:val="00BE7B9B"/>
    <w:rsid w:val="00BF0152"/>
    <w:rsid w:val="00BF038B"/>
    <w:rsid w:val="00BF0B3F"/>
    <w:rsid w:val="00BF32BC"/>
    <w:rsid w:val="00BF356E"/>
    <w:rsid w:val="00BF5044"/>
    <w:rsid w:val="00BF545E"/>
    <w:rsid w:val="00BF60B3"/>
    <w:rsid w:val="00BF71CF"/>
    <w:rsid w:val="00BF7814"/>
    <w:rsid w:val="00BF7EA8"/>
    <w:rsid w:val="00C0134B"/>
    <w:rsid w:val="00C01E02"/>
    <w:rsid w:val="00C02372"/>
    <w:rsid w:val="00C02656"/>
    <w:rsid w:val="00C02B32"/>
    <w:rsid w:val="00C02BB8"/>
    <w:rsid w:val="00C04C8A"/>
    <w:rsid w:val="00C05339"/>
    <w:rsid w:val="00C05CA9"/>
    <w:rsid w:val="00C066D3"/>
    <w:rsid w:val="00C06A1E"/>
    <w:rsid w:val="00C06DFA"/>
    <w:rsid w:val="00C07744"/>
    <w:rsid w:val="00C1041E"/>
    <w:rsid w:val="00C107C9"/>
    <w:rsid w:val="00C10934"/>
    <w:rsid w:val="00C117FD"/>
    <w:rsid w:val="00C12635"/>
    <w:rsid w:val="00C12D02"/>
    <w:rsid w:val="00C1456C"/>
    <w:rsid w:val="00C158E1"/>
    <w:rsid w:val="00C1655F"/>
    <w:rsid w:val="00C16D23"/>
    <w:rsid w:val="00C1755E"/>
    <w:rsid w:val="00C17A87"/>
    <w:rsid w:val="00C20875"/>
    <w:rsid w:val="00C216D6"/>
    <w:rsid w:val="00C219B8"/>
    <w:rsid w:val="00C21EC2"/>
    <w:rsid w:val="00C229A1"/>
    <w:rsid w:val="00C22EEA"/>
    <w:rsid w:val="00C23ED7"/>
    <w:rsid w:val="00C2484F"/>
    <w:rsid w:val="00C253A8"/>
    <w:rsid w:val="00C25947"/>
    <w:rsid w:val="00C26409"/>
    <w:rsid w:val="00C278B0"/>
    <w:rsid w:val="00C27E87"/>
    <w:rsid w:val="00C27FF7"/>
    <w:rsid w:val="00C30488"/>
    <w:rsid w:val="00C30E75"/>
    <w:rsid w:val="00C31285"/>
    <w:rsid w:val="00C312B9"/>
    <w:rsid w:val="00C31786"/>
    <w:rsid w:val="00C324DB"/>
    <w:rsid w:val="00C329BD"/>
    <w:rsid w:val="00C32FEC"/>
    <w:rsid w:val="00C33699"/>
    <w:rsid w:val="00C33D57"/>
    <w:rsid w:val="00C34A1F"/>
    <w:rsid w:val="00C35C8F"/>
    <w:rsid w:val="00C35E5E"/>
    <w:rsid w:val="00C3676D"/>
    <w:rsid w:val="00C40980"/>
    <w:rsid w:val="00C41DA3"/>
    <w:rsid w:val="00C42DCC"/>
    <w:rsid w:val="00C4321A"/>
    <w:rsid w:val="00C43368"/>
    <w:rsid w:val="00C43392"/>
    <w:rsid w:val="00C43DD4"/>
    <w:rsid w:val="00C43F37"/>
    <w:rsid w:val="00C44174"/>
    <w:rsid w:val="00C44C0D"/>
    <w:rsid w:val="00C44FAA"/>
    <w:rsid w:val="00C4568E"/>
    <w:rsid w:val="00C45BFA"/>
    <w:rsid w:val="00C46C19"/>
    <w:rsid w:val="00C47031"/>
    <w:rsid w:val="00C472B7"/>
    <w:rsid w:val="00C4732F"/>
    <w:rsid w:val="00C5010E"/>
    <w:rsid w:val="00C509D2"/>
    <w:rsid w:val="00C51B69"/>
    <w:rsid w:val="00C51BB5"/>
    <w:rsid w:val="00C51CD6"/>
    <w:rsid w:val="00C52927"/>
    <w:rsid w:val="00C52C44"/>
    <w:rsid w:val="00C531B4"/>
    <w:rsid w:val="00C5474A"/>
    <w:rsid w:val="00C5549E"/>
    <w:rsid w:val="00C5593D"/>
    <w:rsid w:val="00C60C44"/>
    <w:rsid w:val="00C60D20"/>
    <w:rsid w:val="00C614E5"/>
    <w:rsid w:val="00C61A3A"/>
    <w:rsid w:val="00C61B84"/>
    <w:rsid w:val="00C62AAB"/>
    <w:rsid w:val="00C62ED1"/>
    <w:rsid w:val="00C630DF"/>
    <w:rsid w:val="00C64C99"/>
    <w:rsid w:val="00C6699B"/>
    <w:rsid w:val="00C70479"/>
    <w:rsid w:val="00C7088C"/>
    <w:rsid w:val="00C7104A"/>
    <w:rsid w:val="00C719CB"/>
    <w:rsid w:val="00C737B5"/>
    <w:rsid w:val="00C73AA0"/>
    <w:rsid w:val="00C73DF4"/>
    <w:rsid w:val="00C74BCB"/>
    <w:rsid w:val="00C7501A"/>
    <w:rsid w:val="00C750F5"/>
    <w:rsid w:val="00C7556F"/>
    <w:rsid w:val="00C75976"/>
    <w:rsid w:val="00C76663"/>
    <w:rsid w:val="00C769C5"/>
    <w:rsid w:val="00C77138"/>
    <w:rsid w:val="00C772B3"/>
    <w:rsid w:val="00C77502"/>
    <w:rsid w:val="00C805BC"/>
    <w:rsid w:val="00C8080A"/>
    <w:rsid w:val="00C80A1B"/>
    <w:rsid w:val="00C80AA0"/>
    <w:rsid w:val="00C81388"/>
    <w:rsid w:val="00C82338"/>
    <w:rsid w:val="00C825A2"/>
    <w:rsid w:val="00C8304B"/>
    <w:rsid w:val="00C841DD"/>
    <w:rsid w:val="00C843B5"/>
    <w:rsid w:val="00C84C95"/>
    <w:rsid w:val="00C84F02"/>
    <w:rsid w:val="00C863F2"/>
    <w:rsid w:val="00C86765"/>
    <w:rsid w:val="00C86C85"/>
    <w:rsid w:val="00C87652"/>
    <w:rsid w:val="00C902DA"/>
    <w:rsid w:val="00C907E4"/>
    <w:rsid w:val="00C907F6"/>
    <w:rsid w:val="00C90AC5"/>
    <w:rsid w:val="00C911BD"/>
    <w:rsid w:val="00C914CE"/>
    <w:rsid w:val="00C91509"/>
    <w:rsid w:val="00C92C36"/>
    <w:rsid w:val="00C931D0"/>
    <w:rsid w:val="00C9336D"/>
    <w:rsid w:val="00C93A52"/>
    <w:rsid w:val="00C94212"/>
    <w:rsid w:val="00C949D3"/>
    <w:rsid w:val="00C949DB"/>
    <w:rsid w:val="00C94CEC"/>
    <w:rsid w:val="00C95373"/>
    <w:rsid w:val="00C9587D"/>
    <w:rsid w:val="00C95A97"/>
    <w:rsid w:val="00C962E3"/>
    <w:rsid w:val="00C967A5"/>
    <w:rsid w:val="00C96FC9"/>
    <w:rsid w:val="00C9792D"/>
    <w:rsid w:val="00CA03F4"/>
    <w:rsid w:val="00CA047A"/>
    <w:rsid w:val="00CA1EA1"/>
    <w:rsid w:val="00CA245E"/>
    <w:rsid w:val="00CA2C80"/>
    <w:rsid w:val="00CA34FD"/>
    <w:rsid w:val="00CA3609"/>
    <w:rsid w:val="00CA37B8"/>
    <w:rsid w:val="00CA4130"/>
    <w:rsid w:val="00CA4281"/>
    <w:rsid w:val="00CA486D"/>
    <w:rsid w:val="00CA52F1"/>
    <w:rsid w:val="00CA5E75"/>
    <w:rsid w:val="00CA7019"/>
    <w:rsid w:val="00CA7886"/>
    <w:rsid w:val="00CA7B74"/>
    <w:rsid w:val="00CA7EDE"/>
    <w:rsid w:val="00CB112B"/>
    <w:rsid w:val="00CB1E79"/>
    <w:rsid w:val="00CB20EE"/>
    <w:rsid w:val="00CB29EC"/>
    <w:rsid w:val="00CB2A6B"/>
    <w:rsid w:val="00CB2C60"/>
    <w:rsid w:val="00CB4042"/>
    <w:rsid w:val="00CB4B25"/>
    <w:rsid w:val="00CB4D7A"/>
    <w:rsid w:val="00CB5C44"/>
    <w:rsid w:val="00CB67D4"/>
    <w:rsid w:val="00CB6BA8"/>
    <w:rsid w:val="00CC05F1"/>
    <w:rsid w:val="00CC0AF5"/>
    <w:rsid w:val="00CC0DA3"/>
    <w:rsid w:val="00CC0E75"/>
    <w:rsid w:val="00CC2796"/>
    <w:rsid w:val="00CC31D3"/>
    <w:rsid w:val="00CC342C"/>
    <w:rsid w:val="00CC364E"/>
    <w:rsid w:val="00CC3BF9"/>
    <w:rsid w:val="00CC4357"/>
    <w:rsid w:val="00CC6330"/>
    <w:rsid w:val="00CC649F"/>
    <w:rsid w:val="00CC66EF"/>
    <w:rsid w:val="00CC7A48"/>
    <w:rsid w:val="00CC7A88"/>
    <w:rsid w:val="00CD1007"/>
    <w:rsid w:val="00CD20C9"/>
    <w:rsid w:val="00CD2689"/>
    <w:rsid w:val="00CD2F2F"/>
    <w:rsid w:val="00CD2FA0"/>
    <w:rsid w:val="00CD4876"/>
    <w:rsid w:val="00CD51ED"/>
    <w:rsid w:val="00CD5306"/>
    <w:rsid w:val="00CD5DED"/>
    <w:rsid w:val="00CD5F0D"/>
    <w:rsid w:val="00CD64C9"/>
    <w:rsid w:val="00CD6A40"/>
    <w:rsid w:val="00CD7762"/>
    <w:rsid w:val="00CE01A9"/>
    <w:rsid w:val="00CE0324"/>
    <w:rsid w:val="00CE0C49"/>
    <w:rsid w:val="00CE0D3B"/>
    <w:rsid w:val="00CE1951"/>
    <w:rsid w:val="00CE1B61"/>
    <w:rsid w:val="00CE1DDA"/>
    <w:rsid w:val="00CE224D"/>
    <w:rsid w:val="00CE2307"/>
    <w:rsid w:val="00CE2660"/>
    <w:rsid w:val="00CE3106"/>
    <w:rsid w:val="00CE442F"/>
    <w:rsid w:val="00CE49A9"/>
    <w:rsid w:val="00CE4BB8"/>
    <w:rsid w:val="00CE528B"/>
    <w:rsid w:val="00CE53AF"/>
    <w:rsid w:val="00CE5AB8"/>
    <w:rsid w:val="00CE6060"/>
    <w:rsid w:val="00CE60F9"/>
    <w:rsid w:val="00CE617A"/>
    <w:rsid w:val="00CE62F7"/>
    <w:rsid w:val="00CE6616"/>
    <w:rsid w:val="00CE6EFB"/>
    <w:rsid w:val="00CE7A2D"/>
    <w:rsid w:val="00CE7CC4"/>
    <w:rsid w:val="00CF0ED7"/>
    <w:rsid w:val="00CF1508"/>
    <w:rsid w:val="00CF2787"/>
    <w:rsid w:val="00CF28FE"/>
    <w:rsid w:val="00CF2928"/>
    <w:rsid w:val="00CF2F96"/>
    <w:rsid w:val="00CF3A97"/>
    <w:rsid w:val="00CF3AFD"/>
    <w:rsid w:val="00CF3C39"/>
    <w:rsid w:val="00CF3E0D"/>
    <w:rsid w:val="00CF4005"/>
    <w:rsid w:val="00CF412C"/>
    <w:rsid w:val="00CF4F9D"/>
    <w:rsid w:val="00CF51C5"/>
    <w:rsid w:val="00CF5930"/>
    <w:rsid w:val="00CF5A78"/>
    <w:rsid w:val="00CF5DF5"/>
    <w:rsid w:val="00CF61B4"/>
    <w:rsid w:val="00CF70A0"/>
    <w:rsid w:val="00CF7843"/>
    <w:rsid w:val="00CF7EE3"/>
    <w:rsid w:val="00D0038C"/>
    <w:rsid w:val="00D003C7"/>
    <w:rsid w:val="00D00762"/>
    <w:rsid w:val="00D017B6"/>
    <w:rsid w:val="00D01FE0"/>
    <w:rsid w:val="00D020A1"/>
    <w:rsid w:val="00D0232A"/>
    <w:rsid w:val="00D024CB"/>
    <w:rsid w:val="00D03003"/>
    <w:rsid w:val="00D0322E"/>
    <w:rsid w:val="00D04949"/>
    <w:rsid w:val="00D0541C"/>
    <w:rsid w:val="00D05EF0"/>
    <w:rsid w:val="00D06416"/>
    <w:rsid w:val="00D069D3"/>
    <w:rsid w:val="00D071F5"/>
    <w:rsid w:val="00D07688"/>
    <w:rsid w:val="00D07A20"/>
    <w:rsid w:val="00D07EEA"/>
    <w:rsid w:val="00D113B3"/>
    <w:rsid w:val="00D11D56"/>
    <w:rsid w:val="00D11FA5"/>
    <w:rsid w:val="00D12269"/>
    <w:rsid w:val="00D140C7"/>
    <w:rsid w:val="00D142B4"/>
    <w:rsid w:val="00D14C37"/>
    <w:rsid w:val="00D14DFB"/>
    <w:rsid w:val="00D15243"/>
    <w:rsid w:val="00D16A40"/>
    <w:rsid w:val="00D16F57"/>
    <w:rsid w:val="00D217B2"/>
    <w:rsid w:val="00D218E9"/>
    <w:rsid w:val="00D2209D"/>
    <w:rsid w:val="00D220E6"/>
    <w:rsid w:val="00D239CB"/>
    <w:rsid w:val="00D24304"/>
    <w:rsid w:val="00D24D5D"/>
    <w:rsid w:val="00D24FF8"/>
    <w:rsid w:val="00D2621D"/>
    <w:rsid w:val="00D26307"/>
    <w:rsid w:val="00D264E3"/>
    <w:rsid w:val="00D2662B"/>
    <w:rsid w:val="00D26D11"/>
    <w:rsid w:val="00D26F73"/>
    <w:rsid w:val="00D27A90"/>
    <w:rsid w:val="00D27B3B"/>
    <w:rsid w:val="00D3050B"/>
    <w:rsid w:val="00D30871"/>
    <w:rsid w:val="00D31814"/>
    <w:rsid w:val="00D31FB1"/>
    <w:rsid w:val="00D3294F"/>
    <w:rsid w:val="00D32D9A"/>
    <w:rsid w:val="00D32DF1"/>
    <w:rsid w:val="00D330BD"/>
    <w:rsid w:val="00D33EB1"/>
    <w:rsid w:val="00D345A0"/>
    <w:rsid w:val="00D345C8"/>
    <w:rsid w:val="00D34E1A"/>
    <w:rsid w:val="00D35166"/>
    <w:rsid w:val="00D351AD"/>
    <w:rsid w:val="00D3559E"/>
    <w:rsid w:val="00D35632"/>
    <w:rsid w:val="00D35A22"/>
    <w:rsid w:val="00D35A8A"/>
    <w:rsid w:val="00D3648B"/>
    <w:rsid w:val="00D368B0"/>
    <w:rsid w:val="00D36986"/>
    <w:rsid w:val="00D36B26"/>
    <w:rsid w:val="00D36E02"/>
    <w:rsid w:val="00D40889"/>
    <w:rsid w:val="00D408CA"/>
    <w:rsid w:val="00D40AFB"/>
    <w:rsid w:val="00D40C89"/>
    <w:rsid w:val="00D41624"/>
    <w:rsid w:val="00D41A94"/>
    <w:rsid w:val="00D41B9B"/>
    <w:rsid w:val="00D41F61"/>
    <w:rsid w:val="00D420B7"/>
    <w:rsid w:val="00D42A35"/>
    <w:rsid w:val="00D4448A"/>
    <w:rsid w:val="00D45423"/>
    <w:rsid w:val="00D45470"/>
    <w:rsid w:val="00D46226"/>
    <w:rsid w:val="00D46622"/>
    <w:rsid w:val="00D46BD7"/>
    <w:rsid w:val="00D47E77"/>
    <w:rsid w:val="00D501CB"/>
    <w:rsid w:val="00D50B0D"/>
    <w:rsid w:val="00D50DB1"/>
    <w:rsid w:val="00D50ECB"/>
    <w:rsid w:val="00D51673"/>
    <w:rsid w:val="00D52153"/>
    <w:rsid w:val="00D528C8"/>
    <w:rsid w:val="00D52F94"/>
    <w:rsid w:val="00D54A33"/>
    <w:rsid w:val="00D55235"/>
    <w:rsid w:val="00D55606"/>
    <w:rsid w:val="00D5675E"/>
    <w:rsid w:val="00D56A1F"/>
    <w:rsid w:val="00D56BA3"/>
    <w:rsid w:val="00D57DBA"/>
    <w:rsid w:val="00D6139E"/>
    <w:rsid w:val="00D61BD0"/>
    <w:rsid w:val="00D62240"/>
    <w:rsid w:val="00D626D5"/>
    <w:rsid w:val="00D642A1"/>
    <w:rsid w:val="00D643C8"/>
    <w:rsid w:val="00D65337"/>
    <w:rsid w:val="00D657A8"/>
    <w:rsid w:val="00D65A55"/>
    <w:rsid w:val="00D66B3F"/>
    <w:rsid w:val="00D67416"/>
    <w:rsid w:val="00D7070D"/>
    <w:rsid w:val="00D70DCD"/>
    <w:rsid w:val="00D71860"/>
    <w:rsid w:val="00D724BE"/>
    <w:rsid w:val="00D728C7"/>
    <w:rsid w:val="00D72D19"/>
    <w:rsid w:val="00D730EF"/>
    <w:rsid w:val="00D736E6"/>
    <w:rsid w:val="00D73F14"/>
    <w:rsid w:val="00D741BD"/>
    <w:rsid w:val="00D742DA"/>
    <w:rsid w:val="00D75690"/>
    <w:rsid w:val="00D7599B"/>
    <w:rsid w:val="00D75CBF"/>
    <w:rsid w:val="00D762CA"/>
    <w:rsid w:val="00D816EB"/>
    <w:rsid w:val="00D82986"/>
    <w:rsid w:val="00D82E95"/>
    <w:rsid w:val="00D84166"/>
    <w:rsid w:val="00D8493C"/>
    <w:rsid w:val="00D8522C"/>
    <w:rsid w:val="00D86852"/>
    <w:rsid w:val="00D87946"/>
    <w:rsid w:val="00D87970"/>
    <w:rsid w:val="00D90261"/>
    <w:rsid w:val="00D90279"/>
    <w:rsid w:val="00D90EA1"/>
    <w:rsid w:val="00D90EC0"/>
    <w:rsid w:val="00D9296F"/>
    <w:rsid w:val="00D92E14"/>
    <w:rsid w:val="00D93BF7"/>
    <w:rsid w:val="00D9413C"/>
    <w:rsid w:val="00D9436B"/>
    <w:rsid w:val="00D94A94"/>
    <w:rsid w:val="00D95D8D"/>
    <w:rsid w:val="00D96580"/>
    <w:rsid w:val="00D965AB"/>
    <w:rsid w:val="00D976EE"/>
    <w:rsid w:val="00DA02CA"/>
    <w:rsid w:val="00DA1318"/>
    <w:rsid w:val="00DA1400"/>
    <w:rsid w:val="00DA1543"/>
    <w:rsid w:val="00DA31DB"/>
    <w:rsid w:val="00DA32A8"/>
    <w:rsid w:val="00DA4A1B"/>
    <w:rsid w:val="00DA547F"/>
    <w:rsid w:val="00DA6B93"/>
    <w:rsid w:val="00DA6D12"/>
    <w:rsid w:val="00DA6F56"/>
    <w:rsid w:val="00DA6F65"/>
    <w:rsid w:val="00DA7E2E"/>
    <w:rsid w:val="00DB0A07"/>
    <w:rsid w:val="00DB1E4D"/>
    <w:rsid w:val="00DB2948"/>
    <w:rsid w:val="00DB4397"/>
    <w:rsid w:val="00DB4AAA"/>
    <w:rsid w:val="00DB4DDA"/>
    <w:rsid w:val="00DB5A51"/>
    <w:rsid w:val="00DB5B43"/>
    <w:rsid w:val="00DB6348"/>
    <w:rsid w:val="00DB69EC"/>
    <w:rsid w:val="00DB6CA8"/>
    <w:rsid w:val="00DB742F"/>
    <w:rsid w:val="00DC068C"/>
    <w:rsid w:val="00DC0DAD"/>
    <w:rsid w:val="00DC181A"/>
    <w:rsid w:val="00DC19AC"/>
    <w:rsid w:val="00DC2A6C"/>
    <w:rsid w:val="00DC2BC5"/>
    <w:rsid w:val="00DC3423"/>
    <w:rsid w:val="00DC4EAA"/>
    <w:rsid w:val="00DC4FD5"/>
    <w:rsid w:val="00DC5A59"/>
    <w:rsid w:val="00DC60B1"/>
    <w:rsid w:val="00DC6298"/>
    <w:rsid w:val="00DC6FBD"/>
    <w:rsid w:val="00DD082E"/>
    <w:rsid w:val="00DD1439"/>
    <w:rsid w:val="00DD149B"/>
    <w:rsid w:val="00DD1566"/>
    <w:rsid w:val="00DD1823"/>
    <w:rsid w:val="00DD1B93"/>
    <w:rsid w:val="00DD261F"/>
    <w:rsid w:val="00DD4218"/>
    <w:rsid w:val="00DD425F"/>
    <w:rsid w:val="00DD4548"/>
    <w:rsid w:val="00DD5F96"/>
    <w:rsid w:val="00DD608A"/>
    <w:rsid w:val="00DD6261"/>
    <w:rsid w:val="00DD647A"/>
    <w:rsid w:val="00DD67AD"/>
    <w:rsid w:val="00DD6AA7"/>
    <w:rsid w:val="00DD6F3F"/>
    <w:rsid w:val="00DD76AB"/>
    <w:rsid w:val="00DD7700"/>
    <w:rsid w:val="00DE0C58"/>
    <w:rsid w:val="00DE1092"/>
    <w:rsid w:val="00DE2F65"/>
    <w:rsid w:val="00DE34AE"/>
    <w:rsid w:val="00DE4034"/>
    <w:rsid w:val="00DE4AB7"/>
    <w:rsid w:val="00DE5E82"/>
    <w:rsid w:val="00DE62C8"/>
    <w:rsid w:val="00DE63F3"/>
    <w:rsid w:val="00DE6B41"/>
    <w:rsid w:val="00DE7850"/>
    <w:rsid w:val="00DF0545"/>
    <w:rsid w:val="00DF1568"/>
    <w:rsid w:val="00DF228F"/>
    <w:rsid w:val="00DF2619"/>
    <w:rsid w:val="00DF40F3"/>
    <w:rsid w:val="00DF4645"/>
    <w:rsid w:val="00DF490E"/>
    <w:rsid w:val="00DF5681"/>
    <w:rsid w:val="00DF5809"/>
    <w:rsid w:val="00DF585E"/>
    <w:rsid w:val="00DF5992"/>
    <w:rsid w:val="00DF641F"/>
    <w:rsid w:val="00DF6BC9"/>
    <w:rsid w:val="00DF6EB3"/>
    <w:rsid w:val="00DF7053"/>
    <w:rsid w:val="00DF7F5D"/>
    <w:rsid w:val="00E000D2"/>
    <w:rsid w:val="00E007AF"/>
    <w:rsid w:val="00E01B3C"/>
    <w:rsid w:val="00E0214A"/>
    <w:rsid w:val="00E02994"/>
    <w:rsid w:val="00E02FD4"/>
    <w:rsid w:val="00E03F47"/>
    <w:rsid w:val="00E03FFD"/>
    <w:rsid w:val="00E04311"/>
    <w:rsid w:val="00E05764"/>
    <w:rsid w:val="00E05B31"/>
    <w:rsid w:val="00E05FC7"/>
    <w:rsid w:val="00E060CB"/>
    <w:rsid w:val="00E062A3"/>
    <w:rsid w:val="00E064F9"/>
    <w:rsid w:val="00E067CE"/>
    <w:rsid w:val="00E06884"/>
    <w:rsid w:val="00E1054A"/>
    <w:rsid w:val="00E10DD2"/>
    <w:rsid w:val="00E11014"/>
    <w:rsid w:val="00E11068"/>
    <w:rsid w:val="00E111DA"/>
    <w:rsid w:val="00E118CB"/>
    <w:rsid w:val="00E12861"/>
    <w:rsid w:val="00E131BA"/>
    <w:rsid w:val="00E1334E"/>
    <w:rsid w:val="00E1378D"/>
    <w:rsid w:val="00E13D5D"/>
    <w:rsid w:val="00E144CD"/>
    <w:rsid w:val="00E1477F"/>
    <w:rsid w:val="00E15E12"/>
    <w:rsid w:val="00E163E2"/>
    <w:rsid w:val="00E176DB"/>
    <w:rsid w:val="00E20765"/>
    <w:rsid w:val="00E21684"/>
    <w:rsid w:val="00E21E7B"/>
    <w:rsid w:val="00E2263D"/>
    <w:rsid w:val="00E22696"/>
    <w:rsid w:val="00E22875"/>
    <w:rsid w:val="00E23006"/>
    <w:rsid w:val="00E2339B"/>
    <w:rsid w:val="00E23471"/>
    <w:rsid w:val="00E24393"/>
    <w:rsid w:val="00E245AF"/>
    <w:rsid w:val="00E24804"/>
    <w:rsid w:val="00E249E8"/>
    <w:rsid w:val="00E24A6E"/>
    <w:rsid w:val="00E24F95"/>
    <w:rsid w:val="00E25284"/>
    <w:rsid w:val="00E25639"/>
    <w:rsid w:val="00E25CE2"/>
    <w:rsid w:val="00E262FD"/>
    <w:rsid w:val="00E26387"/>
    <w:rsid w:val="00E26D2C"/>
    <w:rsid w:val="00E272A4"/>
    <w:rsid w:val="00E300CE"/>
    <w:rsid w:val="00E302F0"/>
    <w:rsid w:val="00E307F8"/>
    <w:rsid w:val="00E30A23"/>
    <w:rsid w:val="00E30C6A"/>
    <w:rsid w:val="00E30DEB"/>
    <w:rsid w:val="00E31DA1"/>
    <w:rsid w:val="00E324B0"/>
    <w:rsid w:val="00E3273A"/>
    <w:rsid w:val="00E33158"/>
    <w:rsid w:val="00E34044"/>
    <w:rsid w:val="00E344F0"/>
    <w:rsid w:val="00E354CD"/>
    <w:rsid w:val="00E35592"/>
    <w:rsid w:val="00E356EB"/>
    <w:rsid w:val="00E35BA7"/>
    <w:rsid w:val="00E369A0"/>
    <w:rsid w:val="00E41593"/>
    <w:rsid w:val="00E426C1"/>
    <w:rsid w:val="00E43F8D"/>
    <w:rsid w:val="00E444B3"/>
    <w:rsid w:val="00E44E2F"/>
    <w:rsid w:val="00E45062"/>
    <w:rsid w:val="00E45844"/>
    <w:rsid w:val="00E46F64"/>
    <w:rsid w:val="00E47189"/>
    <w:rsid w:val="00E5062E"/>
    <w:rsid w:val="00E50878"/>
    <w:rsid w:val="00E520B7"/>
    <w:rsid w:val="00E5297C"/>
    <w:rsid w:val="00E52C86"/>
    <w:rsid w:val="00E53074"/>
    <w:rsid w:val="00E5343E"/>
    <w:rsid w:val="00E5369A"/>
    <w:rsid w:val="00E53E19"/>
    <w:rsid w:val="00E53EFD"/>
    <w:rsid w:val="00E546D0"/>
    <w:rsid w:val="00E55380"/>
    <w:rsid w:val="00E55BA7"/>
    <w:rsid w:val="00E55EC4"/>
    <w:rsid w:val="00E55F4B"/>
    <w:rsid w:val="00E56324"/>
    <w:rsid w:val="00E57916"/>
    <w:rsid w:val="00E57E5D"/>
    <w:rsid w:val="00E60600"/>
    <w:rsid w:val="00E62524"/>
    <w:rsid w:val="00E6336F"/>
    <w:rsid w:val="00E63619"/>
    <w:rsid w:val="00E637E6"/>
    <w:rsid w:val="00E63913"/>
    <w:rsid w:val="00E63CFB"/>
    <w:rsid w:val="00E64196"/>
    <w:rsid w:val="00E64439"/>
    <w:rsid w:val="00E64758"/>
    <w:rsid w:val="00E6536D"/>
    <w:rsid w:val="00E65BAB"/>
    <w:rsid w:val="00E65D47"/>
    <w:rsid w:val="00E66338"/>
    <w:rsid w:val="00E66415"/>
    <w:rsid w:val="00E66530"/>
    <w:rsid w:val="00E66DC7"/>
    <w:rsid w:val="00E66E72"/>
    <w:rsid w:val="00E674A2"/>
    <w:rsid w:val="00E71041"/>
    <w:rsid w:val="00E7117C"/>
    <w:rsid w:val="00E71333"/>
    <w:rsid w:val="00E71D7A"/>
    <w:rsid w:val="00E7225E"/>
    <w:rsid w:val="00E72779"/>
    <w:rsid w:val="00E740E9"/>
    <w:rsid w:val="00E74CC6"/>
    <w:rsid w:val="00E74DF3"/>
    <w:rsid w:val="00E74FD7"/>
    <w:rsid w:val="00E76660"/>
    <w:rsid w:val="00E76666"/>
    <w:rsid w:val="00E76BA2"/>
    <w:rsid w:val="00E7756E"/>
    <w:rsid w:val="00E82CC4"/>
    <w:rsid w:val="00E83A7F"/>
    <w:rsid w:val="00E83CF9"/>
    <w:rsid w:val="00E8408E"/>
    <w:rsid w:val="00E844D4"/>
    <w:rsid w:val="00E84E49"/>
    <w:rsid w:val="00E856B4"/>
    <w:rsid w:val="00E856CE"/>
    <w:rsid w:val="00E8642A"/>
    <w:rsid w:val="00E868B3"/>
    <w:rsid w:val="00E87142"/>
    <w:rsid w:val="00E872F2"/>
    <w:rsid w:val="00E87853"/>
    <w:rsid w:val="00E87917"/>
    <w:rsid w:val="00E90C9D"/>
    <w:rsid w:val="00E911E6"/>
    <w:rsid w:val="00E92562"/>
    <w:rsid w:val="00E92CE3"/>
    <w:rsid w:val="00E935C7"/>
    <w:rsid w:val="00E94149"/>
    <w:rsid w:val="00E9589D"/>
    <w:rsid w:val="00E9650E"/>
    <w:rsid w:val="00E97AE4"/>
    <w:rsid w:val="00EA044E"/>
    <w:rsid w:val="00EA079F"/>
    <w:rsid w:val="00EA08A9"/>
    <w:rsid w:val="00EA1BDF"/>
    <w:rsid w:val="00EA1FD5"/>
    <w:rsid w:val="00EA2173"/>
    <w:rsid w:val="00EA2AA3"/>
    <w:rsid w:val="00EA2B9F"/>
    <w:rsid w:val="00EA301C"/>
    <w:rsid w:val="00EA6849"/>
    <w:rsid w:val="00EA70C2"/>
    <w:rsid w:val="00EA748F"/>
    <w:rsid w:val="00EB046B"/>
    <w:rsid w:val="00EB07E0"/>
    <w:rsid w:val="00EB080A"/>
    <w:rsid w:val="00EB223F"/>
    <w:rsid w:val="00EB2623"/>
    <w:rsid w:val="00EB48C6"/>
    <w:rsid w:val="00EB54C0"/>
    <w:rsid w:val="00EB5556"/>
    <w:rsid w:val="00EB5DA1"/>
    <w:rsid w:val="00EB5DD5"/>
    <w:rsid w:val="00EB69DD"/>
    <w:rsid w:val="00EB6D92"/>
    <w:rsid w:val="00EC005D"/>
    <w:rsid w:val="00EC0410"/>
    <w:rsid w:val="00EC04E9"/>
    <w:rsid w:val="00EC10B8"/>
    <w:rsid w:val="00EC2A44"/>
    <w:rsid w:val="00EC3F71"/>
    <w:rsid w:val="00EC5208"/>
    <w:rsid w:val="00EC5ABE"/>
    <w:rsid w:val="00EC6730"/>
    <w:rsid w:val="00EC70C6"/>
    <w:rsid w:val="00EC71C8"/>
    <w:rsid w:val="00ED07A3"/>
    <w:rsid w:val="00ED0818"/>
    <w:rsid w:val="00ED0A96"/>
    <w:rsid w:val="00ED2155"/>
    <w:rsid w:val="00ED2BCE"/>
    <w:rsid w:val="00ED3636"/>
    <w:rsid w:val="00ED42B4"/>
    <w:rsid w:val="00ED49B0"/>
    <w:rsid w:val="00ED5477"/>
    <w:rsid w:val="00ED675F"/>
    <w:rsid w:val="00ED68BB"/>
    <w:rsid w:val="00ED6AAF"/>
    <w:rsid w:val="00ED6C3D"/>
    <w:rsid w:val="00EE081E"/>
    <w:rsid w:val="00EE0A15"/>
    <w:rsid w:val="00EE0F06"/>
    <w:rsid w:val="00EE0F20"/>
    <w:rsid w:val="00EE10DF"/>
    <w:rsid w:val="00EE13CE"/>
    <w:rsid w:val="00EE2AF2"/>
    <w:rsid w:val="00EE2E70"/>
    <w:rsid w:val="00EE31FE"/>
    <w:rsid w:val="00EE4875"/>
    <w:rsid w:val="00EE58CE"/>
    <w:rsid w:val="00EE5F41"/>
    <w:rsid w:val="00EE638C"/>
    <w:rsid w:val="00EE6588"/>
    <w:rsid w:val="00EE6AF9"/>
    <w:rsid w:val="00EE6DDC"/>
    <w:rsid w:val="00EE718A"/>
    <w:rsid w:val="00EE737F"/>
    <w:rsid w:val="00EE7702"/>
    <w:rsid w:val="00EE7717"/>
    <w:rsid w:val="00EE77B7"/>
    <w:rsid w:val="00EE7C5E"/>
    <w:rsid w:val="00EF0F5A"/>
    <w:rsid w:val="00EF1746"/>
    <w:rsid w:val="00EF1967"/>
    <w:rsid w:val="00EF1C8F"/>
    <w:rsid w:val="00EF1ED1"/>
    <w:rsid w:val="00EF2E75"/>
    <w:rsid w:val="00EF3513"/>
    <w:rsid w:val="00EF3C9F"/>
    <w:rsid w:val="00EF4B8B"/>
    <w:rsid w:val="00EF51DE"/>
    <w:rsid w:val="00EF5E33"/>
    <w:rsid w:val="00EF66A3"/>
    <w:rsid w:val="00EF6E5B"/>
    <w:rsid w:val="00EF6F48"/>
    <w:rsid w:val="00EF7005"/>
    <w:rsid w:val="00EF70C4"/>
    <w:rsid w:val="00EF738A"/>
    <w:rsid w:val="00EF740A"/>
    <w:rsid w:val="00F004E2"/>
    <w:rsid w:val="00F00D68"/>
    <w:rsid w:val="00F01446"/>
    <w:rsid w:val="00F021A2"/>
    <w:rsid w:val="00F027DE"/>
    <w:rsid w:val="00F02E68"/>
    <w:rsid w:val="00F03675"/>
    <w:rsid w:val="00F037A8"/>
    <w:rsid w:val="00F03B41"/>
    <w:rsid w:val="00F05CF7"/>
    <w:rsid w:val="00F05F39"/>
    <w:rsid w:val="00F06DAC"/>
    <w:rsid w:val="00F0711A"/>
    <w:rsid w:val="00F077BF"/>
    <w:rsid w:val="00F1100A"/>
    <w:rsid w:val="00F1100D"/>
    <w:rsid w:val="00F11B60"/>
    <w:rsid w:val="00F12E9A"/>
    <w:rsid w:val="00F130A8"/>
    <w:rsid w:val="00F13BCC"/>
    <w:rsid w:val="00F146B3"/>
    <w:rsid w:val="00F14E0A"/>
    <w:rsid w:val="00F14EF7"/>
    <w:rsid w:val="00F15B99"/>
    <w:rsid w:val="00F15D61"/>
    <w:rsid w:val="00F16D85"/>
    <w:rsid w:val="00F2023E"/>
    <w:rsid w:val="00F2095B"/>
    <w:rsid w:val="00F20EA2"/>
    <w:rsid w:val="00F21F15"/>
    <w:rsid w:val="00F2379F"/>
    <w:rsid w:val="00F23B62"/>
    <w:rsid w:val="00F24588"/>
    <w:rsid w:val="00F24722"/>
    <w:rsid w:val="00F24984"/>
    <w:rsid w:val="00F24CF2"/>
    <w:rsid w:val="00F24E56"/>
    <w:rsid w:val="00F25948"/>
    <w:rsid w:val="00F2620F"/>
    <w:rsid w:val="00F26918"/>
    <w:rsid w:val="00F2717B"/>
    <w:rsid w:val="00F2744B"/>
    <w:rsid w:val="00F27CCC"/>
    <w:rsid w:val="00F30222"/>
    <w:rsid w:val="00F3039B"/>
    <w:rsid w:val="00F30A02"/>
    <w:rsid w:val="00F31EB0"/>
    <w:rsid w:val="00F32070"/>
    <w:rsid w:val="00F32307"/>
    <w:rsid w:val="00F325FD"/>
    <w:rsid w:val="00F32BA7"/>
    <w:rsid w:val="00F34556"/>
    <w:rsid w:val="00F348CA"/>
    <w:rsid w:val="00F35BD8"/>
    <w:rsid w:val="00F35C29"/>
    <w:rsid w:val="00F36101"/>
    <w:rsid w:val="00F3637A"/>
    <w:rsid w:val="00F36577"/>
    <w:rsid w:val="00F36713"/>
    <w:rsid w:val="00F369AA"/>
    <w:rsid w:val="00F36D5D"/>
    <w:rsid w:val="00F37A8E"/>
    <w:rsid w:val="00F40969"/>
    <w:rsid w:val="00F40C7B"/>
    <w:rsid w:val="00F40FCC"/>
    <w:rsid w:val="00F4231F"/>
    <w:rsid w:val="00F42399"/>
    <w:rsid w:val="00F432B5"/>
    <w:rsid w:val="00F43449"/>
    <w:rsid w:val="00F43FCC"/>
    <w:rsid w:val="00F4426B"/>
    <w:rsid w:val="00F44FBC"/>
    <w:rsid w:val="00F45398"/>
    <w:rsid w:val="00F45FC0"/>
    <w:rsid w:val="00F46178"/>
    <w:rsid w:val="00F47919"/>
    <w:rsid w:val="00F479AF"/>
    <w:rsid w:val="00F516CE"/>
    <w:rsid w:val="00F51C50"/>
    <w:rsid w:val="00F52006"/>
    <w:rsid w:val="00F5246F"/>
    <w:rsid w:val="00F54A86"/>
    <w:rsid w:val="00F55320"/>
    <w:rsid w:val="00F55409"/>
    <w:rsid w:val="00F55D10"/>
    <w:rsid w:val="00F55E7F"/>
    <w:rsid w:val="00F5651E"/>
    <w:rsid w:val="00F56C35"/>
    <w:rsid w:val="00F57071"/>
    <w:rsid w:val="00F60D95"/>
    <w:rsid w:val="00F61399"/>
    <w:rsid w:val="00F618AC"/>
    <w:rsid w:val="00F620DB"/>
    <w:rsid w:val="00F62380"/>
    <w:rsid w:val="00F6305C"/>
    <w:rsid w:val="00F6323B"/>
    <w:rsid w:val="00F63B8F"/>
    <w:rsid w:val="00F63E16"/>
    <w:rsid w:val="00F647AF"/>
    <w:rsid w:val="00F65A76"/>
    <w:rsid w:val="00F65B3F"/>
    <w:rsid w:val="00F65EE3"/>
    <w:rsid w:val="00F65FE8"/>
    <w:rsid w:val="00F66B71"/>
    <w:rsid w:val="00F672D1"/>
    <w:rsid w:val="00F6755D"/>
    <w:rsid w:val="00F70501"/>
    <w:rsid w:val="00F70774"/>
    <w:rsid w:val="00F70838"/>
    <w:rsid w:val="00F70D8C"/>
    <w:rsid w:val="00F71825"/>
    <w:rsid w:val="00F71926"/>
    <w:rsid w:val="00F71C24"/>
    <w:rsid w:val="00F72207"/>
    <w:rsid w:val="00F724D5"/>
    <w:rsid w:val="00F7281B"/>
    <w:rsid w:val="00F731FF"/>
    <w:rsid w:val="00F73DB1"/>
    <w:rsid w:val="00F7628A"/>
    <w:rsid w:val="00F768EB"/>
    <w:rsid w:val="00F7720B"/>
    <w:rsid w:val="00F77AE6"/>
    <w:rsid w:val="00F81CB5"/>
    <w:rsid w:val="00F822B0"/>
    <w:rsid w:val="00F82C6F"/>
    <w:rsid w:val="00F82D24"/>
    <w:rsid w:val="00F839AD"/>
    <w:rsid w:val="00F839E6"/>
    <w:rsid w:val="00F83BCD"/>
    <w:rsid w:val="00F8514F"/>
    <w:rsid w:val="00F8628D"/>
    <w:rsid w:val="00F872F7"/>
    <w:rsid w:val="00F873F7"/>
    <w:rsid w:val="00F87A6F"/>
    <w:rsid w:val="00F87E37"/>
    <w:rsid w:val="00F87F61"/>
    <w:rsid w:val="00F90D88"/>
    <w:rsid w:val="00F9104C"/>
    <w:rsid w:val="00F91A6E"/>
    <w:rsid w:val="00F91DA6"/>
    <w:rsid w:val="00F91DCF"/>
    <w:rsid w:val="00F92180"/>
    <w:rsid w:val="00F92E50"/>
    <w:rsid w:val="00F956EB"/>
    <w:rsid w:val="00F96598"/>
    <w:rsid w:val="00F968D2"/>
    <w:rsid w:val="00F96F4F"/>
    <w:rsid w:val="00FA0006"/>
    <w:rsid w:val="00FA0854"/>
    <w:rsid w:val="00FA161D"/>
    <w:rsid w:val="00FA1925"/>
    <w:rsid w:val="00FA19EF"/>
    <w:rsid w:val="00FA1C90"/>
    <w:rsid w:val="00FA2FF8"/>
    <w:rsid w:val="00FA3094"/>
    <w:rsid w:val="00FA387E"/>
    <w:rsid w:val="00FA3AD7"/>
    <w:rsid w:val="00FA3DAB"/>
    <w:rsid w:val="00FA4429"/>
    <w:rsid w:val="00FA455E"/>
    <w:rsid w:val="00FA4C99"/>
    <w:rsid w:val="00FA51D9"/>
    <w:rsid w:val="00FA5383"/>
    <w:rsid w:val="00FA6243"/>
    <w:rsid w:val="00FA6348"/>
    <w:rsid w:val="00FA6DD2"/>
    <w:rsid w:val="00FA78B0"/>
    <w:rsid w:val="00FB04C3"/>
    <w:rsid w:val="00FB1B49"/>
    <w:rsid w:val="00FB1D21"/>
    <w:rsid w:val="00FB26D0"/>
    <w:rsid w:val="00FB3499"/>
    <w:rsid w:val="00FB34C5"/>
    <w:rsid w:val="00FB3514"/>
    <w:rsid w:val="00FB35D9"/>
    <w:rsid w:val="00FB4BBF"/>
    <w:rsid w:val="00FB4E79"/>
    <w:rsid w:val="00FB5397"/>
    <w:rsid w:val="00FB5EA4"/>
    <w:rsid w:val="00FB6588"/>
    <w:rsid w:val="00FB7EBA"/>
    <w:rsid w:val="00FC0810"/>
    <w:rsid w:val="00FC086F"/>
    <w:rsid w:val="00FC0983"/>
    <w:rsid w:val="00FC1B0B"/>
    <w:rsid w:val="00FC1DBC"/>
    <w:rsid w:val="00FC23C1"/>
    <w:rsid w:val="00FC2822"/>
    <w:rsid w:val="00FC331D"/>
    <w:rsid w:val="00FC3352"/>
    <w:rsid w:val="00FC3ADB"/>
    <w:rsid w:val="00FC3B68"/>
    <w:rsid w:val="00FC3E5C"/>
    <w:rsid w:val="00FC4970"/>
    <w:rsid w:val="00FC5058"/>
    <w:rsid w:val="00FC5A0B"/>
    <w:rsid w:val="00FC787F"/>
    <w:rsid w:val="00FC7988"/>
    <w:rsid w:val="00FD0239"/>
    <w:rsid w:val="00FD092D"/>
    <w:rsid w:val="00FD165A"/>
    <w:rsid w:val="00FD1AB0"/>
    <w:rsid w:val="00FD210E"/>
    <w:rsid w:val="00FD299A"/>
    <w:rsid w:val="00FD2FCF"/>
    <w:rsid w:val="00FD3114"/>
    <w:rsid w:val="00FD3842"/>
    <w:rsid w:val="00FD3872"/>
    <w:rsid w:val="00FD5D6C"/>
    <w:rsid w:val="00FE0868"/>
    <w:rsid w:val="00FE0C68"/>
    <w:rsid w:val="00FE1088"/>
    <w:rsid w:val="00FE1C06"/>
    <w:rsid w:val="00FE2E1C"/>
    <w:rsid w:val="00FE357D"/>
    <w:rsid w:val="00FE367B"/>
    <w:rsid w:val="00FE3B58"/>
    <w:rsid w:val="00FE478D"/>
    <w:rsid w:val="00FE6813"/>
    <w:rsid w:val="00FE6ACE"/>
    <w:rsid w:val="00FE784D"/>
    <w:rsid w:val="00FE7EEE"/>
    <w:rsid w:val="00FE7F54"/>
    <w:rsid w:val="00FF07CE"/>
    <w:rsid w:val="00FF0893"/>
    <w:rsid w:val="00FF3366"/>
    <w:rsid w:val="00FF33F9"/>
    <w:rsid w:val="00FF4004"/>
    <w:rsid w:val="00FF4938"/>
    <w:rsid w:val="00FF5028"/>
    <w:rsid w:val="00FF56AD"/>
    <w:rsid w:val="00FF5944"/>
    <w:rsid w:val="00FF5971"/>
    <w:rsid w:val="00FF6FF6"/>
    <w:rsid w:val="00FF744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14:docId w14:val="6FDB6E23"/>
  <w15:docId w15:val="{359DD0F6-1437-4DBF-8E8E-F6041F43AC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s-ES" w:eastAsia="es-ES" w:bidi="ar-SA"/>
      </w:rPr>
    </w:rPrDefault>
    <w:pPrDefault>
      <w:pPr>
        <w:spacing w:after="200" w:line="276"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94149"/>
    <w:pPr>
      <w:spacing w:after="120"/>
    </w:pPr>
    <w:rPr>
      <w:sz w:val="24"/>
      <w:szCs w:val="24"/>
    </w:rPr>
  </w:style>
  <w:style w:type="paragraph" w:styleId="Heading1">
    <w:name w:val="heading 1"/>
    <w:aliases w:val="Title 4"/>
    <w:next w:val="Normal"/>
    <w:link w:val="Heading1Char"/>
    <w:uiPriority w:val="9"/>
    <w:qFormat/>
    <w:rsid w:val="003904FF"/>
    <w:pPr>
      <w:numPr>
        <w:numId w:val="5"/>
      </w:numPr>
      <w:outlineLvl w:val="0"/>
    </w:pPr>
    <w:rPr>
      <w:rFonts w:ascii="Open Sans Semibold" w:hAnsi="Open Sans Semibold" w:cstheme="majorBidi"/>
      <w:bCs/>
      <w:color w:val="FF6600"/>
      <w:sz w:val="24"/>
      <w:szCs w:val="24"/>
      <w:lang w:val="en-US" w:eastAsia="en-US"/>
    </w:rPr>
  </w:style>
  <w:style w:type="paragraph" w:styleId="Heading2">
    <w:name w:val="heading 2"/>
    <w:aliases w:val="section"/>
    <w:basedOn w:val="Normal"/>
    <w:next w:val="Normal"/>
    <w:link w:val="Heading2Char"/>
    <w:uiPriority w:val="9"/>
    <w:unhideWhenUsed/>
    <w:qFormat/>
    <w:rsid w:val="000A3FA2"/>
    <w:pPr>
      <w:numPr>
        <w:ilvl w:val="1"/>
        <w:numId w:val="5"/>
      </w:numPr>
      <w:spacing w:before="360" w:after="240"/>
      <w:jc w:val="left"/>
      <w:outlineLvl w:val="1"/>
    </w:pPr>
    <w:rPr>
      <w:rFonts w:ascii="Open Sans Semibold" w:hAnsi="Open Sans Semibold"/>
      <w:b/>
      <w:spacing w:val="5"/>
      <w:sz w:val="28"/>
      <w:szCs w:val="28"/>
    </w:rPr>
  </w:style>
  <w:style w:type="paragraph" w:styleId="Heading3">
    <w:name w:val="heading 3"/>
    <w:aliases w:val="subsection"/>
    <w:basedOn w:val="Normal"/>
    <w:next w:val="Normal"/>
    <w:link w:val="Heading3Char"/>
    <w:autoRedefine/>
    <w:uiPriority w:val="9"/>
    <w:unhideWhenUsed/>
    <w:qFormat/>
    <w:rsid w:val="007D6CEB"/>
    <w:pPr>
      <w:numPr>
        <w:ilvl w:val="2"/>
        <w:numId w:val="5"/>
      </w:numPr>
      <w:spacing w:line="360" w:lineRule="auto"/>
      <w:jc w:val="left"/>
      <w:outlineLvl w:val="2"/>
    </w:pPr>
    <w:rPr>
      <w:rFonts w:ascii="Open Sans Semibold" w:hAnsi="Open Sans Semibold"/>
      <w:b/>
      <w:noProof/>
      <w:spacing w:val="5"/>
      <w:lang w:val="en-GB" w:eastAsia="zh-CN"/>
    </w:rPr>
  </w:style>
  <w:style w:type="paragraph" w:styleId="Heading4">
    <w:name w:val="heading 4"/>
    <w:basedOn w:val="Normal"/>
    <w:next w:val="Normal"/>
    <w:link w:val="Heading4Char"/>
    <w:uiPriority w:val="9"/>
    <w:unhideWhenUsed/>
    <w:qFormat/>
    <w:rsid w:val="00181CF1"/>
    <w:pPr>
      <w:numPr>
        <w:ilvl w:val="3"/>
        <w:numId w:val="5"/>
      </w:numPr>
      <w:spacing w:before="240"/>
      <w:outlineLvl w:val="3"/>
    </w:pPr>
    <w:rPr>
      <w:rFonts w:ascii="Open Sans Semibold" w:hAnsi="Open Sans Semibold" w:cs="Open Sans Semibold"/>
      <w:b/>
      <w:color w:val="FF6900"/>
      <w:szCs w:val="22"/>
      <w:lang w:val="en-US"/>
    </w:rPr>
  </w:style>
  <w:style w:type="paragraph" w:styleId="Heading5">
    <w:name w:val="heading 5"/>
    <w:basedOn w:val="Normal"/>
    <w:next w:val="Normal"/>
    <w:link w:val="Heading5Char"/>
    <w:uiPriority w:val="9"/>
    <w:unhideWhenUsed/>
    <w:qFormat/>
    <w:rsid w:val="00DD647A"/>
    <w:pPr>
      <w:numPr>
        <w:ilvl w:val="4"/>
        <w:numId w:val="5"/>
      </w:numPr>
      <w:spacing w:before="240"/>
      <w:outlineLvl w:val="4"/>
    </w:pPr>
    <w:rPr>
      <w:szCs w:val="22"/>
      <w:u w:val="single"/>
    </w:rPr>
  </w:style>
  <w:style w:type="paragraph" w:styleId="Heading6">
    <w:name w:val="heading 6"/>
    <w:basedOn w:val="Normal"/>
    <w:next w:val="Normal"/>
    <w:link w:val="Heading6Char"/>
    <w:uiPriority w:val="9"/>
    <w:unhideWhenUsed/>
    <w:qFormat/>
    <w:rsid w:val="00E66E72"/>
    <w:pPr>
      <w:numPr>
        <w:ilvl w:val="5"/>
        <w:numId w:val="5"/>
      </w:numPr>
      <w:spacing w:line="240" w:lineRule="auto"/>
      <w:jc w:val="center"/>
      <w:outlineLvl w:val="5"/>
    </w:pPr>
    <w:rPr>
      <w:rFonts w:ascii="Open Sans Semibold" w:hAnsi="Open Sans Semibold"/>
      <w:spacing w:val="5"/>
    </w:rPr>
  </w:style>
  <w:style w:type="paragraph" w:styleId="Heading7">
    <w:name w:val="heading 7"/>
    <w:basedOn w:val="Normal"/>
    <w:next w:val="Normal"/>
    <w:link w:val="Heading7Char"/>
    <w:uiPriority w:val="9"/>
    <w:semiHidden/>
    <w:unhideWhenUsed/>
    <w:qFormat/>
    <w:rsid w:val="00DD647A"/>
    <w:pPr>
      <w:numPr>
        <w:ilvl w:val="6"/>
        <w:numId w:val="5"/>
      </w:numPr>
      <w:spacing w:after="0"/>
      <w:jc w:val="left"/>
      <w:outlineLvl w:val="6"/>
    </w:pPr>
    <w:rPr>
      <w:b/>
      <w:smallCaps/>
      <w:color w:val="C0504D" w:themeColor="accent2"/>
      <w:spacing w:val="10"/>
    </w:rPr>
  </w:style>
  <w:style w:type="paragraph" w:styleId="Heading8">
    <w:name w:val="heading 8"/>
    <w:basedOn w:val="Normal"/>
    <w:next w:val="Normal"/>
    <w:link w:val="Heading8Char"/>
    <w:uiPriority w:val="9"/>
    <w:semiHidden/>
    <w:unhideWhenUsed/>
    <w:qFormat/>
    <w:rsid w:val="00DD647A"/>
    <w:pPr>
      <w:numPr>
        <w:ilvl w:val="7"/>
        <w:numId w:val="5"/>
      </w:numPr>
      <w:spacing w:after="0"/>
      <w:jc w:val="left"/>
      <w:outlineLvl w:val="7"/>
    </w:pPr>
    <w:rPr>
      <w:b/>
      <w:i/>
      <w:smallCaps/>
      <w:color w:val="943634" w:themeColor="accent2" w:themeShade="BF"/>
    </w:rPr>
  </w:style>
  <w:style w:type="paragraph" w:styleId="Heading9">
    <w:name w:val="heading 9"/>
    <w:basedOn w:val="Normal"/>
    <w:next w:val="Normal"/>
    <w:link w:val="Heading9Char"/>
    <w:uiPriority w:val="9"/>
    <w:semiHidden/>
    <w:unhideWhenUsed/>
    <w:qFormat/>
    <w:rsid w:val="00DD647A"/>
    <w:pPr>
      <w:numPr>
        <w:ilvl w:val="8"/>
        <w:numId w:val="5"/>
      </w:numPr>
      <w:spacing w:after="0"/>
      <w:jc w:val="left"/>
      <w:outlineLvl w:val="8"/>
    </w:pPr>
    <w:rPr>
      <w:b/>
      <w:i/>
      <w:smallCaps/>
      <w:color w:val="622423" w:themeColor="accent2"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Title 4 Char"/>
    <w:basedOn w:val="DefaultParagraphFont"/>
    <w:link w:val="Heading1"/>
    <w:uiPriority w:val="9"/>
    <w:rsid w:val="003904FF"/>
    <w:rPr>
      <w:rFonts w:ascii="Open Sans Semibold" w:hAnsi="Open Sans Semibold" w:cstheme="majorBidi"/>
      <w:bCs/>
      <w:color w:val="FF6600"/>
      <w:sz w:val="24"/>
      <w:szCs w:val="24"/>
      <w:lang w:val="en-US" w:eastAsia="en-US"/>
    </w:rPr>
  </w:style>
  <w:style w:type="paragraph" w:styleId="Header">
    <w:name w:val="header"/>
    <w:basedOn w:val="Normal"/>
    <w:link w:val="HeaderChar"/>
    <w:uiPriority w:val="99"/>
    <w:unhideWhenUsed/>
    <w:rsid w:val="006C2388"/>
    <w:pPr>
      <w:tabs>
        <w:tab w:val="center" w:pos="4252"/>
        <w:tab w:val="right" w:pos="8504"/>
      </w:tabs>
      <w:spacing w:after="0" w:line="240" w:lineRule="auto"/>
    </w:pPr>
  </w:style>
  <w:style w:type="character" w:customStyle="1" w:styleId="HeaderChar">
    <w:name w:val="Header Char"/>
    <w:basedOn w:val="DefaultParagraphFont"/>
    <w:link w:val="Header"/>
    <w:uiPriority w:val="99"/>
    <w:rsid w:val="006C2388"/>
  </w:style>
  <w:style w:type="paragraph" w:styleId="Footer">
    <w:name w:val="footer"/>
    <w:basedOn w:val="Normal"/>
    <w:link w:val="FooterChar"/>
    <w:uiPriority w:val="99"/>
    <w:unhideWhenUsed/>
    <w:rsid w:val="006C2388"/>
    <w:pPr>
      <w:tabs>
        <w:tab w:val="center" w:pos="4252"/>
        <w:tab w:val="right" w:pos="8504"/>
      </w:tabs>
      <w:spacing w:after="0" w:line="240" w:lineRule="auto"/>
    </w:pPr>
  </w:style>
  <w:style w:type="character" w:customStyle="1" w:styleId="FooterChar">
    <w:name w:val="Footer Char"/>
    <w:basedOn w:val="DefaultParagraphFont"/>
    <w:link w:val="Footer"/>
    <w:uiPriority w:val="99"/>
    <w:rsid w:val="006C2388"/>
  </w:style>
  <w:style w:type="paragraph" w:styleId="BalloonText">
    <w:name w:val="Balloon Text"/>
    <w:basedOn w:val="Normal"/>
    <w:link w:val="BalloonTextChar"/>
    <w:uiPriority w:val="99"/>
    <w:semiHidden/>
    <w:unhideWhenUsed/>
    <w:rsid w:val="006C238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C2388"/>
    <w:rPr>
      <w:rFonts w:ascii="Tahoma" w:hAnsi="Tahoma" w:cs="Tahoma"/>
      <w:sz w:val="16"/>
      <w:szCs w:val="16"/>
    </w:rPr>
  </w:style>
  <w:style w:type="paragraph" w:styleId="Title">
    <w:name w:val="Title"/>
    <w:basedOn w:val="Normal"/>
    <w:next w:val="Normal"/>
    <w:link w:val="TitleChar"/>
    <w:uiPriority w:val="10"/>
    <w:qFormat/>
    <w:rsid w:val="00DD647A"/>
    <w:pPr>
      <w:pBdr>
        <w:top w:val="single" w:sz="12" w:space="1" w:color="C0504D" w:themeColor="accent2"/>
      </w:pBdr>
      <w:spacing w:line="240" w:lineRule="auto"/>
      <w:jc w:val="right"/>
    </w:pPr>
    <w:rPr>
      <w:smallCaps/>
      <w:sz w:val="48"/>
      <w:szCs w:val="48"/>
    </w:rPr>
  </w:style>
  <w:style w:type="character" w:customStyle="1" w:styleId="TitleChar">
    <w:name w:val="Title Char"/>
    <w:basedOn w:val="DefaultParagraphFont"/>
    <w:link w:val="Title"/>
    <w:uiPriority w:val="10"/>
    <w:rsid w:val="00DD647A"/>
    <w:rPr>
      <w:smallCaps/>
      <w:sz w:val="48"/>
      <w:szCs w:val="48"/>
    </w:rPr>
  </w:style>
  <w:style w:type="character" w:customStyle="1" w:styleId="Heading2Char">
    <w:name w:val="Heading 2 Char"/>
    <w:aliases w:val="section Char"/>
    <w:basedOn w:val="DefaultParagraphFont"/>
    <w:link w:val="Heading2"/>
    <w:uiPriority w:val="9"/>
    <w:rsid w:val="000A3FA2"/>
    <w:rPr>
      <w:rFonts w:ascii="Open Sans Semibold" w:hAnsi="Open Sans Semibold"/>
      <w:b/>
      <w:spacing w:val="5"/>
      <w:sz w:val="28"/>
      <w:szCs w:val="28"/>
    </w:rPr>
  </w:style>
  <w:style w:type="table" w:styleId="TableGrid">
    <w:name w:val="Table Grid"/>
    <w:basedOn w:val="TableNormal"/>
    <w:uiPriority w:val="39"/>
    <w:rsid w:val="00153F1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aliases w:val="Subtitle"/>
    <w:basedOn w:val="GeneralHeadings"/>
    <w:link w:val="NoSpacingChar"/>
    <w:uiPriority w:val="1"/>
    <w:qFormat/>
    <w:rsid w:val="00BD5AC8"/>
    <w:rPr>
      <w:b/>
      <w:iCs/>
      <w:caps w:val="0"/>
      <w:color w:val="FF6600"/>
      <w:sz w:val="24"/>
      <w:szCs w:val="24"/>
      <w:lang w:val="en-US" w:eastAsia="en-US"/>
    </w:rPr>
  </w:style>
  <w:style w:type="character" w:customStyle="1" w:styleId="NoSpacingChar">
    <w:name w:val="No Spacing Char"/>
    <w:aliases w:val="Subtitle Char1"/>
    <w:basedOn w:val="DefaultParagraphFont"/>
    <w:link w:val="NoSpacing"/>
    <w:uiPriority w:val="1"/>
    <w:rsid w:val="00BD5AC8"/>
    <w:rPr>
      <w:rFonts w:ascii="Open Sans Semibold" w:hAnsi="Open Sans Semibold" w:cs="Arial"/>
      <w:b/>
      <w:iCs/>
      <w:color w:val="FF6600"/>
      <w:sz w:val="24"/>
      <w:szCs w:val="24"/>
      <w:lang w:val="en-US" w:eastAsia="en-US"/>
    </w:rPr>
  </w:style>
  <w:style w:type="character" w:styleId="Strong">
    <w:name w:val="Strong"/>
    <w:uiPriority w:val="22"/>
    <w:qFormat/>
    <w:rsid w:val="00DD647A"/>
    <w:rPr>
      <w:b/>
      <w:color w:val="C0504D" w:themeColor="accent2"/>
    </w:rPr>
  </w:style>
  <w:style w:type="character" w:customStyle="1" w:styleId="Heading3Char">
    <w:name w:val="Heading 3 Char"/>
    <w:aliases w:val="subsection Char"/>
    <w:basedOn w:val="DefaultParagraphFont"/>
    <w:link w:val="Heading3"/>
    <w:uiPriority w:val="9"/>
    <w:rsid w:val="007D6CEB"/>
    <w:rPr>
      <w:rFonts w:ascii="Open Sans Semibold" w:hAnsi="Open Sans Semibold"/>
      <w:b/>
      <w:noProof/>
      <w:spacing w:val="5"/>
      <w:sz w:val="24"/>
      <w:szCs w:val="24"/>
      <w:lang w:val="en-GB" w:eastAsia="zh-CN"/>
    </w:rPr>
  </w:style>
  <w:style w:type="character" w:customStyle="1" w:styleId="Heading4Char">
    <w:name w:val="Heading 4 Char"/>
    <w:basedOn w:val="DefaultParagraphFont"/>
    <w:link w:val="Heading4"/>
    <w:uiPriority w:val="9"/>
    <w:rsid w:val="00181CF1"/>
    <w:rPr>
      <w:rFonts w:ascii="Open Sans Semibold" w:hAnsi="Open Sans Semibold" w:cs="Open Sans Semibold"/>
      <w:b/>
      <w:color w:val="FF6900"/>
      <w:sz w:val="24"/>
      <w:szCs w:val="22"/>
      <w:lang w:val="en-US"/>
    </w:rPr>
  </w:style>
  <w:style w:type="character" w:customStyle="1" w:styleId="Heading5Char">
    <w:name w:val="Heading 5 Char"/>
    <w:basedOn w:val="DefaultParagraphFont"/>
    <w:link w:val="Heading5"/>
    <w:uiPriority w:val="9"/>
    <w:rsid w:val="00DD647A"/>
    <w:rPr>
      <w:sz w:val="24"/>
      <w:szCs w:val="22"/>
      <w:u w:val="single"/>
    </w:rPr>
  </w:style>
  <w:style w:type="character" w:customStyle="1" w:styleId="Heading6Char">
    <w:name w:val="Heading 6 Char"/>
    <w:basedOn w:val="DefaultParagraphFont"/>
    <w:link w:val="Heading6"/>
    <w:uiPriority w:val="9"/>
    <w:rsid w:val="00E66E72"/>
    <w:rPr>
      <w:rFonts w:ascii="Open Sans Semibold" w:hAnsi="Open Sans Semibold"/>
      <w:spacing w:val="5"/>
      <w:sz w:val="24"/>
      <w:szCs w:val="24"/>
    </w:rPr>
  </w:style>
  <w:style w:type="character" w:customStyle="1" w:styleId="Heading7Char">
    <w:name w:val="Heading 7 Char"/>
    <w:basedOn w:val="DefaultParagraphFont"/>
    <w:link w:val="Heading7"/>
    <w:uiPriority w:val="9"/>
    <w:semiHidden/>
    <w:rsid w:val="00DD647A"/>
    <w:rPr>
      <w:b/>
      <w:smallCaps/>
      <w:color w:val="C0504D" w:themeColor="accent2"/>
      <w:spacing w:val="10"/>
      <w:sz w:val="24"/>
      <w:szCs w:val="24"/>
    </w:rPr>
  </w:style>
  <w:style w:type="character" w:customStyle="1" w:styleId="Heading8Char">
    <w:name w:val="Heading 8 Char"/>
    <w:basedOn w:val="DefaultParagraphFont"/>
    <w:link w:val="Heading8"/>
    <w:uiPriority w:val="9"/>
    <w:semiHidden/>
    <w:rsid w:val="00DD647A"/>
    <w:rPr>
      <w:b/>
      <w:i/>
      <w:smallCaps/>
      <w:color w:val="943634" w:themeColor="accent2" w:themeShade="BF"/>
      <w:sz w:val="24"/>
      <w:szCs w:val="24"/>
    </w:rPr>
  </w:style>
  <w:style w:type="character" w:customStyle="1" w:styleId="Heading9Char">
    <w:name w:val="Heading 9 Char"/>
    <w:basedOn w:val="DefaultParagraphFont"/>
    <w:link w:val="Heading9"/>
    <w:uiPriority w:val="9"/>
    <w:semiHidden/>
    <w:rsid w:val="00DD647A"/>
    <w:rPr>
      <w:b/>
      <w:i/>
      <w:smallCaps/>
      <w:color w:val="622423" w:themeColor="accent2" w:themeShade="7F"/>
      <w:sz w:val="24"/>
      <w:szCs w:val="24"/>
    </w:rPr>
  </w:style>
  <w:style w:type="paragraph" w:styleId="Caption">
    <w:name w:val="caption"/>
    <w:aliases w:val="Caption Table"/>
    <w:basedOn w:val="Normal"/>
    <w:next w:val="Normal"/>
    <w:link w:val="CaptionChar"/>
    <w:unhideWhenUsed/>
    <w:qFormat/>
    <w:rsid w:val="00DD647A"/>
    <w:rPr>
      <w:b/>
      <w:bCs/>
      <w:caps/>
      <w:sz w:val="16"/>
      <w:szCs w:val="18"/>
    </w:rPr>
  </w:style>
  <w:style w:type="paragraph" w:styleId="Subtitle">
    <w:name w:val="Subtitle"/>
    <w:basedOn w:val="Normal"/>
    <w:next w:val="Normal"/>
    <w:link w:val="SubtitleChar"/>
    <w:uiPriority w:val="11"/>
    <w:qFormat/>
    <w:rsid w:val="00DD647A"/>
    <w:pPr>
      <w:spacing w:after="720" w:line="240" w:lineRule="auto"/>
      <w:jc w:val="right"/>
    </w:pPr>
    <w:rPr>
      <w:rFonts w:asciiTheme="majorHAnsi" w:eastAsiaTheme="majorEastAsia" w:hAnsiTheme="majorHAnsi" w:cstheme="majorBidi"/>
      <w:sz w:val="20"/>
      <w:szCs w:val="22"/>
    </w:rPr>
  </w:style>
  <w:style w:type="character" w:customStyle="1" w:styleId="SubtitleChar">
    <w:name w:val="Subtitle Char"/>
    <w:basedOn w:val="DefaultParagraphFont"/>
    <w:link w:val="Subtitle"/>
    <w:uiPriority w:val="11"/>
    <w:rsid w:val="00DD647A"/>
    <w:rPr>
      <w:rFonts w:asciiTheme="majorHAnsi" w:eastAsiaTheme="majorEastAsia" w:hAnsiTheme="majorHAnsi" w:cstheme="majorBidi"/>
      <w:szCs w:val="22"/>
    </w:rPr>
  </w:style>
  <w:style w:type="character" w:styleId="Emphasis">
    <w:name w:val="Emphasis"/>
    <w:uiPriority w:val="20"/>
    <w:qFormat/>
    <w:rsid w:val="00666327"/>
    <w:rPr>
      <w:b w:val="0"/>
      <w:i/>
      <w:spacing w:val="10"/>
    </w:rPr>
  </w:style>
  <w:style w:type="paragraph" w:styleId="ListParagraph">
    <w:name w:val="List Paragraph"/>
    <w:basedOn w:val="Normal"/>
    <w:uiPriority w:val="34"/>
    <w:qFormat/>
    <w:rsid w:val="00DD647A"/>
    <w:pPr>
      <w:spacing w:before="120" w:line="240" w:lineRule="auto"/>
      <w:ind w:left="720"/>
    </w:pPr>
  </w:style>
  <w:style w:type="paragraph" w:styleId="Quote">
    <w:name w:val="Quote"/>
    <w:basedOn w:val="Normal"/>
    <w:next w:val="Normal"/>
    <w:link w:val="QuoteChar"/>
    <w:uiPriority w:val="29"/>
    <w:qFormat/>
    <w:rsid w:val="00DD647A"/>
    <w:rPr>
      <w:i/>
      <w:sz w:val="20"/>
    </w:rPr>
  </w:style>
  <w:style w:type="character" w:customStyle="1" w:styleId="QuoteChar">
    <w:name w:val="Quote Char"/>
    <w:basedOn w:val="DefaultParagraphFont"/>
    <w:link w:val="Quote"/>
    <w:uiPriority w:val="29"/>
    <w:rsid w:val="00DD647A"/>
    <w:rPr>
      <w:i/>
    </w:rPr>
  </w:style>
  <w:style w:type="paragraph" w:styleId="IntenseQuote">
    <w:name w:val="Intense Quote"/>
    <w:basedOn w:val="Normal"/>
    <w:next w:val="Normal"/>
    <w:link w:val="IntenseQuoteChar"/>
    <w:uiPriority w:val="30"/>
    <w:qFormat/>
    <w:rsid w:val="00DD647A"/>
    <w:pPr>
      <w:pBdr>
        <w:top w:val="single" w:sz="8" w:space="10" w:color="943634" w:themeColor="accent2" w:themeShade="BF"/>
        <w:left w:val="single" w:sz="8" w:space="10" w:color="943634" w:themeColor="accent2" w:themeShade="BF"/>
        <w:bottom w:val="single" w:sz="8" w:space="10" w:color="943634" w:themeColor="accent2" w:themeShade="BF"/>
        <w:right w:val="single" w:sz="8" w:space="10" w:color="943634" w:themeColor="accent2" w:themeShade="BF"/>
      </w:pBdr>
      <w:shd w:val="clear" w:color="auto" w:fill="C0504D" w:themeFill="accent2"/>
      <w:spacing w:before="140" w:after="140"/>
      <w:ind w:left="1440" w:right="1440"/>
    </w:pPr>
    <w:rPr>
      <w:b/>
      <w:i/>
      <w:color w:val="FFFFFF" w:themeColor="background1"/>
      <w:sz w:val="20"/>
    </w:rPr>
  </w:style>
  <w:style w:type="character" w:customStyle="1" w:styleId="IntenseQuoteChar">
    <w:name w:val="Intense Quote Char"/>
    <w:basedOn w:val="DefaultParagraphFont"/>
    <w:link w:val="IntenseQuote"/>
    <w:uiPriority w:val="30"/>
    <w:rsid w:val="00DD647A"/>
    <w:rPr>
      <w:b/>
      <w:i/>
      <w:color w:val="FFFFFF" w:themeColor="background1"/>
      <w:shd w:val="clear" w:color="auto" w:fill="C0504D" w:themeFill="accent2"/>
    </w:rPr>
  </w:style>
  <w:style w:type="character" w:styleId="SubtleEmphasis">
    <w:name w:val="Subtle Emphasis"/>
    <w:uiPriority w:val="19"/>
    <w:qFormat/>
    <w:rsid w:val="00DD647A"/>
    <w:rPr>
      <w:i/>
    </w:rPr>
  </w:style>
  <w:style w:type="character" w:styleId="IntenseEmphasis">
    <w:name w:val="Intense Emphasis"/>
    <w:uiPriority w:val="21"/>
    <w:qFormat/>
    <w:rsid w:val="00DD647A"/>
    <w:rPr>
      <w:b/>
      <w:i/>
      <w:color w:val="C0504D" w:themeColor="accent2"/>
      <w:spacing w:val="10"/>
    </w:rPr>
  </w:style>
  <w:style w:type="character" w:styleId="SubtleReference">
    <w:name w:val="Subtle Reference"/>
    <w:uiPriority w:val="31"/>
    <w:qFormat/>
    <w:rsid w:val="00DD647A"/>
    <w:rPr>
      <w:b/>
    </w:rPr>
  </w:style>
  <w:style w:type="character" w:styleId="IntenseReference">
    <w:name w:val="Intense Reference"/>
    <w:uiPriority w:val="32"/>
    <w:qFormat/>
    <w:rsid w:val="00DD647A"/>
    <w:rPr>
      <w:b/>
      <w:bCs/>
      <w:smallCaps/>
      <w:spacing w:val="5"/>
      <w:sz w:val="22"/>
      <w:szCs w:val="22"/>
      <w:u w:val="single"/>
    </w:rPr>
  </w:style>
  <w:style w:type="character" w:styleId="BookTitle">
    <w:name w:val="Book Title"/>
    <w:uiPriority w:val="33"/>
    <w:qFormat/>
    <w:rsid w:val="00DD647A"/>
    <w:rPr>
      <w:rFonts w:asciiTheme="majorHAnsi" w:eastAsiaTheme="majorEastAsia" w:hAnsiTheme="majorHAnsi" w:cstheme="majorBidi"/>
      <w:i/>
      <w:iCs/>
      <w:sz w:val="20"/>
      <w:szCs w:val="20"/>
    </w:rPr>
  </w:style>
  <w:style w:type="paragraph" w:styleId="TOCHeading">
    <w:name w:val="TOC Heading"/>
    <w:basedOn w:val="Heading1"/>
    <w:next w:val="Normal"/>
    <w:autoRedefine/>
    <w:uiPriority w:val="39"/>
    <w:unhideWhenUsed/>
    <w:qFormat/>
    <w:rsid w:val="00DD647A"/>
    <w:pPr>
      <w:numPr>
        <w:numId w:val="0"/>
      </w:numPr>
      <w:outlineLvl w:val="9"/>
    </w:pPr>
    <w:rPr>
      <w:lang w:bidi="en-US"/>
    </w:rPr>
  </w:style>
  <w:style w:type="paragraph" w:styleId="TOC1">
    <w:name w:val="toc 1"/>
    <w:basedOn w:val="Normal"/>
    <w:next w:val="Normal"/>
    <w:autoRedefine/>
    <w:uiPriority w:val="39"/>
    <w:unhideWhenUsed/>
    <w:qFormat/>
    <w:rsid w:val="00514228"/>
    <w:pPr>
      <w:tabs>
        <w:tab w:val="left" w:pos="403"/>
        <w:tab w:val="right" w:leader="dot" w:pos="9742"/>
      </w:tabs>
      <w:spacing w:after="0"/>
    </w:pPr>
  </w:style>
  <w:style w:type="paragraph" w:styleId="TOC2">
    <w:name w:val="toc 2"/>
    <w:basedOn w:val="Normal"/>
    <w:next w:val="Normal"/>
    <w:autoRedefine/>
    <w:uiPriority w:val="39"/>
    <w:unhideWhenUsed/>
    <w:qFormat/>
    <w:rsid w:val="009128FA"/>
    <w:pPr>
      <w:tabs>
        <w:tab w:val="left" w:pos="880"/>
        <w:tab w:val="right" w:leader="dot" w:pos="9742"/>
      </w:tabs>
      <w:spacing w:after="0"/>
      <w:ind w:left="198"/>
    </w:pPr>
  </w:style>
  <w:style w:type="character" w:styleId="Hyperlink">
    <w:name w:val="Hyperlink"/>
    <w:basedOn w:val="DefaultParagraphFont"/>
    <w:uiPriority w:val="99"/>
    <w:unhideWhenUsed/>
    <w:rsid w:val="006E1A8F"/>
    <w:rPr>
      <w:color w:val="0000FF" w:themeColor="hyperlink"/>
      <w:u w:val="single"/>
    </w:rPr>
  </w:style>
  <w:style w:type="character" w:styleId="PlaceholderText">
    <w:name w:val="Placeholder Text"/>
    <w:basedOn w:val="DefaultParagraphFont"/>
    <w:uiPriority w:val="99"/>
    <w:semiHidden/>
    <w:rsid w:val="001963C9"/>
    <w:rPr>
      <w:color w:val="808080"/>
    </w:rPr>
  </w:style>
  <w:style w:type="character" w:customStyle="1" w:styleId="Estilo1">
    <w:name w:val="Estilo1"/>
    <w:basedOn w:val="DefaultParagraphFont"/>
    <w:uiPriority w:val="1"/>
    <w:rsid w:val="00241183"/>
    <w:rPr>
      <w:rFonts w:ascii="Arial" w:hAnsi="Arial"/>
      <w:sz w:val="24"/>
    </w:rPr>
  </w:style>
  <w:style w:type="character" w:customStyle="1" w:styleId="Estilo2">
    <w:name w:val="Estilo2"/>
    <w:basedOn w:val="DefaultParagraphFont"/>
    <w:uiPriority w:val="1"/>
    <w:rsid w:val="008D1B6C"/>
    <w:rPr>
      <w:rFonts w:ascii="Arial" w:hAnsi="Arial"/>
      <w:sz w:val="28"/>
    </w:rPr>
  </w:style>
  <w:style w:type="character" w:customStyle="1" w:styleId="Estilo3">
    <w:name w:val="Estilo3"/>
    <w:basedOn w:val="DefaultParagraphFont"/>
    <w:uiPriority w:val="1"/>
    <w:rsid w:val="008D1B6C"/>
    <w:rPr>
      <w:rFonts w:asciiTheme="majorHAnsi" w:hAnsiTheme="majorHAnsi"/>
      <w:sz w:val="24"/>
    </w:rPr>
  </w:style>
  <w:style w:type="character" w:customStyle="1" w:styleId="Estilo4">
    <w:name w:val="Estilo4"/>
    <w:basedOn w:val="DefaultParagraphFont"/>
    <w:uiPriority w:val="1"/>
    <w:rsid w:val="008D1B6C"/>
    <w:rPr>
      <w:rFonts w:asciiTheme="majorHAnsi" w:hAnsiTheme="majorHAnsi"/>
      <w:sz w:val="36"/>
    </w:rPr>
  </w:style>
  <w:style w:type="paragraph" w:customStyle="1" w:styleId="Remite">
    <w:name w:val="Remite"/>
    <w:basedOn w:val="Normal"/>
    <w:rsid w:val="003322F1"/>
    <w:pPr>
      <w:keepLines/>
      <w:spacing w:after="0" w:line="200" w:lineRule="atLeast"/>
      <w:jc w:val="left"/>
    </w:pPr>
    <w:rPr>
      <w:rFonts w:ascii="Arial" w:eastAsia="Times New Roman" w:hAnsi="Arial" w:cs="Times New Roman"/>
      <w:spacing w:val="-2"/>
      <w:sz w:val="16"/>
      <w:lang w:val="en-GB" w:eastAsia="en-US"/>
    </w:rPr>
  </w:style>
  <w:style w:type="paragraph" w:customStyle="1" w:styleId="Tilulo2">
    <w:name w:val="Tilulo 2"/>
    <w:basedOn w:val="Heading2"/>
    <w:link w:val="Tilulo2Car"/>
    <w:rsid w:val="00A76373"/>
    <w:pPr>
      <w:numPr>
        <w:ilvl w:val="0"/>
        <w:numId w:val="0"/>
      </w:numPr>
    </w:pPr>
    <w:rPr>
      <w:b w:val="0"/>
      <w:color w:val="EC700A"/>
      <w:lang w:val="fr-FR"/>
    </w:rPr>
  </w:style>
  <w:style w:type="paragraph" w:customStyle="1" w:styleId="Titulo1">
    <w:name w:val="Titulo 1"/>
    <w:basedOn w:val="Heading1"/>
    <w:link w:val="Titulo1Car"/>
    <w:rsid w:val="00A76373"/>
    <w:pPr>
      <w:numPr>
        <w:numId w:val="1"/>
      </w:numPr>
    </w:pPr>
    <w:rPr>
      <w:b/>
      <w:color w:val="EC700A"/>
      <w:lang w:val="fr-FR"/>
    </w:rPr>
  </w:style>
  <w:style w:type="character" w:customStyle="1" w:styleId="Tilulo2Car">
    <w:name w:val="Tilulo 2 Car"/>
    <w:basedOn w:val="Heading2Char"/>
    <w:link w:val="Tilulo2"/>
    <w:rsid w:val="00A76373"/>
    <w:rPr>
      <w:rFonts w:ascii="Open Sans Semibold" w:hAnsi="Open Sans Semibold"/>
      <w:b w:val="0"/>
      <w:smallCaps w:val="0"/>
      <w:color w:val="EC700A"/>
      <w:spacing w:val="5"/>
      <w:sz w:val="28"/>
      <w:szCs w:val="28"/>
      <w:lang w:val="fr-FR"/>
    </w:rPr>
  </w:style>
  <w:style w:type="character" w:customStyle="1" w:styleId="Titulo1Car">
    <w:name w:val="Titulo 1 Car"/>
    <w:basedOn w:val="Heading1Char"/>
    <w:link w:val="Titulo1"/>
    <w:rsid w:val="00A76373"/>
    <w:rPr>
      <w:rFonts w:ascii="Open Sans Semibold" w:hAnsi="Open Sans Semibold" w:cstheme="majorBidi"/>
      <w:b/>
      <w:bCs/>
      <w:color w:val="EC700A"/>
      <w:sz w:val="24"/>
      <w:szCs w:val="24"/>
      <w:lang w:val="fr-FR" w:eastAsia="en-US"/>
    </w:rPr>
  </w:style>
  <w:style w:type="paragraph" w:styleId="Bibliography">
    <w:name w:val="Bibliography"/>
    <w:basedOn w:val="Normal"/>
    <w:next w:val="Normal"/>
    <w:uiPriority w:val="37"/>
    <w:unhideWhenUsed/>
    <w:rsid w:val="00C278B0"/>
  </w:style>
  <w:style w:type="paragraph" w:styleId="TOC3">
    <w:name w:val="toc 3"/>
    <w:basedOn w:val="Normal"/>
    <w:next w:val="Normal"/>
    <w:autoRedefine/>
    <w:uiPriority w:val="39"/>
    <w:unhideWhenUsed/>
    <w:qFormat/>
    <w:rsid w:val="0062435A"/>
    <w:pPr>
      <w:tabs>
        <w:tab w:val="left" w:pos="1100"/>
        <w:tab w:val="right" w:leader="dot" w:pos="9742"/>
      </w:tabs>
      <w:spacing w:after="100"/>
      <w:ind w:left="403"/>
    </w:pPr>
  </w:style>
  <w:style w:type="paragraph" w:styleId="DocumentMap">
    <w:name w:val="Document Map"/>
    <w:basedOn w:val="Normal"/>
    <w:link w:val="DocumentMapChar"/>
    <w:uiPriority w:val="99"/>
    <w:semiHidden/>
    <w:unhideWhenUsed/>
    <w:rsid w:val="004A7459"/>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4A7459"/>
    <w:rPr>
      <w:rFonts w:ascii="Tahoma" w:hAnsi="Tahoma" w:cs="Tahoma"/>
      <w:sz w:val="16"/>
      <w:szCs w:val="16"/>
    </w:rPr>
  </w:style>
  <w:style w:type="character" w:styleId="CommentReference">
    <w:name w:val="annotation reference"/>
    <w:basedOn w:val="DefaultParagraphFont"/>
    <w:uiPriority w:val="99"/>
    <w:semiHidden/>
    <w:unhideWhenUsed/>
    <w:rsid w:val="00BD6A4D"/>
    <w:rPr>
      <w:sz w:val="16"/>
      <w:szCs w:val="16"/>
    </w:rPr>
  </w:style>
  <w:style w:type="paragraph" w:styleId="CommentText">
    <w:name w:val="annotation text"/>
    <w:basedOn w:val="Normal"/>
    <w:link w:val="CommentTextChar"/>
    <w:uiPriority w:val="99"/>
    <w:unhideWhenUsed/>
    <w:rsid w:val="00BD6A4D"/>
    <w:pPr>
      <w:spacing w:line="240" w:lineRule="auto"/>
    </w:pPr>
    <w:rPr>
      <w:sz w:val="20"/>
    </w:rPr>
  </w:style>
  <w:style w:type="character" w:customStyle="1" w:styleId="CommentTextChar">
    <w:name w:val="Comment Text Char"/>
    <w:basedOn w:val="DefaultParagraphFont"/>
    <w:link w:val="CommentText"/>
    <w:uiPriority w:val="99"/>
    <w:rsid w:val="00BD6A4D"/>
  </w:style>
  <w:style w:type="paragraph" w:styleId="CommentSubject">
    <w:name w:val="annotation subject"/>
    <w:basedOn w:val="CommentText"/>
    <w:next w:val="CommentText"/>
    <w:link w:val="CommentSubjectChar"/>
    <w:uiPriority w:val="99"/>
    <w:semiHidden/>
    <w:unhideWhenUsed/>
    <w:rsid w:val="00BD6A4D"/>
    <w:rPr>
      <w:b/>
      <w:bCs/>
    </w:rPr>
  </w:style>
  <w:style w:type="character" w:customStyle="1" w:styleId="CommentSubjectChar">
    <w:name w:val="Comment Subject Char"/>
    <w:basedOn w:val="CommentTextChar"/>
    <w:link w:val="CommentSubject"/>
    <w:uiPriority w:val="99"/>
    <w:semiHidden/>
    <w:rsid w:val="00BD6A4D"/>
    <w:rPr>
      <w:b/>
      <w:bCs/>
    </w:rPr>
  </w:style>
  <w:style w:type="paragraph" w:styleId="FootnoteText">
    <w:name w:val="footnote text"/>
    <w:basedOn w:val="Normal"/>
    <w:link w:val="FootnoteTextChar"/>
    <w:uiPriority w:val="99"/>
    <w:unhideWhenUsed/>
    <w:rsid w:val="002075F2"/>
    <w:pPr>
      <w:spacing w:after="0" w:line="240" w:lineRule="auto"/>
    </w:pPr>
    <w:rPr>
      <w:sz w:val="20"/>
    </w:rPr>
  </w:style>
  <w:style w:type="character" w:customStyle="1" w:styleId="FootnoteTextChar">
    <w:name w:val="Footnote Text Char"/>
    <w:basedOn w:val="DefaultParagraphFont"/>
    <w:link w:val="FootnoteText"/>
    <w:uiPriority w:val="99"/>
    <w:rsid w:val="002075F2"/>
  </w:style>
  <w:style w:type="character" w:styleId="FootnoteReference">
    <w:name w:val="footnote reference"/>
    <w:basedOn w:val="DefaultParagraphFont"/>
    <w:uiPriority w:val="99"/>
    <w:semiHidden/>
    <w:unhideWhenUsed/>
    <w:rsid w:val="002075F2"/>
    <w:rPr>
      <w:vertAlign w:val="superscript"/>
    </w:rPr>
  </w:style>
  <w:style w:type="table" w:customStyle="1" w:styleId="Tablaconcuadrcula1">
    <w:name w:val="Tabla con cuadrícula1"/>
    <w:basedOn w:val="TableNormal"/>
    <w:next w:val="TableGrid"/>
    <w:uiPriority w:val="59"/>
    <w:rsid w:val="00320AA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2">
    <w:name w:val="Tabla con cuadrícula2"/>
    <w:basedOn w:val="TableNormal"/>
    <w:next w:val="TableGrid"/>
    <w:uiPriority w:val="59"/>
    <w:rsid w:val="003562B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3">
    <w:name w:val="Tabla con cuadrícula3"/>
    <w:basedOn w:val="TableNormal"/>
    <w:next w:val="TableGrid"/>
    <w:uiPriority w:val="59"/>
    <w:rsid w:val="007A418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4">
    <w:name w:val="Tabla con cuadrícula4"/>
    <w:basedOn w:val="TableNormal"/>
    <w:next w:val="TableGrid"/>
    <w:uiPriority w:val="59"/>
    <w:rsid w:val="00D07A2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5">
    <w:name w:val="Tabla con cuadrícula5"/>
    <w:basedOn w:val="TableNormal"/>
    <w:next w:val="TableGrid"/>
    <w:uiPriority w:val="59"/>
    <w:rsid w:val="00AD2AA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6">
    <w:name w:val="Tabla con cuadrícula6"/>
    <w:basedOn w:val="TableNormal"/>
    <w:next w:val="TableGrid"/>
    <w:uiPriority w:val="59"/>
    <w:rsid w:val="00BE5E5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7">
    <w:name w:val="Tabla con cuadrícula7"/>
    <w:basedOn w:val="TableNormal"/>
    <w:next w:val="TableGrid"/>
    <w:uiPriority w:val="59"/>
    <w:rsid w:val="007348B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8">
    <w:name w:val="Tabla con cuadrícula8"/>
    <w:basedOn w:val="TableNormal"/>
    <w:next w:val="TableGrid"/>
    <w:uiPriority w:val="59"/>
    <w:rsid w:val="00B434F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9">
    <w:name w:val="Tabla con cuadrícula9"/>
    <w:basedOn w:val="TableNormal"/>
    <w:next w:val="TableGrid"/>
    <w:uiPriority w:val="59"/>
    <w:rsid w:val="0008533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10">
    <w:name w:val="Tabla con cuadrícula10"/>
    <w:basedOn w:val="TableNormal"/>
    <w:next w:val="TableGrid"/>
    <w:uiPriority w:val="59"/>
    <w:rsid w:val="004117D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11">
    <w:name w:val="Tabla con cuadrícula11"/>
    <w:basedOn w:val="TableNormal"/>
    <w:next w:val="TableGrid"/>
    <w:uiPriority w:val="59"/>
    <w:rsid w:val="004117D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12">
    <w:name w:val="Tabla con cuadrícula12"/>
    <w:basedOn w:val="TableNormal"/>
    <w:next w:val="TableGrid"/>
    <w:uiPriority w:val="59"/>
    <w:rsid w:val="00D017B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13">
    <w:name w:val="Tabla con cuadrícula13"/>
    <w:basedOn w:val="TableNormal"/>
    <w:next w:val="TableGrid"/>
    <w:uiPriority w:val="59"/>
    <w:rsid w:val="00720B5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14">
    <w:name w:val="Tabla con cuadrícula14"/>
    <w:basedOn w:val="TableNormal"/>
    <w:next w:val="TableGrid"/>
    <w:uiPriority w:val="59"/>
    <w:rsid w:val="00B2536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Style">
    <w:name w:val="Default Style"/>
    <w:rsid w:val="00206928"/>
    <w:pPr>
      <w:widowControl w:val="0"/>
      <w:suppressAutoHyphens/>
      <w:jc w:val="left"/>
    </w:pPr>
    <w:rPr>
      <w:rFonts w:ascii="Liberation Serif" w:eastAsia="Droid Sans Fallback" w:hAnsi="Liberation Serif" w:cs="FreeSans"/>
      <w:sz w:val="24"/>
      <w:szCs w:val="24"/>
      <w:lang w:val="en-US" w:eastAsia="zh-CN" w:bidi="hi-IN"/>
    </w:rPr>
  </w:style>
  <w:style w:type="table" w:customStyle="1" w:styleId="Tablaconcuadrcula15">
    <w:name w:val="Tabla con cuadrícula15"/>
    <w:basedOn w:val="TableNormal"/>
    <w:next w:val="TableGrid"/>
    <w:uiPriority w:val="59"/>
    <w:rsid w:val="00877D1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16">
    <w:name w:val="Tabla con cuadrícula16"/>
    <w:basedOn w:val="TableNormal"/>
    <w:next w:val="TableGrid"/>
    <w:uiPriority w:val="59"/>
    <w:rsid w:val="006917B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17">
    <w:name w:val="Tabla con cuadrícula17"/>
    <w:basedOn w:val="TableNormal"/>
    <w:next w:val="TableGrid"/>
    <w:uiPriority w:val="59"/>
    <w:rsid w:val="0066045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18">
    <w:name w:val="Tabla con cuadrícula18"/>
    <w:basedOn w:val="TableNormal"/>
    <w:next w:val="TableGrid"/>
    <w:uiPriority w:val="59"/>
    <w:rsid w:val="004606D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E872F2"/>
    <w:pPr>
      <w:spacing w:after="0"/>
    </w:pPr>
    <w:rPr>
      <w:lang w:eastAsia="en-US"/>
    </w:rPr>
  </w:style>
  <w:style w:type="table" w:customStyle="1" w:styleId="Tablaconcuadrcula19">
    <w:name w:val="Tabla con cuadrícula19"/>
    <w:basedOn w:val="TableNormal"/>
    <w:next w:val="TableGrid"/>
    <w:uiPriority w:val="59"/>
    <w:rsid w:val="00E4718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20">
    <w:name w:val="Tabla con cuadrícula20"/>
    <w:basedOn w:val="TableNormal"/>
    <w:next w:val="TableGrid"/>
    <w:uiPriority w:val="59"/>
    <w:rsid w:val="00E4718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21">
    <w:name w:val="Tabla con cuadrícula21"/>
    <w:basedOn w:val="TableNormal"/>
    <w:next w:val="TableGrid"/>
    <w:uiPriority w:val="59"/>
    <w:rsid w:val="0042141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22">
    <w:name w:val="Tabla con cuadrícula22"/>
    <w:basedOn w:val="TableNormal"/>
    <w:next w:val="TableGrid"/>
    <w:uiPriority w:val="59"/>
    <w:rsid w:val="005B00B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23">
    <w:name w:val="Tabla con cuadrícula23"/>
    <w:basedOn w:val="TableNormal"/>
    <w:next w:val="TableGrid"/>
    <w:uiPriority w:val="59"/>
    <w:rsid w:val="009405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24">
    <w:name w:val="Tabla con cuadrícula24"/>
    <w:basedOn w:val="TableNormal"/>
    <w:next w:val="TableGrid"/>
    <w:uiPriority w:val="59"/>
    <w:rsid w:val="00946B4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25">
    <w:name w:val="Tabla con cuadrícula25"/>
    <w:basedOn w:val="TableNormal"/>
    <w:next w:val="TableGrid"/>
    <w:uiPriority w:val="59"/>
    <w:rsid w:val="00B175E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26">
    <w:name w:val="Tabla con cuadrícula26"/>
    <w:basedOn w:val="TableNormal"/>
    <w:next w:val="TableGrid"/>
    <w:uiPriority w:val="59"/>
    <w:rsid w:val="00B175E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27">
    <w:name w:val="Tabla con cuadrícula27"/>
    <w:basedOn w:val="TableNormal"/>
    <w:next w:val="TableGrid"/>
    <w:uiPriority w:val="59"/>
    <w:rsid w:val="0021753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28">
    <w:name w:val="Tabla con cuadrícula28"/>
    <w:basedOn w:val="TableNormal"/>
    <w:next w:val="TableGrid"/>
    <w:uiPriority w:val="59"/>
    <w:rsid w:val="00E6641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29">
    <w:name w:val="Tabla con cuadrícula29"/>
    <w:basedOn w:val="TableNormal"/>
    <w:next w:val="TableGrid"/>
    <w:uiPriority w:val="59"/>
    <w:rsid w:val="00431A6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30">
    <w:name w:val="Tabla con cuadrícula30"/>
    <w:basedOn w:val="TableNormal"/>
    <w:next w:val="TableGrid"/>
    <w:uiPriority w:val="59"/>
    <w:rsid w:val="00D07EE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0112D8"/>
    <w:pPr>
      <w:spacing w:after="0" w:line="240" w:lineRule="auto"/>
      <w:jc w:val="left"/>
    </w:pPr>
    <w:rPr>
      <w:sz w:val="22"/>
    </w:rPr>
  </w:style>
  <w:style w:type="paragraph" w:customStyle="1" w:styleId="GeneralHeadings">
    <w:name w:val="General Headings"/>
    <w:basedOn w:val="Normal"/>
    <w:link w:val="GeneralHeadingsChar"/>
    <w:qFormat/>
    <w:rsid w:val="00DD647A"/>
    <w:rPr>
      <w:rFonts w:ascii="Open Sans Semibold" w:hAnsi="Open Sans Semibold" w:cs="Arial"/>
      <w:caps/>
      <w:color w:val="FC6400"/>
      <w:sz w:val="36"/>
      <w:szCs w:val="36"/>
    </w:rPr>
  </w:style>
  <w:style w:type="character" w:customStyle="1" w:styleId="GeneralHeadingsChar">
    <w:name w:val="General Headings Char"/>
    <w:basedOn w:val="DefaultParagraphFont"/>
    <w:link w:val="GeneralHeadings"/>
    <w:rsid w:val="00DD647A"/>
    <w:rPr>
      <w:rFonts w:ascii="Open Sans Semibold" w:hAnsi="Open Sans Semibold" w:cs="Arial"/>
      <w:caps/>
      <w:color w:val="FC6400"/>
      <w:sz w:val="36"/>
      <w:szCs w:val="36"/>
    </w:rPr>
  </w:style>
  <w:style w:type="paragraph" w:customStyle="1" w:styleId="Title1">
    <w:name w:val="Title 1"/>
    <w:basedOn w:val="Heading1"/>
    <w:link w:val="Title1Car"/>
    <w:qFormat/>
    <w:rsid w:val="00181CF1"/>
    <w:pPr>
      <w:numPr>
        <w:numId w:val="4"/>
      </w:numPr>
      <w:spacing w:before="300" w:after="40"/>
    </w:pPr>
    <w:rPr>
      <w:b/>
      <w:bCs w:val="0"/>
      <w:sz w:val="32"/>
      <w:szCs w:val="28"/>
    </w:rPr>
  </w:style>
  <w:style w:type="character" w:customStyle="1" w:styleId="Title1Car">
    <w:name w:val="Title 1 Car"/>
    <w:basedOn w:val="DefaultParagraphFont"/>
    <w:link w:val="Title1"/>
    <w:rsid w:val="00181CF1"/>
    <w:rPr>
      <w:rFonts w:ascii="Open Sans Semibold" w:hAnsi="Open Sans Semibold" w:cstheme="majorBidi"/>
      <w:b/>
      <w:color w:val="FF6600"/>
      <w:sz w:val="32"/>
      <w:szCs w:val="28"/>
      <w:lang w:val="en-US" w:eastAsia="en-US"/>
    </w:rPr>
  </w:style>
  <w:style w:type="paragraph" w:customStyle="1" w:styleId="Title2">
    <w:name w:val="Title 2"/>
    <w:basedOn w:val="Heading2"/>
    <w:link w:val="Title2Car"/>
    <w:qFormat/>
    <w:rsid w:val="00B3098F"/>
    <w:pPr>
      <w:numPr>
        <w:numId w:val="4"/>
      </w:numPr>
    </w:pPr>
    <w:rPr>
      <w:rFonts w:eastAsiaTheme="majorEastAsia" w:cstheme="majorBidi"/>
      <w:bCs/>
      <w:noProof/>
      <w:color w:val="FF6600"/>
      <w:spacing w:val="0"/>
      <w:szCs w:val="24"/>
      <w:lang w:val="en-US" w:eastAsia="en-US"/>
    </w:rPr>
  </w:style>
  <w:style w:type="character" w:customStyle="1" w:styleId="Title2Car">
    <w:name w:val="Title 2 Car"/>
    <w:basedOn w:val="DefaultParagraphFont"/>
    <w:link w:val="Title2"/>
    <w:rsid w:val="00B3098F"/>
    <w:rPr>
      <w:rFonts w:ascii="Open Sans Semibold" w:eastAsiaTheme="majorEastAsia" w:hAnsi="Open Sans Semibold" w:cstheme="majorBidi"/>
      <w:b/>
      <w:bCs/>
      <w:noProof/>
      <w:color w:val="FF6600"/>
      <w:sz w:val="28"/>
      <w:szCs w:val="24"/>
      <w:lang w:val="en-US" w:eastAsia="en-US"/>
    </w:rPr>
  </w:style>
  <w:style w:type="paragraph" w:customStyle="1" w:styleId="Phase2resultssuperceded">
    <w:name w:val="Phase 2 results superceded"/>
    <w:basedOn w:val="Normal"/>
    <w:link w:val="Phase2resultssupercededChar"/>
    <w:qFormat/>
    <w:rsid w:val="00DD647A"/>
    <w:rPr>
      <w:strike/>
      <w:color w:val="0070C0"/>
    </w:rPr>
  </w:style>
  <w:style w:type="character" w:customStyle="1" w:styleId="Phase2resultssupercededChar">
    <w:name w:val="Phase 2 results superceded Char"/>
    <w:basedOn w:val="DefaultParagraphFont"/>
    <w:link w:val="Phase2resultssuperceded"/>
    <w:rsid w:val="00DD647A"/>
    <w:rPr>
      <w:strike/>
      <w:color w:val="0070C0"/>
      <w:sz w:val="22"/>
    </w:rPr>
  </w:style>
  <w:style w:type="paragraph" w:customStyle="1" w:styleId="Title3">
    <w:name w:val="Title 3"/>
    <w:basedOn w:val="Heading3"/>
    <w:link w:val="Title3Car"/>
    <w:qFormat/>
    <w:rsid w:val="00181CF1"/>
    <w:pPr>
      <w:keepNext/>
      <w:keepLines/>
      <w:numPr>
        <w:numId w:val="4"/>
      </w:numPr>
      <w:spacing w:before="240" w:line="276" w:lineRule="auto"/>
      <w:jc w:val="both"/>
    </w:pPr>
    <w:rPr>
      <w:rFonts w:eastAsiaTheme="majorEastAsia" w:cstheme="majorBidi"/>
      <w:bCs/>
      <w:noProof w:val="0"/>
      <w:color w:val="FF6600"/>
      <w:spacing w:val="0"/>
      <w:lang w:val="en-US" w:eastAsia="en-US"/>
    </w:rPr>
  </w:style>
  <w:style w:type="character" w:customStyle="1" w:styleId="Title3Car">
    <w:name w:val="Title 3 Car"/>
    <w:basedOn w:val="DefaultParagraphFont"/>
    <w:link w:val="Title3"/>
    <w:rsid w:val="00181CF1"/>
    <w:rPr>
      <w:rFonts w:ascii="Open Sans Semibold" w:eastAsiaTheme="majorEastAsia" w:hAnsi="Open Sans Semibold" w:cstheme="majorBidi"/>
      <w:b/>
      <w:bCs/>
      <w:color w:val="FF6600"/>
      <w:sz w:val="24"/>
      <w:szCs w:val="24"/>
      <w:lang w:val="en-US" w:eastAsia="en-US"/>
    </w:rPr>
  </w:style>
  <w:style w:type="table" w:customStyle="1" w:styleId="SMTable">
    <w:name w:val="SM_Table"/>
    <w:basedOn w:val="TableNormal"/>
    <w:uiPriority w:val="99"/>
    <w:rsid w:val="00960B49"/>
    <w:pPr>
      <w:spacing w:after="0" w:line="240" w:lineRule="auto"/>
      <w:jc w:val="left"/>
    </w:pPr>
    <w:rPr>
      <w:sz w:val="22"/>
    </w:rPr>
    <w:tblPr>
      <w:jc w:val="center"/>
      <w:tbl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insideH w:val="single" w:sz="2" w:space="0" w:color="808080" w:themeColor="background1" w:themeShade="80"/>
        <w:insideV w:val="single" w:sz="2" w:space="0" w:color="808080" w:themeColor="background1" w:themeShade="80"/>
      </w:tblBorders>
    </w:tblPr>
    <w:trPr>
      <w:jc w:val="center"/>
    </w:trPr>
    <w:tblStylePr w:type="firstRow">
      <w:pPr>
        <w:jc w:val="center"/>
      </w:pPr>
      <w:rPr>
        <w:rFonts w:ascii="Open Sans Semibold" w:hAnsi="Open Sans Semibold"/>
        <w:color w:val="FFFFFF" w:themeColor="background1"/>
        <w:sz w:val="22"/>
      </w:rPr>
      <w:tblPr/>
      <w:tcPr>
        <w:tc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insideH w:val="single" w:sz="2" w:space="0" w:color="808080" w:themeColor="background1" w:themeShade="80"/>
          <w:insideV w:val="single" w:sz="2" w:space="0" w:color="808080" w:themeColor="background1" w:themeShade="80"/>
        </w:tcBorders>
        <w:shd w:val="clear" w:color="auto" w:fill="FD6600"/>
        <w:vAlign w:val="center"/>
      </w:tcPr>
    </w:tblStylePr>
  </w:style>
  <w:style w:type="paragraph" w:customStyle="1" w:styleId="Default">
    <w:name w:val="Default"/>
    <w:rsid w:val="007C3A3A"/>
    <w:pPr>
      <w:widowControl w:val="0"/>
      <w:autoSpaceDE w:val="0"/>
      <w:autoSpaceDN w:val="0"/>
      <w:adjustRightInd w:val="0"/>
      <w:spacing w:after="0" w:line="240" w:lineRule="auto"/>
      <w:jc w:val="left"/>
    </w:pPr>
    <w:rPr>
      <w:rFonts w:ascii="Times New Roman" w:hAnsi="Times New Roman" w:cs="Times New Roman"/>
      <w:color w:val="000000"/>
      <w:sz w:val="24"/>
      <w:szCs w:val="24"/>
      <w:lang w:val="en-US"/>
    </w:rPr>
  </w:style>
  <w:style w:type="character" w:customStyle="1" w:styleId="apple-converted-space">
    <w:name w:val="apple-converted-space"/>
    <w:basedOn w:val="DefaultParagraphFont"/>
    <w:rsid w:val="00D00762"/>
  </w:style>
  <w:style w:type="character" w:styleId="FollowedHyperlink">
    <w:name w:val="FollowedHyperlink"/>
    <w:basedOn w:val="DefaultParagraphFont"/>
    <w:uiPriority w:val="99"/>
    <w:semiHidden/>
    <w:unhideWhenUsed/>
    <w:rsid w:val="00AB6C6A"/>
    <w:rPr>
      <w:color w:val="800080" w:themeColor="followedHyperlink"/>
      <w:u w:val="single"/>
    </w:rPr>
  </w:style>
  <w:style w:type="numbering" w:customStyle="1" w:styleId="Style3">
    <w:name w:val="Style3"/>
    <w:uiPriority w:val="99"/>
    <w:rsid w:val="00BE3EE8"/>
    <w:pPr>
      <w:numPr>
        <w:numId w:val="2"/>
      </w:numPr>
    </w:pPr>
  </w:style>
  <w:style w:type="character" w:customStyle="1" w:styleId="tran">
    <w:name w:val="tran"/>
    <w:basedOn w:val="DefaultParagraphFont"/>
    <w:rsid w:val="00DE7850"/>
  </w:style>
  <w:style w:type="character" w:customStyle="1" w:styleId="basic-word">
    <w:name w:val="basic-word"/>
    <w:basedOn w:val="DefaultParagraphFont"/>
    <w:rsid w:val="000202FD"/>
  </w:style>
  <w:style w:type="paragraph" w:styleId="TOC4">
    <w:name w:val="toc 4"/>
    <w:basedOn w:val="Normal"/>
    <w:next w:val="Normal"/>
    <w:autoRedefine/>
    <w:uiPriority w:val="39"/>
    <w:unhideWhenUsed/>
    <w:rsid w:val="00232AD1"/>
    <w:pPr>
      <w:spacing w:after="100" w:line="259" w:lineRule="auto"/>
      <w:ind w:left="660"/>
      <w:jc w:val="left"/>
    </w:pPr>
    <w:rPr>
      <w:szCs w:val="22"/>
      <w:lang w:eastAsia="zh-CN"/>
    </w:rPr>
  </w:style>
  <w:style w:type="paragraph" w:styleId="TOC5">
    <w:name w:val="toc 5"/>
    <w:basedOn w:val="Normal"/>
    <w:next w:val="Normal"/>
    <w:autoRedefine/>
    <w:uiPriority w:val="39"/>
    <w:unhideWhenUsed/>
    <w:rsid w:val="00232AD1"/>
    <w:pPr>
      <w:spacing w:after="100" w:line="259" w:lineRule="auto"/>
      <w:ind w:left="880"/>
      <w:jc w:val="left"/>
    </w:pPr>
    <w:rPr>
      <w:szCs w:val="22"/>
      <w:lang w:eastAsia="zh-CN"/>
    </w:rPr>
  </w:style>
  <w:style w:type="paragraph" w:styleId="TOC6">
    <w:name w:val="toc 6"/>
    <w:basedOn w:val="Normal"/>
    <w:next w:val="Normal"/>
    <w:autoRedefine/>
    <w:uiPriority w:val="39"/>
    <w:unhideWhenUsed/>
    <w:rsid w:val="00232AD1"/>
    <w:pPr>
      <w:spacing w:after="100" w:line="259" w:lineRule="auto"/>
      <w:ind w:left="1100"/>
      <w:jc w:val="left"/>
    </w:pPr>
    <w:rPr>
      <w:szCs w:val="22"/>
      <w:lang w:eastAsia="zh-CN"/>
    </w:rPr>
  </w:style>
  <w:style w:type="paragraph" w:styleId="TOC7">
    <w:name w:val="toc 7"/>
    <w:basedOn w:val="Normal"/>
    <w:next w:val="Normal"/>
    <w:autoRedefine/>
    <w:uiPriority w:val="39"/>
    <w:unhideWhenUsed/>
    <w:rsid w:val="00232AD1"/>
    <w:pPr>
      <w:spacing w:after="100" w:line="259" w:lineRule="auto"/>
      <w:ind w:left="1320"/>
      <w:jc w:val="left"/>
    </w:pPr>
    <w:rPr>
      <w:szCs w:val="22"/>
      <w:lang w:eastAsia="zh-CN"/>
    </w:rPr>
  </w:style>
  <w:style w:type="paragraph" w:styleId="TOC8">
    <w:name w:val="toc 8"/>
    <w:basedOn w:val="Normal"/>
    <w:next w:val="Normal"/>
    <w:autoRedefine/>
    <w:uiPriority w:val="39"/>
    <w:unhideWhenUsed/>
    <w:rsid w:val="00232AD1"/>
    <w:pPr>
      <w:spacing w:after="100" w:line="259" w:lineRule="auto"/>
      <w:ind w:left="1540"/>
      <w:jc w:val="left"/>
    </w:pPr>
    <w:rPr>
      <w:szCs w:val="22"/>
      <w:lang w:eastAsia="zh-CN"/>
    </w:rPr>
  </w:style>
  <w:style w:type="paragraph" w:styleId="TOC9">
    <w:name w:val="toc 9"/>
    <w:basedOn w:val="Normal"/>
    <w:next w:val="Normal"/>
    <w:autoRedefine/>
    <w:uiPriority w:val="39"/>
    <w:unhideWhenUsed/>
    <w:rsid w:val="00232AD1"/>
    <w:pPr>
      <w:spacing w:after="100" w:line="259" w:lineRule="auto"/>
      <w:ind w:left="1760"/>
      <w:jc w:val="left"/>
    </w:pPr>
    <w:rPr>
      <w:szCs w:val="22"/>
      <w:lang w:eastAsia="zh-CN"/>
    </w:rPr>
  </w:style>
  <w:style w:type="character" w:customStyle="1" w:styleId="UnresolvedMention1">
    <w:name w:val="Unresolved Mention1"/>
    <w:basedOn w:val="DefaultParagraphFont"/>
    <w:uiPriority w:val="99"/>
    <w:semiHidden/>
    <w:unhideWhenUsed/>
    <w:rsid w:val="00232AD1"/>
    <w:rPr>
      <w:color w:val="605E5C"/>
      <w:shd w:val="clear" w:color="auto" w:fill="E1DFDD"/>
    </w:rPr>
  </w:style>
  <w:style w:type="paragraph" w:styleId="NormalWeb">
    <w:name w:val="Normal (Web)"/>
    <w:basedOn w:val="Normal"/>
    <w:uiPriority w:val="99"/>
    <w:semiHidden/>
    <w:unhideWhenUsed/>
    <w:rsid w:val="00DD1439"/>
    <w:pPr>
      <w:spacing w:before="100" w:beforeAutospacing="1" w:after="100" w:afterAutospacing="1" w:line="240" w:lineRule="auto"/>
      <w:jc w:val="left"/>
    </w:pPr>
    <w:rPr>
      <w:rFonts w:ascii="Times New Roman" w:hAnsi="Times New Roman" w:cs="Times New Roman"/>
      <w:lang w:eastAsia="zh-CN"/>
    </w:rPr>
  </w:style>
  <w:style w:type="character" w:customStyle="1" w:styleId="fontstyle01">
    <w:name w:val="fontstyle01"/>
    <w:basedOn w:val="DefaultParagraphFont"/>
    <w:rsid w:val="00E94149"/>
    <w:rPr>
      <w:rFonts w:ascii="SymbolMT" w:hAnsi="SymbolMT" w:hint="default"/>
      <w:b w:val="0"/>
      <w:bCs w:val="0"/>
      <w:i w:val="0"/>
      <w:iCs w:val="0"/>
      <w:color w:val="000000"/>
      <w:sz w:val="24"/>
      <w:szCs w:val="24"/>
    </w:rPr>
  </w:style>
  <w:style w:type="character" w:customStyle="1" w:styleId="fontstyle21">
    <w:name w:val="fontstyle21"/>
    <w:basedOn w:val="DefaultParagraphFont"/>
    <w:rsid w:val="00E94149"/>
    <w:rPr>
      <w:rFonts w:ascii="ArialMT" w:hAnsi="ArialMT" w:hint="default"/>
      <w:b w:val="0"/>
      <w:bCs w:val="0"/>
      <w:i w:val="0"/>
      <w:iCs w:val="0"/>
      <w:color w:val="000000"/>
      <w:sz w:val="24"/>
      <w:szCs w:val="24"/>
    </w:rPr>
  </w:style>
  <w:style w:type="paragraph" w:customStyle="1" w:styleId="Phase1resultsmsuperceded">
    <w:name w:val="Phase 1 resultsm superceded."/>
    <w:basedOn w:val="Normal"/>
    <w:link w:val="Phase1resultsmsupercededChar"/>
    <w:qFormat/>
    <w:rsid w:val="00CA52F1"/>
    <w:rPr>
      <w:strike/>
      <w:color w:val="FF0000"/>
      <w:sz w:val="22"/>
      <w:szCs w:val="20"/>
      <w:lang w:val="en-US"/>
    </w:rPr>
  </w:style>
  <w:style w:type="character" w:customStyle="1" w:styleId="Phase1resultsmsupercededChar">
    <w:name w:val="Phase 1 resultsm superceded. Char"/>
    <w:basedOn w:val="DefaultParagraphFont"/>
    <w:link w:val="Phase1resultsmsuperceded"/>
    <w:rsid w:val="00CA52F1"/>
    <w:rPr>
      <w:strike/>
      <w:color w:val="FF0000"/>
      <w:sz w:val="22"/>
      <w:lang w:val="en-US"/>
    </w:rPr>
  </w:style>
  <w:style w:type="character" w:customStyle="1" w:styleId="CaptionChar">
    <w:name w:val="Caption Char"/>
    <w:aliases w:val="Caption Table Char"/>
    <w:link w:val="Caption"/>
    <w:rsid w:val="00C40980"/>
    <w:rPr>
      <w:b/>
      <w:bCs/>
      <w:caps/>
      <w:sz w:val="16"/>
      <w:szCs w:val="18"/>
    </w:rPr>
  </w:style>
  <w:style w:type="character" w:customStyle="1" w:styleId="Note">
    <w:name w:val="Note"/>
    <w:rsid w:val="00423A04"/>
    <w:rPr>
      <w:color w:val="FF0000"/>
      <w:lang w:val="en-GB"/>
    </w:rPr>
  </w:style>
  <w:style w:type="paragraph" w:customStyle="1" w:styleId="Estilo5">
    <w:name w:val="Estilo5"/>
    <w:basedOn w:val="Normal"/>
    <w:link w:val="Estilo5Car"/>
    <w:qFormat/>
    <w:rsid w:val="00875244"/>
    <w:pPr>
      <w:jc w:val="left"/>
    </w:pPr>
    <w:rPr>
      <w:color w:val="4F81BD" w:themeColor="accent1"/>
      <w:lang w:val="en-GB"/>
    </w:rPr>
  </w:style>
  <w:style w:type="character" w:customStyle="1" w:styleId="Estilo5Car">
    <w:name w:val="Estilo5 Car"/>
    <w:basedOn w:val="DefaultParagraphFont"/>
    <w:link w:val="Estilo5"/>
    <w:rsid w:val="00875244"/>
    <w:rPr>
      <w:color w:val="4F81BD" w:themeColor="accent1"/>
      <w:sz w:val="24"/>
      <w:szCs w:val="24"/>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139481">
      <w:bodyDiv w:val="1"/>
      <w:marLeft w:val="0"/>
      <w:marRight w:val="0"/>
      <w:marTop w:val="0"/>
      <w:marBottom w:val="0"/>
      <w:divBdr>
        <w:top w:val="none" w:sz="0" w:space="0" w:color="auto"/>
        <w:left w:val="none" w:sz="0" w:space="0" w:color="auto"/>
        <w:bottom w:val="none" w:sz="0" w:space="0" w:color="auto"/>
        <w:right w:val="none" w:sz="0" w:space="0" w:color="auto"/>
      </w:divBdr>
    </w:div>
    <w:div w:id="9843279">
      <w:bodyDiv w:val="1"/>
      <w:marLeft w:val="0"/>
      <w:marRight w:val="0"/>
      <w:marTop w:val="0"/>
      <w:marBottom w:val="0"/>
      <w:divBdr>
        <w:top w:val="none" w:sz="0" w:space="0" w:color="auto"/>
        <w:left w:val="none" w:sz="0" w:space="0" w:color="auto"/>
        <w:bottom w:val="none" w:sz="0" w:space="0" w:color="auto"/>
        <w:right w:val="none" w:sz="0" w:space="0" w:color="auto"/>
      </w:divBdr>
    </w:div>
    <w:div w:id="12810837">
      <w:bodyDiv w:val="1"/>
      <w:marLeft w:val="0"/>
      <w:marRight w:val="0"/>
      <w:marTop w:val="0"/>
      <w:marBottom w:val="0"/>
      <w:divBdr>
        <w:top w:val="none" w:sz="0" w:space="0" w:color="auto"/>
        <w:left w:val="none" w:sz="0" w:space="0" w:color="auto"/>
        <w:bottom w:val="none" w:sz="0" w:space="0" w:color="auto"/>
        <w:right w:val="none" w:sz="0" w:space="0" w:color="auto"/>
      </w:divBdr>
    </w:div>
    <w:div w:id="14965292">
      <w:bodyDiv w:val="1"/>
      <w:marLeft w:val="0"/>
      <w:marRight w:val="0"/>
      <w:marTop w:val="0"/>
      <w:marBottom w:val="0"/>
      <w:divBdr>
        <w:top w:val="none" w:sz="0" w:space="0" w:color="auto"/>
        <w:left w:val="none" w:sz="0" w:space="0" w:color="auto"/>
        <w:bottom w:val="none" w:sz="0" w:space="0" w:color="auto"/>
        <w:right w:val="none" w:sz="0" w:space="0" w:color="auto"/>
      </w:divBdr>
    </w:div>
    <w:div w:id="15156741">
      <w:bodyDiv w:val="1"/>
      <w:marLeft w:val="0"/>
      <w:marRight w:val="0"/>
      <w:marTop w:val="0"/>
      <w:marBottom w:val="0"/>
      <w:divBdr>
        <w:top w:val="none" w:sz="0" w:space="0" w:color="auto"/>
        <w:left w:val="none" w:sz="0" w:space="0" w:color="auto"/>
        <w:bottom w:val="none" w:sz="0" w:space="0" w:color="auto"/>
        <w:right w:val="none" w:sz="0" w:space="0" w:color="auto"/>
      </w:divBdr>
    </w:div>
    <w:div w:id="18901468">
      <w:bodyDiv w:val="1"/>
      <w:marLeft w:val="0"/>
      <w:marRight w:val="0"/>
      <w:marTop w:val="0"/>
      <w:marBottom w:val="0"/>
      <w:divBdr>
        <w:top w:val="none" w:sz="0" w:space="0" w:color="auto"/>
        <w:left w:val="none" w:sz="0" w:space="0" w:color="auto"/>
        <w:bottom w:val="none" w:sz="0" w:space="0" w:color="auto"/>
        <w:right w:val="none" w:sz="0" w:space="0" w:color="auto"/>
      </w:divBdr>
    </w:div>
    <w:div w:id="19168949">
      <w:bodyDiv w:val="1"/>
      <w:marLeft w:val="0"/>
      <w:marRight w:val="0"/>
      <w:marTop w:val="0"/>
      <w:marBottom w:val="0"/>
      <w:divBdr>
        <w:top w:val="none" w:sz="0" w:space="0" w:color="auto"/>
        <w:left w:val="none" w:sz="0" w:space="0" w:color="auto"/>
        <w:bottom w:val="none" w:sz="0" w:space="0" w:color="auto"/>
        <w:right w:val="none" w:sz="0" w:space="0" w:color="auto"/>
      </w:divBdr>
    </w:div>
    <w:div w:id="22248684">
      <w:bodyDiv w:val="1"/>
      <w:marLeft w:val="0"/>
      <w:marRight w:val="0"/>
      <w:marTop w:val="0"/>
      <w:marBottom w:val="0"/>
      <w:divBdr>
        <w:top w:val="none" w:sz="0" w:space="0" w:color="auto"/>
        <w:left w:val="none" w:sz="0" w:space="0" w:color="auto"/>
        <w:bottom w:val="none" w:sz="0" w:space="0" w:color="auto"/>
        <w:right w:val="none" w:sz="0" w:space="0" w:color="auto"/>
      </w:divBdr>
    </w:div>
    <w:div w:id="23756233">
      <w:bodyDiv w:val="1"/>
      <w:marLeft w:val="0"/>
      <w:marRight w:val="0"/>
      <w:marTop w:val="0"/>
      <w:marBottom w:val="0"/>
      <w:divBdr>
        <w:top w:val="none" w:sz="0" w:space="0" w:color="auto"/>
        <w:left w:val="none" w:sz="0" w:space="0" w:color="auto"/>
        <w:bottom w:val="none" w:sz="0" w:space="0" w:color="auto"/>
        <w:right w:val="none" w:sz="0" w:space="0" w:color="auto"/>
      </w:divBdr>
    </w:div>
    <w:div w:id="31343401">
      <w:bodyDiv w:val="1"/>
      <w:marLeft w:val="0"/>
      <w:marRight w:val="0"/>
      <w:marTop w:val="0"/>
      <w:marBottom w:val="0"/>
      <w:divBdr>
        <w:top w:val="none" w:sz="0" w:space="0" w:color="auto"/>
        <w:left w:val="none" w:sz="0" w:space="0" w:color="auto"/>
        <w:bottom w:val="none" w:sz="0" w:space="0" w:color="auto"/>
        <w:right w:val="none" w:sz="0" w:space="0" w:color="auto"/>
      </w:divBdr>
    </w:div>
    <w:div w:id="32390871">
      <w:bodyDiv w:val="1"/>
      <w:marLeft w:val="0"/>
      <w:marRight w:val="0"/>
      <w:marTop w:val="0"/>
      <w:marBottom w:val="0"/>
      <w:divBdr>
        <w:top w:val="none" w:sz="0" w:space="0" w:color="auto"/>
        <w:left w:val="none" w:sz="0" w:space="0" w:color="auto"/>
        <w:bottom w:val="none" w:sz="0" w:space="0" w:color="auto"/>
        <w:right w:val="none" w:sz="0" w:space="0" w:color="auto"/>
      </w:divBdr>
    </w:div>
    <w:div w:id="34890531">
      <w:bodyDiv w:val="1"/>
      <w:marLeft w:val="0"/>
      <w:marRight w:val="0"/>
      <w:marTop w:val="0"/>
      <w:marBottom w:val="0"/>
      <w:divBdr>
        <w:top w:val="none" w:sz="0" w:space="0" w:color="auto"/>
        <w:left w:val="none" w:sz="0" w:space="0" w:color="auto"/>
        <w:bottom w:val="none" w:sz="0" w:space="0" w:color="auto"/>
        <w:right w:val="none" w:sz="0" w:space="0" w:color="auto"/>
      </w:divBdr>
    </w:div>
    <w:div w:id="36050221">
      <w:bodyDiv w:val="1"/>
      <w:marLeft w:val="0"/>
      <w:marRight w:val="0"/>
      <w:marTop w:val="0"/>
      <w:marBottom w:val="0"/>
      <w:divBdr>
        <w:top w:val="none" w:sz="0" w:space="0" w:color="auto"/>
        <w:left w:val="none" w:sz="0" w:space="0" w:color="auto"/>
        <w:bottom w:val="none" w:sz="0" w:space="0" w:color="auto"/>
        <w:right w:val="none" w:sz="0" w:space="0" w:color="auto"/>
      </w:divBdr>
    </w:div>
    <w:div w:id="37704687">
      <w:bodyDiv w:val="1"/>
      <w:marLeft w:val="0"/>
      <w:marRight w:val="0"/>
      <w:marTop w:val="0"/>
      <w:marBottom w:val="0"/>
      <w:divBdr>
        <w:top w:val="none" w:sz="0" w:space="0" w:color="auto"/>
        <w:left w:val="none" w:sz="0" w:space="0" w:color="auto"/>
        <w:bottom w:val="none" w:sz="0" w:space="0" w:color="auto"/>
        <w:right w:val="none" w:sz="0" w:space="0" w:color="auto"/>
      </w:divBdr>
    </w:div>
    <w:div w:id="39718506">
      <w:bodyDiv w:val="1"/>
      <w:marLeft w:val="0"/>
      <w:marRight w:val="0"/>
      <w:marTop w:val="0"/>
      <w:marBottom w:val="0"/>
      <w:divBdr>
        <w:top w:val="none" w:sz="0" w:space="0" w:color="auto"/>
        <w:left w:val="none" w:sz="0" w:space="0" w:color="auto"/>
        <w:bottom w:val="none" w:sz="0" w:space="0" w:color="auto"/>
        <w:right w:val="none" w:sz="0" w:space="0" w:color="auto"/>
      </w:divBdr>
    </w:div>
    <w:div w:id="42140583">
      <w:bodyDiv w:val="1"/>
      <w:marLeft w:val="0"/>
      <w:marRight w:val="0"/>
      <w:marTop w:val="0"/>
      <w:marBottom w:val="0"/>
      <w:divBdr>
        <w:top w:val="none" w:sz="0" w:space="0" w:color="auto"/>
        <w:left w:val="none" w:sz="0" w:space="0" w:color="auto"/>
        <w:bottom w:val="none" w:sz="0" w:space="0" w:color="auto"/>
        <w:right w:val="none" w:sz="0" w:space="0" w:color="auto"/>
      </w:divBdr>
    </w:div>
    <w:div w:id="44063046">
      <w:bodyDiv w:val="1"/>
      <w:marLeft w:val="0"/>
      <w:marRight w:val="0"/>
      <w:marTop w:val="0"/>
      <w:marBottom w:val="0"/>
      <w:divBdr>
        <w:top w:val="none" w:sz="0" w:space="0" w:color="auto"/>
        <w:left w:val="none" w:sz="0" w:space="0" w:color="auto"/>
        <w:bottom w:val="none" w:sz="0" w:space="0" w:color="auto"/>
        <w:right w:val="none" w:sz="0" w:space="0" w:color="auto"/>
      </w:divBdr>
    </w:div>
    <w:div w:id="44572990">
      <w:bodyDiv w:val="1"/>
      <w:marLeft w:val="0"/>
      <w:marRight w:val="0"/>
      <w:marTop w:val="0"/>
      <w:marBottom w:val="0"/>
      <w:divBdr>
        <w:top w:val="none" w:sz="0" w:space="0" w:color="auto"/>
        <w:left w:val="none" w:sz="0" w:space="0" w:color="auto"/>
        <w:bottom w:val="none" w:sz="0" w:space="0" w:color="auto"/>
        <w:right w:val="none" w:sz="0" w:space="0" w:color="auto"/>
      </w:divBdr>
    </w:div>
    <w:div w:id="48115778">
      <w:bodyDiv w:val="1"/>
      <w:marLeft w:val="0"/>
      <w:marRight w:val="0"/>
      <w:marTop w:val="0"/>
      <w:marBottom w:val="0"/>
      <w:divBdr>
        <w:top w:val="none" w:sz="0" w:space="0" w:color="auto"/>
        <w:left w:val="none" w:sz="0" w:space="0" w:color="auto"/>
        <w:bottom w:val="none" w:sz="0" w:space="0" w:color="auto"/>
        <w:right w:val="none" w:sz="0" w:space="0" w:color="auto"/>
      </w:divBdr>
    </w:div>
    <w:div w:id="52848559">
      <w:bodyDiv w:val="1"/>
      <w:marLeft w:val="0"/>
      <w:marRight w:val="0"/>
      <w:marTop w:val="0"/>
      <w:marBottom w:val="0"/>
      <w:divBdr>
        <w:top w:val="none" w:sz="0" w:space="0" w:color="auto"/>
        <w:left w:val="none" w:sz="0" w:space="0" w:color="auto"/>
        <w:bottom w:val="none" w:sz="0" w:space="0" w:color="auto"/>
        <w:right w:val="none" w:sz="0" w:space="0" w:color="auto"/>
      </w:divBdr>
    </w:div>
    <w:div w:id="57022715">
      <w:bodyDiv w:val="1"/>
      <w:marLeft w:val="0"/>
      <w:marRight w:val="0"/>
      <w:marTop w:val="0"/>
      <w:marBottom w:val="0"/>
      <w:divBdr>
        <w:top w:val="none" w:sz="0" w:space="0" w:color="auto"/>
        <w:left w:val="none" w:sz="0" w:space="0" w:color="auto"/>
        <w:bottom w:val="none" w:sz="0" w:space="0" w:color="auto"/>
        <w:right w:val="none" w:sz="0" w:space="0" w:color="auto"/>
      </w:divBdr>
    </w:div>
    <w:div w:id="63573827">
      <w:bodyDiv w:val="1"/>
      <w:marLeft w:val="0"/>
      <w:marRight w:val="0"/>
      <w:marTop w:val="0"/>
      <w:marBottom w:val="0"/>
      <w:divBdr>
        <w:top w:val="none" w:sz="0" w:space="0" w:color="auto"/>
        <w:left w:val="none" w:sz="0" w:space="0" w:color="auto"/>
        <w:bottom w:val="none" w:sz="0" w:space="0" w:color="auto"/>
        <w:right w:val="none" w:sz="0" w:space="0" w:color="auto"/>
      </w:divBdr>
    </w:div>
    <w:div w:id="63920966">
      <w:bodyDiv w:val="1"/>
      <w:marLeft w:val="0"/>
      <w:marRight w:val="0"/>
      <w:marTop w:val="0"/>
      <w:marBottom w:val="0"/>
      <w:divBdr>
        <w:top w:val="none" w:sz="0" w:space="0" w:color="auto"/>
        <w:left w:val="none" w:sz="0" w:space="0" w:color="auto"/>
        <w:bottom w:val="none" w:sz="0" w:space="0" w:color="auto"/>
        <w:right w:val="none" w:sz="0" w:space="0" w:color="auto"/>
      </w:divBdr>
    </w:div>
    <w:div w:id="67507308">
      <w:bodyDiv w:val="1"/>
      <w:marLeft w:val="0"/>
      <w:marRight w:val="0"/>
      <w:marTop w:val="0"/>
      <w:marBottom w:val="0"/>
      <w:divBdr>
        <w:top w:val="none" w:sz="0" w:space="0" w:color="auto"/>
        <w:left w:val="none" w:sz="0" w:space="0" w:color="auto"/>
        <w:bottom w:val="none" w:sz="0" w:space="0" w:color="auto"/>
        <w:right w:val="none" w:sz="0" w:space="0" w:color="auto"/>
      </w:divBdr>
    </w:div>
    <w:div w:id="70006148">
      <w:bodyDiv w:val="1"/>
      <w:marLeft w:val="0"/>
      <w:marRight w:val="0"/>
      <w:marTop w:val="0"/>
      <w:marBottom w:val="0"/>
      <w:divBdr>
        <w:top w:val="none" w:sz="0" w:space="0" w:color="auto"/>
        <w:left w:val="none" w:sz="0" w:space="0" w:color="auto"/>
        <w:bottom w:val="none" w:sz="0" w:space="0" w:color="auto"/>
        <w:right w:val="none" w:sz="0" w:space="0" w:color="auto"/>
      </w:divBdr>
    </w:div>
    <w:div w:id="70662481">
      <w:bodyDiv w:val="1"/>
      <w:marLeft w:val="0"/>
      <w:marRight w:val="0"/>
      <w:marTop w:val="0"/>
      <w:marBottom w:val="0"/>
      <w:divBdr>
        <w:top w:val="none" w:sz="0" w:space="0" w:color="auto"/>
        <w:left w:val="none" w:sz="0" w:space="0" w:color="auto"/>
        <w:bottom w:val="none" w:sz="0" w:space="0" w:color="auto"/>
        <w:right w:val="none" w:sz="0" w:space="0" w:color="auto"/>
      </w:divBdr>
    </w:div>
    <w:div w:id="71317981">
      <w:bodyDiv w:val="1"/>
      <w:marLeft w:val="0"/>
      <w:marRight w:val="0"/>
      <w:marTop w:val="0"/>
      <w:marBottom w:val="0"/>
      <w:divBdr>
        <w:top w:val="none" w:sz="0" w:space="0" w:color="auto"/>
        <w:left w:val="none" w:sz="0" w:space="0" w:color="auto"/>
        <w:bottom w:val="none" w:sz="0" w:space="0" w:color="auto"/>
        <w:right w:val="none" w:sz="0" w:space="0" w:color="auto"/>
      </w:divBdr>
    </w:div>
    <w:div w:id="75055992">
      <w:bodyDiv w:val="1"/>
      <w:marLeft w:val="0"/>
      <w:marRight w:val="0"/>
      <w:marTop w:val="0"/>
      <w:marBottom w:val="0"/>
      <w:divBdr>
        <w:top w:val="none" w:sz="0" w:space="0" w:color="auto"/>
        <w:left w:val="none" w:sz="0" w:space="0" w:color="auto"/>
        <w:bottom w:val="none" w:sz="0" w:space="0" w:color="auto"/>
        <w:right w:val="none" w:sz="0" w:space="0" w:color="auto"/>
      </w:divBdr>
    </w:div>
    <w:div w:id="78606373">
      <w:bodyDiv w:val="1"/>
      <w:marLeft w:val="0"/>
      <w:marRight w:val="0"/>
      <w:marTop w:val="0"/>
      <w:marBottom w:val="0"/>
      <w:divBdr>
        <w:top w:val="none" w:sz="0" w:space="0" w:color="auto"/>
        <w:left w:val="none" w:sz="0" w:space="0" w:color="auto"/>
        <w:bottom w:val="none" w:sz="0" w:space="0" w:color="auto"/>
        <w:right w:val="none" w:sz="0" w:space="0" w:color="auto"/>
      </w:divBdr>
    </w:div>
    <w:div w:id="82341631">
      <w:bodyDiv w:val="1"/>
      <w:marLeft w:val="0"/>
      <w:marRight w:val="0"/>
      <w:marTop w:val="0"/>
      <w:marBottom w:val="0"/>
      <w:divBdr>
        <w:top w:val="none" w:sz="0" w:space="0" w:color="auto"/>
        <w:left w:val="none" w:sz="0" w:space="0" w:color="auto"/>
        <w:bottom w:val="none" w:sz="0" w:space="0" w:color="auto"/>
        <w:right w:val="none" w:sz="0" w:space="0" w:color="auto"/>
      </w:divBdr>
    </w:div>
    <w:div w:id="89857047">
      <w:bodyDiv w:val="1"/>
      <w:marLeft w:val="0"/>
      <w:marRight w:val="0"/>
      <w:marTop w:val="0"/>
      <w:marBottom w:val="0"/>
      <w:divBdr>
        <w:top w:val="none" w:sz="0" w:space="0" w:color="auto"/>
        <w:left w:val="none" w:sz="0" w:space="0" w:color="auto"/>
        <w:bottom w:val="none" w:sz="0" w:space="0" w:color="auto"/>
        <w:right w:val="none" w:sz="0" w:space="0" w:color="auto"/>
      </w:divBdr>
    </w:div>
    <w:div w:id="90202742">
      <w:bodyDiv w:val="1"/>
      <w:marLeft w:val="0"/>
      <w:marRight w:val="0"/>
      <w:marTop w:val="0"/>
      <w:marBottom w:val="0"/>
      <w:divBdr>
        <w:top w:val="none" w:sz="0" w:space="0" w:color="auto"/>
        <w:left w:val="none" w:sz="0" w:space="0" w:color="auto"/>
        <w:bottom w:val="none" w:sz="0" w:space="0" w:color="auto"/>
        <w:right w:val="none" w:sz="0" w:space="0" w:color="auto"/>
      </w:divBdr>
    </w:div>
    <w:div w:id="90585742">
      <w:bodyDiv w:val="1"/>
      <w:marLeft w:val="0"/>
      <w:marRight w:val="0"/>
      <w:marTop w:val="0"/>
      <w:marBottom w:val="0"/>
      <w:divBdr>
        <w:top w:val="none" w:sz="0" w:space="0" w:color="auto"/>
        <w:left w:val="none" w:sz="0" w:space="0" w:color="auto"/>
        <w:bottom w:val="none" w:sz="0" w:space="0" w:color="auto"/>
        <w:right w:val="none" w:sz="0" w:space="0" w:color="auto"/>
      </w:divBdr>
    </w:div>
    <w:div w:id="90853949">
      <w:bodyDiv w:val="1"/>
      <w:marLeft w:val="0"/>
      <w:marRight w:val="0"/>
      <w:marTop w:val="0"/>
      <w:marBottom w:val="0"/>
      <w:divBdr>
        <w:top w:val="none" w:sz="0" w:space="0" w:color="auto"/>
        <w:left w:val="none" w:sz="0" w:space="0" w:color="auto"/>
        <w:bottom w:val="none" w:sz="0" w:space="0" w:color="auto"/>
        <w:right w:val="none" w:sz="0" w:space="0" w:color="auto"/>
      </w:divBdr>
    </w:div>
    <w:div w:id="91097760">
      <w:bodyDiv w:val="1"/>
      <w:marLeft w:val="0"/>
      <w:marRight w:val="0"/>
      <w:marTop w:val="0"/>
      <w:marBottom w:val="0"/>
      <w:divBdr>
        <w:top w:val="none" w:sz="0" w:space="0" w:color="auto"/>
        <w:left w:val="none" w:sz="0" w:space="0" w:color="auto"/>
        <w:bottom w:val="none" w:sz="0" w:space="0" w:color="auto"/>
        <w:right w:val="none" w:sz="0" w:space="0" w:color="auto"/>
      </w:divBdr>
    </w:div>
    <w:div w:id="92016313">
      <w:bodyDiv w:val="1"/>
      <w:marLeft w:val="0"/>
      <w:marRight w:val="0"/>
      <w:marTop w:val="0"/>
      <w:marBottom w:val="0"/>
      <w:divBdr>
        <w:top w:val="none" w:sz="0" w:space="0" w:color="auto"/>
        <w:left w:val="none" w:sz="0" w:space="0" w:color="auto"/>
        <w:bottom w:val="none" w:sz="0" w:space="0" w:color="auto"/>
        <w:right w:val="none" w:sz="0" w:space="0" w:color="auto"/>
      </w:divBdr>
    </w:div>
    <w:div w:id="92358007">
      <w:bodyDiv w:val="1"/>
      <w:marLeft w:val="0"/>
      <w:marRight w:val="0"/>
      <w:marTop w:val="0"/>
      <w:marBottom w:val="0"/>
      <w:divBdr>
        <w:top w:val="none" w:sz="0" w:space="0" w:color="auto"/>
        <w:left w:val="none" w:sz="0" w:space="0" w:color="auto"/>
        <w:bottom w:val="none" w:sz="0" w:space="0" w:color="auto"/>
        <w:right w:val="none" w:sz="0" w:space="0" w:color="auto"/>
      </w:divBdr>
    </w:div>
    <w:div w:id="98913413">
      <w:bodyDiv w:val="1"/>
      <w:marLeft w:val="0"/>
      <w:marRight w:val="0"/>
      <w:marTop w:val="0"/>
      <w:marBottom w:val="0"/>
      <w:divBdr>
        <w:top w:val="none" w:sz="0" w:space="0" w:color="auto"/>
        <w:left w:val="none" w:sz="0" w:space="0" w:color="auto"/>
        <w:bottom w:val="none" w:sz="0" w:space="0" w:color="auto"/>
        <w:right w:val="none" w:sz="0" w:space="0" w:color="auto"/>
      </w:divBdr>
    </w:div>
    <w:div w:id="102119992">
      <w:bodyDiv w:val="1"/>
      <w:marLeft w:val="0"/>
      <w:marRight w:val="0"/>
      <w:marTop w:val="0"/>
      <w:marBottom w:val="0"/>
      <w:divBdr>
        <w:top w:val="none" w:sz="0" w:space="0" w:color="auto"/>
        <w:left w:val="none" w:sz="0" w:space="0" w:color="auto"/>
        <w:bottom w:val="none" w:sz="0" w:space="0" w:color="auto"/>
        <w:right w:val="none" w:sz="0" w:space="0" w:color="auto"/>
      </w:divBdr>
    </w:div>
    <w:div w:id="103038280">
      <w:bodyDiv w:val="1"/>
      <w:marLeft w:val="0"/>
      <w:marRight w:val="0"/>
      <w:marTop w:val="0"/>
      <w:marBottom w:val="0"/>
      <w:divBdr>
        <w:top w:val="none" w:sz="0" w:space="0" w:color="auto"/>
        <w:left w:val="none" w:sz="0" w:space="0" w:color="auto"/>
        <w:bottom w:val="none" w:sz="0" w:space="0" w:color="auto"/>
        <w:right w:val="none" w:sz="0" w:space="0" w:color="auto"/>
      </w:divBdr>
    </w:div>
    <w:div w:id="105125164">
      <w:bodyDiv w:val="1"/>
      <w:marLeft w:val="0"/>
      <w:marRight w:val="0"/>
      <w:marTop w:val="0"/>
      <w:marBottom w:val="0"/>
      <w:divBdr>
        <w:top w:val="none" w:sz="0" w:space="0" w:color="auto"/>
        <w:left w:val="none" w:sz="0" w:space="0" w:color="auto"/>
        <w:bottom w:val="none" w:sz="0" w:space="0" w:color="auto"/>
        <w:right w:val="none" w:sz="0" w:space="0" w:color="auto"/>
      </w:divBdr>
    </w:div>
    <w:div w:id="105345514">
      <w:bodyDiv w:val="1"/>
      <w:marLeft w:val="0"/>
      <w:marRight w:val="0"/>
      <w:marTop w:val="0"/>
      <w:marBottom w:val="0"/>
      <w:divBdr>
        <w:top w:val="none" w:sz="0" w:space="0" w:color="auto"/>
        <w:left w:val="none" w:sz="0" w:space="0" w:color="auto"/>
        <w:bottom w:val="none" w:sz="0" w:space="0" w:color="auto"/>
        <w:right w:val="none" w:sz="0" w:space="0" w:color="auto"/>
      </w:divBdr>
    </w:div>
    <w:div w:id="108741873">
      <w:bodyDiv w:val="1"/>
      <w:marLeft w:val="0"/>
      <w:marRight w:val="0"/>
      <w:marTop w:val="0"/>
      <w:marBottom w:val="0"/>
      <w:divBdr>
        <w:top w:val="none" w:sz="0" w:space="0" w:color="auto"/>
        <w:left w:val="none" w:sz="0" w:space="0" w:color="auto"/>
        <w:bottom w:val="none" w:sz="0" w:space="0" w:color="auto"/>
        <w:right w:val="none" w:sz="0" w:space="0" w:color="auto"/>
      </w:divBdr>
    </w:div>
    <w:div w:id="110782645">
      <w:bodyDiv w:val="1"/>
      <w:marLeft w:val="0"/>
      <w:marRight w:val="0"/>
      <w:marTop w:val="0"/>
      <w:marBottom w:val="0"/>
      <w:divBdr>
        <w:top w:val="none" w:sz="0" w:space="0" w:color="auto"/>
        <w:left w:val="none" w:sz="0" w:space="0" w:color="auto"/>
        <w:bottom w:val="none" w:sz="0" w:space="0" w:color="auto"/>
        <w:right w:val="none" w:sz="0" w:space="0" w:color="auto"/>
      </w:divBdr>
    </w:div>
    <w:div w:id="113402547">
      <w:bodyDiv w:val="1"/>
      <w:marLeft w:val="0"/>
      <w:marRight w:val="0"/>
      <w:marTop w:val="0"/>
      <w:marBottom w:val="0"/>
      <w:divBdr>
        <w:top w:val="none" w:sz="0" w:space="0" w:color="auto"/>
        <w:left w:val="none" w:sz="0" w:space="0" w:color="auto"/>
        <w:bottom w:val="none" w:sz="0" w:space="0" w:color="auto"/>
        <w:right w:val="none" w:sz="0" w:space="0" w:color="auto"/>
      </w:divBdr>
    </w:div>
    <w:div w:id="116487280">
      <w:bodyDiv w:val="1"/>
      <w:marLeft w:val="0"/>
      <w:marRight w:val="0"/>
      <w:marTop w:val="0"/>
      <w:marBottom w:val="0"/>
      <w:divBdr>
        <w:top w:val="none" w:sz="0" w:space="0" w:color="auto"/>
        <w:left w:val="none" w:sz="0" w:space="0" w:color="auto"/>
        <w:bottom w:val="none" w:sz="0" w:space="0" w:color="auto"/>
        <w:right w:val="none" w:sz="0" w:space="0" w:color="auto"/>
      </w:divBdr>
    </w:div>
    <w:div w:id="116607075">
      <w:bodyDiv w:val="1"/>
      <w:marLeft w:val="0"/>
      <w:marRight w:val="0"/>
      <w:marTop w:val="0"/>
      <w:marBottom w:val="0"/>
      <w:divBdr>
        <w:top w:val="none" w:sz="0" w:space="0" w:color="auto"/>
        <w:left w:val="none" w:sz="0" w:space="0" w:color="auto"/>
        <w:bottom w:val="none" w:sz="0" w:space="0" w:color="auto"/>
        <w:right w:val="none" w:sz="0" w:space="0" w:color="auto"/>
      </w:divBdr>
    </w:div>
    <w:div w:id="123889117">
      <w:bodyDiv w:val="1"/>
      <w:marLeft w:val="0"/>
      <w:marRight w:val="0"/>
      <w:marTop w:val="0"/>
      <w:marBottom w:val="0"/>
      <w:divBdr>
        <w:top w:val="none" w:sz="0" w:space="0" w:color="auto"/>
        <w:left w:val="none" w:sz="0" w:space="0" w:color="auto"/>
        <w:bottom w:val="none" w:sz="0" w:space="0" w:color="auto"/>
        <w:right w:val="none" w:sz="0" w:space="0" w:color="auto"/>
      </w:divBdr>
    </w:div>
    <w:div w:id="126705693">
      <w:bodyDiv w:val="1"/>
      <w:marLeft w:val="0"/>
      <w:marRight w:val="0"/>
      <w:marTop w:val="0"/>
      <w:marBottom w:val="0"/>
      <w:divBdr>
        <w:top w:val="none" w:sz="0" w:space="0" w:color="auto"/>
        <w:left w:val="none" w:sz="0" w:space="0" w:color="auto"/>
        <w:bottom w:val="none" w:sz="0" w:space="0" w:color="auto"/>
        <w:right w:val="none" w:sz="0" w:space="0" w:color="auto"/>
      </w:divBdr>
    </w:div>
    <w:div w:id="127627600">
      <w:bodyDiv w:val="1"/>
      <w:marLeft w:val="0"/>
      <w:marRight w:val="0"/>
      <w:marTop w:val="0"/>
      <w:marBottom w:val="0"/>
      <w:divBdr>
        <w:top w:val="none" w:sz="0" w:space="0" w:color="auto"/>
        <w:left w:val="none" w:sz="0" w:space="0" w:color="auto"/>
        <w:bottom w:val="none" w:sz="0" w:space="0" w:color="auto"/>
        <w:right w:val="none" w:sz="0" w:space="0" w:color="auto"/>
      </w:divBdr>
    </w:div>
    <w:div w:id="130633314">
      <w:bodyDiv w:val="1"/>
      <w:marLeft w:val="0"/>
      <w:marRight w:val="0"/>
      <w:marTop w:val="0"/>
      <w:marBottom w:val="0"/>
      <w:divBdr>
        <w:top w:val="none" w:sz="0" w:space="0" w:color="auto"/>
        <w:left w:val="none" w:sz="0" w:space="0" w:color="auto"/>
        <w:bottom w:val="none" w:sz="0" w:space="0" w:color="auto"/>
        <w:right w:val="none" w:sz="0" w:space="0" w:color="auto"/>
      </w:divBdr>
    </w:div>
    <w:div w:id="132454420">
      <w:bodyDiv w:val="1"/>
      <w:marLeft w:val="0"/>
      <w:marRight w:val="0"/>
      <w:marTop w:val="0"/>
      <w:marBottom w:val="0"/>
      <w:divBdr>
        <w:top w:val="none" w:sz="0" w:space="0" w:color="auto"/>
        <w:left w:val="none" w:sz="0" w:space="0" w:color="auto"/>
        <w:bottom w:val="none" w:sz="0" w:space="0" w:color="auto"/>
        <w:right w:val="none" w:sz="0" w:space="0" w:color="auto"/>
      </w:divBdr>
    </w:div>
    <w:div w:id="145325538">
      <w:bodyDiv w:val="1"/>
      <w:marLeft w:val="0"/>
      <w:marRight w:val="0"/>
      <w:marTop w:val="0"/>
      <w:marBottom w:val="0"/>
      <w:divBdr>
        <w:top w:val="none" w:sz="0" w:space="0" w:color="auto"/>
        <w:left w:val="none" w:sz="0" w:space="0" w:color="auto"/>
        <w:bottom w:val="none" w:sz="0" w:space="0" w:color="auto"/>
        <w:right w:val="none" w:sz="0" w:space="0" w:color="auto"/>
      </w:divBdr>
    </w:div>
    <w:div w:id="145365995">
      <w:bodyDiv w:val="1"/>
      <w:marLeft w:val="0"/>
      <w:marRight w:val="0"/>
      <w:marTop w:val="0"/>
      <w:marBottom w:val="0"/>
      <w:divBdr>
        <w:top w:val="none" w:sz="0" w:space="0" w:color="auto"/>
        <w:left w:val="none" w:sz="0" w:space="0" w:color="auto"/>
        <w:bottom w:val="none" w:sz="0" w:space="0" w:color="auto"/>
        <w:right w:val="none" w:sz="0" w:space="0" w:color="auto"/>
      </w:divBdr>
    </w:div>
    <w:div w:id="151069071">
      <w:bodyDiv w:val="1"/>
      <w:marLeft w:val="0"/>
      <w:marRight w:val="0"/>
      <w:marTop w:val="0"/>
      <w:marBottom w:val="0"/>
      <w:divBdr>
        <w:top w:val="none" w:sz="0" w:space="0" w:color="auto"/>
        <w:left w:val="none" w:sz="0" w:space="0" w:color="auto"/>
        <w:bottom w:val="none" w:sz="0" w:space="0" w:color="auto"/>
        <w:right w:val="none" w:sz="0" w:space="0" w:color="auto"/>
      </w:divBdr>
    </w:div>
    <w:div w:id="154154383">
      <w:bodyDiv w:val="1"/>
      <w:marLeft w:val="0"/>
      <w:marRight w:val="0"/>
      <w:marTop w:val="0"/>
      <w:marBottom w:val="0"/>
      <w:divBdr>
        <w:top w:val="none" w:sz="0" w:space="0" w:color="auto"/>
        <w:left w:val="none" w:sz="0" w:space="0" w:color="auto"/>
        <w:bottom w:val="none" w:sz="0" w:space="0" w:color="auto"/>
        <w:right w:val="none" w:sz="0" w:space="0" w:color="auto"/>
      </w:divBdr>
    </w:div>
    <w:div w:id="156116301">
      <w:bodyDiv w:val="1"/>
      <w:marLeft w:val="0"/>
      <w:marRight w:val="0"/>
      <w:marTop w:val="0"/>
      <w:marBottom w:val="0"/>
      <w:divBdr>
        <w:top w:val="none" w:sz="0" w:space="0" w:color="auto"/>
        <w:left w:val="none" w:sz="0" w:space="0" w:color="auto"/>
        <w:bottom w:val="none" w:sz="0" w:space="0" w:color="auto"/>
        <w:right w:val="none" w:sz="0" w:space="0" w:color="auto"/>
      </w:divBdr>
    </w:div>
    <w:div w:id="156458426">
      <w:bodyDiv w:val="1"/>
      <w:marLeft w:val="0"/>
      <w:marRight w:val="0"/>
      <w:marTop w:val="0"/>
      <w:marBottom w:val="0"/>
      <w:divBdr>
        <w:top w:val="none" w:sz="0" w:space="0" w:color="auto"/>
        <w:left w:val="none" w:sz="0" w:space="0" w:color="auto"/>
        <w:bottom w:val="none" w:sz="0" w:space="0" w:color="auto"/>
        <w:right w:val="none" w:sz="0" w:space="0" w:color="auto"/>
      </w:divBdr>
    </w:div>
    <w:div w:id="157816346">
      <w:bodyDiv w:val="1"/>
      <w:marLeft w:val="0"/>
      <w:marRight w:val="0"/>
      <w:marTop w:val="0"/>
      <w:marBottom w:val="0"/>
      <w:divBdr>
        <w:top w:val="none" w:sz="0" w:space="0" w:color="auto"/>
        <w:left w:val="none" w:sz="0" w:space="0" w:color="auto"/>
        <w:bottom w:val="none" w:sz="0" w:space="0" w:color="auto"/>
        <w:right w:val="none" w:sz="0" w:space="0" w:color="auto"/>
      </w:divBdr>
    </w:div>
    <w:div w:id="160005857">
      <w:bodyDiv w:val="1"/>
      <w:marLeft w:val="0"/>
      <w:marRight w:val="0"/>
      <w:marTop w:val="0"/>
      <w:marBottom w:val="0"/>
      <w:divBdr>
        <w:top w:val="none" w:sz="0" w:space="0" w:color="auto"/>
        <w:left w:val="none" w:sz="0" w:space="0" w:color="auto"/>
        <w:bottom w:val="none" w:sz="0" w:space="0" w:color="auto"/>
        <w:right w:val="none" w:sz="0" w:space="0" w:color="auto"/>
      </w:divBdr>
    </w:div>
    <w:div w:id="160774171">
      <w:bodyDiv w:val="1"/>
      <w:marLeft w:val="0"/>
      <w:marRight w:val="0"/>
      <w:marTop w:val="0"/>
      <w:marBottom w:val="0"/>
      <w:divBdr>
        <w:top w:val="none" w:sz="0" w:space="0" w:color="auto"/>
        <w:left w:val="none" w:sz="0" w:space="0" w:color="auto"/>
        <w:bottom w:val="none" w:sz="0" w:space="0" w:color="auto"/>
        <w:right w:val="none" w:sz="0" w:space="0" w:color="auto"/>
      </w:divBdr>
    </w:div>
    <w:div w:id="162622145">
      <w:bodyDiv w:val="1"/>
      <w:marLeft w:val="0"/>
      <w:marRight w:val="0"/>
      <w:marTop w:val="0"/>
      <w:marBottom w:val="0"/>
      <w:divBdr>
        <w:top w:val="none" w:sz="0" w:space="0" w:color="auto"/>
        <w:left w:val="none" w:sz="0" w:space="0" w:color="auto"/>
        <w:bottom w:val="none" w:sz="0" w:space="0" w:color="auto"/>
        <w:right w:val="none" w:sz="0" w:space="0" w:color="auto"/>
      </w:divBdr>
    </w:div>
    <w:div w:id="165097285">
      <w:bodyDiv w:val="1"/>
      <w:marLeft w:val="0"/>
      <w:marRight w:val="0"/>
      <w:marTop w:val="0"/>
      <w:marBottom w:val="0"/>
      <w:divBdr>
        <w:top w:val="none" w:sz="0" w:space="0" w:color="auto"/>
        <w:left w:val="none" w:sz="0" w:space="0" w:color="auto"/>
        <w:bottom w:val="none" w:sz="0" w:space="0" w:color="auto"/>
        <w:right w:val="none" w:sz="0" w:space="0" w:color="auto"/>
      </w:divBdr>
    </w:div>
    <w:div w:id="166485505">
      <w:bodyDiv w:val="1"/>
      <w:marLeft w:val="0"/>
      <w:marRight w:val="0"/>
      <w:marTop w:val="0"/>
      <w:marBottom w:val="0"/>
      <w:divBdr>
        <w:top w:val="none" w:sz="0" w:space="0" w:color="auto"/>
        <w:left w:val="none" w:sz="0" w:space="0" w:color="auto"/>
        <w:bottom w:val="none" w:sz="0" w:space="0" w:color="auto"/>
        <w:right w:val="none" w:sz="0" w:space="0" w:color="auto"/>
      </w:divBdr>
    </w:div>
    <w:div w:id="172573110">
      <w:bodyDiv w:val="1"/>
      <w:marLeft w:val="0"/>
      <w:marRight w:val="0"/>
      <w:marTop w:val="0"/>
      <w:marBottom w:val="0"/>
      <w:divBdr>
        <w:top w:val="none" w:sz="0" w:space="0" w:color="auto"/>
        <w:left w:val="none" w:sz="0" w:space="0" w:color="auto"/>
        <w:bottom w:val="none" w:sz="0" w:space="0" w:color="auto"/>
        <w:right w:val="none" w:sz="0" w:space="0" w:color="auto"/>
      </w:divBdr>
    </w:div>
    <w:div w:id="173157456">
      <w:bodyDiv w:val="1"/>
      <w:marLeft w:val="0"/>
      <w:marRight w:val="0"/>
      <w:marTop w:val="0"/>
      <w:marBottom w:val="0"/>
      <w:divBdr>
        <w:top w:val="none" w:sz="0" w:space="0" w:color="auto"/>
        <w:left w:val="none" w:sz="0" w:space="0" w:color="auto"/>
        <w:bottom w:val="none" w:sz="0" w:space="0" w:color="auto"/>
        <w:right w:val="none" w:sz="0" w:space="0" w:color="auto"/>
      </w:divBdr>
    </w:div>
    <w:div w:id="176820727">
      <w:bodyDiv w:val="1"/>
      <w:marLeft w:val="0"/>
      <w:marRight w:val="0"/>
      <w:marTop w:val="0"/>
      <w:marBottom w:val="0"/>
      <w:divBdr>
        <w:top w:val="none" w:sz="0" w:space="0" w:color="auto"/>
        <w:left w:val="none" w:sz="0" w:space="0" w:color="auto"/>
        <w:bottom w:val="none" w:sz="0" w:space="0" w:color="auto"/>
        <w:right w:val="none" w:sz="0" w:space="0" w:color="auto"/>
      </w:divBdr>
    </w:div>
    <w:div w:id="190145054">
      <w:bodyDiv w:val="1"/>
      <w:marLeft w:val="0"/>
      <w:marRight w:val="0"/>
      <w:marTop w:val="0"/>
      <w:marBottom w:val="0"/>
      <w:divBdr>
        <w:top w:val="none" w:sz="0" w:space="0" w:color="auto"/>
        <w:left w:val="none" w:sz="0" w:space="0" w:color="auto"/>
        <w:bottom w:val="none" w:sz="0" w:space="0" w:color="auto"/>
        <w:right w:val="none" w:sz="0" w:space="0" w:color="auto"/>
      </w:divBdr>
    </w:div>
    <w:div w:id="191501132">
      <w:bodyDiv w:val="1"/>
      <w:marLeft w:val="0"/>
      <w:marRight w:val="0"/>
      <w:marTop w:val="0"/>
      <w:marBottom w:val="0"/>
      <w:divBdr>
        <w:top w:val="none" w:sz="0" w:space="0" w:color="auto"/>
        <w:left w:val="none" w:sz="0" w:space="0" w:color="auto"/>
        <w:bottom w:val="none" w:sz="0" w:space="0" w:color="auto"/>
        <w:right w:val="none" w:sz="0" w:space="0" w:color="auto"/>
      </w:divBdr>
    </w:div>
    <w:div w:id="199173910">
      <w:bodyDiv w:val="1"/>
      <w:marLeft w:val="0"/>
      <w:marRight w:val="0"/>
      <w:marTop w:val="0"/>
      <w:marBottom w:val="0"/>
      <w:divBdr>
        <w:top w:val="none" w:sz="0" w:space="0" w:color="auto"/>
        <w:left w:val="none" w:sz="0" w:space="0" w:color="auto"/>
        <w:bottom w:val="none" w:sz="0" w:space="0" w:color="auto"/>
        <w:right w:val="none" w:sz="0" w:space="0" w:color="auto"/>
      </w:divBdr>
    </w:div>
    <w:div w:id="201208611">
      <w:bodyDiv w:val="1"/>
      <w:marLeft w:val="0"/>
      <w:marRight w:val="0"/>
      <w:marTop w:val="0"/>
      <w:marBottom w:val="0"/>
      <w:divBdr>
        <w:top w:val="none" w:sz="0" w:space="0" w:color="auto"/>
        <w:left w:val="none" w:sz="0" w:space="0" w:color="auto"/>
        <w:bottom w:val="none" w:sz="0" w:space="0" w:color="auto"/>
        <w:right w:val="none" w:sz="0" w:space="0" w:color="auto"/>
      </w:divBdr>
    </w:div>
    <w:div w:id="201721169">
      <w:bodyDiv w:val="1"/>
      <w:marLeft w:val="0"/>
      <w:marRight w:val="0"/>
      <w:marTop w:val="0"/>
      <w:marBottom w:val="0"/>
      <w:divBdr>
        <w:top w:val="none" w:sz="0" w:space="0" w:color="auto"/>
        <w:left w:val="none" w:sz="0" w:space="0" w:color="auto"/>
        <w:bottom w:val="none" w:sz="0" w:space="0" w:color="auto"/>
        <w:right w:val="none" w:sz="0" w:space="0" w:color="auto"/>
      </w:divBdr>
    </w:div>
    <w:div w:id="207644130">
      <w:bodyDiv w:val="1"/>
      <w:marLeft w:val="0"/>
      <w:marRight w:val="0"/>
      <w:marTop w:val="0"/>
      <w:marBottom w:val="0"/>
      <w:divBdr>
        <w:top w:val="none" w:sz="0" w:space="0" w:color="auto"/>
        <w:left w:val="none" w:sz="0" w:space="0" w:color="auto"/>
        <w:bottom w:val="none" w:sz="0" w:space="0" w:color="auto"/>
        <w:right w:val="none" w:sz="0" w:space="0" w:color="auto"/>
      </w:divBdr>
    </w:div>
    <w:div w:id="207954110">
      <w:bodyDiv w:val="1"/>
      <w:marLeft w:val="0"/>
      <w:marRight w:val="0"/>
      <w:marTop w:val="0"/>
      <w:marBottom w:val="0"/>
      <w:divBdr>
        <w:top w:val="none" w:sz="0" w:space="0" w:color="auto"/>
        <w:left w:val="none" w:sz="0" w:space="0" w:color="auto"/>
        <w:bottom w:val="none" w:sz="0" w:space="0" w:color="auto"/>
        <w:right w:val="none" w:sz="0" w:space="0" w:color="auto"/>
      </w:divBdr>
    </w:div>
    <w:div w:id="214051562">
      <w:bodyDiv w:val="1"/>
      <w:marLeft w:val="0"/>
      <w:marRight w:val="0"/>
      <w:marTop w:val="0"/>
      <w:marBottom w:val="0"/>
      <w:divBdr>
        <w:top w:val="none" w:sz="0" w:space="0" w:color="auto"/>
        <w:left w:val="none" w:sz="0" w:space="0" w:color="auto"/>
        <w:bottom w:val="none" w:sz="0" w:space="0" w:color="auto"/>
        <w:right w:val="none" w:sz="0" w:space="0" w:color="auto"/>
      </w:divBdr>
    </w:div>
    <w:div w:id="215513507">
      <w:bodyDiv w:val="1"/>
      <w:marLeft w:val="0"/>
      <w:marRight w:val="0"/>
      <w:marTop w:val="0"/>
      <w:marBottom w:val="0"/>
      <w:divBdr>
        <w:top w:val="none" w:sz="0" w:space="0" w:color="auto"/>
        <w:left w:val="none" w:sz="0" w:space="0" w:color="auto"/>
        <w:bottom w:val="none" w:sz="0" w:space="0" w:color="auto"/>
        <w:right w:val="none" w:sz="0" w:space="0" w:color="auto"/>
      </w:divBdr>
    </w:div>
    <w:div w:id="216669391">
      <w:bodyDiv w:val="1"/>
      <w:marLeft w:val="0"/>
      <w:marRight w:val="0"/>
      <w:marTop w:val="0"/>
      <w:marBottom w:val="0"/>
      <w:divBdr>
        <w:top w:val="none" w:sz="0" w:space="0" w:color="auto"/>
        <w:left w:val="none" w:sz="0" w:space="0" w:color="auto"/>
        <w:bottom w:val="none" w:sz="0" w:space="0" w:color="auto"/>
        <w:right w:val="none" w:sz="0" w:space="0" w:color="auto"/>
      </w:divBdr>
    </w:div>
    <w:div w:id="227233611">
      <w:bodyDiv w:val="1"/>
      <w:marLeft w:val="0"/>
      <w:marRight w:val="0"/>
      <w:marTop w:val="0"/>
      <w:marBottom w:val="0"/>
      <w:divBdr>
        <w:top w:val="none" w:sz="0" w:space="0" w:color="auto"/>
        <w:left w:val="none" w:sz="0" w:space="0" w:color="auto"/>
        <w:bottom w:val="none" w:sz="0" w:space="0" w:color="auto"/>
        <w:right w:val="none" w:sz="0" w:space="0" w:color="auto"/>
      </w:divBdr>
    </w:div>
    <w:div w:id="227305700">
      <w:bodyDiv w:val="1"/>
      <w:marLeft w:val="0"/>
      <w:marRight w:val="0"/>
      <w:marTop w:val="0"/>
      <w:marBottom w:val="0"/>
      <w:divBdr>
        <w:top w:val="none" w:sz="0" w:space="0" w:color="auto"/>
        <w:left w:val="none" w:sz="0" w:space="0" w:color="auto"/>
        <w:bottom w:val="none" w:sz="0" w:space="0" w:color="auto"/>
        <w:right w:val="none" w:sz="0" w:space="0" w:color="auto"/>
      </w:divBdr>
    </w:div>
    <w:div w:id="228538953">
      <w:bodyDiv w:val="1"/>
      <w:marLeft w:val="0"/>
      <w:marRight w:val="0"/>
      <w:marTop w:val="0"/>
      <w:marBottom w:val="0"/>
      <w:divBdr>
        <w:top w:val="none" w:sz="0" w:space="0" w:color="auto"/>
        <w:left w:val="none" w:sz="0" w:space="0" w:color="auto"/>
        <w:bottom w:val="none" w:sz="0" w:space="0" w:color="auto"/>
        <w:right w:val="none" w:sz="0" w:space="0" w:color="auto"/>
      </w:divBdr>
    </w:div>
    <w:div w:id="233248257">
      <w:bodyDiv w:val="1"/>
      <w:marLeft w:val="0"/>
      <w:marRight w:val="0"/>
      <w:marTop w:val="0"/>
      <w:marBottom w:val="0"/>
      <w:divBdr>
        <w:top w:val="none" w:sz="0" w:space="0" w:color="auto"/>
        <w:left w:val="none" w:sz="0" w:space="0" w:color="auto"/>
        <w:bottom w:val="none" w:sz="0" w:space="0" w:color="auto"/>
        <w:right w:val="none" w:sz="0" w:space="0" w:color="auto"/>
      </w:divBdr>
    </w:div>
    <w:div w:id="237788509">
      <w:bodyDiv w:val="1"/>
      <w:marLeft w:val="0"/>
      <w:marRight w:val="0"/>
      <w:marTop w:val="0"/>
      <w:marBottom w:val="0"/>
      <w:divBdr>
        <w:top w:val="none" w:sz="0" w:space="0" w:color="auto"/>
        <w:left w:val="none" w:sz="0" w:space="0" w:color="auto"/>
        <w:bottom w:val="none" w:sz="0" w:space="0" w:color="auto"/>
        <w:right w:val="none" w:sz="0" w:space="0" w:color="auto"/>
      </w:divBdr>
    </w:div>
    <w:div w:id="241912679">
      <w:bodyDiv w:val="1"/>
      <w:marLeft w:val="0"/>
      <w:marRight w:val="0"/>
      <w:marTop w:val="0"/>
      <w:marBottom w:val="0"/>
      <w:divBdr>
        <w:top w:val="none" w:sz="0" w:space="0" w:color="auto"/>
        <w:left w:val="none" w:sz="0" w:space="0" w:color="auto"/>
        <w:bottom w:val="none" w:sz="0" w:space="0" w:color="auto"/>
        <w:right w:val="none" w:sz="0" w:space="0" w:color="auto"/>
      </w:divBdr>
    </w:div>
    <w:div w:id="242224464">
      <w:bodyDiv w:val="1"/>
      <w:marLeft w:val="0"/>
      <w:marRight w:val="0"/>
      <w:marTop w:val="0"/>
      <w:marBottom w:val="0"/>
      <w:divBdr>
        <w:top w:val="none" w:sz="0" w:space="0" w:color="auto"/>
        <w:left w:val="none" w:sz="0" w:space="0" w:color="auto"/>
        <w:bottom w:val="none" w:sz="0" w:space="0" w:color="auto"/>
        <w:right w:val="none" w:sz="0" w:space="0" w:color="auto"/>
      </w:divBdr>
    </w:div>
    <w:div w:id="243730564">
      <w:bodyDiv w:val="1"/>
      <w:marLeft w:val="0"/>
      <w:marRight w:val="0"/>
      <w:marTop w:val="0"/>
      <w:marBottom w:val="0"/>
      <w:divBdr>
        <w:top w:val="none" w:sz="0" w:space="0" w:color="auto"/>
        <w:left w:val="none" w:sz="0" w:space="0" w:color="auto"/>
        <w:bottom w:val="none" w:sz="0" w:space="0" w:color="auto"/>
        <w:right w:val="none" w:sz="0" w:space="0" w:color="auto"/>
      </w:divBdr>
    </w:div>
    <w:div w:id="244188236">
      <w:bodyDiv w:val="1"/>
      <w:marLeft w:val="0"/>
      <w:marRight w:val="0"/>
      <w:marTop w:val="0"/>
      <w:marBottom w:val="0"/>
      <w:divBdr>
        <w:top w:val="none" w:sz="0" w:space="0" w:color="auto"/>
        <w:left w:val="none" w:sz="0" w:space="0" w:color="auto"/>
        <w:bottom w:val="none" w:sz="0" w:space="0" w:color="auto"/>
        <w:right w:val="none" w:sz="0" w:space="0" w:color="auto"/>
      </w:divBdr>
    </w:div>
    <w:div w:id="248392811">
      <w:bodyDiv w:val="1"/>
      <w:marLeft w:val="0"/>
      <w:marRight w:val="0"/>
      <w:marTop w:val="0"/>
      <w:marBottom w:val="0"/>
      <w:divBdr>
        <w:top w:val="none" w:sz="0" w:space="0" w:color="auto"/>
        <w:left w:val="none" w:sz="0" w:space="0" w:color="auto"/>
        <w:bottom w:val="none" w:sz="0" w:space="0" w:color="auto"/>
        <w:right w:val="none" w:sz="0" w:space="0" w:color="auto"/>
      </w:divBdr>
    </w:div>
    <w:div w:id="250357376">
      <w:bodyDiv w:val="1"/>
      <w:marLeft w:val="0"/>
      <w:marRight w:val="0"/>
      <w:marTop w:val="0"/>
      <w:marBottom w:val="0"/>
      <w:divBdr>
        <w:top w:val="none" w:sz="0" w:space="0" w:color="auto"/>
        <w:left w:val="none" w:sz="0" w:space="0" w:color="auto"/>
        <w:bottom w:val="none" w:sz="0" w:space="0" w:color="auto"/>
        <w:right w:val="none" w:sz="0" w:space="0" w:color="auto"/>
      </w:divBdr>
    </w:div>
    <w:div w:id="259989661">
      <w:bodyDiv w:val="1"/>
      <w:marLeft w:val="0"/>
      <w:marRight w:val="0"/>
      <w:marTop w:val="0"/>
      <w:marBottom w:val="0"/>
      <w:divBdr>
        <w:top w:val="none" w:sz="0" w:space="0" w:color="auto"/>
        <w:left w:val="none" w:sz="0" w:space="0" w:color="auto"/>
        <w:bottom w:val="none" w:sz="0" w:space="0" w:color="auto"/>
        <w:right w:val="none" w:sz="0" w:space="0" w:color="auto"/>
      </w:divBdr>
    </w:div>
    <w:div w:id="261108417">
      <w:bodyDiv w:val="1"/>
      <w:marLeft w:val="0"/>
      <w:marRight w:val="0"/>
      <w:marTop w:val="0"/>
      <w:marBottom w:val="0"/>
      <w:divBdr>
        <w:top w:val="none" w:sz="0" w:space="0" w:color="auto"/>
        <w:left w:val="none" w:sz="0" w:space="0" w:color="auto"/>
        <w:bottom w:val="none" w:sz="0" w:space="0" w:color="auto"/>
        <w:right w:val="none" w:sz="0" w:space="0" w:color="auto"/>
      </w:divBdr>
    </w:div>
    <w:div w:id="262299341">
      <w:bodyDiv w:val="1"/>
      <w:marLeft w:val="0"/>
      <w:marRight w:val="0"/>
      <w:marTop w:val="0"/>
      <w:marBottom w:val="0"/>
      <w:divBdr>
        <w:top w:val="none" w:sz="0" w:space="0" w:color="auto"/>
        <w:left w:val="none" w:sz="0" w:space="0" w:color="auto"/>
        <w:bottom w:val="none" w:sz="0" w:space="0" w:color="auto"/>
        <w:right w:val="none" w:sz="0" w:space="0" w:color="auto"/>
      </w:divBdr>
    </w:div>
    <w:div w:id="263658998">
      <w:bodyDiv w:val="1"/>
      <w:marLeft w:val="0"/>
      <w:marRight w:val="0"/>
      <w:marTop w:val="0"/>
      <w:marBottom w:val="0"/>
      <w:divBdr>
        <w:top w:val="none" w:sz="0" w:space="0" w:color="auto"/>
        <w:left w:val="none" w:sz="0" w:space="0" w:color="auto"/>
        <w:bottom w:val="none" w:sz="0" w:space="0" w:color="auto"/>
        <w:right w:val="none" w:sz="0" w:space="0" w:color="auto"/>
      </w:divBdr>
    </w:div>
    <w:div w:id="267472442">
      <w:bodyDiv w:val="1"/>
      <w:marLeft w:val="0"/>
      <w:marRight w:val="0"/>
      <w:marTop w:val="0"/>
      <w:marBottom w:val="0"/>
      <w:divBdr>
        <w:top w:val="none" w:sz="0" w:space="0" w:color="auto"/>
        <w:left w:val="none" w:sz="0" w:space="0" w:color="auto"/>
        <w:bottom w:val="none" w:sz="0" w:space="0" w:color="auto"/>
        <w:right w:val="none" w:sz="0" w:space="0" w:color="auto"/>
      </w:divBdr>
    </w:div>
    <w:div w:id="268438265">
      <w:bodyDiv w:val="1"/>
      <w:marLeft w:val="0"/>
      <w:marRight w:val="0"/>
      <w:marTop w:val="0"/>
      <w:marBottom w:val="0"/>
      <w:divBdr>
        <w:top w:val="none" w:sz="0" w:space="0" w:color="auto"/>
        <w:left w:val="none" w:sz="0" w:space="0" w:color="auto"/>
        <w:bottom w:val="none" w:sz="0" w:space="0" w:color="auto"/>
        <w:right w:val="none" w:sz="0" w:space="0" w:color="auto"/>
      </w:divBdr>
    </w:div>
    <w:div w:id="272326809">
      <w:bodyDiv w:val="1"/>
      <w:marLeft w:val="0"/>
      <w:marRight w:val="0"/>
      <w:marTop w:val="0"/>
      <w:marBottom w:val="0"/>
      <w:divBdr>
        <w:top w:val="none" w:sz="0" w:space="0" w:color="auto"/>
        <w:left w:val="none" w:sz="0" w:space="0" w:color="auto"/>
        <w:bottom w:val="none" w:sz="0" w:space="0" w:color="auto"/>
        <w:right w:val="none" w:sz="0" w:space="0" w:color="auto"/>
      </w:divBdr>
    </w:div>
    <w:div w:id="283997511">
      <w:bodyDiv w:val="1"/>
      <w:marLeft w:val="0"/>
      <w:marRight w:val="0"/>
      <w:marTop w:val="0"/>
      <w:marBottom w:val="0"/>
      <w:divBdr>
        <w:top w:val="none" w:sz="0" w:space="0" w:color="auto"/>
        <w:left w:val="none" w:sz="0" w:space="0" w:color="auto"/>
        <w:bottom w:val="none" w:sz="0" w:space="0" w:color="auto"/>
        <w:right w:val="none" w:sz="0" w:space="0" w:color="auto"/>
      </w:divBdr>
    </w:div>
    <w:div w:id="295530440">
      <w:bodyDiv w:val="1"/>
      <w:marLeft w:val="0"/>
      <w:marRight w:val="0"/>
      <w:marTop w:val="0"/>
      <w:marBottom w:val="0"/>
      <w:divBdr>
        <w:top w:val="none" w:sz="0" w:space="0" w:color="auto"/>
        <w:left w:val="none" w:sz="0" w:space="0" w:color="auto"/>
        <w:bottom w:val="none" w:sz="0" w:space="0" w:color="auto"/>
        <w:right w:val="none" w:sz="0" w:space="0" w:color="auto"/>
      </w:divBdr>
    </w:div>
    <w:div w:id="297228039">
      <w:bodyDiv w:val="1"/>
      <w:marLeft w:val="0"/>
      <w:marRight w:val="0"/>
      <w:marTop w:val="0"/>
      <w:marBottom w:val="0"/>
      <w:divBdr>
        <w:top w:val="none" w:sz="0" w:space="0" w:color="auto"/>
        <w:left w:val="none" w:sz="0" w:space="0" w:color="auto"/>
        <w:bottom w:val="none" w:sz="0" w:space="0" w:color="auto"/>
        <w:right w:val="none" w:sz="0" w:space="0" w:color="auto"/>
      </w:divBdr>
    </w:div>
    <w:div w:id="300502418">
      <w:bodyDiv w:val="1"/>
      <w:marLeft w:val="0"/>
      <w:marRight w:val="0"/>
      <w:marTop w:val="0"/>
      <w:marBottom w:val="0"/>
      <w:divBdr>
        <w:top w:val="none" w:sz="0" w:space="0" w:color="auto"/>
        <w:left w:val="none" w:sz="0" w:space="0" w:color="auto"/>
        <w:bottom w:val="none" w:sz="0" w:space="0" w:color="auto"/>
        <w:right w:val="none" w:sz="0" w:space="0" w:color="auto"/>
      </w:divBdr>
    </w:div>
    <w:div w:id="303775257">
      <w:bodyDiv w:val="1"/>
      <w:marLeft w:val="0"/>
      <w:marRight w:val="0"/>
      <w:marTop w:val="0"/>
      <w:marBottom w:val="0"/>
      <w:divBdr>
        <w:top w:val="none" w:sz="0" w:space="0" w:color="auto"/>
        <w:left w:val="none" w:sz="0" w:space="0" w:color="auto"/>
        <w:bottom w:val="none" w:sz="0" w:space="0" w:color="auto"/>
        <w:right w:val="none" w:sz="0" w:space="0" w:color="auto"/>
      </w:divBdr>
    </w:div>
    <w:div w:id="306514467">
      <w:bodyDiv w:val="1"/>
      <w:marLeft w:val="0"/>
      <w:marRight w:val="0"/>
      <w:marTop w:val="0"/>
      <w:marBottom w:val="0"/>
      <w:divBdr>
        <w:top w:val="none" w:sz="0" w:space="0" w:color="auto"/>
        <w:left w:val="none" w:sz="0" w:space="0" w:color="auto"/>
        <w:bottom w:val="none" w:sz="0" w:space="0" w:color="auto"/>
        <w:right w:val="none" w:sz="0" w:space="0" w:color="auto"/>
      </w:divBdr>
    </w:div>
    <w:div w:id="313795731">
      <w:bodyDiv w:val="1"/>
      <w:marLeft w:val="0"/>
      <w:marRight w:val="0"/>
      <w:marTop w:val="0"/>
      <w:marBottom w:val="0"/>
      <w:divBdr>
        <w:top w:val="none" w:sz="0" w:space="0" w:color="auto"/>
        <w:left w:val="none" w:sz="0" w:space="0" w:color="auto"/>
        <w:bottom w:val="none" w:sz="0" w:space="0" w:color="auto"/>
        <w:right w:val="none" w:sz="0" w:space="0" w:color="auto"/>
      </w:divBdr>
    </w:div>
    <w:div w:id="318390571">
      <w:bodyDiv w:val="1"/>
      <w:marLeft w:val="0"/>
      <w:marRight w:val="0"/>
      <w:marTop w:val="0"/>
      <w:marBottom w:val="0"/>
      <w:divBdr>
        <w:top w:val="none" w:sz="0" w:space="0" w:color="auto"/>
        <w:left w:val="none" w:sz="0" w:space="0" w:color="auto"/>
        <w:bottom w:val="none" w:sz="0" w:space="0" w:color="auto"/>
        <w:right w:val="none" w:sz="0" w:space="0" w:color="auto"/>
      </w:divBdr>
    </w:div>
    <w:div w:id="329675176">
      <w:bodyDiv w:val="1"/>
      <w:marLeft w:val="0"/>
      <w:marRight w:val="0"/>
      <w:marTop w:val="0"/>
      <w:marBottom w:val="0"/>
      <w:divBdr>
        <w:top w:val="none" w:sz="0" w:space="0" w:color="auto"/>
        <w:left w:val="none" w:sz="0" w:space="0" w:color="auto"/>
        <w:bottom w:val="none" w:sz="0" w:space="0" w:color="auto"/>
        <w:right w:val="none" w:sz="0" w:space="0" w:color="auto"/>
      </w:divBdr>
    </w:div>
    <w:div w:id="334499256">
      <w:bodyDiv w:val="1"/>
      <w:marLeft w:val="0"/>
      <w:marRight w:val="0"/>
      <w:marTop w:val="0"/>
      <w:marBottom w:val="0"/>
      <w:divBdr>
        <w:top w:val="none" w:sz="0" w:space="0" w:color="auto"/>
        <w:left w:val="none" w:sz="0" w:space="0" w:color="auto"/>
        <w:bottom w:val="none" w:sz="0" w:space="0" w:color="auto"/>
        <w:right w:val="none" w:sz="0" w:space="0" w:color="auto"/>
      </w:divBdr>
    </w:div>
    <w:div w:id="334890022">
      <w:bodyDiv w:val="1"/>
      <w:marLeft w:val="0"/>
      <w:marRight w:val="0"/>
      <w:marTop w:val="0"/>
      <w:marBottom w:val="0"/>
      <w:divBdr>
        <w:top w:val="none" w:sz="0" w:space="0" w:color="auto"/>
        <w:left w:val="none" w:sz="0" w:space="0" w:color="auto"/>
        <w:bottom w:val="none" w:sz="0" w:space="0" w:color="auto"/>
        <w:right w:val="none" w:sz="0" w:space="0" w:color="auto"/>
      </w:divBdr>
    </w:div>
    <w:div w:id="336813630">
      <w:bodyDiv w:val="1"/>
      <w:marLeft w:val="0"/>
      <w:marRight w:val="0"/>
      <w:marTop w:val="0"/>
      <w:marBottom w:val="0"/>
      <w:divBdr>
        <w:top w:val="none" w:sz="0" w:space="0" w:color="auto"/>
        <w:left w:val="none" w:sz="0" w:space="0" w:color="auto"/>
        <w:bottom w:val="none" w:sz="0" w:space="0" w:color="auto"/>
        <w:right w:val="none" w:sz="0" w:space="0" w:color="auto"/>
      </w:divBdr>
    </w:div>
    <w:div w:id="345601044">
      <w:bodyDiv w:val="1"/>
      <w:marLeft w:val="0"/>
      <w:marRight w:val="0"/>
      <w:marTop w:val="0"/>
      <w:marBottom w:val="0"/>
      <w:divBdr>
        <w:top w:val="none" w:sz="0" w:space="0" w:color="auto"/>
        <w:left w:val="none" w:sz="0" w:space="0" w:color="auto"/>
        <w:bottom w:val="none" w:sz="0" w:space="0" w:color="auto"/>
        <w:right w:val="none" w:sz="0" w:space="0" w:color="auto"/>
      </w:divBdr>
    </w:div>
    <w:div w:id="347676764">
      <w:bodyDiv w:val="1"/>
      <w:marLeft w:val="0"/>
      <w:marRight w:val="0"/>
      <w:marTop w:val="0"/>
      <w:marBottom w:val="0"/>
      <w:divBdr>
        <w:top w:val="none" w:sz="0" w:space="0" w:color="auto"/>
        <w:left w:val="none" w:sz="0" w:space="0" w:color="auto"/>
        <w:bottom w:val="none" w:sz="0" w:space="0" w:color="auto"/>
        <w:right w:val="none" w:sz="0" w:space="0" w:color="auto"/>
      </w:divBdr>
    </w:div>
    <w:div w:id="348216158">
      <w:bodyDiv w:val="1"/>
      <w:marLeft w:val="0"/>
      <w:marRight w:val="0"/>
      <w:marTop w:val="0"/>
      <w:marBottom w:val="0"/>
      <w:divBdr>
        <w:top w:val="none" w:sz="0" w:space="0" w:color="auto"/>
        <w:left w:val="none" w:sz="0" w:space="0" w:color="auto"/>
        <w:bottom w:val="none" w:sz="0" w:space="0" w:color="auto"/>
        <w:right w:val="none" w:sz="0" w:space="0" w:color="auto"/>
      </w:divBdr>
    </w:div>
    <w:div w:id="348918012">
      <w:bodyDiv w:val="1"/>
      <w:marLeft w:val="0"/>
      <w:marRight w:val="0"/>
      <w:marTop w:val="0"/>
      <w:marBottom w:val="0"/>
      <w:divBdr>
        <w:top w:val="none" w:sz="0" w:space="0" w:color="auto"/>
        <w:left w:val="none" w:sz="0" w:space="0" w:color="auto"/>
        <w:bottom w:val="none" w:sz="0" w:space="0" w:color="auto"/>
        <w:right w:val="none" w:sz="0" w:space="0" w:color="auto"/>
      </w:divBdr>
    </w:div>
    <w:div w:id="349339536">
      <w:bodyDiv w:val="1"/>
      <w:marLeft w:val="0"/>
      <w:marRight w:val="0"/>
      <w:marTop w:val="0"/>
      <w:marBottom w:val="0"/>
      <w:divBdr>
        <w:top w:val="none" w:sz="0" w:space="0" w:color="auto"/>
        <w:left w:val="none" w:sz="0" w:space="0" w:color="auto"/>
        <w:bottom w:val="none" w:sz="0" w:space="0" w:color="auto"/>
        <w:right w:val="none" w:sz="0" w:space="0" w:color="auto"/>
      </w:divBdr>
    </w:div>
    <w:div w:id="353922543">
      <w:bodyDiv w:val="1"/>
      <w:marLeft w:val="0"/>
      <w:marRight w:val="0"/>
      <w:marTop w:val="0"/>
      <w:marBottom w:val="0"/>
      <w:divBdr>
        <w:top w:val="none" w:sz="0" w:space="0" w:color="auto"/>
        <w:left w:val="none" w:sz="0" w:space="0" w:color="auto"/>
        <w:bottom w:val="none" w:sz="0" w:space="0" w:color="auto"/>
        <w:right w:val="none" w:sz="0" w:space="0" w:color="auto"/>
      </w:divBdr>
    </w:div>
    <w:div w:id="358361284">
      <w:bodyDiv w:val="1"/>
      <w:marLeft w:val="0"/>
      <w:marRight w:val="0"/>
      <w:marTop w:val="0"/>
      <w:marBottom w:val="0"/>
      <w:divBdr>
        <w:top w:val="none" w:sz="0" w:space="0" w:color="auto"/>
        <w:left w:val="none" w:sz="0" w:space="0" w:color="auto"/>
        <w:bottom w:val="none" w:sz="0" w:space="0" w:color="auto"/>
        <w:right w:val="none" w:sz="0" w:space="0" w:color="auto"/>
      </w:divBdr>
    </w:div>
    <w:div w:id="358745782">
      <w:bodyDiv w:val="1"/>
      <w:marLeft w:val="0"/>
      <w:marRight w:val="0"/>
      <w:marTop w:val="0"/>
      <w:marBottom w:val="0"/>
      <w:divBdr>
        <w:top w:val="none" w:sz="0" w:space="0" w:color="auto"/>
        <w:left w:val="none" w:sz="0" w:space="0" w:color="auto"/>
        <w:bottom w:val="none" w:sz="0" w:space="0" w:color="auto"/>
        <w:right w:val="none" w:sz="0" w:space="0" w:color="auto"/>
      </w:divBdr>
    </w:div>
    <w:div w:id="360790552">
      <w:bodyDiv w:val="1"/>
      <w:marLeft w:val="0"/>
      <w:marRight w:val="0"/>
      <w:marTop w:val="0"/>
      <w:marBottom w:val="0"/>
      <w:divBdr>
        <w:top w:val="none" w:sz="0" w:space="0" w:color="auto"/>
        <w:left w:val="none" w:sz="0" w:space="0" w:color="auto"/>
        <w:bottom w:val="none" w:sz="0" w:space="0" w:color="auto"/>
        <w:right w:val="none" w:sz="0" w:space="0" w:color="auto"/>
      </w:divBdr>
    </w:div>
    <w:div w:id="365906799">
      <w:bodyDiv w:val="1"/>
      <w:marLeft w:val="0"/>
      <w:marRight w:val="0"/>
      <w:marTop w:val="0"/>
      <w:marBottom w:val="0"/>
      <w:divBdr>
        <w:top w:val="none" w:sz="0" w:space="0" w:color="auto"/>
        <w:left w:val="none" w:sz="0" w:space="0" w:color="auto"/>
        <w:bottom w:val="none" w:sz="0" w:space="0" w:color="auto"/>
        <w:right w:val="none" w:sz="0" w:space="0" w:color="auto"/>
      </w:divBdr>
    </w:div>
    <w:div w:id="366219778">
      <w:bodyDiv w:val="1"/>
      <w:marLeft w:val="0"/>
      <w:marRight w:val="0"/>
      <w:marTop w:val="0"/>
      <w:marBottom w:val="0"/>
      <w:divBdr>
        <w:top w:val="none" w:sz="0" w:space="0" w:color="auto"/>
        <w:left w:val="none" w:sz="0" w:space="0" w:color="auto"/>
        <w:bottom w:val="none" w:sz="0" w:space="0" w:color="auto"/>
        <w:right w:val="none" w:sz="0" w:space="0" w:color="auto"/>
      </w:divBdr>
    </w:div>
    <w:div w:id="369034936">
      <w:bodyDiv w:val="1"/>
      <w:marLeft w:val="0"/>
      <w:marRight w:val="0"/>
      <w:marTop w:val="0"/>
      <w:marBottom w:val="0"/>
      <w:divBdr>
        <w:top w:val="none" w:sz="0" w:space="0" w:color="auto"/>
        <w:left w:val="none" w:sz="0" w:space="0" w:color="auto"/>
        <w:bottom w:val="none" w:sz="0" w:space="0" w:color="auto"/>
        <w:right w:val="none" w:sz="0" w:space="0" w:color="auto"/>
      </w:divBdr>
    </w:div>
    <w:div w:id="378556943">
      <w:bodyDiv w:val="1"/>
      <w:marLeft w:val="0"/>
      <w:marRight w:val="0"/>
      <w:marTop w:val="0"/>
      <w:marBottom w:val="0"/>
      <w:divBdr>
        <w:top w:val="none" w:sz="0" w:space="0" w:color="auto"/>
        <w:left w:val="none" w:sz="0" w:space="0" w:color="auto"/>
        <w:bottom w:val="none" w:sz="0" w:space="0" w:color="auto"/>
        <w:right w:val="none" w:sz="0" w:space="0" w:color="auto"/>
      </w:divBdr>
    </w:div>
    <w:div w:id="380177288">
      <w:bodyDiv w:val="1"/>
      <w:marLeft w:val="0"/>
      <w:marRight w:val="0"/>
      <w:marTop w:val="0"/>
      <w:marBottom w:val="0"/>
      <w:divBdr>
        <w:top w:val="none" w:sz="0" w:space="0" w:color="auto"/>
        <w:left w:val="none" w:sz="0" w:space="0" w:color="auto"/>
        <w:bottom w:val="none" w:sz="0" w:space="0" w:color="auto"/>
        <w:right w:val="none" w:sz="0" w:space="0" w:color="auto"/>
      </w:divBdr>
    </w:div>
    <w:div w:id="382143894">
      <w:bodyDiv w:val="1"/>
      <w:marLeft w:val="0"/>
      <w:marRight w:val="0"/>
      <w:marTop w:val="0"/>
      <w:marBottom w:val="0"/>
      <w:divBdr>
        <w:top w:val="none" w:sz="0" w:space="0" w:color="auto"/>
        <w:left w:val="none" w:sz="0" w:space="0" w:color="auto"/>
        <w:bottom w:val="none" w:sz="0" w:space="0" w:color="auto"/>
        <w:right w:val="none" w:sz="0" w:space="0" w:color="auto"/>
      </w:divBdr>
    </w:div>
    <w:div w:id="390423844">
      <w:bodyDiv w:val="1"/>
      <w:marLeft w:val="0"/>
      <w:marRight w:val="0"/>
      <w:marTop w:val="0"/>
      <w:marBottom w:val="0"/>
      <w:divBdr>
        <w:top w:val="none" w:sz="0" w:space="0" w:color="auto"/>
        <w:left w:val="none" w:sz="0" w:space="0" w:color="auto"/>
        <w:bottom w:val="none" w:sz="0" w:space="0" w:color="auto"/>
        <w:right w:val="none" w:sz="0" w:space="0" w:color="auto"/>
      </w:divBdr>
    </w:div>
    <w:div w:id="391468480">
      <w:bodyDiv w:val="1"/>
      <w:marLeft w:val="0"/>
      <w:marRight w:val="0"/>
      <w:marTop w:val="0"/>
      <w:marBottom w:val="0"/>
      <w:divBdr>
        <w:top w:val="none" w:sz="0" w:space="0" w:color="auto"/>
        <w:left w:val="none" w:sz="0" w:space="0" w:color="auto"/>
        <w:bottom w:val="none" w:sz="0" w:space="0" w:color="auto"/>
        <w:right w:val="none" w:sz="0" w:space="0" w:color="auto"/>
      </w:divBdr>
    </w:div>
    <w:div w:id="398209166">
      <w:bodyDiv w:val="1"/>
      <w:marLeft w:val="0"/>
      <w:marRight w:val="0"/>
      <w:marTop w:val="0"/>
      <w:marBottom w:val="0"/>
      <w:divBdr>
        <w:top w:val="none" w:sz="0" w:space="0" w:color="auto"/>
        <w:left w:val="none" w:sz="0" w:space="0" w:color="auto"/>
        <w:bottom w:val="none" w:sz="0" w:space="0" w:color="auto"/>
        <w:right w:val="none" w:sz="0" w:space="0" w:color="auto"/>
      </w:divBdr>
    </w:div>
    <w:div w:id="399795845">
      <w:bodyDiv w:val="1"/>
      <w:marLeft w:val="0"/>
      <w:marRight w:val="0"/>
      <w:marTop w:val="0"/>
      <w:marBottom w:val="0"/>
      <w:divBdr>
        <w:top w:val="none" w:sz="0" w:space="0" w:color="auto"/>
        <w:left w:val="none" w:sz="0" w:space="0" w:color="auto"/>
        <w:bottom w:val="none" w:sz="0" w:space="0" w:color="auto"/>
        <w:right w:val="none" w:sz="0" w:space="0" w:color="auto"/>
      </w:divBdr>
    </w:div>
    <w:div w:id="399985802">
      <w:bodyDiv w:val="1"/>
      <w:marLeft w:val="0"/>
      <w:marRight w:val="0"/>
      <w:marTop w:val="0"/>
      <w:marBottom w:val="0"/>
      <w:divBdr>
        <w:top w:val="none" w:sz="0" w:space="0" w:color="auto"/>
        <w:left w:val="none" w:sz="0" w:space="0" w:color="auto"/>
        <w:bottom w:val="none" w:sz="0" w:space="0" w:color="auto"/>
        <w:right w:val="none" w:sz="0" w:space="0" w:color="auto"/>
      </w:divBdr>
    </w:div>
    <w:div w:id="400182269">
      <w:bodyDiv w:val="1"/>
      <w:marLeft w:val="0"/>
      <w:marRight w:val="0"/>
      <w:marTop w:val="0"/>
      <w:marBottom w:val="0"/>
      <w:divBdr>
        <w:top w:val="none" w:sz="0" w:space="0" w:color="auto"/>
        <w:left w:val="none" w:sz="0" w:space="0" w:color="auto"/>
        <w:bottom w:val="none" w:sz="0" w:space="0" w:color="auto"/>
        <w:right w:val="none" w:sz="0" w:space="0" w:color="auto"/>
      </w:divBdr>
    </w:div>
    <w:div w:id="407390118">
      <w:bodyDiv w:val="1"/>
      <w:marLeft w:val="0"/>
      <w:marRight w:val="0"/>
      <w:marTop w:val="0"/>
      <w:marBottom w:val="0"/>
      <w:divBdr>
        <w:top w:val="none" w:sz="0" w:space="0" w:color="auto"/>
        <w:left w:val="none" w:sz="0" w:space="0" w:color="auto"/>
        <w:bottom w:val="none" w:sz="0" w:space="0" w:color="auto"/>
        <w:right w:val="none" w:sz="0" w:space="0" w:color="auto"/>
      </w:divBdr>
    </w:div>
    <w:div w:id="408774137">
      <w:bodyDiv w:val="1"/>
      <w:marLeft w:val="0"/>
      <w:marRight w:val="0"/>
      <w:marTop w:val="0"/>
      <w:marBottom w:val="0"/>
      <w:divBdr>
        <w:top w:val="none" w:sz="0" w:space="0" w:color="auto"/>
        <w:left w:val="none" w:sz="0" w:space="0" w:color="auto"/>
        <w:bottom w:val="none" w:sz="0" w:space="0" w:color="auto"/>
        <w:right w:val="none" w:sz="0" w:space="0" w:color="auto"/>
      </w:divBdr>
    </w:div>
    <w:div w:id="412552182">
      <w:bodyDiv w:val="1"/>
      <w:marLeft w:val="0"/>
      <w:marRight w:val="0"/>
      <w:marTop w:val="0"/>
      <w:marBottom w:val="0"/>
      <w:divBdr>
        <w:top w:val="none" w:sz="0" w:space="0" w:color="auto"/>
        <w:left w:val="none" w:sz="0" w:space="0" w:color="auto"/>
        <w:bottom w:val="none" w:sz="0" w:space="0" w:color="auto"/>
        <w:right w:val="none" w:sz="0" w:space="0" w:color="auto"/>
      </w:divBdr>
    </w:div>
    <w:div w:id="415445470">
      <w:bodyDiv w:val="1"/>
      <w:marLeft w:val="0"/>
      <w:marRight w:val="0"/>
      <w:marTop w:val="0"/>
      <w:marBottom w:val="0"/>
      <w:divBdr>
        <w:top w:val="none" w:sz="0" w:space="0" w:color="auto"/>
        <w:left w:val="none" w:sz="0" w:space="0" w:color="auto"/>
        <w:bottom w:val="none" w:sz="0" w:space="0" w:color="auto"/>
        <w:right w:val="none" w:sz="0" w:space="0" w:color="auto"/>
      </w:divBdr>
    </w:div>
    <w:div w:id="416750719">
      <w:bodyDiv w:val="1"/>
      <w:marLeft w:val="0"/>
      <w:marRight w:val="0"/>
      <w:marTop w:val="0"/>
      <w:marBottom w:val="0"/>
      <w:divBdr>
        <w:top w:val="none" w:sz="0" w:space="0" w:color="auto"/>
        <w:left w:val="none" w:sz="0" w:space="0" w:color="auto"/>
        <w:bottom w:val="none" w:sz="0" w:space="0" w:color="auto"/>
        <w:right w:val="none" w:sz="0" w:space="0" w:color="auto"/>
      </w:divBdr>
    </w:div>
    <w:div w:id="418792233">
      <w:bodyDiv w:val="1"/>
      <w:marLeft w:val="0"/>
      <w:marRight w:val="0"/>
      <w:marTop w:val="0"/>
      <w:marBottom w:val="0"/>
      <w:divBdr>
        <w:top w:val="none" w:sz="0" w:space="0" w:color="auto"/>
        <w:left w:val="none" w:sz="0" w:space="0" w:color="auto"/>
        <w:bottom w:val="none" w:sz="0" w:space="0" w:color="auto"/>
        <w:right w:val="none" w:sz="0" w:space="0" w:color="auto"/>
      </w:divBdr>
    </w:div>
    <w:div w:id="418867531">
      <w:bodyDiv w:val="1"/>
      <w:marLeft w:val="0"/>
      <w:marRight w:val="0"/>
      <w:marTop w:val="0"/>
      <w:marBottom w:val="0"/>
      <w:divBdr>
        <w:top w:val="none" w:sz="0" w:space="0" w:color="auto"/>
        <w:left w:val="none" w:sz="0" w:space="0" w:color="auto"/>
        <w:bottom w:val="none" w:sz="0" w:space="0" w:color="auto"/>
        <w:right w:val="none" w:sz="0" w:space="0" w:color="auto"/>
      </w:divBdr>
    </w:div>
    <w:div w:id="419375865">
      <w:bodyDiv w:val="1"/>
      <w:marLeft w:val="0"/>
      <w:marRight w:val="0"/>
      <w:marTop w:val="0"/>
      <w:marBottom w:val="0"/>
      <w:divBdr>
        <w:top w:val="none" w:sz="0" w:space="0" w:color="auto"/>
        <w:left w:val="none" w:sz="0" w:space="0" w:color="auto"/>
        <w:bottom w:val="none" w:sz="0" w:space="0" w:color="auto"/>
        <w:right w:val="none" w:sz="0" w:space="0" w:color="auto"/>
      </w:divBdr>
    </w:div>
    <w:div w:id="422067040">
      <w:bodyDiv w:val="1"/>
      <w:marLeft w:val="0"/>
      <w:marRight w:val="0"/>
      <w:marTop w:val="0"/>
      <w:marBottom w:val="0"/>
      <w:divBdr>
        <w:top w:val="none" w:sz="0" w:space="0" w:color="auto"/>
        <w:left w:val="none" w:sz="0" w:space="0" w:color="auto"/>
        <w:bottom w:val="none" w:sz="0" w:space="0" w:color="auto"/>
        <w:right w:val="none" w:sz="0" w:space="0" w:color="auto"/>
      </w:divBdr>
    </w:div>
    <w:div w:id="426778790">
      <w:bodyDiv w:val="1"/>
      <w:marLeft w:val="0"/>
      <w:marRight w:val="0"/>
      <w:marTop w:val="0"/>
      <w:marBottom w:val="0"/>
      <w:divBdr>
        <w:top w:val="none" w:sz="0" w:space="0" w:color="auto"/>
        <w:left w:val="none" w:sz="0" w:space="0" w:color="auto"/>
        <w:bottom w:val="none" w:sz="0" w:space="0" w:color="auto"/>
        <w:right w:val="none" w:sz="0" w:space="0" w:color="auto"/>
      </w:divBdr>
    </w:div>
    <w:div w:id="428039639">
      <w:bodyDiv w:val="1"/>
      <w:marLeft w:val="0"/>
      <w:marRight w:val="0"/>
      <w:marTop w:val="0"/>
      <w:marBottom w:val="0"/>
      <w:divBdr>
        <w:top w:val="none" w:sz="0" w:space="0" w:color="auto"/>
        <w:left w:val="none" w:sz="0" w:space="0" w:color="auto"/>
        <w:bottom w:val="none" w:sz="0" w:space="0" w:color="auto"/>
        <w:right w:val="none" w:sz="0" w:space="0" w:color="auto"/>
      </w:divBdr>
    </w:div>
    <w:div w:id="429543961">
      <w:bodyDiv w:val="1"/>
      <w:marLeft w:val="0"/>
      <w:marRight w:val="0"/>
      <w:marTop w:val="0"/>
      <w:marBottom w:val="0"/>
      <w:divBdr>
        <w:top w:val="none" w:sz="0" w:space="0" w:color="auto"/>
        <w:left w:val="none" w:sz="0" w:space="0" w:color="auto"/>
        <w:bottom w:val="none" w:sz="0" w:space="0" w:color="auto"/>
        <w:right w:val="none" w:sz="0" w:space="0" w:color="auto"/>
      </w:divBdr>
    </w:div>
    <w:div w:id="437141378">
      <w:bodyDiv w:val="1"/>
      <w:marLeft w:val="0"/>
      <w:marRight w:val="0"/>
      <w:marTop w:val="0"/>
      <w:marBottom w:val="0"/>
      <w:divBdr>
        <w:top w:val="none" w:sz="0" w:space="0" w:color="auto"/>
        <w:left w:val="none" w:sz="0" w:space="0" w:color="auto"/>
        <w:bottom w:val="none" w:sz="0" w:space="0" w:color="auto"/>
        <w:right w:val="none" w:sz="0" w:space="0" w:color="auto"/>
      </w:divBdr>
    </w:div>
    <w:div w:id="438186915">
      <w:bodyDiv w:val="1"/>
      <w:marLeft w:val="0"/>
      <w:marRight w:val="0"/>
      <w:marTop w:val="0"/>
      <w:marBottom w:val="0"/>
      <w:divBdr>
        <w:top w:val="none" w:sz="0" w:space="0" w:color="auto"/>
        <w:left w:val="none" w:sz="0" w:space="0" w:color="auto"/>
        <w:bottom w:val="none" w:sz="0" w:space="0" w:color="auto"/>
        <w:right w:val="none" w:sz="0" w:space="0" w:color="auto"/>
      </w:divBdr>
    </w:div>
    <w:div w:id="439419083">
      <w:bodyDiv w:val="1"/>
      <w:marLeft w:val="0"/>
      <w:marRight w:val="0"/>
      <w:marTop w:val="0"/>
      <w:marBottom w:val="0"/>
      <w:divBdr>
        <w:top w:val="none" w:sz="0" w:space="0" w:color="auto"/>
        <w:left w:val="none" w:sz="0" w:space="0" w:color="auto"/>
        <w:bottom w:val="none" w:sz="0" w:space="0" w:color="auto"/>
        <w:right w:val="none" w:sz="0" w:space="0" w:color="auto"/>
      </w:divBdr>
    </w:div>
    <w:div w:id="447623400">
      <w:bodyDiv w:val="1"/>
      <w:marLeft w:val="0"/>
      <w:marRight w:val="0"/>
      <w:marTop w:val="0"/>
      <w:marBottom w:val="0"/>
      <w:divBdr>
        <w:top w:val="none" w:sz="0" w:space="0" w:color="auto"/>
        <w:left w:val="none" w:sz="0" w:space="0" w:color="auto"/>
        <w:bottom w:val="none" w:sz="0" w:space="0" w:color="auto"/>
        <w:right w:val="none" w:sz="0" w:space="0" w:color="auto"/>
      </w:divBdr>
    </w:div>
    <w:div w:id="455606602">
      <w:bodyDiv w:val="1"/>
      <w:marLeft w:val="0"/>
      <w:marRight w:val="0"/>
      <w:marTop w:val="0"/>
      <w:marBottom w:val="0"/>
      <w:divBdr>
        <w:top w:val="none" w:sz="0" w:space="0" w:color="auto"/>
        <w:left w:val="none" w:sz="0" w:space="0" w:color="auto"/>
        <w:bottom w:val="none" w:sz="0" w:space="0" w:color="auto"/>
        <w:right w:val="none" w:sz="0" w:space="0" w:color="auto"/>
      </w:divBdr>
    </w:div>
    <w:div w:id="458232352">
      <w:bodyDiv w:val="1"/>
      <w:marLeft w:val="0"/>
      <w:marRight w:val="0"/>
      <w:marTop w:val="0"/>
      <w:marBottom w:val="0"/>
      <w:divBdr>
        <w:top w:val="none" w:sz="0" w:space="0" w:color="auto"/>
        <w:left w:val="none" w:sz="0" w:space="0" w:color="auto"/>
        <w:bottom w:val="none" w:sz="0" w:space="0" w:color="auto"/>
        <w:right w:val="none" w:sz="0" w:space="0" w:color="auto"/>
      </w:divBdr>
    </w:div>
    <w:div w:id="461191520">
      <w:bodyDiv w:val="1"/>
      <w:marLeft w:val="0"/>
      <w:marRight w:val="0"/>
      <w:marTop w:val="0"/>
      <w:marBottom w:val="0"/>
      <w:divBdr>
        <w:top w:val="none" w:sz="0" w:space="0" w:color="auto"/>
        <w:left w:val="none" w:sz="0" w:space="0" w:color="auto"/>
        <w:bottom w:val="none" w:sz="0" w:space="0" w:color="auto"/>
        <w:right w:val="none" w:sz="0" w:space="0" w:color="auto"/>
      </w:divBdr>
    </w:div>
    <w:div w:id="464008785">
      <w:bodyDiv w:val="1"/>
      <w:marLeft w:val="0"/>
      <w:marRight w:val="0"/>
      <w:marTop w:val="0"/>
      <w:marBottom w:val="0"/>
      <w:divBdr>
        <w:top w:val="none" w:sz="0" w:space="0" w:color="auto"/>
        <w:left w:val="none" w:sz="0" w:space="0" w:color="auto"/>
        <w:bottom w:val="none" w:sz="0" w:space="0" w:color="auto"/>
        <w:right w:val="none" w:sz="0" w:space="0" w:color="auto"/>
      </w:divBdr>
    </w:div>
    <w:div w:id="466165306">
      <w:bodyDiv w:val="1"/>
      <w:marLeft w:val="0"/>
      <w:marRight w:val="0"/>
      <w:marTop w:val="0"/>
      <w:marBottom w:val="0"/>
      <w:divBdr>
        <w:top w:val="none" w:sz="0" w:space="0" w:color="auto"/>
        <w:left w:val="none" w:sz="0" w:space="0" w:color="auto"/>
        <w:bottom w:val="none" w:sz="0" w:space="0" w:color="auto"/>
        <w:right w:val="none" w:sz="0" w:space="0" w:color="auto"/>
      </w:divBdr>
    </w:div>
    <w:div w:id="467865210">
      <w:bodyDiv w:val="1"/>
      <w:marLeft w:val="0"/>
      <w:marRight w:val="0"/>
      <w:marTop w:val="0"/>
      <w:marBottom w:val="0"/>
      <w:divBdr>
        <w:top w:val="none" w:sz="0" w:space="0" w:color="auto"/>
        <w:left w:val="none" w:sz="0" w:space="0" w:color="auto"/>
        <w:bottom w:val="none" w:sz="0" w:space="0" w:color="auto"/>
        <w:right w:val="none" w:sz="0" w:space="0" w:color="auto"/>
      </w:divBdr>
    </w:div>
    <w:div w:id="475420297">
      <w:bodyDiv w:val="1"/>
      <w:marLeft w:val="0"/>
      <w:marRight w:val="0"/>
      <w:marTop w:val="0"/>
      <w:marBottom w:val="0"/>
      <w:divBdr>
        <w:top w:val="none" w:sz="0" w:space="0" w:color="auto"/>
        <w:left w:val="none" w:sz="0" w:space="0" w:color="auto"/>
        <w:bottom w:val="none" w:sz="0" w:space="0" w:color="auto"/>
        <w:right w:val="none" w:sz="0" w:space="0" w:color="auto"/>
      </w:divBdr>
    </w:div>
    <w:div w:id="475529252">
      <w:bodyDiv w:val="1"/>
      <w:marLeft w:val="0"/>
      <w:marRight w:val="0"/>
      <w:marTop w:val="0"/>
      <w:marBottom w:val="0"/>
      <w:divBdr>
        <w:top w:val="none" w:sz="0" w:space="0" w:color="auto"/>
        <w:left w:val="none" w:sz="0" w:space="0" w:color="auto"/>
        <w:bottom w:val="none" w:sz="0" w:space="0" w:color="auto"/>
        <w:right w:val="none" w:sz="0" w:space="0" w:color="auto"/>
      </w:divBdr>
    </w:div>
    <w:div w:id="476192419">
      <w:bodyDiv w:val="1"/>
      <w:marLeft w:val="0"/>
      <w:marRight w:val="0"/>
      <w:marTop w:val="0"/>
      <w:marBottom w:val="0"/>
      <w:divBdr>
        <w:top w:val="none" w:sz="0" w:space="0" w:color="auto"/>
        <w:left w:val="none" w:sz="0" w:space="0" w:color="auto"/>
        <w:bottom w:val="none" w:sz="0" w:space="0" w:color="auto"/>
        <w:right w:val="none" w:sz="0" w:space="0" w:color="auto"/>
      </w:divBdr>
    </w:div>
    <w:div w:id="477765654">
      <w:bodyDiv w:val="1"/>
      <w:marLeft w:val="0"/>
      <w:marRight w:val="0"/>
      <w:marTop w:val="0"/>
      <w:marBottom w:val="0"/>
      <w:divBdr>
        <w:top w:val="none" w:sz="0" w:space="0" w:color="auto"/>
        <w:left w:val="none" w:sz="0" w:space="0" w:color="auto"/>
        <w:bottom w:val="none" w:sz="0" w:space="0" w:color="auto"/>
        <w:right w:val="none" w:sz="0" w:space="0" w:color="auto"/>
      </w:divBdr>
    </w:div>
    <w:div w:id="483013238">
      <w:bodyDiv w:val="1"/>
      <w:marLeft w:val="0"/>
      <w:marRight w:val="0"/>
      <w:marTop w:val="0"/>
      <w:marBottom w:val="0"/>
      <w:divBdr>
        <w:top w:val="none" w:sz="0" w:space="0" w:color="auto"/>
        <w:left w:val="none" w:sz="0" w:space="0" w:color="auto"/>
        <w:bottom w:val="none" w:sz="0" w:space="0" w:color="auto"/>
        <w:right w:val="none" w:sz="0" w:space="0" w:color="auto"/>
      </w:divBdr>
    </w:div>
    <w:div w:id="487138013">
      <w:bodyDiv w:val="1"/>
      <w:marLeft w:val="0"/>
      <w:marRight w:val="0"/>
      <w:marTop w:val="0"/>
      <w:marBottom w:val="0"/>
      <w:divBdr>
        <w:top w:val="none" w:sz="0" w:space="0" w:color="auto"/>
        <w:left w:val="none" w:sz="0" w:space="0" w:color="auto"/>
        <w:bottom w:val="none" w:sz="0" w:space="0" w:color="auto"/>
        <w:right w:val="none" w:sz="0" w:space="0" w:color="auto"/>
      </w:divBdr>
    </w:div>
    <w:div w:id="489635185">
      <w:bodyDiv w:val="1"/>
      <w:marLeft w:val="0"/>
      <w:marRight w:val="0"/>
      <w:marTop w:val="0"/>
      <w:marBottom w:val="0"/>
      <w:divBdr>
        <w:top w:val="none" w:sz="0" w:space="0" w:color="auto"/>
        <w:left w:val="none" w:sz="0" w:space="0" w:color="auto"/>
        <w:bottom w:val="none" w:sz="0" w:space="0" w:color="auto"/>
        <w:right w:val="none" w:sz="0" w:space="0" w:color="auto"/>
      </w:divBdr>
    </w:div>
    <w:div w:id="494149482">
      <w:bodyDiv w:val="1"/>
      <w:marLeft w:val="0"/>
      <w:marRight w:val="0"/>
      <w:marTop w:val="0"/>
      <w:marBottom w:val="0"/>
      <w:divBdr>
        <w:top w:val="none" w:sz="0" w:space="0" w:color="auto"/>
        <w:left w:val="none" w:sz="0" w:space="0" w:color="auto"/>
        <w:bottom w:val="none" w:sz="0" w:space="0" w:color="auto"/>
        <w:right w:val="none" w:sz="0" w:space="0" w:color="auto"/>
      </w:divBdr>
    </w:div>
    <w:div w:id="496189170">
      <w:bodyDiv w:val="1"/>
      <w:marLeft w:val="0"/>
      <w:marRight w:val="0"/>
      <w:marTop w:val="0"/>
      <w:marBottom w:val="0"/>
      <w:divBdr>
        <w:top w:val="none" w:sz="0" w:space="0" w:color="auto"/>
        <w:left w:val="none" w:sz="0" w:space="0" w:color="auto"/>
        <w:bottom w:val="none" w:sz="0" w:space="0" w:color="auto"/>
        <w:right w:val="none" w:sz="0" w:space="0" w:color="auto"/>
      </w:divBdr>
    </w:div>
    <w:div w:id="496918741">
      <w:bodyDiv w:val="1"/>
      <w:marLeft w:val="0"/>
      <w:marRight w:val="0"/>
      <w:marTop w:val="0"/>
      <w:marBottom w:val="0"/>
      <w:divBdr>
        <w:top w:val="none" w:sz="0" w:space="0" w:color="auto"/>
        <w:left w:val="none" w:sz="0" w:space="0" w:color="auto"/>
        <w:bottom w:val="none" w:sz="0" w:space="0" w:color="auto"/>
        <w:right w:val="none" w:sz="0" w:space="0" w:color="auto"/>
      </w:divBdr>
    </w:div>
    <w:div w:id="497384724">
      <w:bodyDiv w:val="1"/>
      <w:marLeft w:val="0"/>
      <w:marRight w:val="0"/>
      <w:marTop w:val="0"/>
      <w:marBottom w:val="0"/>
      <w:divBdr>
        <w:top w:val="none" w:sz="0" w:space="0" w:color="auto"/>
        <w:left w:val="none" w:sz="0" w:space="0" w:color="auto"/>
        <w:bottom w:val="none" w:sz="0" w:space="0" w:color="auto"/>
        <w:right w:val="none" w:sz="0" w:space="0" w:color="auto"/>
      </w:divBdr>
    </w:div>
    <w:div w:id="506600544">
      <w:bodyDiv w:val="1"/>
      <w:marLeft w:val="0"/>
      <w:marRight w:val="0"/>
      <w:marTop w:val="0"/>
      <w:marBottom w:val="0"/>
      <w:divBdr>
        <w:top w:val="none" w:sz="0" w:space="0" w:color="auto"/>
        <w:left w:val="none" w:sz="0" w:space="0" w:color="auto"/>
        <w:bottom w:val="none" w:sz="0" w:space="0" w:color="auto"/>
        <w:right w:val="none" w:sz="0" w:space="0" w:color="auto"/>
      </w:divBdr>
    </w:div>
    <w:div w:id="509417525">
      <w:bodyDiv w:val="1"/>
      <w:marLeft w:val="0"/>
      <w:marRight w:val="0"/>
      <w:marTop w:val="0"/>
      <w:marBottom w:val="0"/>
      <w:divBdr>
        <w:top w:val="none" w:sz="0" w:space="0" w:color="auto"/>
        <w:left w:val="none" w:sz="0" w:space="0" w:color="auto"/>
        <w:bottom w:val="none" w:sz="0" w:space="0" w:color="auto"/>
        <w:right w:val="none" w:sz="0" w:space="0" w:color="auto"/>
      </w:divBdr>
    </w:div>
    <w:div w:id="523061056">
      <w:bodyDiv w:val="1"/>
      <w:marLeft w:val="0"/>
      <w:marRight w:val="0"/>
      <w:marTop w:val="0"/>
      <w:marBottom w:val="0"/>
      <w:divBdr>
        <w:top w:val="none" w:sz="0" w:space="0" w:color="auto"/>
        <w:left w:val="none" w:sz="0" w:space="0" w:color="auto"/>
        <w:bottom w:val="none" w:sz="0" w:space="0" w:color="auto"/>
        <w:right w:val="none" w:sz="0" w:space="0" w:color="auto"/>
      </w:divBdr>
    </w:div>
    <w:div w:id="523977890">
      <w:bodyDiv w:val="1"/>
      <w:marLeft w:val="0"/>
      <w:marRight w:val="0"/>
      <w:marTop w:val="0"/>
      <w:marBottom w:val="0"/>
      <w:divBdr>
        <w:top w:val="none" w:sz="0" w:space="0" w:color="auto"/>
        <w:left w:val="none" w:sz="0" w:space="0" w:color="auto"/>
        <w:bottom w:val="none" w:sz="0" w:space="0" w:color="auto"/>
        <w:right w:val="none" w:sz="0" w:space="0" w:color="auto"/>
      </w:divBdr>
    </w:div>
    <w:div w:id="531000253">
      <w:bodyDiv w:val="1"/>
      <w:marLeft w:val="0"/>
      <w:marRight w:val="0"/>
      <w:marTop w:val="0"/>
      <w:marBottom w:val="0"/>
      <w:divBdr>
        <w:top w:val="none" w:sz="0" w:space="0" w:color="auto"/>
        <w:left w:val="none" w:sz="0" w:space="0" w:color="auto"/>
        <w:bottom w:val="none" w:sz="0" w:space="0" w:color="auto"/>
        <w:right w:val="none" w:sz="0" w:space="0" w:color="auto"/>
      </w:divBdr>
    </w:div>
    <w:div w:id="532153637">
      <w:bodyDiv w:val="1"/>
      <w:marLeft w:val="0"/>
      <w:marRight w:val="0"/>
      <w:marTop w:val="0"/>
      <w:marBottom w:val="0"/>
      <w:divBdr>
        <w:top w:val="none" w:sz="0" w:space="0" w:color="auto"/>
        <w:left w:val="none" w:sz="0" w:space="0" w:color="auto"/>
        <w:bottom w:val="none" w:sz="0" w:space="0" w:color="auto"/>
        <w:right w:val="none" w:sz="0" w:space="0" w:color="auto"/>
      </w:divBdr>
    </w:div>
    <w:div w:id="532882922">
      <w:bodyDiv w:val="1"/>
      <w:marLeft w:val="0"/>
      <w:marRight w:val="0"/>
      <w:marTop w:val="0"/>
      <w:marBottom w:val="0"/>
      <w:divBdr>
        <w:top w:val="none" w:sz="0" w:space="0" w:color="auto"/>
        <w:left w:val="none" w:sz="0" w:space="0" w:color="auto"/>
        <w:bottom w:val="none" w:sz="0" w:space="0" w:color="auto"/>
        <w:right w:val="none" w:sz="0" w:space="0" w:color="auto"/>
      </w:divBdr>
    </w:div>
    <w:div w:id="534470158">
      <w:bodyDiv w:val="1"/>
      <w:marLeft w:val="0"/>
      <w:marRight w:val="0"/>
      <w:marTop w:val="0"/>
      <w:marBottom w:val="0"/>
      <w:divBdr>
        <w:top w:val="none" w:sz="0" w:space="0" w:color="auto"/>
        <w:left w:val="none" w:sz="0" w:space="0" w:color="auto"/>
        <w:bottom w:val="none" w:sz="0" w:space="0" w:color="auto"/>
        <w:right w:val="none" w:sz="0" w:space="0" w:color="auto"/>
      </w:divBdr>
    </w:div>
    <w:div w:id="535509160">
      <w:bodyDiv w:val="1"/>
      <w:marLeft w:val="0"/>
      <w:marRight w:val="0"/>
      <w:marTop w:val="0"/>
      <w:marBottom w:val="0"/>
      <w:divBdr>
        <w:top w:val="none" w:sz="0" w:space="0" w:color="auto"/>
        <w:left w:val="none" w:sz="0" w:space="0" w:color="auto"/>
        <w:bottom w:val="none" w:sz="0" w:space="0" w:color="auto"/>
        <w:right w:val="none" w:sz="0" w:space="0" w:color="auto"/>
      </w:divBdr>
    </w:div>
    <w:div w:id="542062850">
      <w:bodyDiv w:val="1"/>
      <w:marLeft w:val="0"/>
      <w:marRight w:val="0"/>
      <w:marTop w:val="0"/>
      <w:marBottom w:val="0"/>
      <w:divBdr>
        <w:top w:val="none" w:sz="0" w:space="0" w:color="auto"/>
        <w:left w:val="none" w:sz="0" w:space="0" w:color="auto"/>
        <w:bottom w:val="none" w:sz="0" w:space="0" w:color="auto"/>
        <w:right w:val="none" w:sz="0" w:space="0" w:color="auto"/>
      </w:divBdr>
    </w:div>
    <w:div w:id="545063577">
      <w:bodyDiv w:val="1"/>
      <w:marLeft w:val="0"/>
      <w:marRight w:val="0"/>
      <w:marTop w:val="0"/>
      <w:marBottom w:val="0"/>
      <w:divBdr>
        <w:top w:val="none" w:sz="0" w:space="0" w:color="auto"/>
        <w:left w:val="none" w:sz="0" w:space="0" w:color="auto"/>
        <w:bottom w:val="none" w:sz="0" w:space="0" w:color="auto"/>
        <w:right w:val="none" w:sz="0" w:space="0" w:color="auto"/>
      </w:divBdr>
    </w:div>
    <w:div w:id="546340198">
      <w:bodyDiv w:val="1"/>
      <w:marLeft w:val="0"/>
      <w:marRight w:val="0"/>
      <w:marTop w:val="0"/>
      <w:marBottom w:val="0"/>
      <w:divBdr>
        <w:top w:val="none" w:sz="0" w:space="0" w:color="auto"/>
        <w:left w:val="none" w:sz="0" w:space="0" w:color="auto"/>
        <w:bottom w:val="none" w:sz="0" w:space="0" w:color="auto"/>
        <w:right w:val="none" w:sz="0" w:space="0" w:color="auto"/>
      </w:divBdr>
    </w:div>
    <w:div w:id="547108276">
      <w:bodyDiv w:val="1"/>
      <w:marLeft w:val="0"/>
      <w:marRight w:val="0"/>
      <w:marTop w:val="0"/>
      <w:marBottom w:val="0"/>
      <w:divBdr>
        <w:top w:val="none" w:sz="0" w:space="0" w:color="auto"/>
        <w:left w:val="none" w:sz="0" w:space="0" w:color="auto"/>
        <w:bottom w:val="none" w:sz="0" w:space="0" w:color="auto"/>
        <w:right w:val="none" w:sz="0" w:space="0" w:color="auto"/>
      </w:divBdr>
    </w:div>
    <w:div w:id="551581597">
      <w:bodyDiv w:val="1"/>
      <w:marLeft w:val="0"/>
      <w:marRight w:val="0"/>
      <w:marTop w:val="0"/>
      <w:marBottom w:val="0"/>
      <w:divBdr>
        <w:top w:val="none" w:sz="0" w:space="0" w:color="auto"/>
        <w:left w:val="none" w:sz="0" w:space="0" w:color="auto"/>
        <w:bottom w:val="none" w:sz="0" w:space="0" w:color="auto"/>
        <w:right w:val="none" w:sz="0" w:space="0" w:color="auto"/>
      </w:divBdr>
    </w:div>
    <w:div w:id="557975072">
      <w:bodyDiv w:val="1"/>
      <w:marLeft w:val="0"/>
      <w:marRight w:val="0"/>
      <w:marTop w:val="0"/>
      <w:marBottom w:val="0"/>
      <w:divBdr>
        <w:top w:val="none" w:sz="0" w:space="0" w:color="auto"/>
        <w:left w:val="none" w:sz="0" w:space="0" w:color="auto"/>
        <w:bottom w:val="none" w:sz="0" w:space="0" w:color="auto"/>
        <w:right w:val="none" w:sz="0" w:space="0" w:color="auto"/>
      </w:divBdr>
    </w:div>
    <w:div w:id="558906079">
      <w:bodyDiv w:val="1"/>
      <w:marLeft w:val="0"/>
      <w:marRight w:val="0"/>
      <w:marTop w:val="0"/>
      <w:marBottom w:val="0"/>
      <w:divBdr>
        <w:top w:val="none" w:sz="0" w:space="0" w:color="auto"/>
        <w:left w:val="none" w:sz="0" w:space="0" w:color="auto"/>
        <w:bottom w:val="none" w:sz="0" w:space="0" w:color="auto"/>
        <w:right w:val="none" w:sz="0" w:space="0" w:color="auto"/>
      </w:divBdr>
    </w:div>
    <w:div w:id="558983154">
      <w:bodyDiv w:val="1"/>
      <w:marLeft w:val="0"/>
      <w:marRight w:val="0"/>
      <w:marTop w:val="0"/>
      <w:marBottom w:val="0"/>
      <w:divBdr>
        <w:top w:val="none" w:sz="0" w:space="0" w:color="auto"/>
        <w:left w:val="none" w:sz="0" w:space="0" w:color="auto"/>
        <w:bottom w:val="none" w:sz="0" w:space="0" w:color="auto"/>
        <w:right w:val="none" w:sz="0" w:space="0" w:color="auto"/>
      </w:divBdr>
    </w:div>
    <w:div w:id="564144602">
      <w:bodyDiv w:val="1"/>
      <w:marLeft w:val="0"/>
      <w:marRight w:val="0"/>
      <w:marTop w:val="0"/>
      <w:marBottom w:val="0"/>
      <w:divBdr>
        <w:top w:val="none" w:sz="0" w:space="0" w:color="auto"/>
        <w:left w:val="none" w:sz="0" w:space="0" w:color="auto"/>
        <w:bottom w:val="none" w:sz="0" w:space="0" w:color="auto"/>
        <w:right w:val="none" w:sz="0" w:space="0" w:color="auto"/>
      </w:divBdr>
    </w:div>
    <w:div w:id="566233807">
      <w:bodyDiv w:val="1"/>
      <w:marLeft w:val="0"/>
      <w:marRight w:val="0"/>
      <w:marTop w:val="0"/>
      <w:marBottom w:val="0"/>
      <w:divBdr>
        <w:top w:val="none" w:sz="0" w:space="0" w:color="auto"/>
        <w:left w:val="none" w:sz="0" w:space="0" w:color="auto"/>
        <w:bottom w:val="none" w:sz="0" w:space="0" w:color="auto"/>
        <w:right w:val="none" w:sz="0" w:space="0" w:color="auto"/>
      </w:divBdr>
    </w:div>
    <w:div w:id="573705285">
      <w:bodyDiv w:val="1"/>
      <w:marLeft w:val="0"/>
      <w:marRight w:val="0"/>
      <w:marTop w:val="0"/>
      <w:marBottom w:val="0"/>
      <w:divBdr>
        <w:top w:val="none" w:sz="0" w:space="0" w:color="auto"/>
        <w:left w:val="none" w:sz="0" w:space="0" w:color="auto"/>
        <w:bottom w:val="none" w:sz="0" w:space="0" w:color="auto"/>
        <w:right w:val="none" w:sz="0" w:space="0" w:color="auto"/>
      </w:divBdr>
    </w:div>
    <w:div w:id="576865234">
      <w:bodyDiv w:val="1"/>
      <w:marLeft w:val="0"/>
      <w:marRight w:val="0"/>
      <w:marTop w:val="0"/>
      <w:marBottom w:val="0"/>
      <w:divBdr>
        <w:top w:val="none" w:sz="0" w:space="0" w:color="auto"/>
        <w:left w:val="none" w:sz="0" w:space="0" w:color="auto"/>
        <w:bottom w:val="none" w:sz="0" w:space="0" w:color="auto"/>
        <w:right w:val="none" w:sz="0" w:space="0" w:color="auto"/>
      </w:divBdr>
    </w:div>
    <w:div w:id="578832933">
      <w:bodyDiv w:val="1"/>
      <w:marLeft w:val="0"/>
      <w:marRight w:val="0"/>
      <w:marTop w:val="0"/>
      <w:marBottom w:val="0"/>
      <w:divBdr>
        <w:top w:val="none" w:sz="0" w:space="0" w:color="auto"/>
        <w:left w:val="none" w:sz="0" w:space="0" w:color="auto"/>
        <w:bottom w:val="none" w:sz="0" w:space="0" w:color="auto"/>
        <w:right w:val="none" w:sz="0" w:space="0" w:color="auto"/>
      </w:divBdr>
    </w:div>
    <w:div w:id="580407691">
      <w:bodyDiv w:val="1"/>
      <w:marLeft w:val="0"/>
      <w:marRight w:val="0"/>
      <w:marTop w:val="0"/>
      <w:marBottom w:val="0"/>
      <w:divBdr>
        <w:top w:val="none" w:sz="0" w:space="0" w:color="auto"/>
        <w:left w:val="none" w:sz="0" w:space="0" w:color="auto"/>
        <w:bottom w:val="none" w:sz="0" w:space="0" w:color="auto"/>
        <w:right w:val="none" w:sz="0" w:space="0" w:color="auto"/>
      </w:divBdr>
    </w:div>
    <w:div w:id="582033840">
      <w:bodyDiv w:val="1"/>
      <w:marLeft w:val="0"/>
      <w:marRight w:val="0"/>
      <w:marTop w:val="0"/>
      <w:marBottom w:val="0"/>
      <w:divBdr>
        <w:top w:val="none" w:sz="0" w:space="0" w:color="auto"/>
        <w:left w:val="none" w:sz="0" w:space="0" w:color="auto"/>
        <w:bottom w:val="none" w:sz="0" w:space="0" w:color="auto"/>
        <w:right w:val="none" w:sz="0" w:space="0" w:color="auto"/>
      </w:divBdr>
    </w:div>
    <w:div w:id="585501850">
      <w:bodyDiv w:val="1"/>
      <w:marLeft w:val="0"/>
      <w:marRight w:val="0"/>
      <w:marTop w:val="0"/>
      <w:marBottom w:val="0"/>
      <w:divBdr>
        <w:top w:val="none" w:sz="0" w:space="0" w:color="auto"/>
        <w:left w:val="none" w:sz="0" w:space="0" w:color="auto"/>
        <w:bottom w:val="none" w:sz="0" w:space="0" w:color="auto"/>
        <w:right w:val="none" w:sz="0" w:space="0" w:color="auto"/>
      </w:divBdr>
    </w:div>
    <w:div w:id="586036215">
      <w:bodyDiv w:val="1"/>
      <w:marLeft w:val="0"/>
      <w:marRight w:val="0"/>
      <w:marTop w:val="0"/>
      <w:marBottom w:val="0"/>
      <w:divBdr>
        <w:top w:val="none" w:sz="0" w:space="0" w:color="auto"/>
        <w:left w:val="none" w:sz="0" w:space="0" w:color="auto"/>
        <w:bottom w:val="none" w:sz="0" w:space="0" w:color="auto"/>
        <w:right w:val="none" w:sz="0" w:space="0" w:color="auto"/>
      </w:divBdr>
    </w:div>
    <w:div w:id="589509287">
      <w:bodyDiv w:val="1"/>
      <w:marLeft w:val="0"/>
      <w:marRight w:val="0"/>
      <w:marTop w:val="0"/>
      <w:marBottom w:val="0"/>
      <w:divBdr>
        <w:top w:val="none" w:sz="0" w:space="0" w:color="auto"/>
        <w:left w:val="none" w:sz="0" w:space="0" w:color="auto"/>
        <w:bottom w:val="none" w:sz="0" w:space="0" w:color="auto"/>
        <w:right w:val="none" w:sz="0" w:space="0" w:color="auto"/>
      </w:divBdr>
    </w:div>
    <w:div w:id="596906883">
      <w:bodyDiv w:val="1"/>
      <w:marLeft w:val="0"/>
      <w:marRight w:val="0"/>
      <w:marTop w:val="0"/>
      <w:marBottom w:val="0"/>
      <w:divBdr>
        <w:top w:val="none" w:sz="0" w:space="0" w:color="auto"/>
        <w:left w:val="none" w:sz="0" w:space="0" w:color="auto"/>
        <w:bottom w:val="none" w:sz="0" w:space="0" w:color="auto"/>
        <w:right w:val="none" w:sz="0" w:space="0" w:color="auto"/>
      </w:divBdr>
    </w:div>
    <w:div w:id="599869799">
      <w:bodyDiv w:val="1"/>
      <w:marLeft w:val="0"/>
      <w:marRight w:val="0"/>
      <w:marTop w:val="0"/>
      <w:marBottom w:val="0"/>
      <w:divBdr>
        <w:top w:val="none" w:sz="0" w:space="0" w:color="auto"/>
        <w:left w:val="none" w:sz="0" w:space="0" w:color="auto"/>
        <w:bottom w:val="none" w:sz="0" w:space="0" w:color="auto"/>
        <w:right w:val="none" w:sz="0" w:space="0" w:color="auto"/>
      </w:divBdr>
    </w:div>
    <w:div w:id="606619676">
      <w:bodyDiv w:val="1"/>
      <w:marLeft w:val="0"/>
      <w:marRight w:val="0"/>
      <w:marTop w:val="0"/>
      <w:marBottom w:val="0"/>
      <w:divBdr>
        <w:top w:val="none" w:sz="0" w:space="0" w:color="auto"/>
        <w:left w:val="none" w:sz="0" w:space="0" w:color="auto"/>
        <w:bottom w:val="none" w:sz="0" w:space="0" w:color="auto"/>
        <w:right w:val="none" w:sz="0" w:space="0" w:color="auto"/>
      </w:divBdr>
    </w:div>
    <w:div w:id="608703951">
      <w:bodyDiv w:val="1"/>
      <w:marLeft w:val="0"/>
      <w:marRight w:val="0"/>
      <w:marTop w:val="0"/>
      <w:marBottom w:val="0"/>
      <w:divBdr>
        <w:top w:val="none" w:sz="0" w:space="0" w:color="auto"/>
        <w:left w:val="none" w:sz="0" w:space="0" w:color="auto"/>
        <w:bottom w:val="none" w:sz="0" w:space="0" w:color="auto"/>
        <w:right w:val="none" w:sz="0" w:space="0" w:color="auto"/>
      </w:divBdr>
    </w:div>
    <w:div w:id="619335520">
      <w:bodyDiv w:val="1"/>
      <w:marLeft w:val="0"/>
      <w:marRight w:val="0"/>
      <w:marTop w:val="0"/>
      <w:marBottom w:val="0"/>
      <w:divBdr>
        <w:top w:val="none" w:sz="0" w:space="0" w:color="auto"/>
        <w:left w:val="none" w:sz="0" w:space="0" w:color="auto"/>
        <w:bottom w:val="none" w:sz="0" w:space="0" w:color="auto"/>
        <w:right w:val="none" w:sz="0" w:space="0" w:color="auto"/>
      </w:divBdr>
    </w:div>
    <w:div w:id="621041375">
      <w:bodyDiv w:val="1"/>
      <w:marLeft w:val="0"/>
      <w:marRight w:val="0"/>
      <w:marTop w:val="0"/>
      <w:marBottom w:val="0"/>
      <w:divBdr>
        <w:top w:val="none" w:sz="0" w:space="0" w:color="auto"/>
        <w:left w:val="none" w:sz="0" w:space="0" w:color="auto"/>
        <w:bottom w:val="none" w:sz="0" w:space="0" w:color="auto"/>
        <w:right w:val="none" w:sz="0" w:space="0" w:color="auto"/>
      </w:divBdr>
    </w:div>
    <w:div w:id="624045602">
      <w:bodyDiv w:val="1"/>
      <w:marLeft w:val="0"/>
      <w:marRight w:val="0"/>
      <w:marTop w:val="0"/>
      <w:marBottom w:val="0"/>
      <w:divBdr>
        <w:top w:val="none" w:sz="0" w:space="0" w:color="auto"/>
        <w:left w:val="none" w:sz="0" w:space="0" w:color="auto"/>
        <w:bottom w:val="none" w:sz="0" w:space="0" w:color="auto"/>
        <w:right w:val="none" w:sz="0" w:space="0" w:color="auto"/>
      </w:divBdr>
    </w:div>
    <w:div w:id="624654299">
      <w:bodyDiv w:val="1"/>
      <w:marLeft w:val="0"/>
      <w:marRight w:val="0"/>
      <w:marTop w:val="0"/>
      <w:marBottom w:val="0"/>
      <w:divBdr>
        <w:top w:val="none" w:sz="0" w:space="0" w:color="auto"/>
        <w:left w:val="none" w:sz="0" w:space="0" w:color="auto"/>
        <w:bottom w:val="none" w:sz="0" w:space="0" w:color="auto"/>
        <w:right w:val="none" w:sz="0" w:space="0" w:color="auto"/>
      </w:divBdr>
    </w:div>
    <w:div w:id="630861835">
      <w:bodyDiv w:val="1"/>
      <w:marLeft w:val="0"/>
      <w:marRight w:val="0"/>
      <w:marTop w:val="0"/>
      <w:marBottom w:val="0"/>
      <w:divBdr>
        <w:top w:val="none" w:sz="0" w:space="0" w:color="auto"/>
        <w:left w:val="none" w:sz="0" w:space="0" w:color="auto"/>
        <w:bottom w:val="none" w:sz="0" w:space="0" w:color="auto"/>
        <w:right w:val="none" w:sz="0" w:space="0" w:color="auto"/>
      </w:divBdr>
    </w:div>
    <w:div w:id="639727944">
      <w:bodyDiv w:val="1"/>
      <w:marLeft w:val="0"/>
      <w:marRight w:val="0"/>
      <w:marTop w:val="0"/>
      <w:marBottom w:val="0"/>
      <w:divBdr>
        <w:top w:val="none" w:sz="0" w:space="0" w:color="auto"/>
        <w:left w:val="none" w:sz="0" w:space="0" w:color="auto"/>
        <w:bottom w:val="none" w:sz="0" w:space="0" w:color="auto"/>
        <w:right w:val="none" w:sz="0" w:space="0" w:color="auto"/>
      </w:divBdr>
    </w:div>
    <w:div w:id="642154417">
      <w:bodyDiv w:val="1"/>
      <w:marLeft w:val="0"/>
      <w:marRight w:val="0"/>
      <w:marTop w:val="0"/>
      <w:marBottom w:val="0"/>
      <w:divBdr>
        <w:top w:val="none" w:sz="0" w:space="0" w:color="auto"/>
        <w:left w:val="none" w:sz="0" w:space="0" w:color="auto"/>
        <w:bottom w:val="none" w:sz="0" w:space="0" w:color="auto"/>
        <w:right w:val="none" w:sz="0" w:space="0" w:color="auto"/>
      </w:divBdr>
    </w:div>
    <w:div w:id="659501216">
      <w:bodyDiv w:val="1"/>
      <w:marLeft w:val="0"/>
      <w:marRight w:val="0"/>
      <w:marTop w:val="0"/>
      <w:marBottom w:val="0"/>
      <w:divBdr>
        <w:top w:val="none" w:sz="0" w:space="0" w:color="auto"/>
        <w:left w:val="none" w:sz="0" w:space="0" w:color="auto"/>
        <w:bottom w:val="none" w:sz="0" w:space="0" w:color="auto"/>
        <w:right w:val="none" w:sz="0" w:space="0" w:color="auto"/>
      </w:divBdr>
    </w:div>
    <w:div w:id="664088739">
      <w:bodyDiv w:val="1"/>
      <w:marLeft w:val="0"/>
      <w:marRight w:val="0"/>
      <w:marTop w:val="0"/>
      <w:marBottom w:val="0"/>
      <w:divBdr>
        <w:top w:val="none" w:sz="0" w:space="0" w:color="auto"/>
        <w:left w:val="none" w:sz="0" w:space="0" w:color="auto"/>
        <w:bottom w:val="none" w:sz="0" w:space="0" w:color="auto"/>
        <w:right w:val="none" w:sz="0" w:space="0" w:color="auto"/>
      </w:divBdr>
    </w:div>
    <w:div w:id="665982107">
      <w:bodyDiv w:val="1"/>
      <w:marLeft w:val="0"/>
      <w:marRight w:val="0"/>
      <w:marTop w:val="0"/>
      <w:marBottom w:val="0"/>
      <w:divBdr>
        <w:top w:val="none" w:sz="0" w:space="0" w:color="auto"/>
        <w:left w:val="none" w:sz="0" w:space="0" w:color="auto"/>
        <w:bottom w:val="none" w:sz="0" w:space="0" w:color="auto"/>
        <w:right w:val="none" w:sz="0" w:space="0" w:color="auto"/>
      </w:divBdr>
    </w:div>
    <w:div w:id="666521885">
      <w:bodyDiv w:val="1"/>
      <w:marLeft w:val="0"/>
      <w:marRight w:val="0"/>
      <w:marTop w:val="0"/>
      <w:marBottom w:val="0"/>
      <w:divBdr>
        <w:top w:val="none" w:sz="0" w:space="0" w:color="auto"/>
        <w:left w:val="none" w:sz="0" w:space="0" w:color="auto"/>
        <w:bottom w:val="none" w:sz="0" w:space="0" w:color="auto"/>
        <w:right w:val="none" w:sz="0" w:space="0" w:color="auto"/>
      </w:divBdr>
    </w:div>
    <w:div w:id="669673928">
      <w:bodyDiv w:val="1"/>
      <w:marLeft w:val="0"/>
      <w:marRight w:val="0"/>
      <w:marTop w:val="0"/>
      <w:marBottom w:val="0"/>
      <w:divBdr>
        <w:top w:val="none" w:sz="0" w:space="0" w:color="auto"/>
        <w:left w:val="none" w:sz="0" w:space="0" w:color="auto"/>
        <w:bottom w:val="none" w:sz="0" w:space="0" w:color="auto"/>
        <w:right w:val="none" w:sz="0" w:space="0" w:color="auto"/>
      </w:divBdr>
    </w:div>
    <w:div w:id="669866531">
      <w:bodyDiv w:val="1"/>
      <w:marLeft w:val="0"/>
      <w:marRight w:val="0"/>
      <w:marTop w:val="0"/>
      <w:marBottom w:val="0"/>
      <w:divBdr>
        <w:top w:val="none" w:sz="0" w:space="0" w:color="auto"/>
        <w:left w:val="none" w:sz="0" w:space="0" w:color="auto"/>
        <w:bottom w:val="none" w:sz="0" w:space="0" w:color="auto"/>
        <w:right w:val="none" w:sz="0" w:space="0" w:color="auto"/>
      </w:divBdr>
    </w:div>
    <w:div w:id="671183104">
      <w:bodyDiv w:val="1"/>
      <w:marLeft w:val="0"/>
      <w:marRight w:val="0"/>
      <w:marTop w:val="0"/>
      <w:marBottom w:val="0"/>
      <w:divBdr>
        <w:top w:val="none" w:sz="0" w:space="0" w:color="auto"/>
        <w:left w:val="none" w:sz="0" w:space="0" w:color="auto"/>
        <w:bottom w:val="none" w:sz="0" w:space="0" w:color="auto"/>
        <w:right w:val="none" w:sz="0" w:space="0" w:color="auto"/>
      </w:divBdr>
    </w:div>
    <w:div w:id="675158010">
      <w:bodyDiv w:val="1"/>
      <w:marLeft w:val="0"/>
      <w:marRight w:val="0"/>
      <w:marTop w:val="0"/>
      <w:marBottom w:val="0"/>
      <w:divBdr>
        <w:top w:val="none" w:sz="0" w:space="0" w:color="auto"/>
        <w:left w:val="none" w:sz="0" w:space="0" w:color="auto"/>
        <w:bottom w:val="none" w:sz="0" w:space="0" w:color="auto"/>
        <w:right w:val="none" w:sz="0" w:space="0" w:color="auto"/>
      </w:divBdr>
    </w:div>
    <w:div w:id="686717148">
      <w:bodyDiv w:val="1"/>
      <w:marLeft w:val="0"/>
      <w:marRight w:val="0"/>
      <w:marTop w:val="0"/>
      <w:marBottom w:val="0"/>
      <w:divBdr>
        <w:top w:val="none" w:sz="0" w:space="0" w:color="auto"/>
        <w:left w:val="none" w:sz="0" w:space="0" w:color="auto"/>
        <w:bottom w:val="none" w:sz="0" w:space="0" w:color="auto"/>
        <w:right w:val="none" w:sz="0" w:space="0" w:color="auto"/>
      </w:divBdr>
    </w:div>
    <w:div w:id="690566164">
      <w:bodyDiv w:val="1"/>
      <w:marLeft w:val="0"/>
      <w:marRight w:val="0"/>
      <w:marTop w:val="0"/>
      <w:marBottom w:val="0"/>
      <w:divBdr>
        <w:top w:val="none" w:sz="0" w:space="0" w:color="auto"/>
        <w:left w:val="none" w:sz="0" w:space="0" w:color="auto"/>
        <w:bottom w:val="none" w:sz="0" w:space="0" w:color="auto"/>
        <w:right w:val="none" w:sz="0" w:space="0" w:color="auto"/>
      </w:divBdr>
    </w:div>
    <w:div w:id="692418145">
      <w:bodyDiv w:val="1"/>
      <w:marLeft w:val="0"/>
      <w:marRight w:val="0"/>
      <w:marTop w:val="0"/>
      <w:marBottom w:val="0"/>
      <w:divBdr>
        <w:top w:val="none" w:sz="0" w:space="0" w:color="auto"/>
        <w:left w:val="none" w:sz="0" w:space="0" w:color="auto"/>
        <w:bottom w:val="none" w:sz="0" w:space="0" w:color="auto"/>
        <w:right w:val="none" w:sz="0" w:space="0" w:color="auto"/>
      </w:divBdr>
    </w:div>
    <w:div w:id="695276133">
      <w:bodyDiv w:val="1"/>
      <w:marLeft w:val="0"/>
      <w:marRight w:val="0"/>
      <w:marTop w:val="0"/>
      <w:marBottom w:val="0"/>
      <w:divBdr>
        <w:top w:val="none" w:sz="0" w:space="0" w:color="auto"/>
        <w:left w:val="none" w:sz="0" w:space="0" w:color="auto"/>
        <w:bottom w:val="none" w:sz="0" w:space="0" w:color="auto"/>
        <w:right w:val="none" w:sz="0" w:space="0" w:color="auto"/>
      </w:divBdr>
    </w:div>
    <w:div w:id="696583723">
      <w:bodyDiv w:val="1"/>
      <w:marLeft w:val="0"/>
      <w:marRight w:val="0"/>
      <w:marTop w:val="0"/>
      <w:marBottom w:val="0"/>
      <w:divBdr>
        <w:top w:val="none" w:sz="0" w:space="0" w:color="auto"/>
        <w:left w:val="none" w:sz="0" w:space="0" w:color="auto"/>
        <w:bottom w:val="none" w:sz="0" w:space="0" w:color="auto"/>
        <w:right w:val="none" w:sz="0" w:space="0" w:color="auto"/>
      </w:divBdr>
    </w:div>
    <w:div w:id="696661635">
      <w:bodyDiv w:val="1"/>
      <w:marLeft w:val="0"/>
      <w:marRight w:val="0"/>
      <w:marTop w:val="0"/>
      <w:marBottom w:val="0"/>
      <w:divBdr>
        <w:top w:val="none" w:sz="0" w:space="0" w:color="auto"/>
        <w:left w:val="none" w:sz="0" w:space="0" w:color="auto"/>
        <w:bottom w:val="none" w:sz="0" w:space="0" w:color="auto"/>
        <w:right w:val="none" w:sz="0" w:space="0" w:color="auto"/>
      </w:divBdr>
    </w:div>
    <w:div w:id="698050202">
      <w:bodyDiv w:val="1"/>
      <w:marLeft w:val="0"/>
      <w:marRight w:val="0"/>
      <w:marTop w:val="0"/>
      <w:marBottom w:val="0"/>
      <w:divBdr>
        <w:top w:val="none" w:sz="0" w:space="0" w:color="auto"/>
        <w:left w:val="none" w:sz="0" w:space="0" w:color="auto"/>
        <w:bottom w:val="none" w:sz="0" w:space="0" w:color="auto"/>
        <w:right w:val="none" w:sz="0" w:space="0" w:color="auto"/>
      </w:divBdr>
    </w:div>
    <w:div w:id="702243719">
      <w:bodyDiv w:val="1"/>
      <w:marLeft w:val="0"/>
      <w:marRight w:val="0"/>
      <w:marTop w:val="0"/>
      <w:marBottom w:val="0"/>
      <w:divBdr>
        <w:top w:val="none" w:sz="0" w:space="0" w:color="auto"/>
        <w:left w:val="none" w:sz="0" w:space="0" w:color="auto"/>
        <w:bottom w:val="none" w:sz="0" w:space="0" w:color="auto"/>
        <w:right w:val="none" w:sz="0" w:space="0" w:color="auto"/>
      </w:divBdr>
    </w:div>
    <w:div w:id="702289616">
      <w:bodyDiv w:val="1"/>
      <w:marLeft w:val="0"/>
      <w:marRight w:val="0"/>
      <w:marTop w:val="0"/>
      <w:marBottom w:val="0"/>
      <w:divBdr>
        <w:top w:val="none" w:sz="0" w:space="0" w:color="auto"/>
        <w:left w:val="none" w:sz="0" w:space="0" w:color="auto"/>
        <w:bottom w:val="none" w:sz="0" w:space="0" w:color="auto"/>
        <w:right w:val="none" w:sz="0" w:space="0" w:color="auto"/>
      </w:divBdr>
    </w:div>
    <w:div w:id="704328537">
      <w:bodyDiv w:val="1"/>
      <w:marLeft w:val="0"/>
      <w:marRight w:val="0"/>
      <w:marTop w:val="0"/>
      <w:marBottom w:val="0"/>
      <w:divBdr>
        <w:top w:val="none" w:sz="0" w:space="0" w:color="auto"/>
        <w:left w:val="none" w:sz="0" w:space="0" w:color="auto"/>
        <w:bottom w:val="none" w:sz="0" w:space="0" w:color="auto"/>
        <w:right w:val="none" w:sz="0" w:space="0" w:color="auto"/>
      </w:divBdr>
    </w:div>
    <w:div w:id="713238526">
      <w:bodyDiv w:val="1"/>
      <w:marLeft w:val="0"/>
      <w:marRight w:val="0"/>
      <w:marTop w:val="0"/>
      <w:marBottom w:val="0"/>
      <w:divBdr>
        <w:top w:val="none" w:sz="0" w:space="0" w:color="auto"/>
        <w:left w:val="none" w:sz="0" w:space="0" w:color="auto"/>
        <w:bottom w:val="none" w:sz="0" w:space="0" w:color="auto"/>
        <w:right w:val="none" w:sz="0" w:space="0" w:color="auto"/>
      </w:divBdr>
    </w:div>
    <w:div w:id="713623294">
      <w:bodyDiv w:val="1"/>
      <w:marLeft w:val="0"/>
      <w:marRight w:val="0"/>
      <w:marTop w:val="0"/>
      <w:marBottom w:val="0"/>
      <w:divBdr>
        <w:top w:val="none" w:sz="0" w:space="0" w:color="auto"/>
        <w:left w:val="none" w:sz="0" w:space="0" w:color="auto"/>
        <w:bottom w:val="none" w:sz="0" w:space="0" w:color="auto"/>
        <w:right w:val="none" w:sz="0" w:space="0" w:color="auto"/>
      </w:divBdr>
    </w:div>
    <w:div w:id="721176925">
      <w:bodyDiv w:val="1"/>
      <w:marLeft w:val="0"/>
      <w:marRight w:val="0"/>
      <w:marTop w:val="0"/>
      <w:marBottom w:val="0"/>
      <w:divBdr>
        <w:top w:val="none" w:sz="0" w:space="0" w:color="auto"/>
        <w:left w:val="none" w:sz="0" w:space="0" w:color="auto"/>
        <w:bottom w:val="none" w:sz="0" w:space="0" w:color="auto"/>
        <w:right w:val="none" w:sz="0" w:space="0" w:color="auto"/>
      </w:divBdr>
    </w:div>
    <w:div w:id="721443882">
      <w:bodyDiv w:val="1"/>
      <w:marLeft w:val="0"/>
      <w:marRight w:val="0"/>
      <w:marTop w:val="0"/>
      <w:marBottom w:val="0"/>
      <w:divBdr>
        <w:top w:val="none" w:sz="0" w:space="0" w:color="auto"/>
        <w:left w:val="none" w:sz="0" w:space="0" w:color="auto"/>
        <w:bottom w:val="none" w:sz="0" w:space="0" w:color="auto"/>
        <w:right w:val="none" w:sz="0" w:space="0" w:color="auto"/>
      </w:divBdr>
    </w:div>
    <w:div w:id="723482738">
      <w:bodyDiv w:val="1"/>
      <w:marLeft w:val="0"/>
      <w:marRight w:val="0"/>
      <w:marTop w:val="0"/>
      <w:marBottom w:val="0"/>
      <w:divBdr>
        <w:top w:val="none" w:sz="0" w:space="0" w:color="auto"/>
        <w:left w:val="none" w:sz="0" w:space="0" w:color="auto"/>
        <w:bottom w:val="none" w:sz="0" w:space="0" w:color="auto"/>
        <w:right w:val="none" w:sz="0" w:space="0" w:color="auto"/>
      </w:divBdr>
    </w:div>
    <w:div w:id="730616856">
      <w:bodyDiv w:val="1"/>
      <w:marLeft w:val="0"/>
      <w:marRight w:val="0"/>
      <w:marTop w:val="0"/>
      <w:marBottom w:val="0"/>
      <w:divBdr>
        <w:top w:val="none" w:sz="0" w:space="0" w:color="auto"/>
        <w:left w:val="none" w:sz="0" w:space="0" w:color="auto"/>
        <w:bottom w:val="none" w:sz="0" w:space="0" w:color="auto"/>
        <w:right w:val="none" w:sz="0" w:space="0" w:color="auto"/>
      </w:divBdr>
    </w:div>
    <w:div w:id="732004171">
      <w:bodyDiv w:val="1"/>
      <w:marLeft w:val="0"/>
      <w:marRight w:val="0"/>
      <w:marTop w:val="0"/>
      <w:marBottom w:val="0"/>
      <w:divBdr>
        <w:top w:val="none" w:sz="0" w:space="0" w:color="auto"/>
        <w:left w:val="none" w:sz="0" w:space="0" w:color="auto"/>
        <w:bottom w:val="none" w:sz="0" w:space="0" w:color="auto"/>
        <w:right w:val="none" w:sz="0" w:space="0" w:color="auto"/>
      </w:divBdr>
    </w:div>
    <w:div w:id="735709179">
      <w:bodyDiv w:val="1"/>
      <w:marLeft w:val="0"/>
      <w:marRight w:val="0"/>
      <w:marTop w:val="0"/>
      <w:marBottom w:val="0"/>
      <w:divBdr>
        <w:top w:val="none" w:sz="0" w:space="0" w:color="auto"/>
        <w:left w:val="none" w:sz="0" w:space="0" w:color="auto"/>
        <w:bottom w:val="none" w:sz="0" w:space="0" w:color="auto"/>
        <w:right w:val="none" w:sz="0" w:space="0" w:color="auto"/>
      </w:divBdr>
    </w:div>
    <w:div w:id="736516047">
      <w:bodyDiv w:val="1"/>
      <w:marLeft w:val="0"/>
      <w:marRight w:val="0"/>
      <w:marTop w:val="0"/>
      <w:marBottom w:val="0"/>
      <w:divBdr>
        <w:top w:val="none" w:sz="0" w:space="0" w:color="auto"/>
        <w:left w:val="none" w:sz="0" w:space="0" w:color="auto"/>
        <w:bottom w:val="none" w:sz="0" w:space="0" w:color="auto"/>
        <w:right w:val="none" w:sz="0" w:space="0" w:color="auto"/>
      </w:divBdr>
    </w:div>
    <w:div w:id="738409142">
      <w:bodyDiv w:val="1"/>
      <w:marLeft w:val="0"/>
      <w:marRight w:val="0"/>
      <w:marTop w:val="0"/>
      <w:marBottom w:val="0"/>
      <w:divBdr>
        <w:top w:val="none" w:sz="0" w:space="0" w:color="auto"/>
        <w:left w:val="none" w:sz="0" w:space="0" w:color="auto"/>
        <w:bottom w:val="none" w:sz="0" w:space="0" w:color="auto"/>
        <w:right w:val="none" w:sz="0" w:space="0" w:color="auto"/>
      </w:divBdr>
    </w:div>
    <w:div w:id="754592135">
      <w:bodyDiv w:val="1"/>
      <w:marLeft w:val="0"/>
      <w:marRight w:val="0"/>
      <w:marTop w:val="0"/>
      <w:marBottom w:val="0"/>
      <w:divBdr>
        <w:top w:val="none" w:sz="0" w:space="0" w:color="auto"/>
        <w:left w:val="none" w:sz="0" w:space="0" w:color="auto"/>
        <w:bottom w:val="none" w:sz="0" w:space="0" w:color="auto"/>
        <w:right w:val="none" w:sz="0" w:space="0" w:color="auto"/>
      </w:divBdr>
    </w:div>
    <w:div w:id="755636431">
      <w:bodyDiv w:val="1"/>
      <w:marLeft w:val="0"/>
      <w:marRight w:val="0"/>
      <w:marTop w:val="0"/>
      <w:marBottom w:val="0"/>
      <w:divBdr>
        <w:top w:val="none" w:sz="0" w:space="0" w:color="auto"/>
        <w:left w:val="none" w:sz="0" w:space="0" w:color="auto"/>
        <w:bottom w:val="none" w:sz="0" w:space="0" w:color="auto"/>
        <w:right w:val="none" w:sz="0" w:space="0" w:color="auto"/>
      </w:divBdr>
    </w:div>
    <w:div w:id="755785908">
      <w:bodyDiv w:val="1"/>
      <w:marLeft w:val="0"/>
      <w:marRight w:val="0"/>
      <w:marTop w:val="0"/>
      <w:marBottom w:val="0"/>
      <w:divBdr>
        <w:top w:val="none" w:sz="0" w:space="0" w:color="auto"/>
        <w:left w:val="none" w:sz="0" w:space="0" w:color="auto"/>
        <w:bottom w:val="none" w:sz="0" w:space="0" w:color="auto"/>
        <w:right w:val="none" w:sz="0" w:space="0" w:color="auto"/>
      </w:divBdr>
    </w:div>
    <w:div w:id="756943970">
      <w:bodyDiv w:val="1"/>
      <w:marLeft w:val="0"/>
      <w:marRight w:val="0"/>
      <w:marTop w:val="0"/>
      <w:marBottom w:val="0"/>
      <w:divBdr>
        <w:top w:val="none" w:sz="0" w:space="0" w:color="auto"/>
        <w:left w:val="none" w:sz="0" w:space="0" w:color="auto"/>
        <w:bottom w:val="none" w:sz="0" w:space="0" w:color="auto"/>
        <w:right w:val="none" w:sz="0" w:space="0" w:color="auto"/>
      </w:divBdr>
    </w:div>
    <w:div w:id="759176914">
      <w:bodyDiv w:val="1"/>
      <w:marLeft w:val="0"/>
      <w:marRight w:val="0"/>
      <w:marTop w:val="0"/>
      <w:marBottom w:val="0"/>
      <w:divBdr>
        <w:top w:val="none" w:sz="0" w:space="0" w:color="auto"/>
        <w:left w:val="none" w:sz="0" w:space="0" w:color="auto"/>
        <w:bottom w:val="none" w:sz="0" w:space="0" w:color="auto"/>
        <w:right w:val="none" w:sz="0" w:space="0" w:color="auto"/>
      </w:divBdr>
    </w:div>
    <w:div w:id="763260601">
      <w:bodyDiv w:val="1"/>
      <w:marLeft w:val="0"/>
      <w:marRight w:val="0"/>
      <w:marTop w:val="0"/>
      <w:marBottom w:val="0"/>
      <w:divBdr>
        <w:top w:val="none" w:sz="0" w:space="0" w:color="auto"/>
        <w:left w:val="none" w:sz="0" w:space="0" w:color="auto"/>
        <w:bottom w:val="none" w:sz="0" w:space="0" w:color="auto"/>
        <w:right w:val="none" w:sz="0" w:space="0" w:color="auto"/>
      </w:divBdr>
    </w:div>
    <w:div w:id="764106630">
      <w:bodyDiv w:val="1"/>
      <w:marLeft w:val="0"/>
      <w:marRight w:val="0"/>
      <w:marTop w:val="0"/>
      <w:marBottom w:val="0"/>
      <w:divBdr>
        <w:top w:val="none" w:sz="0" w:space="0" w:color="auto"/>
        <w:left w:val="none" w:sz="0" w:space="0" w:color="auto"/>
        <w:bottom w:val="none" w:sz="0" w:space="0" w:color="auto"/>
        <w:right w:val="none" w:sz="0" w:space="0" w:color="auto"/>
      </w:divBdr>
    </w:div>
    <w:div w:id="766191264">
      <w:bodyDiv w:val="1"/>
      <w:marLeft w:val="0"/>
      <w:marRight w:val="0"/>
      <w:marTop w:val="0"/>
      <w:marBottom w:val="0"/>
      <w:divBdr>
        <w:top w:val="none" w:sz="0" w:space="0" w:color="auto"/>
        <w:left w:val="none" w:sz="0" w:space="0" w:color="auto"/>
        <w:bottom w:val="none" w:sz="0" w:space="0" w:color="auto"/>
        <w:right w:val="none" w:sz="0" w:space="0" w:color="auto"/>
      </w:divBdr>
    </w:div>
    <w:div w:id="768354338">
      <w:bodyDiv w:val="1"/>
      <w:marLeft w:val="0"/>
      <w:marRight w:val="0"/>
      <w:marTop w:val="0"/>
      <w:marBottom w:val="0"/>
      <w:divBdr>
        <w:top w:val="none" w:sz="0" w:space="0" w:color="auto"/>
        <w:left w:val="none" w:sz="0" w:space="0" w:color="auto"/>
        <w:bottom w:val="none" w:sz="0" w:space="0" w:color="auto"/>
        <w:right w:val="none" w:sz="0" w:space="0" w:color="auto"/>
      </w:divBdr>
    </w:div>
    <w:div w:id="771976496">
      <w:bodyDiv w:val="1"/>
      <w:marLeft w:val="0"/>
      <w:marRight w:val="0"/>
      <w:marTop w:val="0"/>
      <w:marBottom w:val="0"/>
      <w:divBdr>
        <w:top w:val="none" w:sz="0" w:space="0" w:color="auto"/>
        <w:left w:val="none" w:sz="0" w:space="0" w:color="auto"/>
        <w:bottom w:val="none" w:sz="0" w:space="0" w:color="auto"/>
        <w:right w:val="none" w:sz="0" w:space="0" w:color="auto"/>
      </w:divBdr>
    </w:div>
    <w:div w:id="777873913">
      <w:bodyDiv w:val="1"/>
      <w:marLeft w:val="0"/>
      <w:marRight w:val="0"/>
      <w:marTop w:val="0"/>
      <w:marBottom w:val="0"/>
      <w:divBdr>
        <w:top w:val="none" w:sz="0" w:space="0" w:color="auto"/>
        <w:left w:val="none" w:sz="0" w:space="0" w:color="auto"/>
        <w:bottom w:val="none" w:sz="0" w:space="0" w:color="auto"/>
        <w:right w:val="none" w:sz="0" w:space="0" w:color="auto"/>
      </w:divBdr>
    </w:div>
    <w:div w:id="779489875">
      <w:bodyDiv w:val="1"/>
      <w:marLeft w:val="0"/>
      <w:marRight w:val="0"/>
      <w:marTop w:val="0"/>
      <w:marBottom w:val="0"/>
      <w:divBdr>
        <w:top w:val="none" w:sz="0" w:space="0" w:color="auto"/>
        <w:left w:val="none" w:sz="0" w:space="0" w:color="auto"/>
        <w:bottom w:val="none" w:sz="0" w:space="0" w:color="auto"/>
        <w:right w:val="none" w:sz="0" w:space="0" w:color="auto"/>
      </w:divBdr>
    </w:div>
    <w:div w:id="788671248">
      <w:bodyDiv w:val="1"/>
      <w:marLeft w:val="0"/>
      <w:marRight w:val="0"/>
      <w:marTop w:val="0"/>
      <w:marBottom w:val="0"/>
      <w:divBdr>
        <w:top w:val="none" w:sz="0" w:space="0" w:color="auto"/>
        <w:left w:val="none" w:sz="0" w:space="0" w:color="auto"/>
        <w:bottom w:val="none" w:sz="0" w:space="0" w:color="auto"/>
        <w:right w:val="none" w:sz="0" w:space="0" w:color="auto"/>
      </w:divBdr>
    </w:div>
    <w:div w:id="794065035">
      <w:bodyDiv w:val="1"/>
      <w:marLeft w:val="0"/>
      <w:marRight w:val="0"/>
      <w:marTop w:val="0"/>
      <w:marBottom w:val="0"/>
      <w:divBdr>
        <w:top w:val="none" w:sz="0" w:space="0" w:color="auto"/>
        <w:left w:val="none" w:sz="0" w:space="0" w:color="auto"/>
        <w:bottom w:val="none" w:sz="0" w:space="0" w:color="auto"/>
        <w:right w:val="none" w:sz="0" w:space="0" w:color="auto"/>
      </w:divBdr>
    </w:div>
    <w:div w:id="798841667">
      <w:bodyDiv w:val="1"/>
      <w:marLeft w:val="0"/>
      <w:marRight w:val="0"/>
      <w:marTop w:val="0"/>
      <w:marBottom w:val="0"/>
      <w:divBdr>
        <w:top w:val="none" w:sz="0" w:space="0" w:color="auto"/>
        <w:left w:val="none" w:sz="0" w:space="0" w:color="auto"/>
        <w:bottom w:val="none" w:sz="0" w:space="0" w:color="auto"/>
        <w:right w:val="none" w:sz="0" w:space="0" w:color="auto"/>
      </w:divBdr>
    </w:div>
    <w:div w:id="804081886">
      <w:bodyDiv w:val="1"/>
      <w:marLeft w:val="0"/>
      <w:marRight w:val="0"/>
      <w:marTop w:val="0"/>
      <w:marBottom w:val="0"/>
      <w:divBdr>
        <w:top w:val="none" w:sz="0" w:space="0" w:color="auto"/>
        <w:left w:val="none" w:sz="0" w:space="0" w:color="auto"/>
        <w:bottom w:val="none" w:sz="0" w:space="0" w:color="auto"/>
        <w:right w:val="none" w:sz="0" w:space="0" w:color="auto"/>
      </w:divBdr>
    </w:div>
    <w:div w:id="805397557">
      <w:bodyDiv w:val="1"/>
      <w:marLeft w:val="0"/>
      <w:marRight w:val="0"/>
      <w:marTop w:val="0"/>
      <w:marBottom w:val="0"/>
      <w:divBdr>
        <w:top w:val="none" w:sz="0" w:space="0" w:color="auto"/>
        <w:left w:val="none" w:sz="0" w:space="0" w:color="auto"/>
        <w:bottom w:val="none" w:sz="0" w:space="0" w:color="auto"/>
        <w:right w:val="none" w:sz="0" w:space="0" w:color="auto"/>
      </w:divBdr>
    </w:div>
    <w:div w:id="808206463">
      <w:bodyDiv w:val="1"/>
      <w:marLeft w:val="0"/>
      <w:marRight w:val="0"/>
      <w:marTop w:val="0"/>
      <w:marBottom w:val="0"/>
      <w:divBdr>
        <w:top w:val="none" w:sz="0" w:space="0" w:color="auto"/>
        <w:left w:val="none" w:sz="0" w:space="0" w:color="auto"/>
        <w:bottom w:val="none" w:sz="0" w:space="0" w:color="auto"/>
        <w:right w:val="none" w:sz="0" w:space="0" w:color="auto"/>
      </w:divBdr>
    </w:div>
    <w:div w:id="813134146">
      <w:bodyDiv w:val="1"/>
      <w:marLeft w:val="0"/>
      <w:marRight w:val="0"/>
      <w:marTop w:val="0"/>
      <w:marBottom w:val="0"/>
      <w:divBdr>
        <w:top w:val="none" w:sz="0" w:space="0" w:color="auto"/>
        <w:left w:val="none" w:sz="0" w:space="0" w:color="auto"/>
        <w:bottom w:val="none" w:sz="0" w:space="0" w:color="auto"/>
        <w:right w:val="none" w:sz="0" w:space="0" w:color="auto"/>
      </w:divBdr>
    </w:div>
    <w:div w:id="820468011">
      <w:bodyDiv w:val="1"/>
      <w:marLeft w:val="0"/>
      <w:marRight w:val="0"/>
      <w:marTop w:val="0"/>
      <w:marBottom w:val="0"/>
      <w:divBdr>
        <w:top w:val="none" w:sz="0" w:space="0" w:color="auto"/>
        <w:left w:val="none" w:sz="0" w:space="0" w:color="auto"/>
        <w:bottom w:val="none" w:sz="0" w:space="0" w:color="auto"/>
        <w:right w:val="none" w:sz="0" w:space="0" w:color="auto"/>
      </w:divBdr>
    </w:div>
    <w:div w:id="821777466">
      <w:bodyDiv w:val="1"/>
      <w:marLeft w:val="0"/>
      <w:marRight w:val="0"/>
      <w:marTop w:val="0"/>
      <w:marBottom w:val="0"/>
      <w:divBdr>
        <w:top w:val="none" w:sz="0" w:space="0" w:color="auto"/>
        <w:left w:val="none" w:sz="0" w:space="0" w:color="auto"/>
        <w:bottom w:val="none" w:sz="0" w:space="0" w:color="auto"/>
        <w:right w:val="none" w:sz="0" w:space="0" w:color="auto"/>
      </w:divBdr>
    </w:div>
    <w:div w:id="823669706">
      <w:bodyDiv w:val="1"/>
      <w:marLeft w:val="0"/>
      <w:marRight w:val="0"/>
      <w:marTop w:val="0"/>
      <w:marBottom w:val="0"/>
      <w:divBdr>
        <w:top w:val="none" w:sz="0" w:space="0" w:color="auto"/>
        <w:left w:val="none" w:sz="0" w:space="0" w:color="auto"/>
        <w:bottom w:val="none" w:sz="0" w:space="0" w:color="auto"/>
        <w:right w:val="none" w:sz="0" w:space="0" w:color="auto"/>
      </w:divBdr>
    </w:div>
    <w:div w:id="825098327">
      <w:bodyDiv w:val="1"/>
      <w:marLeft w:val="0"/>
      <w:marRight w:val="0"/>
      <w:marTop w:val="0"/>
      <w:marBottom w:val="0"/>
      <w:divBdr>
        <w:top w:val="none" w:sz="0" w:space="0" w:color="auto"/>
        <w:left w:val="none" w:sz="0" w:space="0" w:color="auto"/>
        <w:bottom w:val="none" w:sz="0" w:space="0" w:color="auto"/>
        <w:right w:val="none" w:sz="0" w:space="0" w:color="auto"/>
      </w:divBdr>
    </w:div>
    <w:div w:id="831146190">
      <w:bodyDiv w:val="1"/>
      <w:marLeft w:val="0"/>
      <w:marRight w:val="0"/>
      <w:marTop w:val="0"/>
      <w:marBottom w:val="0"/>
      <w:divBdr>
        <w:top w:val="none" w:sz="0" w:space="0" w:color="auto"/>
        <w:left w:val="none" w:sz="0" w:space="0" w:color="auto"/>
        <w:bottom w:val="none" w:sz="0" w:space="0" w:color="auto"/>
        <w:right w:val="none" w:sz="0" w:space="0" w:color="auto"/>
      </w:divBdr>
    </w:div>
    <w:div w:id="831945377">
      <w:bodyDiv w:val="1"/>
      <w:marLeft w:val="0"/>
      <w:marRight w:val="0"/>
      <w:marTop w:val="0"/>
      <w:marBottom w:val="0"/>
      <w:divBdr>
        <w:top w:val="none" w:sz="0" w:space="0" w:color="auto"/>
        <w:left w:val="none" w:sz="0" w:space="0" w:color="auto"/>
        <w:bottom w:val="none" w:sz="0" w:space="0" w:color="auto"/>
        <w:right w:val="none" w:sz="0" w:space="0" w:color="auto"/>
      </w:divBdr>
    </w:div>
    <w:div w:id="836312547">
      <w:bodyDiv w:val="1"/>
      <w:marLeft w:val="0"/>
      <w:marRight w:val="0"/>
      <w:marTop w:val="0"/>
      <w:marBottom w:val="0"/>
      <w:divBdr>
        <w:top w:val="none" w:sz="0" w:space="0" w:color="auto"/>
        <w:left w:val="none" w:sz="0" w:space="0" w:color="auto"/>
        <w:bottom w:val="none" w:sz="0" w:space="0" w:color="auto"/>
        <w:right w:val="none" w:sz="0" w:space="0" w:color="auto"/>
      </w:divBdr>
    </w:div>
    <w:div w:id="836924087">
      <w:bodyDiv w:val="1"/>
      <w:marLeft w:val="0"/>
      <w:marRight w:val="0"/>
      <w:marTop w:val="0"/>
      <w:marBottom w:val="0"/>
      <w:divBdr>
        <w:top w:val="none" w:sz="0" w:space="0" w:color="auto"/>
        <w:left w:val="none" w:sz="0" w:space="0" w:color="auto"/>
        <w:bottom w:val="none" w:sz="0" w:space="0" w:color="auto"/>
        <w:right w:val="none" w:sz="0" w:space="0" w:color="auto"/>
      </w:divBdr>
    </w:div>
    <w:div w:id="840047270">
      <w:bodyDiv w:val="1"/>
      <w:marLeft w:val="0"/>
      <w:marRight w:val="0"/>
      <w:marTop w:val="0"/>
      <w:marBottom w:val="0"/>
      <w:divBdr>
        <w:top w:val="none" w:sz="0" w:space="0" w:color="auto"/>
        <w:left w:val="none" w:sz="0" w:space="0" w:color="auto"/>
        <w:bottom w:val="none" w:sz="0" w:space="0" w:color="auto"/>
        <w:right w:val="none" w:sz="0" w:space="0" w:color="auto"/>
      </w:divBdr>
    </w:div>
    <w:div w:id="841160402">
      <w:bodyDiv w:val="1"/>
      <w:marLeft w:val="0"/>
      <w:marRight w:val="0"/>
      <w:marTop w:val="0"/>
      <w:marBottom w:val="0"/>
      <w:divBdr>
        <w:top w:val="none" w:sz="0" w:space="0" w:color="auto"/>
        <w:left w:val="none" w:sz="0" w:space="0" w:color="auto"/>
        <w:bottom w:val="none" w:sz="0" w:space="0" w:color="auto"/>
        <w:right w:val="none" w:sz="0" w:space="0" w:color="auto"/>
      </w:divBdr>
    </w:div>
    <w:div w:id="848762654">
      <w:bodyDiv w:val="1"/>
      <w:marLeft w:val="0"/>
      <w:marRight w:val="0"/>
      <w:marTop w:val="0"/>
      <w:marBottom w:val="0"/>
      <w:divBdr>
        <w:top w:val="none" w:sz="0" w:space="0" w:color="auto"/>
        <w:left w:val="none" w:sz="0" w:space="0" w:color="auto"/>
        <w:bottom w:val="none" w:sz="0" w:space="0" w:color="auto"/>
        <w:right w:val="none" w:sz="0" w:space="0" w:color="auto"/>
      </w:divBdr>
    </w:div>
    <w:div w:id="849494280">
      <w:bodyDiv w:val="1"/>
      <w:marLeft w:val="0"/>
      <w:marRight w:val="0"/>
      <w:marTop w:val="0"/>
      <w:marBottom w:val="0"/>
      <w:divBdr>
        <w:top w:val="none" w:sz="0" w:space="0" w:color="auto"/>
        <w:left w:val="none" w:sz="0" w:space="0" w:color="auto"/>
        <w:bottom w:val="none" w:sz="0" w:space="0" w:color="auto"/>
        <w:right w:val="none" w:sz="0" w:space="0" w:color="auto"/>
      </w:divBdr>
    </w:div>
    <w:div w:id="850336272">
      <w:bodyDiv w:val="1"/>
      <w:marLeft w:val="0"/>
      <w:marRight w:val="0"/>
      <w:marTop w:val="0"/>
      <w:marBottom w:val="0"/>
      <w:divBdr>
        <w:top w:val="none" w:sz="0" w:space="0" w:color="auto"/>
        <w:left w:val="none" w:sz="0" w:space="0" w:color="auto"/>
        <w:bottom w:val="none" w:sz="0" w:space="0" w:color="auto"/>
        <w:right w:val="none" w:sz="0" w:space="0" w:color="auto"/>
      </w:divBdr>
    </w:div>
    <w:div w:id="853760249">
      <w:bodyDiv w:val="1"/>
      <w:marLeft w:val="0"/>
      <w:marRight w:val="0"/>
      <w:marTop w:val="0"/>
      <w:marBottom w:val="0"/>
      <w:divBdr>
        <w:top w:val="none" w:sz="0" w:space="0" w:color="auto"/>
        <w:left w:val="none" w:sz="0" w:space="0" w:color="auto"/>
        <w:bottom w:val="none" w:sz="0" w:space="0" w:color="auto"/>
        <w:right w:val="none" w:sz="0" w:space="0" w:color="auto"/>
      </w:divBdr>
    </w:div>
    <w:div w:id="857037098">
      <w:bodyDiv w:val="1"/>
      <w:marLeft w:val="0"/>
      <w:marRight w:val="0"/>
      <w:marTop w:val="0"/>
      <w:marBottom w:val="0"/>
      <w:divBdr>
        <w:top w:val="none" w:sz="0" w:space="0" w:color="auto"/>
        <w:left w:val="none" w:sz="0" w:space="0" w:color="auto"/>
        <w:bottom w:val="none" w:sz="0" w:space="0" w:color="auto"/>
        <w:right w:val="none" w:sz="0" w:space="0" w:color="auto"/>
      </w:divBdr>
    </w:div>
    <w:div w:id="858012450">
      <w:bodyDiv w:val="1"/>
      <w:marLeft w:val="0"/>
      <w:marRight w:val="0"/>
      <w:marTop w:val="0"/>
      <w:marBottom w:val="0"/>
      <w:divBdr>
        <w:top w:val="none" w:sz="0" w:space="0" w:color="auto"/>
        <w:left w:val="none" w:sz="0" w:space="0" w:color="auto"/>
        <w:bottom w:val="none" w:sz="0" w:space="0" w:color="auto"/>
        <w:right w:val="none" w:sz="0" w:space="0" w:color="auto"/>
      </w:divBdr>
    </w:div>
    <w:div w:id="864439885">
      <w:bodyDiv w:val="1"/>
      <w:marLeft w:val="0"/>
      <w:marRight w:val="0"/>
      <w:marTop w:val="0"/>
      <w:marBottom w:val="0"/>
      <w:divBdr>
        <w:top w:val="none" w:sz="0" w:space="0" w:color="auto"/>
        <w:left w:val="none" w:sz="0" w:space="0" w:color="auto"/>
        <w:bottom w:val="none" w:sz="0" w:space="0" w:color="auto"/>
        <w:right w:val="none" w:sz="0" w:space="0" w:color="auto"/>
      </w:divBdr>
    </w:div>
    <w:div w:id="867134362">
      <w:bodyDiv w:val="1"/>
      <w:marLeft w:val="0"/>
      <w:marRight w:val="0"/>
      <w:marTop w:val="0"/>
      <w:marBottom w:val="0"/>
      <w:divBdr>
        <w:top w:val="none" w:sz="0" w:space="0" w:color="auto"/>
        <w:left w:val="none" w:sz="0" w:space="0" w:color="auto"/>
        <w:bottom w:val="none" w:sz="0" w:space="0" w:color="auto"/>
        <w:right w:val="none" w:sz="0" w:space="0" w:color="auto"/>
      </w:divBdr>
    </w:div>
    <w:div w:id="867330282">
      <w:bodyDiv w:val="1"/>
      <w:marLeft w:val="0"/>
      <w:marRight w:val="0"/>
      <w:marTop w:val="0"/>
      <w:marBottom w:val="0"/>
      <w:divBdr>
        <w:top w:val="none" w:sz="0" w:space="0" w:color="auto"/>
        <w:left w:val="none" w:sz="0" w:space="0" w:color="auto"/>
        <w:bottom w:val="none" w:sz="0" w:space="0" w:color="auto"/>
        <w:right w:val="none" w:sz="0" w:space="0" w:color="auto"/>
      </w:divBdr>
    </w:div>
    <w:div w:id="868646487">
      <w:bodyDiv w:val="1"/>
      <w:marLeft w:val="0"/>
      <w:marRight w:val="0"/>
      <w:marTop w:val="0"/>
      <w:marBottom w:val="0"/>
      <w:divBdr>
        <w:top w:val="none" w:sz="0" w:space="0" w:color="auto"/>
        <w:left w:val="none" w:sz="0" w:space="0" w:color="auto"/>
        <w:bottom w:val="none" w:sz="0" w:space="0" w:color="auto"/>
        <w:right w:val="none" w:sz="0" w:space="0" w:color="auto"/>
      </w:divBdr>
    </w:div>
    <w:div w:id="869876306">
      <w:bodyDiv w:val="1"/>
      <w:marLeft w:val="0"/>
      <w:marRight w:val="0"/>
      <w:marTop w:val="0"/>
      <w:marBottom w:val="0"/>
      <w:divBdr>
        <w:top w:val="none" w:sz="0" w:space="0" w:color="auto"/>
        <w:left w:val="none" w:sz="0" w:space="0" w:color="auto"/>
        <w:bottom w:val="none" w:sz="0" w:space="0" w:color="auto"/>
        <w:right w:val="none" w:sz="0" w:space="0" w:color="auto"/>
      </w:divBdr>
    </w:div>
    <w:div w:id="872110745">
      <w:bodyDiv w:val="1"/>
      <w:marLeft w:val="0"/>
      <w:marRight w:val="0"/>
      <w:marTop w:val="0"/>
      <w:marBottom w:val="0"/>
      <w:divBdr>
        <w:top w:val="none" w:sz="0" w:space="0" w:color="auto"/>
        <w:left w:val="none" w:sz="0" w:space="0" w:color="auto"/>
        <w:bottom w:val="none" w:sz="0" w:space="0" w:color="auto"/>
        <w:right w:val="none" w:sz="0" w:space="0" w:color="auto"/>
      </w:divBdr>
    </w:div>
    <w:div w:id="872304335">
      <w:bodyDiv w:val="1"/>
      <w:marLeft w:val="0"/>
      <w:marRight w:val="0"/>
      <w:marTop w:val="0"/>
      <w:marBottom w:val="0"/>
      <w:divBdr>
        <w:top w:val="none" w:sz="0" w:space="0" w:color="auto"/>
        <w:left w:val="none" w:sz="0" w:space="0" w:color="auto"/>
        <w:bottom w:val="none" w:sz="0" w:space="0" w:color="auto"/>
        <w:right w:val="none" w:sz="0" w:space="0" w:color="auto"/>
      </w:divBdr>
    </w:div>
    <w:div w:id="875771135">
      <w:bodyDiv w:val="1"/>
      <w:marLeft w:val="0"/>
      <w:marRight w:val="0"/>
      <w:marTop w:val="0"/>
      <w:marBottom w:val="0"/>
      <w:divBdr>
        <w:top w:val="none" w:sz="0" w:space="0" w:color="auto"/>
        <w:left w:val="none" w:sz="0" w:space="0" w:color="auto"/>
        <w:bottom w:val="none" w:sz="0" w:space="0" w:color="auto"/>
        <w:right w:val="none" w:sz="0" w:space="0" w:color="auto"/>
      </w:divBdr>
    </w:div>
    <w:div w:id="876549897">
      <w:bodyDiv w:val="1"/>
      <w:marLeft w:val="0"/>
      <w:marRight w:val="0"/>
      <w:marTop w:val="0"/>
      <w:marBottom w:val="0"/>
      <w:divBdr>
        <w:top w:val="none" w:sz="0" w:space="0" w:color="auto"/>
        <w:left w:val="none" w:sz="0" w:space="0" w:color="auto"/>
        <w:bottom w:val="none" w:sz="0" w:space="0" w:color="auto"/>
        <w:right w:val="none" w:sz="0" w:space="0" w:color="auto"/>
      </w:divBdr>
    </w:div>
    <w:div w:id="889339007">
      <w:bodyDiv w:val="1"/>
      <w:marLeft w:val="0"/>
      <w:marRight w:val="0"/>
      <w:marTop w:val="0"/>
      <w:marBottom w:val="0"/>
      <w:divBdr>
        <w:top w:val="none" w:sz="0" w:space="0" w:color="auto"/>
        <w:left w:val="none" w:sz="0" w:space="0" w:color="auto"/>
        <w:bottom w:val="none" w:sz="0" w:space="0" w:color="auto"/>
        <w:right w:val="none" w:sz="0" w:space="0" w:color="auto"/>
      </w:divBdr>
    </w:div>
    <w:div w:id="892740473">
      <w:bodyDiv w:val="1"/>
      <w:marLeft w:val="0"/>
      <w:marRight w:val="0"/>
      <w:marTop w:val="0"/>
      <w:marBottom w:val="0"/>
      <w:divBdr>
        <w:top w:val="none" w:sz="0" w:space="0" w:color="auto"/>
        <w:left w:val="none" w:sz="0" w:space="0" w:color="auto"/>
        <w:bottom w:val="none" w:sz="0" w:space="0" w:color="auto"/>
        <w:right w:val="none" w:sz="0" w:space="0" w:color="auto"/>
      </w:divBdr>
    </w:div>
    <w:div w:id="896205949">
      <w:bodyDiv w:val="1"/>
      <w:marLeft w:val="0"/>
      <w:marRight w:val="0"/>
      <w:marTop w:val="0"/>
      <w:marBottom w:val="0"/>
      <w:divBdr>
        <w:top w:val="none" w:sz="0" w:space="0" w:color="auto"/>
        <w:left w:val="none" w:sz="0" w:space="0" w:color="auto"/>
        <w:bottom w:val="none" w:sz="0" w:space="0" w:color="auto"/>
        <w:right w:val="none" w:sz="0" w:space="0" w:color="auto"/>
      </w:divBdr>
    </w:div>
    <w:div w:id="897210222">
      <w:bodyDiv w:val="1"/>
      <w:marLeft w:val="0"/>
      <w:marRight w:val="0"/>
      <w:marTop w:val="0"/>
      <w:marBottom w:val="0"/>
      <w:divBdr>
        <w:top w:val="none" w:sz="0" w:space="0" w:color="auto"/>
        <w:left w:val="none" w:sz="0" w:space="0" w:color="auto"/>
        <w:bottom w:val="none" w:sz="0" w:space="0" w:color="auto"/>
        <w:right w:val="none" w:sz="0" w:space="0" w:color="auto"/>
      </w:divBdr>
    </w:div>
    <w:div w:id="899243165">
      <w:bodyDiv w:val="1"/>
      <w:marLeft w:val="0"/>
      <w:marRight w:val="0"/>
      <w:marTop w:val="0"/>
      <w:marBottom w:val="0"/>
      <w:divBdr>
        <w:top w:val="none" w:sz="0" w:space="0" w:color="auto"/>
        <w:left w:val="none" w:sz="0" w:space="0" w:color="auto"/>
        <w:bottom w:val="none" w:sz="0" w:space="0" w:color="auto"/>
        <w:right w:val="none" w:sz="0" w:space="0" w:color="auto"/>
      </w:divBdr>
    </w:div>
    <w:div w:id="900141422">
      <w:bodyDiv w:val="1"/>
      <w:marLeft w:val="0"/>
      <w:marRight w:val="0"/>
      <w:marTop w:val="0"/>
      <w:marBottom w:val="0"/>
      <w:divBdr>
        <w:top w:val="none" w:sz="0" w:space="0" w:color="auto"/>
        <w:left w:val="none" w:sz="0" w:space="0" w:color="auto"/>
        <w:bottom w:val="none" w:sz="0" w:space="0" w:color="auto"/>
        <w:right w:val="none" w:sz="0" w:space="0" w:color="auto"/>
      </w:divBdr>
    </w:div>
    <w:div w:id="902105007">
      <w:bodyDiv w:val="1"/>
      <w:marLeft w:val="0"/>
      <w:marRight w:val="0"/>
      <w:marTop w:val="0"/>
      <w:marBottom w:val="0"/>
      <w:divBdr>
        <w:top w:val="none" w:sz="0" w:space="0" w:color="auto"/>
        <w:left w:val="none" w:sz="0" w:space="0" w:color="auto"/>
        <w:bottom w:val="none" w:sz="0" w:space="0" w:color="auto"/>
        <w:right w:val="none" w:sz="0" w:space="0" w:color="auto"/>
      </w:divBdr>
    </w:div>
    <w:div w:id="910043237">
      <w:bodyDiv w:val="1"/>
      <w:marLeft w:val="0"/>
      <w:marRight w:val="0"/>
      <w:marTop w:val="0"/>
      <w:marBottom w:val="0"/>
      <w:divBdr>
        <w:top w:val="none" w:sz="0" w:space="0" w:color="auto"/>
        <w:left w:val="none" w:sz="0" w:space="0" w:color="auto"/>
        <w:bottom w:val="none" w:sz="0" w:space="0" w:color="auto"/>
        <w:right w:val="none" w:sz="0" w:space="0" w:color="auto"/>
      </w:divBdr>
    </w:div>
    <w:div w:id="911618403">
      <w:bodyDiv w:val="1"/>
      <w:marLeft w:val="0"/>
      <w:marRight w:val="0"/>
      <w:marTop w:val="0"/>
      <w:marBottom w:val="0"/>
      <w:divBdr>
        <w:top w:val="none" w:sz="0" w:space="0" w:color="auto"/>
        <w:left w:val="none" w:sz="0" w:space="0" w:color="auto"/>
        <w:bottom w:val="none" w:sz="0" w:space="0" w:color="auto"/>
        <w:right w:val="none" w:sz="0" w:space="0" w:color="auto"/>
      </w:divBdr>
    </w:div>
    <w:div w:id="914582731">
      <w:bodyDiv w:val="1"/>
      <w:marLeft w:val="0"/>
      <w:marRight w:val="0"/>
      <w:marTop w:val="0"/>
      <w:marBottom w:val="0"/>
      <w:divBdr>
        <w:top w:val="none" w:sz="0" w:space="0" w:color="auto"/>
        <w:left w:val="none" w:sz="0" w:space="0" w:color="auto"/>
        <w:bottom w:val="none" w:sz="0" w:space="0" w:color="auto"/>
        <w:right w:val="none" w:sz="0" w:space="0" w:color="auto"/>
      </w:divBdr>
    </w:div>
    <w:div w:id="923147391">
      <w:bodyDiv w:val="1"/>
      <w:marLeft w:val="0"/>
      <w:marRight w:val="0"/>
      <w:marTop w:val="0"/>
      <w:marBottom w:val="0"/>
      <w:divBdr>
        <w:top w:val="none" w:sz="0" w:space="0" w:color="auto"/>
        <w:left w:val="none" w:sz="0" w:space="0" w:color="auto"/>
        <w:bottom w:val="none" w:sz="0" w:space="0" w:color="auto"/>
        <w:right w:val="none" w:sz="0" w:space="0" w:color="auto"/>
      </w:divBdr>
    </w:div>
    <w:div w:id="923807468">
      <w:bodyDiv w:val="1"/>
      <w:marLeft w:val="0"/>
      <w:marRight w:val="0"/>
      <w:marTop w:val="0"/>
      <w:marBottom w:val="0"/>
      <w:divBdr>
        <w:top w:val="none" w:sz="0" w:space="0" w:color="auto"/>
        <w:left w:val="none" w:sz="0" w:space="0" w:color="auto"/>
        <w:bottom w:val="none" w:sz="0" w:space="0" w:color="auto"/>
        <w:right w:val="none" w:sz="0" w:space="0" w:color="auto"/>
      </w:divBdr>
    </w:div>
    <w:div w:id="924070218">
      <w:bodyDiv w:val="1"/>
      <w:marLeft w:val="0"/>
      <w:marRight w:val="0"/>
      <w:marTop w:val="0"/>
      <w:marBottom w:val="0"/>
      <w:divBdr>
        <w:top w:val="none" w:sz="0" w:space="0" w:color="auto"/>
        <w:left w:val="none" w:sz="0" w:space="0" w:color="auto"/>
        <w:bottom w:val="none" w:sz="0" w:space="0" w:color="auto"/>
        <w:right w:val="none" w:sz="0" w:space="0" w:color="auto"/>
      </w:divBdr>
    </w:div>
    <w:div w:id="924074745">
      <w:bodyDiv w:val="1"/>
      <w:marLeft w:val="0"/>
      <w:marRight w:val="0"/>
      <w:marTop w:val="0"/>
      <w:marBottom w:val="0"/>
      <w:divBdr>
        <w:top w:val="none" w:sz="0" w:space="0" w:color="auto"/>
        <w:left w:val="none" w:sz="0" w:space="0" w:color="auto"/>
        <w:bottom w:val="none" w:sz="0" w:space="0" w:color="auto"/>
        <w:right w:val="none" w:sz="0" w:space="0" w:color="auto"/>
      </w:divBdr>
    </w:div>
    <w:div w:id="926690789">
      <w:bodyDiv w:val="1"/>
      <w:marLeft w:val="0"/>
      <w:marRight w:val="0"/>
      <w:marTop w:val="0"/>
      <w:marBottom w:val="0"/>
      <w:divBdr>
        <w:top w:val="none" w:sz="0" w:space="0" w:color="auto"/>
        <w:left w:val="none" w:sz="0" w:space="0" w:color="auto"/>
        <w:bottom w:val="none" w:sz="0" w:space="0" w:color="auto"/>
        <w:right w:val="none" w:sz="0" w:space="0" w:color="auto"/>
      </w:divBdr>
    </w:div>
    <w:div w:id="934674725">
      <w:bodyDiv w:val="1"/>
      <w:marLeft w:val="0"/>
      <w:marRight w:val="0"/>
      <w:marTop w:val="0"/>
      <w:marBottom w:val="0"/>
      <w:divBdr>
        <w:top w:val="none" w:sz="0" w:space="0" w:color="auto"/>
        <w:left w:val="none" w:sz="0" w:space="0" w:color="auto"/>
        <w:bottom w:val="none" w:sz="0" w:space="0" w:color="auto"/>
        <w:right w:val="none" w:sz="0" w:space="0" w:color="auto"/>
      </w:divBdr>
    </w:div>
    <w:div w:id="937175649">
      <w:bodyDiv w:val="1"/>
      <w:marLeft w:val="0"/>
      <w:marRight w:val="0"/>
      <w:marTop w:val="0"/>
      <w:marBottom w:val="0"/>
      <w:divBdr>
        <w:top w:val="none" w:sz="0" w:space="0" w:color="auto"/>
        <w:left w:val="none" w:sz="0" w:space="0" w:color="auto"/>
        <w:bottom w:val="none" w:sz="0" w:space="0" w:color="auto"/>
        <w:right w:val="none" w:sz="0" w:space="0" w:color="auto"/>
      </w:divBdr>
    </w:div>
    <w:div w:id="938677106">
      <w:bodyDiv w:val="1"/>
      <w:marLeft w:val="0"/>
      <w:marRight w:val="0"/>
      <w:marTop w:val="0"/>
      <w:marBottom w:val="0"/>
      <w:divBdr>
        <w:top w:val="none" w:sz="0" w:space="0" w:color="auto"/>
        <w:left w:val="none" w:sz="0" w:space="0" w:color="auto"/>
        <w:bottom w:val="none" w:sz="0" w:space="0" w:color="auto"/>
        <w:right w:val="none" w:sz="0" w:space="0" w:color="auto"/>
      </w:divBdr>
    </w:div>
    <w:div w:id="939334913">
      <w:bodyDiv w:val="1"/>
      <w:marLeft w:val="0"/>
      <w:marRight w:val="0"/>
      <w:marTop w:val="0"/>
      <w:marBottom w:val="0"/>
      <w:divBdr>
        <w:top w:val="none" w:sz="0" w:space="0" w:color="auto"/>
        <w:left w:val="none" w:sz="0" w:space="0" w:color="auto"/>
        <w:bottom w:val="none" w:sz="0" w:space="0" w:color="auto"/>
        <w:right w:val="none" w:sz="0" w:space="0" w:color="auto"/>
      </w:divBdr>
    </w:div>
    <w:div w:id="941834921">
      <w:bodyDiv w:val="1"/>
      <w:marLeft w:val="0"/>
      <w:marRight w:val="0"/>
      <w:marTop w:val="0"/>
      <w:marBottom w:val="0"/>
      <w:divBdr>
        <w:top w:val="none" w:sz="0" w:space="0" w:color="auto"/>
        <w:left w:val="none" w:sz="0" w:space="0" w:color="auto"/>
        <w:bottom w:val="none" w:sz="0" w:space="0" w:color="auto"/>
        <w:right w:val="none" w:sz="0" w:space="0" w:color="auto"/>
      </w:divBdr>
    </w:div>
    <w:div w:id="946037385">
      <w:bodyDiv w:val="1"/>
      <w:marLeft w:val="0"/>
      <w:marRight w:val="0"/>
      <w:marTop w:val="0"/>
      <w:marBottom w:val="0"/>
      <w:divBdr>
        <w:top w:val="none" w:sz="0" w:space="0" w:color="auto"/>
        <w:left w:val="none" w:sz="0" w:space="0" w:color="auto"/>
        <w:bottom w:val="none" w:sz="0" w:space="0" w:color="auto"/>
        <w:right w:val="none" w:sz="0" w:space="0" w:color="auto"/>
      </w:divBdr>
    </w:div>
    <w:div w:id="946497689">
      <w:bodyDiv w:val="1"/>
      <w:marLeft w:val="0"/>
      <w:marRight w:val="0"/>
      <w:marTop w:val="0"/>
      <w:marBottom w:val="0"/>
      <w:divBdr>
        <w:top w:val="none" w:sz="0" w:space="0" w:color="auto"/>
        <w:left w:val="none" w:sz="0" w:space="0" w:color="auto"/>
        <w:bottom w:val="none" w:sz="0" w:space="0" w:color="auto"/>
        <w:right w:val="none" w:sz="0" w:space="0" w:color="auto"/>
      </w:divBdr>
    </w:div>
    <w:div w:id="947931333">
      <w:bodyDiv w:val="1"/>
      <w:marLeft w:val="0"/>
      <w:marRight w:val="0"/>
      <w:marTop w:val="0"/>
      <w:marBottom w:val="0"/>
      <w:divBdr>
        <w:top w:val="none" w:sz="0" w:space="0" w:color="auto"/>
        <w:left w:val="none" w:sz="0" w:space="0" w:color="auto"/>
        <w:bottom w:val="none" w:sz="0" w:space="0" w:color="auto"/>
        <w:right w:val="none" w:sz="0" w:space="0" w:color="auto"/>
      </w:divBdr>
    </w:div>
    <w:div w:id="950162341">
      <w:bodyDiv w:val="1"/>
      <w:marLeft w:val="0"/>
      <w:marRight w:val="0"/>
      <w:marTop w:val="0"/>
      <w:marBottom w:val="0"/>
      <w:divBdr>
        <w:top w:val="none" w:sz="0" w:space="0" w:color="auto"/>
        <w:left w:val="none" w:sz="0" w:space="0" w:color="auto"/>
        <w:bottom w:val="none" w:sz="0" w:space="0" w:color="auto"/>
        <w:right w:val="none" w:sz="0" w:space="0" w:color="auto"/>
      </w:divBdr>
    </w:div>
    <w:div w:id="950555672">
      <w:bodyDiv w:val="1"/>
      <w:marLeft w:val="0"/>
      <w:marRight w:val="0"/>
      <w:marTop w:val="0"/>
      <w:marBottom w:val="0"/>
      <w:divBdr>
        <w:top w:val="none" w:sz="0" w:space="0" w:color="auto"/>
        <w:left w:val="none" w:sz="0" w:space="0" w:color="auto"/>
        <w:bottom w:val="none" w:sz="0" w:space="0" w:color="auto"/>
        <w:right w:val="none" w:sz="0" w:space="0" w:color="auto"/>
      </w:divBdr>
    </w:div>
    <w:div w:id="954486954">
      <w:bodyDiv w:val="1"/>
      <w:marLeft w:val="0"/>
      <w:marRight w:val="0"/>
      <w:marTop w:val="0"/>
      <w:marBottom w:val="0"/>
      <w:divBdr>
        <w:top w:val="none" w:sz="0" w:space="0" w:color="auto"/>
        <w:left w:val="none" w:sz="0" w:space="0" w:color="auto"/>
        <w:bottom w:val="none" w:sz="0" w:space="0" w:color="auto"/>
        <w:right w:val="none" w:sz="0" w:space="0" w:color="auto"/>
      </w:divBdr>
    </w:div>
    <w:div w:id="958221318">
      <w:bodyDiv w:val="1"/>
      <w:marLeft w:val="0"/>
      <w:marRight w:val="0"/>
      <w:marTop w:val="0"/>
      <w:marBottom w:val="0"/>
      <w:divBdr>
        <w:top w:val="none" w:sz="0" w:space="0" w:color="auto"/>
        <w:left w:val="none" w:sz="0" w:space="0" w:color="auto"/>
        <w:bottom w:val="none" w:sz="0" w:space="0" w:color="auto"/>
        <w:right w:val="none" w:sz="0" w:space="0" w:color="auto"/>
      </w:divBdr>
    </w:div>
    <w:div w:id="958411926">
      <w:bodyDiv w:val="1"/>
      <w:marLeft w:val="0"/>
      <w:marRight w:val="0"/>
      <w:marTop w:val="0"/>
      <w:marBottom w:val="0"/>
      <w:divBdr>
        <w:top w:val="none" w:sz="0" w:space="0" w:color="auto"/>
        <w:left w:val="none" w:sz="0" w:space="0" w:color="auto"/>
        <w:bottom w:val="none" w:sz="0" w:space="0" w:color="auto"/>
        <w:right w:val="none" w:sz="0" w:space="0" w:color="auto"/>
      </w:divBdr>
    </w:div>
    <w:div w:id="959650057">
      <w:bodyDiv w:val="1"/>
      <w:marLeft w:val="0"/>
      <w:marRight w:val="0"/>
      <w:marTop w:val="0"/>
      <w:marBottom w:val="0"/>
      <w:divBdr>
        <w:top w:val="none" w:sz="0" w:space="0" w:color="auto"/>
        <w:left w:val="none" w:sz="0" w:space="0" w:color="auto"/>
        <w:bottom w:val="none" w:sz="0" w:space="0" w:color="auto"/>
        <w:right w:val="none" w:sz="0" w:space="0" w:color="auto"/>
      </w:divBdr>
    </w:div>
    <w:div w:id="962345651">
      <w:bodyDiv w:val="1"/>
      <w:marLeft w:val="0"/>
      <w:marRight w:val="0"/>
      <w:marTop w:val="0"/>
      <w:marBottom w:val="0"/>
      <w:divBdr>
        <w:top w:val="none" w:sz="0" w:space="0" w:color="auto"/>
        <w:left w:val="none" w:sz="0" w:space="0" w:color="auto"/>
        <w:bottom w:val="none" w:sz="0" w:space="0" w:color="auto"/>
        <w:right w:val="none" w:sz="0" w:space="0" w:color="auto"/>
      </w:divBdr>
    </w:div>
    <w:div w:id="964458446">
      <w:bodyDiv w:val="1"/>
      <w:marLeft w:val="0"/>
      <w:marRight w:val="0"/>
      <w:marTop w:val="0"/>
      <w:marBottom w:val="0"/>
      <w:divBdr>
        <w:top w:val="none" w:sz="0" w:space="0" w:color="auto"/>
        <w:left w:val="none" w:sz="0" w:space="0" w:color="auto"/>
        <w:bottom w:val="none" w:sz="0" w:space="0" w:color="auto"/>
        <w:right w:val="none" w:sz="0" w:space="0" w:color="auto"/>
      </w:divBdr>
    </w:div>
    <w:div w:id="967706361">
      <w:bodyDiv w:val="1"/>
      <w:marLeft w:val="0"/>
      <w:marRight w:val="0"/>
      <w:marTop w:val="0"/>
      <w:marBottom w:val="0"/>
      <w:divBdr>
        <w:top w:val="none" w:sz="0" w:space="0" w:color="auto"/>
        <w:left w:val="none" w:sz="0" w:space="0" w:color="auto"/>
        <w:bottom w:val="none" w:sz="0" w:space="0" w:color="auto"/>
        <w:right w:val="none" w:sz="0" w:space="0" w:color="auto"/>
      </w:divBdr>
    </w:div>
    <w:div w:id="968054019">
      <w:bodyDiv w:val="1"/>
      <w:marLeft w:val="0"/>
      <w:marRight w:val="0"/>
      <w:marTop w:val="0"/>
      <w:marBottom w:val="0"/>
      <w:divBdr>
        <w:top w:val="none" w:sz="0" w:space="0" w:color="auto"/>
        <w:left w:val="none" w:sz="0" w:space="0" w:color="auto"/>
        <w:bottom w:val="none" w:sz="0" w:space="0" w:color="auto"/>
        <w:right w:val="none" w:sz="0" w:space="0" w:color="auto"/>
      </w:divBdr>
    </w:div>
    <w:div w:id="968172527">
      <w:bodyDiv w:val="1"/>
      <w:marLeft w:val="0"/>
      <w:marRight w:val="0"/>
      <w:marTop w:val="0"/>
      <w:marBottom w:val="0"/>
      <w:divBdr>
        <w:top w:val="none" w:sz="0" w:space="0" w:color="auto"/>
        <w:left w:val="none" w:sz="0" w:space="0" w:color="auto"/>
        <w:bottom w:val="none" w:sz="0" w:space="0" w:color="auto"/>
        <w:right w:val="none" w:sz="0" w:space="0" w:color="auto"/>
      </w:divBdr>
    </w:div>
    <w:div w:id="973483076">
      <w:bodyDiv w:val="1"/>
      <w:marLeft w:val="0"/>
      <w:marRight w:val="0"/>
      <w:marTop w:val="0"/>
      <w:marBottom w:val="0"/>
      <w:divBdr>
        <w:top w:val="none" w:sz="0" w:space="0" w:color="auto"/>
        <w:left w:val="none" w:sz="0" w:space="0" w:color="auto"/>
        <w:bottom w:val="none" w:sz="0" w:space="0" w:color="auto"/>
        <w:right w:val="none" w:sz="0" w:space="0" w:color="auto"/>
      </w:divBdr>
    </w:div>
    <w:div w:id="975138204">
      <w:bodyDiv w:val="1"/>
      <w:marLeft w:val="0"/>
      <w:marRight w:val="0"/>
      <w:marTop w:val="0"/>
      <w:marBottom w:val="0"/>
      <w:divBdr>
        <w:top w:val="none" w:sz="0" w:space="0" w:color="auto"/>
        <w:left w:val="none" w:sz="0" w:space="0" w:color="auto"/>
        <w:bottom w:val="none" w:sz="0" w:space="0" w:color="auto"/>
        <w:right w:val="none" w:sz="0" w:space="0" w:color="auto"/>
      </w:divBdr>
    </w:div>
    <w:div w:id="975254335">
      <w:bodyDiv w:val="1"/>
      <w:marLeft w:val="0"/>
      <w:marRight w:val="0"/>
      <w:marTop w:val="0"/>
      <w:marBottom w:val="0"/>
      <w:divBdr>
        <w:top w:val="none" w:sz="0" w:space="0" w:color="auto"/>
        <w:left w:val="none" w:sz="0" w:space="0" w:color="auto"/>
        <w:bottom w:val="none" w:sz="0" w:space="0" w:color="auto"/>
        <w:right w:val="none" w:sz="0" w:space="0" w:color="auto"/>
      </w:divBdr>
    </w:div>
    <w:div w:id="982584588">
      <w:bodyDiv w:val="1"/>
      <w:marLeft w:val="0"/>
      <w:marRight w:val="0"/>
      <w:marTop w:val="0"/>
      <w:marBottom w:val="0"/>
      <w:divBdr>
        <w:top w:val="none" w:sz="0" w:space="0" w:color="auto"/>
        <w:left w:val="none" w:sz="0" w:space="0" w:color="auto"/>
        <w:bottom w:val="none" w:sz="0" w:space="0" w:color="auto"/>
        <w:right w:val="none" w:sz="0" w:space="0" w:color="auto"/>
      </w:divBdr>
    </w:div>
    <w:div w:id="988172685">
      <w:bodyDiv w:val="1"/>
      <w:marLeft w:val="0"/>
      <w:marRight w:val="0"/>
      <w:marTop w:val="0"/>
      <w:marBottom w:val="0"/>
      <w:divBdr>
        <w:top w:val="none" w:sz="0" w:space="0" w:color="auto"/>
        <w:left w:val="none" w:sz="0" w:space="0" w:color="auto"/>
        <w:bottom w:val="none" w:sz="0" w:space="0" w:color="auto"/>
        <w:right w:val="none" w:sz="0" w:space="0" w:color="auto"/>
      </w:divBdr>
    </w:div>
    <w:div w:id="990910460">
      <w:bodyDiv w:val="1"/>
      <w:marLeft w:val="0"/>
      <w:marRight w:val="0"/>
      <w:marTop w:val="0"/>
      <w:marBottom w:val="0"/>
      <w:divBdr>
        <w:top w:val="none" w:sz="0" w:space="0" w:color="auto"/>
        <w:left w:val="none" w:sz="0" w:space="0" w:color="auto"/>
        <w:bottom w:val="none" w:sz="0" w:space="0" w:color="auto"/>
        <w:right w:val="none" w:sz="0" w:space="0" w:color="auto"/>
      </w:divBdr>
    </w:div>
    <w:div w:id="991181755">
      <w:bodyDiv w:val="1"/>
      <w:marLeft w:val="0"/>
      <w:marRight w:val="0"/>
      <w:marTop w:val="0"/>
      <w:marBottom w:val="0"/>
      <w:divBdr>
        <w:top w:val="none" w:sz="0" w:space="0" w:color="auto"/>
        <w:left w:val="none" w:sz="0" w:space="0" w:color="auto"/>
        <w:bottom w:val="none" w:sz="0" w:space="0" w:color="auto"/>
        <w:right w:val="none" w:sz="0" w:space="0" w:color="auto"/>
      </w:divBdr>
    </w:div>
    <w:div w:id="992831455">
      <w:bodyDiv w:val="1"/>
      <w:marLeft w:val="0"/>
      <w:marRight w:val="0"/>
      <w:marTop w:val="0"/>
      <w:marBottom w:val="0"/>
      <w:divBdr>
        <w:top w:val="none" w:sz="0" w:space="0" w:color="auto"/>
        <w:left w:val="none" w:sz="0" w:space="0" w:color="auto"/>
        <w:bottom w:val="none" w:sz="0" w:space="0" w:color="auto"/>
        <w:right w:val="none" w:sz="0" w:space="0" w:color="auto"/>
      </w:divBdr>
    </w:div>
    <w:div w:id="993680044">
      <w:bodyDiv w:val="1"/>
      <w:marLeft w:val="0"/>
      <w:marRight w:val="0"/>
      <w:marTop w:val="0"/>
      <w:marBottom w:val="0"/>
      <w:divBdr>
        <w:top w:val="none" w:sz="0" w:space="0" w:color="auto"/>
        <w:left w:val="none" w:sz="0" w:space="0" w:color="auto"/>
        <w:bottom w:val="none" w:sz="0" w:space="0" w:color="auto"/>
        <w:right w:val="none" w:sz="0" w:space="0" w:color="auto"/>
      </w:divBdr>
    </w:div>
    <w:div w:id="995232358">
      <w:bodyDiv w:val="1"/>
      <w:marLeft w:val="0"/>
      <w:marRight w:val="0"/>
      <w:marTop w:val="0"/>
      <w:marBottom w:val="0"/>
      <w:divBdr>
        <w:top w:val="none" w:sz="0" w:space="0" w:color="auto"/>
        <w:left w:val="none" w:sz="0" w:space="0" w:color="auto"/>
        <w:bottom w:val="none" w:sz="0" w:space="0" w:color="auto"/>
        <w:right w:val="none" w:sz="0" w:space="0" w:color="auto"/>
      </w:divBdr>
    </w:div>
    <w:div w:id="996807709">
      <w:bodyDiv w:val="1"/>
      <w:marLeft w:val="0"/>
      <w:marRight w:val="0"/>
      <w:marTop w:val="0"/>
      <w:marBottom w:val="0"/>
      <w:divBdr>
        <w:top w:val="none" w:sz="0" w:space="0" w:color="auto"/>
        <w:left w:val="none" w:sz="0" w:space="0" w:color="auto"/>
        <w:bottom w:val="none" w:sz="0" w:space="0" w:color="auto"/>
        <w:right w:val="none" w:sz="0" w:space="0" w:color="auto"/>
      </w:divBdr>
    </w:div>
    <w:div w:id="1001078380">
      <w:bodyDiv w:val="1"/>
      <w:marLeft w:val="0"/>
      <w:marRight w:val="0"/>
      <w:marTop w:val="0"/>
      <w:marBottom w:val="0"/>
      <w:divBdr>
        <w:top w:val="none" w:sz="0" w:space="0" w:color="auto"/>
        <w:left w:val="none" w:sz="0" w:space="0" w:color="auto"/>
        <w:bottom w:val="none" w:sz="0" w:space="0" w:color="auto"/>
        <w:right w:val="none" w:sz="0" w:space="0" w:color="auto"/>
      </w:divBdr>
    </w:div>
    <w:div w:id="1004745152">
      <w:bodyDiv w:val="1"/>
      <w:marLeft w:val="0"/>
      <w:marRight w:val="0"/>
      <w:marTop w:val="0"/>
      <w:marBottom w:val="0"/>
      <w:divBdr>
        <w:top w:val="none" w:sz="0" w:space="0" w:color="auto"/>
        <w:left w:val="none" w:sz="0" w:space="0" w:color="auto"/>
        <w:bottom w:val="none" w:sz="0" w:space="0" w:color="auto"/>
        <w:right w:val="none" w:sz="0" w:space="0" w:color="auto"/>
      </w:divBdr>
    </w:div>
    <w:div w:id="1007253137">
      <w:bodyDiv w:val="1"/>
      <w:marLeft w:val="0"/>
      <w:marRight w:val="0"/>
      <w:marTop w:val="0"/>
      <w:marBottom w:val="0"/>
      <w:divBdr>
        <w:top w:val="none" w:sz="0" w:space="0" w:color="auto"/>
        <w:left w:val="none" w:sz="0" w:space="0" w:color="auto"/>
        <w:bottom w:val="none" w:sz="0" w:space="0" w:color="auto"/>
        <w:right w:val="none" w:sz="0" w:space="0" w:color="auto"/>
      </w:divBdr>
    </w:div>
    <w:div w:id="1008606011">
      <w:bodyDiv w:val="1"/>
      <w:marLeft w:val="0"/>
      <w:marRight w:val="0"/>
      <w:marTop w:val="0"/>
      <w:marBottom w:val="0"/>
      <w:divBdr>
        <w:top w:val="none" w:sz="0" w:space="0" w:color="auto"/>
        <w:left w:val="none" w:sz="0" w:space="0" w:color="auto"/>
        <w:bottom w:val="none" w:sz="0" w:space="0" w:color="auto"/>
        <w:right w:val="none" w:sz="0" w:space="0" w:color="auto"/>
      </w:divBdr>
    </w:div>
    <w:div w:id="1010138480">
      <w:bodyDiv w:val="1"/>
      <w:marLeft w:val="0"/>
      <w:marRight w:val="0"/>
      <w:marTop w:val="0"/>
      <w:marBottom w:val="0"/>
      <w:divBdr>
        <w:top w:val="none" w:sz="0" w:space="0" w:color="auto"/>
        <w:left w:val="none" w:sz="0" w:space="0" w:color="auto"/>
        <w:bottom w:val="none" w:sz="0" w:space="0" w:color="auto"/>
        <w:right w:val="none" w:sz="0" w:space="0" w:color="auto"/>
      </w:divBdr>
    </w:div>
    <w:div w:id="1010375340">
      <w:bodyDiv w:val="1"/>
      <w:marLeft w:val="0"/>
      <w:marRight w:val="0"/>
      <w:marTop w:val="0"/>
      <w:marBottom w:val="0"/>
      <w:divBdr>
        <w:top w:val="none" w:sz="0" w:space="0" w:color="auto"/>
        <w:left w:val="none" w:sz="0" w:space="0" w:color="auto"/>
        <w:bottom w:val="none" w:sz="0" w:space="0" w:color="auto"/>
        <w:right w:val="none" w:sz="0" w:space="0" w:color="auto"/>
      </w:divBdr>
    </w:div>
    <w:div w:id="1011418848">
      <w:bodyDiv w:val="1"/>
      <w:marLeft w:val="0"/>
      <w:marRight w:val="0"/>
      <w:marTop w:val="0"/>
      <w:marBottom w:val="0"/>
      <w:divBdr>
        <w:top w:val="none" w:sz="0" w:space="0" w:color="auto"/>
        <w:left w:val="none" w:sz="0" w:space="0" w:color="auto"/>
        <w:bottom w:val="none" w:sz="0" w:space="0" w:color="auto"/>
        <w:right w:val="none" w:sz="0" w:space="0" w:color="auto"/>
      </w:divBdr>
    </w:div>
    <w:div w:id="1015885063">
      <w:bodyDiv w:val="1"/>
      <w:marLeft w:val="0"/>
      <w:marRight w:val="0"/>
      <w:marTop w:val="0"/>
      <w:marBottom w:val="0"/>
      <w:divBdr>
        <w:top w:val="none" w:sz="0" w:space="0" w:color="auto"/>
        <w:left w:val="none" w:sz="0" w:space="0" w:color="auto"/>
        <w:bottom w:val="none" w:sz="0" w:space="0" w:color="auto"/>
        <w:right w:val="none" w:sz="0" w:space="0" w:color="auto"/>
      </w:divBdr>
    </w:div>
    <w:div w:id="1018314970">
      <w:bodyDiv w:val="1"/>
      <w:marLeft w:val="0"/>
      <w:marRight w:val="0"/>
      <w:marTop w:val="0"/>
      <w:marBottom w:val="0"/>
      <w:divBdr>
        <w:top w:val="none" w:sz="0" w:space="0" w:color="auto"/>
        <w:left w:val="none" w:sz="0" w:space="0" w:color="auto"/>
        <w:bottom w:val="none" w:sz="0" w:space="0" w:color="auto"/>
        <w:right w:val="none" w:sz="0" w:space="0" w:color="auto"/>
      </w:divBdr>
    </w:div>
    <w:div w:id="1020356679">
      <w:bodyDiv w:val="1"/>
      <w:marLeft w:val="0"/>
      <w:marRight w:val="0"/>
      <w:marTop w:val="0"/>
      <w:marBottom w:val="0"/>
      <w:divBdr>
        <w:top w:val="none" w:sz="0" w:space="0" w:color="auto"/>
        <w:left w:val="none" w:sz="0" w:space="0" w:color="auto"/>
        <w:bottom w:val="none" w:sz="0" w:space="0" w:color="auto"/>
        <w:right w:val="none" w:sz="0" w:space="0" w:color="auto"/>
      </w:divBdr>
    </w:div>
    <w:div w:id="1021317766">
      <w:bodyDiv w:val="1"/>
      <w:marLeft w:val="0"/>
      <w:marRight w:val="0"/>
      <w:marTop w:val="0"/>
      <w:marBottom w:val="0"/>
      <w:divBdr>
        <w:top w:val="none" w:sz="0" w:space="0" w:color="auto"/>
        <w:left w:val="none" w:sz="0" w:space="0" w:color="auto"/>
        <w:bottom w:val="none" w:sz="0" w:space="0" w:color="auto"/>
        <w:right w:val="none" w:sz="0" w:space="0" w:color="auto"/>
      </w:divBdr>
    </w:div>
    <w:div w:id="1032849538">
      <w:bodyDiv w:val="1"/>
      <w:marLeft w:val="0"/>
      <w:marRight w:val="0"/>
      <w:marTop w:val="0"/>
      <w:marBottom w:val="0"/>
      <w:divBdr>
        <w:top w:val="none" w:sz="0" w:space="0" w:color="auto"/>
        <w:left w:val="none" w:sz="0" w:space="0" w:color="auto"/>
        <w:bottom w:val="none" w:sz="0" w:space="0" w:color="auto"/>
        <w:right w:val="none" w:sz="0" w:space="0" w:color="auto"/>
      </w:divBdr>
    </w:div>
    <w:div w:id="1034385220">
      <w:bodyDiv w:val="1"/>
      <w:marLeft w:val="0"/>
      <w:marRight w:val="0"/>
      <w:marTop w:val="0"/>
      <w:marBottom w:val="0"/>
      <w:divBdr>
        <w:top w:val="none" w:sz="0" w:space="0" w:color="auto"/>
        <w:left w:val="none" w:sz="0" w:space="0" w:color="auto"/>
        <w:bottom w:val="none" w:sz="0" w:space="0" w:color="auto"/>
        <w:right w:val="none" w:sz="0" w:space="0" w:color="auto"/>
      </w:divBdr>
    </w:div>
    <w:div w:id="1044258329">
      <w:bodyDiv w:val="1"/>
      <w:marLeft w:val="0"/>
      <w:marRight w:val="0"/>
      <w:marTop w:val="0"/>
      <w:marBottom w:val="0"/>
      <w:divBdr>
        <w:top w:val="none" w:sz="0" w:space="0" w:color="auto"/>
        <w:left w:val="none" w:sz="0" w:space="0" w:color="auto"/>
        <w:bottom w:val="none" w:sz="0" w:space="0" w:color="auto"/>
        <w:right w:val="none" w:sz="0" w:space="0" w:color="auto"/>
      </w:divBdr>
    </w:div>
    <w:div w:id="1044913582">
      <w:bodyDiv w:val="1"/>
      <w:marLeft w:val="0"/>
      <w:marRight w:val="0"/>
      <w:marTop w:val="0"/>
      <w:marBottom w:val="0"/>
      <w:divBdr>
        <w:top w:val="none" w:sz="0" w:space="0" w:color="auto"/>
        <w:left w:val="none" w:sz="0" w:space="0" w:color="auto"/>
        <w:bottom w:val="none" w:sz="0" w:space="0" w:color="auto"/>
        <w:right w:val="none" w:sz="0" w:space="0" w:color="auto"/>
      </w:divBdr>
    </w:div>
    <w:div w:id="1045762880">
      <w:bodyDiv w:val="1"/>
      <w:marLeft w:val="0"/>
      <w:marRight w:val="0"/>
      <w:marTop w:val="0"/>
      <w:marBottom w:val="0"/>
      <w:divBdr>
        <w:top w:val="none" w:sz="0" w:space="0" w:color="auto"/>
        <w:left w:val="none" w:sz="0" w:space="0" w:color="auto"/>
        <w:bottom w:val="none" w:sz="0" w:space="0" w:color="auto"/>
        <w:right w:val="none" w:sz="0" w:space="0" w:color="auto"/>
      </w:divBdr>
    </w:div>
    <w:div w:id="1045788780">
      <w:bodyDiv w:val="1"/>
      <w:marLeft w:val="0"/>
      <w:marRight w:val="0"/>
      <w:marTop w:val="0"/>
      <w:marBottom w:val="0"/>
      <w:divBdr>
        <w:top w:val="none" w:sz="0" w:space="0" w:color="auto"/>
        <w:left w:val="none" w:sz="0" w:space="0" w:color="auto"/>
        <w:bottom w:val="none" w:sz="0" w:space="0" w:color="auto"/>
        <w:right w:val="none" w:sz="0" w:space="0" w:color="auto"/>
      </w:divBdr>
    </w:div>
    <w:div w:id="1046219855">
      <w:bodyDiv w:val="1"/>
      <w:marLeft w:val="0"/>
      <w:marRight w:val="0"/>
      <w:marTop w:val="0"/>
      <w:marBottom w:val="0"/>
      <w:divBdr>
        <w:top w:val="none" w:sz="0" w:space="0" w:color="auto"/>
        <w:left w:val="none" w:sz="0" w:space="0" w:color="auto"/>
        <w:bottom w:val="none" w:sz="0" w:space="0" w:color="auto"/>
        <w:right w:val="none" w:sz="0" w:space="0" w:color="auto"/>
      </w:divBdr>
    </w:div>
    <w:div w:id="1046295990">
      <w:bodyDiv w:val="1"/>
      <w:marLeft w:val="0"/>
      <w:marRight w:val="0"/>
      <w:marTop w:val="0"/>
      <w:marBottom w:val="0"/>
      <w:divBdr>
        <w:top w:val="none" w:sz="0" w:space="0" w:color="auto"/>
        <w:left w:val="none" w:sz="0" w:space="0" w:color="auto"/>
        <w:bottom w:val="none" w:sz="0" w:space="0" w:color="auto"/>
        <w:right w:val="none" w:sz="0" w:space="0" w:color="auto"/>
      </w:divBdr>
    </w:div>
    <w:div w:id="1046757802">
      <w:bodyDiv w:val="1"/>
      <w:marLeft w:val="0"/>
      <w:marRight w:val="0"/>
      <w:marTop w:val="0"/>
      <w:marBottom w:val="0"/>
      <w:divBdr>
        <w:top w:val="none" w:sz="0" w:space="0" w:color="auto"/>
        <w:left w:val="none" w:sz="0" w:space="0" w:color="auto"/>
        <w:bottom w:val="none" w:sz="0" w:space="0" w:color="auto"/>
        <w:right w:val="none" w:sz="0" w:space="0" w:color="auto"/>
      </w:divBdr>
    </w:div>
    <w:div w:id="1047142313">
      <w:bodyDiv w:val="1"/>
      <w:marLeft w:val="0"/>
      <w:marRight w:val="0"/>
      <w:marTop w:val="0"/>
      <w:marBottom w:val="0"/>
      <w:divBdr>
        <w:top w:val="none" w:sz="0" w:space="0" w:color="auto"/>
        <w:left w:val="none" w:sz="0" w:space="0" w:color="auto"/>
        <w:bottom w:val="none" w:sz="0" w:space="0" w:color="auto"/>
        <w:right w:val="none" w:sz="0" w:space="0" w:color="auto"/>
      </w:divBdr>
    </w:div>
    <w:div w:id="1050763465">
      <w:bodyDiv w:val="1"/>
      <w:marLeft w:val="0"/>
      <w:marRight w:val="0"/>
      <w:marTop w:val="0"/>
      <w:marBottom w:val="0"/>
      <w:divBdr>
        <w:top w:val="none" w:sz="0" w:space="0" w:color="auto"/>
        <w:left w:val="none" w:sz="0" w:space="0" w:color="auto"/>
        <w:bottom w:val="none" w:sz="0" w:space="0" w:color="auto"/>
        <w:right w:val="none" w:sz="0" w:space="0" w:color="auto"/>
      </w:divBdr>
    </w:div>
    <w:div w:id="1050961134">
      <w:bodyDiv w:val="1"/>
      <w:marLeft w:val="0"/>
      <w:marRight w:val="0"/>
      <w:marTop w:val="0"/>
      <w:marBottom w:val="0"/>
      <w:divBdr>
        <w:top w:val="none" w:sz="0" w:space="0" w:color="auto"/>
        <w:left w:val="none" w:sz="0" w:space="0" w:color="auto"/>
        <w:bottom w:val="none" w:sz="0" w:space="0" w:color="auto"/>
        <w:right w:val="none" w:sz="0" w:space="0" w:color="auto"/>
      </w:divBdr>
    </w:div>
    <w:div w:id="1053119139">
      <w:bodyDiv w:val="1"/>
      <w:marLeft w:val="0"/>
      <w:marRight w:val="0"/>
      <w:marTop w:val="0"/>
      <w:marBottom w:val="0"/>
      <w:divBdr>
        <w:top w:val="none" w:sz="0" w:space="0" w:color="auto"/>
        <w:left w:val="none" w:sz="0" w:space="0" w:color="auto"/>
        <w:bottom w:val="none" w:sz="0" w:space="0" w:color="auto"/>
        <w:right w:val="none" w:sz="0" w:space="0" w:color="auto"/>
      </w:divBdr>
    </w:div>
    <w:div w:id="1056703443">
      <w:bodyDiv w:val="1"/>
      <w:marLeft w:val="0"/>
      <w:marRight w:val="0"/>
      <w:marTop w:val="0"/>
      <w:marBottom w:val="0"/>
      <w:divBdr>
        <w:top w:val="none" w:sz="0" w:space="0" w:color="auto"/>
        <w:left w:val="none" w:sz="0" w:space="0" w:color="auto"/>
        <w:bottom w:val="none" w:sz="0" w:space="0" w:color="auto"/>
        <w:right w:val="none" w:sz="0" w:space="0" w:color="auto"/>
      </w:divBdr>
    </w:div>
    <w:div w:id="1058088689">
      <w:bodyDiv w:val="1"/>
      <w:marLeft w:val="0"/>
      <w:marRight w:val="0"/>
      <w:marTop w:val="0"/>
      <w:marBottom w:val="0"/>
      <w:divBdr>
        <w:top w:val="none" w:sz="0" w:space="0" w:color="auto"/>
        <w:left w:val="none" w:sz="0" w:space="0" w:color="auto"/>
        <w:bottom w:val="none" w:sz="0" w:space="0" w:color="auto"/>
        <w:right w:val="none" w:sz="0" w:space="0" w:color="auto"/>
      </w:divBdr>
    </w:div>
    <w:div w:id="1059284405">
      <w:bodyDiv w:val="1"/>
      <w:marLeft w:val="0"/>
      <w:marRight w:val="0"/>
      <w:marTop w:val="0"/>
      <w:marBottom w:val="0"/>
      <w:divBdr>
        <w:top w:val="none" w:sz="0" w:space="0" w:color="auto"/>
        <w:left w:val="none" w:sz="0" w:space="0" w:color="auto"/>
        <w:bottom w:val="none" w:sz="0" w:space="0" w:color="auto"/>
        <w:right w:val="none" w:sz="0" w:space="0" w:color="auto"/>
      </w:divBdr>
    </w:div>
    <w:div w:id="1059520677">
      <w:bodyDiv w:val="1"/>
      <w:marLeft w:val="0"/>
      <w:marRight w:val="0"/>
      <w:marTop w:val="0"/>
      <w:marBottom w:val="0"/>
      <w:divBdr>
        <w:top w:val="none" w:sz="0" w:space="0" w:color="auto"/>
        <w:left w:val="none" w:sz="0" w:space="0" w:color="auto"/>
        <w:bottom w:val="none" w:sz="0" w:space="0" w:color="auto"/>
        <w:right w:val="none" w:sz="0" w:space="0" w:color="auto"/>
      </w:divBdr>
    </w:div>
    <w:div w:id="1059668868">
      <w:bodyDiv w:val="1"/>
      <w:marLeft w:val="0"/>
      <w:marRight w:val="0"/>
      <w:marTop w:val="0"/>
      <w:marBottom w:val="0"/>
      <w:divBdr>
        <w:top w:val="none" w:sz="0" w:space="0" w:color="auto"/>
        <w:left w:val="none" w:sz="0" w:space="0" w:color="auto"/>
        <w:bottom w:val="none" w:sz="0" w:space="0" w:color="auto"/>
        <w:right w:val="none" w:sz="0" w:space="0" w:color="auto"/>
      </w:divBdr>
    </w:div>
    <w:div w:id="1060834359">
      <w:bodyDiv w:val="1"/>
      <w:marLeft w:val="0"/>
      <w:marRight w:val="0"/>
      <w:marTop w:val="0"/>
      <w:marBottom w:val="0"/>
      <w:divBdr>
        <w:top w:val="none" w:sz="0" w:space="0" w:color="auto"/>
        <w:left w:val="none" w:sz="0" w:space="0" w:color="auto"/>
        <w:bottom w:val="none" w:sz="0" w:space="0" w:color="auto"/>
        <w:right w:val="none" w:sz="0" w:space="0" w:color="auto"/>
      </w:divBdr>
    </w:div>
    <w:div w:id="1063992183">
      <w:bodyDiv w:val="1"/>
      <w:marLeft w:val="0"/>
      <w:marRight w:val="0"/>
      <w:marTop w:val="0"/>
      <w:marBottom w:val="0"/>
      <w:divBdr>
        <w:top w:val="none" w:sz="0" w:space="0" w:color="auto"/>
        <w:left w:val="none" w:sz="0" w:space="0" w:color="auto"/>
        <w:bottom w:val="none" w:sz="0" w:space="0" w:color="auto"/>
        <w:right w:val="none" w:sz="0" w:space="0" w:color="auto"/>
      </w:divBdr>
    </w:div>
    <w:div w:id="1066076013">
      <w:bodyDiv w:val="1"/>
      <w:marLeft w:val="0"/>
      <w:marRight w:val="0"/>
      <w:marTop w:val="0"/>
      <w:marBottom w:val="0"/>
      <w:divBdr>
        <w:top w:val="none" w:sz="0" w:space="0" w:color="auto"/>
        <w:left w:val="none" w:sz="0" w:space="0" w:color="auto"/>
        <w:bottom w:val="none" w:sz="0" w:space="0" w:color="auto"/>
        <w:right w:val="none" w:sz="0" w:space="0" w:color="auto"/>
      </w:divBdr>
    </w:div>
    <w:div w:id="1066685518">
      <w:bodyDiv w:val="1"/>
      <w:marLeft w:val="0"/>
      <w:marRight w:val="0"/>
      <w:marTop w:val="0"/>
      <w:marBottom w:val="0"/>
      <w:divBdr>
        <w:top w:val="none" w:sz="0" w:space="0" w:color="auto"/>
        <w:left w:val="none" w:sz="0" w:space="0" w:color="auto"/>
        <w:bottom w:val="none" w:sz="0" w:space="0" w:color="auto"/>
        <w:right w:val="none" w:sz="0" w:space="0" w:color="auto"/>
      </w:divBdr>
    </w:div>
    <w:div w:id="1068920787">
      <w:bodyDiv w:val="1"/>
      <w:marLeft w:val="0"/>
      <w:marRight w:val="0"/>
      <w:marTop w:val="0"/>
      <w:marBottom w:val="0"/>
      <w:divBdr>
        <w:top w:val="none" w:sz="0" w:space="0" w:color="auto"/>
        <w:left w:val="none" w:sz="0" w:space="0" w:color="auto"/>
        <w:bottom w:val="none" w:sz="0" w:space="0" w:color="auto"/>
        <w:right w:val="none" w:sz="0" w:space="0" w:color="auto"/>
      </w:divBdr>
    </w:div>
    <w:div w:id="1070620726">
      <w:bodyDiv w:val="1"/>
      <w:marLeft w:val="0"/>
      <w:marRight w:val="0"/>
      <w:marTop w:val="0"/>
      <w:marBottom w:val="0"/>
      <w:divBdr>
        <w:top w:val="none" w:sz="0" w:space="0" w:color="auto"/>
        <w:left w:val="none" w:sz="0" w:space="0" w:color="auto"/>
        <w:bottom w:val="none" w:sz="0" w:space="0" w:color="auto"/>
        <w:right w:val="none" w:sz="0" w:space="0" w:color="auto"/>
      </w:divBdr>
    </w:div>
    <w:div w:id="1078022407">
      <w:bodyDiv w:val="1"/>
      <w:marLeft w:val="0"/>
      <w:marRight w:val="0"/>
      <w:marTop w:val="0"/>
      <w:marBottom w:val="0"/>
      <w:divBdr>
        <w:top w:val="none" w:sz="0" w:space="0" w:color="auto"/>
        <w:left w:val="none" w:sz="0" w:space="0" w:color="auto"/>
        <w:bottom w:val="none" w:sz="0" w:space="0" w:color="auto"/>
        <w:right w:val="none" w:sz="0" w:space="0" w:color="auto"/>
      </w:divBdr>
    </w:div>
    <w:div w:id="1078288033">
      <w:bodyDiv w:val="1"/>
      <w:marLeft w:val="0"/>
      <w:marRight w:val="0"/>
      <w:marTop w:val="0"/>
      <w:marBottom w:val="0"/>
      <w:divBdr>
        <w:top w:val="none" w:sz="0" w:space="0" w:color="auto"/>
        <w:left w:val="none" w:sz="0" w:space="0" w:color="auto"/>
        <w:bottom w:val="none" w:sz="0" w:space="0" w:color="auto"/>
        <w:right w:val="none" w:sz="0" w:space="0" w:color="auto"/>
      </w:divBdr>
    </w:div>
    <w:div w:id="1080106252">
      <w:bodyDiv w:val="1"/>
      <w:marLeft w:val="0"/>
      <w:marRight w:val="0"/>
      <w:marTop w:val="0"/>
      <w:marBottom w:val="0"/>
      <w:divBdr>
        <w:top w:val="none" w:sz="0" w:space="0" w:color="auto"/>
        <w:left w:val="none" w:sz="0" w:space="0" w:color="auto"/>
        <w:bottom w:val="none" w:sz="0" w:space="0" w:color="auto"/>
        <w:right w:val="none" w:sz="0" w:space="0" w:color="auto"/>
      </w:divBdr>
    </w:div>
    <w:div w:id="1080953350">
      <w:bodyDiv w:val="1"/>
      <w:marLeft w:val="0"/>
      <w:marRight w:val="0"/>
      <w:marTop w:val="0"/>
      <w:marBottom w:val="0"/>
      <w:divBdr>
        <w:top w:val="none" w:sz="0" w:space="0" w:color="auto"/>
        <w:left w:val="none" w:sz="0" w:space="0" w:color="auto"/>
        <w:bottom w:val="none" w:sz="0" w:space="0" w:color="auto"/>
        <w:right w:val="none" w:sz="0" w:space="0" w:color="auto"/>
      </w:divBdr>
    </w:div>
    <w:div w:id="1080978605">
      <w:bodyDiv w:val="1"/>
      <w:marLeft w:val="0"/>
      <w:marRight w:val="0"/>
      <w:marTop w:val="0"/>
      <w:marBottom w:val="0"/>
      <w:divBdr>
        <w:top w:val="none" w:sz="0" w:space="0" w:color="auto"/>
        <w:left w:val="none" w:sz="0" w:space="0" w:color="auto"/>
        <w:bottom w:val="none" w:sz="0" w:space="0" w:color="auto"/>
        <w:right w:val="none" w:sz="0" w:space="0" w:color="auto"/>
      </w:divBdr>
    </w:div>
    <w:div w:id="1086266032">
      <w:bodyDiv w:val="1"/>
      <w:marLeft w:val="0"/>
      <w:marRight w:val="0"/>
      <w:marTop w:val="0"/>
      <w:marBottom w:val="0"/>
      <w:divBdr>
        <w:top w:val="none" w:sz="0" w:space="0" w:color="auto"/>
        <w:left w:val="none" w:sz="0" w:space="0" w:color="auto"/>
        <w:bottom w:val="none" w:sz="0" w:space="0" w:color="auto"/>
        <w:right w:val="none" w:sz="0" w:space="0" w:color="auto"/>
      </w:divBdr>
    </w:div>
    <w:div w:id="1088818196">
      <w:bodyDiv w:val="1"/>
      <w:marLeft w:val="0"/>
      <w:marRight w:val="0"/>
      <w:marTop w:val="0"/>
      <w:marBottom w:val="0"/>
      <w:divBdr>
        <w:top w:val="none" w:sz="0" w:space="0" w:color="auto"/>
        <w:left w:val="none" w:sz="0" w:space="0" w:color="auto"/>
        <w:bottom w:val="none" w:sz="0" w:space="0" w:color="auto"/>
        <w:right w:val="none" w:sz="0" w:space="0" w:color="auto"/>
      </w:divBdr>
    </w:div>
    <w:div w:id="1093894096">
      <w:bodyDiv w:val="1"/>
      <w:marLeft w:val="0"/>
      <w:marRight w:val="0"/>
      <w:marTop w:val="0"/>
      <w:marBottom w:val="0"/>
      <w:divBdr>
        <w:top w:val="none" w:sz="0" w:space="0" w:color="auto"/>
        <w:left w:val="none" w:sz="0" w:space="0" w:color="auto"/>
        <w:bottom w:val="none" w:sz="0" w:space="0" w:color="auto"/>
        <w:right w:val="none" w:sz="0" w:space="0" w:color="auto"/>
      </w:divBdr>
    </w:div>
    <w:div w:id="1097872446">
      <w:bodyDiv w:val="1"/>
      <w:marLeft w:val="0"/>
      <w:marRight w:val="0"/>
      <w:marTop w:val="0"/>
      <w:marBottom w:val="0"/>
      <w:divBdr>
        <w:top w:val="none" w:sz="0" w:space="0" w:color="auto"/>
        <w:left w:val="none" w:sz="0" w:space="0" w:color="auto"/>
        <w:bottom w:val="none" w:sz="0" w:space="0" w:color="auto"/>
        <w:right w:val="none" w:sz="0" w:space="0" w:color="auto"/>
      </w:divBdr>
    </w:div>
    <w:div w:id="1098208940">
      <w:bodyDiv w:val="1"/>
      <w:marLeft w:val="0"/>
      <w:marRight w:val="0"/>
      <w:marTop w:val="0"/>
      <w:marBottom w:val="0"/>
      <w:divBdr>
        <w:top w:val="none" w:sz="0" w:space="0" w:color="auto"/>
        <w:left w:val="none" w:sz="0" w:space="0" w:color="auto"/>
        <w:bottom w:val="none" w:sz="0" w:space="0" w:color="auto"/>
        <w:right w:val="none" w:sz="0" w:space="0" w:color="auto"/>
      </w:divBdr>
    </w:div>
    <w:div w:id="1105031162">
      <w:bodyDiv w:val="1"/>
      <w:marLeft w:val="0"/>
      <w:marRight w:val="0"/>
      <w:marTop w:val="0"/>
      <w:marBottom w:val="0"/>
      <w:divBdr>
        <w:top w:val="none" w:sz="0" w:space="0" w:color="auto"/>
        <w:left w:val="none" w:sz="0" w:space="0" w:color="auto"/>
        <w:bottom w:val="none" w:sz="0" w:space="0" w:color="auto"/>
        <w:right w:val="none" w:sz="0" w:space="0" w:color="auto"/>
      </w:divBdr>
    </w:div>
    <w:div w:id="1108349908">
      <w:bodyDiv w:val="1"/>
      <w:marLeft w:val="0"/>
      <w:marRight w:val="0"/>
      <w:marTop w:val="0"/>
      <w:marBottom w:val="0"/>
      <w:divBdr>
        <w:top w:val="none" w:sz="0" w:space="0" w:color="auto"/>
        <w:left w:val="none" w:sz="0" w:space="0" w:color="auto"/>
        <w:bottom w:val="none" w:sz="0" w:space="0" w:color="auto"/>
        <w:right w:val="none" w:sz="0" w:space="0" w:color="auto"/>
      </w:divBdr>
    </w:div>
    <w:div w:id="1109664701">
      <w:bodyDiv w:val="1"/>
      <w:marLeft w:val="0"/>
      <w:marRight w:val="0"/>
      <w:marTop w:val="0"/>
      <w:marBottom w:val="0"/>
      <w:divBdr>
        <w:top w:val="none" w:sz="0" w:space="0" w:color="auto"/>
        <w:left w:val="none" w:sz="0" w:space="0" w:color="auto"/>
        <w:bottom w:val="none" w:sz="0" w:space="0" w:color="auto"/>
        <w:right w:val="none" w:sz="0" w:space="0" w:color="auto"/>
      </w:divBdr>
    </w:div>
    <w:div w:id="1110123625">
      <w:bodyDiv w:val="1"/>
      <w:marLeft w:val="0"/>
      <w:marRight w:val="0"/>
      <w:marTop w:val="0"/>
      <w:marBottom w:val="0"/>
      <w:divBdr>
        <w:top w:val="none" w:sz="0" w:space="0" w:color="auto"/>
        <w:left w:val="none" w:sz="0" w:space="0" w:color="auto"/>
        <w:bottom w:val="none" w:sz="0" w:space="0" w:color="auto"/>
        <w:right w:val="none" w:sz="0" w:space="0" w:color="auto"/>
      </w:divBdr>
    </w:div>
    <w:div w:id="1112243118">
      <w:bodyDiv w:val="1"/>
      <w:marLeft w:val="0"/>
      <w:marRight w:val="0"/>
      <w:marTop w:val="0"/>
      <w:marBottom w:val="0"/>
      <w:divBdr>
        <w:top w:val="none" w:sz="0" w:space="0" w:color="auto"/>
        <w:left w:val="none" w:sz="0" w:space="0" w:color="auto"/>
        <w:bottom w:val="none" w:sz="0" w:space="0" w:color="auto"/>
        <w:right w:val="none" w:sz="0" w:space="0" w:color="auto"/>
      </w:divBdr>
    </w:div>
    <w:div w:id="1113088296">
      <w:bodyDiv w:val="1"/>
      <w:marLeft w:val="0"/>
      <w:marRight w:val="0"/>
      <w:marTop w:val="0"/>
      <w:marBottom w:val="0"/>
      <w:divBdr>
        <w:top w:val="none" w:sz="0" w:space="0" w:color="auto"/>
        <w:left w:val="none" w:sz="0" w:space="0" w:color="auto"/>
        <w:bottom w:val="none" w:sz="0" w:space="0" w:color="auto"/>
        <w:right w:val="none" w:sz="0" w:space="0" w:color="auto"/>
      </w:divBdr>
    </w:div>
    <w:div w:id="1115562149">
      <w:bodyDiv w:val="1"/>
      <w:marLeft w:val="0"/>
      <w:marRight w:val="0"/>
      <w:marTop w:val="0"/>
      <w:marBottom w:val="0"/>
      <w:divBdr>
        <w:top w:val="none" w:sz="0" w:space="0" w:color="auto"/>
        <w:left w:val="none" w:sz="0" w:space="0" w:color="auto"/>
        <w:bottom w:val="none" w:sz="0" w:space="0" w:color="auto"/>
        <w:right w:val="none" w:sz="0" w:space="0" w:color="auto"/>
      </w:divBdr>
    </w:div>
    <w:div w:id="1118917971">
      <w:bodyDiv w:val="1"/>
      <w:marLeft w:val="0"/>
      <w:marRight w:val="0"/>
      <w:marTop w:val="0"/>
      <w:marBottom w:val="0"/>
      <w:divBdr>
        <w:top w:val="none" w:sz="0" w:space="0" w:color="auto"/>
        <w:left w:val="none" w:sz="0" w:space="0" w:color="auto"/>
        <w:bottom w:val="none" w:sz="0" w:space="0" w:color="auto"/>
        <w:right w:val="none" w:sz="0" w:space="0" w:color="auto"/>
      </w:divBdr>
    </w:div>
    <w:div w:id="1121146338">
      <w:bodyDiv w:val="1"/>
      <w:marLeft w:val="0"/>
      <w:marRight w:val="0"/>
      <w:marTop w:val="0"/>
      <w:marBottom w:val="0"/>
      <w:divBdr>
        <w:top w:val="none" w:sz="0" w:space="0" w:color="auto"/>
        <w:left w:val="none" w:sz="0" w:space="0" w:color="auto"/>
        <w:bottom w:val="none" w:sz="0" w:space="0" w:color="auto"/>
        <w:right w:val="none" w:sz="0" w:space="0" w:color="auto"/>
      </w:divBdr>
    </w:div>
    <w:div w:id="1125350475">
      <w:bodyDiv w:val="1"/>
      <w:marLeft w:val="0"/>
      <w:marRight w:val="0"/>
      <w:marTop w:val="0"/>
      <w:marBottom w:val="0"/>
      <w:divBdr>
        <w:top w:val="none" w:sz="0" w:space="0" w:color="auto"/>
        <w:left w:val="none" w:sz="0" w:space="0" w:color="auto"/>
        <w:bottom w:val="none" w:sz="0" w:space="0" w:color="auto"/>
        <w:right w:val="none" w:sz="0" w:space="0" w:color="auto"/>
      </w:divBdr>
    </w:div>
    <w:div w:id="1129083613">
      <w:bodyDiv w:val="1"/>
      <w:marLeft w:val="0"/>
      <w:marRight w:val="0"/>
      <w:marTop w:val="0"/>
      <w:marBottom w:val="0"/>
      <w:divBdr>
        <w:top w:val="none" w:sz="0" w:space="0" w:color="auto"/>
        <w:left w:val="none" w:sz="0" w:space="0" w:color="auto"/>
        <w:bottom w:val="none" w:sz="0" w:space="0" w:color="auto"/>
        <w:right w:val="none" w:sz="0" w:space="0" w:color="auto"/>
      </w:divBdr>
    </w:div>
    <w:div w:id="1132098441">
      <w:bodyDiv w:val="1"/>
      <w:marLeft w:val="0"/>
      <w:marRight w:val="0"/>
      <w:marTop w:val="0"/>
      <w:marBottom w:val="0"/>
      <w:divBdr>
        <w:top w:val="none" w:sz="0" w:space="0" w:color="auto"/>
        <w:left w:val="none" w:sz="0" w:space="0" w:color="auto"/>
        <w:bottom w:val="none" w:sz="0" w:space="0" w:color="auto"/>
        <w:right w:val="none" w:sz="0" w:space="0" w:color="auto"/>
      </w:divBdr>
    </w:div>
    <w:div w:id="1145197227">
      <w:bodyDiv w:val="1"/>
      <w:marLeft w:val="0"/>
      <w:marRight w:val="0"/>
      <w:marTop w:val="0"/>
      <w:marBottom w:val="0"/>
      <w:divBdr>
        <w:top w:val="none" w:sz="0" w:space="0" w:color="auto"/>
        <w:left w:val="none" w:sz="0" w:space="0" w:color="auto"/>
        <w:bottom w:val="none" w:sz="0" w:space="0" w:color="auto"/>
        <w:right w:val="none" w:sz="0" w:space="0" w:color="auto"/>
      </w:divBdr>
    </w:div>
    <w:div w:id="1148402626">
      <w:bodyDiv w:val="1"/>
      <w:marLeft w:val="0"/>
      <w:marRight w:val="0"/>
      <w:marTop w:val="0"/>
      <w:marBottom w:val="0"/>
      <w:divBdr>
        <w:top w:val="none" w:sz="0" w:space="0" w:color="auto"/>
        <w:left w:val="none" w:sz="0" w:space="0" w:color="auto"/>
        <w:bottom w:val="none" w:sz="0" w:space="0" w:color="auto"/>
        <w:right w:val="none" w:sz="0" w:space="0" w:color="auto"/>
      </w:divBdr>
    </w:div>
    <w:div w:id="1150831074">
      <w:bodyDiv w:val="1"/>
      <w:marLeft w:val="0"/>
      <w:marRight w:val="0"/>
      <w:marTop w:val="0"/>
      <w:marBottom w:val="0"/>
      <w:divBdr>
        <w:top w:val="none" w:sz="0" w:space="0" w:color="auto"/>
        <w:left w:val="none" w:sz="0" w:space="0" w:color="auto"/>
        <w:bottom w:val="none" w:sz="0" w:space="0" w:color="auto"/>
        <w:right w:val="none" w:sz="0" w:space="0" w:color="auto"/>
      </w:divBdr>
    </w:div>
    <w:div w:id="1151210321">
      <w:bodyDiv w:val="1"/>
      <w:marLeft w:val="0"/>
      <w:marRight w:val="0"/>
      <w:marTop w:val="0"/>
      <w:marBottom w:val="0"/>
      <w:divBdr>
        <w:top w:val="none" w:sz="0" w:space="0" w:color="auto"/>
        <w:left w:val="none" w:sz="0" w:space="0" w:color="auto"/>
        <w:bottom w:val="none" w:sz="0" w:space="0" w:color="auto"/>
        <w:right w:val="none" w:sz="0" w:space="0" w:color="auto"/>
      </w:divBdr>
    </w:div>
    <w:div w:id="1151289720">
      <w:bodyDiv w:val="1"/>
      <w:marLeft w:val="0"/>
      <w:marRight w:val="0"/>
      <w:marTop w:val="0"/>
      <w:marBottom w:val="0"/>
      <w:divBdr>
        <w:top w:val="none" w:sz="0" w:space="0" w:color="auto"/>
        <w:left w:val="none" w:sz="0" w:space="0" w:color="auto"/>
        <w:bottom w:val="none" w:sz="0" w:space="0" w:color="auto"/>
        <w:right w:val="none" w:sz="0" w:space="0" w:color="auto"/>
      </w:divBdr>
    </w:div>
    <w:div w:id="1153133047">
      <w:bodyDiv w:val="1"/>
      <w:marLeft w:val="0"/>
      <w:marRight w:val="0"/>
      <w:marTop w:val="0"/>
      <w:marBottom w:val="0"/>
      <w:divBdr>
        <w:top w:val="none" w:sz="0" w:space="0" w:color="auto"/>
        <w:left w:val="none" w:sz="0" w:space="0" w:color="auto"/>
        <w:bottom w:val="none" w:sz="0" w:space="0" w:color="auto"/>
        <w:right w:val="none" w:sz="0" w:space="0" w:color="auto"/>
      </w:divBdr>
    </w:div>
    <w:div w:id="1157693967">
      <w:bodyDiv w:val="1"/>
      <w:marLeft w:val="0"/>
      <w:marRight w:val="0"/>
      <w:marTop w:val="0"/>
      <w:marBottom w:val="0"/>
      <w:divBdr>
        <w:top w:val="none" w:sz="0" w:space="0" w:color="auto"/>
        <w:left w:val="none" w:sz="0" w:space="0" w:color="auto"/>
        <w:bottom w:val="none" w:sz="0" w:space="0" w:color="auto"/>
        <w:right w:val="none" w:sz="0" w:space="0" w:color="auto"/>
      </w:divBdr>
    </w:div>
    <w:div w:id="1165049919">
      <w:bodyDiv w:val="1"/>
      <w:marLeft w:val="0"/>
      <w:marRight w:val="0"/>
      <w:marTop w:val="0"/>
      <w:marBottom w:val="0"/>
      <w:divBdr>
        <w:top w:val="none" w:sz="0" w:space="0" w:color="auto"/>
        <w:left w:val="none" w:sz="0" w:space="0" w:color="auto"/>
        <w:bottom w:val="none" w:sz="0" w:space="0" w:color="auto"/>
        <w:right w:val="none" w:sz="0" w:space="0" w:color="auto"/>
      </w:divBdr>
    </w:div>
    <w:div w:id="1165316360">
      <w:bodyDiv w:val="1"/>
      <w:marLeft w:val="0"/>
      <w:marRight w:val="0"/>
      <w:marTop w:val="0"/>
      <w:marBottom w:val="0"/>
      <w:divBdr>
        <w:top w:val="none" w:sz="0" w:space="0" w:color="auto"/>
        <w:left w:val="none" w:sz="0" w:space="0" w:color="auto"/>
        <w:bottom w:val="none" w:sz="0" w:space="0" w:color="auto"/>
        <w:right w:val="none" w:sz="0" w:space="0" w:color="auto"/>
      </w:divBdr>
    </w:div>
    <w:div w:id="1166822817">
      <w:bodyDiv w:val="1"/>
      <w:marLeft w:val="0"/>
      <w:marRight w:val="0"/>
      <w:marTop w:val="0"/>
      <w:marBottom w:val="0"/>
      <w:divBdr>
        <w:top w:val="none" w:sz="0" w:space="0" w:color="auto"/>
        <w:left w:val="none" w:sz="0" w:space="0" w:color="auto"/>
        <w:bottom w:val="none" w:sz="0" w:space="0" w:color="auto"/>
        <w:right w:val="none" w:sz="0" w:space="0" w:color="auto"/>
      </w:divBdr>
    </w:div>
    <w:div w:id="1168405517">
      <w:bodyDiv w:val="1"/>
      <w:marLeft w:val="0"/>
      <w:marRight w:val="0"/>
      <w:marTop w:val="0"/>
      <w:marBottom w:val="0"/>
      <w:divBdr>
        <w:top w:val="none" w:sz="0" w:space="0" w:color="auto"/>
        <w:left w:val="none" w:sz="0" w:space="0" w:color="auto"/>
        <w:bottom w:val="none" w:sz="0" w:space="0" w:color="auto"/>
        <w:right w:val="none" w:sz="0" w:space="0" w:color="auto"/>
      </w:divBdr>
    </w:div>
    <w:div w:id="1175806703">
      <w:bodyDiv w:val="1"/>
      <w:marLeft w:val="0"/>
      <w:marRight w:val="0"/>
      <w:marTop w:val="0"/>
      <w:marBottom w:val="0"/>
      <w:divBdr>
        <w:top w:val="none" w:sz="0" w:space="0" w:color="auto"/>
        <w:left w:val="none" w:sz="0" w:space="0" w:color="auto"/>
        <w:bottom w:val="none" w:sz="0" w:space="0" w:color="auto"/>
        <w:right w:val="none" w:sz="0" w:space="0" w:color="auto"/>
      </w:divBdr>
    </w:div>
    <w:div w:id="1178157089">
      <w:bodyDiv w:val="1"/>
      <w:marLeft w:val="0"/>
      <w:marRight w:val="0"/>
      <w:marTop w:val="0"/>
      <w:marBottom w:val="0"/>
      <w:divBdr>
        <w:top w:val="none" w:sz="0" w:space="0" w:color="auto"/>
        <w:left w:val="none" w:sz="0" w:space="0" w:color="auto"/>
        <w:bottom w:val="none" w:sz="0" w:space="0" w:color="auto"/>
        <w:right w:val="none" w:sz="0" w:space="0" w:color="auto"/>
      </w:divBdr>
    </w:div>
    <w:div w:id="1178814782">
      <w:bodyDiv w:val="1"/>
      <w:marLeft w:val="0"/>
      <w:marRight w:val="0"/>
      <w:marTop w:val="0"/>
      <w:marBottom w:val="0"/>
      <w:divBdr>
        <w:top w:val="none" w:sz="0" w:space="0" w:color="auto"/>
        <w:left w:val="none" w:sz="0" w:space="0" w:color="auto"/>
        <w:bottom w:val="none" w:sz="0" w:space="0" w:color="auto"/>
        <w:right w:val="none" w:sz="0" w:space="0" w:color="auto"/>
      </w:divBdr>
    </w:div>
    <w:div w:id="1179272040">
      <w:bodyDiv w:val="1"/>
      <w:marLeft w:val="0"/>
      <w:marRight w:val="0"/>
      <w:marTop w:val="0"/>
      <w:marBottom w:val="0"/>
      <w:divBdr>
        <w:top w:val="none" w:sz="0" w:space="0" w:color="auto"/>
        <w:left w:val="none" w:sz="0" w:space="0" w:color="auto"/>
        <w:bottom w:val="none" w:sz="0" w:space="0" w:color="auto"/>
        <w:right w:val="none" w:sz="0" w:space="0" w:color="auto"/>
      </w:divBdr>
    </w:div>
    <w:div w:id="1181503893">
      <w:bodyDiv w:val="1"/>
      <w:marLeft w:val="0"/>
      <w:marRight w:val="0"/>
      <w:marTop w:val="0"/>
      <w:marBottom w:val="0"/>
      <w:divBdr>
        <w:top w:val="none" w:sz="0" w:space="0" w:color="auto"/>
        <w:left w:val="none" w:sz="0" w:space="0" w:color="auto"/>
        <w:bottom w:val="none" w:sz="0" w:space="0" w:color="auto"/>
        <w:right w:val="none" w:sz="0" w:space="0" w:color="auto"/>
      </w:divBdr>
    </w:div>
    <w:div w:id="1188366902">
      <w:bodyDiv w:val="1"/>
      <w:marLeft w:val="0"/>
      <w:marRight w:val="0"/>
      <w:marTop w:val="0"/>
      <w:marBottom w:val="0"/>
      <w:divBdr>
        <w:top w:val="none" w:sz="0" w:space="0" w:color="auto"/>
        <w:left w:val="none" w:sz="0" w:space="0" w:color="auto"/>
        <w:bottom w:val="none" w:sz="0" w:space="0" w:color="auto"/>
        <w:right w:val="none" w:sz="0" w:space="0" w:color="auto"/>
      </w:divBdr>
    </w:div>
    <w:div w:id="1192458147">
      <w:bodyDiv w:val="1"/>
      <w:marLeft w:val="0"/>
      <w:marRight w:val="0"/>
      <w:marTop w:val="0"/>
      <w:marBottom w:val="0"/>
      <w:divBdr>
        <w:top w:val="none" w:sz="0" w:space="0" w:color="auto"/>
        <w:left w:val="none" w:sz="0" w:space="0" w:color="auto"/>
        <w:bottom w:val="none" w:sz="0" w:space="0" w:color="auto"/>
        <w:right w:val="none" w:sz="0" w:space="0" w:color="auto"/>
      </w:divBdr>
    </w:div>
    <w:div w:id="1194541027">
      <w:bodyDiv w:val="1"/>
      <w:marLeft w:val="0"/>
      <w:marRight w:val="0"/>
      <w:marTop w:val="0"/>
      <w:marBottom w:val="0"/>
      <w:divBdr>
        <w:top w:val="none" w:sz="0" w:space="0" w:color="auto"/>
        <w:left w:val="none" w:sz="0" w:space="0" w:color="auto"/>
        <w:bottom w:val="none" w:sz="0" w:space="0" w:color="auto"/>
        <w:right w:val="none" w:sz="0" w:space="0" w:color="auto"/>
      </w:divBdr>
    </w:div>
    <w:div w:id="1194883297">
      <w:bodyDiv w:val="1"/>
      <w:marLeft w:val="0"/>
      <w:marRight w:val="0"/>
      <w:marTop w:val="0"/>
      <w:marBottom w:val="0"/>
      <w:divBdr>
        <w:top w:val="none" w:sz="0" w:space="0" w:color="auto"/>
        <w:left w:val="none" w:sz="0" w:space="0" w:color="auto"/>
        <w:bottom w:val="none" w:sz="0" w:space="0" w:color="auto"/>
        <w:right w:val="none" w:sz="0" w:space="0" w:color="auto"/>
      </w:divBdr>
    </w:div>
    <w:div w:id="1194923061">
      <w:bodyDiv w:val="1"/>
      <w:marLeft w:val="0"/>
      <w:marRight w:val="0"/>
      <w:marTop w:val="0"/>
      <w:marBottom w:val="0"/>
      <w:divBdr>
        <w:top w:val="none" w:sz="0" w:space="0" w:color="auto"/>
        <w:left w:val="none" w:sz="0" w:space="0" w:color="auto"/>
        <w:bottom w:val="none" w:sz="0" w:space="0" w:color="auto"/>
        <w:right w:val="none" w:sz="0" w:space="0" w:color="auto"/>
      </w:divBdr>
    </w:div>
    <w:div w:id="1197812230">
      <w:bodyDiv w:val="1"/>
      <w:marLeft w:val="0"/>
      <w:marRight w:val="0"/>
      <w:marTop w:val="0"/>
      <w:marBottom w:val="0"/>
      <w:divBdr>
        <w:top w:val="none" w:sz="0" w:space="0" w:color="auto"/>
        <w:left w:val="none" w:sz="0" w:space="0" w:color="auto"/>
        <w:bottom w:val="none" w:sz="0" w:space="0" w:color="auto"/>
        <w:right w:val="none" w:sz="0" w:space="0" w:color="auto"/>
      </w:divBdr>
    </w:div>
    <w:div w:id="1199322575">
      <w:bodyDiv w:val="1"/>
      <w:marLeft w:val="0"/>
      <w:marRight w:val="0"/>
      <w:marTop w:val="0"/>
      <w:marBottom w:val="0"/>
      <w:divBdr>
        <w:top w:val="none" w:sz="0" w:space="0" w:color="auto"/>
        <w:left w:val="none" w:sz="0" w:space="0" w:color="auto"/>
        <w:bottom w:val="none" w:sz="0" w:space="0" w:color="auto"/>
        <w:right w:val="none" w:sz="0" w:space="0" w:color="auto"/>
      </w:divBdr>
    </w:div>
    <w:div w:id="1204437941">
      <w:bodyDiv w:val="1"/>
      <w:marLeft w:val="0"/>
      <w:marRight w:val="0"/>
      <w:marTop w:val="0"/>
      <w:marBottom w:val="0"/>
      <w:divBdr>
        <w:top w:val="none" w:sz="0" w:space="0" w:color="auto"/>
        <w:left w:val="none" w:sz="0" w:space="0" w:color="auto"/>
        <w:bottom w:val="none" w:sz="0" w:space="0" w:color="auto"/>
        <w:right w:val="none" w:sz="0" w:space="0" w:color="auto"/>
      </w:divBdr>
    </w:div>
    <w:div w:id="1208760528">
      <w:bodyDiv w:val="1"/>
      <w:marLeft w:val="0"/>
      <w:marRight w:val="0"/>
      <w:marTop w:val="0"/>
      <w:marBottom w:val="0"/>
      <w:divBdr>
        <w:top w:val="none" w:sz="0" w:space="0" w:color="auto"/>
        <w:left w:val="none" w:sz="0" w:space="0" w:color="auto"/>
        <w:bottom w:val="none" w:sz="0" w:space="0" w:color="auto"/>
        <w:right w:val="none" w:sz="0" w:space="0" w:color="auto"/>
      </w:divBdr>
    </w:div>
    <w:div w:id="1211042106">
      <w:bodyDiv w:val="1"/>
      <w:marLeft w:val="0"/>
      <w:marRight w:val="0"/>
      <w:marTop w:val="0"/>
      <w:marBottom w:val="0"/>
      <w:divBdr>
        <w:top w:val="none" w:sz="0" w:space="0" w:color="auto"/>
        <w:left w:val="none" w:sz="0" w:space="0" w:color="auto"/>
        <w:bottom w:val="none" w:sz="0" w:space="0" w:color="auto"/>
        <w:right w:val="none" w:sz="0" w:space="0" w:color="auto"/>
      </w:divBdr>
    </w:div>
    <w:div w:id="1212377211">
      <w:bodyDiv w:val="1"/>
      <w:marLeft w:val="0"/>
      <w:marRight w:val="0"/>
      <w:marTop w:val="0"/>
      <w:marBottom w:val="0"/>
      <w:divBdr>
        <w:top w:val="none" w:sz="0" w:space="0" w:color="auto"/>
        <w:left w:val="none" w:sz="0" w:space="0" w:color="auto"/>
        <w:bottom w:val="none" w:sz="0" w:space="0" w:color="auto"/>
        <w:right w:val="none" w:sz="0" w:space="0" w:color="auto"/>
      </w:divBdr>
    </w:div>
    <w:div w:id="1212956217">
      <w:bodyDiv w:val="1"/>
      <w:marLeft w:val="0"/>
      <w:marRight w:val="0"/>
      <w:marTop w:val="0"/>
      <w:marBottom w:val="0"/>
      <w:divBdr>
        <w:top w:val="none" w:sz="0" w:space="0" w:color="auto"/>
        <w:left w:val="none" w:sz="0" w:space="0" w:color="auto"/>
        <w:bottom w:val="none" w:sz="0" w:space="0" w:color="auto"/>
        <w:right w:val="none" w:sz="0" w:space="0" w:color="auto"/>
      </w:divBdr>
    </w:div>
    <w:div w:id="1214005507">
      <w:bodyDiv w:val="1"/>
      <w:marLeft w:val="0"/>
      <w:marRight w:val="0"/>
      <w:marTop w:val="0"/>
      <w:marBottom w:val="0"/>
      <w:divBdr>
        <w:top w:val="none" w:sz="0" w:space="0" w:color="auto"/>
        <w:left w:val="none" w:sz="0" w:space="0" w:color="auto"/>
        <w:bottom w:val="none" w:sz="0" w:space="0" w:color="auto"/>
        <w:right w:val="none" w:sz="0" w:space="0" w:color="auto"/>
      </w:divBdr>
    </w:div>
    <w:div w:id="1215241208">
      <w:bodyDiv w:val="1"/>
      <w:marLeft w:val="0"/>
      <w:marRight w:val="0"/>
      <w:marTop w:val="0"/>
      <w:marBottom w:val="0"/>
      <w:divBdr>
        <w:top w:val="none" w:sz="0" w:space="0" w:color="auto"/>
        <w:left w:val="none" w:sz="0" w:space="0" w:color="auto"/>
        <w:bottom w:val="none" w:sz="0" w:space="0" w:color="auto"/>
        <w:right w:val="none" w:sz="0" w:space="0" w:color="auto"/>
      </w:divBdr>
    </w:div>
    <w:div w:id="1217088828">
      <w:bodyDiv w:val="1"/>
      <w:marLeft w:val="0"/>
      <w:marRight w:val="0"/>
      <w:marTop w:val="0"/>
      <w:marBottom w:val="0"/>
      <w:divBdr>
        <w:top w:val="none" w:sz="0" w:space="0" w:color="auto"/>
        <w:left w:val="none" w:sz="0" w:space="0" w:color="auto"/>
        <w:bottom w:val="none" w:sz="0" w:space="0" w:color="auto"/>
        <w:right w:val="none" w:sz="0" w:space="0" w:color="auto"/>
      </w:divBdr>
    </w:div>
    <w:div w:id="1217202577">
      <w:bodyDiv w:val="1"/>
      <w:marLeft w:val="0"/>
      <w:marRight w:val="0"/>
      <w:marTop w:val="0"/>
      <w:marBottom w:val="0"/>
      <w:divBdr>
        <w:top w:val="none" w:sz="0" w:space="0" w:color="auto"/>
        <w:left w:val="none" w:sz="0" w:space="0" w:color="auto"/>
        <w:bottom w:val="none" w:sz="0" w:space="0" w:color="auto"/>
        <w:right w:val="none" w:sz="0" w:space="0" w:color="auto"/>
      </w:divBdr>
    </w:div>
    <w:div w:id="1217429341">
      <w:bodyDiv w:val="1"/>
      <w:marLeft w:val="0"/>
      <w:marRight w:val="0"/>
      <w:marTop w:val="0"/>
      <w:marBottom w:val="0"/>
      <w:divBdr>
        <w:top w:val="none" w:sz="0" w:space="0" w:color="auto"/>
        <w:left w:val="none" w:sz="0" w:space="0" w:color="auto"/>
        <w:bottom w:val="none" w:sz="0" w:space="0" w:color="auto"/>
        <w:right w:val="none" w:sz="0" w:space="0" w:color="auto"/>
      </w:divBdr>
    </w:div>
    <w:div w:id="1218470870">
      <w:bodyDiv w:val="1"/>
      <w:marLeft w:val="0"/>
      <w:marRight w:val="0"/>
      <w:marTop w:val="0"/>
      <w:marBottom w:val="0"/>
      <w:divBdr>
        <w:top w:val="none" w:sz="0" w:space="0" w:color="auto"/>
        <w:left w:val="none" w:sz="0" w:space="0" w:color="auto"/>
        <w:bottom w:val="none" w:sz="0" w:space="0" w:color="auto"/>
        <w:right w:val="none" w:sz="0" w:space="0" w:color="auto"/>
      </w:divBdr>
    </w:div>
    <w:div w:id="1223176708">
      <w:bodyDiv w:val="1"/>
      <w:marLeft w:val="0"/>
      <w:marRight w:val="0"/>
      <w:marTop w:val="0"/>
      <w:marBottom w:val="0"/>
      <w:divBdr>
        <w:top w:val="none" w:sz="0" w:space="0" w:color="auto"/>
        <w:left w:val="none" w:sz="0" w:space="0" w:color="auto"/>
        <w:bottom w:val="none" w:sz="0" w:space="0" w:color="auto"/>
        <w:right w:val="none" w:sz="0" w:space="0" w:color="auto"/>
      </w:divBdr>
    </w:div>
    <w:div w:id="1223519861">
      <w:bodyDiv w:val="1"/>
      <w:marLeft w:val="0"/>
      <w:marRight w:val="0"/>
      <w:marTop w:val="0"/>
      <w:marBottom w:val="0"/>
      <w:divBdr>
        <w:top w:val="none" w:sz="0" w:space="0" w:color="auto"/>
        <w:left w:val="none" w:sz="0" w:space="0" w:color="auto"/>
        <w:bottom w:val="none" w:sz="0" w:space="0" w:color="auto"/>
        <w:right w:val="none" w:sz="0" w:space="0" w:color="auto"/>
      </w:divBdr>
    </w:div>
    <w:div w:id="1224220364">
      <w:bodyDiv w:val="1"/>
      <w:marLeft w:val="0"/>
      <w:marRight w:val="0"/>
      <w:marTop w:val="0"/>
      <w:marBottom w:val="0"/>
      <w:divBdr>
        <w:top w:val="none" w:sz="0" w:space="0" w:color="auto"/>
        <w:left w:val="none" w:sz="0" w:space="0" w:color="auto"/>
        <w:bottom w:val="none" w:sz="0" w:space="0" w:color="auto"/>
        <w:right w:val="none" w:sz="0" w:space="0" w:color="auto"/>
      </w:divBdr>
    </w:div>
    <w:div w:id="1228682768">
      <w:bodyDiv w:val="1"/>
      <w:marLeft w:val="0"/>
      <w:marRight w:val="0"/>
      <w:marTop w:val="0"/>
      <w:marBottom w:val="0"/>
      <w:divBdr>
        <w:top w:val="none" w:sz="0" w:space="0" w:color="auto"/>
        <w:left w:val="none" w:sz="0" w:space="0" w:color="auto"/>
        <w:bottom w:val="none" w:sz="0" w:space="0" w:color="auto"/>
        <w:right w:val="none" w:sz="0" w:space="0" w:color="auto"/>
      </w:divBdr>
    </w:div>
    <w:div w:id="1231233645">
      <w:bodyDiv w:val="1"/>
      <w:marLeft w:val="0"/>
      <w:marRight w:val="0"/>
      <w:marTop w:val="0"/>
      <w:marBottom w:val="0"/>
      <w:divBdr>
        <w:top w:val="none" w:sz="0" w:space="0" w:color="auto"/>
        <w:left w:val="none" w:sz="0" w:space="0" w:color="auto"/>
        <w:bottom w:val="none" w:sz="0" w:space="0" w:color="auto"/>
        <w:right w:val="none" w:sz="0" w:space="0" w:color="auto"/>
      </w:divBdr>
    </w:div>
    <w:div w:id="1233806537">
      <w:bodyDiv w:val="1"/>
      <w:marLeft w:val="0"/>
      <w:marRight w:val="0"/>
      <w:marTop w:val="0"/>
      <w:marBottom w:val="0"/>
      <w:divBdr>
        <w:top w:val="none" w:sz="0" w:space="0" w:color="auto"/>
        <w:left w:val="none" w:sz="0" w:space="0" w:color="auto"/>
        <w:bottom w:val="none" w:sz="0" w:space="0" w:color="auto"/>
        <w:right w:val="none" w:sz="0" w:space="0" w:color="auto"/>
      </w:divBdr>
    </w:div>
    <w:div w:id="1234120554">
      <w:bodyDiv w:val="1"/>
      <w:marLeft w:val="0"/>
      <w:marRight w:val="0"/>
      <w:marTop w:val="0"/>
      <w:marBottom w:val="0"/>
      <w:divBdr>
        <w:top w:val="none" w:sz="0" w:space="0" w:color="auto"/>
        <w:left w:val="none" w:sz="0" w:space="0" w:color="auto"/>
        <w:bottom w:val="none" w:sz="0" w:space="0" w:color="auto"/>
        <w:right w:val="none" w:sz="0" w:space="0" w:color="auto"/>
      </w:divBdr>
    </w:div>
    <w:div w:id="1240408813">
      <w:bodyDiv w:val="1"/>
      <w:marLeft w:val="0"/>
      <w:marRight w:val="0"/>
      <w:marTop w:val="0"/>
      <w:marBottom w:val="0"/>
      <w:divBdr>
        <w:top w:val="none" w:sz="0" w:space="0" w:color="auto"/>
        <w:left w:val="none" w:sz="0" w:space="0" w:color="auto"/>
        <w:bottom w:val="none" w:sz="0" w:space="0" w:color="auto"/>
        <w:right w:val="none" w:sz="0" w:space="0" w:color="auto"/>
      </w:divBdr>
    </w:div>
    <w:div w:id="1246569820">
      <w:bodyDiv w:val="1"/>
      <w:marLeft w:val="0"/>
      <w:marRight w:val="0"/>
      <w:marTop w:val="0"/>
      <w:marBottom w:val="0"/>
      <w:divBdr>
        <w:top w:val="none" w:sz="0" w:space="0" w:color="auto"/>
        <w:left w:val="none" w:sz="0" w:space="0" w:color="auto"/>
        <w:bottom w:val="none" w:sz="0" w:space="0" w:color="auto"/>
        <w:right w:val="none" w:sz="0" w:space="0" w:color="auto"/>
      </w:divBdr>
    </w:div>
    <w:div w:id="1253199940">
      <w:bodyDiv w:val="1"/>
      <w:marLeft w:val="0"/>
      <w:marRight w:val="0"/>
      <w:marTop w:val="0"/>
      <w:marBottom w:val="0"/>
      <w:divBdr>
        <w:top w:val="none" w:sz="0" w:space="0" w:color="auto"/>
        <w:left w:val="none" w:sz="0" w:space="0" w:color="auto"/>
        <w:bottom w:val="none" w:sz="0" w:space="0" w:color="auto"/>
        <w:right w:val="none" w:sz="0" w:space="0" w:color="auto"/>
      </w:divBdr>
    </w:div>
    <w:div w:id="1254706458">
      <w:bodyDiv w:val="1"/>
      <w:marLeft w:val="0"/>
      <w:marRight w:val="0"/>
      <w:marTop w:val="0"/>
      <w:marBottom w:val="0"/>
      <w:divBdr>
        <w:top w:val="none" w:sz="0" w:space="0" w:color="auto"/>
        <w:left w:val="none" w:sz="0" w:space="0" w:color="auto"/>
        <w:bottom w:val="none" w:sz="0" w:space="0" w:color="auto"/>
        <w:right w:val="none" w:sz="0" w:space="0" w:color="auto"/>
      </w:divBdr>
    </w:div>
    <w:div w:id="1258369712">
      <w:bodyDiv w:val="1"/>
      <w:marLeft w:val="0"/>
      <w:marRight w:val="0"/>
      <w:marTop w:val="0"/>
      <w:marBottom w:val="0"/>
      <w:divBdr>
        <w:top w:val="none" w:sz="0" w:space="0" w:color="auto"/>
        <w:left w:val="none" w:sz="0" w:space="0" w:color="auto"/>
        <w:bottom w:val="none" w:sz="0" w:space="0" w:color="auto"/>
        <w:right w:val="none" w:sz="0" w:space="0" w:color="auto"/>
      </w:divBdr>
    </w:div>
    <w:div w:id="1261838339">
      <w:bodyDiv w:val="1"/>
      <w:marLeft w:val="0"/>
      <w:marRight w:val="0"/>
      <w:marTop w:val="0"/>
      <w:marBottom w:val="0"/>
      <w:divBdr>
        <w:top w:val="none" w:sz="0" w:space="0" w:color="auto"/>
        <w:left w:val="none" w:sz="0" w:space="0" w:color="auto"/>
        <w:bottom w:val="none" w:sz="0" w:space="0" w:color="auto"/>
        <w:right w:val="none" w:sz="0" w:space="0" w:color="auto"/>
      </w:divBdr>
    </w:div>
    <w:div w:id="1261916567">
      <w:bodyDiv w:val="1"/>
      <w:marLeft w:val="0"/>
      <w:marRight w:val="0"/>
      <w:marTop w:val="0"/>
      <w:marBottom w:val="0"/>
      <w:divBdr>
        <w:top w:val="none" w:sz="0" w:space="0" w:color="auto"/>
        <w:left w:val="none" w:sz="0" w:space="0" w:color="auto"/>
        <w:bottom w:val="none" w:sz="0" w:space="0" w:color="auto"/>
        <w:right w:val="none" w:sz="0" w:space="0" w:color="auto"/>
      </w:divBdr>
    </w:div>
    <w:div w:id="1264533296">
      <w:bodyDiv w:val="1"/>
      <w:marLeft w:val="0"/>
      <w:marRight w:val="0"/>
      <w:marTop w:val="0"/>
      <w:marBottom w:val="0"/>
      <w:divBdr>
        <w:top w:val="none" w:sz="0" w:space="0" w:color="auto"/>
        <w:left w:val="none" w:sz="0" w:space="0" w:color="auto"/>
        <w:bottom w:val="none" w:sz="0" w:space="0" w:color="auto"/>
        <w:right w:val="none" w:sz="0" w:space="0" w:color="auto"/>
      </w:divBdr>
    </w:div>
    <w:div w:id="1267348103">
      <w:bodyDiv w:val="1"/>
      <w:marLeft w:val="0"/>
      <w:marRight w:val="0"/>
      <w:marTop w:val="0"/>
      <w:marBottom w:val="0"/>
      <w:divBdr>
        <w:top w:val="none" w:sz="0" w:space="0" w:color="auto"/>
        <w:left w:val="none" w:sz="0" w:space="0" w:color="auto"/>
        <w:bottom w:val="none" w:sz="0" w:space="0" w:color="auto"/>
        <w:right w:val="none" w:sz="0" w:space="0" w:color="auto"/>
      </w:divBdr>
    </w:div>
    <w:div w:id="1269921911">
      <w:bodyDiv w:val="1"/>
      <w:marLeft w:val="0"/>
      <w:marRight w:val="0"/>
      <w:marTop w:val="0"/>
      <w:marBottom w:val="0"/>
      <w:divBdr>
        <w:top w:val="none" w:sz="0" w:space="0" w:color="auto"/>
        <w:left w:val="none" w:sz="0" w:space="0" w:color="auto"/>
        <w:bottom w:val="none" w:sz="0" w:space="0" w:color="auto"/>
        <w:right w:val="none" w:sz="0" w:space="0" w:color="auto"/>
      </w:divBdr>
    </w:div>
    <w:div w:id="1272202604">
      <w:bodyDiv w:val="1"/>
      <w:marLeft w:val="0"/>
      <w:marRight w:val="0"/>
      <w:marTop w:val="0"/>
      <w:marBottom w:val="0"/>
      <w:divBdr>
        <w:top w:val="none" w:sz="0" w:space="0" w:color="auto"/>
        <w:left w:val="none" w:sz="0" w:space="0" w:color="auto"/>
        <w:bottom w:val="none" w:sz="0" w:space="0" w:color="auto"/>
        <w:right w:val="none" w:sz="0" w:space="0" w:color="auto"/>
      </w:divBdr>
    </w:div>
    <w:div w:id="1273710700">
      <w:bodyDiv w:val="1"/>
      <w:marLeft w:val="0"/>
      <w:marRight w:val="0"/>
      <w:marTop w:val="0"/>
      <w:marBottom w:val="0"/>
      <w:divBdr>
        <w:top w:val="none" w:sz="0" w:space="0" w:color="auto"/>
        <w:left w:val="none" w:sz="0" w:space="0" w:color="auto"/>
        <w:bottom w:val="none" w:sz="0" w:space="0" w:color="auto"/>
        <w:right w:val="none" w:sz="0" w:space="0" w:color="auto"/>
      </w:divBdr>
    </w:div>
    <w:div w:id="1276792936">
      <w:bodyDiv w:val="1"/>
      <w:marLeft w:val="0"/>
      <w:marRight w:val="0"/>
      <w:marTop w:val="0"/>
      <w:marBottom w:val="0"/>
      <w:divBdr>
        <w:top w:val="none" w:sz="0" w:space="0" w:color="auto"/>
        <w:left w:val="none" w:sz="0" w:space="0" w:color="auto"/>
        <w:bottom w:val="none" w:sz="0" w:space="0" w:color="auto"/>
        <w:right w:val="none" w:sz="0" w:space="0" w:color="auto"/>
      </w:divBdr>
    </w:div>
    <w:div w:id="1277714383">
      <w:bodyDiv w:val="1"/>
      <w:marLeft w:val="0"/>
      <w:marRight w:val="0"/>
      <w:marTop w:val="0"/>
      <w:marBottom w:val="0"/>
      <w:divBdr>
        <w:top w:val="none" w:sz="0" w:space="0" w:color="auto"/>
        <w:left w:val="none" w:sz="0" w:space="0" w:color="auto"/>
        <w:bottom w:val="none" w:sz="0" w:space="0" w:color="auto"/>
        <w:right w:val="none" w:sz="0" w:space="0" w:color="auto"/>
      </w:divBdr>
    </w:div>
    <w:div w:id="1278874600">
      <w:bodyDiv w:val="1"/>
      <w:marLeft w:val="0"/>
      <w:marRight w:val="0"/>
      <w:marTop w:val="0"/>
      <w:marBottom w:val="0"/>
      <w:divBdr>
        <w:top w:val="none" w:sz="0" w:space="0" w:color="auto"/>
        <w:left w:val="none" w:sz="0" w:space="0" w:color="auto"/>
        <w:bottom w:val="none" w:sz="0" w:space="0" w:color="auto"/>
        <w:right w:val="none" w:sz="0" w:space="0" w:color="auto"/>
      </w:divBdr>
    </w:div>
    <w:div w:id="1279875459">
      <w:bodyDiv w:val="1"/>
      <w:marLeft w:val="0"/>
      <w:marRight w:val="0"/>
      <w:marTop w:val="0"/>
      <w:marBottom w:val="0"/>
      <w:divBdr>
        <w:top w:val="none" w:sz="0" w:space="0" w:color="auto"/>
        <w:left w:val="none" w:sz="0" w:space="0" w:color="auto"/>
        <w:bottom w:val="none" w:sz="0" w:space="0" w:color="auto"/>
        <w:right w:val="none" w:sz="0" w:space="0" w:color="auto"/>
      </w:divBdr>
    </w:div>
    <w:div w:id="1294485402">
      <w:bodyDiv w:val="1"/>
      <w:marLeft w:val="0"/>
      <w:marRight w:val="0"/>
      <w:marTop w:val="0"/>
      <w:marBottom w:val="0"/>
      <w:divBdr>
        <w:top w:val="none" w:sz="0" w:space="0" w:color="auto"/>
        <w:left w:val="none" w:sz="0" w:space="0" w:color="auto"/>
        <w:bottom w:val="none" w:sz="0" w:space="0" w:color="auto"/>
        <w:right w:val="none" w:sz="0" w:space="0" w:color="auto"/>
      </w:divBdr>
    </w:div>
    <w:div w:id="1294678099">
      <w:bodyDiv w:val="1"/>
      <w:marLeft w:val="0"/>
      <w:marRight w:val="0"/>
      <w:marTop w:val="0"/>
      <w:marBottom w:val="0"/>
      <w:divBdr>
        <w:top w:val="none" w:sz="0" w:space="0" w:color="auto"/>
        <w:left w:val="none" w:sz="0" w:space="0" w:color="auto"/>
        <w:bottom w:val="none" w:sz="0" w:space="0" w:color="auto"/>
        <w:right w:val="none" w:sz="0" w:space="0" w:color="auto"/>
      </w:divBdr>
    </w:div>
    <w:div w:id="1299382707">
      <w:bodyDiv w:val="1"/>
      <w:marLeft w:val="0"/>
      <w:marRight w:val="0"/>
      <w:marTop w:val="0"/>
      <w:marBottom w:val="0"/>
      <w:divBdr>
        <w:top w:val="none" w:sz="0" w:space="0" w:color="auto"/>
        <w:left w:val="none" w:sz="0" w:space="0" w:color="auto"/>
        <w:bottom w:val="none" w:sz="0" w:space="0" w:color="auto"/>
        <w:right w:val="none" w:sz="0" w:space="0" w:color="auto"/>
      </w:divBdr>
    </w:div>
    <w:div w:id="1299842759">
      <w:bodyDiv w:val="1"/>
      <w:marLeft w:val="0"/>
      <w:marRight w:val="0"/>
      <w:marTop w:val="0"/>
      <w:marBottom w:val="0"/>
      <w:divBdr>
        <w:top w:val="none" w:sz="0" w:space="0" w:color="auto"/>
        <w:left w:val="none" w:sz="0" w:space="0" w:color="auto"/>
        <w:bottom w:val="none" w:sz="0" w:space="0" w:color="auto"/>
        <w:right w:val="none" w:sz="0" w:space="0" w:color="auto"/>
      </w:divBdr>
    </w:div>
    <w:div w:id="1300069884">
      <w:bodyDiv w:val="1"/>
      <w:marLeft w:val="0"/>
      <w:marRight w:val="0"/>
      <w:marTop w:val="0"/>
      <w:marBottom w:val="0"/>
      <w:divBdr>
        <w:top w:val="none" w:sz="0" w:space="0" w:color="auto"/>
        <w:left w:val="none" w:sz="0" w:space="0" w:color="auto"/>
        <w:bottom w:val="none" w:sz="0" w:space="0" w:color="auto"/>
        <w:right w:val="none" w:sz="0" w:space="0" w:color="auto"/>
      </w:divBdr>
    </w:div>
    <w:div w:id="1308778521">
      <w:bodyDiv w:val="1"/>
      <w:marLeft w:val="0"/>
      <w:marRight w:val="0"/>
      <w:marTop w:val="0"/>
      <w:marBottom w:val="0"/>
      <w:divBdr>
        <w:top w:val="none" w:sz="0" w:space="0" w:color="auto"/>
        <w:left w:val="none" w:sz="0" w:space="0" w:color="auto"/>
        <w:bottom w:val="none" w:sz="0" w:space="0" w:color="auto"/>
        <w:right w:val="none" w:sz="0" w:space="0" w:color="auto"/>
      </w:divBdr>
    </w:div>
    <w:div w:id="1312566395">
      <w:bodyDiv w:val="1"/>
      <w:marLeft w:val="0"/>
      <w:marRight w:val="0"/>
      <w:marTop w:val="0"/>
      <w:marBottom w:val="0"/>
      <w:divBdr>
        <w:top w:val="none" w:sz="0" w:space="0" w:color="auto"/>
        <w:left w:val="none" w:sz="0" w:space="0" w:color="auto"/>
        <w:bottom w:val="none" w:sz="0" w:space="0" w:color="auto"/>
        <w:right w:val="none" w:sz="0" w:space="0" w:color="auto"/>
      </w:divBdr>
    </w:div>
    <w:div w:id="1315332295">
      <w:bodyDiv w:val="1"/>
      <w:marLeft w:val="0"/>
      <w:marRight w:val="0"/>
      <w:marTop w:val="0"/>
      <w:marBottom w:val="0"/>
      <w:divBdr>
        <w:top w:val="none" w:sz="0" w:space="0" w:color="auto"/>
        <w:left w:val="none" w:sz="0" w:space="0" w:color="auto"/>
        <w:bottom w:val="none" w:sz="0" w:space="0" w:color="auto"/>
        <w:right w:val="none" w:sz="0" w:space="0" w:color="auto"/>
      </w:divBdr>
    </w:div>
    <w:div w:id="1316762617">
      <w:bodyDiv w:val="1"/>
      <w:marLeft w:val="0"/>
      <w:marRight w:val="0"/>
      <w:marTop w:val="0"/>
      <w:marBottom w:val="0"/>
      <w:divBdr>
        <w:top w:val="none" w:sz="0" w:space="0" w:color="auto"/>
        <w:left w:val="none" w:sz="0" w:space="0" w:color="auto"/>
        <w:bottom w:val="none" w:sz="0" w:space="0" w:color="auto"/>
        <w:right w:val="none" w:sz="0" w:space="0" w:color="auto"/>
      </w:divBdr>
    </w:div>
    <w:div w:id="1318076901">
      <w:bodyDiv w:val="1"/>
      <w:marLeft w:val="0"/>
      <w:marRight w:val="0"/>
      <w:marTop w:val="0"/>
      <w:marBottom w:val="0"/>
      <w:divBdr>
        <w:top w:val="none" w:sz="0" w:space="0" w:color="auto"/>
        <w:left w:val="none" w:sz="0" w:space="0" w:color="auto"/>
        <w:bottom w:val="none" w:sz="0" w:space="0" w:color="auto"/>
        <w:right w:val="none" w:sz="0" w:space="0" w:color="auto"/>
      </w:divBdr>
    </w:div>
    <w:div w:id="1318653859">
      <w:bodyDiv w:val="1"/>
      <w:marLeft w:val="0"/>
      <w:marRight w:val="0"/>
      <w:marTop w:val="0"/>
      <w:marBottom w:val="0"/>
      <w:divBdr>
        <w:top w:val="none" w:sz="0" w:space="0" w:color="auto"/>
        <w:left w:val="none" w:sz="0" w:space="0" w:color="auto"/>
        <w:bottom w:val="none" w:sz="0" w:space="0" w:color="auto"/>
        <w:right w:val="none" w:sz="0" w:space="0" w:color="auto"/>
      </w:divBdr>
    </w:div>
    <w:div w:id="1320427185">
      <w:bodyDiv w:val="1"/>
      <w:marLeft w:val="0"/>
      <w:marRight w:val="0"/>
      <w:marTop w:val="0"/>
      <w:marBottom w:val="0"/>
      <w:divBdr>
        <w:top w:val="none" w:sz="0" w:space="0" w:color="auto"/>
        <w:left w:val="none" w:sz="0" w:space="0" w:color="auto"/>
        <w:bottom w:val="none" w:sz="0" w:space="0" w:color="auto"/>
        <w:right w:val="none" w:sz="0" w:space="0" w:color="auto"/>
      </w:divBdr>
    </w:div>
    <w:div w:id="1332832945">
      <w:bodyDiv w:val="1"/>
      <w:marLeft w:val="0"/>
      <w:marRight w:val="0"/>
      <w:marTop w:val="0"/>
      <w:marBottom w:val="0"/>
      <w:divBdr>
        <w:top w:val="none" w:sz="0" w:space="0" w:color="auto"/>
        <w:left w:val="none" w:sz="0" w:space="0" w:color="auto"/>
        <w:bottom w:val="none" w:sz="0" w:space="0" w:color="auto"/>
        <w:right w:val="none" w:sz="0" w:space="0" w:color="auto"/>
      </w:divBdr>
    </w:div>
    <w:div w:id="1335454847">
      <w:bodyDiv w:val="1"/>
      <w:marLeft w:val="0"/>
      <w:marRight w:val="0"/>
      <w:marTop w:val="0"/>
      <w:marBottom w:val="0"/>
      <w:divBdr>
        <w:top w:val="none" w:sz="0" w:space="0" w:color="auto"/>
        <w:left w:val="none" w:sz="0" w:space="0" w:color="auto"/>
        <w:bottom w:val="none" w:sz="0" w:space="0" w:color="auto"/>
        <w:right w:val="none" w:sz="0" w:space="0" w:color="auto"/>
      </w:divBdr>
    </w:div>
    <w:div w:id="1338271562">
      <w:bodyDiv w:val="1"/>
      <w:marLeft w:val="0"/>
      <w:marRight w:val="0"/>
      <w:marTop w:val="0"/>
      <w:marBottom w:val="0"/>
      <w:divBdr>
        <w:top w:val="none" w:sz="0" w:space="0" w:color="auto"/>
        <w:left w:val="none" w:sz="0" w:space="0" w:color="auto"/>
        <w:bottom w:val="none" w:sz="0" w:space="0" w:color="auto"/>
        <w:right w:val="none" w:sz="0" w:space="0" w:color="auto"/>
      </w:divBdr>
    </w:div>
    <w:div w:id="1345666293">
      <w:bodyDiv w:val="1"/>
      <w:marLeft w:val="0"/>
      <w:marRight w:val="0"/>
      <w:marTop w:val="0"/>
      <w:marBottom w:val="0"/>
      <w:divBdr>
        <w:top w:val="none" w:sz="0" w:space="0" w:color="auto"/>
        <w:left w:val="none" w:sz="0" w:space="0" w:color="auto"/>
        <w:bottom w:val="none" w:sz="0" w:space="0" w:color="auto"/>
        <w:right w:val="none" w:sz="0" w:space="0" w:color="auto"/>
      </w:divBdr>
    </w:div>
    <w:div w:id="1347632661">
      <w:bodyDiv w:val="1"/>
      <w:marLeft w:val="0"/>
      <w:marRight w:val="0"/>
      <w:marTop w:val="0"/>
      <w:marBottom w:val="0"/>
      <w:divBdr>
        <w:top w:val="none" w:sz="0" w:space="0" w:color="auto"/>
        <w:left w:val="none" w:sz="0" w:space="0" w:color="auto"/>
        <w:bottom w:val="none" w:sz="0" w:space="0" w:color="auto"/>
        <w:right w:val="none" w:sz="0" w:space="0" w:color="auto"/>
      </w:divBdr>
    </w:div>
    <w:div w:id="1350792778">
      <w:bodyDiv w:val="1"/>
      <w:marLeft w:val="0"/>
      <w:marRight w:val="0"/>
      <w:marTop w:val="0"/>
      <w:marBottom w:val="0"/>
      <w:divBdr>
        <w:top w:val="none" w:sz="0" w:space="0" w:color="auto"/>
        <w:left w:val="none" w:sz="0" w:space="0" w:color="auto"/>
        <w:bottom w:val="none" w:sz="0" w:space="0" w:color="auto"/>
        <w:right w:val="none" w:sz="0" w:space="0" w:color="auto"/>
      </w:divBdr>
    </w:div>
    <w:div w:id="1351029614">
      <w:bodyDiv w:val="1"/>
      <w:marLeft w:val="0"/>
      <w:marRight w:val="0"/>
      <w:marTop w:val="0"/>
      <w:marBottom w:val="0"/>
      <w:divBdr>
        <w:top w:val="none" w:sz="0" w:space="0" w:color="auto"/>
        <w:left w:val="none" w:sz="0" w:space="0" w:color="auto"/>
        <w:bottom w:val="none" w:sz="0" w:space="0" w:color="auto"/>
        <w:right w:val="none" w:sz="0" w:space="0" w:color="auto"/>
      </w:divBdr>
    </w:div>
    <w:div w:id="1351299599">
      <w:bodyDiv w:val="1"/>
      <w:marLeft w:val="0"/>
      <w:marRight w:val="0"/>
      <w:marTop w:val="0"/>
      <w:marBottom w:val="0"/>
      <w:divBdr>
        <w:top w:val="none" w:sz="0" w:space="0" w:color="auto"/>
        <w:left w:val="none" w:sz="0" w:space="0" w:color="auto"/>
        <w:bottom w:val="none" w:sz="0" w:space="0" w:color="auto"/>
        <w:right w:val="none" w:sz="0" w:space="0" w:color="auto"/>
      </w:divBdr>
    </w:div>
    <w:div w:id="1355688475">
      <w:bodyDiv w:val="1"/>
      <w:marLeft w:val="0"/>
      <w:marRight w:val="0"/>
      <w:marTop w:val="0"/>
      <w:marBottom w:val="0"/>
      <w:divBdr>
        <w:top w:val="none" w:sz="0" w:space="0" w:color="auto"/>
        <w:left w:val="none" w:sz="0" w:space="0" w:color="auto"/>
        <w:bottom w:val="none" w:sz="0" w:space="0" w:color="auto"/>
        <w:right w:val="none" w:sz="0" w:space="0" w:color="auto"/>
      </w:divBdr>
    </w:div>
    <w:div w:id="1358853829">
      <w:bodyDiv w:val="1"/>
      <w:marLeft w:val="0"/>
      <w:marRight w:val="0"/>
      <w:marTop w:val="0"/>
      <w:marBottom w:val="0"/>
      <w:divBdr>
        <w:top w:val="none" w:sz="0" w:space="0" w:color="auto"/>
        <w:left w:val="none" w:sz="0" w:space="0" w:color="auto"/>
        <w:bottom w:val="none" w:sz="0" w:space="0" w:color="auto"/>
        <w:right w:val="none" w:sz="0" w:space="0" w:color="auto"/>
      </w:divBdr>
    </w:div>
    <w:div w:id="1363288642">
      <w:bodyDiv w:val="1"/>
      <w:marLeft w:val="0"/>
      <w:marRight w:val="0"/>
      <w:marTop w:val="0"/>
      <w:marBottom w:val="0"/>
      <w:divBdr>
        <w:top w:val="none" w:sz="0" w:space="0" w:color="auto"/>
        <w:left w:val="none" w:sz="0" w:space="0" w:color="auto"/>
        <w:bottom w:val="none" w:sz="0" w:space="0" w:color="auto"/>
        <w:right w:val="none" w:sz="0" w:space="0" w:color="auto"/>
      </w:divBdr>
    </w:div>
    <w:div w:id="1366177767">
      <w:bodyDiv w:val="1"/>
      <w:marLeft w:val="0"/>
      <w:marRight w:val="0"/>
      <w:marTop w:val="0"/>
      <w:marBottom w:val="0"/>
      <w:divBdr>
        <w:top w:val="none" w:sz="0" w:space="0" w:color="auto"/>
        <w:left w:val="none" w:sz="0" w:space="0" w:color="auto"/>
        <w:bottom w:val="none" w:sz="0" w:space="0" w:color="auto"/>
        <w:right w:val="none" w:sz="0" w:space="0" w:color="auto"/>
      </w:divBdr>
    </w:div>
    <w:div w:id="1366826354">
      <w:bodyDiv w:val="1"/>
      <w:marLeft w:val="0"/>
      <w:marRight w:val="0"/>
      <w:marTop w:val="0"/>
      <w:marBottom w:val="0"/>
      <w:divBdr>
        <w:top w:val="none" w:sz="0" w:space="0" w:color="auto"/>
        <w:left w:val="none" w:sz="0" w:space="0" w:color="auto"/>
        <w:bottom w:val="none" w:sz="0" w:space="0" w:color="auto"/>
        <w:right w:val="none" w:sz="0" w:space="0" w:color="auto"/>
      </w:divBdr>
    </w:div>
    <w:div w:id="1367830442">
      <w:bodyDiv w:val="1"/>
      <w:marLeft w:val="0"/>
      <w:marRight w:val="0"/>
      <w:marTop w:val="0"/>
      <w:marBottom w:val="0"/>
      <w:divBdr>
        <w:top w:val="none" w:sz="0" w:space="0" w:color="auto"/>
        <w:left w:val="none" w:sz="0" w:space="0" w:color="auto"/>
        <w:bottom w:val="none" w:sz="0" w:space="0" w:color="auto"/>
        <w:right w:val="none" w:sz="0" w:space="0" w:color="auto"/>
      </w:divBdr>
    </w:div>
    <w:div w:id="1371298531">
      <w:bodyDiv w:val="1"/>
      <w:marLeft w:val="0"/>
      <w:marRight w:val="0"/>
      <w:marTop w:val="0"/>
      <w:marBottom w:val="0"/>
      <w:divBdr>
        <w:top w:val="none" w:sz="0" w:space="0" w:color="auto"/>
        <w:left w:val="none" w:sz="0" w:space="0" w:color="auto"/>
        <w:bottom w:val="none" w:sz="0" w:space="0" w:color="auto"/>
        <w:right w:val="none" w:sz="0" w:space="0" w:color="auto"/>
      </w:divBdr>
    </w:div>
    <w:div w:id="1375501021">
      <w:bodyDiv w:val="1"/>
      <w:marLeft w:val="0"/>
      <w:marRight w:val="0"/>
      <w:marTop w:val="0"/>
      <w:marBottom w:val="0"/>
      <w:divBdr>
        <w:top w:val="none" w:sz="0" w:space="0" w:color="auto"/>
        <w:left w:val="none" w:sz="0" w:space="0" w:color="auto"/>
        <w:bottom w:val="none" w:sz="0" w:space="0" w:color="auto"/>
        <w:right w:val="none" w:sz="0" w:space="0" w:color="auto"/>
      </w:divBdr>
    </w:div>
    <w:div w:id="1376463088">
      <w:bodyDiv w:val="1"/>
      <w:marLeft w:val="0"/>
      <w:marRight w:val="0"/>
      <w:marTop w:val="0"/>
      <w:marBottom w:val="0"/>
      <w:divBdr>
        <w:top w:val="none" w:sz="0" w:space="0" w:color="auto"/>
        <w:left w:val="none" w:sz="0" w:space="0" w:color="auto"/>
        <w:bottom w:val="none" w:sz="0" w:space="0" w:color="auto"/>
        <w:right w:val="none" w:sz="0" w:space="0" w:color="auto"/>
      </w:divBdr>
    </w:div>
    <w:div w:id="1376806713">
      <w:bodyDiv w:val="1"/>
      <w:marLeft w:val="0"/>
      <w:marRight w:val="0"/>
      <w:marTop w:val="0"/>
      <w:marBottom w:val="0"/>
      <w:divBdr>
        <w:top w:val="none" w:sz="0" w:space="0" w:color="auto"/>
        <w:left w:val="none" w:sz="0" w:space="0" w:color="auto"/>
        <w:bottom w:val="none" w:sz="0" w:space="0" w:color="auto"/>
        <w:right w:val="none" w:sz="0" w:space="0" w:color="auto"/>
      </w:divBdr>
    </w:div>
    <w:div w:id="1377856106">
      <w:bodyDiv w:val="1"/>
      <w:marLeft w:val="0"/>
      <w:marRight w:val="0"/>
      <w:marTop w:val="0"/>
      <w:marBottom w:val="0"/>
      <w:divBdr>
        <w:top w:val="none" w:sz="0" w:space="0" w:color="auto"/>
        <w:left w:val="none" w:sz="0" w:space="0" w:color="auto"/>
        <w:bottom w:val="none" w:sz="0" w:space="0" w:color="auto"/>
        <w:right w:val="none" w:sz="0" w:space="0" w:color="auto"/>
      </w:divBdr>
    </w:div>
    <w:div w:id="1378626542">
      <w:bodyDiv w:val="1"/>
      <w:marLeft w:val="0"/>
      <w:marRight w:val="0"/>
      <w:marTop w:val="0"/>
      <w:marBottom w:val="0"/>
      <w:divBdr>
        <w:top w:val="none" w:sz="0" w:space="0" w:color="auto"/>
        <w:left w:val="none" w:sz="0" w:space="0" w:color="auto"/>
        <w:bottom w:val="none" w:sz="0" w:space="0" w:color="auto"/>
        <w:right w:val="none" w:sz="0" w:space="0" w:color="auto"/>
      </w:divBdr>
    </w:div>
    <w:div w:id="1380931315">
      <w:bodyDiv w:val="1"/>
      <w:marLeft w:val="0"/>
      <w:marRight w:val="0"/>
      <w:marTop w:val="0"/>
      <w:marBottom w:val="0"/>
      <w:divBdr>
        <w:top w:val="none" w:sz="0" w:space="0" w:color="auto"/>
        <w:left w:val="none" w:sz="0" w:space="0" w:color="auto"/>
        <w:bottom w:val="none" w:sz="0" w:space="0" w:color="auto"/>
        <w:right w:val="none" w:sz="0" w:space="0" w:color="auto"/>
      </w:divBdr>
    </w:div>
    <w:div w:id="1385910060">
      <w:bodyDiv w:val="1"/>
      <w:marLeft w:val="0"/>
      <w:marRight w:val="0"/>
      <w:marTop w:val="0"/>
      <w:marBottom w:val="0"/>
      <w:divBdr>
        <w:top w:val="none" w:sz="0" w:space="0" w:color="auto"/>
        <w:left w:val="none" w:sz="0" w:space="0" w:color="auto"/>
        <w:bottom w:val="none" w:sz="0" w:space="0" w:color="auto"/>
        <w:right w:val="none" w:sz="0" w:space="0" w:color="auto"/>
      </w:divBdr>
    </w:div>
    <w:div w:id="1386024862">
      <w:bodyDiv w:val="1"/>
      <w:marLeft w:val="0"/>
      <w:marRight w:val="0"/>
      <w:marTop w:val="0"/>
      <w:marBottom w:val="0"/>
      <w:divBdr>
        <w:top w:val="none" w:sz="0" w:space="0" w:color="auto"/>
        <w:left w:val="none" w:sz="0" w:space="0" w:color="auto"/>
        <w:bottom w:val="none" w:sz="0" w:space="0" w:color="auto"/>
        <w:right w:val="none" w:sz="0" w:space="0" w:color="auto"/>
      </w:divBdr>
    </w:div>
    <w:div w:id="1387801830">
      <w:bodyDiv w:val="1"/>
      <w:marLeft w:val="0"/>
      <w:marRight w:val="0"/>
      <w:marTop w:val="0"/>
      <w:marBottom w:val="0"/>
      <w:divBdr>
        <w:top w:val="none" w:sz="0" w:space="0" w:color="auto"/>
        <w:left w:val="none" w:sz="0" w:space="0" w:color="auto"/>
        <w:bottom w:val="none" w:sz="0" w:space="0" w:color="auto"/>
        <w:right w:val="none" w:sz="0" w:space="0" w:color="auto"/>
      </w:divBdr>
    </w:div>
    <w:div w:id="1389304072">
      <w:bodyDiv w:val="1"/>
      <w:marLeft w:val="0"/>
      <w:marRight w:val="0"/>
      <w:marTop w:val="0"/>
      <w:marBottom w:val="0"/>
      <w:divBdr>
        <w:top w:val="none" w:sz="0" w:space="0" w:color="auto"/>
        <w:left w:val="none" w:sz="0" w:space="0" w:color="auto"/>
        <w:bottom w:val="none" w:sz="0" w:space="0" w:color="auto"/>
        <w:right w:val="none" w:sz="0" w:space="0" w:color="auto"/>
      </w:divBdr>
    </w:div>
    <w:div w:id="1389645339">
      <w:bodyDiv w:val="1"/>
      <w:marLeft w:val="0"/>
      <w:marRight w:val="0"/>
      <w:marTop w:val="0"/>
      <w:marBottom w:val="0"/>
      <w:divBdr>
        <w:top w:val="none" w:sz="0" w:space="0" w:color="auto"/>
        <w:left w:val="none" w:sz="0" w:space="0" w:color="auto"/>
        <w:bottom w:val="none" w:sz="0" w:space="0" w:color="auto"/>
        <w:right w:val="none" w:sz="0" w:space="0" w:color="auto"/>
      </w:divBdr>
    </w:div>
    <w:div w:id="1406101817">
      <w:bodyDiv w:val="1"/>
      <w:marLeft w:val="0"/>
      <w:marRight w:val="0"/>
      <w:marTop w:val="0"/>
      <w:marBottom w:val="0"/>
      <w:divBdr>
        <w:top w:val="none" w:sz="0" w:space="0" w:color="auto"/>
        <w:left w:val="none" w:sz="0" w:space="0" w:color="auto"/>
        <w:bottom w:val="none" w:sz="0" w:space="0" w:color="auto"/>
        <w:right w:val="none" w:sz="0" w:space="0" w:color="auto"/>
      </w:divBdr>
    </w:div>
    <w:div w:id="1408452314">
      <w:bodyDiv w:val="1"/>
      <w:marLeft w:val="0"/>
      <w:marRight w:val="0"/>
      <w:marTop w:val="0"/>
      <w:marBottom w:val="0"/>
      <w:divBdr>
        <w:top w:val="none" w:sz="0" w:space="0" w:color="auto"/>
        <w:left w:val="none" w:sz="0" w:space="0" w:color="auto"/>
        <w:bottom w:val="none" w:sz="0" w:space="0" w:color="auto"/>
        <w:right w:val="none" w:sz="0" w:space="0" w:color="auto"/>
      </w:divBdr>
    </w:div>
    <w:div w:id="1410078425">
      <w:bodyDiv w:val="1"/>
      <w:marLeft w:val="0"/>
      <w:marRight w:val="0"/>
      <w:marTop w:val="0"/>
      <w:marBottom w:val="0"/>
      <w:divBdr>
        <w:top w:val="none" w:sz="0" w:space="0" w:color="auto"/>
        <w:left w:val="none" w:sz="0" w:space="0" w:color="auto"/>
        <w:bottom w:val="none" w:sz="0" w:space="0" w:color="auto"/>
        <w:right w:val="none" w:sz="0" w:space="0" w:color="auto"/>
      </w:divBdr>
    </w:div>
    <w:div w:id="1410883294">
      <w:bodyDiv w:val="1"/>
      <w:marLeft w:val="0"/>
      <w:marRight w:val="0"/>
      <w:marTop w:val="0"/>
      <w:marBottom w:val="0"/>
      <w:divBdr>
        <w:top w:val="none" w:sz="0" w:space="0" w:color="auto"/>
        <w:left w:val="none" w:sz="0" w:space="0" w:color="auto"/>
        <w:bottom w:val="none" w:sz="0" w:space="0" w:color="auto"/>
        <w:right w:val="none" w:sz="0" w:space="0" w:color="auto"/>
      </w:divBdr>
    </w:div>
    <w:div w:id="1412199586">
      <w:bodyDiv w:val="1"/>
      <w:marLeft w:val="0"/>
      <w:marRight w:val="0"/>
      <w:marTop w:val="0"/>
      <w:marBottom w:val="0"/>
      <w:divBdr>
        <w:top w:val="none" w:sz="0" w:space="0" w:color="auto"/>
        <w:left w:val="none" w:sz="0" w:space="0" w:color="auto"/>
        <w:bottom w:val="none" w:sz="0" w:space="0" w:color="auto"/>
        <w:right w:val="none" w:sz="0" w:space="0" w:color="auto"/>
      </w:divBdr>
    </w:div>
    <w:div w:id="1415712222">
      <w:bodyDiv w:val="1"/>
      <w:marLeft w:val="0"/>
      <w:marRight w:val="0"/>
      <w:marTop w:val="0"/>
      <w:marBottom w:val="0"/>
      <w:divBdr>
        <w:top w:val="none" w:sz="0" w:space="0" w:color="auto"/>
        <w:left w:val="none" w:sz="0" w:space="0" w:color="auto"/>
        <w:bottom w:val="none" w:sz="0" w:space="0" w:color="auto"/>
        <w:right w:val="none" w:sz="0" w:space="0" w:color="auto"/>
      </w:divBdr>
    </w:div>
    <w:div w:id="1416365107">
      <w:bodyDiv w:val="1"/>
      <w:marLeft w:val="0"/>
      <w:marRight w:val="0"/>
      <w:marTop w:val="0"/>
      <w:marBottom w:val="0"/>
      <w:divBdr>
        <w:top w:val="none" w:sz="0" w:space="0" w:color="auto"/>
        <w:left w:val="none" w:sz="0" w:space="0" w:color="auto"/>
        <w:bottom w:val="none" w:sz="0" w:space="0" w:color="auto"/>
        <w:right w:val="none" w:sz="0" w:space="0" w:color="auto"/>
      </w:divBdr>
    </w:div>
    <w:div w:id="1417050411">
      <w:bodyDiv w:val="1"/>
      <w:marLeft w:val="0"/>
      <w:marRight w:val="0"/>
      <w:marTop w:val="0"/>
      <w:marBottom w:val="0"/>
      <w:divBdr>
        <w:top w:val="none" w:sz="0" w:space="0" w:color="auto"/>
        <w:left w:val="none" w:sz="0" w:space="0" w:color="auto"/>
        <w:bottom w:val="none" w:sz="0" w:space="0" w:color="auto"/>
        <w:right w:val="none" w:sz="0" w:space="0" w:color="auto"/>
      </w:divBdr>
    </w:div>
    <w:div w:id="1419402544">
      <w:bodyDiv w:val="1"/>
      <w:marLeft w:val="0"/>
      <w:marRight w:val="0"/>
      <w:marTop w:val="0"/>
      <w:marBottom w:val="0"/>
      <w:divBdr>
        <w:top w:val="none" w:sz="0" w:space="0" w:color="auto"/>
        <w:left w:val="none" w:sz="0" w:space="0" w:color="auto"/>
        <w:bottom w:val="none" w:sz="0" w:space="0" w:color="auto"/>
        <w:right w:val="none" w:sz="0" w:space="0" w:color="auto"/>
      </w:divBdr>
    </w:div>
    <w:div w:id="1428036197">
      <w:bodyDiv w:val="1"/>
      <w:marLeft w:val="0"/>
      <w:marRight w:val="0"/>
      <w:marTop w:val="0"/>
      <w:marBottom w:val="0"/>
      <w:divBdr>
        <w:top w:val="none" w:sz="0" w:space="0" w:color="auto"/>
        <w:left w:val="none" w:sz="0" w:space="0" w:color="auto"/>
        <w:bottom w:val="none" w:sz="0" w:space="0" w:color="auto"/>
        <w:right w:val="none" w:sz="0" w:space="0" w:color="auto"/>
      </w:divBdr>
    </w:div>
    <w:div w:id="1432966091">
      <w:bodyDiv w:val="1"/>
      <w:marLeft w:val="0"/>
      <w:marRight w:val="0"/>
      <w:marTop w:val="0"/>
      <w:marBottom w:val="0"/>
      <w:divBdr>
        <w:top w:val="none" w:sz="0" w:space="0" w:color="auto"/>
        <w:left w:val="none" w:sz="0" w:space="0" w:color="auto"/>
        <w:bottom w:val="none" w:sz="0" w:space="0" w:color="auto"/>
        <w:right w:val="none" w:sz="0" w:space="0" w:color="auto"/>
      </w:divBdr>
    </w:div>
    <w:div w:id="1435709129">
      <w:bodyDiv w:val="1"/>
      <w:marLeft w:val="0"/>
      <w:marRight w:val="0"/>
      <w:marTop w:val="0"/>
      <w:marBottom w:val="0"/>
      <w:divBdr>
        <w:top w:val="none" w:sz="0" w:space="0" w:color="auto"/>
        <w:left w:val="none" w:sz="0" w:space="0" w:color="auto"/>
        <w:bottom w:val="none" w:sz="0" w:space="0" w:color="auto"/>
        <w:right w:val="none" w:sz="0" w:space="0" w:color="auto"/>
      </w:divBdr>
    </w:div>
    <w:div w:id="1435712027">
      <w:bodyDiv w:val="1"/>
      <w:marLeft w:val="0"/>
      <w:marRight w:val="0"/>
      <w:marTop w:val="0"/>
      <w:marBottom w:val="0"/>
      <w:divBdr>
        <w:top w:val="none" w:sz="0" w:space="0" w:color="auto"/>
        <w:left w:val="none" w:sz="0" w:space="0" w:color="auto"/>
        <w:bottom w:val="none" w:sz="0" w:space="0" w:color="auto"/>
        <w:right w:val="none" w:sz="0" w:space="0" w:color="auto"/>
      </w:divBdr>
    </w:div>
    <w:div w:id="1441102223">
      <w:bodyDiv w:val="1"/>
      <w:marLeft w:val="0"/>
      <w:marRight w:val="0"/>
      <w:marTop w:val="0"/>
      <w:marBottom w:val="0"/>
      <w:divBdr>
        <w:top w:val="none" w:sz="0" w:space="0" w:color="auto"/>
        <w:left w:val="none" w:sz="0" w:space="0" w:color="auto"/>
        <w:bottom w:val="none" w:sz="0" w:space="0" w:color="auto"/>
        <w:right w:val="none" w:sz="0" w:space="0" w:color="auto"/>
      </w:divBdr>
    </w:div>
    <w:div w:id="1441223184">
      <w:bodyDiv w:val="1"/>
      <w:marLeft w:val="0"/>
      <w:marRight w:val="0"/>
      <w:marTop w:val="0"/>
      <w:marBottom w:val="0"/>
      <w:divBdr>
        <w:top w:val="none" w:sz="0" w:space="0" w:color="auto"/>
        <w:left w:val="none" w:sz="0" w:space="0" w:color="auto"/>
        <w:bottom w:val="none" w:sz="0" w:space="0" w:color="auto"/>
        <w:right w:val="none" w:sz="0" w:space="0" w:color="auto"/>
      </w:divBdr>
    </w:div>
    <w:div w:id="1442073780">
      <w:bodyDiv w:val="1"/>
      <w:marLeft w:val="0"/>
      <w:marRight w:val="0"/>
      <w:marTop w:val="0"/>
      <w:marBottom w:val="0"/>
      <w:divBdr>
        <w:top w:val="none" w:sz="0" w:space="0" w:color="auto"/>
        <w:left w:val="none" w:sz="0" w:space="0" w:color="auto"/>
        <w:bottom w:val="none" w:sz="0" w:space="0" w:color="auto"/>
        <w:right w:val="none" w:sz="0" w:space="0" w:color="auto"/>
      </w:divBdr>
    </w:div>
    <w:div w:id="1448157013">
      <w:bodyDiv w:val="1"/>
      <w:marLeft w:val="0"/>
      <w:marRight w:val="0"/>
      <w:marTop w:val="0"/>
      <w:marBottom w:val="0"/>
      <w:divBdr>
        <w:top w:val="none" w:sz="0" w:space="0" w:color="auto"/>
        <w:left w:val="none" w:sz="0" w:space="0" w:color="auto"/>
        <w:bottom w:val="none" w:sz="0" w:space="0" w:color="auto"/>
        <w:right w:val="none" w:sz="0" w:space="0" w:color="auto"/>
      </w:divBdr>
    </w:div>
    <w:div w:id="1448811640">
      <w:bodyDiv w:val="1"/>
      <w:marLeft w:val="0"/>
      <w:marRight w:val="0"/>
      <w:marTop w:val="0"/>
      <w:marBottom w:val="0"/>
      <w:divBdr>
        <w:top w:val="none" w:sz="0" w:space="0" w:color="auto"/>
        <w:left w:val="none" w:sz="0" w:space="0" w:color="auto"/>
        <w:bottom w:val="none" w:sz="0" w:space="0" w:color="auto"/>
        <w:right w:val="none" w:sz="0" w:space="0" w:color="auto"/>
      </w:divBdr>
    </w:div>
    <w:div w:id="1451902635">
      <w:bodyDiv w:val="1"/>
      <w:marLeft w:val="0"/>
      <w:marRight w:val="0"/>
      <w:marTop w:val="0"/>
      <w:marBottom w:val="0"/>
      <w:divBdr>
        <w:top w:val="none" w:sz="0" w:space="0" w:color="auto"/>
        <w:left w:val="none" w:sz="0" w:space="0" w:color="auto"/>
        <w:bottom w:val="none" w:sz="0" w:space="0" w:color="auto"/>
        <w:right w:val="none" w:sz="0" w:space="0" w:color="auto"/>
      </w:divBdr>
    </w:div>
    <w:div w:id="1454210762">
      <w:bodyDiv w:val="1"/>
      <w:marLeft w:val="0"/>
      <w:marRight w:val="0"/>
      <w:marTop w:val="0"/>
      <w:marBottom w:val="0"/>
      <w:divBdr>
        <w:top w:val="none" w:sz="0" w:space="0" w:color="auto"/>
        <w:left w:val="none" w:sz="0" w:space="0" w:color="auto"/>
        <w:bottom w:val="none" w:sz="0" w:space="0" w:color="auto"/>
        <w:right w:val="none" w:sz="0" w:space="0" w:color="auto"/>
      </w:divBdr>
    </w:div>
    <w:div w:id="1463159683">
      <w:bodyDiv w:val="1"/>
      <w:marLeft w:val="0"/>
      <w:marRight w:val="0"/>
      <w:marTop w:val="0"/>
      <w:marBottom w:val="0"/>
      <w:divBdr>
        <w:top w:val="none" w:sz="0" w:space="0" w:color="auto"/>
        <w:left w:val="none" w:sz="0" w:space="0" w:color="auto"/>
        <w:bottom w:val="none" w:sz="0" w:space="0" w:color="auto"/>
        <w:right w:val="none" w:sz="0" w:space="0" w:color="auto"/>
      </w:divBdr>
    </w:div>
    <w:div w:id="1471434427">
      <w:bodyDiv w:val="1"/>
      <w:marLeft w:val="0"/>
      <w:marRight w:val="0"/>
      <w:marTop w:val="0"/>
      <w:marBottom w:val="0"/>
      <w:divBdr>
        <w:top w:val="none" w:sz="0" w:space="0" w:color="auto"/>
        <w:left w:val="none" w:sz="0" w:space="0" w:color="auto"/>
        <w:bottom w:val="none" w:sz="0" w:space="0" w:color="auto"/>
        <w:right w:val="none" w:sz="0" w:space="0" w:color="auto"/>
      </w:divBdr>
    </w:div>
    <w:div w:id="1472480992">
      <w:bodyDiv w:val="1"/>
      <w:marLeft w:val="0"/>
      <w:marRight w:val="0"/>
      <w:marTop w:val="0"/>
      <w:marBottom w:val="0"/>
      <w:divBdr>
        <w:top w:val="none" w:sz="0" w:space="0" w:color="auto"/>
        <w:left w:val="none" w:sz="0" w:space="0" w:color="auto"/>
        <w:bottom w:val="none" w:sz="0" w:space="0" w:color="auto"/>
        <w:right w:val="none" w:sz="0" w:space="0" w:color="auto"/>
      </w:divBdr>
    </w:div>
    <w:div w:id="1473715009">
      <w:bodyDiv w:val="1"/>
      <w:marLeft w:val="0"/>
      <w:marRight w:val="0"/>
      <w:marTop w:val="0"/>
      <w:marBottom w:val="0"/>
      <w:divBdr>
        <w:top w:val="none" w:sz="0" w:space="0" w:color="auto"/>
        <w:left w:val="none" w:sz="0" w:space="0" w:color="auto"/>
        <w:bottom w:val="none" w:sz="0" w:space="0" w:color="auto"/>
        <w:right w:val="none" w:sz="0" w:space="0" w:color="auto"/>
      </w:divBdr>
    </w:div>
    <w:div w:id="1474954177">
      <w:bodyDiv w:val="1"/>
      <w:marLeft w:val="0"/>
      <w:marRight w:val="0"/>
      <w:marTop w:val="0"/>
      <w:marBottom w:val="0"/>
      <w:divBdr>
        <w:top w:val="none" w:sz="0" w:space="0" w:color="auto"/>
        <w:left w:val="none" w:sz="0" w:space="0" w:color="auto"/>
        <w:bottom w:val="none" w:sz="0" w:space="0" w:color="auto"/>
        <w:right w:val="none" w:sz="0" w:space="0" w:color="auto"/>
      </w:divBdr>
    </w:div>
    <w:div w:id="1475830463">
      <w:bodyDiv w:val="1"/>
      <w:marLeft w:val="0"/>
      <w:marRight w:val="0"/>
      <w:marTop w:val="0"/>
      <w:marBottom w:val="0"/>
      <w:divBdr>
        <w:top w:val="none" w:sz="0" w:space="0" w:color="auto"/>
        <w:left w:val="none" w:sz="0" w:space="0" w:color="auto"/>
        <w:bottom w:val="none" w:sz="0" w:space="0" w:color="auto"/>
        <w:right w:val="none" w:sz="0" w:space="0" w:color="auto"/>
      </w:divBdr>
    </w:div>
    <w:div w:id="1477256960">
      <w:bodyDiv w:val="1"/>
      <w:marLeft w:val="0"/>
      <w:marRight w:val="0"/>
      <w:marTop w:val="0"/>
      <w:marBottom w:val="0"/>
      <w:divBdr>
        <w:top w:val="none" w:sz="0" w:space="0" w:color="auto"/>
        <w:left w:val="none" w:sz="0" w:space="0" w:color="auto"/>
        <w:bottom w:val="none" w:sz="0" w:space="0" w:color="auto"/>
        <w:right w:val="none" w:sz="0" w:space="0" w:color="auto"/>
      </w:divBdr>
    </w:div>
    <w:div w:id="1477993038">
      <w:bodyDiv w:val="1"/>
      <w:marLeft w:val="0"/>
      <w:marRight w:val="0"/>
      <w:marTop w:val="0"/>
      <w:marBottom w:val="0"/>
      <w:divBdr>
        <w:top w:val="none" w:sz="0" w:space="0" w:color="auto"/>
        <w:left w:val="none" w:sz="0" w:space="0" w:color="auto"/>
        <w:bottom w:val="none" w:sz="0" w:space="0" w:color="auto"/>
        <w:right w:val="none" w:sz="0" w:space="0" w:color="auto"/>
      </w:divBdr>
    </w:div>
    <w:div w:id="1482962218">
      <w:bodyDiv w:val="1"/>
      <w:marLeft w:val="0"/>
      <w:marRight w:val="0"/>
      <w:marTop w:val="0"/>
      <w:marBottom w:val="0"/>
      <w:divBdr>
        <w:top w:val="none" w:sz="0" w:space="0" w:color="auto"/>
        <w:left w:val="none" w:sz="0" w:space="0" w:color="auto"/>
        <w:bottom w:val="none" w:sz="0" w:space="0" w:color="auto"/>
        <w:right w:val="none" w:sz="0" w:space="0" w:color="auto"/>
      </w:divBdr>
    </w:div>
    <w:div w:id="1486583716">
      <w:bodyDiv w:val="1"/>
      <w:marLeft w:val="0"/>
      <w:marRight w:val="0"/>
      <w:marTop w:val="0"/>
      <w:marBottom w:val="0"/>
      <w:divBdr>
        <w:top w:val="none" w:sz="0" w:space="0" w:color="auto"/>
        <w:left w:val="none" w:sz="0" w:space="0" w:color="auto"/>
        <w:bottom w:val="none" w:sz="0" w:space="0" w:color="auto"/>
        <w:right w:val="none" w:sz="0" w:space="0" w:color="auto"/>
      </w:divBdr>
    </w:div>
    <w:div w:id="1486824639">
      <w:bodyDiv w:val="1"/>
      <w:marLeft w:val="0"/>
      <w:marRight w:val="0"/>
      <w:marTop w:val="0"/>
      <w:marBottom w:val="0"/>
      <w:divBdr>
        <w:top w:val="none" w:sz="0" w:space="0" w:color="auto"/>
        <w:left w:val="none" w:sz="0" w:space="0" w:color="auto"/>
        <w:bottom w:val="none" w:sz="0" w:space="0" w:color="auto"/>
        <w:right w:val="none" w:sz="0" w:space="0" w:color="auto"/>
      </w:divBdr>
    </w:div>
    <w:div w:id="1497841528">
      <w:bodyDiv w:val="1"/>
      <w:marLeft w:val="0"/>
      <w:marRight w:val="0"/>
      <w:marTop w:val="0"/>
      <w:marBottom w:val="0"/>
      <w:divBdr>
        <w:top w:val="none" w:sz="0" w:space="0" w:color="auto"/>
        <w:left w:val="none" w:sz="0" w:space="0" w:color="auto"/>
        <w:bottom w:val="none" w:sz="0" w:space="0" w:color="auto"/>
        <w:right w:val="none" w:sz="0" w:space="0" w:color="auto"/>
      </w:divBdr>
    </w:div>
    <w:div w:id="1499924874">
      <w:bodyDiv w:val="1"/>
      <w:marLeft w:val="0"/>
      <w:marRight w:val="0"/>
      <w:marTop w:val="0"/>
      <w:marBottom w:val="0"/>
      <w:divBdr>
        <w:top w:val="none" w:sz="0" w:space="0" w:color="auto"/>
        <w:left w:val="none" w:sz="0" w:space="0" w:color="auto"/>
        <w:bottom w:val="none" w:sz="0" w:space="0" w:color="auto"/>
        <w:right w:val="none" w:sz="0" w:space="0" w:color="auto"/>
      </w:divBdr>
    </w:div>
    <w:div w:id="1501189425">
      <w:bodyDiv w:val="1"/>
      <w:marLeft w:val="0"/>
      <w:marRight w:val="0"/>
      <w:marTop w:val="0"/>
      <w:marBottom w:val="0"/>
      <w:divBdr>
        <w:top w:val="none" w:sz="0" w:space="0" w:color="auto"/>
        <w:left w:val="none" w:sz="0" w:space="0" w:color="auto"/>
        <w:bottom w:val="none" w:sz="0" w:space="0" w:color="auto"/>
        <w:right w:val="none" w:sz="0" w:space="0" w:color="auto"/>
      </w:divBdr>
    </w:div>
    <w:div w:id="1509371118">
      <w:bodyDiv w:val="1"/>
      <w:marLeft w:val="0"/>
      <w:marRight w:val="0"/>
      <w:marTop w:val="0"/>
      <w:marBottom w:val="0"/>
      <w:divBdr>
        <w:top w:val="none" w:sz="0" w:space="0" w:color="auto"/>
        <w:left w:val="none" w:sz="0" w:space="0" w:color="auto"/>
        <w:bottom w:val="none" w:sz="0" w:space="0" w:color="auto"/>
        <w:right w:val="none" w:sz="0" w:space="0" w:color="auto"/>
      </w:divBdr>
    </w:div>
    <w:div w:id="1511677785">
      <w:bodyDiv w:val="1"/>
      <w:marLeft w:val="0"/>
      <w:marRight w:val="0"/>
      <w:marTop w:val="0"/>
      <w:marBottom w:val="0"/>
      <w:divBdr>
        <w:top w:val="none" w:sz="0" w:space="0" w:color="auto"/>
        <w:left w:val="none" w:sz="0" w:space="0" w:color="auto"/>
        <w:bottom w:val="none" w:sz="0" w:space="0" w:color="auto"/>
        <w:right w:val="none" w:sz="0" w:space="0" w:color="auto"/>
      </w:divBdr>
    </w:div>
    <w:div w:id="1512067817">
      <w:bodyDiv w:val="1"/>
      <w:marLeft w:val="0"/>
      <w:marRight w:val="0"/>
      <w:marTop w:val="0"/>
      <w:marBottom w:val="0"/>
      <w:divBdr>
        <w:top w:val="none" w:sz="0" w:space="0" w:color="auto"/>
        <w:left w:val="none" w:sz="0" w:space="0" w:color="auto"/>
        <w:bottom w:val="none" w:sz="0" w:space="0" w:color="auto"/>
        <w:right w:val="none" w:sz="0" w:space="0" w:color="auto"/>
      </w:divBdr>
    </w:div>
    <w:div w:id="1513912733">
      <w:bodyDiv w:val="1"/>
      <w:marLeft w:val="0"/>
      <w:marRight w:val="0"/>
      <w:marTop w:val="0"/>
      <w:marBottom w:val="0"/>
      <w:divBdr>
        <w:top w:val="none" w:sz="0" w:space="0" w:color="auto"/>
        <w:left w:val="none" w:sz="0" w:space="0" w:color="auto"/>
        <w:bottom w:val="none" w:sz="0" w:space="0" w:color="auto"/>
        <w:right w:val="none" w:sz="0" w:space="0" w:color="auto"/>
      </w:divBdr>
    </w:div>
    <w:div w:id="1514614727">
      <w:bodyDiv w:val="1"/>
      <w:marLeft w:val="0"/>
      <w:marRight w:val="0"/>
      <w:marTop w:val="0"/>
      <w:marBottom w:val="0"/>
      <w:divBdr>
        <w:top w:val="none" w:sz="0" w:space="0" w:color="auto"/>
        <w:left w:val="none" w:sz="0" w:space="0" w:color="auto"/>
        <w:bottom w:val="none" w:sz="0" w:space="0" w:color="auto"/>
        <w:right w:val="none" w:sz="0" w:space="0" w:color="auto"/>
      </w:divBdr>
    </w:div>
    <w:div w:id="1514800389">
      <w:bodyDiv w:val="1"/>
      <w:marLeft w:val="0"/>
      <w:marRight w:val="0"/>
      <w:marTop w:val="0"/>
      <w:marBottom w:val="0"/>
      <w:divBdr>
        <w:top w:val="none" w:sz="0" w:space="0" w:color="auto"/>
        <w:left w:val="none" w:sz="0" w:space="0" w:color="auto"/>
        <w:bottom w:val="none" w:sz="0" w:space="0" w:color="auto"/>
        <w:right w:val="none" w:sz="0" w:space="0" w:color="auto"/>
      </w:divBdr>
    </w:div>
    <w:div w:id="1514808139">
      <w:bodyDiv w:val="1"/>
      <w:marLeft w:val="0"/>
      <w:marRight w:val="0"/>
      <w:marTop w:val="0"/>
      <w:marBottom w:val="0"/>
      <w:divBdr>
        <w:top w:val="none" w:sz="0" w:space="0" w:color="auto"/>
        <w:left w:val="none" w:sz="0" w:space="0" w:color="auto"/>
        <w:bottom w:val="none" w:sz="0" w:space="0" w:color="auto"/>
        <w:right w:val="none" w:sz="0" w:space="0" w:color="auto"/>
      </w:divBdr>
    </w:div>
    <w:div w:id="1515339780">
      <w:bodyDiv w:val="1"/>
      <w:marLeft w:val="0"/>
      <w:marRight w:val="0"/>
      <w:marTop w:val="0"/>
      <w:marBottom w:val="0"/>
      <w:divBdr>
        <w:top w:val="none" w:sz="0" w:space="0" w:color="auto"/>
        <w:left w:val="none" w:sz="0" w:space="0" w:color="auto"/>
        <w:bottom w:val="none" w:sz="0" w:space="0" w:color="auto"/>
        <w:right w:val="none" w:sz="0" w:space="0" w:color="auto"/>
      </w:divBdr>
    </w:div>
    <w:div w:id="1516728881">
      <w:bodyDiv w:val="1"/>
      <w:marLeft w:val="0"/>
      <w:marRight w:val="0"/>
      <w:marTop w:val="0"/>
      <w:marBottom w:val="0"/>
      <w:divBdr>
        <w:top w:val="none" w:sz="0" w:space="0" w:color="auto"/>
        <w:left w:val="none" w:sz="0" w:space="0" w:color="auto"/>
        <w:bottom w:val="none" w:sz="0" w:space="0" w:color="auto"/>
        <w:right w:val="none" w:sz="0" w:space="0" w:color="auto"/>
      </w:divBdr>
    </w:div>
    <w:div w:id="1517425037">
      <w:bodyDiv w:val="1"/>
      <w:marLeft w:val="0"/>
      <w:marRight w:val="0"/>
      <w:marTop w:val="0"/>
      <w:marBottom w:val="0"/>
      <w:divBdr>
        <w:top w:val="none" w:sz="0" w:space="0" w:color="auto"/>
        <w:left w:val="none" w:sz="0" w:space="0" w:color="auto"/>
        <w:bottom w:val="none" w:sz="0" w:space="0" w:color="auto"/>
        <w:right w:val="none" w:sz="0" w:space="0" w:color="auto"/>
      </w:divBdr>
    </w:div>
    <w:div w:id="1529100445">
      <w:bodyDiv w:val="1"/>
      <w:marLeft w:val="0"/>
      <w:marRight w:val="0"/>
      <w:marTop w:val="0"/>
      <w:marBottom w:val="0"/>
      <w:divBdr>
        <w:top w:val="none" w:sz="0" w:space="0" w:color="auto"/>
        <w:left w:val="none" w:sz="0" w:space="0" w:color="auto"/>
        <w:bottom w:val="none" w:sz="0" w:space="0" w:color="auto"/>
        <w:right w:val="none" w:sz="0" w:space="0" w:color="auto"/>
      </w:divBdr>
    </w:div>
    <w:div w:id="1530098561">
      <w:bodyDiv w:val="1"/>
      <w:marLeft w:val="0"/>
      <w:marRight w:val="0"/>
      <w:marTop w:val="0"/>
      <w:marBottom w:val="0"/>
      <w:divBdr>
        <w:top w:val="none" w:sz="0" w:space="0" w:color="auto"/>
        <w:left w:val="none" w:sz="0" w:space="0" w:color="auto"/>
        <w:bottom w:val="none" w:sz="0" w:space="0" w:color="auto"/>
        <w:right w:val="none" w:sz="0" w:space="0" w:color="auto"/>
      </w:divBdr>
    </w:div>
    <w:div w:id="1530339351">
      <w:bodyDiv w:val="1"/>
      <w:marLeft w:val="0"/>
      <w:marRight w:val="0"/>
      <w:marTop w:val="0"/>
      <w:marBottom w:val="0"/>
      <w:divBdr>
        <w:top w:val="none" w:sz="0" w:space="0" w:color="auto"/>
        <w:left w:val="none" w:sz="0" w:space="0" w:color="auto"/>
        <w:bottom w:val="none" w:sz="0" w:space="0" w:color="auto"/>
        <w:right w:val="none" w:sz="0" w:space="0" w:color="auto"/>
      </w:divBdr>
    </w:div>
    <w:div w:id="1532187687">
      <w:bodyDiv w:val="1"/>
      <w:marLeft w:val="0"/>
      <w:marRight w:val="0"/>
      <w:marTop w:val="0"/>
      <w:marBottom w:val="0"/>
      <w:divBdr>
        <w:top w:val="none" w:sz="0" w:space="0" w:color="auto"/>
        <w:left w:val="none" w:sz="0" w:space="0" w:color="auto"/>
        <w:bottom w:val="none" w:sz="0" w:space="0" w:color="auto"/>
        <w:right w:val="none" w:sz="0" w:space="0" w:color="auto"/>
      </w:divBdr>
    </w:div>
    <w:div w:id="1532377797">
      <w:bodyDiv w:val="1"/>
      <w:marLeft w:val="0"/>
      <w:marRight w:val="0"/>
      <w:marTop w:val="0"/>
      <w:marBottom w:val="0"/>
      <w:divBdr>
        <w:top w:val="none" w:sz="0" w:space="0" w:color="auto"/>
        <w:left w:val="none" w:sz="0" w:space="0" w:color="auto"/>
        <w:bottom w:val="none" w:sz="0" w:space="0" w:color="auto"/>
        <w:right w:val="none" w:sz="0" w:space="0" w:color="auto"/>
      </w:divBdr>
    </w:div>
    <w:div w:id="1535002809">
      <w:bodyDiv w:val="1"/>
      <w:marLeft w:val="0"/>
      <w:marRight w:val="0"/>
      <w:marTop w:val="0"/>
      <w:marBottom w:val="0"/>
      <w:divBdr>
        <w:top w:val="none" w:sz="0" w:space="0" w:color="auto"/>
        <w:left w:val="none" w:sz="0" w:space="0" w:color="auto"/>
        <w:bottom w:val="none" w:sz="0" w:space="0" w:color="auto"/>
        <w:right w:val="none" w:sz="0" w:space="0" w:color="auto"/>
      </w:divBdr>
    </w:div>
    <w:div w:id="1540513252">
      <w:bodyDiv w:val="1"/>
      <w:marLeft w:val="0"/>
      <w:marRight w:val="0"/>
      <w:marTop w:val="0"/>
      <w:marBottom w:val="0"/>
      <w:divBdr>
        <w:top w:val="none" w:sz="0" w:space="0" w:color="auto"/>
        <w:left w:val="none" w:sz="0" w:space="0" w:color="auto"/>
        <w:bottom w:val="none" w:sz="0" w:space="0" w:color="auto"/>
        <w:right w:val="none" w:sz="0" w:space="0" w:color="auto"/>
      </w:divBdr>
    </w:div>
    <w:div w:id="1540586419">
      <w:bodyDiv w:val="1"/>
      <w:marLeft w:val="0"/>
      <w:marRight w:val="0"/>
      <w:marTop w:val="0"/>
      <w:marBottom w:val="0"/>
      <w:divBdr>
        <w:top w:val="none" w:sz="0" w:space="0" w:color="auto"/>
        <w:left w:val="none" w:sz="0" w:space="0" w:color="auto"/>
        <w:bottom w:val="none" w:sz="0" w:space="0" w:color="auto"/>
        <w:right w:val="none" w:sz="0" w:space="0" w:color="auto"/>
      </w:divBdr>
    </w:div>
    <w:div w:id="1544094167">
      <w:bodyDiv w:val="1"/>
      <w:marLeft w:val="0"/>
      <w:marRight w:val="0"/>
      <w:marTop w:val="0"/>
      <w:marBottom w:val="0"/>
      <w:divBdr>
        <w:top w:val="none" w:sz="0" w:space="0" w:color="auto"/>
        <w:left w:val="none" w:sz="0" w:space="0" w:color="auto"/>
        <w:bottom w:val="none" w:sz="0" w:space="0" w:color="auto"/>
        <w:right w:val="none" w:sz="0" w:space="0" w:color="auto"/>
      </w:divBdr>
    </w:div>
    <w:div w:id="1547333216">
      <w:bodyDiv w:val="1"/>
      <w:marLeft w:val="0"/>
      <w:marRight w:val="0"/>
      <w:marTop w:val="0"/>
      <w:marBottom w:val="0"/>
      <w:divBdr>
        <w:top w:val="none" w:sz="0" w:space="0" w:color="auto"/>
        <w:left w:val="none" w:sz="0" w:space="0" w:color="auto"/>
        <w:bottom w:val="none" w:sz="0" w:space="0" w:color="auto"/>
        <w:right w:val="none" w:sz="0" w:space="0" w:color="auto"/>
      </w:divBdr>
    </w:div>
    <w:div w:id="1551840520">
      <w:bodyDiv w:val="1"/>
      <w:marLeft w:val="0"/>
      <w:marRight w:val="0"/>
      <w:marTop w:val="0"/>
      <w:marBottom w:val="0"/>
      <w:divBdr>
        <w:top w:val="none" w:sz="0" w:space="0" w:color="auto"/>
        <w:left w:val="none" w:sz="0" w:space="0" w:color="auto"/>
        <w:bottom w:val="none" w:sz="0" w:space="0" w:color="auto"/>
        <w:right w:val="none" w:sz="0" w:space="0" w:color="auto"/>
      </w:divBdr>
    </w:div>
    <w:div w:id="1553617897">
      <w:bodyDiv w:val="1"/>
      <w:marLeft w:val="0"/>
      <w:marRight w:val="0"/>
      <w:marTop w:val="0"/>
      <w:marBottom w:val="0"/>
      <w:divBdr>
        <w:top w:val="none" w:sz="0" w:space="0" w:color="auto"/>
        <w:left w:val="none" w:sz="0" w:space="0" w:color="auto"/>
        <w:bottom w:val="none" w:sz="0" w:space="0" w:color="auto"/>
        <w:right w:val="none" w:sz="0" w:space="0" w:color="auto"/>
      </w:divBdr>
    </w:div>
    <w:div w:id="1570383094">
      <w:bodyDiv w:val="1"/>
      <w:marLeft w:val="0"/>
      <w:marRight w:val="0"/>
      <w:marTop w:val="0"/>
      <w:marBottom w:val="0"/>
      <w:divBdr>
        <w:top w:val="none" w:sz="0" w:space="0" w:color="auto"/>
        <w:left w:val="none" w:sz="0" w:space="0" w:color="auto"/>
        <w:bottom w:val="none" w:sz="0" w:space="0" w:color="auto"/>
        <w:right w:val="none" w:sz="0" w:space="0" w:color="auto"/>
      </w:divBdr>
    </w:div>
    <w:div w:id="1573004075">
      <w:bodyDiv w:val="1"/>
      <w:marLeft w:val="0"/>
      <w:marRight w:val="0"/>
      <w:marTop w:val="0"/>
      <w:marBottom w:val="0"/>
      <w:divBdr>
        <w:top w:val="none" w:sz="0" w:space="0" w:color="auto"/>
        <w:left w:val="none" w:sz="0" w:space="0" w:color="auto"/>
        <w:bottom w:val="none" w:sz="0" w:space="0" w:color="auto"/>
        <w:right w:val="none" w:sz="0" w:space="0" w:color="auto"/>
      </w:divBdr>
    </w:div>
    <w:div w:id="1575697238">
      <w:bodyDiv w:val="1"/>
      <w:marLeft w:val="0"/>
      <w:marRight w:val="0"/>
      <w:marTop w:val="0"/>
      <w:marBottom w:val="0"/>
      <w:divBdr>
        <w:top w:val="none" w:sz="0" w:space="0" w:color="auto"/>
        <w:left w:val="none" w:sz="0" w:space="0" w:color="auto"/>
        <w:bottom w:val="none" w:sz="0" w:space="0" w:color="auto"/>
        <w:right w:val="none" w:sz="0" w:space="0" w:color="auto"/>
      </w:divBdr>
    </w:div>
    <w:div w:id="1577520148">
      <w:bodyDiv w:val="1"/>
      <w:marLeft w:val="0"/>
      <w:marRight w:val="0"/>
      <w:marTop w:val="0"/>
      <w:marBottom w:val="0"/>
      <w:divBdr>
        <w:top w:val="none" w:sz="0" w:space="0" w:color="auto"/>
        <w:left w:val="none" w:sz="0" w:space="0" w:color="auto"/>
        <w:bottom w:val="none" w:sz="0" w:space="0" w:color="auto"/>
        <w:right w:val="none" w:sz="0" w:space="0" w:color="auto"/>
      </w:divBdr>
    </w:div>
    <w:div w:id="1580207947">
      <w:bodyDiv w:val="1"/>
      <w:marLeft w:val="0"/>
      <w:marRight w:val="0"/>
      <w:marTop w:val="0"/>
      <w:marBottom w:val="0"/>
      <w:divBdr>
        <w:top w:val="none" w:sz="0" w:space="0" w:color="auto"/>
        <w:left w:val="none" w:sz="0" w:space="0" w:color="auto"/>
        <w:bottom w:val="none" w:sz="0" w:space="0" w:color="auto"/>
        <w:right w:val="none" w:sz="0" w:space="0" w:color="auto"/>
      </w:divBdr>
    </w:div>
    <w:div w:id="1585728426">
      <w:bodyDiv w:val="1"/>
      <w:marLeft w:val="0"/>
      <w:marRight w:val="0"/>
      <w:marTop w:val="0"/>
      <w:marBottom w:val="0"/>
      <w:divBdr>
        <w:top w:val="none" w:sz="0" w:space="0" w:color="auto"/>
        <w:left w:val="none" w:sz="0" w:space="0" w:color="auto"/>
        <w:bottom w:val="none" w:sz="0" w:space="0" w:color="auto"/>
        <w:right w:val="none" w:sz="0" w:space="0" w:color="auto"/>
      </w:divBdr>
    </w:div>
    <w:div w:id="1588808212">
      <w:bodyDiv w:val="1"/>
      <w:marLeft w:val="0"/>
      <w:marRight w:val="0"/>
      <w:marTop w:val="0"/>
      <w:marBottom w:val="0"/>
      <w:divBdr>
        <w:top w:val="none" w:sz="0" w:space="0" w:color="auto"/>
        <w:left w:val="none" w:sz="0" w:space="0" w:color="auto"/>
        <w:bottom w:val="none" w:sz="0" w:space="0" w:color="auto"/>
        <w:right w:val="none" w:sz="0" w:space="0" w:color="auto"/>
      </w:divBdr>
    </w:div>
    <w:div w:id="1599677182">
      <w:bodyDiv w:val="1"/>
      <w:marLeft w:val="0"/>
      <w:marRight w:val="0"/>
      <w:marTop w:val="0"/>
      <w:marBottom w:val="0"/>
      <w:divBdr>
        <w:top w:val="none" w:sz="0" w:space="0" w:color="auto"/>
        <w:left w:val="none" w:sz="0" w:space="0" w:color="auto"/>
        <w:bottom w:val="none" w:sz="0" w:space="0" w:color="auto"/>
        <w:right w:val="none" w:sz="0" w:space="0" w:color="auto"/>
      </w:divBdr>
    </w:div>
    <w:div w:id="1605651607">
      <w:bodyDiv w:val="1"/>
      <w:marLeft w:val="0"/>
      <w:marRight w:val="0"/>
      <w:marTop w:val="0"/>
      <w:marBottom w:val="0"/>
      <w:divBdr>
        <w:top w:val="none" w:sz="0" w:space="0" w:color="auto"/>
        <w:left w:val="none" w:sz="0" w:space="0" w:color="auto"/>
        <w:bottom w:val="none" w:sz="0" w:space="0" w:color="auto"/>
        <w:right w:val="none" w:sz="0" w:space="0" w:color="auto"/>
      </w:divBdr>
    </w:div>
    <w:div w:id="1613632506">
      <w:bodyDiv w:val="1"/>
      <w:marLeft w:val="0"/>
      <w:marRight w:val="0"/>
      <w:marTop w:val="0"/>
      <w:marBottom w:val="0"/>
      <w:divBdr>
        <w:top w:val="none" w:sz="0" w:space="0" w:color="auto"/>
        <w:left w:val="none" w:sz="0" w:space="0" w:color="auto"/>
        <w:bottom w:val="none" w:sz="0" w:space="0" w:color="auto"/>
        <w:right w:val="none" w:sz="0" w:space="0" w:color="auto"/>
      </w:divBdr>
    </w:div>
    <w:div w:id="1615479006">
      <w:bodyDiv w:val="1"/>
      <w:marLeft w:val="0"/>
      <w:marRight w:val="0"/>
      <w:marTop w:val="0"/>
      <w:marBottom w:val="0"/>
      <w:divBdr>
        <w:top w:val="none" w:sz="0" w:space="0" w:color="auto"/>
        <w:left w:val="none" w:sz="0" w:space="0" w:color="auto"/>
        <w:bottom w:val="none" w:sz="0" w:space="0" w:color="auto"/>
        <w:right w:val="none" w:sz="0" w:space="0" w:color="auto"/>
      </w:divBdr>
    </w:div>
    <w:div w:id="1624113580">
      <w:bodyDiv w:val="1"/>
      <w:marLeft w:val="0"/>
      <w:marRight w:val="0"/>
      <w:marTop w:val="0"/>
      <w:marBottom w:val="0"/>
      <w:divBdr>
        <w:top w:val="none" w:sz="0" w:space="0" w:color="auto"/>
        <w:left w:val="none" w:sz="0" w:space="0" w:color="auto"/>
        <w:bottom w:val="none" w:sz="0" w:space="0" w:color="auto"/>
        <w:right w:val="none" w:sz="0" w:space="0" w:color="auto"/>
      </w:divBdr>
    </w:div>
    <w:div w:id="1626890322">
      <w:bodyDiv w:val="1"/>
      <w:marLeft w:val="0"/>
      <w:marRight w:val="0"/>
      <w:marTop w:val="0"/>
      <w:marBottom w:val="0"/>
      <w:divBdr>
        <w:top w:val="none" w:sz="0" w:space="0" w:color="auto"/>
        <w:left w:val="none" w:sz="0" w:space="0" w:color="auto"/>
        <w:bottom w:val="none" w:sz="0" w:space="0" w:color="auto"/>
        <w:right w:val="none" w:sz="0" w:space="0" w:color="auto"/>
      </w:divBdr>
    </w:div>
    <w:div w:id="1627158450">
      <w:bodyDiv w:val="1"/>
      <w:marLeft w:val="0"/>
      <w:marRight w:val="0"/>
      <w:marTop w:val="0"/>
      <w:marBottom w:val="0"/>
      <w:divBdr>
        <w:top w:val="none" w:sz="0" w:space="0" w:color="auto"/>
        <w:left w:val="none" w:sz="0" w:space="0" w:color="auto"/>
        <w:bottom w:val="none" w:sz="0" w:space="0" w:color="auto"/>
        <w:right w:val="none" w:sz="0" w:space="0" w:color="auto"/>
      </w:divBdr>
    </w:div>
    <w:div w:id="1629119913">
      <w:bodyDiv w:val="1"/>
      <w:marLeft w:val="0"/>
      <w:marRight w:val="0"/>
      <w:marTop w:val="0"/>
      <w:marBottom w:val="0"/>
      <w:divBdr>
        <w:top w:val="none" w:sz="0" w:space="0" w:color="auto"/>
        <w:left w:val="none" w:sz="0" w:space="0" w:color="auto"/>
        <w:bottom w:val="none" w:sz="0" w:space="0" w:color="auto"/>
        <w:right w:val="none" w:sz="0" w:space="0" w:color="auto"/>
      </w:divBdr>
    </w:div>
    <w:div w:id="1632057315">
      <w:bodyDiv w:val="1"/>
      <w:marLeft w:val="0"/>
      <w:marRight w:val="0"/>
      <w:marTop w:val="0"/>
      <w:marBottom w:val="0"/>
      <w:divBdr>
        <w:top w:val="none" w:sz="0" w:space="0" w:color="auto"/>
        <w:left w:val="none" w:sz="0" w:space="0" w:color="auto"/>
        <w:bottom w:val="none" w:sz="0" w:space="0" w:color="auto"/>
        <w:right w:val="none" w:sz="0" w:space="0" w:color="auto"/>
      </w:divBdr>
    </w:div>
    <w:div w:id="1636108350">
      <w:bodyDiv w:val="1"/>
      <w:marLeft w:val="0"/>
      <w:marRight w:val="0"/>
      <w:marTop w:val="0"/>
      <w:marBottom w:val="0"/>
      <w:divBdr>
        <w:top w:val="none" w:sz="0" w:space="0" w:color="auto"/>
        <w:left w:val="none" w:sz="0" w:space="0" w:color="auto"/>
        <w:bottom w:val="none" w:sz="0" w:space="0" w:color="auto"/>
        <w:right w:val="none" w:sz="0" w:space="0" w:color="auto"/>
      </w:divBdr>
    </w:div>
    <w:div w:id="1636641889">
      <w:bodyDiv w:val="1"/>
      <w:marLeft w:val="0"/>
      <w:marRight w:val="0"/>
      <w:marTop w:val="0"/>
      <w:marBottom w:val="0"/>
      <w:divBdr>
        <w:top w:val="none" w:sz="0" w:space="0" w:color="auto"/>
        <w:left w:val="none" w:sz="0" w:space="0" w:color="auto"/>
        <w:bottom w:val="none" w:sz="0" w:space="0" w:color="auto"/>
        <w:right w:val="none" w:sz="0" w:space="0" w:color="auto"/>
      </w:divBdr>
    </w:div>
    <w:div w:id="1636986011">
      <w:bodyDiv w:val="1"/>
      <w:marLeft w:val="0"/>
      <w:marRight w:val="0"/>
      <w:marTop w:val="0"/>
      <w:marBottom w:val="0"/>
      <w:divBdr>
        <w:top w:val="none" w:sz="0" w:space="0" w:color="auto"/>
        <w:left w:val="none" w:sz="0" w:space="0" w:color="auto"/>
        <w:bottom w:val="none" w:sz="0" w:space="0" w:color="auto"/>
        <w:right w:val="none" w:sz="0" w:space="0" w:color="auto"/>
      </w:divBdr>
    </w:div>
    <w:div w:id="1640379065">
      <w:bodyDiv w:val="1"/>
      <w:marLeft w:val="0"/>
      <w:marRight w:val="0"/>
      <w:marTop w:val="0"/>
      <w:marBottom w:val="0"/>
      <w:divBdr>
        <w:top w:val="none" w:sz="0" w:space="0" w:color="auto"/>
        <w:left w:val="none" w:sz="0" w:space="0" w:color="auto"/>
        <w:bottom w:val="none" w:sz="0" w:space="0" w:color="auto"/>
        <w:right w:val="none" w:sz="0" w:space="0" w:color="auto"/>
      </w:divBdr>
    </w:div>
    <w:div w:id="1640843280">
      <w:bodyDiv w:val="1"/>
      <w:marLeft w:val="0"/>
      <w:marRight w:val="0"/>
      <w:marTop w:val="0"/>
      <w:marBottom w:val="0"/>
      <w:divBdr>
        <w:top w:val="none" w:sz="0" w:space="0" w:color="auto"/>
        <w:left w:val="none" w:sz="0" w:space="0" w:color="auto"/>
        <w:bottom w:val="none" w:sz="0" w:space="0" w:color="auto"/>
        <w:right w:val="none" w:sz="0" w:space="0" w:color="auto"/>
      </w:divBdr>
    </w:div>
    <w:div w:id="1642274153">
      <w:bodyDiv w:val="1"/>
      <w:marLeft w:val="0"/>
      <w:marRight w:val="0"/>
      <w:marTop w:val="0"/>
      <w:marBottom w:val="0"/>
      <w:divBdr>
        <w:top w:val="none" w:sz="0" w:space="0" w:color="auto"/>
        <w:left w:val="none" w:sz="0" w:space="0" w:color="auto"/>
        <w:bottom w:val="none" w:sz="0" w:space="0" w:color="auto"/>
        <w:right w:val="none" w:sz="0" w:space="0" w:color="auto"/>
      </w:divBdr>
    </w:div>
    <w:div w:id="1643384017">
      <w:bodyDiv w:val="1"/>
      <w:marLeft w:val="0"/>
      <w:marRight w:val="0"/>
      <w:marTop w:val="0"/>
      <w:marBottom w:val="0"/>
      <w:divBdr>
        <w:top w:val="none" w:sz="0" w:space="0" w:color="auto"/>
        <w:left w:val="none" w:sz="0" w:space="0" w:color="auto"/>
        <w:bottom w:val="none" w:sz="0" w:space="0" w:color="auto"/>
        <w:right w:val="none" w:sz="0" w:space="0" w:color="auto"/>
      </w:divBdr>
    </w:div>
    <w:div w:id="1645625825">
      <w:bodyDiv w:val="1"/>
      <w:marLeft w:val="0"/>
      <w:marRight w:val="0"/>
      <w:marTop w:val="0"/>
      <w:marBottom w:val="0"/>
      <w:divBdr>
        <w:top w:val="none" w:sz="0" w:space="0" w:color="auto"/>
        <w:left w:val="none" w:sz="0" w:space="0" w:color="auto"/>
        <w:bottom w:val="none" w:sz="0" w:space="0" w:color="auto"/>
        <w:right w:val="none" w:sz="0" w:space="0" w:color="auto"/>
      </w:divBdr>
    </w:div>
    <w:div w:id="1651399775">
      <w:bodyDiv w:val="1"/>
      <w:marLeft w:val="0"/>
      <w:marRight w:val="0"/>
      <w:marTop w:val="0"/>
      <w:marBottom w:val="0"/>
      <w:divBdr>
        <w:top w:val="none" w:sz="0" w:space="0" w:color="auto"/>
        <w:left w:val="none" w:sz="0" w:space="0" w:color="auto"/>
        <w:bottom w:val="none" w:sz="0" w:space="0" w:color="auto"/>
        <w:right w:val="none" w:sz="0" w:space="0" w:color="auto"/>
      </w:divBdr>
    </w:div>
    <w:div w:id="1653944210">
      <w:bodyDiv w:val="1"/>
      <w:marLeft w:val="0"/>
      <w:marRight w:val="0"/>
      <w:marTop w:val="0"/>
      <w:marBottom w:val="0"/>
      <w:divBdr>
        <w:top w:val="none" w:sz="0" w:space="0" w:color="auto"/>
        <w:left w:val="none" w:sz="0" w:space="0" w:color="auto"/>
        <w:bottom w:val="none" w:sz="0" w:space="0" w:color="auto"/>
        <w:right w:val="none" w:sz="0" w:space="0" w:color="auto"/>
      </w:divBdr>
    </w:div>
    <w:div w:id="1654866408">
      <w:bodyDiv w:val="1"/>
      <w:marLeft w:val="0"/>
      <w:marRight w:val="0"/>
      <w:marTop w:val="0"/>
      <w:marBottom w:val="0"/>
      <w:divBdr>
        <w:top w:val="none" w:sz="0" w:space="0" w:color="auto"/>
        <w:left w:val="none" w:sz="0" w:space="0" w:color="auto"/>
        <w:bottom w:val="none" w:sz="0" w:space="0" w:color="auto"/>
        <w:right w:val="none" w:sz="0" w:space="0" w:color="auto"/>
      </w:divBdr>
    </w:div>
    <w:div w:id="1656563365">
      <w:bodyDiv w:val="1"/>
      <w:marLeft w:val="0"/>
      <w:marRight w:val="0"/>
      <w:marTop w:val="0"/>
      <w:marBottom w:val="0"/>
      <w:divBdr>
        <w:top w:val="none" w:sz="0" w:space="0" w:color="auto"/>
        <w:left w:val="none" w:sz="0" w:space="0" w:color="auto"/>
        <w:bottom w:val="none" w:sz="0" w:space="0" w:color="auto"/>
        <w:right w:val="none" w:sz="0" w:space="0" w:color="auto"/>
      </w:divBdr>
    </w:div>
    <w:div w:id="1675954815">
      <w:bodyDiv w:val="1"/>
      <w:marLeft w:val="0"/>
      <w:marRight w:val="0"/>
      <w:marTop w:val="0"/>
      <w:marBottom w:val="0"/>
      <w:divBdr>
        <w:top w:val="none" w:sz="0" w:space="0" w:color="auto"/>
        <w:left w:val="none" w:sz="0" w:space="0" w:color="auto"/>
        <w:bottom w:val="none" w:sz="0" w:space="0" w:color="auto"/>
        <w:right w:val="none" w:sz="0" w:space="0" w:color="auto"/>
      </w:divBdr>
    </w:div>
    <w:div w:id="1680353450">
      <w:bodyDiv w:val="1"/>
      <w:marLeft w:val="0"/>
      <w:marRight w:val="0"/>
      <w:marTop w:val="0"/>
      <w:marBottom w:val="0"/>
      <w:divBdr>
        <w:top w:val="none" w:sz="0" w:space="0" w:color="auto"/>
        <w:left w:val="none" w:sz="0" w:space="0" w:color="auto"/>
        <w:bottom w:val="none" w:sz="0" w:space="0" w:color="auto"/>
        <w:right w:val="none" w:sz="0" w:space="0" w:color="auto"/>
      </w:divBdr>
    </w:div>
    <w:div w:id="1685016964">
      <w:bodyDiv w:val="1"/>
      <w:marLeft w:val="0"/>
      <w:marRight w:val="0"/>
      <w:marTop w:val="0"/>
      <w:marBottom w:val="0"/>
      <w:divBdr>
        <w:top w:val="none" w:sz="0" w:space="0" w:color="auto"/>
        <w:left w:val="none" w:sz="0" w:space="0" w:color="auto"/>
        <w:bottom w:val="none" w:sz="0" w:space="0" w:color="auto"/>
        <w:right w:val="none" w:sz="0" w:space="0" w:color="auto"/>
      </w:divBdr>
    </w:div>
    <w:div w:id="1687056166">
      <w:bodyDiv w:val="1"/>
      <w:marLeft w:val="0"/>
      <w:marRight w:val="0"/>
      <w:marTop w:val="0"/>
      <w:marBottom w:val="0"/>
      <w:divBdr>
        <w:top w:val="none" w:sz="0" w:space="0" w:color="auto"/>
        <w:left w:val="none" w:sz="0" w:space="0" w:color="auto"/>
        <w:bottom w:val="none" w:sz="0" w:space="0" w:color="auto"/>
        <w:right w:val="none" w:sz="0" w:space="0" w:color="auto"/>
      </w:divBdr>
    </w:div>
    <w:div w:id="1687441378">
      <w:bodyDiv w:val="1"/>
      <w:marLeft w:val="0"/>
      <w:marRight w:val="0"/>
      <w:marTop w:val="0"/>
      <w:marBottom w:val="0"/>
      <w:divBdr>
        <w:top w:val="none" w:sz="0" w:space="0" w:color="auto"/>
        <w:left w:val="none" w:sz="0" w:space="0" w:color="auto"/>
        <w:bottom w:val="none" w:sz="0" w:space="0" w:color="auto"/>
        <w:right w:val="none" w:sz="0" w:space="0" w:color="auto"/>
      </w:divBdr>
    </w:div>
    <w:div w:id="1687516493">
      <w:bodyDiv w:val="1"/>
      <w:marLeft w:val="0"/>
      <w:marRight w:val="0"/>
      <w:marTop w:val="0"/>
      <w:marBottom w:val="0"/>
      <w:divBdr>
        <w:top w:val="none" w:sz="0" w:space="0" w:color="auto"/>
        <w:left w:val="none" w:sz="0" w:space="0" w:color="auto"/>
        <w:bottom w:val="none" w:sz="0" w:space="0" w:color="auto"/>
        <w:right w:val="none" w:sz="0" w:space="0" w:color="auto"/>
      </w:divBdr>
    </w:div>
    <w:div w:id="1691447812">
      <w:bodyDiv w:val="1"/>
      <w:marLeft w:val="0"/>
      <w:marRight w:val="0"/>
      <w:marTop w:val="0"/>
      <w:marBottom w:val="0"/>
      <w:divBdr>
        <w:top w:val="none" w:sz="0" w:space="0" w:color="auto"/>
        <w:left w:val="none" w:sz="0" w:space="0" w:color="auto"/>
        <w:bottom w:val="none" w:sz="0" w:space="0" w:color="auto"/>
        <w:right w:val="none" w:sz="0" w:space="0" w:color="auto"/>
      </w:divBdr>
    </w:div>
    <w:div w:id="1693804753">
      <w:bodyDiv w:val="1"/>
      <w:marLeft w:val="0"/>
      <w:marRight w:val="0"/>
      <w:marTop w:val="0"/>
      <w:marBottom w:val="0"/>
      <w:divBdr>
        <w:top w:val="none" w:sz="0" w:space="0" w:color="auto"/>
        <w:left w:val="none" w:sz="0" w:space="0" w:color="auto"/>
        <w:bottom w:val="none" w:sz="0" w:space="0" w:color="auto"/>
        <w:right w:val="none" w:sz="0" w:space="0" w:color="auto"/>
      </w:divBdr>
    </w:div>
    <w:div w:id="1696733401">
      <w:bodyDiv w:val="1"/>
      <w:marLeft w:val="0"/>
      <w:marRight w:val="0"/>
      <w:marTop w:val="0"/>
      <w:marBottom w:val="0"/>
      <w:divBdr>
        <w:top w:val="none" w:sz="0" w:space="0" w:color="auto"/>
        <w:left w:val="none" w:sz="0" w:space="0" w:color="auto"/>
        <w:bottom w:val="none" w:sz="0" w:space="0" w:color="auto"/>
        <w:right w:val="none" w:sz="0" w:space="0" w:color="auto"/>
      </w:divBdr>
    </w:div>
    <w:div w:id="1697122365">
      <w:bodyDiv w:val="1"/>
      <w:marLeft w:val="0"/>
      <w:marRight w:val="0"/>
      <w:marTop w:val="0"/>
      <w:marBottom w:val="0"/>
      <w:divBdr>
        <w:top w:val="none" w:sz="0" w:space="0" w:color="auto"/>
        <w:left w:val="none" w:sz="0" w:space="0" w:color="auto"/>
        <w:bottom w:val="none" w:sz="0" w:space="0" w:color="auto"/>
        <w:right w:val="none" w:sz="0" w:space="0" w:color="auto"/>
      </w:divBdr>
    </w:div>
    <w:div w:id="1697198194">
      <w:bodyDiv w:val="1"/>
      <w:marLeft w:val="0"/>
      <w:marRight w:val="0"/>
      <w:marTop w:val="0"/>
      <w:marBottom w:val="0"/>
      <w:divBdr>
        <w:top w:val="none" w:sz="0" w:space="0" w:color="auto"/>
        <w:left w:val="none" w:sz="0" w:space="0" w:color="auto"/>
        <w:bottom w:val="none" w:sz="0" w:space="0" w:color="auto"/>
        <w:right w:val="none" w:sz="0" w:space="0" w:color="auto"/>
      </w:divBdr>
    </w:div>
    <w:div w:id="1697538783">
      <w:bodyDiv w:val="1"/>
      <w:marLeft w:val="0"/>
      <w:marRight w:val="0"/>
      <w:marTop w:val="0"/>
      <w:marBottom w:val="0"/>
      <w:divBdr>
        <w:top w:val="none" w:sz="0" w:space="0" w:color="auto"/>
        <w:left w:val="none" w:sz="0" w:space="0" w:color="auto"/>
        <w:bottom w:val="none" w:sz="0" w:space="0" w:color="auto"/>
        <w:right w:val="none" w:sz="0" w:space="0" w:color="auto"/>
      </w:divBdr>
    </w:div>
    <w:div w:id="1701975902">
      <w:bodyDiv w:val="1"/>
      <w:marLeft w:val="0"/>
      <w:marRight w:val="0"/>
      <w:marTop w:val="0"/>
      <w:marBottom w:val="0"/>
      <w:divBdr>
        <w:top w:val="none" w:sz="0" w:space="0" w:color="auto"/>
        <w:left w:val="none" w:sz="0" w:space="0" w:color="auto"/>
        <w:bottom w:val="none" w:sz="0" w:space="0" w:color="auto"/>
        <w:right w:val="none" w:sz="0" w:space="0" w:color="auto"/>
      </w:divBdr>
    </w:div>
    <w:div w:id="1702125091">
      <w:bodyDiv w:val="1"/>
      <w:marLeft w:val="0"/>
      <w:marRight w:val="0"/>
      <w:marTop w:val="0"/>
      <w:marBottom w:val="0"/>
      <w:divBdr>
        <w:top w:val="none" w:sz="0" w:space="0" w:color="auto"/>
        <w:left w:val="none" w:sz="0" w:space="0" w:color="auto"/>
        <w:bottom w:val="none" w:sz="0" w:space="0" w:color="auto"/>
        <w:right w:val="none" w:sz="0" w:space="0" w:color="auto"/>
      </w:divBdr>
    </w:div>
    <w:div w:id="1703626429">
      <w:bodyDiv w:val="1"/>
      <w:marLeft w:val="0"/>
      <w:marRight w:val="0"/>
      <w:marTop w:val="0"/>
      <w:marBottom w:val="0"/>
      <w:divBdr>
        <w:top w:val="none" w:sz="0" w:space="0" w:color="auto"/>
        <w:left w:val="none" w:sz="0" w:space="0" w:color="auto"/>
        <w:bottom w:val="none" w:sz="0" w:space="0" w:color="auto"/>
        <w:right w:val="none" w:sz="0" w:space="0" w:color="auto"/>
      </w:divBdr>
    </w:div>
    <w:div w:id="1709604283">
      <w:bodyDiv w:val="1"/>
      <w:marLeft w:val="0"/>
      <w:marRight w:val="0"/>
      <w:marTop w:val="0"/>
      <w:marBottom w:val="0"/>
      <w:divBdr>
        <w:top w:val="none" w:sz="0" w:space="0" w:color="auto"/>
        <w:left w:val="none" w:sz="0" w:space="0" w:color="auto"/>
        <w:bottom w:val="none" w:sz="0" w:space="0" w:color="auto"/>
        <w:right w:val="none" w:sz="0" w:space="0" w:color="auto"/>
      </w:divBdr>
    </w:div>
    <w:div w:id="1714503869">
      <w:bodyDiv w:val="1"/>
      <w:marLeft w:val="0"/>
      <w:marRight w:val="0"/>
      <w:marTop w:val="0"/>
      <w:marBottom w:val="0"/>
      <w:divBdr>
        <w:top w:val="none" w:sz="0" w:space="0" w:color="auto"/>
        <w:left w:val="none" w:sz="0" w:space="0" w:color="auto"/>
        <w:bottom w:val="none" w:sz="0" w:space="0" w:color="auto"/>
        <w:right w:val="none" w:sz="0" w:space="0" w:color="auto"/>
      </w:divBdr>
    </w:div>
    <w:div w:id="1718237103">
      <w:bodyDiv w:val="1"/>
      <w:marLeft w:val="0"/>
      <w:marRight w:val="0"/>
      <w:marTop w:val="0"/>
      <w:marBottom w:val="0"/>
      <w:divBdr>
        <w:top w:val="none" w:sz="0" w:space="0" w:color="auto"/>
        <w:left w:val="none" w:sz="0" w:space="0" w:color="auto"/>
        <w:bottom w:val="none" w:sz="0" w:space="0" w:color="auto"/>
        <w:right w:val="none" w:sz="0" w:space="0" w:color="auto"/>
      </w:divBdr>
    </w:div>
    <w:div w:id="1726756633">
      <w:bodyDiv w:val="1"/>
      <w:marLeft w:val="0"/>
      <w:marRight w:val="0"/>
      <w:marTop w:val="0"/>
      <w:marBottom w:val="0"/>
      <w:divBdr>
        <w:top w:val="none" w:sz="0" w:space="0" w:color="auto"/>
        <w:left w:val="none" w:sz="0" w:space="0" w:color="auto"/>
        <w:bottom w:val="none" w:sz="0" w:space="0" w:color="auto"/>
        <w:right w:val="none" w:sz="0" w:space="0" w:color="auto"/>
      </w:divBdr>
    </w:div>
    <w:div w:id="1730223310">
      <w:bodyDiv w:val="1"/>
      <w:marLeft w:val="0"/>
      <w:marRight w:val="0"/>
      <w:marTop w:val="0"/>
      <w:marBottom w:val="0"/>
      <w:divBdr>
        <w:top w:val="none" w:sz="0" w:space="0" w:color="auto"/>
        <w:left w:val="none" w:sz="0" w:space="0" w:color="auto"/>
        <w:bottom w:val="none" w:sz="0" w:space="0" w:color="auto"/>
        <w:right w:val="none" w:sz="0" w:space="0" w:color="auto"/>
      </w:divBdr>
    </w:div>
    <w:div w:id="1730612928">
      <w:bodyDiv w:val="1"/>
      <w:marLeft w:val="0"/>
      <w:marRight w:val="0"/>
      <w:marTop w:val="0"/>
      <w:marBottom w:val="0"/>
      <w:divBdr>
        <w:top w:val="none" w:sz="0" w:space="0" w:color="auto"/>
        <w:left w:val="none" w:sz="0" w:space="0" w:color="auto"/>
        <w:bottom w:val="none" w:sz="0" w:space="0" w:color="auto"/>
        <w:right w:val="none" w:sz="0" w:space="0" w:color="auto"/>
      </w:divBdr>
    </w:div>
    <w:div w:id="1733043251">
      <w:bodyDiv w:val="1"/>
      <w:marLeft w:val="0"/>
      <w:marRight w:val="0"/>
      <w:marTop w:val="0"/>
      <w:marBottom w:val="0"/>
      <w:divBdr>
        <w:top w:val="none" w:sz="0" w:space="0" w:color="auto"/>
        <w:left w:val="none" w:sz="0" w:space="0" w:color="auto"/>
        <w:bottom w:val="none" w:sz="0" w:space="0" w:color="auto"/>
        <w:right w:val="none" w:sz="0" w:space="0" w:color="auto"/>
      </w:divBdr>
    </w:div>
    <w:div w:id="1735471760">
      <w:bodyDiv w:val="1"/>
      <w:marLeft w:val="0"/>
      <w:marRight w:val="0"/>
      <w:marTop w:val="0"/>
      <w:marBottom w:val="0"/>
      <w:divBdr>
        <w:top w:val="none" w:sz="0" w:space="0" w:color="auto"/>
        <w:left w:val="none" w:sz="0" w:space="0" w:color="auto"/>
        <w:bottom w:val="none" w:sz="0" w:space="0" w:color="auto"/>
        <w:right w:val="none" w:sz="0" w:space="0" w:color="auto"/>
      </w:divBdr>
    </w:div>
    <w:div w:id="1745371970">
      <w:bodyDiv w:val="1"/>
      <w:marLeft w:val="0"/>
      <w:marRight w:val="0"/>
      <w:marTop w:val="0"/>
      <w:marBottom w:val="0"/>
      <w:divBdr>
        <w:top w:val="none" w:sz="0" w:space="0" w:color="auto"/>
        <w:left w:val="none" w:sz="0" w:space="0" w:color="auto"/>
        <w:bottom w:val="none" w:sz="0" w:space="0" w:color="auto"/>
        <w:right w:val="none" w:sz="0" w:space="0" w:color="auto"/>
      </w:divBdr>
    </w:div>
    <w:div w:id="1747993481">
      <w:bodyDiv w:val="1"/>
      <w:marLeft w:val="0"/>
      <w:marRight w:val="0"/>
      <w:marTop w:val="0"/>
      <w:marBottom w:val="0"/>
      <w:divBdr>
        <w:top w:val="none" w:sz="0" w:space="0" w:color="auto"/>
        <w:left w:val="none" w:sz="0" w:space="0" w:color="auto"/>
        <w:bottom w:val="none" w:sz="0" w:space="0" w:color="auto"/>
        <w:right w:val="none" w:sz="0" w:space="0" w:color="auto"/>
      </w:divBdr>
    </w:div>
    <w:div w:id="1749959083">
      <w:bodyDiv w:val="1"/>
      <w:marLeft w:val="0"/>
      <w:marRight w:val="0"/>
      <w:marTop w:val="0"/>
      <w:marBottom w:val="0"/>
      <w:divBdr>
        <w:top w:val="none" w:sz="0" w:space="0" w:color="auto"/>
        <w:left w:val="none" w:sz="0" w:space="0" w:color="auto"/>
        <w:bottom w:val="none" w:sz="0" w:space="0" w:color="auto"/>
        <w:right w:val="none" w:sz="0" w:space="0" w:color="auto"/>
      </w:divBdr>
    </w:div>
    <w:div w:id="1752501096">
      <w:bodyDiv w:val="1"/>
      <w:marLeft w:val="0"/>
      <w:marRight w:val="0"/>
      <w:marTop w:val="0"/>
      <w:marBottom w:val="0"/>
      <w:divBdr>
        <w:top w:val="none" w:sz="0" w:space="0" w:color="auto"/>
        <w:left w:val="none" w:sz="0" w:space="0" w:color="auto"/>
        <w:bottom w:val="none" w:sz="0" w:space="0" w:color="auto"/>
        <w:right w:val="none" w:sz="0" w:space="0" w:color="auto"/>
      </w:divBdr>
    </w:div>
    <w:div w:id="1756395945">
      <w:bodyDiv w:val="1"/>
      <w:marLeft w:val="0"/>
      <w:marRight w:val="0"/>
      <w:marTop w:val="0"/>
      <w:marBottom w:val="0"/>
      <w:divBdr>
        <w:top w:val="none" w:sz="0" w:space="0" w:color="auto"/>
        <w:left w:val="none" w:sz="0" w:space="0" w:color="auto"/>
        <w:bottom w:val="none" w:sz="0" w:space="0" w:color="auto"/>
        <w:right w:val="none" w:sz="0" w:space="0" w:color="auto"/>
      </w:divBdr>
    </w:div>
    <w:div w:id="1756513445">
      <w:bodyDiv w:val="1"/>
      <w:marLeft w:val="0"/>
      <w:marRight w:val="0"/>
      <w:marTop w:val="0"/>
      <w:marBottom w:val="0"/>
      <w:divBdr>
        <w:top w:val="none" w:sz="0" w:space="0" w:color="auto"/>
        <w:left w:val="none" w:sz="0" w:space="0" w:color="auto"/>
        <w:bottom w:val="none" w:sz="0" w:space="0" w:color="auto"/>
        <w:right w:val="none" w:sz="0" w:space="0" w:color="auto"/>
      </w:divBdr>
    </w:div>
    <w:div w:id="1757745558">
      <w:bodyDiv w:val="1"/>
      <w:marLeft w:val="0"/>
      <w:marRight w:val="0"/>
      <w:marTop w:val="0"/>
      <w:marBottom w:val="0"/>
      <w:divBdr>
        <w:top w:val="none" w:sz="0" w:space="0" w:color="auto"/>
        <w:left w:val="none" w:sz="0" w:space="0" w:color="auto"/>
        <w:bottom w:val="none" w:sz="0" w:space="0" w:color="auto"/>
        <w:right w:val="none" w:sz="0" w:space="0" w:color="auto"/>
      </w:divBdr>
    </w:div>
    <w:div w:id="1760760438">
      <w:bodyDiv w:val="1"/>
      <w:marLeft w:val="0"/>
      <w:marRight w:val="0"/>
      <w:marTop w:val="0"/>
      <w:marBottom w:val="0"/>
      <w:divBdr>
        <w:top w:val="none" w:sz="0" w:space="0" w:color="auto"/>
        <w:left w:val="none" w:sz="0" w:space="0" w:color="auto"/>
        <w:bottom w:val="none" w:sz="0" w:space="0" w:color="auto"/>
        <w:right w:val="none" w:sz="0" w:space="0" w:color="auto"/>
      </w:divBdr>
    </w:div>
    <w:div w:id="1765759214">
      <w:bodyDiv w:val="1"/>
      <w:marLeft w:val="0"/>
      <w:marRight w:val="0"/>
      <w:marTop w:val="0"/>
      <w:marBottom w:val="0"/>
      <w:divBdr>
        <w:top w:val="none" w:sz="0" w:space="0" w:color="auto"/>
        <w:left w:val="none" w:sz="0" w:space="0" w:color="auto"/>
        <w:bottom w:val="none" w:sz="0" w:space="0" w:color="auto"/>
        <w:right w:val="none" w:sz="0" w:space="0" w:color="auto"/>
      </w:divBdr>
    </w:div>
    <w:div w:id="1768387763">
      <w:bodyDiv w:val="1"/>
      <w:marLeft w:val="0"/>
      <w:marRight w:val="0"/>
      <w:marTop w:val="0"/>
      <w:marBottom w:val="0"/>
      <w:divBdr>
        <w:top w:val="none" w:sz="0" w:space="0" w:color="auto"/>
        <w:left w:val="none" w:sz="0" w:space="0" w:color="auto"/>
        <w:bottom w:val="none" w:sz="0" w:space="0" w:color="auto"/>
        <w:right w:val="none" w:sz="0" w:space="0" w:color="auto"/>
      </w:divBdr>
    </w:div>
    <w:div w:id="1768574638">
      <w:bodyDiv w:val="1"/>
      <w:marLeft w:val="0"/>
      <w:marRight w:val="0"/>
      <w:marTop w:val="0"/>
      <w:marBottom w:val="0"/>
      <w:divBdr>
        <w:top w:val="none" w:sz="0" w:space="0" w:color="auto"/>
        <w:left w:val="none" w:sz="0" w:space="0" w:color="auto"/>
        <w:bottom w:val="none" w:sz="0" w:space="0" w:color="auto"/>
        <w:right w:val="none" w:sz="0" w:space="0" w:color="auto"/>
      </w:divBdr>
    </w:div>
    <w:div w:id="1769889090">
      <w:bodyDiv w:val="1"/>
      <w:marLeft w:val="0"/>
      <w:marRight w:val="0"/>
      <w:marTop w:val="0"/>
      <w:marBottom w:val="0"/>
      <w:divBdr>
        <w:top w:val="none" w:sz="0" w:space="0" w:color="auto"/>
        <w:left w:val="none" w:sz="0" w:space="0" w:color="auto"/>
        <w:bottom w:val="none" w:sz="0" w:space="0" w:color="auto"/>
        <w:right w:val="none" w:sz="0" w:space="0" w:color="auto"/>
      </w:divBdr>
    </w:div>
    <w:div w:id="1772436295">
      <w:bodyDiv w:val="1"/>
      <w:marLeft w:val="0"/>
      <w:marRight w:val="0"/>
      <w:marTop w:val="0"/>
      <w:marBottom w:val="0"/>
      <w:divBdr>
        <w:top w:val="none" w:sz="0" w:space="0" w:color="auto"/>
        <w:left w:val="none" w:sz="0" w:space="0" w:color="auto"/>
        <w:bottom w:val="none" w:sz="0" w:space="0" w:color="auto"/>
        <w:right w:val="none" w:sz="0" w:space="0" w:color="auto"/>
      </w:divBdr>
    </w:div>
    <w:div w:id="1772626137">
      <w:bodyDiv w:val="1"/>
      <w:marLeft w:val="0"/>
      <w:marRight w:val="0"/>
      <w:marTop w:val="0"/>
      <w:marBottom w:val="0"/>
      <w:divBdr>
        <w:top w:val="none" w:sz="0" w:space="0" w:color="auto"/>
        <w:left w:val="none" w:sz="0" w:space="0" w:color="auto"/>
        <w:bottom w:val="none" w:sz="0" w:space="0" w:color="auto"/>
        <w:right w:val="none" w:sz="0" w:space="0" w:color="auto"/>
      </w:divBdr>
    </w:div>
    <w:div w:id="1773819839">
      <w:bodyDiv w:val="1"/>
      <w:marLeft w:val="0"/>
      <w:marRight w:val="0"/>
      <w:marTop w:val="0"/>
      <w:marBottom w:val="0"/>
      <w:divBdr>
        <w:top w:val="none" w:sz="0" w:space="0" w:color="auto"/>
        <w:left w:val="none" w:sz="0" w:space="0" w:color="auto"/>
        <w:bottom w:val="none" w:sz="0" w:space="0" w:color="auto"/>
        <w:right w:val="none" w:sz="0" w:space="0" w:color="auto"/>
      </w:divBdr>
    </w:div>
    <w:div w:id="1774667173">
      <w:bodyDiv w:val="1"/>
      <w:marLeft w:val="0"/>
      <w:marRight w:val="0"/>
      <w:marTop w:val="0"/>
      <w:marBottom w:val="0"/>
      <w:divBdr>
        <w:top w:val="none" w:sz="0" w:space="0" w:color="auto"/>
        <w:left w:val="none" w:sz="0" w:space="0" w:color="auto"/>
        <w:bottom w:val="none" w:sz="0" w:space="0" w:color="auto"/>
        <w:right w:val="none" w:sz="0" w:space="0" w:color="auto"/>
      </w:divBdr>
    </w:div>
    <w:div w:id="1776553009">
      <w:bodyDiv w:val="1"/>
      <w:marLeft w:val="0"/>
      <w:marRight w:val="0"/>
      <w:marTop w:val="0"/>
      <w:marBottom w:val="0"/>
      <w:divBdr>
        <w:top w:val="none" w:sz="0" w:space="0" w:color="auto"/>
        <w:left w:val="none" w:sz="0" w:space="0" w:color="auto"/>
        <w:bottom w:val="none" w:sz="0" w:space="0" w:color="auto"/>
        <w:right w:val="none" w:sz="0" w:space="0" w:color="auto"/>
      </w:divBdr>
    </w:div>
    <w:div w:id="1777748729">
      <w:bodyDiv w:val="1"/>
      <w:marLeft w:val="0"/>
      <w:marRight w:val="0"/>
      <w:marTop w:val="0"/>
      <w:marBottom w:val="0"/>
      <w:divBdr>
        <w:top w:val="none" w:sz="0" w:space="0" w:color="auto"/>
        <w:left w:val="none" w:sz="0" w:space="0" w:color="auto"/>
        <w:bottom w:val="none" w:sz="0" w:space="0" w:color="auto"/>
        <w:right w:val="none" w:sz="0" w:space="0" w:color="auto"/>
      </w:divBdr>
    </w:div>
    <w:div w:id="1777751159">
      <w:bodyDiv w:val="1"/>
      <w:marLeft w:val="0"/>
      <w:marRight w:val="0"/>
      <w:marTop w:val="0"/>
      <w:marBottom w:val="0"/>
      <w:divBdr>
        <w:top w:val="none" w:sz="0" w:space="0" w:color="auto"/>
        <w:left w:val="none" w:sz="0" w:space="0" w:color="auto"/>
        <w:bottom w:val="none" w:sz="0" w:space="0" w:color="auto"/>
        <w:right w:val="none" w:sz="0" w:space="0" w:color="auto"/>
      </w:divBdr>
    </w:div>
    <w:div w:id="1778910482">
      <w:bodyDiv w:val="1"/>
      <w:marLeft w:val="0"/>
      <w:marRight w:val="0"/>
      <w:marTop w:val="0"/>
      <w:marBottom w:val="0"/>
      <w:divBdr>
        <w:top w:val="none" w:sz="0" w:space="0" w:color="auto"/>
        <w:left w:val="none" w:sz="0" w:space="0" w:color="auto"/>
        <w:bottom w:val="none" w:sz="0" w:space="0" w:color="auto"/>
        <w:right w:val="none" w:sz="0" w:space="0" w:color="auto"/>
      </w:divBdr>
    </w:div>
    <w:div w:id="1778937842">
      <w:bodyDiv w:val="1"/>
      <w:marLeft w:val="0"/>
      <w:marRight w:val="0"/>
      <w:marTop w:val="0"/>
      <w:marBottom w:val="0"/>
      <w:divBdr>
        <w:top w:val="none" w:sz="0" w:space="0" w:color="auto"/>
        <w:left w:val="none" w:sz="0" w:space="0" w:color="auto"/>
        <w:bottom w:val="none" w:sz="0" w:space="0" w:color="auto"/>
        <w:right w:val="none" w:sz="0" w:space="0" w:color="auto"/>
      </w:divBdr>
    </w:div>
    <w:div w:id="1781099962">
      <w:bodyDiv w:val="1"/>
      <w:marLeft w:val="0"/>
      <w:marRight w:val="0"/>
      <w:marTop w:val="0"/>
      <w:marBottom w:val="0"/>
      <w:divBdr>
        <w:top w:val="none" w:sz="0" w:space="0" w:color="auto"/>
        <w:left w:val="none" w:sz="0" w:space="0" w:color="auto"/>
        <w:bottom w:val="none" w:sz="0" w:space="0" w:color="auto"/>
        <w:right w:val="none" w:sz="0" w:space="0" w:color="auto"/>
      </w:divBdr>
    </w:div>
    <w:div w:id="1783265088">
      <w:bodyDiv w:val="1"/>
      <w:marLeft w:val="0"/>
      <w:marRight w:val="0"/>
      <w:marTop w:val="0"/>
      <w:marBottom w:val="0"/>
      <w:divBdr>
        <w:top w:val="none" w:sz="0" w:space="0" w:color="auto"/>
        <w:left w:val="none" w:sz="0" w:space="0" w:color="auto"/>
        <w:bottom w:val="none" w:sz="0" w:space="0" w:color="auto"/>
        <w:right w:val="none" w:sz="0" w:space="0" w:color="auto"/>
      </w:divBdr>
    </w:div>
    <w:div w:id="1783497503">
      <w:bodyDiv w:val="1"/>
      <w:marLeft w:val="0"/>
      <w:marRight w:val="0"/>
      <w:marTop w:val="0"/>
      <w:marBottom w:val="0"/>
      <w:divBdr>
        <w:top w:val="none" w:sz="0" w:space="0" w:color="auto"/>
        <w:left w:val="none" w:sz="0" w:space="0" w:color="auto"/>
        <w:bottom w:val="none" w:sz="0" w:space="0" w:color="auto"/>
        <w:right w:val="none" w:sz="0" w:space="0" w:color="auto"/>
      </w:divBdr>
    </w:div>
    <w:div w:id="1784424750">
      <w:bodyDiv w:val="1"/>
      <w:marLeft w:val="0"/>
      <w:marRight w:val="0"/>
      <w:marTop w:val="0"/>
      <w:marBottom w:val="0"/>
      <w:divBdr>
        <w:top w:val="none" w:sz="0" w:space="0" w:color="auto"/>
        <w:left w:val="none" w:sz="0" w:space="0" w:color="auto"/>
        <w:bottom w:val="none" w:sz="0" w:space="0" w:color="auto"/>
        <w:right w:val="none" w:sz="0" w:space="0" w:color="auto"/>
      </w:divBdr>
    </w:div>
    <w:div w:id="1785728797">
      <w:bodyDiv w:val="1"/>
      <w:marLeft w:val="0"/>
      <w:marRight w:val="0"/>
      <w:marTop w:val="0"/>
      <w:marBottom w:val="0"/>
      <w:divBdr>
        <w:top w:val="none" w:sz="0" w:space="0" w:color="auto"/>
        <w:left w:val="none" w:sz="0" w:space="0" w:color="auto"/>
        <w:bottom w:val="none" w:sz="0" w:space="0" w:color="auto"/>
        <w:right w:val="none" w:sz="0" w:space="0" w:color="auto"/>
      </w:divBdr>
    </w:div>
    <w:div w:id="1797020222">
      <w:bodyDiv w:val="1"/>
      <w:marLeft w:val="0"/>
      <w:marRight w:val="0"/>
      <w:marTop w:val="0"/>
      <w:marBottom w:val="0"/>
      <w:divBdr>
        <w:top w:val="none" w:sz="0" w:space="0" w:color="auto"/>
        <w:left w:val="none" w:sz="0" w:space="0" w:color="auto"/>
        <w:bottom w:val="none" w:sz="0" w:space="0" w:color="auto"/>
        <w:right w:val="none" w:sz="0" w:space="0" w:color="auto"/>
      </w:divBdr>
    </w:div>
    <w:div w:id="1797211800">
      <w:bodyDiv w:val="1"/>
      <w:marLeft w:val="0"/>
      <w:marRight w:val="0"/>
      <w:marTop w:val="0"/>
      <w:marBottom w:val="0"/>
      <w:divBdr>
        <w:top w:val="none" w:sz="0" w:space="0" w:color="auto"/>
        <w:left w:val="none" w:sz="0" w:space="0" w:color="auto"/>
        <w:bottom w:val="none" w:sz="0" w:space="0" w:color="auto"/>
        <w:right w:val="none" w:sz="0" w:space="0" w:color="auto"/>
      </w:divBdr>
    </w:div>
    <w:div w:id="1797406388">
      <w:bodyDiv w:val="1"/>
      <w:marLeft w:val="0"/>
      <w:marRight w:val="0"/>
      <w:marTop w:val="0"/>
      <w:marBottom w:val="0"/>
      <w:divBdr>
        <w:top w:val="none" w:sz="0" w:space="0" w:color="auto"/>
        <w:left w:val="none" w:sz="0" w:space="0" w:color="auto"/>
        <w:bottom w:val="none" w:sz="0" w:space="0" w:color="auto"/>
        <w:right w:val="none" w:sz="0" w:space="0" w:color="auto"/>
      </w:divBdr>
    </w:div>
    <w:div w:id="1798335242">
      <w:bodyDiv w:val="1"/>
      <w:marLeft w:val="0"/>
      <w:marRight w:val="0"/>
      <w:marTop w:val="0"/>
      <w:marBottom w:val="0"/>
      <w:divBdr>
        <w:top w:val="none" w:sz="0" w:space="0" w:color="auto"/>
        <w:left w:val="none" w:sz="0" w:space="0" w:color="auto"/>
        <w:bottom w:val="none" w:sz="0" w:space="0" w:color="auto"/>
        <w:right w:val="none" w:sz="0" w:space="0" w:color="auto"/>
      </w:divBdr>
    </w:div>
    <w:div w:id="1806047474">
      <w:bodyDiv w:val="1"/>
      <w:marLeft w:val="0"/>
      <w:marRight w:val="0"/>
      <w:marTop w:val="0"/>
      <w:marBottom w:val="0"/>
      <w:divBdr>
        <w:top w:val="none" w:sz="0" w:space="0" w:color="auto"/>
        <w:left w:val="none" w:sz="0" w:space="0" w:color="auto"/>
        <w:bottom w:val="none" w:sz="0" w:space="0" w:color="auto"/>
        <w:right w:val="none" w:sz="0" w:space="0" w:color="auto"/>
      </w:divBdr>
    </w:div>
    <w:div w:id="1807892751">
      <w:bodyDiv w:val="1"/>
      <w:marLeft w:val="0"/>
      <w:marRight w:val="0"/>
      <w:marTop w:val="0"/>
      <w:marBottom w:val="0"/>
      <w:divBdr>
        <w:top w:val="none" w:sz="0" w:space="0" w:color="auto"/>
        <w:left w:val="none" w:sz="0" w:space="0" w:color="auto"/>
        <w:bottom w:val="none" w:sz="0" w:space="0" w:color="auto"/>
        <w:right w:val="none" w:sz="0" w:space="0" w:color="auto"/>
      </w:divBdr>
    </w:div>
    <w:div w:id="1810433943">
      <w:bodyDiv w:val="1"/>
      <w:marLeft w:val="0"/>
      <w:marRight w:val="0"/>
      <w:marTop w:val="0"/>
      <w:marBottom w:val="0"/>
      <w:divBdr>
        <w:top w:val="none" w:sz="0" w:space="0" w:color="auto"/>
        <w:left w:val="none" w:sz="0" w:space="0" w:color="auto"/>
        <w:bottom w:val="none" w:sz="0" w:space="0" w:color="auto"/>
        <w:right w:val="none" w:sz="0" w:space="0" w:color="auto"/>
      </w:divBdr>
    </w:div>
    <w:div w:id="1811239608">
      <w:bodyDiv w:val="1"/>
      <w:marLeft w:val="0"/>
      <w:marRight w:val="0"/>
      <w:marTop w:val="0"/>
      <w:marBottom w:val="0"/>
      <w:divBdr>
        <w:top w:val="none" w:sz="0" w:space="0" w:color="auto"/>
        <w:left w:val="none" w:sz="0" w:space="0" w:color="auto"/>
        <w:bottom w:val="none" w:sz="0" w:space="0" w:color="auto"/>
        <w:right w:val="none" w:sz="0" w:space="0" w:color="auto"/>
      </w:divBdr>
    </w:div>
    <w:div w:id="1814715774">
      <w:bodyDiv w:val="1"/>
      <w:marLeft w:val="0"/>
      <w:marRight w:val="0"/>
      <w:marTop w:val="0"/>
      <w:marBottom w:val="0"/>
      <w:divBdr>
        <w:top w:val="none" w:sz="0" w:space="0" w:color="auto"/>
        <w:left w:val="none" w:sz="0" w:space="0" w:color="auto"/>
        <w:bottom w:val="none" w:sz="0" w:space="0" w:color="auto"/>
        <w:right w:val="none" w:sz="0" w:space="0" w:color="auto"/>
      </w:divBdr>
    </w:div>
    <w:div w:id="1817531297">
      <w:bodyDiv w:val="1"/>
      <w:marLeft w:val="0"/>
      <w:marRight w:val="0"/>
      <w:marTop w:val="0"/>
      <w:marBottom w:val="0"/>
      <w:divBdr>
        <w:top w:val="none" w:sz="0" w:space="0" w:color="auto"/>
        <w:left w:val="none" w:sz="0" w:space="0" w:color="auto"/>
        <w:bottom w:val="none" w:sz="0" w:space="0" w:color="auto"/>
        <w:right w:val="none" w:sz="0" w:space="0" w:color="auto"/>
      </w:divBdr>
    </w:div>
    <w:div w:id="1818497945">
      <w:bodyDiv w:val="1"/>
      <w:marLeft w:val="0"/>
      <w:marRight w:val="0"/>
      <w:marTop w:val="0"/>
      <w:marBottom w:val="0"/>
      <w:divBdr>
        <w:top w:val="none" w:sz="0" w:space="0" w:color="auto"/>
        <w:left w:val="none" w:sz="0" w:space="0" w:color="auto"/>
        <w:bottom w:val="none" w:sz="0" w:space="0" w:color="auto"/>
        <w:right w:val="none" w:sz="0" w:space="0" w:color="auto"/>
      </w:divBdr>
    </w:div>
    <w:div w:id="1822501265">
      <w:bodyDiv w:val="1"/>
      <w:marLeft w:val="0"/>
      <w:marRight w:val="0"/>
      <w:marTop w:val="0"/>
      <w:marBottom w:val="0"/>
      <w:divBdr>
        <w:top w:val="none" w:sz="0" w:space="0" w:color="auto"/>
        <w:left w:val="none" w:sz="0" w:space="0" w:color="auto"/>
        <w:bottom w:val="none" w:sz="0" w:space="0" w:color="auto"/>
        <w:right w:val="none" w:sz="0" w:space="0" w:color="auto"/>
      </w:divBdr>
    </w:div>
    <w:div w:id="1823426205">
      <w:bodyDiv w:val="1"/>
      <w:marLeft w:val="0"/>
      <w:marRight w:val="0"/>
      <w:marTop w:val="0"/>
      <w:marBottom w:val="0"/>
      <w:divBdr>
        <w:top w:val="none" w:sz="0" w:space="0" w:color="auto"/>
        <w:left w:val="none" w:sz="0" w:space="0" w:color="auto"/>
        <w:bottom w:val="none" w:sz="0" w:space="0" w:color="auto"/>
        <w:right w:val="none" w:sz="0" w:space="0" w:color="auto"/>
      </w:divBdr>
    </w:div>
    <w:div w:id="1823544118">
      <w:bodyDiv w:val="1"/>
      <w:marLeft w:val="0"/>
      <w:marRight w:val="0"/>
      <w:marTop w:val="0"/>
      <w:marBottom w:val="0"/>
      <w:divBdr>
        <w:top w:val="none" w:sz="0" w:space="0" w:color="auto"/>
        <w:left w:val="none" w:sz="0" w:space="0" w:color="auto"/>
        <w:bottom w:val="none" w:sz="0" w:space="0" w:color="auto"/>
        <w:right w:val="none" w:sz="0" w:space="0" w:color="auto"/>
      </w:divBdr>
    </w:div>
    <w:div w:id="1824391837">
      <w:bodyDiv w:val="1"/>
      <w:marLeft w:val="0"/>
      <w:marRight w:val="0"/>
      <w:marTop w:val="0"/>
      <w:marBottom w:val="0"/>
      <w:divBdr>
        <w:top w:val="none" w:sz="0" w:space="0" w:color="auto"/>
        <w:left w:val="none" w:sz="0" w:space="0" w:color="auto"/>
        <w:bottom w:val="none" w:sz="0" w:space="0" w:color="auto"/>
        <w:right w:val="none" w:sz="0" w:space="0" w:color="auto"/>
      </w:divBdr>
    </w:div>
    <w:div w:id="1825899877">
      <w:bodyDiv w:val="1"/>
      <w:marLeft w:val="0"/>
      <w:marRight w:val="0"/>
      <w:marTop w:val="0"/>
      <w:marBottom w:val="0"/>
      <w:divBdr>
        <w:top w:val="none" w:sz="0" w:space="0" w:color="auto"/>
        <w:left w:val="none" w:sz="0" w:space="0" w:color="auto"/>
        <w:bottom w:val="none" w:sz="0" w:space="0" w:color="auto"/>
        <w:right w:val="none" w:sz="0" w:space="0" w:color="auto"/>
      </w:divBdr>
    </w:div>
    <w:div w:id="1829249769">
      <w:bodyDiv w:val="1"/>
      <w:marLeft w:val="0"/>
      <w:marRight w:val="0"/>
      <w:marTop w:val="0"/>
      <w:marBottom w:val="0"/>
      <w:divBdr>
        <w:top w:val="none" w:sz="0" w:space="0" w:color="auto"/>
        <w:left w:val="none" w:sz="0" w:space="0" w:color="auto"/>
        <w:bottom w:val="none" w:sz="0" w:space="0" w:color="auto"/>
        <w:right w:val="none" w:sz="0" w:space="0" w:color="auto"/>
      </w:divBdr>
    </w:div>
    <w:div w:id="1832941471">
      <w:bodyDiv w:val="1"/>
      <w:marLeft w:val="0"/>
      <w:marRight w:val="0"/>
      <w:marTop w:val="0"/>
      <w:marBottom w:val="0"/>
      <w:divBdr>
        <w:top w:val="none" w:sz="0" w:space="0" w:color="auto"/>
        <w:left w:val="none" w:sz="0" w:space="0" w:color="auto"/>
        <w:bottom w:val="none" w:sz="0" w:space="0" w:color="auto"/>
        <w:right w:val="none" w:sz="0" w:space="0" w:color="auto"/>
      </w:divBdr>
    </w:div>
    <w:div w:id="1834032732">
      <w:bodyDiv w:val="1"/>
      <w:marLeft w:val="0"/>
      <w:marRight w:val="0"/>
      <w:marTop w:val="0"/>
      <w:marBottom w:val="0"/>
      <w:divBdr>
        <w:top w:val="none" w:sz="0" w:space="0" w:color="auto"/>
        <w:left w:val="none" w:sz="0" w:space="0" w:color="auto"/>
        <w:bottom w:val="none" w:sz="0" w:space="0" w:color="auto"/>
        <w:right w:val="none" w:sz="0" w:space="0" w:color="auto"/>
      </w:divBdr>
    </w:div>
    <w:div w:id="1835802531">
      <w:bodyDiv w:val="1"/>
      <w:marLeft w:val="0"/>
      <w:marRight w:val="0"/>
      <w:marTop w:val="0"/>
      <w:marBottom w:val="0"/>
      <w:divBdr>
        <w:top w:val="none" w:sz="0" w:space="0" w:color="auto"/>
        <w:left w:val="none" w:sz="0" w:space="0" w:color="auto"/>
        <w:bottom w:val="none" w:sz="0" w:space="0" w:color="auto"/>
        <w:right w:val="none" w:sz="0" w:space="0" w:color="auto"/>
      </w:divBdr>
    </w:div>
    <w:div w:id="1836410623">
      <w:bodyDiv w:val="1"/>
      <w:marLeft w:val="0"/>
      <w:marRight w:val="0"/>
      <w:marTop w:val="0"/>
      <w:marBottom w:val="0"/>
      <w:divBdr>
        <w:top w:val="none" w:sz="0" w:space="0" w:color="auto"/>
        <w:left w:val="none" w:sz="0" w:space="0" w:color="auto"/>
        <w:bottom w:val="none" w:sz="0" w:space="0" w:color="auto"/>
        <w:right w:val="none" w:sz="0" w:space="0" w:color="auto"/>
      </w:divBdr>
    </w:div>
    <w:div w:id="1836875151">
      <w:bodyDiv w:val="1"/>
      <w:marLeft w:val="0"/>
      <w:marRight w:val="0"/>
      <w:marTop w:val="0"/>
      <w:marBottom w:val="0"/>
      <w:divBdr>
        <w:top w:val="none" w:sz="0" w:space="0" w:color="auto"/>
        <w:left w:val="none" w:sz="0" w:space="0" w:color="auto"/>
        <w:bottom w:val="none" w:sz="0" w:space="0" w:color="auto"/>
        <w:right w:val="none" w:sz="0" w:space="0" w:color="auto"/>
      </w:divBdr>
    </w:div>
    <w:div w:id="1837837042">
      <w:bodyDiv w:val="1"/>
      <w:marLeft w:val="0"/>
      <w:marRight w:val="0"/>
      <w:marTop w:val="0"/>
      <w:marBottom w:val="0"/>
      <w:divBdr>
        <w:top w:val="none" w:sz="0" w:space="0" w:color="auto"/>
        <w:left w:val="none" w:sz="0" w:space="0" w:color="auto"/>
        <w:bottom w:val="none" w:sz="0" w:space="0" w:color="auto"/>
        <w:right w:val="none" w:sz="0" w:space="0" w:color="auto"/>
      </w:divBdr>
    </w:div>
    <w:div w:id="1841460375">
      <w:bodyDiv w:val="1"/>
      <w:marLeft w:val="0"/>
      <w:marRight w:val="0"/>
      <w:marTop w:val="0"/>
      <w:marBottom w:val="0"/>
      <w:divBdr>
        <w:top w:val="none" w:sz="0" w:space="0" w:color="auto"/>
        <w:left w:val="none" w:sz="0" w:space="0" w:color="auto"/>
        <w:bottom w:val="none" w:sz="0" w:space="0" w:color="auto"/>
        <w:right w:val="none" w:sz="0" w:space="0" w:color="auto"/>
      </w:divBdr>
    </w:div>
    <w:div w:id="1843663047">
      <w:bodyDiv w:val="1"/>
      <w:marLeft w:val="0"/>
      <w:marRight w:val="0"/>
      <w:marTop w:val="0"/>
      <w:marBottom w:val="0"/>
      <w:divBdr>
        <w:top w:val="none" w:sz="0" w:space="0" w:color="auto"/>
        <w:left w:val="none" w:sz="0" w:space="0" w:color="auto"/>
        <w:bottom w:val="none" w:sz="0" w:space="0" w:color="auto"/>
        <w:right w:val="none" w:sz="0" w:space="0" w:color="auto"/>
      </w:divBdr>
    </w:div>
    <w:div w:id="1858157200">
      <w:bodyDiv w:val="1"/>
      <w:marLeft w:val="0"/>
      <w:marRight w:val="0"/>
      <w:marTop w:val="0"/>
      <w:marBottom w:val="0"/>
      <w:divBdr>
        <w:top w:val="none" w:sz="0" w:space="0" w:color="auto"/>
        <w:left w:val="none" w:sz="0" w:space="0" w:color="auto"/>
        <w:bottom w:val="none" w:sz="0" w:space="0" w:color="auto"/>
        <w:right w:val="none" w:sz="0" w:space="0" w:color="auto"/>
      </w:divBdr>
    </w:div>
    <w:div w:id="1866602403">
      <w:bodyDiv w:val="1"/>
      <w:marLeft w:val="0"/>
      <w:marRight w:val="0"/>
      <w:marTop w:val="0"/>
      <w:marBottom w:val="0"/>
      <w:divBdr>
        <w:top w:val="none" w:sz="0" w:space="0" w:color="auto"/>
        <w:left w:val="none" w:sz="0" w:space="0" w:color="auto"/>
        <w:bottom w:val="none" w:sz="0" w:space="0" w:color="auto"/>
        <w:right w:val="none" w:sz="0" w:space="0" w:color="auto"/>
      </w:divBdr>
    </w:div>
    <w:div w:id="1869676991">
      <w:bodyDiv w:val="1"/>
      <w:marLeft w:val="0"/>
      <w:marRight w:val="0"/>
      <w:marTop w:val="0"/>
      <w:marBottom w:val="0"/>
      <w:divBdr>
        <w:top w:val="none" w:sz="0" w:space="0" w:color="auto"/>
        <w:left w:val="none" w:sz="0" w:space="0" w:color="auto"/>
        <w:bottom w:val="none" w:sz="0" w:space="0" w:color="auto"/>
        <w:right w:val="none" w:sz="0" w:space="0" w:color="auto"/>
      </w:divBdr>
    </w:div>
    <w:div w:id="1873109826">
      <w:bodyDiv w:val="1"/>
      <w:marLeft w:val="0"/>
      <w:marRight w:val="0"/>
      <w:marTop w:val="0"/>
      <w:marBottom w:val="0"/>
      <w:divBdr>
        <w:top w:val="none" w:sz="0" w:space="0" w:color="auto"/>
        <w:left w:val="none" w:sz="0" w:space="0" w:color="auto"/>
        <w:bottom w:val="none" w:sz="0" w:space="0" w:color="auto"/>
        <w:right w:val="none" w:sz="0" w:space="0" w:color="auto"/>
      </w:divBdr>
    </w:div>
    <w:div w:id="1873883847">
      <w:bodyDiv w:val="1"/>
      <w:marLeft w:val="0"/>
      <w:marRight w:val="0"/>
      <w:marTop w:val="0"/>
      <w:marBottom w:val="0"/>
      <w:divBdr>
        <w:top w:val="none" w:sz="0" w:space="0" w:color="auto"/>
        <w:left w:val="none" w:sz="0" w:space="0" w:color="auto"/>
        <w:bottom w:val="none" w:sz="0" w:space="0" w:color="auto"/>
        <w:right w:val="none" w:sz="0" w:space="0" w:color="auto"/>
      </w:divBdr>
    </w:div>
    <w:div w:id="1875338390">
      <w:bodyDiv w:val="1"/>
      <w:marLeft w:val="0"/>
      <w:marRight w:val="0"/>
      <w:marTop w:val="0"/>
      <w:marBottom w:val="0"/>
      <w:divBdr>
        <w:top w:val="none" w:sz="0" w:space="0" w:color="auto"/>
        <w:left w:val="none" w:sz="0" w:space="0" w:color="auto"/>
        <w:bottom w:val="none" w:sz="0" w:space="0" w:color="auto"/>
        <w:right w:val="none" w:sz="0" w:space="0" w:color="auto"/>
      </w:divBdr>
    </w:div>
    <w:div w:id="1875800866">
      <w:bodyDiv w:val="1"/>
      <w:marLeft w:val="0"/>
      <w:marRight w:val="0"/>
      <w:marTop w:val="0"/>
      <w:marBottom w:val="0"/>
      <w:divBdr>
        <w:top w:val="none" w:sz="0" w:space="0" w:color="auto"/>
        <w:left w:val="none" w:sz="0" w:space="0" w:color="auto"/>
        <w:bottom w:val="none" w:sz="0" w:space="0" w:color="auto"/>
        <w:right w:val="none" w:sz="0" w:space="0" w:color="auto"/>
      </w:divBdr>
    </w:div>
    <w:div w:id="1881479165">
      <w:bodyDiv w:val="1"/>
      <w:marLeft w:val="0"/>
      <w:marRight w:val="0"/>
      <w:marTop w:val="0"/>
      <w:marBottom w:val="0"/>
      <w:divBdr>
        <w:top w:val="none" w:sz="0" w:space="0" w:color="auto"/>
        <w:left w:val="none" w:sz="0" w:space="0" w:color="auto"/>
        <w:bottom w:val="none" w:sz="0" w:space="0" w:color="auto"/>
        <w:right w:val="none" w:sz="0" w:space="0" w:color="auto"/>
      </w:divBdr>
    </w:div>
    <w:div w:id="1888301484">
      <w:bodyDiv w:val="1"/>
      <w:marLeft w:val="0"/>
      <w:marRight w:val="0"/>
      <w:marTop w:val="0"/>
      <w:marBottom w:val="0"/>
      <w:divBdr>
        <w:top w:val="none" w:sz="0" w:space="0" w:color="auto"/>
        <w:left w:val="none" w:sz="0" w:space="0" w:color="auto"/>
        <w:bottom w:val="none" w:sz="0" w:space="0" w:color="auto"/>
        <w:right w:val="none" w:sz="0" w:space="0" w:color="auto"/>
      </w:divBdr>
    </w:div>
    <w:div w:id="1888950867">
      <w:bodyDiv w:val="1"/>
      <w:marLeft w:val="0"/>
      <w:marRight w:val="0"/>
      <w:marTop w:val="0"/>
      <w:marBottom w:val="0"/>
      <w:divBdr>
        <w:top w:val="none" w:sz="0" w:space="0" w:color="auto"/>
        <w:left w:val="none" w:sz="0" w:space="0" w:color="auto"/>
        <w:bottom w:val="none" w:sz="0" w:space="0" w:color="auto"/>
        <w:right w:val="none" w:sz="0" w:space="0" w:color="auto"/>
      </w:divBdr>
    </w:div>
    <w:div w:id="1904489592">
      <w:bodyDiv w:val="1"/>
      <w:marLeft w:val="0"/>
      <w:marRight w:val="0"/>
      <w:marTop w:val="0"/>
      <w:marBottom w:val="0"/>
      <w:divBdr>
        <w:top w:val="none" w:sz="0" w:space="0" w:color="auto"/>
        <w:left w:val="none" w:sz="0" w:space="0" w:color="auto"/>
        <w:bottom w:val="none" w:sz="0" w:space="0" w:color="auto"/>
        <w:right w:val="none" w:sz="0" w:space="0" w:color="auto"/>
      </w:divBdr>
    </w:div>
    <w:div w:id="1904754493">
      <w:bodyDiv w:val="1"/>
      <w:marLeft w:val="0"/>
      <w:marRight w:val="0"/>
      <w:marTop w:val="0"/>
      <w:marBottom w:val="0"/>
      <w:divBdr>
        <w:top w:val="none" w:sz="0" w:space="0" w:color="auto"/>
        <w:left w:val="none" w:sz="0" w:space="0" w:color="auto"/>
        <w:bottom w:val="none" w:sz="0" w:space="0" w:color="auto"/>
        <w:right w:val="none" w:sz="0" w:space="0" w:color="auto"/>
      </w:divBdr>
    </w:div>
    <w:div w:id="1905097079">
      <w:bodyDiv w:val="1"/>
      <w:marLeft w:val="0"/>
      <w:marRight w:val="0"/>
      <w:marTop w:val="0"/>
      <w:marBottom w:val="0"/>
      <w:divBdr>
        <w:top w:val="none" w:sz="0" w:space="0" w:color="auto"/>
        <w:left w:val="none" w:sz="0" w:space="0" w:color="auto"/>
        <w:bottom w:val="none" w:sz="0" w:space="0" w:color="auto"/>
        <w:right w:val="none" w:sz="0" w:space="0" w:color="auto"/>
      </w:divBdr>
    </w:div>
    <w:div w:id="1906063015">
      <w:bodyDiv w:val="1"/>
      <w:marLeft w:val="0"/>
      <w:marRight w:val="0"/>
      <w:marTop w:val="0"/>
      <w:marBottom w:val="0"/>
      <w:divBdr>
        <w:top w:val="none" w:sz="0" w:space="0" w:color="auto"/>
        <w:left w:val="none" w:sz="0" w:space="0" w:color="auto"/>
        <w:bottom w:val="none" w:sz="0" w:space="0" w:color="auto"/>
        <w:right w:val="none" w:sz="0" w:space="0" w:color="auto"/>
      </w:divBdr>
    </w:div>
    <w:div w:id="1911844161">
      <w:bodyDiv w:val="1"/>
      <w:marLeft w:val="0"/>
      <w:marRight w:val="0"/>
      <w:marTop w:val="0"/>
      <w:marBottom w:val="0"/>
      <w:divBdr>
        <w:top w:val="none" w:sz="0" w:space="0" w:color="auto"/>
        <w:left w:val="none" w:sz="0" w:space="0" w:color="auto"/>
        <w:bottom w:val="none" w:sz="0" w:space="0" w:color="auto"/>
        <w:right w:val="none" w:sz="0" w:space="0" w:color="auto"/>
      </w:divBdr>
    </w:div>
    <w:div w:id="1916545934">
      <w:bodyDiv w:val="1"/>
      <w:marLeft w:val="0"/>
      <w:marRight w:val="0"/>
      <w:marTop w:val="0"/>
      <w:marBottom w:val="0"/>
      <w:divBdr>
        <w:top w:val="none" w:sz="0" w:space="0" w:color="auto"/>
        <w:left w:val="none" w:sz="0" w:space="0" w:color="auto"/>
        <w:bottom w:val="none" w:sz="0" w:space="0" w:color="auto"/>
        <w:right w:val="none" w:sz="0" w:space="0" w:color="auto"/>
      </w:divBdr>
    </w:div>
    <w:div w:id="1917007063">
      <w:bodyDiv w:val="1"/>
      <w:marLeft w:val="0"/>
      <w:marRight w:val="0"/>
      <w:marTop w:val="0"/>
      <w:marBottom w:val="0"/>
      <w:divBdr>
        <w:top w:val="none" w:sz="0" w:space="0" w:color="auto"/>
        <w:left w:val="none" w:sz="0" w:space="0" w:color="auto"/>
        <w:bottom w:val="none" w:sz="0" w:space="0" w:color="auto"/>
        <w:right w:val="none" w:sz="0" w:space="0" w:color="auto"/>
      </w:divBdr>
    </w:div>
    <w:div w:id="1918243702">
      <w:bodyDiv w:val="1"/>
      <w:marLeft w:val="0"/>
      <w:marRight w:val="0"/>
      <w:marTop w:val="0"/>
      <w:marBottom w:val="0"/>
      <w:divBdr>
        <w:top w:val="none" w:sz="0" w:space="0" w:color="auto"/>
        <w:left w:val="none" w:sz="0" w:space="0" w:color="auto"/>
        <w:bottom w:val="none" w:sz="0" w:space="0" w:color="auto"/>
        <w:right w:val="none" w:sz="0" w:space="0" w:color="auto"/>
      </w:divBdr>
    </w:div>
    <w:div w:id="1918901955">
      <w:bodyDiv w:val="1"/>
      <w:marLeft w:val="0"/>
      <w:marRight w:val="0"/>
      <w:marTop w:val="0"/>
      <w:marBottom w:val="0"/>
      <w:divBdr>
        <w:top w:val="none" w:sz="0" w:space="0" w:color="auto"/>
        <w:left w:val="none" w:sz="0" w:space="0" w:color="auto"/>
        <w:bottom w:val="none" w:sz="0" w:space="0" w:color="auto"/>
        <w:right w:val="none" w:sz="0" w:space="0" w:color="auto"/>
      </w:divBdr>
    </w:div>
    <w:div w:id="1921869641">
      <w:bodyDiv w:val="1"/>
      <w:marLeft w:val="0"/>
      <w:marRight w:val="0"/>
      <w:marTop w:val="0"/>
      <w:marBottom w:val="0"/>
      <w:divBdr>
        <w:top w:val="none" w:sz="0" w:space="0" w:color="auto"/>
        <w:left w:val="none" w:sz="0" w:space="0" w:color="auto"/>
        <w:bottom w:val="none" w:sz="0" w:space="0" w:color="auto"/>
        <w:right w:val="none" w:sz="0" w:space="0" w:color="auto"/>
      </w:divBdr>
    </w:div>
    <w:div w:id="1922173510">
      <w:bodyDiv w:val="1"/>
      <w:marLeft w:val="0"/>
      <w:marRight w:val="0"/>
      <w:marTop w:val="0"/>
      <w:marBottom w:val="0"/>
      <w:divBdr>
        <w:top w:val="none" w:sz="0" w:space="0" w:color="auto"/>
        <w:left w:val="none" w:sz="0" w:space="0" w:color="auto"/>
        <w:bottom w:val="none" w:sz="0" w:space="0" w:color="auto"/>
        <w:right w:val="none" w:sz="0" w:space="0" w:color="auto"/>
      </w:divBdr>
    </w:div>
    <w:div w:id="1926724835">
      <w:bodyDiv w:val="1"/>
      <w:marLeft w:val="0"/>
      <w:marRight w:val="0"/>
      <w:marTop w:val="0"/>
      <w:marBottom w:val="0"/>
      <w:divBdr>
        <w:top w:val="none" w:sz="0" w:space="0" w:color="auto"/>
        <w:left w:val="none" w:sz="0" w:space="0" w:color="auto"/>
        <w:bottom w:val="none" w:sz="0" w:space="0" w:color="auto"/>
        <w:right w:val="none" w:sz="0" w:space="0" w:color="auto"/>
      </w:divBdr>
    </w:div>
    <w:div w:id="1926913409">
      <w:bodyDiv w:val="1"/>
      <w:marLeft w:val="0"/>
      <w:marRight w:val="0"/>
      <w:marTop w:val="0"/>
      <w:marBottom w:val="0"/>
      <w:divBdr>
        <w:top w:val="none" w:sz="0" w:space="0" w:color="auto"/>
        <w:left w:val="none" w:sz="0" w:space="0" w:color="auto"/>
        <w:bottom w:val="none" w:sz="0" w:space="0" w:color="auto"/>
        <w:right w:val="none" w:sz="0" w:space="0" w:color="auto"/>
      </w:divBdr>
    </w:div>
    <w:div w:id="1932351052">
      <w:bodyDiv w:val="1"/>
      <w:marLeft w:val="0"/>
      <w:marRight w:val="0"/>
      <w:marTop w:val="0"/>
      <w:marBottom w:val="0"/>
      <w:divBdr>
        <w:top w:val="none" w:sz="0" w:space="0" w:color="auto"/>
        <w:left w:val="none" w:sz="0" w:space="0" w:color="auto"/>
        <w:bottom w:val="none" w:sz="0" w:space="0" w:color="auto"/>
        <w:right w:val="none" w:sz="0" w:space="0" w:color="auto"/>
      </w:divBdr>
    </w:div>
    <w:div w:id="1933081502">
      <w:bodyDiv w:val="1"/>
      <w:marLeft w:val="0"/>
      <w:marRight w:val="0"/>
      <w:marTop w:val="0"/>
      <w:marBottom w:val="0"/>
      <w:divBdr>
        <w:top w:val="none" w:sz="0" w:space="0" w:color="auto"/>
        <w:left w:val="none" w:sz="0" w:space="0" w:color="auto"/>
        <w:bottom w:val="none" w:sz="0" w:space="0" w:color="auto"/>
        <w:right w:val="none" w:sz="0" w:space="0" w:color="auto"/>
      </w:divBdr>
    </w:div>
    <w:div w:id="1933510990">
      <w:bodyDiv w:val="1"/>
      <w:marLeft w:val="0"/>
      <w:marRight w:val="0"/>
      <w:marTop w:val="0"/>
      <w:marBottom w:val="0"/>
      <w:divBdr>
        <w:top w:val="none" w:sz="0" w:space="0" w:color="auto"/>
        <w:left w:val="none" w:sz="0" w:space="0" w:color="auto"/>
        <w:bottom w:val="none" w:sz="0" w:space="0" w:color="auto"/>
        <w:right w:val="none" w:sz="0" w:space="0" w:color="auto"/>
      </w:divBdr>
    </w:div>
    <w:div w:id="1936478472">
      <w:bodyDiv w:val="1"/>
      <w:marLeft w:val="0"/>
      <w:marRight w:val="0"/>
      <w:marTop w:val="0"/>
      <w:marBottom w:val="0"/>
      <w:divBdr>
        <w:top w:val="none" w:sz="0" w:space="0" w:color="auto"/>
        <w:left w:val="none" w:sz="0" w:space="0" w:color="auto"/>
        <w:bottom w:val="none" w:sz="0" w:space="0" w:color="auto"/>
        <w:right w:val="none" w:sz="0" w:space="0" w:color="auto"/>
      </w:divBdr>
    </w:div>
    <w:div w:id="1939630697">
      <w:bodyDiv w:val="1"/>
      <w:marLeft w:val="0"/>
      <w:marRight w:val="0"/>
      <w:marTop w:val="0"/>
      <w:marBottom w:val="0"/>
      <w:divBdr>
        <w:top w:val="none" w:sz="0" w:space="0" w:color="auto"/>
        <w:left w:val="none" w:sz="0" w:space="0" w:color="auto"/>
        <w:bottom w:val="none" w:sz="0" w:space="0" w:color="auto"/>
        <w:right w:val="none" w:sz="0" w:space="0" w:color="auto"/>
      </w:divBdr>
    </w:div>
    <w:div w:id="1940137781">
      <w:bodyDiv w:val="1"/>
      <w:marLeft w:val="0"/>
      <w:marRight w:val="0"/>
      <w:marTop w:val="0"/>
      <w:marBottom w:val="0"/>
      <w:divBdr>
        <w:top w:val="none" w:sz="0" w:space="0" w:color="auto"/>
        <w:left w:val="none" w:sz="0" w:space="0" w:color="auto"/>
        <w:bottom w:val="none" w:sz="0" w:space="0" w:color="auto"/>
        <w:right w:val="none" w:sz="0" w:space="0" w:color="auto"/>
      </w:divBdr>
    </w:div>
    <w:div w:id="1940480002">
      <w:bodyDiv w:val="1"/>
      <w:marLeft w:val="0"/>
      <w:marRight w:val="0"/>
      <w:marTop w:val="0"/>
      <w:marBottom w:val="0"/>
      <w:divBdr>
        <w:top w:val="none" w:sz="0" w:space="0" w:color="auto"/>
        <w:left w:val="none" w:sz="0" w:space="0" w:color="auto"/>
        <w:bottom w:val="none" w:sz="0" w:space="0" w:color="auto"/>
        <w:right w:val="none" w:sz="0" w:space="0" w:color="auto"/>
      </w:divBdr>
    </w:div>
    <w:div w:id="1941835642">
      <w:bodyDiv w:val="1"/>
      <w:marLeft w:val="0"/>
      <w:marRight w:val="0"/>
      <w:marTop w:val="0"/>
      <w:marBottom w:val="0"/>
      <w:divBdr>
        <w:top w:val="none" w:sz="0" w:space="0" w:color="auto"/>
        <w:left w:val="none" w:sz="0" w:space="0" w:color="auto"/>
        <w:bottom w:val="none" w:sz="0" w:space="0" w:color="auto"/>
        <w:right w:val="none" w:sz="0" w:space="0" w:color="auto"/>
      </w:divBdr>
    </w:div>
    <w:div w:id="1941914885">
      <w:bodyDiv w:val="1"/>
      <w:marLeft w:val="0"/>
      <w:marRight w:val="0"/>
      <w:marTop w:val="0"/>
      <w:marBottom w:val="0"/>
      <w:divBdr>
        <w:top w:val="none" w:sz="0" w:space="0" w:color="auto"/>
        <w:left w:val="none" w:sz="0" w:space="0" w:color="auto"/>
        <w:bottom w:val="none" w:sz="0" w:space="0" w:color="auto"/>
        <w:right w:val="none" w:sz="0" w:space="0" w:color="auto"/>
      </w:divBdr>
    </w:div>
    <w:div w:id="1943146267">
      <w:bodyDiv w:val="1"/>
      <w:marLeft w:val="0"/>
      <w:marRight w:val="0"/>
      <w:marTop w:val="0"/>
      <w:marBottom w:val="0"/>
      <w:divBdr>
        <w:top w:val="none" w:sz="0" w:space="0" w:color="auto"/>
        <w:left w:val="none" w:sz="0" w:space="0" w:color="auto"/>
        <w:bottom w:val="none" w:sz="0" w:space="0" w:color="auto"/>
        <w:right w:val="none" w:sz="0" w:space="0" w:color="auto"/>
      </w:divBdr>
    </w:div>
    <w:div w:id="1945334185">
      <w:bodyDiv w:val="1"/>
      <w:marLeft w:val="0"/>
      <w:marRight w:val="0"/>
      <w:marTop w:val="0"/>
      <w:marBottom w:val="0"/>
      <w:divBdr>
        <w:top w:val="none" w:sz="0" w:space="0" w:color="auto"/>
        <w:left w:val="none" w:sz="0" w:space="0" w:color="auto"/>
        <w:bottom w:val="none" w:sz="0" w:space="0" w:color="auto"/>
        <w:right w:val="none" w:sz="0" w:space="0" w:color="auto"/>
      </w:divBdr>
    </w:div>
    <w:div w:id="1945843528">
      <w:bodyDiv w:val="1"/>
      <w:marLeft w:val="0"/>
      <w:marRight w:val="0"/>
      <w:marTop w:val="0"/>
      <w:marBottom w:val="0"/>
      <w:divBdr>
        <w:top w:val="none" w:sz="0" w:space="0" w:color="auto"/>
        <w:left w:val="none" w:sz="0" w:space="0" w:color="auto"/>
        <w:bottom w:val="none" w:sz="0" w:space="0" w:color="auto"/>
        <w:right w:val="none" w:sz="0" w:space="0" w:color="auto"/>
      </w:divBdr>
    </w:div>
    <w:div w:id="1945962932">
      <w:bodyDiv w:val="1"/>
      <w:marLeft w:val="0"/>
      <w:marRight w:val="0"/>
      <w:marTop w:val="0"/>
      <w:marBottom w:val="0"/>
      <w:divBdr>
        <w:top w:val="none" w:sz="0" w:space="0" w:color="auto"/>
        <w:left w:val="none" w:sz="0" w:space="0" w:color="auto"/>
        <w:bottom w:val="none" w:sz="0" w:space="0" w:color="auto"/>
        <w:right w:val="none" w:sz="0" w:space="0" w:color="auto"/>
      </w:divBdr>
    </w:div>
    <w:div w:id="1946424782">
      <w:bodyDiv w:val="1"/>
      <w:marLeft w:val="0"/>
      <w:marRight w:val="0"/>
      <w:marTop w:val="0"/>
      <w:marBottom w:val="0"/>
      <w:divBdr>
        <w:top w:val="none" w:sz="0" w:space="0" w:color="auto"/>
        <w:left w:val="none" w:sz="0" w:space="0" w:color="auto"/>
        <w:bottom w:val="none" w:sz="0" w:space="0" w:color="auto"/>
        <w:right w:val="none" w:sz="0" w:space="0" w:color="auto"/>
      </w:divBdr>
    </w:div>
    <w:div w:id="1946767688">
      <w:bodyDiv w:val="1"/>
      <w:marLeft w:val="0"/>
      <w:marRight w:val="0"/>
      <w:marTop w:val="0"/>
      <w:marBottom w:val="0"/>
      <w:divBdr>
        <w:top w:val="none" w:sz="0" w:space="0" w:color="auto"/>
        <w:left w:val="none" w:sz="0" w:space="0" w:color="auto"/>
        <w:bottom w:val="none" w:sz="0" w:space="0" w:color="auto"/>
        <w:right w:val="none" w:sz="0" w:space="0" w:color="auto"/>
      </w:divBdr>
    </w:div>
    <w:div w:id="1948269501">
      <w:bodyDiv w:val="1"/>
      <w:marLeft w:val="0"/>
      <w:marRight w:val="0"/>
      <w:marTop w:val="0"/>
      <w:marBottom w:val="0"/>
      <w:divBdr>
        <w:top w:val="none" w:sz="0" w:space="0" w:color="auto"/>
        <w:left w:val="none" w:sz="0" w:space="0" w:color="auto"/>
        <w:bottom w:val="none" w:sz="0" w:space="0" w:color="auto"/>
        <w:right w:val="none" w:sz="0" w:space="0" w:color="auto"/>
      </w:divBdr>
    </w:div>
    <w:div w:id="1960990436">
      <w:bodyDiv w:val="1"/>
      <w:marLeft w:val="0"/>
      <w:marRight w:val="0"/>
      <w:marTop w:val="0"/>
      <w:marBottom w:val="0"/>
      <w:divBdr>
        <w:top w:val="none" w:sz="0" w:space="0" w:color="auto"/>
        <w:left w:val="none" w:sz="0" w:space="0" w:color="auto"/>
        <w:bottom w:val="none" w:sz="0" w:space="0" w:color="auto"/>
        <w:right w:val="none" w:sz="0" w:space="0" w:color="auto"/>
      </w:divBdr>
    </w:div>
    <w:div w:id="1962226508">
      <w:bodyDiv w:val="1"/>
      <w:marLeft w:val="0"/>
      <w:marRight w:val="0"/>
      <w:marTop w:val="0"/>
      <w:marBottom w:val="0"/>
      <w:divBdr>
        <w:top w:val="none" w:sz="0" w:space="0" w:color="auto"/>
        <w:left w:val="none" w:sz="0" w:space="0" w:color="auto"/>
        <w:bottom w:val="none" w:sz="0" w:space="0" w:color="auto"/>
        <w:right w:val="none" w:sz="0" w:space="0" w:color="auto"/>
      </w:divBdr>
    </w:div>
    <w:div w:id="1962808683">
      <w:bodyDiv w:val="1"/>
      <w:marLeft w:val="0"/>
      <w:marRight w:val="0"/>
      <w:marTop w:val="0"/>
      <w:marBottom w:val="0"/>
      <w:divBdr>
        <w:top w:val="none" w:sz="0" w:space="0" w:color="auto"/>
        <w:left w:val="none" w:sz="0" w:space="0" w:color="auto"/>
        <w:bottom w:val="none" w:sz="0" w:space="0" w:color="auto"/>
        <w:right w:val="none" w:sz="0" w:space="0" w:color="auto"/>
      </w:divBdr>
    </w:div>
    <w:div w:id="1964580836">
      <w:bodyDiv w:val="1"/>
      <w:marLeft w:val="0"/>
      <w:marRight w:val="0"/>
      <w:marTop w:val="0"/>
      <w:marBottom w:val="0"/>
      <w:divBdr>
        <w:top w:val="none" w:sz="0" w:space="0" w:color="auto"/>
        <w:left w:val="none" w:sz="0" w:space="0" w:color="auto"/>
        <w:bottom w:val="none" w:sz="0" w:space="0" w:color="auto"/>
        <w:right w:val="none" w:sz="0" w:space="0" w:color="auto"/>
      </w:divBdr>
    </w:div>
    <w:div w:id="1965231855">
      <w:bodyDiv w:val="1"/>
      <w:marLeft w:val="0"/>
      <w:marRight w:val="0"/>
      <w:marTop w:val="0"/>
      <w:marBottom w:val="0"/>
      <w:divBdr>
        <w:top w:val="none" w:sz="0" w:space="0" w:color="auto"/>
        <w:left w:val="none" w:sz="0" w:space="0" w:color="auto"/>
        <w:bottom w:val="none" w:sz="0" w:space="0" w:color="auto"/>
        <w:right w:val="none" w:sz="0" w:space="0" w:color="auto"/>
      </w:divBdr>
    </w:div>
    <w:div w:id="1971324170">
      <w:bodyDiv w:val="1"/>
      <w:marLeft w:val="0"/>
      <w:marRight w:val="0"/>
      <w:marTop w:val="0"/>
      <w:marBottom w:val="0"/>
      <w:divBdr>
        <w:top w:val="none" w:sz="0" w:space="0" w:color="auto"/>
        <w:left w:val="none" w:sz="0" w:space="0" w:color="auto"/>
        <w:bottom w:val="none" w:sz="0" w:space="0" w:color="auto"/>
        <w:right w:val="none" w:sz="0" w:space="0" w:color="auto"/>
      </w:divBdr>
    </w:div>
    <w:div w:id="1973242072">
      <w:bodyDiv w:val="1"/>
      <w:marLeft w:val="0"/>
      <w:marRight w:val="0"/>
      <w:marTop w:val="0"/>
      <w:marBottom w:val="0"/>
      <w:divBdr>
        <w:top w:val="none" w:sz="0" w:space="0" w:color="auto"/>
        <w:left w:val="none" w:sz="0" w:space="0" w:color="auto"/>
        <w:bottom w:val="none" w:sz="0" w:space="0" w:color="auto"/>
        <w:right w:val="none" w:sz="0" w:space="0" w:color="auto"/>
      </w:divBdr>
    </w:div>
    <w:div w:id="1976443105">
      <w:bodyDiv w:val="1"/>
      <w:marLeft w:val="0"/>
      <w:marRight w:val="0"/>
      <w:marTop w:val="0"/>
      <w:marBottom w:val="0"/>
      <w:divBdr>
        <w:top w:val="none" w:sz="0" w:space="0" w:color="auto"/>
        <w:left w:val="none" w:sz="0" w:space="0" w:color="auto"/>
        <w:bottom w:val="none" w:sz="0" w:space="0" w:color="auto"/>
        <w:right w:val="none" w:sz="0" w:space="0" w:color="auto"/>
      </w:divBdr>
    </w:div>
    <w:div w:id="1979871005">
      <w:bodyDiv w:val="1"/>
      <w:marLeft w:val="0"/>
      <w:marRight w:val="0"/>
      <w:marTop w:val="0"/>
      <w:marBottom w:val="0"/>
      <w:divBdr>
        <w:top w:val="none" w:sz="0" w:space="0" w:color="auto"/>
        <w:left w:val="none" w:sz="0" w:space="0" w:color="auto"/>
        <w:bottom w:val="none" w:sz="0" w:space="0" w:color="auto"/>
        <w:right w:val="none" w:sz="0" w:space="0" w:color="auto"/>
      </w:divBdr>
    </w:div>
    <w:div w:id="1984659065">
      <w:bodyDiv w:val="1"/>
      <w:marLeft w:val="0"/>
      <w:marRight w:val="0"/>
      <w:marTop w:val="0"/>
      <w:marBottom w:val="0"/>
      <w:divBdr>
        <w:top w:val="none" w:sz="0" w:space="0" w:color="auto"/>
        <w:left w:val="none" w:sz="0" w:space="0" w:color="auto"/>
        <w:bottom w:val="none" w:sz="0" w:space="0" w:color="auto"/>
        <w:right w:val="none" w:sz="0" w:space="0" w:color="auto"/>
      </w:divBdr>
    </w:div>
    <w:div w:id="1986157505">
      <w:bodyDiv w:val="1"/>
      <w:marLeft w:val="0"/>
      <w:marRight w:val="0"/>
      <w:marTop w:val="0"/>
      <w:marBottom w:val="0"/>
      <w:divBdr>
        <w:top w:val="none" w:sz="0" w:space="0" w:color="auto"/>
        <w:left w:val="none" w:sz="0" w:space="0" w:color="auto"/>
        <w:bottom w:val="none" w:sz="0" w:space="0" w:color="auto"/>
        <w:right w:val="none" w:sz="0" w:space="0" w:color="auto"/>
      </w:divBdr>
    </w:div>
    <w:div w:id="1990161655">
      <w:bodyDiv w:val="1"/>
      <w:marLeft w:val="0"/>
      <w:marRight w:val="0"/>
      <w:marTop w:val="0"/>
      <w:marBottom w:val="0"/>
      <w:divBdr>
        <w:top w:val="none" w:sz="0" w:space="0" w:color="auto"/>
        <w:left w:val="none" w:sz="0" w:space="0" w:color="auto"/>
        <w:bottom w:val="none" w:sz="0" w:space="0" w:color="auto"/>
        <w:right w:val="none" w:sz="0" w:space="0" w:color="auto"/>
      </w:divBdr>
    </w:div>
    <w:div w:id="1990204619">
      <w:bodyDiv w:val="1"/>
      <w:marLeft w:val="0"/>
      <w:marRight w:val="0"/>
      <w:marTop w:val="0"/>
      <w:marBottom w:val="0"/>
      <w:divBdr>
        <w:top w:val="none" w:sz="0" w:space="0" w:color="auto"/>
        <w:left w:val="none" w:sz="0" w:space="0" w:color="auto"/>
        <w:bottom w:val="none" w:sz="0" w:space="0" w:color="auto"/>
        <w:right w:val="none" w:sz="0" w:space="0" w:color="auto"/>
      </w:divBdr>
    </w:div>
    <w:div w:id="1994673434">
      <w:bodyDiv w:val="1"/>
      <w:marLeft w:val="0"/>
      <w:marRight w:val="0"/>
      <w:marTop w:val="0"/>
      <w:marBottom w:val="0"/>
      <w:divBdr>
        <w:top w:val="none" w:sz="0" w:space="0" w:color="auto"/>
        <w:left w:val="none" w:sz="0" w:space="0" w:color="auto"/>
        <w:bottom w:val="none" w:sz="0" w:space="0" w:color="auto"/>
        <w:right w:val="none" w:sz="0" w:space="0" w:color="auto"/>
      </w:divBdr>
    </w:div>
    <w:div w:id="2001343700">
      <w:bodyDiv w:val="1"/>
      <w:marLeft w:val="0"/>
      <w:marRight w:val="0"/>
      <w:marTop w:val="0"/>
      <w:marBottom w:val="0"/>
      <w:divBdr>
        <w:top w:val="none" w:sz="0" w:space="0" w:color="auto"/>
        <w:left w:val="none" w:sz="0" w:space="0" w:color="auto"/>
        <w:bottom w:val="none" w:sz="0" w:space="0" w:color="auto"/>
        <w:right w:val="none" w:sz="0" w:space="0" w:color="auto"/>
      </w:divBdr>
    </w:div>
    <w:div w:id="2002346176">
      <w:bodyDiv w:val="1"/>
      <w:marLeft w:val="0"/>
      <w:marRight w:val="0"/>
      <w:marTop w:val="0"/>
      <w:marBottom w:val="0"/>
      <w:divBdr>
        <w:top w:val="none" w:sz="0" w:space="0" w:color="auto"/>
        <w:left w:val="none" w:sz="0" w:space="0" w:color="auto"/>
        <w:bottom w:val="none" w:sz="0" w:space="0" w:color="auto"/>
        <w:right w:val="none" w:sz="0" w:space="0" w:color="auto"/>
      </w:divBdr>
    </w:div>
    <w:div w:id="2008366044">
      <w:bodyDiv w:val="1"/>
      <w:marLeft w:val="0"/>
      <w:marRight w:val="0"/>
      <w:marTop w:val="0"/>
      <w:marBottom w:val="0"/>
      <w:divBdr>
        <w:top w:val="none" w:sz="0" w:space="0" w:color="auto"/>
        <w:left w:val="none" w:sz="0" w:space="0" w:color="auto"/>
        <w:bottom w:val="none" w:sz="0" w:space="0" w:color="auto"/>
        <w:right w:val="none" w:sz="0" w:space="0" w:color="auto"/>
      </w:divBdr>
    </w:div>
    <w:div w:id="2008508699">
      <w:bodyDiv w:val="1"/>
      <w:marLeft w:val="0"/>
      <w:marRight w:val="0"/>
      <w:marTop w:val="0"/>
      <w:marBottom w:val="0"/>
      <w:divBdr>
        <w:top w:val="none" w:sz="0" w:space="0" w:color="auto"/>
        <w:left w:val="none" w:sz="0" w:space="0" w:color="auto"/>
        <w:bottom w:val="none" w:sz="0" w:space="0" w:color="auto"/>
        <w:right w:val="none" w:sz="0" w:space="0" w:color="auto"/>
      </w:divBdr>
    </w:div>
    <w:div w:id="2009628036">
      <w:bodyDiv w:val="1"/>
      <w:marLeft w:val="0"/>
      <w:marRight w:val="0"/>
      <w:marTop w:val="0"/>
      <w:marBottom w:val="0"/>
      <w:divBdr>
        <w:top w:val="none" w:sz="0" w:space="0" w:color="auto"/>
        <w:left w:val="none" w:sz="0" w:space="0" w:color="auto"/>
        <w:bottom w:val="none" w:sz="0" w:space="0" w:color="auto"/>
        <w:right w:val="none" w:sz="0" w:space="0" w:color="auto"/>
      </w:divBdr>
    </w:div>
    <w:div w:id="2017489848">
      <w:bodyDiv w:val="1"/>
      <w:marLeft w:val="0"/>
      <w:marRight w:val="0"/>
      <w:marTop w:val="0"/>
      <w:marBottom w:val="0"/>
      <w:divBdr>
        <w:top w:val="none" w:sz="0" w:space="0" w:color="auto"/>
        <w:left w:val="none" w:sz="0" w:space="0" w:color="auto"/>
        <w:bottom w:val="none" w:sz="0" w:space="0" w:color="auto"/>
        <w:right w:val="none" w:sz="0" w:space="0" w:color="auto"/>
      </w:divBdr>
    </w:div>
    <w:div w:id="2017537598">
      <w:bodyDiv w:val="1"/>
      <w:marLeft w:val="0"/>
      <w:marRight w:val="0"/>
      <w:marTop w:val="0"/>
      <w:marBottom w:val="0"/>
      <w:divBdr>
        <w:top w:val="none" w:sz="0" w:space="0" w:color="auto"/>
        <w:left w:val="none" w:sz="0" w:space="0" w:color="auto"/>
        <w:bottom w:val="none" w:sz="0" w:space="0" w:color="auto"/>
        <w:right w:val="none" w:sz="0" w:space="0" w:color="auto"/>
      </w:divBdr>
    </w:div>
    <w:div w:id="2033139640">
      <w:bodyDiv w:val="1"/>
      <w:marLeft w:val="0"/>
      <w:marRight w:val="0"/>
      <w:marTop w:val="0"/>
      <w:marBottom w:val="0"/>
      <w:divBdr>
        <w:top w:val="none" w:sz="0" w:space="0" w:color="auto"/>
        <w:left w:val="none" w:sz="0" w:space="0" w:color="auto"/>
        <w:bottom w:val="none" w:sz="0" w:space="0" w:color="auto"/>
        <w:right w:val="none" w:sz="0" w:space="0" w:color="auto"/>
      </w:divBdr>
    </w:div>
    <w:div w:id="2037853514">
      <w:bodyDiv w:val="1"/>
      <w:marLeft w:val="0"/>
      <w:marRight w:val="0"/>
      <w:marTop w:val="0"/>
      <w:marBottom w:val="0"/>
      <w:divBdr>
        <w:top w:val="none" w:sz="0" w:space="0" w:color="auto"/>
        <w:left w:val="none" w:sz="0" w:space="0" w:color="auto"/>
        <w:bottom w:val="none" w:sz="0" w:space="0" w:color="auto"/>
        <w:right w:val="none" w:sz="0" w:space="0" w:color="auto"/>
      </w:divBdr>
    </w:div>
    <w:div w:id="2042509676">
      <w:bodyDiv w:val="1"/>
      <w:marLeft w:val="0"/>
      <w:marRight w:val="0"/>
      <w:marTop w:val="0"/>
      <w:marBottom w:val="0"/>
      <w:divBdr>
        <w:top w:val="none" w:sz="0" w:space="0" w:color="auto"/>
        <w:left w:val="none" w:sz="0" w:space="0" w:color="auto"/>
        <w:bottom w:val="none" w:sz="0" w:space="0" w:color="auto"/>
        <w:right w:val="none" w:sz="0" w:space="0" w:color="auto"/>
      </w:divBdr>
    </w:div>
    <w:div w:id="2045591659">
      <w:bodyDiv w:val="1"/>
      <w:marLeft w:val="0"/>
      <w:marRight w:val="0"/>
      <w:marTop w:val="0"/>
      <w:marBottom w:val="0"/>
      <w:divBdr>
        <w:top w:val="none" w:sz="0" w:space="0" w:color="auto"/>
        <w:left w:val="none" w:sz="0" w:space="0" w:color="auto"/>
        <w:bottom w:val="none" w:sz="0" w:space="0" w:color="auto"/>
        <w:right w:val="none" w:sz="0" w:space="0" w:color="auto"/>
      </w:divBdr>
    </w:div>
    <w:div w:id="2045673182">
      <w:bodyDiv w:val="1"/>
      <w:marLeft w:val="0"/>
      <w:marRight w:val="0"/>
      <w:marTop w:val="0"/>
      <w:marBottom w:val="0"/>
      <w:divBdr>
        <w:top w:val="none" w:sz="0" w:space="0" w:color="auto"/>
        <w:left w:val="none" w:sz="0" w:space="0" w:color="auto"/>
        <w:bottom w:val="none" w:sz="0" w:space="0" w:color="auto"/>
        <w:right w:val="none" w:sz="0" w:space="0" w:color="auto"/>
      </w:divBdr>
    </w:div>
    <w:div w:id="2048947325">
      <w:bodyDiv w:val="1"/>
      <w:marLeft w:val="0"/>
      <w:marRight w:val="0"/>
      <w:marTop w:val="0"/>
      <w:marBottom w:val="0"/>
      <w:divBdr>
        <w:top w:val="none" w:sz="0" w:space="0" w:color="auto"/>
        <w:left w:val="none" w:sz="0" w:space="0" w:color="auto"/>
        <w:bottom w:val="none" w:sz="0" w:space="0" w:color="auto"/>
        <w:right w:val="none" w:sz="0" w:space="0" w:color="auto"/>
      </w:divBdr>
    </w:div>
    <w:div w:id="2050103345">
      <w:bodyDiv w:val="1"/>
      <w:marLeft w:val="0"/>
      <w:marRight w:val="0"/>
      <w:marTop w:val="0"/>
      <w:marBottom w:val="0"/>
      <w:divBdr>
        <w:top w:val="none" w:sz="0" w:space="0" w:color="auto"/>
        <w:left w:val="none" w:sz="0" w:space="0" w:color="auto"/>
        <w:bottom w:val="none" w:sz="0" w:space="0" w:color="auto"/>
        <w:right w:val="none" w:sz="0" w:space="0" w:color="auto"/>
      </w:divBdr>
    </w:div>
    <w:div w:id="2051570935">
      <w:bodyDiv w:val="1"/>
      <w:marLeft w:val="0"/>
      <w:marRight w:val="0"/>
      <w:marTop w:val="0"/>
      <w:marBottom w:val="0"/>
      <w:divBdr>
        <w:top w:val="none" w:sz="0" w:space="0" w:color="auto"/>
        <w:left w:val="none" w:sz="0" w:space="0" w:color="auto"/>
        <w:bottom w:val="none" w:sz="0" w:space="0" w:color="auto"/>
        <w:right w:val="none" w:sz="0" w:space="0" w:color="auto"/>
      </w:divBdr>
    </w:div>
    <w:div w:id="2053722515">
      <w:bodyDiv w:val="1"/>
      <w:marLeft w:val="0"/>
      <w:marRight w:val="0"/>
      <w:marTop w:val="0"/>
      <w:marBottom w:val="0"/>
      <w:divBdr>
        <w:top w:val="none" w:sz="0" w:space="0" w:color="auto"/>
        <w:left w:val="none" w:sz="0" w:space="0" w:color="auto"/>
        <w:bottom w:val="none" w:sz="0" w:space="0" w:color="auto"/>
        <w:right w:val="none" w:sz="0" w:space="0" w:color="auto"/>
      </w:divBdr>
    </w:div>
    <w:div w:id="2055276327">
      <w:bodyDiv w:val="1"/>
      <w:marLeft w:val="0"/>
      <w:marRight w:val="0"/>
      <w:marTop w:val="0"/>
      <w:marBottom w:val="0"/>
      <w:divBdr>
        <w:top w:val="none" w:sz="0" w:space="0" w:color="auto"/>
        <w:left w:val="none" w:sz="0" w:space="0" w:color="auto"/>
        <w:bottom w:val="none" w:sz="0" w:space="0" w:color="auto"/>
        <w:right w:val="none" w:sz="0" w:space="0" w:color="auto"/>
      </w:divBdr>
    </w:div>
    <w:div w:id="2057700020">
      <w:bodyDiv w:val="1"/>
      <w:marLeft w:val="0"/>
      <w:marRight w:val="0"/>
      <w:marTop w:val="0"/>
      <w:marBottom w:val="0"/>
      <w:divBdr>
        <w:top w:val="none" w:sz="0" w:space="0" w:color="auto"/>
        <w:left w:val="none" w:sz="0" w:space="0" w:color="auto"/>
        <w:bottom w:val="none" w:sz="0" w:space="0" w:color="auto"/>
        <w:right w:val="none" w:sz="0" w:space="0" w:color="auto"/>
      </w:divBdr>
    </w:div>
    <w:div w:id="2066827199">
      <w:bodyDiv w:val="1"/>
      <w:marLeft w:val="0"/>
      <w:marRight w:val="0"/>
      <w:marTop w:val="0"/>
      <w:marBottom w:val="0"/>
      <w:divBdr>
        <w:top w:val="none" w:sz="0" w:space="0" w:color="auto"/>
        <w:left w:val="none" w:sz="0" w:space="0" w:color="auto"/>
        <w:bottom w:val="none" w:sz="0" w:space="0" w:color="auto"/>
        <w:right w:val="none" w:sz="0" w:space="0" w:color="auto"/>
      </w:divBdr>
    </w:div>
    <w:div w:id="2069498034">
      <w:bodyDiv w:val="1"/>
      <w:marLeft w:val="0"/>
      <w:marRight w:val="0"/>
      <w:marTop w:val="0"/>
      <w:marBottom w:val="0"/>
      <w:divBdr>
        <w:top w:val="none" w:sz="0" w:space="0" w:color="auto"/>
        <w:left w:val="none" w:sz="0" w:space="0" w:color="auto"/>
        <w:bottom w:val="none" w:sz="0" w:space="0" w:color="auto"/>
        <w:right w:val="none" w:sz="0" w:space="0" w:color="auto"/>
      </w:divBdr>
    </w:div>
    <w:div w:id="2071414271">
      <w:bodyDiv w:val="1"/>
      <w:marLeft w:val="0"/>
      <w:marRight w:val="0"/>
      <w:marTop w:val="0"/>
      <w:marBottom w:val="0"/>
      <w:divBdr>
        <w:top w:val="none" w:sz="0" w:space="0" w:color="auto"/>
        <w:left w:val="none" w:sz="0" w:space="0" w:color="auto"/>
        <w:bottom w:val="none" w:sz="0" w:space="0" w:color="auto"/>
        <w:right w:val="none" w:sz="0" w:space="0" w:color="auto"/>
      </w:divBdr>
    </w:div>
    <w:div w:id="2073383541">
      <w:bodyDiv w:val="1"/>
      <w:marLeft w:val="0"/>
      <w:marRight w:val="0"/>
      <w:marTop w:val="0"/>
      <w:marBottom w:val="0"/>
      <w:divBdr>
        <w:top w:val="none" w:sz="0" w:space="0" w:color="auto"/>
        <w:left w:val="none" w:sz="0" w:space="0" w:color="auto"/>
        <w:bottom w:val="none" w:sz="0" w:space="0" w:color="auto"/>
        <w:right w:val="none" w:sz="0" w:space="0" w:color="auto"/>
      </w:divBdr>
    </w:div>
    <w:div w:id="2073844584">
      <w:bodyDiv w:val="1"/>
      <w:marLeft w:val="0"/>
      <w:marRight w:val="0"/>
      <w:marTop w:val="0"/>
      <w:marBottom w:val="0"/>
      <w:divBdr>
        <w:top w:val="none" w:sz="0" w:space="0" w:color="auto"/>
        <w:left w:val="none" w:sz="0" w:space="0" w:color="auto"/>
        <w:bottom w:val="none" w:sz="0" w:space="0" w:color="auto"/>
        <w:right w:val="none" w:sz="0" w:space="0" w:color="auto"/>
      </w:divBdr>
    </w:div>
    <w:div w:id="2075081341">
      <w:bodyDiv w:val="1"/>
      <w:marLeft w:val="0"/>
      <w:marRight w:val="0"/>
      <w:marTop w:val="0"/>
      <w:marBottom w:val="0"/>
      <w:divBdr>
        <w:top w:val="none" w:sz="0" w:space="0" w:color="auto"/>
        <w:left w:val="none" w:sz="0" w:space="0" w:color="auto"/>
        <w:bottom w:val="none" w:sz="0" w:space="0" w:color="auto"/>
        <w:right w:val="none" w:sz="0" w:space="0" w:color="auto"/>
      </w:divBdr>
    </w:div>
    <w:div w:id="2076585727">
      <w:bodyDiv w:val="1"/>
      <w:marLeft w:val="0"/>
      <w:marRight w:val="0"/>
      <w:marTop w:val="0"/>
      <w:marBottom w:val="0"/>
      <w:divBdr>
        <w:top w:val="none" w:sz="0" w:space="0" w:color="auto"/>
        <w:left w:val="none" w:sz="0" w:space="0" w:color="auto"/>
        <w:bottom w:val="none" w:sz="0" w:space="0" w:color="auto"/>
        <w:right w:val="none" w:sz="0" w:space="0" w:color="auto"/>
      </w:divBdr>
    </w:div>
    <w:div w:id="2079479956">
      <w:bodyDiv w:val="1"/>
      <w:marLeft w:val="0"/>
      <w:marRight w:val="0"/>
      <w:marTop w:val="0"/>
      <w:marBottom w:val="0"/>
      <w:divBdr>
        <w:top w:val="none" w:sz="0" w:space="0" w:color="auto"/>
        <w:left w:val="none" w:sz="0" w:space="0" w:color="auto"/>
        <w:bottom w:val="none" w:sz="0" w:space="0" w:color="auto"/>
        <w:right w:val="none" w:sz="0" w:space="0" w:color="auto"/>
      </w:divBdr>
    </w:div>
    <w:div w:id="2083213372">
      <w:bodyDiv w:val="1"/>
      <w:marLeft w:val="0"/>
      <w:marRight w:val="0"/>
      <w:marTop w:val="0"/>
      <w:marBottom w:val="0"/>
      <w:divBdr>
        <w:top w:val="none" w:sz="0" w:space="0" w:color="auto"/>
        <w:left w:val="none" w:sz="0" w:space="0" w:color="auto"/>
        <w:bottom w:val="none" w:sz="0" w:space="0" w:color="auto"/>
        <w:right w:val="none" w:sz="0" w:space="0" w:color="auto"/>
      </w:divBdr>
    </w:div>
    <w:div w:id="2095853739">
      <w:bodyDiv w:val="1"/>
      <w:marLeft w:val="0"/>
      <w:marRight w:val="0"/>
      <w:marTop w:val="0"/>
      <w:marBottom w:val="0"/>
      <w:divBdr>
        <w:top w:val="none" w:sz="0" w:space="0" w:color="auto"/>
        <w:left w:val="none" w:sz="0" w:space="0" w:color="auto"/>
        <w:bottom w:val="none" w:sz="0" w:space="0" w:color="auto"/>
        <w:right w:val="none" w:sz="0" w:space="0" w:color="auto"/>
      </w:divBdr>
    </w:div>
    <w:div w:id="2096828130">
      <w:bodyDiv w:val="1"/>
      <w:marLeft w:val="0"/>
      <w:marRight w:val="0"/>
      <w:marTop w:val="0"/>
      <w:marBottom w:val="0"/>
      <w:divBdr>
        <w:top w:val="none" w:sz="0" w:space="0" w:color="auto"/>
        <w:left w:val="none" w:sz="0" w:space="0" w:color="auto"/>
        <w:bottom w:val="none" w:sz="0" w:space="0" w:color="auto"/>
        <w:right w:val="none" w:sz="0" w:space="0" w:color="auto"/>
      </w:divBdr>
    </w:div>
    <w:div w:id="2097825377">
      <w:bodyDiv w:val="1"/>
      <w:marLeft w:val="0"/>
      <w:marRight w:val="0"/>
      <w:marTop w:val="0"/>
      <w:marBottom w:val="0"/>
      <w:divBdr>
        <w:top w:val="none" w:sz="0" w:space="0" w:color="auto"/>
        <w:left w:val="none" w:sz="0" w:space="0" w:color="auto"/>
        <w:bottom w:val="none" w:sz="0" w:space="0" w:color="auto"/>
        <w:right w:val="none" w:sz="0" w:space="0" w:color="auto"/>
      </w:divBdr>
    </w:div>
    <w:div w:id="2098090074">
      <w:bodyDiv w:val="1"/>
      <w:marLeft w:val="0"/>
      <w:marRight w:val="0"/>
      <w:marTop w:val="0"/>
      <w:marBottom w:val="0"/>
      <w:divBdr>
        <w:top w:val="none" w:sz="0" w:space="0" w:color="auto"/>
        <w:left w:val="none" w:sz="0" w:space="0" w:color="auto"/>
        <w:bottom w:val="none" w:sz="0" w:space="0" w:color="auto"/>
        <w:right w:val="none" w:sz="0" w:space="0" w:color="auto"/>
      </w:divBdr>
    </w:div>
    <w:div w:id="2103715834">
      <w:bodyDiv w:val="1"/>
      <w:marLeft w:val="0"/>
      <w:marRight w:val="0"/>
      <w:marTop w:val="0"/>
      <w:marBottom w:val="0"/>
      <w:divBdr>
        <w:top w:val="none" w:sz="0" w:space="0" w:color="auto"/>
        <w:left w:val="none" w:sz="0" w:space="0" w:color="auto"/>
        <w:bottom w:val="none" w:sz="0" w:space="0" w:color="auto"/>
        <w:right w:val="none" w:sz="0" w:space="0" w:color="auto"/>
      </w:divBdr>
    </w:div>
    <w:div w:id="2106799057">
      <w:bodyDiv w:val="1"/>
      <w:marLeft w:val="0"/>
      <w:marRight w:val="0"/>
      <w:marTop w:val="0"/>
      <w:marBottom w:val="0"/>
      <w:divBdr>
        <w:top w:val="none" w:sz="0" w:space="0" w:color="auto"/>
        <w:left w:val="none" w:sz="0" w:space="0" w:color="auto"/>
        <w:bottom w:val="none" w:sz="0" w:space="0" w:color="auto"/>
        <w:right w:val="none" w:sz="0" w:space="0" w:color="auto"/>
      </w:divBdr>
    </w:div>
    <w:div w:id="2106917088">
      <w:bodyDiv w:val="1"/>
      <w:marLeft w:val="0"/>
      <w:marRight w:val="0"/>
      <w:marTop w:val="0"/>
      <w:marBottom w:val="0"/>
      <w:divBdr>
        <w:top w:val="none" w:sz="0" w:space="0" w:color="auto"/>
        <w:left w:val="none" w:sz="0" w:space="0" w:color="auto"/>
        <w:bottom w:val="none" w:sz="0" w:space="0" w:color="auto"/>
        <w:right w:val="none" w:sz="0" w:space="0" w:color="auto"/>
      </w:divBdr>
    </w:div>
    <w:div w:id="2110075184">
      <w:bodyDiv w:val="1"/>
      <w:marLeft w:val="0"/>
      <w:marRight w:val="0"/>
      <w:marTop w:val="0"/>
      <w:marBottom w:val="0"/>
      <w:divBdr>
        <w:top w:val="none" w:sz="0" w:space="0" w:color="auto"/>
        <w:left w:val="none" w:sz="0" w:space="0" w:color="auto"/>
        <w:bottom w:val="none" w:sz="0" w:space="0" w:color="auto"/>
        <w:right w:val="none" w:sz="0" w:space="0" w:color="auto"/>
      </w:divBdr>
    </w:div>
    <w:div w:id="2110731071">
      <w:bodyDiv w:val="1"/>
      <w:marLeft w:val="0"/>
      <w:marRight w:val="0"/>
      <w:marTop w:val="0"/>
      <w:marBottom w:val="0"/>
      <w:divBdr>
        <w:top w:val="none" w:sz="0" w:space="0" w:color="auto"/>
        <w:left w:val="none" w:sz="0" w:space="0" w:color="auto"/>
        <w:bottom w:val="none" w:sz="0" w:space="0" w:color="auto"/>
        <w:right w:val="none" w:sz="0" w:space="0" w:color="auto"/>
      </w:divBdr>
    </w:div>
    <w:div w:id="2116242795">
      <w:bodyDiv w:val="1"/>
      <w:marLeft w:val="0"/>
      <w:marRight w:val="0"/>
      <w:marTop w:val="0"/>
      <w:marBottom w:val="0"/>
      <w:divBdr>
        <w:top w:val="none" w:sz="0" w:space="0" w:color="auto"/>
        <w:left w:val="none" w:sz="0" w:space="0" w:color="auto"/>
        <w:bottom w:val="none" w:sz="0" w:space="0" w:color="auto"/>
        <w:right w:val="none" w:sz="0" w:space="0" w:color="auto"/>
      </w:divBdr>
    </w:div>
    <w:div w:id="2116552054">
      <w:bodyDiv w:val="1"/>
      <w:marLeft w:val="0"/>
      <w:marRight w:val="0"/>
      <w:marTop w:val="0"/>
      <w:marBottom w:val="0"/>
      <w:divBdr>
        <w:top w:val="none" w:sz="0" w:space="0" w:color="auto"/>
        <w:left w:val="none" w:sz="0" w:space="0" w:color="auto"/>
        <w:bottom w:val="none" w:sz="0" w:space="0" w:color="auto"/>
        <w:right w:val="none" w:sz="0" w:space="0" w:color="auto"/>
      </w:divBdr>
    </w:div>
    <w:div w:id="2118594670">
      <w:bodyDiv w:val="1"/>
      <w:marLeft w:val="0"/>
      <w:marRight w:val="0"/>
      <w:marTop w:val="0"/>
      <w:marBottom w:val="0"/>
      <w:divBdr>
        <w:top w:val="none" w:sz="0" w:space="0" w:color="auto"/>
        <w:left w:val="none" w:sz="0" w:space="0" w:color="auto"/>
        <w:bottom w:val="none" w:sz="0" w:space="0" w:color="auto"/>
        <w:right w:val="none" w:sz="0" w:space="0" w:color="auto"/>
      </w:divBdr>
    </w:div>
    <w:div w:id="2120025265">
      <w:bodyDiv w:val="1"/>
      <w:marLeft w:val="0"/>
      <w:marRight w:val="0"/>
      <w:marTop w:val="0"/>
      <w:marBottom w:val="0"/>
      <w:divBdr>
        <w:top w:val="none" w:sz="0" w:space="0" w:color="auto"/>
        <w:left w:val="none" w:sz="0" w:space="0" w:color="auto"/>
        <w:bottom w:val="none" w:sz="0" w:space="0" w:color="auto"/>
        <w:right w:val="none" w:sz="0" w:space="0" w:color="auto"/>
      </w:divBdr>
    </w:div>
    <w:div w:id="2120295666">
      <w:bodyDiv w:val="1"/>
      <w:marLeft w:val="0"/>
      <w:marRight w:val="0"/>
      <w:marTop w:val="0"/>
      <w:marBottom w:val="0"/>
      <w:divBdr>
        <w:top w:val="none" w:sz="0" w:space="0" w:color="auto"/>
        <w:left w:val="none" w:sz="0" w:space="0" w:color="auto"/>
        <w:bottom w:val="none" w:sz="0" w:space="0" w:color="auto"/>
        <w:right w:val="none" w:sz="0" w:space="0" w:color="auto"/>
      </w:divBdr>
    </w:div>
    <w:div w:id="2135252183">
      <w:bodyDiv w:val="1"/>
      <w:marLeft w:val="0"/>
      <w:marRight w:val="0"/>
      <w:marTop w:val="0"/>
      <w:marBottom w:val="0"/>
      <w:divBdr>
        <w:top w:val="none" w:sz="0" w:space="0" w:color="auto"/>
        <w:left w:val="none" w:sz="0" w:space="0" w:color="auto"/>
        <w:bottom w:val="none" w:sz="0" w:space="0" w:color="auto"/>
        <w:right w:val="none" w:sz="0" w:space="0" w:color="auto"/>
      </w:divBdr>
    </w:div>
    <w:div w:id="21429658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footer" Target="footer1.xml"/><Relationship Id="rId18" Type="http://schemas.openxmlformats.org/officeDocument/2006/relationships/glossaryDocument" Target="glossary/document.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2.xml"/><Relationship Id="rId17" Type="http://schemas.microsoft.com/office/2011/relationships/people" Target="people.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footer" Target="footer2.xml"/><Relationship Id="rId10" Type="http://schemas.microsoft.com/office/2016/09/relationships/commentsIds" Target="commentsIds.xml"/><Relationship Id="rId19" Type="http://schemas.openxmlformats.org/officeDocument/2006/relationships/theme" Target="theme/theme1.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header" Target="header3.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2B6E26B76D804303BE5B61D3B9E3F7E7"/>
        <w:category>
          <w:name w:val="General"/>
          <w:gallery w:val="placeholder"/>
        </w:category>
        <w:types>
          <w:type w:val="bbPlcHdr"/>
        </w:types>
        <w:behaviors>
          <w:behavior w:val="content"/>
        </w:behaviors>
        <w:guid w:val="{4E849A01-1972-4F7A-B431-B661B8321107}"/>
      </w:docPartPr>
      <w:docPartBody>
        <w:p w:rsidR="004E0670" w:rsidRDefault="004E0670" w:rsidP="004E0670">
          <w:pPr>
            <w:pStyle w:val="2B6E26B76D804303BE5B61D3B9E3F7E7"/>
          </w:pPr>
          <w:r>
            <w:rPr>
              <w:rFonts w:asciiTheme="majorHAnsi" w:eastAsiaTheme="majorEastAsia" w:hAnsiTheme="majorHAnsi" w:cstheme="majorBidi"/>
              <w:sz w:val="36"/>
              <w:szCs w:val="36"/>
              <w:lang w:val="fr-FR"/>
            </w:rPr>
            <w:t>Enter Date</w:t>
          </w:r>
        </w:p>
      </w:docPartBody>
    </w:docPart>
    <w:docPart>
      <w:docPartPr>
        <w:name w:val="E79AA109E86D42D89298BF7913584C68"/>
        <w:category>
          <w:name w:val="General"/>
          <w:gallery w:val="placeholder"/>
        </w:category>
        <w:types>
          <w:type w:val="bbPlcHdr"/>
        </w:types>
        <w:behaviors>
          <w:behavior w:val="content"/>
        </w:behaviors>
        <w:guid w:val="{AD9142CE-7E9D-4A00-84A9-5E523FB1B4F9}"/>
      </w:docPartPr>
      <w:docPartBody>
        <w:p w:rsidR="00441C63" w:rsidRDefault="00AF49CA" w:rsidP="00AF49CA">
          <w:pPr>
            <w:pStyle w:val="E79AA109E86D42D89298BF7913584C68"/>
          </w:pPr>
          <w:r>
            <w:rPr>
              <w:rFonts w:asciiTheme="majorHAnsi" w:eastAsiaTheme="majorEastAsia" w:hAnsiTheme="majorHAnsi" w:cstheme="majorBidi"/>
              <w:sz w:val="36"/>
              <w:szCs w:val="36"/>
              <w:lang w:val="fr-FR"/>
            </w:rPr>
            <w:t>Enter 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Open Sans Semibold">
    <w:altName w:val="Times New Roman"/>
    <w:charset w:val="00"/>
    <w:family w:val="swiss"/>
    <w:pitch w:val="variable"/>
    <w:sig w:usb0="E00002EF" w:usb1="4000205B" w:usb2="00000028"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Liberation Serif">
    <w:altName w:val="MS Gothic"/>
    <w:charset w:val="80"/>
    <w:family w:val="roman"/>
    <w:pitch w:val="variable"/>
  </w:font>
  <w:font w:name="Droid Sans Fallback">
    <w:panose1 w:val="00000000000000000000"/>
    <w:charset w:val="00"/>
    <w:family w:val="roman"/>
    <w:notTrueType/>
    <w:pitch w:val="default"/>
  </w:font>
  <w:font w:name="FreeSans">
    <w:altName w:val="Cambria"/>
    <w:panose1 w:val="00000000000000000000"/>
    <w:charset w:val="00"/>
    <w:family w:val="roman"/>
    <w:notTrueType/>
    <w:pitch w:val="default"/>
  </w:font>
  <w:font w:name="SymbolMT">
    <w:altName w:val="Microsoft JhengHei"/>
    <w:panose1 w:val="00000000000000000000"/>
    <w:charset w:val="00"/>
    <w:family w:val="roman"/>
    <w:notTrueType/>
    <w:pitch w:val="default"/>
  </w:font>
  <w:font w:name="ArialMT">
    <w:altName w:val="Times New Roman"/>
    <w:panose1 w:val="00000000000000000000"/>
    <w:charset w:val="00"/>
    <w:family w:val="roman"/>
    <w:notTrueType/>
    <w:pitch w:val="default"/>
  </w:font>
  <w:font w:name="Nimbus Roman No9 L">
    <w:altName w:val="Times New Roman"/>
    <w:charset w:val="00"/>
    <w:family w:val="auto"/>
    <w:pitch w:val="variable"/>
    <w:sig w:usb0="00000001" w:usb1="4000204A" w:usb2="00000000" w:usb3="00000000" w:csb0="00000097" w:csb1="00000000"/>
  </w:font>
  <w:font w:name="Malgun Gothic">
    <w:panose1 w:val="020B0503020000020004"/>
    <w:charset w:val="81"/>
    <w:family w:val="swiss"/>
    <w:pitch w:val="variable"/>
    <w:sig w:usb0="9000002F" w:usb1="29D77CFB" w:usb2="00000012" w:usb3="00000000" w:csb0="00080001"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revisionView w:insDel="0" w:formatting="0"/>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E0670"/>
    <w:rsid w:val="000009D7"/>
    <w:rsid w:val="000E5C0B"/>
    <w:rsid w:val="001564E1"/>
    <w:rsid w:val="003916C4"/>
    <w:rsid w:val="00441C63"/>
    <w:rsid w:val="00490806"/>
    <w:rsid w:val="004D2739"/>
    <w:rsid w:val="004E0670"/>
    <w:rsid w:val="00536E83"/>
    <w:rsid w:val="00541DF1"/>
    <w:rsid w:val="0058006F"/>
    <w:rsid w:val="00614BBC"/>
    <w:rsid w:val="006314BD"/>
    <w:rsid w:val="00640306"/>
    <w:rsid w:val="006509BF"/>
    <w:rsid w:val="0067106A"/>
    <w:rsid w:val="006F142C"/>
    <w:rsid w:val="00713B83"/>
    <w:rsid w:val="00717A61"/>
    <w:rsid w:val="009963B1"/>
    <w:rsid w:val="00A14B11"/>
    <w:rsid w:val="00A24DE0"/>
    <w:rsid w:val="00A53601"/>
    <w:rsid w:val="00AD1A0E"/>
    <w:rsid w:val="00AF49CA"/>
    <w:rsid w:val="00B90DC7"/>
    <w:rsid w:val="00BA4E84"/>
    <w:rsid w:val="00C53795"/>
    <w:rsid w:val="00DD0E3A"/>
    <w:rsid w:val="00DF3533"/>
    <w:rsid w:val="00E05017"/>
    <w:rsid w:val="00E61095"/>
    <w:rsid w:val="00F61CAA"/>
    <w:rsid w:val="00FD00B5"/>
  </w:rsids>
  <m:mathPr>
    <m:mathFont m:val="Cambria Math"/>
    <m:brkBin m:val="before"/>
    <m:brkBinSub m:val="--"/>
    <m:smallFrac m:val="0"/>
    <m:dispDef/>
    <m:lMargin m:val="0"/>
    <m:rMargin m:val="0"/>
    <m:defJc m:val="centerGroup"/>
    <m:wrapIndent m:val="1440"/>
    <m:intLim m:val="subSup"/>
    <m:naryLim m:val="undOvr"/>
  </m:mathPr>
  <w:themeFontLang w:val="es-ES" w:eastAsia="ko-K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s-ES" w:eastAsia="ko-K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2B6E26B76D804303BE5B61D3B9E3F7E7">
    <w:name w:val="2B6E26B76D804303BE5B61D3B9E3F7E7"/>
    <w:rsid w:val="004E0670"/>
  </w:style>
  <w:style w:type="paragraph" w:customStyle="1" w:styleId="43EA6F22A1CD4CBABF7C30F6C9DEA065">
    <w:name w:val="43EA6F22A1CD4CBABF7C30F6C9DEA065"/>
    <w:rsid w:val="00A14B11"/>
  </w:style>
  <w:style w:type="paragraph" w:customStyle="1" w:styleId="E79AA109E86D42D89298BF7913584C68">
    <w:name w:val="E79AA109E86D42D89298BF7913584C68"/>
    <w:rsid w:val="00AF49CA"/>
    <w:rPr>
      <w:lang w:eastAsia="zh-CN"/>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bwMode="auto">
        <a:solidFill>
          <a:srgbClr val="F57B17">
            <a:alpha val="50000"/>
          </a:srgbClr>
        </a:solidFill>
        <a:ln w="9525">
          <a:solidFill>
            <a:schemeClr val="accent1"/>
          </a:solidFill>
          <a:miter lim="800000"/>
          <a:headEnd/>
          <a:tailEnd/>
        </a:ln>
      </a:spPr>
      <a:bodyPr rot="0" vert="horz" wrap="square" lIns="91440" tIns="45720" rIns="91440" bIns="45720" anchor="t" anchorCtr="0" upright="1">
        <a:noAutofit/>
      </a:bodyPr>
      <a:lstStyle/>
    </a:sp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Version="1987">
  <b:Source>
    <b:Tag>BSICCPP00842014</b:Tag>
    <b:SourceType>Book</b:SourceType>
    <b:Guid>{5C122B6F-BBA9-4063-AC10-000AED5BB9DB}</b:Guid>
    <b:Author>
      <b:Author>
        <b:Corporate>EUROSMART</b:Corporate>
      </b:Author>
    </b:Author>
    <b:Title>Security IC Platform Protection Profile with Augmentation packages</b:Title>
    <b:Year>Version 1.0, 2014</b:Year>
    <b:RefOrder>1</b:RefOrder>
  </b:Source>
  <b:Source>
    <b:Tag>CCMB200711001</b:Tag>
    <b:SourceType>Book</b:SourceType>
    <b:Guid>{B683D093-84DD-4F7C-93D7-EB5B56767749}</b:Guid>
    <b:Title>Supporting Document, Site Certification</b:Title>
    <b:Year>Version 1.0, Rev.1, October 2007</b:Year>
    <b:Author>
      <b:Author>
        <b:Corporate>Common Methodology for Information Technology Secuirty Evaluation</b:Corporate>
      </b:Author>
    </b:Author>
    <b:RefOrder>5</b:RefOrder>
  </b:Source>
  <b:Source>
    <b:Tag>CCMB201209003</b:Tag>
    <b:SourceType>Book</b:SourceType>
    <b:Guid>{28E07A5E-170D-4FCF-BE22-B0ACBEC7F526}</b:Guid>
    <b:Title>Part 3: Security Assurance Components</b:Title>
    <b:Year>Version 3.1, Rev. 5, April 2017</b:Year>
    <b:Author>
      <b:Author>
        <b:Corporate>Common Criteria for Information Technology Security Evaluation</b:Corporate>
      </b:Author>
    </b:Author>
    <b:RefOrder>3</b:RefOrder>
  </b:Source>
  <b:Source>
    <b:Tag>Joiil</b:Tag>
    <b:SourceType>Book</b:SourceType>
    <b:Guid>{1037DBFF-4553-42BB-BF92-926186CA1284}</b:Guid>
    <b:Author>
      <b:Author>
        <b:NameList>
          <b:Person>
            <b:Last>Library</b:Last>
            <b:First>Join</b:First>
            <b:Middle>International</b:Middle>
          </b:Person>
        </b:NameList>
      </b:Author>
    </b:Author>
    <b:Title>Minimum Site Security Requirements</b:Title>
    <b:Year>2019 April</b:Year>
    <b:StandardNumber>version 2.2</b:StandardNumber>
    <b:RefOrder>6</b:RefOrder>
  </b:Source>
  <b:Source>
    <b:Tag>CCMB201209001</b:Tag>
    <b:SourceType>Book</b:SourceType>
    <b:Guid>{79B080EB-F0E0-4C1B-A96E-FD421C82FF96}</b:Guid>
    <b:Title>Part 1: Introduction and General Model</b:Title>
    <b:Year>Version 3.1, Rev. 5, April 2017</b:Year>
    <b:Author>
      <b:Author>
        <b:Corporate>Common Criteria for Information Technology Security Evaluation</b:Corporate>
      </b:Author>
    </b:Author>
    <b:RefOrder>2</b:RefOrder>
  </b:Source>
  <b:Source>
    <b:Tag>CEM201209003</b:Tag>
    <b:SourceType>Book</b:SourceType>
    <b:Guid>{7BD8EA5D-2CE7-46A9-8A85-5A56B7B331D2}</b:Guid>
    <b:Title>Evaluation methodology</b:Title>
    <b:Year>Version 3.1, Rev.5, April 2017</b:Year>
    <b:Author>
      <b:Author>
        <b:Corporate>Common Methodology for Information Technology Secuirty Evaluation</b:Corporate>
      </b:Author>
    </b:Author>
    <b:RefOrder>4</b:RefOrder>
  </b:Source>
  <b:Source>
    <b:Tag>Sup10</b:Tag>
    <b:SourceType>Book</b:SourceType>
    <b:Guid>{ECDE4E8C-B187-43F4-8AA5-B07366BFD393}</b:Guid>
    <b:Title>Supporting Document Guidance, Site Certification</b:Title>
    <b:Year>October 2007, Version 1.0</b:Year>
    <b:Author>
      <b:Author>
        <b:Corporate>Common Criteria for Information Technology Security Evaluation</b:Corporate>
      </b:Author>
    </b:Author>
    <b:RefOrder>8</b:RefOrder>
  </b:Source>
  <b:Source>
    <b:Tag>Bun</b:Tag>
    <b:SourceType>Book</b:SourceType>
    <b:Guid>{E3F66EE4-944F-46EC-B775-CCEEF295B5B5}</b:Guid>
    <b:Author>
      <b:Author>
        <b:NameList>
          <b:Person>
            <b:Last>Informationstechnik</b:Last>
            <b:First>Bundesamt</b:First>
            <b:Middle>für Sicherheit in der</b:Middle>
          </b:Person>
        </b:NameList>
      </b:Author>
    </b:Author>
    <b:Title>Guidance for Site Certification Version 1.1</b:Title>
    <b:StandardNumber>2013-12-04</b:StandardNumber>
    <b:RefOrder>7</b:RefOrder>
  </b:Source>
</b:Sources>
</file>

<file path=customXml/itemProps1.xml><?xml version="1.0" encoding="utf-8"?>
<ds:datastoreItem xmlns:ds="http://schemas.openxmlformats.org/officeDocument/2006/customXml" ds:itemID="{93A00FB0-1053-452F-AAFC-76E41331F9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1551</TotalTime>
  <Pages>1</Pages>
  <Words>14468</Words>
  <Characters>82470</Characters>
  <Application>Microsoft Office Word</Application>
  <DocSecurity>0</DocSecurity>
  <Lines>687</Lines>
  <Paragraphs>193</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A+</Company>
  <LinksUpToDate>false</LinksUpToDate>
  <CharactersWithSpaces>96745</CharactersWithSpaces>
  <SharedDoc>false</SharedDoc>
  <HLinks>
    <vt:vector size="348" baseType="variant">
      <vt:variant>
        <vt:i4>3473437</vt:i4>
      </vt:variant>
      <vt:variant>
        <vt:i4>393</vt:i4>
      </vt:variant>
      <vt:variant>
        <vt:i4>0</vt:i4>
      </vt:variant>
      <vt:variant>
        <vt:i4>5</vt:i4>
      </vt:variant>
      <vt:variant>
        <vt:lpwstr>mailto:hvantilb@visa.com</vt:lpwstr>
      </vt:variant>
      <vt:variant>
        <vt:lpwstr/>
      </vt:variant>
      <vt:variant>
        <vt:i4>5308451</vt:i4>
      </vt:variant>
      <vt:variant>
        <vt:i4>390</vt:i4>
      </vt:variant>
      <vt:variant>
        <vt:i4>0</vt:i4>
      </vt:variant>
      <vt:variant>
        <vt:i4>5</vt:i4>
      </vt:variant>
      <vt:variant>
        <vt:lpwstr>mailto:sypark@sola-cia.com</vt:lpwstr>
      </vt:variant>
      <vt:variant>
        <vt:lpwstr/>
      </vt:variant>
      <vt:variant>
        <vt:i4>5308451</vt:i4>
      </vt:variant>
      <vt:variant>
        <vt:i4>342</vt:i4>
      </vt:variant>
      <vt:variant>
        <vt:i4>0</vt:i4>
      </vt:variant>
      <vt:variant>
        <vt:i4>5</vt:i4>
      </vt:variant>
      <vt:variant>
        <vt:lpwstr>mailto:sypark@sola-cia.com</vt:lpwstr>
      </vt:variant>
      <vt:variant>
        <vt:lpwstr/>
      </vt:variant>
      <vt:variant>
        <vt:i4>1835059</vt:i4>
      </vt:variant>
      <vt:variant>
        <vt:i4>326</vt:i4>
      </vt:variant>
      <vt:variant>
        <vt:i4>0</vt:i4>
      </vt:variant>
      <vt:variant>
        <vt:i4>5</vt:i4>
      </vt:variant>
      <vt:variant>
        <vt:lpwstr/>
      </vt:variant>
      <vt:variant>
        <vt:lpwstr>_Toc370986836</vt:lpwstr>
      </vt:variant>
      <vt:variant>
        <vt:i4>1835059</vt:i4>
      </vt:variant>
      <vt:variant>
        <vt:i4>320</vt:i4>
      </vt:variant>
      <vt:variant>
        <vt:i4>0</vt:i4>
      </vt:variant>
      <vt:variant>
        <vt:i4>5</vt:i4>
      </vt:variant>
      <vt:variant>
        <vt:lpwstr/>
      </vt:variant>
      <vt:variant>
        <vt:lpwstr>_Toc370986835</vt:lpwstr>
      </vt:variant>
      <vt:variant>
        <vt:i4>1835059</vt:i4>
      </vt:variant>
      <vt:variant>
        <vt:i4>314</vt:i4>
      </vt:variant>
      <vt:variant>
        <vt:i4>0</vt:i4>
      </vt:variant>
      <vt:variant>
        <vt:i4>5</vt:i4>
      </vt:variant>
      <vt:variant>
        <vt:lpwstr/>
      </vt:variant>
      <vt:variant>
        <vt:lpwstr>_Toc370986834</vt:lpwstr>
      </vt:variant>
      <vt:variant>
        <vt:i4>1835059</vt:i4>
      </vt:variant>
      <vt:variant>
        <vt:i4>308</vt:i4>
      </vt:variant>
      <vt:variant>
        <vt:i4>0</vt:i4>
      </vt:variant>
      <vt:variant>
        <vt:i4>5</vt:i4>
      </vt:variant>
      <vt:variant>
        <vt:lpwstr/>
      </vt:variant>
      <vt:variant>
        <vt:lpwstr>_Toc370986833</vt:lpwstr>
      </vt:variant>
      <vt:variant>
        <vt:i4>1835059</vt:i4>
      </vt:variant>
      <vt:variant>
        <vt:i4>302</vt:i4>
      </vt:variant>
      <vt:variant>
        <vt:i4>0</vt:i4>
      </vt:variant>
      <vt:variant>
        <vt:i4>5</vt:i4>
      </vt:variant>
      <vt:variant>
        <vt:lpwstr/>
      </vt:variant>
      <vt:variant>
        <vt:lpwstr>_Toc370986832</vt:lpwstr>
      </vt:variant>
      <vt:variant>
        <vt:i4>1835059</vt:i4>
      </vt:variant>
      <vt:variant>
        <vt:i4>296</vt:i4>
      </vt:variant>
      <vt:variant>
        <vt:i4>0</vt:i4>
      </vt:variant>
      <vt:variant>
        <vt:i4>5</vt:i4>
      </vt:variant>
      <vt:variant>
        <vt:lpwstr/>
      </vt:variant>
      <vt:variant>
        <vt:lpwstr>_Toc370986831</vt:lpwstr>
      </vt:variant>
      <vt:variant>
        <vt:i4>1835059</vt:i4>
      </vt:variant>
      <vt:variant>
        <vt:i4>290</vt:i4>
      </vt:variant>
      <vt:variant>
        <vt:i4>0</vt:i4>
      </vt:variant>
      <vt:variant>
        <vt:i4>5</vt:i4>
      </vt:variant>
      <vt:variant>
        <vt:lpwstr/>
      </vt:variant>
      <vt:variant>
        <vt:lpwstr>_Toc370986830</vt:lpwstr>
      </vt:variant>
      <vt:variant>
        <vt:i4>1900595</vt:i4>
      </vt:variant>
      <vt:variant>
        <vt:i4>284</vt:i4>
      </vt:variant>
      <vt:variant>
        <vt:i4>0</vt:i4>
      </vt:variant>
      <vt:variant>
        <vt:i4>5</vt:i4>
      </vt:variant>
      <vt:variant>
        <vt:lpwstr/>
      </vt:variant>
      <vt:variant>
        <vt:lpwstr>_Toc370986829</vt:lpwstr>
      </vt:variant>
      <vt:variant>
        <vt:i4>1900595</vt:i4>
      </vt:variant>
      <vt:variant>
        <vt:i4>278</vt:i4>
      </vt:variant>
      <vt:variant>
        <vt:i4>0</vt:i4>
      </vt:variant>
      <vt:variant>
        <vt:i4>5</vt:i4>
      </vt:variant>
      <vt:variant>
        <vt:lpwstr/>
      </vt:variant>
      <vt:variant>
        <vt:lpwstr>_Toc370986828</vt:lpwstr>
      </vt:variant>
      <vt:variant>
        <vt:i4>1900595</vt:i4>
      </vt:variant>
      <vt:variant>
        <vt:i4>272</vt:i4>
      </vt:variant>
      <vt:variant>
        <vt:i4>0</vt:i4>
      </vt:variant>
      <vt:variant>
        <vt:i4>5</vt:i4>
      </vt:variant>
      <vt:variant>
        <vt:lpwstr/>
      </vt:variant>
      <vt:variant>
        <vt:lpwstr>_Toc370986827</vt:lpwstr>
      </vt:variant>
      <vt:variant>
        <vt:i4>1900595</vt:i4>
      </vt:variant>
      <vt:variant>
        <vt:i4>266</vt:i4>
      </vt:variant>
      <vt:variant>
        <vt:i4>0</vt:i4>
      </vt:variant>
      <vt:variant>
        <vt:i4>5</vt:i4>
      </vt:variant>
      <vt:variant>
        <vt:lpwstr/>
      </vt:variant>
      <vt:variant>
        <vt:lpwstr>_Toc370986826</vt:lpwstr>
      </vt:variant>
      <vt:variant>
        <vt:i4>1900595</vt:i4>
      </vt:variant>
      <vt:variant>
        <vt:i4>260</vt:i4>
      </vt:variant>
      <vt:variant>
        <vt:i4>0</vt:i4>
      </vt:variant>
      <vt:variant>
        <vt:i4>5</vt:i4>
      </vt:variant>
      <vt:variant>
        <vt:lpwstr/>
      </vt:variant>
      <vt:variant>
        <vt:lpwstr>_Toc370986825</vt:lpwstr>
      </vt:variant>
      <vt:variant>
        <vt:i4>1900595</vt:i4>
      </vt:variant>
      <vt:variant>
        <vt:i4>254</vt:i4>
      </vt:variant>
      <vt:variant>
        <vt:i4>0</vt:i4>
      </vt:variant>
      <vt:variant>
        <vt:i4>5</vt:i4>
      </vt:variant>
      <vt:variant>
        <vt:lpwstr/>
      </vt:variant>
      <vt:variant>
        <vt:lpwstr>_Toc370986824</vt:lpwstr>
      </vt:variant>
      <vt:variant>
        <vt:i4>1900595</vt:i4>
      </vt:variant>
      <vt:variant>
        <vt:i4>248</vt:i4>
      </vt:variant>
      <vt:variant>
        <vt:i4>0</vt:i4>
      </vt:variant>
      <vt:variant>
        <vt:i4>5</vt:i4>
      </vt:variant>
      <vt:variant>
        <vt:lpwstr/>
      </vt:variant>
      <vt:variant>
        <vt:lpwstr>_Toc370986823</vt:lpwstr>
      </vt:variant>
      <vt:variant>
        <vt:i4>1900595</vt:i4>
      </vt:variant>
      <vt:variant>
        <vt:i4>242</vt:i4>
      </vt:variant>
      <vt:variant>
        <vt:i4>0</vt:i4>
      </vt:variant>
      <vt:variant>
        <vt:i4>5</vt:i4>
      </vt:variant>
      <vt:variant>
        <vt:lpwstr/>
      </vt:variant>
      <vt:variant>
        <vt:lpwstr>_Toc370986822</vt:lpwstr>
      </vt:variant>
      <vt:variant>
        <vt:i4>1900595</vt:i4>
      </vt:variant>
      <vt:variant>
        <vt:i4>236</vt:i4>
      </vt:variant>
      <vt:variant>
        <vt:i4>0</vt:i4>
      </vt:variant>
      <vt:variant>
        <vt:i4>5</vt:i4>
      </vt:variant>
      <vt:variant>
        <vt:lpwstr/>
      </vt:variant>
      <vt:variant>
        <vt:lpwstr>_Toc370986821</vt:lpwstr>
      </vt:variant>
      <vt:variant>
        <vt:i4>1900595</vt:i4>
      </vt:variant>
      <vt:variant>
        <vt:i4>230</vt:i4>
      </vt:variant>
      <vt:variant>
        <vt:i4>0</vt:i4>
      </vt:variant>
      <vt:variant>
        <vt:i4>5</vt:i4>
      </vt:variant>
      <vt:variant>
        <vt:lpwstr/>
      </vt:variant>
      <vt:variant>
        <vt:lpwstr>_Toc370986820</vt:lpwstr>
      </vt:variant>
      <vt:variant>
        <vt:i4>1966131</vt:i4>
      </vt:variant>
      <vt:variant>
        <vt:i4>224</vt:i4>
      </vt:variant>
      <vt:variant>
        <vt:i4>0</vt:i4>
      </vt:variant>
      <vt:variant>
        <vt:i4>5</vt:i4>
      </vt:variant>
      <vt:variant>
        <vt:lpwstr/>
      </vt:variant>
      <vt:variant>
        <vt:lpwstr>_Toc370986819</vt:lpwstr>
      </vt:variant>
      <vt:variant>
        <vt:i4>1966131</vt:i4>
      </vt:variant>
      <vt:variant>
        <vt:i4>218</vt:i4>
      </vt:variant>
      <vt:variant>
        <vt:i4>0</vt:i4>
      </vt:variant>
      <vt:variant>
        <vt:i4>5</vt:i4>
      </vt:variant>
      <vt:variant>
        <vt:lpwstr/>
      </vt:variant>
      <vt:variant>
        <vt:lpwstr>_Toc370986818</vt:lpwstr>
      </vt:variant>
      <vt:variant>
        <vt:i4>1966131</vt:i4>
      </vt:variant>
      <vt:variant>
        <vt:i4>212</vt:i4>
      </vt:variant>
      <vt:variant>
        <vt:i4>0</vt:i4>
      </vt:variant>
      <vt:variant>
        <vt:i4>5</vt:i4>
      </vt:variant>
      <vt:variant>
        <vt:lpwstr/>
      </vt:variant>
      <vt:variant>
        <vt:lpwstr>_Toc370986817</vt:lpwstr>
      </vt:variant>
      <vt:variant>
        <vt:i4>1966131</vt:i4>
      </vt:variant>
      <vt:variant>
        <vt:i4>206</vt:i4>
      </vt:variant>
      <vt:variant>
        <vt:i4>0</vt:i4>
      </vt:variant>
      <vt:variant>
        <vt:i4>5</vt:i4>
      </vt:variant>
      <vt:variant>
        <vt:lpwstr/>
      </vt:variant>
      <vt:variant>
        <vt:lpwstr>_Toc370986816</vt:lpwstr>
      </vt:variant>
      <vt:variant>
        <vt:i4>1966131</vt:i4>
      </vt:variant>
      <vt:variant>
        <vt:i4>200</vt:i4>
      </vt:variant>
      <vt:variant>
        <vt:i4>0</vt:i4>
      </vt:variant>
      <vt:variant>
        <vt:i4>5</vt:i4>
      </vt:variant>
      <vt:variant>
        <vt:lpwstr/>
      </vt:variant>
      <vt:variant>
        <vt:lpwstr>_Toc370986815</vt:lpwstr>
      </vt:variant>
      <vt:variant>
        <vt:i4>1966131</vt:i4>
      </vt:variant>
      <vt:variant>
        <vt:i4>194</vt:i4>
      </vt:variant>
      <vt:variant>
        <vt:i4>0</vt:i4>
      </vt:variant>
      <vt:variant>
        <vt:i4>5</vt:i4>
      </vt:variant>
      <vt:variant>
        <vt:lpwstr/>
      </vt:variant>
      <vt:variant>
        <vt:lpwstr>_Toc370986814</vt:lpwstr>
      </vt:variant>
      <vt:variant>
        <vt:i4>1966131</vt:i4>
      </vt:variant>
      <vt:variant>
        <vt:i4>188</vt:i4>
      </vt:variant>
      <vt:variant>
        <vt:i4>0</vt:i4>
      </vt:variant>
      <vt:variant>
        <vt:i4>5</vt:i4>
      </vt:variant>
      <vt:variant>
        <vt:lpwstr/>
      </vt:variant>
      <vt:variant>
        <vt:lpwstr>_Toc370986813</vt:lpwstr>
      </vt:variant>
      <vt:variant>
        <vt:i4>1966131</vt:i4>
      </vt:variant>
      <vt:variant>
        <vt:i4>182</vt:i4>
      </vt:variant>
      <vt:variant>
        <vt:i4>0</vt:i4>
      </vt:variant>
      <vt:variant>
        <vt:i4>5</vt:i4>
      </vt:variant>
      <vt:variant>
        <vt:lpwstr/>
      </vt:variant>
      <vt:variant>
        <vt:lpwstr>_Toc370986812</vt:lpwstr>
      </vt:variant>
      <vt:variant>
        <vt:i4>1966131</vt:i4>
      </vt:variant>
      <vt:variant>
        <vt:i4>176</vt:i4>
      </vt:variant>
      <vt:variant>
        <vt:i4>0</vt:i4>
      </vt:variant>
      <vt:variant>
        <vt:i4>5</vt:i4>
      </vt:variant>
      <vt:variant>
        <vt:lpwstr/>
      </vt:variant>
      <vt:variant>
        <vt:lpwstr>_Toc370986811</vt:lpwstr>
      </vt:variant>
      <vt:variant>
        <vt:i4>1966131</vt:i4>
      </vt:variant>
      <vt:variant>
        <vt:i4>170</vt:i4>
      </vt:variant>
      <vt:variant>
        <vt:i4>0</vt:i4>
      </vt:variant>
      <vt:variant>
        <vt:i4>5</vt:i4>
      </vt:variant>
      <vt:variant>
        <vt:lpwstr/>
      </vt:variant>
      <vt:variant>
        <vt:lpwstr>_Toc370986810</vt:lpwstr>
      </vt:variant>
      <vt:variant>
        <vt:i4>2031667</vt:i4>
      </vt:variant>
      <vt:variant>
        <vt:i4>164</vt:i4>
      </vt:variant>
      <vt:variant>
        <vt:i4>0</vt:i4>
      </vt:variant>
      <vt:variant>
        <vt:i4>5</vt:i4>
      </vt:variant>
      <vt:variant>
        <vt:lpwstr/>
      </vt:variant>
      <vt:variant>
        <vt:lpwstr>_Toc370986809</vt:lpwstr>
      </vt:variant>
      <vt:variant>
        <vt:i4>2031667</vt:i4>
      </vt:variant>
      <vt:variant>
        <vt:i4>158</vt:i4>
      </vt:variant>
      <vt:variant>
        <vt:i4>0</vt:i4>
      </vt:variant>
      <vt:variant>
        <vt:i4>5</vt:i4>
      </vt:variant>
      <vt:variant>
        <vt:lpwstr/>
      </vt:variant>
      <vt:variant>
        <vt:lpwstr>_Toc370986808</vt:lpwstr>
      </vt:variant>
      <vt:variant>
        <vt:i4>2031667</vt:i4>
      </vt:variant>
      <vt:variant>
        <vt:i4>152</vt:i4>
      </vt:variant>
      <vt:variant>
        <vt:i4>0</vt:i4>
      </vt:variant>
      <vt:variant>
        <vt:i4>5</vt:i4>
      </vt:variant>
      <vt:variant>
        <vt:lpwstr/>
      </vt:variant>
      <vt:variant>
        <vt:lpwstr>_Toc370986807</vt:lpwstr>
      </vt:variant>
      <vt:variant>
        <vt:i4>2031667</vt:i4>
      </vt:variant>
      <vt:variant>
        <vt:i4>146</vt:i4>
      </vt:variant>
      <vt:variant>
        <vt:i4>0</vt:i4>
      </vt:variant>
      <vt:variant>
        <vt:i4>5</vt:i4>
      </vt:variant>
      <vt:variant>
        <vt:lpwstr/>
      </vt:variant>
      <vt:variant>
        <vt:lpwstr>_Toc370986806</vt:lpwstr>
      </vt:variant>
      <vt:variant>
        <vt:i4>2031667</vt:i4>
      </vt:variant>
      <vt:variant>
        <vt:i4>140</vt:i4>
      </vt:variant>
      <vt:variant>
        <vt:i4>0</vt:i4>
      </vt:variant>
      <vt:variant>
        <vt:i4>5</vt:i4>
      </vt:variant>
      <vt:variant>
        <vt:lpwstr/>
      </vt:variant>
      <vt:variant>
        <vt:lpwstr>_Toc370986805</vt:lpwstr>
      </vt:variant>
      <vt:variant>
        <vt:i4>2031667</vt:i4>
      </vt:variant>
      <vt:variant>
        <vt:i4>134</vt:i4>
      </vt:variant>
      <vt:variant>
        <vt:i4>0</vt:i4>
      </vt:variant>
      <vt:variant>
        <vt:i4>5</vt:i4>
      </vt:variant>
      <vt:variant>
        <vt:lpwstr/>
      </vt:variant>
      <vt:variant>
        <vt:lpwstr>_Toc370986804</vt:lpwstr>
      </vt:variant>
      <vt:variant>
        <vt:i4>2031667</vt:i4>
      </vt:variant>
      <vt:variant>
        <vt:i4>128</vt:i4>
      </vt:variant>
      <vt:variant>
        <vt:i4>0</vt:i4>
      </vt:variant>
      <vt:variant>
        <vt:i4>5</vt:i4>
      </vt:variant>
      <vt:variant>
        <vt:lpwstr/>
      </vt:variant>
      <vt:variant>
        <vt:lpwstr>_Toc370986803</vt:lpwstr>
      </vt:variant>
      <vt:variant>
        <vt:i4>2031667</vt:i4>
      </vt:variant>
      <vt:variant>
        <vt:i4>122</vt:i4>
      </vt:variant>
      <vt:variant>
        <vt:i4>0</vt:i4>
      </vt:variant>
      <vt:variant>
        <vt:i4>5</vt:i4>
      </vt:variant>
      <vt:variant>
        <vt:lpwstr/>
      </vt:variant>
      <vt:variant>
        <vt:lpwstr>_Toc370986802</vt:lpwstr>
      </vt:variant>
      <vt:variant>
        <vt:i4>2031667</vt:i4>
      </vt:variant>
      <vt:variant>
        <vt:i4>116</vt:i4>
      </vt:variant>
      <vt:variant>
        <vt:i4>0</vt:i4>
      </vt:variant>
      <vt:variant>
        <vt:i4>5</vt:i4>
      </vt:variant>
      <vt:variant>
        <vt:lpwstr/>
      </vt:variant>
      <vt:variant>
        <vt:lpwstr>_Toc370986801</vt:lpwstr>
      </vt:variant>
      <vt:variant>
        <vt:i4>2031667</vt:i4>
      </vt:variant>
      <vt:variant>
        <vt:i4>110</vt:i4>
      </vt:variant>
      <vt:variant>
        <vt:i4>0</vt:i4>
      </vt:variant>
      <vt:variant>
        <vt:i4>5</vt:i4>
      </vt:variant>
      <vt:variant>
        <vt:lpwstr/>
      </vt:variant>
      <vt:variant>
        <vt:lpwstr>_Toc370986800</vt:lpwstr>
      </vt:variant>
      <vt:variant>
        <vt:i4>1441852</vt:i4>
      </vt:variant>
      <vt:variant>
        <vt:i4>104</vt:i4>
      </vt:variant>
      <vt:variant>
        <vt:i4>0</vt:i4>
      </vt:variant>
      <vt:variant>
        <vt:i4>5</vt:i4>
      </vt:variant>
      <vt:variant>
        <vt:lpwstr/>
      </vt:variant>
      <vt:variant>
        <vt:lpwstr>_Toc370986799</vt:lpwstr>
      </vt:variant>
      <vt:variant>
        <vt:i4>1441852</vt:i4>
      </vt:variant>
      <vt:variant>
        <vt:i4>98</vt:i4>
      </vt:variant>
      <vt:variant>
        <vt:i4>0</vt:i4>
      </vt:variant>
      <vt:variant>
        <vt:i4>5</vt:i4>
      </vt:variant>
      <vt:variant>
        <vt:lpwstr/>
      </vt:variant>
      <vt:variant>
        <vt:lpwstr>_Toc370986798</vt:lpwstr>
      </vt:variant>
      <vt:variant>
        <vt:i4>1441852</vt:i4>
      </vt:variant>
      <vt:variant>
        <vt:i4>92</vt:i4>
      </vt:variant>
      <vt:variant>
        <vt:i4>0</vt:i4>
      </vt:variant>
      <vt:variant>
        <vt:i4>5</vt:i4>
      </vt:variant>
      <vt:variant>
        <vt:lpwstr/>
      </vt:variant>
      <vt:variant>
        <vt:lpwstr>_Toc370986797</vt:lpwstr>
      </vt:variant>
      <vt:variant>
        <vt:i4>1441852</vt:i4>
      </vt:variant>
      <vt:variant>
        <vt:i4>86</vt:i4>
      </vt:variant>
      <vt:variant>
        <vt:i4>0</vt:i4>
      </vt:variant>
      <vt:variant>
        <vt:i4>5</vt:i4>
      </vt:variant>
      <vt:variant>
        <vt:lpwstr/>
      </vt:variant>
      <vt:variant>
        <vt:lpwstr>_Toc370986796</vt:lpwstr>
      </vt:variant>
      <vt:variant>
        <vt:i4>1441852</vt:i4>
      </vt:variant>
      <vt:variant>
        <vt:i4>80</vt:i4>
      </vt:variant>
      <vt:variant>
        <vt:i4>0</vt:i4>
      </vt:variant>
      <vt:variant>
        <vt:i4>5</vt:i4>
      </vt:variant>
      <vt:variant>
        <vt:lpwstr/>
      </vt:variant>
      <vt:variant>
        <vt:lpwstr>_Toc370986795</vt:lpwstr>
      </vt:variant>
      <vt:variant>
        <vt:i4>1441852</vt:i4>
      </vt:variant>
      <vt:variant>
        <vt:i4>74</vt:i4>
      </vt:variant>
      <vt:variant>
        <vt:i4>0</vt:i4>
      </vt:variant>
      <vt:variant>
        <vt:i4>5</vt:i4>
      </vt:variant>
      <vt:variant>
        <vt:lpwstr/>
      </vt:variant>
      <vt:variant>
        <vt:lpwstr>_Toc370986794</vt:lpwstr>
      </vt:variant>
      <vt:variant>
        <vt:i4>1441852</vt:i4>
      </vt:variant>
      <vt:variant>
        <vt:i4>68</vt:i4>
      </vt:variant>
      <vt:variant>
        <vt:i4>0</vt:i4>
      </vt:variant>
      <vt:variant>
        <vt:i4>5</vt:i4>
      </vt:variant>
      <vt:variant>
        <vt:lpwstr/>
      </vt:variant>
      <vt:variant>
        <vt:lpwstr>_Toc370986793</vt:lpwstr>
      </vt:variant>
      <vt:variant>
        <vt:i4>1441852</vt:i4>
      </vt:variant>
      <vt:variant>
        <vt:i4>62</vt:i4>
      </vt:variant>
      <vt:variant>
        <vt:i4>0</vt:i4>
      </vt:variant>
      <vt:variant>
        <vt:i4>5</vt:i4>
      </vt:variant>
      <vt:variant>
        <vt:lpwstr/>
      </vt:variant>
      <vt:variant>
        <vt:lpwstr>_Toc370986792</vt:lpwstr>
      </vt:variant>
      <vt:variant>
        <vt:i4>1441852</vt:i4>
      </vt:variant>
      <vt:variant>
        <vt:i4>56</vt:i4>
      </vt:variant>
      <vt:variant>
        <vt:i4>0</vt:i4>
      </vt:variant>
      <vt:variant>
        <vt:i4>5</vt:i4>
      </vt:variant>
      <vt:variant>
        <vt:lpwstr/>
      </vt:variant>
      <vt:variant>
        <vt:lpwstr>_Toc370986791</vt:lpwstr>
      </vt:variant>
      <vt:variant>
        <vt:i4>1441852</vt:i4>
      </vt:variant>
      <vt:variant>
        <vt:i4>50</vt:i4>
      </vt:variant>
      <vt:variant>
        <vt:i4>0</vt:i4>
      </vt:variant>
      <vt:variant>
        <vt:i4>5</vt:i4>
      </vt:variant>
      <vt:variant>
        <vt:lpwstr/>
      </vt:variant>
      <vt:variant>
        <vt:lpwstr>_Toc370986790</vt:lpwstr>
      </vt:variant>
      <vt:variant>
        <vt:i4>1507388</vt:i4>
      </vt:variant>
      <vt:variant>
        <vt:i4>44</vt:i4>
      </vt:variant>
      <vt:variant>
        <vt:i4>0</vt:i4>
      </vt:variant>
      <vt:variant>
        <vt:i4>5</vt:i4>
      </vt:variant>
      <vt:variant>
        <vt:lpwstr/>
      </vt:variant>
      <vt:variant>
        <vt:lpwstr>_Toc370986789</vt:lpwstr>
      </vt:variant>
      <vt:variant>
        <vt:i4>1507388</vt:i4>
      </vt:variant>
      <vt:variant>
        <vt:i4>38</vt:i4>
      </vt:variant>
      <vt:variant>
        <vt:i4>0</vt:i4>
      </vt:variant>
      <vt:variant>
        <vt:i4>5</vt:i4>
      </vt:variant>
      <vt:variant>
        <vt:lpwstr/>
      </vt:variant>
      <vt:variant>
        <vt:lpwstr>_Toc370986788</vt:lpwstr>
      </vt:variant>
      <vt:variant>
        <vt:i4>1507388</vt:i4>
      </vt:variant>
      <vt:variant>
        <vt:i4>32</vt:i4>
      </vt:variant>
      <vt:variant>
        <vt:i4>0</vt:i4>
      </vt:variant>
      <vt:variant>
        <vt:i4>5</vt:i4>
      </vt:variant>
      <vt:variant>
        <vt:lpwstr/>
      </vt:variant>
      <vt:variant>
        <vt:lpwstr>_Toc370986787</vt:lpwstr>
      </vt:variant>
      <vt:variant>
        <vt:i4>1507388</vt:i4>
      </vt:variant>
      <vt:variant>
        <vt:i4>26</vt:i4>
      </vt:variant>
      <vt:variant>
        <vt:i4>0</vt:i4>
      </vt:variant>
      <vt:variant>
        <vt:i4>5</vt:i4>
      </vt:variant>
      <vt:variant>
        <vt:lpwstr/>
      </vt:variant>
      <vt:variant>
        <vt:lpwstr>_Toc370986786</vt:lpwstr>
      </vt:variant>
      <vt:variant>
        <vt:i4>1507388</vt:i4>
      </vt:variant>
      <vt:variant>
        <vt:i4>20</vt:i4>
      </vt:variant>
      <vt:variant>
        <vt:i4>0</vt:i4>
      </vt:variant>
      <vt:variant>
        <vt:i4>5</vt:i4>
      </vt:variant>
      <vt:variant>
        <vt:lpwstr/>
      </vt:variant>
      <vt:variant>
        <vt:lpwstr>_Toc370986785</vt:lpwstr>
      </vt:variant>
      <vt:variant>
        <vt:i4>1507388</vt:i4>
      </vt:variant>
      <vt:variant>
        <vt:i4>14</vt:i4>
      </vt:variant>
      <vt:variant>
        <vt:i4>0</vt:i4>
      </vt:variant>
      <vt:variant>
        <vt:i4>5</vt:i4>
      </vt:variant>
      <vt:variant>
        <vt:lpwstr/>
      </vt:variant>
      <vt:variant>
        <vt:lpwstr>_Toc370986784</vt:lpwstr>
      </vt:variant>
      <vt:variant>
        <vt:i4>1507388</vt:i4>
      </vt:variant>
      <vt:variant>
        <vt:i4>8</vt:i4>
      </vt:variant>
      <vt:variant>
        <vt:i4>0</vt:i4>
      </vt:variant>
      <vt:variant>
        <vt:i4>5</vt:i4>
      </vt:variant>
      <vt:variant>
        <vt:lpwstr/>
      </vt:variant>
      <vt:variant>
        <vt:lpwstr>_Toc370986783</vt:lpwstr>
      </vt:variant>
      <vt:variant>
        <vt:i4>1507388</vt:i4>
      </vt:variant>
      <vt:variant>
        <vt:i4>2</vt:i4>
      </vt:variant>
      <vt:variant>
        <vt:i4>0</vt:i4>
      </vt:variant>
      <vt:variant>
        <vt:i4>5</vt:i4>
      </vt:variant>
      <vt:variant>
        <vt:lpwstr/>
      </vt:variant>
      <vt:variant>
        <vt:lpwstr>_Toc370986782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Marc Gomez</dc:creator>
  <cp:keywords/>
  <dc:description/>
  <cp:lastModifiedBy>Julio Li</cp:lastModifiedBy>
  <cp:revision>14</cp:revision>
  <cp:lastPrinted>2019-10-29T10:51:00Z</cp:lastPrinted>
  <dcterms:created xsi:type="dcterms:W3CDTF">2019-10-30T07:08:00Z</dcterms:created>
  <dcterms:modified xsi:type="dcterms:W3CDTF">2020-11-03T07:21:00Z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_sponsor">
    <vt:lpwstr>Ningbo Chengtian Weiye Production Centre</vt:lpwstr>
  </property>
  <property fmtid="{D5CDD505-2E9C-101B-9397-08002B2CF9AE}" pid="3" name="app_rev">
    <vt:lpwstr>0.3</vt:lpwstr>
  </property>
  <property fmtid="{D5CDD505-2E9C-101B-9397-08002B2CF9AE}" pid="4" name="app_scheme">
    <vt:lpwstr>Common Criteria</vt:lpwstr>
  </property>
  <property fmtid="{D5CDD505-2E9C-101B-9397-08002B2CF9AE}" pid="5" name="app_exp">
    <vt:lpwstr>CCCCTW001</vt:lpwstr>
  </property>
  <property fmtid="{D5CDD505-2E9C-101B-9397-08002B2CF9AE}" pid="6" name="app_developer">
    <vt:lpwstr>Chengtian Weiye (Ningbo) Chip Technology Co.,Ltd</vt:lpwstr>
  </property>
  <property fmtid="{D5CDD505-2E9C-101B-9397-08002B2CF9AE}" pid="7" name="app_clasification">
    <vt:lpwstr>Internal</vt:lpwstr>
  </property>
  <property fmtid="{D5CDD505-2E9C-101B-9397-08002B2CF9AE}" pid="8" name="app_field">
    <vt:lpwstr>Production</vt:lpwstr>
  </property>
  <property fmtid="{D5CDD505-2E9C-101B-9397-08002B2CF9AE}" pid="9" name="app_ref">
    <vt:lpwstr>-I-SST-</vt:lpwstr>
  </property>
  <property fmtid="{D5CDD505-2E9C-101B-9397-08002B2CF9AE}" pid="10" name="app_type">
    <vt:lpwstr>CC Documentation</vt:lpwstr>
  </property>
  <property fmtid="{D5CDD505-2E9C-101B-9397-08002B2CF9AE}" pid="11" name="app_date">
    <vt:lpwstr>25/03/2020</vt:lpwstr>
  </property>
  <property fmtid="{D5CDD505-2E9C-101B-9397-08002B2CF9AE}" pid="12" name="app_location">
    <vt:lpwstr>Location</vt:lpwstr>
  </property>
  <property fmtid="{D5CDD505-2E9C-101B-9397-08002B2CF9AE}" pid="13" name="app_suf">
    <vt:lpwstr>CTWY</vt:lpwstr>
  </property>
</Properties>
</file>