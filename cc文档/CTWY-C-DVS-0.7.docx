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2C89D8" w14:textId="77777777" w:rsidR="00E6536D" w:rsidRPr="00181D24" w:rsidRDefault="00E6536D" w:rsidP="00181CF1">
      <w:pPr>
        <w:rPr>
          <w:lang w:val="en-US" w:eastAsia="zh-CN"/>
        </w:rPr>
      </w:pPr>
    </w:p>
    <w:p w14:paraId="26B12027" w14:textId="77777777" w:rsidR="00E6536D" w:rsidRPr="00876437" w:rsidRDefault="00E6536D" w:rsidP="00181CF1">
      <w:pPr>
        <w:rPr>
          <w:lang w:val="en-GB"/>
          <w:rPrChange w:id="0" w:author="Kevin Gu" w:date="2020-05-18T10:36:00Z">
            <w:rPr>
              <w:lang w:val="en-US"/>
            </w:rPr>
          </w:rPrChange>
        </w:rPr>
      </w:pPr>
    </w:p>
    <w:p w14:paraId="742B353B" w14:textId="77777777" w:rsidR="00E6536D" w:rsidRPr="00876437" w:rsidRDefault="00E6536D" w:rsidP="00181CF1">
      <w:pPr>
        <w:rPr>
          <w:lang w:val="en-GB"/>
          <w:rPrChange w:id="1" w:author="Kevin Gu" w:date="2020-05-18T10:36:00Z">
            <w:rPr>
              <w:lang w:val="en-US"/>
            </w:rPr>
          </w:rPrChange>
        </w:rPr>
      </w:pPr>
    </w:p>
    <w:p w14:paraId="38A61A0F" w14:textId="77777777" w:rsidR="00E6536D" w:rsidRPr="00876437" w:rsidRDefault="00E6536D" w:rsidP="00181CF1">
      <w:pPr>
        <w:rPr>
          <w:lang w:val="en-GB"/>
          <w:rPrChange w:id="2" w:author="Kevin Gu" w:date="2020-05-18T10:36:00Z">
            <w:rPr>
              <w:lang w:val="en-US"/>
            </w:rPr>
          </w:rPrChange>
        </w:rPr>
      </w:pPr>
    </w:p>
    <w:p w14:paraId="57429494" w14:textId="77777777" w:rsidR="00E6536D" w:rsidRPr="00876437" w:rsidRDefault="00E6536D" w:rsidP="00181CF1">
      <w:pPr>
        <w:rPr>
          <w:lang w:val="en-GB"/>
          <w:rPrChange w:id="3" w:author="Kevin Gu" w:date="2020-05-18T10:36:00Z">
            <w:rPr>
              <w:lang w:val="en-US"/>
            </w:rPr>
          </w:rPrChange>
        </w:rPr>
      </w:pPr>
    </w:p>
    <w:p w14:paraId="304AD785" w14:textId="5888C7C8" w:rsidR="00E6536D" w:rsidRPr="00876437" w:rsidRDefault="009D7DD3" w:rsidP="00181CF1">
      <w:pPr>
        <w:rPr>
          <w:rFonts w:cstheme="minorHAnsi"/>
          <w:spacing w:val="24"/>
          <w:szCs w:val="22"/>
          <w:lang w:val="en-GB"/>
          <w:rPrChange w:id="4" w:author="Kevin Gu" w:date="2020-05-18T10:36:00Z">
            <w:rPr>
              <w:rFonts w:cstheme="minorHAnsi"/>
              <w:spacing w:val="24"/>
              <w:szCs w:val="22"/>
              <w:lang w:val="en-US"/>
            </w:rPr>
          </w:rPrChange>
        </w:rPr>
      </w:pPr>
      <w:r w:rsidRPr="00876437">
        <w:rPr>
          <w:noProof/>
          <w:lang w:val="en-GB" w:eastAsia="zh-CN"/>
          <w:rPrChange w:id="5" w:author="Kevin Gu" w:date="2020-05-18T10:36:00Z">
            <w:rPr>
              <w:noProof/>
              <w:lang w:eastAsia="zh-CN"/>
            </w:rPr>
          </w:rPrChange>
        </w:rPr>
        <mc:AlternateContent>
          <mc:Choice Requires="wps">
            <w:drawing>
              <wp:anchor distT="0" distB="0" distL="114300" distR="114300" simplePos="0" relativeHeight="251659264" behindDoc="0" locked="0" layoutInCell="1" allowOverlap="1" wp14:anchorId="17308176" wp14:editId="18D2580E">
                <wp:simplePos x="0" y="0"/>
                <wp:positionH relativeFrom="column">
                  <wp:posOffset>-755015</wp:posOffset>
                </wp:positionH>
                <wp:positionV relativeFrom="paragraph">
                  <wp:posOffset>344170</wp:posOffset>
                </wp:positionV>
                <wp:extent cx="7659370" cy="270319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9370" cy="2703195"/>
                        </a:xfrm>
                        <a:prstGeom prst="rect">
                          <a:avLst/>
                        </a:prstGeom>
                        <a:solidFill>
                          <a:srgbClr val="FC6400"/>
                        </a:solidFill>
                        <a:ln w="9525">
                          <a:solidFill>
                            <a:schemeClr val="bg1"/>
                          </a:solidFill>
                          <a:miter lim="800000"/>
                          <a:headEnd/>
                          <a:tailEnd/>
                        </a:ln>
                      </wps:spPr>
                      <wps:txbx>
                        <w:txbxContent>
                          <w:p w14:paraId="489C8232" w14:textId="4D5CD584" w:rsidR="0071225F" w:rsidRDefault="0071225F" w:rsidP="00361B69">
                            <w:pPr>
                              <w:ind w:left="1276" w:right="1147"/>
                              <w:jc w:val="center"/>
                              <w:rPr>
                                <w:rFonts w:ascii="Open Sans Semibold" w:hAnsi="Open Sans Semibold" w:cs="Open Sans Semibold"/>
                                <w:color w:val="FFFFFF" w:themeColor="background1"/>
                                <w:spacing w:val="20"/>
                                <w:position w:val="8"/>
                                <w:sz w:val="80"/>
                                <w:szCs w:val="80"/>
                                <w:lang w:val="en-GB" w:eastAsia="en-US"/>
                              </w:rPr>
                            </w:pPr>
                            <w:r w:rsidRPr="00E94149">
                              <w:rPr>
                                <w:rFonts w:ascii="Open Sans Semibold" w:hAnsi="Open Sans Semibold" w:cs="Open Sans Semibold"/>
                                <w:color w:val="FFFFFF" w:themeColor="background1"/>
                                <w:spacing w:val="20"/>
                                <w:position w:val="8"/>
                                <w:sz w:val="80"/>
                                <w:szCs w:val="80"/>
                                <w:lang w:val="en-GB" w:eastAsia="en-US"/>
                              </w:rPr>
                              <w:t>Development Security Policy</w:t>
                            </w:r>
                            <w:r>
                              <w:rPr>
                                <w:rFonts w:ascii="Open Sans Semibold" w:hAnsi="Open Sans Semibold" w:cs="Open Sans Semibold"/>
                                <w:color w:val="FFFFFF" w:themeColor="background1"/>
                                <w:spacing w:val="20"/>
                                <w:position w:val="8"/>
                                <w:sz w:val="80"/>
                                <w:szCs w:val="80"/>
                                <w:lang w:val="en-GB" w:eastAsia="en-US"/>
                              </w:rPr>
                              <w:t xml:space="preserve"> and Procedures</w:t>
                            </w:r>
                          </w:p>
                          <w:p w14:paraId="7D78033D" w14:textId="1D002994" w:rsidR="0071225F" w:rsidRPr="00A90E3F" w:rsidRDefault="0071225F" w:rsidP="00361B69">
                            <w:pPr>
                              <w:ind w:left="1276" w:right="1147"/>
                              <w:jc w:val="center"/>
                              <w:rPr>
                                <w:rFonts w:ascii="Open Sans Semibold" w:hAnsi="Open Sans Semibold" w:cs="Open Sans Semibold"/>
                                <w:color w:val="FFFFFF" w:themeColor="background1"/>
                                <w:spacing w:val="20"/>
                                <w:position w:val="8"/>
                                <w:sz w:val="80"/>
                                <w:szCs w:val="80"/>
                                <w:lang w:val="en-US" w:eastAsia="zh-CN"/>
                              </w:rPr>
                            </w:pPr>
                            <w:r>
                              <w:rPr>
                                <w:rFonts w:ascii="Open Sans Semibold" w:hAnsi="Open Sans Semibold" w:cs="Open Sans Semibold" w:hint="eastAsia"/>
                                <w:color w:val="FFFFFF" w:themeColor="background1"/>
                                <w:spacing w:val="20"/>
                                <w:position w:val="8"/>
                                <w:sz w:val="80"/>
                                <w:szCs w:val="80"/>
                                <w:lang w:val="en-GB" w:eastAsia="zh-CN"/>
                              </w:rPr>
                              <w:t>开发安全政策与流程</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17308176" id="_x0000_t202" coordsize="21600,21600" o:spt="202" path="m,l,21600r21600,l21600,xe">
                <v:stroke joinstyle="miter"/>
                <v:path gradientshapeok="t" o:connecttype="rect"/>
              </v:shapetype>
              <v:shape id="_x0000_s1026" type="#_x0000_t202" style="position:absolute;left:0;text-align:left;margin-left:-59.45pt;margin-top:27.1pt;width:603.1pt;height:21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" fillcolor="#fc6400" strokecolor="white [3212]">
                <v:textbox>
                  <w:txbxContent>
                    <w:p w14:paraId="489C8232" w14:textId="4D5CD584" w:rsidR="0071225F" w:rsidRDefault="0071225F" w:rsidP="00361B69">
                      <w:pPr>
                        <w:ind w:left="1276" w:right="1147"/>
                        <w:jc w:val="center"/>
                        <w:rPr>
                          <w:rFonts w:ascii="Open Sans Semibold" w:hAnsi="Open Sans Semibold" w:cs="Open Sans Semibold"/>
                          <w:color w:val="FFFFFF" w:themeColor="background1"/>
                          <w:spacing w:val="20"/>
                          <w:position w:val="8"/>
                          <w:sz w:val="80"/>
                          <w:szCs w:val="80"/>
                          <w:lang w:val="en-GB" w:eastAsia="en-US"/>
                        </w:rPr>
                      </w:pPr>
                      <w:r w:rsidRPr="00E94149">
                        <w:rPr>
                          <w:rFonts w:ascii="Open Sans Semibold" w:hAnsi="Open Sans Semibold" w:cs="Open Sans Semibold"/>
                          <w:color w:val="FFFFFF" w:themeColor="background1"/>
                          <w:spacing w:val="20"/>
                          <w:position w:val="8"/>
                          <w:sz w:val="80"/>
                          <w:szCs w:val="80"/>
                          <w:lang w:val="en-GB" w:eastAsia="en-US"/>
                        </w:rPr>
                        <w:t>Development Security Policy</w:t>
                      </w:r>
                      <w:r>
                        <w:rPr>
                          <w:rFonts w:ascii="Open Sans Semibold" w:hAnsi="Open Sans Semibold" w:cs="Open Sans Semibold"/>
                          <w:color w:val="FFFFFF" w:themeColor="background1"/>
                          <w:spacing w:val="20"/>
                          <w:position w:val="8"/>
                          <w:sz w:val="80"/>
                          <w:szCs w:val="80"/>
                          <w:lang w:val="en-GB" w:eastAsia="en-US"/>
                        </w:rPr>
                        <w:t xml:space="preserve"> and Procedures</w:t>
                      </w:r>
                    </w:p>
                    <w:p w14:paraId="7D78033D" w14:textId="1D002994" w:rsidR="0071225F" w:rsidRPr="00A90E3F" w:rsidRDefault="0071225F" w:rsidP="00361B69">
                      <w:pPr>
                        <w:ind w:left="1276" w:right="1147"/>
                        <w:jc w:val="center"/>
                        <w:rPr>
                          <w:rFonts w:ascii="Open Sans Semibold" w:hAnsi="Open Sans Semibold" w:cs="Open Sans Semibold"/>
                          <w:color w:val="FFFFFF" w:themeColor="background1"/>
                          <w:spacing w:val="20"/>
                          <w:position w:val="8"/>
                          <w:sz w:val="80"/>
                          <w:szCs w:val="80"/>
                          <w:lang w:val="en-US" w:eastAsia="zh-CN"/>
                        </w:rPr>
                      </w:pPr>
                      <w:r>
                        <w:rPr>
                          <w:rFonts w:ascii="Open Sans Semibold" w:hAnsi="Open Sans Semibold" w:cs="Open Sans Semibold" w:hint="eastAsia"/>
                          <w:color w:val="FFFFFF" w:themeColor="background1"/>
                          <w:spacing w:val="20"/>
                          <w:position w:val="8"/>
                          <w:sz w:val="80"/>
                          <w:szCs w:val="80"/>
                          <w:lang w:val="en-GB" w:eastAsia="zh-CN"/>
                        </w:rPr>
                        <w:t>开发安全政策与流程</w:t>
                      </w:r>
                    </w:p>
                  </w:txbxContent>
                </v:textbox>
              </v:shape>
            </w:pict>
          </mc:Fallback>
        </mc:AlternateContent>
      </w:r>
    </w:p>
    <w:p w14:paraId="423AD66B" w14:textId="77777777" w:rsidR="00E6536D" w:rsidRPr="00876437" w:rsidRDefault="00E6536D" w:rsidP="00181CF1">
      <w:pPr>
        <w:rPr>
          <w:lang w:val="en-GB"/>
          <w:rPrChange w:id="6" w:author="Kevin Gu" w:date="2020-05-18T10:36:00Z">
            <w:rPr>
              <w:lang w:val="en-US"/>
            </w:rPr>
          </w:rPrChange>
        </w:rPr>
      </w:pPr>
    </w:p>
    <w:p w14:paraId="66409D30" w14:textId="77777777" w:rsidR="00E6536D" w:rsidRPr="00876437" w:rsidRDefault="00E6536D" w:rsidP="00181CF1">
      <w:pPr>
        <w:rPr>
          <w:lang w:val="en-GB"/>
          <w:rPrChange w:id="7" w:author="Kevin Gu" w:date="2020-05-18T10:36:00Z">
            <w:rPr>
              <w:lang w:val="en-US"/>
            </w:rPr>
          </w:rPrChange>
        </w:rPr>
      </w:pPr>
    </w:p>
    <w:p w14:paraId="57DB1DDE" w14:textId="77777777" w:rsidR="00E6536D" w:rsidRPr="00876437" w:rsidRDefault="00E6536D" w:rsidP="00181CF1">
      <w:pPr>
        <w:rPr>
          <w:noProof/>
          <w:lang w:val="en-GB" w:eastAsia="zh-CN"/>
          <w:rPrChange w:id="8" w:author="Kevin Gu" w:date="2020-05-18T10:36:00Z">
            <w:rPr>
              <w:noProof/>
              <w:lang w:val="en-US" w:eastAsia="zh-CN"/>
            </w:rPr>
          </w:rPrChange>
        </w:rPr>
      </w:pPr>
    </w:p>
    <w:p w14:paraId="0C15A8EA" w14:textId="77777777" w:rsidR="00EE081E" w:rsidRPr="00876437" w:rsidRDefault="00EE081E" w:rsidP="00181CF1">
      <w:pPr>
        <w:rPr>
          <w:lang w:val="en-GB"/>
          <w:rPrChange w:id="9" w:author="Kevin Gu" w:date="2020-05-18T10:36:00Z">
            <w:rPr>
              <w:lang w:val="en-US"/>
            </w:rPr>
          </w:rPrChange>
        </w:rPr>
      </w:pPr>
    </w:p>
    <w:p w14:paraId="35FDD5A0" w14:textId="77777777" w:rsidR="00E6536D" w:rsidRPr="00876437" w:rsidRDefault="00E6536D" w:rsidP="00181CF1">
      <w:pPr>
        <w:rPr>
          <w:lang w:val="en-GB"/>
          <w:rPrChange w:id="10" w:author="Kevin Gu" w:date="2020-05-18T10:36:00Z">
            <w:rPr>
              <w:lang w:val="en-US"/>
            </w:rPr>
          </w:rPrChange>
        </w:rPr>
      </w:pPr>
    </w:p>
    <w:p w14:paraId="65F932F0" w14:textId="77777777" w:rsidR="00EE081E" w:rsidRPr="00876437" w:rsidRDefault="00EE081E" w:rsidP="00181CF1">
      <w:pPr>
        <w:rPr>
          <w:lang w:val="en-GB"/>
          <w:rPrChange w:id="11" w:author="Kevin Gu" w:date="2020-05-18T10:36:00Z">
            <w:rPr>
              <w:lang w:val="en-US"/>
            </w:rPr>
          </w:rPrChange>
        </w:rPr>
      </w:pPr>
    </w:p>
    <w:p w14:paraId="24241CE5" w14:textId="77777777" w:rsidR="00EE081E" w:rsidRPr="00876437" w:rsidRDefault="00EE081E" w:rsidP="00181CF1">
      <w:pPr>
        <w:rPr>
          <w:lang w:val="en-GB"/>
          <w:rPrChange w:id="12" w:author="Kevin Gu" w:date="2020-05-18T10:36:00Z">
            <w:rPr>
              <w:lang w:val="en-US"/>
            </w:rPr>
          </w:rPrChange>
        </w:rPr>
      </w:pPr>
    </w:p>
    <w:p w14:paraId="187552C3" w14:textId="77777777" w:rsidR="00EE081E" w:rsidRPr="00876437" w:rsidRDefault="00EE081E" w:rsidP="00181CF1">
      <w:pPr>
        <w:rPr>
          <w:lang w:val="en-GB"/>
          <w:rPrChange w:id="13" w:author="Kevin Gu" w:date="2020-05-18T10:36:00Z">
            <w:rPr>
              <w:lang w:val="en-US"/>
            </w:rPr>
          </w:rPrChange>
        </w:rPr>
      </w:pPr>
    </w:p>
    <w:p w14:paraId="67F4C6F3" w14:textId="77777777" w:rsidR="000F7830" w:rsidRPr="00876437" w:rsidRDefault="000F7830" w:rsidP="00181CF1">
      <w:pPr>
        <w:rPr>
          <w:lang w:val="en-GB"/>
          <w:rPrChange w:id="14" w:author="Kevin Gu" w:date="2020-05-18T10:36:00Z">
            <w:rPr>
              <w:lang w:val="en-US"/>
            </w:rPr>
          </w:rPrChange>
        </w:rPr>
      </w:pPr>
    </w:p>
    <w:p w14:paraId="34813663" w14:textId="77777777" w:rsidR="000F7830" w:rsidRPr="00876437" w:rsidRDefault="000F7830" w:rsidP="00181CF1">
      <w:pPr>
        <w:rPr>
          <w:lang w:val="en-GB"/>
          <w:rPrChange w:id="15" w:author="Kevin Gu" w:date="2020-05-18T10:36:00Z">
            <w:rPr>
              <w:lang w:val="en-US"/>
            </w:rPr>
          </w:rPrChange>
        </w:rPr>
      </w:pPr>
    </w:p>
    <w:p w14:paraId="5C105333" w14:textId="77777777" w:rsidR="000F7830" w:rsidRPr="00876437" w:rsidRDefault="000F7830" w:rsidP="00181CF1">
      <w:pPr>
        <w:rPr>
          <w:lang w:val="en-GB"/>
          <w:rPrChange w:id="16" w:author="Kevin Gu" w:date="2020-05-18T10:36:00Z">
            <w:rPr>
              <w:lang w:val="en-US"/>
            </w:rPr>
          </w:rPrChange>
        </w:rPr>
      </w:pPr>
    </w:p>
    <w:p w14:paraId="7954A031" w14:textId="77777777" w:rsidR="00EE081E" w:rsidRPr="00876437" w:rsidRDefault="00EE081E" w:rsidP="00181CF1">
      <w:pPr>
        <w:rPr>
          <w:lang w:val="en-GB"/>
          <w:rPrChange w:id="17" w:author="Kevin Gu" w:date="2020-05-18T10:36:00Z">
            <w:rPr>
              <w:lang w:val="en-US"/>
            </w:rPr>
          </w:rPrChange>
        </w:rPr>
      </w:pPr>
    </w:p>
    <w:p w14:paraId="3E9281BF" w14:textId="77777777" w:rsidR="000F7830" w:rsidRPr="00876437" w:rsidRDefault="000F7830" w:rsidP="00181CF1">
      <w:pPr>
        <w:rPr>
          <w:lang w:val="en-GB"/>
          <w:rPrChange w:id="18" w:author="Kevin Gu" w:date="2020-05-18T10:36:00Z">
            <w:rPr>
              <w:lang w:val="en-US"/>
            </w:rPr>
          </w:rPrChange>
        </w:rPr>
      </w:pPr>
    </w:p>
    <w:p w14:paraId="15883F4D" w14:textId="77777777" w:rsidR="00177D6B" w:rsidRPr="00876437" w:rsidRDefault="00177D6B" w:rsidP="00181CF1">
      <w:pPr>
        <w:rPr>
          <w:lang w:val="en-GB"/>
          <w:rPrChange w:id="19" w:author="Kevin Gu" w:date="2020-05-18T10:36:00Z">
            <w:rPr>
              <w:lang w:val="en-US"/>
            </w:rPr>
          </w:rPrChange>
        </w:rPr>
      </w:pPr>
    </w:p>
    <w:p w14:paraId="26F12851" w14:textId="77777777" w:rsidR="00E94149" w:rsidRPr="00876437" w:rsidRDefault="00E94149" w:rsidP="00181CF1">
      <w:pPr>
        <w:rPr>
          <w:lang w:val="en-GB"/>
          <w:rPrChange w:id="20" w:author="Kevin Gu" w:date="2020-05-18T10:36:00Z">
            <w:rPr>
              <w:lang w:val="en-US"/>
            </w:rPr>
          </w:rPrChange>
        </w:rPr>
      </w:pPr>
    </w:p>
    <w:p w14:paraId="0CA47FE0" w14:textId="77777777" w:rsidR="00E94149" w:rsidRPr="00876437" w:rsidRDefault="00E94149" w:rsidP="00181CF1">
      <w:pPr>
        <w:rPr>
          <w:lang w:val="en-GB"/>
          <w:rPrChange w:id="21" w:author="Kevin Gu" w:date="2020-05-18T10:36:00Z">
            <w:rPr>
              <w:lang w:val="en-US"/>
            </w:rPr>
          </w:rPrChange>
        </w:rPr>
      </w:pPr>
    </w:p>
    <w:p w14:paraId="1DCA5CB0" w14:textId="77777777" w:rsidR="00E94149" w:rsidRPr="00876437" w:rsidRDefault="00E94149" w:rsidP="00181CF1">
      <w:pPr>
        <w:rPr>
          <w:lang w:val="en-GB"/>
          <w:rPrChange w:id="22" w:author="Kevin Gu" w:date="2020-05-18T10:36:00Z">
            <w:rPr>
              <w:lang w:val="en-US"/>
            </w:rPr>
          </w:rPrChange>
        </w:rPr>
      </w:pPr>
    </w:p>
    <w:p w14:paraId="77529B22" w14:textId="77777777" w:rsidR="00E94149" w:rsidRPr="00876437" w:rsidRDefault="00E94149" w:rsidP="00181CF1">
      <w:pPr>
        <w:rPr>
          <w:lang w:val="en-GB"/>
          <w:rPrChange w:id="23" w:author="Kevin Gu" w:date="2020-05-18T10:36:00Z">
            <w:rPr>
              <w:lang w:val="en-US"/>
            </w:rPr>
          </w:rPrChange>
        </w:rPr>
      </w:pPr>
    </w:p>
    <w:p w14:paraId="37166754" w14:textId="77777777" w:rsidR="00E94149" w:rsidRPr="00876437" w:rsidRDefault="00E94149" w:rsidP="00181CF1">
      <w:pPr>
        <w:rPr>
          <w:lang w:val="en-GB"/>
          <w:rPrChange w:id="24" w:author="Kevin Gu" w:date="2020-05-18T10:36:00Z">
            <w:rPr>
              <w:lang w:val="en-US"/>
            </w:rPr>
          </w:rPrChange>
        </w:rPr>
      </w:pPr>
    </w:p>
    <w:tbl>
      <w:tblPr>
        <w:tblStyle w:val="TableGrid"/>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859"/>
        <w:gridCol w:w="3330"/>
        <w:gridCol w:w="3161"/>
      </w:tblGrid>
      <w:tr w:rsidR="00462E57" w:rsidRPr="00876437" w14:paraId="122C3544" w14:textId="77777777" w:rsidTr="00BD5477">
        <w:trPr>
          <w:jc w:val="center"/>
        </w:trPr>
        <w:tc>
          <w:tcPr>
            <w:tcW w:w="2859" w:type="dxa"/>
            <w:hideMark/>
          </w:tcPr>
          <w:p w14:paraId="7186E4A5" w14:textId="77777777" w:rsidR="00462E57" w:rsidRPr="00876437" w:rsidRDefault="00BD5477" w:rsidP="00181CF1">
            <w:pPr>
              <w:rPr>
                <w:lang w:val="en-GB"/>
                <w:rPrChange w:id="25" w:author="Kevin Gu" w:date="2020-05-18T10:36:00Z">
                  <w:rPr>
                    <w:lang w:val="en-US"/>
                  </w:rPr>
                </w:rPrChange>
              </w:rPr>
            </w:pPr>
            <w:r w:rsidRPr="00876437">
              <w:rPr>
                <w:lang w:val="en-GB"/>
                <w:rPrChange w:id="26" w:author="Kevin Gu" w:date="2020-05-18T10:36:00Z">
                  <w:rPr>
                    <w:lang w:val="en-US"/>
                  </w:rPr>
                </w:rPrChange>
              </w:rPr>
              <w:t>Author</w:t>
            </w:r>
          </w:p>
        </w:tc>
        <w:tc>
          <w:tcPr>
            <w:tcW w:w="3330" w:type="dxa"/>
            <w:hideMark/>
          </w:tcPr>
          <w:p w14:paraId="5EFE73B1" w14:textId="77777777" w:rsidR="00462E57" w:rsidRPr="00876437" w:rsidRDefault="00462E57" w:rsidP="00181CF1">
            <w:pPr>
              <w:rPr>
                <w:lang w:val="en-GB"/>
                <w:rPrChange w:id="27" w:author="Kevin Gu" w:date="2020-05-18T10:36:00Z">
                  <w:rPr>
                    <w:lang w:val="en-US"/>
                  </w:rPr>
                </w:rPrChange>
              </w:rPr>
            </w:pPr>
            <w:r w:rsidRPr="00876437">
              <w:rPr>
                <w:lang w:val="en-GB"/>
                <w:rPrChange w:id="28" w:author="Kevin Gu" w:date="2020-05-18T10:36:00Z">
                  <w:rPr>
                    <w:lang w:val="en-US"/>
                  </w:rPr>
                </w:rPrChange>
              </w:rPr>
              <w:t>Reviewer</w:t>
            </w:r>
          </w:p>
        </w:tc>
        <w:tc>
          <w:tcPr>
            <w:tcW w:w="3161" w:type="dxa"/>
            <w:hideMark/>
          </w:tcPr>
          <w:p w14:paraId="62A940EA" w14:textId="77777777" w:rsidR="00462E57" w:rsidRPr="00876437" w:rsidRDefault="00462E57" w:rsidP="00181CF1">
            <w:pPr>
              <w:rPr>
                <w:lang w:val="en-GB"/>
                <w:rPrChange w:id="29" w:author="Kevin Gu" w:date="2020-05-18T10:36:00Z">
                  <w:rPr>
                    <w:lang w:val="en-US"/>
                  </w:rPr>
                </w:rPrChange>
              </w:rPr>
            </w:pPr>
            <w:r w:rsidRPr="00876437">
              <w:rPr>
                <w:lang w:val="en-GB"/>
                <w:rPrChange w:id="30" w:author="Kevin Gu" w:date="2020-05-18T10:36:00Z">
                  <w:rPr>
                    <w:lang w:val="en-US"/>
                  </w:rPr>
                </w:rPrChange>
              </w:rPr>
              <w:t>Approver</w:t>
            </w:r>
          </w:p>
        </w:tc>
      </w:tr>
      <w:tr w:rsidR="009D7DD3" w:rsidRPr="00876437" w14:paraId="74958925" w14:textId="77777777" w:rsidTr="00BD5477">
        <w:trPr>
          <w:jc w:val="center"/>
        </w:trPr>
        <w:tc>
          <w:tcPr>
            <w:tcW w:w="2859" w:type="dxa"/>
          </w:tcPr>
          <w:p w14:paraId="45042687" w14:textId="4A044ABF" w:rsidR="009D7DD3" w:rsidRPr="00876437" w:rsidRDefault="00A90E3F" w:rsidP="009D7DD3">
            <w:pPr>
              <w:rPr>
                <w:lang w:val="en-GB" w:eastAsia="zh-CN"/>
                <w:rPrChange w:id="31" w:author="Kevin Gu" w:date="2020-05-18T10:36:00Z">
                  <w:rPr>
                    <w:lang w:val="en-US" w:eastAsia="zh-CN"/>
                  </w:rPr>
                </w:rPrChange>
              </w:rPr>
            </w:pPr>
            <w:r w:rsidRPr="00876437">
              <w:rPr>
                <w:lang w:val="en-GB" w:eastAsia="zh-CN"/>
                <w:rPrChange w:id="32" w:author="Kevin Gu" w:date="2020-05-18T10:36:00Z">
                  <w:rPr>
                    <w:lang w:val="en-US" w:eastAsia="zh-CN"/>
                  </w:rPr>
                </w:rPrChange>
              </w:rPr>
              <w:t>Julio LI</w:t>
            </w:r>
          </w:p>
        </w:tc>
        <w:tc>
          <w:tcPr>
            <w:tcW w:w="3330" w:type="dxa"/>
          </w:tcPr>
          <w:p w14:paraId="4B46E50E" w14:textId="2FDC5D31" w:rsidR="009D7DD3" w:rsidRPr="00876437" w:rsidRDefault="009D7DD3" w:rsidP="009D7DD3">
            <w:pPr>
              <w:rPr>
                <w:lang w:val="en-GB" w:eastAsia="zh-CN"/>
                <w:rPrChange w:id="33" w:author="Kevin Gu" w:date="2020-05-18T10:36:00Z">
                  <w:rPr>
                    <w:lang w:val="en-US" w:eastAsia="zh-CN"/>
                  </w:rPr>
                </w:rPrChange>
              </w:rPr>
            </w:pPr>
          </w:p>
        </w:tc>
        <w:tc>
          <w:tcPr>
            <w:tcW w:w="3161" w:type="dxa"/>
          </w:tcPr>
          <w:p w14:paraId="79CE2605" w14:textId="1624D1A3" w:rsidR="009D7DD3" w:rsidRPr="00876437" w:rsidRDefault="009D7DD3" w:rsidP="009D7DD3">
            <w:pPr>
              <w:rPr>
                <w:lang w:val="en-GB" w:eastAsia="zh-CN"/>
                <w:rPrChange w:id="34" w:author="Kevin Gu" w:date="2020-05-18T10:36:00Z">
                  <w:rPr>
                    <w:lang w:val="en-US" w:eastAsia="zh-CN"/>
                  </w:rPr>
                </w:rPrChange>
              </w:rPr>
            </w:pPr>
          </w:p>
        </w:tc>
      </w:tr>
    </w:tbl>
    <w:p w14:paraId="27BB500C" w14:textId="77777777" w:rsidR="003B5506" w:rsidRPr="00876437" w:rsidRDefault="003B5506" w:rsidP="00181CF1">
      <w:pPr>
        <w:rPr>
          <w:rStyle w:val="Heading9Char"/>
          <w:rFonts w:ascii="Open Sans Semibold" w:hAnsi="Open Sans Semibold" w:cs="Open Sans Semibold"/>
          <w:i w:val="0"/>
          <w:smallCaps w:val="0"/>
          <w:color w:val="auto"/>
          <w:sz w:val="32"/>
          <w:szCs w:val="32"/>
          <w:lang w:val="en-GB"/>
          <w:rPrChange w:id="35" w:author="Kevin Gu" w:date="2020-05-18T10:36:00Z">
            <w:rPr>
              <w:rStyle w:val="Heading9Char"/>
              <w:rFonts w:ascii="Open Sans Semibold" w:hAnsi="Open Sans Semibold" w:cs="Open Sans Semibold"/>
              <w:i w:val="0"/>
              <w:smallCaps w:val="0"/>
              <w:color w:val="auto"/>
              <w:sz w:val="32"/>
              <w:szCs w:val="32"/>
              <w:lang w:val="en-US"/>
            </w:rPr>
          </w:rPrChange>
        </w:rPr>
      </w:pPr>
    </w:p>
    <w:p w14:paraId="57FA9CB9" w14:textId="77777777" w:rsidR="003B5506" w:rsidRPr="00876437" w:rsidRDefault="003B5506" w:rsidP="00181CF1">
      <w:pPr>
        <w:rPr>
          <w:rStyle w:val="Heading9Char"/>
          <w:rFonts w:ascii="Open Sans Semibold" w:hAnsi="Open Sans Semibold" w:cs="Open Sans Semibold"/>
          <w:i w:val="0"/>
          <w:smallCaps w:val="0"/>
          <w:color w:val="auto"/>
          <w:sz w:val="32"/>
          <w:szCs w:val="32"/>
          <w:lang w:val="en-GB"/>
          <w:rPrChange w:id="36" w:author="Kevin Gu" w:date="2020-05-18T10:36:00Z">
            <w:rPr>
              <w:rStyle w:val="Heading9Char"/>
              <w:rFonts w:ascii="Open Sans Semibold" w:hAnsi="Open Sans Semibold" w:cs="Open Sans Semibold"/>
              <w:i w:val="0"/>
              <w:smallCaps w:val="0"/>
              <w:color w:val="auto"/>
              <w:sz w:val="32"/>
              <w:szCs w:val="32"/>
              <w:lang w:val="en-US"/>
            </w:rPr>
          </w:rPrChange>
        </w:rPr>
      </w:pPr>
      <w:r w:rsidRPr="00876437">
        <w:rPr>
          <w:rStyle w:val="Heading9Char"/>
          <w:rFonts w:ascii="Open Sans Semibold" w:hAnsi="Open Sans Semibold" w:cs="Open Sans Semibold"/>
          <w:i w:val="0"/>
          <w:smallCaps w:val="0"/>
          <w:color w:val="auto"/>
          <w:sz w:val="32"/>
          <w:szCs w:val="32"/>
          <w:lang w:val="en-GB"/>
          <w:rPrChange w:id="37" w:author="Kevin Gu" w:date="2020-05-18T10:36:00Z">
            <w:rPr>
              <w:rStyle w:val="Heading9Char"/>
              <w:rFonts w:ascii="Open Sans Semibold" w:hAnsi="Open Sans Semibold" w:cs="Open Sans Semibold"/>
              <w:i w:val="0"/>
              <w:smallCaps w:val="0"/>
              <w:color w:val="auto"/>
              <w:sz w:val="32"/>
              <w:szCs w:val="32"/>
              <w:lang w:val="en-US"/>
            </w:rPr>
          </w:rPrChange>
        </w:rPr>
        <w:br w:type="page"/>
      </w:r>
    </w:p>
    <w:p w14:paraId="445B402C" w14:textId="77777777" w:rsidR="003904FF" w:rsidRPr="00876437" w:rsidRDefault="003904FF" w:rsidP="00181CF1">
      <w:pPr>
        <w:pStyle w:val="NoSpacing"/>
        <w:rPr>
          <w:rStyle w:val="Heading9Char"/>
          <w:b/>
          <w:i w:val="0"/>
          <w:smallCaps w:val="0"/>
          <w:color w:val="FF6600"/>
          <w:lang w:val="en-GB"/>
          <w:rPrChange w:id="38" w:author="Kevin Gu" w:date="2020-05-18T10:36:00Z">
            <w:rPr>
              <w:rStyle w:val="Heading9Char"/>
              <w:rFonts w:asciiTheme="minorHAnsi" w:hAnsiTheme="minorHAnsi" w:cstheme="minorBidi"/>
              <w:b/>
              <w:i w:val="0"/>
              <w:iCs w:val="0"/>
              <w:smallCaps w:val="0"/>
              <w:color w:val="FF6600"/>
              <w:lang w:val="es-ES" w:eastAsia="es-ES"/>
            </w:rPr>
          </w:rPrChange>
        </w:rPr>
      </w:pPr>
    </w:p>
    <w:p w14:paraId="7BB99F17" w14:textId="77777777" w:rsidR="003904FF" w:rsidRPr="00876437" w:rsidRDefault="003904FF" w:rsidP="00181CF1">
      <w:pPr>
        <w:pStyle w:val="NoSpacing"/>
        <w:rPr>
          <w:rStyle w:val="Heading9Char"/>
          <w:b/>
          <w:i w:val="0"/>
          <w:smallCaps w:val="0"/>
          <w:color w:val="FF6600"/>
          <w:lang w:val="en-GB"/>
          <w:rPrChange w:id="39" w:author="Kevin Gu" w:date="2020-05-18T10:36:00Z">
            <w:rPr>
              <w:rStyle w:val="Heading9Char"/>
              <w:b/>
              <w:i w:val="0"/>
              <w:smallCaps w:val="0"/>
              <w:color w:val="FF6600"/>
            </w:rPr>
          </w:rPrChange>
        </w:rPr>
      </w:pPr>
    </w:p>
    <w:p w14:paraId="1B191DA9" w14:textId="77777777" w:rsidR="00BD5AC8" w:rsidRPr="00876437" w:rsidRDefault="00BD5AC8" w:rsidP="00181CF1">
      <w:pPr>
        <w:pStyle w:val="NoSpacing"/>
        <w:rPr>
          <w:rStyle w:val="Heading9Char"/>
          <w:b/>
          <w:i w:val="0"/>
          <w:smallCaps w:val="0"/>
          <w:color w:val="FF6600"/>
          <w:lang w:val="en-GB"/>
          <w:rPrChange w:id="40" w:author="Kevin Gu" w:date="2020-05-18T10:36:00Z">
            <w:rPr>
              <w:rStyle w:val="Heading9Char"/>
              <w:b/>
              <w:i w:val="0"/>
              <w:smallCaps w:val="0"/>
              <w:color w:val="FF6600"/>
            </w:rPr>
          </w:rPrChange>
        </w:rPr>
      </w:pPr>
    </w:p>
    <w:p w14:paraId="2D9389E1" w14:textId="77777777" w:rsidR="00BD5AC8" w:rsidRPr="00876437" w:rsidRDefault="00BD5AC8" w:rsidP="00181CF1">
      <w:pPr>
        <w:pStyle w:val="NoSpacing"/>
        <w:rPr>
          <w:rStyle w:val="Heading9Char"/>
          <w:b/>
          <w:i w:val="0"/>
          <w:smallCaps w:val="0"/>
          <w:color w:val="FF6600"/>
          <w:lang w:val="en-GB"/>
          <w:rPrChange w:id="41" w:author="Kevin Gu" w:date="2020-05-18T10:36:00Z">
            <w:rPr>
              <w:rStyle w:val="Heading9Char"/>
              <w:b/>
              <w:i w:val="0"/>
              <w:smallCaps w:val="0"/>
              <w:color w:val="FF6600"/>
            </w:rPr>
          </w:rPrChange>
        </w:rPr>
      </w:pPr>
      <w:r w:rsidRPr="00876437">
        <w:rPr>
          <w:rStyle w:val="Heading9Char"/>
          <w:b/>
          <w:i w:val="0"/>
          <w:smallCaps w:val="0"/>
          <w:color w:val="FF6600"/>
          <w:lang w:val="en-GB"/>
          <w:rPrChange w:id="42" w:author="Kevin Gu" w:date="2020-05-18T10:36:00Z">
            <w:rPr>
              <w:rStyle w:val="Heading9Char"/>
              <w:b/>
              <w:i w:val="0"/>
              <w:smallCaps w:val="0"/>
              <w:color w:val="FF6600"/>
            </w:rPr>
          </w:rPrChange>
        </w:rPr>
        <w:t>Version Control</w:t>
      </w:r>
    </w:p>
    <w:tbl>
      <w:tblPr>
        <w:tblpPr w:leftFromText="141" w:rightFromText="141" w:vertAnchor="text" w:horzAnchor="margin" w:tblpY="178"/>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2093"/>
        <w:gridCol w:w="1843"/>
        <w:gridCol w:w="5189"/>
      </w:tblGrid>
      <w:tr w:rsidR="00BD5AC8" w:rsidRPr="00876437" w14:paraId="75CC2F3C" w14:textId="77777777" w:rsidTr="00663BDE">
        <w:trPr>
          <w:trHeight w:val="280"/>
        </w:trPr>
        <w:tc>
          <w:tcPr>
            <w:tcW w:w="2093" w:type="dxa"/>
            <w:shd w:val="clear" w:color="auto" w:fill="FC6400"/>
            <w:vAlign w:val="bottom"/>
          </w:tcPr>
          <w:p w14:paraId="101D3A08" w14:textId="77777777" w:rsidR="00BD5AC8" w:rsidRPr="00876437" w:rsidRDefault="00BD5AC8" w:rsidP="00181CF1">
            <w:pPr>
              <w:spacing w:before="60" w:after="60"/>
              <w:rPr>
                <w:rFonts w:ascii="Open Sans Semibold" w:eastAsia="Times New Roman" w:hAnsi="Open Sans Semibold" w:cs="Open Sans Semibold"/>
                <w:b/>
                <w:color w:val="FFFFFF" w:themeColor="background1"/>
                <w:lang w:val="en-GB"/>
                <w:rPrChange w:id="43" w:author="Kevin Gu" w:date="2020-05-18T10:36:00Z">
                  <w:rPr>
                    <w:rFonts w:ascii="Open Sans Semibold" w:eastAsia="Times New Roman" w:hAnsi="Open Sans Semibold" w:cs="Open Sans Semibold"/>
                    <w:b/>
                    <w:color w:val="FFFFFF" w:themeColor="background1"/>
                  </w:rPr>
                </w:rPrChange>
              </w:rPr>
            </w:pPr>
            <w:r w:rsidRPr="00876437">
              <w:rPr>
                <w:rFonts w:ascii="Open Sans Semibold" w:eastAsia="Times New Roman" w:hAnsi="Open Sans Semibold" w:cs="Open Sans Semibold"/>
                <w:b/>
                <w:color w:val="FFFFFF" w:themeColor="background1"/>
                <w:lang w:val="en-GB"/>
                <w:rPrChange w:id="44" w:author="Kevin Gu" w:date="2020-05-18T10:36:00Z">
                  <w:rPr>
                    <w:rFonts w:ascii="Open Sans Semibold" w:eastAsia="Times New Roman" w:hAnsi="Open Sans Semibold" w:cs="Open Sans Semibold"/>
                    <w:b/>
                    <w:color w:val="FFFFFF" w:themeColor="background1"/>
                  </w:rPr>
                </w:rPrChange>
              </w:rPr>
              <w:t>Version</w:t>
            </w:r>
          </w:p>
        </w:tc>
        <w:tc>
          <w:tcPr>
            <w:tcW w:w="1843" w:type="dxa"/>
            <w:shd w:val="clear" w:color="auto" w:fill="FC6400"/>
            <w:vAlign w:val="bottom"/>
          </w:tcPr>
          <w:p w14:paraId="4C480EB6" w14:textId="77777777" w:rsidR="00BD5AC8" w:rsidRPr="00876437" w:rsidRDefault="00BD5AC8" w:rsidP="00181CF1">
            <w:pPr>
              <w:spacing w:before="60" w:after="60"/>
              <w:rPr>
                <w:rFonts w:ascii="Open Sans Semibold" w:eastAsia="Times New Roman" w:hAnsi="Open Sans Semibold" w:cs="Open Sans Semibold"/>
                <w:b/>
                <w:color w:val="FFFFFF" w:themeColor="background1"/>
                <w:lang w:val="en-GB"/>
                <w:rPrChange w:id="45" w:author="Kevin Gu" w:date="2020-05-18T10:36:00Z">
                  <w:rPr>
                    <w:rFonts w:ascii="Open Sans Semibold" w:eastAsia="Times New Roman" w:hAnsi="Open Sans Semibold" w:cs="Open Sans Semibold"/>
                    <w:b/>
                    <w:color w:val="FFFFFF" w:themeColor="background1"/>
                  </w:rPr>
                </w:rPrChange>
              </w:rPr>
            </w:pPr>
            <w:r w:rsidRPr="00876437">
              <w:rPr>
                <w:rFonts w:ascii="Open Sans Semibold" w:eastAsia="Times New Roman" w:hAnsi="Open Sans Semibold" w:cs="Open Sans Semibold"/>
                <w:b/>
                <w:color w:val="FFFFFF" w:themeColor="background1"/>
                <w:lang w:val="en-GB"/>
                <w:rPrChange w:id="46" w:author="Kevin Gu" w:date="2020-05-18T10:36:00Z">
                  <w:rPr>
                    <w:rFonts w:ascii="Open Sans Semibold" w:eastAsia="Times New Roman" w:hAnsi="Open Sans Semibold" w:cs="Open Sans Semibold"/>
                    <w:b/>
                    <w:color w:val="FFFFFF" w:themeColor="background1"/>
                  </w:rPr>
                </w:rPrChange>
              </w:rPr>
              <w:t>Date</w:t>
            </w:r>
          </w:p>
        </w:tc>
        <w:tc>
          <w:tcPr>
            <w:tcW w:w="5189" w:type="dxa"/>
            <w:shd w:val="clear" w:color="auto" w:fill="FC6400"/>
            <w:vAlign w:val="bottom"/>
          </w:tcPr>
          <w:p w14:paraId="036932BD" w14:textId="77777777" w:rsidR="00BD5AC8" w:rsidRPr="00876437" w:rsidRDefault="00BD5AC8" w:rsidP="00181CF1">
            <w:pPr>
              <w:spacing w:before="60" w:after="60"/>
              <w:rPr>
                <w:rFonts w:ascii="Open Sans Semibold" w:eastAsia="Times New Roman" w:hAnsi="Open Sans Semibold" w:cs="Open Sans Semibold"/>
                <w:b/>
                <w:color w:val="FFFFFF" w:themeColor="background1"/>
                <w:lang w:val="en-GB"/>
                <w:rPrChange w:id="47" w:author="Kevin Gu" w:date="2020-05-18T10:36:00Z">
                  <w:rPr>
                    <w:rFonts w:ascii="Open Sans Semibold" w:eastAsia="Times New Roman" w:hAnsi="Open Sans Semibold" w:cs="Open Sans Semibold"/>
                    <w:b/>
                    <w:color w:val="FFFFFF" w:themeColor="background1"/>
                  </w:rPr>
                </w:rPrChange>
              </w:rPr>
            </w:pPr>
            <w:r w:rsidRPr="00876437">
              <w:rPr>
                <w:rFonts w:ascii="Open Sans Semibold" w:eastAsia="Times New Roman" w:hAnsi="Open Sans Semibold" w:cs="Open Sans Semibold"/>
                <w:b/>
                <w:color w:val="FFFFFF" w:themeColor="background1"/>
                <w:lang w:val="en-GB"/>
                <w:rPrChange w:id="48" w:author="Kevin Gu" w:date="2020-05-18T10:36:00Z">
                  <w:rPr>
                    <w:rFonts w:ascii="Open Sans Semibold" w:eastAsia="Times New Roman" w:hAnsi="Open Sans Semibold" w:cs="Open Sans Semibold"/>
                    <w:b/>
                    <w:color w:val="FFFFFF" w:themeColor="background1"/>
                  </w:rPr>
                </w:rPrChange>
              </w:rPr>
              <w:t>Description</w:t>
            </w:r>
          </w:p>
        </w:tc>
      </w:tr>
      <w:tr w:rsidR="00BD5AC8" w:rsidRPr="00876437" w14:paraId="5E486BA0" w14:textId="77777777" w:rsidTr="00663BDE">
        <w:trPr>
          <w:trHeight w:val="272"/>
        </w:trPr>
        <w:tc>
          <w:tcPr>
            <w:tcW w:w="2093" w:type="dxa"/>
          </w:tcPr>
          <w:p w14:paraId="353D01F1" w14:textId="05F811E5" w:rsidR="00BD5AC8" w:rsidRPr="00876437" w:rsidRDefault="00013F6B" w:rsidP="00181CF1">
            <w:pPr>
              <w:spacing w:before="60" w:after="60"/>
              <w:rPr>
                <w:rFonts w:cs="Nimbus Roman No9 L"/>
                <w:color w:val="000000"/>
                <w:lang w:val="en-GB"/>
                <w:rPrChange w:id="49" w:author="Kevin Gu" w:date="2020-05-18T10:36:00Z">
                  <w:rPr>
                    <w:rFonts w:cs="Nimbus Roman No9 L"/>
                    <w:color w:val="000000"/>
                  </w:rPr>
                </w:rPrChange>
              </w:rPr>
            </w:pPr>
            <w:r w:rsidRPr="00876437">
              <w:rPr>
                <w:lang w:val="en-GB"/>
                <w:rPrChange w:id="50" w:author="Kevin Gu" w:date="2020-05-18T10:36:00Z">
                  <w:rPr/>
                </w:rPrChange>
              </w:rPr>
              <w:t>0.</w:t>
            </w:r>
            <w:ins w:id="51" w:author="Julio Li" w:date="2020-05-15T17:26:00Z">
              <w:r w:rsidR="00D93311" w:rsidRPr="00876437">
                <w:rPr>
                  <w:lang w:val="en-GB"/>
                  <w:rPrChange w:id="52" w:author="Kevin Gu" w:date="2020-05-18T10:36:00Z">
                    <w:rPr/>
                  </w:rPrChange>
                </w:rPr>
                <w:t>1</w:t>
              </w:r>
            </w:ins>
            <w:del w:id="53" w:author="Julio Li" w:date="2020-05-15T17:25:00Z">
              <w:r w:rsidR="00177C5F" w:rsidRPr="00876437" w:rsidDel="00D93311">
                <w:rPr>
                  <w:lang w:val="en-GB"/>
                  <w:rPrChange w:id="54" w:author="Kevin Gu" w:date="2020-05-18T10:36:00Z">
                    <w:rPr/>
                  </w:rPrChange>
                </w:rPr>
                <w:delText>1</w:delText>
              </w:r>
            </w:del>
          </w:p>
        </w:tc>
        <w:tc>
          <w:tcPr>
            <w:tcW w:w="1843" w:type="dxa"/>
          </w:tcPr>
          <w:p w14:paraId="008038D2" w14:textId="797C22BE" w:rsidR="00BD5AC8" w:rsidRPr="00876437" w:rsidRDefault="00644708" w:rsidP="00181CF1">
            <w:pPr>
              <w:spacing w:before="60" w:after="60"/>
              <w:rPr>
                <w:rFonts w:cs="Nimbus Roman No9 L"/>
                <w:color w:val="000000"/>
                <w:lang w:val="en-GB"/>
                <w:rPrChange w:id="55" w:author="Kevin Gu" w:date="2020-05-18T10:36:00Z">
                  <w:rPr>
                    <w:rFonts w:cs="Nimbus Roman No9 L"/>
                    <w:color w:val="000000"/>
                  </w:rPr>
                </w:rPrChange>
              </w:rPr>
            </w:pPr>
            <w:sdt>
              <w:sdtPr>
                <w:rPr>
                  <w:rFonts w:cs="Nimbus Roman No9 L"/>
                  <w:color w:val="000000"/>
                  <w:lang w:val="en-GB"/>
                </w:rPr>
                <w:alias w:val="Fecha"/>
                <w:tag w:val="Fecha"/>
                <w:id w:val="620434165"/>
                <w:placeholder>
                  <w:docPart w:val="2B6E26B76D804303BE5B61D3B9E3F7E7"/>
                </w:placeholder>
                <w:date w:fullDate="2019-11-29T00:00:00Z">
                  <w:dateFormat w:val="dd/MM/yyyy"/>
                  <w:lid w:val="es-ES"/>
                  <w:storeMappedDataAs w:val="dateTime"/>
                  <w:calendar w:val="gregorian"/>
                </w:date>
              </w:sdtPr>
              <w:sdtEndPr/>
              <w:sdtContent>
                <w:r w:rsidR="00C23E4E" w:rsidRPr="00876437">
                  <w:rPr>
                    <w:rFonts w:cs="Nimbus Roman No9 L"/>
                    <w:color w:val="000000"/>
                    <w:lang w:val="en-GB"/>
                    <w:rPrChange w:id="56" w:author="Kevin Gu" w:date="2020-05-18T10:36:00Z">
                      <w:rPr>
                        <w:rFonts w:cs="Nimbus Roman No9 L"/>
                        <w:color w:val="000000"/>
                      </w:rPr>
                    </w:rPrChange>
                  </w:rPr>
                  <w:t>29/11/2019</w:t>
                </w:r>
              </w:sdtContent>
            </w:sdt>
          </w:p>
        </w:tc>
        <w:tc>
          <w:tcPr>
            <w:tcW w:w="5189" w:type="dxa"/>
          </w:tcPr>
          <w:p w14:paraId="52108197" w14:textId="77777777" w:rsidR="00BD5AC8" w:rsidRPr="00876437" w:rsidRDefault="00BD5AC8" w:rsidP="00181CF1">
            <w:pPr>
              <w:spacing w:before="60" w:after="60"/>
              <w:rPr>
                <w:rFonts w:cs="Nimbus Roman No9 L"/>
                <w:color w:val="000000"/>
                <w:lang w:val="en-GB"/>
                <w:rPrChange w:id="57" w:author="Kevin Gu" w:date="2020-05-18T10:36:00Z">
                  <w:rPr>
                    <w:rFonts w:cs="Nimbus Roman No9 L"/>
                    <w:color w:val="000000"/>
                  </w:rPr>
                </w:rPrChange>
              </w:rPr>
            </w:pPr>
            <w:r w:rsidRPr="00876437">
              <w:rPr>
                <w:rFonts w:cs="Nimbus Roman No9 L"/>
                <w:color w:val="000000"/>
                <w:lang w:val="en-GB"/>
                <w:rPrChange w:id="58" w:author="Kevin Gu" w:date="2020-05-18T10:36:00Z">
                  <w:rPr>
                    <w:rFonts w:cs="Nimbus Roman No9 L"/>
                    <w:color w:val="000000"/>
                  </w:rPr>
                </w:rPrChange>
              </w:rPr>
              <w:t>First document release</w:t>
            </w:r>
          </w:p>
        </w:tc>
      </w:tr>
      <w:tr w:rsidR="004A0C8F" w:rsidRPr="00876437" w14:paraId="6695247F" w14:textId="77777777" w:rsidTr="00663BDE">
        <w:trPr>
          <w:trHeight w:val="272"/>
        </w:trPr>
        <w:tc>
          <w:tcPr>
            <w:tcW w:w="2093" w:type="dxa"/>
          </w:tcPr>
          <w:p w14:paraId="09C09FA8" w14:textId="34127F2E" w:rsidR="004A0C8F" w:rsidRPr="00876437" w:rsidRDefault="00D93311" w:rsidP="004A0C8F">
            <w:pPr>
              <w:spacing w:before="60" w:after="60"/>
              <w:rPr>
                <w:lang w:val="en-GB"/>
                <w:rPrChange w:id="59" w:author="Kevin Gu" w:date="2020-05-18T10:36:00Z">
                  <w:rPr/>
                </w:rPrChange>
              </w:rPr>
            </w:pPr>
            <w:ins w:id="60" w:author="Julio Li" w:date="2020-05-15T17:26:00Z">
              <w:r w:rsidRPr="00876437">
                <w:rPr>
                  <w:lang w:val="en-GB"/>
                  <w:rPrChange w:id="61" w:author="Kevin Gu" w:date="2020-05-18T10:36:00Z">
                    <w:rPr/>
                  </w:rPrChange>
                </w:rPr>
                <w:t>0.2</w:t>
              </w:r>
            </w:ins>
          </w:p>
        </w:tc>
        <w:tc>
          <w:tcPr>
            <w:tcW w:w="1843" w:type="dxa"/>
          </w:tcPr>
          <w:p w14:paraId="3DB9956C" w14:textId="78F72053" w:rsidR="004A0C8F" w:rsidRPr="00876437" w:rsidRDefault="00D93311" w:rsidP="004A0C8F">
            <w:pPr>
              <w:spacing w:before="60" w:after="60"/>
              <w:rPr>
                <w:rFonts w:cs="Nimbus Roman No9 L"/>
                <w:color w:val="000000"/>
                <w:lang w:val="en-GB" w:eastAsia="zh-CN"/>
                <w:rPrChange w:id="62" w:author="Kevin Gu" w:date="2020-05-18T10:36:00Z">
                  <w:rPr>
                    <w:rFonts w:cs="Nimbus Roman No9 L"/>
                    <w:color w:val="000000"/>
                    <w:lang w:eastAsia="zh-CN"/>
                  </w:rPr>
                </w:rPrChange>
              </w:rPr>
            </w:pPr>
            <w:ins w:id="63" w:author="Julio Li" w:date="2020-05-15T17:26:00Z">
              <w:r w:rsidRPr="00876437">
                <w:rPr>
                  <w:rFonts w:cs="Nimbus Roman No9 L"/>
                  <w:color w:val="000000"/>
                  <w:lang w:val="en-GB" w:eastAsia="zh-CN"/>
                  <w:rPrChange w:id="64" w:author="Kevin Gu" w:date="2020-05-18T10:36:00Z">
                    <w:rPr>
                      <w:rFonts w:cs="Nimbus Roman No9 L"/>
                      <w:color w:val="000000"/>
                      <w:lang w:eastAsia="zh-CN"/>
                    </w:rPr>
                  </w:rPrChange>
                </w:rPr>
                <w:t>15/</w:t>
              </w:r>
            </w:ins>
            <w:ins w:id="65" w:author="Julio Li" w:date="2020-05-15T17:27:00Z">
              <w:r w:rsidRPr="00876437">
                <w:rPr>
                  <w:rFonts w:cs="Nimbus Roman No9 L"/>
                  <w:color w:val="000000"/>
                  <w:lang w:val="en-GB" w:eastAsia="zh-CN"/>
                  <w:rPrChange w:id="66" w:author="Kevin Gu" w:date="2020-05-18T10:36:00Z">
                    <w:rPr>
                      <w:rFonts w:cs="Nimbus Roman No9 L"/>
                      <w:color w:val="000000"/>
                      <w:lang w:eastAsia="zh-CN"/>
                    </w:rPr>
                  </w:rPrChange>
                </w:rPr>
                <w:t>0</w:t>
              </w:r>
            </w:ins>
            <w:ins w:id="67" w:author="Julio Li" w:date="2020-05-15T17:26:00Z">
              <w:r w:rsidRPr="00876437">
                <w:rPr>
                  <w:rFonts w:cs="Nimbus Roman No9 L"/>
                  <w:color w:val="000000"/>
                  <w:lang w:val="en-GB" w:eastAsia="zh-CN"/>
                  <w:rPrChange w:id="68" w:author="Kevin Gu" w:date="2020-05-18T10:36:00Z">
                    <w:rPr>
                      <w:rFonts w:cs="Nimbus Roman No9 L"/>
                      <w:color w:val="000000"/>
                      <w:lang w:eastAsia="zh-CN"/>
                    </w:rPr>
                  </w:rPrChange>
                </w:rPr>
                <w:t>5/2020</w:t>
              </w:r>
            </w:ins>
          </w:p>
        </w:tc>
        <w:tc>
          <w:tcPr>
            <w:tcW w:w="5189" w:type="dxa"/>
          </w:tcPr>
          <w:p w14:paraId="13A61C37" w14:textId="221E3EE6" w:rsidR="004A0C8F" w:rsidRPr="00876437" w:rsidRDefault="00D93311" w:rsidP="004A0C8F">
            <w:pPr>
              <w:spacing w:before="60" w:after="60"/>
              <w:rPr>
                <w:rFonts w:cs="Nimbus Roman No9 L"/>
                <w:color w:val="000000"/>
                <w:lang w:val="en-GB"/>
              </w:rPr>
            </w:pPr>
            <w:ins w:id="69" w:author="Julio Li" w:date="2020-05-15T17:27:00Z">
              <w:r w:rsidRPr="00876437">
                <w:rPr>
                  <w:rFonts w:cs="Nimbus Roman No9 L"/>
                  <w:color w:val="000000"/>
                  <w:lang w:val="en-GB"/>
                </w:rPr>
                <w:t>Combined content from different documents</w:t>
              </w:r>
            </w:ins>
          </w:p>
        </w:tc>
      </w:tr>
      <w:tr w:rsidR="004A0C8F" w:rsidRPr="00876437" w14:paraId="13B7173C" w14:textId="77777777" w:rsidTr="00663BDE">
        <w:trPr>
          <w:trHeight w:val="272"/>
        </w:trPr>
        <w:tc>
          <w:tcPr>
            <w:tcW w:w="2093" w:type="dxa"/>
          </w:tcPr>
          <w:p w14:paraId="79686034" w14:textId="6F72606D" w:rsidR="004A0C8F" w:rsidRPr="00876437" w:rsidRDefault="00B909D7" w:rsidP="00181CF1">
            <w:pPr>
              <w:spacing w:before="60" w:after="60"/>
              <w:rPr>
                <w:lang w:val="en-GB"/>
                <w:rPrChange w:id="70" w:author="Kevin Gu" w:date="2020-05-18T10:36:00Z">
                  <w:rPr/>
                </w:rPrChange>
              </w:rPr>
            </w:pPr>
            <w:ins w:id="71" w:author="Kevin Gu" w:date="2020-05-21T14:47:00Z">
              <w:r>
                <w:rPr>
                  <w:lang w:val="en-GB"/>
                </w:rPr>
                <w:t>0.3</w:t>
              </w:r>
            </w:ins>
          </w:p>
        </w:tc>
        <w:tc>
          <w:tcPr>
            <w:tcW w:w="1843" w:type="dxa"/>
          </w:tcPr>
          <w:p w14:paraId="343FA95F" w14:textId="27887A09" w:rsidR="004A0C8F" w:rsidRPr="00876437" w:rsidRDefault="00B909D7" w:rsidP="00181CF1">
            <w:pPr>
              <w:spacing w:before="60" w:after="60"/>
              <w:rPr>
                <w:rFonts w:cs="Nimbus Roman No9 L"/>
                <w:color w:val="000000"/>
                <w:lang w:val="en-GB" w:eastAsia="zh-CN"/>
                <w:rPrChange w:id="72" w:author="Kevin Gu" w:date="2020-05-18T10:36:00Z">
                  <w:rPr>
                    <w:rFonts w:cs="Nimbus Roman No9 L"/>
                    <w:color w:val="000000"/>
                    <w:lang w:eastAsia="zh-CN"/>
                  </w:rPr>
                </w:rPrChange>
              </w:rPr>
            </w:pPr>
            <w:ins w:id="73" w:author="Kevin Gu" w:date="2020-05-21T14:47:00Z">
              <w:r>
                <w:rPr>
                  <w:rFonts w:cs="Nimbus Roman No9 L"/>
                  <w:color w:val="000000"/>
                  <w:lang w:val="en-GB" w:eastAsia="zh-CN"/>
                </w:rPr>
                <w:t>21/05/2020</w:t>
              </w:r>
            </w:ins>
          </w:p>
        </w:tc>
        <w:tc>
          <w:tcPr>
            <w:tcW w:w="5189" w:type="dxa"/>
          </w:tcPr>
          <w:p w14:paraId="09516C5E" w14:textId="32E6769E" w:rsidR="004A0C8F" w:rsidRPr="00876437" w:rsidRDefault="00B909D7" w:rsidP="00181CF1">
            <w:pPr>
              <w:spacing w:before="60" w:after="60"/>
              <w:rPr>
                <w:rFonts w:cs="Nimbus Roman No9 L"/>
                <w:color w:val="000000"/>
                <w:lang w:val="en-GB"/>
              </w:rPr>
            </w:pPr>
            <w:ins w:id="74" w:author="Kevin Gu" w:date="2020-05-21T14:48:00Z">
              <w:r>
                <w:rPr>
                  <w:rFonts w:cs="Nimbus Roman No9 L"/>
                  <w:color w:val="000000"/>
                  <w:lang w:val="en-GB"/>
                </w:rPr>
                <w:t>Update contents</w:t>
              </w:r>
            </w:ins>
          </w:p>
        </w:tc>
      </w:tr>
      <w:tr w:rsidR="00943386" w:rsidRPr="00876437" w14:paraId="2A292C7F" w14:textId="77777777" w:rsidTr="00663BDE">
        <w:trPr>
          <w:trHeight w:val="272"/>
        </w:trPr>
        <w:tc>
          <w:tcPr>
            <w:tcW w:w="2093" w:type="dxa"/>
          </w:tcPr>
          <w:p w14:paraId="2ACD70B2" w14:textId="219A0981" w:rsidR="00943386" w:rsidRPr="00876437" w:rsidRDefault="00133EB5" w:rsidP="00181CF1">
            <w:pPr>
              <w:spacing w:before="60" w:after="60"/>
              <w:rPr>
                <w:lang w:val="en-GB"/>
                <w:rPrChange w:id="75" w:author="Kevin Gu" w:date="2020-05-18T10:36:00Z">
                  <w:rPr/>
                </w:rPrChange>
              </w:rPr>
            </w:pPr>
            <w:ins w:id="76" w:author="Kevin Gu" w:date="2020-06-18T15:33:00Z">
              <w:r>
                <w:rPr>
                  <w:lang w:val="en-GB"/>
                </w:rPr>
                <w:t>0.4</w:t>
              </w:r>
            </w:ins>
          </w:p>
        </w:tc>
        <w:tc>
          <w:tcPr>
            <w:tcW w:w="1843" w:type="dxa"/>
          </w:tcPr>
          <w:p w14:paraId="266923C6" w14:textId="39BE80B0" w:rsidR="00943386" w:rsidRPr="00876437" w:rsidRDefault="00133EB5" w:rsidP="00181CF1">
            <w:pPr>
              <w:spacing w:before="60" w:after="60"/>
              <w:rPr>
                <w:rFonts w:cs="Nimbus Roman No9 L"/>
                <w:color w:val="000000"/>
                <w:lang w:val="en-GB" w:eastAsia="zh-CN"/>
                <w:rPrChange w:id="77" w:author="Kevin Gu" w:date="2020-05-18T10:36:00Z">
                  <w:rPr>
                    <w:rFonts w:cs="Nimbus Roman No9 L"/>
                    <w:color w:val="000000"/>
                    <w:lang w:eastAsia="zh-CN"/>
                  </w:rPr>
                </w:rPrChange>
              </w:rPr>
            </w:pPr>
            <w:ins w:id="78" w:author="Kevin Gu" w:date="2020-06-18T15:34:00Z">
              <w:r>
                <w:rPr>
                  <w:rFonts w:cs="Nimbus Roman No9 L"/>
                  <w:color w:val="000000"/>
                  <w:lang w:val="en-GB" w:eastAsia="zh-CN"/>
                </w:rPr>
                <w:t>18/06/2020</w:t>
              </w:r>
            </w:ins>
          </w:p>
        </w:tc>
        <w:tc>
          <w:tcPr>
            <w:tcW w:w="5189" w:type="dxa"/>
          </w:tcPr>
          <w:p w14:paraId="2A8E24DE" w14:textId="759BA48D" w:rsidR="00943386" w:rsidRPr="00876437" w:rsidRDefault="00133EB5" w:rsidP="00181CF1">
            <w:pPr>
              <w:spacing w:before="60" w:after="60"/>
              <w:rPr>
                <w:rFonts w:cs="Nimbus Roman No9 L"/>
                <w:color w:val="000000"/>
                <w:lang w:val="en-GB"/>
              </w:rPr>
            </w:pPr>
            <w:ins w:id="79" w:author="Kevin Gu" w:date="2020-06-18T15:34:00Z">
              <w:r>
                <w:rPr>
                  <w:rFonts w:cs="Nimbus Roman No9 L"/>
                  <w:color w:val="000000"/>
                  <w:lang w:val="en-GB"/>
                </w:rPr>
                <w:t>Update contents of HR and IT</w:t>
              </w:r>
            </w:ins>
          </w:p>
        </w:tc>
      </w:tr>
      <w:tr w:rsidR="009A51FE" w:rsidRPr="00876437" w14:paraId="7A4C1A64" w14:textId="77777777" w:rsidTr="00663BDE">
        <w:trPr>
          <w:trHeight w:val="272"/>
          <w:ins w:id="80" w:author="Marc Gomez" w:date="2019-11-13T08:06:00Z"/>
        </w:trPr>
        <w:tc>
          <w:tcPr>
            <w:tcW w:w="2093" w:type="dxa"/>
          </w:tcPr>
          <w:p w14:paraId="4683BF55" w14:textId="7CA8B552" w:rsidR="009A51FE" w:rsidRPr="00965311" w:rsidRDefault="00965311" w:rsidP="00181CF1">
            <w:pPr>
              <w:spacing w:before="60" w:after="60"/>
              <w:rPr>
                <w:ins w:id="81" w:author="Marc Gomez" w:date="2019-11-13T08:06:00Z"/>
                <w:lang w:val="en-US" w:eastAsia="zh-CN"/>
                <w:rPrChange w:id="82" w:author="Julio Li [2]" w:date="2020-09-03T18:13:00Z">
                  <w:rPr>
                    <w:ins w:id="83" w:author="Marc Gomez" w:date="2019-11-13T08:06:00Z"/>
                  </w:rPr>
                </w:rPrChange>
              </w:rPr>
            </w:pPr>
            <w:ins w:id="84" w:author="Julio Li [2]" w:date="2020-09-03T18:13:00Z">
              <w:r>
                <w:rPr>
                  <w:lang w:val="en-US" w:eastAsia="zh-CN"/>
                </w:rPr>
                <w:t>0.5</w:t>
              </w:r>
            </w:ins>
          </w:p>
        </w:tc>
        <w:tc>
          <w:tcPr>
            <w:tcW w:w="1843" w:type="dxa"/>
          </w:tcPr>
          <w:p w14:paraId="47500089" w14:textId="6C701341" w:rsidR="009A51FE" w:rsidRPr="00876437" w:rsidRDefault="00965311" w:rsidP="00181CF1">
            <w:pPr>
              <w:spacing w:before="60" w:after="60"/>
              <w:rPr>
                <w:ins w:id="85" w:author="Marc Gomez" w:date="2019-11-13T08:06:00Z"/>
                <w:rFonts w:cs="Nimbus Roman No9 L"/>
                <w:color w:val="000000"/>
                <w:lang w:val="en-GB" w:eastAsia="zh-CN"/>
                <w:rPrChange w:id="86" w:author="Kevin Gu" w:date="2020-05-18T10:36:00Z">
                  <w:rPr>
                    <w:ins w:id="87" w:author="Marc Gomez" w:date="2019-11-13T08:06:00Z"/>
                    <w:rFonts w:cs="Nimbus Roman No9 L"/>
                    <w:color w:val="000000"/>
                    <w:lang w:eastAsia="zh-CN"/>
                  </w:rPr>
                </w:rPrChange>
              </w:rPr>
            </w:pPr>
            <w:ins w:id="88" w:author="Julio Li [2]" w:date="2020-09-03T18:13:00Z">
              <w:r>
                <w:rPr>
                  <w:rFonts w:cs="Nimbus Roman No9 L"/>
                  <w:color w:val="000000"/>
                  <w:lang w:val="en-GB" w:eastAsia="zh-CN"/>
                </w:rPr>
                <w:t>03/09/2020</w:t>
              </w:r>
            </w:ins>
          </w:p>
        </w:tc>
        <w:tc>
          <w:tcPr>
            <w:tcW w:w="5189" w:type="dxa"/>
          </w:tcPr>
          <w:p w14:paraId="63316DBF" w14:textId="455255B9" w:rsidR="009A51FE" w:rsidRPr="00876437" w:rsidRDefault="00965311" w:rsidP="00181CF1">
            <w:pPr>
              <w:spacing w:before="60" w:after="60"/>
              <w:rPr>
                <w:ins w:id="89" w:author="Marc Gomez" w:date="2019-11-13T08:06:00Z"/>
                <w:rFonts w:cs="Nimbus Roman No9 L"/>
                <w:color w:val="000000"/>
                <w:lang w:val="en-GB"/>
              </w:rPr>
            </w:pPr>
            <w:ins w:id="90" w:author="Julio Li [2]" w:date="2020-09-03T18:13:00Z">
              <w:r>
                <w:rPr>
                  <w:rFonts w:cs="Nimbus Roman No9 L"/>
                  <w:color w:val="000000"/>
                  <w:lang w:val="en-GB"/>
                </w:rPr>
                <w:t>Minor ch</w:t>
              </w:r>
            </w:ins>
            <w:ins w:id="91" w:author="Julio Li [2]" w:date="2020-09-03T18:14:00Z">
              <w:r>
                <w:rPr>
                  <w:rFonts w:cs="Nimbus Roman No9 L"/>
                  <w:color w:val="000000"/>
                  <w:lang w:val="en-GB"/>
                </w:rPr>
                <w:t>anges</w:t>
              </w:r>
            </w:ins>
          </w:p>
        </w:tc>
      </w:tr>
      <w:tr w:rsidR="00AF51C3" w:rsidRPr="00876437" w14:paraId="415D5275" w14:textId="77777777" w:rsidTr="00663BDE">
        <w:trPr>
          <w:trHeight w:val="272"/>
          <w:ins w:id="92" w:author="Julio Li [2]" w:date="2020-09-28T14:02:00Z"/>
        </w:trPr>
        <w:tc>
          <w:tcPr>
            <w:tcW w:w="2093" w:type="dxa"/>
          </w:tcPr>
          <w:p w14:paraId="703CFDBB" w14:textId="57A9E28A" w:rsidR="00AF51C3" w:rsidRDefault="00AF51C3" w:rsidP="00181CF1">
            <w:pPr>
              <w:spacing w:before="60" w:after="60"/>
              <w:rPr>
                <w:ins w:id="93" w:author="Julio Li [2]" w:date="2020-09-28T14:02:00Z"/>
                <w:lang w:val="en-US" w:eastAsia="zh-CN"/>
              </w:rPr>
            </w:pPr>
            <w:ins w:id="94" w:author="Julio Li [2]" w:date="2020-09-28T14:02:00Z">
              <w:r>
                <w:rPr>
                  <w:lang w:val="en-US" w:eastAsia="zh-CN"/>
                </w:rPr>
                <w:t>0.6</w:t>
              </w:r>
            </w:ins>
          </w:p>
        </w:tc>
        <w:tc>
          <w:tcPr>
            <w:tcW w:w="1843" w:type="dxa"/>
          </w:tcPr>
          <w:p w14:paraId="6EDEDA61" w14:textId="4B14A6BD" w:rsidR="00AF51C3" w:rsidRDefault="00AF51C3" w:rsidP="00181CF1">
            <w:pPr>
              <w:spacing w:before="60" w:after="60"/>
              <w:rPr>
                <w:ins w:id="95" w:author="Julio Li [2]" w:date="2020-09-28T14:02:00Z"/>
                <w:rFonts w:cs="Nimbus Roman No9 L"/>
                <w:color w:val="000000"/>
                <w:lang w:val="en-GB" w:eastAsia="zh-CN"/>
              </w:rPr>
            </w:pPr>
            <w:ins w:id="96" w:author="Julio Li [2]" w:date="2020-09-28T14:02:00Z">
              <w:r>
                <w:rPr>
                  <w:rFonts w:cs="Nimbus Roman No9 L"/>
                  <w:color w:val="000000"/>
                  <w:lang w:val="en-GB" w:eastAsia="zh-CN"/>
                </w:rPr>
                <w:t>10/09/2020</w:t>
              </w:r>
            </w:ins>
          </w:p>
        </w:tc>
        <w:tc>
          <w:tcPr>
            <w:tcW w:w="5189" w:type="dxa"/>
          </w:tcPr>
          <w:p w14:paraId="766CA75B" w14:textId="5E70C9EF" w:rsidR="00AF51C3" w:rsidRDefault="00AF51C3" w:rsidP="00181CF1">
            <w:pPr>
              <w:spacing w:before="60" w:after="60"/>
              <w:rPr>
                <w:ins w:id="97" w:author="Julio Li [2]" w:date="2020-09-28T14:02:00Z"/>
                <w:rFonts w:cs="Nimbus Roman No9 L"/>
                <w:color w:val="000000"/>
                <w:lang w:val="en-GB"/>
              </w:rPr>
            </w:pPr>
            <w:ins w:id="98" w:author="Julio Li [2]" w:date="2020-09-28T14:02:00Z">
              <w:r>
                <w:rPr>
                  <w:rFonts w:cs="Nimbus Roman No9 L"/>
                  <w:color w:val="000000"/>
                  <w:lang w:val="en-GB"/>
                </w:rPr>
                <w:t>Minor changes</w:t>
              </w:r>
            </w:ins>
          </w:p>
        </w:tc>
      </w:tr>
      <w:tr w:rsidR="00AF51C3" w:rsidRPr="00876437" w14:paraId="44C0D9E6" w14:textId="77777777" w:rsidTr="00663BDE">
        <w:trPr>
          <w:trHeight w:val="272"/>
          <w:ins w:id="99" w:author="Julio Li [2]" w:date="2020-09-28T14:02:00Z"/>
        </w:trPr>
        <w:tc>
          <w:tcPr>
            <w:tcW w:w="2093" w:type="dxa"/>
          </w:tcPr>
          <w:p w14:paraId="30599544" w14:textId="6E6BC624" w:rsidR="00AF51C3" w:rsidRDefault="00AF51C3" w:rsidP="00181CF1">
            <w:pPr>
              <w:spacing w:before="60" w:after="60"/>
              <w:rPr>
                <w:ins w:id="100" w:author="Julio Li [2]" w:date="2020-09-28T14:02:00Z"/>
                <w:lang w:val="en-US" w:eastAsia="zh-CN"/>
              </w:rPr>
            </w:pPr>
            <w:ins w:id="101" w:author="Julio Li [2]" w:date="2020-09-28T14:02:00Z">
              <w:r>
                <w:rPr>
                  <w:lang w:val="en-US" w:eastAsia="zh-CN"/>
                </w:rPr>
                <w:t>0.7</w:t>
              </w:r>
            </w:ins>
          </w:p>
        </w:tc>
        <w:tc>
          <w:tcPr>
            <w:tcW w:w="1843" w:type="dxa"/>
          </w:tcPr>
          <w:p w14:paraId="77C01729" w14:textId="1CC216DA" w:rsidR="00AF51C3" w:rsidRDefault="00AF51C3" w:rsidP="00181CF1">
            <w:pPr>
              <w:spacing w:before="60" w:after="60"/>
              <w:rPr>
                <w:ins w:id="102" w:author="Julio Li [2]" w:date="2020-09-28T14:02:00Z"/>
                <w:rFonts w:cs="Nimbus Roman No9 L"/>
                <w:color w:val="000000"/>
                <w:lang w:val="en-GB" w:eastAsia="zh-CN"/>
              </w:rPr>
            </w:pPr>
            <w:ins w:id="103" w:author="Julio Li [2]" w:date="2020-09-28T14:02:00Z">
              <w:r>
                <w:rPr>
                  <w:rFonts w:cs="Nimbus Roman No9 L"/>
                  <w:color w:val="000000"/>
                  <w:lang w:val="en-GB" w:eastAsia="zh-CN"/>
                </w:rPr>
                <w:t>28/09/</w:t>
              </w:r>
            </w:ins>
            <w:ins w:id="104" w:author="Julio Li [2]" w:date="2020-09-28T14:03:00Z">
              <w:r>
                <w:rPr>
                  <w:rFonts w:cs="Nimbus Roman No9 L"/>
                  <w:color w:val="000000"/>
                  <w:lang w:val="en-GB" w:eastAsia="zh-CN"/>
                </w:rPr>
                <w:t>2020</w:t>
              </w:r>
            </w:ins>
          </w:p>
        </w:tc>
        <w:tc>
          <w:tcPr>
            <w:tcW w:w="5189" w:type="dxa"/>
          </w:tcPr>
          <w:p w14:paraId="1F456859" w14:textId="5061ADCC" w:rsidR="00AF51C3" w:rsidRDefault="00AF51C3" w:rsidP="00181CF1">
            <w:pPr>
              <w:spacing w:before="60" w:after="60"/>
              <w:rPr>
                <w:ins w:id="105" w:author="Julio Li [2]" w:date="2020-09-28T14:02:00Z"/>
                <w:rFonts w:cs="Nimbus Roman No9 L"/>
                <w:color w:val="000000"/>
                <w:lang w:val="en-GB"/>
              </w:rPr>
            </w:pPr>
            <w:ins w:id="106" w:author="Julio Li [2]" w:date="2020-09-28T14:03:00Z">
              <w:r>
                <w:rPr>
                  <w:rFonts w:cs="Nimbus Roman No9 L"/>
                  <w:color w:val="000000"/>
                  <w:lang w:val="en-GB"/>
                </w:rPr>
                <w:t>Confirmed comments resolved</w:t>
              </w:r>
            </w:ins>
            <w:ins w:id="107" w:author="Julio Li [2]" w:date="2020-10-19T16:25:00Z">
              <w:r w:rsidR="00496037">
                <w:rPr>
                  <w:rFonts w:cs="Nimbus Roman No9 L"/>
                  <w:color w:val="000000"/>
                  <w:lang w:val="en-GB"/>
                </w:rPr>
                <w:t xml:space="preserve"> and version changed</w:t>
              </w:r>
            </w:ins>
          </w:p>
        </w:tc>
      </w:tr>
    </w:tbl>
    <w:p w14:paraId="1B55C267" w14:textId="77777777" w:rsidR="00BD5AC8" w:rsidRPr="00876437" w:rsidRDefault="00BD5AC8" w:rsidP="00181CF1">
      <w:pPr>
        <w:rPr>
          <w:rStyle w:val="Heading9Char"/>
          <w:rFonts w:ascii="Open Sans Semibold" w:hAnsi="Open Sans Semibold" w:cs="Open Sans Semibold"/>
          <w:i w:val="0"/>
          <w:smallCaps w:val="0"/>
          <w:color w:val="auto"/>
          <w:sz w:val="32"/>
          <w:szCs w:val="32"/>
          <w:lang w:val="en-GB"/>
          <w:rPrChange w:id="108" w:author="Kevin Gu" w:date="2020-05-18T10:36:00Z">
            <w:rPr>
              <w:rStyle w:val="Heading9Char"/>
              <w:rFonts w:ascii="Open Sans Semibold" w:hAnsi="Open Sans Semibold" w:cs="Open Sans Semibold"/>
              <w:i w:val="0"/>
              <w:smallCaps w:val="0"/>
              <w:color w:val="auto"/>
              <w:sz w:val="32"/>
              <w:szCs w:val="32"/>
              <w:lang w:val="en-US"/>
            </w:rPr>
          </w:rPrChange>
        </w:rPr>
      </w:pPr>
    </w:p>
    <w:p w14:paraId="440FA4C3" w14:textId="77777777" w:rsidR="00BD5AC8" w:rsidRPr="00876437" w:rsidRDefault="00BD5AC8" w:rsidP="00181CF1">
      <w:pPr>
        <w:rPr>
          <w:rStyle w:val="Heading9Char"/>
          <w:rFonts w:ascii="Open Sans Semibold" w:hAnsi="Open Sans Semibold" w:cs="Open Sans Semibold"/>
          <w:i w:val="0"/>
          <w:smallCaps w:val="0"/>
          <w:color w:val="auto"/>
          <w:sz w:val="32"/>
          <w:szCs w:val="32"/>
          <w:lang w:val="en-GB"/>
          <w:rPrChange w:id="109" w:author="Kevin Gu" w:date="2020-05-18T10:36:00Z">
            <w:rPr>
              <w:rStyle w:val="Heading9Char"/>
              <w:rFonts w:ascii="Open Sans Semibold" w:hAnsi="Open Sans Semibold" w:cs="Open Sans Semibold"/>
              <w:i w:val="0"/>
              <w:smallCaps w:val="0"/>
              <w:color w:val="auto"/>
              <w:sz w:val="32"/>
              <w:szCs w:val="32"/>
              <w:lang w:val="en-US"/>
            </w:rPr>
          </w:rPrChange>
        </w:rPr>
      </w:pPr>
    </w:p>
    <w:p w14:paraId="46398892" w14:textId="77777777" w:rsidR="004A0C8F" w:rsidRPr="00876437" w:rsidRDefault="004A0C8F" w:rsidP="00181CF1">
      <w:pPr>
        <w:spacing w:after="200"/>
        <w:rPr>
          <w:rStyle w:val="Heading9Char"/>
          <w:rFonts w:ascii="Open Sans Semibold" w:hAnsi="Open Sans Semibold" w:cs="Open Sans Semibold"/>
          <w:i w:val="0"/>
          <w:smallCaps w:val="0"/>
          <w:color w:val="auto"/>
          <w:sz w:val="32"/>
          <w:szCs w:val="32"/>
          <w:lang w:val="en-GB"/>
          <w:rPrChange w:id="110" w:author="Kevin Gu" w:date="2020-05-18T10:36:00Z">
            <w:rPr>
              <w:rStyle w:val="Heading9Char"/>
              <w:rFonts w:ascii="Open Sans Semibold" w:hAnsi="Open Sans Semibold" w:cs="Open Sans Semibold"/>
              <w:i w:val="0"/>
              <w:smallCaps w:val="0"/>
              <w:color w:val="auto"/>
              <w:sz w:val="32"/>
              <w:szCs w:val="32"/>
              <w:lang w:val="en-US"/>
            </w:rPr>
          </w:rPrChange>
        </w:rPr>
      </w:pPr>
    </w:p>
    <w:p w14:paraId="2730A149" w14:textId="083A78D0" w:rsidR="00BD5AC8" w:rsidRPr="00876437" w:rsidRDefault="00BD5AC8" w:rsidP="00181CF1">
      <w:pPr>
        <w:spacing w:after="200"/>
        <w:rPr>
          <w:rStyle w:val="Heading9Char"/>
          <w:rFonts w:ascii="Open Sans Semibold" w:hAnsi="Open Sans Semibold" w:cs="Open Sans Semibold"/>
          <w:i w:val="0"/>
          <w:smallCaps w:val="0"/>
          <w:color w:val="auto"/>
          <w:sz w:val="32"/>
          <w:szCs w:val="32"/>
          <w:lang w:val="en-GB"/>
          <w:rPrChange w:id="111" w:author="Kevin Gu" w:date="2020-05-18T10:36:00Z">
            <w:rPr>
              <w:rStyle w:val="Heading9Char"/>
              <w:rFonts w:ascii="Open Sans Semibold" w:hAnsi="Open Sans Semibold" w:cs="Open Sans Semibold"/>
              <w:i w:val="0"/>
              <w:smallCaps w:val="0"/>
              <w:color w:val="auto"/>
              <w:sz w:val="32"/>
              <w:szCs w:val="32"/>
              <w:lang w:val="en-US"/>
            </w:rPr>
          </w:rPrChange>
        </w:rPr>
      </w:pPr>
      <w:r w:rsidRPr="00876437">
        <w:rPr>
          <w:rStyle w:val="Heading9Char"/>
          <w:rFonts w:ascii="Open Sans Semibold" w:hAnsi="Open Sans Semibold" w:cs="Open Sans Semibold"/>
          <w:i w:val="0"/>
          <w:smallCaps w:val="0"/>
          <w:color w:val="auto"/>
          <w:sz w:val="32"/>
          <w:szCs w:val="32"/>
          <w:lang w:val="en-GB"/>
          <w:rPrChange w:id="112" w:author="Kevin Gu" w:date="2020-05-18T10:36:00Z">
            <w:rPr>
              <w:rStyle w:val="Heading9Char"/>
              <w:rFonts w:ascii="Open Sans Semibold" w:hAnsi="Open Sans Semibold" w:cs="Open Sans Semibold"/>
              <w:i w:val="0"/>
              <w:smallCaps w:val="0"/>
              <w:color w:val="auto"/>
              <w:sz w:val="32"/>
              <w:szCs w:val="32"/>
              <w:lang w:val="en-US"/>
            </w:rPr>
          </w:rPrChange>
        </w:rPr>
        <w:br w:type="page"/>
      </w:r>
    </w:p>
    <w:p w14:paraId="0FA83C33" w14:textId="77777777" w:rsidR="00E6536D" w:rsidRPr="00876437" w:rsidRDefault="00E6536D" w:rsidP="00181CF1">
      <w:pPr>
        <w:pStyle w:val="NoSpacing"/>
        <w:rPr>
          <w:rStyle w:val="Heading9Char"/>
          <w:b/>
          <w:i w:val="0"/>
          <w:smallCaps w:val="0"/>
          <w:color w:val="FF6600"/>
          <w:lang w:val="en-GB"/>
          <w:rPrChange w:id="113" w:author="Kevin Gu" w:date="2020-05-18T10:36:00Z">
            <w:rPr>
              <w:rStyle w:val="Heading9Char"/>
              <w:rFonts w:asciiTheme="minorHAnsi" w:hAnsiTheme="minorHAnsi" w:cstheme="minorBidi"/>
              <w:b/>
              <w:i w:val="0"/>
              <w:iCs w:val="0"/>
              <w:smallCaps w:val="0"/>
              <w:color w:val="FF6600"/>
              <w:lang w:val="es-ES" w:eastAsia="es-ES"/>
            </w:rPr>
          </w:rPrChange>
        </w:rPr>
      </w:pPr>
      <w:r w:rsidRPr="00876437">
        <w:rPr>
          <w:rStyle w:val="Heading9Char"/>
          <w:b/>
          <w:i w:val="0"/>
          <w:smallCaps w:val="0"/>
          <w:color w:val="FF6600"/>
          <w:lang w:val="en-GB"/>
          <w:rPrChange w:id="114" w:author="Kevin Gu" w:date="2020-05-18T10:36:00Z">
            <w:rPr>
              <w:rStyle w:val="Heading9Char"/>
              <w:b/>
              <w:i w:val="0"/>
              <w:smallCaps w:val="0"/>
              <w:color w:val="FF6600"/>
            </w:rPr>
          </w:rPrChange>
        </w:rPr>
        <w:lastRenderedPageBreak/>
        <w:t>Contents</w:t>
      </w:r>
    </w:p>
    <w:sdt>
      <w:sdtPr>
        <w:rPr>
          <w:b/>
          <w:i/>
          <w:smallCaps/>
          <w:color w:val="622423" w:themeColor="accent2" w:themeShade="7F"/>
          <w:lang w:val="en-GB"/>
        </w:rPr>
        <w:id w:val="128606433"/>
        <w:docPartObj>
          <w:docPartGallery w:val="Table of Contents"/>
          <w:docPartUnique/>
        </w:docPartObj>
      </w:sdtPr>
      <w:sdtEndPr>
        <w:rPr>
          <w:color w:val="C0504D" w:themeColor="accent2"/>
        </w:rPr>
      </w:sdtEndPr>
      <w:sdtContent>
        <w:p w14:paraId="441A195D" w14:textId="77777777" w:rsidR="00E6536D" w:rsidRPr="00876437" w:rsidRDefault="00E6536D" w:rsidP="00181CF1">
          <w:pPr>
            <w:rPr>
              <w:lang w:val="en-GB"/>
              <w:rPrChange w:id="115" w:author="Kevin Gu" w:date="2020-05-18T10:36:00Z">
                <w:rPr>
                  <w:lang w:val="en-US"/>
                </w:rPr>
              </w:rPrChange>
            </w:rPr>
          </w:pPr>
        </w:p>
        <w:p w14:paraId="2FA45885" w14:textId="63FA95FC" w:rsidR="0016427A" w:rsidRDefault="00C253C9">
          <w:pPr>
            <w:pStyle w:val="TOC1"/>
            <w:tabs>
              <w:tab w:val="left" w:pos="403"/>
              <w:tab w:val="right" w:leader="dot" w:pos="9742"/>
            </w:tabs>
            <w:rPr>
              <w:ins w:id="116" w:author="Kevin Gu" w:date="2020-06-18T15:35:00Z"/>
              <w:noProof/>
              <w:sz w:val="22"/>
              <w:szCs w:val="22"/>
              <w:lang w:val="en-US" w:eastAsia="zh-CN"/>
            </w:rPr>
          </w:pPr>
          <w:r w:rsidRPr="00876437">
            <w:rPr>
              <w:lang w:val="en-GB"/>
              <w:rPrChange w:id="117" w:author="Kevin Gu" w:date="2020-05-18T10:36:00Z">
                <w:rPr>
                  <w:lang w:val="en-US"/>
                </w:rPr>
              </w:rPrChange>
            </w:rPr>
            <w:fldChar w:fldCharType="begin"/>
          </w:r>
          <w:r w:rsidR="009128FA" w:rsidRPr="00876437">
            <w:rPr>
              <w:lang w:val="en-GB"/>
              <w:rPrChange w:id="118" w:author="Kevin Gu" w:date="2020-05-18T10:36:00Z">
                <w:rPr>
                  <w:lang w:val="en-US"/>
                </w:rPr>
              </w:rPrChange>
            </w:rPr>
            <w:instrText xml:space="preserve"> TOC \o "1-2" \h \z \u </w:instrText>
          </w:r>
          <w:r w:rsidRPr="00876437">
            <w:rPr>
              <w:lang w:val="en-GB"/>
              <w:rPrChange w:id="119" w:author="Kevin Gu" w:date="2020-05-18T10:36:00Z">
                <w:rPr>
                  <w:lang w:val="en-US"/>
                </w:rPr>
              </w:rPrChange>
            </w:rPr>
            <w:fldChar w:fldCharType="separate"/>
          </w:r>
          <w:ins w:id="120" w:author="Kevin Gu" w:date="2020-06-18T15:35:00Z">
            <w:r w:rsidR="0016427A" w:rsidRPr="002D4C51">
              <w:rPr>
                <w:rStyle w:val="Hyperlink"/>
                <w:noProof/>
              </w:rPr>
              <w:fldChar w:fldCharType="begin"/>
            </w:r>
            <w:r w:rsidR="0016427A" w:rsidRPr="002D4C51">
              <w:rPr>
                <w:rStyle w:val="Hyperlink"/>
                <w:noProof/>
              </w:rPr>
              <w:instrText xml:space="preserve"> </w:instrText>
            </w:r>
            <w:r w:rsidR="0016427A">
              <w:rPr>
                <w:noProof/>
              </w:rPr>
              <w:instrText>HYPERLINK \l "_Toc43386955"</w:instrText>
            </w:r>
            <w:r w:rsidR="0016427A" w:rsidRPr="002D4C51">
              <w:rPr>
                <w:rStyle w:val="Hyperlink"/>
                <w:noProof/>
              </w:rPr>
              <w:instrText xml:space="preserve"> </w:instrText>
            </w:r>
            <w:r w:rsidR="0016427A" w:rsidRPr="002D4C51">
              <w:rPr>
                <w:rStyle w:val="Hyperlink"/>
                <w:noProof/>
              </w:rPr>
              <w:fldChar w:fldCharType="separate"/>
            </w:r>
            <w:r w:rsidR="0016427A" w:rsidRPr="002D4C51">
              <w:rPr>
                <w:rStyle w:val="Hyperlink"/>
                <w:noProof/>
                <w:lang w:val="en-GB"/>
              </w:rPr>
              <w:t>1</w:t>
            </w:r>
            <w:r w:rsidR="0016427A">
              <w:rPr>
                <w:noProof/>
                <w:sz w:val="22"/>
                <w:szCs w:val="22"/>
                <w:lang w:val="en-US" w:eastAsia="zh-CN"/>
              </w:rPr>
              <w:tab/>
            </w:r>
            <w:r w:rsidR="0016427A" w:rsidRPr="002D4C51">
              <w:rPr>
                <w:rStyle w:val="Hyperlink"/>
                <w:noProof/>
                <w:lang w:val="en-GB"/>
              </w:rPr>
              <w:t xml:space="preserve">Introduction </w:t>
            </w:r>
            <w:r w:rsidR="0016427A" w:rsidRPr="002D4C51">
              <w:rPr>
                <w:rStyle w:val="Hyperlink"/>
                <w:rFonts w:hint="eastAsia"/>
                <w:noProof/>
                <w:lang w:val="en-GB" w:eastAsia="zh-CN"/>
              </w:rPr>
              <w:t>简介</w:t>
            </w:r>
            <w:r w:rsidR="0016427A">
              <w:rPr>
                <w:noProof/>
                <w:webHidden/>
              </w:rPr>
              <w:tab/>
            </w:r>
            <w:r w:rsidR="0016427A">
              <w:rPr>
                <w:noProof/>
                <w:webHidden/>
              </w:rPr>
              <w:fldChar w:fldCharType="begin"/>
            </w:r>
            <w:r w:rsidR="0016427A">
              <w:rPr>
                <w:noProof/>
                <w:webHidden/>
              </w:rPr>
              <w:instrText xml:space="preserve"> PAGEREF _Toc43386955 \h </w:instrText>
            </w:r>
          </w:ins>
          <w:r w:rsidR="0016427A">
            <w:rPr>
              <w:noProof/>
              <w:webHidden/>
            </w:rPr>
          </w:r>
          <w:r w:rsidR="0016427A">
            <w:rPr>
              <w:noProof/>
              <w:webHidden/>
            </w:rPr>
            <w:fldChar w:fldCharType="separate"/>
          </w:r>
          <w:ins w:id="121" w:author="Kevin Gu" w:date="2020-06-18T15:35:00Z">
            <w:r w:rsidR="0016427A">
              <w:rPr>
                <w:noProof/>
                <w:webHidden/>
              </w:rPr>
              <w:t>5</w:t>
            </w:r>
            <w:r w:rsidR="0016427A">
              <w:rPr>
                <w:noProof/>
                <w:webHidden/>
              </w:rPr>
              <w:fldChar w:fldCharType="end"/>
            </w:r>
            <w:r w:rsidR="0016427A" w:rsidRPr="002D4C51">
              <w:rPr>
                <w:rStyle w:val="Hyperlink"/>
                <w:noProof/>
              </w:rPr>
              <w:fldChar w:fldCharType="end"/>
            </w:r>
          </w:ins>
        </w:p>
        <w:p w14:paraId="4EE4B9C9" w14:textId="06CD49BC" w:rsidR="0016427A" w:rsidRDefault="0016427A">
          <w:pPr>
            <w:pStyle w:val="TOC2"/>
            <w:rPr>
              <w:ins w:id="122" w:author="Kevin Gu" w:date="2020-06-18T15:35:00Z"/>
              <w:noProof/>
              <w:sz w:val="22"/>
              <w:szCs w:val="22"/>
              <w:lang w:val="en-US" w:eastAsia="zh-CN"/>
            </w:rPr>
          </w:pPr>
          <w:ins w:id="123"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"_Toc43386956"</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1.1</w:t>
            </w:r>
            <w:r>
              <w:rPr>
                <w:noProof/>
                <w:sz w:val="22"/>
                <w:szCs w:val="22"/>
                <w:lang w:val="en-US" w:eastAsia="zh-CN"/>
              </w:rPr>
              <w:tab/>
            </w:r>
            <w:r w:rsidRPr="002D4C51">
              <w:rPr>
                <w:rStyle w:val="Hyperlink"/>
                <w:noProof/>
                <w:lang w:val="en-GB"/>
              </w:rPr>
              <w:t xml:space="preserve">Scope </w:t>
            </w:r>
            <w:r w:rsidRPr="002D4C51">
              <w:rPr>
                <w:rStyle w:val="Hyperlink"/>
                <w:rFonts w:hint="eastAsia"/>
                <w:noProof/>
                <w:lang w:val="en-GB" w:eastAsia="zh-CN"/>
              </w:rPr>
              <w:t>范围</w:t>
            </w:r>
            <w:r>
              <w:rPr>
                <w:noProof/>
                <w:webHidden/>
              </w:rPr>
              <w:tab/>
            </w:r>
            <w:r>
              <w:rPr>
                <w:noProof/>
                <w:webHidden/>
              </w:rPr>
              <w:fldChar w:fldCharType="begin"/>
            </w:r>
            <w:r>
              <w:rPr>
                <w:noProof/>
                <w:webHidden/>
              </w:rPr>
              <w:instrText xml:space="preserve"> PAGEREF _Toc43386956 \h </w:instrText>
            </w:r>
          </w:ins>
          <w:r>
            <w:rPr>
              <w:noProof/>
              <w:webHidden/>
            </w:rPr>
          </w:r>
          <w:r>
            <w:rPr>
              <w:noProof/>
              <w:webHidden/>
            </w:rPr>
            <w:fldChar w:fldCharType="separate"/>
          </w:r>
          <w:ins w:id="124" w:author="Kevin Gu" w:date="2020-06-18T15:35:00Z">
            <w:r>
              <w:rPr>
                <w:noProof/>
                <w:webHidden/>
              </w:rPr>
              <w:t>5</w:t>
            </w:r>
            <w:r>
              <w:rPr>
                <w:noProof/>
                <w:webHidden/>
              </w:rPr>
              <w:fldChar w:fldCharType="end"/>
            </w:r>
            <w:r w:rsidRPr="002D4C51">
              <w:rPr>
                <w:rStyle w:val="Hyperlink"/>
                <w:noProof/>
              </w:rPr>
              <w:fldChar w:fldCharType="end"/>
            </w:r>
          </w:ins>
        </w:p>
        <w:p w14:paraId="37B83B32" w14:textId="455856CA" w:rsidR="0016427A" w:rsidRDefault="0016427A">
          <w:pPr>
            <w:pStyle w:val="TOC2"/>
            <w:rPr>
              <w:ins w:id="125" w:author="Kevin Gu" w:date="2020-06-18T15:35:00Z"/>
              <w:noProof/>
              <w:sz w:val="22"/>
              <w:szCs w:val="22"/>
              <w:lang w:val="en-US" w:eastAsia="zh-CN"/>
            </w:rPr>
          </w:pPr>
          <w:ins w:id="126"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"_Toc43386957"</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1.2</w:t>
            </w:r>
            <w:r>
              <w:rPr>
                <w:noProof/>
                <w:sz w:val="22"/>
                <w:szCs w:val="22"/>
                <w:lang w:val="en-US" w:eastAsia="zh-CN"/>
              </w:rPr>
              <w:tab/>
            </w:r>
            <w:r w:rsidRPr="002D4C51">
              <w:rPr>
                <w:rStyle w:val="Hyperlink"/>
                <w:noProof/>
                <w:lang w:val="en-GB"/>
              </w:rPr>
              <w:t xml:space="preserve">Document overview </w:t>
            </w:r>
            <w:r w:rsidRPr="002D4C51">
              <w:rPr>
                <w:rStyle w:val="Hyperlink"/>
                <w:rFonts w:hint="eastAsia"/>
                <w:noProof/>
                <w:lang w:val="en-GB" w:eastAsia="zh-CN"/>
              </w:rPr>
              <w:t>文档综述</w:t>
            </w:r>
            <w:r>
              <w:rPr>
                <w:noProof/>
                <w:webHidden/>
              </w:rPr>
              <w:tab/>
            </w:r>
            <w:r>
              <w:rPr>
                <w:noProof/>
                <w:webHidden/>
              </w:rPr>
              <w:fldChar w:fldCharType="begin"/>
            </w:r>
            <w:r>
              <w:rPr>
                <w:noProof/>
                <w:webHidden/>
              </w:rPr>
              <w:instrText xml:space="preserve"> PAGEREF _Toc43386957 \h </w:instrText>
            </w:r>
          </w:ins>
          <w:r>
            <w:rPr>
              <w:noProof/>
              <w:webHidden/>
            </w:rPr>
          </w:r>
          <w:r>
            <w:rPr>
              <w:noProof/>
              <w:webHidden/>
            </w:rPr>
            <w:fldChar w:fldCharType="separate"/>
          </w:r>
          <w:ins w:id="127" w:author="Kevin Gu" w:date="2020-06-18T15:35:00Z">
            <w:r>
              <w:rPr>
                <w:noProof/>
                <w:webHidden/>
              </w:rPr>
              <w:t>5</w:t>
            </w:r>
            <w:r>
              <w:rPr>
                <w:noProof/>
                <w:webHidden/>
              </w:rPr>
              <w:fldChar w:fldCharType="end"/>
            </w:r>
            <w:r w:rsidRPr="002D4C51">
              <w:rPr>
                <w:rStyle w:val="Hyperlink"/>
                <w:noProof/>
              </w:rPr>
              <w:fldChar w:fldCharType="end"/>
            </w:r>
          </w:ins>
        </w:p>
        <w:p w14:paraId="31C3CB93" w14:textId="242BB6B6" w:rsidR="0016427A" w:rsidRDefault="0016427A">
          <w:pPr>
            <w:pStyle w:val="TOC1"/>
            <w:tabs>
              <w:tab w:val="left" w:pos="403"/>
              <w:tab w:val="right" w:leader="dot" w:pos="9742"/>
            </w:tabs>
            <w:rPr>
              <w:ins w:id="128" w:author="Kevin Gu" w:date="2020-06-18T15:35:00Z"/>
              <w:noProof/>
              <w:sz w:val="22"/>
              <w:szCs w:val="22"/>
              <w:lang w:val="en-US" w:eastAsia="zh-CN"/>
            </w:rPr>
          </w:pPr>
          <w:ins w:id="129"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"_Toc43386958"</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2</w:t>
            </w:r>
            <w:r>
              <w:rPr>
                <w:noProof/>
                <w:sz w:val="22"/>
                <w:szCs w:val="22"/>
                <w:lang w:val="en-US" w:eastAsia="zh-CN"/>
              </w:rPr>
              <w:tab/>
            </w:r>
            <w:r w:rsidRPr="002D4C51">
              <w:rPr>
                <w:rStyle w:val="Hyperlink"/>
                <w:noProof/>
                <w:lang w:val="en-GB"/>
              </w:rPr>
              <w:t xml:space="preserve">General Statements </w:t>
            </w:r>
            <w:r w:rsidRPr="002D4C51">
              <w:rPr>
                <w:rStyle w:val="Hyperlink"/>
                <w:rFonts w:hint="eastAsia"/>
                <w:noProof/>
                <w:lang w:val="en-GB" w:eastAsia="zh-CN"/>
              </w:rPr>
              <w:t>通用声明</w:t>
            </w:r>
            <w:r>
              <w:rPr>
                <w:noProof/>
                <w:webHidden/>
              </w:rPr>
              <w:tab/>
            </w:r>
            <w:r>
              <w:rPr>
                <w:noProof/>
                <w:webHidden/>
              </w:rPr>
              <w:fldChar w:fldCharType="begin"/>
            </w:r>
            <w:r>
              <w:rPr>
                <w:noProof/>
                <w:webHidden/>
              </w:rPr>
              <w:instrText xml:space="preserve"> PAGEREF _Toc43386958 \h </w:instrText>
            </w:r>
          </w:ins>
          <w:r>
            <w:rPr>
              <w:noProof/>
              <w:webHidden/>
            </w:rPr>
          </w:r>
          <w:r>
            <w:rPr>
              <w:noProof/>
              <w:webHidden/>
            </w:rPr>
            <w:fldChar w:fldCharType="separate"/>
          </w:r>
          <w:ins w:id="130" w:author="Kevin Gu" w:date="2020-06-18T15:35:00Z">
            <w:r>
              <w:rPr>
                <w:noProof/>
                <w:webHidden/>
              </w:rPr>
              <w:t>7</w:t>
            </w:r>
            <w:r>
              <w:rPr>
                <w:noProof/>
                <w:webHidden/>
              </w:rPr>
              <w:fldChar w:fldCharType="end"/>
            </w:r>
            <w:r w:rsidRPr="002D4C51">
              <w:rPr>
                <w:rStyle w:val="Hyperlink"/>
                <w:noProof/>
              </w:rPr>
              <w:fldChar w:fldCharType="end"/>
            </w:r>
          </w:ins>
        </w:p>
        <w:p w14:paraId="3F659B26" w14:textId="70D6BAC7" w:rsidR="0016427A" w:rsidRDefault="0016427A">
          <w:pPr>
            <w:pStyle w:val="TOC2"/>
            <w:rPr>
              <w:ins w:id="131" w:author="Kevin Gu" w:date="2020-06-18T15:35:00Z"/>
              <w:noProof/>
              <w:sz w:val="22"/>
              <w:szCs w:val="22"/>
              <w:lang w:val="en-US" w:eastAsia="zh-CN"/>
            </w:rPr>
          </w:pPr>
          <w:ins w:id="132"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"_Toc43386959"</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2.1</w:t>
            </w:r>
            <w:r>
              <w:rPr>
                <w:noProof/>
                <w:sz w:val="22"/>
                <w:szCs w:val="22"/>
                <w:lang w:val="en-US" w:eastAsia="zh-CN"/>
              </w:rPr>
              <w:tab/>
            </w:r>
            <w:r w:rsidRPr="002D4C51">
              <w:rPr>
                <w:rStyle w:val="Hyperlink"/>
                <w:noProof/>
                <w:lang w:val="en-GB"/>
              </w:rPr>
              <w:t>Objectives of the DSS and DSD documentation DSS</w:t>
            </w:r>
            <w:r w:rsidRPr="002D4C51">
              <w:rPr>
                <w:rStyle w:val="Hyperlink"/>
                <w:rFonts w:hint="eastAsia"/>
                <w:noProof/>
                <w:lang w:val="en-GB" w:eastAsia="zh-CN"/>
              </w:rPr>
              <w:t>与</w:t>
            </w:r>
            <w:r w:rsidRPr="002D4C51">
              <w:rPr>
                <w:rStyle w:val="Hyperlink"/>
                <w:noProof/>
                <w:lang w:val="en-GB" w:eastAsia="zh-CN"/>
              </w:rPr>
              <w:t>DSD</w:t>
            </w:r>
            <w:r w:rsidRPr="002D4C51">
              <w:rPr>
                <w:rStyle w:val="Hyperlink"/>
                <w:rFonts w:hint="eastAsia"/>
                <w:noProof/>
                <w:lang w:val="en-GB" w:eastAsia="zh-CN"/>
              </w:rPr>
              <w:t>文件的目的</w:t>
            </w:r>
            <w:r>
              <w:rPr>
                <w:noProof/>
                <w:webHidden/>
              </w:rPr>
              <w:tab/>
            </w:r>
            <w:r>
              <w:rPr>
                <w:noProof/>
                <w:webHidden/>
              </w:rPr>
              <w:fldChar w:fldCharType="begin"/>
            </w:r>
            <w:r>
              <w:rPr>
                <w:noProof/>
                <w:webHidden/>
              </w:rPr>
              <w:instrText xml:space="preserve"> PAGEREF _Toc43386959 \h </w:instrText>
            </w:r>
          </w:ins>
          <w:r>
            <w:rPr>
              <w:noProof/>
              <w:webHidden/>
            </w:rPr>
          </w:r>
          <w:r>
            <w:rPr>
              <w:noProof/>
              <w:webHidden/>
            </w:rPr>
            <w:fldChar w:fldCharType="separate"/>
          </w:r>
          <w:ins w:id="133" w:author="Kevin Gu" w:date="2020-06-18T15:35:00Z">
            <w:r>
              <w:rPr>
                <w:noProof/>
                <w:webHidden/>
              </w:rPr>
              <w:t>7</w:t>
            </w:r>
            <w:r>
              <w:rPr>
                <w:noProof/>
                <w:webHidden/>
              </w:rPr>
              <w:fldChar w:fldCharType="end"/>
            </w:r>
            <w:r w:rsidRPr="002D4C51">
              <w:rPr>
                <w:rStyle w:val="Hyperlink"/>
                <w:noProof/>
              </w:rPr>
              <w:fldChar w:fldCharType="end"/>
            </w:r>
          </w:ins>
        </w:p>
        <w:p w14:paraId="37FDC4FE" w14:textId="15496BFF" w:rsidR="0016427A" w:rsidRDefault="0016427A">
          <w:pPr>
            <w:pStyle w:val="TOC2"/>
            <w:rPr>
              <w:ins w:id="134" w:author="Kevin Gu" w:date="2020-06-18T15:35:00Z"/>
              <w:noProof/>
              <w:sz w:val="22"/>
              <w:szCs w:val="22"/>
              <w:lang w:val="en-US" w:eastAsia="zh-CN"/>
            </w:rPr>
          </w:pPr>
          <w:ins w:id="135"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"_Toc43386960"</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2.2</w:t>
            </w:r>
            <w:r>
              <w:rPr>
                <w:noProof/>
                <w:sz w:val="22"/>
                <w:szCs w:val="22"/>
                <w:lang w:val="en-US" w:eastAsia="zh-CN"/>
              </w:rPr>
              <w:tab/>
            </w:r>
            <w:r w:rsidRPr="002D4C51">
              <w:rPr>
                <w:rStyle w:val="Hyperlink"/>
                <w:noProof/>
                <w:lang w:val="en-GB"/>
              </w:rPr>
              <w:t xml:space="preserve">Production Sites </w:t>
            </w:r>
            <w:r w:rsidRPr="002D4C51">
              <w:rPr>
                <w:rStyle w:val="Hyperlink"/>
                <w:rFonts w:hint="eastAsia"/>
                <w:noProof/>
                <w:lang w:val="en-GB" w:eastAsia="zh-CN"/>
              </w:rPr>
              <w:t>生产站点</w:t>
            </w:r>
            <w:r>
              <w:rPr>
                <w:noProof/>
                <w:webHidden/>
              </w:rPr>
              <w:tab/>
            </w:r>
            <w:r>
              <w:rPr>
                <w:noProof/>
                <w:webHidden/>
              </w:rPr>
              <w:fldChar w:fldCharType="begin"/>
            </w:r>
            <w:r>
              <w:rPr>
                <w:noProof/>
                <w:webHidden/>
              </w:rPr>
              <w:instrText xml:space="preserve"> PAGEREF _Toc43386960 \h </w:instrText>
            </w:r>
          </w:ins>
          <w:r>
            <w:rPr>
              <w:noProof/>
              <w:webHidden/>
            </w:rPr>
          </w:r>
          <w:r>
            <w:rPr>
              <w:noProof/>
              <w:webHidden/>
            </w:rPr>
            <w:fldChar w:fldCharType="separate"/>
          </w:r>
          <w:ins w:id="136" w:author="Kevin Gu" w:date="2020-06-18T15:35:00Z">
            <w:r>
              <w:rPr>
                <w:noProof/>
                <w:webHidden/>
              </w:rPr>
              <w:t>7</w:t>
            </w:r>
            <w:r>
              <w:rPr>
                <w:noProof/>
                <w:webHidden/>
              </w:rPr>
              <w:fldChar w:fldCharType="end"/>
            </w:r>
            <w:r w:rsidRPr="002D4C51">
              <w:rPr>
                <w:rStyle w:val="Hyperlink"/>
                <w:noProof/>
              </w:rPr>
              <w:fldChar w:fldCharType="end"/>
            </w:r>
          </w:ins>
        </w:p>
        <w:p w14:paraId="1D7B02FE" w14:textId="76BEBDAE" w:rsidR="0016427A" w:rsidRDefault="0016427A">
          <w:pPr>
            <w:pStyle w:val="TOC2"/>
            <w:rPr>
              <w:ins w:id="137" w:author="Kevin Gu" w:date="2020-06-18T15:35:00Z"/>
              <w:noProof/>
              <w:sz w:val="22"/>
              <w:szCs w:val="22"/>
              <w:lang w:val="en-US" w:eastAsia="zh-CN"/>
            </w:rPr>
          </w:pPr>
          <w:ins w:id="138"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"_Toc43386961"</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2.3</w:t>
            </w:r>
            <w:r>
              <w:rPr>
                <w:noProof/>
                <w:sz w:val="22"/>
                <w:szCs w:val="22"/>
                <w:lang w:val="en-US" w:eastAsia="zh-CN"/>
              </w:rPr>
              <w:tab/>
            </w:r>
            <w:r w:rsidRPr="002D4C51">
              <w:rPr>
                <w:rStyle w:val="Hyperlink"/>
                <w:noProof/>
                <w:lang w:val="en-GB"/>
              </w:rPr>
              <w:t xml:space="preserve">Development Security Maintenance </w:t>
            </w:r>
            <w:r w:rsidRPr="002D4C51">
              <w:rPr>
                <w:rStyle w:val="Hyperlink"/>
                <w:rFonts w:hint="eastAsia"/>
                <w:noProof/>
                <w:lang w:val="en-GB" w:eastAsia="zh-CN"/>
              </w:rPr>
              <w:t>开发安全维护</w:t>
            </w:r>
            <w:r>
              <w:rPr>
                <w:noProof/>
                <w:webHidden/>
              </w:rPr>
              <w:tab/>
            </w:r>
            <w:r>
              <w:rPr>
                <w:noProof/>
                <w:webHidden/>
              </w:rPr>
              <w:fldChar w:fldCharType="begin"/>
            </w:r>
            <w:r>
              <w:rPr>
                <w:noProof/>
                <w:webHidden/>
              </w:rPr>
              <w:instrText xml:space="preserve"> PAGEREF _Toc43386961 \h </w:instrText>
            </w:r>
          </w:ins>
          <w:r>
            <w:rPr>
              <w:noProof/>
              <w:webHidden/>
            </w:rPr>
          </w:r>
          <w:r>
            <w:rPr>
              <w:noProof/>
              <w:webHidden/>
            </w:rPr>
            <w:fldChar w:fldCharType="separate"/>
          </w:r>
          <w:ins w:id="139" w:author="Kevin Gu" w:date="2020-06-18T15:35:00Z">
            <w:r>
              <w:rPr>
                <w:noProof/>
                <w:webHidden/>
              </w:rPr>
              <w:t>7</w:t>
            </w:r>
            <w:r>
              <w:rPr>
                <w:noProof/>
                <w:webHidden/>
              </w:rPr>
              <w:fldChar w:fldCharType="end"/>
            </w:r>
            <w:r w:rsidRPr="002D4C51">
              <w:rPr>
                <w:rStyle w:val="Hyperlink"/>
                <w:noProof/>
              </w:rPr>
              <w:fldChar w:fldCharType="end"/>
            </w:r>
          </w:ins>
        </w:p>
        <w:p w14:paraId="132E7F07" w14:textId="510C881F" w:rsidR="0016427A" w:rsidRDefault="0016427A">
          <w:pPr>
            <w:pStyle w:val="TOC1"/>
            <w:tabs>
              <w:tab w:val="left" w:pos="403"/>
              <w:tab w:val="right" w:leader="dot" w:pos="9742"/>
            </w:tabs>
            <w:rPr>
              <w:ins w:id="140" w:author="Kevin Gu" w:date="2020-06-18T15:35:00Z"/>
              <w:noProof/>
              <w:sz w:val="22"/>
              <w:szCs w:val="22"/>
              <w:lang w:val="en-US" w:eastAsia="zh-CN"/>
            </w:rPr>
          </w:pPr>
          <w:ins w:id="141"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"_Toc43386962"</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3</w:t>
            </w:r>
            <w:r>
              <w:rPr>
                <w:noProof/>
                <w:sz w:val="22"/>
                <w:szCs w:val="22"/>
                <w:lang w:val="en-US" w:eastAsia="zh-CN"/>
              </w:rPr>
              <w:tab/>
            </w:r>
            <w:r w:rsidRPr="002D4C51">
              <w:rPr>
                <w:rStyle w:val="Hyperlink"/>
                <w:noProof/>
                <w:lang w:val="en-GB"/>
              </w:rPr>
              <w:t xml:space="preserve">Asset Management </w:t>
            </w:r>
            <w:r w:rsidRPr="002D4C51">
              <w:rPr>
                <w:rStyle w:val="Hyperlink"/>
                <w:rFonts w:hint="eastAsia"/>
                <w:noProof/>
                <w:lang w:val="en-GB" w:eastAsia="zh-CN"/>
              </w:rPr>
              <w:t>资产管理</w:t>
            </w:r>
            <w:r>
              <w:rPr>
                <w:noProof/>
                <w:webHidden/>
              </w:rPr>
              <w:tab/>
            </w:r>
            <w:r>
              <w:rPr>
                <w:noProof/>
                <w:webHidden/>
              </w:rPr>
              <w:fldChar w:fldCharType="begin"/>
            </w:r>
            <w:r>
              <w:rPr>
                <w:noProof/>
                <w:webHidden/>
              </w:rPr>
              <w:instrText xml:space="preserve"> PAGEREF _Toc43386962 \h </w:instrText>
            </w:r>
          </w:ins>
          <w:r>
            <w:rPr>
              <w:noProof/>
              <w:webHidden/>
            </w:rPr>
          </w:r>
          <w:r>
            <w:rPr>
              <w:noProof/>
              <w:webHidden/>
            </w:rPr>
            <w:fldChar w:fldCharType="separate"/>
          </w:r>
          <w:ins w:id="142" w:author="Kevin Gu" w:date="2020-06-18T15:35:00Z">
            <w:r>
              <w:rPr>
                <w:noProof/>
                <w:webHidden/>
              </w:rPr>
              <w:t>9</w:t>
            </w:r>
            <w:r>
              <w:rPr>
                <w:noProof/>
                <w:webHidden/>
              </w:rPr>
              <w:fldChar w:fldCharType="end"/>
            </w:r>
            <w:r w:rsidRPr="002D4C51">
              <w:rPr>
                <w:rStyle w:val="Hyperlink"/>
                <w:noProof/>
              </w:rPr>
              <w:fldChar w:fldCharType="end"/>
            </w:r>
          </w:ins>
        </w:p>
        <w:p w14:paraId="79CBDE38" w14:textId="54A08A05" w:rsidR="0016427A" w:rsidRDefault="0016427A">
          <w:pPr>
            <w:pStyle w:val="TOC2"/>
            <w:rPr>
              <w:ins w:id="143" w:author="Kevin Gu" w:date="2020-06-18T15:35:00Z"/>
              <w:noProof/>
              <w:sz w:val="22"/>
              <w:szCs w:val="22"/>
              <w:lang w:val="en-US" w:eastAsia="zh-CN"/>
            </w:rPr>
          </w:pPr>
          <w:ins w:id="144"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"_Toc43386963"</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3.1</w:t>
            </w:r>
            <w:r>
              <w:rPr>
                <w:noProof/>
                <w:sz w:val="22"/>
                <w:szCs w:val="22"/>
                <w:lang w:val="en-US" w:eastAsia="zh-CN"/>
              </w:rPr>
              <w:tab/>
            </w:r>
            <w:r w:rsidRPr="002D4C51">
              <w:rPr>
                <w:rStyle w:val="Hyperlink"/>
                <w:noProof/>
                <w:lang w:val="en-GB"/>
              </w:rPr>
              <w:t xml:space="preserve">Ownership of Assets </w:t>
            </w:r>
            <w:r w:rsidRPr="002D4C51">
              <w:rPr>
                <w:rStyle w:val="Hyperlink"/>
                <w:rFonts w:hint="eastAsia"/>
                <w:noProof/>
                <w:lang w:val="en-GB" w:eastAsia="zh-CN"/>
              </w:rPr>
              <w:t>资产所有权</w:t>
            </w:r>
            <w:r>
              <w:rPr>
                <w:noProof/>
                <w:webHidden/>
              </w:rPr>
              <w:tab/>
            </w:r>
            <w:r>
              <w:rPr>
                <w:noProof/>
                <w:webHidden/>
              </w:rPr>
              <w:fldChar w:fldCharType="begin"/>
            </w:r>
            <w:r>
              <w:rPr>
                <w:noProof/>
                <w:webHidden/>
              </w:rPr>
              <w:instrText xml:space="preserve"> PAGEREF _Toc43386963 \h </w:instrText>
            </w:r>
          </w:ins>
          <w:r>
            <w:rPr>
              <w:noProof/>
              <w:webHidden/>
            </w:rPr>
          </w:r>
          <w:r>
            <w:rPr>
              <w:noProof/>
              <w:webHidden/>
            </w:rPr>
            <w:fldChar w:fldCharType="separate"/>
          </w:r>
          <w:ins w:id="145" w:author="Kevin Gu" w:date="2020-06-18T15:35:00Z">
            <w:r>
              <w:rPr>
                <w:noProof/>
                <w:webHidden/>
              </w:rPr>
              <w:t>9</w:t>
            </w:r>
            <w:r>
              <w:rPr>
                <w:noProof/>
                <w:webHidden/>
              </w:rPr>
              <w:fldChar w:fldCharType="end"/>
            </w:r>
            <w:r w:rsidRPr="002D4C51">
              <w:rPr>
                <w:rStyle w:val="Hyperlink"/>
                <w:noProof/>
              </w:rPr>
              <w:fldChar w:fldCharType="end"/>
            </w:r>
          </w:ins>
        </w:p>
        <w:p w14:paraId="1D1910C4" w14:textId="168C6C5E" w:rsidR="0016427A" w:rsidRDefault="0016427A">
          <w:pPr>
            <w:pStyle w:val="TOC2"/>
            <w:rPr>
              <w:ins w:id="146" w:author="Kevin Gu" w:date="2020-06-18T15:35:00Z"/>
              <w:noProof/>
              <w:sz w:val="22"/>
              <w:szCs w:val="22"/>
              <w:lang w:val="en-US" w:eastAsia="zh-CN"/>
            </w:rPr>
          </w:pPr>
          <w:ins w:id="147"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"_Toc43387006"</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3.2</w:t>
            </w:r>
            <w:r>
              <w:rPr>
                <w:noProof/>
                <w:sz w:val="22"/>
                <w:szCs w:val="22"/>
                <w:lang w:val="en-US" w:eastAsia="zh-CN"/>
              </w:rPr>
              <w:tab/>
            </w:r>
            <w:r w:rsidRPr="002D4C51">
              <w:rPr>
                <w:rStyle w:val="Hyperlink"/>
                <w:noProof/>
                <w:lang w:val="en-GB"/>
              </w:rPr>
              <w:t xml:space="preserve">Inventory of assets </w:t>
            </w:r>
            <w:r w:rsidRPr="002D4C51">
              <w:rPr>
                <w:rStyle w:val="Hyperlink"/>
                <w:rFonts w:hint="eastAsia"/>
                <w:noProof/>
                <w:lang w:val="en-GB" w:eastAsia="zh-CN"/>
              </w:rPr>
              <w:t>资产清单</w:t>
            </w:r>
            <w:r>
              <w:rPr>
                <w:noProof/>
                <w:webHidden/>
              </w:rPr>
              <w:tab/>
            </w:r>
            <w:r>
              <w:rPr>
                <w:noProof/>
                <w:webHidden/>
              </w:rPr>
              <w:fldChar w:fldCharType="begin"/>
            </w:r>
            <w:r>
              <w:rPr>
                <w:noProof/>
                <w:webHidden/>
              </w:rPr>
              <w:instrText xml:space="preserve"> PAGEREF _Toc43387006 \h </w:instrText>
            </w:r>
          </w:ins>
          <w:r>
            <w:rPr>
              <w:noProof/>
              <w:webHidden/>
            </w:rPr>
          </w:r>
          <w:r>
            <w:rPr>
              <w:noProof/>
              <w:webHidden/>
            </w:rPr>
            <w:fldChar w:fldCharType="separate"/>
          </w:r>
          <w:ins w:id="148" w:author="Kevin Gu" w:date="2020-06-18T15:35:00Z">
            <w:r>
              <w:rPr>
                <w:noProof/>
                <w:webHidden/>
              </w:rPr>
              <w:t>9</w:t>
            </w:r>
            <w:r>
              <w:rPr>
                <w:noProof/>
                <w:webHidden/>
              </w:rPr>
              <w:fldChar w:fldCharType="end"/>
            </w:r>
            <w:r w:rsidRPr="002D4C51">
              <w:rPr>
                <w:rStyle w:val="Hyperlink"/>
                <w:noProof/>
              </w:rPr>
              <w:fldChar w:fldCharType="end"/>
            </w:r>
          </w:ins>
        </w:p>
        <w:p w14:paraId="65A503F2" w14:textId="4B6C6EB5" w:rsidR="0016427A" w:rsidRDefault="0016427A">
          <w:pPr>
            <w:pStyle w:val="TOC2"/>
            <w:rPr>
              <w:ins w:id="149" w:author="Kevin Gu" w:date="2020-06-18T15:35:00Z"/>
              <w:noProof/>
              <w:sz w:val="22"/>
              <w:szCs w:val="22"/>
              <w:lang w:val="en-US" w:eastAsia="zh-CN"/>
            </w:rPr>
          </w:pPr>
          <w:ins w:id="150"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"_Toc43387007"</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3.3</w:t>
            </w:r>
            <w:r>
              <w:rPr>
                <w:noProof/>
                <w:sz w:val="22"/>
                <w:szCs w:val="22"/>
                <w:lang w:val="en-US" w:eastAsia="zh-CN"/>
              </w:rPr>
              <w:tab/>
            </w:r>
            <w:r w:rsidRPr="002D4C51">
              <w:rPr>
                <w:rStyle w:val="Hyperlink"/>
                <w:noProof/>
                <w:lang w:val="en-GB"/>
              </w:rPr>
              <w:t xml:space="preserve">Acceptable Use of Assets </w:t>
            </w:r>
            <w:r w:rsidRPr="002D4C51">
              <w:rPr>
                <w:rStyle w:val="Hyperlink"/>
                <w:rFonts w:hint="eastAsia"/>
                <w:noProof/>
                <w:lang w:val="en-GB" w:eastAsia="zh-CN"/>
              </w:rPr>
              <w:t>资产的合理使用</w:t>
            </w:r>
            <w:r>
              <w:rPr>
                <w:noProof/>
                <w:webHidden/>
              </w:rPr>
              <w:tab/>
            </w:r>
            <w:r>
              <w:rPr>
                <w:noProof/>
                <w:webHidden/>
              </w:rPr>
              <w:fldChar w:fldCharType="begin"/>
            </w:r>
            <w:r>
              <w:rPr>
                <w:noProof/>
                <w:webHidden/>
              </w:rPr>
              <w:instrText xml:space="preserve"> PAGEREF _Toc43387007 \h </w:instrText>
            </w:r>
          </w:ins>
          <w:r>
            <w:rPr>
              <w:noProof/>
              <w:webHidden/>
            </w:rPr>
          </w:r>
          <w:r>
            <w:rPr>
              <w:noProof/>
              <w:webHidden/>
            </w:rPr>
            <w:fldChar w:fldCharType="separate"/>
          </w:r>
          <w:ins w:id="151" w:author="Kevin Gu" w:date="2020-06-18T15:35:00Z">
            <w:r>
              <w:rPr>
                <w:noProof/>
                <w:webHidden/>
              </w:rPr>
              <w:t>10</w:t>
            </w:r>
            <w:r>
              <w:rPr>
                <w:noProof/>
                <w:webHidden/>
              </w:rPr>
              <w:fldChar w:fldCharType="end"/>
            </w:r>
            <w:r w:rsidRPr="002D4C51">
              <w:rPr>
                <w:rStyle w:val="Hyperlink"/>
                <w:noProof/>
              </w:rPr>
              <w:fldChar w:fldCharType="end"/>
            </w:r>
          </w:ins>
        </w:p>
        <w:p w14:paraId="06954577" w14:textId="06F2F561" w:rsidR="0016427A" w:rsidRDefault="0016427A">
          <w:pPr>
            <w:pStyle w:val="TOC2"/>
            <w:rPr>
              <w:ins w:id="152" w:author="Kevin Gu" w:date="2020-06-18T15:35:00Z"/>
              <w:noProof/>
              <w:sz w:val="22"/>
              <w:szCs w:val="22"/>
              <w:lang w:val="en-US" w:eastAsia="zh-CN"/>
            </w:rPr>
          </w:pPr>
          <w:ins w:id="153"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"_Toc43387008"</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3.4</w:t>
            </w:r>
            <w:r>
              <w:rPr>
                <w:noProof/>
                <w:sz w:val="22"/>
                <w:szCs w:val="22"/>
                <w:lang w:val="en-US" w:eastAsia="zh-CN"/>
              </w:rPr>
              <w:tab/>
            </w:r>
            <w:r w:rsidRPr="002D4C51">
              <w:rPr>
                <w:rStyle w:val="Hyperlink"/>
                <w:noProof/>
                <w:lang w:val="en-GB"/>
              </w:rPr>
              <w:t xml:space="preserve">Information and Data Classification </w:t>
            </w:r>
            <w:r w:rsidRPr="002D4C51">
              <w:rPr>
                <w:rStyle w:val="Hyperlink"/>
                <w:rFonts w:hint="eastAsia"/>
                <w:noProof/>
                <w:lang w:val="en-GB" w:eastAsia="zh-CN"/>
              </w:rPr>
              <w:t>信息数据分类</w:t>
            </w:r>
            <w:r>
              <w:rPr>
                <w:noProof/>
                <w:webHidden/>
              </w:rPr>
              <w:tab/>
            </w:r>
            <w:r>
              <w:rPr>
                <w:noProof/>
                <w:webHidden/>
              </w:rPr>
              <w:fldChar w:fldCharType="begin"/>
            </w:r>
            <w:r>
              <w:rPr>
                <w:noProof/>
                <w:webHidden/>
              </w:rPr>
              <w:instrText xml:space="preserve"> PAGEREF _Toc43387008 \h </w:instrText>
            </w:r>
          </w:ins>
          <w:r>
            <w:rPr>
              <w:noProof/>
              <w:webHidden/>
            </w:rPr>
          </w:r>
          <w:r>
            <w:rPr>
              <w:noProof/>
              <w:webHidden/>
            </w:rPr>
            <w:fldChar w:fldCharType="separate"/>
          </w:r>
          <w:ins w:id="154" w:author="Kevin Gu" w:date="2020-06-18T15:35:00Z">
            <w:r>
              <w:rPr>
                <w:noProof/>
                <w:webHidden/>
              </w:rPr>
              <w:t>10</w:t>
            </w:r>
            <w:r>
              <w:rPr>
                <w:noProof/>
                <w:webHidden/>
              </w:rPr>
              <w:fldChar w:fldCharType="end"/>
            </w:r>
            <w:r w:rsidRPr="002D4C51">
              <w:rPr>
                <w:rStyle w:val="Hyperlink"/>
                <w:noProof/>
              </w:rPr>
              <w:fldChar w:fldCharType="end"/>
            </w:r>
          </w:ins>
        </w:p>
        <w:p w14:paraId="2796A4F3" w14:textId="2484D7F6" w:rsidR="0016427A" w:rsidRDefault="0016427A">
          <w:pPr>
            <w:pStyle w:val="TOC2"/>
            <w:rPr>
              <w:ins w:id="155" w:author="Kevin Gu" w:date="2020-06-18T15:35:00Z"/>
              <w:noProof/>
              <w:sz w:val="22"/>
              <w:szCs w:val="22"/>
              <w:lang w:val="en-US" w:eastAsia="zh-CN"/>
            </w:rPr>
          </w:pPr>
          <w:ins w:id="156"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"_Toc43387061"</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3.5</w:t>
            </w:r>
            <w:r>
              <w:rPr>
                <w:noProof/>
                <w:sz w:val="22"/>
                <w:szCs w:val="22"/>
                <w:lang w:val="en-US" w:eastAsia="zh-CN"/>
              </w:rPr>
              <w:tab/>
            </w:r>
            <w:r w:rsidRPr="002D4C51">
              <w:rPr>
                <w:rStyle w:val="Hyperlink"/>
                <w:noProof/>
                <w:lang w:val="en-GB"/>
              </w:rPr>
              <w:t xml:space="preserve">Documentation Numbering Management Procedure </w:t>
            </w:r>
            <w:r w:rsidRPr="002D4C51">
              <w:rPr>
                <w:rStyle w:val="Hyperlink"/>
                <w:rFonts w:hint="eastAsia"/>
                <w:noProof/>
                <w:lang w:val="en-GB" w:eastAsia="zh-CN"/>
              </w:rPr>
              <w:t>文档编号管理程序</w:t>
            </w:r>
            <w:r>
              <w:rPr>
                <w:noProof/>
                <w:webHidden/>
              </w:rPr>
              <w:tab/>
            </w:r>
            <w:r>
              <w:rPr>
                <w:noProof/>
                <w:webHidden/>
              </w:rPr>
              <w:fldChar w:fldCharType="begin"/>
            </w:r>
            <w:r>
              <w:rPr>
                <w:noProof/>
                <w:webHidden/>
              </w:rPr>
              <w:instrText xml:space="preserve"> PAGEREF _Toc43387061 \h </w:instrText>
            </w:r>
          </w:ins>
          <w:r>
            <w:rPr>
              <w:noProof/>
              <w:webHidden/>
            </w:rPr>
          </w:r>
          <w:r>
            <w:rPr>
              <w:noProof/>
              <w:webHidden/>
            </w:rPr>
            <w:fldChar w:fldCharType="separate"/>
          </w:r>
          <w:ins w:id="157" w:author="Kevin Gu" w:date="2020-06-18T15:35:00Z">
            <w:r>
              <w:rPr>
                <w:noProof/>
                <w:webHidden/>
              </w:rPr>
              <w:t>11</w:t>
            </w:r>
            <w:r>
              <w:rPr>
                <w:noProof/>
                <w:webHidden/>
              </w:rPr>
              <w:fldChar w:fldCharType="end"/>
            </w:r>
            <w:r w:rsidRPr="002D4C51">
              <w:rPr>
                <w:rStyle w:val="Hyperlink"/>
                <w:noProof/>
              </w:rPr>
              <w:fldChar w:fldCharType="end"/>
            </w:r>
          </w:ins>
        </w:p>
        <w:p w14:paraId="5942B307" w14:textId="03463283" w:rsidR="0016427A" w:rsidRDefault="0016427A">
          <w:pPr>
            <w:pStyle w:val="TOC2"/>
            <w:rPr>
              <w:ins w:id="158" w:author="Kevin Gu" w:date="2020-06-18T15:35:00Z"/>
              <w:noProof/>
              <w:sz w:val="22"/>
              <w:szCs w:val="22"/>
              <w:lang w:val="en-US" w:eastAsia="zh-CN"/>
            </w:rPr>
          </w:pPr>
          <w:ins w:id="159"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"_Toc43387064"</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3.6</w:t>
            </w:r>
            <w:r>
              <w:rPr>
                <w:noProof/>
                <w:sz w:val="22"/>
                <w:szCs w:val="22"/>
                <w:lang w:val="en-US" w:eastAsia="zh-CN"/>
              </w:rPr>
              <w:tab/>
            </w:r>
            <w:r w:rsidRPr="002D4C51">
              <w:rPr>
                <w:rStyle w:val="Hyperlink"/>
                <w:noProof/>
                <w:lang w:val="en-GB"/>
              </w:rPr>
              <w:t xml:space="preserve">Destruction of Assets </w:t>
            </w:r>
            <w:r w:rsidRPr="002D4C51">
              <w:rPr>
                <w:rStyle w:val="Hyperlink"/>
                <w:rFonts w:hint="eastAsia"/>
                <w:noProof/>
                <w:lang w:val="en-GB" w:eastAsia="zh-CN"/>
              </w:rPr>
              <w:t>资产销毁</w:t>
            </w:r>
            <w:r>
              <w:rPr>
                <w:noProof/>
                <w:webHidden/>
              </w:rPr>
              <w:tab/>
            </w:r>
            <w:r>
              <w:rPr>
                <w:noProof/>
                <w:webHidden/>
              </w:rPr>
              <w:fldChar w:fldCharType="begin"/>
            </w:r>
            <w:r>
              <w:rPr>
                <w:noProof/>
                <w:webHidden/>
              </w:rPr>
              <w:instrText xml:space="preserve"> PAGEREF _Toc43387064 \h </w:instrText>
            </w:r>
          </w:ins>
          <w:r>
            <w:rPr>
              <w:noProof/>
              <w:webHidden/>
            </w:rPr>
          </w:r>
          <w:r>
            <w:rPr>
              <w:noProof/>
              <w:webHidden/>
            </w:rPr>
            <w:fldChar w:fldCharType="separate"/>
          </w:r>
          <w:ins w:id="160" w:author="Kevin Gu" w:date="2020-06-18T15:35:00Z">
            <w:r>
              <w:rPr>
                <w:noProof/>
                <w:webHidden/>
              </w:rPr>
              <w:t>11</w:t>
            </w:r>
            <w:r>
              <w:rPr>
                <w:noProof/>
                <w:webHidden/>
              </w:rPr>
              <w:fldChar w:fldCharType="end"/>
            </w:r>
            <w:r w:rsidRPr="002D4C51">
              <w:rPr>
                <w:rStyle w:val="Hyperlink"/>
                <w:noProof/>
              </w:rPr>
              <w:fldChar w:fldCharType="end"/>
            </w:r>
          </w:ins>
        </w:p>
        <w:p w14:paraId="6EDAE896" w14:textId="6A38FEFF" w:rsidR="0016427A" w:rsidRDefault="0016427A">
          <w:pPr>
            <w:pStyle w:val="TOC1"/>
            <w:tabs>
              <w:tab w:val="left" w:pos="403"/>
              <w:tab w:val="right" w:leader="dot" w:pos="9742"/>
            </w:tabs>
            <w:rPr>
              <w:ins w:id="161" w:author="Kevin Gu" w:date="2020-06-18T15:35:00Z"/>
              <w:noProof/>
              <w:sz w:val="22"/>
              <w:szCs w:val="22"/>
              <w:lang w:val="en-US" w:eastAsia="zh-CN"/>
            </w:rPr>
          </w:pPr>
          <w:ins w:id="162"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"_Toc43387065"</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4</w:t>
            </w:r>
            <w:r>
              <w:rPr>
                <w:noProof/>
                <w:sz w:val="22"/>
                <w:szCs w:val="22"/>
                <w:lang w:val="en-US" w:eastAsia="zh-CN"/>
              </w:rPr>
              <w:tab/>
            </w:r>
            <w:r w:rsidRPr="002D4C51">
              <w:rPr>
                <w:rStyle w:val="Hyperlink"/>
                <w:noProof/>
                <w:lang w:val="en-GB"/>
              </w:rPr>
              <w:t xml:space="preserve">Information Security Management System </w:t>
            </w:r>
            <w:r w:rsidRPr="002D4C51">
              <w:rPr>
                <w:rStyle w:val="Hyperlink"/>
                <w:rFonts w:hint="eastAsia"/>
                <w:noProof/>
                <w:lang w:val="en-GB" w:eastAsia="zh-CN"/>
              </w:rPr>
              <w:t>信息安全管理系统</w:t>
            </w:r>
            <w:r>
              <w:rPr>
                <w:noProof/>
                <w:webHidden/>
              </w:rPr>
              <w:tab/>
            </w:r>
            <w:r>
              <w:rPr>
                <w:noProof/>
                <w:webHidden/>
              </w:rPr>
              <w:fldChar w:fldCharType="begin"/>
            </w:r>
            <w:r>
              <w:rPr>
                <w:noProof/>
                <w:webHidden/>
              </w:rPr>
              <w:instrText xml:space="preserve"> PAGEREF _Toc43387065 \h </w:instrText>
            </w:r>
          </w:ins>
          <w:r>
            <w:rPr>
              <w:noProof/>
              <w:webHidden/>
            </w:rPr>
          </w:r>
          <w:r>
            <w:rPr>
              <w:noProof/>
              <w:webHidden/>
            </w:rPr>
            <w:fldChar w:fldCharType="separate"/>
          </w:r>
          <w:ins w:id="163" w:author="Kevin Gu" w:date="2020-06-18T15:35:00Z">
            <w:r>
              <w:rPr>
                <w:noProof/>
                <w:webHidden/>
              </w:rPr>
              <w:t>13</w:t>
            </w:r>
            <w:r>
              <w:rPr>
                <w:noProof/>
                <w:webHidden/>
              </w:rPr>
              <w:fldChar w:fldCharType="end"/>
            </w:r>
            <w:r w:rsidRPr="002D4C51">
              <w:rPr>
                <w:rStyle w:val="Hyperlink"/>
                <w:noProof/>
              </w:rPr>
              <w:fldChar w:fldCharType="end"/>
            </w:r>
          </w:ins>
        </w:p>
        <w:p w14:paraId="5F19A28C" w14:textId="07D6B204" w:rsidR="0016427A" w:rsidRDefault="0016427A">
          <w:pPr>
            <w:pStyle w:val="TOC2"/>
            <w:rPr>
              <w:ins w:id="164" w:author="Kevin Gu" w:date="2020-06-18T15:35:00Z"/>
              <w:noProof/>
              <w:sz w:val="22"/>
              <w:szCs w:val="22"/>
              <w:lang w:val="en-US" w:eastAsia="zh-CN"/>
            </w:rPr>
          </w:pPr>
          <w:ins w:id="165"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"_Toc43387066"</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4.1</w:t>
            </w:r>
            <w:r>
              <w:rPr>
                <w:noProof/>
                <w:sz w:val="22"/>
                <w:szCs w:val="22"/>
                <w:lang w:val="en-US" w:eastAsia="zh-CN"/>
              </w:rPr>
              <w:tab/>
            </w:r>
            <w:r w:rsidRPr="002D4C51">
              <w:rPr>
                <w:rStyle w:val="Hyperlink"/>
                <w:noProof/>
                <w:lang w:val="en-GB"/>
              </w:rPr>
              <w:t xml:space="preserve">Organizational Chart </w:t>
            </w:r>
            <w:r w:rsidRPr="002D4C51">
              <w:rPr>
                <w:rStyle w:val="Hyperlink"/>
                <w:rFonts w:hint="eastAsia"/>
                <w:noProof/>
                <w:lang w:val="en-GB" w:eastAsia="zh-CN"/>
              </w:rPr>
              <w:t>组织结构图</w:t>
            </w:r>
            <w:r>
              <w:rPr>
                <w:noProof/>
                <w:webHidden/>
              </w:rPr>
              <w:tab/>
            </w:r>
            <w:r>
              <w:rPr>
                <w:noProof/>
                <w:webHidden/>
              </w:rPr>
              <w:fldChar w:fldCharType="begin"/>
            </w:r>
            <w:r>
              <w:rPr>
                <w:noProof/>
                <w:webHidden/>
              </w:rPr>
              <w:instrText xml:space="preserve"> PAGEREF _Toc43387066 \h </w:instrText>
            </w:r>
          </w:ins>
          <w:r>
            <w:rPr>
              <w:noProof/>
              <w:webHidden/>
            </w:rPr>
          </w:r>
          <w:r>
            <w:rPr>
              <w:noProof/>
              <w:webHidden/>
            </w:rPr>
            <w:fldChar w:fldCharType="separate"/>
          </w:r>
          <w:ins w:id="166" w:author="Kevin Gu" w:date="2020-06-18T15:35:00Z">
            <w:r>
              <w:rPr>
                <w:noProof/>
                <w:webHidden/>
              </w:rPr>
              <w:t>13</w:t>
            </w:r>
            <w:r>
              <w:rPr>
                <w:noProof/>
                <w:webHidden/>
              </w:rPr>
              <w:fldChar w:fldCharType="end"/>
            </w:r>
            <w:r w:rsidRPr="002D4C51">
              <w:rPr>
                <w:rStyle w:val="Hyperlink"/>
                <w:noProof/>
              </w:rPr>
              <w:fldChar w:fldCharType="end"/>
            </w:r>
          </w:ins>
        </w:p>
        <w:p w14:paraId="757DCFF7" w14:textId="751460B4" w:rsidR="0016427A" w:rsidRDefault="0016427A">
          <w:pPr>
            <w:pStyle w:val="TOC2"/>
            <w:rPr>
              <w:ins w:id="167" w:author="Kevin Gu" w:date="2020-06-18T15:35:00Z"/>
              <w:noProof/>
              <w:sz w:val="22"/>
              <w:szCs w:val="22"/>
              <w:lang w:val="en-US" w:eastAsia="zh-CN"/>
            </w:rPr>
          </w:pPr>
          <w:ins w:id="168"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"_Toc43387067"</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4.2</w:t>
            </w:r>
            <w:r>
              <w:rPr>
                <w:noProof/>
                <w:sz w:val="22"/>
                <w:szCs w:val="22"/>
                <w:lang w:val="en-US" w:eastAsia="zh-CN"/>
              </w:rPr>
              <w:tab/>
            </w:r>
            <w:r w:rsidRPr="002D4C51">
              <w:rPr>
                <w:rStyle w:val="Hyperlink"/>
                <w:noProof/>
                <w:lang w:val="en-GB"/>
              </w:rPr>
              <w:t xml:space="preserve">Organizational Responsibilities </w:t>
            </w:r>
            <w:r w:rsidRPr="002D4C51">
              <w:rPr>
                <w:rStyle w:val="Hyperlink"/>
                <w:rFonts w:hint="eastAsia"/>
                <w:noProof/>
                <w:lang w:val="en-GB" w:eastAsia="zh-CN"/>
              </w:rPr>
              <w:t>组织职责</w:t>
            </w:r>
            <w:r>
              <w:rPr>
                <w:noProof/>
                <w:webHidden/>
              </w:rPr>
              <w:tab/>
            </w:r>
            <w:r>
              <w:rPr>
                <w:noProof/>
                <w:webHidden/>
              </w:rPr>
              <w:fldChar w:fldCharType="begin"/>
            </w:r>
            <w:r>
              <w:rPr>
                <w:noProof/>
                <w:webHidden/>
              </w:rPr>
              <w:instrText xml:space="preserve"> PAGEREF _Toc43387067 \h </w:instrText>
            </w:r>
          </w:ins>
          <w:r>
            <w:rPr>
              <w:noProof/>
              <w:webHidden/>
            </w:rPr>
          </w:r>
          <w:r>
            <w:rPr>
              <w:noProof/>
              <w:webHidden/>
            </w:rPr>
            <w:fldChar w:fldCharType="separate"/>
          </w:r>
          <w:ins w:id="169" w:author="Kevin Gu" w:date="2020-06-18T15:35:00Z">
            <w:r>
              <w:rPr>
                <w:noProof/>
                <w:webHidden/>
              </w:rPr>
              <w:t>13</w:t>
            </w:r>
            <w:r>
              <w:rPr>
                <w:noProof/>
                <w:webHidden/>
              </w:rPr>
              <w:fldChar w:fldCharType="end"/>
            </w:r>
            <w:r w:rsidRPr="002D4C51">
              <w:rPr>
                <w:rStyle w:val="Hyperlink"/>
                <w:noProof/>
              </w:rPr>
              <w:fldChar w:fldCharType="end"/>
            </w:r>
          </w:ins>
        </w:p>
        <w:p w14:paraId="76A02147" w14:textId="421C1DB9" w:rsidR="0016427A" w:rsidRDefault="0016427A">
          <w:pPr>
            <w:pStyle w:val="TOC2"/>
            <w:rPr>
              <w:ins w:id="170" w:author="Kevin Gu" w:date="2020-06-18T15:35:00Z"/>
              <w:noProof/>
              <w:sz w:val="22"/>
              <w:szCs w:val="22"/>
              <w:lang w:val="en-US" w:eastAsia="zh-CN"/>
            </w:rPr>
          </w:pPr>
          <w:ins w:id="171"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"_Toc43387068"</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4.3</w:t>
            </w:r>
            <w:r>
              <w:rPr>
                <w:noProof/>
                <w:sz w:val="22"/>
                <w:szCs w:val="22"/>
                <w:lang w:val="en-US" w:eastAsia="zh-CN"/>
              </w:rPr>
              <w:tab/>
            </w:r>
            <w:r w:rsidRPr="002D4C51">
              <w:rPr>
                <w:rStyle w:val="Hyperlink"/>
                <w:noProof/>
                <w:lang w:val="en-GB"/>
              </w:rPr>
              <w:t xml:space="preserve">Security Committee Organizational Chart </w:t>
            </w:r>
            <w:r w:rsidRPr="002D4C51">
              <w:rPr>
                <w:rStyle w:val="Hyperlink"/>
                <w:rFonts w:hint="eastAsia"/>
                <w:noProof/>
                <w:lang w:val="en-GB" w:eastAsia="zh-CN"/>
              </w:rPr>
              <w:t>安全委员会组织结构图</w:t>
            </w:r>
            <w:r>
              <w:rPr>
                <w:noProof/>
                <w:webHidden/>
              </w:rPr>
              <w:tab/>
            </w:r>
            <w:r>
              <w:rPr>
                <w:noProof/>
                <w:webHidden/>
              </w:rPr>
              <w:fldChar w:fldCharType="begin"/>
            </w:r>
            <w:r>
              <w:rPr>
                <w:noProof/>
                <w:webHidden/>
              </w:rPr>
              <w:instrText xml:space="preserve"> PAGEREF _Toc43387068 \h </w:instrText>
            </w:r>
          </w:ins>
          <w:r>
            <w:rPr>
              <w:noProof/>
              <w:webHidden/>
            </w:rPr>
          </w:r>
          <w:r>
            <w:rPr>
              <w:noProof/>
              <w:webHidden/>
            </w:rPr>
            <w:fldChar w:fldCharType="separate"/>
          </w:r>
          <w:ins w:id="172" w:author="Kevin Gu" w:date="2020-06-18T15:35:00Z">
            <w:r>
              <w:rPr>
                <w:noProof/>
                <w:webHidden/>
              </w:rPr>
              <w:t>13</w:t>
            </w:r>
            <w:r>
              <w:rPr>
                <w:noProof/>
                <w:webHidden/>
              </w:rPr>
              <w:fldChar w:fldCharType="end"/>
            </w:r>
            <w:r w:rsidRPr="002D4C51">
              <w:rPr>
                <w:rStyle w:val="Hyperlink"/>
                <w:noProof/>
              </w:rPr>
              <w:fldChar w:fldCharType="end"/>
            </w:r>
          </w:ins>
        </w:p>
        <w:p w14:paraId="78298605" w14:textId="6B06F80B" w:rsidR="0016427A" w:rsidRDefault="0016427A">
          <w:pPr>
            <w:pStyle w:val="TOC2"/>
            <w:rPr>
              <w:ins w:id="173" w:author="Kevin Gu" w:date="2020-06-18T15:35:00Z"/>
              <w:noProof/>
              <w:sz w:val="22"/>
              <w:szCs w:val="22"/>
              <w:lang w:val="en-US" w:eastAsia="zh-CN"/>
            </w:rPr>
          </w:pPr>
          <w:ins w:id="174"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"_Toc43387070"</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4.4</w:t>
            </w:r>
            <w:r>
              <w:rPr>
                <w:noProof/>
                <w:sz w:val="22"/>
                <w:szCs w:val="22"/>
                <w:lang w:val="en-US" w:eastAsia="zh-CN"/>
              </w:rPr>
              <w:tab/>
            </w:r>
            <w:r w:rsidRPr="002D4C51">
              <w:rPr>
                <w:rStyle w:val="Hyperlink"/>
                <w:noProof/>
                <w:lang w:val="en-GB"/>
              </w:rPr>
              <w:t xml:space="preserve">Security Committee Responsibilities </w:t>
            </w:r>
            <w:r w:rsidRPr="002D4C51">
              <w:rPr>
                <w:rStyle w:val="Hyperlink"/>
                <w:rFonts w:hint="eastAsia"/>
                <w:noProof/>
                <w:lang w:val="en-GB" w:eastAsia="zh-CN"/>
              </w:rPr>
              <w:t>安全委员会职责</w:t>
            </w:r>
            <w:r>
              <w:rPr>
                <w:noProof/>
                <w:webHidden/>
              </w:rPr>
              <w:tab/>
            </w:r>
            <w:r>
              <w:rPr>
                <w:noProof/>
                <w:webHidden/>
              </w:rPr>
              <w:fldChar w:fldCharType="begin"/>
            </w:r>
            <w:r>
              <w:rPr>
                <w:noProof/>
                <w:webHidden/>
              </w:rPr>
              <w:instrText xml:space="preserve"> PAGEREF _Toc43387070 \h </w:instrText>
            </w:r>
          </w:ins>
          <w:r>
            <w:rPr>
              <w:noProof/>
              <w:webHidden/>
            </w:rPr>
          </w:r>
          <w:r>
            <w:rPr>
              <w:noProof/>
              <w:webHidden/>
            </w:rPr>
            <w:fldChar w:fldCharType="separate"/>
          </w:r>
          <w:ins w:id="175" w:author="Kevin Gu" w:date="2020-06-18T15:35:00Z">
            <w:r>
              <w:rPr>
                <w:noProof/>
                <w:webHidden/>
              </w:rPr>
              <w:t>14</w:t>
            </w:r>
            <w:r>
              <w:rPr>
                <w:noProof/>
                <w:webHidden/>
              </w:rPr>
              <w:fldChar w:fldCharType="end"/>
            </w:r>
            <w:r w:rsidRPr="002D4C51">
              <w:rPr>
                <w:rStyle w:val="Hyperlink"/>
                <w:noProof/>
              </w:rPr>
              <w:fldChar w:fldCharType="end"/>
            </w:r>
          </w:ins>
        </w:p>
        <w:p w14:paraId="6C0756F0" w14:textId="52E236C4" w:rsidR="0016427A" w:rsidRDefault="0016427A">
          <w:pPr>
            <w:pStyle w:val="TOC1"/>
            <w:tabs>
              <w:tab w:val="left" w:pos="403"/>
              <w:tab w:val="right" w:leader="dot" w:pos="9742"/>
            </w:tabs>
            <w:rPr>
              <w:ins w:id="176" w:author="Kevin Gu" w:date="2020-06-18T15:35:00Z"/>
              <w:noProof/>
              <w:sz w:val="22"/>
              <w:szCs w:val="22"/>
              <w:lang w:val="en-US" w:eastAsia="zh-CN"/>
            </w:rPr>
          </w:pPr>
          <w:ins w:id="177"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"_Toc43387071"</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5</w:t>
            </w:r>
            <w:r>
              <w:rPr>
                <w:noProof/>
                <w:sz w:val="22"/>
                <w:szCs w:val="22"/>
                <w:lang w:val="en-US" w:eastAsia="zh-CN"/>
              </w:rPr>
              <w:tab/>
            </w:r>
            <w:r w:rsidRPr="002D4C51">
              <w:rPr>
                <w:rStyle w:val="Hyperlink"/>
                <w:noProof/>
                <w:lang w:val="en-GB"/>
              </w:rPr>
              <w:t xml:space="preserve">Human Resources </w:t>
            </w:r>
            <w:r w:rsidRPr="002D4C51">
              <w:rPr>
                <w:rStyle w:val="Hyperlink"/>
                <w:rFonts w:hint="eastAsia"/>
                <w:noProof/>
                <w:lang w:val="en-GB" w:eastAsia="zh-CN"/>
              </w:rPr>
              <w:t>人力资源</w:t>
            </w:r>
            <w:r>
              <w:rPr>
                <w:noProof/>
                <w:webHidden/>
              </w:rPr>
              <w:tab/>
            </w:r>
            <w:r>
              <w:rPr>
                <w:noProof/>
                <w:webHidden/>
              </w:rPr>
              <w:fldChar w:fldCharType="begin"/>
            </w:r>
            <w:r>
              <w:rPr>
                <w:noProof/>
                <w:webHidden/>
              </w:rPr>
              <w:instrText xml:space="preserve"> PAGEREF _Toc43387071 \h </w:instrText>
            </w:r>
          </w:ins>
          <w:r>
            <w:rPr>
              <w:noProof/>
              <w:webHidden/>
            </w:rPr>
          </w:r>
          <w:r>
            <w:rPr>
              <w:noProof/>
              <w:webHidden/>
            </w:rPr>
            <w:fldChar w:fldCharType="separate"/>
          </w:r>
          <w:ins w:id="178" w:author="Kevin Gu" w:date="2020-06-18T15:35:00Z">
            <w:r>
              <w:rPr>
                <w:noProof/>
                <w:webHidden/>
              </w:rPr>
              <w:t>18</w:t>
            </w:r>
            <w:r>
              <w:rPr>
                <w:noProof/>
                <w:webHidden/>
              </w:rPr>
              <w:fldChar w:fldCharType="end"/>
            </w:r>
            <w:r w:rsidRPr="002D4C51">
              <w:rPr>
                <w:rStyle w:val="Hyperlink"/>
                <w:noProof/>
              </w:rPr>
              <w:fldChar w:fldCharType="end"/>
            </w:r>
          </w:ins>
        </w:p>
        <w:p w14:paraId="709F2F65" w14:textId="38489C73" w:rsidR="0016427A" w:rsidRDefault="0016427A">
          <w:pPr>
            <w:pStyle w:val="TOC2"/>
            <w:rPr>
              <w:ins w:id="179" w:author="Kevin Gu" w:date="2020-06-18T15:35:00Z"/>
              <w:noProof/>
              <w:sz w:val="22"/>
              <w:szCs w:val="22"/>
              <w:lang w:val="en-US" w:eastAsia="zh-CN"/>
            </w:rPr>
          </w:pPr>
          <w:ins w:id="180"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"_Toc43387072"</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5.1</w:t>
            </w:r>
            <w:r>
              <w:rPr>
                <w:noProof/>
                <w:sz w:val="22"/>
                <w:szCs w:val="22"/>
                <w:lang w:val="en-US" w:eastAsia="zh-CN"/>
              </w:rPr>
              <w:tab/>
            </w:r>
            <w:r w:rsidRPr="002D4C51">
              <w:rPr>
                <w:rStyle w:val="Hyperlink"/>
                <w:noProof/>
                <w:lang w:val="en-GB"/>
              </w:rPr>
              <w:t xml:space="preserve">Selecting and Hiring </w:t>
            </w:r>
            <w:r w:rsidRPr="002D4C51">
              <w:rPr>
                <w:rStyle w:val="Hyperlink"/>
                <w:rFonts w:hint="eastAsia"/>
                <w:noProof/>
                <w:lang w:val="en-GB" w:eastAsia="zh-CN"/>
              </w:rPr>
              <w:t>选拔和雇用</w:t>
            </w:r>
            <w:r>
              <w:rPr>
                <w:noProof/>
                <w:webHidden/>
              </w:rPr>
              <w:tab/>
            </w:r>
            <w:r>
              <w:rPr>
                <w:noProof/>
                <w:webHidden/>
              </w:rPr>
              <w:fldChar w:fldCharType="begin"/>
            </w:r>
            <w:r>
              <w:rPr>
                <w:noProof/>
                <w:webHidden/>
              </w:rPr>
              <w:instrText xml:space="preserve"> PAGEREF _Toc43387072 \h </w:instrText>
            </w:r>
          </w:ins>
          <w:r>
            <w:rPr>
              <w:noProof/>
              <w:webHidden/>
            </w:rPr>
          </w:r>
          <w:r>
            <w:rPr>
              <w:noProof/>
              <w:webHidden/>
            </w:rPr>
            <w:fldChar w:fldCharType="separate"/>
          </w:r>
          <w:ins w:id="181" w:author="Kevin Gu" w:date="2020-06-18T15:35:00Z">
            <w:r>
              <w:rPr>
                <w:noProof/>
                <w:webHidden/>
              </w:rPr>
              <w:t>18</w:t>
            </w:r>
            <w:r>
              <w:rPr>
                <w:noProof/>
                <w:webHidden/>
              </w:rPr>
              <w:fldChar w:fldCharType="end"/>
            </w:r>
            <w:r w:rsidRPr="002D4C51">
              <w:rPr>
                <w:rStyle w:val="Hyperlink"/>
                <w:noProof/>
              </w:rPr>
              <w:fldChar w:fldCharType="end"/>
            </w:r>
          </w:ins>
        </w:p>
        <w:p w14:paraId="25EA196C" w14:textId="0C77A033" w:rsidR="0016427A" w:rsidRDefault="0016427A">
          <w:pPr>
            <w:pStyle w:val="TOC2"/>
            <w:rPr>
              <w:ins w:id="182" w:author="Kevin Gu" w:date="2020-06-18T15:35:00Z"/>
              <w:noProof/>
              <w:sz w:val="22"/>
              <w:szCs w:val="22"/>
              <w:lang w:val="en-US" w:eastAsia="zh-CN"/>
            </w:rPr>
          </w:pPr>
          <w:ins w:id="183"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"_Toc43387073"</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5.2</w:t>
            </w:r>
            <w:r>
              <w:rPr>
                <w:noProof/>
                <w:sz w:val="22"/>
                <w:szCs w:val="22"/>
                <w:lang w:val="en-US" w:eastAsia="zh-CN"/>
              </w:rPr>
              <w:tab/>
            </w:r>
            <w:r w:rsidRPr="002D4C51">
              <w:rPr>
                <w:rStyle w:val="Hyperlink"/>
                <w:noProof/>
                <w:lang w:val="en-GB"/>
              </w:rPr>
              <w:t>Security Awareness and Training</w:t>
            </w:r>
            <w:r w:rsidRPr="002D4C51">
              <w:rPr>
                <w:rStyle w:val="Hyperlink"/>
                <w:rFonts w:hint="eastAsia"/>
                <w:noProof/>
                <w:lang w:val="en-GB"/>
              </w:rPr>
              <w:t>安全意识和培训</w:t>
            </w:r>
            <w:r>
              <w:rPr>
                <w:noProof/>
                <w:webHidden/>
              </w:rPr>
              <w:tab/>
            </w:r>
            <w:r>
              <w:rPr>
                <w:noProof/>
                <w:webHidden/>
              </w:rPr>
              <w:fldChar w:fldCharType="begin"/>
            </w:r>
            <w:r>
              <w:rPr>
                <w:noProof/>
                <w:webHidden/>
              </w:rPr>
              <w:instrText xml:space="preserve"> PAGEREF _Toc43387073 \h </w:instrText>
            </w:r>
          </w:ins>
          <w:r>
            <w:rPr>
              <w:noProof/>
              <w:webHidden/>
            </w:rPr>
          </w:r>
          <w:r>
            <w:rPr>
              <w:noProof/>
              <w:webHidden/>
            </w:rPr>
            <w:fldChar w:fldCharType="separate"/>
          </w:r>
          <w:ins w:id="184" w:author="Kevin Gu" w:date="2020-06-18T15:35:00Z">
            <w:r>
              <w:rPr>
                <w:noProof/>
                <w:webHidden/>
              </w:rPr>
              <w:t>19</w:t>
            </w:r>
            <w:r>
              <w:rPr>
                <w:noProof/>
                <w:webHidden/>
              </w:rPr>
              <w:fldChar w:fldCharType="end"/>
            </w:r>
            <w:r w:rsidRPr="002D4C51">
              <w:rPr>
                <w:rStyle w:val="Hyperlink"/>
                <w:noProof/>
              </w:rPr>
              <w:fldChar w:fldCharType="end"/>
            </w:r>
          </w:ins>
        </w:p>
        <w:p w14:paraId="20DE1516" w14:textId="65108DE4" w:rsidR="0016427A" w:rsidRDefault="0016427A">
          <w:pPr>
            <w:pStyle w:val="TOC2"/>
            <w:rPr>
              <w:ins w:id="185" w:author="Kevin Gu" w:date="2020-06-18T15:35:00Z"/>
              <w:noProof/>
              <w:sz w:val="22"/>
              <w:szCs w:val="22"/>
              <w:lang w:val="en-US" w:eastAsia="zh-CN"/>
            </w:rPr>
          </w:pPr>
          <w:ins w:id="186"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"_Toc43387074"</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5.3</w:t>
            </w:r>
            <w:r>
              <w:rPr>
                <w:noProof/>
                <w:sz w:val="22"/>
                <w:szCs w:val="22"/>
                <w:lang w:val="en-US" w:eastAsia="zh-CN"/>
              </w:rPr>
              <w:tab/>
            </w:r>
            <w:r w:rsidRPr="002D4C51">
              <w:rPr>
                <w:rStyle w:val="Hyperlink"/>
                <w:noProof/>
                <w:lang w:val="en-GB"/>
              </w:rPr>
              <w:t xml:space="preserve">Confidentiality and business conduct </w:t>
            </w:r>
            <w:r w:rsidRPr="002D4C51">
              <w:rPr>
                <w:rStyle w:val="Hyperlink"/>
                <w:rFonts w:hint="eastAsia"/>
                <w:noProof/>
                <w:lang w:val="en-GB" w:eastAsia="zh-CN"/>
              </w:rPr>
              <w:t>保密和业务活动</w:t>
            </w:r>
            <w:r>
              <w:rPr>
                <w:noProof/>
                <w:webHidden/>
              </w:rPr>
              <w:tab/>
            </w:r>
            <w:r>
              <w:rPr>
                <w:noProof/>
                <w:webHidden/>
              </w:rPr>
              <w:fldChar w:fldCharType="begin"/>
            </w:r>
            <w:r>
              <w:rPr>
                <w:noProof/>
                <w:webHidden/>
              </w:rPr>
              <w:instrText xml:space="preserve"> PAGEREF _Toc43387074 \h </w:instrText>
            </w:r>
          </w:ins>
          <w:r>
            <w:rPr>
              <w:noProof/>
              <w:webHidden/>
            </w:rPr>
          </w:r>
          <w:r>
            <w:rPr>
              <w:noProof/>
              <w:webHidden/>
            </w:rPr>
            <w:fldChar w:fldCharType="separate"/>
          </w:r>
          <w:ins w:id="187" w:author="Kevin Gu" w:date="2020-06-18T15:35:00Z">
            <w:r>
              <w:rPr>
                <w:noProof/>
                <w:webHidden/>
              </w:rPr>
              <w:t>20</w:t>
            </w:r>
            <w:r>
              <w:rPr>
                <w:noProof/>
                <w:webHidden/>
              </w:rPr>
              <w:fldChar w:fldCharType="end"/>
            </w:r>
            <w:r w:rsidRPr="002D4C51">
              <w:rPr>
                <w:rStyle w:val="Hyperlink"/>
                <w:noProof/>
              </w:rPr>
              <w:fldChar w:fldCharType="end"/>
            </w:r>
          </w:ins>
        </w:p>
        <w:p w14:paraId="02DBA019" w14:textId="7BEFA190" w:rsidR="0016427A" w:rsidRDefault="0016427A">
          <w:pPr>
            <w:pStyle w:val="TOC2"/>
            <w:rPr>
              <w:ins w:id="188" w:author="Kevin Gu" w:date="2020-06-18T15:35:00Z"/>
              <w:noProof/>
              <w:sz w:val="22"/>
              <w:szCs w:val="22"/>
              <w:lang w:val="en-US" w:eastAsia="zh-CN"/>
            </w:rPr>
          </w:pPr>
          <w:ins w:id="189"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"_Toc43387075"</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5.4</w:t>
            </w:r>
            <w:r>
              <w:rPr>
                <w:noProof/>
                <w:sz w:val="22"/>
                <w:szCs w:val="22"/>
                <w:lang w:val="en-US" w:eastAsia="zh-CN"/>
              </w:rPr>
              <w:tab/>
            </w:r>
            <w:r w:rsidRPr="002D4C51">
              <w:rPr>
                <w:rStyle w:val="Hyperlink"/>
                <w:noProof/>
                <w:lang w:val="en-GB"/>
              </w:rPr>
              <w:t xml:space="preserve">Change of Personnel </w:t>
            </w:r>
            <w:r w:rsidRPr="002D4C51">
              <w:rPr>
                <w:rStyle w:val="Hyperlink"/>
                <w:rFonts w:hint="eastAsia"/>
                <w:noProof/>
                <w:lang w:val="en-GB" w:eastAsia="zh-CN"/>
              </w:rPr>
              <w:t>人员变动</w:t>
            </w:r>
            <w:r>
              <w:rPr>
                <w:noProof/>
                <w:webHidden/>
              </w:rPr>
              <w:tab/>
            </w:r>
            <w:r>
              <w:rPr>
                <w:noProof/>
                <w:webHidden/>
              </w:rPr>
              <w:fldChar w:fldCharType="begin"/>
            </w:r>
            <w:r>
              <w:rPr>
                <w:noProof/>
                <w:webHidden/>
              </w:rPr>
              <w:instrText xml:space="preserve"> PAGEREF _Toc43387075 \h </w:instrText>
            </w:r>
          </w:ins>
          <w:r>
            <w:rPr>
              <w:noProof/>
              <w:webHidden/>
            </w:rPr>
          </w:r>
          <w:r>
            <w:rPr>
              <w:noProof/>
              <w:webHidden/>
            </w:rPr>
            <w:fldChar w:fldCharType="separate"/>
          </w:r>
          <w:ins w:id="190" w:author="Kevin Gu" w:date="2020-06-18T15:35:00Z">
            <w:r>
              <w:rPr>
                <w:noProof/>
                <w:webHidden/>
              </w:rPr>
              <w:t>21</w:t>
            </w:r>
            <w:r>
              <w:rPr>
                <w:noProof/>
                <w:webHidden/>
              </w:rPr>
              <w:fldChar w:fldCharType="end"/>
            </w:r>
            <w:r w:rsidRPr="002D4C51">
              <w:rPr>
                <w:rStyle w:val="Hyperlink"/>
                <w:noProof/>
              </w:rPr>
              <w:fldChar w:fldCharType="end"/>
            </w:r>
          </w:ins>
        </w:p>
        <w:p w14:paraId="3E998DEA" w14:textId="77808999" w:rsidR="0016427A" w:rsidRDefault="0016427A">
          <w:pPr>
            <w:pStyle w:val="TOC2"/>
            <w:rPr>
              <w:ins w:id="191" w:author="Kevin Gu" w:date="2020-06-18T15:35:00Z"/>
              <w:noProof/>
              <w:sz w:val="22"/>
              <w:szCs w:val="22"/>
              <w:lang w:val="en-US" w:eastAsia="zh-CN"/>
            </w:rPr>
          </w:pPr>
          <w:ins w:id="192"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"_Toc43387118"</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5.5</w:t>
            </w:r>
            <w:r>
              <w:rPr>
                <w:noProof/>
                <w:sz w:val="22"/>
                <w:szCs w:val="22"/>
                <w:lang w:val="en-US" w:eastAsia="zh-CN"/>
              </w:rPr>
              <w:tab/>
            </w:r>
            <w:r w:rsidRPr="002D4C51">
              <w:rPr>
                <w:rStyle w:val="Hyperlink"/>
                <w:noProof/>
                <w:lang w:val="en-GB"/>
              </w:rPr>
              <w:t xml:space="preserve">Employment Termination </w:t>
            </w:r>
            <w:r w:rsidRPr="002D4C51">
              <w:rPr>
                <w:rStyle w:val="Hyperlink"/>
                <w:rFonts w:hint="eastAsia"/>
                <w:noProof/>
                <w:lang w:val="en-GB" w:eastAsia="zh-CN"/>
              </w:rPr>
              <w:t>员工离职</w:t>
            </w:r>
            <w:r>
              <w:rPr>
                <w:noProof/>
                <w:webHidden/>
              </w:rPr>
              <w:tab/>
            </w:r>
            <w:r>
              <w:rPr>
                <w:noProof/>
                <w:webHidden/>
              </w:rPr>
              <w:fldChar w:fldCharType="begin"/>
            </w:r>
            <w:r>
              <w:rPr>
                <w:noProof/>
                <w:webHidden/>
              </w:rPr>
              <w:instrText xml:space="preserve"> PAGEREF _Toc43387118 \h </w:instrText>
            </w:r>
          </w:ins>
          <w:r>
            <w:rPr>
              <w:noProof/>
              <w:webHidden/>
            </w:rPr>
          </w:r>
          <w:r>
            <w:rPr>
              <w:noProof/>
              <w:webHidden/>
            </w:rPr>
            <w:fldChar w:fldCharType="separate"/>
          </w:r>
          <w:ins w:id="193" w:author="Kevin Gu" w:date="2020-06-18T15:35:00Z">
            <w:r>
              <w:rPr>
                <w:noProof/>
                <w:webHidden/>
              </w:rPr>
              <w:t>21</w:t>
            </w:r>
            <w:r>
              <w:rPr>
                <w:noProof/>
                <w:webHidden/>
              </w:rPr>
              <w:fldChar w:fldCharType="end"/>
            </w:r>
            <w:r w:rsidRPr="002D4C51">
              <w:rPr>
                <w:rStyle w:val="Hyperlink"/>
                <w:noProof/>
              </w:rPr>
              <w:fldChar w:fldCharType="end"/>
            </w:r>
          </w:ins>
        </w:p>
        <w:p w14:paraId="23E611A5" w14:textId="501E4408" w:rsidR="0016427A" w:rsidRDefault="0016427A">
          <w:pPr>
            <w:pStyle w:val="TOC2"/>
            <w:rPr>
              <w:ins w:id="194" w:author="Kevin Gu" w:date="2020-06-18T15:35:00Z"/>
              <w:noProof/>
              <w:sz w:val="22"/>
              <w:szCs w:val="22"/>
              <w:lang w:val="en-US" w:eastAsia="zh-CN"/>
            </w:rPr>
          </w:pPr>
          <w:ins w:id="195"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"_Toc43387119"</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5.6</w:t>
            </w:r>
            <w:r>
              <w:rPr>
                <w:noProof/>
                <w:sz w:val="22"/>
                <w:szCs w:val="22"/>
                <w:lang w:val="en-US" w:eastAsia="zh-CN"/>
              </w:rPr>
              <w:tab/>
            </w:r>
            <w:r w:rsidRPr="002D4C51">
              <w:rPr>
                <w:rStyle w:val="Hyperlink"/>
                <w:noProof/>
                <w:lang w:val="en-GB"/>
              </w:rPr>
              <w:t xml:space="preserve">Security Discipline </w:t>
            </w:r>
            <w:r w:rsidRPr="002D4C51">
              <w:rPr>
                <w:rStyle w:val="Hyperlink"/>
                <w:rFonts w:hint="eastAsia"/>
                <w:noProof/>
                <w:lang w:val="en-GB" w:eastAsia="zh-CN"/>
              </w:rPr>
              <w:t>安全纪律</w:t>
            </w:r>
            <w:r>
              <w:rPr>
                <w:noProof/>
                <w:webHidden/>
              </w:rPr>
              <w:tab/>
            </w:r>
            <w:r>
              <w:rPr>
                <w:noProof/>
                <w:webHidden/>
              </w:rPr>
              <w:fldChar w:fldCharType="begin"/>
            </w:r>
            <w:r>
              <w:rPr>
                <w:noProof/>
                <w:webHidden/>
              </w:rPr>
              <w:instrText xml:space="preserve"> PAGEREF _Toc43387119 \h </w:instrText>
            </w:r>
          </w:ins>
          <w:r>
            <w:rPr>
              <w:noProof/>
              <w:webHidden/>
            </w:rPr>
          </w:r>
          <w:r>
            <w:rPr>
              <w:noProof/>
              <w:webHidden/>
            </w:rPr>
            <w:fldChar w:fldCharType="separate"/>
          </w:r>
          <w:ins w:id="196" w:author="Kevin Gu" w:date="2020-06-18T15:35:00Z">
            <w:r>
              <w:rPr>
                <w:noProof/>
                <w:webHidden/>
              </w:rPr>
              <w:t>22</w:t>
            </w:r>
            <w:r>
              <w:rPr>
                <w:noProof/>
                <w:webHidden/>
              </w:rPr>
              <w:fldChar w:fldCharType="end"/>
            </w:r>
            <w:r w:rsidRPr="002D4C51">
              <w:rPr>
                <w:rStyle w:val="Hyperlink"/>
                <w:noProof/>
              </w:rPr>
              <w:fldChar w:fldCharType="end"/>
            </w:r>
          </w:ins>
        </w:p>
        <w:p w14:paraId="4C3FA3EF" w14:textId="45500500" w:rsidR="0016427A" w:rsidRDefault="0016427A">
          <w:pPr>
            <w:pStyle w:val="TOC1"/>
            <w:tabs>
              <w:tab w:val="left" w:pos="403"/>
              <w:tab w:val="right" w:leader="dot" w:pos="9742"/>
            </w:tabs>
            <w:rPr>
              <w:ins w:id="197" w:author="Kevin Gu" w:date="2020-06-18T15:35:00Z"/>
              <w:noProof/>
              <w:sz w:val="22"/>
              <w:szCs w:val="22"/>
              <w:lang w:val="en-US" w:eastAsia="zh-CN"/>
            </w:rPr>
          </w:pPr>
          <w:ins w:id="198"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"_Toc43387120"</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w:t>
            </w:r>
            <w:r>
              <w:rPr>
                <w:noProof/>
                <w:sz w:val="22"/>
                <w:szCs w:val="22"/>
                <w:lang w:val="en-US" w:eastAsia="zh-CN"/>
              </w:rPr>
              <w:tab/>
            </w:r>
            <w:r w:rsidRPr="002D4C51">
              <w:rPr>
                <w:rStyle w:val="Hyperlink"/>
                <w:noProof/>
                <w:lang w:val="en-GB"/>
              </w:rPr>
              <w:t xml:space="preserve">Physical Security Facilities Management </w:t>
            </w:r>
            <w:r w:rsidRPr="002D4C51">
              <w:rPr>
                <w:rStyle w:val="Hyperlink"/>
                <w:rFonts w:hint="eastAsia"/>
                <w:noProof/>
                <w:lang w:val="en-GB" w:eastAsia="zh-CN"/>
              </w:rPr>
              <w:t>物理安全设备管理</w:t>
            </w:r>
            <w:r>
              <w:rPr>
                <w:noProof/>
                <w:webHidden/>
              </w:rPr>
              <w:tab/>
            </w:r>
            <w:r>
              <w:rPr>
                <w:noProof/>
                <w:webHidden/>
              </w:rPr>
              <w:fldChar w:fldCharType="begin"/>
            </w:r>
            <w:r>
              <w:rPr>
                <w:noProof/>
                <w:webHidden/>
              </w:rPr>
              <w:instrText xml:space="preserve"> PAGEREF _Toc43387120 \h </w:instrText>
            </w:r>
          </w:ins>
          <w:r>
            <w:rPr>
              <w:noProof/>
              <w:webHidden/>
            </w:rPr>
          </w:r>
          <w:r>
            <w:rPr>
              <w:noProof/>
              <w:webHidden/>
            </w:rPr>
            <w:fldChar w:fldCharType="separate"/>
          </w:r>
          <w:ins w:id="199" w:author="Kevin Gu" w:date="2020-06-18T15:35:00Z">
            <w:r>
              <w:rPr>
                <w:noProof/>
                <w:webHidden/>
              </w:rPr>
              <w:t>23</w:t>
            </w:r>
            <w:r>
              <w:rPr>
                <w:noProof/>
                <w:webHidden/>
              </w:rPr>
              <w:fldChar w:fldCharType="end"/>
            </w:r>
            <w:r w:rsidRPr="002D4C51">
              <w:rPr>
                <w:rStyle w:val="Hyperlink"/>
                <w:noProof/>
              </w:rPr>
              <w:fldChar w:fldCharType="end"/>
            </w:r>
          </w:ins>
        </w:p>
        <w:p w14:paraId="4080DC1E" w14:textId="57D19E3A" w:rsidR="0016427A" w:rsidRDefault="0016427A">
          <w:pPr>
            <w:pStyle w:val="TOC2"/>
            <w:rPr>
              <w:ins w:id="200" w:author="Kevin Gu" w:date="2020-06-18T15:35:00Z"/>
              <w:noProof/>
              <w:sz w:val="22"/>
              <w:szCs w:val="22"/>
              <w:lang w:val="en-US" w:eastAsia="zh-CN"/>
            </w:rPr>
          </w:pPr>
          <w:ins w:id="201"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"_Toc43387122"</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6.1</w:t>
            </w:r>
            <w:r>
              <w:rPr>
                <w:noProof/>
                <w:sz w:val="22"/>
                <w:szCs w:val="22"/>
                <w:lang w:val="en-US" w:eastAsia="zh-CN"/>
              </w:rPr>
              <w:tab/>
            </w:r>
            <w:r w:rsidRPr="002D4C51">
              <w:rPr>
                <w:rStyle w:val="Hyperlink"/>
                <w:noProof/>
                <w:lang w:val="en-GB"/>
              </w:rPr>
              <w:t xml:space="preserve">Site Perimeter Protection </w:t>
            </w:r>
            <w:r w:rsidRPr="002D4C51">
              <w:rPr>
                <w:rStyle w:val="Hyperlink"/>
                <w:rFonts w:hint="eastAsia"/>
                <w:noProof/>
                <w:lang w:val="en-GB" w:eastAsia="zh-CN"/>
              </w:rPr>
              <w:t>现场周边保护</w:t>
            </w:r>
            <w:r>
              <w:rPr>
                <w:noProof/>
                <w:webHidden/>
              </w:rPr>
              <w:tab/>
            </w:r>
            <w:r>
              <w:rPr>
                <w:noProof/>
                <w:webHidden/>
              </w:rPr>
              <w:fldChar w:fldCharType="begin"/>
            </w:r>
            <w:r>
              <w:rPr>
                <w:noProof/>
                <w:webHidden/>
              </w:rPr>
              <w:instrText xml:space="preserve"> PAGEREF _Toc43387122 \h </w:instrText>
            </w:r>
          </w:ins>
          <w:r>
            <w:rPr>
              <w:noProof/>
              <w:webHidden/>
            </w:rPr>
          </w:r>
          <w:r>
            <w:rPr>
              <w:noProof/>
              <w:webHidden/>
            </w:rPr>
            <w:fldChar w:fldCharType="separate"/>
          </w:r>
          <w:ins w:id="202" w:author="Kevin Gu" w:date="2020-06-18T15:35:00Z">
            <w:r>
              <w:rPr>
                <w:noProof/>
                <w:webHidden/>
              </w:rPr>
              <w:t>23</w:t>
            </w:r>
            <w:r>
              <w:rPr>
                <w:noProof/>
                <w:webHidden/>
              </w:rPr>
              <w:fldChar w:fldCharType="end"/>
            </w:r>
            <w:r w:rsidRPr="002D4C51">
              <w:rPr>
                <w:rStyle w:val="Hyperlink"/>
                <w:noProof/>
              </w:rPr>
              <w:fldChar w:fldCharType="end"/>
            </w:r>
          </w:ins>
        </w:p>
        <w:p w14:paraId="2A895200" w14:textId="37AB4FB9" w:rsidR="0016427A" w:rsidRDefault="0016427A">
          <w:pPr>
            <w:pStyle w:val="TOC2"/>
            <w:rPr>
              <w:ins w:id="203" w:author="Kevin Gu" w:date="2020-06-18T15:35:00Z"/>
              <w:noProof/>
              <w:sz w:val="22"/>
              <w:szCs w:val="22"/>
              <w:lang w:val="en-US" w:eastAsia="zh-CN"/>
            </w:rPr>
          </w:pPr>
          <w:ins w:id="204"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"_Toc43387123"</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6.2</w:t>
            </w:r>
            <w:r>
              <w:rPr>
                <w:noProof/>
                <w:sz w:val="22"/>
                <w:szCs w:val="22"/>
                <w:lang w:val="en-US" w:eastAsia="zh-CN"/>
              </w:rPr>
              <w:tab/>
            </w:r>
            <w:r w:rsidRPr="002D4C51">
              <w:rPr>
                <w:rStyle w:val="Hyperlink"/>
                <w:noProof/>
                <w:lang w:val="en-GB"/>
              </w:rPr>
              <w:t>Exterior Building Security</w:t>
            </w:r>
            <w:r w:rsidRPr="002D4C51">
              <w:rPr>
                <w:rStyle w:val="Hyperlink"/>
                <w:rFonts w:hint="eastAsia"/>
                <w:noProof/>
                <w:lang w:val="en-GB"/>
              </w:rPr>
              <w:t>外部建筑安全</w:t>
            </w:r>
            <w:r>
              <w:rPr>
                <w:noProof/>
                <w:webHidden/>
              </w:rPr>
              <w:tab/>
            </w:r>
            <w:r>
              <w:rPr>
                <w:noProof/>
                <w:webHidden/>
              </w:rPr>
              <w:fldChar w:fldCharType="begin"/>
            </w:r>
            <w:r>
              <w:rPr>
                <w:noProof/>
                <w:webHidden/>
              </w:rPr>
              <w:instrText xml:space="preserve"> PAGEREF _Toc43387123 \h </w:instrText>
            </w:r>
          </w:ins>
          <w:r>
            <w:rPr>
              <w:noProof/>
              <w:webHidden/>
            </w:rPr>
          </w:r>
          <w:r>
            <w:rPr>
              <w:noProof/>
              <w:webHidden/>
            </w:rPr>
            <w:fldChar w:fldCharType="separate"/>
          </w:r>
          <w:ins w:id="205" w:author="Kevin Gu" w:date="2020-06-18T15:35:00Z">
            <w:r>
              <w:rPr>
                <w:noProof/>
                <w:webHidden/>
              </w:rPr>
              <w:t>23</w:t>
            </w:r>
            <w:r>
              <w:rPr>
                <w:noProof/>
                <w:webHidden/>
              </w:rPr>
              <w:fldChar w:fldCharType="end"/>
            </w:r>
            <w:r w:rsidRPr="002D4C51">
              <w:rPr>
                <w:rStyle w:val="Hyperlink"/>
                <w:noProof/>
              </w:rPr>
              <w:fldChar w:fldCharType="end"/>
            </w:r>
          </w:ins>
        </w:p>
        <w:p w14:paraId="711BA170" w14:textId="3D1A6A94" w:rsidR="0016427A" w:rsidRDefault="0016427A">
          <w:pPr>
            <w:pStyle w:val="TOC2"/>
            <w:rPr>
              <w:ins w:id="206" w:author="Kevin Gu" w:date="2020-06-18T15:35:00Z"/>
              <w:noProof/>
              <w:sz w:val="22"/>
              <w:szCs w:val="22"/>
              <w:lang w:val="en-US" w:eastAsia="zh-CN"/>
            </w:rPr>
          </w:pPr>
          <w:ins w:id="207"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"_Toc43387124"</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6.3</w:t>
            </w:r>
            <w:r>
              <w:rPr>
                <w:noProof/>
                <w:sz w:val="22"/>
                <w:szCs w:val="22"/>
                <w:lang w:val="en-US" w:eastAsia="zh-CN"/>
              </w:rPr>
              <w:tab/>
            </w:r>
            <w:r w:rsidRPr="002D4C51">
              <w:rPr>
                <w:rStyle w:val="Hyperlink"/>
                <w:noProof/>
                <w:lang w:val="en-GB"/>
              </w:rPr>
              <w:t xml:space="preserve">Physical Access Control </w:t>
            </w:r>
            <w:r w:rsidRPr="002D4C51">
              <w:rPr>
                <w:rStyle w:val="Hyperlink"/>
                <w:rFonts w:hint="eastAsia"/>
                <w:noProof/>
                <w:lang w:val="en-GB" w:eastAsia="zh-CN"/>
              </w:rPr>
              <w:t>物理访问控制</w:t>
            </w:r>
            <w:r>
              <w:rPr>
                <w:noProof/>
                <w:webHidden/>
              </w:rPr>
              <w:tab/>
            </w:r>
            <w:r>
              <w:rPr>
                <w:noProof/>
                <w:webHidden/>
              </w:rPr>
              <w:fldChar w:fldCharType="begin"/>
            </w:r>
            <w:r>
              <w:rPr>
                <w:noProof/>
                <w:webHidden/>
              </w:rPr>
              <w:instrText xml:space="preserve"> PAGEREF _Toc43387124 \h </w:instrText>
            </w:r>
          </w:ins>
          <w:r>
            <w:rPr>
              <w:noProof/>
              <w:webHidden/>
            </w:rPr>
          </w:r>
          <w:r>
            <w:rPr>
              <w:noProof/>
              <w:webHidden/>
            </w:rPr>
            <w:fldChar w:fldCharType="separate"/>
          </w:r>
          <w:ins w:id="208" w:author="Kevin Gu" w:date="2020-06-18T15:35:00Z">
            <w:r>
              <w:rPr>
                <w:noProof/>
                <w:webHidden/>
              </w:rPr>
              <w:t>24</w:t>
            </w:r>
            <w:r>
              <w:rPr>
                <w:noProof/>
                <w:webHidden/>
              </w:rPr>
              <w:fldChar w:fldCharType="end"/>
            </w:r>
            <w:r w:rsidRPr="002D4C51">
              <w:rPr>
                <w:rStyle w:val="Hyperlink"/>
                <w:noProof/>
              </w:rPr>
              <w:fldChar w:fldCharType="end"/>
            </w:r>
          </w:ins>
        </w:p>
        <w:p w14:paraId="4C0D44EA" w14:textId="40ED2027" w:rsidR="0016427A" w:rsidRDefault="0016427A">
          <w:pPr>
            <w:pStyle w:val="TOC2"/>
            <w:rPr>
              <w:ins w:id="209" w:author="Kevin Gu" w:date="2020-06-18T15:35:00Z"/>
              <w:noProof/>
              <w:sz w:val="22"/>
              <w:szCs w:val="22"/>
              <w:lang w:val="en-US" w:eastAsia="zh-CN"/>
            </w:rPr>
          </w:pPr>
          <w:ins w:id="210"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"_Toc43387125"</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6.4</w:t>
            </w:r>
            <w:r>
              <w:rPr>
                <w:noProof/>
                <w:sz w:val="22"/>
                <w:szCs w:val="22"/>
                <w:lang w:val="en-US" w:eastAsia="zh-CN"/>
              </w:rPr>
              <w:tab/>
            </w:r>
            <w:r w:rsidRPr="002D4C51">
              <w:rPr>
                <w:rStyle w:val="Hyperlink"/>
                <w:noProof/>
                <w:lang w:val="en-GB"/>
              </w:rPr>
              <w:t>Access Control Management System</w:t>
            </w:r>
            <w:r>
              <w:rPr>
                <w:noProof/>
                <w:webHidden/>
              </w:rPr>
              <w:tab/>
            </w:r>
            <w:r>
              <w:rPr>
                <w:noProof/>
                <w:webHidden/>
              </w:rPr>
              <w:fldChar w:fldCharType="begin"/>
            </w:r>
            <w:r>
              <w:rPr>
                <w:noProof/>
                <w:webHidden/>
              </w:rPr>
              <w:instrText xml:space="preserve"> PAGEREF _Toc43387125 \h </w:instrText>
            </w:r>
          </w:ins>
          <w:r>
            <w:rPr>
              <w:noProof/>
              <w:webHidden/>
            </w:rPr>
          </w:r>
          <w:r>
            <w:rPr>
              <w:noProof/>
              <w:webHidden/>
            </w:rPr>
            <w:fldChar w:fldCharType="separate"/>
          </w:r>
          <w:ins w:id="211" w:author="Kevin Gu" w:date="2020-06-18T15:35:00Z">
            <w:r>
              <w:rPr>
                <w:noProof/>
                <w:webHidden/>
              </w:rPr>
              <w:t>28</w:t>
            </w:r>
            <w:r>
              <w:rPr>
                <w:noProof/>
                <w:webHidden/>
              </w:rPr>
              <w:fldChar w:fldCharType="end"/>
            </w:r>
            <w:r w:rsidRPr="002D4C51">
              <w:rPr>
                <w:rStyle w:val="Hyperlink"/>
                <w:noProof/>
              </w:rPr>
              <w:fldChar w:fldCharType="end"/>
            </w:r>
          </w:ins>
        </w:p>
        <w:p w14:paraId="3419AF55" w14:textId="03459A16" w:rsidR="0016427A" w:rsidRDefault="0016427A">
          <w:pPr>
            <w:pStyle w:val="TOC2"/>
            <w:rPr>
              <w:ins w:id="212" w:author="Kevin Gu" w:date="2020-06-18T15:35:00Z"/>
              <w:noProof/>
              <w:sz w:val="22"/>
              <w:szCs w:val="22"/>
              <w:lang w:val="en-US" w:eastAsia="zh-CN"/>
            </w:rPr>
          </w:pPr>
          <w:ins w:id="213"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"_Toc43387126"</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6.5</w:t>
            </w:r>
            <w:r>
              <w:rPr>
                <w:noProof/>
                <w:sz w:val="22"/>
                <w:szCs w:val="22"/>
                <w:lang w:val="en-US" w:eastAsia="zh-CN"/>
              </w:rPr>
              <w:tab/>
            </w:r>
            <w:r w:rsidRPr="002D4C51">
              <w:rPr>
                <w:rStyle w:val="Hyperlink"/>
                <w:noProof/>
                <w:lang w:val="en-GB"/>
              </w:rPr>
              <w:t xml:space="preserve">Visitors Management </w:t>
            </w:r>
            <w:r w:rsidRPr="002D4C51">
              <w:rPr>
                <w:rStyle w:val="Hyperlink"/>
                <w:rFonts w:hint="eastAsia"/>
                <w:noProof/>
                <w:lang w:val="en-GB" w:eastAsia="zh-CN"/>
              </w:rPr>
              <w:t>访客管理</w:t>
            </w:r>
            <w:r>
              <w:rPr>
                <w:noProof/>
                <w:webHidden/>
              </w:rPr>
              <w:tab/>
            </w:r>
            <w:r>
              <w:rPr>
                <w:noProof/>
                <w:webHidden/>
              </w:rPr>
              <w:fldChar w:fldCharType="begin"/>
            </w:r>
            <w:r>
              <w:rPr>
                <w:noProof/>
                <w:webHidden/>
              </w:rPr>
              <w:instrText xml:space="preserve"> PAGEREF _Toc43387126 \h </w:instrText>
            </w:r>
          </w:ins>
          <w:r>
            <w:rPr>
              <w:noProof/>
              <w:webHidden/>
            </w:rPr>
          </w:r>
          <w:r>
            <w:rPr>
              <w:noProof/>
              <w:webHidden/>
            </w:rPr>
            <w:fldChar w:fldCharType="separate"/>
          </w:r>
          <w:ins w:id="214" w:author="Kevin Gu" w:date="2020-06-18T15:35:00Z">
            <w:r>
              <w:rPr>
                <w:noProof/>
                <w:webHidden/>
              </w:rPr>
              <w:t>31</w:t>
            </w:r>
            <w:r>
              <w:rPr>
                <w:noProof/>
                <w:webHidden/>
              </w:rPr>
              <w:fldChar w:fldCharType="end"/>
            </w:r>
            <w:r w:rsidRPr="002D4C51">
              <w:rPr>
                <w:rStyle w:val="Hyperlink"/>
                <w:noProof/>
              </w:rPr>
              <w:fldChar w:fldCharType="end"/>
            </w:r>
          </w:ins>
        </w:p>
        <w:p w14:paraId="5868200D" w14:textId="3B7AA664" w:rsidR="0016427A" w:rsidRDefault="0016427A">
          <w:pPr>
            <w:pStyle w:val="TOC2"/>
            <w:rPr>
              <w:ins w:id="215" w:author="Kevin Gu" w:date="2020-06-18T15:35:00Z"/>
              <w:noProof/>
              <w:sz w:val="22"/>
              <w:szCs w:val="22"/>
              <w:lang w:val="en-US" w:eastAsia="zh-CN"/>
            </w:rPr>
          </w:pPr>
          <w:ins w:id="216"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"_Toc43387127"</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6.6</w:t>
            </w:r>
            <w:r>
              <w:rPr>
                <w:noProof/>
                <w:sz w:val="22"/>
                <w:szCs w:val="22"/>
                <w:lang w:val="en-US" w:eastAsia="zh-CN"/>
              </w:rPr>
              <w:tab/>
            </w:r>
            <w:r w:rsidRPr="002D4C51">
              <w:rPr>
                <w:rStyle w:val="Hyperlink"/>
                <w:noProof/>
                <w:lang w:val="en-GB"/>
              </w:rPr>
              <w:t>Physical Key Management</w:t>
            </w:r>
            <w:r w:rsidRPr="002D4C51">
              <w:rPr>
                <w:rStyle w:val="Hyperlink"/>
                <w:rFonts w:hint="eastAsia"/>
                <w:noProof/>
                <w:lang w:val="en-GB"/>
              </w:rPr>
              <w:t>物理钥匙管理</w:t>
            </w:r>
            <w:r>
              <w:rPr>
                <w:noProof/>
                <w:webHidden/>
              </w:rPr>
              <w:tab/>
            </w:r>
            <w:r>
              <w:rPr>
                <w:noProof/>
                <w:webHidden/>
              </w:rPr>
              <w:fldChar w:fldCharType="begin"/>
            </w:r>
            <w:r>
              <w:rPr>
                <w:noProof/>
                <w:webHidden/>
              </w:rPr>
              <w:instrText xml:space="preserve"> PAGEREF _Toc43387127 \h </w:instrText>
            </w:r>
          </w:ins>
          <w:r>
            <w:rPr>
              <w:noProof/>
              <w:webHidden/>
            </w:rPr>
          </w:r>
          <w:r>
            <w:rPr>
              <w:noProof/>
              <w:webHidden/>
            </w:rPr>
            <w:fldChar w:fldCharType="separate"/>
          </w:r>
          <w:ins w:id="217" w:author="Kevin Gu" w:date="2020-06-18T15:35:00Z">
            <w:r>
              <w:rPr>
                <w:noProof/>
                <w:webHidden/>
              </w:rPr>
              <w:t>37</w:t>
            </w:r>
            <w:r>
              <w:rPr>
                <w:noProof/>
                <w:webHidden/>
              </w:rPr>
              <w:fldChar w:fldCharType="end"/>
            </w:r>
            <w:r w:rsidRPr="002D4C51">
              <w:rPr>
                <w:rStyle w:val="Hyperlink"/>
                <w:noProof/>
              </w:rPr>
              <w:fldChar w:fldCharType="end"/>
            </w:r>
          </w:ins>
        </w:p>
        <w:p w14:paraId="2DA27A33" w14:textId="73EA4BA2" w:rsidR="0016427A" w:rsidRDefault="0016427A">
          <w:pPr>
            <w:pStyle w:val="TOC2"/>
            <w:rPr>
              <w:ins w:id="218" w:author="Kevin Gu" w:date="2020-06-18T15:35:00Z"/>
              <w:noProof/>
              <w:sz w:val="22"/>
              <w:szCs w:val="22"/>
              <w:lang w:val="en-US" w:eastAsia="zh-CN"/>
            </w:rPr>
          </w:pPr>
          <w:ins w:id="219"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"_Toc43387162"</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6.7</w:t>
            </w:r>
            <w:r>
              <w:rPr>
                <w:noProof/>
                <w:sz w:val="22"/>
                <w:szCs w:val="22"/>
                <w:lang w:val="en-US" w:eastAsia="zh-CN"/>
              </w:rPr>
              <w:tab/>
            </w:r>
            <w:r w:rsidRPr="002D4C51">
              <w:rPr>
                <w:rStyle w:val="Hyperlink"/>
                <w:noProof/>
                <w:lang w:val="en-GB"/>
              </w:rPr>
              <w:t xml:space="preserve">CCTV Monitoring </w:t>
            </w:r>
            <w:r w:rsidRPr="002D4C51">
              <w:rPr>
                <w:rStyle w:val="Hyperlink"/>
                <w:rFonts w:hint="eastAsia"/>
                <w:noProof/>
                <w:lang w:val="en-GB" w:eastAsia="zh-CN"/>
              </w:rPr>
              <w:t>闭路电视监控</w:t>
            </w:r>
            <w:r>
              <w:rPr>
                <w:noProof/>
                <w:webHidden/>
              </w:rPr>
              <w:tab/>
            </w:r>
            <w:r>
              <w:rPr>
                <w:noProof/>
                <w:webHidden/>
              </w:rPr>
              <w:fldChar w:fldCharType="begin"/>
            </w:r>
            <w:r>
              <w:rPr>
                <w:noProof/>
                <w:webHidden/>
              </w:rPr>
              <w:instrText xml:space="preserve"> PAGEREF _Toc43387162 \h </w:instrText>
            </w:r>
          </w:ins>
          <w:r>
            <w:rPr>
              <w:noProof/>
              <w:webHidden/>
            </w:rPr>
          </w:r>
          <w:r>
            <w:rPr>
              <w:noProof/>
              <w:webHidden/>
            </w:rPr>
            <w:fldChar w:fldCharType="separate"/>
          </w:r>
          <w:ins w:id="220" w:author="Kevin Gu" w:date="2020-06-18T15:35:00Z">
            <w:r>
              <w:rPr>
                <w:noProof/>
                <w:webHidden/>
              </w:rPr>
              <w:t>37</w:t>
            </w:r>
            <w:r>
              <w:rPr>
                <w:noProof/>
                <w:webHidden/>
              </w:rPr>
              <w:fldChar w:fldCharType="end"/>
            </w:r>
            <w:r w:rsidRPr="002D4C51">
              <w:rPr>
                <w:rStyle w:val="Hyperlink"/>
                <w:noProof/>
              </w:rPr>
              <w:fldChar w:fldCharType="end"/>
            </w:r>
          </w:ins>
        </w:p>
        <w:p w14:paraId="4D36CA72" w14:textId="68BFB320" w:rsidR="0016427A" w:rsidRDefault="0016427A">
          <w:pPr>
            <w:pStyle w:val="TOC2"/>
            <w:rPr>
              <w:ins w:id="221" w:author="Kevin Gu" w:date="2020-06-18T15:35:00Z"/>
              <w:noProof/>
              <w:sz w:val="22"/>
              <w:szCs w:val="22"/>
              <w:lang w:val="en-US" w:eastAsia="zh-CN"/>
            </w:rPr>
          </w:pPr>
          <w:ins w:id="222"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"_Toc43387175"</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6.8</w:t>
            </w:r>
            <w:r>
              <w:rPr>
                <w:noProof/>
                <w:sz w:val="22"/>
                <w:szCs w:val="22"/>
                <w:lang w:val="en-US" w:eastAsia="zh-CN"/>
              </w:rPr>
              <w:tab/>
            </w:r>
            <w:r w:rsidRPr="002D4C51">
              <w:rPr>
                <w:rStyle w:val="Hyperlink"/>
                <w:noProof/>
                <w:lang w:val="en-GB"/>
              </w:rPr>
              <w:t xml:space="preserve">Alarm System </w:t>
            </w:r>
            <w:r w:rsidRPr="002D4C51">
              <w:rPr>
                <w:rStyle w:val="Hyperlink"/>
                <w:rFonts w:hint="eastAsia"/>
                <w:noProof/>
                <w:lang w:val="en-GB" w:eastAsia="zh-CN"/>
              </w:rPr>
              <w:t>报警系统</w:t>
            </w:r>
            <w:r>
              <w:rPr>
                <w:noProof/>
                <w:webHidden/>
              </w:rPr>
              <w:tab/>
            </w:r>
            <w:r>
              <w:rPr>
                <w:noProof/>
                <w:webHidden/>
              </w:rPr>
              <w:fldChar w:fldCharType="begin"/>
            </w:r>
            <w:r>
              <w:rPr>
                <w:noProof/>
                <w:webHidden/>
              </w:rPr>
              <w:instrText xml:space="preserve"> PAGEREF _Toc43387175 \h </w:instrText>
            </w:r>
          </w:ins>
          <w:r>
            <w:rPr>
              <w:noProof/>
              <w:webHidden/>
            </w:rPr>
          </w:r>
          <w:r>
            <w:rPr>
              <w:noProof/>
              <w:webHidden/>
            </w:rPr>
            <w:fldChar w:fldCharType="separate"/>
          </w:r>
          <w:ins w:id="223" w:author="Kevin Gu" w:date="2020-06-18T15:35:00Z">
            <w:r>
              <w:rPr>
                <w:noProof/>
                <w:webHidden/>
              </w:rPr>
              <w:t>39</w:t>
            </w:r>
            <w:r>
              <w:rPr>
                <w:noProof/>
                <w:webHidden/>
              </w:rPr>
              <w:fldChar w:fldCharType="end"/>
            </w:r>
            <w:r w:rsidRPr="002D4C51">
              <w:rPr>
                <w:rStyle w:val="Hyperlink"/>
                <w:noProof/>
              </w:rPr>
              <w:fldChar w:fldCharType="end"/>
            </w:r>
          </w:ins>
        </w:p>
        <w:p w14:paraId="4A016209" w14:textId="7A2436AB" w:rsidR="0016427A" w:rsidRDefault="0016427A">
          <w:pPr>
            <w:pStyle w:val="TOC2"/>
            <w:rPr>
              <w:ins w:id="224" w:author="Kevin Gu" w:date="2020-06-18T15:35:00Z"/>
              <w:noProof/>
              <w:sz w:val="22"/>
              <w:szCs w:val="22"/>
              <w:lang w:val="en-US" w:eastAsia="zh-CN"/>
            </w:rPr>
          </w:pPr>
          <w:ins w:id="225"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"_Toc43387206"</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6.9</w:t>
            </w:r>
            <w:r>
              <w:rPr>
                <w:noProof/>
                <w:sz w:val="22"/>
                <w:szCs w:val="22"/>
                <w:lang w:val="en-US" w:eastAsia="zh-CN"/>
              </w:rPr>
              <w:tab/>
            </w:r>
            <w:r w:rsidRPr="002D4C51">
              <w:rPr>
                <w:rStyle w:val="Hyperlink"/>
                <w:noProof/>
                <w:lang w:val="en-GB"/>
              </w:rPr>
              <w:t xml:space="preserve">Power Supply </w:t>
            </w:r>
            <w:r w:rsidRPr="002D4C51">
              <w:rPr>
                <w:rStyle w:val="Hyperlink"/>
                <w:rFonts w:hint="eastAsia"/>
                <w:noProof/>
                <w:lang w:val="en-GB" w:eastAsia="zh-CN"/>
              </w:rPr>
              <w:t>电源供应</w:t>
            </w:r>
            <w:r>
              <w:rPr>
                <w:noProof/>
                <w:webHidden/>
              </w:rPr>
              <w:tab/>
            </w:r>
            <w:r>
              <w:rPr>
                <w:noProof/>
                <w:webHidden/>
              </w:rPr>
              <w:fldChar w:fldCharType="begin"/>
            </w:r>
            <w:r>
              <w:rPr>
                <w:noProof/>
                <w:webHidden/>
              </w:rPr>
              <w:instrText xml:space="preserve"> PAGEREF _Toc43387206 \h </w:instrText>
            </w:r>
          </w:ins>
          <w:r>
            <w:rPr>
              <w:noProof/>
              <w:webHidden/>
            </w:rPr>
          </w:r>
          <w:r>
            <w:rPr>
              <w:noProof/>
              <w:webHidden/>
            </w:rPr>
            <w:fldChar w:fldCharType="separate"/>
          </w:r>
          <w:ins w:id="226" w:author="Kevin Gu" w:date="2020-06-18T15:35:00Z">
            <w:r>
              <w:rPr>
                <w:noProof/>
                <w:webHidden/>
              </w:rPr>
              <w:t>40</w:t>
            </w:r>
            <w:r>
              <w:rPr>
                <w:noProof/>
                <w:webHidden/>
              </w:rPr>
              <w:fldChar w:fldCharType="end"/>
            </w:r>
            <w:r w:rsidRPr="002D4C51">
              <w:rPr>
                <w:rStyle w:val="Hyperlink"/>
                <w:noProof/>
              </w:rPr>
              <w:fldChar w:fldCharType="end"/>
            </w:r>
          </w:ins>
        </w:p>
        <w:p w14:paraId="321ADF51" w14:textId="20394C02" w:rsidR="0016427A" w:rsidRDefault="0016427A">
          <w:pPr>
            <w:pStyle w:val="TOC2"/>
            <w:rPr>
              <w:ins w:id="227" w:author="Kevin Gu" w:date="2020-06-18T15:35:00Z"/>
              <w:noProof/>
              <w:sz w:val="22"/>
              <w:szCs w:val="22"/>
              <w:lang w:val="en-US" w:eastAsia="zh-CN"/>
            </w:rPr>
          </w:pPr>
          <w:ins w:id="228" w:author="Kevin Gu" w:date="2020-06-18T15:35:00Z">
            <w:r w:rsidRPr="002D4C51">
              <w:rPr>
                <w:rStyle w:val="Hyperlink"/>
                <w:noProof/>
              </w:rPr>
              <w:lastRenderedPageBreak/>
              <w:fldChar w:fldCharType="begin"/>
            </w:r>
            <w:r w:rsidRPr="002D4C51">
              <w:rPr>
                <w:rStyle w:val="Hyperlink"/>
                <w:noProof/>
              </w:rPr>
              <w:instrText xml:space="preserve"> </w:instrText>
            </w:r>
            <w:r>
              <w:rPr>
                <w:noProof/>
              </w:rPr>
              <w:instrText>HYPERLINK \l "_Toc43387208"</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eastAsia="zh-CN"/>
              </w:rPr>
              <w:t>6.10</w:t>
            </w:r>
            <w:r>
              <w:rPr>
                <w:noProof/>
                <w:sz w:val="22"/>
                <w:szCs w:val="22"/>
                <w:lang w:val="en-US" w:eastAsia="zh-CN"/>
              </w:rPr>
              <w:tab/>
            </w:r>
            <w:r w:rsidRPr="002D4C51">
              <w:rPr>
                <w:rStyle w:val="Hyperlink"/>
                <w:noProof/>
                <w:lang w:val="en-GB"/>
              </w:rPr>
              <w:t xml:space="preserve">Inspection for Physical Security Facilities </w:t>
            </w:r>
            <w:r w:rsidRPr="002D4C51">
              <w:rPr>
                <w:rStyle w:val="Hyperlink"/>
                <w:rFonts w:hint="eastAsia"/>
                <w:noProof/>
                <w:lang w:val="en-GB" w:eastAsia="zh-CN"/>
              </w:rPr>
              <w:t>检查物理安全设施</w:t>
            </w:r>
            <w:r>
              <w:rPr>
                <w:noProof/>
                <w:webHidden/>
              </w:rPr>
              <w:tab/>
            </w:r>
            <w:r>
              <w:rPr>
                <w:noProof/>
                <w:webHidden/>
              </w:rPr>
              <w:fldChar w:fldCharType="begin"/>
            </w:r>
            <w:r>
              <w:rPr>
                <w:noProof/>
                <w:webHidden/>
              </w:rPr>
              <w:instrText xml:space="preserve"> PAGEREF _Toc43387208 \h </w:instrText>
            </w:r>
          </w:ins>
          <w:r>
            <w:rPr>
              <w:noProof/>
              <w:webHidden/>
            </w:rPr>
          </w:r>
          <w:r>
            <w:rPr>
              <w:noProof/>
              <w:webHidden/>
            </w:rPr>
            <w:fldChar w:fldCharType="separate"/>
          </w:r>
          <w:ins w:id="229" w:author="Kevin Gu" w:date="2020-06-18T15:35:00Z">
            <w:r>
              <w:rPr>
                <w:noProof/>
                <w:webHidden/>
              </w:rPr>
              <w:t>41</w:t>
            </w:r>
            <w:r>
              <w:rPr>
                <w:noProof/>
                <w:webHidden/>
              </w:rPr>
              <w:fldChar w:fldCharType="end"/>
            </w:r>
            <w:r w:rsidRPr="002D4C51">
              <w:rPr>
                <w:rStyle w:val="Hyperlink"/>
                <w:noProof/>
              </w:rPr>
              <w:fldChar w:fldCharType="end"/>
            </w:r>
          </w:ins>
        </w:p>
        <w:p w14:paraId="4BF5FD6B" w14:textId="6E7F3B0B" w:rsidR="0016427A" w:rsidRDefault="0016427A">
          <w:pPr>
            <w:pStyle w:val="TOC2"/>
            <w:rPr>
              <w:ins w:id="230" w:author="Kevin Gu" w:date="2020-06-18T15:35:00Z"/>
              <w:noProof/>
              <w:sz w:val="22"/>
              <w:szCs w:val="22"/>
              <w:lang w:val="en-US" w:eastAsia="zh-CN"/>
            </w:rPr>
          </w:pPr>
          <w:ins w:id="231"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"_Toc43387209"</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6.11</w:t>
            </w:r>
            <w:r>
              <w:rPr>
                <w:noProof/>
                <w:sz w:val="22"/>
                <w:szCs w:val="22"/>
                <w:lang w:val="en-US" w:eastAsia="zh-CN"/>
              </w:rPr>
              <w:tab/>
            </w:r>
            <w:r w:rsidRPr="002D4C51">
              <w:rPr>
                <w:rStyle w:val="Hyperlink"/>
                <w:noProof/>
                <w:lang w:val="en-GB"/>
              </w:rPr>
              <w:t>Guarding</w:t>
            </w:r>
            <w:r w:rsidRPr="002D4C51">
              <w:rPr>
                <w:rStyle w:val="Hyperlink"/>
                <w:rFonts w:hint="eastAsia"/>
                <w:noProof/>
                <w:lang w:val="en-GB"/>
              </w:rPr>
              <w:t>警卫</w:t>
            </w:r>
            <w:r>
              <w:rPr>
                <w:noProof/>
                <w:webHidden/>
              </w:rPr>
              <w:tab/>
            </w:r>
            <w:r>
              <w:rPr>
                <w:noProof/>
                <w:webHidden/>
              </w:rPr>
              <w:fldChar w:fldCharType="begin"/>
            </w:r>
            <w:r>
              <w:rPr>
                <w:noProof/>
                <w:webHidden/>
              </w:rPr>
              <w:instrText xml:space="preserve"> PAGEREF _Toc43387209 \h </w:instrText>
            </w:r>
          </w:ins>
          <w:r>
            <w:rPr>
              <w:noProof/>
              <w:webHidden/>
            </w:rPr>
          </w:r>
          <w:r>
            <w:rPr>
              <w:noProof/>
              <w:webHidden/>
            </w:rPr>
            <w:fldChar w:fldCharType="separate"/>
          </w:r>
          <w:ins w:id="232" w:author="Kevin Gu" w:date="2020-06-18T15:35:00Z">
            <w:r>
              <w:rPr>
                <w:noProof/>
                <w:webHidden/>
              </w:rPr>
              <w:t>41</w:t>
            </w:r>
            <w:r>
              <w:rPr>
                <w:noProof/>
                <w:webHidden/>
              </w:rPr>
              <w:fldChar w:fldCharType="end"/>
            </w:r>
            <w:r w:rsidRPr="002D4C51">
              <w:rPr>
                <w:rStyle w:val="Hyperlink"/>
                <w:noProof/>
              </w:rPr>
              <w:fldChar w:fldCharType="end"/>
            </w:r>
          </w:ins>
        </w:p>
        <w:p w14:paraId="3707C74A" w14:textId="2B2F64D8" w:rsidR="0016427A" w:rsidRDefault="0016427A">
          <w:pPr>
            <w:pStyle w:val="TOC2"/>
            <w:rPr>
              <w:ins w:id="233" w:author="Kevin Gu" w:date="2020-06-18T15:35:00Z"/>
              <w:noProof/>
              <w:sz w:val="22"/>
              <w:szCs w:val="22"/>
              <w:lang w:val="en-US" w:eastAsia="zh-CN"/>
            </w:rPr>
          </w:pPr>
          <w:ins w:id="234"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"_Toc43387215"</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6.12</w:t>
            </w:r>
            <w:r>
              <w:rPr>
                <w:noProof/>
                <w:sz w:val="22"/>
                <w:szCs w:val="22"/>
                <w:lang w:val="en-US" w:eastAsia="zh-CN"/>
              </w:rPr>
              <w:tab/>
            </w:r>
            <w:r w:rsidRPr="002D4C51">
              <w:rPr>
                <w:rStyle w:val="Hyperlink"/>
                <w:noProof/>
                <w:lang w:val="en-GB"/>
              </w:rPr>
              <w:t>Goods storage and Vaults</w:t>
            </w:r>
            <w:r w:rsidRPr="002D4C51">
              <w:rPr>
                <w:rStyle w:val="Hyperlink"/>
                <w:rFonts w:hint="eastAsia"/>
                <w:noProof/>
                <w:lang w:val="en-GB"/>
              </w:rPr>
              <w:t>货物存储和仓库</w:t>
            </w:r>
            <w:r>
              <w:rPr>
                <w:noProof/>
                <w:webHidden/>
              </w:rPr>
              <w:tab/>
            </w:r>
            <w:r>
              <w:rPr>
                <w:noProof/>
                <w:webHidden/>
              </w:rPr>
              <w:fldChar w:fldCharType="begin"/>
            </w:r>
            <w:r>
              <w:rPr>
                <w:noProof/>
                <w:webHidden/>
              </w:rPr>
              <w:instrText xml:space="preserve"> PAGEREF _Toc43387215 \h </w:instrText>
            </w:r>
          </w:ins>
          <w:r>
            <w:rPr>
              <w:noProof/>
              <w:webHidden/>
            </w:rPr>
          </w:r>
          <w:r>
            <w:rPr>
              <w:noProof/>
              <w:webHidden/>
            </w:rPr>
            <w:fldChar w:fldCharType="separate"/>
          </w:r>
          <w:ins w:id="235" w:author="Kevin Gu" w:date="2020-06-18T15:35:00Z">
            <w:r>
              <w:rPr>
                <w:noProof/>
                <w:webHidden/>
              </w:rPr>
              <w:t>42</w:t>
            </w:r>
            <w:r>
              <w:rPr>
                <w:noProof/>
                <w:webHidden/>
              </w:rPr>
              <w:fldChar w:fldCharType="end"/>
            </w:r>
            <w:r w:rsidRPr="002D4C51">
              <w:rPr>
                <w:rStyle w:val="Hyperlink"/>
                <w:noProof/>
              </w:rPr>
              <w:fldChar w:fldCharType="end"/>
            </w:r>
          </w:ins>
        </w:p>
        <w:p w14:paraId="40753E6B" w14:textId="2A3F25D2" w:rsidR="0016427A" w:rsidRDefault="0016427A">
          <w:pPr>
            <w:pStyle w:val="TOC2"/>
            <w:rPr>
              <w:ins w:id="236" w:author="Kevin Gu" w:date="2020-06-18T15:35:00Z"/>
              <w:noProof/>
              <w:sz w:val="22"/>
              <w:szCs w:val="22"/>
              <w:lang w:val="en-US" w:eastAsia="zh-CN"/>
            </w:rPr>
          </w:pPr>
          <w:ins w:id="237"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"_Toc43387216"</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6.13</w:t>
            </w:r>
            <w:r>
              <w:rPr>
                <w:noProof/>
                <w:sz w:val="22"/>
                <w:szCs w:val="22"/>
                <w:lang w:val="en-US" w:eastAsia="zh-CN"/>
              </w:rPr>
              <w:tab/>
            </w:r>
            <w:r w:rsidRPr="002D4C51">
              <w:rPr>
                <w:rStyle w:val="Hyperlink"/>
                <w:noProof/>
                <w:lang w:val="en-GB"/>
              </w:rPr>
              <w:t xml:space="preserve">Secure Cabinets </w:t>
            </w:r>
            <w:r w:rsidRPr="002D4C51">
              <w:rPr>
                <w:rStyle w:val="Hyperlink"/>
                <w:rFonts w:hint="eastAsia"/>
                <w:noProof/>
                <w:lang w:val="en-GB"/>
              </w:rPr>
              <w:t>安全文件柜</w:t>
            </w:r>
            <w:r>
              <w:rPr>
                <w:noProof/>
                <w:webHidden/>
              </w:rPr>
              <w:tab/>
            </w:r>
            <w:r>
              <w:rPr>
                <w:noProof/>
                <w:webHidden/>
              </w:rPr>
              <w:fldChar w:fldCharType="begin"/>
            </w:r>
            <w:r>
              <w:rPr>
                <w:noProof/>
                <w:webHidden/>
              </w:rPr>
              <w:instrText xml:space="preserve"> PAGEREF _Toc43387216 \h </w:instrText>
            </w:r>
          </w:ins>
          <w:r>
            <w:rPr>
              <w:noProof/>
              <w:webHidden/>
            </w:rPr>
          </w:r>
          <w:r>
            <w:rPr>
              <w:noProof/>
              <w:webHidden/>
            </w:rPr>
            <w:fldChar w:fldCharType="separate"/>
          </w:r>
          <w:ins w:id="238" w:author="Kevin Gu" w:date="2020-06-18T15:35:00Z">
            <w:r>
              <w:rPr>
                <w:noProof/>
                <w:webHidden/>
              </w:rPr>
              <w:t>43</w:t>
            </w:r>
            <w:r>
              <w:rPr>
                <w:noProof/>
                <w:webHidden/>
              </w:rPr>
              <w:fldChar w:fldCharType="end"/>
            </w:r>
            <w:r w:rsidRPr="002D4C51">
              <w:rPr>
                <w:rStyle w:val="Hyperlink"/>
                <w:noProof/>
              </w:rPr>
              <w:fldChar w:fldCharType="end"/>
            </w:r>
          </w:ins>
        </w:p>
        <w:p w14:paraId="6CE87539" w14:textId="0B57ADD0" w:rsidR="0016427A" w:rsidRDefault="0016427A">
          <w:pPr>
            <w:pStyle w:val="TOC2"/>
            <w:rPr>
              <w:ins w:id="239" w:author="Kevin Gu" w:date="2020-06-18T15:35:00Z"/>
              <w:noProof/>
              <w:sz w:val="22"/>
              <w:szCs w:val="22"/>
              <w:lang w:val="en-US" w:eastAsia="zh-CN"/>
            </w:rPr>
          </w:pPr>
          <w:ins w:id="240"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"_Toc43387217"</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6.14</w:t>
            </w:r>
            <w:r>
              <w:rPr>
                <w:noProof/>
                <w:sz w:val="22"/>
                <w:szCs w:val="22"/>
                <w:lang w:val="en-US" w:eastAsia="zh-CN"/>
              </w:rPr>
              <w:tab/>
            </w:r>
            <w:r w:rsidRPr="002D4C51">
              <w:rPr>
                <w:rStyle w:val="Hyperlink"/>
                <w:noProof/>
                <w:lang w:val="en-GB"/>
              </w:rPr>
              <w:t>Receipt and Dispatch Areas</w:t>
            </w:r>
            <w:r w:rsidRPr="002D4C51">
              <w:rPr>
                <w:rStyle w:val="Hyperlink"/>
                <w:rFonts w:hint="eastAsia"/>
                <w:noProof/>
                <w:lang w:val="en-GB"/>
              </w:rPr>
              <w:t>收货和发货区</w:t>
            </w:r>
            <w:r>
              <w:rPr>
                <w:noProof/>
                <w:webHidden/>
              </w:rPr>
              <w:tab/>
            </w:r>
            <w:r>
              <w:rPr>
                <w:noProof/>
                <w:webHidden/>
              </w:rPr>
              <w:fldChar w:fldCharType="begin"/>
            </w:r>
            <w:r>
              <w:rPr>
                <w:noProof/>
                <w:webHidden/>
              </w:rPr>
              <w:instrText xml:space="preserve"> PAGEREF _Toc43387217 \h </w:instrText>
            </w:r>
          </w:ins>
          <w:r>
            <w:rPr>
              <w:noProof/>
              <w:webHidden/>
            </w:rPr>
          </w:r>
          <w:r>
            <w:rPr>
              <w:noProof/>
              <w:webHidden/>
            </w:rPr>
            <w:fldChar w:fldCharType="separate"/>
          </w:r>
          <w:ins w:id="241" w:author="Kevin Gu" w:date="2020-06-18T15:35:00Z">
            <w:r>
              <w:rPr>
                <w:noProof/>
                <w:webHidden/>
              </w:rPr>
              <w:t>44</w:t>
            </w:r>
            <w:r>
              <w:rPr>
                <w:noProof/>
                <w:webHidden/>
              </w:rPr>
              <w:fldChar w:fldCharType="end"/>
            </w:r>
            <w:r w:rsidRPr="002D4C51">
              <w:rPr>
                <w:rStyle w:val="Hyperlink"/>
                <w:noProof/>
              </w:rPr>
              <w:fldChar w:fldCharType="end"/>
            </w:r>
          </w:ins>
        </w:p>
        <w:p w14:paraId="2CE5EA31" w14:textId="064F9C5A" w:rsidR="0016427A" w:rsidRDefault="0016427A">
          <w:pPr>
            <w:pStyle w:val="TOC1"/>
            <w:tabs>
              <w:tab w:val="left" w:pos="403"/>
              <w:tab w:val="right" w:leader="dot" w:pos="9742"/>
            </w:tabs>
            <w:rPr>
              <w:ins w:id="242" w:author="Kevin Gu" w:date="2020-06-18T15:35:00Z"/>
              <w:noProof/>
              <w:sz w:val="22"/>
              <w:szCs w:val="22"/>
              <w:lang w:val="en-US" w:eastAsia="zh-CN"/>
            </w:rPr>
          </w:pPr>
          <w:ins w:id="243"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"_Toc43387218"</w:instrText>
            </w:r>
            <w:r w:rsidRPr="002D4C51">
              <w:rPr>
                <w:rStyle w:val="Hyperlink"/>
                <w:noProof/>
              </w:rPr>
              <w:instrText xml:space="preserve"> </w:instrText>
            </w:r>
            <w:r w:rsidRPr="002D4C51">
              <w:rPr>
                <w:rStyle w:val="Hyperlink"/>
                <w:noProof/>
              </w:rPr>
              <w:fldChar w:fldCharType="separate"/>
            </w:r>
            <w:r w:rsidRPr="002D4C51">
              <w:rPr>
                <w:rStyle w:val="Hyperlink"/>
                <w:noProof/>
              </w:rPr>
              <w:t>7</w:t>
            </w:r>
            <w:r>
              <w:rPr>
                <w:noProof/>
                <w:sz w:val="22"/>
                <w:szCs w:val="22"/>
                <w:lang w:val="en-US" w:eastAsia="zh-CN"/>
              </w:rPr>
              <w:tab/>
            </w:r>
            <w:r w:rsidRPr="002D4C51">
              <w:rPr>
                <w:rStyle w:val="Hyperlink"/>
                <w:noProof/>
              </w:rPr>
              <w:t xml:space="preserve">Security Control of Documents </w:t>
            </w:r>
            <w:r w:rsidRPr="002D4C51">
              <w:rPr>
                <w:rStyle w:val="Hyperlink"/>
                <w:rFonts w:hint="eastAsia"/>
                <w:noProof/>
                <w:lang w:eastAsia="zh-CN"/>
              </w:rPr>
              <w:t>文件的安全控制</w:t>
            </w:r>
            <w:r>
              <w:rPr>
                <w:noProof/>
                <w:webHidden/>
              </w:rPr>
              <w:tab/>
            </w:r>
            <w:r>
              <w:rPr>
                <w:noProof/>
                <w:webHidden/>
              </w:rPr>
              <w:fldChar w:fldCharType="begin"/>
            </w:r>
            <w:r>
              <w:rPr>
                <w:noProof/>
                <w:webHidden/>
              </w:rPr>
              <w:instrText xml:space="preserve"> PAGEREF _Toc43387218 \h </w:instrText>
            </w:r>
          </w:ins>
          <w:r>
            <w:rPr>
              <w:noProof/>
              <w:webHidden/>
            </w:rPr>
          </w:r>
          <w:r>
            <w:rPr>
              <w:noProof/>
              <w:webHidden/>
            </w:rPr>
            <w:fldChar w:fldCharType="separate"/>
          </w:r>
          <w:ins w:id="244" w:author="Kevin Gu" w:date="2020-06-18T15:35:00Z">
            <w:r>
              <w:rPr>
                <w:noProof/>
                <w:webHidden/>
              </w:rPr>
              <w:t>46</w:t>
            </w:r>
            <w:r>
              <w:rPr>
                <w:noProof/>
                <w:webHidden/>
              </w:rPr>
              <w:fldChar w:fldCharType="end"/>
            </w:r>
            <w:r w:rsidRPr="002D4C51">
              <w:rPr>
                <w:rStyle w:val="Hyperlink"/>
                <w:noProof/>
              </w:rPr>
              <w:fldChar w:fldCharType="end"/>
            </w:r>
          </w:ins>
        </w:p>
        <w:p w14:paraId="0B563597" w14:textId="3BE7DAD5" w:rsidR="0016427A" w:rsidRDefault="0016427A">
          <w:pPr>
            <w:pStyle w:val="TOC2"/>
            <w:rPr>
              <w:ins w:id="245" w:author="Kevin Gu" w:date="2020-06-18T15:35:00Z"/>
              <w:noProof/>
              <w:sz w:val="22"/>
              <w:szCs w:val="22"/>
              <w:lang w:val="en-US" w:eastAsia="zh-CN"/>
            </w:rPr>
          </w:pPr>
          <w:ins w:id="246"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"_Toc43387219"</w:instrText>
            </w:r>
            <w:r w:rsidRPr="002D4C51">
              <w:rPr>
                <w:rStyle w:val="Hyperlink"/>
                <w:noProof/>
              </w:rPr>
              <w:instrText xml:space="preserve"> </w:instrText>
            </w:r>
            <w:r w:rsidRPr="002D4C51">
              <w:rPr>
                <w:rStyle w:val="Hyperlink"/>
                <w:noProof/>
              </w:rPr>
              <w:fldChar w:fldCharType="separate"/>
            </w:r>
            <w:r w:rsidRPr="002D4C51">
              <w:rPr>
                <w:rStyle w:val="Hyperlink"/>
                <w:noProof/>
              </w:rPr>
              <w:t>7.1</w:t>
            </w:r>
            <w:r>
              <w:rPr>
                <w:noProof/>
                <w:sz w:val="22"/>
                <w:szCs w:val="22"/>
                <w:lang w:val="en-US" w:eastAsia="zh-CN"/>
              </w:rPr>
              <w:tab/>
            </w:r>
            <w:r w:rsidRPr="002D4C51">
              <w:rPr>
                <w:rStyle w:val="Hyperlink"/>
                <w:noProof/>
              </w:rPr>
              <w:t xml:space="preserve">Controlled Document Management </w:t>
            </w:r>
            <w:r w:rsidRPr="002D4C51">
              <w:rPr>
                <w:rStyle w:val="Hyperlink"/>
                <w:rFonts w:hint="eastAsia"/>
                <w:noProof/>
                <w:lang w:eastAsia="zh-CN"/>
              </w:rPr>
              <w:t>受控文件管理</w:t>
            </w:r>
            <w:r>
              <w:rPr>
                <w:noProof/>
                <w:webHidden/>
              </w:rPr>
              <w:tab/>
            </w:r>
            <w:r>
              <w:rPr>
                <w:noProof/>
                <w:webHidden/>
              </w:rPr>
              <w:fldChar w:fldCharType="begin"/>
            </w:r>
            <w:r>
              <w:rPr>
                <w:noProof/>
                <w:webHidden/>
              </w:rPr>
              <w:instrText xml:space="preserve"> PAGEREF _Toc43387219 \h </w:instrText>
            </w:r>
          </w:ins>
          <w:r>
            <w:rPr>
              <w:noProof/>
              <w:webHidden/>
            </w:rPr>
          </w:r>
          <w:r>
            <w:rPr>
              <w:noProof/>
              <w:webHidden/>
            </w:rPr>
            <w:fldChar w:fldCharType="separate"/>
          </w:r>
          <w:ins w:id="247" w:author="Kevin Gu" w:date="2020-06-18T15:35:00Z">
            <w:r>
              <w:rPr>
                <w:noProof/>
                <w:webHidden/>
              </w:rPr>
              <w:t>46</w:t>
            </w:r>
            <w:r>
              <w:rPr>
                <w:noProof/>
                <w:webHidden/>
              </w:rPr>
              <w:fldChar w:fldCharType="end"/>
            </w:r>
            <w:r w:rsidRPr="002D4C51">
              <w:rPr>
                <w:rStyle w:val="Hyperlink"/>
                <w:noProof/>
              </w:rPr>
              <w:fldChar w:fldCharType="end"/>
            </w:r>
          </w:ins>
        </w:p>
        <w:p w14:paraId="0552A8E4" w14:textId="1C04C3A1" w:rsidR="0016427A" w:rsidRDefault="0016427A">
          <w:pPr>
            <w:pStyle w:val="TOC1"/>
            <w:tabs>
              <w:tab w:val="left" w:pos="403"/>
              <w:tab w:val="right" w:leader="dot" w:pos="9742"/>
            </w:tabs>
            <w:rPr>
              <w:ins w:id="248" w:author="Kevin Gu" w:date="2020-06-18T15:35:00Z"/>
              <w:noProof/>
              <w:sz w:val="22"/>
              <w:szCs w:val="22"/>
              <w:lang w:val="en-US" w:eastAsia="zh-CN"/>
            </w:rPr>
          </w:pPr>
          <w:ins w:id="249"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"_Toc43387222"</w:instrText>
            </w:r>
            <w:r w:rsidRPr="002D4C51">
              <w:rPr>
                <w:rStyle w:val="Hyperlink"/>
                <w:noProof/>
              </w:rPr>
              <w:instrText xml:space="preserve"> </w:instrText>
            </w:r>
            <w:r w:rsidRPr="002D4C51">
              <w:rPr>
                <w:rStyle w:val="Hyperlink"/>
                <w:noProof/>
              </w:rPr>
              <w:fldChar w:fldCharType="separate"/>
            </w:r>
            <w:r w:rsidRPr="002D4C51">
              <w:rPr>
                <w:rStyle w:val="Hyperlink"/>
                <w:noProof/>
              </w:rPr>
              <w:t>8</w:t>
            </w:r>
            <w:r>
              <w:rPr>
                <w:noProof/>
                <w:sz w:val="22"/>
                <w:szCs w:val="22"/>
                <w:lang w:val="en-US" w:eastAsia="zh-CN"/>
              </w:rPr>
              <w:tab/>
            </w:r>
            <w:r w:rsidRPr="002D4C51">
              <w:rPr>
                <w:rStyle w:val="Hyperlink"/>
                <w:noProof/>
              </w:rPr>
              <w:t xml:space="preserve">Logical Security Management </w:t>
            </w:r>
            <w:r w:rsidRPr="002D4C51">
              <w:rPr>
                <w:rStyle w:val="Hyperlink"/>
                <w:rFonts w:hint="eastAsia"/>
                <w:noProof/>
                <w:lang w:eastAsia="zh-CN"/>
              </w:rPr>
              <w:t>逻辑安全管理</w:t>
            </w:r>
            <w:r>
              <w:rPr>
                <w:noProof/>
                <w:webHidden/>
              </w:rPr>
              <w:tab/>
            </w:r>
            <w:r>
              <w:rPr>
                <w:noProof/>
                <w:webHidden/>
              </w:rPr>
              <w:fldChar w:fldCharType="begin"/>
            </w:r>
            <w:r>
              <w:rPr>
                <w:noProof/>
                <w:webHidden/>
              </w:rPr>
              <w:instrText xml:space="preserve"> PAGEREF _Toc43387222 \h </w:instrText>
            </w:r>
          </w:ins>
          <w:r>
            <w:rPr>
              <w:noProof/>
              <w:webHidden/>
            </w:rPr>
          </w:r>
          <w:r>
            <w:rPr>
              <w:noProof/>
              <w:webHidden/>
            </w:rPr>
            <w:fldChar w:fldCharType="separate"/>
          </w:r>
          <w:ins w:id="250" w:author="Kevin Gu" w:date="2020-06-18T15:35:00Z">
            <w:r>
              <w:rPr>
                <w:noProof/>
                <w:webHidden/>
              </w:rPr>
              <w:t>47</w:t>
            </w:r>
            <w:r>
              <w:rPr>
                <w:noProof/>
                <w:webHidden/>
              </w:rPr>
              <w:fldChar w:fldCharType="end"/>
            </w:r>
            <w:r w:rsidRPr="002D4C51">
              <w:rPr>
                <w:rStyle w:val="Hyperlink"/>
                <w:noProof/>
              </w:rPr>
              <w:fldChar w:fldCharType="end"/>
            </w:r>
          </w:ins>
        </w:p>
        <w:p w14:paraId="4F25EDCC" w14:textId="34F2EC45" w:rsidR="0016427A" w:rsidRDefault="0016427A">
          <w:pPr>
            <w:pStyle w:val="TOC2"/>
            <w:rPr>
              <w:ins w:id="251" w:author="Kevin Gu" w:date="2020-06-18T15:35:00Z"/>
              <w:noProof/>
              <w:sz w:val="22"/>
              <w:szCs w:val="22"/>
              <w:lang w:val="en-US" w:eastAsia="zh-CN"/>
            </w:rPr>
          </w:pPr>
          <w:ins w:id="252"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"_Toc43387223"</w:instrText>
            </w:r>
            <w:r w:rsidRPr="002D4C51">
              <w:rPr>
                <w:rStyle w:val="Hyperlink"/>
                <w:noProof/>
              </w:rPr>
              <w:instrText xml:space="preserve"> </w:instrText>
            </w:r>
            <w:r w:rsidRPr="002D4C51">
              <w:rPr>
                <w:rStyle w:val="Hyperlink"/>
                <w:noProof/>
              </w:rPr>
              <w:fldChar w:fldCharType="separate"/>
            </w:r>
            <w:r w:rsidRPr="002D4C51">
              <w:rPr>
                <w:rStyle w:val="Hyperlink"/>
                <w:noProof/>
              </w:rPr>
              <w:t>8.1</w:t>
            </w:r>
            <w:r>
              <w:rPr>
                <w:noProof/>
                <w:sz w:val="22"/>
                <w:szCs w:val="22"/>
                <w:lang w:val="en-US" w:eastAsia="zh-CN"/>
              </w:rPr>
              <w:tab/>
            </w:r>
            <w:r w:rsidRPr="002D4C51">
              <w:rPr>
                <w:rStyle w:val="Hyperlink"/>
                <w:noProof/>
              </w:rPr>
              <w:t>General Principle</w:t>
            </w:r>
            <w:r w:rsidRPr="002D4C51">
              <w:rPr>
                <w:rStyle w:val="Hyperlink"/>
                <w:rFonts w:hint="eastAsia"/>
                <w:noProof/>
              </w:rPr>
              <w:t>总则</w:t>
            </w:r>
            <w:r>
              <w:rPr>
                <w:noProof/>
                <w:webHidden/>
              </w:rPr>
              <w:tab/>
            </w:r>
            <w:r>
              <w:rPr>
                <w:noProof/>
                <w:webHidden/>
              </w:rPr>
              <w:fldChar w:fldCharType="begin"/>
            </w:r>
            <w:r>
              <w:rPr>
                <w:noProof/>
                <w:webHidden/>
              </w:rPr>
              <w:instrText xml:space="preserve"> PAGEREF _Toc43387223 \h </w:instrText>
            </w:r>
          </w:ins>
          <w:r>
            <w:rPr>
              <w:noProof/>
              <w:webHidden/>
            </w:rPr>
          </w:r>
          <w:r>
            <w:rPr>
              <w:noProof/>
              <w:webHidden/>
            </w:rPr>
            <w:fldChar w:fldCharType="separate"/>
          </w:r>
          <w:ins w:id="253" w:author="Kevin Gu" w:date="2020-06-18T15:35:00Z">
            <w:r>
              <w:rPr>
                <w:noProof/>
                <w:webHidden/>
              </w:rPr>
              <w:t>47</w:t>
            </w:r>
            <w:r>
              <w:rPr>
                <w:noProof/>
                <w:webHidden/>
              </w:rPr>
              <w:fldChar w:fldCharType="end"/>
            </w:r>
            <w:r w:rsidRPr="002D4C51">
              <w:rPr>
                <w:rStyle w:val="Hyperlink"/>
                <w:noProof/>
              </w:rPr>
              <w:fldChar w:fldCharType="end"/>
            </w:r>
          </w:ins>
        </w:p>
        <w:p w14:paraId="7D208312" w14:textId="5877B222" w:rsidR="0016427A" w:rsidRDefault="0016427A">
          <w:pPr>
            <w:pStyle w:val="TOC2"/>
            <w:rPr>
              <w:ins w:id="254" w:author="Kevin Gu" w:date="2020-06-18T15:35:00Z"/>
              <w:noProof/>
              <w:sz w:val="22"/>
              <w:szCs w:val="22"/>
              <w:lang w:val="en-US" w:eastAsia="zh-CN"/>
            </w:rPr>
          </w:pPr>
          <w:ins w:id="255"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"_Toc43387238"</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8.2</w:t>
            </w:r>
            <w:r>
              <w:rPr>
                <w:noProof/>
                <w:sz w:val="22"/>
                <w:szCs w:val="22"/>
                <w:lang w:val="en-US" w:eastAsia="zh-CN"/>
              </w:rPr>
              <w:tab/>
            </w:r>
            <w:r w:rsidRPr="002D4C51">
              <w:rPr>
                <w:rStyle w:val="Hyperlink"/>
                <w:noProof/>
                <w:lang w:val="en-GB"/>
              </w:rPr>
              <w:t xml:space="preserve">Network Security </w:t>
            </w:r>
            <w:r w:rsidRPr="002D4C51">
              <w:rPr>
                <w:rStyle w:val="Hyperlink"/>
                <w:rFonts w:hint="eastAsia"/>
                <w:noProof/>
                <w:lang w:val="en-GB" w:eastAsia="zh-CN"/>
              </w:rPr>
              <w:t>网络安全</w:t>
            </w:r>
            <w:r>
              <w:rPr>
                <w:noProof/>
                <w:webHidden/>
              </w:rPr>
              <w:tab/>
            </w:r>
            <w:r>
              <w:rPr>
                <w:noProof/>
                <w:webHidden/>
              </w:rPr>
              <w:fldChar w:fldCharType="begin"/>
            </w:r>
            <w:r>
              <w:rPr>
                <w:noProof/>
                <w:webHidden/>
              </w:rPr>
              <w:instrText xml:space="preserve"> PAGEREF _Toc43387238 \h </w:instrText>
            </w:r>
          </w:ins>
          <w:r>
            <w:rPr>
              <w:noProof/>
              <w:webHidden/>
            </w:rPr>
          </w:r>
          <w:r>
            <w:rPr>
              <w:noProof/>
              <w:webHidden/>
            </w:rPr>
            <w:fldChar w:fldCharType="separate"/>
          </w:r>
          <w:ins w:id="256" w:author="Kevin Gu" w:date="2020-06-18T15:35:00Z">
            <w:r>
              <w:rPr>
                <w:noProof/>
                <w:webHidden/>
              </w:rPr>
              <w:t>49</w:t>
            </w:r>
            <w:r>
              <w:rPr>
                <w:noProof/>
                <w:webHidden/>
              </w:rPr>
              <w:fldChar w:fldCharType="end"/>
            </w:r>
            <w:r w:rsidRPr="002D4C51">
              <w:rPr>
                <w:rStyle w:val="Hyperlink"/>
                <w:noProof/>
              </w:rPr>
              <w:fldChar w:fldCharType="end"/>
            </w:r>
          </w:ins>
        </w:p>
        <w:p w14:paraId="6351532E" w14:textId="5F8F3BE5" w:rsidR="0016427A" w:rsidRDefault="0016427A">
          <w:pPr>
            <w:pStyle w:val="TOC2"/>
            <w:rPr>
              <w:ins w:id="257" w:author="Kevin Gu" w:date="2020-06-18T15:35:00Z"/>
              <w:noProof/>
              <w:sz w:val="22"/>
              <w:szCs w:val="22"/>
              <w:lang w:val="en-US" w:eastAsia="zh-CN"/>
            </w:rPr>
          </w:pPr>
          <w:ins w:id="258"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"_Toc43387239"</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8.3</w:t>
            </w:r>
            <w:r>
              <w:rPr>
                <w:noProof/>
                <w:sz w:val="22"/>
                <w:szCs w:val="22"/>
                <w:lang w:val="en-US" w:eastAsia="zh-CN"/>
              </w:rPr>
              <w:tab/>
            </w:r>
            <w:r w:rsidRPr="002D4C51">
              <w:rPr>
                <w:rStyle w:val="Hyperlink"/>
                <w:noProof/>
                <w:lang w:val="en-GB"/>
              </w:rPr>
              <w:t xml:space="preserve">Logical Access Control </w:t>
            </w:r>
            <w:r w:rsidRPr="002D4C51">
              <w:rPr>
                <w:rStyle w:val="Hyperlink"/>
                <w:rFonts w:hint="eastAsia"/>
                <w:noProof/>
                <w:lang w:val="en-GB" w:eastAsia="zh-CN"/>
              </w:rPr>
              <w:t>逻辑访问控制</w:t>
            </w:r>
            <w:r>
              <w:rPr>
                <w:noProof/>
                <w:webHidden/>
              </w:rPr>
              <w:tab/>
            </w:r>
            <w:r>
              <w:rPr>
                <w:noProof/>
                <w:webHidden/>
              </w:rPr>
              <w:fldChar w:fldCharType="begin"/>
            </w:r>
            <w:r>
              <w:rPr>
                <w:noProof/>
                <w:webHidden/>
              </w:rPr>
              <w:instrText xml:space="preserve"> PAGEREF _Toc43387239 \h </w:instrText>
            </w:r>
          </w:ins>
          <w:r>
            <w:rPr>
              <w:noProof/>
              <w:webHidden/>
            </w:rPr>
          </w:r>
          <w:r>
            <w:rPr>
              <w:noProof/>
              <w:webHidden/>
            </w:rPr>
            <w:fldChar w:fldCharType="separate"/>
          </w:r>
          <w:ins w:id="259" w:author="Kevin Gu" w:date="2020-06-18T15:35:00Z">
            <w:r>
              <w:rPr>
                <w:noProof/>
                <w:webHidden/>
              </w:rPr>
              <w:t>57</w:t>
            </w:r>
            <w:r>
              <w:rPr>
                <w:noProof/>
                <w:webHidden/>
              </w:rPr>
              <w:fldChar w:fldCharType="end"/>
            </w:r>
            <w:r w:rsidRPr="002D4C51">
              <w:rPr>
                <w:rStyle w:val="Hyperlink"/>
                <w:noProof/>
              </w:rPr>
              <w:fldChar w:fldCharType="end"/>
            </w:r>
          </w:ins>
        </w:p>
        <w:p w14:paraId="41F0FF7A" w14:textId="4C74A301" w:rsidR="0016427A" w:rsidRDefault="0016427A">
          <w:pPr>
            <w:pStyle w:val="TOC2"/>
            <w:rPr>
              <w:ins w:id="260" w:author="Kevin Gu" w:date="2020-06-18T15:35:00Z"/>
              <w:noProof/>
              <w:sz w:val="22"/>
              <w:szCs w:val="22"/>
              <w:lang w:val="en-US" w:eastAsia="zh-CN"/>
            </w:rPr>
          </w:pPr>
          <w:ins w:id="261"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"_Toc43387246"</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8.4</w:t>
            </w:r>
            <w:r>
              <w:rPr>
                <w:noProof/>
                <w:sz w:val="22"/>
                <w:szCs w:val="22"/>
                <w:lang w:val="en-US" w:eastAsia="zh-CN"/>
              </w:rPr>
              <w:tab/>
            </w:r>
            <w:r w:rsidRPr="002D4C51">
              <w:rPr>
                <w:rStyle w:val="Hyperlink"/>
                <w:noProof/>
                <w:lang w:val="en-GB"/>
              </w:rPr>
              <w:t xml:space="preserve">Data Security </w:t>
            </w:r>
            <w:r w:rsidRPr="002D4C51">
              <w:rPr>
                <w:rStyle w:val="Hyperlink"/>
                <w:rFonts w:hint="eastAsia"/>
                <w:noProof/>
                <w:lang w:val="en-GB" w:eastAsia="zh-CN"/>
              </w:rPr>
              <w:t>数据安全</w:t>
            </w:r>
            <w:r>
              <w:rPr>
                <w:noProof/>
                <w:webHidden/>
              </w:rPr>
              <w:tab/>
            </w:r>
            <w:r>
              <w:rPr>
                <w:noProof/>
                <w:webHidden/>
              </w:rPr>
              <w:fldChar w:fldCharType="begin"/>
            </w:r>
            <w:r>
              <w:rPr>
                <w:noProof/>
                <w:webHidden/>
              </w:rPr>
              <w:instrText xml:space="preserve"> PAGEREF _Toc43387246 \h </w:instrText>
            </w:r>
          </w:ins>
          <w:r>
            <w:rPr>
              <w:noProof/>
              <w:webHidden/>
            </w:rPr>
          </w:r>
          <w:r>
            <w:rPr>
              <w:noProof/>
              <w:webHidden/>
            </w:rPr>
            <w:fldChar w:fldCharType="separate"/>
          </w:r>
          <w:ins w:id="262" w:author="Kevin Gu" w:date="2020-06-18T15:35:00Z">
            <w:r>
              <w:rPr>
                <w:noProof/>
                <w:webHidden/>
              </w:rPr>
              <w:t>62</w:t>
            </w:r>
            <w:r>
              <w:rPr>
                <w:noProof/>
                <w:webHidden/>
              </w:rPr>
              <w:fldChar w:fldCharType="end"/>
            </w:r>
            <w:r w:rsidRPr="002D4C51">
              <w:rPr>
                <w:rStyle w:val="Hyperlink"/>
                <w:noProof/>
              </w:rPr>
              <w:fldChar w:fldCharType="end"/>
            </w:r>
          </w:ins>
        </w:p>
        <w:p w14:paraId="5585B726" w14:textId="04C2A225" w:rsidR="0016427A" w:rsidRDefault="0016427A">
          <w:pPr>
            <w:pStyle w:val="TOC2"/>
            <w:rPr>
              <w:ins w:id="263" w:author="Kevin Gu" w:date="2020-06-18T15:35:00Z"/>
              <w:noProof/>
              <w:sz w:val="22"/>
              <w:szCs w:val="22"/>
              <w:lang w:val="en-US" w:eastAsia="zh-CN"/>
            </w:rPr>
          </w:pPr>
          <w:ins w:id="264"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"_Toc43387247"</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8.5</w:t>
            </w:r>
            <w:r>
              <w:rPr>
                <w:noProof/>
                <w:sz w:val="22"/>
                <w:szCs w:val="22"/>
                <w:lang w:val="en-US" w:eastAsia="zh-CN"/>
              </w:rPr>
              <w:tab/>
            </w:r>
            <w:r w:rsidRPr="002D4C51">
              <w:rPr>
                <w:rStyle w:val="Hyperlink"/>
                <w:noProof/>
                <w:lang w:val="en-GB"/>
              </w:rPr>
              <w:t>Removable Media</w:t>
            </w:r>
            <w:r>
              <w:rPr>
                <w:noProof/>
                <w:webHidden/>
              </w:rPr>
              <w:tab/>
            </w:r>
            <w:r>
              <w:rPr>
                <w:noProof/>
                <w:webHidden/>
              </w:rPr>
              <w:fldChar w:fldCharType="begin"/>
            </w:r>
            <w:r>
              <w:rPr>
                <w:noProof/>
                <w:webHidden/>
              </w:rPr>
              <w:instrText xml:space="preserve"> PAGEREF _Toc43387247 \h </w:instrText>
            </w:r>
          </w:ins>
          <w:r>
            <w:rPr>
              <w:noProof/>
              <w:webHidden/>
            </w:rPr>
          </w:r>
          <w:r>
            <w:rPr>
              <w:noProof/>
              <w:webHidden/>
            </w:rPr>
            <w:fldChar w:fldCharType="separate"/>
          </w:r>
          <w:ins w:id="265" w:author="Kevin Gu" w:date="2020-06-18T15:35:00Z">
            <w:r>
              <w:rPr>
                <w:noProof/>
                <w:webHidden/>
              </w:rPr>
              <w:t>63</w:t>
            </w:r>
            <w:r>
              <w:rPr>
                <w:noProof/>
                <w:webHidden/>
              </w:rPr>
              <w:fldChar w:fldCharType="end"/>
            </w:r>
            <w:r w:rsidRPr="002D4C51">
              <w:rPr>
                <w:rStyle w:val="Hyperlink"/>
                <w:noProof/>
              </w:rPr>
              <w:fldChar w:fldCharType="end"/>
            </w:r>
          </w:ins>
        </w:p>
        <w:p w14:paraId="05CFFFC1" w14:textId="3BA05903" w:rsidR="0016427A" w:rsidRDefault="0016427A">
          <w:pPr>
            <w:pStyle w:val="TOC1"/>
            <w:tabs>
              <w:tab w:val="left" w:pos="403"/>
              <w:tab w:val="right" w:leader="dot" w:pos="9742"/>
            </w:tabs>
            <w:rPr>
              <w:ins w:id="266" w:author="Kevin Gu" w:date="2020-06-18T15:35:00Z"/>
              <w:noProof/>
              <w:sz w:val="22"/>
              <w:szCs w:val="22"/>
              <w:lang w:val="en-US" w:eastAsia="zh-CN"/>
            </w:rPr>
          </w:pPr>
          <w:ins w:id="267"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"_Toc43387248"</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9</w:t>
            </w:r>
            <w:r>
              <w:rPr>
                <w:noProof/>
                <w:sz w:val="22"/>
                <w:szCs w:val="22"/>
                <w:lang w:val="en-US" w:eastAsia="zh-CN"/>
              </w:rPr>
              <w:tab/>
            </w:r>
            <w:r w:rsidRPr="002D4C51">
              <w:rPr>
                <w:rStyle w:val="Hyperlink"/>
                <w:noProof/>
                <w:lang w:val="en-GB"/>
              </w:rPr>
              <w:t xml:space="preserve">Production Security Management </w:t>
            </w:r>
            <w:r w:rsidRPr="002D4C51">
              <w:rPr>
                <w:rStyle w:val="Hyperlink"/>
                <w:rFonts w:hint="eastAsia"/>
                <w:noProof/>
                <w:lang w:val="en-GB" w:eastAsia="zh-CN"/>
              </w:rPr>
              <w:t>生产安全管理</w:t>
            </w:r>
            <w:r>
              <w:rPr>
                <w:noProof/>
                <w:webHidden/>
              </w:rPr>
              <w:tab/>
            </w:r>
            <w:r>
              <w:rPr>
                <w:noProof/>
                <w:webHidden/>
              </w:rPr>
              <w:fldChar w:fldCharType="begin"/>
            </w:r>
            <w:r>
              <w:rPr>
                <w:noProof/>
                <w:webHidden/>
              </w:rPr>
              <w:instrText xml:space="preserve"> PAGEREF _Toc43387248 \h </w:instrText>
            </w:r>
          </w:ins>
          <w:r>
            <w:rPr>
              <w:noProof/>
              <w:webHidden/>
            </w:rPr>
          </w:r>
          <w:r>
            <w:rPr>
              <w:noProof/>
              <w:webHidden/>
            </w:rPr>
            <w:fldChar w:fldCharType="separate"/>
          </w:r>
          <w:ins w:id="268" w:author="Kevin Gu" w:date="2020-06-18T15:35:00Z">
            <w:r>
              <w:rPr>
                <w:noProof/>
                <w:webHidden/>
              </w:rPr>
              <w:t>66</w:t>
            </w:r>
            <w:r>
              <w:rPr>
                <w:noProof/>
                <w:webHidden/>
              </w:rPr>
              <w:fldChar w:fldCharType="end"/>
            </w:r>
            <w:r w:rsidRPr="002D4C51">
              <w:rPr>
                <w:rStyle w:val="Hyperlink"/>
                <w:noProof/>
              </w:rPr>
              <w:fldChar w:fldCharType="end"/>
            </w:r>
          </w:ins>
        </w:p>
        <w:p w14:paraId="17934584" w14:textId="1D76A0BE" w:rsidR="0016427A" w:rsidRDefault="0016427A">
          <w:pPr>
            <w:pStyle w:val="TOC2"/>
            <w:rPr>
              <w:ins w:id="269" w:author="Kevin Gu" w:date="2020-06-18T15:35:00Z"/>
              <w:noProof/>
              <w:sz w:val="22"/>
              <w:szCs w:val="22"/>
              <w:lang w:val="en-US" w:eastAsia="zh-CN"/>
            </w:rPr>
          </w:pPr>
          <w:ins w:id="270"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"_Toc43387249"</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9.1</w:t>
            </w:r>
            <w:r>
              <w:rPr>
                <w:noProof/>
                <w:sz w:val="22"/>
                <w:szCs w:val="22"/>
                <w:lang w:val="en-US" w:eastAsia="zh-CN"/>
              </w:rPr>
              <w:tab/>
            </w:r>
            <w:r w:rsidRPr="002D4C51">
              <w:rPr>
                <w:rStyle w:val="Hyperlink"/>
                <w:noProof/>
                <w:lang w:val="en-GB"/>
              </w:rPr>
              <w:t>Traceability and Accountability</w:t>
            </w:r>
            <w:r w:rsidRPr="002D4C51">
              <w:rPr>
                <w:rStyle w:val="Hyperlink"/>
                <w:rFonts w:hint="eastAsia"/>
                <w:noProof/>
                <w:lang w:val="en-GB"/>
              </w:rPr>
              <w:t>可追溯性和问责制</w:t>
            </w:r>
            <w:r>
              <w:rPr>
                <w:noProof/>
                <w:webHidden/>
              </w:rPr>
              <w:tab/>
            </w:r>
            <w:r>
              <w:rPr>
                <w:noProof/>
                <w:webHidden/>
              </w:rPr>
              <w:fldChar w:fldCharType="begin"/>
            </w:r>
            <w:r>
              <w:rPr>
                <w:noProof/>
                <w:webHidden/>
              </w:rPr>
              <w:instrText xml:space="preserve"> PAGEREF _Toc43387249 \h </w:instrText>
            </w:r>
          </w:ins>
          <w:r>
            <w:rPr>
              <w:noProof/>
              <w:webHidden/>
            </w:rPr>
          </w:r>
          <w:r>
            <w:rPr>
              <w:noProof/>
              <w:webHidden/>
            </w:rPr>
            <w:fldChar w:fldCharType="separate"/>
          </w:r>
          <w:ins w:id="271" w:author="Kevin Gu" w:date="2020-06-18T15:35:00Z">
            <w:r>
              <w:rPr>
                <w:noProof/>
                <w:webHidden/>
              </w:rPr>
              <w:t>66</w:t>
            </w:r>
            <w:r>
              <w:rPr>
                <w:noProof/>
                <w:webHidden/>
              </w:rPr>
              <w:fldChar w:fldCharType="end"/>
            </w:r>
            <w:r w:rsidRPr="002D4C51">
              <w:rPr>
                <w:rStyle w:val="Hyperlink"/>
                <w:noProof/>
              </w:rPr>
              <w:fldChar w:fldCharType="end"/>
            </w:r>
          </w:ins>
        </w:p>
        <w:p w14:paraId="07DE877D" w14:textId="5F6CF1EF" w:rsidR="0016427A" w:rsidRDefault="0016427A">
          <w:pPr>
            <w:pStyle w:val="TOC2"/>
            <w:rPr>
              <w:ins w:id="272" w:author="Kevin Gu" w:date="2020-06-18T15:35:00Z"/>
              <w:noProof/>
              <w:sz w:val="22"/>
              <w:szCs w:val="22"/>
              <w:lang w:val="en-US" w:eastAsia="zh-CN"/>
            </w:rPr>
          </w:pPr>
          <w:ins w:id="273"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"_Toc43387250"</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9.2</w:t>
            </w:r>
            <w:r>
              <w:rPr>
                <w:noProof/>
                <w:sz w:val="22"/>
                <w:szCs w:val="22"/>
                <w:lang w:val="en-US" w:eastAsia="zh-CN"/>
              </w:rPr>
              <w:tab/>
            </w:r>
            <w:r w:rsidRPr="002D4C51">
              <w:rPr>
                <w:rStyle w:val="Hyperlink"/>
                <w:noProof/>
                <w:lang w:val="en-GB"/>
              </w:rPr>
              <w:t>Production Audit Processes</w:t>
            </w:r>
            <w:r w:rsidRPr="002D4C51">
              <w:rPr>
                <w:rStyle w:val="Hyperlink"/>
                <w:rFonts w:hint="eastAsia"/>
                <w:noProof/>
                <w:lang w:val="en-GB"/>
              </w:rPr>
              <w:t>生产审核流程</w:t>
            </w:r>
            <w:r>
              <w:rPr>
                <w:noProof/>
                <w:webHidden/>
              </w:rPr>
              <w:tab/>
            </w:r>
            <w:r>
              <w:rPr>
                <w:noProof/>
                <w:webHidden/>
              </w:rPr>
              <w:fldChar w:fldCharType="begin"/>
            </w:r>
            <w:r>
              <w:rPr>
                <w:noProof/>
                <w:webHidden/>
              </w:rPr>
              <w:instrText xml:space="preserve"> PAGEREF _Toc43387250 \h </w:instrText>
            </w:r>
          </w:ins>
          <w:r>
            <w:rPr>
              <w:noProof/>
              <w:webHidden/>
            </w:rPr>
          </w:r>
          <w:r>
            <w:rPr>
              <w:noProof/>
              <w:webHidden/>
            </w:rPr>
            <w:fldChar w:fldCharType="separate"/>
          </w:r>
          <w:ins w:id="274" w:author="Kevin Gu" w:date="2020-06-18T15:35:00Z">
            <w:r>
              <w:rPr>
                <w:noProof/>
                <w:webHidden/>
              </w:rPr>
              <w:t>66</w:t>
            </w:r>
            <w:r>
              <w:rPr>
                <w:noProof/>
                <w:webHidden/>
              </w:rPr>
              <w:fldChar w:fldCharType="end"/>
            </w:r>
            <w:r w:rsidRPr="002D4C51">
              <w:rPr>
                <w:rStyle w:val="Hyperlink"/>
                <w:noProof/>
              </w:rPr>
              <w:fldChar w:fldCharType="end"/>
            </w:r>
          </w:ins>
        </w:p>
        <w:p w14:paraId="7F00722A" w14:textId="12AAB205" w:rsidR="0016427A" w:rsidRDefault="0016427A">
          <w:pPr>
            <w:pStyle w:val="TOC2"/>
            <w:rPr>
              <w:ins w:id="275" w:author="Kevin Gu" w:date="2020-06-18T15:35:00Z"/>
              <w:noProof/>
              <w:sz w:val="22"/>
              <w:szCs w:val="22"/>
              <w:lang w:val="en-US" w:eastAsia="zh-CN"/>
            </w:rPr>
          </w:pPr>
          <w:ins w:id="276"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"_Toc43387251"</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9.3</w:t>
            </w:r>
            <w:r>
              <w:rPr>
                <w:noProof/>
                <w:sz w:val="22"/>
                <w:szCs w:val="22"/>
                <w:lang w:val="en-US" w:eastAsia="zh-CN"/>
              </w:rPr>
              <w:tab/>
            </w:r>
            <w:r w:rsidRPr="002D4C51">
              <w:rPr>
                <w:rStyle w:val="Hyperlink"/>
                <w:noProof/>
                <w:lang w:val="en-GB"/>
              </w:rPr>
              <w:t>Sample Management</w:t>
            </w:r>
            <w:r w:rsidRPr="002D4C51">
              <w:rPr>
                <w:rStyle w:val="Hyperlink"/>
                <w:rFonts w:hint="eastAsia"/>
                <w:noProof/>
                <w:lang w:val="en-GB"/>
              </w:rPr>
              <w:t>样品管理</w:t>
            </w:r>
            <w:r>
              <w:rPr>
                <w:noProof/>
                <w:webHidden/>
              </w:rPr>
              <w:tab/>
            </w:r>
            <w:r>
              <w:rPr>
                <w:noProof/>
                <w:webHidden/>
              </w:rPr>
              <w:fldChar w:fldCharType="begin"/>
            </w:r>
            <w:r>
              <w:rPr>
                <w:noProof/>
                <w:webHidden/>
              </w:rPr>
              <w:instrText xml:space="preserve"> PAGEREF _Toc43387251 \h </w:instrText>
            </w:r>
          </w:ins>
          <w:r>
            <w:rPr>
              <w:noProof/>
              <w:webHidden/>
            </w:rPr>
          </w:r>
          <w:r>
            <w:rPr>
              <w:noProof/>
              <w:webHidden/>
            </w:rPr>
            <w:fldChar w:fldCharType="separate"/>
          </w:r>
          <w:ins w:id="277" w:author="Kevin Gu" w:date="2020-06-18T15:35:00Z">
            <w:r>
              <w:rPr>
                <w:noProof/>
                <w:webHidden/>
              </w:rPr>
              <w:t>67</w:t>
            </w:r>
            <w:r>
              <w:rPr>
                <w:noProof/>
                <w:webHidden/>
              </w:rPr>
              <w:fldChar w:fldCharType="end"/>
            </w:r>
            <w:r w:rsidRPr="002D4C51">
              <w:rPr>
                <w:rStyle w:val="Hyperlink"/>
                <w:noProof/>
              </w:rPr>
              <w:fldChar w:fldCharType="end"/>
            </w:r>
          </w:ins>
        </w:p>
        <w:p w14:paraId="4F28B875" w14:textId="73ADB4BD" w:rsidR="0016427A" w:rsidRDefault="0016427A">
          <w:pPr>
            <w:pStyle w:val="TOC1"/>
            <w:tabs>
              <w:tab w:val="left" w:pos="660"/>
              <w:tab w:val="right" w:leader="dot" w:pos="9742"/>
            </w:tabs>
            <w:rPr>
              <w:ins w:id="278" w:author="Kevin Gu" w:date="2020-06-18T15:35:00Z"/>
              <w:noProof/>
              <w:sz w:val="22"/>
              <w:szCs w:val="22"/>
              <w:lang w:val="en-US" w:eastAsia="zh-CN"/>
            </w:rPr>
          </w:pPr>
          <w:ins w:id="279"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"_Toc43387252"</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10</w:t>
            </w:r>
            <w:r>
              <w:rPr>
                <w:noProof/>
                <w:sz w:val="22"/>
                <w:szCs w:val="22"/>
                <w:lang w:val="en-US" w:eastAsia="zh-CN"/>
              </w:rPr>
              <w:tab/>
            </w:r>
            <w:r w:rsidRPr="002D4C51">
              <w:rPr>
                <w:rStyle w:val="Hyperlink"/>
                <w:noProof/>
                <w:lang w:val="en-GB"/>
              </w:rPr>
              <w:t xml:space="preserve">Security Incident Management </w:t>
            </w:r>
            <w:r w:rsidRPr="002D4C51">
              <w:rPr>
                <w:rStyle w:val="Hyperlink"/>
                <w:rFonts w:hint="eastAsia"/>
                <w:noProof/>
                <w:lang w:val="en-GB" w:eastAsia="zh-CN"/>
              </w:rPr>
              <w:t>安全事故管理</w:t>
            </w:r>
            <w:r>
              <w:rPr>
                <w:noProof/>
                <w:webHidden/>
              </w:rPr>
              <w:tab/>
            </w:r>
            <w:r>
              <w:rPr>
                <w:noProof/>
                <w:webHidden/>
              </w:rPr>
              <w:fldChar w:fldCharType="begin"/>
            </w:r>
            <w:r>
              <w:rPr>
                <w:noProof/>
                <w:webHidden/>
              </w:rPr>
              <w:instrText xml:space="preserve"> PAGEREF _Toc43387252 \h </w:instrText>
            </w:r>
          </w:ins>
          <w:r>
            <w:rPr>
              <w:noProof/>
              <w:webHidden/>
            </w:rPr>
          </w:r>
          <w:r>
            <w:rPr>
              <w:noProof/>
              <w:webHidden/>
            </w:rPr>
            <w:fldChar w:fldCharType="separate"/>
          </w:r>
          <w:ins w:id="280" w:author="Kevin Gu" w:date="2020-06-18T15:35:00Z">
            <w:r>
              <w:rPr>
                <w:noProof/>
                <w:webHidden/>
              </w:rPr>
              <w:t>69</w:t>
            </w:r>
            <w:r>
              <w:rPr>
                <w:noProof/>
                <w:webHidden/>
              </w:rPr>
              <w:fldChar w:fldCharType="end"/>
            </w:r>
            <w:r w:rsidRPr="002D4C51">
              <w:rPr>
                <w:rStyle w:val="Hyperlink"/>
                <w:noProof/>
              </w:rPr>
              <w:fldChar w:fldCharType="end"/>
            </w:r>
          </w:ins>
        </w:p>
        <w:p w14:paraId="68393C70" w14:textId="3D5C4DF9" w:rsidR="0016427A" w:rsidRDefault="0016427A">
          <w:pPr>
            <w:pStyle w:val="TOC2"/>
            <w:rPr>
              <w:ins w:id="281" w:author="Kevin Gu" w:date="2020-06-18T15:35:00Z"/>
              <w:noProof/>
              <w:sz w:val="22"/>
              <w:szCs w:val="22"/>
              <w:lang w:val="en-US" w:eastAsia="zh-CN"/>
            </w:rPr>
          </w:pPr>
          <w:ins w:id="282"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"_Toc43387253"</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10.1</w:t>
            </w:r>
            <w:r>
              <w:rPr>
                <w:noProof/>
                <w:sz w:val="22"/>
                <w:szCs w:val="22"/>
                <w:lang w:val="en-US" w:eastAsia="zh-CN"/>
              </w:rPr>
              <w:tab/>
            </w:r>
            <w:r w:rsidRPr="002D4C51">
              <w:rPr>
                <w:rStyle w:val="Hyperlink"/>
                <w:noProof/>
                <w:lang w:val="en-GB"/>
              </w:rPr>
              <w:t>Incident Preparation</w:t>
            </w:r>
            <w:r w:rsidRPr="002D4C51">
              <w:rPr>
                <w:rStyle w:val="Hyperlink"/>
                <w:rFonts w:hint="eastAsia"/>
                <w:noProof/>
                <w:lang w:val="en-GB"/>
              </w:rPr>
              <w:t>事件准备</w:t>
            </w:r>
            <w:r>
              <w:rPr>
                <w:noProof/>
                <w:webHidden/>
              </w:rPr>
              <w:tab/>
            </w:r>
            <w:r>
              <w:rPr>
                <w:noProof/>
                <w:webHidden/>
              </w:rPr>
              <w:fldChar w:fldCharType="begin"/>
            </w:r>
            <w:r>
              <w:rPr>
                <w:noProof/>
                <w:webHidden/>
              </w:rPr>
              <w:instrText xml:space="preserve"> PAGEREF _Toc43387253 \h </w:instrText>
            </w:r>
          </w:ins>
          <w:r>
            <w:rPr>
              <w:noProof/>
              <w:webHidden/>
            </w:rPr>
          </w:r>
          <w:r>
            <w:rPr>
              <w:noProof/>
              <w:webHidden/>
            </w:rPr>
            <w:fldChar w:fldCharType="separate"/>
          </w:r>
          <w:ins w:id="283" w:author="Kevin Gu" w:date="2020-06-18T15:35:00Z">
            <w:r>
              <w:rPr>
                <w:noProof/>
                <w:webHidden/>
              </w:rPr>
              <w:t>69</w:t>
            </w:r>
            <w:r>
              <w:rPr>
                <w:noProof/>
                <w:webHidden/>
              </w:rPr>
              <w:fldChar w:fldCharType="end"/>
            </w:r>
            <w:r w:rsidRPr="002D4C51">
              <w:rPr>
                <w:rStyle w:val="Hyperlink"/>
                <w:noProof/>
              </w:rPr>
              <w:fldChar w:fldCharType="end"/>
            </w:r>
          </w:ins>
        </w:p>
        <w:p w14:paraId="76D09004" w14:textId="728B0501" w:rsidR="0016427A" w:rsidRDefault="0016427A">
          <w:pPr>
            <w:pStyle w:val="TOC2"/>
            <w:rPr>
              <w:ins w:id="284" w:author="Kevin Gu" w:date="2020-06-18T15:35:00Z"/>
              <w:noProof/>
              <w:sz w:val="22"/>
              <w:szCs w:val="22"/>
              <w:lang w:val="en-US" w:eastAsia="zh-CN"/>
            </w:rPr>
          </w:pPr>
          <w:ins w:id="285"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"_Toc43387254"</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10.2</w:t>
            </w:r>
            <w:r>
              <w:rPr>
                <w:noProof/>
                <w:sz w:val="22"/>
                <w:szCs w:val="22"/>
                <w:lang w:val="en-US" w:eastAsia="zh-CN"/>
              </w:rPr>
              <w:tab/>
            </w:r>
            <w:r w:rsidRPr="002D4C51">
              <w:rPr>
                <w:rStyle w:val="Hyperlink"/>
                <w:noProof/>
                <w:lang w:val="en-GB"/>
              </w:rPr>
              <w:t xml:space="preserve">Incident handling </w:t>
            </w:r>
            <w:r w:rsidRPr="002D4C51">
              <w:rPr>
                <w:rStyle w:val="Hyperlink"/>
                <w:rFonts w:hint="eastAsia"/>
                <w:noProof/>
                <w:lang w:val="en-GB"/>
              </w:rPr>
              <w:t>事故处理</w:t>
            </w:r>
            <w:r>
              <w:rPr>
                <w:noProof/>
                <w:webHidden/>
              </w:rPr>
              <w:tab/>
            </w:r>
            <w:r>
              <w:rPr>
                <w:noProof/>
                <w:webHidden/>
              </w:rPr>
              <w:fldChar w:fldCharType="begin"/>
            </w:r>
            <w:r>
              <w:rPr>
                <w:noProof/>
                <w:webHidden/>
              </w:rPr>
              <w:instrText xml:space="preserve"> PAGEREF _Toc43387254 \h </w:instrText>
            </w:r>
          </w:ins>
          <w:r>
            <w:rPr>
              <w:noProof/>
              <w:webHidden/>
            </w:rPr>
          </w:r>
          <w:r>
            <w:rPr>
              <w:noProof/>
              <w:webHidden/>
            </w:rPr>
            <w:fldChar w:fldCharType="separate"/>
          </w:r>
          <w:ins w:id="286" w:author="Kevin Gu" w:date="2020-06-18T15:35:00Z">
            <w:r>
              <w:rPr>
                <w:noProof/>
                <w:webHidden/>
              </w:rPr>
              <w:t>70</w:t>
            </w:r>
            <w:r>
              <w:rPr>
                <w:noProof/>
                <w:webHidden/>
              </w:rPr>
              <w:fldChar w:fldCharType="end"/>
            </w:r>
            <w:r w:rsidRPr="002D4C51">
              <w:rPr>
                <w:rStyle w:val="Hyperlink"/>
                <w:noProof/>
              </w:rPr>
              <w:fldChar w:fldCharType="end"/>
            </w:r>
          </w:ins>
        </w:p>
        <w:p w14:paraId="3A31E8E8" w14:textId="6D3917D5" w:rsidR="0016427A" w:rsidRDefault="0016427A">
          <w:pPr>
            <w:pStyle w:val="TOC2"/>
            <w:rPr>
              <w:ins w:id="287" w:author="Kevin Gu" w:date="2020-06-18T15:35:00Z"/>
              <w:noProof/>
              <w:sz w:val="22"/>
              <w:szCs w:val="22"/>
              <w:lang w:val="en-US" w:eastAsia="zh-CN"/>
            </w:rPr>
          </w:pPr>
          <w:ins w:id="288"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"_Toc43387255"</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10.3</w:t>
            </w:r>
            <w:r>
              <w:rPr>
                <w:noProof/>
                <w:sz w:val="22"/>
                <w:szCs w:val="22"/>
                <w:lang w:val="en-US" w:eastAsia="zh-CN"/>
              </w:rPr>
              <w:tab/>
            </w:r>
            <w:r w:rsidRPr="002D4C51">
              <w:rPr>
                <w:rStyle w:val="Hyperlink"/>
                <w:noProof/>
                <w:lang w:val="en-GB"/>
              </w:rPr>
              <w:t>Incident Report And Closure</w:t>
            </w:r>
            <w:r w:rsidRPr="002D4C51">
              <w:rPr>
                <w:rStyle w:val="Hyperlink"/>
                <w:rFonts w:hint="eastAsia"/>
                <w:noProof/>
                <w:lang w:val="en-GB"/>
              </w:rPr>
              <w:t>事故的汇报和关闭</w:t>
            </w:r>
            <w:r>
              <w:rPr>
                <w:noProof/>
                <w:webHidden/>
              </w:rPr>
              <w:tab/>
            </w:r>
            <w:r>
              <w:rPr>
                <w:noProof/>
                <w:webHidden/>
              </w:rPr>
              <w:fldChar w:fldCharType="begin"/>
            </w:r>
            <w:r>
              <w:rPr>
                <w:noProof/>
                <w:webHidden/>
              </w:rPr>
              <w:instrText xml:space="preserve"> PAGEREF _Toc43387255 \h </w:instrText>
            </w:r>
          </w:ins>
          <w:r>
            <w:rPr>
              <w:noProof/>
              <w:webHidden/>
            </w:rPr>
          </w:r>
          <w:r>
            <w:rPr>
              <w:noProof/>
              <w:webHidden/>
            </w:rPr>
            <w:fldChar w:fldCharType="separate"/>
          </w:r>
          <w:ins w:id="289" w:author="Kevin Gu" w:date="2020-06-18T15:35:00Z">
            <w:r>
              <w:rPr>
                <w:noProof/>
                <w:webHidden/>
              </w:rPr>
              <w:t>74</w:t>
            </w:r>
            <w:r>
              <w:rPr>
                <w:noProof/>
                <w:webHidden/>
              </w:rPr>
              <w:fldChar w:fldCharType="end"/>
            </w:r>
            <w:r w:rsidRPr="002D4C51">
              <w:rPr>
                <w:rStyle w:val="Hyperlink"/>
                <w:noProof/>
              </w:rPr>
              <w:fldChar w:fldCharType="end"/>
            </w:r>
          </w:ins>
        </w:p>
        <w:p w14:paraId="27C0E513" w14:textId="654534CB" w:rsidR="0016427A" w:rsidRDefault="0016427A">
          <w:pPr>
            <w:pStyle w:val="TOC1"/>
            <w:tabs>
              <w:tab w:val="left" w:pos="660"/>
              <w:tab w:val="right" w:leader="dot" w:pos="9742"/>
            </w:tabs>
            <w:rPr>
              <w:ins w:id="290" w:author="Kevin Gu" w:date="2020-06-18T15:35:00Z"/>
              <w:noProof/>
              <w:sz w:val="22"/>
              <w:szCs w:val="22"/>
              <w:lang w:val="en-US" w:eastAsia="zh-CN"/>
            </w:rPr>
          </w:pPr>
          <w:ins w:id="291"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"_Toc43387256"</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11</w:t>
            </w:r>
            <w:r>
              <w:rPr>
                <w:noProof/>
                <w:sz w:val="22"/>
                <w:szCs w:val="22"/>
                <w:lang w:val="en-US" w:eastAsia="zh-CN"/>
              </w:rPr>
              <w:tab/>
            </w:r>
            <w:r w:rsidRPr="002D4C51">
              <w:rPr>
                <w:rStyle w:val="Hyperlink"/>
                <w:noProof/>
                <w:lang w:val="en-GB"/>
              </w:rPr>
              <w:t xml:space="preserve">Risk Analysis &amp; Business Continuity </w:t>
            </w:r>
            <w:r w:rsidRPr="002D4C51">
              <w:rPr>
                <w:rStyle w:val="Hyperlink"/>
                <w:rFonts w:hint="eastAsia"/>
                <w:noProof/>
                <w:lang w:val="en-GB" w:eastAsia="zh-CN"/>
              </w:rPr>
              <w:t>风险分析与业务连续性</w:t>
            </w:r>
            <w:r>
              <w:rPr>
                <w:noProof/>
                <w:webHidden/>
              </w:rPr>
              <w:tab/>
            </w:r>
            <w:r>
              <w:rPr>
                <w:noProof/>
                <w:webHidden/>
              </w:rPr>
              <w:fldChar w:fldCharType="begin"/>
            </w:r>
            <w:r>
              <w:rPr>
                <w:noProof/>
                <w:webHidden/>
              </w:rPr>
              <w:instrText xml:space="preserve"> PAGEREF _Toc43387256 \h </w:instrText>
            </w:r>
          </w:ins>
          <w:r>
            <w:rPr>
              <w:noProof/>
              <w:webHidden/>
            </w:rPr>
          </w:r>
          <w:r>
            <w:rPr>
              <w:noProof/>
              <w:webHidden/>
            </w:rPr>
            <w:fldChar w:fldCharType="separate"/>
          </w:r>
          <w:ins w:id="292" w:author="Kevin Gu" w:date="2020-06-18T15:35:00Z">
            <w:r>
              <w:rPr>
                <w:noProof/>
                <w:webHidden/>
              </w:rPr>
              <w:t>75</w:t>
            </w:r>
            <w:r>
              <w:rPr>
                <w:noProof/>
                <w:webHidden/>
              </w:rPr>
              <w:fldChar w:fldCharType="end"/>
            </w:r>
            <w:r w:rsidRPr="002D4C51">
              <w:rPr>
                <w:rStyle w:val="Hyperlink"/>
                <w:noProof/>
              </w:rPr>
              <w:fldChar w:fldCharType="end"/>
            </w:r>
          </w:ins>
        </w:p>
        <w:p w14:paraId="2E20C6BF" w14:textId="361B0658" w:rsidR="0016427A" w:rsidRDefault="0016427A">
          <w:pPr>
            <w:pStyle w:val="TOC2"/>
            <w:rPr>
              <w:ins w:id="293" w:author="Kevin Gu" w:date="2020-06-18T15:35:00Z"/>
              <w:noProof/>
              <w:sz w:val="22"/>
              <w:szCs w:val="22"/>
              <w:lang w:val="en-US" w:eastAsia="zh-CN"/>
            </w:rPr>
          </w:pPr>
          <w:ins w:id="294"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"_Toc43387257"</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11.1</w:t>
            </w:r>
            <w:r>
              <w:rPr>
                <w:noProof/>
                <w:sz w:val="22"/>
                <w:szCs w:val="22"/>
                <w:lang w:val="en-US" w:eastAsia="zh-CN"/>
              </w:rPr>
              <w:tab/>
            </w:r>
            <w:r w:rsidRPr="002D4C51">
              <w:rPr>
                <w:rStyle w:val="Hyperlink"/>
                <w:noProof/>
                <w:lang w:val="en-GB"/>
              </w:rPr>
              <w:t xml:space="preserve">Risk Analysis </w:t>
            </w:r>
            <w:r w:rsidRPr="002D4C51">
              <w:rPr>
                <w:rStyle w:val="Hyperlink"/>
                <w:rFonts w:hint="eastAsia"/>
                <w:noProof/>
                <w:lang w:val="en-GB" w:eastAsia="zh-CN"/>
              </w:rPr>
              <w:t>风险分析</w:t>
            </w:r>
            <w:r>
              <w:rPr>
                <w:noProof/>
                <w:webHidden/>
              </w:rPr>
              <w:tab/>
            </w:r>
            <w:r>
              <w:rPr>
                <w:noProof/>
                <w:webHidden/>
              </w:rPr>
              <w:fldChar w:fldCharType="begin"/>
            </w:r>
            <w:r>
              <w:rPr>
                <w:noProof/>
                <w:webHidden/>
              </w:rPr>
              <w:instrText xml:space="preserve"> PAGEREF _Toc43387257 \h </w:instrText>
            </w:r>
          </w:ins>
          <w:r>
            <w:rPr>
              <w:noProof/>
              <w:webHidden/>
            </w:rPr>
          </w:r>
          <w:r>
            <w:rPr>
              <w:noProof/>
              <w:webHidden/>
            </w:rPr>
            <w:fldChar w:fldCharType="separate"/>
          </w:r>
          <w:ins w:id="295" w:author="Kevin Gu" w:date="2020-06-18T15:35:00Z">
            <w:r>
              <w:rPr>
                <w:noProof/>
                <w:webHidden/>
              </w:rPr>
              <w:t>75</w:t>
            </w:r>
            <w:r>
              <w:rPr>
                <w:noProof/>
                <w:webHidden/>
              </w:rPr>
              <w:fldChar w:fldCharType="end"/>
            </w:r>
            <w:r w:rsidRPr="002D4C51">
              <w:rPr>
                <w:rStyle w:val="Hyperlink"/>
                <w:noProof/>
              </w:rPr>
              <w:fldChar w:fldCharType="end"/>
            </w:r>
          </w:ins>
        </w:p>
        <w:p w14:paraId="3A7553BF" w14:textId="5E055393" w:rsidR="0016427A" w:rsidRDefault="0016427A">
          <w:pPr>
            <w:pStyle w:val="TOC2"/>
            <w:rPr>
              <w:ins w:id="296" w:author="Kevin Gu" w:date="2020-06-18T15:35:00Z"/>
              <w:noProof/>
              <w:sz w:val="22"/>
              <w:szCs w:val="22"/>
              <w:lang w:val="en-US" w:eastAsia="zh-CN"/>
            </w:rPr>
          </w:pPr>
          <w:ins w:id="297"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"_Toc43387265"</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11.2</w:t>
            </w:r>
            <w:r>
              <w:rPr>
                <w:noProof/>
                <w:sz w:val="22"/>
                <w:szCs w:val="22"/>
                <w:lang w:val="en-US" w:eastAsia="zh-CN"/>
              </w:rPr>
              <w:tab/>
            </w:r>
            <w:r w:rsidRPr="002D4C51">
              <w:rPr>
                <w:rStyle w:val="Hyperlink"/>
                <w:noProof/>
                <w:lang w:val="en-GB"/>
              </w:rPr>
              <w:t xml:space="preserve">Business Continuity </w:t>
            </w:r>
            <w:r w:rsidRPr="002D4C51">
              <w:rPr>
                <w:rStyle w:val="Hyperlink"/>
                <w:rFonts w:hint="eastAsia"/>
                <w:noProof/>
                <w:lang w:val="en-GB" w:eastAsia="zh-CN"/>
              </w:rPr>
              <w:t>业务连续性</w:t>
            </w:r>
            <w:r>
              <w:rPr>
                <w:noProof/>
                <w:webHidden/>
              </w:rPr>
              <w:tab/>
            </w:r>
            <w:r>
              <w:rPr>
                <w:noProof/>
                <w:webHidden/>
              </w:rPr>
              <w:fldChar w:fldCharType="begin"/>
            </w:r>
            <w:r>
              <w:rPr>
                <w:noProof/>
                <w:webHidden/>
              </w:rPr>
              <w:instrText xml:space="preserve"> PAGEREF _Toc43387265 \h </w:instrText>
            </w:r>
          </w:ins>
          <w:r>
            <w:rPr>
              <w:noProof/>
              <w:webHidden/>
            </w:rPr>
          </w:r>
          <w:r>
            <w:rPr>
              <w:noProof/>
              <w:webHidden/>
            </w:rPr>
            <w:fldChar w:fldCharType="separate"/>
          </w:r>
          <w:ins w:id="298" w:author="Kevin Gu" w:date="2020-06-18T15:35:00Z">
            <w:r>
              <w:rPr>
                <w:noProof/>
                <w:webHidden/>
              </w:rPr>
              <w:t>75</w:t>
            </w:r>
            <w:r>
              <w:rPr>
                <w:noProof/>
                <w:webHidden/>
              </w:rPr>
              <w:fldChar w:fldCharType="end"/>
            </w:r>
            <w:r w:rsidRPr="002D4C51">
              <w:rPr>
                <w:rStyle w:val="Hyperlink"/>
                <w:noProof/>
              </w:rPr>
              <w:fldChar w:fldCharType="end"/>
            </w:r>
          </w:ins>
        </w:p>
        <w:p w14:paraId="421A8F5E" w14:textId="5F228D63" w:rsidR="0016427A" w:rsidRDefault="0016427A">
          <w:pPr>
            <w:pStyle w:val="TOC1"/>
            <w:tabs>
              <w:tab w:val="left" w:pos="660"/>
              <w:tab w:val="right" w:leader="dot" w:pos="9742"/>
            </w:tabs>
            <w:rPr>
              <w:ins w:id="299" w:author="Kevin Gu" w:date="2020-06-18T15:35:00Z"/>
              <w:noProof/>
              <w:sz w:val="22"/>
              <w:szCs w:val="22"/>
              <w:lang w:val="en-US" w:eastAsia="zh-CN"/>
            </w:rPr>
          </w:pPr>
          <w:ins w:id="300"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"_Toc43387266"</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12</w:t>
            </w:r>
            <w:r>
              <w:rPr>
                <w:noProof/>
                <w:sz w:val="22"/>
                <w:szCs w:val="22"/>
                <w:lang w:val="en-US" w:eastAsia="zh-CN"/>
              </w:rPr>
              <w:tab/>
            </w:r>
            <w:r w:rsidRPr="002D4C51">
              <w:rPr>
                <w:rStyle w:val="Hyperlink"/>
                <w:noProof/>
                <w:lang w:val="en-GB"/>
              </w:rPr>
              <w:t>Internal Audit Program and Preventive Maintenance</w:t>
            </w:r>
            <w:r w:rsidRPr="002D4C51">
              <w:rPr>
                <w:rStyle w:val="Hyperlink"/>
                <w:rFonts w:hint="eastAsia"/>
                <w:noProof/>
                <w:lang w:val="en-GB"/>
              </w:rPr>
              <w:t>内部审计程序及预防性维修</w:t>
            </w:r>
            <w:r>
              <w:rPr>
                <w:noProof/>
                <w:webHidden/>
              </w:rPr>
              <w:tab/>
            </w:r>
            <w:r>
              <w:rPr>
                <w:noProof/>
                <w:webHidden/>
              </w:rPr>
              <w:fldChar w:fldCharType="begin"/>
            </w:r>
            <w:r>
              <w:rPr>
                <w:noProof/>
                <w:webHidden/>
              </w:rPr>
              <w:instrText xml:space="preserve"> PAGEREF _Toc43387266 \h </w:instrText>
            </w:r>
          </w:ins>
          <w:r>
            <w:rPr>
              <w:noProof/>
              <w:webHidden/>
            </w:rPr>
          </w:r>
          <w:r>
            <w:rPr>
              <w:noProof/>
              <w:webHidden/>
            </w:rPr>
            <w:fldChar w:fldCharType="separate"/>
          </w:r>
          <w:ins w:id="301" w:author="Kevin Gu" w:date="2020-06-18T15:35:00Z">
            <w:r>
              <w:rPr>
                <w:noProof/>
                <w:webHidden/>
              </w:rPr>
              <w:t>77</w:t>
            </w:r>
            <w:r>
              <w:rPr>
                <w:noProof/>
                <w:webHidden/>
              </w:rPr>
              <w:fldChar w:fldCharType="end"/>
            </w:r>
            <w:r w:rsidRPr="002D4C51">
              <w:rPr>
                <w:rStyle w:val="Hyperlink"/>
                <w:noProof/>
              </w:rPr>
              <w:fldChar w:fldCharType="end"/>
            </w:r>
          </w:ins>
        </w:p>
        <w:p w14:paraId="0FFADFD8" w14:textId="63ADC904" w:rsidR="0016427A" w:rsidRDefault="0016427A">
          <w:pPr>
            <w:pStyle w:val="TOC2"/>
            <w:rPr>
              <w:ins w:id="302" w:author="Kevin Gu" w:date="2020-06-18T15:35:00Z"/>
              <w:noProof/>
              <w:sz w:val="22"/>
              <w:szCs w:val="22"/>
              <w:lang w:val="en-US" w:eastAsia="zh-CN"/>
            </w:rPr>
          </w:pPr>
          <w:ins w:id="303"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"_Toc43387267"</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12.1</w:t>
            </w:r>
            <w:r>
              <w:rPr>
                <w:noProof/>
                <w:sz w:val="22"/>
                <w:szCs w:val="22"/>
                <w:lang w:val="en-US" w:eastAsia="zh-CN"/>
              </w:rPr>
              <w:tab/>
            </w:r>
            <w:r w:rsidRPr="002D4C51">
              <w:rPr>
                <w:rStyle w:val="Hyperlink"/>
                <w:noProof/>
                <w:lang w:val="en-GB"/>
              </w:rPr>
              <w:t>Internal Audit Program</w:t>
            </w:r>
            <w:r w:rsidRPr="002D4C51">
              <w:rPr>
                <w:rStyle w:val="Hyperlink"/>
                <w:rFonts w:hint="eastAsia"/>
                <w:noProof/>
                <w:lang w:val="en-GB"/>
              </w:rPr>
              <w:t>内部审核系统</w:t>
            </w:r>
            <w:r>
              <w:rPr>
                <w:noProof/>
                <w:webHidden/>
              </w:rPr>
              <w:tab/>
            </w:r>
            <w:r>
              <w:rPr>
                <w:noProof/>
                <w:webHidden/>
              </w:rPr>
              <w:fldChar w:fldCharType="begin"/>
            </w:r>
            <w:r>
              <w:rPr>
                <w:noProof/>
                <w:webHidden/>
              </w:rPr>
              <w:instrText xml:space="preserve"> PAGEREF _Toc43387267 \h </w:instrText>
            </w:r>
          </w:ins>
          <w:r>
            <w:rPr>
              <w:noProof/>
              <w:webHidden/>
            </w:rPr>
          </w:r>
          <w:r>
            <w:rPr>
              <w:noProof/>
              <w:webHidden/>
            </w:rPr>
            <w:fldChar w:fldCharType="separate"/>
          </w:r>
          <w:ins w:id="304" w:author="Kevin Gu" w:date="2020-06-18T15:35:00Z">
            <w:r>
              <w:rPr>
                <w:noProof/>
                <w:webHidden/>
              </w:rPr>
              <w:t>77</w:t>
            </w:r>
            <w:r>
              <w:rPr>
                <w:noProof/>
                <w:webHidden/>
              </w:rPr>
              <w:fldChar w:fldCharType="end"/>
            </w:r>
            <w:r w:rsidRPr="002D4C51">
              <w:rPr>
                <w:rStyle w:val="Hyperlink"/>
                <w:noProof/>
              </w:rPr>
              <w:fldChar w:fldCharType="end"/>
            </w:r>
          </w:ins>
        </w:p>
        <w:p w14:paraId="266A1B04" w14:textId="434A2897" w:rsidR="0016427A" w:rsidRDefault="0016427A">
          <w:pPr>
            <w:pStyle w:val="TOC2"/>
            <w:rPr>
              <w:ins w:id="305" w:author="Kevin Gu" w:date="2020-06-18T15:35:00Z"/>
              <w:noProof/>
              <w:sz w:val="22"/>
              <w:szCs w:val="22"/>
              <w:lang w:val="en-US" w:eastAsia="zh-CN"/>
            </w:rPr>
          </w:pPr>
          <w:ins w:id="306"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"_Toc43387268"</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12.2</w:t>
            </w:r>
            <w:r>
              <w:rPr>
                <w:noProof/>
                <w:sz w:val="22"/>
                <w:szCs w:val="22"/>
                <w:lang w:val="en-US" w:eastAsia="zh-CN"/>
              </w:rPr>
              <w:tab/>
            </w:r>
            <w:r w:rsidRPr="002D4C51">
              <w:rPr>
                <w:rStyle w:val="Hyperlink"/>
                <w:noProof/>
                <w:lang w:val="en-GB"/>
              </w:rPr>
              <w:t>Reporting to Corporate Security</w:t>
            </w:r>
            <w:r w:rsidRPr="002D4C51">
              <w:rPr>
                <w:rStyle w:val="Hyperlink"/>
                <w:rFonts w:hint="eastAsia"/>
                <w:noProof/>
                <w:lang w:val="en-GB"/>
              </w:rPr>
              <w:t>向公司安全部报告</w:t>
            </w:r>
            <w:r>
              <w:rPr>
                <w:noProof/>
                <w:webHidden/>
              </w:rPr>
              <w:tab/>
            </w:r>
            <w:r>
              <w:rPr>
                <w:noProof/>
                <w:webHidden/>
              </w:rPr>
              <w:fldChar w:fldCharType="begin"/>
            </w:r>
            <w:r>
              <w:rPr>
                <w:noProof/>
                <w:webHidden/>
              </w:rPr>
              <w:instrText xml:space="preserve"> PAGEREF _Toc43387268 \h </w:instrText>
            </w:r>
          </w:ins>
          <w:r>
            <w:rPr>
              <w:noProof/>
              <w:webHidden/>
            </w:rPr>
          </w:r>
          <w:r>
            <w:rPr>
              <w:noProof/>
              <w:webHidden/>
            </w:rPr>
            <w:fldChar w:fldCharType="separate"/>
          </w:r>
          <w:ins w:id="307" w:author="Kevin Gu" w:date="2020-06-18T15:35:00Z">
            <w:r>
              <w:rPr>
                <w:noProof/>
                <w:webHidden/>
              </w:rPr>
              <w:t>78</w:t>
            </w:r>
            <w:r>
              <w:rPr>
                <w:noProof/>
                <w:webHidden/>
              </w:rPr>
              <w:fldChar w:fldCharType="end"/>
            </w:r>
            <w:r w:rsidRPr="002D4C51">
              <w:rPr>
                <w:rStyle w:val="Hyperlink"/>
                <w:noProof/>
              </w:rPr>
              <w:fldChar w:fldCharType="end"/>
            </w:r>
          </w:ins>
        </w:p>
        <w:p w14:paraId="4F9B2F1C" w14:textId="36BA4868" w:rsidR="0016427A" w:rsidRDefault="0016427A">
          <w:pPr>
            <w:pStyle w:val="TOC1"/>
            <w:tabs>
              <w:tab w:val="left" w:pos="660"/>
              <w:tab w:val="right" w:leader="dot" w:pos="9742"/>
            </w:tabs>
            <w:rPr>
              <w:ins w:id="308" w:author="Kevin Gu" w:date="2020-06-18T15:35:00Z"/>
              <w:noProof/>
              <w:sz w:val="22"/>
              <w:szCs w:val="22"/>
              <w:lang w:val="en-US" w:eastAsia="zh-CN"/>
            </w:rPr>
          </w:pPr>
          <w:ins w:id="309"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"_Toc43387269"</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13</w:t>
            </w:r>
            <w:r>
              <w:rPr>
                <w:noProof/>
                <w:sz w:val="22"/>
                <w:szCs w:val="22"/>
                <w:lang w:val="en-US" w:eastAsia="zh-CN"/>
              </w:rPr>
              <w:tab/>
            </w:r>
            <w:r w:rsidRPr="002D4C51">
              <w:rPr>
                <w:rStyle w:val="Hyperlink"/>
                <w:noProof/>
                <w:lang w:val="en-GB"/>
              </w:rPr>
              <w:t>Justification of necessary level of protection</w:t>
            </w:r>
            <w:r>
              <w:rPr>
                <w:noProof/>
                <w:webHidden/>
              </w:rPr>
              <w:tab/>
            </w:r>
            <w:r>
              <w:rPr>
                <w:noProof/>
                <w:webHidden/>
              </w:rPr>
              <w:fldChar w:fldCharType="begin"/>
            </w:r>
            <w:r>
              <w:rPr>
                <w:noProof/>
                <w:webHidden/>
              </w:rPr>
              <w:instrText xml:space="preserve"> PAGEREF _Toc43387269 \h </w:instrText>
            </w:r>
          </w:ins>
          <w:r>
            <w:rPr>
              <w:noProof/>
              <w:webHidden/>
            </w:rPr>
          </w:r>
          <w:r>
            <w:rPr>
              <w:noProof/>
              <w:webHidden/>
            </w:rPr>
            <w:fldChar w:fldCharType="separate"/>
          </w:r>
          <w:ins w:id="310" w:author="Kevin Gu" w:date="2020-06-18T15:35:00Z">
            <w:r>
              <w:rPr>
                <w:noProof/>
                <w:webHidden/>
              </w:rPr>
              <w:t>79</w:t>
            </w:r>
            <w:r>
              <w:rPr>
                <w:noProof/>
                <w:webHidden/>
              </w:rPr>
              <w:fldChar w:fldCharType="end"/>
            </w:r>
            <w:r w:rsidRPr="002D4C51">
              <w:rPr>
                <w:rStyle w:val="Hyperlink"/>
                <w:noProof/>
              </w:rPr>
              <w:fldChar w:fldCharType="end"/>
            </w:r>
          </w:ins>
        </w:p>
        <w:p w14:paraId="0F6B2A07" w14:textId="79735427" w:rsidR="0016427A" w:rsidRDefault="0016427A">
          <w:pPr>
            <w:pStyle w:val="TOC2"/>
            <w:rPr>
              <w:ins w:id="311" w:author="Kevin Gu" w:date="2020-06-18T15:35:00Z"/>
              <w:noProof/>
              <w:sz w:val="22"/>
              <w:szCs w:val="22"/>
              <w:lang w:val="en-US" w:eastAsia="zh-CN"/>
            </w:rPr>
          </w:pPr>
          <w:ins w:id="312"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"_Toc43387270"</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13.1</w:t>
            </w:r>
            <w:r>
              <w:rPr>
                <w:noProof/>
                <w:sz w:val="22"/>
                <w:szCs w:val="22"/>
                <w:lang w:val="en-US" w:eastAsia="zh-CN"/>
              </w:rPr>
              <w:tab/>
            </w:r>
            <w:r w:rsidRPr="002D4C51">
              <w:rPr>
                <w:rStyle w:val="Hyperlink"/>
                <w:noProof/>
                <w:lang w:val="en-GB"/>
              </w:rPr>
              <w:t>General Assessment</w:t>
            </w:r>
            <w:r>
              <w:rPr>
                <w:noProof/>
                <w:webHidden/>
              </w:rPr>
              <w:tab/>
            </w:r>
            <w:r>
              <w:rPr>
                <w:noProof/>
                <w:webHidden/>
              </w:rPr>
              <w:fldChar w:fldCharType="begin"/>
            </w:r>
            <w:r>
              <w:rPr>
                <w:noProof/>
                <w:webHidden/>
              </w:rPr>
              <w:instrText xml:space="preserve"> PAGEREF _Toc43387270 \h </w:instrText>
            </w:r>
          </w:ins>
          <w:r>
            <w:rPr>
              <w:noProof/>
              <w:webHidden/>
            </w:rPr>
          </w:r>
          <w:r>
            <w:rPr>
              <w:noProof/>
              <w:webHidden/>
            </w:rPr>
            <w:fldChar w:fldCharType="separate"/>
          </w:r>
          <w:ins w:id="313" w:author="Kevin Gu" w:date="2020-06-18T15:35:00Z">
            <w:r>
              <w:rPr>
                <w:noProof/>
                <w:webHidden/>
              </w:rPr>
              <w:t>80</w:t>
            </w:r>
            <w:r>
              <w:rPr>
                <w:noProof/>
                <w:webHidden/>
              </w:rPr>
              <w:fldChar w:fldCharType="end"/>
            </w:r>
            <w:r w:rsidRPr="002D4C51">
              <w:rPr>
                <w:rStyle w:val="Hyperlink"/>
                <w:noProof/>
              </w:rPr>
              <w:fldChar w:fldCharType="end"/>
            </w:r>
          </w:ins>
        </w:p>
        <w:p w14:paraId="1D3814C1" w14:textId="1B300394" w:rsidR="0016427A" w:rsidRDefault="0016427A">
          <w:pPr>
            <w:pStyle w:val="TOC1"/>
            <w:tabs>
              <w:tab w:val="left" w:pos="660"/>
              <w:tab w:val="right" w:leader="dot" w:pos="9742"/>
            </w:tabs>
            <w:rPr>
              <w:ins w:id="314" w:author="Kevin Gu" w:date="2020-06-18T15:35:00Z"/>
              <w:noProof/>
              <w:sz w:val="22"/>
              <w:szCs w:val="22"/>
              <w:lang w:val="en-US" w:eastAsia="zh-CN"/>
            </w:rPr>
          </w:pPr>
          <w:ins w:id="315" w:author="Kevin Gu" w:date="2020-06-18T15:35:00Z">
            <w:r w:rsidRPr="002D4C51">
              <w:rPr>
                <w:rStyle w:val="Hyperlink"/>
                <w:noProof/>
              </w:rPr>
              <w:fldChar w:fldCharType="begin"/>
            </w:r>
            <w:r w:rsidRPr="002D4C51">
              <w:rPr>
                <w:rStyle w:val="Hyperlink"/>
                <w:noProof/>
              </w:rPr>
              <w:instrText xml:space="preserve"> </w:instrText>
            </w:r>
            <w:r>
              <w:rPr>
                <w:noProof/>
              </w:rPr>
              <w:instrText>HYPERLINK \l "_Toc43387271"</w:instrText>
            </w:r>
            <w:r w:rsidRPr="002D4C51">
              <w:rPr>
                <w:rStyle w:val="Hyperlink"/>
                <w:noProof/>
              </w:rPr>
              <w:instrText xml:space="preserve"> </w:instrText>
            </w:r>
            <w:r w:rsidRPr="002D4C51">
              <w:rPr>
                <w:rStyle w:val="Hyperlink"/>
                <w:noProof/>
              </w:rPr>
              <w:fldChar w:fldCharType="separate"/>
            </w:r>
            <w:r w:rsidRPr="002D4C51">
              <w:rPr>
                <w:rStyle w:val="Hyperlink"/>
                <w:noProof/>
                <w:lang w:val="en-GB"/>
              </w:rPr>
              <w:t>14</w:t>
            </w:r>
            <w:r>
              <w:rPr>
                <w:noProof/>
                <w:sz w:val="22"/>
                <w:szCs w:val="22"/>
                <w:lang w:val="en-US" w:eastAsia="zh-CN"/>
              </w:rPr>
              <w:tab/>
            </w:r>
            <w:r w:rsidRPr="002D4C51">
              <w:rPr>
                <w:rStyle w:val="Hyperlink"/>
                <w:noProof/>
                <w:lang w:val="en-GB"/>
              </w:rPr>
              <w:t>Bibliography</w:t>
            </w:r>
            <w:r>
              <w:rPr>
                <w:noProof/>
                <w:webHidden/>
              </w:rPr>
              <w:tab/>
            </w:r>
            <w:r>
              <w:rPr>
                <w:noProof/>
                <w:webHidden/>
              </w:rPr>
              <w:fldChar w:fldCharType="begin"/>
            </w:r>
            <w:r>
              <w:rPr>
                <w:noProof/>
                <w:webHidden/>
              </w:rPr>
              <w:instrText xml:space="preserve"> PAGEREF _Toc43387271 \h </w:instrText>
            </w:r>
          </w:ins>
          <w:r>
            <w:rPr>
              <w:noProof/>
              <w:webHidden/>
            </w:rPr>
          </w:r>
          <w:r>
            <w:rPr>
              <w:noProof/>
              <w:webHidden/>
            </w:rPr>
            <w:fldChar w:fldCharType="separate"/>
          </w:r>
          <w:ins w:id="316" w:author="Kevin Gu" w:date="2020-06-18T15:35:00Z">
            <w:r>
              <w:rPr>
                <w:noProof/>
                <w:webHidden/>
              </w:rPr>
              <w:t>81</w:t>
            </w:r>
            <w:r>
              <w:rPr>
                <w:noProof/>
                <w:webHidden/>
              </w:rPr>
              <w:fldChar w:fldCharType="end"/>
            </w:r>
            <w:r w:rsidRPr="002D4C51">
              <w:rPr>
                <w:rStyle w:val="Hyperlink"/>
                <w:noProof/>
              </w:rPr>
              <w:fldChar w:fldCharType="end"/>
            </w:r>
          </w:ins>
        </w:p>
        <w:p w14:paraId="31CAB593" w14:textId="0A3508EE" w:rsidR="00C46FF7" w:rsidRPr="00876437" w:rsidDel="00B909D7" w:rsidRDefault="00C46FF7">
          <w:pPr>
            <w:pStyle w:val="TOC1"/>
            <w:tabs>
              <w:tab w:val="left" w:pos="403"/>
              <w:tab w:val="right" w:leader="dot" w:pos="9742"/>
            </w:tabs>
            <w:rPr>
              <w:ins w:id="317" w:author="Julio Li" w:date="2020-05-13T15:44:00Z"/>
              <w:del w:id="318" w:author="Kevin Gu" w:date="2020-05-21T14:49:00Z"/>
              <w:noProof/>
              <w:sz w:val="22"/>
              <w:szCs w:val="22"/>
              <w:lang w:val="en-GB" w:eastAsia="zh-CN"/>
              <w:rPrChange w:id="319" w:author="Kevin Gu" w:date="2020-05-18T10:36:00Z">
                <w:rPr>
                  <w:ins w:id="320" w:author="Julio Li" w:date="2020-05-13T15:44:00Z"/>
                  <w:del w:id="321" w:author="Kevin Gu" w:date="2020-05-21T14:49:00Z"/>
                  <w:noProof/>
                  <w:sz w:val="22"/>
                  <w:szCs w:val="22"/>
                  <w:lang w:val="en-US" w:eastAsia="zh-CN"/>
                </w:rPr>
              </w:rPrChange>
            </w:rPr>
          </w:pPr>
          <w:ins w:id="322" w:author="Julio Li" w:date="2020-05-13T15:44:00Z">
            <w:del w:id="323" w:author="Kevin Gu" w:date="2020-05-21T14:49:00Z">
              <w:r w:rsidRPr="00B909D7" w:rsidDel="00B909D7">
                <w:rPr>
                  <w:rStyle w:val="Hyperlink"/>
                  <w:noProof/>
                  <w:lang w:val="en-GB"/>
                  <w:rPrChange w:id="324" w:author="Kevin Gu" w:date="2020-05-21T14:49:00Z">
                    <w:rPr>
                      <w:rStyle w:val="Hyperlink"/>
                      <w:noProof/>
                    </w:rPr>
                  </w:rPrChange>
                </w:rPr>
                <w:delText>1</w:delText>
              </w:r>
              <w:r w:rsidRPr="00876437" w:rsidDel="00B909D7">
                <w:rPr>
                  <w:noProof/>
                  <w:sz w:val="22"/>
                  <w:szCs w:val="22"/>
                  <w:lang w:val="en-GB" w:eastAsia="zh-CN"/>
                  <w:rPrChange w:id="325" w:author="Kevin Gu" w:date="2020-05-18T10:36:00Z">
                    <w:rPr>
                      <w:noProof/>
                      <w:sz w:val="22"/>
                      <w:szCs w:val="22"/>
                      <w:lang w:val="en-US" w:eastAsia="zh-CN"/>
                    </w:rPr>
                  </w:rPrChange>
                </w:rPr>
                <w:tab/>
              </w:r>
              <w:r w:rsidRPr="00B909D7" w:rsidDel="00B909D7">
                <w:rPr>
                  <w:rStyle w:val="Hyperlink"/>
                  <w:noProof/>
                  <w:lang w:val="en-GB"/>
                  <w:rPrChange w:id="326" w:author="Kevin Gu" w:date="2020-05-21T14:49:00Z">
                    <w:rPr>
                      <w:rStyle w:val="Hyperlink"/>
                      <w:noProof/>
                    </w:rPr>
                  </w:rPrChange>
                </w:rPr>
                <w:delText xml:space="preserve">Introduction </w:delText>
              </w:r>
              <w:r w:rsidRPr="00B909D7" w:rsidDel="00B909D7">
                <w:rPr>
                  <w:rStyle w:val="Hyperlink"/>
                  <w:rFonts w:hint="eastAsia"/>
                  <w:noProof/>
                  <w:lang w:val="en-GB" w:eastAsia="zh-CN"/>
                  <w:rPrChange w:id="327" w:author="Kevin Gu" w:date="2020-05-21T14:49:00Z">
                    <w:rPr>
                      <w:rStyle w:val="Hyperlink"/>
                      <w:rFonts w:hint="eastAsia"/>
                      <w:noProof/>
                      <w:lang w:eastAsia="zh-CN"/>
                    </w:rPr>
                  </w:rPrChange>
                </w:rPr>
                <w:delText>简介</w:delText>
              </w:r>
              <w:r w:rsidRPr="00876437" w:rsidDel="00B909D7">
                <w:rPr>
                  <w:noProof/>
                  <w:webHidden/>
                  <w:lang w:val="en-GB"/>
                  <w:rPrChange w:id="328" w:author="Kevin Gu" w:date="2020-05-18T10:36:00Z">
                    <w:rPr>
                      <w:noProof/>
                      <w:webHidden/>
                    </w:rPr>
                  </w:rPrChange>
                </w:rPr>
                <w:tab/>
                <w:delText>5</w:delText>
              </w:r>
            </w:del>
          </w:ins>
        </w:p>
        <w:p w14:paraId="48A4835F" w14:textId="299B9B64" w:rsidR="00C46FF7" w:rsidRPr="00876437" w:rsidDel="00B909D7" w:rsidRDefault="00C46FF7">
          <w:pPr>
            <w:pStyle w:val="TOC2"/>
            <w:rPr>
              <w:ins w:id="329" w:author="Julio Li" w:date="2020-05-13T15:44:00Z"/>
              <w:del w:id="330" w:author="Kevin Gu" w:date="2020-05-21T14:49:00Z"/>
              <w:noProof/>
              <w:sz w:val="22"/>
              <w:szCs w:val="22"/>
              <w:lang w:val="en-GB" w:eastAsia="zh-CN"/>
              <w:rPrChange w:id="331" w:author="Kevin Gu" w:date="2020-05-18T10:36:00Z">
                <w:rPr>
                  <w:ins w:id="332" w:author="Julio Li" w:date="2020-05-13T15:44:00Z"/>
                  <w:del w:id="333" w:author="Kevin Gu" w:date="2020-05-21T14:49:00Z"/>
                  <w:noProof/>
                  <w:sz w:val="22"/>
                  <w:szCs w:val="22"/>
                  <w:lang w:val="en-US" w:eastAsia="zh-CN"/>
                </w:rPr>
              </w:rPrChange>
            </w:rPr>
          </w:pPr>
          <w:ins w:id="334" w:author="Julio Li" w:date="2020-05-13T15:44:00Z">
            <w:del w:id="335" w:author="Kevin Gu" w:date="2020-05-21T14:49:00Z">
              <w:r w:rsidRPr="00B909D7" w:rsidDel="00B909D7">
                <w:rPr>
                  <w:rStyle w:val="Hyperlink"/>
                  <w:noProof/>
                  <w:lang w:val="en-GB"/>
                  <w:rPrChange w:id="336" w:author="Kevin Gu" w:date="2020-05-21T14:49:00Z">
                    <w:rPr>
                      <w:rStyle w:val="Hyperlink"/>
                      <w:noProof/>
                    </w:rPr>
                  </w:rPrChange>
                </w:rPr>
                <w:delText>1.1</w:delText>
              </w:r>
              <w:r w:rsidRPr="00876437" w:rsidDel="00B909D7">
                <w:rPr>
                  <w:noProof/>
                  <w:sz w:val="22"/>
                  <w:szCs w:val="22"/>
                  <w:lang w:val="en-GB" w:eastAsia="zh-CN"/>
                  <w:rPrChange w:id="337" w:author="Kevin Gu" w:date="2020-05-18T10:36:00Z">
                    <w:rPr>
                      <w:noProof/>
                      <w:sz w:val="22"/>
                      <w:szCs w:val="22"/>
                      <w:lang w:val="en-US" w:eastAsia="zh-CN"/>
                    </w:rPr>
                  </w:rPrChange>
                </w:rPr>
                <w:tab/>
              </w:r>
              <w:r w:rsidRPr="00B909D7" w:rsidDel="00B909D7">
                <w:rPr>
                  <w:rStyle w:val="Hyperlink"/>
                  <w:noProof/>
                  <w:lang w:val="en-GB"/>
                  <w:rPrChange w:id="338" w:author="Kevin Gu" w:date="2020-05-21T14:49:00Z">
                    <w:rPr>
                      <w:rStyle w:val="Hyperlink"/>
                      <w:noProof/>
                    </w:rPr>
                  </w:rPrChange>
                </w:rPr>
                <w:delText xml:space="preserve">Scope </w:delText>
              </w:r>
              <w:r w:rsidRPr="00B909D7" w:rsidDel="00B909D7">
                <w:rPr>
                  <w:rStyle w:val="Hyperlink"/>
                  <w:rFonts w:hint="eastAsia"/>
                  <w:noProof/>
                  <w:lang w:val="en-GB" w:eastAsia="zh-CN"/>
                  <w:rPrChange w:id="339" w:author="Kevin Gu" w:date="2020-05-21T14:49:00Z">
                    <w:rPr>
                      <w:rStyle w:val="Hyperlink"/>
                      <w:rFonts w:hint="eastAsia"/>
                      <w:noProof/>
                      <w:lang w:eastAsia="zh-CN"/>
                    </w:rPr>
                  </w:rPrChange>
                </w:rPr>
                <w:delText>范围</w:delText>
              </w:r>
              <w:r w:rsidRPr="00876437" w:rsidDel="00B909D7">
                <w:rPr>
                  <w:noProof/>
                  <w:webHidden/>
                  <w:lang w:val="en-GB"/>
                  <w:rPrChange w:id="340" w:author="Kevin Gu" w:date="2020-05-18T10:36:00Z">
                    <w:rPr>
                      <w:noProof/>
                      <w:webHidden/>
                    </w:rPr>
                  </w:rPrChange>
                </w:rPr>
                <w:tab/>
                <w:delText>5</w:delText>
              </w:r>
            </w:del>
          </w:ins>
        </w:p>
        <w:p w14:paraId="6A50AB7A" w14:textId="1FE76938" w:rsidR="00C46FF7" w:rsidRPr="00876437" w:rsidDel="00B909D7" w:rsidRDefault="00C46FF7">
          <w:pPr>
            <w:pStyle w:val="TOC2"/>
            <w:rPr>
              <w:ins w:id="341" w:author="Julio Li" w:date="2020-05-13T15:44:00Z"/>
              <w:del w:id="342" w:author="Kevin Gu" w:date="2020-05-21T14:49:00Z"/>
              <w:noProof/>
              <w:sz w:val="22"/>
              <w:szCs w:val="22"/>
              <w:lang w:val="en-GB" w:eastAsia="zh-CN"/>
              <w:rPrChange w:id="343" w:author="Kevin Gu" w:date="2020-05-18T10:36:00Z">
                <w:rPr>
                  <w:ins w:id="344" w:author="Julio Li" w:date="2020-05-13T15:44:00Z"/>
                  <w:del w:id="345" w:author="Kevin Gu" w:date="2020-05-21T14:49:00Z"/>
                  <w:noProof/>
                  <w:sz w:val="22"/>
                  <w:szCs w:val="22"/>
                  <w:lang w:val="en-US" w:eastAsia="zh-CN"/>
                </w:rPr>
              </w:rPrChange>
            </w:rPr>
          </w:pPr>
          <w:ins w:id="346" w:author="Julio Li" w:date="2020-05-13T15:44:00Z">
            <w:del w:id="347" w:author="Kevin Gu" w:date="2020-05-21T14:49:00Z">
              <w:r w:rsidRPr="00B909D7" w:rsidDel="00B909D7">
                <w:rPr>
                  <w:rStyle w:val="Hyperlink"/>
                  <w:noProof/>
                  <w:lang w:val="en-GB"/>
                  <w:rPrChange w:id="348" w:author="Kevin Gu" w:date="2020-05-21T14:49:00Z">
                    <w:rPr>
                      <w:rStyle w:val="Hyperlink"/>
                      <w:noProof/>
                    </w:rPr>
                  </w:rPrChange>
                </w:rPr>
                <w:delText>1.2</w:delText>
              </w:r>
              <w:r w:rsidRPr="00876437" w:rsidDel="00B909D7">
                <w:rPr>
                  <w:noProof/>
                  <w:sz w:val="22"/>
                  <w:szCs w:val="22"/>
                  <w:lang w:val="en-GB" w:eastAsia="zh-CN"/>
                  <w:rPrChange w:id="349" w:author="Kevin Gu" w:date="2020-05-18T10:36:00Z">
                    <w:rPr>
                      <w:noProof/>
                      <w:sz w:val="22"/>
                      <w:szCs w:val="22"/>
                      <w:lang w:val="en-US" w:eastAsia="zh-CN"/>
                    </w:rPr>
                  </w:rPrChange>
                </w:rPr>
                <w:tab/>
              </w:r>
              <w:r w:rsidRPr="00B909D7" w:rsidDel="00B909D7">
                <w:rPr>
                  <w:rStyle w:val="Hyperlink"/>
                  <w:noProof/>
                  <w:lang w:val="en-GB"/>
                  <w:rPrChange w:id="350" w:author="Kevin Gu" w:date="2020-05-21T14:49:00Z">
                    <w:rPr>
                      <w:rStyle w:val="Hyperlink"/>
                      <w:noProof/>
                    </w:rPr>
                  </w:rPrChange>
                </w:rPr>
                <w:delText xml:space="preserve">Document overview </w:delText>
              </w:r>
              <w:r w:rsidRPr="00B909D7" w:rsidDel="00B909D7">
                <w:rPr>
                  <w:rStyle w:val="Hyperlink"/>
                  <w:rFonts w:hint="eastAsia"/>
                  <w:noProof/>
                  <w:lang w:val="en-GB" w:eastAsia="zh-CN"/>
                  <w:rPrChange w:id="351" w:author="Kevin Gu" w:date="2020-05-21T14:49:00Z">
                    <w:rPr>
                      <w:rStyle w:val="Hyperlink"/>
                      <w:rFonts w:hint="eastAsia"/>
                      <w:noProof/>
                      <w:lang w:eastAsia="zh-CN"/>
                    </w:rPr>
                  </w:rPrChange>
                </w:rPr>
                <w:delText>文档综述</w:delText>
              </w:r>
              <w:r w:rsidRPr="00876437" w:rsidDel="00B909D7">
                <w:rPr>
                  <w:noProof/>
                  <w:webHidden/>
                  <w:lang w:val="en-GB"/>
                  <w:rPrChange w:id="352" w:author="Kevin Gu" w:date="2020-05-18T10:36:00Z">
                    <w:rPr>
                      <w:noProof/>
                      <w:webHidden/>
                    </w:rPr>
                  </w:rPrChange>
                </w:rPr>
                <w:tab/>
                <w:delText>5</w:delText>
              </w:r>
            </w:del>
          </w:ins>
        </w:p>
        <w:p w14:paraId="33CF4A9A" w14:textId="464E750A" w:rsidR="00C46FF7" w:rsidRPr="00876437" w:rsidDel="00B909D7" w:rsidRDefault="00C46FF7">
          <w:pPr>
            <w:pStyle w:val="TOC1"/>
            <w:tabs>
              <w:tab w:val="left" w:pos="403"/>
              <w:tab w:val="right" w:leader="dot" w:pos="9742"/>
            </w:tabs>
            <w:rPr>
              <w:ins w:id="353" w:author="Julio Li" w:date="2020-05-13T15:44:00Z"/>
              <w:del w:id="354" w:author="Kevin Gu" w:date="2020-05-21T14:49:00Z"/>
              <w:noProof/>
              <w:sz w:val="22"/>
              <w:szCs w:val="22"/>
              <w:lang w:val="en-GB" w:eastAsia="zh-CN"/>
              <w:rPrChange w:id="355" w:author="Kevin Gu" w:date="2020-05-18T10:36:00Z">
                <w:rPr>
                  <w:ins w:id="356" w:author="Julio Li" w:date="2020-05-13T15:44:00Z"/>
                  <w:del w:id="357" w:author="Kevin Gu" w:date="2020-05-21T14:49:00Z"/>
                  <w:noProof/>
                  <w:sz w:val="22"/>
                  <w:szCs w:val="22"/>
                  <w:lang w:val="en-US" w:eastAsia="zh-CN"/>
                </w:rPr>
              </w:rPrChange>
            </w:rPr>
          </w:pPr>
          <w:ins w:id="358" w:author="Julio Li" w:date="2020-05-13T15:44:00Z">
            <w:del w:id="359" w:author="Kevin Gu" w:date="2020-05-21T14:49:00Z">
              <w:r w:rsidRPr="00B909D7" w:rsidDel="00B909D7">
                <w:rPr>
                  <w:rStyle w:val="Hyperlink"/>
                  <w:noProof/>
                  <w:lang w:val="en-GB"/>
                  <w:rPrChange w:id="360" w:author="Kevin Gu" w:date="2020-05-21T14:49:00Z">
                    <w:rPr>
                      <w:rStyle w:val="Hyperlink"/>
                      <w:noProof/>
                    </w:rPr>
                  </w:rPrChange>
                </w:rPr>
                <w:delText>2</w:delText>
              </w:r>
              <w:r w:rsidRPr="00876437" w:rsidDel="00B909D7">
                <w:rPr>
                  <w:noProof/>
                  <w:sz w:val="22"/>
                  <w:szCs w:val="22"/>
                  <w:lang w:val="en-GB" w:eastAsia="zh-CN"/>
                  <w:rPrChange w:id="361" w:author="Kevin Gu" w:date="2020-05-18T10:36:00Z">
                    <w:rPr>
                      <w:noProof/>
                      <w:sz w:val="22"/>
                      <w:szCs w:val="22"/>
                      <w:lang w:val="en-US" w:eastAsia="zh-CN"/>
                    </w:rPr>
                  </w:rPrChange>
                </w:rPr>
                <w:tab/>
              </w:r>
              <w:r w:rsidRPr="00B909D7" w:rsidDel="00B909D7">
                <w:rPr>
                  <w:rStyle w:val="Hyperlink"/>
                  <w:noProof/>
                  <w:lang w:val="en-GB"/>
                  <w:rPrChange w:id="362" w:author="Kevin Gu" w:date="2020-05-21T14:49:00Z">
                    <w:rPr>
                      <w:rStyle w:val="Hyperlink"/>
                      <w:noProof/>
                    </w:rPr>
                  </w:rPrChange>
                </w:rPr>
                <w:delText xml:space="preserve">General Statements </w:delText>
              </w:r>
              <w:r w:rsidRPr="00B909D7" w:rsidDel="00B909D7">
                <w:rPr>
                  <w:rStyle w:val="Hyperlink"/>
                  <w:rFonts w:hint="eastAsia"/>
                  <w:noProof/>
                  <w:lang w:val="en-GB" w:eastAsia="zh-CN"/>
                  <w:rPrChange w:id="363" w:author="Kevin Gu" w:date="2020-05-21T14:49:00Z">
                    <w:rPr>
                      <w:rStyle w:val="Hyperlink"/>
                      <w:rFonts w:hint="eastAsia"/>
                      <w:noProof/>
                      <w:lang w:eastAsia="zh-CN"/>
                    </w:rPr>
                  </w:rPrChange>
                </w:rPr>
                <w:delText>通用声明</w:delText>
              </w:r>
              <w:r w:rsidRPr="00876437" w:rsidDel="00B909D7">
                <w:rPr>
                  <w:noProof/>
                  <w:webHidden/>
                  <w:lang w:val="en-GB"/>
                  <w:rPrChange w:id="364" w:author="Kevin Gu" w:date="2020-05-18T10:36:00Z">
                    <w:rPr>
                      <w:noProof/>
                      <w:webHidden/>
                    </w:rPr>
                  </w:rPrChange>
                </w:rPr>
                <w:tab/>
                <w:delText>7</w:delText>
              </w:r>
            </w:del>
          </w:ins>
        </w:p>
        <w:p w14:paraId="326DC346" w14:textId="451812BA" w:rsidR="00C46FF7" w:rsidRPr="00876437" w:rsidDel="00B909D7" w:rsidRDefault="00C46FF7">
          <w:pPr>
            <w:pStyle w:val="TOC2"/>
            <w:rPr>
              <w:ins w:id="365" w:author="Julio Li" w:date="2020-05-13T15:44:00Z"/>
              <w:del w:id="366" w:author="Kevin Gu" w:date="2020-05-21T14:49:00Z"/>
              <w:noProof/>
              <w:sz w:val="22"/>
              <w:szCs w:val="22"/>
              <w:lang w:val="en-GB" w:eastAsia="zh-CN"/>
              <w:rPrChange w:id="367" w:author="Kevin Gu" w:date="2020-05-18T10:36:00Z">
                <w:rPr>
                  <w:ins w:id="368" w:author="Julio Li" w:date="2020-05-13T15:44:00Z"/>
                  <w:del w:id="369" w:author="Kevin Gu" w:date="2020-05-21T14:49:00Z"/>
                  <w:noProof/>
                  <w:sz w:val="22"/>
                  <w:szCs w:val="22"/>
                  <w:lang w:val="en-US" w:eastAsia="zh-CN"/>
                </w:rPr>
              </w:rPrChange>
            </w:rPr>
          </w:pPr>
          <w:ins w:id="370" w:author="Julio Li" w:date="2020-05-13T15:44:00Z">
            <w:del w:id="371" w:author="Kevin Gu" w:date="2020-05-21T14:49:00Z">
              <w:r w:rsidRPr="00B909D7" w:rsidDel="00B909D7">
                <w:rPr>
                  <w:rStyle w:val="Hyperlink"/>
                  <w:noProof/>
                  <w:lang w:val="en-GB"/>
                  <w:rPrChange w:id="372" w:author="Kevin Gu" w:date="2020-05-21T14:49:00Z">
                    <w:rPr>
                      <w:rStyle w:val="Hyperlink"/>
                      <w:noProof/>
                    </w:rPr>
                  </w:rPrChange>
                </w:rPr>
                <w:delText>2.1</w:delText>
              </w:r>
              <w:r w:rsidRPr="00876437" w:rsidDel="00B909D7">
                <w:rPr>
                  <w:noProof/>
                  <w:sz w:val="22"/>
                  <w:szCs w:val="22"/>
                  <w:lang w:val="en-GB" w:eastAsia="zh-CN"/>
                  <w:rPrChange w:id="373" w:author="Kevin Gu" w:date="2020-05-18T10:36:00Z">
                    <w:rPr>
                      <w:noProof/>
                      <w:sz w:val="22"/>
                      <w:szCs w:val="22"/>
                      <w:lang w:val="en-US" w:eastAsia="zh-CN"/>
                    </w:rPr>
                  </w:rPrChange>
                </w:rPr>
                <w:tab/>
              </w:r>
              <w:r w:rsidRPr="00B909D7" w:rsidDel="00B909D7">
                <w:rPr>
                  <w:rStyle w:val="Hyperlink"/>
                  <w:noProof/>
                  <w:lang w:val="en-GB"/>
                  <w:rPrChange w:id="374" w:author="Kevin Gu" w:date="2020-05-21T14:49:00Z">
                    <w:rPr>
                      <w:rStyle w:val="Hyperlink"/>
                      <w:noProof/>
                    </w:rPr>
                  </w:rPrChange>
                </w:rPr>
                <w:delText>Objectives of the DSS and DSD documentation DSS</w:delText>
              </w:r>
              <w:r w:rsidRPr="00B909D7" w:rsidDel="00B909D7">
                <w:rPr>
                  <w:rStyle w:val="Hyperlink"/>
                  <w:rFonts w:hint="eastAsia"/>
                  <w:noProof/>
                  <w:lang w:val="en-GB" w:eastAsia="zh-CN"/>
                  <w:rPrChange w:id="375" w:author="Kevin Gu" w:date="2020-05-21T14:49:00Z">
                    <w:rPr>
                      <w:rStyle w:val="Hyperlink"/>
                      <w:rFonts w:hint="eastAsia"/>
                      <w:noProof/>
                      <w:lang w:eastAsia="zh-CN"/>
                    </w:rPr>
                  </w:rPrChange>
                </w:rPr>
                <w:delText>与</w:delText>
              </w:r>
              <w:r w:rsidRPr="00B909D7" w:rsidDel="00B909D7">
                <w:rPr>
                  <w:rStyle w:val="Hyperlink"/>
                  <w:noProof/>
                  <w:lang w:val="en-GB" w:eastAsia="zh-CN"/>
                  <w:rPrChange w:id="376" w:author="Kevin Gu" w:date="2020-05-21T14:49:00Z">
                    <w:rPr>
                      <w:rStyle w:val="Hyperlink"/>
                      <w:noProof/>
                      <w:lang w:eastAsia="zh-CN"/>
                    </w:rPr>
                  </w:rPrChange>
                </w:rPr>
                <w:delText>DSD</w:delText>
              </w:r>
              <w:r w:rsidRPr="00B909D7" w:rsidDel="00B909D7">
                <w:rPr>
                  <w:rStyle w:val="Hyperlink"/>
                  <w:rFonts w:hint="eastAsia"/>
                  <w:noProof/>
                  <w:lang w:val="en-GB" w:eastAsia="zh-CN"/>
                  <w:rPrChange w:id="377" w:author="Kevin Gu" w:date="2020-05-21T14:49:00Z">
                    <w:rPr>
                      <w:rStyle w:val="Hyperlink"/>
                      <w:rFonts w:hint="eastAsia"/>
                      <w:noProof/>
                      <w:lang w:eastAsia="zh-CN"/>
                    </w:rPr>
                  </w:rPrChange>
                </w:rPr>
                <w:delText>文件的目的</w:delText>
              </w:r>
              <w:r w:rsidRPr="00876437" w:rsidDel="00B909D7">
                <w:rPr>
                  <w:noProof/>
                  <w:webHidden/>
                  <w:lang w:val="en-GB"/>
                  <w:rPrChange w:id="378" w:author="Kevin Gu" w:date="2020-05-18T10:36:00Z">
                    <w:rPr>
                      <w:noProof/>
                      <w:webHidden/>
                    </w:rPr>
                  </w:rPrChange>
                </w:rPr>
                <w:tab/>
                <w:delText>7</w:delText>
              </w:r>
            </w:del>
          </w:ins>
        </w:p>
        <w:p w14:paraId="37E9194A" w14:textId="70A07E87" w:rsidR="00C46FF7" w:rsidRPr="00876437" w:rsidDel="00B909D7" w:rsidRDefault="00C46FF7">
          <w:pPr>
            <w:pStyle w:val="TOC2"/>
            <w:rPr>
              <w:ins w:id="379" w:author="Julio Li" w:date="2020-05-13T15:44:00Z"/>
              <w:del w:id="380" w:author="Kevin Gu" w:date="2020-05-21T14:49:00Z"/>
              <w:noProof/>
              <w:sz w:val="22"/>
              <w:szCs w:val="22"/>
              <w:lang w:val="en-GB" w:eastAsia="zh-CN"/>
              <w:rPrChange w:id="381" w:author="Kevin Gu" w:date="2020-05-18T10:36:00Z">
                <w:rPr>
                  <w:ins w:id="382" w:author="Julio Li" w:date="2020-05-13T15:44:00Z"/>
                  <w:del w:id="383" w:author="Kevin Gu" w:date="2020-05-21T14:49:00Z"/>
                  <w:noProof/>
                  <w:sz w:val="22"/>
                  <w:szCs w:val="22"/>
                  <w:lang w:val="en-US" w:eastAsia="zh-CN"/>
                </w:rPr>
              </w:rPrChange>
            </w:rPr>
          </w:pPr>
          <w:ins w:id="384" w:author="Julio Li" w:date="2020-05-13T15:44:00Z">
            <w:del w:id="385" w:author="Kevin Gu" w:date="2020-05-21T14:49:00Z">
              <w:r w:rsidRPr="00B909D7" w:rsidDel="00B909D7">
                <w:rPr>
                  <w:rStyle w:val="Hyperlink"/>
                  <w:noProof/>
                  <w:lang w:val="en-GB"/>
                  <w:rPrChange w:id="386" w:author="Kevin Gu" w:date="2020-05-21T14:49:00Z">
                    <w:rPr>
                      <w:rStyle w:val="Hyperlink"/>
                      <w:noProof/>
                    </w:rPr>
                  </w:rPrChange>
                </w:rPr>
                <w:delText>2.2</w:delText>
              </w:r>
              <w:r w:rsidRPr="00876437" w:rsidDel="00B909D7">
                <w:rPr>
                  <w:noProof/>
                  <w:sz w:val="22"/>
                  <w:szCs w:val="22"/>
                  <w:lang w:val="en-GB" w:eastAsia="zh-CN"/>
                  <w:rPrChange w:id="387" w:author="Kevin Gu" w:date="2020-05-18T10:36:00Z">
                    <w:rPr>
                      <w:noProof/>
                      <w:sz w:val="22"/>
                      <w:szCs w:val="22"/>
                      <w:lang w:val="en-US" w:eastAsia="zh-CN"/>
                    </w:rPr>
                  </w:rPrChange>
                </w:rPr>
                <w:tab/>
              </w:r>
              <w:r w:rsidRPr="00B909D7" w:rsidDel="00B909D7">
                <w:rPr>
                  <w:rStyle w:val="Hyperlink"/>
                  <w:noProof/>
                  <w:lang w:val="en-GB"/>
                  <w:rPrChange w:id="388" w:author="Kevin Gu" w:date="2020-05-21T14:49:00Z">
                    <w:rPr>
                      <w:rStyle w:val="Hyperlink"/>
                      <w:noProof/>
                    </w:rPr>
                  </w:rPrChange>
                </w:rPr>
                <w:delText xml:space="preserve">Production Sites </w:delText>
              </w:r>
              <w:r w:rsidRPr="00B909D7" w:rsidDel="00B909D7">
                <w:rPr>
                  <w:rStyle w:val="Hyperlink"/>
                  <w:rFonts w:hint="eastAsia"/>
                  <w:noProof/>
                  <w:lang w:val="en-GB" w:eastAsia="zh-CN"/>
                  <w:rPrChange w:id="389" w:author="Kevin Gu" w:date="2020-05-21T14:49:00Z">
                    <w:rPr>
                      <w:rStyle w:val="Hyperlink"/>
                      <w:rFonts w:hint="eastAsia"/>
                      <w:noProof/>
                      <w:lang w:eastAsia="zh-CN"/>
                    </w:rPr>
                  </w:rPrChange>
                </w:rPr>
                <w:delText>生产站点</w:delText>
              </w:r>
              <w:r w:rsidRPr="00876437" w:rsidDel="00B909D7">
                <w:rPr>
                  <w:noProof/>
                  <w:webHidden/>
                  <w:lang w:val="en-GB"/>
                  <w:rPrChange w:id="390" w:author="Kevin Gu" w:date="2020-05-18T10:36:00Z">
                    <w:rPr>
                      <w:noProof/>
                      <w:webHidden/>
                    </w:rPr>
                  </w:rPrChange>
                </w:rPr>
                <w:tab/>
                <w:delText>7</w:delText>
              </w:r>
            </w:del>
          </w:ins>
        </w:p>
        <w:p w14:paraId="047C02F4" w14:textId="716556D0" w:rsidR="00C46FF7" w:rsidRPr="00876437" w:rsidDel="00B909D7" w:rsidRDefault="00C46FF7">
          <w:pPr>
            <w:pStyle w:val="TOC2"/>
            <w:rPr>
              <w:ins w:id="391" w:author="Julio Li" w:date="2020-05-13T15:44:00Z"/>
              <w:del w:id="392" w:author="Kevin Gu" w:date="2020-05-21T14:49:00Z"/>
              <w:noProof/>
              <w:sz w:val="22"/>
              <w:szCs w:val="22"/>
              <w:lang w:val="en-GB" w:eastAsia="zh-CN"/>
              <w:rPrChange w:id="393" w:author="Kevin Gu" w:date="2020-05-18T10:36:00Z">
                <w:rPr>
                  <w:ins w:id="394" w:author="Julio Li" w:date="2020-05-13T15:44:00Z"/>
                  <w:del w:id="395" w:author="Kevin Gu" w:date="2020-05-21T14:49:00Z"/>
                  <w:noProof/>
                  <w:sz w:val="22"/>
                  <w:szCs w:val="22"/>
                  <w:lang w:val="en-US" w:eastAsia="zh-CN"/>
                </w:rPr>
              </w:rPrChange>
            </w:rPr>
          </w:pPr>
          <w:ins w:id="396" w:author="Julio Li" w:date="2020-05-13T15:44:00Z">
            <w:del w:id="397" w:author="Kevin Gu" w:date="2020-05-21T14:49:00Z">
              <w:r w:rsidRPr="00B909D7" w:rsidDel="00B909D7">
                <w:rPr>
                  <w:rStyle w:val="Hyperlink"/>
                  <w:noProof/>
                  <w:lang w:val="en-GB"/>
                  <w:rPrChange w:id="398" w:author="Kevin Gu" w:date="2020-05-21T14:49:00Z">
                    <w:rPr>
                      <w:rStyle w:val="Hyperlink"/>
                      <w:noProof/>
                    </w:rPr>
                  </w:rPrChange>
                </w:rPr>
                <w:delText>2.3</w:delText>
              </w:r>
              <w:r w:rsidRPr="00876437" w:rsidDel="00B909D7">
                <w:rPr>
                  <w:noProof/>
                  <w:sz w:val="22"/>
                  <w:szCs w:val="22"/>
                  <w:lang w:val="en-GB" w:eastAsia="zh-CN"/>
                  <w:rPrChange w:id="399" w:author="Kevin Gu" w:date="2020-05-18T10:36:00Z">
                    <w:rPr>
                      <w:noProof/>
                      <w:sz w:val="22"/>
                      <w:szCs w:val="22"/>
                      <w:lang w:val="en-US" w:eastAsia="zh-CN"/>
                    </w:rPr>
                  </w:rPrChange>
                </w:rPr>
                <w:tab/>
              </w:r>
              <w:r w:rsidRPr="00B909D7" w:rsidDel="00B909D7">
                <w:rPr>
                  <w:rStyle w:val="Hyperlink"/>
                  <w:noProof/>
                  <w:lang w:val="en-GB"/>
                  <w:rPrChange w:id="400" w:author="Kevin Gu" w:date="2020-05-21T14:49:00Z">
                    <w:rPr>
                      <w:rStyle w:val="Hyperlink"/>
                      <w:noProof/>
                    </w:rPr>
                  </w:rPrChange>
                </w:rPr>
                <w:delText xml:space="preserve">Development Security Maintenance </w:delText>
              </w:r>
              <w:r w:rsidRPr="00B909D7" w:rsidDel="00B909D7">
                <w:rPr>
                  <w:rStyle w:val="Hyperlink"/>
                  <w:rFonts w:hint="eastAsia"/>
                  <w:noProof/>
                  <w:lang w:val="en-GB" w:eastAsia="zh-CN"/>
                  <w:rPrChange w:id="401" w:author="Kevin Gu" w:date="2020-05-21T14:49:00Z">
                    <w:rPr>
                      <w:rStyle w:val="Hyperlink"/>
                      <w:rFonts w:hint="eastAsia"/>
                      <w:noProof/>
                      <w:lang w:eastAsia="zh-CN"/>
                    </w:rPr>
                  </w:rPrChange>
                </w:rPr>
                <w:delText>开发安全维护</w:delText>
              </w:r>
              <w:r w:rsidRPr="00876437" w:rsidDel="00B909D7">
                <w:rPr>
                  <w:noProof/>
                  <w:webHidden/>
                  <w:lang w:val="en-GB"/>
                  <w:rPrChange w:id="402" w:author="Kevin Gu" w:date="2020-05-18T10:36:00Z">
                    <w:rPr>
                      <w:noProof/>
                      <w:webHidden/>
                    </w:rPr>
                  </w:rPrChange>
                </w:rPr>
                <w:tab/>
                <w:delText>7</w:delText>
              </w:r>
            </w:del>
          </w:ins>
        </w:p>
        <w:p w14:paraId="248A00AA" w14:textId="300FA83A" w:rsidR="00C46FF7" w:rsidRPr="00876437" w:rsidDel="00B909D7" w:rsidRDefault="00C46FF7">
          <w:pPr>
            <w:pStyle w:val="TOC1"/>
            <w:tabs>
              <w:tab w:val="left" w:pos="403"/>
              <w:tab w:val="right" w:leader="dot" w:pos="9742"/>
            </w:tabs>
            <w:rPr>
              <w:ins w:id="403" w:author="Julio Li" w:date="2020-05-13T15:44:00Z"/>
              <w:del w:id="404" w:author="Kevin Gu" w:date="2020-05-21T14:49:00Z"/>
              <w:noProof/>
              <w:sz w:val="22"/>
              <w:szCs w:val="22"/>
              <w:lang w:val="en-GB" w:eastAsia="zh-CN"/>
              <w:rPrChange w:id="405" w:author="Kevin Gu" w:date="2020-05-18T10:36:00Z">
                <w:rPr>
                  <w:ins w:id="406" w:author="Julio Li" w:date="2020-05-13T15:44:00Z"/>
                  <w:del w:id="407" w:author="Kevin Gu" w:date="2020-05-21T14:49:00Z"/>
                  <w:noProof/>
                  <w:sz w:val="22"/>
                  <w:szCs w:val="22"/>
                  <w:lang w:val="en-US" w:eastAsia="zh-CN"/>
                </w:rPr>
              </w:rPrChange>
            </w:rPr>
          </w:pPr>
          <w:ins w:id="408" w:author="Julio Li" w:date="2020-05-13T15:44:00Z">
            <w:del w:id="409" w:author="Kevin Gu" w:date="2020-05-21T14:49:00Z">
              <w:r w:rsidRPr="00B909D7" w:rsidDel="00B909D7">
                <w:rPr>
                  <w:rStyle w:val="Hyperlink"/>
                  <w:noProof/>
                  <w:lang w:val="en-GB"/>
                  <w:rPrChange w:id="410" w:author="Kevin Gu" w:date="2020-05-21T14:49:00Z">
                    <w:rPr>
                      <w:rStyle w:val="Hyperlink"/>
                      <w:noProof/>
                    </w:rPr>
                  </w:rPrChange>
                </w:rPr>
                <w:delText>3</w:delText>
              </w:r>
              <w:r w:rsidRPr="00876437" w:rsidDel="00B909D7">
                <w:rPr>
                  <w:noProof/>
                  <w:sz w:val="22"/>
                  <w:szCs w:val="22"/>
                  <w:lang w:val="en-GB" w:eastAsia="zh-CN"/>
                  <w:rPrChange w:id="411" w:author="Kevin Gu" w:date="2020-05-18T10:36:00Z">
                    <w:rPr>
                      <w:noProof/>
                      <w:sz w:val="22"/>
                      <w:szCs w:val="22"/>
                      <w:lang w:val="en-US" w:eastAsia="zh-CN"/>
                    </w:rPr>
                  </w:rPrChange>
                </w:rPr>
                <w:tab/>
              </w:r>
              <w:r w:rsidRPr="00B909D7" w:rsidDel="00B909D7">
                <w:rPr>
                  <w:rStyle w:val="Hyperlink"/>
                  <w:noProof/>
                  <w:lang w:val="en-GB"/>
                  <w:rPrChange w:id="412" w:author="Kevin Gu" w:date="2020-05-21T14:49:00Z">
                    <w:rPr>
                      <w:rStyle w:val="Hyperlink"/>
                      <w:noProof/>
                    </w:rPr>
                  </w:rPrChange>
                </w:rPr>
                <w:delText xml:space="preserve">Asset Management </w:delText>
              </w:r>
              <w:r w:rsidRPr="00B909D7" w:rsidDel="00B909D7">
                <w:rPr>
                  <w:rStyle w:val="Hyperlink"/>
                  <w:rFonts w:hint="eastAsia"/>
                  <w:noProof/>
                  <w:lang w:val="en-GB" w:eastAsia="zh-CN"/>
                  <w:rPrChange w:id="413" w:author="Kevin Gu" w:date="2020-05-21T14:49:00Z">
                    <w:rPr>
                      <w:rStyle w:val="Hyperlink"/>
                      <w:rFonts w:hint="eastAsia"/>
                      <w:noProof/>
                      <w:lang w:eastAsia="zh-CN"/>
                    </w:rPr>
                  </w:rPrChange>
                </w:rPr>
                <w:delText>资产管理</w:delText>
              </w:r>
              <w:r w:rsidRPr="00876437" w:rsidDel="00B909D7">
                <w:rPr>
                  <w:noProof/>
                  <w:webHidden/>
                  <w:lang w:val="en-GB"/>
                  <w:rPrChange w:id="414" w:author="Kevin Gu" w:date="2020-05-18T10:36:00Z">
                    <w:rPr>
                      <w:noProof/>
                      <w:webHidden/>
                    </w:rPr>
                  </w:rPrChange>
                </w:rPr>
                <w:tab/>
                <w:delText>9</w:delText>
              </w:r>
            </w:del>
          </w:ins>
        </w:p>
        <w:p w14:paraId="5D48522C" w14:textId="062E32D4" w:rsidR="00C46FF7" w:rsidRPr="00876437" w:rsidDel="00B909D7" w:rsidRDefault="00C46FF7">
          <w:pPr>
            <w:pStyle w:val="TOC2"/>
            <w:rPr>
              <w:ins w:id="415" w:author="Julio Li" w:date="2020-05-13T15:44:00Z"/>
              <w:del w:id="416" w:author="Kevin Gu" w:date="2020-05-21T14:49:00Z"/>
              <w:noProof/>
              <w:sz w:val="22"/>
              <w:szCs w:val="22"/>
              <w:lang w:val="en-GB" w:eastAsia="zh-CN"/>
              <w:rPrChange w:id="417" w:author="Kevin Gu" w:date="2020-05-18T10:36:00Z">
                <w:rPr>
                  <w:ins w:id="418" w:author="Julio Li" w:date="2020-05-13T15:44:00Z"/>
                  <w:del w:id="419" w:author="Kevin Gu" w:date="2020-05-21T14:49:00Z"/>
                  <w:noProof/>
                  <w:sz w:val="22"/>
                  <w:szCs w:val="22"/>
                  <w:lang w:val="en-US" w:eastAsia="zh-CN"/>
                </w:rPr>
              </w:rPrChange>
            </w:rPr>
          </w:pPr>
          <w:ins w:id="420" w:author="Julio Li" w:date="2020-05-13T15:44:00Z">
            <w:del w:id="421" w:author="Kevin Gu" w:date="2020-05-21T14:49:00Z">
              <w:r w:rsidRPr="00B909D7" w:rsidDel="00B909D7">
                <w:rPr>
                  <w:rStyle w:val="Hyperlink"/>
                  <w:noProof/>
                  <w:lang w:val="en-GB"/>
                  <w:rPrChange w:id="422" w:author="Kevin Gu" w:date="2020-05-21T14:49:00Z">
                    <w:rPr>
                      <w:rStyle w:val="Hyperlink"/>
                      <w:noProof/>
                    </w:rPr>
                  </w:rPrChange>
                </w:rPr>
                <w:delText>3.1</w:delText>
              </w:r>
              <w:r w:rsidRPr="00876437" w:rsidDel="00B909D7">
                <w:rPr>
                  <w:noProof/>
                  <w:sz w:val="22"/>
                  <w:szCs w:val="22"/>
                  <w:lang w:val="en-GB" w:eastAsia="zh-CN"/>
                  <w:rPrChange w:id="423" w:author="Kevin Gu" w:date="2020-05-18T10:36:00Z">
                    <w:rPr>
                      <w:noProof/>
                      <w:sz w:val="22"/>
                      <w:szCs w:val="22"/>
                      <w:lang w:val="en-US" w:eastAsia="zh-CN"/>
                    </w:rPr>
                  </w:rPrChange>
                </w:rPr>
                <w:tab/>
              </w:r>
              <w:r w:rsidRPr="00B909D7" w:rsidDel="00B909D7">
                <w:rPr>
                  <w:rStyle w:val="Hyperlink"/>
                  <w:noProof/>
                  <w:lang w:val="en-GB"/>
                  <w:rPrChange w:id="424" w:author="Kevin Gu" w:date="2020-05-21T14:49:00Z">
                    <w:rPr>
                      <w:rStyle w:val="Hyperlink"/>
                      <w:noProof/>
                    </w:rPr>
                  </w:rPrChange>
                </w:rPr>
                <w:delText xml:space="preserve">Ownership of Assets </w:delText>
              </w:r>
              <w:r w:rsidRPr="00B909D7" w:rsidDel="00B909D7">
                <w:rPr>
                  <w:rStyle w:val="Hyperlink"/>
                  <w:rFonts w:hint="eastAsia"/>
                  <w:noProof/>
                  <w:lang w:val="en-GB" w:eastAsia="zh-CN"/>
                  <w:rPrChange w:id="425" w:author="Kevin Gu" w:date="2020-05-21T14:49:00Z">
                    <w:rPr>
                      <w:rStyle w:val="Hyperlink"/>
                      <w:rFonts w:hint="eastAsia"/>
                      <w:noProof/>
                      <w:lang w:eastAsia="zh-CN"/>
                    </w:rPr>
                  </w:rPrChange>
                </w:rPr>
                <w:delText>资产所有权</w:delText>
              </w:r>
              <w:r w:rsidRPr="00876437" w:rsidDel="00B909D7">
                <w:rPr>
                  <w:noProof/>
                  <w:webHidden/>
                  <w:lang w:val="en-GB"/>
                  <w:rPrChange w:id="426" w:author="Kevin Gu" w:date="2020-05-18T10:36:00Z">
                    <w:rPr>
                      <w:noProof/>
                      <w:webHidden/>
                    </w:rPr>
                  </w:rPrChange>
                </w:rPr>
                <w:tab/>
                <w:delText>9</w:delText>
              </w:r>
            </w:del>
          </w:ins>
        </w:p>
        <w:p w14:paraId="3A8548B6" w14:textId="772707A1" w:rsidR="00C46FF7" w:rsidRPr="00876437" w:rsidDel="00B909D7" w:rsidRDefault="00C46FF7">
          <w:pPr>
            <w:pStyle w:val="TOC2"/>
            <w:rPr>
              <w:ins w:id="427" w:author="Julio Li" w:date="2020-05-13T15:44:00Z"/>
              <w:del w:id="428" w:author="Kevin Gu" w:date="2020-05-21T14:49:00Z"/>
              <w:noProof/>
              <w:sz w:val="22"/>
              <w:szCs w:val="22"/>
              <w:lang w:val="en-GB" w:eastAsia="zh-CN"/>
              <w:rPrChange w:id="429" w:author="Kevin Gu" w:date="2020-05-18T10:36:00Z">
                <w:rPr>
                  <w:ins w:id="430" w:author="Julio Li" w:date="2020-05-13T15:44:00Z"/>
                  <w:del w:id="431" w:author="Kevin Gu" w:date="2020-05-21T14:49:00Z"/>
                  <w:noProof/>
                  <w:sz w:val="22"/>
                  <w:szCs w:val="22"/>
                  <w:lang w:val="en-US" w:eastAsia="zh-CN"/>
                </w:rPr>
              </w:rPrChange>
            </w:rPr>
          </w:pPr>
          <w:ins w:id="432" w:author="Julio Li" w:date="2020-05-13T15:44:00Z">
            <w:del w:id="433" w:author="Kevin Gu" w:date="2020-05-21T14:49:00Z">
              <w:r w:rsidRPr="00B909D7" w:rsidDel="00B909D7">
                <w:rPr>
                  <w:rStyle w:val="Hyperlink"/>
                  <w:noProof/>
                  <w:lang w:val="en-GB"/>
                  <w:rPrChange w:id="434" w:author="Kevin Gu" w:date="2020-05-21T14:49:00Z">
                    <w:rPr>
                      <w:rStyle w:val="Hyperlink"/>
                      <w:noProof/>
                    </w:rPr>
                  </w:rPrChange>
                </w:rPr>
                <w:delText>3.2</w:delText>
              </w:r>
              <w:r w:rsidRPr="00876437" w:rsidDel="00B909D7">
                <w:rPr>
                  <w:noProof/>
                  <w:sz w:val="22"/>
                  <w:szCs w:val="22"/>
                  <w:lang w:val="en-GB" w:eastAsia="zh-CN"/>
                  <w:rPrChange w:id="435" w:author="Kevin Gu" w:date="2020-05-18T10:36:00Z">
                    <w:rPr>
                      <w:noProof/>
                      <w:sz w:val="22"/>
                      <w:szCs w:val="22"/>
                      <w:lang w:val="en-US" w:eastAsia="zh-CN"/>
                    </w:rPr>
                  </w:rPrChange>
                </w:rPr>
                <w:tab/>
              </w:r>
              <w:r w:rsidRPr="00B909D7" w:rsidDel="00B909D7">
                <w:rPr>
                  <w:rStyle w:val="Hyperlink"/>
                  <w:noProof/>
                  <w:lang w:val="en-GB"/>
                  <w:rPrChange w:id="436" w:author="Kevin Gu" w:date="2020-05-21T14:49:00Z">
                    <w:rPr>
                      <w:rStyle w:val="Hyperlink"/>
                      <w:noProof/>
                    </w:rPr>
                  </w:rPrChange>
                </w:rPr>
                <w:delText xml:space="preserve">Inventory of assets </w:delText>
              </w:r>
              <w:r w:rsidRPr="00B909D7" w:rsidDel="00B909D7">
                <w:rPr>
                  <w:rStyle w:val="Hyperlink"/>
                  <w:rFonts w:hint="eastAsia"/>
                  <w:noProof/>
                  <w:lang w:val="en-GB" w:eastAsia="zh-CN"/>
                  <w:rPrChange w:id="437" w:author="Kevin Gu" w:date="2020-05-21T14:49:00Z">
                    <w:rPr>
                      <w:rStyle w:val="Hyperlink"/>
                      <w:rFonts w:hint="eastAsia"/>
                      <w:noProof/>
                      <w:lang w:eastAsia="zh-CN"/>
                    </w:rPr>
                  </w:rPrChange>
                </w:rPr>
                <w:delText>资产清单</w:delText>
              </w:r>
              <w:r w:rsidRPr="00876437" w:rsidDel="00B909D7">
                <w:rPr>
                  <w:noProof/>
                  <w:webHidden/>
                  <w:lang w:val="en-GB"/>
                  <w:rPrChange w:id="438" w:author="Kevin Gu" w:date="2020-05-18T10:36:00Z">
                    <w:rPr>
                      <w:noProof/>
                      <w:webHidden/>
                    </w:rPr>
                  </w:rPrChange>
                </w:rPr>
                <w:tab/>
                <w:delText>9</w:delText>
              </w:r>
            </w:del>
          </w:ins>
        </w:p>
        <w:p w14:paraId="26434915" w14:textId="029C603F" w:rsidR="00C46FF7" w:rsidRPr="00876437" w:rsidDel="00B909D7" w:rsidRDefault="00C46FF7">
          <w:pPr>
            <w:pStyle w:val="TOC2"/>
            <w:rPr>
              <w:ins w:id="439" w:author="Julio Li" w:date="2020-05-13T15:44:00Z"/>
              <w:del w:id="440" w:author="Kevin Gu" w:date="2020-05-21T14:49:00Z"/>
              <w:noProof/>
              <w:sz w:val="22"/>
              <w:szCs w:val="22"/>
              <w:lang w:val="en-GB" w:eastAsia="zh-CN"/>
              <w:rPrChange w:id="441" w:author="Kevin Gu" w:date="2020-05-18T10:36:00Z">
                <w:rPr>
                  <w:ins w:id="442" w:author="Julio Li" w:date="2020-05-13T15:44:00Z"/>
                  <w:del w:id="443" w:author="Kevin Gu" w:date="2020-05-21T14:49:00Z"/>
                  <w:noProof/>
                  <w:sz w:val="22"/>
                  <w:szCs w:val="22"/>
                  <w:lang w:val="en-US" w:eastAsia="zh-CN"/>
                </w:rPr>
              </w:rPrChange>
            </w:rPr>
          </w:pPr>
          <w:ins w:id="444" w:author="Julio Li" w:date="2020-05-13T15:44:00Z">
            <w:del w:id="445" w:author="Kevin Gu" w:date="2020-05-21T14:49:00Z">
              <w:r w:rsidRPr="00B909D7" w:rsidDel="00B909D7">
                <w:rPr>
                  <w:rStyle w:val="Hyperlink"/>
                  <w:noProof/>
                  <w:lang w:val="en-GB"/>
                  <w:rPrChange w:id="446" w:author="Kevin Gu" w:date="2020-05-21T14:49:00Z">
                    <w:rPr>
                      <w:rStyle w:val="Hyperlink"/>
                      <w:noProof/>
                    </w:rPr>
                  </w:rPrChange>
                </w:rPr>
                <w:delText>3.3</w:delText>
              </w:r>
              <w:r w:rsidRPr="00876437" w:rsidDel="00B909D7">
                <w:rPr>
                  <w:noProof/>
                  <w:sz w:val="22"/>
                  <w:szCs w:val="22"/>
                  <w:lang w:val="en-GB" w:eastAsia="zh-CN"/>
                  <w:rPrChange w:id="447" w:author="Kevin Gu" w:date="2020-05-18T10:36:00Z">
                    <w:rPr>
                      <w:noProof/>
                      <w:sz w:val="22"/>
                      <w:szCs w:val="22"/>
                      <w:lang w:val="en-US" w:eastAsia="zh-CN"/>
                    </w:rPr>
                  </w:rPrChange>
                </w:rPr>
                <w:tab/>
              </w:r>
              <w:r w:rsidRPr="00B909D7" w:rsidDel="00B909D7">
                <w:rPr>
                  <w:rStyle w:val="Hyperlink"/>
                  <w:noProof/>
                  <w:lang w:val="en-GB"/>
                  <w:rPrChange w:id="448" w:author="Kevin Gu" w:date="2020-05-21T14:49:00Z">
                    <w:rPr>
                      <w:rStyle w:val="Hyperlink"/>
                      <w:noProof/>
                    </w:rPr>
                  </w:rPrChange>
                </w:rPr>
                <w:delText xml:space="preserve">Acceptable Use of Assets </w:delText>
              </w:r>
              <w:r w:rsidRPr="00B909D7" w:rsidDel="00B909D7">
                <w:rPr>
                  <w:rStyle w:val="Hyperlink"/>
                  <w:rFonts w:hint="eastAsia"/>
                  <w:noProof/>
                  <w:lang w:val="en-GB" w:eastAsia="zh-CN"/>
                  <w:rPrChange w:id="449" w:author="Kevin Gu" w:date="2020-05-21T14:49:00Z">
                    <w:rPr>
                      <w:rStyle w:val="Hyperlink"/>
                      <w:rFonts w:hint="eastAsia"/>
                      <w:noProof/>
                      <w:lang w:eastAsia="zh-CN"/>
                    </w:rPr>
                  </w:rPrChange>
                </w:rPr>
                <w:delText>资产的合理使用</w:delText>
              </w:r>
              <w:r w:rsidRPr="00876437" w:rsidDel="00B909D7">
                <w:rPr>
                  <w:noProof/>
                  <w:webHidden/>
                  <w:lang w:val="en-GB"/>
                  <w:rPrChange w:id="450" w:author="Kevin Gu" w:date="2020-05-18T10:36:00Z">
                    <w:rPr>
                      <w:noProof/>
                      <w:webHidden/>
                    </w:rPr>
                  </w:rPrChange>
                </w:rPr>
                <w:tab/>
                <w:delText>10</w:delText>
              </w:r>
            </w:del>
          </w:ins>
        </w:p>
        <w:p w14:paraId="7E5771BB" w14:textId="07B5BF99" w:rsidR="00C46FF7" w:rsidRPr="00876437" w:rsidDel="00B909D7" w:rsidRDefault="00C46FF7">
          <w:pPr>
            <w:pStyle w:val="TOC2"/>
            <w:rPr>
              <w:ins w:id="451" w:author="Julio Li" w:date="2020-05-13T15:44:00Z"/>
              <w:del w:id="452" w:author="Kevin Gu" w:date="2020-05-21T14:49:00Z"/>
              <w:noProof/>
              <w:sz w:val="22"/>
              <w:szCs w:val="22"/>
              <w:lang w:val="en-GB" w:eastAsia="zh-CN"/>
              <w:rPrChange w:id="453" w:author="Kevin Gu" w:date="2020-05-18T10:36:00Z">
                <w:rPr>
                  <w:ins w:id="454" w:author="Julio Li" w:date="2020-05-13T15:44:00Z"/>
                  <w:del w:id="455" w:author="Kevin Gu" w:date="2020-05-21T14:49:00Z"/>
                  <w:noProof/>
                  <w:sz w:val="22"/>
                  <w:szCs w:val="22"/>
                  <w:lang w:val="en-US" w:eastAsia="zh-CN"/>
                </w:rPr>
              </w:rPrChange>
            </w:rPr>
          </w:pPr>
          <w:ins w:id="456" w:author="Julio Li" w:date="2020-05-13T15:44:00Z">
            <w:del w:id="457" w:author="Kevin Gu" w:date="2020-05-21T14:49:00Z">
              <w:r w:rsidRPr="00B909D7" w:rsidDel="00B909D7">
                <w:rPr>
                  <w:rStyle w:val="Hyperlink"/>
                  <w:noProof/>
                  <w:lang w:val="en-GB"/>
                  <w:rPrChange w:id="458" w:author="Kevin Gu" w:date="2020-05-21T14:49:00Z">
                    <w:rPr>
                      <w:rStyle w:val="Hyperlink"/>
                      <w:noProof/>
                    </w:rPr>
                  </w:rPrChange>
                </w:rPr>
                <w:delText>3.4</w:delText>
              </w:r>
              <w:r w:rsidRPr="00876437" w:rsidDel="00B909D7">
                <w:rPr>
                  <w:noProof/>
                  <w:sz w:val="22"/>
                  <w:szCs w:val="22"/>
                  <w:lang w:val="en-GB" w:eastAsia="zh-CN"/>
                  <w:rPrChange w:id="459" w:author="Kevin Gu" w:date="2020-05-18T10:36:00Z">
                    <w:rPr>
                      <w:noProof/>
                      <w:sz w:val="22"/>
                      <w:szCs w:val="22"/>
                      <w:lang w:val="en-US" w:eastAsia="zh-CN"/>
                    </w:rPr>
                  </w:rPrChange>
                </w:rPr>
                <w:tab/>
              </w:r>
              <w:r w:rsidRPr="00B909D7" w:rsidDel="00B909D7">
                <w:rPr>
                  <w:rStyle w:val="Hyperlink"/>
                  <w:noProof/>
                  <w:lang w:val="en-GB"/>
                  <w:rPrChange w:id="460" w:author="Kevin Gu" w:date="2020-05-21T14:49:00Z">
                    <w:rPr>
                      <w:rStyle w:val="Hyperlink"/>
                      <w:noProof/>
                    </w:rPr>
                  </w:rPrChange>
                </w:rPr>
                <w:delText xml:space="preserve">Information and Data Classification </w:delText>
              </w:r>
              <w:r w:rsidRPr="00B909D7" w:rsidDel="00B909D7">
                <w:rPr>
                  <w:rStyle w:val="Hyperlink"/>
                  <w:rFonts w:hint="eastAsia"/>
                  <w:noProof/>
                  <w:lang w:val="en-GB" w:eastAsia="zh-CN"/>
                  <w:rPrChange w:id="461" w:author="Kevin Gu" w:date="2020-05-21T14:49:00Z">
                    <w:rPr>
                      <w:rStyle w:val="Hyperlink"/>
                      <w:rFonts w:hint="eastAsia"/>
                      <w:noProof/>
                      <w:lang w:eastAsia="zh-CN"/>
                    </w:rPr>
                  </w:rPrChange>
                </w:rPr>
                <w:delText>信息数据分类</w:delText>
              </w:r>
              <w:r w:rsidRPr="00876437" w:rsidDel="00B909D7">
                <w:rPr>
                  <w:noProof/>
                  <w:webHidden/>
                  <w:lang w:val="en-GB"/>
                  <w:rPrChange w:id="462" w:author="Kevin Gu" w:date="2020-05-18T10:36:00Z">
                    <w:rPr>
                      <w:noProof/>
                      <w:webHidden/>
                    </w:rPr>
                  </w:rPrChange>
                </w:rPr>
                <w:tab/>
                <w:delText>10</w:delText>
              </w:r>
            </w:del>
          </w:ins>
        </w:p>
        <w:p w14:paraId="7BB32198" w14:textId="73A69CCA" w:rsidR="00C46FF7" w:rsidRPr="00876437" w:rsidDel="00B909D7" w:rsidRDefault="00C46FF7">
          <w:pPr>
            <w:pStyle w:val="TOC2"/>
            <w:rPr>
              <w:ins w:id="463" w:author="Julio Li" w:date="2020-05-13T15:44:00Z"/>
              <w:del w:id="464" w:author="Kevin Gu" w:date="2020-05-21T14:49:00Z"/>
              <w:noProof/>
              <w:sz w:val="22"/>
              <w:szCs w:val="22"/>
              <w:lang w:val="en-GB" w:eastAsia="zh-CN"/>
              <w:rPrChange w:id="465" w:author="Kevin Gu" w:date="2020-05-18T10:36:00Z">
                <w:rPr>
                  <w:ins w:id="466" w:author="Julio Li" w:date="2020-05-13T15:44:00Z"/>
                  <w:del w:id="467" w:author="Kevin Gu" w:date="2020-05-21T14:49:00Z"/>
                  <w:noProof/>
                  <w:sz w:val="22"/>
                  <w:szCs w:val="22"/>
                  <w:lang w:val="en-US" w:eastAsia="zh-CN"/>
                </w:rPr>
              </w:rPrChange>
            </w:rPr>
          </w:pPr>
          <w:ins w:id="468" w:author="Julio Li" w:date="2020-05-13T15:44:00Z">
            <w:del w:id="469" w:author="Kevin Gu" w:date="2020-05-21T14:49:00Z">
              <w:r w:rsidRPr="00B909D7" w:rsidDel="00B909D7">
                <w:rPr>
                  <w:rStyle w:val="Hyperlink"/>
                  <w:noProof/>
                  <w:lang w:val="en-GB"/>
                  <w:rPrChange w:id="470" w:author="Kevin Gu" w:date="2020-05-21T14:49:00Z">
                    <w:rPr>
                      <w:rStyle w:val="Hyperlink"/>
                      <w:noProof/>
                    </w:rPr>
                  </w:rPrChange>
                </w:rPr>
                <w:delText>3.5</w:delText>
              </w:r>
              <w:r w:rsidRPr="00876437" w:rsidDel="00B909D7">
                <w:rPr>
                  <w:noProof/>
                  <w:sz w:val="22"/>
                  <w:szCs w:val="22"/>
                  <w:lang w:val="en-GB" w:eastAsia="zh-CN"/>
                  <w:rPrChange w:id="471" w:author="Kevin Gu" w:date="2020-05-18T10:36:00Z">
                    <w:rPr>
                      <w:noProof/>
                      <w:sz w:val="22"/>
                      <w:szCs w:val="22"/>
                      <w:lang w:val="en-US" w:eastAsia="zh-CN"/>
                    </w:rPr>
                  </w:rPrChange>
                </w:rPr>
                <w:tab/>
              </w:r>
              <w:r w:rsidRPr="00B909D7" w:rsidDel="00B909D7">
                <w:rPr>
                  <w:rStyle w:val="Hyperlink"/>
                  <w:noProof/>
                  <w:lang w:val="en-GB"/>
                  <w:rPrChange w:id="472" w:author="Kevin Gu" w:date="2020-05-21T14:49:00Z">
                    <w:rPr>
                      <w:rStyle w:val="Hyperlink"/>
                      <w:noProof/>
                    </w:rPr>
                  </w:rPrChange>
                </w:rPr>
                <w:delText xml:space="preserve">Documentation Numbering Management Procedure </w:delText>
              </w:r>
              <w:r w:rsidRPr="00B909D7" w:rsidDel="00B909D7">
                <w:rPr>
                  <w:rStyle w:val="Hyperlink"/>
                  <w:rFonts w:hint="eastAsia"/>
                  <w:noProof/>
                  <w:lang w:val="en-GB" w:eastAsia="zh-CN"/>
                  <w:rPrChange w:id="473" w:author="Kevin Gu" w:date="2020-05-21T14:49:00Z">
                    <w:rPr>
                      <w:rStyle w:val="Hyperlink"/>
                      <w:rFonts w:hint="eastAsia"/>
                      <w:noProof/>
                      <w:lang w:eastAsia="zh-CN"/>
                    </w:rPr>
                  </w:rPrChange>
                </w:rPr>
                <w:delText>文档编号管理程序</w:delText>
              </w:r>
              <w:r w:rsidRPr="00876437" w:rsidDel="00B909D7">
                <w:rPr>
                  <w:noProof/>
                  <w:webHidden/>
                  <w:lang w:val="en-GB"/>
                  <w:rPrChange w:id="474" w:author="Kevin Gu" w:date="2020-05-18T10:36:00Z">
                    <w:rPr>
                      <w:noProof/>
                      <w:webHidden/>
                    </w:rPr>
                  </w:rPrChange>
                </w:rPr>
                <w:tab/>
                <w:delText>11</w:delText>
              </w:r>
            </w:del>
          </w:ins>
        </w:p>
        <w:p w14:paraId="221CBE6E" w14:textId="06C63922" w:rsidR="00C46FF7" w:rsidRPr="00876437" w:rsidDel="00B909D7" w:rsidRDefault="00C46FF7">
          <w:pPr>
            <w:pStyle w:val="TOC2"/>
            <w:rPr>
              <w:ins w:id="475" w:author="Julio Li" w:date="2020-05-13T15:44:00Z"/>
              <w:del w:id="476" w:author="Kevin Gu" w:date="2020-05-21T14:49:00Z"/>
              <w:noProof/>
              <w:sz w:val="22"/>
              <w:szCs w:val="22"/>
              <w:lang w:val="en-GB" w:eastAsia="zh-CN"/>
              <w:rPrChange w:id="477" w:author="Kevin Gu" w:date="2020-05-18T10:36:00Z">
                <w:rPr>
                  <w:ins w:id="478" w:author="Julio Li" w:date="2020-05-13T15:44:00Z"/>
                  <w:del w:id="479" w:author="Kevin Gu" w:date="2020-05-21T14:49:00Z"/>
                  <w:noProof/>
                  <w:sz w:val="22"/>
                  <w:szCs w:val="22"/>
                  <w:lang w:val="en-US" w:eastAsia="zh-CN"/>
                </w:rPr>
              </w:rPrChange>
            </w:rPr>
          </w:pPr>
          <w:ins w:id="480" w:author="Julio Li" w:date="2020-05-13T15:44:00Z">
            <w:del w:id="481" w:author="Kevin Gu" w:date="2020-05-21T14:49:00Z">
              <w:r w:rsidRPr="00876437" w:rsidDel="00B909D7">
                <w:rPr>
                  <w:noProof/>
                  <w:sz w:val="22"/>
                  <w:szCs w:val="22"/>
                  <w:lang w:val="en-GB" w:eastAsia="zh-CN"/>
                  <w:rPrChange w:id="482" w:author="Kevin Gu" w:date="2020-05-18T10:36:00Z">
                    <w:rPr>
                      <w:noProof/>
                      <w:sz w:val="22"/>
                      <w:szCs w:val="22"/>
                      <w:lang w:val="en-US" w:eastAsia="zh-CN"/>
                    </w:rPr>
                  </w:rPrChange>
                </w:rPr>
                <w:tab/>
              </w:r>
              <w:r w:rsidRPr="00B909D7" w:rsidDel="00B909D7">
                <w:rPr>
                  <w:rStyle w:val="Hyperlink"/>
                  <w:noProof/>
                  <w:lang w:val="en-GB" w:eastAsia="zh-CN"/>
                  <w:rPrChange w:id="483" w:author="Kevin Gu" w:date="2020-05-21T14:49:00Z">
                    <w:rPr>
                      <w:rStyle w:val="Hyperlink"/>
                      <w:noProof/>
                      <w:lang w:eastAsia="zh-CN"/>
                    </w:rPr>
                  </w:rPrChange>
                </w:rPr>
                <w:delText xml:space="preserve">Destruction of Assets </w:delText>
              </w:r>
              <w:r w:rsidRPr="00B909D7" w:rsidDel="00B909D7">
                <w:rPr>
                  <w:rStyle w:val="Hyperlink"/>
                  <w:rFonts w:hint="eastAsia"/>
                  <w:noProof/>
                  <w:lang w:val="en-GB" w:eastAsia="zh-CN"/>
                  <w:rPrChange w:id="484" w:author="Kevin Gu" w:date="2020-05-21T14:49:00Z">
                    <w:rPr>
                      <w:rStyle w:val="Hyperlink"/>
                      <w:rFonts w:hint="eastAsia"/>
                      <w:noProof/>
                      <w:lang w:eastAsia="zh-CN"/>
                    </w:rPr>
                  </w:rPrChange>
                </w:rPr>
                <w:delText>资产销毁</w:delText>
              </w:r>
              <w:r w:rsidRPr="00876437" w:rsidDel="00B909D7">
                <w:rPr>
                  <w:noProof/>
                  <w:webHidden/>
                  <w:lang w:val="en-GB"/>
                  <w:rPrChange w:id="485" w:author="Kevin Gu" w:date="2020-05-18T10:36:00Z">
                    <w:rPr>
                      <w:noProof/>
                      <w:webHidden/>
                    </w:rPr>
                  </w:rPrChange>
                </w:rPr>
                <w:tab/>
                <w:delText>11</w:delText>
              </w:r>
            </w:del>
          </w:ins>
        </w:p>
        <w:p w14:paraId="43C23F54" w14:textId="49C34BB3" w:rsidR="00C46FF7" w:rsidRPr="00876437" w:rsidDel="00B909D7" w:rsidRDefault="00C46FF7">
          <w:pPr>
            <w:pStyle w:val="TOC2"/>
            <w:rPr>
              <w:ins w:id="486" w:author="Julio Li" w:date="2020-05-13T15:44:00Z"/>
              <w:del w:id="487" w:author="Kevin Gu" w:date="2020-05-21T14:49:00Z"/>
              <w:noProof/>
              <w:sz w:val="22"/>
              <w:szCs w:val="22"/>
              <w:lang w:val="en-GB" w:eastAsia="zh-CN"/>
              <w:rPrChange w:id="488" w:author="Kevin Gu" w:date="2020-05-18T10:36:00Z">
                <w:rPr>
                  <w:ins w:id="489" w:author="Julio Li" w:date="2020-05-13T15:44:00Z"/>
                  <w:del w:id="490" w:author="Kevin Gu" w:date="2020-05-21T14:49:00Z"/>
                  <w:noProof/>
                  <w:sz w:val="22"/>
                  <w:szCs w:val="22"/>
                  <w:lang w:val="en-US" w:eastAsia="zh-CN"/>
                </w:rPr>
              </w:rPrChange>
            </w:rPr>
          </w:pPr>
          <w:ins w:id="491" w:author="Julio Li" w:date="2020-05-13T15:44:00Z">
            <w:del w:id="492" w:author="Kevin Gu" w:date="2020-05-21T14:49:00Z">
              <w:r w:rsidRPr="00B909D7" w:rsidDel="00B909D7">
                <w:rPr>
                  <w:rStyle w:val="Hyperlink"/>
                  <w:noProof/>
                  <w:lang w:val="en-GB"/>
                  <w:rPrChange w:id="493" w:author="Kevin Gu" w:date="2020-05-21T14:49:00Z">
                    <w:rPr>
                      <w:rStyle w:val="Hyperlink"/>
                      <w:noProof/>
                    </w:rPr>
                  </w:rPrChange>
                </w:rPr>
                <w:delText>3.6</w:delText>
              </w:r>
              <w:r w:rsidRPr="00876437" w:rsidDel="00B909D7">
                <w:rPr>
                  <w:noProof/>
                  <w:webHidden/>
                  <w:lang w:val="en-GB"/>
                  <w:rPrChange w:id="494" w:author="Kevin Gu" w:date="2020-05-18T10:36:00Z">
                    <w:rPr>
                      <w:noProof/>
                      <w:webHidden/>
                    </w:rPr>
                  </w:rPrChange>
                </w:rPr>
                <w:tab/>
                <w:delText>11</w:delText>
              </w:r>
            </w:del>
          </w:ins>
        </w:p>
        <w:p w14:paraId="0E044A4B" w14:textId="1E5EAC07" w:rsidR="00C46FF7" w:rsidRPr="00876437" w:rsidDel="00B909D7" w:rsidRDefault="00C46FF7">
          <w:pPr>
            <w:pStyle w:val="TOC1"/>
            <w:tabs>
              <w:tab w:val="left" w:pos="403"/>
              <w:tab w:val="right" w:leader="dot" w:pos="9742"/>
            </w:tabs>
            <w:rPr>
              <w:ins w:id="495" w:author="Julio Li" w:date="2020-05-13T15:44:00Z"/>
              <w:del w:id="496" w:author="Kevin Gu" w:date="2020-05-21T14:49:00Z"/>
              <w:noProof/>
              <w:sz w:val="22"/>
              <w:szCs w:val="22"/>
              <w:lang w:val="en-GB" w:eastAsia="zh-CN"/>
              <w:rPrChange w:id="497" w:author="Kevin Gu" w:date="2020-05-18T10:36:00Z">
                <w:rPr>
                  <w:ins w:id="498" w:author="Julio Li" w:date="2020-05-13T15:44:00Z"/>
                  <w:del w:id="499" w:author="Kevin Gu" w:date="2020-05-21T14:49:00Z"/>
                  <w:noProof/>
                  <w:sz w:val="22"/>
                  <w:szCs w:val="22"/>
                  <w:lang w:val="en-US" w:eastAsia="zh-CN"/>
                </w:rPr>
              </w:rPrChange>
            </w:rPr>
          </w:pPr>
          <w:ins w:id="500" w:author="Julio Li" w:date="2020-05-13T15:44:00Z">
            <w:del w:id="501" w:author="Kevin Gu" w:date="2020-05-21T14:49:00Z">
              <w:r w:rsidRPr="00B909D7" w:rsidDel="00B909D7">
                <w:rPr>
                  <w:rStyle w:val="Hyperlink"/>
                  <w:noProof/>
                  <w:lang w:val="en-GB"/>
                  <w:rPrChange w:id="502" w:author="Kevin Gu" w:date="2020-05-21T14:49:00Z">
                    <w:rPr>
                      <w:rStyle w:val="Hyperlink"/>
                      <w:noProof/>
                    </w:rPr>
                  </w:rPrChange>
                </w:rPr>
                <w:delText>4</w:delText>
              </w:r>
              <w:r w:rsidRPr="00876437" w:rsidDel="00B909D7">
                <w:rPr>
                  <w:noProof/>
                  <w:sz w:val="22"/>
                  <w:szCs w:val="22"/>
                  <w:lang w:val="en-GB" w:eastAsia="zh-CN"/>
                  <w:rPrChange w:id="503" w:author="Kevin Gu" w:date="2020-05-18T10:36:00Z">
                    <w:rPr>
                      <w:noProof/>
                      <w:sz w:val="22"/>
                      <w:szCs w:val="22"/>
                      <w:lang w:val="en-US" w:eastAsia="zh-CN"/>
                    </w:rPr>
                  </w:rPrChange>
                </w:rPr>
                <w:tab/>
              </w:r>
              <w:r w:rsidRPr="00B909D7" w:rsidDel="00B909D7">
                <w:rPr>
                  <w:rStyle w:val="Hyperlink"/>
                  <w:noProof/>
                  <w:lang w:val="en-GB"/>
                  <w:rPrChange w:id="504" w:author="Kevin Gu" w:date="2020-05-21T14:49:00Z">
                    <w:rPr>
                      <w:rStyle w:val="Hyperlink"/>
                      <w:noProof/>
                    </w:rPr>
                  </w:rPrChange>
                </w:rPr>
                <w:delText xml:space="preserve">Information Security Management System </w:delText>
              </w:r>
              <w:r w:rsidRPr="00B909D7" w:rsidDel="00B909D7">
                <w:rPr>
                  <w:rStyle w:val="Hyperlink"/>
                  <w:rFonts w:hint="eastAsia"/>
                  <w:noProof/>
                  <w:lang w:val="en-GB" w:eastAsia="zh-CN"/>
                  <w:rPrChange w:id="505" w:author="Kevin Gu" w:date="2020-05-21T14:49:00Z">
                    <w:rPr>
                      <w:rStyle w:val="Hyperlink"/>
                      <w:rFonts w:hint="eastAsia"/>
                      <w:noProof/>
                      <w:lang w:eastAsia="zh-CN"/>
                    </w:rPr>
                  </w:rPrChange>
                </w:rPr>
                <w:delText>信息安全管理系统</w:delText>
              </w:r>
              <w:r w:rsidRPr="00876437" w:rsidDel="00B909D7">
                <w:rPr>
                  <w:noProof/>
                  <w:webHidden/>
                  <w:lang w:val="en-GB"/>
                  <w:rPrChange w:id="506" w:author="Kevin Gu" w:date="2020-05-18T10:36:00Z">
                    <w:rPr>
                      <w:noProof/>
                      <w:webHidden/>
                    </w:rPr>
                  </w:rPrChange>
                </w:rPr>
                <w:tab/>
                <w:delText>13</w:delText>
              </w:r>
            </w:del>
          </w:ins>
        </w:p>
        <w:p w14:paraId="55A2CB61" w14:textId="3447BAA3" w:rsidR="00C46FF7" w:rsidRPr="00876437" w:rsidDel="00B909D7" w:rsidRDefault="00C46FF7">
          <w:pPr>
            <w:pStyle w:val="TOC2"/>
            <w:rPr>
              <w:ins w:id="507" w:author="Julio Li" w:date="2020-05-13T15:44:00Z"/>
              <w:del w:id="508" w:author="Kevin Gu" w:date="2020-05-21T14:49:00Z"/>
              <w:noProof/>
              <w:sz w:val="22"/>
              <w:szCs w:val="22"/>
              <w:lang w:val="en-GB" w:eastAsia="zh-CN"/>
              <w:rPrChange w:id="509" w:author="Kevin Gu" w:date="2020-05-18T10:36:00Z">
                <w:rPr>
                  <w:ins w:id="510" w:author="Julio Li" w:date="2020-05-13T15:44:00Z"/>
                  <w:del w:id="511" w:author="Kevin Gu" w:date="2020-05-21T14:49:00Z"/>
                  <w:noProof/>
                  <w:sz w:val="22"/>
                  <w:szCs w:val="22"/>
                  <w:lang w:val="en-US" w:eastAsia="zh-CN"/>
                </w:rPr>
              </w:rPrChange>
            </w:rPr>
          </w:pPr>
          <w:ins w:id="512" w:author="Julio Li" w:date="2020-05-13T15:44:00Z">
            <w:del w:id="513" w:author="Kevin Gu" w:date="2020-05-21T14:49:00Z">
              <w:r w:rsidRPr="00B909D7" w:rsidDel="00B909D7">
                <w:rPr>
                  <w:rStyle w:val="Hyperlink"/>
                  <w:noProof/>
                  <w:lang w:val="en-GB"/>
                  <w:rPrChange w:id="514" w:author="Kevin Gu" w:date="2020-05-21T14:49:00Z">
                    <w:rPr>
                      <w:rStyle w:val="Hyperlink"/>
                      <w:noProof/>
                    </w:rPr>
                  </w:rPrChange>
                </w:rPr>
                <w:delText>4.1</w:delText>
              </w:r>
              <w:r w:rsidRPr="00876437" w:rsidDel="00B909D7">
                <w:rPr>
                  <w:noProof/>
                  <w:sz w:val="22"/>
                  <w:szCs w:val="22"/>
                  <w:lang w:val="en-GB" w:eastAsia="zh-CN"/>
                  <w:rPrChange w:id="515" w:author="Kevin Gu" w:date="2020-05-18T10:36:00Z">
                    <w:rPr>
                      <w:noProof/>
                      <w:sz w:val="22"/>
                      <w:szCs w:val="22"/>
                      <w:lang w:val="en-US" w:eastAsia="zh-CN"/>
                    </w:rPr>
                  </w:rPrChange>
                </w:rPr>
                <w:tab/>
              </w:r>
              <w:r w:rsidRPr="00B909D7" w:rsidDel="00B909D7">
                <w:rPr>
                  <w:rStyle w:val="Hyperlink"/>
                  <w:noProof/>
                  <w:lang w:val="en-GB"/>
                  <w:rPrChange w:id="516" w:author="Kevin Gu" w:date="2020-05-21T14:49:00Z">
                    <w:rPr>
                      <w:rStyle w:val="Hyperlink"/>
                      <w:noProof/>
                    </w:rPr>
                  </w:rPrChange>
                </w:rPr>
                <w:delText xml:space="preserve">Organizational Chart </w:delText>
              </w:r>
              <w:r w:rsidRPr="00B909D7" w:rsidDel="00B909D7">
                <w:rPr>
                  <w:rStyle w:val="Hyperlink"/>
                  <w:rFonts w:hint="eastAsia"/>
                  <w:noProof/>
                  <w:lang w:val="en-GB" w:eastAsia="zh-CN"/>
                  <w:rPrChange w:id="517" w:author="Kevin Gu" w:date="2020-05-21T14:49:00Z">
                    <w:rPr>
                      <w:rStyle w:val="Hyperlink"/>
                      <w:rFonts w:hint="eastAsia"/>
                      <w:noProof/>
                      <w:lang w:eastAsia="zh-CN"/>
                    </w:rPr>
                  </w:rPrChange>
                </w:rPr>
                <w:delText>组织结构图</w:delText>
              </w:r>
              <w:r w:rsidRPr="00876437" w:rsidDel="00B909D7">
                <w:rPr>
                  <w:noProof/>
                  <w:webHidden/>
                  <w:lang w:val="en-GB"/>
                  <w:rPrChange w:id="518" w:author="Kevin Gu" w:date="2020-05-18T10:36:00Z">
                    <w:rPr>
                      <w:noProof/>
                      <w:webHidden/>
                    </w:rPr>
                  </w:rPrChange>
                </w:rPr>
                <w:tab/>
                <w:delText>13</w:delText>
              </w:r>
            </w:del>
          </w:ins>
        </w:p>
        <w:p w14:paraId="6161218D" w14:textId="512C572C" w:rsidR="00C46FF7" w:rsidRPr="00876437" w:rsidDel="00B909D7" w:rsidRDefault="00C46FF7">
          <w:pPr>
            <w:pStyle w:val="TOC2"/>
            <w:rPr>
              <w:ins w:id="519" w:author="Julio Li" w:date="2020-05-13T15:44:00Z"/>
              <w:del w:id="520" w:author="Kevin Gu" w:date="2020-05-21T14:49:00Z"/>
              <w:noProof/>
              <w:sz w:val="22"/>
              <w:szCs w:val="22"/>
              <w:lang w:val="en-GB" w:eastAsia="zh-CN"/>
              <w:rPrChange w:id="521" w:author="Kevin Gu" w:date="2020-05-18T10:36:00Z">
                <w:rPr>
                  <w:ins w:id="522" w:author="Julio Li" w:date="2020-05-13T15:44:00Z"/>
                  <w:del w:id="523" w:author="Kevin Gu" w:date="2020-05-21T14:49:00Z"/>
                  <w:noProof/>
                  <w:sz w:val="22"/>
                  <w:szCs w:val="22"/>
                  <w:lang w:val="en-US" w:eastAsia="zh-CN"/>
                </w:rPr>
              </w:rPrChange>
            </w:rPr>
          </w:pPr>
          <w:ins w:id="524" w:author="Julio Li" w:date="2020-05-13T15:44:00Z">
            <w:del w:id="525" w:author="Kevin Gu" w:date="2020-05-21T14:49:00Z">
              <w:r w:rsidRPr="00B909D7" w:rsidDel="00B909D7">
                <w:rPr>
                  <w:rStyle w:val="Hyperlink"/>
                  <w:noProof/>
                  <w:lang w:val="en-GB"/>
                  <w:rPrChange w:id="526" w:author="Kevin Gu" w:date="2020-05-21T14:49:00Z">
                    <w:rPr>
                      <w:rStyle w:val="Hyperlink"/>
                      <w:noProof/>
                    </w:rPr>
                  </w:rPrChange>
                </w:rPr>
                <w:delText>4.2</w:delText>
              </w:r>
              <w:r w:rsidRPr="00876437" w:rsidDel="00B909D7">
                <w:rPr>
                  <w:noProof/>
                  <w:sz w:val="22"/>
                  <w:szCs w:val="22"/>
                  <w:lang w:val="en-GB" w:eastAsia="zh-CN"/>
                  <w:rPrChange w:id="527" w:author="Kevin Gu" w:date="2020-05-18T10:36:00Z">
                    <w:rPr>
                      <w:noProof/>
                      <w:sz w:val="22"/>
                      <w:szCs w:val="22"/>
                      <w:lang w:val="en-US" w:eastAsia="zh-CN"/>
                    </w:rPr>
                  </w:rPrChange>
                </w:rPr>
                <w:tab/>
              </w:r>
              <w:r w:rsidRPr="00B909D7" w:rsidDel="00B909D7">
                <w:rPr>
                  <w:rStyle w:val="Hyperlink"/>
                  <w:noProof/>
                  <w:lang w:val="en-GB"/>
                  <w:rPrChange w:id="528" w:author="Kevin Gu" w:date="2020-05-21T14:49:00Z">
                    <w:rPr>
                      <w:rStyle w:val="Hyperlink"/>
                      <w:noProof/>
                    </w:rPr>
                  </w:rPrChange>
                </w:rPr>
                <w:delText xml:space="preserve">Organizational Responsibilities </w:delText>
              </w:r>
              <w:r w:rsidRPr="00B909D7" w:rsidDel="00B909D7">
                <w:rPr>
                  <w:rStyle w:val="Hyperlink"/>
                  <w:rFonts w:hint="eastAsia"/>
                  <w:noProof/>
                  <w:lang w:val="en-GB" w:eastAsia="zh-CN"/>
                  <w:rPrChange w:id="529" w:author="Kevin Gu" w:date="2020-05-21T14:49:00Z">
                    <w:rPr>
                      <w:rStyle w:val="Hyperlink"/>
                      <w:rFonts w:hint="eastAsia"/>
                      <w:noProof/>
                      <w:lang w:eastAsia="zh-CN"/>
                    </w:rPr>
                  </w:rPrChange>
                </w:rPr>
                <w:delText>组织职责</w:delText>
              </w:r>
              <w:r w:rsidRPr="00876437" w:rsidDel="00B909D7">
                <w:rPr>
                  <w:noProof/>
                  <w:webHidden/>
                  <w:lang w:val="en-GB"/>
                  <w:rPrChange w:id="530" w:author="Kevin Gu" w:date="2020-05-18T10:36:00Z">
                    <w:rPr>
                      <w:noProof/>
                      <w:webHidden/>
                    </w:rPr>
                  </w:rPrChange>
                </w:rPr>
                <w:tab/>
                <w:delText>13</w:delText>
              </w:r>
            </w:del>
          </w:ins>
        </w:p>
        <w:p w14:paraId="66510BD7" w14:textId="008A4AC1" w:rsidR="00C46FF7" w:rsidRPr="00876437" w:rsidDel="00B909D7" w:rsidRDefault="00C46FF7">
          <w:pPr>
            <w:pStyle w:val="TOC2"/>
            <w:rPr>
              <w:ins w:id="531" w:author="Julio Li" w:date="2020-05-13T15:44:00Z"/>
              <w:del w:id="532" w:author="Kevin Gu" w:date="2020-05-21T14:49:00Z"/>
              <w:noProof/>
              <w:sz w:val="22"/>
              <w:szCs w:val="22"/>
              <w:lang w:val="en-GB" w:eastAsia="zh-CN"/>
              <w:rPrChange w:id="533" w:author="Kevin Gu" w:date="2020-05-18T10:36:00Z">
                <w:rPr>
                  <w:ins w:id="534" w:author="Julio Li" w:date="2020-05-13T15:44:00Z"/>
                  <w:del w:id="535" w:author="Kevin Gu" w:date="2020-05-21T14:49:00Z"/>
                  <w:noProof/>
                  <w:sz w:val="22"/>
                  <w:szCs w:val="22"/>
                  <w:lang w:val="en-US" w:eastAsia="zh-CN"/>
                </w:rPr>
              </w:rPrChange>
            </w:rPr>
          </w:pPr>
          <w:ins w:id="536" w:author="Julio Li" w:date="2020-05-13T15:44:00Z">
            <w:del w:id="537" w:author="Kevin Gu" w:date="2020-05-21T14:49:00Z">
              <w:r w:rsidRPr="00B909D7" w:rsidDel="00B909D7">
                <w:rPr>
                  <w:rStyle w:val="Hyperlink"/>
                  <w:noProof/>
                  <w:lang w:val="en-GB"/>
                  <w:rPrChange w:id="538" w:author="Kevin Gu" w:date="2020-05-21T14:49:00Z">
                    <w:rPr>
                      <w:rStyle w:val="Hyperlink"/>
                      <w:noProof/>
                    </w:rPr>
                  </w:rPrChange>
                </w:rPr>
                <w:delText>4.3</w:delText>
              </w:r>
              <w:r w:rsidRPr="00876437" w:rsidDel="00B909D7">
                <w:rPr>
                  <w:noProof/>
                  <w:sz w:val="22"/>
                  <w:szCs w:val="22"/>
                  <w:lang w:val="en-GB" w:eastAsia="zh-CN"/>
                  <w:rPrChange w:id="539" w:author="Kevin Gu" w:date="2020-05-18T10:36:00Z">
                    <w:rPr>
                      <w:noProof/>
                      <w:sz w:val="22"/>
                      <w:szCs w:val="22"/>
                      <w:lang w:val="en-US" w:eastAsia="zh-CN"/>
                    </w:rPr>
                  </w:rPrChange>
                </w:rPr>
                <w:tab/>
              </w:r>
              <w:r w:rsidRPr="00B909D7" w:rsidDel="00B909D7">
                <w:rPr>
                  <w:rStyle w:val="Hyperlink"/>
                  <w:noProof/>
                  <w:lang w:val="en-GB"/>
                  <w:rPrChange w:id="540" w:author="Kevin Gu" w:date="2020-05-21T14:49:00Z">
                    <w:rPr>
                      <w:rStyle w:val="Hyperlink"/>
                      <w:noProof/>
                    </w:rPr>
                  </w:rPrChange>
                </w:rPr>
                <w:delText xml:space="preserve">Security Committee Organizational Chart </w:delText>
              </w:r>
              <w:r w:rsidRPr="00B909D7" w:rsidDel="00B909D7">
                <w:rPr>
                  <w:rStyle w:val="Hyperlink"/>
                  <w:rFonts w:hint="eastAsia"/>
                  <w:noProof/>
                  <w:lang w:val="en-GB" w:eastAsia="zh-CN"/>
                  <w:rPrChange w:id="541" w:author="Kevin Gu" w:date="2020-05-21T14:49:00Z">
                    <w:rPr>
                      <w:rStyle w:val="Hyperlink"/>
                      <w:rFonts w:hint="eastAsia"/>
                      <w:noProof/>
                      <w:lang w:eastAsia="zh-CN"/>
                    </w:rPr>
                  </w:rPrChange>
                </w:rPr>
                <w:delText>安全委员会组织结构图</w:delText>
              </w:r>
              <w:r w:rsidRPr="00876437" w:rsidDel="00B909D7">
                <w:rPr>
                  <w:noProof/>
                  <w:webHidden/>
                  <w:lang w:val="en-GB"/>
                  <w:rPrChange w:id="542" w:author="Kevin Gu" w:date="2020-05-18T10:36:00Z">
                    <w:rPr>
                      <w:noProof/>
                      <w:webHidden/>
                    </w:rPr>
                  </w:rPrChange>
                </w:rPr>
                <w:tab/>
                <w:delText>15</w:delText>
              </w:r>
            </w:del>
          </w:ins>
        </w:p>
        <w:p w14:paraId="4E402D57" w14:textId="7E012150" w:rsidR="00C46FF7" w:rsidRPr="00876437" w:rsidDel="00B909D7" w:rsidRDefault="00C46FF7">
          <w:pPr>
            <w:pStyle w:val="TOC2"/>
            <w:rPr>
              <w:ins w:id="543" w:author="Julio Li" w:date="2020-05-13T15:44:00Z"/>
              <w:del w:id="544" w:author="Kevin Gu" w:date="2020-05-21T14:49:00Z"/>
              <w:noProof/>
              <w:sz w:val="22"/>
              <w:szCs w:val="22"/>
              <w:lang w:val="en-GB" w:eastAsia="zh-CN"/>
              <w:rPrChange w:id="545" w:author="Kevin Gu" w:date="2020-05-18T10:36:00Z">
                <w:rPr>
                  <w:ins w:id="546" w:author="Julio Li" w:date="2020-05-13T15:44:00Z"/>
                  <w:del w:id="547" w:author="Kevin Gu" w:date="2020-05-21T14:49:00Z"/>
                  <w:noProof/>
                  <w:sz w:val="22"/>
                  <w:szCs w:val="22"/>
                  <w:lang w:val="en-US" w:eastAsia="zh-CN"/>
                </w:rPr>
              </w:rPrChange>
            </w:rPr>
          </w:pPr>
          <w:ins w:id="548" w:author="Julio Li" w:date="2020-05-13T15:44:00Z">
            <w:del w:id="549" w:author="Kevin Gu" w:date="2020-05-21T14:49:00Z">
              <w:r w:rsidRPr="00B909D7" w:rsidDel="00B909D7">
                <w:rPr>
                  <w:rStyle w:val="Hyperlink"/>
                  <w:noProof/>
                  <w:lang w:val="en-GB"/>
                  <w:rPrChange w:id="550" w:author="Kevin Gu" w:date="2020-05-21T14:49:00Z">
                    <w:rPr>
                      <w:rStyle w:val="Hyperlink"/>
                      <w:noProof/>
                    </w:rPr>
                  </w:rPrChange>
                </w:rPr>
                <w:delText>4.4</w:delText>
              </w:r>
              <w:r w:rsidRPr="00876437" w:rsidDel="00B909D7">
                <w:rPr>
                  <w:noProof/>
                  <w:sz w:val="22"/>
                  <w:szCs w:val="22"/>
                  <w:lang w:val="en-GB" w:eastAsia="zh-CN"/>
                  <w:rPrChange w:id="551" w:author="Kevin Gu" w:date="2020-05-18T10:36:00Z">
                    <w:rPr>
                      <w:noProof/>
                      <w:sz w:val="22"/>
                      <w:szCs w:val="22"/>
                      <w:lang w:val="en-US" w:eastAsia="zh-CN"/>
                    </w:rPr>
                  </w:rPrChange>
                </w:rPr>
                <w:tab/>
              </w:r>
              <w:r w:rsidRPr="00B909D7" w:rsidDel="00B909D7">
                <w:rPr>
                  <w:rStyle w:val="Hyperlink"/>
                  <w:noProof/>
                  <w:lang w:val="en-GB"/>
                  <w:rPrChange w:id="552" w:author="Kevin Gu" w:date="2020-05-21T14:49:00Z">
                    <w:rPr>
                      <w:rStyle w:val="Hyperlink"/>
                      <w:noProof/>
                    </w:rPr>
                  </w:rPrChange>
                </w:rPr>
                <w:delText xml:space="preserve">Security Committee Responsibilities </w:delText>
              </w:r>
              <w:r w:rsidRPr="00B909D7" w:rsidDel="00B909D7">
                <w:rPr>
                  <w:rStyle w:val="Hyperlink"/>
                  <w:rFonts w:hint="eastAsia"/>
                  <w:noProof/>
                  <w:lang w:val="en-GB" w:eastAsia="zh-CN"/>
                  <w:rPrChange w:id="553" w:author="Kevin Gu" w:date="2020-05-21T14:49:00Z">
                    <w:rPr>
                      <w:rStyle w:val="Hyperlink"/>
                      <w:rFonts w:hint="eastAsia"/>
                      <w:noProof/>
                      <w:lang w:eastAsia="zh-CN"/>
                    </w:rPr>
                  </w:rPrChange>
                </w:rPr>
                <w:delText>安全委员会职责</w:delText>
              </w:r>
              <w:r w:rsidRPr="00876437" w:rsidDel="00B909D7">
                <w:rPr>
                  <w:noProof/>
                  <w:webHidden/>
                  <w:lang w:val="en-GB"/>
                  <w:rPrChange w:id="554" w:author="Kevin Gu" w:date="2020-05-18T10:36:00Z">
                    <w:rPr>
                      <w:noProof/>
                      <w:webHidden/>
                    </w:rPr>
                  </w:rPrChange>
                </w:rPr>
                <w:tab/>
                <w:delText>15</w:delText>
              </w:r>
            </w:del>
          </w:ins>
        </w:p>
        <w:p w14:paraId="0F185493" w14:textId="51F320B0" w:rsidR="00C46FF7" w:rsidRPr="00876437" w:rsidDel="00B909D7" w:rsidRDefault="00C46FF7">
          <w:pPr>
            <w:pStyle w:val="TOC1"/>
            <w:tabs>
              <w:tab w:val="left" w:pos="403"/>
              <w:tab w:val="right" w:leader="dot" w:pos="9742"/>
            </w:tabs>
            <w:rPr>
              <w:ins w:id="555" w:author="Julio Li" w:date="2020-05-13T15:44:00Z"/>
              <w:del w:id="556" w:author="Kevin Gu" w:date="2020-05-21T14:49:00Z"/>
              <w:noProof/>
              <w:sz w:val="22"/>
              <w:szCs w:val="22"/>
              <w:lang w:val="en-GB" w:eastAsia="zh-CN"/>
              <w:rPrChange w:id="557" w:author="Kevin Gu" w:date="2020-05-18T10:36:00Z">
                <w:rPr>
                  <w:ins w:id="558" w:author="Julio Li" w:date="2020-05-13T15:44:00Z"/>
                  <w:del w:id="559" w:author="Kevin Gu" w:date="2020-05-21T14:49:00Z"/>
                  <w:noProof/>
                  <w:sz w:val="22"/>
                  <w:szCs w:val="22"/>
                  <w:lang w:val="en-US" w:eastAsia="zh-CN"/>
                </w:rPr>
              </w:rPrChange>
            </w:rPr>
          </w:pPr>
          <w:ins w:id="560" w:author="Julio Li" w:date="2020-05-13T15:44:00Z">
            <w:del w:id="561" w:author="Kevin Gu" w:date="2020-05-21T14:49:00Z">
              <w:r w:rsidRPr="00B909D7" w:rsidDel="00B909D7">
                <w:rPr>
                  <w:rStyle w:val="Hyperlink"/>
                  <w:noProof/>
                  <w:lang w:val="en-GB"/>
                  <w:rPrChange w:id="562" w:author="Kevin Gu" w:date="2020-05-21T14:49:00Z">
                    <w:rPr>
                      <w:rStyle w:val="Hyperlink"/>
                      <w:noProof/>
                    </w:rPr>
                  </w:rPrChange>
                </w:rPr>
                <w:delText>5</w:delText>
              </w:r>
              <w:r w:rsidRPr="00876437" w:rsidDel="00B909D7">
                <w:rPr>
                  <w:noProof/>
                  <w:sz w:val="22"/>
                  <w:szCs w:val="22"/>
                  <w:lang w:val="en-GB" w:eastAsia="zh-CN"/>
                  <w:rPrChange w:id="563" w:author="Kevin Gu" w:date="2020-05-18T10:36:00Z">
                    <w:rPr>
                      <w:noProof/>
                      <w:sz w:val="22"/>
                      <w:szCs w:val="22"/>
                      <w:lang w:val="en-US" w:eastAsia="zh-CN"/>
                    </w:rPr>
                  </w:rPrChange>
                </w:rPr>
                <w:tab/>
              </w:r>
              <w:r w:rsidRPr="00B909D7" w:rsidDel="00B909D7">
                <w:rPr>
                  <w:rStyle w:val="Hyperlink"/>
                  <w:noProof/>
                  <w:lang w:val="en-GB"/>
                  <w:rPrChange w:id="564" w:author="Kevin Gu" w:date="2020-05-21T14:49:00Z">
                    <w:rPr>
                      <w:rStyle w:val="Hyperlink"/>
                      <w:noProof/>
                    </w:rPr>
                  </w:rPrChange>
                </w:rPr>
                <w:delText xml:space="preserve">Human Resources </w:delText>
              </w:r>
              <w:r w:rsidRPr="00B909D7" w:rsidDel="00B909D7">
                <w:rPr>
                  <w:rStyle w:val="Hyperlink"/>
                  <w:rFonts w:hint="eastAsia"/>
                  <w:noProof/>
                  <w:lang w:val="en-GB" w:eastAsia="zh-CN"/>
                  <w:rPrChange w:id="565" w:author="Kevin Gu" w:date="2020-05-21T14:49:00Z">
                    <w:rPr>
                      <w:rStyle w:val="Hyperlink"/>
                      <w:rFonts w:hint="eastAsia"/>
                      <w:noProof/>
                      <w:lang w:eastAsia="zh-CN"/>
                    </w:rPr>
                  </w:rPrChange>
                </w:rPr>
                <w:delText>人力资源</w:delText>
              </w:r>
              <w:r w:rsidRPr="00876437" w:rsidDel="00B909D7">
                <w:rPr>
                  <w:noProof/>
                  <w:webHidden/>
                  <w:lang w:val="en-GB"/>
                  <w:rPrChange w:id="566" w:author="Kevin Gu" w:date="2020-05-18T10:36:00Z">
                    <w:rPr>
                      <w:noProof/>
                      <w:webHidden/>
                    </w:rPr>
                  </w:rPrChange>
                </w:rPr>
                <w:tab/>
                <w:delText>18</w:delText>
              </w:r>
            </w:del>
          </w:ins>
        </w:p>
        <w:p w14:paraId="33714972" w14:textId="79D07683" w:rsidR="00C46FF7" w:rsidRPr="00876437" w:rsidDel="00B909D7" w:rsidRDefault="00C46FF7">
          <w:pPr>
            <w:pStyle w:val="TOC2"/>
            <w:rPr>
              <w:ins w:id="567" w:author="Julio Li" w:date="2020-05-13T15:44:00Z"/>
              <w:del w:id="568" w:author="Kevin Gu" w:date="2020-05-21T14:49:00Z"/>
              <w:noProof/>
              <w:sz w:val="22"/>
              <w:szCs w:val="22"/>
              <w:lang w:val="en-GB" w:eastAsia="zh-CN"/>
              <w:rPrChange w:id="569" w:author="Kevin Gu" w:date="2020-05-18T10:36:00Z">
                <w:rPr>
                  <w:ins w:id="570" w:author="Julio Li" w:date="2020-05-13T15:44:00Z"/>
                  <w:del w:id="571" w:author="Kevin Gu" w:date="2020-05-21T14:49:00Z"/>
                  <w:noProof/>
                  <w:sz w:val="22"/>
                  <w:szCs w:val="22"/>
                  <w:lang w:val="en-US" w:eastAsia="zh-CN"/>
                </w:rPr>
              </w:rPrChange>
            </w:rPr>
          </w:pPr>
          <w:ins w:id="572" w:author="Julio Li" w:date="2020-05-13T15:44:00Z">
            <w:del w:id="573" w:author="Kevin Gu" w:date="2020-05-21T14:49:00Z">
              <w:r w:rsidRPr="00B909D7" w:rsidDel="00B909D7">
                <w:rPr>
                  <w:rStyle w:val="Hyperlink"/>
                  <w:noProof/>
                  <w:lang w:val="en-GB"/>
                  <w:rPrChange w:id="574" w:author="Kevin Gu" w:date="2020-05-21T14:49:00Z">
                    <w:rPr>
                      <w:rStyle w:val="Hyperlink"/>
                      <w:noProof/>
                    </w:rPr>
                  </w:rPrChange>
                </w:rPr>
                <w:delText>5.1</w:delText>
              </w:r>
              <w:r w:rsidRPr="00876437" w:rsidDel="00B909D7">
                <w:rPr>
                  <w:noProof/>
                  <w:sz w:val="22"/>
                  <w:szCs w:val="22"/>
                  <w:lang w:val="en-GB" w:eastAsia="zh-CN"/>
                  <w:rPrChange w:id="575" w:author="Kevin Gu" w:date="2020-05-18T10:36:00Z">
                    <w:rPr>
                      <w:noProof/>
                      <w:sz w:val="22"/>
                      <w:szCs w:val="22"/>
                      <w:lang w:val="en-US" w:eastAsia="zh-CN"/>
                    </w:rPr>
                  </w:rPrChange>
                </w:rPr>
                <w:tab/>
              </w:r>
              <w:r w:rsidRPr="00B909D7" w:rsidDel="00B909D7">
                <w:rPr>
                  <w:rStyle w:val="Hyperlink"/>
                  <w:noProof/>
                  <w:lang w:val="en-GB"/>
                  <w:rPrChange w:id="576" w:author="Kevin Gu" w:date="2020-05-21T14:49:00Z">
                    <w:rPr>
                      <w:rStyle w:val="Hyperlink"/>
                      <w:noProof/>
                    </w:rPr>
                  </w:rPrChange>
                </w:rPr>
                <w:delText xml:space="preserve">Selecting and Hiring </w:delText>
              </w:r>
              <w:r w:rsidRPr="00B909D7" w:rsidDel="00B909D7">
                <w:rPr>
                  <w:rStyle w:val="Hyperlink"/>
                  <w:rFonts w:hint="eastAsia"/>
                  <w:noProof/>
                  <w:lang w:val="en-GB" w:eastAsia="zh-CN"/>
                  <w:rPrChange w:id="577" w:author="Kevin Gu" w:date="2020-05-21T14:49:00Z">
                    <w:rPr>
                      <w:rStyle w:val="Hyperlink"/>
                      <w:rFonts w:hint="eastAsia"/>
                      <w:noProof/>
                      <w:lang w:eastAsia="zh-CN"/>
                    </w:rPr>
                  </w:rPrChange>
                </w:rPr>
                <w:delText>选拔和雇用</w:delText>
              </w:r>
              <w:r w:rsidRPr="00876437" w:rsidDel="00B909D7">
                <w:rPr>
                  <w:noProof/>
                  <w:webHidden/>
                  <w:lang w:val="en-GB"/>
                  <w:rPrChange w:id="578" w:author="Kevin Gu" w:date="2020-05-18T10:36:00Z">
                    <w:rPr>
                      <w:noProof/>
                      <w:webHidden/>
                    </w:rPr>
                  </w:rPrChange>
                </w:rPr>
                <w:tab/>
                <w:delText>18</w:delText>
              </w:r>
            </w:del>
          </w:ins>
        </w:p>
        <w:p w14:paraId="1C1B5D2D" w14:textId="3A59268B" w:rsidR="00C46FF7" w:rsidRPr="00876437" w:rsidDel="00B909D7" w:rsidRDefault="00C46FF7">
          <w:pPr>
            <w:pStyle w:val="TOC2"/>
            <w:rPr>
              <w:ins w:id="579" w:author="Julio Li" w:date="2020-05-13T15:44:00Z"/>
              <w:del w:id="580" w:author="Kevin Gu" w:date="2020-05-21T14:49:00Z"/>
              <w:noProof/>
              <w:sz w:val="22"/>
              <w:szCs w:val="22"/>
              <w:lang w:val="en-GB" w:eastAsia="zh-CN"/>
              <w:rPrChange w:id="581" w:author="Kevin Gu" w:date="2020-05-18T10:36:00Z">
                <w:rPr>
                  <w:ins w:id="582" w:author="Julio Li" w:date="2020-05-13T15:44:00Z"/>
                  <w:del w:id="583" w:author="Kevin Gu" w:date="2020-05-21T14:49:00Z"/>
                  <w:noProof/>
                  <w:sz w:val="22"/>
                  <w:szCs w:val="22"/>
                  <w:lang w:val="en-US" w:eastAsia="zh-CN"/>
                </w:rPr>
              </w:rPrChange>
            </w:rPr>
          </w:pPr>
          <w:ins w:id="584" w:author="Julio Li" w:date="2020-05-13T15:44:00Z">
            <w:del w:id="585" w:author="Kevin Gu" w:date="2020-05-21T14:49:00Z">
              <w:r w:rsidRPr="00B909D7" w:rsidDel="00B909D7">
                <w:rPr>
                  <w:rStyle w:val="Hyperlink"/>
                  <w:noProof/>
                  <w:lang w:val="en-GB"/>
                  <w:rPrChange w:id="586" w:author="Kevin Gu" w:date="2020-05-21T14:49:00Z">
                    <w:rPr>
                      <w:rStyle w:val="Hyperlink"/>
                      <w:noProof/>
                    </w:rPr>
                  </w:rPrChange>
                </w:rPr>
                <w:delText>5.2</w:delText>
              </w:r>
              <w:r w:rsidRPr="00876437" w:rsidDel="00B909D7">
                <w:rPr>
                  <w:noProof/>
                  <w:sz w:val="22"/>
                  <w:szCs w:val="22"/>
                  <w:lang w:val="en-GB" w:eastAsia="zh-CN"/>
                  <w:rPrChange w:id="587" w:author="Kevin Gu" w:date="2020-05-18T10:36:00Z">
                    <w:rPr>
                      <w:noProof/>
                      <w:sz w:val="22"/>
                      <w:szCs w:val="22"/>
                      <w:lang w:val="en-US" w:eastAsia="zh-CN"/>
                    </w:rPr>
                  </w:rPrChange>
                </w:rPr>
                <w:tab/>
              </w:r>
              <w:r w:rsidRPr="00B909D7" w:rsidDel="00B909D7">
                <w:rPr>
                  <w:rStyle w:val="Hyperlink"/>
                  <w:noProof/>
                  <w:lang w:val="en-GB"/>
                  <w:rPrChange w:id="588" w:author="Kevin Gu" w:date="2020-05-21T14:49:00Z">
                    <w:rPr>
                      <w:rStyle w:val="Hyperlink"/>
                      <w:noProof/>
                    </w:rPr>
                  </w:rPrChange>
                </w:rPr>
                <w:delText xml:space="preserve">Training and updating </w:delText>
              </w:r>
              <w:r w:rsidRPr="00B909D7" w:rsidDel="00B909D7">
                <w:rPr>
                  <w:rStyle w:val="Hyperlink"/>
                  <w:rFonts w:hint="eastAsia"/>
                  <w:noProof/>
                  <w:lang w:val="en-GB" w:eastAsia="zh-CN"/>
                  <w:rPrChange w:id="589" w:author="Kevin Gu" w:date="2020-05-21T14:49:00Z">
                    <w:rPr>
                      <w:rStyle w:val="Hyperlink"/>
                      <w:rFonts w:hint="eastAsia"/>
                      <w:noProof/>
                      <w:lang w:eastAsia="zh-CN"/>
                    </w:rPr>
                  </w:rPrChange>
                </w:rPr>
                <w:delText>培训与更新</w:delText>
              </w:r>
              <w:r w:rsidRPr="00876437" w:rsidDel="00B909D7">
                <w:rPr>
                  <w:noProof/>
                  <w:webHidden/>
                  <w:lang w:val="en-GB"/>
                  <w:rPrChange w:id="590" w:author="Kevin Gu" w:date="2020-05-18T10:36:00Z">
                    <w:rPr>
                      <w:noProof/>
                      <w:webHidden/>
                    </w:rPr>
                  </w:rPrChange>
                </w:rPr>
                <w:tab/>
                <w:delText>19</w:delText>
              </w:r>
            </w:del>
          </w:ins>
        </w:p>
        <w:p w14:paraId="60D25B1E" w14:textId="2BD0290A" w:rsidR="00C46FF7" w:rsidRPr="00876437" w:rsidDel="00B909D7" w:rsidRDefault="00C46FF7">
          <w:pPr>
            <w:pStyle w:val="TOC2"/>
            <w:rPr>
              <w:ins w:id="591" w:author="Julio Li" w:date="2020-05-13T15:44:00Z"/>
              <w:del w:id="592" w:author="Kevin Gu" w:date="2020-05-21T14:49:00Z"/>
              <w:noProof/>
              <w:sz w:val="22"/>
              <w:szCs w:val="22"/>
              <w:lang w:val="en-GB" w:eastAsia="zh-CN"/>
              <w:rPrChange w:id="593" w:author="Kevin Gu" w:date="2020-05-18T10:36:00Z">
                <w:rPr>
                  <w:ins w:id="594" w:author="Julio Li" w:date="2020-05-13T15:44:00Z"/>
                  <w:del w:id="595" w:author="Kevin Gu" w:date="2020-05-21T14:49:00Z"/>
                  <w:noProof/>
                  <w:sz w:val="22"/>
                  <w:szCs w:val="22"/>
                  <w:lang w:val="en-US" w:eastAsia="zh-CN"/>
                </w:rPr>
              </w:rPrChange>
            </w:rPr>
          </w:pPr>
          <w:ins w:id="596" w:author="Julio Li" w:date="2020-05-13T15:44:00Z">
            <w:del w:id="597" w:author="Kevin Gu" w:date="2020-05-21T14:49:00Z">
              <w:r w:rsidRPr="00B909D7" w:rsidDel="00B909D7">
                <w:rPr>
                  <w:rStyle w:val="Hyperlink"/>
                  <w:noProof/>
                  <w:lang w:val="en-GB"/>
                  <w:rPrChange w:id="598" w:author="Kevin Gu" w:date="2020-05-21T14:49:00Z">
                    <w:rPr>
                      <w:rStyle w:val="Hyperlink"/>
                      <w:noProof/>
                    </w:rPr>
                  </w:rPrChange>
                </w:rPr>
                <w:delText>5.3</w:delText>
              </w:r>
              <w:r w:rsidRPr="00876437" w:rsidDel="00B909D7">
                <w:rPr>
                  <w:noProof/>
                  <w:sz w:val="22"/>
                  <w:szCs w:val="22"/>
                  <w:lang w:val="en-GB" w:eastAsia="zh-CN"/>
                  <w:rPrChange w:id="599" w:author="Kevin Gu" w:date="2020-05-18T10:36:00Z">
                    <w:rPr>
                      <w:noProof/>
                      <w:sz w:val="22"/>
                      <w:szCs w:val="22"/>
                      <w:lang w:val="en-US" w:eastAsia="zh-CN"/>
                    </w:rPr>
                  </w:rPrChange>
                </w:rPr>
                <w:tab/>
              </w:r>
              <w:r w:rsidRPr="00B909D7" w:rsidDel="00B909D7">
                <w:rPr>
                  <w:rStyle w:val="Hyperlink"/>
                  <w:noProof/>
                  <w:lang w:val="en-GB"/>
                  <w:rPrChange w:id="600" w:author="Kevin Gu" w:date="2020-05-21T14:49:00Z">
                    <w:rPr>
                      <w:rStyle w:val="Hyperlink"/>
                      <w:noProof/>
                    </w:rPr>
                  </w:rPrChange>
                </w:rPr>
                <w:delText xml:space="preserve">Responsibilities of Security Guards </w:delText>
              </w:r>
              <w:r w:rsidRPr="00B909D7" w:rsidDel="00B909D7">
                <w:rPr>
                  <w:rStyle w:val="Hyperlink"/>
                  <w:rFonts w:hint="eastAsia"/>
                  <w:noProof/>
                  <w:lang w:val="en-GB" w:eastAsia="zh-CN"/>
                  <w:rPrChange w:id="601" w:author="Kevin Gu" w:date="2020-05-21T14:49:00Z">
                    <w:rPr>
                      <w:rStyle w:val="Hyperlink"/>
                      <w:rFonts w:hint="eastAsia"/>
                      <w:noProof/>
                      <w:lang w:eastAsia="zh-CN"/>
                    </w:rPr>
                  </w:rPrChange>
                </w:rPr>
                <w:delText>安保人员的职责</w:delText>
              </w:r>
              <w:r w:rsidRPr="00876437" w:rsidDel="00B909D7">
                <w:rPr>
                  <w:noProof/>
                  <w:webHidden/>
                  <w:lang w:val="en-GB"/>
                  <w:rPrChange w:id="602" w:author="Kevin Gu" w:date="2020-05-18T10:36:00Z">
                    <w:rPr>
                      <w:noProof/>
                      <w:webHidden/>
                    </w:rPr>
                  </w:rPrChange>
                </w:rPr>
                <w:tab/>
                <w:delText>21</w:delText>
              </w:r>
            </w:del>
          </w:ins>
        </w:p>
        <w:p w14:paraId="00FE6A97" w14:textId="62E316FE" w:rsidR="00C46FF7" w:rsidRPr="00876437" w:rsidDel="00B909D7" w:rsidRDefault="00C46FF7">
          <w:pPr>
            <w:pStyle w:val="TOC2"/>
            <w:rPr>
              <w:ins w:id="603" w:author="Julio Li" w:date="2020-05-13T15:44:00Z"/>
              <w:del w:id="604" w:author="Kevin Gu" w:date="2020-05-21T14:49:00Z"/>
              <w:noProof/>
              <w:sz w:val="22"/>
              <w:szCs w:val="22"/>
              <w:lang w:val="en-GB" w:eastAsia="zh-CN"/>
              <w:rPrChange w:id="605" w:author="Kevin Gu" w:date="2020-05-18T10:36:00Z">
                <w:rPr>
                  <w:ins w:id="606" w:author="Julio Li" w:date="2020-05-13T15:44:00Z"/>
                  <w:del w:id="607" w:author="Kevin Gu" w:date="2020-05-21T14:49:00Z"/>
                  <w:noProof/>
                  <w:sz w:val="22"/>
                  <w:szCs w:val="22"/>
                  <w:lang w:val="en-US" w:eastAsia="zh-CN"/>
                </w:rPr>
              </w:rPrChange>
            </w:rPr>
          </w:pPr>
          <w:ins w:id="608" w:author="Julio Li" w:date="2020-05-13T15:44:00Z">
            <w:del w:id="609" w:author="Kevin Gu" w:date="2020-05-21T14:49:00Z">
              <w:r w:rsidRPr="00B909D7" w:rsidDel="00B909D7">
                <w:rPr>
                  <w:rStyle w:val="Hyperlink"/>
                  <w:noProof/>
                  <w:lang w:val="en-GB"/>
                  <w:rPrChange w:id="610" w:author="Kevin Gu" w:date="2020-05-21T14:49:00Z">
                    <w:rPr>
                      <w:rStyle w:val="Hyperlink"/>
                      <w:noProof/>
                    </w:rPr>
                  </w:rPrChange>
                </w:rPr>
                <w:delText>5.4</w:delText>
              </w:r>
              <w:r w:rsidRPr="00876437" w:rsidDel="00B909D7">
                <w:rPr>
                  <w:noProof/>
                  <w:sz w:val="22"/>
                  <w:szCs w:val="22"/>
                  <w:lang w:val="en-GB" w:eastAsia="zh-CN"/>
                  <w:rPrChange w:id="611" w:author="Kevin Gu" w:date="2020-05-18T10:36:00Z">
                    <w:rPr>
                      <w:noProof/>
                      <w:sz w:val="22"/>
                      <w:szCs w:val="22"/>
                      <w:lang w:val="en-US" w:eastAsia="zh-CN"/>
                    </w:rPr>
                  </w:rPrChange>
                </w:rPr>
                <w:tab/>
              </w:r>
              <w:r w:rsidRPr="00B909D7" w:rsidDel="00B909D7">
                <w:rPr>
                  <w:rStyle w:val="Hyperlink"/>
                  <w:noProof/>
                  <w:lang w:val="en-GB"/>
                  <w:rPrChange w:id="612" w:author="Kevin Gu" w:date="2020-05-21T14:49:00Z">
                    <w:rPr>
                      <w:rStyle w:val="Hyperlink"/>
                      <w:noProof/>
                    </w:rPr>
                  </w:rPrChange>
                </w:rPr>
                <w:delText xml:space="preserve">Confidentiality and business conduct </w:delText>
              </w:r>
              <w:r w:rsidRPr="00B909D7" w:rsidDel="00B909D7">
                <w:rPr>
                  <w:rStyle w:val="Hyperlink"/>
                  <w:rFonts w:hint="eastAsia"/>
                  <w:noProof/>
                  <w:lang w:val="en-GB" w:eastAsia="zh-CN"/>
                  <w:rPrChange w:id="613" w:author="Kevin Gu" w:date="2020-05-21T14:49:00Z">
                    <w:rPr>
                      <w:rStyle w:val="Hyperlink"/>
                      <w:rFonts w:hint="eastAsia"/>
                      <w:noProof/>
                      <w:lang w:eastAsia="zh-CN"/>
                    </w:rPr>
                  </w:rPrChange>
                </w:rPr>
                <w:delText>保密和业务活动</w:delText>
              </w:r>
              <w:r w:rsidRPr="00876437" w:rsidDel="00B909D7">
                <w:rPr>
                  <w:noProof/>
                  <w:webHidden/>
                  <w:lang w:val="en-GB"/>
                  <w:rPrChange w:id="614" w:author="Kevin Gu" w:date="2020-05-18T10:36:00Z">
                    <w:rPr>
                      <w:noProof/>
                      <w:webHidden/>
                    </w:rPr>
                  </w:rPrChange>
                </w:rPr>
                <w:tab/>
                <w:delText>21</w:delText>
              </w:r>
            </w:del>
          </w:ins>
        </w:p>
        <w:p w14:paraId="3B4BCA6B" w14:textId="4159384A" w:rsidR="00C46FF7" w:rsidRPr="00876437" w:rsidDel="00B909D7" w:rsidRDefault="00C46FF7">
          <w:pPr>
            <w:pStyle w:val="TOC2"/>
            <w:rPr>
              <w:ins w:id="615" w:author="Julio Li" w:date="2020-05-13T15:44:00Z"/>
              <w:del w:id="616" w:author="Kevin Gu" w:date="2020-05-21T14:49:00Z"/>
              <w:noProof/>
              <w:sz w:val="22"/>
              <w:szCs w:val="22"/>
              <w:lang w:val="en-GB" w:eastAsia="zh-CN"/>
              <w:rPrChange w:id="617" w:author="Kevin Gu" w:date="2020-05-18T10:36:00Z">
                <w:rPr>
                  <w:ins w:id="618" w:author="Julio Li" w:date="2020-05-13T15:44:00Z"/>
                  <w:del w:id="619" w:author="Kevin Gu" w:date="2020-05-21T14:49:00Z"/>
                  <w:noProof/>
                  <w:sz w:val="22"/>
                  <w:szCs w:val="22"/>
                  <w:lang w:val="en-US" w:eastAsia="zh-CN"/>
                </w:rPr>
              </w:rPrChange>
            </w:rPr>
          </w:pPr>
          <w:ins w:id="620" w:author="Julio Li" w:date="2020-05-13T15:44:00Z">
            <w:del w:id="621" w:author="Kevin Gu" w:date="2020-05-21T14:49:00Z">
              <w:r w:rsidRPr="00B909D7" w:rsidDel="00B909D7">
                <w:rPr>
                  <w:rStyle w:val="Hyperlink"/>
                  <w:noProof/>
                  <w:lang w:val="en-GB"/>
                  <w:rPrChange w:id="622" w:author="Kevin Gu" w:date="2020-05-21T14:49:00Z">
                    <w:rPr>
                      <w:rStyle w:val="Hyperlink"/>
                      <w:noProof/>
                    </w:rPr>
                  </w:rPrChange>
                </w:rPr>
                <w:delText>5.5</w:delText>
              </w:r>
              <w:r w:rsidRPr="00876437" w:rsidDel="00B909D7">
                <w:rPr>
                  <w:noProof/>
                  <w:sz w:val="22"/>
                  <w:szCs w:val="22"/>
                  <w:lang w:val="en-GB" w:eastAsia="zh-CN"/>
                  <w:rPrChange w:id="623" w:author="Kevin Gu" w:date="2020-05-18T10:36:00Z">
                    <w:rPr>
                      <w:noProof/>
                      <w:sz w:val="22"/>
                      <w:szCs w:val="22"/>
                      <w:lang w:val="en-US" w:eastAsia="zh-CN"/>
                    </w:rPr>
                  </w:rPrChange>
                </w:rPr>
                <w:tab/>
              </w:r>
              <w:r w:rsidRPr="00B909D7" w:rsidDel="00B909D7">
                <w:rPr>
                  <w:rStyle w:val="Hyperlink"/>
                  <w:noProof/>
                  <w:lang w:val="en-GB"/>
                  <w:rPrChange w:id="624" w:author="Kevin Gu" w:date="2020-05-21T14:49:00Z">
                    <w:rPr>
                      <w:rStyle w:val="Hyperlink"/>
                      <w:noProof/>
                    </w:rPr>
                  </w:rPrChange>
                </w:rPr>
                <w:delText xml:space="preserve">Change of Personnel </w:delText>
              </w:r>
              <w:r w:rsidRPr="00B909D7" w:rsidDel="00B909D7">
                <w:rPr>
                  <w:rStyle w:val="Hyperlink"/>
                  <w:rFonts w:hint="eastAsia"/>
                  <w:noProof/>
                  <w:lang w:val="en-GB" w:eastAsia="zh-CN"/>
                  <w:rPrChange w:id="625" w:author="Kevin Gu" w:date="2020-05-21T14:49:00Z">
                    <w:rPr>
                      <w:rStyle w:val="Hyperlink"/>
                      <w:rFonts w:hint="eastAsia"/>
                      <w:noProof/>
                      <w:lang w:eastAsia="zh-CN"/>
                    </w:rPr>
                  </w:rPrChange>
                </w:rPr>
                <w:delText>人员变动</w:delText>
              </w:r>
              <w:r w:rsidRPr="00876437" w:rsidDel="00B909D7">
                <w:rPr>
                  <w:noProof/>
                  <w:webHidden/>
                  <w:lang w:val="en-GB"/>
                  <w:rPrChange w:id="626" w:author="Kevin Gu" w:date="2020-05-18T10:36:00Z">
                    <w:rPr>
                      <w:noProof/>
                      <w:webHidden/>
                    </w:rPr>
                  </w:rPrChange>
                </w:rPr>
                <w:tab/>
                <w:delText>21</w:delText>
              </w:r>
            </w:del>
          </w:ins>
        </w:p>
        <w:p w14:paraId="65A1411D" w14:textId="743DC774" w:rsidR="00C46FF7" w:rsidRPr="00876437" w:rsidDel="00B909D7" w:rsidRDefault="00C46FF7">
          <w:pPr>
            <w:pStyle w:val="TOC2"/>
            <w:rPr>
              <w:ins w:id="627" w:author="Julio Li" w:date="2020-05-13T15:44:00Z"/>
              <w:del w:id="628" w:author="Kevin Gu" w:date="2020-05-21T14:49:00Z"/>
              <w:noProof/>
              <w:sz w:val="22"/>
              <w:szCs w:val="22"/>
              <w:lang w:val="en-GB" w:eastAsia="zh-CN"/>
              <w:rPrChange w:id="629" w:author="Kevin Gu" w:date="2020-05-18T10:36:00Z">
                <w:rPr>
                  <w:ins w:id="630" w:author="Julio Li" w:date="2020-05-13T15:44:00Z"/>
                  <w:del w:id="631" w:author="Kevin Gu" w:date="2020-05-21T14:49:00Z"/>
                  <w:noProof/>
                  <w:sz w:val="22"/>
                  <w:szCs w:val="22"/>
                  <w:lang w:val="en-US" w:eastAsia="zh-CN"/>
                </w:rPr>
              </w:rPrChange>
            </w:rPr>
          </w:pPr>
          <w:ins w:id="632" w:author="Julio Li" w:date="2020-05-13T15:44:00Z">
            <w:del w:id="633" w:author="Kevin Gu" w:date="2020-05-21T14:49:00Z">
              <w:r w:rsidRPr="00B909D7" w:rsidDel="00B909D7">
                <w:rPr>
                  <w:rStyle w:val="Hyperlink"/>
                  <w:noProof/>
                  <w:lang w:val="en-GB"/>
                  <w:rPrChange w:id="634" w:author="Kevin Gu" w:date="2020-05-21T14:49:00Z">
                    <w:rPr>
                      <w:rStyle w:val="Hyperlink"/>
                      <w:noProof/>
                    </w:rPr>
                  </w:rPrChange>
                </w:rPr>
                <w:delText>5.6</w:delText>
              </w:r>
              <w:r w:rsidRPr="00876437" w:rsidDel="00B909D7">
                <w:rPr>
                  <w:noProof/>
                  <w:sz w:val="22"/>
                  <w:szCs w:val="22"/>
                  <w:lang w:val="en-GB" w:eastAsia="zh-CN"/>
                  <w:rPrChange w:id="635" w:author="Kevin Gu" w:date="2020-05-18T10:36:00Z">
                    <w:rPr>
                      <w:noProof/>
                      <w:sz w:val="22"/>
                      <w:szCs w:val="22"/>
                      <w:lang w:val="en-US" w:eastAsia="zh-CN"/>
                    </w:rPr>
                  </w:rPrChange>
                </w:rPr>
                <w:tab/>
              </w:r>
              <w:r w:rsidRPr="00B909D7" w:rsidDel="00B909D7">
                <w:rPr>
                  <w:rStyle w:val="Hyperlink"/>
                  <w:noProof/>
                  <w:lang w:val="en-GB"/>
                  <w:rPrChange w:id="636" w:author="Kevin Gu" w:date="2020-05-21T14:49:00Z">
                    <w:rPr>
                      <w:rStyle w:val="Hyperlink"/>
                      <w:noProof/>
                    </w:rPr>
                  </w:rPrChange>
                </w:rPr>
                <w:delText xml:space="preserve">Badge management </w:delText>
              </w:r>
              <w:r w:rsidRPr="00B909D7" w:rsidDel="00B909D7">
                <w:rPr>
                  <w:rStyle w:val="Hyperlink"/>
                  <w:rFonts w:hint="eastAsia"/>
                  <w:noProof/>
                  <w:lang w:val="en-GB" w:eastAsia="zh-CN"/>
                  <w:rPrChange w:id="637" w:author="Kevin Gu" w:date="2020-05-21T14:49:00Z">
                    <w:rPr>
                      <w:rStyle w:val="Hyperlink"/>
                      <w:rFonts w:hint="eastAsia"/>
                      <w:noProof/>
                      <w:lang w:eastAsia="zh-CN"/>
                    </w:rPr>
                  </w:rPrChange>
                </w:rPr>
                <w:delText>工卡管理</w:delText>
              </w:r>
              <w:r w:rsidRPr="00876437" w:rsidDel="00B909D7">
                <w:rPr>
                  <w:noProof/>
                  <w:webHidden/>
                  <w:lang w:val="en-GB"/>
                  <w:rPrChange w:id="638" w:author="Kevin Gu" w:date="2020-05-18T10:36:00Z">
                    <w:rPr>
                      <w:noProof/>
                      <w:webHidden/>
                    </w:rPr>
                  </w:rPrChange>
                </w:rPr>
                <w:tab/>
                <w:delText>22</w:delText>
              </w:r>
            </w:del>
          </w:ins>
        </w:p>
        <w:p w14:paraId="764BDD75" w14:textId="7ABBA950" w:rsidR="00C46FF7" w:rsidRPr="00876437" w:rsidDel="00B909D7" w:rsidRDefault="00C46FF7">
          <w:pPr>
            <w:pStyle w:val="TOC2"/>
            <w:rPr>
              <w:ins w:id="639" w:author="Julio Li" w:date="2020-05-13T15:44:00Z"/>
              <w:del w:id="640" w:author="Kevin Gu" w:date="2020-05-21T14:49:00Z"/>
              <w:noProof/>
              <w:sz w:val="22"/>
              <w:szCs w:val="22"/>
              <w:lang w:val="en-GB" w:eastAsia="zh-CN"/>
              <w:rPrChange w:id="641" w:author="Kevin Gu" w:date="2020-05-18T10:36:00Z">
                <w:rPr>
                  <w:ins w:id="642" w:author="Julio Li" w:date="2020-05-13T15:44:00Z"/>
                  <w:del w:id="643" w:author="Kevin Gu" w:date="2020-05-21T14:49:00Z"/>
                  <w:noProof/>
                  <w:sz w:val="22"/>
                  <w:szCs w:val="22"/>
                  <w:lang w:val="en-US" w:eastAsia="zh-CN"/>
                </w:rPr>
              </w:rPrChange>
            </w:rPr>
          </w:pPr>
          <w:ins w:id="644" w:author="Julio Li" w:date="2020-05-13T15:44:00Z">
            <w:del w:id="645" w:author="Kevin Gu" w:date="2020-05-21T14:49:00Z">
              <w:r w:rsidRPr="00B909D7" w:rsidDel="00B909D7">
                <w:rPr>
                  <w:rStyle w:val="Hyperlink"/>
                  <w:noProof/>
                  <w:lang w:val="en-GB"/>
                  <w:rPrChange w:id="646" w:author="Kevin Gu" w:date="2020-05-21T14:49:00Z">
                    <w:rPr>
                      <w:rStyle w:val="Hyperlink"/>
                      <w:noProof/>
                    </w:rPr>
                  </w:rPrChange>
                </w:rPr>
                <w:delText>5.7</w:delText>
              </w:r>
              <w:r w:rsidRPr="00876437" w:rsidDel="00B909D7">
                <w:rPr>
                  <w:noProof/>
                  <w:sz w:val="22"/>
                  <w:szCs w:val="22"/>
                  <w:lang w:val="en-GB" w:eastAsia="zh-CN"/>
                  <w:rPrChange w:id="647" w:author="Kevin Gu" w:date="2020-05-18T10:36:00Z">
                    <w:rPr>
                      <w:noProof/>
                      <w:sz w:val="22"/>
                      <w:szCs w:val="22"/>
                      <w:lang w:val="en-US" w:eastAsia="zh-CN"/>
                    </w:rPr>
                  </w:rPrChange>
                </w:rPr>
                <w:tab/>
              </w:r>
              <w:r w:rsidRPr="00B909D7" w:rsidDel="00B909D7">
                <w:rPr>
                  <w:rStyle w:val="Hyperlink"/>
                  <w:noProof/>
                  <w:lang w:val="en-GB"/>
                  <w:rPrChange w:id="648" w:author="Kevin Gu" w:date="2020-05-21T14:49:00Z">
                    <w:rPr>
                      <w:rStyle w:val="Hyperlink"/>
                      <w:noProof/>
                    </w:rPr>
                  </w:rPrChange>
                </w:rPr>
                <w:delText xml:space="preserve">Rules </w:delText>
              </w:r>
              <w:r w:rsidRPr="00B909D7" w:rsidDel="00B909D7">
                <w:rPr>
                  <w:rStyle w:val="Hyperlink"/>
                  <w:rFonts w:hint="eastAsia"/>
                  <w:noProof/>
                  <w:lang w:val="en-GB" w:eastAsia="zh-CN"/>
                  <w:rPrChange w:id="649" w:author="Kevin Gu" w:date="2020-05-21T14:49:00Z">
                    <w:rPr>
                      <w:rStyle w:val="Hyperlink"/>
                      <w:rFonts w:hint="eastAsia"/>
                      <w:noProof/>
                      <w:lang w:eastAsia="zh-CN"/>
                    </w:rPr>
                  </w:rPrChange>
                </w:rPr>
                <w:delText>条例</w:delText>
              </w:r>
              <w:r w:rsidRPr="00876437" w:rsidDel="00B909D7">
                <w:rPr>
                  <w:noProof/>
                  <w:webHidden/>
                  <w:lang w:val="en-GB"/>
                  <w:rPrChange w:id="650" w:author="Kevin Gu" w:date="2020-05-18T10:36:00Z">
                    <w:rPr>
                      <w:noProof/>
                      <w:webHidden/>
                    </w:rPr>
                  </w:rPrChange>
                </w:rPr>
                <w:tab/>
                <w:delText>23</w:delText>
              </w:r>
            </w:del>
          </w:ins>
        </w:p>
        <w:p w14:paraId="577BCF3C" w14:textId="09612945" w:rsidR="00C46FF7" w:rsidRPr="00876437" w:rsidDel="00B909D7" w:rsidRDefault="00C46FF7">
          <w:pPr>
            <w:pStyle w:val="TOC2"/>
            <w:rPr>
              <w:ins w:id="651" w:author="Julio Li" w:date="2020-05-13T15:44:00Z"/>
              <w:del w:id="652" w:author="Kevin Gu" w:date="2020-05-21T14:49:00Z"/>
              <w:noProof/>
              <w:sz w:val="22"/>
              <w:szCs w:val="22"/>
              <w:lang w:val="en-GB" w:eastAsia="zh-CN"/>
              <w:rPrChange w:id="653" w:author="Kevin Gu" w:date="2020-05-18T10:36:00Z">
                <w:rPr>
                  <w:ins w:id="654" w:author="Julio Li" w:date="2020-05-13T15:44:00Z"/>
                  <w:del w:id="655" w:author="Kevin Gu" w:date="2020-05-21T14:49:00Z"/>
                  <w:noProof/>
                  <w:sz w:val="22"/>
                  <w:szCs w:val="22"/>
                  <w:lang w:val="en-US" w:eastAsia="zh-CN"/>
                </w:rPr>
              </w:rPrChange>
            </w:rPr>
          </w:pPr>
          <w:ins w:id="656" w:author="Julio Li" w:date="2020-05-13T15:44:00Z">
            <w:del w:id="657" w:author="Kevin Gu" w:date="2020-05-21T14:49:00Z">
              <w:r w:rsidRPr="00B909D7" w:rsidDel="00B909D7">
                <w:rPr>
                  <w:rStyle w:val="Hyperlink"/>
                  <w:noProof/>
                  <w:lang w:val="en-GB"/>
                  <w:rPrChange w:id="658" w:author="Kevin Gu" w:date="2020-05-21T14:49:00Z">
                    <w:rPr>
                      <w:rStyle w:val="Hyperlink"/>
                      <w:noProof/>
                    </w:rPr>
                  </w:rPrChange>
                </w:rPr>
                <w:delText>5.8</w:delText>
              </w:r>
              <w:r w:rsidRPr="00876437" w:rsidDel="00B909D7">
                <w:rPr>
                  <w:noProof/>
                  <w:sz w:val="22"/>
                  <w:szCs w:val="22"/>
                  <w:lang w:val="en-GB" w:eastAsia="zh-CN"/>
                  <w:rPrChange w:id="659" w:author="Kevin Gu" w:date="2020-05-18T10:36:00Z">
                    <w:rPr>
                      <w:noProof/>
                      <w:sz w:val="22"/>
                      <w:szCs w:val="22"/>
                      <w:lang w:val="en-US" w:eastAsia="zh-CN"/>
                    </w:rPr>
                  </w:rPrChange>
                </w:rPr>
                <w:tab/>
              </w:r>
              <w:r w:rsidRPr="00B909D7" w:rsidDel="00B909D7">
                <w:rPr>
                  <w:rStyle w:val="Hyperlink"/>
                  <w:noProof/>
                  <w:lang w:val="en-GB"/>
                  <w:rPrChange w:id="660" w:author="Kevin Gu" w:date="2020-05-21T14:49:00Z">
                    <w:rPr>
                      <w:rStyle w:val="Hyperlink"/>
                      <w:noProof/>
                    </w:rPr>
                  </w:rPrChange>
                </w:rPr>
                <w:delText xml:space="preserve">Employment Termination </w:delText>
              </w:r>
              <w:r w:rsidRPr="00B909D7" w:rsidDel="00B909D7">
                <w:rPr>
                  <w:rStyle w:val="Hyperlink"/>
                  <w:rFonts w:hint="eastAsia"/>
                  <w:noProof/>
                  <w:lang w:val="en-GB" w:eastAsia="zh-CN"/>
                  <w:rPrChange w:id="661" w:author="Kevin Gu" w:date="2020-05-21T14:49:00Z">
                    <w:rPr>
                      <w:rStyle w:val="Hyperlink"/>
                      <w:rFonts w:hint="eastAsia"/>
                      <w:noProof/>
                      <w:lang w:eastAsia="zh-CN"/>
                    </w:rPr>
                  </w:rPrChange>
                </w:rPr>
                <w:delText>员工离职</w:delText>
              </w:r>
              <w:r w:rsidRPr="00876437" w:rsidDel="00B909D7">
                <w:rPr>
                  <w:noProof/>
                  <w:webHidden/>
                  <w:lang w:val="en-GB"/>
                  <w:rPrChange w:id="662" w:author="Kevin Gu" w:date="2020-05-18T10:36:00Z">
                    <w:rPr>
                      <w:noProof/>
                      <w:webHidden/>
                    </w:rPr>
                  </w:rPrChange>
                </w:rPr>
                <w:tab/>
                <w:delText>24</w:delText>
              </w:r>
            </w:del>
          </w:ins>
        </w:p>
        <w:p w14:paraId="43CA02D8" w14:textId="2A0E6D32" w:rsidR="00C46FF7" w:rsidRPr="00876437" w:rsidDel="00B909D7" w:rsidRDefault="00C46FF7">
          <w:pPr>
            <w:pStyle w:val="TOC2"/>
            <w:rPr>
              <w:ins w:id="663" w:author="Julio Li" w:date="2020-05-13T15:44:00Z"/>
              <w:del w:id="664" w:author="Kevin Gu" w:date="2020-05-21T14:49:00Z"/>
              <w:noProof/>
              <w:sz w:val="22"/>
              <w:szCs w:val="22"/>
              <w:lang w:val="en-GB" w:eastAsia="zh-CN"/>
              <w:rPrChange w:id="665" w:author="Kevin Gu" w:date="2020-05-18T10:36:00Z">
                <w:rPr>
                  <w:ins w:id="666" w:author="Julio Li" w:date="2020-05-13T15:44:00Z"/>
                  <w:del w:id="667" w:author="Kevin Gu" w:date="2020-05-21T14:49:00Z"/>
                  <w:noProof/>
                  <w:sz w:val="22"/>
                  <w:szCs w:val="22"/>
                  <w:lang w:val="en-US" w:eastAsia="zh-CN"/>
                </w:rPr>
              </w:rPrChange>
            </w:rPr>
          </w:pPr>
          <w:ins w:id="668" w:author="Julio Li" w:date="2020-05-13T15:44:00Z">
            <w:del w:id="669" w:author="Kevin Gu" w:date="2020-05-21T14:49:00Z">
              <w:r w:rsidRPr="00B909D7" w:rsidDel="00B909D7">
                <w:rPr>
                  <w:rStyle w:val="Hyperlink"/>
                  <w:noProof/>
                  <w:lang w:val="en-GB"/>
                  <w:rPrChange w:id="670" w:author="Kevin Gu" w:date="2020-05-21T14:49:00Z">
                    <w:rPr>
                      <w:rStyle w:val="Hyperlink"/>
                      <w:noProof/>
                    </w:rPr>
                  </w:rPrChange>
                </w:rPr>
                <w:delText>5.9</w:delText>
              </w:r>
              <w:r w:rsidRPr="00876437" w:rsidDel="00B909D7">
                <w:rPr>
                  <w:noProof/>
                  <w:sz w:val="22"/>
                  <w:szCs w:val="22"/>
                  <w:lang w:val="en-GB" w:eastAsia="zh-CN"/>
                  <w:rPrChange w:id="671" w:author="Kevin Gu" w:date="2020-05-18T10:36:00Z">
                    <w:rPr>
                      <w:noProof/>
                      <w:sz w:val="22"/>
                      <w:szCs w:val="22"/>
                      <w:lang w:val="en-US" w:eastAsia="zh-CN"/>
                    </w:rPr>
                  </w:rPrChange>
                </w:rPr>
                <w:tab/>
              </w:r>
              <w:r w:rsidRPr="00B909D7" w:rsidDel="00B909D7">
                <w:rPr>
                  <w:rStyle w:val="Hyperlink"/>
                  <w:noProof/>
                  <w:lang w:val="en-GB"/>
                  <w:rPrChange w:id="672" w:author="Kevin Gu" w:date="2020-05-21T14:49:00Z">
                    <w:rPr>
                      <w:rStyle w:val="Hyperlink"/>
                      <w:noProof/>
                    </w:rPr>
                  </w:rPrChange>
                </w:rPr>
                <w:delText xml:space="preserve">Security Discipline </w:delText>
              </w:r>
              <w:r w:rsidRPr="00B909D7" w:rsidDel="00B909D7">
                <w:rPr>
                  <w:rStyle w:val="Hyperlink"/>
                  <w:rFonts w:hint="eastAsia"/>
                  <w:noProof/>
                  <w:lang w:val="en-GB" w:eastAsia="zh-CN"/>
                  <w:rPrChange w:id="673" w:author="Kevin Gu" w:date="2020-05-21T14:49:00Z">
                    <w:rPr>
                      <w:rStyle w:val="Hyperlink"/>
                      <w:rFonts w:hint="eastAsia"/>
                      <w:noProof/>
                      <w:lang w:eastAsia="zh-CN"/>
                    </w:rPr>
                  </w:rPrChange>
                </w:rPr>
                <w:delText>安全纪律</w:delText>
              </w:r>
              <w:r w:rsidRPr="00876437" w:rsidDel="00B909D7">
                <w:rPr>
                  <w:noProof/>
                  <w:webHidden/>
                  <w:lang w:val="en-GB"/>
                  <w:rPrChange w:id="674" w:author="Kevin Gu" w:date="2020-05-18T10:36:00Z">
                    <w:rPr>
                      <w:noProof/>
                      <w:webHidden/>
                    </w:rPr>
                  </w:rPrChange>
                </w:rPr>
                <w:tab/>
                <w:delText>25</w:delText>
              </w:r>
            </w:del>
          </w:ins>
        </w:p>
        <w:p w14:paraId="37DBEE56" w14:textId="63322AF4" w:rsidR="00C46FF7" w:rsidRPr="00876437" w:rsidDel="00B909D7" w:rsidRDefault="00C46FF7">
          <w:pPr>
            <w:pStyle w:val="TOC2"/>
            <w:rPr>
              <w:ins w:id="675" w:author="Julio Li" w:date="2020-05-13T15:44:00Z"/>
              <w:del w:id="676" w:author="Kevin Gu" w:date="2020-05-21T14:49:00Z"/>
              <w:noProof/>
              <w:sz w:val="22"/>
              <w:szCs w:val="22"/>
              <w:lang w:val="en-GB" w:eastAsia="zh-CN"/>
              <w:rPrChange w:id="677" w:author="Kevin Gu" w:date="2020-05-18T10:36:00Z">
                <w:rPr>
                  <w:ins w:id="678" w:author="Julio Li" w:date="2020-05-13T15:44:00Z"/>
                  <w:del w:id="679" w:author="Kevin Gu" w:date="2020-05-21T14:49:00Z"/>
                  <w:noProof/>
                  <w:sz w:val="22"/>
                  <w:szCs w:val="22"/>
                  <w:lang w:val="en-US" w:eastAsia="zh-CN"/>
                </w:rPr>
              </w:rPrChange>
            </w:rPr>
          </w:pPr>
          <w:ins w:id="680" w:author="Julio Li" w:date="2020-05-13T15:44:00Z">
            <w:del w:id="681" w:author="Kevin Gu" w:date="2020-05-21T14:49:00Z">
              <w:r w:rsidRPr="00B909D7" w:rsidDel="00B909D7">
                <w:rPr>
                  <w:rStyle w:val="Hyperlink"/>
                  <w:noProof/>
                  <w:lang w:val="en-GB"/>
                  <w:rPrChange w:id="682" w:author="Kevin Gu" w:date="2020-05-21T14:49:00Z">
                    <w:rPr>
                      <w:rStyle w:val="Hyperlink"/>
                      <w:noProof/>
                    </w:rPr>
                  </w:rPrChange>
                </w:rPr>
                <w:delText>5.10</w:delText>
              </w:r>
              <w:r w:rsidRPr="00876437" w:rsidDel="00B909D7">
                <w:rPr>
                  <w:noProof/>
                  <w:sz w:val="22"/>
                  <w:szCs w:val="22"/>
                  <w:lang w:val="en-GB" w:eastAsia="zh-CN"/>
                  <w:rPrChange w:id="683" w:author="Kevin Gu" w:date="2020-05-18T10:36:00Z">
                    <w:rPr>
                      <w:noProof/>
                      <w:sz w:val="22"/>
                      <w:szCs w:val="22"/>
                      <w:lang w:val="en-US" w:eastAsia="zh-CN"/>
                    </w:rPr>
                  </w:rPrChange>
                </w:rPr>
                <w:tab/>
              </w:r>
              <w:r w:rsidRPr="00B909D7" w:rsidDel="00B909D7">
                <w:rPr>
                  <w:rStyle w:val="Hyperlink"/>
                  <w:noProof/>
                  <w:lang w:val="en-GB"/>
                  <w:rPrChange w:id="684" w:author="Kevin Gu" w:date="2020-05-21T14:49:00Z">
                    <w:rPr>
                      <w:rStyle w:val="Hyperlink"/>
                      <w:noProof/>
                    </w:rPr>
                  </w:rPrChange>
                </w:rPr>
                <w:delText xml:space="preserve">Labour Contract Management </w:delText>
              </w:r>
              <w:r w:rsidRPr="00B909D7" w:rsidDel="00B909D7">
                <w:rPr>
                  <w:rStyle w:val="Hyperlink"/>
                  <w:rFonts w:hint="eastAsia"/>
                  <w:noProof/>
                  <w:lang w:val="en-GB" w:eastAsia="zh-CN"/>
                  <w:rPrChange w:id="685" w:author="Kevin Gu" w:date="2020-05-21T14:49:00Z">
                    <w:rPr>
                      <w:rStyle w:val="Hyperlink"/>
                      <w:rFonts w:hint="eastAsia"/>
                      <w:noProof/>
                      <w:lang w:eastAsia="zh-CN"/>
                    </w:rPr>
                  </w:rPrChange>
                </w:rPr>
                <w:delText>劳动合同管理</w:delText>
              </w:r>
              <w:r w:rsidRPr="00876437" w:rsidDel="00B909D7">
                <w:rPr>
                  <w:noProof/>
                  <w:webHidden/>
                  <w:lang w:val="en-GB"/>
                  <w:rPrChange w:id="686" w:author="Kevin Gu" w:date="2020-05-18T10:36:00Z">
                    <w:rPr>
                      <w:noProof/>
                      <w:webHidden/>
                    </w:rPr>
                  </w:rPrChange>
                </w:rPr>
                <w:tab/>
                <w:delText>25</w:delText>
              </w:r>
            </w:del>
          </w:ins>
        </w:p>
        <w:p w14:paraId="0B53393B" w14:textId="04B44D8F" w:rsidR="00C46FF7" w:rsidRPr="00876437" w:rsidDel="00B909D7" w:rsidRDefault="00C46FF7">
          <w:pPr>
            <w:pStyle w:val="TOC1"/>
            <w:tabs>
              <w:tab w:val="left" w:pos="403"/>
              <w:tab w:val="right" w:leader="dot" w:pos="9742"/>
            </w:tabs>
            <w:rPr>
              <w:ins w:id="687" w:author="Julio Li" w:date="2020-05-13T15:44:00Z"/>
              <w:del w:id="688" w:author="Kevin Gu" w:date="2020-05-21T14:49:00Z"/>
              <w:noProof/>
              <w:sz w:val="22"/>
              <w:szCs w:val="22"/>
              <w:lang w:val="en-GB" w:eastAsia="zh-CN"/>
              <w:rPrChange w:id="689" w:author="Kevin Gu" w:date="2020-05-18T10:36:00Z">
                <w:rPr>
                  <w:ins w:id="690" w:author="Julio Li" w:date="2020-05-13T15:44:00Z"/>
                  <w:del w:id="691" w:author="Kevin Gu" w:date="2020-05-21T14:49:00Z"/>
                  <w:noProof/>
                  <w:sz w:val="22"/>
                  <w:szCs w:val="22"/>
                  <w:lang w:val="en-US" w:eastAsia="zh-CN"/>
                </w:rPr>
              </w:rPrChange>
            </w:rPr>
          </w:pPr>
          <w:ins w:id="692" w:author="Julio Li" w:date="2020-05-13T15:44:00Z">
            <w:del w:id="693" w:author="Kevin Gu" w:date="2020-05-21T14:49:00Z">
              <w:r w:rsidRPr="00B909D7" w:rsidDel="00B909D7">
                <w:rPr>
                  <w:rStyle w:val="Hyperlink"/>
                  <w:noProof/>
                  <w:lang w:val="en-GB"/>
                  <w:rPrChange w:id="694" w:author="Kevin Gu" w:date="2020-05-21T14:49:00Z">
                    <w:rPr>
                      <w:rStyle w:val="Hyperlink"/>
                      <w:noProof/>
                    </w:rPr>
                  </w:rPrChange>
                </w:rPr>
                <w:delText>6</w:delText>
              </w:r>
              <w:r w:rsidRPr="00876437" w:rsidDel="00B909D7">
                <w:rPr>
                  <w:noProof/>
                  <w:sz w:val="22"/>
                  <w:szCs w:val="22"/>
                  <w:lang w:val="en-GB" w:eastAsia="zh-CN"/>
                  <w:rPrChange w:id="695" w:author="Kevin Gu" w:date="2020-05-18T10:36:00Z">
                    <w:rPr>
                      <w:noProof/>
                      <w:sz w:val="22"/>
                      <w:szCs w:val="22"/>
                      <w:lang w:val="en-US" w:eastAsia="zh-CN"/>
                    </w:rPr>
                  </w:rPrChange>
                </w:rPr>
                <w:tab/>
              </w:r>
              <w:r w:rsidRPr="00B909D7" w:rsidDel="00B909D7">
                <w:rPr>
                  <w:rStyle w:val="Hyperlink"/>
                  <w:noProof/>
                  <w:lang w:val="en-GB"/>
                  <w:rPrChange w:id="696" w:author="Kevin Gu" w:date="2020-05-21T14:49:00Z">
                    <w:rPr>
                      <w:rStyle w:val="Hyperlink"/>
                      <w:noProof/>
                    </w:rPr>
                  </w:rPrChange>
                </w:rPr>
                <w:delText xml:space="preserve">Physical Security Facilities Management </w:delText>
              </w:r>
              <w:r w:rsidRPr="00B909D7" w:rsidDel="00B909D7">
                <w:rPr>
                  <w:rStyle w:val="Hyperlink"/>
                  <w:rFonts w:hint="eastAsia"/>
                  <w:noProof/>
                  <w:lang w:val="en-GB" w:eastAsia="zh-CN"/>
                  <w:rPrChange w:id="697" w:author="Kevin Gu" w:date="2020-05-21T14:49:00Z">
                    <w:rPr>
                      <w:rStyle w:val="Hyperlink"/>
                      <w:rFonts w:hint="eastAsia"/>
                      <w:noProof/>
                      <w:lang w:eastAsia="zh-CN"/>
                    </w:rPr>
                  </w:rPrChange>
                </w:rPr>
                <w:delText>物理安全设备管理</w:delText>
              </w:r>
              <w:r w:rsidRPr="00876437" w:rsidDel="00B909D7">
                <w:rPr>
                  <w:noProof/>
                  <w:webHidden/>
                  <w:lang w:val="en-GB"/>
                  <w:rPrChange w:id="698" w:author="Kevin Gu" w:date="2020-05-18T10:36:00Z">
                    <w:rPr>
                      <w:noProof/>
                      <w:webHidden/>
                    </w:rPr>
                  </w:rPrChange>
                </w:rPr>
                <w:tab/>
                <w:delText>26</w:delText>
              </w:r>
            </w:del>
          </w:ins>
        </w:p>
        <w:p w14:paraId="12C733B3" w14:textId="7FA7EC54" w:rsidR="00C46FF7" w:rsidRPr="00876437" w:rsidDel="00B909D7" w:rsidRDefault="00C46FF7">
          <w:pPr>
            <w:pStyle w:val="TOC2"/>
            <w:rPr>
              <w:ins w:id="699" w:author="Julio Li" w:date="2020-05-13T15:44:00Z"/>
              <w:del w:id="700" w:author="Kevin Gu" w:date="2020-05-21T14:49:00Z"/>
              <w:noProof/>
              <w:sz w:val="22"/>
              <w:szCs w:val="22"/>
              <w:lang w:val="en-GB" w:eastAsia="zh-CN"/>
              <w:rPrChange w:id="701" w:author="Kevin Gu" w:date="2020-05-18T10:36:00Z">
                <w:rPr>
                  <w:ins w:id="702" w:author="Julio Li" w:date="2020-05-13T15:44:00Z"/>
                  <w:del w:id="703" w:author="Kevin Gu" w:date="2020-05-21T14:49:00Z"/>
                  <w:noProof/>
                  <w:sz w:val="22"/>
                  <w:szCs w:val="22"/>
                  <w:lang w:val="en-US" w:eastAsia="zh-CN"/>
                </w:rPr>
              </w:rPrChange>
            </w:rPr>
          </w:pPr>
          <w:ins w:id="704" w:author="Julio Li" w:date="2020-05-13T15:44:00Z">
            <w:del w:id="705" w:author="Kevin Gu" w:date="2020-05-21T14:49:00Z">
              <w:r w:rsidRPr="00B909D7" w:rsidDel="00B909D7">
                <w:rPr>
                  <w:rStyle w:val="Hyperlink"/>
                  <w:noProof/>
                  <w:lang w:val="en-GB"/>
                  <w:rPrChange w:id="706" w:author="Kevin Gu" w:date="2020-05-21T14:49:00Z">
                    <w:rPr>
                      <w:rStyle w:val="Hyperlink"/>
                      <w:noProof/>
                    </w:rPr>
                  </w:rPrChange>
                </w:rPr>
                <w:delText>6.1</w:delText>
              </w:r>
              <w:r w:rsidRPr="00876437" w:rsidDel="00B909D7">
                <w:rPr>
                  <w:noProof/>
                  <w:sz w:val="22"/>
                  <w:szCs w:val="22"/>
                  <w:lang w:val="en-GB" w:eastAsia="zh-CN"/>
                  <w:rPrChange w:id="707" w:author="Kevin Gu" w:date="2020-05-18T10:36:00Z">
                    <w:rPr>
                      <w:noProof/>
                      <w:sz w:val="22"/>
                      <w:szCs w:val="22"/>
                      <w:lang w:val="en-US" w:eastAsia="zh-CN"/>
                    </w:rPr>
                  </w:rPrChange>
                </w:rPr>
                <w:tab/>
              </w:r>
              <w:r w:rsidRPr="00B909D7" w:rsidDel="00B909D7">
                <w:rPr>
                  <w:rStyle w:val="Hyperlink"/>
                  <w:noProof/>
                  <w:lang w:val="en-GB"/>
                  <w:rPrChange w:id="708" w:author="Kevin Gu" w:date="2020-05-21T14:49:00Z">
                    <w:rPr>
                      <w:rStyle w:val="Hyperlink"/>
                      <w:noProof/>
                    </w:rPr>
                  </w:rPrChange>
                </w:rPr>
                <w:delText xml:space="preserve">Physical Protection </w:delText>
              </w:r>
              <w:r w:rsidRPr="00B909D7" w:rsidDel="00B909D7">
                <w:rPr>
                  <w:rStyle w:val="Hyperlink"/>
                  <w:rFonts w:hint="eastAsia"/>
                  <w:noProof/>
                  <w:lang w:val="en-GB" w:eastAsia="zh-CN"/>
                  <w:rPrChange w:id="709" w:author="Kevin Gu" w:date="2020-05-21T14:49:00Z">
                    <w:rPr>
                      <w:rStyle w:val="Hyperlink"/>
                      <w:rFonts w:hint="eastAsia"/>
                      <w:noProof/>
                      <w:lang w:eastAsia="zh-CN"/>
                    </w:rPr>
                  </w:rPrChange>
                </w:rPr>
                <w:delText>物理防护</w:delText>
              </w:r>
              <w:r w:rsidRPr="00876437" w:rsidDel="00B909D7">
                <w:rPr>
                  <w:noProof/>
                  <w:webHidden/>
                  <w:lang w:val="en-GB"/>
                  <w:rPrChange w:id="710" w:author="Kevin Gu" w:date="2020-05-18T10:36:00Z">
                    <w:rPr>
                      <w:noProof/>
                      <w:webHidden/>
                    </w:rPr>
                  </w:rPrChange>
                </w:rPr>
                <w:tab/>
                <w:delText>26</w:delText>
              </w:r>
            </w:del>
          </w:ins>
        </w:p>
        <w:p w14:paraId="7F171465" w14:textId="663DAADF" w:rsidR="00C46FF7" w:rsidRPr="00876437" w:rsidDel="00B909D7" w:rsidRDefault="00C46FF7">
          <w:pPr>
            <w:pStyle w:val="TOC2"/>
            <w:rPr>
              <w:ins w:id="711" w:author="Julio Li" w:date="2020-05-13T15:44:00Z"/>
              <w:del w:id="712" w:author="Kevin Gu" w:date="2020-05-21T14:49:00Z"/>
              <w:noProof/>
              <w:sz w:val="22"/>
              <w:szCs w:val="22"/>
              <w:lang w:val="en-GB" w:eastAsia="zh-CN"/>
              <w:rPrChange w:id="713" w:author="Kevin Gu" w:date="2020-05-18T10:36:00Z">
                <w:rPr>
                  <w:ins w:id="714" w:author="Julio Li" w:date="2020-05-13T15:44:00Z"/>
                  <w:del w:id="715" w:author="Kevin Gu" w:date="2020-05-21T14:49:00Z"/>
                  <w:noProof/>
                  <w:sz w:val="22"/>
                  <w:szCs w:val="22"/>
                  <w:lang w:val="en-US" w:eastAsia="zh-CN"/>
                </w:rPr>
              </w:rPrChange>
            </w:rPr>
          </w:pPr>
          <w:ins w:id="716" w:author="Julio Li" w:date="2020-05-13T15:44:00Z">
            <w:del w:id="717" w:author="Kevin Gu" w:date="2020-05-21T14:49:00Z">
              <w:r w:rsidRPr="00B909D7" w:rsidDel="00B909D7">
                <w:rPr>
                  <w:rStyle w:val="Hyperlink"/>
                  <w:noProof/>
                  <w:lang w:val="en-GB"/>
                  <w:rPrChange w:id="718" w:author="Kevin Gu" w:date="2020-05-21T14:49:00Z">
                    <w:rPr>
                      <w:rStyle w:val="Hyperlink"/>
                      <w:noProof/>
                    </w:rPr>
                  </w:rPrChange>
                </w:rPr>
                <w:delText>6.2</w:delText>
              </w:r>
              <w:r w:rsidRPr="00876437" w:rsidDel="00B909D7">
                <w:rPr>
                  <w:noProof/>
                  <w:sz w:val="22"/>
                  <w:szCs w:val="22"/>
                  <w:lang w:val="en-GB" w:eastAsia="zh-CN"/>
                  <w:rPrChange w:id="719" w:author="Kevin Gu" w:date="2020-05-18T10:36:00Z">
                    <w:rPr>
                      <w:noProof/>
                      <w:sz w:val="22"/>
                      <w:szCs w:val="22"/>
                      <w:lang w:val="en-US" w:eastAsia="zh-CN"/>
                    </w:rPr>
                  </w:rPrChange>
                </w:rPr>
                <w:tab/>
              </w:r>
              <w:r w:rsidRPr="00B909D7" w:rsidDel="00B909D7">
                <w:rPr>
                  <w:rStyle w:val="Hyperlink"/>
                  <w:noProof/>
                  <w:lang w:val="en-GB"/>
                  <w:rPrChange w:id="720" w:author="Kevin Gu" w:date="2020-05-21T14:49:00Z">
                    <w:rPr>
                      <w:rStyle w:val="Hyperlink"/>
                      <w:noProof/>
                    </w:rPr>
                  </w:rPrChange>
                </w:rPr>
                <w:delText xml:space="preserve">Physical Access Control </w:delText>
              </w:r>
              <w:r w:rsidRPr="00B909D7" w:rsidDel="00B909D7">
                <w:rPr>
                  <w:rStyle w:val="Hyperlink"/>
                  <w:rFonts w:hint="eastAsia"/>
                  <w:noProof/>
                  <w:lang w:val="en-GB" w:eastAsia="zh-CN"/>
                  <w:rPrChange w:id="721" w:author="Kevin Gu" w:date="2020-05-21T14:49:00Z">
                    <w:rPr>
                      <w:rStyle w:val="Hyperlink"/>
                      <w:rFonts w:hint="eastAsia"/>
                      <w:noProof/>
                      <w:lang w:eastAsia="zh-CN"/>
                    </w:rPr>
                  </w:rPrChange>
                </w:rPr>
                <w:delText>物理访问控制</w:delText>
              </w:r>
              <w:r w:rsidRPr="00876437" w:rsidDel="00B909D7">
                <w:rPr>
                  <w:noProof/>
                  <w:webHidden/>
                  <w:lang w:val="en-GB"/>
                  <w:rPrChange w:id="722" w:author="Kevin Gu" w:date="2020-05-18T10:36:00Z">
                    <w:rPr>
                      <w:noProof/>
                      <w:webHidden/>
                    </w:rPr>
                  </w:rPrChange>
                </w:rPr>
                <w:tab/>
                <w:delText>26</w:delText>
              </w:r>
            </w:del>
          </w:ins>
        </w:p>
        <w:p w14:paraId="337653A3" w14:textId="698C243E" w:rsidR="00C46FF7" w:rsidRPr="00876437" w:rsidDel="00B909D7" w:rsidRDefault="00C46FF7">
          <w:pPr>
            <w:pStyle w:val="TOC2"/>
            <w:rPr>
              <w:ins w:id="723" w:author="Julio Li" w:date="2020-05-13T15:44:00Z"/>
              <w:del w:id="724" w:author="Kevin Gu" w:date="2020-05-21T14:49:00Z"/>
              <w:noProof/>
              <w:sz w:val="22"/>
              <w:szCs w:val="22"/>
              <w:lang w:val="en-GB" w:eastAsia="zh-CN"/>
              <w:rPrChange w:id="725" w:author="Kevin Gu" w:date="2020-05-18T10:36:00Z">
                <w:rPr>
                  <w:ins w:id="726" w:author="Julio Li" w:date="2020-05-13T15:44:00Z"/>
                  <w:del w:id="727" w:author="Kevin Gu" w:date="2020-05-21T14:49:00Z"/>
                  <w:noProof/>
                  <w:sz w:val="22"/>
                  <w:szCs w:val="22"/>
                  <w:lang w:val="en-US" w:eastAsia="zh-CN"/>
                </w:rPr>
              </w:rPrChange>
            </w:rPr>
          </w:pPr>
          <w:ins w:id="728" w:author="Julio Li" w:date="2020-05-13T15:44:00Z">
            <w:del w:id="729" w:author="Kevin Gu" w:date="2020-05-21T14:49:00Z">
              <w:r w:rsidRPr="00B909D7" w:rsidDel="00B909D7">
                <w:rPr>
                  <w:rStyle w:val="Hyperlink"/>
                  <w:noProof/>
                  <w:lang w:val="en-GB"/>
                  <w:rPrChange w:id="730" w:author="Kevin Gu" w:date="2020-05-21T14:49:00Z">
                    <w:rPr>
                      <w:rStyle w:val="Hyperlink"/>
                      <w:noProof/>
                    </w:rPr>
                  </w:rPrChange>
                </w:rPr>
                <w:delText>6.3</w:delText>
              </w:r>
              <w:r w:rsidRPr="00876437" w:rsidDel="00B909D7">
                <w:rPr>
                  <w:noProof/>
                  <w:sz w:val="22"/>
                  <w:szCs w:val="22"/>
                  <w:lang w:val="en-GB" w:eastAsia="zh-CN"/>
                  <w:rPrChange w:id="731" w:author="Kevin Gu" w:date="2020-05-18T10:36:00Z">
                    <w:rPr>
                      <w:noProof/>
                      <w:sz w:val="22"/>
                      <w:szCs w:val="22"/>
                      <w:lang w:val="en-US" w:eastAsia="zh-CN"/>
                    </w:rPr>
                  </w:rPrChange>
                </w:rPr>
                <w:tab/>
              </w:r>
              <w:r w:rsidRPr="00B909D7" w:rsidDel="00B909D7">
                <w:rPr>
                  <w:rStyle w:val="Hyperlink"/>
                  <w:noProof/>
                  <w:lang w:val="en-GB"/>
                  <w:rPrChange w:id="732" w:author="Kevin Gu" w:date="2020-05-21T14:49:00Z">
                    <w:rPr>
                      <w:rStyle w:val="Hyperlink"/>
                      <w:noProof/>
                    </w:rPr>
                  </w:rPrChange>
                </w:rPr>
                <w:delText xml:space="preserve">Visitors Management </w:delText>
              </w:r>
              <w:r w:rsidRPr="00B909D7" w:rsidDel="00B909D7">
                <w:rPr>
                  <w:rStyle w:val="Hyperlink"/>
                  <w:rFonts w:hint="eastAsia"/>
                  <w:noProof/>
                  <w:lang w:val="en-GB" w:eastAsia="zh-CN"/>
                  <w:rPrChange w:id="733" w:author="Kevin Gu" w:date="2020-05-21T14:49:00Z">
                    <w:rPr>
                      <w:rStyle w:val="Hyperlink"/>
                      <w:rFonts w:hint="eastAsia"/>
                      <w:noProof/>
                      <w:lang w:eastAsia="zh-CN"/>
                    </w:rPr>
                  </w:rPrChange>
                </w:rPr>
                <w:delText>访客管理</w:delText>
              </w:r>
              <w:r w:rsidRPr="00876437" w:rsidDel="00B909D7">
                <w:rPr>
                  <w:noProof/>
                  <w:webHidden/>
                  <w:lang w:val="en-GB"/>
                  <w:rPrChange w:id="734" w:author="Kevin Gu" w:date="2020-05-18T10:36:00Z">
                    <w:rPr>
                      <w:noProof/>
                      <w:webHidden/>
                    </w:rPr>
                  </w:rPrChange>
                </w:rPr>
                <w:tab/>
                <w:delText>27</w:delText>
              </w:r>
            </w:del>
          </w:ins>
        </w:p>
        <w:p w14:paraId="5D737240" w14:textId="1BE0FAE9" w:rsidR="00C46FF7" w:rsidRPr="00876437" w:rsidDel="00B909D7" w:rsidRDefault="00C46FF7">
          <w:pPr>
            <w:pStyle w:val="TOC2"/>
            <w:rPr>
              <w:ins w:id="735" w:author="Julio Li" w:date="2020-05-13T15:44:00Z"/>
              <w:del w:id="736" w:author="Kevin Gu" w:date="2020-05-21T14:49:00Z"/>
              <w:noProof/>
              <w:sz w:val="22"/>
              <w:szCs w:val="22"/>
              <w:lang w:val="en-GB" w:eastAsia="zh-CN"/>
              <w:rPrChange w:id="737" w:author="Kevin Gu" w:date="2020-05-18T10:36:00Z">
                <w:rPr>
                  <w:ins w:id="738" w:author="Julio Li" w:date="2020-05-13T15:44:00Z"/>
                  <w:del w:id="739" w:author="Kevin Gu" w:date="2020-05-21T14:49:00Z"/>
                  <w:noProof/>
                  <w:sz w:val="22"/>
                  <w:szCs w:val="22"/>
                  <w:lang w:val="en-US" w:eastAsia="zh-CN"/>
                </w:rPr>
              </w:rPrChange>
            </w:rPr>
          </w:pPr>
          <w:ins w:id="740" w:author="Julio Li" w:date="2020-05-13T15:44:00Z">
            <w:del w:id="741" w:author="Kevin Gu" w:date="2020-05-21T14:49:00Z">
              <w:r w:rsidRPr="00B909D7" w:rsidDel="00B909D7">
                <w:rPr>
                  <w:rStyle w:val="Hyperlink"/>
                  <w:noProof/>
                  <w:lang w:val="en-GB"/>
                  <w:rPrChange w:id="742" w:author="Kevin Gu" w:date="2020-05-21T14:49:00Z">
                    <w:rPr>
                      <w:rStyle w:val="Hyperlink"/>
                      <w:noProof/>
                    </w:rPr>
                  </w:rPrChange>
                </w:rPr>
                <w:delText>6.4</w:delText>
              </w:r>
              <w:r w:rsidRPr="00876437" w:rsidDel="00B909D7">
                <w:rPr>
                  <w:noProof/>
                  <w:sz w:val="22"/>
                  <w:szCs w:val="22"/>
                  <w:lang w:val="en-GB" w:eastAsia="zh-CN"/>
                  <w:rPrChange w:id="743" w:author="Kevin Gu" w:date="2020-05-18T10:36:00Z">
                    <w:rPr>
                      <w:noProof/>
                      <w:sz w:val="22"/>
                      <w:szCs w:val="22"/>
                      <w:lang w:val="en-US" w:eastAsia="zh-CN"/>
                    </w:rPr>
                  </w:rPrChange>
                </w:rPr>
                <w:tab/>
              </w:r>
              <w:r w:rsidRPr="00B909D7" w:rsidDel="00B909D7">
                <w:rPr>
                  <w:rStyle w:val="Hyperlink"/>
                  <w:noProof/>
                  <w:lang w:val="en-GB"/>
                  <w:rPrChange w:id="744" w:author="Kevin Gu" w:date="2020-05-21T14:49:00Z">
                    <w:rPr>
                      <w:rStyle w:val="Hyperlink"/>
                      <w:noProof/>
                    </w:rPr>
                  </w:rPrChange>
                </w:rPr>
                <w:delText xml:space="preserve">Management of Locks and Keys </w:delText>
              </w:r>
              <w:r w:rsidRPr="00B909D7" w:rsidDel="00B909D7">
                <w:rPr>
                  <w:rStyle w:val="Hyperlink"/>
                  <w:rFonts w:hint="eastAsia"/>
                  <w:noProof/>
                  <w:lang w:val="en-GB" w:eastAsia="zh-CN"/>
                  <w:rPrChange w:id="745" w:author="Kevin Gu" w:date="2020-05-21T14:49:00Z">
                    <w:rPr>
                      <w:rStyle w:val="Hyperlink"/>
                      <w:rFonts w:hint="eastAsia"/>
                      <w:noProof/>
                      <w:lang w:eastAsia="zh-CN"/>
                    </w:rPr>
                  </w:rPrChange>
                </w:rPr>
                <w:delText>锁匙管理</w:delText>
              </w:r>
              <w:r w:rsidRPr="00876437" w:rsidDel="00B909D7">
                <w:rPr>
                  <w:noProof/>
                  <w:webHidden/>
                  <w:lang w:val="en-GB"/>
                  <w:rPrChange w:id="746" w:author="Kevin Gu" w:date="2020-05-18T10:36:00Z">
                    <w:rPr>
                      <w:noProof/>
                      <w:webHidden/>
                    </w:rPr>
                  </w:rPrChange>
                </w:rPr>
                <w:tab/>
                <w:delText>28</w:delText>
              </w:r>
            </w:del>
          </w:ins>
        </w:p>
        <w:p w14:paraId="30F2D984" w14:textId="116F591D" w:rsidR="00C46FF7" w:rsidRPr="00876437" w:rsidDel="00B909D7" w:rsidRDefault="00C46FF7">
          <w:pPr>
            <w:pStyle w:val="TOC2"/>
            <w:rPr>
              <w:ins w:id="747" w:author="Julio Li" w:date="2020-05-13T15:44:00Z"/>
              <w:del w:id="748" w:author="Kevin Gu" w:date="2020-05-21T14:49:00Z"/>
              <w:noProof/>
              <w:sz w:val="22"/>
              <w:szCs w:val="22"/>
              <w:lang w:val="en-GB" w:eastAsia="zh-CN"/>
              <w:rPrChange w:id="749" w:author="Kevin Gu" w:date="2020-05-18T10:36:00Z">
                <w:rPr>
                  <w:ins w:id="750" w:author="Julio Li" w:date="2020-05-13T15:44:00Z"/>
                  <w:del w:id="751" w:author="Kevin Gu" w:date="2020-05-21T14:49:00Z"/>
                  <w:noProof/>
                  <w:sz w:val="22"/>
                  <w:szCs w:val="22"/>
                  <w:lang w:val="en-US" w:eastAsia="zh-CN"/>
                </w:rPr>
              </w:rPrChange>
            </w:rPr>
          </w:pPr>
          <w:ins w:id="752" w:author="Julio Li" w:date="2020-05-13T15:44:00Z">
            <w:del w:id="753" w:author="Kevin Gu" w:date="2020-05-21T14:49:00Z">
              <w:r w:rsidRPr="00B909D7" w:rsidDel="00B909D7">
                <w:rPr>
                  <w:rStyle w:val="Hyperlink"/>
                  <w:noProof/>
                  <w:lang w:val="en-GB"/>
                  <w:rPrChange w:id="754" w:author="Kevin Gu" w:date="2020-05-21T14:49:00Z">
                    <w:rPr>
                      <w:rStyle w:val="Hyperlink"/>
                      <w:noProof/>
                    </w:rPr>
                  </w:rPrChange>
                </w:rPr>
                <w:delText>6.5</w:delText>
              </w:r>
              <w:r w:rsidRPr="00876437" w:rsidDel="00B909D7">
                <w:rPr>
                  <w:noProof/>
                  <w:sz w:val="22"/>
                  <w:szCs w:val="22"/>
                  <w:lang w:val="en-GB" w:eastAsia="zh-CN"/>
                  <w:rPrChange w:id="755" w:author="Kevin Gu" w:date="2020-05-18T10:36:00Z">
                    <w:rPr>
                      <w:noProof/>
                      <w:sz w:val="22"/>
                      <w:szCs w:val="22"/>
                      <w:lang w:val="en-US" w:eastAsia="zh-CN"/>
                    </w:rPr>
                  </w:rPrChange>
                </w:rPr>
                <w:tab/>
              </w:r>
              <w:r w:rsidRPr="00B909D7" w:rsidDel="00B909D7">
                <w:rPr>
                  <w:rStyle w:val="Hyperlink"/>
                  <w:noProof/>
                  <w:lang w:val="en-GB"/>
                  <w:rPrChange w:id="756" w:author="Kevin Gu" w:date="2020-05-21T14:49:00Z">
                    <w:rPr>
                      <w:rStyle w:val="Hyperlink"/>
                      <w:noProof/>
                    </w:rPr>
                  </w:rPrChange>
                </w:rPr>
                <w:delText xml:space="preserve">Access Control Management System </w:delText>
              </w:r>
              <w:r w:rsidRPr="00B909D7" w:rsidDel="00B909D7">
                <w:rPr>
                  <w:rStyle w:val="Hyperlink"/>
                  <w:rFonts w:hint="eastAsia"/>
                  <w:noProof/>
                  <w:lang w:val="en-GB" w:eastAsia="zh-CN"/>
                  <w:rPrChange w:id="757" w:author="Kevin Gu" w:date="2020-05-21T14:49:00Z">
                    <w:rPr>
                      <w:rStyle w:val="Hyperlink"/>
                      <w:rFonts w:hint="eastAsia"/>
                      <w:noProof/>
                      <w:lang w:eastAsia="zh-CN"/>
                    </w:rPr>
                  </w:rPrChange>
                </w:rPr>
                <w:delText>门禁管理系统</w:delText>
              </w:r>
              <w:r w:rsidRPr="00876437" w:rsidDel="00B909D7">
                <w:rPr>
                  <w:noProof/>
                  <w:webHidden/>
                  <w:lang w:val="en-GB"/>
                  <w:rPrChange w:id="758" w:author="Kevin Gu" w:date="2020-05-18T10:36:00Z">
                    <w:rPr>
                      <w:noProof/>
                      <w:webHidden/>
                    </w:rPr>
                  </w:rPrChange>
                </w:rPr>
                <w:tab/>
                <w:delText>28</w:delText>
              </w:r>
            </w:del>
          </w:ins>
        </w:p>
        <w:p w14:paraId="6F8F75BE" w14:textId="3DB6884A" w:rsidR="00C46FF7" w:rsidRPr="00876437" w:rsidDel="00B909D7" w:rsidRDefault="00C46FF7">
          <w:pPr>
            <w:pStyle w:val="TOC2"/>
            <w:rPr>
              <w:ins w:id="759" w:author="Julio Li" w:date="2020-05-13T15:44:00Z"/>
              <w:del w:id="760" w:author="Kevin Gu" w:date="2020-05-21T14:49:00Z"/>
              <w:noProof/>
              <w:sz w:val="22"/>
              <w:szCs w:val="22"/>
              <w:lang w:val="en-GB" w:eastAsia="zh-CN"/>
              <w:rPrChange w:id="761" w:author="Kevin Gu" w:date="2020-05-18T10:36:00Z">
                <w:rPr>
                  <w:ins w:id="762" w:author="Julio Li" w:date="2020-05-13T15:44:00Z"/>
                  <w:del w:id="763" w:author="Kevin Gu" w:date="2020-05-21T14:49:00Z"/>
                  <w:noProof/>
                  <w:sz w:val="22"/>
                  <w:szCs w:val="22"/>
                  <w:lang w:val="en-US" w:eastAsia="zh-CN"/>
                </w:rPr>
              </w:rPrChange>
            </w:rPr>
          </w:pPr>
          <w:ins w:id="764" w:author="Julio Li" w:date="2020-05-13T15:44:00Z">
            <w:del w:id="765" w:author="Kevin Gu" w:date="2020-05-21T14:49:00Z">
              <w:r w:rsidRPr="00B909D7" w:rsidDel="00B909D7">
                <w:rPr>
                  <w:rStyle w:val="Hyperlink"/>
                  <w:noProof/>
                  <w:lang w:val="en-GB"/>
                  <w:rPrChange w:id="766" w:author="Kevin Gu" w:date="2020-05-21T14:49:00Z">
                    <w:rPr>
                      <w:rStyle w:val="Hyperlink"/>
                      <w:noProof/>
                    </w:rPr>
                  </w:rPrChange>
                </w:rPr>
                <w:delText>6.6</w:delText>
              </w:r>
              <w:r w:rsidRPr="00876437" w:rsidDel="00B909D7">
                <w:rPr>
                  <w:noProof/>
                  <w:sz w:val="22"/>
                  <w:szCs w:val="22"/>
                  <w:lang w:val="en-GB" w:eastAsia="zh-CN"/>
                  <w:rPrChange w:id="767" w:author="Kevin Gu" w:date="2020-05-18T10:36:00Z">
                    <w:rPr>
                      <w:noProof/>
                      <w:sz w:val="22"/>
                      <w:szCs w:val="22"/>
                      <w:lang w:val="en-US" w:eastAsia="zh-CN"/>
                    </w:rPr>
                  </w:rPrChange>
                </w:rPr>
                <w:tab/>
              </w:r>
              <w:r w:rsidRPr="00B909D7" w:rsidDel="00B909D7">
                <w:rPr>
                  <w:rStyle w:val="Hyperlink"/>
                  <w:noProof/>
                  <w:lang w:val="en-GB"/>
                  <w:rPrChange w:id="768" w:author="Kevin Gu" w:date="2020-05-21T14:49:00Z">
                    <w:rPr>
                      <w:rStyle w:val="Hyperlink"/>
                      <w:noProof/>
                    </w:rPr>
                  </w:rPrChange>
                </w:rPr>
                <w:delText xml:space="preserve">CCTV Monitoring System </w:delText>
              </w:r>
              <w:r w:rsidRPr="00B909D7" w:rsidDel="00B909D7">
                <w:rPr>
                  <w:rStyle w:val="Hyperlink"/>
                  <w:rFonts w:hint="eastAsia"/>
                  <w:noProof/>
                  <w:lang w:val="en-GB" w:eastAsia="zh-CN"/>
                  <w:rPrChange w:id="769" w:author="Kevin Gu" w:date="2020-05-21T14:49:00Z">
                    <w:rPr>
                      <w:rStyle w:val="Hyperlink"/>
                      <w:rFonts w:hint="eastAsia"/>
                      <w:noProof/>
                      <w:lang w:eastAsia="zh-CN"/>
                    </w:rPr>
                  </w:rPrChange>
                </w:rPr>
                <w:delText>闭路电视监控系统</w:delText>
              </w:r>
              <w:r w:rsidRPr="00876437" w:rsidDel="00B909D7">
                <w:rPr>
                  <w:noProof/>
                  <w:webHidden/>
                  <w:lang w:val="en-GB"/>
                  <w:rPrChange w:id="770" w:author="Kevin Gu" w:date="2020-05-18T10:36:00Z">
                    <w:rPr>
                      <w:noProof/>
                      <w:webHidden/>
                    </w:rPr>
                  </w:rPrChange>
                </w:rPr>
                <w:tab/>
                <w:delText>30</w:delText>
              </w:r>
            </w:del>
          </w:ins>
        </w:p>
        <w:p w14:paraId="6DA4DD3A" w14:textId="2DF14AF4" w:rsidR="00C46FF7" w:rsidRPr="00876437" w:rsidDel="00B909D7" w:rsidRDefault="00C46FF7">
          <w:pPr>
            <w:pStyle w:val="TOC2"/>
            <w:rPr>
              <w:ins w:id="771" w:author="Julio Li" w:date="2020-05-13T15:44:00Z"/>
              <w:del w:id="772" w:author="Kevin Gu" w:date="2020-05-21T14:49:00Z"/>
              <w:noProof/>
              <w:sz w:val="22"/>
              <w:szCs w:val="22"/>
              <w:lang w:val="en-GB" w:eastAsia="zh-CN"/>
              <w:rPrChange w:id="773" w:author="Kevin Gu" w:date="2020-05-18T10:36:00Z">
                <w:rPr>
                  <w:ins w:id="774" w:author="Julio Li" w:date="2020-05-13T15:44:00Z"/>
                  <w:del w:id="775" w:author="Kevin Gu" w:date="2020-05-21T14:49:00Z"/>
                  <w:noProof/>
                  <w:sz w:val="22"/>
                  <w:szCs w:val="22"/>
                  <w:lang w:val="en-US" w:eastAsia="zh-CN"/>
                </w:rPr>
              </w:rPrChange>
            </w:rPr>
          </w:pPr>
          <w:ins w:id="776" w:author="Julio Li" w:date="2020-05-13T15:44:00Z">
            <w:del w:id="777" w:author="Kevin Gu" w:date="2020-05-21T14:49:00Z">
              <w:r w:rsidRPr="00B909D7" w:rsidDel="00B909D7">
                <w:rPr>
                  <w:rStyle w:val="Hyperlink"/>
                  <w:noProof/>
                  <w:lang w:val="en-GB"/>
                  <w:rPrChange w:id="778" w:author="Kevin Gu" w:date="2020-05-21T14:49:00Z">
                    <w:rPr>
                      <w:rStyle w:val="Hyperlink"/>
                      <w:noProof/>
                    </w:rPr>
                  </w:rPrChange>
                </w:rPr>
                <w:delText>6.7</w:delText>
              </w:r>
              <w:r w:rsidRPr="00876437" w:rsidDel="00B909D7">
                <w:rPr>
                  <w:noProof/>
                  <w:sz w:val="22"/>
                  <w:szCs w:val="22"/>
                  <w:lang w:val="en-GB" w:eastAsia="zh-CN"/>
                  <w:rPrChange w:id="779" w:author="Kevin Gu" w:date="2020-05-18T10:36:00Z">
                    <w:rPr>
                      <w:noProof/>
                      <w:sz w:val="22"/>
                      <w:szCs w:val="22"/>
                      <w:lang w:val="en-US" w:eastAsia="zh-CN"/>
                    </w:rPr>
                  </w:rPrChange>
                </w:rPr>
                <w:tab/>
              </w:r>
              <w:r w:rsidRPr="00B909D7" w:rsidDel="00B909D7">
                <w:rPr>
                  <w:rStyle w:val="Hyperlink"/>
                  <w:noProof/>
                  <w:lang w:val="en-GB"/>
                  <w:rPrChange w:id="780" w:author="Kevin Gu" w:date="2020-05-21T14:49:00Z">
                    <w:rPr>
                      <w:rStyle w:val="Hyperlink"/>
                      <w:noProof/>
                    </w:rPr>
                  </w:rPrChange>
                </w:rPr>
                <w:delText xml:space="preserve">Alarm System </w:delText>
              </w:r>
              <w:r w:rsidRPr="00B909D7" w:rsidDel="00B909D7">
                <w:rPr>
                  <w:rStyle w:val="Hyperlink"/>
                  <w:rFonts w:hint="eastAsia"/>
                  <w:noProof/>
                  <w:lang w:val="en-GB" w:eastAsia="zh-CN"/>
                  <w:rPrChange w:id="781" w:author="Kevin Gu" w:date="2020-05-21T14:49:00Z">
                    <w:rPr>
                      <w:rStyle w:val="Hyperlink"/>
                      <w:rFonts w:hint="eastAsia"/>
                      <w:noProof/>
                      <w:lang w:eastAsia="zh-CN"/>
                    </w:rPr>
                  </w:rPrChange>
                </w:rPr>
                <w:delText>警报系统</w:delText>
              </w:r>
              <w:r w:rsidRPr="00876437" w:rsidDel="00B909D7">
                <w:rPr>
                  <w:noProof/>
                  <w:webHidden/>
                  <w:lang w:val="en-GB"/>
                  <w:rPrChange w:id="782" w:author="Kevin Gu" w:date="2020-05-18T10:36:00Z">
                    <w:rPr>
                      <w:noProof/>
                      <w:webHidden/>
                    </w:rPr>
                  </w:rPrChange>
                </w:rPr>
                <w:tab/>
                <w:delText>30</w:delText>
              </w:r>
            </w:del>
          </w:ins>
        </w:p>
        <w:p w14:paraId="68C7E6CA" w14:textId="0D30FDEE" w:rsidR="00C46FF7" w:rsidRPr="00876437" w:rsidDel="00B909D7" w:rsidRDefault="00C46FF7">
          <w:pPr>
            <w:pStyle w:val="TOC2"/>
            <w:rPr>
              <w:ins w:id="783" w:author="Julio Li" w:date="2020-05-13T15:44:00Z"/>
              <w:del w:id="784" w:author="Kevin Gu" w:date="2020-05-21T14:49:00Z"/>
              <w:noProof/>
              <w:sz w:val="22"/>
              <w:szCs w:val="22"/>
              <w:lang w:val="en-GB" w:eastAsia="zh-CN"/>
              <w:rPrChange w:id="785" w:author="Kevin Gu" w:date="2020-05-18T10:36:00Z">
                <w:rPr>
                  <w:ins w:id="786" w:author="Julio Li" w:date="2020-05-13T15:44:00Z"/>
                  <w:del w:id="787" w:author="Kevin Gu" w:date="2020-05-21T14:49:00Z"/>
                  <w:noProof/>
                  <w:sz w:val="22"/>
                  <w:szCs w:val="22"/>
                  <w:lang w:val="en-US" w:eastAsia="zh-CN"/>
                </w:rPr>
              </w:rPrChange>
            </w:rPr>
          </w:pPr>
          <w:ins w:id="788" w:author="Julio Li" w:date="2020-05-13T15:44:00Z">
            <w:del w:id="789" w:author="Kevin Gu" w:date="2020-05-21T14:49:00Z">
              <w:r w:rsidRPr="00B909D7" w:rsidDel="00B909D7">
                <w:rPr>
                  <w:rStyle w:val="Hyperlink"/>
                  <w:noProof/>
                  <w:lang w:val="en-GB"/>
                  <w:rPrChange w:id="790" w:author="Kevin Gu" w:date="2020-05-21T14:49:00Z">
                    <w:rPr>
                      <w:rStyle w:val="Hyperlink"/>
                      <w:noProof/>
                    </w:rPr>
                  </w:rPrChange>
                </w:rPr>
                <w:delText>6.8</w:delText>
              </w:r>
              <w:r w:rsidRPr="00876437" w:rsidDel="00B909D7">
                <w:rPr>
                  <w:noProof/>
                  <w:sz w:val="22"/>
                  <w:szCs w:val="22"/>
                  <w:lang w:val="en-GB" w:eastAsia="zh-CN"/>
                  <w:rPrChange w:id="791" w:author="Kevin Gu" w:date="2020-05-18T10:36:00Z">
                    <w:rPr>
                      <w:noProof/>
                      <w:sz w:val="22"/>
                      <w:szCs w:val="22"/>
                      <w:lang w:val="en-US" w:eastAsia="zh-CN"/>
                    </w:rPr>
                  </w:rPrChange>
                </w:rPr>
                <w:tab/>
              </w:r>
              <w:r w:rsidRPr="00B909D7" w:rsidDel="00B909D7">
                <w:rPr>
                  <w:rStyle w:val="Hyperlink"/>
                  <w:noProof/>
                  <w:lang w:val="en-GB"/>
                  <w:rPrChange w:id="792" w:author="Kevin Gu" w:date="2020-05-21T14:49:00Z">
                    <w:rPr>
                      <w:rStyle w:val="Hyperlink"/>
                      <w:noProof/>
                    </w:rPr>
                  </w:rPrChange>
                </w:rPr>
                <w:delText xml:space="preserve">Power Supply </w:delText>
              </w:r>
              <w:r w:rsidRPr="00B909D7" w:rsidDel="00B909D7">
                <w:rPr>
                  <w:rStyle w:val="Hyperlink"/>
                  <w:rFonts w:hint="eastAsia"/>
                  <w:noProof/>
                  <w:lang w:val="en-GB" w:eastAsia="zh-CN"/>
                  <w:rPrChange w:id="793" w:author="Kevin Gu" w:date="2020-05-21T14:49:00Z">
                    <w:rPr>
                      <w:rStyle w:val="Hyperlink"/>
                      <w:rFonts w:hint="eastAsia"/>
                      <w:noProof/>
                      <w:lang w:eastAsia="zh-CN"/>
                    </w:rPr>
                  </w:rPrChange>
                </w:rPr>
                <w:delText>电源供应</w:delText>
              </w:r>
              <w:r w:rsidRPr="00876437" w:rsidDel="00B909D7">
                <w:rPr>
                  <w:noProof/>
                  <w:webHidden/>
                  <w:lang w:val="en-GB"/>
                  <w:rPrChange w:id="794" w:author="Kevin Gu" w:date="2020-05-18T10:36:00Z">
                    <w:rPr>
                      <w:noProof/>
                      <w:webHidden/>
                    </w:rPr>
                  </w:rPrChange>
                </w:rPr>
                <w:tab/>
                <w:delText>32</w:delText>
              </w:r>
            </w:del>
          </w:ins>
        </w:p>
        <w:p w14:paraId="57EDC2CD" w14:textId="3073D3CE" w:rsidR="00C46FF7" w:rsidRPr="00876437" w:rsidDel="00B909D7" w:rsidRDefault="00C46FF7">
          <w:pPr>
            <w:pStyle w:val="TOC2"/>
            <w:rPr>
              <w:ins w:id="795" w:author="Julio Li" w:date="2020-05-13T15:44:00Z"/>
              <w:del w:id="796" w:author="Kevin Gu" w:date="2020-05-21T14:49:00Z"/>
              <w:noProof/>
              <w:sz w:val="22"/>
              <w:szCs w:val="22"/>
              <w:lang w:val="en-GB" w:eastAsia="zh-CN"/>
              <w:rPrChange w:id="797" w:author="Kevin Gu" w:date="2020-05-18T10:36:00Z">
                <w:rPr>
                  <w:ins w:id="798" w:author="Julio Li" w:date="2020-05-13T15:44:00Z"/>
                  <w:del w:id="799" w:author="Kevin Gu" w:date="2020-05-21T14:49:00Z"/>
                  <w:noProof/>
                  <w:sz w:val="22"/>
                  <w:szCs w:val="22"/>
                  <w:lang w:val="en-US" w:eastAsia="zh-CN"/>
                </w:rPr>
              </w:rPrChange>
            </w:rPr>
          </w:pPr>
          <w:ins w:id="800" w:author="Julio Li" w:date="2020-05-13T15:44:00Z">
            <w:del w:id="801" w:author="Kevin Gu" w:date="2020-05-21T14:49:00Z">
              <w:r w:rsidRPr="00B909D7" w:rsidDel="00B909D7">
                <w:rPr>
                  <w:rStyle w:val="Hyperlink"/>
                  <w:noProof/>
                  <w:lang w:val="en-GB" w:eastAsia="zh-CN"/>
                  <w:rPrChange w:id="802" w:author="Kevin Gu" w:date="2020-05-21T14:49:00Z">
                    <w:rPr>
                      <w:rStyle w:val="Hyperlink"/>
                      <w:noProof/>
                      <w:lang w:eastAsia="zh-CN"/>
                    </w:rPr>
                  </w:rPrChange>
                </w:rPr>
                <w:delText>6.9</w:delText>
              </w:r>
              <w:r w:rsidRPr="00876437" w:rsidDel="00B909D7">
                <w:rPr>
                  <w:noProof/>
                  <w:sz w:val="22"/>
                  <w:szCs w:val="22"/>
                  <w:lang w:val="en-GB" w:eastAsia="zh-CN"/>
                  <w:rPrChange w:id="803" w:author="Kevin Gu" w:date="2020-05-18T10:36:00Z">
                    <w:rPr>
                      <w:noProof/>
                      <w:sz w:val="22"/>
                      <w:szCs w:val="22"/>
                      <w:lang w:val="en-US" w:eastAsia="zh-CN"/>
                    </w:rPr>
                  </w:rPrChange>
                </w:rPr>
                <w:tab/>
              </w:r>
              <w:r w:rsidRPr="00B909D7" w:rsidDel="00B909D7">
                <w:rPr>
                  <w:rStyle w:val="Hyperlink"/>
                  <w:noProof/>
                  <w:lang w:val="en-GB"/>
                  <w:rPrChange w:id="804" w:author="Kevin Gu" w:date="2020-05-21T14:49:00Z">
                    <w:rPr>
                      <w:rStyle w:val="Hyperlink"/>
                      <w:noProof/>
                    </w:rPr>
                  </w:rPrChange>
                </w:rPr>
                <w:delText xml:space="preserve">Inspection for Physical Security Facilities </w:delText>
              </w:r>
              <w:r w:rsidRPr="00B909D7" w:rsidDel="00B909D7">
                <w:rPr>
                  <w:rStyle w:val="Hyperlink"/>
                  <w:rFonts w:hint="eastAsia"/>
                  <w:noProof/>
                  <w:lang w:val="en-GB" w:eastAsia="zh-CN"/>
                  <w:rPrChange w:id="805" w:author="Kevin Gu" w:date="2020-05-21T14:49:00Z">
                    <w:rPr>
                      <w:rStyle w:val="Hyperlink"/>
                      <w:rFonts w:hint="eastAsia"/>
                      <w:noProof/>
                      <w:lang w:eastAsia="zh-CN"/>
                    </w:rPr>
                  </w:rPrChange>
                </w:rPr>
                <w:delText>检查物理安全设施</w:delText>
              </w:r>
              <w:r w:rsidRPr="00876437" w:rsidDel="00B909D7">
                <w:rPr>
                  <w:noProof/>
                  <w:webHidden/>
                  <w:lang w:val="en-GB"/>
                  <w:rPrChange w:id="806" w:author="Kevin Gu" w:date="2020-05-18T10:36:00Z">
                    <w:rPr>
                      <w:noProof/>
                      <w:webHidden/>
                    </w:rPr>
                  </w:rPrChange>
                </w:rPr>
                <w:tab/>
                <w:delText>32</w:delText>
              </w:r>
            </w:del>
          </w:ins>
        </w:p>
        <w:p w14:paraId="57571022" w14:textId="39AA8AB9" w:rsidR="00C46FF7" w:rsidRPr="00876437" w:rsidDel="00B909D7" w:rsidRDefault="00C46FF7">
          <w:pPr>
            <w:pStyle w:val="TOC1"/>
            <w:tabs>
              <w:tab w:val="left" w:pos="403"/>
              <w:tab w:val="right" w:leader="dot" w:pos="9742"/>
            </w:tabs>
            <w:rPr>
              <w:ins w:id="807" w:author="Julio Li" w:date="2020-05-13T15:44:00Z"/>
              <w:del w:id="808" w:author="Kevin Gu" w:date="2020-05-21T14:49:00Z"/>
              <w:noProof/>
              <w:sz w:val="22"/>
              <w:szCs w:val="22"/>
              <w:lang w:val="en-GB" w:eastAsia="zh-CN"/>
              <w:rPrChange w:id="809" w:author="Kevin Gu" w:date="2020-05-18T10:36:00Z">
                <w:rPr>
                  <w:ins w:id="810" w:author="Julio Li" w:date="2020-05-13T15:44:00Z"/>
                  <w:del w:id="811" w:author="Kevin Gu" w:date="2020-05-21T14:49:00Z"/>
                  <w:noProof/>
                  <w:sz w:val="22"/>
                  <w:szCs w:val="22"/>
                  <w:lang w:val="en-US" w:eastAsia="zh-CN"/>
                </w:rPr>
              </w:rPrChange>
            </w:rPr>
          </w:pPr>
          <w:ins w:id="812" w:author="Julio Li" w:date="2020-05-13T15:44:00Z">
            <w:del w:id="813" w:author="Kevin Gu" w:date="2020-05-21T14:49:00Z">
              <w:r w:rsidRPr="00B909D7" w:rsidDel="00B909D7">
                <w:rPr>
                  <w:rStyle w:val="Hyperlink"/>
                  <w:noProof/>
                  <w:lang w:val="en-GB"/>
                  <w:rPrChange w:id="814" w:author="Kevin Gu" w:date="2020-05-21T14:49:00Z">
                    <w:rPr>
                      <w:rStyle w:val="Hyperlink"/>
                      <w:noProof/>
                    </w:rPr>
                  </w:rPrChange>
                </w:rPr>
                <w:delText>7</w:delText>
              </w:r>
              <w:r w:rsidRPr="00876437" w:rsidDel="00B909D7">
                <w:rPr>
                  <w:noProof/>
                  <w:sz w:val="22"/>
                  <w:szCs w:val="22"/>
                  <w:lang w:val="en-GB" w:eastAsia="zh-CN"/>
                  <w:rPrChange w:id="815" w:author="Kevin Gu" w:date="2020-05-18T10:36:00Z">
                    <w:rPr>
                      <w:noProof/>
                      <w:sz w:val="22"/>
                      <w:szCs w:val="22"/>
                      <w:lang w:val="en-US" w:eastAsia="zh-CN"/>
                    </w:rPr>
                  </w:rPrChange>
                </w:rPr>
                <w:tab/>
              </w:r>
              <w:r w:rsidRPr="00B909D7" w:rsidDel="00B909D7">
                <w:rPr>
                  <w:rStyle w:val="Hyperlink"/>
                  <w:noProof/>
                  <w:lang w:val="en-GB"/>
                  <w:rPrChange w:id="816" w:author="Kevin Gu" w:date="2020-05-21T14:49:00Z">
                    <w:rPr>
                      <w:rStyle w:val="Hyperlink"/>
                      <w:noProof/>
                    </w:rPr>
                  </w:rPrChange>
                </w:rPr>
                <w:delText xml:space="preserve">Security Control of Documents </w:delText>
              </w:r>
              <w:r w:rsidRPr="00B909D7" w:rsidDel="00B909D7">
                <w:rPr>
                  <w:rStyle w:val="Hyperlink"/>
                  <w:rFonts w:hint="eastAsia"/>
                  <w:noProof/>
                  <w:lang w:val="en-GB" w:eastAsia="zh-CN"/>
                  <w:rPrChange w:id="817" w:author="Kevin Gu" w:date="2020-05-21T14:49:00Z">
                    <w:rPr>
                      <w:rStyle w:val="Hyperlink"/>
                      <w:rFonts w:hint="eastAsia"/>
                      <w:noProof/>
                      <w:lang w:eastAsia="zh-CN"/>
                    </w:rPr>
                  </w:rPrChange>
                </w:rPr>
                <w:delText>文件的安全控制</w:delText>
              </w:r>
              <w:r w:rsidRPr="00876437" w:rsidDel="00B909D7">
                <w:rPr>
                  <w:noProof/>
                  <w:webHidden/>
                  <w:lang w:val="en-GB"/>
                  <w:rPrChange w:id="818" w:author="Kevin Gu" w:date="2020-05-18T10:36:00Z">
                    <w:rPr>
                      <w:noProof/>
                      <w:webHidden/>
                    </w:rPr>
                  </w:rPrChange>
                </w:rPr>
                <w:tab/>
                <w:delText>34</w:delText>
              </w:r>
            </w:del>
          </w:ins>
        </w:p>
        <w:p w14:paraId="4212C424" w14:textId="40D5E81F" w:rsidR="00C46FF7" w:rsidRPr="00876437" w:rsidDel="00B909D7" w:rsidRDefault="00C46FF7">
          <w:pPr>
            <w:pStyle w:val="TOC2"/>
            <w:rPr>
              <w:ins w:id="819" w:author="Julio Li" w:date="2020-05-13T15:44:00Z"/>
              <w:del w:id="820" w:author="Kevin Gu" w:date="2020-05-21T14:49:00Z"/>
              <w:noProof/>
              <w:sz w:val="22"/>
              <w:szCs w:val="22"/>
              <w:lang w:val="en-GB" w:eastAsia="zh-CN"/>
              <w:rPrChange w:id="821" w:author="Kevin Gu" w:date="2020-05-18T10:36:00Z">
                <w:rPr>
                  <w:ins w:id="822" w:author="Julio Li" w:date="2020-05-13T15:44:00Z"/>
                  <w:del w:id="823" w:author="Kevin Gu" w:date="2020-05-21T14:49:00Z"/>
                  <w:noProof/>
                  <w:sz w:val="22"/>
                  <w:szCs w:val="22"/>
                  <w:lang w:val="en-US" w:eastAsia="zh-CN"/>
                </w:rPr>
              </w:rPrChange>
            </w:rPr>
          </w:pPr>
          <w:ins w:id="824" w:author="Julio Li" w:date="2020-05-13T15:44:00Z">
            <w:del w:id="825" w:author="Kevin Gu" w:date="2020-05-21T14:49:00Z">
              <w:r w:rsidRPr="00B909D7" w:rsidDel="00B909D7">
                <w:rPr>
                  <w:rStyle w:val="Hyperlink"/>
                  <w:noProof/>
                  <w:lang w:val="en-GB"/>
                  <w:rPrChange w:id="826" w:author="Kevin Gu" w:date="2020-05-21T14:49:00Z">
                    <w:rPr>
                      <w:rStyle w:val="Hyperlink"/>
                      <w:noProof/>
                    </w:rPr>
                  </w:rPrChange>
                </w:rPr>
                <w:delText>7.1</w:delText>
              </w:r>
              <w:r w:rsidRPr="00876437" w:rsidDel="00B909D7">
                <w:rPr>
                  <w:noProof/>
                  <w:sz w:val="22"/>
                  <w:szCs w:val="22"/>
                  <w:lang w:val="en-GB" w:eastAsia="zh-CN"/>
                  <w:rPrChange w:id="827" w:author="Kevin Gu" w:date="2020-05-18T10:36:00Z">
                    <w:rPr>
                      <w:noProof/>
                      <w:sz w:val="22"/>
                      <w:szCs w:val="22"/>
                      <w:lang w:val="en-US" w:eastAsia="zh-CN"/>
                    </w:rPr>
                  </w:rPrChange>
                </w:rPr>
                <w:tab/>
              </w:r>
              <w:r w:rsidRPr="00B909D7" w:rsidDel="00B909D7">
                <w:rPr>
                  <w:rStyle w:val="Hyperlink"/>
                  <w:noProof/>
                  <w:lang w:val="en-GB"/>
                  <w:rPrChange w:id="828" w:author="Kevin Gu" w:date="2020-05-21T14:49:00Z">
                    <w:rPr>
                      <w:rStyle w:val="Hyperlink"/>
                      <w:noProof/>
                    </w:rPr>
                  </w:rPrChange>
                </w:rPr>
                <w:delText xml:space="preserve">Controlled Document Management </w:delText>
              </w:r>
              <w:r w:rsidRPr="00B909D7" w:rsidDel="00B909D7">
                <w:rPr>
                  <w:rStyle w:val="Hyperlink"/>
                  <w:rFonts w:hint="eastAsia"/>
                  <w:noProof/>
                  <w:lang w:val="en-GB" w:eastAsia="zh-CN"/>
                  <w:rPrChange w:id="829" w:author="Kevin Gu" w:date="2020-05-21T14:49:00Z">
                    <w:rPr>
                      <w:rStyle w:val="Hyperlink"/>
                      <w:rFonts w:hint="eastAsia"/>
                      <w:noProof/>
                      <w:lang w:eastAsia="zh-CN"/>
                    </w:rPr>
                  </w:rPrChange>
                </w:rPr>
                <w:delText>受控文件管理</w:delText>
              </w:r>
              <w:r w:rsidRPr="00876437" w:rsidDel="00B909D7">
                <w:rPr>
                  <w:noProof/>
                  <w:webHidden/>
                  <w:lang w:val="en-GB"/>
                  <w:rPrChange w:id="830" w:author="Kevin Gu" w:date="2020-05-18T10:36:00Z">
                    <w:rPr>
                      <w:noProof/>
                      <w:webHidden/>
                    </w:rPr>
                  </w:rPrChange>
                </w:rPr>
                <w:tab/>
                <w:delText>34</w:delText>
              </w:r>
            </w:del>
          </w:ins>
        </w:p>
        <w:p w14:paraId="64FB601C" w14:textId="78C5A56D" w:rsidR="00C46FF7" w:rsidRPr="00876437" w:rsidDel="00B909D7" w:rsidRDefault="00C46FF7">
          <w:pPr>
            <w:pStyle w:val="TOC2"/>
            <w:rPr>
              <w:ins w:id="831" w:author="Julio Li" w:date="2020-05-13T15:44:00Z"/>
              <w:del w:id="832" w:author="Kevin Gu" w:date="2020-05-21T14:49:00Z"/>
              <w:noProof/>
              <w:sz w:val="22"/>
              <w:szCs w:val="22"/>
              <w:lang w:val="en-GB" w:eastAsia="zh-CN"/>
              <w:rPrChange w:id="833" w:author="Kevin Gu" w:date="2020-05-18T10:36:00Z">
                <w:rPr>
                  <w:ins w:id="834" w:author="Julio Li" w:date="2020-05-13T15:44:00Z"/>
                  <w:del w:id="835" w:author="Kevin Gu" w:date="2020-05-21T14:49:00Z"/>
                  <w:noProof/>
                  <w:sz w:val="22"/>
                  <w:szCs w:val="22"/>
                  <w:lang w:val="en-US" w:eastAsia="zh-CN"/>
                </w:rPr>
              </w:rPrChange>
            </w:rPr>
          </w:pPr>
          <w:ins w:id="836" w:author="Julio Li" w:date="2020-05-13T15:44:00Z">
            <w:del w:id="837" w:author="Kevin Gu" w:date="2020-05-21T14:49:00Z">
              <w:r w:rsidRPr="00B909D7" w:rsidDel="00B909D7">
                <w:rPr>
                  <w:rStyle w:val="Hyperlink"/>
                  <w:noProof/>
                  <w:lang w:val="en-GB"/>
                  <w:rPrChange w:id="838" w:author="Kevin Gu" w:date="2020-05-21T14:49:00Z">
                    <w:rPr>
                      <w:rStyle w:val="Hyperlink"/>
                      <w:noProof/>
                    </w:rPr>
                  </w:rPrChange>
                </w:rPr>
                <w:delText>7.2</w:delText>
              </w:r>
              <w:r w:rsidRPr="00876437" w:rsidDel="00B909D7">
                <w:rPr>
                  <w:noProof/>
                  <w:sz w:val="22"/>
                  <w:szCs w:val="22"/>
                  <w:lang w:val="en-GB" w:eastAsia="zh-CN"/>
                  <w:rPrChange w:id="839" w:author="Kevin Gu" w:date="2020-05-18T10:36:00Z">
                    <w:rPr>
                      <w:noProof/>
                      <w:sz w:val="22"/>
                      <w:szCs w:val="22"/>
                      <w:lang w:val="en-US" w:eastAsia="zh-CN"/>
                    </w:rPr>
                  </w:rPrChange>
                </w:rPr>
                <w:tab/>
              </w:r>
              <w:r w:rsidRPr="00B909D7" w:rsidDel="00B909D7">
                <w:rPr>
                  <w:rStyle w:val="Hyperlink"/>
                  <w:noProof/>
                  <w:lang w:val="en-GB"/>
                  <w:rPrChange w:id="840" w:author="Kevin Gu" w:date="2020-05-21T14:49:00Z">
                    <w:rPr>
                      <w:rStyle w:val="Hyperlink"/>
                      <w:noProof/>
                    </w:rPr>
                  </w:rPrChange>
                </w:rPr>
                <w:delText xml:space="preserve">Entrance Access Control </w:delText>
              </w:r>
              <w:r w:rsidRPr="00B909D7" w:rsidDel="00B909D7">
                <w:rPr>
                  <w:rStyle w:val="Hyperlink"/>
                  <w:rFonts w:hint="eastAsia"/>
                  <w:noProof/>
                  <w:lang w:val="en-GB" w:eastAsia="zh-CN"/>
                  <w:rPrChange w:id="841" w:author="Kevin Gu" w:date="2020-05-21T14:49:00Z">
                    <w:rPr>
                      <w:rStyle w:val="Hyperlink"/>
                      <w:rFonts w:hint="eastAsia"/>
                      <w:noProof/>
                      <w:lang w:eastAsia="zh-CN"/>
                    </w:rPr>
                  </w:rPrChange>
                </w:rPr>
                <w:delText>入口访问控制</w:delText>
              </w:r>
              <w:r w:rsidRPr="00876437" w:rsidDel="00B909D7">
                <w:rPr>
                  <w:noProof/>
                  <w:webHidden/>
                  <w:lang w:val="en-GB"/>
                  <w:rPrChange w:id="842" w:author="Kevin Gu" w:date="2020-05-18T10:36:00Z">
                    <w:rPr>
                      <w:noProof/>
                      <w:webHidden/>
                    </w:rPr>
                  </w:rPrChange>
                </w:rPr>
                <w:tab/>
                <w:delText>35</w:delText>
              </w:r>
            </w:del>
          </w:ins>
        </w:p>
        <w:p w14:paraId="1AA2F382" w14:textId="021C8B06" w:rsidR="00C46FF7" w:rsidRPr="00876437" w:rsidDel="00B909D7" w:rsidRDefault="00C46FF7">
          <w:pPr>
            <w:pStyle w:val="TOC1"/>
            <w:tabs>
              <w:tab w:val="left" w:pos="403"/>
              <w:tab w:val="right" w:leader="dot" w:pos="9742"/>
            </w:tabs>
            <w:rPr>
              <w:ins w:id="843" w:author="Julio Li" w:date="2020-05-13T15:44:00Z"/>
              <w:del w:id="844" w:author="Kevin Gu" w:date="2020-05-21T14:49:00Z"/>
              <w:noProof/>
              <w:sz w:val="22"/>
              <w:szCs w:val="22"/>
              <w:lang w:val="en-GB" w:eastAsia="zh-CN"/>
              <w:rPrChange w:id="845" w:author="Kevin Gu" w:date="2020-05-18T10:36:00Z">
                <w:rPr>
                  <w:ins w:id="846" w:author="Julio Li" w:date="2020-05-13T15:44:00Z"/>
                  <w:del w:id="847" w:author="Kevin Gu" w:date="2020-05-21T14:49:00Z"/>
                  <w:noProof/>
                  <w:sz w:val="22"/>
                  <w:szCs w:val="22"/>
                  <w:lang w:val="en-US" w:eastAsia="zh-CN"/>
                </w:rPr>
              </w:rPrChange>
            </w:rPr>
          </w:pPr>
          <w:ins w:id="848" w:author="Julio Li" w:date="2020-05-13T15:44:00Z">
            <w:del w:id="849" w:author="Kevin Gu" w:date="2020-05-21T14:49:00Z">
              <w:r w:rsidRPr="00B909D7" w:rsidDel="00B909D7">
                <w:rPr>
                  <w:rStyle w:val="Hyperlink"/>
                  <w:noProof/>
                  <w:lang w:val="en-GB"/>
                  <w:rPrChange w:id="850" w:author="Kevin Gu" w:date="2020-05-21T14:49:00Z">
                    <w:rPr>
                      <w:rStyle w:val="Hyperlink"/>
                      <w:noProof/>
                    </w:rPr>
                  </w:rPrChange>
                </w:rPr>
                <w:delText>8</w:delText>
              </w:r>
              <w:r w:rsidRPr="00876437" w:rsidDel="00B909D7">
                <w:rPr>
                  <w:noProof/>
                  <w:sz w:val="22"/>
                  <w:szCs w:val="22"/>
                  <w:lang w:val="en-GB" w:eastAsia="zh-CN"/>
                  <w:rPrChange w:id="851" w:author="Kevin Gu" w:date="2020-05-18T10:36:00Z">
                    <w:rPr>
                      <w:noProof/>
                      <w:sz w:val="22"/>
                      <w:szCs w:val="22"/>
                      <w:lang w:val="en-US" w:eastAsia="zh-CN"/>
                    </w:rPr>
                  </w:rPrChange>
                </w:rPr>
                <w:tab/>
              </w:r>
              <w:r w:rsidRPr="00B909D7" w:rsidDel="00B909D7">
                <w:rPr>
                  <w:rStyle w:val="Hyperlink"/>
                  <w:noProof/>
                  <w:lang w:val="en-GB"/>
                  <w:rPrChange w:id="852" w:author="Kevin Gu" w:date="2020-05-21T14:49:00Z">
                    <w:rPr>
                      <w:rStyle w:val="Hyperlink"/>
                      <w:noProof/>
                    </w:rPr>
                  </w:rPrChange>
                </w:rPr>
                <w:delText xml:space="preserve">Logical Security Management </w:delText>
              </w:r>
              <w:r w:rsidRPr="00B909D7" w:rsidDel="00B909D7">
                <w:rPr>
                  <w:rStyle w:val="Hyperlink"/>
                  <w:rFonts w:hint="eastAsia"/>
                  <w:noProof/>
                  <w:lang w:val="en-GB" w:eastAsia="zh-CN"/>
                  <w:rPrChange w:id="853" w:author="Kevin Gu" w:date="2020-05-21T14:49:00Z">
                    <w:rPr>
                      <w:rStyle w:val="Hyperlink"/>
                      <w:rFonts w:hint="eastAsia"/>
                      <w:noProof/>
                      <w:lang w:eastAsia="zh-CN"/>
                    </w:rPr>
                  </w:rPrChange>
                </w:rPr>
                <w:delText>逻辑安全管理</w:delText>
              </w:r>
              <w:r w:rsidRPr="00876437" w:rsidDel="00B909D7">
                <w:rPr>
                  <w:noProof/>
                  <w:webHidden/>
                  <w:lang w:val="en-GB"/>
                  <w:rPrChange w:id="854" w:author="Kevin Gu" w:date="2020-05-18T10:36:00Z">
                    <w:rPr>
                      <w:noProof/>
                      <w:webHidden/>
                    </w:rPr>
                  </w:rPrChange>
                </w:rPr>
                <w:tab/>
                <w:delText>36</w:delText>
              </w:r>
            </w:del>
          </w:ins>
        </w:p>
        <w:p w14:paraId="786473D3" w14:textId="2E7CDDE5" w:rsidR="00C46FF7" w:rsidRPr="00876437" w:rsidDel="00B909D7" w:rsidRDefault="00C46FF7">
          <w:pPr>
            <w:pStyle w:val="TOC2"/>
            <w:rPr>
              <w:ins w:id="855" w:author="Julio Li" w:date="2020-05-13T15:44:00Z"/>
              <w:del w:id="856" w:author="Kevin Gu" w:date="2020-05-21T14:49:00Z"/>
              <w:noProof/>
              <w:sz w:val="22"/>
              <w:szCs w:val="22"/>
              <w:lang w:val="en-GB" w:eastAsia="zh-CN"/>
              <w:rPrChange w:id="857" w:author="Kevin Gu" w:date="2020-05-18T10:36:00Z">
                <w:rPr>
                  <w:ins w:id="858" w:author="Julio Li" w:date="2020-05-13T15:44:00Z"/>
                  <w:del w:id="859" w:author="Kevin Gu" w:date="2020-05-21T14:49:00Z"/>
                  <w:noProof/>
                  <w:sz w:val="22"/>
                  <w:szCs w:val="22"/>
                  <w:lang w:val="en-US" w:eastAsia="zh-CN"/>
                </w:rPr>
              </w:rPrChange>
            </w:rPr>
          </w:pPr>
          <w:ins w:id="860" w:author="Julio Li" w:date="2020-05-13T15:44:00Z">
            <w:del w:id="861" w:author="Kevin Gu" w:date="2020-05-21T14:49:00Z">
              <w:r w:rsidRPr="00B909D7" w:rsidDel="00B909D7">
                <w:rPr>
                  <w:rStyle w:val="Hyperlink"/>
                  <w:noProof/>
                  <w:lang w:val="en-GB"/>
                  <w:rPrChange w:id="862" w:author="Kevin Gu" w:date="2020-05-21T14:49:00Z">
                    <w:rPr>
                      <w:rStyle w:val="Hyperlink"/>
                      <w:noProof/>
                    </w:rPr>
                  </w:rPrChange>
                </w:rPr>
                <w:delText>8.1</w:delText>
              </w:r>
              <w:r w:rsidRPr="00876437" w:rsidDel="00B909D7">
                <w:rPr>
                  <w:noProof/>
                  <w:sz w:val="22"/>
                  <w:szCs w:val="22"/>
                  <w:lang w:val="en-GB" w:eastAsia="zh-CN"/>
                  <w:rPrChange w:id="863" w:author="Kevin Gu" w:date="2020-05-18T10:36:00Z">
                    <w:rPr>
                      <w:noProof/>
                      <w:sz w:val="22"/>
                      <w:szCs w:val="22"/>
                      <w:lang w:val="en-US" w:eastAsia="zh-CN"/>
                    </w:rPr>
                  </w:rPrChange>
                </w:rPr>
                <w:tab/>
              </w:r>
              <w:r w:rsidRPr="00B909D7" w:rsidDel="00B909D7">
                <w:rPr>
                  <w:rStyle w:val="Hyperlink"/>
                  <w:noProof/>
                  <w:lang w:val="en-GB"/>
                  <w:rPrChange w:id="864" w:author="Kevin Gu" w:date="2020-05-21T14:49:00Z">
                    <w:rPr>
                      <w:rStyle w:val="Hyperlink"/>
                      <w:noProof/>
                    </w:rPr>
                  </w:rPrChange>
                </w:rPr>
                <w:delText>General Principle</w:delText>
              </w:r>
              <w:r w:rsidRPr="00B909D7" w:rsidDel="00B909D7">
                <w:rPr>
                  <w:rStyle w:val="Hyperlink"/>
                  <w:rFonts w:hint="eastAsia"/>
                  <w:noProof/>
                  <w:lang w:val="en-GB" w:eastAsia="zh-CN"/>
                  <w:rPrChange w:id="865" w:author="Kevin Gu" w:date="2020-05-21T14:49:00Z">
                    <w:rPr>
                      <w:rStyle w:val="Hyperlink"/>
                      <w:rFonts w:hint="eastAsia"/>
                      <w:noProof/>
                      <w:lang w:eastAsia="zh-CN"/>
                    </w:rPr>
                  </w:rPrChange>
                </w:rPr>
                <w:delText>总则</w:delText>
              </w:r>
              <w:r w:rsidRPr="00876437" w:rsidDel="00B909D7">
                <w:rPr>
                  <w:noProof/>
                  <w:webHidden/>
                  <w:lang w:val="en-GB"/>
                  <w:rPrChange w:id="866" w:author="Kevin Gu" w:date="2020-05-18T10:36:00Z">
                    <w:rPr>
                      <w:noProof/>
                      <w:webHidden/>
                    </w:rPr>
                  </w:rPrChange>
                </w:rPr>
                <w:tab/>
                <w:delText>36</w:delText>
              </w:r>
            </w:del>
          </w:ins>
        </w:p>
        <w:p w14:paraId="40BC6F4C" w14:textId="255A3B27" w:rsidR="00C46FF7" w:rsidRPr="00876437" w:rsidDel="00B909D7" w:rsidRDefault="00C46FF7">
          <w:pPr>
            <w:pStyle w:val="TOC2"/>
            <w:rPr>
              <w:ins w:id="867" w:author="Julio Li" w:date="2020-05-13T15:44:00Z"/>
              <w:del w:id="868" w:author="Kevin Gu" w:date="2020-05-21T14:49:00Z"/>
              <w:noProof/>
              <w:sz w:val="22"/>
              <w:szCs w:val="22"/>
              <w:lang w:val="en-GB" w:eastAsia="zh-CN"/>
              <w:rPrChange w:id="869" w:author="Kevin Gu" w:date="2020-05-18T10:36:00Z">
                <w:rPr>
                  <w:ins w:id="870" w:author="Julio Li" w:date="2020-05-13T15:44:00Z"/>
                  <w:del w:id="871" w:author="Kevin Gu" w:date="2020-05-21T14:49:00Z"/>
                  <w:noProof/>
                  <w:sz w:val="22"/>
                  <w:szCs w:val="22"/>
                  <w:lang w:val="en-US" w:eastAsia="zh-CN"/>
                </w:rPr>
              </w:rPrChange>
            </w:rPr>
          </w:pPr>
          <w:ins w:id="872" w:author="Julio Li" w:date="2020-05-13T15:44:00Z">
            <w:del w:id="873" w:author="Kevin Gu" w:date="2020-05-21T14:49:00Z">
              <w:r w:rsidRPr="00B909D7" w:rsidDel="00B909D7">
                <w:rPr>
                  <w:rStyle w:val="Hyperlink"/>
                  <w:noProof/>
                  <w:lang w:val="en-GB"/>
                  <w:rPrChange w:id="874" w:author="Kevin Gu" w:date="2020-05-21T14:49:00Z">
                    <w:rPr>
                      <w:rStyle w:val="Hyperlink"/>
                      <w:noProof/>
                    </w:rPr>
                  </w:rPrChange>
                </w:rPr>
                <w:delText>8.2</w:delText>
              </w:r>
              <w:r w:rsidRPr="00876437" w:rsidDel="00B909D7">
                <w:rPr>
                  <w:noProof/>
                  <w:sz w:val="22"/>
                  <w:szCs w:val="22"/>
                  <w:lang w:val="en-GB" w:eastAsia="zh-CN"/>
                  <w:rPrChange w:id="875" w:author="Kevin Gu" w:date="2020-05-18T10:36:00Z">
                    <w:rPr>
                      <w:noProof/>
                      <w:sz w:val="22"/>
                      <w:szCs w:val="22"/>
                      <w:lang w:val="en-US" w:eastAsia="zh-CN"/>
                    </w:rPr>
                  </w:rPrChange>
                </w:rPr>
                <w:tab/>
              </w:r>
              <w:r w:rsidRPr="00B909D7" w:rsidDel="00B909D7">
                <w:rPr>
                  <w:rStyle w:val="Hyperlink"/>
                  <w:noProof/>
                  <w:lang w:val="en-GB"/>
                  <w:rPrChange w:id="876" w:author="Kevin Gu" w:date="2020-05-21T14:49:00Z">
                    <w:rPr>
                      <w:rStyle w:val="Hyperlink"/>
                      <w:noProof/>
                    </w:rPr>
                  </w:rPrChange>
                </w:rPr>
                <w:delText xml:space="preserve">Network Security </w:delText>
              </w:r>
              <w:r w:rsidRPr="00B909D7" w:rsidDel="00B909D7">
                <w:rPr>
                  <w:rStyle w:val="Hyperlink"/>
                  <w:rFonts w:hint="eastAsia"/>
                  <w:noProof/>
                  <w:lang w:val="en-GB" w:eastAsia="zh-CN"/>
                  <w:rPrChange w:id="877" w:author="Kevin Gu" w:date="2020-05-21T14:49:00Z">
                    <w:rPr>
                      <w:rStyle w:val="Hyperlink"/>
                      <w:rFonts w:hint="eastAsia"/>
                      <w:noProof/>
                      <w:lang w:eastAsia="zh-CN"/>
                    </w:rPr>
                  </w:rPrChange>
                </w:rPr>
                <w:delText>网络安全</w:delText>
              </w:r>
              <w:r w:rsidRPr="00876437" w:rsidDel="00B909D7">
                <w:rPr>
                  <w:noProof/>
                  <w:webHidden/>
                  <w:lang w:val="en-GB"/>
                  <w:rPrChange w:id="878" w:author="Kevin Gu" w:date="2020-05-18T10:36:00Z">
                    <w:rPr>
                      <w:noProof/>
                      <w:webHidden/>
                    </w:rPr>
                  </w:rPrChange>
                </w:rPr>
                <w:tab/>
                <w:delText>36</w:delText>
              </w:r>
            </w:del>
          </w:ins>
        </w:p>
        <w:p w14:paraId="18068403" w14:textId="11C7E06E" w:rsidR="00C46FF7" w:rsidRPr="00876437" w:rsidDel="00B909D7" w:rsidRDefault="00C46FF7">
          <w:pPr>
            <w:pStyle w:val="TOC2"/>
            <w:rPr>
              <w:ins w:id="879" w:author="Julio Li" w:date="2020-05-13T15:44:00Z"/>
              <w:del w:id="880" w:author="Kevin Gu" w:date="2020-05-21T14:49:00Z"/>
              <w:noProof/>
              <w:sz w:val="22"/>
              <w:szCs w:val="22"/>
              <w:lang w:val="en-GB" w:eastAsia="zh-CN"/>
              <w:rPrChange w:id="881" w:author="Kevin Gu" w:date="2020-05-18T10:36:00Z">
                <w:rPr>
                  <w:ins w:id="882" w:author="Julio Li" w:date="2020-05-13T15:44:00Z"/>
                  <w:del w:id="883" w:author="Kevin Gu" w:date="2020-05-21T14:49:00Z"/>
                  <w:noProof/>
                  <w:sz w:val="22"/>
                  <w:szCs w:val="22"/>
                  <w:lang w:val="en-US" w:eastAsia="zh-CN"/>
                </w:rPr>
              </w:rPrChange>
            </w:rPr>
          </w:pPr>
          <w:ins w:id="884" w:author="Julio Li" w:date="2020-05-13T15:44:00Z">
            <w:del w:id="885" w:author="Kevin Gu" w:date="2020-05-21T14:49:00Z">
              <w:r w:rsidRPr="00B909D7" w:rsidDel="00B909D7">
                <w:rPr>
                  <w:rStyle w:val="Hyperlink"/>
                  <w:noProof/>
                  <w:lang w:val="en-GB"/>
                  <w:rPrChange w:id="886" w:author="Kevin Gu" w:date="2020-05-21T14:49:00Z">
                    <w:rPr>
                      <w:rStyle w:val="Hyperlink"/>
                      <w:noProof/>
                    </w:rPr>
                  </w:rPrChange>
                </w:rPr>
                <w:delText>8.3</w:delText>
              </w:r>
              <w:r w:rsidRPr="00876437" w:rsidDel="00B909D7">
                <w:rPr>
                  <w:noProof/>
                  <w:sz w:val="22"/>
                  <w:szCs w:val="22"/>
                  <w:lang w:val="en-GB" w:eastAsia="zh-CN"/>
                  <w:rPrChange w:id="887" w:author="Kevin Gu" w:date="2020-05-18T10:36:00Z">
                    <w:rPr>
                      <w:noProof/>
                      <w:sz w:val="22"/>
                      <w:szCs w:val="22"/>
                      <w:lang w:val="en-US" w:eastAsia="zh-CN"/>
                    </w:rPr>
                  </w:rPrChange>
                </w:rPr>
                <w:tab/>
              </w:r>
              <w:r w:rsidRPr="00B909D7" w:rsidDel="00B909D7">
                <w:rPr>
                  <w:rStyle w:val="Hyperlink"/>
                  <w:noProof/>
                  <w:lang w:val="en-GB"/>
                  <w:rPrChange w:id="888" w:author="Kevin Gu" w:date="2020-05-21T14:49:00Z">
                    <w:rPr>
                      <w:rStyle w:val="Hyperlink"/>
                      <w:noProof/>
                    </w:rPr>
                  </w:rPrChange>
                </w:rPr>
                <w:delText xml:space="preserve">Logical Access Control </w:delText>
              </w:r>
              <w:r w:rsidRPr="00B909D7" w:rsidDel="00B909D7">
                <w:rPr>
                  <w:rStyle w:val="Hyperlink"/>
                  <w:rFonts w:hint="eastAsia"/>
                  <w:noProof/>
                  <w:lang w:val="en-GB" w:eastAsia="zh-CN"/>
                  <w:rPrChange w:id="889" w:author="Kevin Gu" w:date="2020-05-21T14:49:00Z">
                    <w:rPr>
                      <w:rStyle w:val="Hyperlink"/>
                      <w:rFonts w:hint="eastAsia"/>
                      <w:noProof/>
                      <w:lang w:eastAsia="zh-CN"/>
                    </w:rPr>
                  </w:rPrChange>
                </w:rPr>
                <w:delText>逻辑访问控制</w:delText>
              </w:r>
              <w:r w:rsidRPr="00876437" w:rsidDel="00B909D7">
                <w:rPr>
                  <w:noProof/>
                  <w:webHidden/>
                  <w:lang w:val="en-GB"/>
                  <w:rPrChange w:id="890" w:author="Kevin Gu" w:date="2020-05-18T10:36:00Z">
                    <w:rPr>
                      <w:noProof/>
                      <w:webHidden/>
                    </w:rPr>
                  </w:rPrChange>
                </w:rPr>
                <w:tab/>
                <w:delText>49</w:delText>
              </w:r>
            </w:del>
          </w:ins>
        </w:p>
        <w:p w14:paraId="4D0332EB" w14:textId="3CC40CC4" w:rsidR="00C46FF7" w:rsidRPr="00876437" w:rsidDel="00B909D7" w:rsidRDefault="00C46FF7">
          <w:pPr>
            <w:pStyle w:val="TOC2"/>
            <w:rPr>
              <w:ins w:id="891" w:author="Julio Li" w:date="2020-05-13T15:44:00Z"/>
              <w:del w:id="892" w:author="Kevin Gu" w:date="2020-05-21T14:49:00Z"/>
              <w:noProof/>
              <w:sz w:val="22"/>
              <w:szCs w:val="22"/>
              <w:lang w:val="en-GB" w:eastAsia="zh-CN"/>
              <w:rPrChange w:id="893" w:author="Kevin Gu" w:date="2020-05-18T10:36:00Z">
                <w:rPr>
                  <w:ins w:id="894" w:author="Julio Li" w:date="2020-05-13T15:44:00Z"/>
                  <w:del w:id="895" w:author="Kevin Gu" w:date="2020-05-21T14:49:00Z"/>
                  <w:noProof/>
                  <w:sz w:val="22"/>
                  <w:szCs w:val="22"/>
                  <w:lang w:val="en-US" w:eastAsia="zh-CN"/>
                </w:rPr>
              </w:rPrChange>
            </w:rPr>
          </w:pPr>
          <w:ins w:id="896" w:author="Julio Li" w:date="2020-05-13T15:44:00Z">
            <w:del w:id="897" w:author="Kevin Gu" w:date="2020-05-21T14:49:00Z">
              <w:r w:rsidRPr="00B909D7" w:rsidDel="00B909D7">
                <w:rPr>
                  <w:rStyle w:val="Hyperlink"/>
                  <w:noProof/>
                  <w:lang w:val="en-GB"/>
                  <w:rPrChange w:id="898" w:author="Kevin Gu" w:date="2020-05-21T14:49:00Z">
                    <w:rPr>
                      <w:rStyle w:val="Hyperlink"/>
                      <w:noProof/>
                    </w:rPr>
                  </w:rPrChange>
                </w:rPr>
                <w:delText>8.4</w:delText>
              </w:r>
              <w:r w:rsidRPr="00876437" w:rsidDel="00B909D7">
                <w:rPr>
                  <w:noProof/>
                  <w:sz w:val="22"/>
                  <w:szCs w:val="22"/>
                  <w:lang w:val="en-GB" w:eastAsia="zh-CN"/>
                  <w:rPrChange w:id="899" w:author="Kevin Gu" w:date="2020-05-18T10:36:00Z">
                    <w:rPr>
                      <w:noProof/>
                      <w:sz w:val="22"/>
                      <w:szCs w:val="22"/>
                      <w:lang w:val="en-US" w:eastAsia="zh-CN"/>
                    </w:rPr>
                  </w:rPrChange>
                </w:rPr>
                <w:tab/>
              </w:r>
              <w:r w:rsidRPr="00B909D7" w:rsidDel="00B909D7">
                <w:rPr>
                  <w:rStyle w:val="Hyperlink"/>
                  <w:noProof/>
                  <w:lang w:val="en-GB"/>
                  <w:rPrChange w:id="900" w:author="Kevin Gu" w:date="2020-05-21T14:49:00Z">
                    <w:rPr>
                      <w:rStyle w:val="Hyperlink"/>
                      <w:noProof/>
                    </w:rPr>
                  </w:rPrChange>
                </w:rPr>
                <w:delText xml:space="preserve">Test Data </w:delText>
              </w:r>
              <w:r w:rsidRPr="00B909D7" w:rsidDel="00B909D7">
                <w:rPr>
                  <w:rStyle w:val="Hyperlink"/>
                  <w:rFonts w:hint="eastAsia"/>
                  <w:noProof/>
                  <w:lang w:val="en-GB" w:eastAsia="zh-CN"/>
                  <w:rPrChange w:id="901" w:author="Kevin Gu" w:date="2020-05-21T14:49:00Z">
                    <w:rPr>
                      <w:rStyle w:val="Hyperlink"/>
                      <w:rFonts w:hint="eastAsia"/>
                      <w:noProof/>
                      <w:lang w:eastAsia="zh-CN"/>
                    </w:rPr>
                  </w:rPrChange>
                </w:rPr>
                <w:delText>测试数据</w:delText>
              </w:r>
              <w:r w:rsidRPr="00876437" w:rsidDel="00B909D7">
                <w:rPr>
                  <w:noProof/>
                  <w:webHidden/>
                  <w:lang w:val="en-GB"/>
                  <w:rPrChange w:id="902" w:author="Kevin Gu" w:date="2020-05-18T10:36:00Z">
                    <w:rPr>
                      <w:noProof/>
                      <w:webHidden/>
                    </w:rPr>
                  </w:rPrChange>
                </w:rPr>
                <w:tab/>
                <w:delText>52</w:delText>
              </w:r>
            </w:del>
          </w:ins>
        </w:p>
        <w:p w14:paraId="0EC53452" w14:textId="514F8992" w:rsidR="00C46FF7" w:rsidRPr="00876437" w:rsidDel="00B909D7" w:rsidRDefault="00C46FF7">
          <w:pPr>
            <w:pStyle w:val="TOC2"/>
            <w:rPr>
              <w:ins w:id="903" w:author="Julio Li" w:date="2020-05-13T15:44:00Z"/>
              <w:del w:id="904" w:author="Kevin Gu" w:date="2020-05-21T14:49:00Z"/>
              <w:noProof/>
              <w:sz w:val="22"/>
              <w:szCs w:val="22"/>
              <w:lang w:val="en-GB" w:eastAsia="zh-CN"/>
              <w:rPrChange w:id="905" w:author="Kevin Gu" w:date="2020-05-18T10:36:00Z">
                <w:rPr>
                  <w:ins w:id="906" w:author="Julio Li" w:date="2020-05-13T15:44:00Z"/>
                  <w:del w:id="907" w:author="Kevin Gu" w:date="2020-05-21T14:49:00Z"/>
                  <w:noProof/>
                  <w:sz w:val="22"/>
                  <w:szCs w:val="22"/>
                  <w:lang w:val="en-US" w:eastAsia="zh-CN"/>
                </w:rPr>
              </w:rPrChange>
            </w:rPr>
          </w:pPr>
          <w:ins w:id="908" w:author="Julio Li" w:date="2020-05-13T15:44:00Z">
            <w:del w:id="909" w:author="Kevin Gu" w:date="2020-05-21T14:49:00Z">
              <w:r w:rsidRPr="00B909D7" w:rsidDel="00B909D7">
                <w:rPr>
                  <w:rStyle w:val="Hyperlink"/>
                  <w:noProof/>
                  <w:lang w:val="en-GB"/>
                  <w:rPrChange w:id="910" w:author="Kevin Gu" w:date="2020-05-21T14:49:00Z">
                    <w:rPr>
                      <w:rStyle w:val="Hyperlink"/>
                      <w:noProof/>
                    </w:rPr>
                  </w:rPrChange>
                </w:rPr>
                <w:delText>8.5</w:delText>
              </w:r>
              <w:r w:rsidRPr="00876437" w:rsidDel="00B909D7">
                <w:rPr>
                  <w:noProof/>
                  <w:sz w:val="22"/>
                  <w:szCs w:val="22"/>
                  <w:lang w:val="en-GB" w:eastAsia="zh-CN"/>
                  <w:rPrChange w:id="911" w:author="Kevin Gu" w:date="2020-05-18T10:36:00Z">
                    <w:rPr>
                      <w:noProof/>
                      <w:sz w:val="22"/>
                      <w:szCs w:val="22"/>
                      <w:lang w:val="en-US" w:eastAsia="zh-CN"/>
                    </w:rPr>
                  </w:rPrChange>
                </w:rPr>
                <w:tab/>
              </w:r>
              <w:r w:rsidRPr="00B909D7" w:rsidDel="00B909D7">
                <w:rPr>
                  <w:rStyle w:val="Hyperlink"/>
                  <w:noProof/>
                  <w:lang w:val="en-GB"/>
                  <w:rPrChange w:id="912" w:author="Kevin Gu" w:date="2020-05-21T14:49:00Z">
                    <w:rPr>
                      <w:rStyle w:val="Hyperlink"/>
                      <w:noProof/>
                    </w:rPr>
                  </w:rPrChange>
                </w:rPr>
                <w:delText xml:space="preserve">Data Security </w:delText>
              </w:r>
              <w:r w:rsidRPr="00B909D7" w:rsidDel="00B909D7">
                <w:rPr>
                  <w:rStyle w:val="Hyperlink"/>
                  <w:rFonts w:hint="eastAsia"/>
                  <w:noProof/>
                  <w:lang w:val="en-GB" w:eastAsia="zh-CN"/>
                  <w:rPrChange w:id="913" w:author="Kevin Gu" w:date="2020-05-21T14:49:00Z">
                    <w:rPr>
                      <w:rStyle w:val="Hyperlink"/>
                      <w:rFonts w:hint="eastAsia"/>
                      <w:noProof/>
                      <w:lang w:eastAsia="zh-CN"/>
                    </w:rPr>
                  </w:rPrChange>
                </w:rPr>
                <w:delText>数据安全</w:delText>
              </w:r>
              <w:r w:rsidRPr="00876437" w:rsidDel="00B909D7">
                <w:rPr>
                  <w:noProof/>
                  <w:webHidden/>
                  <w:lang w:val="en-GB"/>
                  <w:rPrChange w:id="914" w:author="Kevin Gu" w:date="2020-05-18T10:36:00Z">
                    <w:rPr>
                      <w:noProof/>
                      <w:webHidden/>
                    </w:rPr>
                  </w:rPrChange>
                </w:rPr>
                <w:tab/>
                <w:delText>52</w:delText>
              </w:r>
            </w:del>
          </w:ins>
        </w:p>
        <w:p w14:paraId="3E74E430" w14:textId="0D364EBA" w:rsidR="00C46FF7" w:rsidRPr="00876437" w:rsidDel="00B909D7" w:rsidRDefault="00C46FF7">
          <w:pPr>
            <w:pStyle w:val="TOC2"/>
            <w:rPr>
              <w:ins w:id="915" w:author="Julio Li" w:date="2020-05-13T15:44:00Z"/>
              <w:del w:id="916" w:author="Kevin Gu" w:date="2020-05-21T14:49:00Z"/>
              <w:noProof/>
              <w:sz w:val="22"/>
              <w:szCs w:val="22"/>
              <w:lang w:val="en-GB" w:eastAsia="zh-CN"/>
              <w:rPrChange w:id="917" w:author="Kevin Gu" w:date="2020-05-18T10:36:00Z">
                <w:rPr>
                  <w:ins w:id="918" w:author="Julio Li" w:date="2020-05-13T15:44:00Z"/>
                  <w:del w:id="919" w:author="Kevin Gu" w:date="2020-05-21T14:49:00Z"/>
                  <w:noProof/>
                  <w:sz w:val="22"/>
                  <w:szCs w:val="22"/>
                  <w:lang w:val="en-US" w:eastAsia="zh-CN"/>
                </w:rPr>
              </w:rPrChange>
            </w:rPr>
          </w:pPr>
          <w:ins w:id="920" w:author="Julio Li" w:date="2020-05-13T15:44:00Z">
            <w:del w:id="921" w:author="Kevin Gu" w:date="2020-05-21T14:49:00Z">
              <w:r w:rsidRPr="00B909D7" w:rsidDel="00B909D7">
                <w:rPr>
                  <w:rStyle w:val="Hyperlink"/>
                  <w:noProof/>
                  <w:lang w:val="en-GB"/>
                  <w:rPrChange w:id="922" w:author="Kevin Gu" w:date="2020-05-21T14:49:00Z">
                    <w:rPr>
                      <w:rStyle w:val="Hyperlink"/>
                      <w:noProof/>
                    </w:rPr>
                  </w:rPrChange>
                </w:rPr>
                <w:delText>8.6</w:delText>
              </w:r>
              <w:r w:rsidRPr="00876437" w:rsidDel="00B909D7">
                <w:rPr>
                  <w:noProof/>
                  <w:sz w:val="22"/>
                  <w:szCs w:val="22"/>
                  <w:lang w:val="en-GB" w:eastAsia="zh-CN"/>
                  <w:rPrChange w:id="923" w:author="Kevin Gu" w:date="2020-05-18T10:36:00Z">
                    <w:rPr>
                      <w:noProof/>
                      <w:sz w:val="22"/>
                      <w:szCs w:val="22"/>
                      <w:lang w:val="en-US" w:eastAsia="zh-CN"/>
                    </w:rPr>
                  </w:rPrChange>
                </w:rPr>
                <w:tab/>
              </w:r>
              <w:r w:rsidRPr="00B909D7" w:rsidDel="00B909D7">
                <w:rPr>
                  <w:rStyle w:val="Hyperlink"/>
                  <w:noProof/>
                  <w:lang w:val="en-GB"/>
                  <w:rPrChange w:id="924" w:author="Kevin Gu" w:date="2020-05-21T14:49:00Z">
                    <w:rPr>
                      <w:rStyle w:val="Hyperlink"/>
                      <w:noProof/>
                    </w:rPr>
                  </w:rPrChange>
                </w:rPr>
                <w:delText xml:space="preserve">Usage of Email </w:delText>
              </w:r>
              <w:r w:rsidRPr="00B909D7" w:rsidDel="00B909D7">
                <w:rPr>
                  <w:rStyle w:val="Hyperlink"/>
                  <w:rFonts w:hint="eastAsia"/>
                  <w:noProof/>
                  <w:lang w:val="en-GB" w:eastAsia="zh-CN"/>
                  <w:rPrChange w:id="925" w:author="Kevin Gu" w:date="2020-05-21T14:49:00Z">
                    <w:rPr>
                      <w:rStyle w:val="Hyperlink"/>
                      <w:rFonts w:hint="eastAsia"/>
                      <w:noProof/>
                      <w:lang w:eastAsia="zh-CN"/>
                    </w:rPr>
                  </w:rPrChange>
                </w:rPr>
                <w:delText>邮件的使用</w:delText>
              </w:r>
              <w:r w:rsidRPr="00876437" w:rsidDel="00B909D7">
                <w:rPr>
                  <w:noProof/>
                  <w:webHidden/>
                  <w:lang w:val="en-GB"/>
                  <w:rPrChange w:id="926" w:author="Kevin Gu" w:date="2020-05-18T10:36:00Z">
                    <w:rPr>
                      <w:noProof/>
                      <w:webHidden/>
                    </w:rPr>
                  </w:rPrChange>
                </w:rPr>
                <w:tab/>
                <w:delText>53</w:delText>
              </w:r>
            </w:del>
          </w:ins>
        </w:p>
        <w:p w14:paraId="2562DA55" w14:textId="6D2DA9B3" w:rsidR="00C46FF7" w:rsidRPr="00876437" w:rsidDel="00B909D7" w:rsidRDefault="00C46FF7">
          <w:pPr>
            <w:pStyle w:val="TOC1"/>
            <w:tabs>
              <w:tab w:val="left" w:pos="403"/>
              <w:tab w:val="right" w:leader="dot" w:pos="9742"/>
            </w:tabs>
            <w:rPr>
              <w:ins w:id="927" w:author="Julio Li" w:date="2020-05-13T15:44:00Z"/>
              <w:del w:id="928" w:author="Kevin Gu" w:date="2020-05-21T14:49:00Z"/>
              <w:noProof/>
              <w:sz w:val="22"/>
              <w:szCs w:val="22"/>
              <w:lang w:val="en-GB" w:eastAsia="zh-CN"/>
              <w:rPrChange w:id="929" w:author="Kevin Gu" w:date="2020-05-18T10:36:00Z">
                <w:rPr>
                  <w:ins w:id="930" w:author="Julio Li" w:date="2020-05-13T15:44:00Z"/>
                  <w:del w:id="931" w:author="Kevin Gu" w:date="2020-05-21T14:49:00Z"/>
                  <w:noProof/>
                  <w:sz w:val="22"/>
                  <w:szCs w:val="22"/>
                  <w:lang w:val="en-US" w:eastAsia="zh-CN"/>
                </w:rPr>
              </w:rPrChange>
            </w:rPr>
          </w:pPr>
          <w:ins w:id="932" w:author="Julio Li" w:date="2020-05-13T15:44:00Z">
            <w:del w:id="933" w:author="Kevin Gu" w:date="2020-05-21T14:49:00Z">
              <w:r w:rsidRPr="00B909D7" w:rsidDel="00B909D7">
                <w:rPr>
                  <w:rStyle w:val="Hyperlink"/>
                  <w:noProof/>
                  <w:lang w:val="en-GB"/>
                  <w:rPrChange w:id="934" w:author="Kevin Gu" w:date="2020-05-21T14:49:00Z">
                    <w:rPr>
                      <w:rStyle w:val="Hyperlink"/>
                      <w:noProof/>
                    </w:rPr>
                  </w:rPrChange>
                </w:rPr>
                <w:delText>9</w:delText>
              </w:r>
              <w:r w:rsidRPr="00876437" w:rsidDel="00B909D7">
                <w:rPr>
                  <w:noProof/>
                  <w:sz w:val="22"/>
                  <w:szCs w:val="22"/>
                  <w:lang w:val="en-GB" w:eastAsia="zh-CN"/>
                  <w:rPrChange w:id="935" w:author="Kevin Gu" w:date="2020-05-18T10:36:00Z">
                    <w:rPr>
                      <w:noProof/>
                      <w:sz w:val="22"/>
                      <w:szCs w:val="22"/>
                      <w:lang w:val="en-US" w:eastAsia="zh-CN"/>
                    </w:rPr>
                  </w:rPrChange>
                </w:rPr>
                <w:tab/>
              </w:r>
              <w:r w:rsidRPr="00B909D7" w:rsidDel="00B909D7">
                <w:rPr>
                  <w:rStyle w:val="Hyperlink"/>
                  <w:noProof/>
                  <w:lang w:val="en-GB"/>
                  <w:rPrChange w:id="936" w:author="Kevin Gu" w:date="2020-05-21T14:49:00Z">
                    <w:rPr>
                      <w:rStyle w:val="Hyperlink"/>
                      <w:noProof/>
                    </w:rPr>
                  </w:rPrChange>
                </w:rPr>
                <w:delText xml:space="preserve">Production Security Management </w:delText>
              </w:r>
              <w:r w:rsidRPr="00B909D7" w:rsidDel="00B909D7">
                <w:rPr>
                  <w:rStyle w:val="Hyperlink"/>
                  <w:rFonts w:hint="eastAsia"/>
                  <w:noProof/>
                  <w:lang w:val="en-GB" w:eastAsia="zh-CN"/>
                  <w:rPrChange w:id="937" w:author="Kevin Gu" w:date="2020-05-21T14:49:00Z">
                    <w:rPr>
                      <w:rStyle w:val="Hyperlink"/>
                      <w:rFonts w:hint="eastAsia"/>
                      <w:noProof/>
                      <w:lang w:eastAsia="zh-CN"/>
                    </w:rPr>
                  </w:rPrChange>
                </w:rPr>
                <w:delText>生产安全管理</w:delText>
              </w:r>
              <w:r w:rsidRPr="00876437" w:rsidDel="00B909D7">
                <w:rPr>
                  <w:noProof/>
                  <w:webHidden/>
                  <w:lang w:val="en-GB"/>
                  <w:rPrChange w:id="938" w:author="Kevin Gu" w:date="2020-05-18T10:36:00Z">
                    <w:rPr>
                      <w:noProof/>
                      <w:webHidden/>
                    </w:rPr>
                  </w:rPrChange>
                </w:rPr>
                <w:tab/>
                <w:delText>55</w:delText>
              </w:r>
            </w:del>
          </w:ins>
        </w:p>
        <w:p w14:paraId="5C5EC100" w14:textId="79FF94A9" w:rsidR="00C46FF7" w:rsidRPr="00876437" w:rsidDel="00B909D7" w:rsidRDefault="00C46FF7">
          <w:pPr>
            <w:pStyle w:val="TOC2"/>
            <w:rPr>
              <w:ins w:id="939" w:author="Julio Li" w:date="2020-05-13T15:44:00Z"/>
              <w:del w:id="940" w:author="Kevin Gu" w:date="2020-05-21T14:49:00Z"/>
              <w:noProof/>
              <w:sz w:val="22"/>
              <w:szCs w:val="22"/>
              <w:lang w:val="en-GB" w:eastAsia="zh-CN"/>
              <w:rPrChange w:id="941" w:author="Kevin Gu" w:date="2020-05-18T10:36:00Z">
                <w:rPr>
                  <w:ins w:id="942" w:author="Julio Li" w:date="2020-05-13T15:44:00Z"/>
                  <w:del w:id="943" w:author="Kevin Gu" w:date="2020-05-21T14:49:00Z"/>
                  <w:noProof/>
                  <w:sz w:val="22"/>
                  <w:szCs w:val="22"/>
                  <w:lang w:val="en-US" w:eastAsia="zh-CN"/>
                </w:rPr>
              </w:rPrChange>
            </w:rPr>
          </w:pPr>
          <w:ins w:id="944" w:author="Julio Li" w:date="2020-05-13T15:44:00Z">
            <w:del w:id="945" w:author="Kevin Gu" w:date="2020-05-21T14:49:00Z">
              <w:r w:rsidRPr="00B909D7" w:rsidDel="00B909D7">
                <w:rPr>
                  <w:rStyle w:val="Hyperlink"/>
                  <w:noProof/>
                  <w:lang w:val="en-GB"/>
                  <w:rPrChange w:id="946" w:author="Kevin Gu" w:date="2020-05-21T14:49:00Z">
                    <w:rPr>
                      <w:rStyle w:val="Hyperlink"/>
                      <w:noProof/>
                    </w:rPr>
                  </w:rPrChange>
                </w:rPr>
                <w:delText>9.1</w:delText>
              </w:r>
              <w:r w:rsidRPr="00876437" w:rsidDel="00B909D7">
                <w:rPr>
                  <w:noProof/>
                  <w:sz w:val="22"/>
                  <w:szCs w:val="22"/>
                  <w:lang w:val="en-GB" w:eastAsia="zh-CN"/>
                  <w:rPrChange w:id="947" w:author="Kevin Gu" w:date="2020-05-18T10:36:00Z">
                    <w:rPr>
                      <w:noProof/>
                      <w:sz w:val="22"/>
                      <w:szCs w:val="22"/>
                      <w:lang w:val="en-US" w:eastAsia="zh-CN"/>
                    </w:rPr>
                  </w:rPrChange>
                </w:rPr>
                <w:tab/>
              </w:r>
              <w:r w:rsidRPr="00B909D7" w:rsidDel="00B909D7">
                <w:rPr>
                  <w:rStyle w:val="Hyperlink"/>
                  <w:noProof/>
                  <w:lang w:val="en-GB"/>
                  <w:rPrChange w:id="948" w:author="Kevin Gu" w:date="2020-05-21T14:49:00Z">
                    <w:rPr>
                      <w:rStyle w:val="Hyperlink"/>
                      <w:noProof/>
                    </w:rPr>
                  </w:rPrChange>
                </w:rPr>
                <w:delText xml:space="preserve">Plant Security </w:delText>
              </w:r>
              <w:r w:rsidRPr="00B909D7" w:rsidDel="00B909D7">
                <w:rPr>
                  <w:rStyle w:val="Hyperlink"/>
                  <w:rFonts w:hint="eastAsia"/>
                  <w:noProof/>
                  <w:lang w:val="en-GB" w:eastAsia="zh-CN"/>
                  <w:rPrChange w:id="949" w:author="Kevin Gu" w:date="2020-05-21T14:49:00Z">
                    <w:rPr>
                      <w:rStyle w:val="Hyperlink"/>
                      <w:rFonts w:hint="eastAsia"/>
                      <w:noProof/>
                      <w:lang w:eastAsia="zh-CN"/>
                    </w:rPr>
                  </w:rPrChange>
                </w:rPr>
                <w:delText>车间安全</w:delText>
              </w:r>
              <w:r w:rsidRPr="00876437" w:rsidDel="00B909D7">
                <w:rPr>
                  <w:noProof/>
                  <w:webHidden/>
                  <w:lang w:val="en-GB"/>
                  <w:rPrChange w:id="950" w:author="Kevin Gu" w:date="2020-05-18T10:36:00Z">
                    <w:rPr>
                      <w:noProof/>
                      <w:webHidden/>
                    </w:rPr>
                  </w:rPrChange>
                </w:rPr>
                <w:tab/>
                <w:delText>55</w:delText>
              </w:r>
            </w:del>
          </w:ins>
        </w:p>
        <w:p w14:paraId="3A1EF9D6" w14:textId="4147E16C" w:rsidR="00C46FF7" w:rsidRPr="00876437" w:rsidDel="00B909D7" w:rsidRDefault="00C46FF7">
          <w:pPr>
            <w:pStyle w:val="TOC2"/>
            <w:rPr>
              <w:ins w:id="951" w:author="Julio Li" w:date="2020-05-13T15:44:00Z"/>
              <w:del w:id="952" w:author="Kevin Gu" w:date="2020-05-21T14:49:00Z"/>
              <w:noProof/>
              <w:sz w:val="22"/>
              <w:szCs w:val="22"/>
              <w:lang w:val="en-GB" w:eastAsia="zh-CN"/>
              <w:rPrChange w:id="953" w:author="Kevin Gu" w:date="2020-05-18T10:36:00Z">
                <w:rPr>
                  <w:ins w:id="954" w:author="Julio Li" w:date="2020-05-13T15:44:00Z"/>
                  <w:del w:id="955" w:author="Kevin Gu" w:date="2020-05-21T14:49:00Z"/>
                  <w:noProof/>
                  <w:sz w:val="22"/>
                  <w:szCs w:val="22"/>
                  <w:lang w:val="en-US" w:eastAsia="zh-CN"/>
                </w:rPr>
              </w:rPrChange>
            </w:rPr>
          </w:pPr>
          <w:ins w:id="956" w:author="Julio Li" w:date="2020-05-13T15:44:00Z">
            <w:del w:id="957" w:author="Kevin Gu" w:date="2020-05-21T14:49:00Z">
              <w:r w:rsidRPr="00B909D7" w:rsidDel="00B909D7">
                <w:rPr>
                  <w:rStyle w:val="Hyperlink"/>
                  <w:noProof/>
                  <w:lang w:val="en-GB"/>
                  <w:rPrChange w:id="958" w:author="Kevin Gu" w:date="2020-05-21T14:49:00Z">
                    <w:rPr>
                      <w:rStyle w:val="Hyperlink"/>
                      <w:noProof/>
                    </w:rPr>
                  </w:rPrChange>
                </w:rPr>
                <w:delText>9.2</w:delText>
              </w:r>
              <w:r w:rsidRPr="00876437" w:rsidDel="00B909D7">
                <w:rPr>
                  <w:noProof/>
                  <w:sz w:val="22"/>
                  <w:szCs w:val="22"/>
                  <w:lang w:val="en-GB" w:eastAsia="zh-CN"/>
                  <w:rPrChange w:id="959" w:author="Kevin Gu" w:date="2020-05-18T10:36:00Z">
                    <w:rPr>
                      <w:noProof/>
                      <w:sz w:val="22"/>
                      <w:szCs w:val="22"/>
                      <w:lang w:val="en-US" w:eastAsia="zh-CN"/>
                    </w:rPr>
                  </w:rPrChange>
                </w:rPr>
                <w:tab/>
              </w:r>
              <w:r w:rsidRPr="00B909D7" w:rsidDel="00B909D7">
                <w:rPr>
                  <w:rStyle w:val="Hyperlink"/>
                  <w:noProof/>
                  <w:lang w:val="en-GB"/>
                  <w:rPrChange w:id="960" w:author="Kevin Gu" w:date="2020-05-21T14:49:00Z">
                    <w:rPr>
                      <w:rStyle w:val="Hyperlink"/>
                      <w:noProof/>
                    </w:rPr>
                  </w:rPrChange>
                </w:rPr>
                <w:delText xml:space="preserve">Raw Materials </w:delText>
              </w:r>
              <w:r w:rsidRPr="00B909D7" w:rsidDel="00B909D7">
                <w:rPr>
                  <w:rStyle w:val="Hyperlink"/>
                  <w:rFonts w:hint="eastAsia"/>
                  <w:noProof/>
                  <w:lang w:val="en-GB" w:eastAsia="zh-CN"/>
                  <w:rPrChange w:id="961" w:author="Kevin Gu" w:date="2020-05-21T14:49:00Z">
                    <w:rPr>
                      <w:rStyle w:val="Hyperlink"/>
                      <w:rFonts w:hint="eastAsia"/>
                      <w:noProof/>
                      <w:lang w:eastAsia="zh-CN"/>
                    </w:rPr>
                  </w:rPrChange>
                </w:rPr>
                <w:delText>原材料</w:delText>
              </w:r>
              <w:r w:rsidRPr="00876437" w:rsidDel="00B909D7">
                <w:rPr>
                  <w:noProof/>
                  <w:webHidden/>
                  <w:lang w:val="en-GB"/>
                  <w:rPrChange w:id="962" w:author="Kevin Gu" w:date="2020-05-18T10:36:00Z">
                    <w:rPr>
                      <w:noProof/>
                      <w:webHidden/>
                    </w:rPr>
                  </w:rPrChange>
                </w:rPr>
                <w:tab/>
                <w:delText>55</w:delText>
              </w:r>
            </w:del>
          </w:ins>
        </w:p>
        <w:p w14:paraId="5163629B" w14:textId="206B6E86" w:rsidR="00C46FF7" w:rsidRPr="00876437" w:rsidDel="00B909D7" w:rsidRDefault="00C46FF7">
          <w:pPr>
            <w:pStyle w:val="TOC2"/>
            <w:rPr>
              <w:ins w:id="963" w:author="Julio Li" w:date="2020-05-13T15:44:00Z"/>
              <w:del w:id="964" w:author="Kevin Gu" w:date="2020-05-21T14:49:00Z"/>
              <w:noProof/>
              <w:sz w:val="22"/>
              <w:szCs w:val="22"/>
              <w:lang w:val="en-GB" w:eastAsia="zh-CN"/>
              <w:rPrChange w:id="965" w:author="Kevin Gu" w:date="2020-05-18T10:36:00Z">
                <w:rPr>
                  <w:ins w:id="966" w:author="Julio Li" w:date="2020-05-13T15:44:00Z"/>
                  <w:del w:id="967" w:author="Kevin Gu" w:date="2020-05-21T14:49:00Z"/>
                  <w:noProof/>
                  <w:sz w:val="22"/>
                  <w:szCs w:val="22"/>
                  <w:lang w:val="en-US" w:eastAsia="zh-CN"/>
                </w:rPr>
              </w:rPrChange>
            </w:rPr>
          </w:pPr>
          <w:ins w:id="968" w:author="Julio Li" w:date="2020-05-13T15:44:00Z">
            <w:del w:id="969" w:author="Kevin Gu" w:date="2020-05-21T14:49:00Z">
              <w:r w:rsidRPr="00B909D7" w:rsidDel="00B909D7">
                <w:rPr>
                  <w:rStyle w:val="Hyperlink"/>
                  <w:noProof/>
                  <w:lang w:val="en-GB"/>
                  <w:rPrChange w:id="970" w:author="Kevin Gu" w:date="2020-05-21T14:49:00Z">
                    <w:rPr>
                      <w:rStyle w:val="Hyperlink"/>
                      <w:noProof/>
                    </w:rPr>
                  </w:rPrChange>
                </w:rPr>
                <w:delText>9.3</w:delText>
              </w:r>
              <w:r w:rsidRPr="00876437" w:rsidDel="00B909D7">
                <w:rPr>
                  <w:noProof/>
                  <w:sz w:val="22"/>
                  <w:szCs w:val="22"/>
                  <w:lang w:val="en-GB" w:eastAsia="zh-CN"/>
                  <w:rPrChange w:id="971" w:author="Kevin Gu" w:date="2020-05-18T10:36:00Z">
                    <w:rPr>
                      <w:noProof/>
                      <w:sz w:val="22"/>
                      <w:szCs w:val="22"/>
                      <w:lang w:val="en-US" w:eastAsia="zh-CN"/>
                    </w:rPr>
                  </w:rPrChange>
                </w:rPr>
                <w:tab/>
              </w:r>
              <w:r w:rsidRPr="00B909D7" w:rsidDel="00B909D7">
                <w:rPr>
                  <w:rStyle w:val="Hyperlink"/>
                  <w:noProof/>
                  <w:lang w:val="en-GB"/>
                  <w:rPrChange w:id="972" w:author="Kevin Gu" w:date="2020-05-21T14:49:00Z">
                    <w:rPr>
                      <w:rStyle w:val="Hyperlink"/>
                      <w:noProof/>
                    </w:rPr>
                  </w:rPrChange>
                </w:rPr>
                <w:delText xml:space="preserve">Production Equipment </w:delText>
              </w:r>
              <w:r w:rsidRPr="00B909D7" w:rsidDel="00B909D7">
                <w:rPr>
                  <w:rStyle w:val="Hyperlink"/>
                  <w:rFonts w:hint="eastAsia"/>
                  <w:noProof/>
                  <w:lang w:val="en-GB" w:eastAsia="zh-CN"/>
                  <w:rPrChange w:id="973" w:author="Kevin Gu" w:date="2020-05-21T14:49:00Z">
                    <w:rPr>
                      <w:rStyle w:val="Hyperlink"/>
                      <w:rFonts w:hint="eastAsia"/>
                      <w:noProof/>
                      <w:lang w:eastAsia="zh-CN"/>
                    </w:rPr>
                  </w:rPrChange>
                </w:rPr>
                <w:delText>生产设备</w:delText>
              </w:r>
              <w:r w:rsidRPr="00876437" w:rsidDel="00B909D7">
                <w:rPr>
                  <w:noProof/>
                  <w:webHidden/>
                  <w:lang w:val="en-GB"/>
                  <w:rPrChange w:id="974" w:author="Kevin Gu" w:date="2020-05-18T10:36:00Z">
                    <w:rPr>
                      <w:noProof/>
                      <w:webHidden/>
                    </w:rPr>
                  </w:rPrChange>
                </w:rPr>
                <w:tab/>
                <w:delText>55</w:delText>
              </w:r>
            </w:del>
          </w:ins>
        </w:p>
        <w:p w14:paraId="6CCAA24E" w14:textId="52E32C0B" w:rsidR="00C46FF7" w:rsidRPr="00876437" w:rsidDel="00B909D7" w:rsidRDefault="00C46FF7">
          <w:pPr>
            <w:pStyle w:val="TOC2"/>
            <w:rPr>
              <w:ins w:id="975" w:author="Julio Li" w:date="2020-05-13T15:44:00Z"/>
              <w:del w:id="976" w:author="Kevin Gu" w:date="2020-05-21T14:49:00Z"/>
              <w:noProof/>
              <w:sz w:val="22"/>
              <w:szCs w:val="22"/>
              <w:lang w:val="en-GB" w:eastAsia="zh-CN"/>
              <w:rPrChange w:id="977" w:author="Kevin Gu" w:date="2020-05-18T10:36:00Z">
                <w:rPr>
                  <w:ins w:id="978" w:author="Julio Li" w:date="2020-05-13T15:44:00Z"/>
                  <w:del w:id="979" w:author="Kevin Gu" w:date="2020-05-21T14:49:00Z"/>
                  <w:noProof/>
                  <w:sz w:val="22"/>
                  <w:szCs w:val="22"/>
                  <w:lang w:val="en-US" w:eastAsia="zh-CN"/>
                </w:rPr>
              </w:rPrChange>
            </w:rPr>
          </w:pPr>
          <w:ins w:id="980" w:author="Julio Li" w:date="2020-05-13T15:44:00Z">
            <w:del w:id="981" w:author="Kevin Gu" w:date="2020-05-21T14:49:00Z">
              <w:r w:rsidRPr="00B909D7" w:rsidDel="00B909D7">
                <w:rPr>
                  <w:rStyle w:val="Hyperlink"/>
                  <w:noProof/>
                  <w:lang w:val="en-GB"/>
                  <w:rPrChange w:id="982" w:author="Kevin Gu" w:date="2020-05-21T14:49:00Z">
                    <w:rPr>
                      <w:rStyle w:val="Hyperlink"/>
                      <w:noProof/>
                    </w:rPr>
                  </w:rPrChange>
                </w:rPr>
                <w:delText>9.4</w:delText>
              </w:r>
              <w:r w:rsidRPr="00876437" w:rsidDel="00B909D7">
                <w:rPr>
                  <w:noProof/>
                  <w:sz w:val="22"/>
                  <w:szCs w:val="22"/>
                  <w:lang w:val="en-GB" w:eastAsia="zh-CN"/>
                  <w:rPrChange w:id="983" w:author="Kevin Gu" w:date="2020-05-18T10:36:00Z">
                    <w:rPr>
                      <w:noProof/>
                      <w:sz w:val="22"/>
                      <w:szCs w:val="22"/>
                      <w:lang w:val="en-US" w:eastAsia="zh-CN"/>
                    </w:rPr>
                  </w:rPrChange>
                </w:rPr>
                <w:tab/>
              </w:r>
              <w:r w:rsidRPr="00B909D7" w:rsidDel="00B909D7">
                <w:rPr>
                  <w:rStyle w:val="Hyperlink"/>
                  <w:noProof/>
                  <w:lang w:val="en-GB"/>
                  <w:rPrChange w:id="984" w:author="Kevin Gu" w:date="2020-05-21T14:49:00Z">
                    <w:rPr>
                      <w:rStyle w:val="Hyperlink"/>
                      <w:noProof/>
                    </w:rPr>
                  </w:rPrChange>
                </w:rPr>
                <w:delText xml:space="preserve">Production Control </w:delText>
              </w:r>
              <w:r w:rsidRPr="00B909D7" w:rsidDel="00B909D7">
                <w:rPr>
                  <w:rStyle w:val="Hyperlink"/>
                  <w:rFonts w:hint="eastAsia"/>
                  <w:noProof/>
                  <w:lang w:val="en-GB" w:eastAsia="zh-CN"/>
                  <w:rPrChange w:id="985" w:author="Kevin Gu" w:date="2020-05-21T14:49:00Z">
                    <w:rPr>
                      <w:rStyle w:val="Hyperlink"/>
                      <w:rFonts w:hint="eastAsia"/>
                      <w:noProof/>
                      <w:lang w:eastAsia="zh-CN"/>
                    </w:rPr>
                  </w:rPrChange>
                </w:rPr>
                <w:delText>生产控制</w:delText>
              </w:r>
              <w:r w:rsidRPr="00876437" w:rsidDel="00B909D7">
                <w:rPr>
                  <w:noProof/>
                  <w:webHidden/>
                  <w:lang w:val="en-GB"/>
                  <w:rPrChange w:id="986" w:author="Kevin Gu" w:date="2020-05-18T10:36:00Z">
                    <w:rPr>
                      <w:noProof/>
                      <w:webHidden/>
                    </w:rPr>
                  </w:rPrChange>
                </w:rPr>
                <w:tab/>
                <w:delText>56</w:delText>
              </w:r>
            </w:del>
          </w:ins>
        </w:p>
        <w:p w14:paraId="34C18DE9" w14:textId="4A8AA34F" w:rsidR="00C46FF7" w:rsidRPr="00876437" w:rsidDel="00B909D7" w:rsidRDefault="00C46FF7">
          <w:pPr>
            <w:pStyle w:val="TOC2"/>
            <w:rPr>
              <w:ins w:id="987" w:author="Julio Li" w:date="2020-05-13T15:44:00Z"/>
              <w:del w:id="988" w:author="Kevin Gu" w:date="2020-05-21T14:49:00Z"/>
              <w:noProof/>
              <w:sz w:val="22"/>
              <w:szCs w:val="22"/>
              <w:lang w:val="en-GB" w:eastAsia="zh-CN"/>
              <w:rPrChange w:id="989" w:author="Kevin Gu" w:date="2020-05-18T10:36:00Z">
                <w:rPr>
                  <w:ins w:id="990" w:author="Julio Li" w:date="2020-05-13T15:44:00Z"/>
                  <w:del w:id="991" w:author="Kevin Gu" w:date="2020-05-21T14:49:00Z"/>
                  <w:noProof/>
                  <w:sz w:val="22"/>
                  <w:szCs w:val="22"/>
                  <w:lang w:val="en-US" w:eastAsia="zh-CN"/>
                </w:rPr>
              </w:rPrChange>
            </w:rPr>
          </w:pPr>
          <w:ins w:id="992" w:author="Julio Li" w:date="2020-05-13T15:44:00Z">
            <w:del w:id="993" w:author="Kevin Gu" w:date="2020-05-21T14:49:00Z">
              <w:r w:rsidRPr="00B909D7" w:rsidDel="00B909D7">
                <w:rPr>
                  <w:rStyle w:val="Hyperlink"/>
                  <w:noProof/>
                  <w:lang w:val="en-GB"/>
                  <w:rPrChange w:id="994" w:author="Kevin Gu" w:date="2020-05-21T14:49:00Z">
                    <w:rPr>
                      <w:rStyle w:val="Hyperlink"/>
                      <w:noProof/>
                    </w:rPr>
                  </w:rPrChange>
                </w:rPr>
                <w:delText>9.5</w:delText>
              </w:r>
              <w:r w:rsidRPr="00876437" w:rsidDel="00B909D7">
                <w:rPr>
                  <w:noProof/>
                  <w:sz w:val="22"/>
                  <w:szCs w:val="22"/>
                  <w:lang w:val="en-GB" w:eastAsia="zh-CN"/>
                  <w:rPrChange w:id="995" w:author="Kevin Gu" w:date="2020-05-18T10:36:00Z">
                    <w:rPr>
                      <w:noProof/>
                      <w:sz w:val="22"/>
                      <w:szCs w:val="22"/>
                      <w:lang w:val="en-US" w:eastAsia="zh-CN"/>
                    </w:rPr>
                  </w:rPrChange>
                </w:rPr>
                <w:tab/>
              </w:r>
              <w:r w:rsidRPr="00B909D7" w:rsidDel="00B909D7">
                <w:rPr>
                  <w:rStyle w:val="Hyperlink"/>
                  <w:noProof/>
                  <w:lang w:val="en-GB"/>
                  <w:rPrChange w:id="996" w:author="Kevin Gu" w:date="2020-05-21T14:49:00Z">
                    <w:rPr>
                      <w:rStyle w:val="Hyperlink"/>
                      <w:noProof/>
                    </w:rPr>
                  </w:rPrChange>
                </w:rPr>
                <w:delText xml:space="preserve">Scrap Management </w:delText>
              </w:r>
              <w:r w:rsidRPr="00B909D7" w:rsidDel="00B909D7">
                <w:rPr>
                  <w:rStyle w:val="Hyperlink"/>
                  <w:rFonts w:hint="eastAsia"/>
                  <w:noProof/>
                  <w:lang w:val="en-GB" w:eastAsia="zh-CN"/>
                  <w:rPrChange w:id="997" w:author="Kevin Gu" w:date="2020-05-21T14:49:00Z">
                    <w:rPr>
                      <w:rStyle w:val="Hyperlink"/>
                      <w:rFonts w:hint="eastAsia"/>
                      <w:noProof/>
                      <w:lang w:eastAsia="zh-CN"/>
                    </w:rPr>
                  </w:rPrChange>
                </w:rPr>
                <w:delText>报废管理</w:delText>
              </w:r>
              <w:r w:rsidRPr="00876437" w:rsidDel="00B909D7">
                <w:rPr>
                  <w:noProof/>
                  <w:webHidden/>
                  <w:lang w:val="en-GB"/>
                  <w:rPrChange w:id="998" w:author="Kevin Gu" w:date="2020-05-18T10:36:00Z">
                    <w:rPr>
                      <w:noProof/>
                      <w:webHidden/>
                    </w:rPr>
                  </w:rPrChange>
                </w:rPr>
                <w:tab/>
                <w:delText>56</w:delText>
              </w:r>
            </w:del>
          </w:ins>
        </w:p>
        <w:p w14:paraId="006DFBFD" w14:textId="3E78189A" w:rsidR="00C46FF7" w:rsidRPr="00876437" w:rsidDel="00B909D7" w:rsidRDefault="00C46FF7">
          <w:pPr>
            <w:pStyle w:val="TOC1"/>
            <w:tabs>
              <w:tab w:val="left" w:pos="660"/>
              <w:tab w:val="right" w:leader="dot" w:pos="9742"/>
            </w:tabs>
            <w:rPr>
              <w:ins w:id="999" w:author="Julio Li" w:date="2020-05-13T15:44:00Z"/>
              <w:del w:id="1000" w:author="Kevin Gu" w:date="2020-05-21T14:49:00Z"/>
              <w:noProof/>
              <w:sz w:val="22"/>
              <w:szCs w:val="22"/>
              <w:lang w:val="en-GB" w:eastAsia="zh-CN"/>
              <w:rPrChange w:id="1001" w:author="Kevin Gu" w:date="2020-05-18T10:36:00Z">
                <w:rPr>
                  <w:ins w:id="1002" w:author="Julio Li" w:date="2020-05-13T15:44:00Z"/>
                  <w:del w:id="1003" w:author="Kevin Gu" w:date="2020-05-21T14:49:00Z"/>
                  <w:noProof/>
                  <w:sz w:val="22"/>
                  <w:szCs w:val="22"/>
                  <w:lang w:val="en-US" w:eastAsia="zh-CN"/>
                </w:rPr>
              </w:rPrChange>
            </w:rPr>
          </w:pPr>
          <w:ins w:id="1004" w:author="Julio Li" w:date="2020-05-13T15:44:00Z">
            <w:del w:id="1005" w:author="Kevin Gu" w:date="2020-05-21T14:49:00Z">
              <w:r w:rsidRPr="00B909D7" w:rsidDel="00B909D7">
                <w:rPr>
                  <w:rStyle w:val="Hyperlink"/>
                  <w:noProof/>
                  <w:lang w:val="en-GB"/>
                  <w:rPrChange w:id="1006" w:author="Kevin Gu" w:date="2020-05-21T14:49:00Z">
                    <w:rPr>
                      <w:rStyle w:val="Hyperlink"/>
                      <w:noProof/>
                    </w:rPr>
                  </w:rPrChange>
                </w:rPr>
                <w:delText>10</w:delText>
              </w:r>
              <w:r w:rsidRPr="00876437" w:rsidDel="00B909D7">
                <w:rPr>
                  <w:noProof/>
                  <w:sz w:val="22"/>
                  <w:szCs w:val="22"/>
                  <w:lang w:val="en-GB" w:eastAsia="zh-CN"/>
                  <w:rPrChange w:id="1007" w:author="Kevin Gu" w:date="2020-05-18T10:36:00Z">
                    <w:rPr>
                      <w:noProof/>
                      <w:sz w:val="22"/>
                      <w:szCs w:val="22"/>
                      <w:lang w:val="en-US" w:eastAsia="zh-CN"/>
                    </w:rPr>
                  </w:rPrChange>
                </w:rPr>
                <w:tab/>
              </w:r>
              <w:r w:rsidRPr="00B909D7" w:rsidDel="00B909D7">
                <w:rPr>
                  <w:rStyle w:val="Hyperlink"/>
                  <w:noProof/>
                  <w:lang w:val="en-GB"/>
                  <w:rPrChange w:id="1008" w:author="Kevin Gu" w:date="2020-05-21T14:49:00Z">
                    <w:rPr>
                      <w:rStyle w:val="Hyperlink"/>
                      <w:noProof/>
                    </w:rPr>
                  </w:rPrChange>
                </w:rPr>
                <w:delText xml:space="preserve">Packing and Delivery Management </w:delText>
              </w:r>
              <w:r w:rsidRPr="00B909D7" w:rsidDel="00B909D7">
                <w:rPr>
                  <w:rStyle w:val="Hyperlink"/>
                  <w:rFonts w:hint="eastAsia"/>
                  <w:noProof/>
                  <w:lang w:val="en-GB" w:eastAsia="zh-CN"/>
                  <w:rPrChange w:id="1009" w:author="Kevin Gu" w:date="2020-05-21T14:49:00Z">
                    <w:rPr>
                      <w:rStyle w:val="Hyperlink"/>
                      <w:rFonts w:hint="eastAsia"/>
                      <w:noProof/>
                      <w:lang w:eastAsia="zh-CN"/>
                    </w:rPr>
                  </w:rPrChange>
                </w:rPr>
                <w:delText>包装和交付管理</w:delText>
              </w:r>
              <w:r w:rsidRPr="00876437" w:rsidDel="00B909D7">
                <w:rPr>
                  <w:noProof/>
                  <w:webHidden/>
                  <w:lang w:val="en-GB"/>
                  <w:rPrChange w:id="1010" w:author="Kevin Gu" w:date="2020-05-18T10:36:00Z">
                    <w:rPr>
                      <w:noProof/>
                      <w:webHidden/>
                    </w:rPr>
                  </w:rPrChange>
                </w:rPr>
                <w:tab/>
                <w:delText>57</w:delText>
              </w:r>
            </w:del>
          </w:ins>
        </w:p>
        <w:p w14:paraId="1668D24F" w14:textId="01FAD867" w:rsidR="00C46FF7" w:rsidRPr="00876437" w:rsidDel="00B909D7" w:rsidRDefault="00C46FF7">
          <w:pPr>
            <w:pStyle w:val="TOC2"/>
            <w:rPr>
              <w:ins w:id="1011" w:author="Julio Li" w:date="2020-05-13T15:44:00Z"/>
              <w:del w:id="1012" w:author="Kevin Gu" w:date="2020-05-21T14:49:00Z"/>
              <w:noProof/>
              <w:sz w:val="22"/>
              <w:szCs w:val="22"/>
              <w:lang w:val="en-GB" w:eastAsia="zh-CN"/>
              <w:rPrChange w:id="1013" w:author="Kevin Gu" w:date="2020-05-18T10:36:00Z">
                <w:rPr>
                  <w:ins w:id="1014" w:author="Julio Li" w:date="2020-05-13T15:44:00Z"/>
                  <w:del w:id="1015" w:author="Kevin Gu" w:date="2020-05-21T14:49:00Z"/>
                  <w:noProof/>
                  <w:sz w:val="22"/>
                  <w:szCs w:val="22"/>
                  <w:lang w:val="en-US" w:eastAsia="zh-CN"/>
                </w:rPr>
              </w:rPrChange>
            </w:rPr>
          </w:pPr>
          <w:ins w:id="1016" w:author="Julio Li" w:date="2020-05-13T15:44:00Z">
            <w:del w:id="1017" w:author="Kevin Gu" w:date="2020-05-21T14:49:00Z">
              <w:r w:rsidRPr="00B909D7" w:rsidDel="00B909D7">
                <w:rPr>
                  <w:rStyle w:val="Hyperlink"/>
                  <w:noProof/>
                  <w:lang w:val="en-GB"/>
                  <w:rPrChange w:id="1018" w:author="Kevin Gu" w:date="2020-05-21T14:49:00Z">
                    <w:rPr>
                      <w:rStyle w:val="Hyperlink"/>
                      <w:noProof/>
                    </w:rPr>
                  </w:rPrChange>
                </w:rPr>
                <w:delText>10.1</w:delText>
              </w:r>
              <w:r w:rsidRPr="00876437" w:rsidDel="00B909D7">
                <w:rPr>
                  <w:noProof/>
                  <w:sz w:val="22"/>
                  <w:szCs w:val="22"/>
                  <w:lang w:val="en-GB" w:eastAsia="zh-CN"/>
                  <w:rPrChange w:id="1019" w:author="Kevin Gu" w:date="2020-05-18T10:36:00Z">
                    <w:rPr>
                      <w:noProof/>
                      <w:sz w:val="22"/>
                      <w:szCs w:val="22"/>
                      <w:lang w:val="en-US" w:eastAsia="zh-CN"/>
                    </w:rPr>
                  </w:rPrChange>
                </w:rPr>
                <w:tab/>
              </w:r>
              <w:r w:rsidRPr="00B909D7" w:rsidDel="00B909D7">
                <w:rPr>
                  <w:rStyle w:val="Hyperlink"/>
                  <w:noProof/>
                  <w:lang w:val="en-GB"/>
                  <w:rPrChange w:id="1020" w:author="Kevin Gu" w:date="2020-05-21T14:49:00Z">
                    <w:rPr>
                      <w:rStyle w:val="Hyperlink"/>
                      <w:noProof/>
                    </w:rPr>
                  </w:rPrChange>
                </w:rPr>
                <w:delText xml:space="preserve">Identification </w:delText>
              </w:r>
              <w:r w:rsidRPr="00B909D7" w:rsidDel="00B909D7">
                <w:rPr>
                  <w:rStyle w:val="Hyperlink"/>
                  <w:rFonts w:hint="eastAsia"/>
                  <w:noProof/>
                  <w:lang w:val="en-GB" w:eastAsia="zh-CN"/>
                  <w:rPrChange w:id="1021" w:author="Kevin Gu" w:date="2020-05-21T14:49:00Z">
                    <w:rPr>
                      <w:rStyle w:val="Hyperlink"/>
                      <w:rFonts w:hint="eastAsia"/>
                      <w:noProof/>
                      <w:lang w:eastAsia="zh-CN"/>
                    </w:rPr>
                  </w:rPrChange>
                </w:rPr>
                <w:delText>身份鉴别</w:delText>
              </w:r>
              <w:r w:rsidRPr="00876437" w:rsidDel="00B909D7">
                <w:rPr>
                  <w:noProof/>
                  <w:webHidden/>
                  <w:lang w:val="en-GB"/>
                  <w:rPrChange w:id="1022" w:author="Kevin Gu" w:date="2020-05-18T10:36:00Z">
                    <w:rPr>
                      <w:noProof/>
                      <w:webHidden/>
                    </w:rPr>
                  </w:rPrChange>
                </w:rPr>
                <w:tab/>
                <w:delText>57</w:delText>
              </w:r>
            </w:del>
          </w:ins>
        </w:p>
        <w:p w14:paraId="4E58D96C" w14:textId="4C005B6E" w:rsidR="00C46FF7" w:rsidRPr="00876437" w:rsidDel="00B909D7" w:rsidRDefault="00C46FF7">
          <w:pPr>
            <w:pStyle w:val="TOC2"/>
            <w:rPr>
              <w:ins w:id="1023" w:author="Julio Li" w:date="2020-05-13T15:44:00Z"/>
              <w:del w:id="1024" w:author="Kevin Gu" w:date="2020-05-21T14:49:00Z"/>
              <w:noProof/>
              <w:sz w:val="22"/>
              <w:szCs w:val="22"/>
              <w:lang w:val="en-GB" w:eastAsia="zh-CN"/>
              <w:rPrChange w:id="1025" w:author="Kevin Gu" w:date="2020-05-18T10:36:00Z">
                <w:rPr>
                  <w:ins w:id="1026" w:author="Julio Li" w:date="2020-05-13T15:44:00Z"/>
                  <w:del w:id="1027" w:author="Kevin Gu" w:date="2020-05-21T14:49:00Z"/>
                  <w:noProof/>
                  <w:sz w:val="22"/>
                  <w:szCs w:val="22"/>
                  <w:lang w:val="en-US" w:eastAsia="zh-CN"/>
                </w:rPr>
              </w:rPrChange>
            </w:rPr>
          </w:pPr>
          <w:ins w:id="1028" w:author="Julio Li" w:date="2020-05-13T15:44:00Z">
            <w:del w:id="1029" w:author="Kevin Gu" w:date="2020-05-21T14:49:00Z">
              <w:r w:rsidRPr="00B909D7" w:rsidDel="00B909D7">
                <w:rPr>
                  <w:rStyle w:val="Hyperlink"/>
                  <w:noProof/>
                  <w:lang w:val="en-GB"/>
                  <w:rPrChange w:id="1030" w:author="Kevin Gu" w:date="2020-05-21T14:49:00Z">
                    <w:rPr>
                      <w:rStyle w:val="Hyperlink"/>
                      <w:noProof/>
                    </w:rPr>
                  </w:rPrChange>
                </w:rPr>
                <w:delText>10.2</w:delText>
              </w:r>
              <w:r w:rsidRPr="00876437" w:rsidDel="00B909D7">
                <w:rPr>
                  <w:noProof/>
                  <w:sz w:val="22"/>
                  <w:szCs w:val="22"/>
                  <w:lang w:val="en-GB" w:eastAsia="zh-CN"/>
                  <w:rPrChange w:id="1031" w:author="Kevin Gu" w:date="2020-05-18T10:36:00Z">
                    <w:rPr>
                      <w:noProof/>
                      <w:sz w:val="22"/>
                      <w:szCs w:val="22"/>
                      <w:lang w:val="en-US" w:eastAsia="zh-CN"/>
                    </w:rPr>
                  </w:rPrChange>
                </w:rPr>
                <w:tab/>
              </w:r>
              <w:r w:rsidRPr="00B909D7" w:rsidDel="00B909D7">
                <w:rPr>
                  <w:rStyle w:val="Hyperlink"/>
                  <w:noProof/>
                  <w:lang w:val="en-GB"/>
                  <w:rPrChange w:id="1032" w:author="Kevin Gu" w:date="2020-05-21T14:49:00Z">
                    <w:rPr>
                      <w:rStyle w:val="Hyperlink"/>
                      <w:noProof/>
                    </w:rPr>
                  </w:rPrChange>
                </w:rPr>
                <w:delText>Packing</w:delText>
              </w:r>
              <w:r w:rsidRPr="00B909D7" w:rsidDel="00B909D7">
                <w:rPr>
                  <w:rStyle w:val="Hyperlink"/>
                  <w:rFonts w:hint="eastAsia"/>
                  <w:noProof/>
                  <w:lang w:val="en-GB" w:eastAsia="zh-CN"/>
                  <w:rPrChange w:id="1033" w:author="Kevin Gu" w:date="2020-05-21T14:49:00Z">
                    <w:rPr>
                      <w:rStyle w:val="Hyperlink"/>
                      <w:rFonts w:hint="eastAsia"/>
                      <w:noProof/>
                      <w:lang w:eastAsia="zh-CN"/>
                    </w:rPr>
                  </w:rPrChange>
                </w:rPr>
                <w:delText>包装</w:delText>
              </w:r>
              <w:r w:rsidRPr="00876437" w:rsidDel="00B909D7">
                <w:rPr>
                  <w:noProof/>
                  <w:webHidden/>
                  <w:lang w:val="en-GB"/>
                  <w:rPrChange w:id="1034" w:author="Kevin Gu" w:date="2020-05-18T10:36:00Z">
                    <w:rPr>
                      <w:noProof/>
                      <w:webHidden/>
                    </w:rPr>
                  </w:rPrChange>
                </w:rPr>
                <w:tab/>
                <w:delText>57</w:delText>
              </w:r>
            </w:del>
          </w:ins>
        </w:p>
        <w:p w14:paraId="4199D678" w14:textId="454C3926" w:rsidR="00C46FF7" w:rsidRPr="00876437" w:rsidDel="00B909D7" w:rsidRDefault="00C46FF7">
          <w:pPr>
            <w:pStyle w:val="TOC2"/>
            <w:rPr>
              <w:ins w:id="1035" w:author="Julio Li" w:date="2020-05-13T15:44:00Z"/>
              <w:del w:id="1036" w:author="Kevin Gu" w:date="2020-05-21T14:49:00Z"/>
              <w:noProof/>
              <w:sz w:val="22"/>
              <w:szCs w:val="22"/>
              <w:lang w:val="en-GB" w:eastAsia="zh-CN"/>
              <w:rPrChange w:id="1037" w:author="Kevin Gu" w:date="2020-05-18T10:36:00Z">
                <w:rPr>
                  <w:ins w:id="1038" w:author="Julio Li" w:date="2020-05-13T15:44:00Z"/>
                  <w:del w:id="1039" w:author="Kevin Gu" w:date="2020-05-21T14:49:00Z"/>
                  <w:noProof/>
                  <w:sz w:val="22"/>
                  <w:szCs w:val="22"/>
                  <w:lang w:val="en-US" w:eastAsia="zh-CN"/>
                </w:rPr>
              </w:rPrChange>
            </w:rPr>
          </w:pPr>
          <w:ins w:id="1040" w:author="Julio Li" w:date="2020-05-13T15:44:00Z">
            <w:del w:id="1041" w:author="Kevin Gu" w:date="2020-05-21T14:49:00Z">
              <w:r w:rsidRPr="00B909D7" w:rsidDel="00B909D7">
                <w:rPr>
                  <w:rStyle w:val="Hyperlink"/>
                  <w:noProof/>
                  <w:lang w:val="en-GB"/>
                  <w:rPrChange w:id="1042" w:author="Kevin Gu" w:date="2020-05-21T14:49:00Z">
                    <w:rPr>
                      <w:rStyle w:val="Hyperlink"/>
                      <w:noProof/>
                    </w:rPr>
                  </w:rPrChange>
                </w:rPr>
                <w:delText>10.3</w:delText>
              </w:r>
              <w:r w:rsidRPr="00876437" w:rsidDel="00B909D7">
                <w:rPr>
                  <w:noProof/>
                  <w:sz w:val="22"/>
                  <w:szCs w:val="22"/>
                  <w:lang w:val="en-GB" w:eastAsia="zh-CN"/>
                  <w:rPrChange w:id="1043" w:author="Kevin Gu" w:date="2020-05-18T10:36:00Z">
                    <w:rPr>
                      <w:noProof/>
                      <w:sz w:val="22"/>
                      <w:szCs w:val="22"/>
                      <w:lang w:val="en-US" w:eastAsia="zh-CN"/>
                    </w:rPr>
                  </w:rPrChange>
                </w:rPr>
                <w:tab/>
              </w:r>
              <w:r w:rsidRPr="00B909D7" w:rsidDel="00B909D7">
                <w:rPr>
                  <w:rStyle w:val="Hyperlink"/>
                  <w:noProof/>
                  <w:lang w:val="en-GB"/>
                  <w:rPrChange w:id="1044" w:author="Kevin Gu" w:date="2020-05-21T14:49:00Z">
                    <w:rPr>
                      <w:rStyle w:val="Hyperlink"/>
                      <w:noProof/>
                    </w:rPr>
                  </w:rPrChange>
                </w:rPr>
                <w:delText xml:space="preserve">Transportation and Delivery </w:delText>
              </w:r>
              <w:r w:rsidRPr="00B909D7" w:rsidDel="00B909D7">
                <w:rPr>
                  <w:rStyle w:val="Hyperlink"/>
                  <w:rFonts w:hint="eastAsia"/>
                  <w:noProof/>
                  <w:lang w:val="en-GB" w:eastAsia="zh-CN"/>
                  <w:rPrChange w:id="1045" w:author="Kevin Gu" w:date="2020-05-21T14:49:00Z">
                    <w:rPr>
                      <w:rStyle w:val="Hyperlink"/>
                      <w:rFonts w:hint="eastAsia"/>
                      <w:noProof/>
                      <w:lang w:eastAsia="zh-CN"/>
                    </w:rPr>
                  </w:rPrChange>
                </w:rPr>
                <w:delText>运输以及交付</w:delText>
              </w:r>
              <w:r w:rsidRPr="00876437" w:rsidDel="00B909D7">
                <w:rPr>
                  <w:noProof/>
                  <w:webHidden/>
                  <w:lang w:val="en-GB"/>
                  <w:rPrChange w:id="1046" w:author="Kevin Gu" w:date="2020-05-18T10:36:00Z">
                    <w:rPr>
                      <w:noProof/>
                      <w:webHidden/>
                    </w:rPr>
                  </w:rPrChange>
                </w:rPr>
                <w:tab/>
                <w:delText>58</w:delText>
              </w:r>
            </w:del>
          </w:ins>
        </w:p>
        <w:p w14:paraId="45C58DAA" w14:textId="7FEC1140" w:rsidR="00C46FF7" w:rsidRPr="00876437" w:rsidDel="00B909D7" w:rsidRDefault="00C46FF7">
          <w:pPr>
            <w:pStyle w:val="TOC1"/>
            <w:tabs>
              <w:tab w:val="left" w:pos="660"/>
              <w:tab w:val="right" w:leader="dot" w:pos="9742"/>
            </w:tabs>
            <w:rPr>
              <w:ins w:id="1047" w:author="Julio Li" w:date="2020-05-13T15:44:00Z"/>
              <w:del w:id="1048" w:author="Kevin Gu" w:date="2020-05-21T14:49:00Z"/>
              <w:noProof/>
              <w:sz w:val="22"/>
              <w:szCs w:val="22"/>
              <w:lang w:val="en-GB" w:eastAsia="zh-CN"/>
              <w:rPrChange w:id="1049" w:author="Kevin Gu" w:date="2020-05-18T10:36:00Z">
                <w:rPr>
                  <w:ins w:id="1050" w:author="Julio Li" w:date="2020-05-13T15:44:00Z"/>
                  <w:del w:id="1051" w:author="Kevin Gu" w:date="2020-05-21T14:49:00Z"/>
                  <w:noProof/>
                  <w:sz w:val="22"/>
                  <w:szCs w:val="22"/>
                  <w:lang w:val="en-US" w:eastAsia="zh-CN"/>
                </w:rPr>
              </w:rPrChange>
            </w:rPr>
          </w:pPr>
          <w:ins w:id="1052" w:author="Julio Li" w:date="2020-05-13T15:44:00Z">
            <w:del w:id="1053" w:author="Kevin Gu" w:date="2020-05-21T14:49:00Z">
              <w:r w:rsidRPr="00B909D7" w:rsidDel="00B909D7">
                <w:rPr>
                  <w:rStyle w:val="Hyperlink"/>
                  <w:noProof/>
                  <w:lang w:val="en-GB"/>
                  <w:rPrChange w:id="1054" w:author="Kevin Gu" w:date="2020-05-21T14:49:00Z">
                    <w:rPr>
                      <w:rStyle w:val="Hyperlink"/>
                      <w:noProof/>
                    </w:rPr>
                  </w:rPrChange>
                </w:rPr>
                <w:delText>11</w:delText>
              </w:r>
              <w:r w:rsidRPr="00876437" w:rsidDel="00B909D7">
                <w:rPr>
                  <w:noProof/>
                  <w:sz w:val="22"/>
                  <w:szCs w:val="22"/>
                  <w:lang w:val="en-GB" w:eastAsia="zh-CN"/>
                  <w:rPrChange w:id="1055" w:author="Kevin Gu" w:date="2020-05-18T10:36:00Z">
                    <w:rPr>
                      <w:noProof/>
                      <w:sz w:val="22"/>
                      <w:szCs w:val="22"/>
                      <w:lang w:val="en-US" w:eastAsia="zh-CN"/>
                    </w:rPr>
                  </w:rPrChange>
                </w:rPr>
                <w:tab/>
              </w:r>
              <w:r w:rsidRPr="00B909D7" w:rsidDel="00B909D7">
                <w:rPr>
                  <w:rStyle w:val="Hyperlink"/>
                  <w:noProof/>
                  <w:lang w:val="en-GB"/>
                  <w:rPrChange w:id="1056" w:author="Kevin Gu" w:date="2020-05-21T14:49:00Z">
                    <w:rPr>
                      <w:rStyle w:val="Hyperlink"/>
                      <w:noProof/>
                    </w:rPr>
                  </w:rPrChange>
                </w:rPr>
                <w:delText xml:space="preserve">Security Incident Management </w:delText>
              </w:r>
              <w:r w:rsidRPr="00B909D7" w:rsidDel="00B909D7">
                <w:rPr>
                  <w:rStyle w:val="Hyperlink"/>
                  <w:rFonts w:hint="eastAsia"/>
                  <w:noProof/>
                  <w:lang w:val="en-GB" w:eastAsia="zh-CN"/>
                  <w:rPrChange w:id="1057" w:author="Kevin Gu" w:date="2020-05-21T14:49:00Z">
                    <w:rPr>
                      <w:rStyle w:val="Hyperlink"/>
                      <w:rFonts w:hint="eastAsia"/>
                      <w:noProof/>
                      <w:lang w:eastAsia="zh-CN"/>
                    </w:rPr>
                  </w:rPrChange>
                </w:rPr>
                <w:delText>安全事故管理</w:delText>
              </w:r>
              <w:r w:rsidRPr="00876437" w:rsidDel="00B909D7">
                <w:rPr>
                  <w:noProof/>
                  <w:webHidden/>
                  <w:lang w:val="en-GB"/>
                  <w:rPrChange w:id="1058" w:author="Kevin Gu" w:date="2020-05-18T10:36:00Z">
                    <w:rPr>
                      <w:noProof/>
                      <w:webHidden/>
                    </w:rPr>
                  </w:rPrChange>
                </w:rPr>
                <w:tab/>
                <w:delText>59</w:delText>
              </w:r>
            </w:del>
          </w:ins>
        </w:p>
        <w:p w14:paraId="46D884F4" w14:textId="558D16B2" w:rsidR="00C46FF7" w:rsidRPr="00876437" w:rsidDel="00B909D7" w:rsidRDefault="00C46FF7">
          <w:pPr>
            <w:pStyle w:val="TOC1"/>
            <w:tabs>
              <w:tab w:val="left" w:pos="660"/>
              <w:tab w:val="right" w:leader="dot" w:pos="9742"/>
            </w:tabs>
            <w:rPr>
              <w:ins w:id="1059" w:author="Julio Li" w:date="2020-05-13T15:44:00Z"/>
              <w:del w:id="1060" w:author="Kevin Gu" w:date="2020-05-21T14:49:00Z"/>
              <w:noProof/>
              <w:sz w:val="22"/>
              <w:szCs w:val="22"/>
              <w:lang w:val="en-GB" w:eastAsia="zh-CN"/>
              <w:rPrChange w:id="1061" w:author="Kevin Gu" w:date="2020-05-18T10:36:00Z">
                <w:rPr>
                  <w:ins w:id="1062" w:author="Julio Li" w:date="2020-05-13T15:44:00Z"/>
                  <w:del w:id="1063" w:author="Kevin Gu" w:date="2020-05-21T14:49:00Z"/>
                  <w:noProof/>
                  <w:sz w:val="22"/>
                  <w:szCs w:val="22"/>
                  <w:lang w:val="en-US" w:eastAsia="zh-CN"/>
                </w:rPr>
              </w:rPrChange>
            </w:rPr>
          </w:pPr>
          <w:ins w:id="1064" w:author="Julio Li" w:date="2020-05-13T15:44:00Z">
            <w:del w:id="1065" w:author="Kevin Gu" w:date="2020-05-21T14:49:00Z">
              <w:r w:rsidRPr="00B909D7" w:rsidDel="00B909D7">
                <w:rPr>
                  <w:rStyle w:val="Hyperlink"/>
                  <w:noProof/>
                  <w:lang w:val="en-GB"/>
                  <w:rPrChange w:id="1066" w:author="Kevin Gu" w:date="2020-05-21T14:49:00Z">
                    <w:rPr>
                      <w:rStyle w:val="Hyperlink"/>
                      <w:noProof/>
                    </w:rPr>
                  </w:rPrChange>
                </w:rPr>
                <w:delText>12</w:delText>
              </w:r>
              <w:r w:rsidRPr="00876437" w:rsidDel="00B909D7">
                <w:rPr>
                  <w:noProof/>
                  <w:sz w:val="22"/>
                  <w:szCs w:val="22"/>
                  <w:lang w:val="en-GB" w:eastAsia="zh-CN"/>
                  <w:rPrChange w:id="1067" w:author="Kevin Gu" w:date="2020-05-18T10:36:00Z">
                    <w:rPr>
                      <w:noProof/>
                      <w:sz w:val="22"/>
                      <w:szCs w:val="22"/>
                      <w:lang w:val="en-US" w:eastAsia="zh-CN"/>
                    </w:rPr>
                  </w:rPrChange>
                </w:rPr>
                <w:tab/>
              </w:r>
              <w:r w:rsidRPr="00B909D7" w:rsidDel="00B909D7">
                <w:rPr>
                  <w:rStyle w:val="Hyperlink"/>
                  <w:noProof/>
                  <w:lang w:val="en-GB"/>
                  <w:rPrChange w:id="1068" w:author="Kevin Gu" w:date="2020-05-21T14:49:00Z">
                    <w:rPr>
                      <w:rStyle w:val="Hyperlink"/>
                      <w:noProof/>
                    </w:rPr>
                  </w:rPrChange>
                </w:rPr>
                <w:delText xml:space="preserve">Risk Analysis &amp; Business Continuity </w:delText>
              </w:r>
              <w:r w:rsidRPr="00B909D7" w:rsidDel="00B909D7">
                <w:rPr>
                  <w:rStyle w:val="Hyperlink"/>
                  <w:rFonts w:hint="eastAsia"/>
                  <w:noProof/>
                  <w:lang w:val="en-GB" w:eastAsia="zh-CN"/>
                  <w:rPrChange w:id="1069" w:author="Kevin Gu" w:date="2020-05-21T14:49:00Z">
                    <w:rPr>
                      <w:rStyle w:val="Hyperlink"/>
                      <w:rFonts w:hint="eastAsia"/>
                      <w:noProof/>
                      <w:lang w:eastAsia="zh-CN"/>
                    </w:rPr>
                  </w:rPrChange>
                </w:rPr>
                <w:delText>风险分析与业务连续性</w:delText>
              </w:r>
              <w:r w:rsidRPr="00876437" w:rsidDel="00B909D7">
                <w:rPr>
                  <w:noProof/>
                  <w:webHidden/>
                  <w:lang w:val="en-GB"/>
                  <w:rPrChange w:id="1070" w:author="Kevin Gu" w:date="2020-05-18T10:36:00Z">
                    <w:rPr>
                      <w:noProof/>
                      <w:webHidden/>
                    </w:rPr>
                  </w:rPrChange>
                </w:rPr>
                <w:tab/>
                <w:delText>61</w:delText>
              </w:r>
            </w:del>
          </w:ins>
        </w:p>
        <w:p w14:paraId="7B716871" w14:textId="6D8E87E1" w:rsidR="00C46FF7" w:rsidRPr="00876437" w:rsidDel="00B909D7" w:rsidRDefault="00C46FF7">
          <w:pPr>
            <w:pStyle w:val="TOC2"/>
            <w:rPr>
              <w:ins w:id="1071" w:author="Julio Li" w:date="2020-05-13T15:44:00Z"/>
              <w:del w:id="1072" w:author="Kevin Gu" w:date="2020-05-21T14:49:00Z"/>
              <w:noProof/>
              <w:sz w:val="22"/>
              <w:szCs w:val="22"/>
              <w:lang w:val="en-GB" w:eastAsia="zh-CN"/>
              <w:rPrChange w:id="1073" w:author="Kevin Gu" w:date="2020-05-18T10:36:00Z">
                <w:rPr>
                  <w:ins w:id="1074" w:author="Julio Li" w:date="2020-05-13T15:44:00Z"/>
                  <w:del w:id="1075" w:author="Kevin Gu" w:date="2020-05-21T14:49:00Z"/>
                  <w:noProof/>
                  <w:sz w:val="22"/>
                  <w:szCs w:val="22"/>
                  <w:lang w:val="en-US" w:eastAsia="zh-CN"/>
                </w:rPr>
              </w:rPrChange>
            </w:rPr>
          </w:pPr>
          <w:ins w:id="1076" w:author="Julio Li" w:date="2020-05-13T15:44:00Z">
            <w:del w:id="1077" w:author="Kevin Gu" w:date="2020-05-21T14:49:00Z">
              <w:r w:rsidRPr="00B909D7" w:rsidDel="00B909D7">
                <w:rPr>
                  <w:rStyle w:val="Hyperlink"/>
                  <w:noProof/>
                  <w:lang w:val="en-GB"/>
                  <w:rPrChange w:id="1078" w:author="Kevin Gu" w:date="2020-05-21T14:49:00Z">
                    <w:rPr>
                      <w:rStyle w:val="Hyperlink"/>
                      <w:noProof/>
                    </w:rPr>
                  </w:rPrChange>
                </w:rPr>
                <w:delText>12.1</w:delText>
              </w:r>
              <w:r w:rsidRPr="00876437" w:rsidDel="00B909D7">
                <w:rPr>
                  <w:noProof/>
                  <w:sz w:val="22"/>
                  <w:szCs w:val="22"/>
                  <w:lang w:val="en-GB" w:eastAsia="zh-CN"/>
                  <w:rPrChange w:id="1079" w:author="Kevin Gu" w:date="2020-05-18T10:36:00Z">
                    <w:rPr>
                      <w:noProof/>
                      <w:sz w:val="22"/>
                      <w:szCs w:val="22"/>
                      <w:lang w:val="en-US" w:eastAsia="zh-CN"/>
                    </w:rPr>
                  </w:rPrChange>
                </w:rPr>
                <w:tab/>
              </w:r>
              <w:r w:rsidRPr="00B909D7" w:rsidDel="00B909D7">
                <w:rPr>
                  <w:rStyle w:val="Hyperlink"/>
                  <w:noProof/>
                  <w:lang w:val="en-GB"/>
                  <w:rPrChange w:id="1080" w:author="Kevin Gu" w:date="2020-05-21T14:49:00Z">
                    <w:rPr>
                      <w:rStyle w:val="Hyperlink"/>
                      <w:noProof/>
                    </w:rPr>
                  </w:rPrChange>
                </w:rPr>
                <w:delText xml:space="preserve">Risk Analysis </w:delText>
              </w:r>
              <w:r w:rsidRPr="00B909D7" w:rsidDel="00B909D7">
                <w:rPr>
                  <w:rStyle w:val="Hyperlink"/>
                  <w:rFonts w:hint="eastAsia"/>
                  <w:noProof/>
                  <w:lang w:val="en-GB" w:eastAsia="zh-CN"/>
                  <w:rPrChange w:id="1081" w:author="Kevin Gu" w:date="2020-05-21T14:49:00Z">
                    <w:rPr>
                      <w:rStyle w:val="Hyperlink"/>
                      <w:rFonts w:hint="eastAsia"/>
                      <w:noProof/>
                      <w:lang w:eastAsia="zh-CN"/>
                    </w:rPr>
                  </w:rPrChange>
                </w:rPr>
                <w:delText>风险分析</w:delText>
              </w:r>
              <w:r w:rsidRPr="00876437" w:rsidDel="00B909D7">
                <w:rPr>
                  <w:noProof/>
                  <w:webHidden/>
                  <w:lang w:val="en-GB"/>
                  <w:rPrChange w:id="1082" w:author="Kevin Gu" w:date="2020-05-18T10:36:00Z">
                    <w:rPr>
                      <w:noProof/>
                      <w:webHidden/>
                    </w:rPr>
                  </w:rPrChange>
                </w:rPr>
                <w:tab/>
                <w:delText>61</w:delText>
              </w:r>
            </w:del>
          </w:ins>
        </w:p>
        <w:p w14:paraId="48C0B528" w14:textId="3D2908CF" w:rsidR="00C46FF7" w:rsidRPr="00876437" w:rsidDel="00B909D7" w:rsidRDefault="00C46FF7">
          <w:pPr>
            <w:pStyle w:val="TOC2"/>
            <w:rPr>
              <w:ins w:id="1083" w:author="Julio Li" w:date="2020-05-13T15:44:00Z"/>
              <w:del w:id="1084" w:author="Kevin Gu" w:date="2020-05-21T14:49:00Z"/>
              <w:noProof/>
              <w:sz w:val="22"/>
              <w:szCs w:val="22"/>
              <w:lang w:val="en-GB" w:eastAsia="zh-CN"/>
              <w:rPrChange w:id="1085" w:author="Kevin Gu" w:date="2020-05-18T10:36:00Z">
                <w:rPr>
                  <w:ins w:id="1086" w:author="Julio Li" w:date="2020-05-13T15:44:00Z"/>
                  <w:del w:id="1087" w:author="Kevin Gu" w:date="2020-05-21T14:49:00Z"/>
                  <w:noProof/>
                  <w:sz w:val="22"/>
                  <w:szCs w:val="22"/>
                  <w:lang w:val="en-US" w:eastAsia="zh-CN"/>
                </w:rPr>
              </w:rPrChange>
            </w:rPr>
          </w:pPr>
          <w:ins w:id="1088" w:author="Julio Li" w:date="2020-05-13T15:44:00Z">
            <w:del w:id="1089" w:author="Kevin Gu" w:date="2020-05-21T14:49:00Z">
              <w:r w:rsidRPr="00B909D7" w:rsidDel="00B909D7">
                <w:rPr>
                  <w:rStyle w:val="Hyperlink"/>
                  <w:noProof/>
                  <w:lang w:val="en-GB"/>
                  <w:rPrChange w:id="1090" w:author="Kevin Gu" w:date="2020-05-21T14:49:00Z">
                    <w:rPr>
                      <w:rStyle w:val="Hyperlink"/>
                      <w:noProof/>
                    </w:rPr>
                  </w:rPrChange>
                </w:rPr>
                <w:delText>12.2</w:delText>
              </w:r>
              <w:r w:rsidRPr="00876437" w:rsidDel="00B909D7">
                <w:rPr>
                  <w:noProof/>
                  <w:sz w:val="22"/>
                  <w:szCs w:val="22"/>
                  <w:lang w:val="en-GB" w:eastAsia="zh-CN"/>
                  <w:rPrChange w:id="1091" w:author="Kevin Gu" w:date="2020-05-18T10:36:00Z">
                    <w:rPr>
                      <w:noProof/>
                      <w:sz w:val="22"/>
                      <w:szCs w:val="22"/>
                      <w:lang w:val="en-US" w:eastAsia="zh-CN"/>
                    </w:rPr>
                  </w:rPrChange>
                </w:rPr>
                <w:tab/>
              </w:r>
              <w:r w:rsidRPr="00B909D7" w:rsidDel="00B909D7">
                <w:rPr>
                  <w:rStyle w:val="Hyperlink"/>
                  <w:noProof/>
                  <w:lang w:val="en-GB"/>
                  <w:rPrChange w:id="1092" w:author="Kevin Gu" w:date="2020-05-21T14:49:00Z">
                    <w:rPr>
                      <w:rStyle w:val="Hyperlink"/>
                      <w:noProof/>
                    </w:rPr>
                  </w:rPrChange>
                </w:rPr>
                <w:delText xml:space="preserve">Business Continuity </w:delText>
              </w:r>
              <w:r w:rsidRPr="00B909D7" w:rsidDel="00B909D7">
                <w:rPr>
                  <w:rStyle w:val="Hyperlink"/>
                  <w:rFonts w:hint="eastAsia"/>
                  <w:noProof/>
                  <w:lang w:val="en-GB" w:eastAsia="zh-CN"/>
                  <w:rPrChange w:id="1093" w:author="Kevin Gu" w:date="2020-05-21T14:49:00Z">
                    <w:rPr>
                      <w:rStyle w:val="Hyperlink"/>
                      <w:rFonts w:hint="eastAsia"/>
                      <w:noProof/>
                      <w:lang w:eastAsia="zh-CN"/>
                    </w:rPr>
                  </w:rPrChange>
                </w:rPr>
                <w:delText>业务连续性</w:delText>
              </w:r>
              <w:r w:rsidRPr="00876437" w:rsidDel="00B909D7">
                <w:rPr>
                  <w:noProof/>
                  <w:webHidden/>
                  <w:lang w:val="en-GB"/>
                  <w:rPrChange w:id="1094" w:author="Kevin Gu" w:date="2020-05-18T10:36:00Z">
                    <w:rPr>
                      <w:noProof/>
                      <w:webHidden/>
                    </w:rPr>
                  </w:rPrChange>
                </w:rPr>
                <w:tab/>
                <w:delText>61</w:delText>
              </w:r>
            </w:del>
          </w:ins>
        </w:p>
        <w:p w14:paraId="23F28DFC" w14:textId="2212F2C7" w:rsidR="00C46FF7" w:rsidRPr="00876437" w:rsidDel="00B909D7" w:rsidRDefault="00C46FF7">
          <w:pPr>
            <w:pStyle w:val="TOC1"/>
            <w:tabs>
              <w:tab w:val="left" w:pos="660"/>
              <w:tab w:val="right" w:leader="dot" w:pos="9742"/>
            </w:tabs>
            <w:rPr>
              <w:ins w:id="1095" w:author="Julio Li" w:date="2020-05-13T15:44:00Z"/>
              <w:del w:id="1096" w:author="Kevin Gu" w:date="2020-05-21T14:49:00Z"/>
              <w:noProof/>
              <w:sz w:val="22"/>
              <w:szCs w:val="22"/>
              <w:lang w:val="en-GB" w:eastAsia="zh-CN"/>
              <w:rPrChange w:id="1097" w:author="Kevin Gu" w:date="2020-05-18T10:36:00Z">
                <w:rPr>
                  <w:ins w:id="1098" w:author="Julio Li" w:date="2020-05-13T15:44:00Z"/>
                  <w:del w:id="1099" w:author="Kevin Gu" w:date="2020-05-21T14:49:00Z"/>
                  <w:noProof/>
                  <w:sz w:val="22"/>
                  <w:szCs w:val="22"/>
                  <w:lang w:val="en-US" w:eastAsia="zh-CN"/>
                </w:rPr>
              </w:rPrChange>
            </w:rPr>
          </w:pPr>
          <w:ins w:id="1100" w:author="Julio Li" w:date="2020-05-13T15:44:00Z">
            <w:del w:id="1101" w:author="Kevin Gu" w:date="2020-05-21T14:49:00Z">
              <w:r w:rsidRPr="00B909D7" w:rsidDel="00B909D7">
                <w:rPr>
                  <w:rStyle w:val="Hyperlink"/>
                  <w:noProof/>
                  <w:lang w:val="en-GB"/>
                  <w:rPrChange w:id="1102" w:author="Kevin Gu" w:date="2020-05-21T14:49:00Z">
                    <w:rPr>
                      <w:rStyle w:val="Hyperlink"/>
                      <w:noProof/>
                    </w:rPr>
                  </w:rPrChange>
                </w:rPr>
                <w:delText>13</w:delText>
              </w:r>
              <w:r w:rsidRPr="00876437" w:rsidDel="00B909D7">
                <w:rPr>
                  <w:noProof/>
                  <w:sz w:val="22"/>
                  <w:szCs w:val="22"/>
                  <w:lang w:val="en-GB" w:eastAsia="zh-CN"/>
                  <w:rPrChange w:id="1103" w:author="Kevin Gu" w:date="2020-05-18T10:36:00Z">
                    <w:rPr>
                      <w:noProof/>
                      <w:sz w:val="22"/>
                      <w:szCs w:val="22"/>
                      <w:lang w:val="en-US" w:eastAsia="zh-CN"/>
                    </w:rPr>
                  </w:rPrChange>
                </w:rPr>
                <w:tab/>
              </w:r>
              <w:r w:rsidRPr="00B909D7" w:rsidDel="00B909D7">
                <w:rPr>
                  <w:rStyle w:val="Hyperlink"/>
                  <w:noProof/>
                  <w:lang w:val="en-GB"/>
                  <w:rPrChange w:id="1104" w:author="Kevin Gu" w:date="2020-05-21T14:49:00Z">
                    <w:rPr>
                      <w:rStyle w:val="Hyperlink"/>
                      <w:noProof/>
                    </w:rPr>
                  </w:rPrChange>
                </w:rPr>
                <w:delText xml:space="preserve">Internal Security Audit </w:delText>
              </w:r>
              <w:r w:rsidRPr="00B909D7" w:rsidDel="00B909D7">
                <w:rPr>
                  <w:rStyle w:val="Hyperlink"/>
                  <w:rFonts w:hint="eastAsia"/>
                  <w:noProof/>
                  <w:lang w:val="en-GB" w:eastAsia="zh-CN"/>
                  <w:rPrChange w:id="1105" w:author="Kevin Gu" w:date="2020-05-21T14:49:00Z">
                    <w:rPr>
                      <w:rStyle w:val="Hyperlink"/>
                      <w:rFonts w:hint="eastAsia"/>
                      <w:noProof/>
                      <w:lang w:eastAsia="zh-CN"/>
                    </w:rPr>
                  </w:rPrChange>
                </w:rPr>
                <w:delText>内部安全审核</w:delText>
              </w:r>
              <w:r w:rsidRPr="00876437" w:rsidDel="00B909D7">
                <w:rPr>
                  <w:noProof/>
                  <w:webHidden/>
                  <w:lang w:val="en-GB"/>
                  <w:rPrChange w:id="1106" w:author="Kevin Gu" w:date="2020-05-18T10:36:00Z">
                    <w:rPr>
                      <w:noProof/>
                      <w:webHidden/>
                    </w:rPr>
                  </w:rPrChange>
                </w:rPr>
                <w:tab/>
                <w:delText>62</w:delText>
              </w:r>
            </w:del>
          </w:ins>
        </w:p>
        <w:p w14:paraId="2B3DB6D8" w14:textId="21ADDD00" w:rsidR="00C46FF7" w:rsidRPr="00876437" w:rsidDel="00B909D7" w:rsidRDefault="00C46FF7">
          <w:pPr>
            <w:pStyle w:val="TOC1"/>
            <w:tabs>
              <w:tab w:val="left" w:pos="660"/>
              <w:tab w:val="right" w:leader="dot" w:pos="9742"/>
            </w:tabs>
            <w:rPr>
              <w:ins w:id="1107" w:author="Julio Li" w:date="2020-05-13T15:44:00Z"/>
              <w:del w:id="1108" w:author="Kevin Gu" w:date="2020-05-21T14:49:00Z"/>
              <w:noProof/>
              <w:sz w:val="22"/>
              <w:szCs w:val="22"/>
              <w:lang w:val="en-GB" w:eastAsia="zh-CN"/>
              <w:rPrChange w:id="1109" w:author="Kevin Gu" w:date="2020-05-18T10:36:00Z">
                <w:rPr>
                  <w:ins w:id="1110" w:author="Julio Li" w:date="2020-05-13T15:44:00Z"/>
                  <w:del w:id="1111" w:author="Kevin Gu" w:date="2020-05-21T14:49:00Z"/>
                  <w:noProof/>
                  <w:sz w:val="22"/>
                  <w:szCs w:val="22"/>
                  <w:lang w:val="en-US" w:eastAsia="zh-CN"/>
                </w:rPr>
              </w:rPrChange>
            </w:rPr>
          </w:pPr>
          <w:ins w:id="1112" w:author="Julio Li" w:date="2020-05-13T15:44:00Z">
            <w:del w:id="1113" w:author="Kevin Gu" w:date="2020-05-21T14:49:00Z">
              <w:r w:rsidRPr="00B909D7" w:rsidDel="00B909D7">
                <w:rPr>
                  <w:rStyle w:val="Hyperlink"/>
                  <w:noProof/>
                  <w:lang w:val="en-GB"/>
                  <w:rPrChange w:id="1114" w:author="Kevin Gu" w:date="2020-05-21T14:49:00Z">
                    <w:rPr>
                      <w:rStyle w:val="Hyperlink"/>
                      <w:noProof/>
                    </w:rPr>
                  </w:rPrChange>
                </w:rPr>
                <w:delText>14</w:delText>
              </w:r>
              <w:r w:rsidRPr="00876437" w:rsidDel="00B909D7">
                <w:rPr>
                  <w:noProof/>
                  <w:sz w:val="22"/>
                  <w:szCs w:val="22"/>
                  <w:lang w:val="en-GB" w:eastAsia="zh-CN"/>
                  <w:rPrChange w:id="1115" w:author="Kevin Gu" w:date="2020-05-18T10:36:00Z">
                    <w:rPr>
                      <w:noProof/>
                      <w:sz w:val="22"/>
                      <w:szCs w:val="22"/>
                      <w:lang w:val="en-US" w:eastAsia="zh-CN"/>
                    </w:rPr>
                  </w:rPrChange>
                </w:rPr>
                <w:tab/>
              </w:r>
              <w:r w:rsidRPr="00B909D7" w:rsidDel="00B909D7">
                <w:rPr>
                  <w:rStyle w:val="Hyperlink"/>
                  <w:noProof/>
                  <w:lang w:val="en-GB"/>
                  <w:rPrChange w:id="1116" w:author="Kevin Gu" w:date="2020-05-21T14:49:00Z">
                    <w:rPr>
                      <w:rStyle w:val="Hyperlink"/>
                      <w:noProof/>
                    </w:rPr>
                  </w:rPrChange>
                </w:rPr>
                <w:delText>Justification of necessary level of protection</w:delText>
              </w:r>
              <w:r w:rsidRPr="00876437" w:rsidDel="00B909D7">
                <w:rPr>
                  <w:noProof/>
                  <w:webHidden/>
                  <w:lang w:val="en-GB"/>
                  <w:rPrChange w:id="1117" w:author="Kevin Gu" w:date="2020-05-18T10:36:00Z">
                    <w:rPr>
                      <w:noProof/>
                      <w:webHidden/>
                    </w:rPr>
                  </w:rPrChange>
                </w:rPr>
                <w:tab/>
                <w:delText>64</w:delText>
              </w:r>
            </w:del>
          </w:ins>
        </w:p>
        <w:p w14:paraId="799C3C14" w14:textId="2021CED0" w:rsidR="00C46FF7" w:rsidRPr="00876437" w:rsidDel="00B909D7" w:rsidRDefault="00C46FF7">
          <w:pPr>
            <w:pStyle w:val="TOC2"/>
            <w:rPr>
              <w:ins w:id="1118" w:author="Julio Li" w:date="2020-05-13T15:44:00Z"/>
              <w:del w:id="1119" w:author="Kevin Gu" w:date="2020-05-21T14:49:00Z"/>
              <w:noProof/>
              <w:sz w:val="22"/>
              <w:szCs w:val="22"/>
              <w:lang w:val="en-GB" w:eastAsia="zh-CN"/>
              <w:rPrChange w:id="1120" w:author="Kevin Gu" w:date="2020-05-18T10:36:00Z">
                <w:rPr>
                  <w:ins w:id="1121" w:author="Julio Li" w:date="2020-05-13T15:44:00Z"/>
                  <w:del w:id="1122" w:author="Kevin Gu" w:date="2020-05-21T14:49:00Z"/>
                  <w:noProof/>
                  <w:sz w:val="22"/>
                  <w:szCs w:val="22"/>
                  <w:lang w:val="en-US" w:eastAsia="zh-CN"/>
                </w:rPr>
              </w:rPrChange>
            </w:rPr>
          </w:pPr>
          <w:ins w:id="1123" w:author="Julio Li" w:date="2020-05-13T15:44:00Z">
            <w:del w:id="1124" w:author="Kevin Gu" w:date="2020-05-21T14:49:00Z">
              <w:r w:rsidRPr="00B909D7" w:rsidDel="00B909D7">
                <w:rPr>
                  <w:rStyle w:val="Hyperlink"/>
                  <w:noProof/>
                  <w:lang w:val="en-GB"/>
                  <w:rPrChange w:id="1125" w:author="Kevin Gu" w:date="2020-05-21T14:49:00Z">
                    <w:rPr>
                      <w:rStyle w:val="Hyperlink"/>
                      <w:noProof/>
                    </w:rPr>
                  </w:rPrChange>
                </w:rPr>
                <w:delText>14.1</w:delText>
              </w:r>
              <w:r w:rsidRPr="00876437" w:rsidDel="00B909D7">
                <w:rPr>
                  <w:noProof/>
                  <w:sz w:val="22"/>
                  <w:szCs w:val="22"/>
                  <w:lang w:val="en-GB" w:eastAsia="zh-CN"/>
                  <w:rPrChange w:id="1126" w:author="Kevin Gu" w:date="2020-05-18T10:36:00Z">
                    <w:rPr>
                      <w:noProof/>
                      <w:sz w:val="22"/>
                      <w:szCs w:val="22"/>
                      <w:lang w:val="en-US" w:eastAsia="zh-CN"/>
                    </w:rPr>
                  </w:rPrChange>
                </w:rPr>
                <w:tab/>
              </w:r>
              <w:r w:rsidRPr="00B909D7" w:rsidDel="00B909D7">
                <w:rPr>
                  <w:rStyle w:val="Hyperlink"/>
                  <w:noProof/>
                  <w:lang w:val="en-GB"/>
                  <w:rPrChange w:id="1127" w:author="Kevin Gu" w:date="2020-05-21T14:49:00Z">
                    <w:rPr>
                      <w:rStyle w:val="Hyperlink"/>
                      <w:noProof/>
                    </w:rPr>
                  </w:rPrChange>
                </w:rPr>
                <w:delText>General Assessment</w:delText>
              </w:r>
              <w:r w:rsidRPr="00876437" w:rsidDel="00B909D7">
                <w:rPr>
                  <w:noProof/>
                  <w:webHidden/>
                  <w:lang w:val="en-GB"/>
                  <w:rPrChange w:id="1128" w:author="Kevin Gu" w:date="2020-05-18T10:36:00Z">
                    <w:rPr>
                      <w:noProof/>
                      <w:webHidden/>
                    </w:rPr>
                  </w:rPrChange>
                </w:rPr>
                <w:tab/>
                <w:delText>65</w:delText>
              </w:r>
            </w:del>
          </w:ins>
        </w:p>
        <w:p w14:paraId="79B9D3A2" w14:textId="5F6C65AD" w:rsidR="00C46FF7" w:rsidRPr="00876437" w:rsidDel="00B909D7" w:rsidRDefault="00C46FF7">
          <w:pPr>
            <w:pStyle w:val="TOC1"/>
            <w:tabs>
              <w:tab w:val="left" w:pos="660"/>
              <w:tab w:val="right" w:leader="dot" w:pos="9742"/>
            </w:tabs>
            <w:rPr>
              <w:ins w:id="1129" w:author="Julio Li" w:date="2020-05-13T15:44:00Z"/>
              <w:del w:id="1130" w:author="Kevin Gu" w:date="2020-05-21T14:49:00Z"/>
              <w:noProof/>
              <w:sz w:val="22"/>
              <w:szCs w:val="22"/>
              <w:lang w:val="en-GB" w:eastAsia="zh-CN"/>
              <w:rPrChange w:id="1131" w:author="Kevin Gu" w:date="2020-05-18T10:36:00Z">
                <w:rPr>
                  <w:ins w:id="1132" w:author="Julio Li" w:date="2020-05-13T15:44:00Z"/>
                  <w:del w:id="1133" w:author="Kevin Gu" w:date="2020-05-21T14:49:00Z"/>
                  <w:noProof/>
                  <w:sz w:val="22"/>
                  <w:szCs w:val="22"/>
                  <w:lang w:val="en-US" w:eastAsia="zh-CN"/>
                </w:rPr>
              </w:rPrChange>
            </w:rPr>
          </w:pPr>
          <w:ins w:id="1134" w:author="Julio Li" w:date="2020-05-13T15:44:00Z">
            <w:del w:id="1135" w:author="Kevin Gu" w:date="2020-05-21T14:49:00Z">
              <w:r w:rsidRPr="00B909D7" w:rsidDel="00B909D7">
                <w:rPr>
                  <w:rStyle w:val="Hyperlink"/>
                  <w:noProof/>
                  <w:lang w:val="en-GB"/>
                  <w:rPrChange w:id="1136" w:author="Kevin Gu" w:date="2020-05-21T14:49:00Z">
                    <w:rPr>
                      <w:rStyle w:val="Hyperlink"/>
                      <w:noProof/>
                    </w:rPr>
                  </w:rPrChange>
                </w:rPr>
                <w:delText>15</w:delText>
              </w:r>
              <w:r w:rsidRPr="00876437" w:rsidDel="00B909D7">
                <w:rPr>
                  <w:noProof/>
                  <w:sz w:val="22"/>
                  <w:szCs w:val="22"/>
                  <w:lang w:val="en-GB" w:eastAsia="zh-CN"/>
                  <w:rPrChange w:id="1137" w:author="Kevin Gu" w:date="2020-05-18T10:36:00Z">
                    <w:rPr>
                      <w:noProof/>
                      <w:sz w:val="22"/>
                      <w:szCs w:val="22"/>
                      <w:lang w:val="en-US" w:eastAsia="zh-CN"/>
                    </w:rPr>
                  </w:rPrChange>
                </w:rPr>
                <w:tab/>
              </w:r>
              <w:r w:rsidRPr="00B909D7" w:rsidDel="00B909D7">
                <w:rPr>
                  <w:rStyle w:val="Hyperlink"/>
                  <w:noProof/>
                  <w:lang w:val="en-GB"/>
                  <w:rPrChange w:id="1138" w:author="Kevin Gu" w:date="2020-05-21T14:49:00Z">
                    <w:rPr>
                      <w:rStyle w:val="Hyperlink"/>
                      <w:noProof/>
                    </w:rPr>
                  </w:rPrChange>
                </w:rPr>
                <w:delText>Bibliography</w:delText>
              </w:r>
              <w:r w:rsidRPr="00876437" w:rsidDel="00B909D7">
                <w:rPr>
                  <w:noProof/>
                  <w:webHidden/>
                  <w:lang w:val="en-GB"/>
                  <w:rPrChange w:id="1139" w:author="Kevin Gu" w:date="2020-05-18T10:36:00Z">
                    <w:rPr>
                      <w:noProof/>
                      <w:webHidden/>
                    </w:rPr>
                  </w:rPrChange>
                </w:rPr>
                <w:tab/>
                <w:delText>66</w:delText>
              </w:r>
            </w:del>
          </w:ins>
        </w:p>
        <w:p w14:paraId="04B88E1A" w14:textId="68F8DE2B" w:rsidR="00F20899" w:rsidRPr="00876437" w:rsidDel="00B909D7" w:rsidRDefault="00F20899">
          <w:pPr>
            <w:pStyle w:val="TOC1"/>
            <w:tabs>
              <w:tab w:val="left" w:pos="403"/>
              <w:tab w:val="right" w:leader="dot" w:pos="9742"/>
            </w:tabs>
            <w:rPr>
              <w:del w:id="1140" w:author="Kevin Gu" w:date="2020-05-21T14:49:00Z"/>
              <w:noProof/>
              <w:sz w:val="22"/>
              <w:szCs w:val="22"/>
              <w:lang w:val="en-GB" w:eastAsia="zh-CN"/>
              <w:rPrChange w:id="1141" w:author="Kevin Gu" w:date="2020-05-18T10:36:00Z">
                <w:rPr>
                  <w:del w:id="1142" w:author="Kevin Gu" w:date="2020-05-21T14:49:00Z"/>
                  <w:noProof/>
                  <w:sz w:val="22"/>
                  <w:szCs w:val="22"/>
                  <w:lang w:val="en-US" w:eastAsia="zh-CN"/>
                </w:rPr>
              </w:rPrChange>
            </w:rPr>
          </w:pPr>
          <w:del w:id="1143" w:author="Kevin Gu" w:date="2020-05-21T14:49:00Z">
            <w:r w:rsidRPr="00876437" w:rsidDel="00B909D7">
              <w:rPr>
                <w:lang w:val="en-GB"/>
                <w:rPrChange w:id="1144" w:author="Kevin Gu" w:date="2020-05-18T10:36:00Z">
                  <w:rPr>
                    <w:rStyle w:val="Hyperlink"/>
                    <w:noProof/>
                  </w:rPr>
                </w:rPrChange>
              </w:rPr>
              <w:delText>1</w:delText>
            </w:r>
            <w:r w:rsidRPr="00876437" w:rsidDel="00B909D7">
              <w:rPr>
                <w:noProof/>
                <w:sz w:val="22"/>
                <w:szCs w:val="22"/>
                <w:lang w:val="en-GB" w:eastAsia="zh-CN"/>
                <w:rPrChange w:id="1145" w:author="Kevin Gu" w:date="2020-05-18T10:36:00Z">
                  <w:rPr>
                    <w:noProof/>
                    <w:sz w:val="22"/>
                    <w:szCs w:val="22"/>
                    <w:lang w:val="en-US" w:eastAsia="zh-CN"/>
                  </w:rPr>
                </w:rPrChange>
              </w:rPr>
              <w:tab/>
            </w:r>
            <w:r w:rsidRPr="00876437" w:rsidDel="00B909D7">
              <w:rPr>
                <w:lang w:val="en-GB"/>
                <w:rPrChange w:id="1146" w:author="Kevin Gu" w:date="2020-05-18T10:36:00Z">
                  <w:rPr>
                    <w:rStyle w:val="Hyperlink"/>
                    <w:noProof/>
                  </w:rPr>
                </w:rPrChange>
              </w:rPr>
              <w:delText xml:space="preserve">Introduction </w:delText>
            </w:r>
            <w:r w:rsidRPr="00876437" w:rsidDel="00B909D7">
              <w:rPr>
                <w:rFonts w:hint="eastAsia"/>
                <w:lang w:val="en-GB"/>
                <w:rPrChange w:id="1147" w:author="Kevin Gu" w:date="2020-05-18T10:36:00Z">
                  <w:rPr>
                    <w:rStyle w:val="Hyperlink"/>
                    <w:rFonts w:hint="eastAsia"/>
                    <w:noProof/>
                    <w:lang w:eastAsia="zh-CN"/>
                  </w:rPr>
                </w:rPrChange>
              </w:rPr>
              <w:delText>简介</w:delText>
            </w:r>
            <w:r w:rsidRPr="00876437" w:rsidDel="00B909D7">
              <w:rPr>
                <w:noProof/>
                <w:webHidden/>
                <w:lang w:val="en-GB"/>
                <w:rPrChange w:id="1148" w:author="Kevin Gu" w:date="2020-05-18T10:36:00Z">
                  <w:rPr>
                    <w:noProof/>
                    <w:webHidden/>
                  </w:rPr>
                </w:rPrChange>
              </w:rPr>
              <w:tab/>
              <w:delText>5</w:delText>
            </w:r>
          </w:del>
        </w:p>
        <w:p w14:paraId="37303A63" w14:textId="01A36FA1" w:rsidR="00F20899" w:rsidRPr="00876437" w:rsidDel="00B909D7" w:rsidRDefault="00F20899">
          <w:pPr>
            <w:pStyle w:val="TOC2"/>
            <w:rPr>
              <w:del w:id="1149" w:author="Kevin Gu" w:date="2020-05-21T14:49:00Z"/>
              <w:noProof/>
              <w:sz w:val="22"/>
              <w:szCs w:val="22"/>
              <w:lang w:val="en-GB" w:eastAsia="zh-CN"/>
              <w:rPrChange w:id="1150" w:author="Kevin Gu" w:date="2020-05-18T10:36:00Z">
                <w:rPr>
                  <w:del w:id="1151" w:author="Kevin Gu" w:date="2020-05-21T14:49:00Z"/>
                  <w:noProof/>
                  <w:sz w:val="22"/>
                  <w:szCs w:val="22"/>
                  <w:lang w:val="en-US" w:eastAsia="zh-CN"/>
                </w:rPr>
              </w:rPrChange>
            </w:rPr>
          </w:pPr>
          <w:del w:id="1152" w:author="Kevin Gu" w:date="2020-05-21T14:49:00Z">
            <w:r w:rsidRPr="00876437" w:rsidDel="00B909D7">
              <w:rPr>
                <w:lang w:val="en-GB"/>
                <w:rPrChange w:id="1153" w:author="Kevin Gu" w:date="2020-05-18T10:36:00Z">
                  <w:rPr>
                    <w:rStyle w:val="Hyperlink"/>
                    <w:noProof/>
                  </w:rPr>
                </w:rPrChange>
              </w:rPr>
              <w:delText>1.1</w:delText>
            </w:r>
            <w:r w:rsidRPr="00876437" w:rsidDel="00B909D7">
              <w:rPr>
                <w:noProof/>
                <w:sz w:val="22"/>
                <w:szCs w:val="22"/>
                <w:lang w:val="en-GB" w:eastAsia="zh-CN"/>
                <w:rPrChange w:id="1154" w:author="Kevin Gu" w:date="2020-05-18T10:36:00Z">
                  <w:rPr>
                    <w:noProof/>
                    <w:sz w:val="22"/>
                    <w:szCs w:val="22"/>
                    <w:lang w:val="en-US" w:eastAsia="zh-CN"/>
                  </w:rPr>
                </w:rPrChange>
              </w:rPr>
              <w:tab/>
            </w:r>
            <w:r w:rsidRPr="00876437" w:rsidDel="00B909D7">
              <w:rPr>
                <w:lang w:val="en-GB"/>
                <w:rPrChange w:id="1155" w:author="Kevin Gu" w:date="2020-05-18T10:36:00Z">
                  <w:rPr>
                    <w:rStyle w:val="Hyperlink"/>
                    <w:noProof/>
                  </w:rPr>
                </w:rPrChange>
              </w:rPr>
              <w:delText xml:space="preserve">Scope </w:delText>
            </w:r>
            <w:r w:rsidRPr="00876437" w:rsidDel="00B909D7">
              <w:rPr>
                <w:rFonts w:hint="eastAsia"/>
                <w:lang w:val="en-GB"/>
                <w:rPrChange w:id="1156" w:author="Kevin Gu" w:date="2020-05-18T10:36:00Z">
                  <w:rPr>
                    <w:rStyle w:val="Hyperlink"/>
                    <w:rFonts w:hint="eastAsia"/>
                    <w:noProof/>
                    <w:lang w:eastAsia="zh-CN"/>
                  </w:rPr>
                </w:rPrChange>
              </w:rPr>
              <w:delText>范围</w:delText>
            </w:r>
            <w:r w:rsidRPr="00876437" w:rsidDel="00B909D7">
              <w:rPr>
                <w:noProof/>
                <w:webHidden/>
                <w:lang w:val="en-GB"/>
                <w:rPrChange w:id="1157" w:author="Kevin Gu" w:date="2020-05-18T10:36:00Z">
                  <w:rPr>
                    <w:noProof/>
                    <w:webHidden/>
                  </w:rPr>
                </w:rPrChange>
              </w:rPr>
              <w:tab/>
              <w:delText>5</w:delText>
            </w:r>
          </w:del>
        </w:p>
        <w:p w14:paraId="503CB19E" w14:textId="131ACA94" w:rsidR="00F20899" w:rsidRPr="00876437" w:rsidDel="00B909D7" w:rsidRDefault="00F20899">
          <w:pPr>
            <w:pStyle w:val="TOC2"/>
            <w:rPr>
              <w:del w:id="1158" w:author="Kevin Gu" w:date="2020-05-21T14:49:00Z"/>
              <w:noProof/>
              <w:sz w:val="22"/>
              <w:szCs w:val="22"/>
              <w:lang w:val="en-GB" w:eastAsia="zh-CN"/>
              <w:rPrChange w:id="1159" w:author="Kevin Gu" w:date="2020-05-18T10:36:00Z">
                <w:rPr>
                  <w:del w:id="1160" w:author="Kevin Gu" w:date="2020-05-21T14:49:00Z"/>
                  <w:noProof/>
                  <w:sz w:val="22"/>
                  <w:szCs w:val="22"/>
                  <w:lang w:val="en-US" w:eastAsia="zh-CN"/>
                </w:rPr>
              </w:rPrChange>
            </w:rPr>
          </w:pPr>
          <w:del w:id="1161" w:author="Kevin Gu" w:date="2020-05-21T14:49:00Z">
            <w:r w:rsidRPr="00876437" w:rsidDel="00B909D7">
              <w:rPr>
                <w:lang w:val="en-GB"/>
                <w:rPrChange w:id="1162" w:author="Kevin Gu" w:date="2020-05-18T10:36:00Z">
                  <w:rPr>
                    <w:rStyle w:val="Hyperlink"/>
                    <w:noProof/>
                  </w:rPr>
                </w:rPrChange>
              </w:rPr>
              <w:delText>1.2</w:delText>
            </w:r>
            <w:r w:rsidRPr="00876437" w:rsidDel="00B909D7">
              <w:rPr>
                <w:noProof/>
                <w:sz w:val="22"/>
                <w:szCs w:val="22"/>
                <w:lang w:val="en-GB" w:eastAsia="zh-CN"/>
                <w:rPrChange w:id="1163" w:author="Kevin Gu" w:date="2020-05-18T10:36:00Z">
                  <w:rPr>
                    <w:noProof/>
                    <w:sz w:val="22"/>
                    <w:szCs w:val="22"/>
                    <w:lang w:val="en-US" w:eastAsia="zh-CN"/>
                  </w:rPr>
                </w:rPrChange>
              </w:rPr>
              <w:tab/>
            </w:r>
            <w:r w:rsidRPr="00876437" w:rsidDel="00B909D7">
              <w:rPr>
                <w:lang w:val="en-GB"/>
                <w:rPrChange w:id="1164" w:author="Kevin Gu" w:date="2020-05-18T10:36:00Z">
                  <w:rPr>
                    <w:rStyle w:val="Hyperlink"/>
                    <w:noProof/>
                  </w:rPr>
                </w:rPrChange>
              </w:rPr>
              <w:delText xml:space="preserve">Document overview </w:delText>
            </w:r>
            <w:r w:rsidRPr="00876437" w:rsidDel="00B909D7">
              <w:rPr>
                <w:rFonts w:hint="eastAsia"/>
                <w:lang w:val="en-GB"/>
                <w:rPrChange w:id="1165" w:author="Kevin Gu" w:date="2020-05-18T10:36:00Z">
                  <w:rPr>
                    <w:rStyle w:val="Hyperlink"/>
                    <w:rFonts w:hint="eastAsia"/>
                    <w:noProof/>
                    <w:lang w:eastAsia="zh-CN"/>
                  </w:rPr>
                </w:rPrChange>
              </w:rPr>
              <w:delText>文档综述</w:delText>
            </w:r>
            <w:r w:rsidRPr="00876437" w:rsidDel="00B909D7">
              <w:rPr>
                <w:noProof/>
                <w:webHidden/>
                <w:lang w:val="en-GB"/>
                <w:rPrChange w:id="1166" w:author="Kevin Gu" w:date="2020-05-18T10:36:00Z">
                  <w:rPr>
                    <w:noProof/>
                    <w:webHidden/>
                  </w:rPr>
                </w:rPrChange>
              </w:rPr>
              <w:tab/>
              <w:delText>5</w:delText>
            </w:r>
          </w:del>
        </w:p>
        <w:p w14:paraId="4376E971" w14:textId="17E6E22C" w:rsidR="00F20899" w:rsidRPr="00876437" w:rsidDel="00B909D7" w:rsidRDefault="00F20899">
          <w:pPr>
            <w:pStyle w:val="TOC1"/>
            <w:tabs>
              <w:tab w:val="left" w:pos="403"/>
              <w:tab w:val="right" w:leader="dot" w:pos="9742"/>
            </w:tabs>
            <w:rPr>
              <w:del w:id="1167" w:author="Kevin Gu" w:date="2020-05-21T14:49:00Z"/>
              <w:noProof/>
              <w:sz w:val="22"/>
              <w:szCs w:val="22"/>
              <w:lang w:val="en-GB" w:eastAsia="zh-CN"/>
              <w:rPrChange w:id="1168" w:author="Kevin Gu" w:date="2020-05-18T10:36:00Z">
                <w:rPr>
                  <w:del w:id="1169" w:author="Kevin Gu" w:date="2020-05-21T14:49:00Z"/>
                  <w:noProof/>
                  <w:sz w:val="22"/>
                  <w:szCs w:val="22"/>
                  <w:lang w:val="en-US" w:eastAsia="zh-CN"/>
                </w:rPr>
              </w:rPrChange>
            </w:rPr>
          </w:pPr>
          <w:del w:id="1170" w:author="Kevin Gu" w:date="2020-05-21T14:49:00Z">
            <w:r w:rsidRPr="00876437" w:rsidDel="00B909D7">
              <w:rPr>
                <w:lang w:val="en-GB"/>
                <w:rPrChange w:id="1171" w:author="Kevin Gu" w:date="2020-05-18T10:36:00Z">
                  <w:rPr>
                    <w:rStyle w:val="Hyperlink"/>
                    <w:noProof/>
                  </w:rPr>
                </w:rPrChange>
              </w:rPr>
              <w:delText>2</w:delText>
            </w:r>
            <w:r w:rsidRPr="00876437" w:rsidDel="00B909D7">
              <w:rPr>
                <w:noProof/>
                <w:sz w:val="22"/>
                <w:szCs w:val="22"/>
                <w:lang w:val="en-GB" w:eastAsia="zh-CN"/>
                <w:rPrChange w:id="1172" w:author="Kevin Gu" w:date="2020-05-18T10:36:00Z">
                  <w:rPr>
                    <w:noProof/>
                    <w:sz w:val="22"/>
                    <w:szCs w:val="22"/>
                    <w:lang w:val="en-US" w:eastAsia="zh-CN"/>
                  </w:rPr>
                </w:rPrChange>
              </w:rPr>
              <w:tab/>
            </w:r>
            <w:r w:rsidRPr="00876437" w:rsidDel="00B909D7">
              <w:rPr>
                <w:lang w:val="en-GB"/>
                <w:rPrChange w:id="1173" w:author="Kevin Gu" w:date="2020-05-18T10:36:00Z">
                  <w:rPr>
                    <w:rStyle w:val="Hyperlink"/>
                    <w:noProof/>
                  </w:rPr>
                </w:rPrChange>
              </w:rPr>
              <w:delText xml:space="preserve">General Statements </w:delText>
            </w:r>
            <w:r w:rsidRPr="00876437" w:rsidDel="00B909D7">
              <w:rPr>
                <w:rFonts w:hint="eastAsia"/>
                <w:lang w:val="en-GB"/>
                <w:rPrChange w:id="1174" w:author="Kevin Gu" w:date="2020-05-18T10:36:00Z">
                  <w:rPr>
                    <w:rStyle w:val="Hyperlink"/>
                    <w:rFonts w:hint="eastAsia"/>
                    <w:noProof/>
                    <w:lang w:eastAsia="zh-CN"/>
                  </w:rPr>
                </w:rPrChange>
              </w:rPr>
              <w:delText>通用声明</w:delText>
            </w:r>
            <w:r w:rsidRPr="00876437" w:rsidDel="00B909D7">
              <w:rPr>
                <w:noProof/>
                <w:webHidden/>
                <w:lang w:val="en-GB"/>
                <w:rPrChange w:id="1175" w:author="Kevin Gu" w:date="2020-05-18T10:36:00Z">
                  <w:rPr>
                    <w:noProof/>
                    <w:webHidden/>
                  </w:rPr>
                </w:rPrChange>
              </w:rPr>
              <w:tab/>
              <w:delText>7</w:delText>
            </w:r>
          </w:del>
        </w:p>
        <w:p w14:paraId="43E6753C" w14:textId="5273F637" w:rsidR="00F20899" w:rsidRPr="00876437" w:rsidDel="00B909D7" w:rsidRDefault="00F20899">
          <w:pPr>
            <w:pStyle w:val="TOC2"/>
            <w:rPr>
              <w:del w:id="1176" w:author="Kevin Gu" w:date="2020-05-21T14:49:00Z"/>
              <w:noProof/>
              <w:sz w:val="22"/>
              <w:szCs w:val="22"/>
              <w:lang w:val="en-GB" w:eastAsia="zh-CN"/>
              <w:rPrChange w:id="1177" w:author="Kevin Gu" w:date="2020-05-18T10:36:00Z">
                <w:rPr>
                  <w:del w:id="1178" w:author="Kevin Gu" w:date="2020-05-21T14:49:00Z"/>
                  <w:noProof/>
                  <w:sz w:val="22"/>
                  <w:szCs w:val="22"/>
                  <w:lang w:val="en-US" w:eastAsia="zh-CN"/>
                </w:rPr>
              </w:rPrChange>
            </w:rPr>
          </w:pPr>
          <w:del w:id="1179" w:author="Kevin Gu" w:date="2020-05-21T14:49:00Z">
            <w:r w:rsidRPr="00876437" w:rsidDel="00B909D7">
              <w:rPr>
                <w:lang w:val="en-GB"/>
                <w:rPrChange w:id="1180" w:author="Kevin Gu" w:date="2020-05-18T10:36:00Z">
                  <w:rPr>
                    <w:rStyle w:val="Hyperlink"/>
                    <w:noProof/>
                  </w:rPr>
                </w:rPrChange>
              </w:rPr>
              <w:delText>2.1</w:delText>
            </w:r>
            <w:r w:rsidRPr="00876437" w:rsidDel="00B909D7">
              <w:rPr>
                <w:noProof/>
                <w:sz w:val="22"/>
                <w:szCs w:val="22"/>
                <w:lang w:val="en-GB" w:eastAsia="zh-CN"/>
                <w:rPrChange w:id="1181" w:author="Kevin Gu" w:date="2020-05-18T10:36:00Z">
                  <w:rPr>
                    <w:noProof/>
                    <w:sz w:val="22"/>
                    <w:szCs w:val="22"/>
                    <w:lang w:val="en-US" w:eastAsia="zh-CN"/>
                  </w:rPr>
                </w:rPrChange>
              </w:rPr>
              <w:tab/>
            </w:r>
            <w:r w:rsidRPr="00876437" w:rsidDel="00B909D7">
              <w:rPr>
                <w:lang w:val="en-GB"/>
                <w:rPrChange w:id="1182" w:author="Kevin Gu" w:date="2020-05-18T10:36:00Z">
                  <w:rPr>
                    <w:rStyle w:val="Hyperlink"/>
                    <w:noProof/>
                  </w:rPr>
                </w:rPrChange>
              </w:rPr>
              <w:delText>Objectives of the DSS and DSD documentation DSS</w:delText>
            </w:r>
            <w:r w:rsidRPr="00876437" w:rsidDel="00B909D7">
              <w:rPr>
                <w:rFonts w:hint="eastAsia"/>
                <w:lang w:val="en-GB"/>
                <w:rPrChange w:id="1183" w:author="Kevin Gu" w:date="2020-05-18T10:36:00Z">
                  <w:rPr>
                    <w:rStyle w:val="Hyperlink"/>
                    <w:rFonts w:hint="eastAsia"/>
                    <w:noProof/>
                    <w:lang w:eastAsia="zh-CN"/>
                  </w:rPr>
                </w:rPrChange>
              </w:rPr>
              <w:delText>与</w:delText>
            </w:r>
            <w:r w:rsidRPr="00876437" w:rsidDel="00B909D7">
              <w:rPr>
                <w:lang w:val="en-GB"/>
                <w:rPrChange w:id="1184" w:author="Kevin Gu" w:date="2020-05-18T10:36:00Z">
                  <w:rPr>
                    <w:rStyle w:val="Hyperlink"/>
                    <w:noProof/>
                    <w:lang w:eastAsia="zh-CN"/>
                  </w:rPr>
                </w:rPrChange>
              </w:rPr>
              <w:delText>DSD</w:delText>
            </w:r>
            <w:r w:rsidRPr="00876437" w:rsidDel="00B909D7">
              <w:rPr>
                <w:rFonts w:hint="eastAsia"/>
                <w:lang w:val="en-GB"/>
                <w:rPrChange w:id="1185" w:author="Kevin Gu" w:date="2020-05-18T10:36:00Z">
                  <w:rPr>
                    <w:rStyle w:val="Hyperlink"/>
                    <w:rFonts w:hint="eastAsia"/>
                    <w:noProof/>
                    <w:lang w:eastAsia="zh-CN"/>
                  </w:rPr>
                </w:rPrChange>
              </w:rPr>
              <w:delText>文件的目的</w:delText>
            </w:r>
            <w:r w:rsidRPr="00876437" w:rsidDel="00B909D7">
              <w:rPr>
                <w:noProof/>
                <w:webHidden/>
                <w:lang w:val="en-GB"/>
                <w:rPrChange w:id="1186" w:author="Kevin Gu" w:date="2020-05-18T10:36:00Z">
                  <w:rPr>
                    <w:noProof/>
                    <w:webHidden/>
                  </w:rPr>
                </w:rPrChange>
              </w:rPr>
              <w:tab/>
              <w:delText>7</w:delText>
            </w:r>
          </w:del>
        </w:p>
        <w:p w14:paraId="7B2C48D3" w14:textId="23F1EE3A" w:rsidR="00F20899" w:rsidRPr="00876437" w:rsidDel="00B909D7" w:rsidRDefault="00F20899">
          <w:pPr>
            <w:pStyle w:val="TOC2"/>
            <w:rPr>
              <w:del w:id="1187" w:author="Kevin Gu" w:date="2020-05-21T14:49:00Z"/>
              <w:noProof/>
              <w:sz w:val="22"/>
              <w:szCs w:val="22"/>
              <w:lang w:val="en-GB" w:eastAsia="zh-CN"/>
              <w:rPrChange w:id="1188" w:author="Kevin Gu" w:date="2020-05-18T10:36:00Z">
                <w:rPr>
                  <w:del w:id="1189" w:author="Kevin Gu" w:date="2020-05-21T14:49:00Z"/>
                  <w:noProof/>
                  <w:sz w:val="22"/>
                  <w:szCs w:val="22"/>
                  <w:lang w:val="en-US" w:eastAsia="zh-CN"/>
                </w:rPr>
              </w:rPrChange>
            </w:rPr>
          </w:pPr>
          <w:del w:id="1190" w:author="Kevin Gu" w:date="2020-05-21T14:49:00Z">
            <w:r w:rsidRPr="00876437" w:rsidDel="00B909D7">
              <w:rPr>
                <w:lang w:val="en-GB"/>
                <w:rPrChange w:id="1191" w:author="Kevin Gu" w:date="2020-05-18T10:36:00Z">
                  <w:rPr>
                    <w:rStyle w:val="Hyperlink"/>
                    <w:noProof/>
                  </w:rPr>
                </w:rPrChange>
              </w:rPr>
              <w:delText>2.2</w:delText>
            </w:r>
            <w:r w:rsidRPr="00876437" w:rsidDel="00B909D7">
              <w:rPr>
                <w:noProof/>
                <w:sz w:val="22"/>
                <w:szCs w:val="22"/>
                <w:lang w:val="en-GB" w:eastAsia="zh-CN"/>
                <w:rPrChange w:id="1192" w:author="Kevin Gu" w:date="2020-05-18T10:36:00Z">
                  <w:rPr>
                    <w:noProof/>
                    <w:sz w:val="22"/>
                    <w:szCs w:val="22"/>
                    <w:lang w:val="en-US" w:eastAsia="zh-CN"/>
                  </w:rPr>
                </w:rPrChange>
              </w:rPr>
              <w:tab/>
            </w:r>
            <w:r w:rsidRPr="00876437" w:rsidDel="00B909D7">
              <w:rPr>
                <w:lang w:val="en-GB"/>
                <w:rPrChange w:id="1193" w:author="Kevin Gu" w:date="2020-05-18T10:36:00Z">
                  <w:rPr>
                    <w:rStyle w:val="Hyperlink"/>
                    <w:noProof/>
                  </w:rPr>
                </w:rPrChange>
              </w:rPr>
              <w:delText xml:space="preserve">Production Sites </w:delText>
            </w:r>
            <w:r w:rsidRPr="00876437" w:rsidDel="00B909D7">
              <w:rPr>
                <w:rFonts w:hint="eastAsia"/>
                <w:lang w:val="en-GB"/>
                <w:rPrChange w:id="1194" w:author="Kevin Gu" w:date="2020-05-18T10:36:00Z">
                  <w:rPr>
                    <w:rStyle w:val="Hyperlink"/>
                    <w:rFonts w:hint="eastAsia"/>
                    <w:noProof/>
                    <w:lang w:eastAsia="zh-CN"/>
                  </w:rPr>
                </w:rPrChange>
              </w:rPr>
              <w:delText>生产站点</w:delText>
            </w:r>
            <w:r w:rsidRPr="00876437" w:rsidDel="00B909D7">
              <w:rPr>
                <w:noProof/>
                <w:webHidden/>
                <w:lang w:val="en-GB"/>
                <w:rPrChange w:id="1195" w:author="Kevin Gu" w:date="2020-05-18T10:36:00Z">
                  <w:rPr>
                    <w:noProof/>
                    <w:webHidden/>
                  </w:rPr>
                </w:rPrChange>
              </w:rPr>
              <w:tab/>
              <w:delText>7</w:delText>
            </w:r>
          </w:del>
        </w:p>
        <w:p w14:paraId="6CF2B22C" w14:textId="28A35196" w:rsidR="00F20899" w:rsidRPr="00876437" w:rsidDel="00B909D7" w:rsidRDefault="00F20899">
          <w:pPr>
            <w:pStyle w:val="TOC2"/>
            <w:rPr>
              <w:del w:id="1196" w:author="Kevin Gu" w:date="2020-05-21T14:49:00Z"/>
              <w:noProof/>
              <w:sz w:val="22"/>
              <w:szCs w:val="22"/>
              <w:lang w:val="en-GB" w:eastAsia="zh-CN"/>
              <w:rPrChange w:id="1197" w:author="Kevin Gu" w:date="2020-05-18T10:36:00Z">
                <w:rPr>
                  <w:del w:id="1198" w:author="Kevin Gu" w:date="2020-05-21T14:49:00Z"/>
                  <w:noProof/>
                  <w:sz w:val="22"/>
                  <w:szCs w:val="22"/>
                  <w:lang w:val="en-US" w:eastAsia="zh-CN"/>
                </w:rPr>
              </w:rPrChange>
            </w:rPr>
          </w:pPr>
          <w:del w:id="1199" w:author="Kevin Gu" w:date="2020-05-21T14:49:00Z">
            <w:r w:rsidRPr="00876437" w:rsidDel="00B909D7">
              <w:rPr>
                <w:lang w:val="en-GB"/>
                <w:rPrChange w:id="1200" w:author="Kevin Gu" w:date="2020-05-18T10:36:00Z">
                  <w:rPr>
                    <w:rStyle w:val="Hyperlink"/>
                    <w:noProof/>
                  </w:rPr>
                </w:rPrChange>
              </w:rPr>
              <w:delText>2.3</w:delText>
            </w:r>
            <w:r w:rsidRPr="00876437" w:rsidDel="00B909D7">
              <w:rPr>
                <w:noProof/>
                <w:sz w:val="22"/>
                <w:szCs w:val="22"/>
                <w:lang w:val="en-GB" w:eastAsia="zh-CN"/>
                <w:rPrChange w:id="1201" w:author="Kevin Gu" w:date="2020-05-18T10:36:00Z">
                  <w:rPr>
                    <w:noProof/>
                    <w:sz w:val="22"/>
                    <w:szCs w:val="22"/>
                    <w:lang w:val="en-US" w:eastAsia="zh-CN"/>
                  </w:rPr>
                </w:rPrChange>
              </w:rPr>
              <w:tab/>
            </w:r>
            <w:r w:rsidRPr="00876437" w:rsidDel="00B909D7">
              <w:rPr>
                <w:lang w:val="en-GB"/>
                <w:rPrChange w:id="1202" w:author="Kevin Gu" w:date="2020-05-18T10:36:00Z">
                  <w:rPr>
                    <w:rStyle w:val="Hyperlink"/>
                    <w:noProof/>
                  </w:rPr>
                </w:rPrChange>
              </w:rPr>
              <w:delText xml:space="preserve">Development Security Maintenance </w:delText>
            </w:r>
            <w:r w:rsidRPr="00876437" w:rsidDel="00B909D7">
              <w:rPr>
                <w:rFonts w:hint="eastAsia"/>
                <w:lang w:val="en-GB"/>
                <w:rPrChange w:id="1203" w:author="Kevin Gu" w:date="2020-05-18T10:36:00Z">
                  <w:rPr>
                    <w:rStyle w:val="Hyperlink"/>
                    <w:rFonts w:hint="eastAsia"/>
                    <w:noProof/>
                    <w:lang w:eastAsia="zh-CN"/>
                  </w:rPr>
                </w:rPrChange>
              </w:rPr>
              <w:delText>开发安全维护</w:delText>
            </w:r>
            <w:r w:rsidRPr="00876437" w:rsidDel="00B909D7">
              <w:rPr>
                <w:noProof/>
                <w:webHidden/>
                <w:lang w:val="en-GB"/>
                <w:rPrChange w:id="1204" w:author="Kevin Gu" w:date="2020-05-18T10:36:00Z">
                  <w:rPr>
                    <w:noProof/>
                    <w:webHidden/>
                  </w:rPr>
                </w:rPrChange>
              </w:rPr>
              <w:tab/>
              <w:delText>7</w:delText>
            </w:r>
          </w:del>
        </w:p>
        <w:p w14:paraId="35AA3500" w14:textId="7B522551" w:rsidR="00F20899" w:rsidRPr="00876437" w:rsidDel="00B909D7" w:rsidRDefault="00F20899">
          <w:pPr>
            <w:pStyle w:val="TOC1"/>
            <w:tabs>
              <w:tab w:val="left" w:pos="403"/>
              <w:tab w:val="right" w:leader="dot" w:pos="9742"/>
            </w:tabs>
            <w:rPr>
              <w:del w:id="1205" w:author="Kevin Gu" w:date="2020-05-21T14:49:00Z"/>
              <w:noProof/>
              <w:sz w:val="22"/>
              <w:szCs w:val="22"/>
              <w:lang w:val="en-GB" w:eastAsia="zh-CN"/>
              <w:rPrChange w:id="1206" w:author="Kevin Gu" w:date="2020-05-18T10:36:00Z">
                <w:rPr>
                  <w:del w:id="1207" w:author="Kevin Gu" w:date="2020-05-21T14:49:00Z"/>
                  <w:noProof/>
                  <w:sz w:val="22"/>
                  <w:szCs w:val="22"/>
                  <w:lang w:val="en-US" w:eastAsia="zh-CN"/>
                </w:rPr>
              </w:rPrChange>
            </w:rPr>
          </w:pPr>
          <w:del w:id="1208" w:author="Kevin Gu" w:date="2020-05-21T14:49:00Z">
            <w:r w:rsidRPr="00876437" w:rsidDel="00B909D7">
              <w:rPr>
                <w:lang w:val="en-GB"/>
                <w:rPrChange w:id="1209" w:author="Kevin Gu" w:date="2020-05-18T10:36:00Z">
                  <w:rPr>
                    <w:rStyle w:val="Hyperlink"/>
                    <w:noProof/>
                  </w:rPr>
                </w:rPrChange>
              </w:rPr>
              <w:delText>3</w:delText>
            </w:r>
            <w:r w:rsidRPr="00876437" w:rsidDel="00B909D7">
              <w:rPr>
                <w:noProof/>
                <w:sz w:val="22"/>
                <w:szCs w:val="22"/>
                <w:lang w:val="en-GB" w:eastAsia="zh-CN"/>
                <w:rPrChange w:id="1210" w:author="Kevin Gu" w:date="2020-05-18T10:36:00Z">
                  <w:rPr>
                    <w:noProof/>
                    <w:sz w:val="22"/>
                    <w:szCs w:val="22"/>
                    <w:lang w:val="en-US" w:eastAsia="zh-CN"/>
                  </w:rPr>
                </w:rPrChange>
              </w:rPr>
              <w:tab/>
            </w:r>
            <w:r w:rsidRPr="00876437" w:rsidDel="00B909D7">
              <w:rPr>
                <w:lang w:val="en-GB"/>
                <w:rPrChange w:id="1211" w:author="Kevin Gu" w:date="2020-05-18T10:36:00Z">
                  <w:rPr>
                    <w:rStyle w:val="Hyperlink"/>
                    <w:noProof/>
                  </w:rPr>
                </w:rPrChange>
              </w:rPr>
              <w:delText xml:space="preserve">Asset Management </w:delText>
            </w:r>
            <w:r w:rsidRPr="00876437" w:rsidDel="00B909D7">
              <w:rPr>
                <w:rFonts w:hint="eastAsia"/>
                <w:lang w:val="en-GB"/>
                <w:rPrChange w:id="1212" w:author="Kevin Gu" w:date="2020-05-18T10:36:00Z">
                  <w:rPr>
                    <w:rStyle w:val="Hyperlink"/>
                    <w:rFonts w:hint="eastAsia"/>
                    <w:noProof/>
                    <w:lang w:eastAsia="zh-CN"/>
                  </w:rPr>
                </w:rPrChange>
              </w:rPr>
              <w:delText>资产管理</w:delText>
            </w:r>
            <w:r w:rsidRPr="00876437" w:rsidDel="00B909D7">
              <w:rPr>
                <w:noProof/>
                <w:webHidden/>
                <w:lang w:val="en-GB"/>
                <w:rPrChange w:id="1213" w:author="Kevin Gu" w:date="2020-05-18T10:36:00Z">
                  <w:rPr>
                    <w:noProof/>
                    <w:webHidden/>
                  </w:rPr>
                </w:rPrChange>
              </w:rPr>
              <w:tab/>
              <w:delText>9</w:delText>
            </w:r>
          </w:del>
        </w:p>
        <w:p w14:paraId="5DC013F2" w14:textId="3D524594" w:rsidR="00F20899" w:rsidRPr="00876437" w:rsidDel="00B909D7" w:rsidRDefault="00F20899">
          <w:pPr>
            <w:pStyle w:val="TOC2"/>
            <w:rPr>
              <w:del w:id="1214" w:author="Kevin Gu" w:date="2020-05-21T14:49:00Z"/>
              <w:noProof/>
              <w:sz w:val="22"/>
              <w:szCs w:val="22"/>
              <w:lang w:val="en-GB" w:eastAsia="zh-CN"/>
              <w:rPrChange w:id="1215" w:author="Kevin Gu" w:date="2020-05-18T10:36:00Z">
                <w:rPr>
                  <w:del w:id="1216" w:author="Kevin Gu" w:date="2020-05-21T14:49:00Z"/>
                  <w:noProof/>
                  <w:sz w:val="22"/>
                  <w:szCs w:val="22"/>
                  <w:lang w:val="en-US" w:eastAsia="zh-CN"/>
                </w:rPr>
              </w:rPrChange>
            </w:rPr>
          </w:pPr>
          <w:del w:id="1217" w:author="Kevin Gu" w:date="2020-05-21T14:49:00Z">
            <w:r w:rsidRPr="00876437" w:rsidDel="00B909D7">
              <w:rPr>
                <w:lang w:val="en-GB"/>
                <w:rPrChange w:id="1218" w:author="Kevin Gu" w:date="2020-05-18T10:36:00Z">
                  <w:rPr>
                    <w:rStyle w:val="Hyperlink"/>
                    <w:noProof/>
                  </w:rPr>
                </w:rPrChange>
              </w:rPr>
              <w:delText>3.1</w:delText>
            </w:r>
            <w:r w:rsidRPr="00876437" w:rsidDel="00B909D7">
              <w:rPr>
                <w:noProof/>
                <w:sz w:val="22"/>
                <w:szCs w:val="22"/>
                <w:lang w:val="en-GB" w:eastAsia="zh-CN"/>
                <w:rPrChange w:id="1219" w:author="Kevin Gu" w:date="2020-05-18T10:36:00Z">
                  <w:rPr>
                    <w:noProof/>
                    <w:sz w:val="22"/>
                    <w:szCs w:val="22"/>
                    <w:lang w:val="en-US" w:eastAsia="zh-CN"/>
                  </w:rPr>
                </w:rPrChange>
              </w:rPr>
              <w:tab/>
            </w:r>
            <w:r w:rsidRPr="00876437" w:rsidDel="00B909D7">
              <w:rPr>
                <w:lang w:val="en-GB"/>
                <w:rPrChange w:id="1220" w:author="Kevin Gu" w:date="2020-05-18T10:36:00Z">
                  <w:rPr>
                    <w:rStyle w:val="Hyperlink"/>
                    <w:noProof/>
                  </w:rPr>
                </w:rPrChange>
              </w:rPr>
              <w:delText xml:space="preserve">Ownership of Assets </w:delText>
            </w:r>
            <w:r w:rsidRPr="00876437" w:rsidDel="00B909D7">
              <w:rPr>
                <w:rFonts w:hint="eastAsia"/>
                <w:lang w:val="en-GB"/>
                <w:rPrChange w:id="1221" w:author="Kevin Gu" w:date="2020-05-18T10:36:00Z">
                  <w:rPr>
                    <w:rStyle w:val="Hyperlink"/>
                    <w:rFonts w:hint="eastAsia"/>
                    <w:noProof/>
                    <w:lang w:eastAsia="zh-CN"/>
                  </w:rPr>
                </w:rPrChange>
              </w:rPr>
              <w:delText>资产所有权</w:delText>
            </w:r>
            <w:r w:rsidRPr="00876437" w:rsidDel="00B909D7">
              <w:rPr>
                <w:noProof/>
                <w:webHidden/>
                <w:lang w:val="en-GB"/>
                <w:rPrChange w:id="1222" w:author="Kevin Gu" w:date="2020-05-18T10:36:00Z">
                  <w:rPr>
                    <w:noProof/>
                    <w:webHidden/>
                  </w:rPr>
                </w:rPrChange>
              </w:rPr>
              <w:tab/>
              <w:delText>9</w:delText>
            </w:r>
          </w:del>
        </w:p>
        <w:p w14:paraId="2CCA07AD" w14:textId="6FA0EAB3" w:rsidR="00F20899" w:rsidRPr="00876437" w:rsidDel="00B909D7" w:rsidRDefault="00F20899">
          <w:pPr>
            <w:pStyle w:val="TOC2"/>
            <w:rPr>
              <w:del w:id="1223" w:author="Kevin Gu" w:date="2020-05-21T14:49:00Z"/>
              <w:noProof/>
              <w:sz w:val="22"/>
              <w:szCs w:val="22"/>
              <w:lang w:val="en-GB" w:eastAsia="zh-CN"/>
              <w:rPrChange w:id="1224" w:author="Kevin Gu" w:date="2020-05-18T10:36:00Z">
                <w:rPr>
                  <w:del w:id="1225" w:author="Kevin Gu" w:date="2020-05-21T14:49:00Z"/>
                  <w:noProof/>
                  <w:sz w:val="22"/>
                  <w:szCs w:val="22"/>
                  <w:lang w:val="en-US" w:eastAsia="zh-CN"/>
                </w:rPr>
              </w:rPrChange>
            </w:rPr>
          </w:pPr>
          <w:del w:id="1226" w:author="Kevin Gu" w:date="2020-05-21T14:49:00Z">
            <w:r w:rsidRPr="00876437" w:rsidDel="00B909D7">
              <w:rPr>
                <w:lang w:val="en-GB"/>
                <w:rPrChange w:id="1227" w:author="Kevin Gu" w:date="2020-05-18T10:36:00Z">
                  <w:rPr>
                    <w:rStyle w:val="Hyperlink"/>
                    <w:noProof/>
                  </w:rPr>
                </w:rPrChange>
              </w:rPr>
              <w:delText>3.2</w:delText>
            </w:r>
            <w:r w:rsidRPr="00876437" w:rsidDel="00B909D7">
              <w:rPr>
                <w:noProof/>
                <w:sz w:val="22"/>
                <w:szCs w:val="22"/>
                <w:lang w:val="en-GB" w:eastAsia="zh-CN"/>
                <w:rPrChange w:id="1228" w:author="Kevin Gu" w:date="2020-05-18T10:36:00Z">
                  <w:rPr>
                    <w:noProof/>
                    <w:sz w:val="22"/>
                    <w:szCs w:val="22"/>
                    <w:lang w:val="en-US" w:eastAsia="zh-CN"/>
                  </w:rPr>
                </w:rPrChange>
              </w:rPr>
              <w:tab/>
            </w:r>
            <w:r w:rsidRPr="00876437" w:rsidDel="00B909D7">
              <w:rPr>
                <w:lang w:val="en-GB"/>
                <w:rPrChange w:id="1229" w:author="Kevin Gu" w:date="2020-05-18T10:36:00Z">
                  <w:rPr>
                    <w:rStyle w:val="Hyperlink"/>
                    <w:noProof/>
                  </w:rPr>
                </w:rPrChange>
              </w:rPr>
              <w:delText xml:space="preserve">Inventory of assets </w:delText>
            </w:r>
            <w:r w:rsidRPr="00876437" w:rsidDel="00B909D7">
              <w:rPr>
                <w:rFonts w:hint="eastAsia"/>
                <w:lang w:val="en-GB"/>
                <w:rPrChange w:id="1230" w:author="Kevin Gu" w:date="2020-05-18T10:36:00Z">
                  <w:rPr>
                    <w:rStyle w:val="Hyperlink"/>
                    <w:rFonts w:hint="eastAsia"/>
                    <w:noProof/>
                    <w:lang w:eastAsia="zh-CN"/>
                  </w:rPr>
                </w:rPrChange>
              </w:rPr>
              <w:delText>资产清单</w:delText>
            </w:r>
            <w:r w:rsidRPr="00876437" w:rsidDel="00B909D7">
              <w:rPr>
                <w:noProof/>
                <w:webHidden/>
                <w:lang w:val="en-GB"/>
                <w:rPrChange w:id="1231" w:author="Kevin Gu" w:date="2020-05-18T10:36:00Z">
                  <w:rPr>
                    <w:noProof/>
                    <w:webHidden/>
                  </w:rPr>
                </w:rPrChange>
              </w:rPr>
              <w:tab/>
              <w:delText>9</w:delText>
            </w:r>
          </w:del>
        </w:p>
        <w:p w14:paraId="5D954CBD" w14:textId="5C2E3BEC" w:rsidR="00F20899" w:rsidRPr="00876437" w:rsidDel="00B909D7" w:rsidRDefault="00F20899">
          <w:pPr>
            <w:pStyle w:val="TOC2"/>
            <w:rPr>
              <w:del w:id="1232" w:author="Kevin Gu" w:date="2020-05-21T14:49:00Z"/>
              <w:noProof/>
              <w:sz w:val="22"/>
              <w:szCs w:val="22"/>
              <w:lang w:val="en-GB" w:eastAsia="zh-CN"/>
              <w:rPrChange w:id="1233" w:author="Kevin Gu" w:date="2020-05-18T10:36:00Z">
                <w:rPr>
                  <w:del w:id="1234" w:author="Kevin Gu" w:date="2020-05-21T14:49:00Z"/>
                  <w:noProof/>
                  <w:sz w:val="22"/>
                  <w:szCs w:val="22"/>
                  <w:lang w:val="en-US" w:eastAsia="zh-CN"/>
                </w:rPr>
              </w:rPrChange>
            </w:rPr>
          </w:pPr>
          <w:del w:id="1235" w:author="Kevin Gu" w:date="2020-05-21T14:49:00Z">
            <w:r w:rsidRPr="00876437" w:rsidDel="00B909D7">
              <w:rPr>
                <w:lang w:val="en-GB"/>
                <w:rPrChange w:id="1236" w:author="Kevin Gu" w:date="2020-05-18T10:36:00Z">
                  <w:rPr>
                    <w:rStyle w:val="Hyperlink"/>
                    <w:noProof/>
                  </w:rPr>
                </w:rPrChange>
              </w:rPr>
              <w:delText>3.3</w:delText>
            </w:r>
            <w:r w:rsidRPr="00876437" w:rsidDel="00B909D7">
              <w:rPr>
                <w:noProof/>
                <w:sz w:val="22"/>
                <w:szCs w:val="22"/>
                <w:lang w:val="en-GB" w:eastAsia="zh-CN"/>
                <w:rPrChange w:id="1237" w:author="Kevin Gu" w:date="2020-05-18T10:36:00Z">
                  <w:rPr>
                    <w:noProof/>
                    <w:sz w:val="22"/>
                    <w:szCs w:val="22"/>
                    <w:lang w:val="en-US" w:eastAsia="zh-CN"/>
                  </w:rPr>
                </w:rPrChange>
              </w:rPr>
              <w:tab/>
            </w:r>
            <w:r w:rsidRPr="00876437" w:rsidDel="00B909D7">
              <w:rPr>
                <w:lang w:val="en-GB"/>
                <w:rPrChange w:id="1238" w:author="Kevin Gu" w:date="2020-05-18T10:36:00Z">
                  <w:rPr>
                    <w:rStyle w:val="Hyperlink"/>
                    <w:noProof/>
                  </w:rPr>
                </w:rPrChange>
              </w:rPr>
              <w:delText xml:space="preserve">Acceptable Use of Assets </w:delText>
            </w:r>
            <w:r w:rsidRPr="00876437" w:rsidDel="00B909D7">
              <w:rPr>
                <w:rFonts w:hint="eastAsia"/>
                <w:lang w:val="en-GB"/>
                <w:rPrChange w:id="1239" w:author="Kevin Gu" w:date="2020-05-18T10:36:00Z">
                  <w:rPr>
                    <w:rStyle w:val="Hyperlink"/>
                    <w:rFonts w:hint="eastAsia"/>
                    <w:noProof/>
                    <w:lang w:eastAsia="zh-CN"/>
                  </w:rPr>
                </w:rPrChange>
              </w:rPr>
              <w:delText>资产的合理使用</w:delText>
            </w:r>
            <w:r w:rsidRPr="00876437" w:rsidDel="00B909D7">
              <w:rPr>
                <w:noProof/>
                <w:webHidden/>
                <w:lang w:val="en-GB"/>
                <w:rPrChange w:id="1240" w:author="Kevin Gu" w:date="2020-05-18T10:36:00Z">
                  <w:rPr>
                    <w:noProof/>
                    <w:webHidden/>
                  </w:rPr>
                </w:rPrChange>
              </w:rPr>
              <w:tab/>
              <w:delText>10</w:delText>
            </w:r>
          </w:del>
        </w:p>
        <w:p w14:paraId="43ADE725" w14:textId="647DE345" w:rsidR="00F20899" w:rsidRPr="00876437" w:rsidDel="00B909D7" w:rsidRDefault="00F20899">
          <w:pPr>
            <w:pStyle w:val="TOC2"/>
            <w:rPr>
              <w:del w:id="1241" w:author="Kevin Gu" w:date="2020-05-21T14:49:00Z"/>
              <w:noProof/>
              <w:sz w:val="22"/>
              <w:szCs w:val="22"/>
              <w:lang w:val="en-GB" w:eastAsia="zh-CN"/>
              <w:rPrChange w:id="1242" w:author="Kevin Gu" w:date="2020-05-18T10:36:00Z">
                <w:rPr>
                  <w:del w:id="1243" w:author="Kevin Gu" w:date="2020-05-21T14:49:00Z"/>
                  <w:noProof/>
                  <w:sz w:val="22"/>
                  <w:szCs w:val="22"/>
                  <w:lang w:val="en-US" w:eastAsia="zh-CN"/>
                </w:rPr>
              </w:rPrChange>
            </w:rPr>
          </w:pPr>
          <w:del w:id="1244" w:author="Kevin Gu" w:date="2020-05-21T14:49:00Z">
            <w:r w:rsidRPr="00876437" w:rsidDel="00B909D7">
              <w:rPr>
                <w:lang w:val="en-GB"/>
                <w:rPrChange w:id="1245" w:author="Kevin Gu" w:date="2020-05-18T10:36:00Z">
                  <w:rPr>
                    <w:rStyle w:val="Hyperlink"/>
                    <w:noProof/>
                  </w:rPr>
                </w:rPrChange>
              </w:rPr>
              <w:delText>3.4</w:delText>
            </w:r>
            <w:r w:rsidRPr="00876437" w:rsidDel="00B909D7">
              <w:rPr>
                <w:noProof/>
                <w:sz w:val="22"/>
                <w:szCs w:val="22"/>
                <w:lang w:val="en-GB" w:eastAsia="zh-CN"/>
                <w:rPrChange w:id="1246" w:author="Kevin Gu" w:date="2020-05-18T10:36:00Z">
                  <w:rPr>
                    <w:noProof/>
                    <w:sz w:val="22"/>
                    <w:szCs w:val="22"/>
                    <w:lang w:val="en-US" w:eastAsia="zh-CN"/>
                  </w:rPr>
                </w:rPrChange>
              </w:rPr>
              <w:tab/>
            </w:r>
            <w:r w:rsidRPr="00876437" w:rsidDel="00B909D7">
              <w:rPr>
                <w:lang w:val="en-GB"/>
                <w:rPrChange w:id="1247" w:author="Kevin Gu" w:date="2020-05-18T10:36:00Z">
                  <w:rPr>
                    <w:rStyle w:val="Hyperlink"/>
                    <w:noProof/>
                  </w:rPr>
                </w:rPrChange>
              </w:rPr>
              <w:delText xml:space="preserve">Information and Data Classification </w:delText>
            </w:r>
            <w:r w:rsidRPr="00876437" w:rsidDel="00B909D7">
              <w:rPr>
                <w:rFonts w:hint="eastAsia"/>
                <w:lang w:val="en-GB"/>
                <w:rPrChange w:id="1248" w:author="Kevin Gu" w:date="2020-05-18T10:36:00Z">
                  <w:rPr>
                    <w:rStyle w:val="Hyperlink"/>
                    <w:rFonts w:hint="eastAsia"/>
                    <w:noProof/>
                    <w:lang w:eastAsia="zh-CN"/>
                  </w:rPr>
                </w:rPrChange>
              </w:rPr>
              <w:delText>信息数据分类</w:delText>
            </w:r>
            <w:r w:rsidRPr="00876437" w:rsidDel="00B909D7">
              <w:rPr>
                <w:noProof/>
                <w:webHidden/>
                <w:lang w:val="en-GB"/>
                <w:rPrChange w:id="1249" w:author="Kevin Gu" w:date="2020-05-18T10:36:00Z">
                  <w:rPr>
                    <w:noProof/>
                    <w:webHidden/>
                  </w:rPr>
                </w:rPrChange>
              </w:rPr>
              <w:tab/>
              <w:delText>10</w:delText>
            </w:r>
          </w:del>
        </w:p>
        <w:p w14:paraId="01895348" w14:textId="14C12837" w:rsidR="00F20899" w:rsidRPr="00876437" w:rsidDel="00B909D7" w:rsidRDefault="00F20899">
          <w:pPr>
            <w:pStyle w:val="TOC2"/>
            <w:rPr>
              <w:del w:id="1250" w:author="Kevin Gu" w:date="2020-05-21T14:49:00Z"/>
              <w:noProof/>
              <w:sz w:val="22"/>
              <w:szCs w:val="22"/>
              <w:lang w:val="en-GB" w:eastAsia="zh-CN"/>
              <w:rPrChange w:id="1251" w:author="Kevin Gu" w:date="2020-05-18T10:36:00Z">
                <w:rPr>
                  <w:del w:id="1252" w:author="Kevin Gu" w:date="2020-05-21T14:49:00Z"/>
                  <w:noProof/>
                  <w:sz w:val="22"/>
                  <w:szCs w:val="22"/>
                  <w:lang w:val="en-US" w:eastAsia="zh-CN"/>
                </w:rPr>
              </w:rPrChange>
            </w:rPr>
          </w:pPr>
          <w:del w:id="1253" w:author="Kevin Gu" w:date="2020-05-21T14:49:00Z">
            <w:r w:rsidRPr="00876437" w:rsidDel="00B909D7">
              <w:rPr>
                <w:lang w:val="en-GB"/>
                <w:rPrChange w:id="1254" w:author="Kevin Gu" w:date="2020-05-18T10:36:00Z">
                  <w:rPr>
                    <w:rStyle w:val="Hyperlink"/>
                    <w:noProof/>
                  </w:rPr>
                </w:rPrChange>
              </w:rPr>
              <w:delText>3.5</w:delText>
            </w:r>
            <w:r w:rsidRPr="00876437" w:rsidDel="00B909D7">
              <w:rPr>
                <w:noProof/>
                <w:sz w:val="22"/>
                <w:szCs w:val="22"/>
                <w:lang w:val="en-GB" w:eastAsia="zh-CN"/>
                <w:rPrChange w:id="1255" w:author="Kevin Gu" w:date="2020-05-18T10:36:00Z">
                  <w:rPr>
                    <w:noProof/>
                    <w:sz w:val="22"/>
                    <w:szCs w:val="22"/>
                    <w:lang w:val="en-US" w:eastAsia="zh-CN"/>
                  </w:rPr>
                </w:rPrChange>
              </w:rPr>
              <w:tab/>
            </w:r>
            <w:r w:rsidRPr="00876437" w:rsidDel="00B909D7">
              <w:rPr>
                <w:lang w:val="en-GB"/>
                <w:rPrChange w:id="1256" w:author="Kevin Gu" w:date="2020-05-18T10:36:00Z">
                  <w:rPr>
                    <w:rStyle w:val="Hyperlink"/>
                    <w:noProof/>
                  </w:rPr>
                </w:rPrChange>
              </w:rPr>
              <w:delText xml:space="preserve">Documentation Numbering Management Procedure </w:delText>
            </w:r>
            <w:r w:rsidRPr="00876437" w:rsidDel="00B909D7">
              <w:rPr>
                <w:rFonts w:hint="eastAsia"/>
                <w:lang w:val="en-GB"/>
                <w:rPrChange w:id="1257" w:author="Kevin Gu" w:date="2020-05-18T10:36:00Z">
                  <w:rPr>
                    <w:rStyle w:val="Hyperlink"/>
                    <w:rFonts w:hint="eastAsia"/>
                    <w:noProof/>
                    <w:lang w:eastAsia="zh-CN"/>
                  </w:rPr>
                </w:rPrChange>
              </w:rPr>
              <w:delText>文档编号管理程序</w:delText>
            </w:r>
            <w:r w:rsidRPr="00876437" w:rsidDel="00B909D7">
              <w:rPr>
                <w:noProof/>
                <w:webHidden/>
                <w:lang w:val="en-GB"/>
                <w:rPrChange w:id="1258" w:author="Kevin Gu" w:date="2020-05-18T10:36:00Z">
                  <w:rPr>
                    <w:noProof/>
                    <w:webHidden/>
                  </w:rPr>
                </w:rPrChange>
              </w:rPr>
              <w:tab/>
              <w:delText>11</w:delText>
            </w:r>
          </w:del>
        </w:p>
        <w:p w14:paraId="0C4CA6A9" w14:textId="6C3DD744" w:rsidR="00F20899" w:rsidRPr="00876437" w:rsidDel="00B909D7" w:rsidRDefault="00F20899">
          <w:pPr>
            <w:pStyle w:val="TOC2"/>
            <w:rPr>
              <w:del w:id="1259" w:author="Kevin Gu" w:date="2020-05-21T14:49:00Z"/>
              <w:noProof/>
              <w:sz w:val="22"/>
              <w:szCs w:val="22"/>
              <w:lang w:val="en-GB" w:eastAsia="zh-CN"/>
              <w:rPrChange w:id="1260" w:author="Kevin Gu" w:date="2020-05-18T10:36:00Z">
                <w:rPr>
                  <w:del w:id="1261" w:author="Kevin Gu" w:date="2020-05-21T14:49:00Z"/>
                  <w:noProof/>
                  <w:sz w:val="22"/>
                  <w:szCs w:val="22"/>
                  <w:lang w:val="en-US" w:eastAsia="zh-CN"/>
                </w:rPr>
              </w:rPrChange>
            </w:rPr>
          </w:pPr>
          <w:del w:id="1262" w:author="Kevin Gu" w:date="2020-05-21T14:49:00Z">
            <w:r w:rsidRPr="00876437" w:rsidDel="00B909D7">
              <w:rPr>
                <w:lang w:val="en-GB"/>
                <w:rPrChange w:id="1263" w:author="Kevin Gu" w:date="2020-05-18T10:36:00Z">
                  <w:rPr>
                    <w:rStyle w:val="Hyperlink"/>
                    <w:noProof/>
                  </w:rPr>
                </w:rPrChange>
              </w:rPr>
              <w:delText>3.6</w:delText>
            </w:r>
            <w:r w:rsidRPr="00876437" w:rsidDel="00B909D7">
              <w:rPr>
                <w:noProof/>
                <w:sz w:val="22"/>
                <w:szCs w:val="22"/>
                <w:lang w:val="en-GB" w:eastAsia="zh-CN"/>
                <w:rPrChange w:id="1264" w:author="Kevin Gu" w:date="2020-05-18T10:36:00Z">
                  <w:rPr>
                    <w:noProof/>
                    <w:sz w:val="22"/>
                    <w:szCs w:val="22"/>
                    <w:lang w:val="en-US" w:eastAsia="zh-CN"/>
                  </w:rPr>
                </w:rPrChange>
              </w:rPr>
              <w:tab/>
            </w:r>
            <w:r w:rsidRPr="00876437" w:rsidDel="00B909D7">
              <w:rPr>
                <w:lang w:val="en-GB"/>
                <w:rPrChange w:id="1265" w:author="Kevin Gu" w:date="2020-05-18T10:36:00Z">
                  <w:rPr>
                    <w:rStyle w:val="Hyperlink"/>
                    <w:noProof/>
                  </w:rPr>
                </w:rPrChange>
              </w:rPr>
              <w:delText xml:space="preserve">Destruction of assets </w:delText>
            </w:r>
            <w:r w:rsidRPr="00876437" w:rsidDel="00B909D7">
              <w:rPr>
                <w:rFonts w:hint="eastAsia"/>
                <w:lang w:val="en-GB"/>
                <w:rPrChange w:id="1266" w:author="Kevin Gu" w:date="2020-05-18T10:36:00Z">
                  <w:rPr>
                    <w:rStyle w:val="Hyperlink"/>
                    <w:rFonts w:hint="eastAsia"/>
                    <w:noProof/>
                    <w:lang w:eastAsia="zh-CN"/>
                  </w:rPr>
                </w:rPrChange>
              </w:rPr>
              <w:delText>资产销毁</w:delText>
            </w:r>
            <w:r w:rsidRPr="00876437" w:rsidDel="00B909D7">
              <w:rPr>
                <w:noProof/>
                <w:webHidden/>
                <w:lang w:val="en-GB"/>
                <w:rPrChange w:id="1267" w:author="Kevin Gu" w:date="2020-05-18T10:36:00Z">
                  <w:rPr>
                    <w:noProof/>
                    <w:webHidden/>
                  </w:rPr>
                </w:rPrChange>
              </w:rPr>
              <w:tab/>
              <w:delText>12</w:delText>
            </w:r>
          </w:del>
        </w:p>
        <w:p w14:paraId="73A24908" w14:textId="5C9F3253" w:rsidR="00F20899" w:rsidRPr="00876437" w:rsidDel="00B909D7" w:rsidRDefault="00F20899">
          <w:pPr>
            <w:pStyle w:val="TOC1"/>
            <w:tabs>
              <w:tab w:val="left" w:pos="403"/>
              <w:tab w:val="right" w:leader="dot" w:pos="9742"/>
            </w:tabs>
            <w:rPr>
              <w:del w:id="1268" w:author="Kevin Gu" w:date="2020-05-21T14:49:00Z"/>
              <w:noProof/>
              <w:sz w:val="22"/>
              <w:szCs w:val="22"/>
              <w:lang w:val="en-GB" w:eastAsia="zh-CN"/>
              <w:rPrChange w:id="1269" w:author="Kevin Gu" w:date="2020-05-18T10:36:00Z">
                <w:rPr>
                  <w:del w:id="1270" w:author="Kevin Gu" w:date="2020-05-21T14:49:00Z"/>
                  <w:noProof/>
                  <w:sz w:val="22"/>
                  <w:szCs w:val="22"/>
                  <w:lang w:val="en-US" w:eastAsia="zh-CN"/>
                </w:rPr>
              </w:rPrChange>
            </w:rPr>
          </w:pPr>
          <w:del w:id="1271" w:author="Kevin Gu" w:date="2020-05-21T14:49:00Z">
            <w:r w:rsidRPr="00876437" w:rsidDel="00B909D7">
              <w:rPr>
                <w:lang w:val="en-GB"/>
                <w:rPrChange w:id="1272" w:author="Kevin Gu" w:date="2020-05-18T10:36:00Z">
                  <w:rPr>
                    <w:rStyle w:val="Hyperlink"/>
                    <w:noProof/>
                  </w:rPr>
                </w:rPrChange>
              </w:rPr>
              <w:delText>4</w:delText>
            </w:r>
            <w:r w:rsidRPr="00876437" w:rsidDel="00B909D7">
              <w:rPr>
                <w:noProof/>
                <w:sz w:val="22"/>
                <w:szCs w:val="22"/>
                <w:lang w:val="en-GB" w:eastAsia="zh-CN"/>
                <w:rPrChange w:id="1273" w:author="Kevin Gu" w:date="2020-05-18T10:36:00Z">
                  <w:rPr>
                    <w:noProof/>
                    <w:sz w:val="22"/>
                    <w:szCs w:val="22"/>
                    <w:lang w:val="en-US" w:eastAsia="zh-CN"/>
                  </w:rPr>
                </w:rPrChange>
              </w:rPr>
              <w:tab/>
            </w:r>
            <w:r w:rsidRPr="00876437" w:rsidDel="00B909D7">
              <w:rPr>
                <w:lang w:val="en-GB"/>
                <w:rPrChange w:id="1274" w:author="Kevin Gu" w:date="2020-05-18T10:36:00Z">
                  <w:rPr>
                    <w:rStyle w:val="Hyperlink"/>
                    <w:noProof/>
                  </w:rPr>
                </w:rPrChange>
              </w:rPr>
              <w:delText xml:space="preserve">Information Security Management System </w:delText>
            </w:r>
            <w:r w:rsidRPr="00876437" w:rsidDel="00B909D7">
              <w:rPr>
                <w:rFonts w:hint="eastAsia"/>
                <w:lang w:val="en-GB"/>
                <w:rPrChange w:id="1275" w:author="Kevin Gu" w:date="2020-05-18T10:36:00Z">
                  <w:rPr>
                    <w:rStyle w:val="Hyperlink"/>
                    <w:rFonts w:hint="eastAsia"/>
                    <w:noProof/>
                    <w:lang w:eastAsia="zh-CN"/>
                  </w:rPr>
                </w:rPrChange>
              </w:rPr>
              <w:delText>信息安全管理系统</w:delText>
            </w:r>
            <w:r w:rsidRPr="00876437" w:rsidDel="00B909D7">
              <w:rPr>
                <w:noProof/>
                <w:webHidden/>
                <w:lang w:val="en-GB"/>
                <w:rPrChange w:id="1276" w:author="Kevin Gu" w:date="2020-05-18T10:36:00Z">
                  <w:rPr>
                    <w:noProof/>
                    <w:webHidden/>
                  </w:rPr>
                </w:rPrChange>
              </w:rPr>
              <w:tab/>
              <w:delText>13</w:delText>
            </w:r>
          </w:del>
        </w:p>
        <w:p w14:paraId="33D8A09F" w14:textId="5A650890" w:rsidR="00F20899" w:rsidRPr="00876437" w:rsidDel="00B909D7" w:rsidRDefault="00F20899">
          <w:pPr>
            <w:pStyle w:val="TOC2"/>
            <w:rPr>
              <w:del w:id="1277" w:author="Kevin Gu" w:date="2020-05-21T14:49:00Z"/>
              <w:noProof/>
              <w:sz w:val="22"/>
              <w:szCs w:val="22"/>
              <w:lang w:val="en-GB" w:eastAsia="zh-CN"/>
              <w:rPrChange w:id="1278" w:author="Kevin Gu" w:date="2020-05-18T10:36:00Z">
                <w:rPr>
                  <w:del w:id="1279" w:author="Kevin Gu" w:date="2020-05-21T14:49:00Z"/>
                  <w:noProof/>
                  <w:sz w:val="22"/>
                  <w:szCs w:val="22"/>
                  <w:lang w:val="en-US" w:eastAsia="zh-CN"/>
                </w:rPr>
              </w:rPrChange>
            </w:rPr>
          </w:pPr>
          <w:del w:id="1280" w:author="Kevin Gu" w:date="2020-05-21T14:49:00Z">
            <w:r w:rsidRPr="00876437" w:rsidDel="00B909D7">
              <w:rPr>
                <w:lang w:val="en-GB"/>
                <w:rPrChange w:id="1281" w:author="Kevin Gu" w:date="2020-05-18T10:36:00Z">
                  <w:rPr>
                    <w:rStyle w:val="Hyperlink"/>
                    <w:noProof/>
                  </w:rPr>
                </w:rPrChange>
              </w:rPr>
              <w:delText>4.1</w:delText>
            </w:r>
            <w:r w:rsidRPr="00876437" w:rsidDel="00B909D7">
              <w:rPr>
                <w:noProof/>
                <w:sz w:val="22"/>
                <w:szCs w:val="22"/>
                <w:lang w:val="en-GB" w:eastAsia="zh-CN"/>
                <w:rPrChange w:id="1282" w:author="Kevin Gu" w:date="2020-05-18T10:36:00Z">
                  <w:rPr>
                    <w:noProof/>
                    <w:sz w:val="22"/>
                    <w:szCs w:val="22"/>
                    <w:lang w:val="en-US" w:eastAsia="zh-CN"/>
                  </w:rPr>
                </w:rPrChange>
              </w:rPr>
              <w:tab/>
            </w:r>
            <w:r w:rsidRPr="00876437" w:rsidDel="00B909D7">
              <w:rPr>
                <w:lang w:val="en-GB"/>
                <w:rPrChange w:id="1283" w:author="Kevin Gu" w:date="2020-05-18T10:36:00Z">
                  <w:rPr>
                    <w:rStyle w:val="Hyperlink"/>
                    <w:noProof/>
                  </w:rPr>
                </w:rPrChange>
              </w:rPr>
              <w:delText xml:space="preserve">Organizational Chart </w:delText>
            </w:r>
            <w:r w:rsidRPr="00876437" w:rsidDel="00B909D7">
              <w:rPr>
                <w:rFonts w:hint="eastAsia"/>
                <w:lang w:val="en-GB"/>
                <w:rPrChange w:id="1284" w:author="Kevin Gu" w:date="2020-05-18T10:36:00Z">
                  <w:rPr>
                    <w:rStyle w:val="Hyperlink"/>
                    <w:rFonts w:hint="eastAsia"/>
                    <w:noProof/>
                    <w:lang w:eastAsia="zh-CN"/>
                  </w:rPr>
                </w:rPrChange>
              </w:rPr>
              <w:delText>组织结构图</w:delText>
            </w:r>
            <w:r w:rsidRPr="00876437" w:rsidDel="00B909D7">
              <w:rPr>
                <w:noProof/>
                <w:webHidden/>
                <w:lang w:val="en-GB"/>
                <w:rPrChange w:id="1285" w:author="Kevin Gu" w:date="2020-05-18T10:36:00Z">
                  <w:rPr>
                    <w:noProof/>
                    <w:webHidden/>
                  </w:rPr>
                </w:rPrChange>
              </w:rPr>
              <w:tab/>
              <w:delText>13</w:delText>
            </w:r>
          </w:del>
        </w:p>
        <w:p w14:paraId="1896B46D" w14:textId="439FB7D3" w:rsidR="00F20899" w:rsidRPr="00876437" w:rsidDel="00B909D7" w:rsidRDefault="00F20899">
          <w:pPr>
            <w:pStyle w:val="TOC2"/>
            <w:rPr>
              <w:del w:id="1286" w:author="Kevin Gu" w:date="2020-05-21T14:49:00Z"/>
              <w:noProof/>
              <w:sz w:val="22"/>
              <w:szCs w:val="22"/>
              <w:lang w:val="en-GB" w:eastAsia="zh-CN"/>
              <w:rPrChange w:id="1287" w:author="Kevin Gu" w:date="2020-05-18T10:36:00Z">
                <w:rPr>
                  <w:del w:id="1288" w:author="Kevin Gu" w:date="2020-05-21T14:49:00Z"/>
                  <w:noProof/>
                  <w:sz w:val="22"/>
                  <w:szCs w:val="22"/>
                  <w:lang w:val="en-US" w:eastAsia="zh-CN"/>
                </w:rPr>
              </w:rPrChange>
            </w:rPr>
          </w:pPr>
          <w:del w:id="1289" w:author="Kevin Gu" w:date="2020-05-21T14:49:00Z">
            <w:r w:rsidRPr="00876437" w:rsidDel="00B909D7">
              <w:rPr>
                <w:lang w:val="en-GB"/>
                <w:rPrChange w:id="1290" w:author="Kevin Gu" w:date="2020-05-18T10:36:00Z">
                  <w:rPr>
                    <w:rStyle w:val="Hyperlink"/>
                    <w:noProof/>
                  </w:rPr>
                </w:rPrChange>
              </w:rPr>
              <w:delText>4.2</w:delText>
            </w:r>
            <w:r w:rsidRPr="00876437" w:rsidDel="00B909D7">
              <w:rPr>
                <w:noProof/>
                <w:sz w:val="22"/>
                <w:szCs w:val="22"/>
                <w:lang w:val="en-GB" w:eastAsia="zh-CN"/>
                <w:rPrChange w:id="1291" w:author="Kevin Gu" w:date="2020-05-18T10:36:00Z">
                  <w:rPr>
                    <w:noProof/>
                    <w:sz w:val="22"/>
                    <w:szCs w:val="22"/>
                    <w:lang w:val="en-US" w:eastAsia="zh-CN"/>
                  </w:rPr>
                </w:rPrChange>
              </w:rPr>
              <w:tab/>
            </w:r>
            <w:r w:rsidRPr="00876437" w:rsidDel="00B909D7">
              <w:rPr>
                <w:lang w:val="en-GB"/>
                <w:rPrChange w:id="1292" w:author="Kevin Gu" w:date="2020-05-18T10:36:00Z">
                  <w:rPr>
                    <w:rStyle w:val="Hyperlink"/>
                    <w:noProof/>
                  </w:rPr>
                </w:rPrChange>
              </w:rPr>
              <w:delText xml:space="preserve">Organizational Responsibilities </w:delText>
            </w:r>
            <w:r w:rsidRPr="00876437" w:rsidDel="00B909D7">
              <w:rPr>
                <w:rFonts w:hint="eastAsia"/>
                <w:lang w:val="en-GB"/>
                <w:rPrChange w:id="1293" w:author="Kevin Gu" w:date="2020-05-18T10:36:00Z">
                  <w:rPr>
                    <w:rStyle w:val="Hyperlink"/>
                    <w:rFonts w:hint="eastAsia"/>
                    <w:noProof/>
                    <w:lang w:eastAsia="zh-CN"/>
                  </w:rPr>
                </w:rPrChange>
              </w:rPr>
              <w:delText>组织职责</w:delText>
            </w:r>
            <w:r w:rsidRPr="00876437" w:rsidDel="00B909D7">
              <w:rPr>
                <w:noProof/>
                <w:webHidden/>
                <w:lang w:val="en-GB"/>
                <w:rPrChange w:id="1294" w:author="Kevin Gu" w:date="2020-05-18T10:36:00Z">
                  <w:rPr>
                    <w:noProof/>
                    <w:webHidden/>
                  </w:rPr>
                </w:rPrChange>
              </w:rPr>
              <w:tab/>
              <w:delText>13</w:delText>
            </w:r>
          </w:del>
        </w:p>
        <w:p w14:paraId="68948A12" w14:textId="6FD966FA" w:rsidR="00F20899" w:rsidRPr="00876437" w:rsidDel="00B909D7" w:rsidRDefault="00F20899">
          <w:pPr>
            <w:pStyle w:val="TOC2"/>
            <w:rPr>
              <w:del w:id="1295" w:author="Kevin Gu" w:date="2020-05-21T14:49:00Z"/>
              <w:noProof/>
              <w:sz w:val="22"/>
              <w:szCs w:val="22"/>
              <w:lang w:val="en-GB" w:eastAsia="zh-CN"/>
              <w:rPrChange w:id="1296" w:author="Kevin Gu" w:date="2020-05-18T10:36:00Z">
                <w:rPr>
                  <w:del w:id="1297" w:author="Kevin Gu" w:date="2020-05-21T14:49:00Z"/>
                  <w:noProof/>
                  <w:sz w:val="22"/>
                  <w:szCs w:val="22"/>
                  <w:lang w:val="en-US" w:eastAsia="zh-CN"/>
                </w:rPr>
              </w:rPrChange>
            </w:rPr>
          </w:pPr>
          <w:del w:id="1298" w:author="Kevin Gu" w:date="2020-05-21T14:49:00Z">
            <w:r w:rsidRPr="00876437" w:rsidDel="00B909D7">
              <w:rPr>
                <w:lang w:val="en-GB"/>
                <w:rPrChange w:id="1299" w:author="Kevin Gu" w:date="2020-05-18T10:36:00Z">
                  <w:rPr>
                    <w:rStyle w:val="Hyperlink"/>
                    <w:noProof/>
                  </w:rPr>
                </w:rPrChange>
              </w:rPr>
              <w:delText>4.3</w:delText>
            </w:r>
            <w:r w:rsidRPr="00876437" w:rsidDel="00B909D7">
              <w:rPr>
                <w:noProof/>
                <w:sz w:val="22"/>
                <w:szCs w:val="22"/>
                <w:lang w:val="en-GB" w:eastAsia="zh-CN"/>
                <w:rPrChange w:id="1300" w:author="Kevin Gu" w:date="2020-05-18T10:36:00Z">
                  <w:rPr>
                    <w:noProof/>
                    <w:sz w:val="22"/>
                    <w:szCs w:val="22"/>
                    <w:lang w:val="en-US" w:eastAsia="zh-CN"/>
                  </w:rPr>
                </w:rPrChange>
              </w:rPr>
              <w:tab/>
            </w:r>
            <w:r w:rsidRPr="00876437" w:rsidDel="00B909D7">
              <w:rPr>
                <w:lang w:val="en-GB"/>
                <w:rPrChange w:id="1301" w:author="Kevin Gu" w:date="2020-05-18T10:36:00Z">
                  <w:rPr>
                    <w:rStyle w:val="Hyperlink"/>
                    <w:noProof/>
                  </w:rPr>
                </w:rPrChange>
              </w:rPr>
              <w:delText xml:space="preserve">Security Committee Organizational Chart </w:delText>
            </w:r>
            <w:r w:rsidRPr="00876437" w:rsidDel="00B909D7">
              <w:rPr>
                <w:rFonts w:hint="eastAsia"/>
                <w:lang w:val="en-GB"/>
                <w:rPrChange w:id="1302" w:author="Kevin Gu" w:date="2020-05-18T10:36:00Z">
                  <w:rPr>
                    <w:rStyle w:val="Hyperlink"/>
                    <w:rFonts w:hint="eastAsia"/>
                    <w:noProof/>
                    <w:lang w:eastAsia="zh-CN"/>
                  </w:rPr>
                </w:rPrChange>
              </w:rPr>
              <w:delText>安全委员会组织结构图</w:delText>
            </w:r>
            <w:r w:rsidRPr="00876437" w:rsidDel="00B909D7">
              <w:rPr>
                <w:noProof/>
                <w:webHidden/>
                <w:lang w:val="en-GB"/>
                <w:rPrChange w:id="1303" w:author="Kevin Gu" w:date="2020-05-18T10:36:00Z">
                  <w:rPr>
                    <w:noProof/>
                    <w:webHidden/>
                  </w:rPr>
                </w:rPrChange>
              </w:rPr>
              <w:tab/>
              <w:delText>15</w:delText>
            </w:r>
          </w:del>
        </w:p>
        <w:p w14:paraId="2581B187" w14:textId="1811C1CF" w:rsidR="00F20899" w:rsidRPr="00876437" w:rsidDel="00B909D7" w:rsidRDefault="00F20899">
          <w:pPr>
            <w:pStyle w:val="TOC2"/>
            <w:rPr>
              <w:del w:id="1304" w:author="Kevin Gu" w:date="2020-05-21T14:49:00Z"/>
              <w:noProof/>
              <w:sz w:val="22"/>
              <w:szCs w:val="22"/>
              <w:lang w:val="en-GB" w:eastAsia="zh-CN"/>
              <w:rPrChange w:id="1305" w:author="Kevin Gu" w:date="2020-05-18T10:36:00Z">
                <w:rPr>
                  <w:del w:id="1306" w:author="Kevin Gu" w:date="2020-05-21T14:49:00Z"/>
                  <w:noProof/>
                  <w:sz w:val="22"/>
                  <w:szCs w:val="22"/>
                  <w:lang w:val="en-US" w:eastAsia="zh-CN"/>
                </w:rPr>
              </w:rPrChange>
            </w:rPr>
          </w:pPr>
          <w:del w:id="1307" w:author="Kevin Gu" w:date="2020-05-21T14:49:00Z">
            <w:r w:rsidRPr="00876437" w:rsidDel="00B909D7">
              <w:rPr>
                <w:lang w:val="en-GB"/>
                <w:rPrChange w:id="1308" w:author="Kevin Gu" w:date="2020-05-18T10:36:00Z">
                  <w:rPr>
                    <w:rStyle w:val="Hyperlink"/>
                    <w:noProof/>
                  </w:rPr>
                </w:rPrChange>
              </w:rPr>
              <w:delText>4.4</w:delText>
            </w:r>
            <w:r w:rsidRPr="00876437" w:rsidDel="00B909D7">
              <w:rPr>
                <w:noProof/>
                <w:sz w:val="22"/>
                <w:szCs w:val="22"/>
                <w:lang w:val="en-GB" w:eastAsia="zh-CN"/>
                <w:rPrChange w:id="1309" w:author="Kevin Gu" w:date="2020-05-18T10:36:00Z">
                  <w:rPr>
                    <w:noProof/>
                    <w:sz w:val="22"/>
                    <w:szCs w:val="22"/>
                    <w:lang w:val="en-US" w:eastAsia="zh-CN"/>
                  </w:rPr>
                </w:rPrChange>
              </w:rPr>
              <w:tab/>
            </w:r>
            <w:r w:rsidRPr="00876437" w:rsidDel="00B909D7">
              <w:rPr>
                <w:lang w:val="en-GB"/>
                <w:rPrChange w:id="1310" w:author="Kevin Gu" w:date="2020-05-18T10:36:00Z">
                  <w:rPr>
                    <w:rStyle w:val="Hyperlink"/>
                    <w:noProof/>
                  </w:rPr>
                </w:rPrChange>
              </w:rPr>
              <w:delText xml:space="preserve">Security Committee Responsibilities </w:delText>
            </w:r>
            <w:r w:rsidRPr="00876437" w:rsidDel="00B909D7">
              <w:rPr>
                <w:rFonts w:hint="eastAsia"/>
                <w:lang w:val="en-GB"/>
                <w:rPrChange w:id="1311" w:author="Kevin Gu" w:date="2020-05-18T10:36:00Z">
                  <w:rPr>
                    <w:rStyle w:val="Hyperlink"/>
                    <w:rFonts w:hint="eastAsia"/>
                    <w:noProof/>
                    <w:lang w:eastAsia="zh-CN"/>
                  </w:rPr>
                </w:rPrChange>
              </w:rPr>
              <w:delText>安全委员会职责</w:delText>
            </w:r>
            <w:r w:rsidRPr="00876437" w:rsidDel="00B909D7">
              <w:rPr>
                <w:noProof/>
                <w:webHidden/>
                <w:lang w:val="en-GB"/>
                <w:rPrChange w:id="1312" w:author="Kevin Gu" w:date="2020-05-18T10:36:00Z">
                  <w:rPr>
                    <w:noProof/>
                    <w:webHidden/>
                  </w:rPr>
                </w:rPrChange>
              </w:rPr>
              <w:tab/>
              <w:delText>15</w:delText>
            </w:r>
          </w:del>
        </w:p>
        <w:p w14:paraId="7B844B7A" w14:textId="5FBA1C73" w:rsidR="00F20899" w:rsidRPr="00876437" w:rsidDel="00B909D7" w:rsidRDefault="00F20899">
          <w:pPr>
            <w:pStyle w:val="TOC1"/>
            <w:tabs>
              <w:tab w:val="left" w:pos="403"/>
              <w:tab w:val="right" w:leader="dot" w:pos="9742"/>
            </w:tabs>
            <w:rPr>
              <w:del w:id="1313" w:author="Kevin Gu" w:date="2020-05-21T14:49:00Z"/>
              <w:noProof/>
              <w:sz w:val="22"/>
              <w:szCs w:val="22"/>
              <w:lang w:val="en-GB" w:eastAsia="zh-CN"/>
              <w:rPrChange w:id="1314" w:author="Kevin Gu" w:date="2020-05-18T10:36:00Z">
                <w:rPr>
                  <w:del w:id="1315" w:author="Kevin Gu" w:date="2020-05-21T14:49:00Z"/>
                  <w:noProof/>
                  <w:sz w:val="22"/>
                  <w:szCs w:val="22"/>
                  <w:lang w:val="en-US" w:eastAsia="zh-CN"/>
                </w:rPr>
              </w:rPrChange>
            </w:rPr>
          </w:pPr>
          <w:del w:id="1316" w:author="Kevin Gu" w:date="2020-05-21T14:49:00Z">
            <w:r w:rsidRPr="00876437" w:rsidDel="00B909D7">
              <w:rPr>
                <w:lang w:val="en-GB"/>
                <w:rPrChange w:id="1317" w:author="Kevin Gu" w:date="2020-05-18T10:36:00Z">
                  <w:rPr>
                    <w:rStyle w:val="Hyperlink"/>
                    <w:noProof/>
                  </w:rPr>
                </w:rPrChange>
              </w:rPr>
              <w:delText>5</w:delText>
            </w:r>
            <w:r w:rsidRPr="00876437" w:rsidDel="00B909D7">
              <w:rPr>
                <w:noProof/>
                <w:sz w:val="22"/>
                <w:szCs w:val="22"/>
                <w:lang w:val="en-GB" w:eastAsia="zh-CN"/>
                <w:rPrChange w:id="1318" w:author="Kevin Gu" w:date="2020-05-18T10:36:00Z">
                  <w:rPr>
                    <w:noProof/>
                    <w:sz w:val="22"/>
                    <w:szCs w:val="22"/>
                    <w:lang w:val="en-US" w:eastAsia="zh-CN"/>
                  </w:rPr>
                </w:rPrChange>
              </w:rPr>
              <w:tab/>
            </w:r>
            <w:r w:rsidRPr="00876437" w:rsidDel="00B909D7">
              <w:rPr>
                <w:lang w:val="en-GB"/>
                <w:rPrChange w:id="1319" w:author="Kevin Gu" w:date="2020-05-18T10:36:00Z">
                  <w:rPr>
                    <w:rStyle w:val="Hyperlink"/>
                    <w:noProof/>
                  </w:rPr>
                </w:rPrChange>
              </w:rPr>
              <w:delText xml:space="preserve">Human Resources </w:delText>
            </w:r>
            <w:r w:rsidRPr="00876437" w:rsidDel="00B909D7">
              <w:rPr>
                <w:rFonts w:hint="eastAsia"/>
                <w:lang w:val="en-GB"/>
                <w:rPrChange w:id="1320" w:author="Kevin Gu" w:date="2020-05-18T10:36:00Z">
                  <w:rPr>
                    <w:rStyle w:val="Hyperlink"/>
                    <w:rFonts w:hint="eastAsia"/>
                    <w:noProof/>
                    <w:lang w:eastAsia="zh-CN"/>
                  </w:rPr>
                </w:rPrChange>
              </w:rPr>
              <w:delText>人力资源</w:delText>
            </w:r>
            <w:r w:rsidRPr="00876437" w:rsidDel="00B909D7">
              <w:rPr>
                <w:noProof/>
                <w:webHidden/>
                <w:lang w:val="en-GB"/>
                <w:rPrChange w:id="1321" w:author="Kevin Gu" w:date="2020-05-18T10:36:00Z">
                  <w:rPr>
                    <w:noProof/>
                    <w:webHidden/>
                  </w:rPr>
                </w:rPrChange>
              </w:rPr>
              <w:tab/>
              <w:delText>18</w:delText>
            </w:r>
          </w:del>
        </w:p>
        <w:p w14:paraId="1D507372" w14:textId="3BED91AA" w:rsidR="00F20899" w:rsidRPr="00876437" w:rsidDel="00B909D7" w:rsidRDefault="00F20899">
          <w:pPr>
            <w:pStyle w:val="TOC2"/>
            <w:rPr>
              <w:del w:id="1322" w:author="Kevin Gu" w:date="2020-05-21T14:49:00Z"/>
              <w:noProof/>
              <w:sz w:val="22"/>
              <w:szCs w:val="22"/>
              <w:lang w:val="en-GB" w:eastAsia="zh-CN"/>
              <w:rPrChange w:id="1323" w:author="Kevin Gu" w:date="2020-05-18T10:36:00Z">
                <w:rPr>
                  <w:del w:id="1324" w:author="Kevin Gu" w:date="2020-05-21T14:49:00Z"/>
                  <w:noProof/>
                  <w:sz w:val="22"/>
                  <w:szCs w:val="22"/>
                  <w:lang w:val="en-US" w:eastAsia="zh-CN"/>
                </w:rPr>
              </w:rPrChange>
            </w:rPr>
          </w:pPr>
          <w:del w:id="1325" w:author="Kevin Gu" w:date="2020-05-21T14:49:00Z">
            <w:r w:rsidRPr="00876437" w:rsidDel="00B909D7">
              <w:rPr>
                <w:lang w:val="en-GB"/>
                <w:rPrChange w:id="1326" w:author="Kevin Gu" w:date="2020-05-18T10:36:00Z">
                  <w:rPr>
                    <w:rStyle w:val="Hyperlink"/>
                    <w:noProof/>
                  </w:rPr>
                </w:rPrChange>
              </w:rPr>
              <w:delText>5.1</w:delText>
            </w:r>
            <w:r w:rsidRPr="00876437" w:rsidDel="00B909D7">
              <w:rPr>
                <w:noProof/>
                <w:sz w:val="22"/>
                <w:szCs w:val="22"/>
                <w:lang w:val="en-GB" w:eastAsia="zh-CN"/>
                <w:rPrChange w:id="1327" w:author="Kevin Gu" w:date="2020-05-18T10:36:00Z">
                  <w:rPr>
                    <w:noProof/>
                    <w:sz w:val="22"/>
                    <w:szCs w:val="22"/>
                    <w:lang w:val="en-US" w:eastAsia="zh-CN"/>
                  </w:rPr>
                </w:rPrChange>
              </w:rPr>
              <w:tab/>
            </w:r>
            <w:r w:rsidRPr="00876437" w:rsidDel="00B909D7">
              <w:rPr>
                <w:lang w:val="en-GB"/>
                <w:rPrChange w:id="1328" w:author="Kevin Gu" w:date="2020-05-18T10:36:00Z">
                  <w:rPr>
                    <w:rStyle w:val="Hyperlink"/>
                    <w:noProof/>
                  </w:rPr>
                </w:rPrChange>
              </w:rPr>
              <w:delText xml:space="preserve">Selecting and Hiring </w:delText>
            </w:r>
            <w:r w:rsidRPr="00876437" w:rsidDel="00B909D7">
              <w:rPr>
                <w:rFonts w:hint="eastAsia"/>
                <w:lang w:val="en-GB"/>
                <w:rPrChange w:id="1329" w:author="Kevin Gu" w:date="2020-05-18T10:36:00Z">
                  <w:rPr>
                    <w:rStyle w:val="Hyperlink"/>
                    <w:rFonts w:hint="eastAsia"/>
                    <w:noProof/>
                    <w:lang w:eastAsia="zh-CN"/>
                  </w:rPr>
                </w:rPrChange>
              </w:rPr>
              <w:delText>选拔和雇用</w:delText>
            </w:r>
            <w:r w:rsidRPr="00876437" w:rsidDel="00B909D7">
              <w:rPr>
                <w:noProof/>
                <w:webHidden/>
                <w:lang w:val="en-GB"/>
                <w:rPrChange w:id="1330" w:author="Kevin Gu" w:date="2020-05-18T10:36:00Z">
                  <w:rPr>
                    <w:noProof/>
                    <w:webHidden/>
                  </w:rPr>
                </w:rPrChange>
              </w:rPr>
              <w:tab/>
              <w:delText>18</w:delText>
            </w:r>
          </w:del>
        </w:p>
        <w:p w14:paraId="32699416" w14:textId="0D683D44" w:rsidR="00F20899" w:rsidRPr="00876437" w:rsidDel="00B909D7" w:rsidRDefault="00F20899">
          <w:pPr>
            <w:pStyle w:val="TOC2"/>
            <w:rPr>
              <w:del w:id="1331" w:author="Kevin Gu" w:date="2020-05-21T14:49:00Z"/>
              <w:noProof/>
              <w:sz w:val="22"/>
              <w:szCs w:val="22"/>
              <w:lang w:val="en-GB" w:eastAsia="zh-CN"/>
              <w:rPrChange w:id="1332" w:author="Kevin Gu" w:date="2020-05-18T10:36:00Z">
                <w:rPr>
                  <w:del w:id="1333" w:author="Kevin Gu" w:date="2020-05-21T14:49:00Z"/>
                  <w:noProof/>
                  <w:sz w:val="22"/>
                  <w:szCs w:val="22"/>
                  <w:lang w:val="en-US" w:eastAsia="zh-CN"/>
                </w:rPr>
              </w:rPrChange>
            </w:rPr>
          </w:pPr>
          <w:del w:id="1334" w:author="Kevin Gu" w:date="2020-05-21T14:49:00Z">
            <w:r w:rsidRPr="00876437" w:rsidDel="00B909D7">
              <w:rPr>
                <w:lang w:val="en-GB"/>
                <w:rPrChange w:id="1335" w:author="Kevin Gu" w:date="2020-05-18T10:36:00Z">
                  <w:rPr>
                    <w:rStyle w:val="Hyperlink"/>
                    <w:noProof/>
                  </w:rPr>
                </w:rPrChange>
              </w:rPr>
              <w:delText>5.2</w:delText>
            </w:r>
            <w:r w:rsidRPr="00876437" w:rsidDel="00B909D7">
              <w:rPr>
                <w:noProof/>
                <w:sz w:val="22"/>
                <w:szCs w:val="22"/>
                <w:lang w:val="en-GB" w:eastAsia="zh-CN"/>
                <w:rPrChange w:id="1336" w:author="Kevin Gu" w:date="2020-05-18T10:36:00Z">
                  <w:rPr>
                    <w:noProof/>
                    <w:sz w:val="22"/>
                    <w:szCs w:val="22"/>
                    <w:lang w:val="en-US" w:eastAsia="zh-CN"/>
                  </w:rPr>
                </w:rPrChange>
              </w:rPr>
              <w:tab/>
            </w:r>
            <w:r w:rsidRPr="00876437" w:rsidDel="00B909D7">
              <w:rPr>
                <w:lang w:val="en-GB"/>
                <w:rPrChange w:id="1337" w:author="Kevin Gu" w:date="2020-05-18T10:36:00Z">
                  <w:rPr>
                    <w:rStyle w:val="Hyperlink"/>
                    <w:noProof/>
                  </w:rPr>
                </w:rPrChange>
              </w:rPr>
              <w:delText xml:space="preserve">Training and updating </w:delText>
            </w:r>
            <w:r w:rsidRPr="00876437" w:rsidDel="00B909D7">
              <w:rPr>
                <w:rFonts w:hint="eastAsia"/>
                <w:lang w:val="en-GB"/>
                <w:rPrChange w:id="1338" w:author="Kevin Gu" w:date="2020-05-18T10:36:00Z">
                  <w:rPr>
                    <w:rStyle w:val="Hyperlink"/>
                    <w:rFonts w:hint="eastAsia"/>
                    <w:noProof/>
                    <w:lang w:eastAsia="zh-CN"/>
                  </w:rPr>
                </w:rPrChange>
              </w:rPr>
              <w:delText>培训与更新</w:delText>
            </w:r>
            <w:r w:rsidRPr="00876437" w:rsidDel="00B909D7">
              <w:rPr>
                <w:noProof/>
                <w:webHidden/>
                <w:lang w:val="en-GB"/>
                <w:rPrChange w:id="1339" w:author="Kevin Gu" w:date="2020-05-18T10:36:00Z">
                  <w:rPr>
                    <w:noProof/>
                    <w:webHidden/>
                  </w:rPr>
                </w:rPrChange>
              </w:rPr>
              <w:tab/>
              <w:delText>19</w:delText>
            </w:r>
          </w:del>
        </w:p>
        <w:p w14:paraId="1762E843" w14:textId="4F950AD5" w:rsidR="00F20899" w:rsidRPr="00876437" w:rsidDel="00B909D7" w:rsidRDefault="00F20899">
          <w:pPr>
            <w:pStyle w:val="TOC2"/>
            <w:rPr>
              <w:del w:id="1340" w:author="Kevin Gu" w:date="2020-05-21T14:49:00Z"/>
              <w:noProof/>
              <w:sz w:val="22"/>
              <w:szCs w:val="22"/>
              <w:lang w:val="en-GB" w:eastAsia="zh-CN"/>
              <w:rPrChange w:id="1341" w:author="Kevin Gu" w:date="2020-05-18T10:36:00Z">
                <w:rPr>
                  <w:del w:id="1342" w:author="Kevin Gu" w:date="2020-05-21T14:49:00Z"/>
                  <w:noProof/>
                  <w:sz w:val="22"/>
                  <w:szCs w:val="22"/>
                  <w:lang w:val="en-US" w:eastAsia="zh-CN"/>
                </w:rPr>
              </w:rPrChange>
            </w:rPr>
          </w:pPr>
          <w:del w:id="1343" w:author="Kevin Gu" w:date="2020-05-21T14:49:00Z">
            <w:r w:rsidRPr="00876437" w:rsidDel="00B909D7">
              <w:rPr>
                <w:lang w:val="en-GB"/>
                <w:rPrChange w:id="1344" w:author="Kevin Gu" w:date="2020-05-18T10:36:00Z">
                  <w:rPr>
                    <w:rStyle w:val="Hyperlink"/>
                    <w:noProof/>
                  </w:rPr>
                </w:rPrChange>
              </w:rPr>
              <w:delText>5.3</w:delText>
            </w:r>
            <w:r w:rsidRPr="00876437" w:rsidDel="00B909D7">
              <w:rPr>
                <w:noProof/>
                <w:sz w:val="22"/>
                <w:szCs w:val="22"/>
                <w:lang w:val="en-GB" w:eastAsia="zh-CN"/>
                <w:rPrChange w:id="1345" w:author="Kevin Gu" w:date="2020-05-18T10:36:00Z">
                  <w:rPr>
                    <w:noProof/>
                    <w:sz w:val="22"/>
                    <w:szCs w:val="22"/>
                    <w:lang w:val="en-US" w:eastAsia="zh-CN"/>
                  </w:rPr>
                </w:rPrChange>
              </w:rPr>
              <w:tab/>
            </w:r>
            <w:r w:rsidRPr="00876437" w:rsidDel="00B909D7">
              <w:rPr>
                <w:lang w:val="en-GB"/>
                <w:rPrChange w:id="1346" w:author="Kevin Gu" w:date="2020-05-18T10:36:00Z">
                  <w:rPr>
                    <w:rStyle w:val="Hyperlink"/>
                    <w:noProof/>
                  </w:rPr>
                </w:rPrChange>
              </w:rPr>
              <w:delText xml:space="preserve">Responsibilities of Security Guards </w:delText>
            </w:r>
            <w:r w:rsidRPr="00876437" w:rsidDel="00B909D7">
              <w:rPr>
                <w:rFonts w:hint="eastAsia"/>
                <w:lang w:val="en-GB"/>
                <w:rPrChange w:id="1347" w:author="Kevin Gu" w:date="2020-05-18T10:36:00Z">
                  <w:rPr>
                    <w:rStyle w:val="Hyperlink"/>
                    <w:rFonts w:hint="eastAsia"/>
                    <w:noProof/>
                    <w:lang w:eastAsia="zh-CN"/>
                  </w:rPr>
                </w:rPrChange>
              </w:rPr>
              <w:delText>安保人员的职责</w:delText>
            </w:r>
            <w:r w:rsidRPr="00876437" w:rsidDel="00B909D7">
              <w:rPr>
                <w:noProof/>
                <w:webHidden/>
                <w:lang w:val="en-GB"/>
                <w:rPrChange w:id="1348" w:author="Kevin Gu" w:date="2020-05-18T10:36:00Z">
                  <w:rPr>
                    <w:noProof/>
                    <w:webHidden/>
                  </w:rPr>
                </w:rPrChange>
              </w:rPr>
              <w:tab/>
              <w:delText>21</w:delText>
            </w:r>
          </w:del>
        </w:p>
        <w:p w14:paraId="487504C4" w14:textId="17C4D5FB" w:rsidR="00F20899" w:rsidRPr="00876437" w:rsidDel="00B909D7" w:rsidRDefault="00F20899">
          <w:pPr>
            <w:pStyle w:val="TOC2"/>
            <w:rPr>
              <w:del w:id="1349" w:author="Kevin Gu" w:date="2020-05-21T14:49:00Z"/>
              <w:noProof/>
              <w:sz w:val="22"/>
              <w:szCs w:val="22"/>
              <w:lang w:val="en-GB" w:eastAsia="zh-CN"/>
              <w:rPrChange w:id="1350" w:author="Kevin Gu" w:date="2020-05-18T10:36:00Z">
                <w:rPr>
                  <w:del w:id="1351" w:author="Kevin Gu" w:date="2020-05-21T14:49:00Z"/>
                  <w:noProof/>
                  <w:sz w:val="22"/>
                  <w:szCs w:val="22"/>
                  <w:lang w:val="en-US" w:eastAsia="zh-CN"/>
                </w:rPr>
              </w:rPrChange>
            </w:rPr>
          </w:pPr>
          <w:del w:id="1352" w:author="Kevin Gu" w:date="2020-05-21T14:49:00Z">
            <w:r w:rsidRPr="00876437" w:rsidDel="00B909D7">
              <w:rPr>
                <w:lang w:val="en-GB"/>
                <w:rPrChange w:id="1353" w:author="Kevin Gu" w:date="2020-05-18T10:36:00Z">
                  <w:rPr>
                    <w:rStyle w:val="Hyperlink"/>
                    <w:noProof/>
                  </w:rPr>
                </w:rPrChange>
              </w:rPr>
              <w:delText>5.4</w:delText>
            </w:r>
            <w:r w:rsidRPr="00876437" w:rsidDel="00B909D7">
              <w:rPr>
                <w:noProof/>
                <w:sz w:val="22"/>
                <w:szCs w:val="22"/>
                <w:lang w:val="en-GB" w:eastAsia="zh-CN"/>
                <w:rPrChange w:id="1354" w:author="Kevin Gu" w:date="2020-05-18T10:36:00Z">
                  <w:rPr>
                    <w:noProof/>
                    <w:sz w:val="22"/>
                    <w:szCs w:val="22"/>
                    <w:lang w:val="en-US" w:eastAsia="zh-CN"/>
                  </w:rPr>
                </w:rPrChange>
              </w:rPr>
              <w:tab/>
            </w:r>
            <w:r w:rsidRPr="00876437" w:rsidDel="00B909D7">
              <w:rPr>
                <w:lang w:val="en-GB"/>
                <w:rPrChange w:id="1355" w:author="Kevin Gu" w:date="2020-05-18T10:36:00Z">
                  <w:rPr>
                    <w:rStyle w:val="Hyperlink"/>
                    <w:noProof/>
                  </w:rPr>
                </w:rPrChange>
              </w:rPr>
              <w:delText xml:space="preserve">Confidentiality and business conduct </w:delText>
            </w:r>
            <w:r w:rsidRPr="00876437" w:rsidDel="00B909D7">
              <w:rPr>
                <w:rFonts w:hint="eastAsia"/>
                <w:lang w:val="en-GB"/>
                <w:rPrChange w:id="1356" w:author="Kevin Gu" w:date="2020-05-18T10:36:00Z">
                  <w:rPr>
                    <w:rStyle w:val="Hyperlink"/>
                    <w:rFonts w:hint="eastAsia"/>
                    <w:noProof/>
                    <w:lang w:eastAsia="zh-CN"/>
                  </w:rPr>
                </w:rPrChange>
              </w:rPr>
              <w:delText>保密和业务活动</w:delText>
            </w:r>
            <w:r w:rsidRPr="00876437" w:rsidDel="00B909D7">
              <w:rPr>
                <w:noProof/>
                <w:webHidden/>
                <w:lang w:val="en-GB"/>
                <w:rPrChange w:id="1357" w:author="Kevin Gu" w:date="2020-05-18T10:36:00Z">
                  <w:rPr>
                    <w:noProof/>
                    <w:webHidden/>
                  </w:rPr>
                </w:rPrChange>
              </w:rPr>
              <w:tab/>
              <w:delText>21</w:delText>
            </w:r>
          </w:del>
        </w:p>
        <w:p w14:paraId="4C44B668" w14:textId="114B507A" w:rsidR="00F20899" w:rsidRPr="00876437" w:rsidDel="00B909D7" w:rsidRDefault="00F20899">
          <w:pPr>
            <w:pStyle w:val="TOC2"/>
            <w:rPr>
              <w:del w:id="1358" w:author="Kevin Gu" w:date="2020-05-21T14:49:00Z"/>
              <w:noProof/>
              <w:sz w:val="22"/>
              <w:szCs w:val="22"/>
              <w:lang w:val="en-GB" w:eastAsia="zh-CN"/>
              <w:rPrChange w:id="1359" w:author="Kevin Gu" w:date="2020-05-18T10:36:00Z">
                <w:rPr>
                  <w:del w:id="1360" w:author="Kevin Gu" w:date="2020-05-21T14:49:00Z"/>
                  <w:noProof/>
                  <w:sz w:val="22"/>
                  <w:szCs w:val="22"/>
                  <w:lang w:val="en-US" w:eastAsia="zh-CN"/>
                </w:rPr>
              </w:rPrChange>
            </w:rPr>
          </w:pPr>
          <w:del w:id="1361" w:author="Kevin Gu" w:date="2020-05-21T14:49:00Z">
            <w:r w:rsidRPr="00876437" w:rsidDel="00B909D7">
              <w:rPr>
                <w:lang w:val="en-GB"/>
                <w:rPrChange w:id="1362" w:author="Kevin Gu" w:date="2020-05-18T10:36:00Z">
                  <w:rPr>
                    <w:rStyle w:val="Hyperlink"/>
                    <w:noProof/>
                  </w:rPr>
                </w:rPrChange>
              </w:rPr>
              <w:delText>5.5</w:delText>
            </w:r>
            <w:r w:rsidRPr="00876437" w:rsidDel="00B909D7">
              <w:rPr>
                <w:noProof/>
                <w:sz w:val="22"/>
                <w:szCs w:val="22"/>
                <w:lang w:val="en-GB" w:eastAsia="zh-CN"/>
                <w:rPrChange w:id="1363" w:author="Kevin Gu" w:date="2020-05-18T10:36:00Z">
                  <w:rPr>
                    <w:noProof/>
                    <w:sz w:val="22"/>
                    <w:szCs w:val="22"/>
                    <w:lang w:val="en-US" w:eastAsia="zh-CN"/>
                  </w:rPr>
                </w:rPrChange>
              </w:rPr>
              <w:tab/>
            </w:r>
            <w:r w:rsidRPr="00876437" w:rsidDel="00B909D7">
              <w:rPr>
                <w:lang w:val="en-GB"/>
                <w:rPrChange w:id="1364" w:author="Kevin Gu" w:date="2020-05-18T10:36:00Z">
                  <w:rPr>
                    <w:rStyle w:val="Hyperlink"/>
                    <w:noProof/>
                  </w:rPr>
                </w:rPrChange>
              </w:rPr>
              <w:delText xml:space="preserve">Change of Personnel </w:delText>
            </w:r>
            <w:r w:rsidRPr="00876437" w:rsidDel="00B909D7">
              <w:rPr>
                <w:rFonts w:hint="eastAsia"/>
                <w:lang w:val="en-GB"/>
                <w:rPrChange w:id="1365" w:author="Kevin Gu" w:date="2020-05-18T10:36:00Z">
                  <w:rPr>
                    <w:rStyle w:val="Hyperlink"/>
                    <w:rFonts w:hint="eastAsia"/>
                    <w:noProof/>
                    <w:lang w:eastAsia="zh-CN"/>
                  </w:rPr>
                </w:rPrChange>
              </w:rPr>
              <w:delText>人员变动</w:delText>
            </w:r>
            <w:r w:rsidRPr="00876437" w:rsidDel="00B909D7">
              <w:rPr>
                <w:noProof/>
                <w:webHidden/>
                <w:lang w:val="en-GB"/>
                <w:rPrChange w:id="1366" w:author="Kevin Gu" w:date="2020-05-18T10:36:00Z">
                  <w:rPr>
                    <w:noProof/>
                    <w:webHidden/>
                  </w:rPr>
                </w:rPrChange>
              </w:rPr>
              <w:tab/>
              <w:delText>21</w:delText>
            </w:r>
          </w:del>
        </w:p>
        <w:p w14:paraId="0316A082" w14:textId="3BFCB22F" w:rsidR="00F20899" w:rsidRPr="00876437" w:rsidDel="00B909D7" w:rsidRDefault="00F20899">
          <w:pPr>
            <w:pStyle w:val="TOC2"/>
            <w:rPr>
              <w:del w:id="1367" w:author="Kevin Gu" w:date="2020-05-21T14:49:00Z"/>
              <w:noProof/>
              <w:sz w:val="22"/>
              <w:szCs w:val="22"/>
              <w:lang w:val="en-GB" w:eastAsia="zh-CN"/>
              <w:rPrChange w:id="1368" w:author="Kevin Gu" w:date="2020-05-18T10:36:00Z">
                <w:rPr>
                  <w:del w:id="1369" w:author="Kevin Gu" w:date="2020-05-21T14:49:00Z"/>
                  <w:noProof/>
                  <w:sz w:val="22"/>
                  <w:szCs w:val="22"/>
                  <w:lang w:val="en-US" w:eastAsia="zh-CN"/>
                </w:rPr>
              </w:rPrChange>
            </w:rPr>
          </w:pPr>
          <w:del w:id="1370" w:author="Kevin Gu" w:date="2020-05-21T14:49:00Z">
            <w:r w:rsidRPr="00876437" w:rsidDel="00B909D7">
              <w:rPr>
                <w:lang w:val="en-GB"/>
                <w:rPrChange w:id="1371" w:author="Kevin Gu" w:date="2020-05-18T10:36:00Z">
                  <w:rPr>
                    <w:rStyle w:val="Hyperlink"/>
                    <w:noProof/>
                  </w:rPr>
                </w:rPrChange>
              </w:rPr>
              <w:delText>5.6</w:delText>
            </w:r>
            <w:r w:rsidRPr="00876437" w:rsidDel="00B909D7">
              <w:rPr>
                <w:noProof/>
                <w:sz w:val="22"/>
                <w:szCs w:val="22"/>
                <w:lang w:val="en-GB" w:eastAsia="zh-CN"/>
                <w:rPrChange w:id="1372" w:author="Kevin Gu" w:date="2020-05-18T10:36:00Z">
                  <w:rPr>
                    <w:noProof/>
                    <w:sz w:val="22"/>
                    <w:szCs w:val="22"/>
                    <w:lang w:val="en-US" w:eastAsia="zh-CN"/>
                  </w:rPr>
                </w:rPrChange>
              </w:rPr>
              <w:tab/>
            </w:r>
            <w:r w:rsidRPr="00876437" w:rsidDel="00B909D7">
              <w:rPr>
                <w:lang w:val="en-GB"/>
                <w:rPrChange w:id="1373" w:author="Kevin Gu" w:date="2020-05-18T10:36:00Z">
                  <w:rPr>
                    <w:rStyle w:val="Hyperlink"/>
                    <w:noProof/>
                  </w:rPr>
                </w:rPrChange>
              </w:rPr>
              <w:delText xml:space="preserve">Badge management </w:delText>
            </w:r>
            <w:r w:rsidRPr="00876437" w:rsidDel="00B909D7">
              <w:rPr>
                <w:rFonts w:hint="eastAsia"/>
                <w:lang w:val="en-GB"/>
                <w:rPrChange w:id="1374" w:author="Kevin Gu" w:date="2020-05-18T10:36:00Z">
                  <w:rPr>
                    <w:rStyle w:val="Hyperlink"/>
                    <w:rFonts w:hint="eastAsia"/>
                    <w:noProof/>
                    <w:lang w:eastAsia="zh-CN"/>
                  </w:rPr>
                </w:rPrChange>
              </w:rPr>
              <w:delText>工卡管理</w:delText>
            </w:r>
            <w:r w:rsidRPr="00876437" w:rsidDel="00B909D7">
              <w:rPr>
                <w:noProof/>
                <w:webHidden/>
                <w:lang w:val="en-GB"/>
                <w:rPrChange w:id="1375" w:author="Kevin Gu" w:date="2020-05-18T10:36:00Z">
                  <w:rPr>
                    <w:noProof/>
                    <w:webHidden/>
                  </w:rPr>
                </w:rPrChange>
              </w:rPr>
              <w:tab/>
              <w:delText>22</w:delText>
            </w:r>
          </w:del>
        </w:p>
        <w:p w14:paraId="16183DD9" w14:textId="4850C81A" w:rsidR="00F20899" w:rsidRPr="00876437" w:rsidDel="00B909D7" w:rsidRDefault="00F20899">
          <w:pPr>
            <w:pStyle w:val="TOC2"/>
            <w:rPr>
              <w:del w:id="1376" w:author="Kevin Gu" w:date="2020-05-21T14:49:00Z"/>
              <w:noProof/>
              <w:sz w:val="22"/>
              <w:szCs w:val="22"/>
              <w:lang w:val="en-GB" w:eastAsia="zh-CN"/>
              <w:rPrChange w:id="1377" w:author="Kevin Gu" w:date="2020-05-18T10:36:00Z">
                <w:rPr>
                  <w:del w:id="1378" w:author="Kevin Gu" w:date="2020-05-21T14:49:00Z"/>
                  <w:noProof/>
                  <w:sz w:val="22"/>
                  <w:szCs w:val="22"/>
                  <w:lang w:val="en-US" w:eastAsia="zh-CN"/>
                </w:rPr>
              </w:rPrChange>
            </w:rPr>
          </w:pPr>
          <w:del w:id="1379" w:author="Kevin Gu" w:date="2020-05-21T14:49:00Z">
            <w:r w:rsidRPr="00876437" w:rsidDel="00B909D7">
              <w:rPr>
                <w:lang w:val="en-GB"/>
                <w:rPrChange w:id="1380" w:author="Kevin Gu" w:date="2020-05-18T10:36:00Z">
                  <w:rPr>
                    <w:rStyle w:val="Hyperlink"/>
                    <w:noProof/>
                  </w:rPr>
                </w:rPrChange>
              </w:rPr>
              <w:delText>5.7</w:delText>
            </w:r>
            <w:r w:rsidRPr="00876437" w:rsidDel="00B909D7">
              <w:rPr>
                <w:noProof/>
                <w:sz w:val="22"/>
                <w:szCs w:val="22"/>
                <w:lang w:val="en-GB" w:eastAsia="zh-CN"/>
                <w:rPrChange w:id="1381" w:author="Kevin Gu" w:date="2020-05-18T10:36:00Z">
                  <w:rPr>
                    <w:noProof/>
                    <w:sz w:val="22"/>
                    <w:szCs w:val="22"/>
                    <w:lang w:val="en-US" w:eastAsia="zh-CN"/>
                  </w:rPr>
                </w:rPrChange>
              </w:rPr>
              <w:tab/>
            </w:r>
            <w:r w:rsidRPr="00876437" w:rsidDel="00B909D7">
              <w:rPr>
                <w:lang w:val="en-GB"/>
                <w:rPrChange w:id="1382" w:author="Kevin Gu" w:date="2020-05-18T10:36:00Z">
                  <w:rPr>
                    <w:rStyle w:val="Hyperlink"/>
                    <w:noProof/>
                  </w:rPr>
                </w:rPrChange>
              </w:rPr>
              <w:delText xml:space="preserve">Rules </w:delText>
            </w:r>
            <w:r w:rsidRPr="00876437" w:rsidDel="00B909D7">
              <w:rPr>
                <w:rFonts w:hint="eastAsia"/>
                <w:lang w:val="en-GB"/>
                <w:rPrChange w:id="1383" w:author="Kevin Gu" w:date="2020-05-18T10:36:00Z">
                  <w:rPr>
                    <w:rStyle w:val="Hyperlink"/>
                    <w:rFonts w:hint="eastAsia"/>
                    <w:noProof/>
                    <w:lang w:eastAsia="zh-CN"/>
                  </w:rPr>
                </w:rPrChange>
              </w:rPr>
              <w:delText>条例</w:delText>
            </w:r>
            <w:r w:rsidRPr="00876437" w:rsidDel="00B909D7">
              <w:rPr>
                <w:noProof/>
                <w:webHidden/>
                <w:lang w:val="en-GB"/>
                <w:rPrChange w:id="1384" w:author="Kevin Gu" w:date="2020-05-18T10:36:00Z">
                  <w:rPr>
                    <w:noProof/>
                    <w:webHidden/>
                  </w:rPr>
                </w:rPrChange>
              </w:rPr>
              <w:tab/>
              <w:delText>23</w:delText>
            </w:r>
          </w:del>
        </w:p>
        <w:p w14:paraId="3B095E2A" w14:textId="7290DC81" w:rsidR="00F20899" w:rsidRPr="00876437" w:rsidDel="00B909D7" w:rsidRDefault="00F20899">
          <w:pPr>
            <w:pStyle w:val="TOC2"/>
            <w:rPr>
              <w:del w:id="1385" w:author="Kevin Gu" w:date="2020-05-21T14:49:00Z"/>
              <w:noProof/>
              <w:sz w:val="22"/>
              <w:szCs w:val="22"/>
              <w:lang w:val="en-GB" w:eastAsia="zh-CN"/>
              <w:rPrChange w:id="1386" w:author="Kevin Gu" w:date="2020-05-18T10:36:00Z">
                <w:rPr>
                  <w:del w:id="1387" w:author="Kevin Gu" w:date="2020-05-21T14:49:00Z"/>
                  <w:noProof/>
                  <w:sz w:val="22"/>
                  <w:szCs w:val="22"/>
                  <w:lang w:val="en-US" w:eastAsia="zh-CN"/>
                </w:rPr>
              </w:rPrChange>
            </w:rPr>
          </w:pPr>
          <w:del w:id="1388" w:author="Kevin Gu" w:date="2020-05-21T14:49:00Z">
            <w:r w:rsidRPr="00876437" w:rsidDel="00B909D7">
              <w:rPr>
                <w:lang w:val="en-GB"/>
                <w:rPrChange w:id="1389" w:author="Kevin Gu" w:date="2020-05-18T10:36:00Z">
                  <w:rPr>
                    <w:rStyle w:val="Hyperlink"/>
                    <w:noProof/>
                  </w:rPr>
                </w:rPrChange>
              </w:rPr>
              <w:delText>5.8</w:delText>
            </w:r>
            <w:r w:rsidRPr="00876437" w:rsidDel="00B909D7">
              <w:rPr>
                <w:noProof/>
                <w:sz w:val="22"/>
                <w:szCs w:val="22"/>
                <w:lang w:val="en-GB" w:eastAsia="zh-CN"/>
                <w:rPrChange w:id="1390" w:author="Kevin Gu" w:date="2020-05-18T10:36:00Z">
                  <w:rPr>
                    <w:noProof/>
                    <w:sz w:val="22"/>
                    <w:szCs w:val="22"/>
                    <w:lang w:val="en-US" w:eastAsia="zh-CN"/>
                  </w:rPr>
                </w:rPrChange>
              </w:rPr>
              <w:tab/>
            </w:r>
            <w:r w:rsidRPr="00876437" w:rsidDel="00B909D7">
              <w:rPr>
                <w:lang w:val="en-GB"/>
                <w:rPrChange w:id="1391" w:author="Kevin Gu" w:date="2020-05-18T10:36:00Z">
                  <w:rPr>
                    <w:rStyle w:val="Hyperlink"/>
                    <w:noProof/>
                  </w:rPr>
                </w:rPrChange>
              </w:rPr>
              <w:delText xml:space="preserve">Employment Termination </w:delText>
            </w:r>
            <w:r w:rsidRPr="00876437" w:rsidDel="00B909D7">
              <w:rPr>
                <w:rFonts w:hint="eastAsia"/>
                <w:lang w:val="en-GB"/>
                <w:rPrChange w:id="1392" w:author="Kevin Gu" w:date="2020-05-18T10:36:00Z">
                  <w:rPr>
                    <w:rStyle w:val="Hyperlink"/>
                    <w:rFonts w:hint="eastAsia"/>
                    <w:noProof/>
                    <w:lang w:eastAsia="zh-CN"/>
                  </w:rPr>
                </w:rPrChange>
              </w:rPr>
              <w:delText>员工离职</w:delText>
            </w:r>
            <w:r w:rsidRPr="00876437" w:rsidDel="00B909D7">
              <w:rPr>
                <w:noProof/>
                <w:webHidden/>
                <w:lang w:val="en-GB"/>
                <w:rPrChange w:id="1393" w:author="Kevin Gu" w:date="2020-05-18T10:36:00Z">
                  <w:rPr>
                    <w:noProof/>
                    <w:webHidden/>
                  </w:rPr>
                </w:rPrChange>
              </w:rPr>
              <w:tab/>
              <w:delText>24</w:delText>
            </w:r>
          </w:del>
        </w:p>
        <w:p w14:paraId="716E41CE" w14:textId="76EC5BDC" w:rsidR="00F20899" w:rsidRPr="00876437" w:rsidDel="00B909D7" w:rsidRDefault="00F20899">
          <w:pPr>
            <w:pStyle w:val="TOC2"/>
            <w:rPr>
              <w:del w:id="1394" w:author="Kevin Gu" w:date="2020-05-21T14:49:00Z"/>
              <w:noProof/>
              <w:sz w:val="22"/>
              <w:szCs w:val="22"/>
              <w:lang w:val="en-GB" w:eastAsia="zh-CN"/>
              <w:rPrChange w:id="1395" w:author="Kevin Gu" w:date="2020-05-18T10:36:00Z">
                <w:rPr>
                  <w:del w:id="1396" w:author="Kevin Gu" w:date="2020-05-21T14:49:00Z"/>
                  <w:noProof/>
                  <w:sz w:val="22"/>
                  <w:szCs w:val="22"/>
                  <w:lang w:val="en-US" w:eastAsia="zh-CN"/>
                </w:rPr>
              </w:rPrChange>
            </w:rPr>
          </w:pPr>
          <w:del w:id="1397" w:author="Kevin Gu" w:date="2020-05-21T14:49:00Z">
            <w:r w:rsidRPr="00876437" w:rsidDel="00B909D7">
              <w:rPr>
                <w:lang w:val="en-GB"/>
                <w:rPrChange w:id="1398" w:author="Kevin Gu" w:date="2020-05-18T10:36:00Z">
                  <w:rPr>
                    <w:rStyle w:val="Hyperlink"/>
                    <w:noProof/>
                  </w:rPr>
                </w:rPrChange>
              </w:rPr>
              <w:delText>5.9</w:delText>
            </w:r>
            <w:r w:rsidRPr="00876437" w:rsidDel="00B909D7">
              <w:rPr>
                <w:noProof/>
                <w:sz w:val="22"/>
                <w:szCs w:val="22"/>
                <w:lang w:val="en-GB" w:eastAsia="zh-CN"/>
                <w:rPrChange w:id="1399" w:author="Kevin Gu" w:date="2020-05-18T10:36:00Z">
                  <w:rPr>
                    <w:noProof/>
                    <w:sz w:val="22"/>
                    <w:szCs w:val="22"/>
                    <w:lang w:val="en-US" w:eastAsia="zh-CN"/>
                  </w:rPr>
                </w:rPrChange>
              </w:rPr>
              <w:tab/>
            </w:r>
            <w:r w:rsidRPr="00876437" w:rsidDel="00B909D7">
              <w:rPr>
                <w:lang w:val="en-GB"/>
                <w:rPrChange w:id="1400" w:author="Kevin Gu" w:date="2020-05-18T10:36:00Z">
                  <w:rPr>
                    <w:rStyle w:val="Hyperlink"/>
                    <w:noProof/>
                  </w:rPr>
                </w:rPrChange>
              </w:rPr>
              <w:delText xml:space="preserve">Security Discipline </w:delText>
            </w:r>
            <w:r w:rsidRPr="00876437" w:rsidDel="00B909D7">
              <w:rPr>
                <w:rFonts w:hint="eastAsia"/>
                <w:lang w:val="en-GB"/>
                <w:rPrChange w:id="1401" w:author="Kevin Gu" w:date="2020-05-18T10:36:00Z">
                  <w:rPr>
                    <w:rStyle w:val="Hyperlink"/>
                    <w:rFonts w:hint="eastAsia"/>
                    <w:noProof/>
                    <w:lang w:eastAsia="zh-CN"/>
                  </w:rPr>
                </w:rPrChange>
              </w:rPr>
              <w:delText>安全纪律</w:delText>
            </w:r>
            <w:r w:rsidRPr="00876437" w:rsidDel="00B909D7">
              <w:rPr>
                <w:noProof/>
                <w:webHidden/>
                <w:lang w:val="en-GB"/>
                <w:rPrChange w:id="1402" w:author="Kevin Gu" w:date="2020-05-18T10:36:00Z">
                  <w:rPr>
                    <w:noProof/>
                    <w:webHidden/>
                  </w:rPr>
                </w:rPrChange>
              </w:rPr>
              <w:tab/>
              <w:delText>25</w:delText>
            </w:r>
          </w:del>
        </w:p>
        <w:p w14:paraId="2DDF5FCB" w14:textId="6FA39697" w:rsidR="00F20899" w:rsidRPr="00876437" w:rsidDel="00B909D7" w:rsidRDefault="00F20899">
          <w:pPr>
            <w:pStyle w:val="TOC2"/>
            <w:rPr>
              <w:del w:id="1403" w:author="Kevin Gu" w:date="2020-05-21T14:49:00Z"/>
              <w:noProof/>
              <w:sz w:val="22"/>
              <w:szCs w:val="22"/>
              <w:lang w:val="en-GB" w:eastAsia="zh-CN"/>
              <w:rPrChange w:id="1404" w:author="Kevin Gu" w:date="2020-05-18T10:36:00Z">
                <w:rPr>
                  <w:del w:id="1405" w:author="Kevin Gu" w:date="2020-05-21T14:49:00Z"/>
                  <w:noProof/>
                  <w:sz w:val="22"/>
                  <w:szCs w:val="22"/>
                  <w:lang w:val="en-US" w:eastAsia="zh-CN"/>
                </w:rPr>
              </w:rPrChange>
            </w:rPr>
          </w:pPr>
          <w:del w:id="1406" w:author="Kevin Gu" w:date="2020-05-21T14:49:00Z">
            <w:r w:rsidRPr="00876437" w:rsidDel="00B909D7">
              <w:rPr>
                <w:lang w:val="en-GB"/>
                <w:rPrChange w:id="1407" w:author="Kevin Gu" w:date="2020-05-18T10:36:00Z">
                  <w:rPr>
                    <w:rStyle w:val="Hyperlink"/>
                    <w:noProof/>
                  </w:rPr>
                </w:rPrChange>
              </w:rPr>
              <w:delText>5.10</w:delText>
            </w:r>
            <w:r w:rsidRPr="00876437" w:rsidDel="00B909D7">
              <w:rPr>
                <w:noProof/>
                <w:sz w:val="22"/>
                <w:szCs w:val="22"/>
                <w:lang w:val="en-GB" w:eastAsia="zh-CN"/>
                <w:rPrChange w:id="1408" w:author="Kevin Gu" w:date="2020-05-18T10:36:00Z">
                  <w:rPr>
                    <w:noProof/>
                    <w:sz w:val="22"/>
                    <w:szCs w:val="22"/>
                    <w:lang w:val="en-US" w:eastAsia="zh-CN"/>
                  </w:rPr>
                </w:rPrChange>
              </w:rPr>
              <w:tab/>
            </w:r>
            <w:r w:rsidRPr="00876437" w:rsidDel="00B909D7">
              <w:rPr>
                <w:lang w:val="en-GB"/>
                <w:rPrChange w:id="1409" w:author="Kevin Gu" w:date="2020-05-18T10:36:00Z">
                  <w:rPr>
                    <w:rStyle w:val="Hyperlink"/>
                    <w:noProof/>
                  </w:rPr>
                </w:rPrChange>
              </w:rPr>
              <w:delText xml:space="preserve">Labour Contract Management </w:delText>
            </w:r>
            <w:r w:rsidRPr="00876437" w:rsidDel="00B909D7">
              <w:rPr>
                <w:rFonts w:hint="eastAsia"/>
                <w:lang w:val="en-GB"/>
                <w:rPrChange w:id="1410" w:author="Kevin Gu" w:date="2020-05-18T10:36:00Z">
                  <w:rPr>
                    <w:rStyle w:val="Hyperlink"/>
                    <w:rFonts w:hint="eastAsia"/>
                    <w:noProof/>
                    <w:lang w:eastAsia="zh-CN"/>
                  </w:rPr>
                </w:rPrChange>
              </w:rPr>
              <w:delText>劳动合同管理</w:delText>
            </w:r>
            <w:r w:rsidRPr="00876437" w:rsidDel="00B909D7">
              <w:rPr>
                <w:noProof/>
                <w:webHidden/>
                <w:lang w:val="en-GB"/>
                <w:rPrChange w:id="1411" w:author="Kevin Gu" w:date="2020-05-18T10:36:00Z">
                  <w:rPr>
                    <w:noProof/>
                    <w:webHidden/>
                  </w:rPr>
                </w:rPrChange>
              </w:rPr>
              <w:tab/>
              <w:delText>25</w:delText>
            </w:r>
          </w:del>
        </w:p>
        <w:p w14:paraId="6D6AAE35" w14:textId="3A30FF27" w:rsidR="00F20899" w:rsidRPr="00876437" w:rsidDel="00B909D7" w:rsidRDefault="00F20899">
          <w:pPr>
            <w:pStyle w:val="TOC1"/>
            <w:tabs>
              <w:tab w:val="left" w:pos="403"/>
              <w:tab w:val="right" w:leader="dot" w:pos="9742"/>
            </w:tabs>
            <w:rPr>
              <w:del w:id="1412" w:author="Kevin Gu" w:date="2020-05-21T14:49:00Z"/>
              <w:noProof/>
              <w:sz w:val="22"/>
              <w:szCs w:val="22"/>
              <w:lang w:val="en-GB" w:eastAsia="zh-CN"/>
              <w:rPrChange w:id="1413" w:author="Kevin Gu" w:date="2020-05-18T10:36:00Z">
                <w:rPr>
                  <w:del w:id="1414" w:author="Kevin Gu" w:date="2020-05-21T14:49:00Z"/>
                  <w:noProof/>
                  <w:sz w:val="22"/>
                  <w:szCs w:val="22"/>
                  <w:lang w:val="en-US" w:eastAsia="zh-CN"/>
                </w:rPr>
              </w:rPrChange>
            </w:rPr>
          </w:pPr>
          <w:del w:id="1415" w:author="Kevin Gu" w:date="2020-05-21T14:49:00Z">
            <w:r w:rsidRPr="00876437" w:rsidDel="00B909D7">
              <w:rPr>
                <w:lang w:val="en-GB"/>
                <w:rPrChange w:id="1416" w:author="Kevin Gu" w:date="2020-05-18T10:36:00Z">
                  <w:rPr>
                    <w:rStyle w:val="Hyperlink"/>
                    <w:noProof/>
                  </w:rPr>
                </w:rPrChange>
              </w:rPr>
              <w:delText>6</w:delText>
            </w:r>
            <w:r w:rsidRPr="00876437" w:rsidDel="00B909D7">
              <w:rPr>
                <w:noProof/>
                <w:sz w:val="22"/>
                <w:szCs w:val="22"/>
                <w:lang w:val="en-GB" w:eastAsia="zh-CN"/>
                <w:rPrChange w:id="1417" w:author="Kevin Gu" w:date="2020-05-18T10:36:00Z">
                  <w:rPr>
                    <w:noProof/>
                    <w:sz w:val="22"/>
                    <w:szCs w:val="22"/>
                    <w:lang w:val="en-US" w:eastAsia="zh-CN"/>
                  </w:rPr>
                </w:rPrChange>
              </w:rPr>
              <w:tab/>
            </w:r>
            <w:r w:rsidRPr="00876437" w:rsidDel="00B909D7">
              <w:rPr>
                <w:lang w:val="en-GB"/>
                <w:rPrChange w:id="1418" w:author="Kevin Gu" w:date="2020-05-18T10:36:00Z">
                  <w:rPr>
                    <w:rStyle w:val="Hyperlink"/>
                    <w:noProof/>
                  </w:rPr>
                </w:rPrChange>
              </w:rPr>
              <w:delText xml:space="preserve">Physical Security Facilities Management </w:delText>
            </w:r>
            <w:r w:rsidRPr="00876437" w:rsidDel="00B909D7">
              <w:rPr>
                <w:rFonts w:hint="eastAsia"/>
                <w:lang w:val="en-GB"/>
                <w:rPrChange w:id="1419" w:author="Kevin Gu" w:date="2020-05-18T10:36:00Z">
                  <w:rPr>
                    <w:rStyle w:val="Hyperlink"/>
                    <w:rFonts w:hint="eastAsia"/>
                    <w:noProof/>
                    <w:lang w:eastAsia="zh-CN"/>
                  </w:rPr>
                </w:rPrChange>
              </w:rPr>
              <w:delText>物理安全设备管理</w:delText>
            </w:r>
            <w:r w:rsidRPr="00876437" w:rsidDel="00B909D7">
              <w:rPr>
                <w:noProof/>
                <w:webHidden/>
                <w:lang w:val="en-GB"/>
                <w:rPrChange w:id="1420" w:author="Kevin Gu" w:date="2020-05-18T10:36:00Z">
                  <w:rPr>
                    <w:noProof/>
                    <w:webHidden/>
                  </w:rPr>
                </w:rPrChange>
              </w:rPr>
              <w:tab/>
              <w:delText>26</w:delText>
            </w:r>
          </w:del>
        </w:p>
        <w:p w14:paraId="30AA21B0" w14:textId="03B13185" w:rsidR="00F20899" w:rsidRPr="00876437" w:rsidDel="00B909D7" w:rsidRDefault="00F20899">
          <w:pPr>
            <w:pStyle w:val="TOC2"/>
            <w:rPr>
              <w:del w:id="1421" w:author="Kevin Gu" w:date="2020-05-21T14:49:00Z"/>
              <w:noProof/>
              <w:sz w:val="22"/>
              <w:szCs w:val="22"/>
              <w:lang w:val="en-GB" w:eastAsia="zh-CN"/>
              <w:rPrChange w:id="1422" w:author="Kevin Gu" w:date="2020-05-18T10:36:00Z">
                <w:rPr>
                  <w:del w:id="1423" w:author="Kevin Gu" w:date="2020-05-21T14:49:00Z"/>
                  <w:noProof/>
                  <w:sz w:val="22"/>
                  <w:szCs w:val="22"/>
                  <w:lang w:val="en-US" w:eastAsia="zh-CN"/>
                </w:rPr>
              </w:rPrChange>
            </w:rPr>
          </w:pPr>
          <w:del w:id="1424" w:author="Kevin Gu" w:date="2020-05-21T14:49:00Z">
            <w:r w:rsidRPr="00876437" w:rsidDel="00B909D7">
              <w:rPr>
                <w:lang w:val="en-GB"/>
                <w:rPrChange w:id="1425" w:author="Kevin Gu" w:date="2020-05-18T10:36:00Z">
                  <w:rPr>
                    <w:rStyle w:val="Hyperlink"/>
                    <w:noProof/>
                  </w:rPr>
                </w:rPrChange>
              </w:rPr>
              <w:delText>6.1</w:delText>
            </w:r>
            <w:r w:rsidRPr="00876437" w:rsidDel="00B909D7">
              <w:rPr>
                <w:noProof/>
                <w:sz w:val="22"/>
                <w:szCs w:val="22"/>
                <w:lang w:val="en-GB" w:eastAsia="zh-CN"/>
                <w:rPrChange w:id="1426" w:author="Kevin Gu" w:date="2020-05-18T10:36:00Z">
                  <w:rPr>
                    <w:noProof/>
                    <w:sz w:val="22"/>
                    <w:szCs w:val="22"/>
                    <w:lang w:val="en-US" w:eastAsia="zh-CN"/>
                  </w:rPr>
                </w:rPrChange>
              </w:rPr>
              <w:tab/>
            </w:r>
            <w:r w:rsidRPr="00876437" w:rsidDel="00B909D7">
              <w:rPr>
                <w:lang w:val="en-GB"/>
                <w:rPrChange w:id="1427" w:author="Kevin Gu" w:date="2020-05-18T10:36:00Z">
                  <w:rPr>
                    <w:rStyle w:val="Hyperlink"/>
                    <w:noProof/>
                  </w:rPr>
                </w:rPrChange>
              </w:rPr>
              <w:delText xml:space="preserve">Physical Protection </w:delText>
            </w:r>
            <w:r w:rsidRPr="00876437" w:rsidDel="00B909D7">
              <w:rPr>
                <w:rFonts w:hint="eastAsia"/>
                <w:lang w:val="en-GB"/>
                <w:rPrChange w:id="1428" w:author="Kevin Gu" w:date="2020-05-18T10:36:00Z">
                  <w:rPr>
                    <w:rStyle w:val="Hyperlink"/>
                    <w:rFonts w:hint="eastAsia"/>
                    <w:noProof/>
                    <w:lang w:eastAsia="zh-CN"/>
                  </w:rPr>
                </w:rPrChange>
              </w:rPr>
              <w:delText>物理防护</w:delText>
            </w:r>
            <w:r w:rsidRPr="00876437" w:rsidDel="00B909D7">
              <w:rPr>
                <w:noProof/>
                <w:webHidden/>
                <w:lang w:val="en-GB"/>
                <w:rPrChange w:id="1429" w:author="Kevin Gu" w:date="2020-05-18T10:36:00Z">
                  <w:rPr>
                    <w:noProof/>
                    <w:webHidden/>
                  </w:rPr>
                </w:rPrChange>
              </w:rPr>
              <w:tab/>
              <w:delText>26</w:delText>
            </w:r>
          </w:del>
        </w:p>
        <w:p w14:paraId="09DB2F4A" w14:textId="06C92A22" w:rsidR="00F20899" w:rsidRPr="00876437" w:rsidDel="00B909D7" w:rsidRDefault="00F20899">
          <w:pPr>
            <w:pStyle w:val="TOC2"/>
            <w:rPr>
              <w:del w:id="1430" w:author="Kevin Gu" w:date="2020-05-21T14:49:00Z"/>
              <w:noProof/>
              <w:sz w:val="22"/>
              <w:szCs w:val="22"/>
              <w:lang w:val="en-GB" w:eastAsia="zh-CN"/>
              <w:rPrChange w:id="1431" w:author="Kevin Gu" w:date="2020-05-18T10:36:00Z">
                <w:rPr>
                  <w:del w:id="1432" w:author="Kevin Gu" w:date="2020-05-21T14:49:00Z"/>
                  <w:noProof/>
                  <w:sz w:val="22"/>
                  <w:szCs w:val="22"/>
                  <w:lang w:val="en-US" w:eastAsia="zh-CN"/>
                </w:rPr>
              </w:rPrChange>
            </w:rPr>
          </w:pPr>
          <w:del w:id="1433" w:author="Kevin Gu" w:date="2020-05-21T14:49:00Z">
            <w:r w:rsidRPr="00876437" w:rsidDel="00B909D7">
              <w:rPr>
                <w:lang w:val="en-GB"/>
                <w:rPrChange w:id="1434" w:author="Kevin Gu" w:date="2020-05-18T10:36:00Z">
                  <w:rPr>
                    <w:rStyle w:val="Hyperlink"/>
                    <w:noProof/>
                  </w:rPr>
                </w:rPrChange>
              </w:rPr>
              <w:delText>6.2</w:delText>
            </w:r>
            <w:r w:rsidRPr="00876437" w:rsidDel="00B909D7">
              <w:rPr>
                <w:noProof/>
                <w:sz w:val="22"/>
                <w:szCs w:val="22"/>
                <w:lang w:val="en-GB" w:eastAsia="zh-CN"/>
                <w:rPrChange w:id="1435" w:author="Kevin Gu" w:date="2020-05-18T10:36:00Z">
                  <w:rPr>
                    <w:noProof/>
                    <w:sz w:val="22"/>
                    <w:szCs w:val="22"/>
                    <w:lang w:val="en-US" w:eastAsia="zh-CN"/>
                  </w:rPr>
                </w:rPrChange>
              </w:rPr>
              <w:tab/>
            </w:r>
            <w:r w:rsidRPr="00876437" w:rsidDel="00B909D7">
              <w:rPr>
                <w:lang w:val="en-GB"/>
                <w:rPrChange w:id="1436" w:author="Kevin Gu" w:date="2020-05-18T10:36:00Z">
                  <w:rPr>
                    <w:rStyle w:val="Hyperlink"/>
                    <w:noProof/>
                  </w:rPr>
                </w:rPrChange>
              </w:rPr>
              <w:delText xml:space="preserve">Physical Access Control </w:delText>
            </w:r>
            <w:r w:rsidRPr="00876437" w:rsidDel="00B909D7">
              <w:rPr>
                <w:rFonts w:hint="eastAsia"/>
                <w:lang w:val="en-GB"/>
                <w:rPrChange w:id="1437" w:author="Kevin Gu" w:date="2020-05-18T10:36:00Z">
                  <w:rPr>
                    <w:rStyle w:val="Hyperlink"/>
                    <w:rFonts w:hint="eastAsia"/>
                    <w:noProof/>
                    <w:lang w:eastAsia="zh-CN"/>
                  </w:rPr>
                </w:rPrChange>
              </w:rPr>
              <w:delText>物理访问控制</w:delText>
            </w:r>
            <w:r w:rsidRPr="00876437" w:rsidDel="00B909D7">
              <w:rPr>
                <w:noProof/>
                <w:webHidden/>
                <w:lang w:val="en-GB"/>
                <w:rPrChange w:id="1438" w:author="Kevin Gu" w:date="2020-05-18T10:36:00Z">
                  <w:rPr>
                    <w:noProof/>
                    <w:webHidden/>
                  </w:rPr>
                </w:rPrChange>
              </w:rPr>
              <w:tab/>
              <w:delText>26</w:delText>
            </w:r>
          </w:del>
        </w:p>
        <w:p w14:paraId="38B1CEE6" w14:textId="191E0C37" w:rsidR="00F20899" w:rsidRPr="00876437" w:rsidDel="00B909D7" w:rsidRDefault="00F20899">
          <w:pPr>
            <w:pStyle w:val="TOC2"/>
            <w:rPr>
              <w:del w:id="1439" w:author="Kevin Gu" w:date="2020-05-21T14:49:00Z"/>
              <w:noProof/>
              <w:sz w:val="22"/>
              <w:szCs w:val="22"/>
              <w:lang w:val="en-GB" w:eastAsia="zh-CN"/>
              <w:rPrChange w:id="1440" w:author="Kevin Gu" w:date="2020-05-18T10:36:00Z">
                <w:rPr>
                  <w:del w:id="1441" w:author="Kevin Gu" w:date="2020-05-21T14:49:00Z"/>
                  <w:noProof/>
                  <w:sz w:val="22"/>
                  <w:szCs w:val="22"/>
                  <w:lang w:val="en-US" w:eastAsia="zh-CN"/>
                </w:rPr>
              </w:rPrChange>
            </w:rPr>
          </w:pPr>
          <w:del w:id="1442" w:author="Kevin Gu" w:date="2020-05-21T14:49:00Z">
            <w:r w:rsidRPr="00876437" w:rsidDel="00B909D7">
              <w:rPr>
                <w:lang w:val="en-GB"/>
                <w:rPrChange w:id="1443" w:author="Kevin Gu" w:date="2020-05-18T10:36:00Z">
                  <w:rPr>
                    <w:rStyle w:val="Hyperlink"/>
                    <w:noProof/>
                  </w:rPr>
                </w:rPrChange>
              </w:rPr>
              <w:delText>6.3</w:delText>
            </w:r>
            <w:r w:rsidRPr="00876437" w:rsidDel="00B909D7">
              <w:rPr>
                <w:noProof/>
                <w:sz w:val="22"/>
                <w:szCs w:val="22"/>
                <w:lang w:val="en-GB" w:eastAsia="zh-CN"/>
                <w:rPrChange w:id="1444" w:author="Kevin Gu" w:date="2020-05-18T10:36:00Z">
                  <w:rPr>
                    <w:noProof/>
                    <w:sz w:val="22"/>
                    <w:szCs w:val="22"/>
                    <w:lang w:val="en-US" w:eastAsia="zh-CN"/>
                  </w:rPr>
                </w:rPrChange>
              </w:rPr>
              <w:tab/>
            </w:r>
            <w:r w:rsidRPr="00876437" w:rsidDel="00B909D7">
              <w:rPr>
                <w:lang w:val="en-GB"/>
                <w:rPrChange w:id="1445" w:author="Kevin Gu" w:date="2020-05-18T10:36:00Z">
                  <w:rPr>
                    <w:rStyle w:val="Hyperlink"/>
                    <w:noProof/>
                  </w:rPr>
                </w:rPrChange>
              </w:rPr>
              <w:delText xml:space="preserve">Visitors Management </w:delText>
            </w:r>
            <w:r w:rsidRPr="00876437" w:rsidDel="00B909D7">
              <w:rPr>
                <w:rFonts w:hint="eastAsia"/>
                <w:lang w:val="en-GB"/>
                <w:rPrChange w:id="1446" w:author="Kevin Gu" w:date="2020-05-18T10:36:00Z">
                  <w:rPr>
                    <w:rStyle w:val="Hyperlink"/>
                    <w:rFonts w:hint="eastAsia"/>
                    <w:noProof/>
                    <w:lang w:eastAsia="zh-CN"/>
                  </w:rPr>
                </w:rPrChange>
              </w:rPr>
              <w:delText>访客管理</w:delText>
            </w:r>
            <w:r w:rsidRPr="00876437" w:rsidDel="00B909D7">
              <w:rPr>
                <w:noProof/>
                <w:webHidden/>
                <w:lang w:val="en-GB"/>
                <w:rPrChange w:id="1447" w:author="Kevin Gu" w:date="2020-05-18T10:36:00Z">
                  <w:rPr>
                    <w:noProof/>
                    <w:webHidden/>
                  </w:rPr>
                </w:rPrChange>
              </w:rPr>
              <w:tab/>
              <w:delText>27</w:delText>
            </w:r>
          </w:del>
        </w:p>
        <w:p w14:paraId="185B1D0E" w14:textId="60028672" w:rsidR="00F20899" w:rsidRPr="00876437" w:rsidDel="00B909D7" w:rsidRDefault="00F20899">
          <w:pPr>
            <w:pStyle w:val="TOC2"/>
            <w:rPr>
              <w:del w:id="1448" w:author="Kevin Gu" w:date="2020-05-21T14:49:00Z"/>
              <w:noProof/>
              <w:sz w:val="22"/>
              <w:szCs w:val="22"/>
              <w:lang w:val="en-GB" w:eastAsia="zh-CN"/>
              <w:rPrChange w:id="1449" w:author="Kevin Gu" w:date="2020-05-18T10:36:00Z">
                <w:rPr>
                  <w:del w:id="1450" w:author="Kevin Gu" w:date="2020-05-21T14:49:00Z"/>
                  <w:noProof/>
                  <w:sz w:val="22"/>
                  <w:szCs w:val="22"/>
                  <w:lang w:val="en-US" w:eastAsia="zh-CN"/>
                </w:rPr>
              </w:rPrChange>
            </w:rPr>
          </w:pPr>
          <w:del w:id="1451" w:author="Kevin Gu" w:date="2020-05-21T14:49:00Z">
            <w:r w:rsidRPr="00876437" w:rsidDel="00B909D7">
              <w:rPr>
                <w:lang w:val="en-GB"/>
                <w:rPrChange w:id="1452" w:author="Kevin Gu" w:date="2020-05-18T10:36:00Z">
                  <w:rPr>
                    <w:rStyle w:val="Hyperlink"/>
                    <w:noProof/>
                  </w:rPr>
                </w:rPrChange>
              </w:rPr>
              <w:delText>6.4</w:delText>
            </w:r>
            <w:r w:rsidRPr="00876437" w:rsidDel="00B909D7">
              <w:rPr>
                <w:noProof/>
                <w:sz w:val="22"/>
                <w:szCs w:val="22"/>
                <w:lang w:val="en-GB" w:eastAsia="zh-CN"/>
                <w:rPrChange w:id="1453" w:author="Kevin Gu" w:date="2020-05-18T10:36:00Z">
                  <w:rPr>
                    <w:noProof/>
                    <w:sz w:val="22"/>
                    <w:szCs w:val="22"/>
                    <w:lang w:val="en-US" w:eastAsia="zh-CN"/>
                  </w:rPr>
                </w:rPrChange>
              </w:rPr>
              <w:tab/>
            </w:r>
            <w:r w:rsidRPr="00876437" w:rsidDel="00B909D7">
              <w:rPr>
                <w:lang w:val="en-GB"/>
                <w:rPrChange w:id="1454" w:author="Kevin Gu" w:date="2020-05-18T10:36:00Z">
                  <w:rPr>
                    <w:rStyle w:val="Hyperlink"/>
                    <w:noProof/>
                  </w:rPr>
                </w:rPrChange>
              </w:rPr>
              <w:delText xml:space="preserve">Management of Locks and Keys </w:delText>
            </w:r>
            <w:r w:rsidRPr="00876437" w:rsidDel="00B909D7">
              <w:rPr>
                <w:rFonts w:hint="eastAsia"/>
                <w:lang w:val="en-GB"/>
                <w:rPrChange w:id="1455" w:author="Kevin Gu" w:date="2020-05-18T10:36:00Z">
                  <w:rPr>
                    <w:rStyle w:val="Hyperlink"/>
                    <w:rFonts w:hint="eastAsia"/>
                    <w:noProof/>
                    <w:lang w:eastAsia="zh-CN"/>
                  </w:rPr>
                </w:rPrChange>
              </w:rPr>
              <w:delText>锁匙管理</w:delText>
            </w:r>
            <w:r w:rsidRPr="00876437" w:rsidDel="00B909D7">
              <w:rPr>
                <w:noProof/>
                <w:webHidden/>
                <w:lang w:val="en-GB"/>
                <w:rPrChange w:id="1456" w:author="Kevin Gu" w:date="2020-05-18T10:36:00Z">
                  <w:rPr>
                    <w:noProof/>
                    <w:webHidden/>
                  </w:rPr>
                </w:rPrChange>
              </w:rPr>
              <w:tab/>
              <w:delText>28</w:delText>
            </w:r>
          </w:del>
        </w:p>
        <w:p w14:paraId="7A767135" w14:textId="76000CAB" w:rsidR="00F20899" w:rsidRPr="00876437" w:rsidDel="00B909D7" w:rsidRDefault="00F20899">
          <w:pPr>
            <w:pStyle w:val="TOC2"/>
            <w:rPr>
              <w:del w:id="1457" w:author="Kevin Gu" w:date="2020-05-21T14:49:00Z"/>
              <w:noProof/>
              <w:sz w:val="22"/>
              <w:szCs w:val="22"/>
              <w:lang w:val="en-GB" w:eastAsia="zh-CN"/>
              <w:rPrChange w:id="1458" w:author="Kevin Gu" w:date="2020-05-18T10:36:00Z">
                <w:rPr>
                  <w:del w:id="1459" w:author="Kevin Gu" w:date="2020-05-21T14:49:00Z"/>
                  <w:noProof/>
                  <w:sz w:val="22"/>
                  <w:szCs w:val="22"/>
                  <w:lang w:val="en-US" w:eastAsia="zh-CN"/>
                </w:rPr>
              </w:rPrChange>
            </w:rPr>
          </w:pPr>
          <w:del w:id="1460" w:author="Kevin Gu" w:date="2020-05-21T14:49:00Z">
            <w:r w:rsidRPr="00876437" w:rsidDel="00B909D7">
              <w:rPr>
                <w:lang w:val="en-GB"/>
                <w:rPrChange w:id="1461" w:author="Kevin Gu" w:date="2020-05-18T10:36:00Z">
                  <w:rPr>
                    <w:rStyle w:val="Hyperlink"/>
                    <w:noProof/>
                  </w:rPr>
                </w:rPrChange>
              </w:rPr>
              <w:delText>6.5</w:delText>
            </w:r>
            <w:r w:rsidRPr="00876437" w:rsidDel="00B909D7">
              <w:rPr>
                <w:noProof/>
                <w:sz w:val="22"/>
                <w:szCs w:val="22"/>
                <w:lang w:val="en-GB" w:eastAsia="zh-CN"/>
                <w:rPrChange w:id="1462" w:author="Kevin Gu" w:date="2020-05-18T10:36:00Z">
                  <w:rPr>
                    <w:noProof/>
                    <w:sz w:val="22"/>
                    <w:szCs w:val="22"/>
                    <w:lang w:val="en-US" w:eastAsia="zh-CN"/>
                  </w:rPr>
                </w:rPrChange>
              </w:rPr>
              <w:tab/>
            </w:r>
            <w:r w:rsidRPr="00876437" w:rsidDel="00B909D7">
              <w:rPr>
                <w:lang w:val="en-GB"/>
                <w:rPrChange w:id="1463" w:author="Kevin Gu" w:date="2020-05-18T10:36:00Z">
                  <w:rPr>
                    <w:rStyle w:val="Hyperlink"/>
                    <w:noProof/>
                  </w:rPr>
                </w:rPrChange>
              </w:rPr>
              <w:delText xml:space="preserve">Access Control Management System </w:delText>
            </w:r>
            <w:r w:rsidRPr="00876437" w:rsidDel="00B909D7">
              <w:rPr>
                <w:rFonts w:hint="eastAsia"/>
                <w:lang w:val="en-GB"/>
                <w:rPrChange w:id="1464" w:author="Kevin Gu" w:date="2020-05-18T10:36:00Z">
                  <w:rPr>
                    <w:rStyle w:val="Hyperlink"/>
                    <w:rFonts w:hint="eastAsia"/>
                    <w:noProof/>
                    <w:lang w:eastAsia="zh-CN"/>
                  </w:rPr>
                </w:rPrChange>
              </w:rPr>
              <w:delText>门禁管理系统</w:delText>
            </w:r>
            <w:r w:rsidRPr="00876437" w:rsidDel="00B909D7">
              <w:rPr>
                <w:noProof/>
                <w:webHidden/>
                <w:lang w:val="en-GB"/>
                <w:rPrChange w:id="1465" w:author="Kevin Gu" w:date="2020-05-18T10:36:00Z">
                  <w:rPr>
                    <w:noProof/>
                    <w:webHidden/>
                  </w:rPr>
                </w:rPrChange>
              </w:rPr>
              <w:tab/>
              <w:delText>28</w:delText>
            </w:r>
          </w:del>
        </w:p>
        <w:p w14:paraId="2CE1F744" w14:textId="0AF964B0" w:rsidR="00F20899" w:rsidRPr="00876437" w:rsidDel="00B909D7" w:rsidRDefault="00F20899">
          <w:pPr>
            <w:pStyle w:val="TOC2"/>
            <w:rPr>
              <w:del w:id="1466" w:author="Kevin Gu" w:date="2020-05-21T14:49:00Z"/>
              <w:noProof/>
              <w:sz w:val="22"/>
              <w:szCs w:val="22"/>
              <w:lang w:val="en-GB" w:eastAsia="zh-CN"/>
              <w:rPrChange w:id="1467" w:author="Kevin Gu" w:date="2020-05-18T10:36:00Z">
                <w:rPr>
                  <w:del w:id="1468" w:author="Kevin Gu" w:date="2020-05-21T14:49:00Z"/>
                  <w:noProof/>
                  <w:sz w:val="22"/>
                  <w:szCs w:val="22"/>
                  <w:lang w:val="en-US" w:eastAsia="zh-CN"/>
                </w:rPr>
              </w:rPrChange>
            </w:rPr>
          </w:pPr>
          <w:del w:id="1469" w:author="Kevin Gu" w:date="2020-05-21T14:49:00Z">
            <w:r w:rsidRPr="00876437" w:rsidDel="00B909D7">
              <w:rPr>
                <w:lang w:val="en-GB"/>
                <w:rPrChange w:id="1470" w:author="Kevin Gu" w:date="2020-05-18T10:36:00Z">
                  <w:rPr>
                    <w:rStyle w:val="Hyperlink"/>
                    <w:noProof/>
                  </w:rPr>
                </w:rPrChange>
              </w:rPr>
              <w:delText>6.6</w:delText>
            </w:r>
            <w:r w:rsidRPr="00876437" w:rsidDel="00B909D7">
              <w:rPr>
                <w:noProof/>
                <w:sz w:val="22"/>
                <w:szCs w:val="22"/>
                <w:lang w:val="en-GB" w:eastAsia="zh-CN"/>
                <w:rPrChange w:id="1471" w:author="Kevin Gu" w:date="2020-05-18T10:36:00Z">
                  <w:rPr>
                    <w:noProof/>
                    <w:sz w:val="22"/>
                    <w:szCs w:val="22"/>
                    <w:lang w:val="en-US" w:eastAsia="zh-CN"/>
                  </w:rPr>
                </w:rPrChange>
              </w:rPr>
              <w:tab/>
            </w:r>
            <w:r w:rsidRPr="00876437" w:rsidDel="00B909D7">
              <w:rPr>
                <w:lang w:val="en-GB"/>
                <w:rPrChange w:id="1472" w:author="Kevin Gu" w:date="2020-05-18T10:36:00Z">
                  <w:rPr>
                    <w:rStyle w:val="Hyperlink"/>
                    <w:noProof/>
                  </w:rPr>
                </w:rPrChange>
              </w:rPr>
              <w:delText xml:space="preserve">CCTV Monitoring System </w:delText>
            </w:r>
            <w:r w:rsidRPr="00876437" w:rsidDel="00B909D7">
              <w:rPr>
                <w:rFonts w:hint="eastAsia"/>
                <w:lang w:val="en-GB"/>
                <w:rPrChange w:id="1473" w:author="Kevin Gu" w:date="2020-05-18T10:36:00Z">
                  <w:rPr>
                    <w:rStyle w:val="Hyperlink"/>
                    <w:rFonts w:hint="eastAsia"/>
                    <w:noProof/>
                    <w:lang w:eastAsia="zh-CN"/>
                  </w:rPr>
                </w:rPrChange>
              </w:rPr>
              <w:delText>闭路电视监控系统</w:delText>
            </w:r>
            <w:r w:rsidRPr="00876437" w:rsidDel="00B909D7">
              <w:rPr>
                <w:noProof/>
                <w:webHidden/>
                <w:lang w:val="en-GB"/>
                <w:rPrChange w:id="1474" w:author="Kevin Gu" w:date="2020-05-18T10:36:00Z">
                  <w:rPr>
                    <w:noProof/>
                    <w:webHidden/>
                  </w:rPr>
                </w:rPrChange>
              </w:rPr>
              <w:tab/>
              <w:delText>30</w:delText>
            </w:r>
          </w:del>
        </w:p>
        <w:p w14:paraId="73D7ACAA" w14:textId="7EF9AA1C" w:rsidR="00F20899" w:rsidRPr="00876437" w:rsidDel="00B909D7" w:rsidRDefault="00F20899">
          <w:pPr>
            <w:pStyle w:val="TOC2"/>
            <w:rPr>
              <w:del w:id="1475" w:author="Kevin Gu" w:date="2020-05-21T14:49:00Z"/>
              <w:noProof/>
              <w:sz w:val="22"/>
              <w:szCs w:val="22"/>
              <w:lang w:val="en-GB" w:eastAsia="zh-CN"/>
              <w:rPrChange w:id="1476" w:author="Kevin Gu" w:date="2020-05-18T10:36:00Z">
                <w:rPr>
                  <w:del w:id="1477" w:author="Kevin Gu" w:date="2020-05-21T14:49:00Z"/>
                  <w:noProof/>
                  <w:sz w:val="22"/>
                  <w:szCs w:val="22"/>
                  <w:lang w:val="en-US" w:eastAsia="zh-CN"/>
                </w:rPr>
              </w:rPrChange>
            </w:rPr>
          </w:pPr>
          <w:del w:id="1478" w:author="Kevin Gu" w:date="2020-05-21T14:49:00Z">
            <w:r w:rsidRPr="00876437" w:rsidDel="00B909D7">
              <w:rPr>
                <w:lang w:val="en-GB"/>
                <w:rPrChange w:id="1479" w:author="Kevin Gu" w:date="2020-05-18T10:36:00Z">
                  <w:rPr>
                    <w:rStyle w:val="Hyperlink"/>
                    <w:noProof/>
                  </w:rPr>
                </w:rPrChange>
              </w:rPr>
              <w:delText>6.7</w:delText>
            </w:r>
            <w:r w:rsidRPr="00876437" w:rsidDel="00B909D7">
              <w:rPr>
                <w:noProof/>
                <w:sz w:val="22"/>
                <w:szCs w:val="22"/>
                <w:lang w:val="en-GB" w:eastAsia="zh-CN"/>
                <w:rPrChange w:id="1480" w:author="Kevin Gu" w:date="2020-05-18T10:36:00Z">
                  <w:rPr>
                    <w:noProof/>
                    <w:sz w:val="22"/>
                    <w:szCs w:val="22"/>
                    <w:lang w:val="en-US" w:eastAsia="zh-CN"/>
                  </w:rPr>
                </w:rPrChange>
              </w:rPr>
              <w:tab/>
            </w:r>
            <w:r w:rsidRPr="00876437" w:rsidDel="00B909D7">
              <w:rPr>
                <w:lang w:val="en-GB"/>
                <w:rPrChange w:id="1481" w:author="Kevin Gu" w:date="2020-05-18T10:36:00Z">
                  <w:rPr>
                    <w:rStyle w:val="Hyperlink"/>
                    <w:noProof/>
                  </w:rPr>
                </w:rPrChange>
              </w:rPr>
              <w:delText xml:space="preserve">Alarm System </w:delText>
            </w:r>
            <w:r w:rsidRPr="00876437" w:rsidDel="00B909D7">
              <w:rPr>
                <w:rFonts w:hint="eastAsia"/>
                <w:lang w:val="en-GB"/>
                <w:rPrChange w:id="1482" w:author="Kevin Gu" w:date="2020-05-18T10:36:00Z">
                  <w:rPr>
                    <w:rStyle w:val="Hyperlink"/>
                    <w:rFonts w:hint="eastAsia"/>
                    <w:noProof/>
                    <w:lang w:eastAsia="zh-CN"/>
                  </w:rPr>
                </w:rPrChange>
              </w:rPr>
              <w:delText>警报系统</w:delText>
            </w:r>
            <w:r w:rsidRPr="00876437" w:rsidDel="00B909D7">
              <w:rPr>
                <w:noProof/>
                <w:webHidden/>
                <w:lang w:val="en-GB"/>
                <w:rPrChange w:id="1483" w:author="Kevin Gu" w:date="2020-05-18T10:36:00Z">
                  <w:rPr>
                    <w:noProof/>
                    <w:webHidden/>
                  </w:rPr>
                </w:rPrChange>
              </w:rPr>
              <w:tab/>
              <w:delText>30</w:delText>
            </w:r>
          </w:del>
        </w:p>
        <w:p w14:paraId="3407E21B" w14:textId="088F1C53" w:rsidR="00F20899" w:rsidRPr="00876437" w:rsidDel="00B909D7" w:rsidRDefault="00F20899">
          <w:pPr>
            <w:pStyle w:val="TOC2"/>
            <w:rPr>
              <w:del w:id="1484" w:author="Kevin Gu" w:date="2020-05-21T14:49:00Z"/>
              <w:noProof/>
              <w:sz w:val="22"/>
              <w:szCs w:val="22"/>
              <w:lang w:val="en-GB" w:eastAsia="zh-CN"/>
              <w:rPrChange w:id="1485" w:author="Kevin Gu" w:date="2020-05-18T10:36:00Z">
                <w:rPr>
                  <w:del w:id="1486" w:author="Kevin Gu" w:date="2020-05-21T14:49:00Z"/>
                  <w:noProof/>
                  <w:sz w:val="22"/>
                  <w:szCs w:val="22"/>
                  <w:lang w:val="en-US" w:eastAsia="zh-CN"/>
                </w:rPr>
              </w:rPrChange>
            </w:rPr>
          </w:pPr>
          <w:del w:id="1487" w:author="Kevin Gu" w:date="2020-05-21T14:49:00Z">
            <w:r w:rsidRPr="00876437" w:rsidDel="00B909D7">
              <w:rPr>
                <w:lang w:val="en-GB"/>
                <w:rPrChange w:id="1488" w:author="Kevin Gu" w:date="2020-05-18T10:36:00Z">
                  <w:rPr>
                    <w:rStyle w:val="Hyperlink"/>
                    <w:noProof/>
                  </w:rPr>
                </w:rPrChange>
              </w:rPr>
              <w:delText>6.8</w:delText>
            </w:r>
            <w:r w:rsidRPr="00876437" w:rsidDel="00B909D7">
              <w:rPr>
                <w:noProof/>
                <w:sz w:val="22"/>
                <w:szCs w:val="22"/>
                <w:lang w:val="en-GB" w:eastAsia="zh-CN"/>
                <w:rPrChange w:id="1489" w:author="Kevin Gu" w:date="2020-05-18T10:36:00Z">
                  <w:rPr>
                    <w:noProof/>
                    <w:sz w:val="22"/>
                    <w:szCs w:val="22"/>
                    <w:lang w:val="en-US" w:eastAsia="zh-CN"/>
                  </w:rPr>
                </w:rPrChange>
              </w:rPr>
              <w:tab/>
            </w:r>
            <w:r w:rsidRPr="00876437" w:rsidDel="00B909D7">
              <w:rPr>
                <w:lang w:val="en-GB"/>
                <w:rPrChange w:id="1490" w:author="Kevin Gu" w:date="2020-05-18T10:36:00Z">
                  <w:rPr>
                    <w:rStyle w:val="Hyperlink"/>
                    <w:noProof/>
                  </w:rPr>
                </w:rPrChange>
              </w:rPr>
              <w:delText xml:space="preserve">Power Supply </w:delText>
            </w:r>
            <w:r w:rsidRPr="00876437" w:rsidDel="00B909D7">
              <w:rPr>
                <w:rFonts w:hint="eastAsia"/>
                <w:lang w:val="en-GB"/>
                <w:rPrChange w:id="1491" w:author="Kevin Gu" w:date="2020-05-18T10:36:00Z">
                  <w:rPr>
                    <w:rStyle w:val="Hyperlink"/>
                    <w:rFonts w:hint="eastAsia"/>
                    <w:noProof/>
                    <w:lang w:eastAsia="zh-CN"/>
                  </w:rPr>
                </w:rPrChange>
              </w:rPr>
              <w:delText>电源供应</w:delText>
            </w:r>
            <w:r w:rsidRPr="00876437" w:rsidDel="00B909D7">
              <w:rPr>
                <w:noProof/>
                <w:webHidden/>
                <w:lang w:val="en-GB"/>
                <w:rPrChange w:id="1492" w:author="Kevin Gu" w:date="2020-05-18T10:36:00Z">
                  <w:rPr>
                    <w:noProof/>
                    <w:webHidden/>
                  </w:rPr>
                </w:rPrChange>
              </w:rPr>
              <w:tab/>
              <w:delText>32</w:delText>
            </w:r>
          </w:del>
        </w:p>
        <w:p w14:paraId="2D79F276" w14:textId="63F81E3E" w:rsidR="00F20899" w:rsidRPr="00876437" w:rsidDel="00B909D7" w:rsidRDefault="00F20899">
          <w:pPr>
            <w:pStyle w:val="TOC2"/>
            <w:rPr>
              <w:del w:id="1493" w:author="Kevin Gu" w:date="2020-05-21T14:49:00Z"/>
              <w:noProof/>
              <w:sz w:val="22"/>
              <w:szCs w:val="22"/>
              <w:lang w:val="en-GB" w:eastAsia="zh-CN"/>
              <w:rPrChange w:id="1494" w:author="Kevin Gu" w:date="2020-05-18T10:36:00Z">
                <w:rPr>
                  <w:del w:id="1495" w:author="Kevin Gu" w:date="2020-05-21T14:49:00Z"/>
                  <w:noProof/>
                  <w:sz w:val="22"/>
                  <w:szCs w:val="22"/>
                  <w:lang w:val="en-US" w:eastAsia="zh-CN"/>
                </w:rPr>
              </w:rPrChange>
            </w:rPr>
          </w:pPr>
          <w:del w:id="1496" w:author="Kevin Gu" w:date="2020-05-21T14:49:00Z">
            <w:r w:rsidRPr="00876437" w:rsidDel="00B909D7">
              <w:rPr>
                <w:lang w:val="en-GB"/>
                <w:rPrChange w:id="1497" w:author="Kevin Gu" w:date="2020-05-18T10:36:00Z">
                  <w:rPr>
                    <w:rStyle w:val="Hyperlink"/>
                    <w:noProof/>
                    <w:lang w:eastAsia="zh-CN"/>
                  </w:rPr>
                </w:rPrChange>
              </w:rPr>
              <w:delText>6.9</w:delText>
            </w:r>
            <w:r w:rsidRPr="00876437" w:rsidDel="00B909D7">
              <w:rPr>
                <w:noProof/>
                <w:sz w:val="22"/>
                <w:szCs w:val="22"/>
                <w:lang w:val="en-GB" w:eastAsia="zh-CN"/>
                <w:rPrChange w:id="1498" w:author="Kevin Gu" w:date="2020-05-18T10:36:00Z">
                  <w:rPr>
                    <w:noProof/>
                    <w:sz w:val="22"/>
                    <w:szCs w:val="22"/>
                    <w:lang w:val="en-US" w:eastAsia="zh-CN"/>
                  </w:rPr>
                </w:rPrChange>
              </w:rPr>
              <w:tab/>
            </w:r>
            <w:r w:rsidRPr="00876437" w:rsidDel="00B909D7">
              <w:rPr>
                <w:lang w:val="en-GB"/>
                <w:rPrChange w:id="1499" w:author="Kevin Gu" w:date="2020-05-18T10:36:00Z">
                  <w:rPr>
                    <w:rStyle w:val="Hyperlink"/>
                    <w:noProof/>
                  </w:rPr>
                </w:rPrChange>
              </w:rPr>
              <w:delText xml:space="preserve">Inspection for Physical Security Facilities </w:delText>
            </w:r>
            <w:r w:rsidRPr="00876437" w:rsidDel="00B909D7">
              <w:rPr>
                <w:rFonts w:hint="eastAsia"/>
                <w:lang w:val="en-GB"/>
                <w:rPrChange w:id="1500" w:author="Kevin Gu" w:date="2020-05-18T10:36:00Z">
                  <w:rPr>
                    <w:rStyle w:val="Hyperlink"/>
                    <w:rFonts w:hint="eastAsia"/>
                    <w:noProof/>
                    <w:lang w:eastAsia="zh-CN"/>
                  </w:rPr>
                </w:rPrChange>
              </w:rPr>
              <w:delText>检查物理安全设施</w:delText>
            </w:r>
            <w:r w:rsidRPr="00876437" w:rsidDel="00B909D7">
              <w:rPr>
                <w:noProof/>
                <w:webHidden/>
                <w:lang w:val="en-GB"/>
                <w:rPrChange w:id="1501" w:author="Kevin Gu" w:date="2020-05-18T10:36:00Z">
                  <w:rPr>
                    <w:noProof/>
                    <w:webHidden/>
                  </w:rPr>
                </w:rPrChange>
              </w:rPr>
              <w:tab/>
              <w:delText>32</w:delText>
            </w:r>
          </w:del>
        </w:p>
        <w:p w14:paraId="3A576BBD" w14:textId="4CE0954D" w:rsidR="00F20899" w:rsidRPr="00876437" w:rsidDel="00B909D7" w:rsidRDefault="00F20899">
          <w:pPr>
            <w:pStyle w:val="TOC1"/>
            <w:tabs>
              <w:tab w:val="left" w:pos="403"/>
              <w:tab w:val="right" w:leader="dot" w:pos="9742"/>
            </w:tabs>
            <w:rPr>
              <w:del w:id="1502" w:author="Kevin Gu" w:date="2020-05-21T14:49:00Z"/>
              <w:noProof/>
              <w:sz w:val="22"/>
              <w:szCs w:val="22"/>
              <w:lang w:val="en-GB" w:eastAsia="zh-CN"/>
              <w:rPrChange w:id="1503" w:author="Kevin Gu" w:date="2020-05-18T10:36:00Z">
                <w:rPr>
                  <w:del w:id="1504" w:author="Kevin Gu" w:date="2020-05-21T14:49:00Z"/>
                  <w:noProof/>
                  <w:sz w:val="22"/>
                  <w:szCs w:val="22"/>
                  <w:lang w:val="en-US" w:eastAsia="zh-CN"/>
                </w:rPr>
              </w:rPrChange>
            </w:rPr>
          </w:pPr>
          <w:del w:id="1505" w:author="Kevin Gu" w:date="2020-05-21T14:49:00Z">
            <w:r w:rsidRPr="00876437" w:rsidDel="00B909D7">
              <w:rPr>
                <w:lang w:val="en-GB"/>
                <w:rPrChange w:id="1506" w:author="Kevin Gu" w:date="2020-05-18T10:36:00Z">
                  <w:rPr>
                    <w:rStyle w:val="Hyperlink"/>
                    <w:noProof/>
                  </w:rPr>
                </w:rPrChange>
              </w:rPr>
              <w:delText>7</w:delText>
            </w:r>
            <w:r w:rsidRPr="00876437" w:rsidDel="00B909D7">
              <w:rPr>
                <w:noProof/>
                <w:sz w:val="22"/>
                <w:szCs w:val="22"/>
                <w:lang w:val="en-GB" w:eastAsia="zh-CN"/>
                <w:rPrChange w:id="1507" w:author="Kevin Gu" w:date="2020-05-18T10:36:00Z">
                  <w:rPr>
                    <w:noProof/>
                    <w:sz w:val="22"/>
                    <w:szCs w:val="22"/>
                    <w:lang w:val="en-US" w:eastAsia="zh-CN"/>
                  </w:rPr>
                </w:rPrChange>
              </w:rPr>
              <w:tab/>
            </w:r>
            <w:r w:rsidRPr="00876437" w:rsidDel="00B909D7">
              <w:rPr>
                <w:lang w:val="en-GB"/>
                <w:rPrChange w:id="1508" w:author="Kevin Gu" w:date="2020-05-18T10:36:00Z">
                  <w:rPr>
                    <w:rStyle w:val="Hyperlink"/>
                    <w:noProof/>
                  </w:rPr>
                </w:rPrChange>
              </w:rPr>
              <w:delText xml:space="preserve">Security Control of Documents </w:delText>
            </w:r>
            <w:r w:rsidRPr="00876437" w:rsidDel="00B909D7">
              <w:rPr>
                <w:rFonts w:hint="eastAsia"/>
                <w:lang w:val="en-GB"/>
                <w:rPrChange w:id="1509" w:author="Kevin Gu" w:date="2020-05-18T10:36:00Z">
                  <w:rPr>
                    <w:rStyle w:val="Hyperlink"/>
                    <w:rFonts w:hint="eastAsia"/>
                    <w:noProof/>
                    <w:lang w:eastAsia="zh-CN"/>
                  </w:rPr>
                </w:rPrChange>
              </w:rPr>
              <w:delText>文件的安全控制</w:delText>
            </w:r>
            <w:r w:rsidRPr="00876437" w:rsidDel="00B909D7">
              <w:rPr>
                <w:noProof/>
                <w:webHidden/>
                <w:lang w:val="en-GB"/>
                <w:rPrChange w:id="1510" w:author="Kevin Gu" w:date="2020-05-18T10:36:00Z">
                  <w:rPr>
                    <w:noProof/>
                    <w:webHidden/>
                  </w:rPr>
                </w:rPrChange>
              </w:rPr>
              <w:tab/>
              <w:delText>34</w:delText>
            </w:r>
          </w:del>
        </w:p>
        <w:p w14:paraId="46CD0774" w14:textId="01E3A7D4" w:rsidR="00F20899" w:rsidRPr="00876437" w:rsidDel="00B909D7" w:rsidRDefault="00F20899">
          <w:pPr>
            <w:pStyle w:val="TOC2"/>
            <w:rPr>
              <w:del w:id="1511" w:author="Kevin Gu" w:date="2020-05-21T14:49:00Z"/>
              <w:noProof/>
              <w:sz w:val="22"/>
              <w:szCs w:val="22"/>
              <w:lang w:val="en-GB" w:eastAsia="zh-CN"/>
              <w:rPrChange w:id="1512" w:author="Kevin Gu" w:date="2020-05-18T10:36:00Z">
                <w:rPr>
                  <w:del w:id="1513" w:author="Kevin Gu" w:date="2020-05-21T14:49:00Z"/>
                  <w:noProof/>
                  <w:sz w:val="22"/>
                  <w:szCs w:val="22"/>
                  <w:lang w:val="en-US" w:eastAsia="zh-CN"/>
                </w:rPr>
              </w:rPrChange>
            </w:rPr>
          </w:pPr>
          <w:del w:id="1514" w:author="Kevin Gu" w:date="2020-05-21T14:49:00Z">
            <w:r w:rsidRPr="00876437" w:rsidDel="00B909D7">
              <w:rPr>
                <w:lang w:val="en-GB"/>
                <w:rPrChange w:id="1515" w:author="Kevin Gu" w:date="2020-05-18T10:36:00Z">
                  <w:rPr>
                    <w:rStyle w:val="Hyperlink"/>
                    <w:noProof/>
                  </w:rPr>
                </w:rPrChange>
              </w:rPr>
              <w:delText>7.1</w:delText>
            </w:r>
            <w:r w:rsidRPr="00876437" w:rsidDel="00B909D7">
              <w:rPr>
                <w:noProof/>
                <w:sz w:val="22"/>
                <w:szCs w:val="22"/>
                <w:lang w:val="en-GB" w:eastAsia="zh-CN"/>
                <w:rPrChange w:id="1516" w:author="Kevin Gu" w:date="2020-05-18T10:36:00Z">
                  <w:rPr>
                    <w:noProof/>
                    <w:sz w:val="22"/>
                    <w:szCs w:val="22"/>
                    <w:lang w:val="en-US" w:eastAsia="zh-CN"/>
                  </w:rPr>
                </w:rPrChange>
              </w:rPr>
              <w:tab/>
            </w:r>
            <w:r w:rsidRPr="00876437" w:rsidDel="00B909D7">
              <w:rPr>
                <w:lang w:val="en-GB"/>
                <w:rPrChange w:id="1517" w:author="Kevin Gu" w:date="2020-05-18T10:36:00Z">
                  <w:rPr>
                    <w:rStyle w:val="Hyperlink"/>
                    <w:noProof/>
                  </w:rPr>
                </w:rPrChange>
              </w:rPr>
              <w:delText xml:space="preserve">Controlled Document Management </w:delText>
            </w:r>
            <w:r w:rsidRPr="00876437" w:rsidDel="00B909D7">
              <w:rPr>
                <w:rFonts w:hint="eastAsia"/>
                <w:lang w:val="en-GB"/>
                <w:rPrChange w:id="1518" w:author="Kevin Gu" w:date="2020-05-18T10:36:00Z">
                  <w:rPr>
                    <w:rStyle w:val="Hyperlink"/>
                    <w:rFonts w:hint="eastAsia"/>
                    <w:noProof/>
                    <w:lang w:eastAsia="zh-CN"/>
                  </w:rPr>
                </w:rPrChange>
              </w:rPr>
              <w:delText>受控文件管理</w:delText>
            </w:r>
            <w:r w:rsidRPr="00876437" w:rsidDel="00B909D7">
              <w:rPr>
                <w:noProof/>
                <w:webHidden/>
                <w:lang w:val="en-GB"/>
                <w:rPrChange w:id="1519" w:author="Kevin Gu" w:date="2020-05-18T10:36:00Z">
                  <w:rPr>
                    <w:noProof/>
                    <w:webHidden/>
                  </w:rPr>
                </w:rPrChange>
              </w:rPr>
              <w:tab/>
              <w:delText>34</w:delText>
            </w:r>
          </w:del>
        </w:p>
        <w:p w14:paraId="42A3C628" w14:textId="2AFAB7FF" w:rsidR="00F20899" w:rsidRPr="00876437" w:rsidDel="00B909D7" w:rsidRDefault="00F20899">
          <w:pPr>
            <w:pStyle w:val="TOC2"/>
            <w:rPr>
              <w:del w:id="1520" w:author="Kevin Gu" w:date="2020-05-21T14:49:00Z"/>
              <w:noProof/>
              <w:sz w:val="22"/>
              <w:szCs w:val="22"/>
              <w:lang w:val="en-GB" w:eastAsia="zh-CN"/>
              <w:rPrChange w:id="1521" w:author="Kevin Gu" w:date="2020-05-18T10:36:00Z">
                <w:rPr>
                  <w:del w:id="1522" w:author="Kevin Gu" w:date="2020-05-21T14:49:00Z"/>
                  <w:noProof/>
                  <w:sz w:val="22"/>
                  <w:szCs w:val="22"/>
                  <w:lang w:val="en-US" w:eastAsia="zh-CN"/>
                </w:rPr>
              </w:rPrChange>
            </w:rPr>
          </w:pPr>
          <w:del w:id="1523" w:author="Kevin Gu" w:date="2020-05-21T14:49:00Z">
            <w:r w:rsidRPr="00876437" w:rsidDel="00B909D7">
              <w:rPr>
                <w:lang w:val="en-GB"/>
                <w:rPrChange w:id="1524" w:author="Kevin Gu" w:date="2020-05-18T10:36:00Z">
                  <w:rPr>
                    <w:rStyle w:val="Hyperlink"/>
                    <w:noProof/>
                  </w:rPr>
                </w:rPrChange>
              </w:rPr>
              <w:delText>7.2</w:delText>
            </w:r>
            <w:r w:rsidRPr="00876437" w:rsidDel="00B909D7">
              <w:rPr>
                <w:noProof/>
                <w:sz w:val="22"/>
                <w:szCs w:val="22"/>
                <w:lang w:val="en-GB" w:eastAsia="zh-CN"/>
                <w:rPrChange w:id="1525" w:author="Kevin Gu" w:date="2020-05-18T10:36:00Z">
                  <w:rPr>
                    <w:noProof/>
                    <w:sz w:val="22"/>
                    <w:szCs w:val="22"/>
                    <w:lang w:val="en-US" w:eastAsia="zh-CN"/>
                  </w:rPr>
                </w:rPrChange>
              </w:rPr>
              <w:tab/>
            </w:r>
            <w:r w:rsidRPr="00876437" w:rsidDel="00B909D7">
              <w:rPr>
                <w:lang w:val="en-GB"/>
                <w:rPrChange w:id="1526" w:author="Kevin Gu" w:date="2020-05-18T10:36:00Z">
                  <w:rPr>
                    <w:rStyle w:val="Hyperlink"/>
                    <w:noProof/>
                  </w:rPr>
                </w:rPrChange>
              </w:rPr>
              <w:delText xml:space="preserve">Entrance Access Control </w:delText>
            </w:r>
            <w:r w:rsidRPr="00876437" w:rsidDel="00B909D7">
              <w:rPr>
                <w:rFonts w:hint="eastAsia"/>
                <w:lang w:val="en-GB"/>
                <w:rPrChange w:id="1527" w:author="Kevin Gu" w:date="2020-05-18T10:36:00Z">
                  <w:rPr>
                    <w:rStyle w:val="Hyperlink"/>
                    <w:rFonts w:hint="eastAsia"/>
                    <w:noProof/>
                    <w:lang w:eastAsia="zh-CN"/>
                  </w:rPr>
                </w:rPrChange>
              </w:rPr>
              <w:delText>入口访问控制</w:delText>
            </w:r>
            <w:r w:rsidRPr="00876437" w:rsidDel="00B909D7">
              <w:rPr>
                <w:noProof/>
                <w:webHidden/>
                <w:lang w:val="en-GB"/>
                <w:rPrChange w:id="1528" w:author="Kevin Gu" w:date="2020-05-18T10:36:00Z">
                  <w:rPr>
                    <w:noProof/>
                    <w:webHidden/>
                  </w:rPr>
                </w:rPrChange>
              </w:rPr>
              <w:tab/>
              <w:delText>35</w:delText>
            </w:r>
          </w:del>
        </w:p>
        <w:p w14:paraId="1FF5BE48" w14:textId="2253F17F" w:rsidR="00F20899" w:rsidRPr="00876437" w:rsidDel="00B909D7" w:rsidRDefault="00F20899">
          <w:pPr>
            <w:pStyle w:val="TOC1"/>
            <w:tabs>
              <w:tab w:val="left" w:pos="403"/>
              <w:tab w:val="right" w:leader="dot" w:pos="9742"/>
            </w:tabs>
            <w:rPr>
              <w:del w:id="1529" w:author="Kevin Gu" w:date="2020-05-21T14:49:00Z"/>
              <w:noProof/>
              <w:sz w:val="22"/>
              <w:szCs w:val="22"/>
              <w:lang w:val="en-GB" w:eastAsia="zh-CN"/>
              <w:rPrChange w:id="1530" w:author="Kevin Gu" w:date="2020-05-18T10:36:00Z">
                <w:rPr>
                  <w:del w:id="1531" w:author="Kevin Gu" w:date="2020-05-21T14:49:00Z"/>
                  <w:noProof/>
                  <w:sz w:val="22"/>
                  <w:szCs w:val="22"/>
                  <w:lang w:val="en-US" w:eastAsia="zh-CN"/>
                </w:rPr>
              </w:rPrChange>
            </w:rPr>
          </w:pPr>
          <w:del w:id="1532" w:author="Kevin Gu" w:date="2020-05-21T14:49:00Z">
            <w:r w:rsidRPr="00876437" w:rsidDel="00B909D7">
              <w:rPr>
                <w:lang w:val="en-GB"/>
                <w:rPrChange w:id="1533" w:author="Kevin Gu" w:date="2020-05-18T10:36:00Z">
                  <w:rPr>
                    <w:rStyle w:val="Hyperlink"/>
                    <w:noProof/>
                  </w:rPr>
                </w:rPrChange>
              </w:rPr>
              <w:delText>8</w:delText>
            </w:r>
            <w:r w:rsidRPr="00876437" w:rsidDel="00B909D7">
              <w:rPr>
                <w:noProof/>
                <w:sz w:val="22"/>
                <w:szCs w:val="22"/>
                <w:lang w:val="en-GB" w:eastAsia="zh-CN"/>
                <w:rPrChange w:id="1534" w:author="Kevin Gu" w:date="2020-05-18T10:36:00Z">
                  <w:rPr>
                    <w:noProof/>
                    <w:sz w:val="22"/>
                    <w:szCs w:val="22"/>
                    <w:lang w:val="en-US" w:eastAsia="zh-CN"/>
                  </w:rPr>
                </w:rPrChange>
              </w:rPr>
              <w:tab/>
            </w:r>
            <w:r w:rsidRPr="00876437" w:rsidDel="00B909D7">
              <w:rPr>
                <w:lang w:val="en-GB"/>
                <w:rPrChange w:id="1535" w:author="Kevin Gu" w:date="2020-05-18T10:36:00Z">
                  <w:rPr>
                    <w:rStyle w:val="Hyperlink"/>
                    <w:noProof/>
                  </w:rPr>
                </w:rPrChange>
              </w:rPr>
              <w:delText xml:space="preserve">Logical Security Management </w:delText>
            </w:r>
            <w:r w:rsidRPr="00876437" w:rsidDel="00B909D7">
              <w:rPr>
                <w:rFonts w:hint="eastAsia"/>
                <w:lang w:val="en-GB"/>
                <w:rPrChange w:id="1536" w:author="Kevin Gu" w:date="2020-05-18T10:36:00Z">
                  <w:rPr>
                    <w:rStyle w:val="Hyperlink"/>
                    <w:rFonts w:hint="eastAsia"/>
                    <w:noProof/>
                    <w:lang w:eastAsia="zh-CN"/>
                  </w:rPr>
                </w:rPrChange>
              </w:rPr>
              <w:delText>逻辑安全管理</w:delText>
            </w:r>
            <w:r w:rsidRPr="00876437" w:rsidDel="00B909D7">
              <w:rPr>
                <w:noProof/>
                <w:webHidden/>
                <w:lang w:val="en-GB"/>
                <w:rPrChange w:id="1537" w:author="Kevin Gu" w:date="2020-05-18T10:36:00Z">
                  <w:rPr>
                    <w:noProof/>
                    <w:webHidden/>
                  </w:rPr>
                </w:rPrChange>
              </w:rPr>
              <w:tab/>
              <w:delText>36</w:delText>
            </w:r>
          </w:del>
        </w:p>
        <w:p w14:paraId="31918A27" w14:textId="7345E153" w:rsidR="00F20899" w:rsidRPr="00876437" w:rsidDel="00B909D7" w:rsidRDefault="00F20899">
          <w:pPr>
            <w:pStyle w:val="TOC2"/>
            <w:rPr>
              <w:del w:id="1538" w:author="Kevin Gu" w:date="2020-05-21T14:49:00Z"/>
              <w:noProof/>
              <w:sz w:val="22"/>
              <w:szCs w:val="22"/>
              <w:lang w:val="en-GB" w:eastAsia="zh-CN"/>
              <w:rPrChange w:id="1539" w:author="Kevin Gu" w:date="2020-05-18T10:36:00Z">
                <w:rPr>
                  <w:del w:id="1540" w:author="Kevin Gu" w:date="2020-05-21T14:49:00Z"/>
                  <w:noProof/>
                  <w:sz w:val="22"/>
                  <w:szCs w:val="22"/>
                  <w:lang w:val="en-US" w:eastAsia="zh-CN"/>
                </w:rPr>
              </w:rPrChange>
            </w:rPr>
          </w:pPr>
          <w:del w:id="1541" w:author="Kevin Gu" w:date="2020-05-21T14:49:00Z">
            <w:r w:rsidRPr="00876437" w:rsidDel="00B909D7">
              <w:rPr>
                <w:lang w:val="en-GB"/>
                <w:rPrChange w:id="1542" w:author="Kevin Gu" w:date="2020-05-18T10:36:00Z">
                  <w:rPr>
                    <w:rStyle w:val="Hyperlink"/>
                    <w:noProof/>
                  </w:rPr>
                </w:rPrChange>
              </w:rPr>
              <w:delText>8.1</w:delText>
            </w:r>
            <w:r w:rsidRPr="00876437" w:rsidDel="00B909D7">
              <w:rPr>
                <w:noProof/>
                <w:sz w:val="22"/>
                <w:szCs w:val="22"/>
                <w:lang w:val="en-GB" w:eastAsia="zh-CN"/>
                <w:rPrChange w:id="1543" w:author="Kevin Gu" w:date="2020-05-18T10:36:00Z">
                  <w:rPr>
                    <w:noProof/>
                    <w:sz w:val="22"/>
                    <w:szCs w:val="22"/>
                    <w:lang w:val="en-US" w:eastAsia="zh-CN"/>
                  </w:rPr>
                </w:rPrChange>
              </w:rPr>
              <w:tab/>
            </w:r>
            <w:r w:rsidRPr="00876437" w:rsidDel="00B909D7">
              <w:rPr>
                <w:lang w:val="en-GB"/>
                <w:rPrChange w:id="1544" w:author="Kevin Gu" w:date="2020-05-18T10:36:00Z">
                  <w:rPr>
                    <w:rStyle w:val="Hyperlink"/>
                    <w:noProof/>
                  </w:rPr>
                </w:rPrChange>
              </w:rPr>
              <w:delText>General Principle</w:delText>
            </w:r>
            <w:r w:rsidRPr="00876437" w:rsidDel="00B909D7">
              <w:rPr>
                <w:rFonts w:hint="eastAsia"/>
                <w:lang w:val="en-GB"/>
                <w:rPrChange w:id="1545" w:author="Kevin Gu" w:date="2020-05-18T10:36:00Z">
                  <w:rPr>
                    <w:rStyle w:val="Hyperlink"/>
                    <w:rFonts w:hint="eastAsia"/>
                    <w:noProof/>
                    <w:lang w:eastAsia="zh-CN"/>
                  </w:rPr>
                </w:rPrChange>
              </w:rPr>
              <w:delText>总则</w:delText>
            </w:r>
            <w:r w:rsidRPr="00876437" w:rsidDel="00B909D7">
              <w:rPr>
                <w:noProof/>
                <w:webHidden/>
                <w:lang w:val="en-GB"/>
                <w:rPrChange w:id="1546" w:author="Kevin Gu" w:date="2020-05-18T10:36:00Z">
                  <w:rPr>
                    <w:noProof/>
                    <w:webHidden/>
                  </w:rPr>
                </w:rPrChange>
              </w:rPr>
              <w:tab/>
              <w:delText>36</w:delText>
            </w:r>
          </w:del>
        </w:p>
        <w:p w14:paraId="376DC446" w14:textId="69AE89D1" w:rsidR="00F20899" w:rsidRPr="00876437" w:rsidDel="00B909D7" w:rsidRDefault="00F20899">
          <w:pPr>
            <w:pStyle w:val="TOC2"/>
            <w:rPr>
              <w:del w:id="1547" w:author="Kevin Gu" w:date="2020-05-21T14:49:00Z"/>
              <w:noProof/>
              <w:sz w:val="22"/>
              <w:szCs w:val="22"/>
              <w:lang w:val="en-GB" w:eastAsia="zh-CN"/>
              <w:rPrChange w:id="1548" w:author="Kevin Gu" w:date="2020-05-18T10:36:00Z">
                <w:rPr>
                  <w:del w:id="1549" w:author="Kevin Gu" w:date="2020-05-21T14:49:00Z"/>
                  <w:noProof/>
                  <w:sz w:val="22"/>
                  <w:szCs w:val="22"/>
                  <w:lang w:val="en-US" w:eastAsia="zh-CN"/>
                </w:rPr>
              </w:rPrChange>
            </w:rPr>
          </w:pPr>
          <w:del w:id="1550" w:author="Kevin Gu" w:date="2020-05-21T14:49:00Z">
            <w:r w:rsidRPr="00876437" w:rsidDel="00B909D7">
              <w:rPr>
                <w:lang w:val="en-GB"/>
                <w:rPrChange w:id="1551" w:author="Kevin Gu" w:date="2020-05-18T10:36:00Z">
                  <w:rPr>
                    <w:rStyle w:val="Hyperlink"/>
                    <w:noProof/>
                  </w:rPr>
                </w:rPrChange>
              </w:rPr>
              <w:delText>8.2</w:delText>
            </w:r>
            <w:r w:rsidRPr="00876437" w:rsidDel="00B909D7">
              <w:rPr>
                <w:noProof/>
                <w:sz w:val="22"/>
                <w:szCs w:val="22"/>
                <w:lang w:val="en-GB" w:eastAsia="zh-CN"/>
                <w:rPrChange w:id="1552" w:author="Kevin Gu" w:date="2020-05-18T10:36:00Z">
                  <w:rPr>
                    <w:noProof/>
                    <w:sz w:val="22"/>
                    <w:szCs w:val="22"/>
                    <w:lang w:val="en-US" w:eastAsia="zh-CN"/>
                  </w:rPr>
                </w:rPrChange>
              </w:rPr>
              <w:tab/>
            </w:r>
            <w:r w:rsidRPr="00876437" w:rsidDel="00B909D7">
              <w:rPr>
                <w:lang w:val="en-GB"/>
                <w:rPrChange w:id="1553" w:author="Kevin Gu" w:date="2020-05-18T10:36:00Z">
                  <w:rPr>
                    <w:rStyle w:val="Hyperlink"/>
                    <w:noProof/>
                  </w:rPr>
                </w:rPrChange>
              </w:rPr>
              <w:delText xml:space="preserve">Network Security </w:delText>
            </w:r>
            <w:r w:rsidRPr="00876437" w:rsidDel="00B909D7">
              <w:rPr>
                <w:rFonts w:hint="eastAsia"/>
                <w:lang w:val="en-GB"/>
                <w:rPrChange w:id="1554" w:author="Kevin Gu" w:date="2020-05-18T10:36:00Z">
                  <w:rPr>
                    <w:rStyle w:val="Hyperlink"/>
                    <w:rFonts w:hint="eastAsia"/>
                    <w:noProof/>
                    <w:lang w:eastAsia="zh-CN"/>
                  </w:rPr>
                </w:rPrChange>
              </w:rPr>
              <w:delText>网络安全</w:delText>
            </w:r>
            <w:r w:rsidRPr="00876437" w:rsidDel="00B909D7">
              <w:rPr>
                <w:noProof/>
                <w:webHidden/>
                <w:lang w:val="en-GB"/>
                <w:rPrChange w:id="1555" w:author="Kevin Gu" w:date="2020-05-18T10:36:00Z">
                  <w:rPr>
                    <w:noProof/>
                    <w:webHidden/>
                  </w:rPr>
                </w:rPrChange>
              </w:rPr>
              <w:tab/>
              <w:delText>36</w:delText>
            </w:r>
          </w:del>
        </w:p>
        <w:p w14:paraId="090F7D8F" w14:textId="6B2C2BAE" w:rsidR="00F20899" w:rsidRPr="00876437" w:rsidDel="00B909D7" w:rsidRDefault="00F20899">
          <w:pPr>
            <w:pStyle w:val="TOC2"/>
            <w:rPr>
              <w:del w:id="1556" w:author="Kevin Gu" w:date="2020-05-21T14:49:00Z"/>
              <w:noProof/>
              <w:sz w:val="22"/>
              <w:szCs w:val="22"/>
              <w:lang w:val="en-GB" w:eastAsia="zh-CN"/>
              <w:rPrChange w:id="1557" w:author="Kevin Gu" w:date="2020-05-18T10:36:00Z">
                <w:rPr>
                  <w:del w:id="1558" w:author="Kevin Gu" w:date="2020-05-21T14:49:00Z"/>
                  <w:noProof/>
                  <w:sz w:val="22"/>
                  <w:szCs w:val="22"/>
                  <w:lang w:val="en-US" w:eastAsia="zh-CN"/>
                </w:rPr>
              </w:rPrChange>
            </w:rPr>
          </w:pPr>
          <w:del w:id="1559" w:author="Kevin Gu" w:date="2020-05-21T14:49:00Z">
            <w:r w:rsidRPr="00876437" w:rsidDel="00B909D7">
              <w:rPr>
                <w:lang w:val="en-GB"/>
                <w:rPrChange w:id="1560" w:author="Kevin Gu" w:date="2020-05-18T10:36:00Z">
                  <w:rPr>
                    <w:rStyle w:val="Hyperlink"/>
                    <w:noProof/>
                  </w:rPr>
                </w:rPrChange>
              </w:rPr>
              <w:delText>8.3</w:delText>
            </w:r>
            <w:r w:rsidRPr="00876437" w:rsidDel="00B909D7">
              <w:rPr>
                <w:noProof/>
                <w:sz w:val="22"/>
                <w:szCs w:val="22"/>
                <w:lang w:val="en-GB" w:eastAsia="zh-CN"/>
                <w:rPrChange w:id="1561" w:author="Kevin Gu" w:date="2020-05-18T10:36:00Z">
                  <w:rPr>
                    <w:noProof/>
                    <w:sz w:val="22"/>
                    <w:szCs w:val="22"/>
                    <w:lang w:val="en-US" w:eastAsia="zh-CN"/>
                  </w:rPr>
                </w:rPrChange>
              </w:rPr>
              <w:tab/>
            </w:r>
            <w:r w:rsidRPr="00876437" w:rsidDel="00B909D7">
              <w:rPr>
                <w:lang w:val="en-GB"/>
                <w:rPrChange w:id="1562" w:author="Kevin Gu" w:date="2020-05-18T10:36:00Z">
                  <w:rPr>
                    <w:rStyle w:val="Hyperlink"/>
                    <w:noProof/>
                  </w:rPr>
                </w:rPrChange>
              </w:rPr>
              <w:delText xml:space="preserve">Logical Access Control </w:delText>
            </w:r>
            <w:r w:rsidRPr="00876437" w:rsidDel="00B909D7">
              <w:rPr>
                <w:rFonts w:hint="eastAsia"/>
                <w:lang w:val="en-GB"/>
                <w:rPrChange w:id="1563" w:author="Kevin Gu" w:date="2020-05-18T10:36:00Z">
                  <w:rPr>
                    <w:rStyle w:val="Hyperlink"/>
                    <w:rFonts w:hint="eastAsia"/>
                    <w:noProof/>
                    <w:lang w:eastAsia="zh-CN"/>
                  </w:rPr>
                </w:rPrChange>
              </w:rPr>
              <w:delText>逻辑访问控制</w:delText>
            </w:r>
            <w:r w:rsidRPr="00876437" w:rsidDel="00B909D7">
              <w:rPr>
                <w:noProof/>
                <w:webHidden/>
                <w:lang w:val="en-GB"/>
                <w:rPrChange w:id="1564" w:author="Kevin Gu" w:date="2020-05-18T10:36:00Z">
                  <w:rPr>
                    <w:noProof/>
                    <w:webHidden/>
                  </w:rPr>
                </w:rPrChange>
              </w:rPr>
              <w:tab/>
              <w:delText>49</w:delText>
            </w:r>
          </w:del>
        </w:p>
        <w:p w14:paraId="32509F68" w14:textId="30AA72AC" w:rsidR="00F20899" w:rsidRPr="00876437" w:rsidDel="00B909D7" w:rsidRDefault="00F20899">
          <w:pPr>
            <w:pStyle w:val="TOC2"/>
            <w:rPr>
              <w:del w:id="1565" w:author="Kevin Gu" w:date="2020-05-21T14:49:00Z"/>
              <w:noProof/>
              <w:sz w:val="22"/>
              <w:szCs w:val="22"/>
              <w:lang w:val="en-GB" w:eastAsia="zh-CN"/>
              <w:rPrChange w:id="1566" w:author="Kevin Gu" w:date="2020-05-18T10:36:00Z">
                <w:rPr>
                  <w:del w:id="1567" w:author="Kevin Gu" w:date="2020-05-21T14:49:00Z"/>
                  <w:noProof/>
                  <w:sz w:val="22"/>
                  <w:szCs w:val="22"/>
                  <w:lang w:val="en-US" w:eastAsia="zh-CN"/>
                </w:rPr>
              </w:rPrChange>
            </w:rPr>
          </w:pPr>
          <w:del w:id="1568" w:author="Kevin Gu" w:date="2020-05-21T14:49:00Z">
            <w:r w:rsidRPr="00876437" w:rsidDel="00B909D7">
              <w:rPr>
                <w:lang w:val="en-GB"/>
                <w:rPrChange w:id="1569" w:author="Kevin Gu" w:date="2020-05-18T10:36:00Z">
                  <w:rPr>
                    <w:rStyle w:val="Hyperlink"/>
                    <w:noProof/>
                  </w:rPr>
                </w:rPrChange>
              </w:rPr>
              <w:delText>8.4</w:delText>
            </w:r>
            <w:r w:rsidRPr="00876437" w:rsidDel="00B909D7">
              <w:rPr>
                <w:noProof/>
                <w:sz w:val="22"/>
                <w:szCs w:val="22"/>
                <w:lang w:val="en-GB" w:eastAsia="zh-CN"/>
                <w:rPrChange w:id="1570" w:author="Kevin Gu" w:date="2020-05-18T10:36:00Z">
                  <w:rPr>
                    <w:noProof/>
                    <w:sz w:val="22"/>
                    <w:szCs w:val="22"/>
                    <w:lang w:val="en-US" w:eastAsia="zh-CN"/>
                  </w:rPr>
                </w:rPrChange>
              </w:rPr>
              <w:tab/>
            </w:r>
            <w:r w:rsidRPr="00876437" w:rsidDel="00B909D7">
              <w:rPr>
                <w:lang w:val="en-GB"/>
                <w:rPrChange w:id="1571" w:author="Kevin Gu" w:date="2020-05-18T10:36:00Z">
                  <w:rPr>
                    <w:rStyle w:val="Hyperlink"/>
                    <w:noProof/>
                  </w:rPr>
                </w:rPrChange>
              </w:rPr>
              <w:delText xml:space="preserve">Test Data </w:delText>
            </w:r>
            <w:r w:rsidRPr="00876437" w:rsidDel="00B909D7">
              <w:rPr>
                <w:rFonts w:hint="eastAsia"/>
                <w:lang w:val="en-GB"/>
                <w:rPrChange w:id="1572" w:author="Kevin Gu" w:date="2020-05-18T10:36:00Z">
                  <w:rPr>
                    <w:rStyle w:val="Hyperlink"/>
                    <w:rFonts w:hint="eastAsia"/>
                    <w:noProof/>
                    <w:lang w:eastAsia="zh-CN"/>
                  </w:rPr>
                </w:rPrChange>
              </w:rPr>
              <w:delText>测试数据</w:delText>
            </w:r>
            <w:r w:rsidRPr="00876437" w:rsidDel="00B909D7">
              <w:rPr>
                <w:noProof/>
                <w:webHidden/>
                <w:lang w:val="en-GB"/>
                <w:rPrChange w:id="1573" w:author="Kevin Gu" w:date="2020-05-18T10:36:00Z">
                  <w:rPr>
                    <w:noProof/>
                    <w:webHidden/>
                  </w:rPr>
                </w:rPrChange>
              </w:rPr>
              <w:tab/>
              <w:delText>52</w:delText>
            </w:r>
          </w:del>
        </w:p>
        <w:p w14:paraId="5A00250F" w14:textId="6A4EF585" w:rsidR="00F20899" w:rsidRPr="00876437" w:rsidDel="00B909D7" w:rsidRDefault="00F20899">
          <w:pPr>
            <w:pStyle w:val="TOC2"/>
            <w:rPr>
              <w:del w:id="1574" w:author="Kevin Gu" w:date="2020-05-21T14:49:00Z"/>
              <w:noProof/>
              <w:sz w:val="22"/>
              <w:szCs w:val="22"/>
              <w:lang w:val="en-GB" w:eastAsia="zh-CN"/>
              <w:rPrChange w:id="1575" w:author="Kevin Gu" w:date="2020-05-18T10:36:00Z">
                <w:rPr>
                  <w:del w:id="1576" w:author="Kevin Gu" w:date="2020-05-21T14:49:00Z"/>
                  <w:noProof/>
                  <w:sz w:val="22"/>
                  <w:szCs w:val="22"/>
                  <w:lang w:val="en-US" w:eastAsia="zh-CN"/>
                </w:rPr>
              </w:rPrChange>
            </w:rPr>
          </w:pPr>
          <w:del w:id="1577" w:author="Kevin Gu" w:date="2020-05-21T14:49:00Z">
            <w:r w:rsidRPr="00876437" w:rsidDel="00B909D7">
              <w:rPr>
                <w:lang w:val="en-GB"/>
                <w:rPrChange w:id="1578" w:author="Kevin Gu" w:date="2020-05-18T10:36:00Z">
                  <w:rPr>
                    <w:rStyle w:val="Hyperlink"/>
                    <w:noProof/>
                  </w:rPr>
                </w:rPrChange>
              </w:rPr>
              <w:delText>8.5</w:delText>
            </w:r>
            <w:r w:rsidRPr="00876437" w:rsidDel="00B909D7">
              <w:rPr>
                <w:noProof/>
                <w:sz w:val="22"/>
                <w:szCs w:val="22"/>
                <w:lang w:val="en-GB" w:eastAsia="zh-CN"/>
                <w:rPrChange w:id="1579" w:author="Kevin Gu" w:date="2020-05-18T10:36:00Z">
                  <w:rPr>
                    <w:noProof/>
                    <w:sz w:val="22"/>
                    <w:szCs w:val="22"/>
                    <w:lang w:val="en-US" w:eastAsia="zh-CN"/>
                  </w:rPr>
                </w:rPrChange>
              </w:rPr>
              <w:tab/>
            </w:r>
            <w:r w:rsidRPr="00876437" w:rsidDel="00B909D7">
              <w:rPr>
                <w:lang w:val="en-GB"/>
                <w:rPrChange w:id="1580" w:author="Kevin Gu" w:date="2020-05-18T10:36:00Z">
                  <w:rPr>
                    <w:rStyle w:val="Hyperlink"/>
                    <w:noProof/>
                  </w:rPr>
                </w:rPrChange>
              </w:rPr>
              <w:delText xml:space="preserve">Data Security </w:delText>
            </w:r>
            <w:r w:rsidRPr="00876437" w:rsidDel="00B909D7">
              <w:rPr>
                <w:rFonts w:hint="eastAsia"/>
                <w:lang w:val="en-GB"/>
                <w:rPrChange w:id="1581" w:author="Kevin Gu" w:date="2020-05-18T10:36:00Z">
                  <w:rPr>
                    <w:rStyle w:val="Hyperlink"/>
                    <w:rFonts w:hint="eastAsia"/>
                    <w:noProof/>
                    <w:lang w:eastAsia="zh-CN"/>
                  </w:rPr>
                </w:rPrChange>
              </w:rPr>
              <w:delText>数据安全</w:delText>
            </w:r>
            <w:r w:rsidRPr="00876437" w:rsidDel="00B909D7">
              <w:rPr>
                <w:noProof/>
                <w:webHidden/>
                <w:lang w:val="en-GB"/>
                <w:rPrChange w:id="1582" w:author="Kevin Gu" w:date="2020-05-18T10:36:00Z">
                  <w:rPr>
                    <w:noProof/>
                    <w:webHidden/>
                  </w:rPr>
                </w:rPrChange>
              </w:rPr>
              <w:tab/>
              <w:delText>52</w:delText>
            </w:r>
          </w:del>
        </w:p>
        <w:p w14:paraId="529A86D7" w14:textId="6D4B7D87" w:rsidR="00F20899" w:rsidRPr="00876437" w:rsidDel="00B909D7" w:rsidRDefault="00F20899">
          <w:pPr>
            <w:pStyle w:val="TOC2"/>
            <w:rPr>
              <w:del w:id="1583" w:author="Kevin Gu" w:date="2020-05-21T14:49:00Z"/>
              <w:noProof/>
              <w:sz w:val="22"/>
              <w:szCs w:val="22"/>
              <w:lang w:val="en-GB" w:eastAsia="zh-CN"/>
              <w:rPrChange w:id="1584" w:author="Kevin Gu" w:date="2020-05-18T10:36:00Z">
                <w:rPr>
                  <w:del w:id="1585" w:author="Kevin Gu" w:date="2020-05-21T14:49:00Z"/>
                  <w:noProof/>
                  <w:sz w:val="22"/>
                  <w:szCs w:val="22"/>
                  <w:lang w:val="en-US" w:eastAsia="zh-CN"/>
                </w:rPr>
              </w:rPrChange>
            </w:rPr>
          </w:pPr>
          <w:del w:id="1586" w:author="Kevin Gu" w:date="2020-05-21T14:49:00Z">
            <w:r w:rsidRPr="00876437" w:rsidDel="00B909D7">
              <w:rPr>
                <w:lang w:val="en-GB"/>
                <w:rPrChange w:id="1587" w:author="Kevin Gu" w:date="2020-05-18T10:36:00Z">
                  <w:rPr>
                    <w:rStyle w:val="Hyperlink"/>
                    <w:noProof/>
                  </w:rPr>
                </w:rPrChange>
              </w:rPr>
              <w:delText>8.6</w:delText>
            </w:r>
            <w:r w:rsidRPr="00876437" w:rsidDel="00B909D7">
              <w:rPr>
                <w:noProof/>
                <w:sz w:val="22"/>
                <w:szCs w:val="22"/>
                <w:lang w:val="en-GB" w:eastAsia="zh-CN"/>
                <w:rPrChange w:id="1588" w:author="Kevin Gu" w:date="2020-05-18T10:36:00Z">
                  <w:rPr>
                    <w:noProof/>
                    <w:sz w:val="22"/>
                    <w:szCs w:val="22"/>
                    <w:lang w:val="en-US" w:eastAsia="zh-CN"/>
                  </w:rPr>
                </w:rPrChange>
              </w:rPr>
              <w:tab/>
            </w:r>
            <w:r w:rsidRPr="00876437" w:rsidDel="00B909D7">
              <w:rPr>
                <w:lang w:val="en-GB"/>
                <w:rPrChange w:id="1589" w:author="Kevin Gu" w:date="2020-05-18T10:36:00Z">
                  <w:rPr>
                    <w:rStyle w:val="Hyperlink"/>
                    <w:noProof/>
                  </w:rPr>
                </w:rPrChange>
              </w:rPr>
              <w:delText xml:space="preserve">Usage of Email </w:delText>
            </w:r>
            <w:r w:rsidRPr="00876437" w:rsidDel="00B909D7">
              <w:rPr>
                <w:rFonts w:hint="eastAsia"/>
                <w:lang w:val="en-GB"/>
                <w:rPrChange w:id="1590" w:author="Kevin Gu" w:date="2020-05-18T10:36:00Z">
                  <w:rPr>
                    <w:rStyle w:val="Hyperlink"/>
                    <w:rFonts w:hint="eastAsia"/>
                    <w:noProof/>
                    <w:lang w:eastAsia="zh-CN"/>
                  </w:rPr>
                </w:rPrChange>
              </w:rPr>
              <w:delText>邮件的使用</w:delText>
            </w:r>
            <w:r w:rsidRPr="00876437" w:rsidDel="00B909D7">
              <w:rPr>
                <w:noProof/>
                <w:webHidden/>
                <w:lang w:val="en-GB"/>
                <w:rPrChange w:id="1591" w:author="Kevin Gu" w:date="2020-05-18T10:36:00Z">
                  <w:rPr>
                    <w:noProof/>
                    <w:webHidden/>
                  </w:rPr>
                </w:rPrChange>
              </w:rPr>
              <w:tab/>
              <w:delText>53</w:delText>
            </w:r>
          </w:del>
        </w:p>
        <w:p w14:paraId="0D33D082" w14:textId="1AD19250" w:rsidR="00F20899" w:rsidRPr="00876437" w:rsidDel="00B909D7" w:rsidRDefault="00F20899">
          <w:pPr>
            <w:pStyle w:val="TOC1"/>
            <w:tabs>
              <w:tab w:val="left" w:pos="403"/>
              <w:tab w:val="right" w:leader="dot" w:pos="9742"/>
            </w:tabs>
            <w:rPr>
              <w:del w:id="1592" w:author="Kevin Gu" w:date="2020-05-21T14:49:00Z"/>
              <w:noProof/>
              <w:sz w:val="22"/>
              <w:szCs w:val="22"/>
              <w:lang w:val="en-GB" w:eastAsia="zh-CN"/>
              <w:rPrChange w:id="1593" w:author="Kevin Gu" w:date="2020-05-18T10:36:00Z">
                <w:rPr>
                  <w:del w:id="1594" w:author="Kevin Gu" w:date="2020-05-21T14:49:00Z"/>
                  <w:noProof/>
                  <w:sz w:val="22"/>
                  <w:szCs w:val="22"/>
                  <w:lang w:val="en-US" w:eastAsia="zh-CN"/>
                </w:rPr>
              </w:rPrChange>
            </w:rPr>
          </w:pPr>
          <w:del w:id="1595" w:author="Kevin Gu" w:date="2020-05-21T14:49:00Z">
            <w:r w:rsidRPr="00876437" w:rsidDel="00B909D7">
              <w:rPr>
                <w:lang w:val="en-GB"/>
                <w:rPrChange w:id="1596" w:author="Kevin Gu" w:date="2020-05-18T10:36:00Z">
                  <w:rPr>
                    <w:rStyle w:val="Hyperlink"/>
                    <w:noProof/>
                  </w:rPr>
                </w:rPrChange>
              </w:rPr>
              <w:delText>9</w:delText>
            </w:r>
            <w:r w:rsidRPr="00876437" w:rsidDel="00B909D7">
              <w:rPr>
                <w:noProof/>
                <w:sz w:val="22"/>
                <w:szCs w:val="22"/>
                <w:lang w:val="en-GB" w:eastAsia="zh-CN"/>
                <w:rPrChange w:id="1597" w:author="Kevin Gu" w:date="2020-05-18T10:36:00Z">
                  <w:rPr>
                    <w:noProof/>
                    <w:sz w:val="22"/>
                    <w:szCs w:val="22"/>
                    <w:lang w:val="en-US" w:eastAsia="zh-CN"/>
                  </w:rPr>
                </w:rPrChange>
              </w:rPr>
              <w:tab/>
            </w:r>
            <w:r w:rsidRPr="00876437" w:rsidDel="00B909D7">
              <w:rPr>
                <w:lang w:val="en-GB"/>
                <w:rPrChange w:id="1598" w:author="Kevin Gu" w:date="2020-05-18T10:36:00Z">
                  <w:rPr>
                    <w:rStyle w:val="Hyperlink"/>
                    <w:noProof/>
                  </w:rPr>
                </w:rPrChange>
              </w:rPr>
              <w:delText xml:space="preserve">Production Security Management </w:delText>
            </w:r>
            <w:r w:rsidRPr="00876437" w:rsidDel="00B909D7">
              <w:rPr>
                <w:rFonts w:hint="eastAsia"/>
                <w:lang w:val="en-GB"/>
                <w:rPrChange w:id="1599" w:author="Kevin Gu" w:date="2020-05-18T10:36:00Z">
                  <w:rPr>
                    <w:rStyle w:val="Hyperlink"/>
                    <w:rFonts w:hint="eastAsia"/>
                    <w:noProof/>
                    <w:lang w:eastAsia="zh-CN"/>
                  </w:rPr>
                </w:rPrChange>
              </w:rPr>
              <w:delText>生产安全管理</w:delText>
            </w:r>
            <w:r w:rsidRPr="00876437" w:rsidDel="00B909D7">
              <w:rPr>
                <w:noProof/>
                <w:webHidden/>
                <w:lang w:val="en-GB"/>
                <w:rPrChange w:id="1600" w:author="Kevin Gu" w:date="2020-05-18T10:36:00Z">
                  <w:rPr>
                    <w:noProof/>
                    <w:webHidden/>
                  </w:rPr>
                </w:rPrChange>
              </w:rPr>
              <w:tab/>
              <w:delText>55</w:delText>
            </w:r>
          </w:del>
        </w:p>
        <w:p w14:paraId="17D2BC02" w14:textId="65AD285D" w:rsidR="00F20899" w:rsidRPr="00876437" w:rsidDel="00B909D7" w:rsidRDefault="00F20899">
          <w:pPr>
            <w:pStyle w:val="TOC2"/>
            <w:rPr>
              <w:del w:id="1601" w:author="Kevin Gu" w:date="2020-05-21T14:49:00Z"/>
              <w:noProof/>
              <w:sz w:val="22"/>
              <w:szCs w:val="22"/>
              <w:lang w:val="en-GB" w:eastAsia="zh-CN"/>
              <w:rPrChange w:id="1602" w:author="Kevin Gu" w:date="2020-05-18T10:36:00Z">
                <w:rPr>
                  <w:del w:id="1603" w:author="Kevin Gu" w:date="2020-05-21T14:49:00Z"/>
                  <w:noProof/>
                  <w:sz w:val="22"/>
                  <w:szCs w:val="22"/>
                  <w:lang w:val="en-US" w:eastAsia="zh-CN"/>
                </w:rPr>
              </w:rPrChange>
            </w:rPr>
          </w:pPr>
          <w:del w:id="1604" w:author="Kevin Gu" w:date="2020-05-21T14:49:00Z">
            <w:r w:rsidRPr="00876437" w:rsidDel="00B909D7">
              <w:rPr>
                <w:lang w:val="en-GB"/>
                <w:rPrChange w:id="1605" w:author="Kevin Gu" w:date="2020-05-18T10:36:00Z">
                  <w:rPr>
                    <w:rStyle w:val="Hyperlink"/>
                    <w:noProof/>
                  </w:rPr>
                </w:rPrChange>
              </w:rPr>
              <w:delText>9.1</w:delText>
            </w:r>
            <w:r w:rsidRPr="00876437" w:rsidDel="00B909D7">
              <w:rPr>
                <w:noProof/>
                <w:sz w:val="22"/>
                <w:szCs w:val="22"/>
                <w:lang w:val="en-GB" w:eastAsia="zh-CN"/>
                <w:rPrChange w:id="1606" w:author="Kevin Gu" w:date="2020-05-18T10:36:00Z">
                  <w:rPr>
                    <w:noProof/>
                    <w:sz w:val="22"/>
                    <w:szCs w:val="22"/>
                    <w:lang w:val="en-US" w:eastAsia="zh-CN"/>
                  </w:rPr>
                </w:rPrChange>
              </w:rPr>
              <w:tab/>
            </w:r>
            <w:r w:rsidRPr="00876437" w:rsidDel="00B909D7">
              <w:rPr>
                <w:lang w:val="en-GB"/>
                <w:rPrChange w:id="1607" w:author="Kevin Gu" w:date="2020-05-18T10:36:00Z">
                  <w:rPr>
                    <w:rStyle w:val="Hyperlink"/>
                    <w:noProof/>
                  </w:rPr>
                </w:rPrChange>
              </w:rPr>
              <w:delText xml:space="preserve">Plant Security </w:delText>
            </w:r>
            <w:r w:rsidRPr="00876437" w:rsidDel="00B909D7">
              <w:rPr>
                <w:rFonts w:hint="eastAsia"/>
                <w:lang w:val="en-GB"/>
                <w:rPrChange w:id="1608" w:author="Kevin Gu" w:date="2020-05-18T10:36:00Z">
                  <w:rPr>
                    <w:rStyle w:val="Hyperlink"/>
                    <w:rFonts w:hint="eastAsia"/>
                    <w:noProof/>
                    <w:lang w:eastAsia="zh-CN"/>
                  </w:rPr>
                </w:rPrChange>
              </w:rPr>
              <w:delText>车间安全</w:delText>
            </w:r>
            <w:r w:rsidRPr="00876437" w:rsidDel="00B909D7">
              <w:rPr>
                <w:noProof/>
                <w:webHidden/>
                <w:lang w:val="en-GB"/>
                <w:rPrChange w:id="1609" w:author="Kevin Gu" w:date="2020-05-18T10:36:00Z">
                  <w:rPr>
                    <w:noProof/>
                    <w:webHidden/>
                  </w:rPr>
                </w:rPrChange>
              </w:rPr>
              <w:tab/>
              <w:delText>55</w:delText>
            </w:r>
          </w:del>
        </w:p>
        <w:p w14:paraId="0A8355B9" w14:textId="6E863141" w:rsidR="00F20899" w:rsidRPr="00876437" w:rsidDel="00B909D7" w:rsidRDefault="00F20899">
          <w:pPr>
            <w:pStyle w:val="TOC2"/>
            <w:rPr>
              <w:del w:id="1610" w:author="Kevin Gu" w:date="2020-05-21T14:49:00Z"/>
              <w:noProof/>
              <w:sz w:val="22"/>
              <w:szCs w:val="22"/>
              <w:lang w:val="en-GB" w:eastAsia="zh-CN"/>
              <w:rPrChange w:id="1611" w:author="Kevin Gu" w:date="2020-05-18T10:36:00Z">
                <w:rPr>
                  <w:del w:id="1612" w:author="Kevin Gu" w:date="2020-05-21T14:49:00Z"/>
                  <w:noProof/>
                  <w:sz w:val="22"/>
                  <w:szCs w:val="22"/>
                  <w:lang w:val="en-US" w:eastAsia="zh-CN"/>
                </w:rPr>
              </w:rPrChange>
            </w:rPr>
          </w:pPr>
          <w:del w:id="1613" w:author="Kevin Gu" w:date="2020-05-21T14:49:00Z">
            <w:r w:rsidRPr="00876437" w:rsidDel="00B909D7">
              <w:rPr>
                <w:lang w:val="en-GB"/>
                <w:rPrChange w:id="1614" w:author="Kevin Gu" w:date="2020-05-18T10:36:00Z">
                  <w:rPr>
                    <w:rStyle w:val="Hyperlink"/>
                    <w:noProof/>
                  </w:rPr>
                </w:rPrChange>
              </w:rPr>
              <w:delText>9.2</w:delText>
            </w:r>
            <w:r w:rsidRPr="00876437" w:rsidDel="00B909D7">
              <w:rPr>
                <w:noProof/>
                <w:sz w:val="22"/>
                <w:szCs w:val="22"/>
                <w:lang w:val="en-GB" w:eastAsia="zh-CN"/>
                <w:rPrChange w:id="1615" w:author="Kevin Gu" w:date="2020-05-18T10:36:00Z">
                  <w:rPr>
                    <w:noProof/>
                    <w:sz w:val="22"/>
                    <w:szCs w:val="22"/>
                    <w:lang w:val="en-US" w:eastAsia="zh-CN"/>
                  </w:rPr>
                </w:rPrChange>
              </w:rPr>
              <w:tab/>
            </w:r>
            <w:r w:rsidRPr="00876437" w:rsidDel="00B909D7">
              <w:rPr>
                <w:lang w:val="en-GB"/>
                <w:rPrChange w:id="1616" w:author="Kevin Gu" w:date="2020-05-18T10:36:00Z">
                  <w:rPr>
                    <w:rStyle w:val="Hyperlink"/>
                    <w:noProof/>
                  </w:rPr>
                </w:rPrChange>
              </w:rPr>
              <w:delText xml:space="preserve">Raw Materials </w:delText>
            </w:r>
            <w:r w:rsidRPr="00876437" w:rsidDel="00B909D7">
              <w:rPr>
                <w:rFonts w:hint="eastAsia"/>
                <w:lang w:val="en-GB"/>
                <w:rPrChange w:id="1617" w:author="Kevin Gu" w:date="2020-05-18T10:36:00Z">
                  <w:rPr>
                    <w:rStyle w:val="Hyperlink"/>
                    <w:rFonts w:hint="eastAsia"/>
                    <w:noProof/>
                    <w:lang w:eastAsia="zh-CN"/>
                  </w:rPr>
                </w:rPrChange>
              </w:rPr>
              <w:delText>原材料</w:delText>
            </w:r>
            <w:r w:rsidRPr="00876437" w:rsidDel="00B909D7">
              <w:rPr>
                <w:noProof/>
                <w:webHidden/>
                <w:lang w:val="en-GB"/>
                <w:rPrChange w:id="1618" w:author="Kevin Gu" w:date="2020-05-18T10:36:00Z">
                  <w:rPr>
                    <w:noProof/>
                    <w:webHidden/>
                  </w:rPr>
                </w:rPrChange>
              </w:rPr>
              <w:tab/>
              <w:delText>55</w:delText>
            </w:r>
          </w:del>
        </w:p>
        <w:p w14:paraId="6B7C4823" w14:textId="1D326AE8" w:rsidR="00F20899" w:rsidRPr="00876437" w:rsidDel="00B909D7" w:rsidRDefault="00F20899">
          <w:pPr>
            <w:pStyle w:val="TOC2"/>
            <w:rPr>
              <w:del w:id="1619" w:author="Kevin Gu" w:date="2020-05-21T14:49:00Z"/>
              <w:noProof/>
              <w:sz w:val="22"/>
              <w:szCs w:val="22"/>
              <w:lang w:val="en-GB" w:eastAsia="zh-CN"/>
              <w:rPrChange w:id="1620" w:author="Kevin Gu" w:date="2020-05-18T10:36:00Z">
                <w:rPr>
                  <w:del w:id="1621" w:author="Kevin Gu" w:date="2020-05-21T14:49:00Z"/>
                  <w:noProof/>
                  <w:sz w:val="22"/>
                  <w:szCs w:val="22"/>
                  <w:lang w:val="en-US" w:eastAsia="zh-CN"/>
                </w:rPr>
              </w:rPrChange>
            </w:rPr>
          </w:pPr>
          <w:del w:id="1622" w:author="Kevin Gu" w:date="2020-05-21T14:49:00Z">
            <w:r w:rsidRPr="00876437" w:rsidDel="00B909D7">
              <w:rPr>
                <w:lang w:val="en-GB"/>
                <w:rPrChange w:id="1623" w:author="Kevin Gu" w:date="2020-05-18T10:36:00Z">
                  <w:rPr>
                    <w:rStyle w:val="Hyperlink"/>
                    <w:noProof/>
                  </w:rPr>
                </w:rPrChange>
              </w:rPr>
              <w:delText>9.3</w:delText>
            </w:r>
            <w:r w:rsidRPr="00876437" w:rsidDel="00B909D7">
              <w:rPr>
                <w:noProof/>
                <w:sz w:val="22"/>
                <w:szCs w:val="22"/>
                <w:lang w:val="en-GB" w:eastAsia="zh-CN"/>
                <w:rPrChange w:id="1624" w:author="Kevin Gu" w:date="2020-05-18T10:36:00Z">
                  <w:rPr>
                    <w:noProof/>
                    <w:sz w:val="22"/>
                    <w:szCs w:val="22"/>
                    <w:lang w:val="en-US" w:eastAsia="zh-CN"/>
                  </w:rPr>
                </w:rPrChange>
              </w:rPr>
              <w:tab/>
            </w:r>
            <w:r w:rsidRPr="00876437" w:rsidDel="00B909D7">
              <w:rPr>
                <w:lang w:val="en-GB"/>
                <w:rPrChange w:id="1625" w:author="Kevin Gu" w:date="2020-05-18T10:36:00Z">
                  <w:rPr>
                    <w:rStyle w:val="Hyperlink"/>
                    <w:noProof/>
                  </w:rPr>
                </w:rPrChange>
              </w:rPr>
              <w:delText xml:space="preserve">Production Equipment </w:delText>
            </w:r>
            <w:r w:rsidRPr="00876437" w:rsidDel="00B909D7">
              <w:rPr>
                <w:rFonts w:hint="eastAsia"/>
                <w:lang w:val="en-GB"/>
                <w:rPrChange w:id="1626" w:author="Kevin Gu" w:date="2020-05-18T10:36:00Z">
                  <w:rPr>
                    <w:rStyle w:val="Hyperlink"/>
                    <w:rFonts w:hint="eastAsia"/>
                    <w:noProof/>
                    <w:lang w:eastAsia="zh-CN"/>
                  </w:rPr>
                </w:rPrChange>
              </w:rPr>
              <w:delText>生产设备</w:delText>
            </w:r>
            <w:r w:rsidRPr="00876437" w:rsidDel="00B909D7">
              <w:rPr>
                <w:noProof/>
                <w:webHidden/>
                <w:lang w:val="en-GB"/>
                <w:rPrChange w:id="1627" w:author="Kevin Gu" w:date="2020-05-18T10:36:00Z">
                  <w:rPr>
                    <w:noProof/>
                    <w:webHidden/>
                  </w:rPr>
                </w:rPrChange>
              </w:rPr>
              <w:tab/>
              <w:delText>55</w:delText>
            </w:r>
          </w:del>
        </w:p>
        <w:p w14:paraId="19E84DD2" w14:textId="004B9BEC" w:rsidR="00F20899" w:rsidRPr="00876437" w:rsidDel="00B909D7" w:rsidRDefault="00F20899">
          <w:pPr>
            <w:pStyle w:val="TOC2"/>
            <w:rPr>
              <w:del w:id="1628" w:author="Kevin Gu" w:date="2020-05-21T14:49:00Z"/>
              <w:noProof/>
              <w:sz w:val="22"/>
              <w:szCs w:val="22"/>
              <w:lang w:val="en-GB" w:eastAsia="zh-CN"/>
              <w:rPrChange w:id="1629" w:author="Kevin Gu" w:date="2020-05-18T10:36:00Z">
                <w:rPr>
                  <w:del w:id="1630" w:author="Kevin Gu" w:date="2020-05-21T14:49:00Z"/>
                  <w:noProof/>
                  <w:sz w:val="22"/>
                  <w:szCs w:val="22"/>
                  <w:lang w:val="en-US" w:eastAsia="zh-CN"/>
                </w:rPr>
              </w:rPrChange>
            </w:rPr>
          </w:pPr>
          <w:del w:id="1631" w:author="Kevin Gu" w:date="2020-05-21T14:49:00Z">
            <w:r w:rsidRPr="00876437" w:rsidDel="00B909D7">
              <w:rPr>
                <w:lang w:val="en-GB"/>
                <w:rPrChange w:id="1632" w:author="Kevin Gu" w:date="2020-05-18T10:36:00Z">
                  <w:rPr>
                    <w:rStyle w:val="Hyperlink"/>
                    <w:noProof/>
                  </w:rPr>
                </w:rPrChange>
              </w:rPr>
              <w:delText>9.4</w:delText>
            </w:r>
            <w:r w:rsidRPr="00876437" w:rsidDel="00B909D7">
              <w:rPr>
                <w:noProof/>
                <w:sz w:val="22"/>
                <w:szCs w:val="22"/>
                <w:lang w:val="en-GB" w:eastAsia="zh-CN"/>
                <w:rPrChange w:id="1633" w:author="Kevin Gu" w:date="2020-05-18T10:36:00Z">
                  <w:rPr>
                    <w:noProof/>
                    <w:sz w:val="22"/>
                    <w:szCs w:val="22"/>
                    <w:lang w:val="en-US" w:eastAsia="zh-CN"/>
                  </w:rPr>
                </w:rPrChange>
              </w:rPr>
              <w:tab/>
            </w:r>
            <w:r w:rsidRPr="00876437" w:rsidDel="00B909D7">
              <w:rPr>
                <w:lang w:val="en-GB"/>
                <w:rPrChange w:id="1634" w:author="Kevin Gu" w:date="2020-05-18T10:36:00Z">
                  <w:rPr>
                    <w:rStyle w:val="Hyperlink"/>
                    <w:noProof/>
                  </w:rPr>
                </w:rPrChange>
              </w:rPr>
              <w:delText xml:space="preserve">Production Control </w:delText>
            </w:r>
            <w:r w:rsidRPr="00876437" w:rsidDel="00B909D7">
              <w:rPr>
                <w:rFonts w:hint="eastAsia"/>
                <w:lang w:val="en-GB"/>
                <w:rPrChange w:id="1635" w:author="Kevin Gu" w:date="2020-05-18T10:36:00Z">
                  <w:rPr>
                    <w:rStyle w:val="Hyperlink"/>
                    <w:rFonts w:hint="eastAsia"/>
                    <w:noProof/>
                    <w:lang w:eastAsia="zh-CN"/>
                  </w:rPr>
                </w:rPrChange>
              </w:rPr>
              <w:delText>生产控制</w:delText>
            </w:r>
            <w:r w:rsidRPr="00876437" w:rsidDel="00B909D7">
              <w:rPr>
                <w:noProof/>
                <w:webHidden/>
                <w:lang w:val="en-GB"/>
                <w:rPrChange w:id="1636" w:author="Kevin Gu" w:date="2020-05-18T10:36:00Z">
                  <w:rPr>
                    <w:noProof/>
                    <w:webHidden/>
                  </w:rPr>
                </w:rPrChange>
              </w:rPr>
              <w:tab/>
              <w:delText>56</w:delText>
            </w:r>
          </w:del>
        </w:p>
        <w:p w14:paraId="7FFE225D" w14:textId="708976FC" w:rsidR="00F20899" w:rsidRPr="00876437" w:rsidDel="00B909D7" w:rsidRDefault="00F20899">
          <w:pPr>
            <w:pStyle w:val="TOC2"/>
            <w:rPr>
              <w:del w:id="1637" w:author="Kevin Gu" w:date="2020-05-21T14:49:00Z"/>
              <w:noProof/>
              <w:sz w:val="22"/>
              <w:szCs w:val="22"/>
              <w:lang w:val="en-GB" w:eastAsia="zh-CN"/>
              <w:rPrChange w:id="1638" w:author="Kevin Gu" w:date="2020-05-18T10:36:00Z">
                <w:rPr>
                  <w:del w:id="1639" w:author="Kevin Gu" w:date="2020-05-21T14:49:00Z"/>
                  <w:noProof/>
                  <w:sz w:val="22"/>
                  <w:szCs w:val="22"/>
                  <w:lang w:val="en-US" w:eastAsia="zh-CN"/>
                </w:rPr>
              </w:rPrChange>
            </w:rPr>
          </w:pPr>
          <w:del w:id="1640" w:author="Kevin Gu" w:date="2020-05-21T14:49:00Z">
            <w:r w:rsidRPr="00876437" w:rsidDel="00B909D7">
              <w:rPr>
                <w:lang w:val="en-GB"/>
                <w:rPrChange w:id="1641" w:author="Kevin Gu" w:date="2020-05-18T10:36:00Z">
                  <w:rPr>
                    <w:rStyle w:val="Hyperlink"/>
                    <w:noProof/>
                  </w:rPr>
                </w:rPrChange>
              </w:rPr>
              <w:delText>9.5</w:delText>
            </w:r>
            <w:r w:rsidRPr="00876437" w:rsidDel="00B909D7">
              <w:rPr>
                <w:noProof/>
                <w:sz w:val="22"/>
                <w:szCs w:val="22"/>
                <w:lang w:val="en-GB" w:eastAsia="zh-CN"/>
                <w:rPrChange w:id="1642" w:author="Kevin Gu" w:date="2020-05-18T10:36:00Z">
                  <w:rPr>
                    <w:noProof/>
                    <w:sz w:val="22"/>
                    <w:szCs w:val="22"/>
                    <w:lang w:val="en-US" w:eastAsia="zh-CN"/>
                  </w:rPr>
                </w:rPrChange>
              </w:rPr>
              <w:tab/>
            </w:r>
            <w:r w:rsidRPr="00876437" w:rsidDel="00B909D7">
              <w:rPr>
                <w:lang w:val="en-GB"/>
                <w:rPrChange w:id="1643" w:author="Kevin Gu" w:date="2020-05-18T10:36:00Z">
                  <w:rPr>
                    <w:rStyle w:val="Hyperlink"/>
                    <w:noProof/>
                  </w:rPr>
                </w:rPrChange>
              </w:rPr>
              <w:delText xml:space="preserve">Scrap Management </w:delText>
            </w:r>
            <w:r w:rsidRPr="00876437" w:rsidDel="00B909D7">
              <w:rPr>
                <w:rFonts w:hint="eastAsia"/>
                <w:lang w:val="en-GB"/>
                <w:rPrChange w:id="1644" w:author="Kevin Gu" w:date="2020-05-18T10:36:00Z">
                  <w:rPr>
                    <w:rStyle w:val="Hyperlink"/>
                    <w:rFonts w:hint="eastAsia"/>
                    <w:noProof/>
                    <w:lang w:eastAsia="zh-CN"/>
                  </w:rPr>
                </w:rPrChange>
              </w:rPr>
              <w:delText>报废管理</w:delText>
            </w:r>
            <w:r w:rsidRPr="00876437" w:rsidDel="00B909D7">
              <w:rPr>
                <w:noProof/>
                <w:webHidden/>
                <w:lang w:val="en-GB"/>
                <w:rPrChange w:id="1645" w:author="Kevin Gu" w:date="2020-05-18T10:36:00Z">
                  <w:rPr>
                    <w:noProof/>
                    <w:webHidden/>
                  </w:rPr>
                </w:rPrChange>
              </w:rPr>
              <w:tab/>
              <w:delText>56</w:delText>
            </w:r>
          </w:del>
        </w:p>
        <w:p w14:paraId="53794903" w14:textId="43DA319E" w:rsidR="00F20899" w:rsidRPr="00876437" w:rsidDel="00B909D7" w:rsidRDefault="00F20899">
          <w:pPr>
            <w:pStyle w:val="TOC1"/>
            <w:tabs>
              <w:tab w:val="left" w:pos="660"/>
              <w:tab w:val="right" w:leader="dot" w:pos="9742"/>
            </w:tabs>
            <w:rPr>
              <w:del w:id="1646" w:author="Kevin Gu" w:date="2020-05-21T14:49:00Z"/>
              <w:noProof/>
              <w:sz w:val="22"/>
              <w:szCs w:val="22"/>
              <w:lang w:val="en-GB" w:eastAsia="zh-CN"/>
              <w:rPrChange w:id="1647" w:author="Kevin Gu" w:date="2020-05-18T10:36:00Z">
                <w:rPr>
                  <w:del w:id="1648" w:author="Kevin Gu" w:date="2020-05-21T14:49:00Z"/>
                  <w:noProof/>
                  <w:sz w:val="22"/>
                  <w:szCs w:val="22"/>
                  <w:lang w:val="en-US" w:eastAsia="zh-CN"/>
                </w:rPr>
              </w:rPrChange>
            </w:rPr>
          </w:pPr>
          <w:del w:id="1649" w:author="Kevin Gu" w:date="2020-05-21T14:49:00Z">
            <w:r w:rsidRPr="00876437" w:rsidDel="00B909D7">
              <w:rPr>
                <w:lang w:val="en-GB"/>
                <w:rPrChange w:id="1650" w:author="Kevin Gu" w:date="2020-05-18T10:36:00Z">
                  <w:rPr>
                    <w:rStyle w:val="Hyperlink"/>
                    <w:noProof/>
                  </w:rPr>
                </w:rPrChange>
              </w:rPr>
              <w:delText>10</w:delText>
            </w:r>
            <w:r w:rsidRPr="00876437" w:rsidDel="00B909D7">
              <w:rPr>
                <w:noProof/>
                <w:sz w:val="22"/>
                <w:szCs w:val="22"/>
                <w:lang w:val="en-GB" w:eastAsia="zh-CN"/>
                <w:rPrChange w:id="1651" w:author="Kevin Gu" w:date="2020-05-18T10:36:00Z">
                  <w:rPr>
                    <w:noProof/>
                    <w:sz w:val="22"/>
                    <w:szCs w:val="22"/>
                    <w:lang w:val="en-US" w:eastAsia="zh-CN"/>
                  </w:rPr>
                </w:rPrChange>
              </w:rPr>
              <w:tab/>
            </w:r>
            <w:r w:rsidRPr="00876437" w:rsidDel="00B909D7">
              <w:rPr>
                <w:lang w:val="en-GB"/>
                <w:rPrChange w:id="1652" w:author="Kevin Gu" w:date="2020-05-18T10:36:00Z">
                  <w:rPr>
                    <w:rStyle w:val="Hyperlink"/>
                    <w:noProof/>
                  </w:rPr>
                </w:rPrChange>
              </w:rPr>
              <w:delText xml:space="preserve">Packing and Delivery Management </w:delText>
            </w:r>
            <w:r w:rsidRPr="00876437" w:rsidDel="00B909D7">
              <w:rPr>
                <w:rFonts w:hint="eastAsia"/>
                <w:lang w:val="en-GB"/>
                <w:rPrChange w:id="1653" w:author="Kevin Gu" w:date="2020-05-18T10:36:00Z">
                  <w:rPr>
                    <w:rStyle w:val="Hyperlink"/>
                    <w:rFonts w:hint="eastAsia"/>
                    <w:noProof/>
                    <w:lang w:eastAsia="zh-CN"/>
                  </w:rPr>
                </w:rPrChange>
              </w:rPr>
              <w:delText>包装和交付管理</w:delText>
            </w:r>
            <w:r w:rsidRPr="00876437" w:rsidDel="00B909D7">
              <w:rPr>
                <w:noProof/>
                <w:webHidden/>
                <w:lang w:val="en-GB"/>
                <w:rPrChange w:id="1654" w:author="Kevin Gu" w:date="2020-05-18T10:36:00Z">
                  <w:rPr>
                    <w:noProof/>
                    <w:webHidden/>
                  </w:rPr>
                </w:rPrChange>
              </w:rPr>
              <w:tab/>
              <w:delText>57</w:delText>
            </w:r>
          </w:del>
        </w:p>
        <w:p w14:paraId="6EF2E269" w14:textId="38CB6375" w:rsidR="00F20899" w:rsidRPr="00876437" w:rsidDel="00B909D7" w:rsidRDefault="00F20899">
          <w:pPr>
            <w:pStyle w:val="TOC2"/>
            <w:rPr>
              <w:del w:id="1655" w:author="Kevin Gu" w:date="2020-05-21T14:49:00Z"/>
              <w:noProof/>
              <w:sz w:val="22"/>
              <w:szCs w:val="22"/>
              <w:lang w:val="en-GB" w:eastAsia="zh-CN"/>
              <w:rPrChange w:id="1656" w:author="Kevin Gu" w:date="2020-05-18T10:36:00Z">
                <w:rPr>
                  <w:del w:id="1657" w:author="Kevin Gu" w:date="2020-05-21T14:49:00Z"/>
                  <w:noProof/>
                  <w:sz w:val="22"/>
                  <w:szCs w:val="22"/>
                  <w:lang w:val="en-US" w:eastAsia="zh-CN"/>
                </w:rPr>
              </w:rPrChange>
            </w:rPr>
          </w:pPr>
          <w:del w:id="1658" w:author="Kevin Gu" w:date="2020-05-21T14:49:00Z">
            <w:r w:rsidRPr="00876437" w:rsidDel="00B909D7">
              <w:rPr>
                <w:lang w:val="en-GB"/>
                <w:rPrChange w:id="1659" w:author="Kevin Gu" w:date="2020-05-18T10:36:00Z">
                  <w:rPr>
                    <w:rStyle w:val="Hyperlink"/>
                    <w:noProof/>
                  </w:rPr>
                </w:rPrChange>
              </w:rPr>
              <w:delText>10.1</w:delText>
            </w:r>
            <w:r w:rsidRPr="00876437" w:rsidDel="00B909D7">
              <w:rPr>
                <w:noProof/>
                <w:sz w:val="22"/>
                <w:szCs w:val="22"/>
                <w:lang w:val="en-GB" w:eastAsia="zh-CN"/>
                <w:rPrChange w:id="1660" w:author="Kevin Gu" w:date="2020-05-18T10:36:00Z">
                  <w:rPr>
                    <w:noProof/>
                    <w:sz w:val="22"/>
                    <w:szCs w:val="22"/>
                    <w:lang w:val="en-US" w:eastAsia="zh-CN"/>
                  </w:rPr>
                </w:rPrChange>
              </w:rPr>
              <w:tab/>
            </w:r>
            <w:r w:rsidRPr="00876437" w:rsidDel="00B909D7">
              <w:rPr>
                <w:lang w:val="en-GB"/>
                <w:rPrChange w:id="1661" w:author="Kevin Gu" w:date="2020-05-18T10:36:00Z">
                  <w:rPr>
                    <w:rStyle w:val="Hyperlink"/>
                    <w:noProof/>
                  </w:rPr>
                </w:rPrChange>
              </w:rPr>
              <w:delText xml:space="preserve">Identification </w:delText>
            </w:r>
            <w:r w:rsidRPr="00876437" w:rsidDel="00B909D7">
              <w:rPr>
                <w:rFonts w:hint="eastAsia"/>
                <w:lang w:val="en-GB"/>
                <w:rPrChange w:id="1662" w:author="Kevin Gu" w:date="2020-05-18T10:36:00Z">
                  <w:rPr>
                    <w:rStyle w:val="Hyperlink"/>
                    <w:rFonts w:hint="eastAsia"/>
                    <w:noProof/>
                    <w:lang w:eastAsia="zh-CN"/>
                  </w:rPr>
                </w:rPrChange>
              </w:rPr>
              <w:delText>身份鉴别</w:delText>
            </w:r>
            <w:r w:rsidRPr="00876437" w:rsidDel="00B909D7">
              <w:rPr>
                <w:noProof/>
                <w:webHidden/>
                <w:lang w:val="en-GB"/>
                <w:rPrChange w:id="1663" w:author="Kevin Gu" w:date="2020-05-18T10:36:00Z">
                  <w:rPr>
                    <w:noProof/>
                    <w:webHidden/>
                  </w:rPr>
                </w:rPrChange>
              </w:rPr>
              <w:tab/>
              <w:delText>57</w:delText>
            </w:r>
          </w:del>
        </w:p>
        <w:p w14:paraId="76E4CCAE" w14:textId="07849E58" w:rsidR="00F20899" w:rsidRPr="00876437" w:rsidDel="00B909D7" w:rsidRDefault="00F20899">
          <w:pPr>
            <w:pStyle w:val="TOC2"/>
            <w:rPr>
              <w:del w:id="1664" w:author="Kevin Gu" w:date="2020-05-21T14:49:00Z"/>
              <w:noProof/>
              <w:sz w:val="22"/>
              <w:szCs w:val="22"/>
              <w:lang w:val="en-GB" w:eastAsia="zh-CN"/>
              <w:rPrChange w:id="1665" w:author="Kevin Gu" w:date="2020-05-18T10:36:00Z">
                <w:rPr>
                  <w:del w:id="1666" w:author="Kevin Gu" w:date="2020-05-21T14:49:00Z"/>
                  <w:noProof/>
                  <w:sz w:val="22"/>
                  <w:szCs w:val="22"/>
                  <w:lang w:val="en-US" w:eastAsia="zh-CN"/>
                </w:rPr>
              </w:rPrChange>
            </w:rPr>
          </w:pPr>
          <w:del w:id="1667" w:author="Kevin Gu" w:date="2020-05-21T14:49:00Z">
            <w:r w:rsidRPr="00876437" w:rsidDel="00B909D7">
              <w:rPr>
                <w:lang w:val="en-GB"/>
                <w:rPrChange w:id="1668" w:author="Kevin Gu" w:date="2020-05-18T10:36:00Z">
                  <w:rPr>
                    <w:rStyle w:val="Hyperlink"/>
                    <w:noProof/>
                  </w:rPr>
                </w:rPrChange>
              </w:rPr>
              <w:delText>10.2</w:delText>
            </w:r>
            <w:r w:rsidRPr="00876437" w:rsidDel="00B909D7">
              <w:rPr>
                <w:noProof/>
                <w:sz w:val="22"/>
                <w:szCs w:val="22"/>
                <w:lang w:val="en-GB" w:eastAsia="zh-CN"/>
                <w:rPrChange w:id="1669" w:author="Kevin Gu" w:date="2020-05-18T10:36:00Z">
                  <w:rPr>
                    <w:noProof/>
                    <w:sz w:val="22"/>
                    <w:szCs w:val="22"/>
                    <w:lang w:val="en-US" w:eastAsia="zh-CN"/>
                  </w:rPr>
                </w:rPrChange>
              </w:rPr>
              <w:tab/>
            </w:r>
            <w:r w:rsidRPr="00876437" w:rsidDel="00B909D7">
              <w:rPr>
                <w:lang w:val="en-GB"/>
                <w:rPrChange w:id="1670" w:author="Kevin Gu" w:date="2020-05-18T10:36:00Z">
                  <w:rPr>
                    <w:rStyle w:val="Hyperlink"/>
                    <w:noProof/>
                  </w:rPr>
                </w:rPrChange>
              </w:rPr>
              <w:delText>Packing</w:delText>
            </w:r>
            <w:r w:rsidRPr="00876437" w:rsidDel="00B909D7">
              <w:rPr>
                <w:rFonts w:hint="eastAsia"/>
                <w:lang w:val="en-GB"/>
                <w:rPrChange w:id="1671" w:author="Kevin Gu" w:date="2020-05-18T10:36:00Z">
                  <w:rPr>
                    <w:rStyle w:val="Hyperlink"/>
                    <w:rFonts w:hint="eastAsia"/>
                    <w:noProof/>
                    <w:lang w:eastAsia="zh-CN"/>
                  </w:rPr>
                </w:rPrChange>
              </w:rPr>
              <w:delText>包装</w:delText>
            </w:r>
            <w:r w:rsidRPr="00876437" w:rsidDel="00B909D7">
              <w:rPr>
                <w:noProof/>
                <w:webHidden/>
                <w:lang w:val="en-GB"/>
                <w:rPrChange w:id="1672" w:author="Kevin Gu" w:date="2020-05-18T10:36:00Z">
                  <w:rPr>
                    <w:noProof/>
                    <w:webHidden/>
                  </w:rPr>
                </w:rPrChange>
              </w:rPr>
              <w:tab/>
              <w:delText>57</w:delText>
            </w:r>
          </w:del>
        </w:p>
        <w:p w14:paraId="428D16D6" w14:textId="49A120F1" w:rsidR="00F20899" w:rsidRPr="00876437" w:rsidDel="00B909D7" w:rsidRDefault="00F20899">
          <w:pPr>
            <w:pStyle w:val="TOC2"/>
            <w:rPr>
              <w:del w:id="1673" w:author="Kevin Gu" w:date="2020-05-21T14:49:00Z"/>
              <w:noProof/>
              <w:sz w:val="22"/>
              <w:szCs w:val="22"/>
              <w:lang w:val="en-GB" w:eastAsia="zh-CN"/>
              <w:rPrChange w:id="1674" w:author="Kevin Gu" w:date="2020-05-18T10:36:00Z">
                <w:rPr>
                  <w:del w:id="1675" w:author="Kevin Gu" w:date="2020-05-21T14:49:00Z"/>
                  <w:noProof/>
                  <w:sz w:val="22"/>
                  <w:szCs w:val="22"/>
                  <w:lang w:val="en-US" w:eastAsia="zh-CN"/>
                </w:rPr>
              </w:rPrChange>
            </w:rPr>
          </w:pPr>
          <w:del w:id="1676" w:author="Kevin Gu" w:date="2020-05-21T14:49:00Z">
            <w:r w:rsidRPr="00876437" w:rsidDel="00B909D7">
              <w:rPr>
                <w:lang w:val="en-GB"/>
                <w:rPrChange w:id="1677" w:author="Kevin Gu" w:date="2020-05-18T10:36:00Z">
                  <w:rPr>
                    <w:rStyle w:val="Hyperlink"/>
                    <w:noProof/>
                  </w:rPr>
                </w:rPrChange>
              </w:rPr>
              <w:delText>10.3</w:delText>
            </w:r>
            <w:r w:rsidRPr="00876437" w:rsidDel="00B909D7">
              <w:rPr>
                <w:noProof/>
                <w:sz w:val="22"/>
                <w:szCs w:val="22"/>
                <w:lang w:val="en-GB" w:eastAsia="zh-CN"/>
                <w:rPrChange w:id="1678" w:author="Kevin Gu" w:date="2020-05-18T10:36:00Z">
                  <w:rPr>
                    <w:noProof/>
                    <w:sz w:val="22"/>
                    <w:szCs w:val="22"/>
                    <w:lang w:val="en-US" w:eastAsia="zh-CN"/>
                  </w:rPr>
                </w:rPrChange>
              </w:rPr>
              <w:tab/>
            </w:r>
            <w:r w:rsidRPr="00876437" w:rsidDel="00B909D7">
              <w:rPr>
                <w:lang w:val="en-GB"/>
                <w:rPrChange w:id="1679" w:author="Kevin Gu" w:date="2020-05-18T10:36:00Z">
                  <w:rPr>
                    <w:rStyle w:val="Hyperlink"/>
                    <w:noProof/>
                  </w:rPr>
                </w:rPrChange>
              </w:rPr>
              <w:delText xml:space="preserve">Transportation and Delivery </w:delText>
            </w:r>
            <w:r w:rsidRPr="00876437" w:rsidDel="00B909D7">
              <w:rPr>
                <w:rFonts w:hint="eastAsia"/>
                <w:lang w:val="en-GB"/>
                <w:rPrChange w:id="1680" w:author="Kevin Gu" w:date="2020-05-18T10:36:00Z">
                  <w:rPr>
                    <w:rStyle w:val="Hyperlink"/>
                    <w:rFonts w:hint="eastAsia"/>
                    <w:noProof/>
                    <w:lang w:eastAsia="zh-CN"/>
                  </w:rPr>
                </w:rPrChange>
              </w:rPr>
              <w:delText>运输以及交付</w:delText>
            </w:r>
            <w:r w:rsidRPr="00876437" w:rsidDel="00B909D7">
              <w:rPr>
                <w:noProof/>
                <w:webHidden/>
                <w:lang w:val="en-GB"/>
                <w:rPrChange w:id="1681" w:author="Kevin Gu" w:date="2020-05-18T10:36:00Z">
                  <w:rPr>
                    <w:noProof/>
                    <w:webHidden/>
                  </w:rPr>
                </w:rPrChange>
              </w:rPr>
              <w:tab/>
              <w:delText>58</w:delText>
            </w:r>
          </w:del>
        </w:p>
        <w:p w14:paraId="39B1F1AD" w14:textId="25F3FF7D" w:rsidR="00F20899" w:rsidRPr="00876437" w:rsidDel="00B909D7" w:rsidRDefault="00F20899">
          <w:pPr>
            <w:pStyle w:val="TOC1"/>
            <w:tabs>
              <w:tab w:val="left" w:pos="660"/>
              <w:tab w:val="right" w:leader="dot" w:pos="9742"/>
            </w:tabs>
            <w:rPr>
              <w:del w:id="1682" w:author="Kevin Gu" w:date="2020-05-21T14:49:00Z"/>
              <w:noProof/>
              <w:sz w:val="22"/>
              <w:szCs w:val="22"/>
              <w:lang w:val="en-GB" w:eastAsia="zh-CN"/>
              <w:rPrChange w:id="1683" w:author="Kevin Gu" w:date="2020-05-18T10:36:00Z">
                <w:rPr>
                  <w:del w:id="1684" w:author="Kevin Gu" w:date="2020-05-21T14:49:00Z"/>
                  <w:noProof/>
                  <w:sz w:val="22"/>
                  <w:szCs w:val="22"/>
                  <w:lang w:val="en-US" w:eastAsia="zh-CN"/>
                </w:rPr>
              </w:rPrChange>
            </w:rPr>
          </w:pPr>
          <w:del w:id="1685" w:author="Kevin Gu" w:date="2020-05-21T14:49:00Z">
            <w:r w:rsidRPr="00876437" w:rsidDel="00B909D7">
              <w:rPr>
                <w:lang w:val="en-GB"/>
                <w:rPrChange w:id="1686" w:author="Kevin Gu" w:date="2020-05-18T10:36:00Z">
                  <w:rPr>
                    <w:rStyle w:val="Hyperlink"/>
                    <w:noProof/>
                  </w:rPr>
                </w:rPrChange>
              </w:rPr>
              <w:delText>11</w:delText>
            </w:r>
            <w:r w:rsidRPr="00876437" w:rsidDel="00B909D7">
              <w:rPr>
                <w:noProof/>
                <w:sz w:val="22"/>
                <w:szCs w:val="22"/>
                <w:lang w:val="en-GB" w:eastAsia="zh-CN"/>
                <w:rPrChange w:id="1687" w:author="Kevin Gu" w:date="2020-05-18T10:36:00Z">
                  <w:rPr>
                    <w:noProof/>
                    <w:sz w:val="22"/>
                    <w:szCs w:val="22"/>
                    <w:lang w:val="en-US" w:eastAsia="zh-CN"/>
                  </w:rPr>
                </w:rPrChange>
              </w:rPr>
              <w:tab/>
            </w:r>
            <w:r w:rsidRPr="00876437" w:rsidDel="00B909D7">
              <w:rPr>
                <w:lang w:val="en-GB"/>
                <w:rPrChange w:id="1688" w:author="Kevin Gu" w:date="2020-05-18T10:36:00Z">
                  <w:rPr>
                    <w:rStyle w:val="Hyperlink"/>
                    <w:noProof/>
                  </w:rPr>
                </w:rPrChange>
              </w:rPr>
              <w:delText xml:space="preserve">Security Incident Management </w:delText>
            </w:r>
            <w:r w:rsidRPr="00876437" w:rsidDel="00B909D7">
              <w:rPr>
                <w:rFonts w:hint="eastAsia"/>
                <w:lang w:val="en-GB"/>
                <w:rPrChange w:id="1689" w:author="Kevin Gu" w:date="2020-05-18T10:36:00Z">
                  <w:rPr>
                    <w:rStyle w:val="Hyperlink"/>
                    <w:rFonts w:hint="eastAsia"/>
                    <w:noProof/>
                    <w:lang w:eastAsia="zh-CN"/>
                  </w:rPr>
                </w:rPrChange>
              </w:rPr>
              <w:delText>安全事故管理</w:delText>
            </w:r>
            <w:r w:rsidRPr="00876437" w:rsidDel="00B909D7">
              <w:rPr>
                <w:noProof/>
                <w:webHidden/>
                <w:lang w:val="en-GB"/>
                <w:rPrChange w:id="1690" w:author="Kevin Gu" w:date="2020-05-18T10:36:00Z">
                  <w:rPr>
                    <w:noProof/>
                    <w:webHidden/>
                  </w:rPr>
                </w:rPrChange>
              </w:rPr>
              <w:tab/>
              <w:delText>59</w:delText>
            </w:r>
          </w:del>
        </w:p>
        <w:p w14:paraId="7A913CD5" w14:textId="00926812" w:rsidR="00F20899" w:rsidRPr="00876437" w:rsidDel="00B909D7" w:rsidRDefault="00F20899">
          <w:pPr>
            <w:pStyle w:val="TOC1"/>
            <w:tabs>
              <w:tab w:val="left" w:pos="660"/>
              <w:tab w:val="right" w:leader="dot" w:pos="9742"/>
            </w:tabs>
            <w:rPr>
              <w:del w:id="1691" w:author="Kevin Gu" w:date="2020-05-21T14:49:00Z"/>
              <w:noProof/>
              <w:sz w:val="22"/>
              <w:szCs w:val="22"/>
              <w:lang w:val="en-GB" w:eastAsia="zh-CN"/>
              <w:rPrChange w:id="1692" w:author="Kevin Gu" w:date="2020-05-18T10:36:00Z">
                <w:rPr>
                  <w:del w:id="1693" w:author="Kevin Gu" w:date="2020-05-21T14:49:00Z"/>
                  <w:noProof/>
                  <w:sz w:val="22"/>
                  <w:szCs w:val="22"/>
                  <w:lang w:val="en-US" w:eastAsia="zh-CN"/>
                </w:rPr>
              </w:rPrChange>
            </w:rPr>
          </w:pPr>
          <w:del w:id="1694" w:author="Kevin Gu" w:date="2020-05-21T14:49:00Z">
            <w:r w:rsidRPr="00876437" w:rsidDel="00B909D7">
              <w:rPr>
                <w:lang w:val="en-GB"/>
                <w:rPrChange w:id="1695" w:author="Kevin Gu" w:date="2020-05-18T10:36:00Z">
                  <w:rPr>
                    <w:rStyle w:val="Hyperlink"/>
                    <w:noProof/>
                  </w:rPr>
                </w:rPrChange>
              </w:rPr>
              <w:delText>12</w:delText>
            </w:r>
            <w:r w:rsidRPr="00876437" w:rsidDel="00B909D7">
              <w:rPr>
                <w:noProof/>
                <w:sz w:val="22"/>
                <w:szCs w:val="22"/>
                <w:lang w:val="en-GB" w:eastAsia="zh-CN"/>
                <w:rPrChange w:id="1696" w:author="Kevin Gu" w:date="2020-05-18T10:36:00Z">
                  <w:rPr>
                    <w:noProof/>
                    <w:sz w:val="22"/>
                    <w:szCs w:val="22"/>
                    <w:lang w:val="en-US" w:eastAsia="zh-CN"/>
                  </w:rPr>
                </w:rPrChange>
              </w:rPr>
              <w:tab/>
            </w:r>
            <w:r w:rsidRPr="00876437" w:rsidDel="00B909D7">
              <w:rPr>
                <w:lang w:val="en-GB"/>
                <w:rPrChange w:id="1697" w:author="Kevin Gu" w:date="2020-05-18T10:36:00Z">
                  <w:rPr>
                    <w:rStyle w:val="Hyperlink"/>
                    <w:noProof/>
                  </w:rPr>
                </w:rPrChange>
              </w:rPr>
              <w:delText xml:space="preserve">Risk Analysis &amp; Business Continuity </w:delText>
            </w:r>
            <w:r w:rsidRPr="00876437" w:rsidDel="00B909D7">
              <w:rPr>
                <w:rFonts w:hint="eastAsia"/>
                <w:lang w:val="en-GB"/>
                <w:rPrChange w:id="1698" w:author="Kevin Gu" w:date="2020-05-18T10:36:00Z">
                  <w:rPr>
                    <w:rStyle w:val="Hyperlink"/>
                    <w:rFonts w:hint="eastAsia"/>
                    <w:noProof/>
                    <w:lang w:eastAsia="zh-CN"/>
                  </w:rPr>
                </w:rPrChange>
              </w:rPr>
              <w:delText>风险分析与业务连续性</w:delText>
            </w:r>
            <w:r w:rsidRPr="00876437" w:rsidDel="00B909D7">
              <w:rPr>
                <w:noProof/>
                <w:webHidden/>
                <w:lang w:val="en-GB"/>
                <w:rPrChange w:id="1699" w:author="Kevin Gu" w:date="2020-05-18T10:36:00Z">
                  <w:rPr>
                    <w:noProof/>
                    <w:webHidden/>
                  </w:rPr>
                </w:rPrChange>
              </w:rPr>
              <w:tab/>
              <w:delText>61</w:delText>
            </w:r>
          </w:del>
        </w:p>
        <w:p w14:paraId="30D7A00E" w14:textId="08E5591A" w:rsidR="00F20899" w:rsidRPr="00876437" w:rsidDel="00B909D7" w:rsidRDefault="00F20899">
          <w:pPr>
            <w:pStyle w:val="TOC2"/>
            <w:rPr>
              <w:del w:id="1700" w:author="Kevin Gu" w:date="2020-05-21T14:49:00Z"/>
              <w:noProof/>
              <w:sz w:val="22"/>
              <w:szCs w:val="22"/>
              <w:lang w:val="en-GB" w:eastAsia="zh-CN"/>
              <w:rPrChange w:id="1701" w:author="Kevin Gu" w:date="2020-05-18T10:36:00Z">
                <w:rPr>
                  <w:del w:id="1702" w:author="Kevin Gu" w:date="2020-05-21T14:49:00Z"/>
                  <w:noProof/>
                  <w:sz w:val="22"/>
                  <w:szCs w:val="22"/>
                  <w:lang w:val="en-US" w:eastAsia="zh-CN"/>
                </w:rPr>
              </w:rPrChange>
            </w:rPr>
          </w:pPr>
          <w:del w:id="1703" w:author="Kevin Gu" w:date="2020-05-21T14:49:00Z">
            <w:r w:rsidRPr="00876437" w:rsidDel="00B909D7">
              <w:rPr>
                <w:lang w:val="en-GB"/>
                <w:rPrChange w:id="1704" w:author="Kevin Gu" w:date="2020-05-18T10:36:00Z">
                  <w:rPr>
                    <w:rStyle w:val="Hyperlink"/>
                    <w:noProof/>
                  </w:rPr>
                </w:rPrChange>
              </w:rPr>
              <w:delText>12.1</w:delText>
            </w:r>
            <w:r w:rsidRPr="00876437" w:rsidDel="00B909D7">
              <w:rPr>
                <w:noProof/>
                <w:sz w:val="22"/>
                <w:szCs w:val="22"/>
                <w:lang w:val="en-GB" w:eastAsia="zh-CN"/>
                <w:rPrChange w:id="1705" w:author="Kevin Gu" w:date="2020-05-18T10:36:00Z">
                  <w:rPr>
                    <w:noProof/>
                    <w:sz w:val="22"/>
                    <w:szCs w:val="22"/>
                    <w:lang w:val="en-US" w:eastAsia="zh-CN"/>
                  </w:rPr>
                </w:rPrChange>
              </w:rPr>
              <w:tab/>
            </w:r>
            <w:r w:rsidRPr="00876437" w:rsidDel="00B909D7">
              <w:rPr>
                <w:lang w:val="en-GB"/>
                <w:rPrChange w:id="1706" w:author="Kevin Gu" w:date="2020-05-18T10:36:00Z">
                  <w:rPr>
                    <w:rStyle w:val="Hyperlink"/>
                    <w:noProof/>
                  </w:rPr>
                </w:rPrChange>
              </w:rPr>
              <w:delText xml:space="preserve">Risk Analysis </w:delText>
            </w:r>
            <w:r w:rsidRPr="00876437" w:rsidDel="00B909D7">
              <w:rPr>
                <w:rFonts w:hint="eastAsia"/>
                <w:lang w:val="en-GB"/>
                <w:rPrChange w:id="1707" w:author="Kevin Gu" w:date="2020-05-18T10:36:00Z">
                  <w:rPr>
                    <w:rStyle w:val="Hyperlink"/>
                    <w:rFonts w:hint="eastAsia"/>
                    <w:noProof/>
                    <w:lang w:eastAsia="zh-CN"/>
                  </w:rPr>
                </w:rPrChange>
              </w:rPr>
              <w:delText>风险分析</w:delText>
            </w:r>
            <w:r w:rsidRPr="00876437" w:rsidDel="00B909D7">
              <w:rPr>
                <w:noProof/>
                <w:webHidden/>
                <w:lang w:val="en-GB"/>
                <w:rPrChange w:id="1708" w:author="Kevin Gu" w:date="2020-05-18T10:36:00Z">
                  <w:rPr>
                    <w:noProof/>
                    <w:webHidden/>
                  </w:rPr>
                </w:rPrChange>
              </w:rPr>
              <w:tab/>
              <w:delText>61</w:delText>
            </w:r>
          </w:del>
        </w:p>
        <w:p w14:paraId="5B24097C" w14:textId="47DE28B2" w:rsidR="00F20899" w:rsidRPr="00876437" w:rsidDel="00B909D7" w:rsidRDefault="00F20899">
          <w:pPr>
            <w:pStyle w:val="TOC2"/>
            <w:rPr>
              <w:del w:id="1709" w:author="Kevin Gu" w:date="2020-05-21T14:49:00Z"/>
              <w:noProof/>
              <w:sz w:val="22"/>
              <w:szCs w:val="22"/>
              <w:lang w:val="en-GB" w:eastAsia="zh-CN"/>
              <w:rPrChange w:id="1710" w:author="Kevin Gu" w:date="2020-05-18T10:36:00Z">
                <w:rPr>
                  <w:del w:id="1711" w:author="Kevin Gu" w:date="2020-05-21T14:49:00Z"/>
                  <w:noProof/>
                  <w:sz w:val="22"/>
                  <w:szCs w:val="22"/>
                  <w:lang w:val="en-US" w:eastAsia="zh-CN"/>
                </w:rPr>
              </w:rPrChange>
            </w:rPr>
          </w:pPr>
          <w:del w:id="1712" w:author="Kevin Gu" w:date="2020-05-21T14:49:00Z">
            <w:r w:rsidRPr="00876437" w:rsidDel="00B909D7">
              <w:rPr>
                <w:lang w:val="en-GB"/>
                <w:rPrChange w:id="1713" w:author="Kevin Gu" w:date="2020-05-18T10:36:00Z">
                  <w:rPr>
                    <w:rStyle w:val="Hyperlink"/>
                    <w:noProof/>
                  </w:rPr>
                </w:rPrChange>
              </w:rPr>
              <w:delText>12.2</w:delText>
            </w:r>
            <w:r w:rsidRPr="00876437" w:rsidDel="00B909D7">
              <w:rPr>
                <w:noProof/>
                <w:sz w:val="22"/>
                <w:szCs w:val="22"/>
                <w:lang w:val="en-GB" w:eastAsia="zh-CN"/>
                <w:rPrChange w:id="1714" w:author="Kevin Gu" w:date="2020-05-18T10:36:00Z">
                  <w:rPr>
                    <w:noProof/>
                    <w:sz w:val="22"/>
                    <w:szCs w:val="22"/>
                    <w:lang w:val="en-US" w:eastAsia="zh-CN"/>
                  </w:rPr>
                </w:rPrChange>
              </w:rPr>
              <w:tab/>
            </w:r>
            <w:r w:rsidRPr="00876437" w:rsidDel="00B909D7">
              <w:rPr>
                <w:lang w:val="en-GB"/>
                <w:rPrChange w:id="1715" w:author="Kevin Gu" w:date="2020-05-18T10:36:00Z">
                  <w:rPr>
                    <w:rStyle w:val="Hyperlink"/>
                    <w:noProof/>
                  </w:rPr>
                </w:rPrChange>
              </w:rPr>
              <w:delText xml:space="preserve">Business Continuity </w:delText>
            </w:r>
            <w:r w:rsidRPr="00876437" w:rsidDel="00B909D7">
              <w:rPr>
                <w:rFonts w:hint="eastAsia"/>
                <w:lang w:val="en-GB"/>
                <w:rPrChange w:id="1716" w:author="Kevin Gu" w:date="2020-05-18T10:36:00Z">
                  <w:rPr>
                    <w:rStyle w:val="Hyperlink"/>
                    <w:rFonts w:hint="eastAsia"/>
                    <w:noProof/>
                    <w:lang w:eastAsia="zh-CN"/>
                  </w:rPr>
                </w:rPrChange>
              </w:rPr>
              <w:delText>业务连续性</w:delText>
            </w:r>
            <w:r w:rsidRPr="00876437" w:rsidDel="00B909D7">
              <w:rPr>
                <w:noProof/>
                <w:webHidden/>
                <w:lang w:val="en-GB"/>
                <w:rPrChange w:id="1717" w:author="Kevin Gu" w:date="2020-05-18T10:36:00Z">
                  <w:rPr>
                    <w:noProof/>
                    <w:webHidden/>
                  </w:rPr>
                </w:rPrChange>
              </w:rPr>
              <w:tab/>
              <w:delText>61</w:delText>
            </w:r>
          </w:del>
        </w:p>
        <w:p w14:paraId="108CB011" w14:textId="455785CB" w:rsidR="00F20899" w:rsidRPr="00876437" w:rsidDel="00B909D7" w:rsidRDefault="00F20899">
          <w:pPr>
            <w:pStyle w:val="TOC1"/>
            <w:tabs>
              <w:tab w:val="left" w:pos="660"/>
              <w:tab w:val="right" w:leader="dot" w:pos="9742"/>
            </w:tabs>
            <w:rPr>
              <w:del w:id="1718" w:author="Kevin Gu" w:date="2020-05-21T14:49:00Z"/>
              <w:noProof/>
              <w:sz w:val="22"/>
              <w:szCs w:val="22"/>
              <w:lang w:val="en-GB" w:eastAsia="zh-CN"/>
              <w:rPrChange w:id="1719" w:author="Kevin Gu" w:date="2020-05-18T10:36:00Z">
                <w:rPr>
                  <w:del w:id="1720" w:author="Kevin Gu" w:date="2020-05-21T14:49:00Z"/>
                  <w:noProof/>
                  <w:sz w:val="22"/>
                  <w:szCs w:val="22"/>
                  <w:lang w:val="en-US" w:eastAsia="zh-CN"/>
                </w:rPr>
              </w:rPrChange>
            </w:rPr>
          </w:pPr>
          <w:del w:id="1721" w:author="Kevin Gu" w:date="2020-05-21T14:49:00Z">
            <w:r w:rsidRPr="00876437" w:rsidDel="00B909D7">
              <w:rPr>
                <w:lang w:val="en-GB"/>
                <w:rPrChange w:id="1722" w:author="Kevin Gu" w:date="2020-05-18T10:36:00Z">
                  <w:rPr>
                    <w:rStyle w:val="Hyperlink"/>
                    <w:noProof/>
                  </w:rPr>
                </w:rPrChange>
              </w:rPr>
              <w:delText>13</w:delText>
            </w:r>
            <w:r w:rsidRPr="00876437" w:rsidDel="00B909D7">
              <w:rPr>
                <w:noProof/>
                <w:sz w:val="22"/>
                <w:szCs w:val="22"/>
                <w:lang w:val="en-GB" w:eastAsia="zh-CN"/>
                <w:rPrChange w:id="1723" w:author="Kevin Gu" w:date="2020-05-18T10:36:00Z">
                  <w:rPr>
                    <w:noProof/>
                    <w:sz w:val="22"/>
                    <w:szCs w:val="22"/>
                    <w:lang w:val="en-US" w:eastAsia="zh-CN"/>
                  </w:rPr>
                </w:rPrChange>
              </w:rPr>
              <w:tab/>
            </w:r>
            <w:r w:rsidRPr="00876437" w:rsidDel="00B909D7">
              <w:rPr>
                <w:lang w:val="en-GB"/>
                <w:rPrChange w:id="1724" w:author="Kevin Gu" w:date="2020-05-18T10:36:00Z">
                  <w:rPr>
                    <w:rStyle w:val="Hyperlink"/>
                    <w:noProof/>
                  </w:rPr>
                </w:rPrChange>
              </w:rPr>
              <w:delText xml:space="preserve">Internal Security Audit </w:delText>
            </w:r>
            <w:r w:rsidRPr="00876437" w:rsidDel="00B909D7">
              <w:rPr>
                <w:rFonts w:hint="eastAsia"/>
                <w:lang w:val="en-GB"/>
                <w:rPrChange w:id="1725" w:author="Kevin Gu" w:date="2020-05-18T10:36:00Z">
                  <w:rPr>
                    <w:rStyle w:val="Hyperlink"/>
                    <w:rFonts w:hint="eastAsia"/>
                    <w:noProof/>
                    <w:lang w:eastAsia="zh-CN"/>
                  </w:rPr>
                </w:rPrChange>
              </w:rPr>
              <w:delText>内部安全审核</w:delText>
            </w:r>
            <w:r w:rsidRPr="00876437" w:rsidDel="00B909D7">
              <w:rPr>
                <w:noProof/>
                <w:webHidden/>
                <w:lang w:val="en-GB"/>
                <w:rPrChange w:id="1726" w:author="Kevin Gu" w:date="2020-05-18T10:36:00Z">
                  <w:rPr>
                    <w:noProof/>
                    <w:webHidden/>
                  </w:rPr>
                </w:rPrChange>
              </w:rPr>
              <w:tab/>
              <w:delText>62</w:delText>
            </w:r>
          </w:del>
        </w:p>
        <w:p w14:paraId="004B43BD" w14:textId="2E5039F2" w:rsidR="00F20899" w:rsidRPr="00876437" w:rsidDel="00B909D7" w:rsidRDefault="00F20899">
          <w:pPr>
            <w:pStyle w:val="TOC1"/>
            <w:tabs>
              <w:tab w:val="left" w:pos="660"/>
              <w:tab w:val="right" w:leader="dot" w:pos="9742"/>
            </w:tabs>
            <w:rPr>
              <w:del w:id="1727" w:author="Kevin Gu" w:date="2020-05-21T14:49:00Z"/>
              <w:noProof/>
              <w:sz w:val="22"/>
              <w:szCs w:val="22"/>
              <w:lang w:val="en-GB" w:eastAsia="zh-CN"/>
              <w:rPrChange w:id="1728" w:author="Kevin Gu" w:date="2020-05-18T10:36:00Z">
                <w:rPr>
                  <w:del w:id="1729" w:author="Kevin Gu" w:date="2020-05-21T14:49:00Z"/>
                  <w:noProof/>
                  <w:sz w:val="22"/>
                  <w:szCs w:val="22"/>
                  <w:lang w:val="en-US" w:eastAsia="zh-CN"/>
                </w:rPr>
              </w:rPrChange>
            </w:rPr>
          </w:pPr>
          <w:del w:id="1730" w:author="Kevin Gu" w:date="2020-05-21T14:49:00Z">
            <w:r w:rsidRPr="00876437" w:rsidDel="00B909D7">
              <w:rPr>
                <w:lang w:val="en-GB"/>
                <w:rPrChange w:id="1731" w:author="Kevin Gu" w:date="2020-05-18T10:36:00Z">
                  <w:rPr>
                    <w:rStyle w:val="Hyperlink"/>
                    <w:noProof/>
                  </w:rPr>
                </w:rPrChange>
              </w:rPr>
              <w:delText>14</w:delText>
            </w:r>
            <w:r w:rsidRPr="00876437" w:rsidDel="00B909D7">
              <w:rPr>
                <w:noProof/>
                <w:sz w:val="22"/>
                <w:szCs w:val="22"/>
                <w:lang w:val="en-GB" w:eastAsia="zh-CN"/>
                <w:rPrChange w:id="1732" w:author="Kevin Gu" w:date="2020-05-18T10:36:00Z">
                  <w:rPr>
                    <w:noProof/>
                    <w:sz w:val="22"/>
                    <w:szCs w:val="22"/>
                    <w:lang w:val="en-US" w:eastAsia="zh-CN"/>
                  </w:rPr>
                </w:rPrChange>
              </w:rPr>
              <w:tab/>
            </w:r>
            <w:r w:rsidRPr="00876437" w:rsidDel="00B909D7">
              <w:rPr>
                <w:lang w:val="en-GB"/>
                <w:rPrChange w:id="1733" w:author="Kevin Gu" w:date="2020-05-18T10:36:00Z">
                  <w:rPr>
                    <w:rStyle w:val="Hyperlink"/>
                    <w:noProof/>
                  </w:rPr>
                </w:rPrChange>
              </w:rPr>
              <w:delText>Justification of necessary level of protection</w:delText>
            </w:r>
            <w:r w:rsidRPr="00876437" w:rsidDel="00B909D7">
              <w:rPr>
                <w:noProof/>
                <w:webHidden/>
                <w:lang w:val="en-GB"/>
                <w:rPrChange w:id="1734" w:author="Kevin Gu" w:date="2020-05-18T10:36:00Z">
                  <w:rPr>
                    <w:noProof/>
                    <w:webHidden/>
                  </w:rPr>
                </w:rPrChange>
              </w:rPr>
              <w:tab/>
              <w:delText>64</w:delText>
            </w:r>
          </w:del>
        </w:p>
        <w:p w14:paraId="627248AE" w14:textId="3D8E24C9" w:rsidR="00F20899" w:rsidRPr="00876437" w:rsidDel="00B909D7" w:rsidRDefault="00F20899">
          <w:pPr>
            <w:pStyle w:val="TOC2"/>
            <w:rPr>
              <w:del w:id="1735" w:author="Kevin Gu" w:date="2020-05-21T14:49:00Z"/>
              <w:noProof/>
              <w:sz w:val="22"/>
              <w:szCs w:val="22"/>
              <w:lang w:val="en-GB" w:eastAsia="zh-CN"/>
              <w:rPrChange w:id="1736" w:author="Kevin Gu" w:date="2020-05-18T10:36:00Z">
                <w:rPr>
                  <w:del w:id="1737" w:author="Kevin Gu" w:date="2020-05-21T14:49:00Z"/>
                  <w:noProof/>
                  <w:sz w:val="22"/>
                  <w:szCs w:val="22"/>
                  <w:lang w:val="en-US" w:eastAsia="zh-CN"/>
                </w:rPr>
              </w:rPrChange>
            </w:rPr>
          </w:pPr>
          <w:del w:id="1738" w:author="Kevin Gu" w:date="2020-05-21T14:49:00Z">
            <w:r w:rsidRPr="00876437" w:rsidDel="00B909D7">
              <w:rPr>
                <w:lang w:val="en-GB"/>
                <w:rPrChange w:id="1739" w:author="Kevin Gu" w:date="2020-05-18T10:36:00Z">
                  <w:rPr>
                    <w:rStyle w:val="Hyperlink"/>
                    <w:noProof/>
                  </w:rPr>
                </w:rPrChange>
              </w:rPr>
              <w:delText>14.1</w:delText>
            </w:r>
            <w:r w:rsidRPr="00876437" w:rsidDel="00B909D7">
              <w:rPr>
                <w:noProof/>
                <w:sz w:val="22"/>
                <w:szCs w:val="22"/>
                <w:lang w:val="en-GB" w:eastAsia="zh-CN"/>
                <w:rPrChange w:id="1740" w:author="Kevin Gu" w:date="2020-05-18T10:36:00Z">
                  <w:rPr>
                    <w:noProof/>
                    <w:sz w:val="22"/>
                    <w:szCs w:val="22"/>
                    <w:lang w:val="en-US" w:eastAsia="zh-CN"/>
                  </w:rPr>
                </w:rPrChange>
              </w:rPr>
              <w:tab/>
            </w:r>
            <w:r w:rsidRPr="00876437" w:rsidDel="00B909D7">
              <w:rPr>
                <w:lang w:val="en-GB"/>
                <w:rPrChange w:id="1741" w:author="Kevin Gu" w:date="2020-05-18T10:36:00Z">
                  <w:rPr>
                    <w:rStyle w:val="Hyperlink"/>
                    <w:noProof/>
                  </w:rPr>
                </w:rPrChange>
              </w:rPr>
              <w:delText>General Assessment</w:delText>
            </w:r>
            <w:r w:rsidRPr="00876437" w:rsidDel="00B909D7">
              <w:rPr>
                <w:noProof/>
                <w:webHidden/>
                <w:lang w:val="en-GB"/>
                <w:rPrChange w:id="1742" w:author="Kevin Gu" w:date="2020-05-18T10:36:00Z">
                  <w:rPr>
                    <w:noProof/>
                    <w:webHidden/>
                  </w:rPr>
                </w:rPrChange>
              </w:rPr>
              <w:tab/>
              <w:delText>65</w:delText>
            </w:r>
          </w:del>
        </w:p>
        <w:p w14:paraId="555B1CB1" w14:textId="76152EEF" w:rsidR="00F20899" w:rsidRPr="00876437" w:rsidDel="00B909D7" w:rsidRDefault="00F20899">
          <w:pPr>
            <w:pStyle w:val="TOC1"/>
            <w:tabs>
              <w:tab w:val="left" w:pos="660"/>
              <w:tab w:val="right" w:leader="dot" w:pos="9742"/>
            </w:tabs>
            <w:rPr>
              <w:del w:id="1743" w:author="Kevin Gu" w:date="2020-05-21T14:49:00Z"/>
              <w:noProof/>
              <w:sz w:val="22"/>
              <w:szCs w:val="22"/>
              <w:lang w:val="en-GB" w:eastAsia="zh-CN"/>
              <w:rPrChange w:id="1744" w:author="Kevin Gu" w:date="2020-05-18T10:36:00Z">
                <w:rPr>
                  <w:del w:id="1745" w:author="Kevin Gu" w:date="2020-05-21T14:49:00Z"/>
                  <w:noProof/>
                  <w:sz w:val="22"/>
                  <w:szCs w:val="22"/>
                  <w:lang w:val="en-US" w:eastAsia="zh-CN"/>
                </w:rPr>
              </w:rPrChange>
            </w:rPr>
          </w:pPr>
          <w:del w:id="1746" w:author="Kevin Gu" w:date="2020-05-21T14:49:00Z">
            <w:r w:rsidRPr="00876437" w:rsidDel="00B909D7">
              <w:rPr>
                <w:lang w:val="en-GB"/>
                <w:rPrChange w:id="1747" w:author="Kevin Gu" w:date="2020-05-18T10:36:00Z">
                  <w:rPr>
                    <w:rStyle w:val="Hyperlink"/>
                    <w:noProof/>
                  </w:rPr>
                </w:rPrChange>
              </w:rPr>
              <w:delText>15</w:delText>
            </w:r>
            <w:r w:rsidRPr="00876437" w:rsidDel="00B909D7">
              <w:rPr>
                <w:noProof/>
                <w:sz w:val="22"/>
                <w:szCs w:val="22"/>
                <w:lang w:val="en-GB" w:eastAsia="zh-CN"/>
                <w:rPrChange w:id="1748" w:author="Kevin Gu" w:date="2020-05-18T10:36:00Z">
                  <w:rPr>
                    <w:noProof/>
                    <w:sz w:val="22"/>
                    <w:szCs w:val="22"/>
                    <w:lang w:val="en-US" w:eastAsia="zh-CN"/>
                  </w:rPr>
                </w:rPrChange>
              </w:rPr>
              <w:tab/>
            </w:r>
            <w:r w:rsidRPr="00876437" w:rsidDel="00B909D7">
              <w:rPr>
                <w:lang w:val="en-GB"/>
                <w:rPrChange w:id="1749" w:author="Kevin Gu" w:date="2020-05-18T10:36:00Z">
                  <w:rPr>
                    <w:rStyle w:val="Hyperlink"/>
                    <w:noProof/>
                  </w:rPr>
                </w:rPrChange>
              </w:rPr>
              <w:delText>Bibliografía</w:delText>
            </w:r>
            <w:r w:rsidRPr="00876437" w:rsidDel="00B909D7">
              <w:rPr>
                <w:noProof/>
                <w:webHidden/>
                <w:lang w:val="en-GB"/>
                <w:rPrChange w:id="1750" w:author="Kevin Gu" w:date="2020-05-18T10:36:00Z">
                  <w:rPr>
                    <w:noProof/>
                    <w:webHidden/>
                  </w:rPr>
                </w:rPrChange>
              </w:rPr>
              <w:tab/>
              <w:delText>66</w:delText>
            </w:r>
          </w:del>
        </w:p>
        <w:p w14:paraId="00CC8D1E" w14:textId="2EC020A6" w:rsidR="00E6536D" w:rsidRPr="00876437" w:rsidRDefault="00C253C9" w:rsidP="00181CF1">
          <w:pPr>
            <w:rPr>
              <w:lang w:val="en-GB"/>
              <w:rPrChange w:id="1751" w:author="Kevin Gu" w:date="2020-05-18T10:36:00Z">
                <w:rPr>
                  <w:lang w:val="en-US"/>
                </w:rPr>
              </w:rPrChange>
            </w:rPr>
          </w:pPr>
          <w:r w:rsidRPr="00876437">
            <w:rPr>
              <w:lang w:val="en-GB"/>
              <w:rPrChange w:id="1752" w:author="Kevin Gu" w:date="2020-05-18T10:36:00Z">
                <w:rPr>
                  <w:lang w:val="en-US"/>
                </w:rPr>
              </w:rPrChange>
            </w:rPr>
            <w:fldChar w:fldCharType="end"/>
          </w:r>
        </w:p>
      </w:sdtContent>
    </w:sdt>
    <w:p w14:paraId="424E605C" w14:textId="77777777" w:rsidR="00E6536D" w:rsidRPr="00876437" w:rsidRDefault="00E6536D" w:rsidP="00181CF1">
      <w:pPr>
        <w:rPr>
          <w:rFonts w:ascii="Open Sans Semibold" w:hAnsi="Open Sans Semibold"/>
          <w:spacing w:val="5"/>
          <w:sz w:val="32"/>
          <w:szCs w:val="32"/>
          <w:lang w:val="en-GB"/>
          <w:rPrChange w:id="1753" w:author="Kevin Gu" w:date="2020-05-18T10:36:00Z">
            <w:rPr>
              <w:rFonts w:ascii="Open Sans Semibold" w:hAnsi="Open Sans Semibold"/>
              <w:spacing w:val="5"/>
              <w:sz w:val="32"/>
              <w:szCs w:val="32"/>
              <w:lang w:val="en-US"/>
            </w:rPr>
          </w:rPrChange>
        </w:rPr>
      </w:pPr>
      <w:r w:rsidRPr="00876437">
        <w:rPr>
          <w:lang w:val="en-GB"/>
          <w:rPrChange w:id="1754" w:author="Kevin Gu" w:date="2020-05-18T10:36:00Z">
            <w:rPr>
              <w:lang w:val="en-US"/>
            </w:rPr>
          </w:rPrChange>
        </w:rPr>
        <w:br w:type="page"/>
      </w:r>
    </w:p>
    <w:p w14:paraId="53D3868F" w14:textId="77777777" w:rsidR="00BE3EE8" w:rsidRPr="00876437" w:rsidRDefault="00E94149" w:rsidP="00181CF1">
      <w:pPr>
        <w:pStyle w:val="Title1"/>
        <w:rPr>
          <w:lang w:val="en-GB"/>
          <w:rPrChange w:id="1755" w:author="Kevin Gu" w:date="2020-05-18T10:36:00Z">
            <w:rPr/>
          </w:rPrChange>
        </w:rPr>
      </w:pPr>
      <w:bookmarkStart w:id="1756" w:name="_Toc43386955"/>
      <w:r w:rsidRPr="00876437">
        <w:rPr>
          <w:lang w:val="en-GB"/>
          <w:rPrChange w:id="1757" w:author="Kevin Gu" w:date="2020-05-18T10:36:00Z">
            <w:rPr/>
          </w:rPrChange>
        </w:rPr>
        <w:lastRenderedPageBreak/>
        <w:t>Introduction</w:t>
      </w:r>
      <w:r w:rsidR="00E05EB9" w:rsidRPr="00876437">
        <w:rPr>
          <w:lang w:val="en-GB"/>
          <w:rPrChange w:id="1758" w:author="Kevin Gu" w:date="2020-05-18T10:36:00Z">
            <w:rPr/>
          </w:rPrChange>
        </w:rPr>
        <w:t xml:space="preserve"> </w:t>
      </w:r>
      <w:r w:rsidR="007E2E38" w:rsidRPr="00876437">
        <w:rPr>
          <w:rFonts w:hint="eastAsia"/>
          <w:lang w:val="en-GB" w:eastAsia="zh-CN"/>
          <w:rPrChange w:id="1759" w:author="Kevin Gu" w:date="2020-05-18T10:36:00Z">
            <w:rPr>
              <w:rFonts w:hint="eastAsia"/>
              <w:lang w:eastAsia="zh-CN"/>
            </w:rPr>
          </w:rPrChange>
        </w:rPr>
        <w:t>简介</w:t>
      </w:r>
      <w:bookmarkEnd w:id="1756"/>
    </w:p>
    <w:p w14:paraId="74DDF8C8" w14:textId="77777777" w:rsidR="002A7C19" w:rsidRPr="00876437" w:rsidRDefault="002A7C19" w:rsidP="00181CF1">
      <w:pPr>
        <w:rPr>
          <w:lang w:val="en-GB" w:eastAsia="zh-CN"/>
          <w:rPrChange w:id="1760" w:author="Kevin Gu" w:date="2020-05-18T10:36:00Z">
            <w:rPr>
              <w:lang w:val="en-US" w:eastAsia="zh-CN"/>
            </w:rPr>
          </w:rPrChange>
        </w:rPr>
      </w:pPr>
      <w:r w:rsidRPr="00876437">
        <w:rPr>
          <w:lang w:val="en-GB" w:eastAsia="zh-CN"/>
          <w:rPrChange w:id="1761" w:author="Kevin Gu" w:date="2020-05-18T10:36:00Z">
            <w:rPr>
              <w:lang w:val="en-US" w:eastAsia="zh-CN"/>
            </w:rPr>
          </w:rPrChange>
        </w:rPr>
        <w:t>Development security concerns physical measures, procedural measures, personnel measures, and other measures that apply to the development environment to protect confidentiality and integrity of security products such as operating systems, cryptographic libraries, personalization software, cryptographic keys, and so on.</w:t>
      </w:r>
    </w:p>
    <w:p w14:paraId="029E12E3" w14:textId="77777777" w:rsidR="007E2E38" w:rsidRPr="00876437" w:rsidRDefault="007E2E38" w:rsidP="00181CF1">
      <w:pPr>
        <w:rPr>
          <w:lang w:val="en-GB" w:eastAsia="zh-CN"/>
          <w:rPrChange w:id="1762" w:author="Kevin Gu" w:date="2020-05-18T10:36:00Z">
            <w:rPr>
              <w:lang w:val="en-US" w:eastAsia="zh-CN"/>
            </w:rPr>
          </w:rPrChange>
        </w:rPr>
      </w:pPr>
      <w:r w:rsidRPr="00876437">
        <w:rPr>
          <w:rFonts w:hint="eastAsia"/>
          <w:lang w:val="en-GB" w:eastAsia="zh-CN"/>
          <w:rPrChange w:id="1763" w:author="Kevin Gu" w:date="2020-05-18T10:36:00Z">
            <w:rPr>
              <w:rFonts w:hint="eastAsia"/>
              <w:lang w:val="en-US" w:eastAsia="zh-CN"/>
            </w:rPr>
          </w:rPrChange>
        </w:rPr>
        <w:t>开发安全</w:t>
      </w:r>
      <w:r w:rsidR="005D0C36" w:rsidRPr="00876437">
        <w:rPr>
          <w:rFonts w:hint="eastAsia"/>
          <w:lang w:val="en-GB" w:eastAsia="zh-CN"/>
          <w:rPrChange w:id="1764" w:author="Kevin Gu" w:date="2020-05-18T10:36:00Z">
            <w:rPr>
              <w:rFonts w:hint="eastAsia"/>
              <w:lang w:val="en-US" w:eastAsia="zh-CN"/>
            </w:rPr>
          </w:rPrChange>
        </w:rPr>
        <w:t>会综合考虑包括物理措施，程序措施，人员措施以及其他相关的应用于开发环境中的措施，用以保护安全产品（如操作系</w:t>
      </w:r>
      <w:bookmarkStart w:id="1765" w:name="_GoBack"/>
      <w:bookmarkEnd w:id="1765"/>
      <w:r w:rsidR="005D0C36" w:rsidRPr="00876437">
        <w:rPr>
          <w:rFonts w:hint="eastAsia"/>
          <w:lang w:val="en-GB" w:eastAsia="zh-CN"/>
          <w:rPrChange w:id="1766" w:author="Kevin Gu" w:date="2020-05-18T10:36:00Z">
            <w:rPr>
              <w:rFonts w:hint="eastAsia"/>
              <w:lang w:val="en-US" w:eastAsia="zh-CN"/>
            </w:rPr>
          </w:rPrChange>
        </w:rPr>
        <w:t>统，密码库，个性化软件，密钥等）的机密性以及完整性。</w:t>
      </w:r>
    </w:p>
    <w:p w14:paraId="05473641" w14:textId="04202823" w:rsidR="003B5506" w:rsidRPr="00876437" w:rsidRDefault="002A7C19" w:rsidP="00181CF1">
      <w:pPr>
        <w:rPr>
          <w:lang w:val="en-GB" w:eastAsia="zh-CN"/>
          <w:rPrChange w:id="1767" w:author="Kevin Gu" w:date="2020-05-18T10:36:00Z">
            <w:rPr>
              <w:lang w:val="en-US" w:eastAsia="zh-CN"/>
            </w:rPr>
          </w:rPrChange>
        </w:rPr>
      </w:pPr>
      <w:r w:rsidRPr="00876437">
        <w:rPr>
          <w:lang w:val="en-GB" w:eastAsia="zh-CN"/>
          <w:rPrChange w:id="1768" w:author="Kevin Gu" w:date="2020-05-18T10:36:00Z">
            <w:rPr>
              <w:lang w:val="en-US" w:eastAsia="zh-CN"/>
            </w:rPr>
          </w:rPrChange>
        </w:rPr>
        <w:t>This Development Security Document (DSD) deals with the security in the development of security products of</w:t>
      </w:r>
      <w:r w:rsidR="003B5506" w:rsidRPr="00876437">
        <w:rPr>
          <w:lang w:val="en-GB" w:eastAsia="zh-CN"/>
          <w:rPrChange w:id="1769" w:author="Kevin Gu" w:date="2020-05-18T10:36:00Z">
            <w:rPr>
              <w:lang w:val="en-US" w:eastAsia="zh-CN"/>
            </w:rPr>
          </w:rPrChange>
        </w:rPr>
        <w:t xml:space="preserve"> </w:t>
      </w:r>
      <w:r w:rsidR="008543CE" w:rsidRPr="00876437">
        <w:rPr>
          <w:lang w:val="en-GB"/>
          <w:rPrChange w:id="1770" w:author="Kevin Gu" w:date="2020-05-18T10:36:00Z">
            <w:rPr/>
          </w:rPrChange>
        </w:rPr>
        <w:fldChar w:fldCharType="begin"/>
      </w:r>
      <w:r w:rsidR="008543CE" w:rsidRPr="00876437">
        <w:rPr>
          <w:lang w:val="en-GB"/>
          <w:rPrChange w:id="1771" w:author="Kevin Gu" w:date="2020-05-18T10:36:00Z">
            <w:rPr>
              <w:lang w:val="en-US"/>
            </w:rPr>
          </w:rPrChange>
        </w:rPr>
        <w:instrText xml:space="preserve"> DOCPROPERTY  app_developer  \* MERGEFORMAT </w:instrText>
      </w:r>
      <w:r w:rsidR="008543CE" w:rsidRPr="00876437">
        <w:rPr>
          <w:lang w:val="en-GB"/>
          <w:rPrChange w:id="1772" w:author="Kevin Gu" w:date="2020-05-18T10:36:00Z">
            <w:rPr>
              <w:lang w:val="en-US"/>
            </w:rPr>
          </w:rPrChange>
        </w:rPr>
        <w:fldChar w:fldCharType="separate"/>
      </w:r>
      <w:r w:rsidR="00F20899" w:rsidRPr="00876437">
        <w:rPr>
          <w:lang w:val="en-GB"/>
          <w:rPrChange w:id="1773" w:author="Kevin Gu" w:date="2020-05-18T10:36:00Z">
            <w:rPr>
              <w:lang w:val="en-US"/>
            </w:rPr>
          </w:rPrChange>
        </w:rPr>
        <w:t>CTWY</w:t>
      </w:r>
      <w:r w:rsidR="008543CE" w:rsidRPr="00876437">
        <w:rPr>
          <w:lang w:val="en-GB"/>
          <w:rPrChange w:id="1774" w:author="Kevin Gu" w:date="2020-05-18T10:36:00Z">
            <w:rPr>
              <w:lang w:val="en-US"/>
            </w:rPr>
          </w:rPrChange>
        </w:rPr>
        <w:fldChar w:fldCharType="end"/>
      </w:r>
      <w:r w:rsidRPr="00876437">
        <w:rPr>
          <w:lang w:val="en-GB" w:eastAsia="zh-CN"/>
          <w:rPrChange w:id="1775" w:author="Kevin Gu" w:date="2020-05-18T10:36:00Z">
            <w:rPr>
              <w:lang w:val="en-US" w:eastAsia="zh-CN"/>
            </w:rPr>
          </w:rPrChange>
        </w:rPr>
        <w:t>. In particular, the Development Security System (DSS) hereby described apply to the products aiming to the Common Criteria (CC) security certification. Therefore, the security measures described in this document meet the</w:t>
      </w:r>
      <w:r w:rsidR="003B5506" w:rsidRPr="00876437">
        <w:rPr>
          <w:lang w:val="en-GB" w:eastAsia="zh-CN"/>
          <w:rPrChange w:id="1776" w:author="Kevin Gu" w:date="2020-05-18T10:36:00Z">
            <w:rPr>
              <w:lang w:val="en-US" w:eastAsia="zh-CN"/>
            </w:rPr>
          </w:rPrChange>
        </w:rPr>
        <w:t xml:space="preserve"> r</w:t>
      </w:r>
      <w:r w:rsidRPr="00876437">
        <w:rPr>
          <w:lang w:val="en-GB" w:eastAsia="zh-CN"/>
          <w:rPrChange w:id="1777" w:author="Kevin Gu" w:date="2020-05-18T10:36:00Z">
            <w:rPr>
              <w:lang w:val="en-US" w:eastAsia="zh-CN"/>
            </w:rPr>
          </w:rPrChange>
        </w:rPr>
        <w:t>equirements enforced by the CC assurance component ALC_DVS.2.</w:t>
      </w:r>
    </w:p>
    <w:p w14:paraId="17F92067" w14:textId="7AE703FD" w:rsidR="005D0C36" w:rsidRPr="00876437" w:rsidRDefault="005D0C36" w:rsidP="00181CF1">
      <w:pPr>
        <w:rPr>
          <w:lang w:val="en-GB" w:eastAsia="zh-CN"/>
          <w:rPrChange w:id="1778" w:author="Kevin Gu" w:date="2020-05-18T10:36:00Z">
            <w:rPr>
              <w:lang w:val="en-US" w:eastAsia="zh-CN"/>
            </w:rPr>
          </w:rPrChange>
        </w:rPr>
      </w:pPr>
      <w:r w:rsidRPr="00876437">
        <w:rPr>
          <w:rFonts w:hint="eastAsia"/>
          <w:lang w:val="en-GB" w:eastAsia="zh-CN"/>
          <w:rPrChange w:id="1779" w:author="Kevin Gu" w:date="2020-05-18T10:36:00Z">
            <w:rPr>
              <w:rFonts w:hint="eastAsia"/>
              <w:lang w:val="en-US" w:eastAsia="zh-CN"/>
            </w:rPr>
          </w:rPrChange>
        </w:rPr>
        <w:t>本开发安全文档（</w:t>
      </w:r>
      <w:r w:rsidRPr="00876437">
        <w:rPr>
          <w:lang w:val="en-GB" w:eastAsia="zh-CN"/>
          <w:rPrChange w:id="1780" w:author="Kevin Gu" w:date="2020-05-18T10:36:00Z">
            <w:rPr>
              <w:lang w:val="en-US" w:eastAsia="zh-CN"/>
            </w:rPr>
          </w:rPrChange>
        </w:rPr>
        <w:t>DSD</w:t>
      </w:r>
      <w:r w:rsidRPr="00876437">
        <w:rPr>
          <w:rFonts w:hint="eastAsia"/>
          <w:lang w:val="en-GB" w:eastAsia="zh-CN"/>
          <w:rPrChange w:id="1781" w:author="Kevin Gu" w:date="2020-05-18T10:36:00Z">
            <w:rPr>
              <w:rFonts w:hint="eastAsia"/>
              <w:lang w:val="en-US" w:eastAsia="zh-CN"/>
            </w:rPr>
          </w:rPrChange>
        </w:rPr>
        <w:t>）</w:t>
      </w:r>
      <w:r w:rsidR="00206A72" w:rsidRPr="00876437">
        <w:rPr>
          <w:rFonts w:hint="eastAsia"/>
          <w:lang w:val="en-GB" w:eastAsia="zh-CN"/>
          <w:rPrChange w:id="1782" w:author="Kevin Gu" w:date="2020-05-18T10:36:00Z">
            <w:rPr>
              <w:rFonts w:hint="eastAsia"/>
              <w:lang w:val="en-US" w:eastAsia="zh-CN"/>
            </w:rPr>
          </w:rPrChange>
        </w:rPr>
        <w:t>用于处理</w:t>
      </w:r>
      <w:r w:rsidR="00F20899" w:rsidRPr="00876437">
        <w:rPr>
          <w:rFonts w:hint="eastAsia"/>
          <w:lang w:val="en-GB" w:eastAsia="zh-CN"/>
          <w:rPrChange w:id="1783" w:author="Kevin Gu" w:date="2020-05-18T10:36:00Z">
            <w:rPr>
              <w:rFonts w:hint="eastAsia"/>
              <w:lang w:val="en-US" w:eastAsia="zh-CN"/>
            </w:rPr>
          </w:rPrChange>
        </w:rPr>
        <w:t>澄天伟业</w:t>
      </w:r>
      <w:r w:rsidR="00206A72" w:rsidRPr="00876437">
        <w:rPr>
          <w:rFonts w:hint="eastAsia"/>
          <w:lang w:val="en-GB" w:eastAsia="zh-CN"/>
          <w:rPrChange w:id="1784" w:author="Kevin Gu" w:date="2020-05-18T10:36:00Z">
            <w:rPr>
              <w:rFonts w:hint="eastAsia"/>
              <w:lang w:val="en-US" w:eastAsia="zh-CN"/>
            </w:rPr>
          </w:rPrChange>
        </w:rPr>
        <w:t>的安全产品开发中的安全性。特别地，这里描述的开发安全系统（</w:t>
      </w:r>
      <w:r w:rsidR="00206A72" w:rsidRPr="00876437">
        <w:rPr>
          <w:lang w:val="en-GB" w:eastAsia="zh-CN"/>
          <w:rPrChange w:id="1785" w:author="Kevin Gu" w:date="2020-05-18T10:36:00Z">
            <w:rPr>
              <w:lang w:val="en-US" w:eastAsia="zh-CN"/>
            </w:rPr>
          </w:rPrChange>
        </w:rPr>
        <w:t>DSS</w:t>
      </w:r>
      <w:r w:rsidR="00206A72" w:rsidRPr="00876437">
        <w:rPr>
          <w:rFonts w:hint="eastAsia"/>
          <w:lang w:val="en-GB" w:eastAsia="zh-CN"/>
          <w:rPrChange w:id="1786" w:author="Kevin Gu" w:date="2020-05-18T10:36:00Z">
            <w:rPr>
              <w:rFonts w:hint="eastAsia"/>
              <w:lang w:val="en-US" w:eastAsia="zh-CN"/>
            </w:rPr>
          </w:rPrChange>
        </w:rPr>
        <w:t>）适用于针对通用准则（</w:t>
      </w:r>
      <w:r w:rsidR="00206A72" w:rsidRPr="00876437">
        <w:rPr>
          <w:lang w:val="en-GB" w:eastAsia="zh-CN"/>
          <w:rPrChange w:id="1787" w:author="Kevin Gu" w:date="2020-05-18T10:36:00Z">
            <w:rPr>
              <w:lang w:val="en-US" w:eastAsia="zh-CN"/>
            </w:rPr>
          </w:rPrChange>
        </w:rPr>
        <w:t>CC</w:t>
      </w:r>
      <w:r w:rsidR="00206A72" w:rsidRPr="00876437">
        <w:rPr>
          <w:rFonts w:hint="eastAsia"/>
          <w:lang w:val="en-GB" w:eastAsia="zh-CN"/>
          <w:rPrChange w:id="1788" w:author="Kevin Gu" w:date="2020-05-18T10:36:00Z">
            <w:rPr>
              <w:rFonts w:hint="eastAsia"/>
              <w:lang w:val="en-US" w:eastAsia="zh-CN"/>
            </w:rPr>
          </w:rPrChange>
        </w:rPr>
        <w:t>）安全认证的产品。因此，本文档中描述的安全措施满足</w:t>
      </w:r>
      <w:r w:rsidR="00206A72" w:rsidRPr="00876437">
        <w:rPr>
          <w:lang w:val="en-GB" w:eastAsia="zh-CN"/>
          <w:rPrChange w:id="1789" w:author="Kevin Gu" w:date="2020-05-18T10:36:00Z">
            <w:rPr>
              <w:lang w:val="en-US" w:eastAsia="zh-CN"/>
            </w:rPr>
          </w:rPrChange>
        </w:rPr>
        <w:t>CC</w:t>
      </w:r>
      <w:r w:rsidR="00206A72" w:rsidRPr="00876437">
        <w:rPr>
          <w:rFonts w:hint="eastAsia"/>
          <w:lang w:val="en-GB" w:eastAsia="zh-CN"/>
          <w:rPrChange w:id="1790" w:author="Kevin Gu" w:date="2020-05-18T10:36:00Z">
            <w:rPr>
              <w:rFonts w:hint="eastAsia"/>
              <w:lang w:val="en-US" w:eastAsia="zh-CN"/>
            </w:rPr>
          </w:rPrChange>
        </w:rPr>
        <w:t>保证组件</w:t>
      </w:r>
      <w:r w:rsidR="00206A72" w:rsidRPr="00876437">
        <w:rPr>
          <w:lang w:val="en-GB" w:eastAsia="zh-CN"/>
          <w:rPrChange w:id="1791" w:author="Kevin Gu" w:date="2020-05-18T10:36:00Z">
            <w:rPr>
              <w:lang w:val="en-US" w:eastAsia="zh-CN"/>
            </w:rPr>
          </w:rPrChange>
        </w:rPr>
        <w:t xml:space="preserve"> AL</w:t>
      </w:r>
      <w:r w:rsidR="00DD78A5" w:rsidRPr="00876437">
        <w:rPr>
          <w:lang w:val="en-GB" w:eastAsia="zh-CN"/>
          <w:rPrChange w:id="1792" w:author="Kevin Gu" w:date="2020-05-18T10:36:00Z">
            <w:rPr>
              <w:lang w:val="en-US" w:eastAsia="zh-CN"/>
            </w:rPr>
          </w:rPrChange>
        </w:rPr>
        <w:t>C</w:t>
      </w:r>
      <w:r w:rsidR="00206A72" w:rsidRPr="00876437">
        <w:rPr>
          <w:lang w:val="en-GB" w:eastAsia="zh-CN"/>
          <w:rPrChange w:id="1793" w:author="Kevin Gu" w:date="2020-05-18T10:36:00Z">
            <w:rPr>
              <w:lang w:val="en-US" w:eastAsia="zh-CN"/>
            </w:rPr>
          </w:rPrChange>
        </w:rPr>
        <w:t>_DVS.2</w:t>
      </w:r>
      <w:r w:rsidR="00206A72" w:rsidRPr="00876437">
        <w:rPr>
          <w:rFonts w:hint="eastAsia"/>
          <w:lang w:val="en-GB" w:eastAsia="zh-CN"/>
          <w:rPrChange w:id="1794" w:author="Kevin Gu" w:date="2020-05-18T10:36:00Z">
            <w:rPr>
              <w:rFonts w:hint="eastAsia"/>
              <w:lang w:val="en-US" w:eastAsia="zh-CN"/>
            </w:rPr>
          </w:rPrChange>
        </w:rPr>
        <w:t>里强制性的要求。</w:t>
      </w:r>
    </w:p>
    <w:p w14:paraId="4B5CD025" w14:textId="633D4121" w:rsidR="00AF1B7B" w:rsidRPr="00876437" w:rsidRDefault="002A7C19" w:rsidP="00181CF1">
      <w:pPr>
        <w:rPr>
          <w:lang w:val="en-GB" w:eastAsia="zh-CN"/>
          <w:rPrChange w:id="1795" w:author="Kevin Gu" w:date="2020-05-18T10:36:00Z">
            <w:rPr>
              <w:lang w:val="en-US" w:eastAsia="zh-CN"/>
            </w:rPr>
          </w:rPrChange>
        </w:rPr>
      </w:pPr>
      <w:r w:rsidRPr="00876437">
        <w:rPr>
          <w:lang w:val="en-GB" w:eastAsia="zh-CN"/>
          <w:rPrChange w:id="1796" w:author="Kevin Gu" w:date="2020-05-18T10:36:00Z">
            <w:rPr>
              <w:lang w:val="en-US" w:eastAsia="zh-CN"/>
            </w:rPr>
          </w:rPrChange>
        </w:rPr>
        <w:t>This document takes into account the recommendations given in the document “Minimum</w:t>
      </w:r>
      <w:r w:rsidR="003B5506" w:rsidRPr="00876437">
        <w:rPr>
          <w:lang w:val="en-GB" w:eastAsia="zh-CN"/>
          <w:rPrChange w:id="1797" w:author="Kevin Gu" w:date="2020-05-18T10:36:00Z">
            <w:rPr>
              <w:lang w:val="en-US" w:eastAsia="zh-CN"/>
            </w:rPr>
          </w:rPrChange>
        </w:rPr>
        <w:t xml:space="preserve"> </w:t>
      </w:r>
      <w:r w:rsidR="00361B69" w:rsidRPr="00876437">
        <w:rPr>
          <w:lang w:val="en-GB" w:eastAsia="zh-CN"/>
          <w:rPrChange w:id="1798" w:author="Kevin Gu" w:date="2020-05-18T10:36:00Z">
            <w:rPr>
              <w:lang w:val="en-US" w:eastAsia="zh-CN"/>
            </w:rPr>
          </w:rPrChange>
        </w:rPr>
        <w:t>Site Security Requirements”</w:t>
      </w:r>
      <w:sdt>
        <w:sdtPr>
          <w:rPr>
            <w:lang w:val="en-GB" w:eastAsia="zh-CN"/>
          </w:rPr>
          <w:id w:val="-92168096"/>
          <w:citation/>
        </w:sdtPr>
        <w:sdtEndPr/>
        <w:sdtContent>
          <w:r w:rsidR="00C253C9" w:rsidRPr="00876437">
            <w:rPr>
              <w:lang w:val="en-GB" w:eastAsia="zh-CN"/>
              <w:rPrChange w:id="1799" w:author="Kevin Gu" w:date="2020-05-18T10:36:00Z">
                <w:rPr>
                  <w:lang w:val="en-US" w:eastAsia="zh-CN"/>
                </w:rPr>
              </w:rPrChange>
            </w:rPr>
            <w:fldChar w:fldCharType="begin"/>
          </w:r>
          <w:r w:rsidR="00361B69" w:rsidRPr="00876437">
            <w:rPr>
              <w:lang w:val="en-GB" w:eastAsia="zh-CN"/>
              <w:rPrChange w:id="1800" w:author="Kevin Gu" w:date="2020-05-18T10:36:00Z">
                <w:rPr>
                  <w:lang w:val="en-US" w:eastAsia="zh-CN"/>
                </w:rPr>
              </w:rPrChange>
            </w:rPr>
            <w:instrText xml:space="preserve"> CITATION Joiil \l 3082 </w:instrText>
          </w:r>
          <w:r w:rsidR="00C253C9" w:rsidRPr="00876437">
            <w:rPr>
              <w:lang w:val="en-GB" w:eastAsia="zh-CN"/>
              <w:rPrChange w:id="1801" w:author="Kevin Gu" w:date="2020-05-18T10:36:00Z">
                <w:rPr>
                  <w:lang w:val="en-US" w:eastAsia="zh-CN"/>
                </w:rPr>
              </w:rPrChange>
            </w:rPr>
            <w:fldChar w:fldCharType="separate"/>
          </w:r>
          <w:r w:rsidR="00F20899" w:rsidRPr="00876437">
            <w:rPr>
              <w:noProof/>
              <w:lang w:val="en-GB" w:eastAsia="zh-CN"/>
              <w:rPrChange w:id="1802" w:author="Kevin Gu" w:date="2020-05-18T10:36:00Z">
                <w:rPr>
                  <w:noProof/>
                  <w:lang w:val="en-US" w:eastAsia="zh-CN"/>
                </w:rPr>
              </w:rPrChange>
            </w:rPr>
            <w:t xml:space="preserve"> (1)</w:t>
          </w:r>
          <w:r w:rsidR="00C253C9" w:rsidRPr="00876437">
            <w:rPr>
              <w:lang w:val="en-GB" w:eastAsia="zh-CN"/>
              <w:rPrChange w:id="1803" w:author="Kevin Gu" w:date="2020-05-18T10:36:00Z">
                <w:rPr>
                  <w:lang w:val="en-US" w:eastAsia="zh-CN"/>
                </w:rPr>
              </w:rPrChange>
            </w:rPr>
            <w:fldChar w:fldCharType="end"/>
          </w:r>
        </w:sdtContent>
      </w:sdt>
      <w:r w:rsidR="00361B69" w:rsidRPr="00876437">
        <w:rPr>
          <w:lang w:val="en-GB" w:eastAsia="zh-CN"/>
          <w:rPrChange w:id="1804" w:author="Kevin Gu" w:date="2020-05-18T10:36:00Z">
            <w:rPr>
              <w:lang w:val="en-US" w:eastAsia="zh-CN"/>
            </w:rPr>
          </w:rPrChange>
        </w:rPr>
        <w:t>.</w:t>
      </w:r>
    </w:p>
    <w:p w14:paraId="42AA0A00" w14:textId="77777777" w:rsidR="00934BCD" w:rsidRPr="00876437" w:rsidRDefault="00934BCD" w:rsidP="00181CF1">
      <w:pPr>
        <w:rPr>
          <w:lang w:val="en-GB" w:eastAsia="zh-CN"/>
          <w:rPrChange w:id="1805" w:author="Kevin Gu" w:date="2020-05-18T10:36:00Z">
            <w:rPr>
              <w:lang w:val="en-US" w:eastAsia="zh-CN"/>
            </w:rPr>
          </w:rPrChange>
        </w:rPr>
      </w:pPr>
      <w:r w:rsidRPr="00876437">
        <w:rPr>
          <w:rFonts w:hint="eastAsia"/>
          <w:lang w:val="en-GB" w:eastAsia="zh-CN"/>
          <w:rPrChange w:id="1806" w:author="Kevin Gu" w:date="2020-05-18T10:36:00Z">
            <w:rPr>
              <w:rFonts w:hint="eastAsia"/>
              <w:lang w:val="en-US" w:eastAsia="zh-CN"/>
            </w:rPr>
          </w:rPrChange>
        </w:rPr>
        <w:t>本文档参考了</w:t>
      </w:r>
      <w:r w:rsidRPr="00876437">
        <w:rPr>
          <w:lang w:val="en-GB" w:eastAsia="zh-CN"/>
          <w:rPrChange w:id="1807" w:author="Kevin Gu" w:date="2020-05-18T10:36:00Z">
            <w:rPr>
              <w:lang w:val="en-US" w:eastAsia="zh-CN"/>
            </w:rPr>
          </w:rPrChange>
        </w:rPr>
        <w:t>“</w:t>
      </w:r>
      <w:r w:rsidRPr="00876437">
        <w:rPr>
          <w:rFonts w:hint="eastAsia"/>
          <w:lang w:val="en-GB" w:eastAsia="zh-CN"/>
          <w:rPrChange w:id="1808" w:author="Kevin Gu" w:date="2020-05-18T10:36:00Z">
            <w:rPr>
              <w:rFonts w:hint="eastAsia"/>
              <w:lang w:val="en-US" w:eastAsia="zh-CN"/>
            </w:rPr>
          </w:rPrChange>
        </w:rPr>
        <w:t>站点最小安全需求</w:t>
      </w:r>
      <w:r w:rsidRPr="00876437">
        <w:rPr>
          <w:lang w:val="en-GB" w:eastAsia="zh-CN"/>
          <w:rPrChange w:id="1809" w:author="Kevin Gu" w:date="2020-05-18T10:36:00Z">
            <w:rPr>
              <w:lang w:val="en-US" w:eastAsia="zh-CN"/>
            </w:rPr>
          </w:rPrChange>
        </w:rPr>
        <w:t>”</w:t>
      </w:r>
      <w:r w:rsidRPr="00876437">
        <w:rPr>
          <w:rFonts w:hint="eastAsia"/>
          <w:lang w:val="en-GB" w:eastAsia="zh-CN"/>
          <w:rPrChange w:id="1810" w:author="Kevin Gu" w:date="2020-05-18T10:36:00Z">
            <w:rPr>
              <w:rFonts w:hint="eastAsia"/>
              <w:lang w:val="en-US" w:eastAsia="zh-CN"/>
            </w:rPr>
          </w:rPrChange>
        </w:rPr>
        <w:t>文件内的相关建议。</w:t>
      </w:r>
    </w:p>
    <w:p w14:paraId="104E6909" w14:textId="77777777" w:rsidR="00E94149" w:rsidRPr="00876437" w:rsidRDefault="00AF1B7B" w:rsidP="00181CF1">
      <w:pPr>
        <w:rPr>
          <w:lang w:val="en-GB"/>
          <w:rPrChange w:id="1811" w:author="Kevin Gu" w:date="2020-05-18T10:36:00Z">
            <w:rPr>
              <w:lang w:val="en-US"/>
            </w:rPr>
          </w:rPrChange>
        </w:rPr>
      </w:pPr>
      <w:r w:rsidRPr="00876437">
        <w:rPr>
          <w:lang w:val="en-GB"/>
          <w:rPrChange w:id="1812" w:author="Kevin Gu" w:date="2020-05-18T10:36:00Z">
            <w:rPr>
              <w:lang w:val="en-US"/>
            </w:rPr>
          </w:rPrChange>
        </w:rPr>
        <w:t>Throughout the Development Security Policy documentation, development and related terms (developer, develop) are meant in the more general sense to comprise development and production.</w:t>
      </w:r>
    </w:p>
    <w:p w14:paraId="2B20393D" w14:textId="77777777" w:rsidR="00DF40F3" w:rsidRPr="00876437" w:rsidRDefault="00934BCD" w:rsidP="00181CF1">
      <w:pPr>
        <w:rPr>
          <w:lang w:val="en-GB" w:eastAsia="zh-CN"/>
          <w:rPrChange w:id="1813" w:author="Kevin Gu" w:date="2020-05-18T10:36:00Z">
            <w:rPr>
              <w:lang w:val="en-US" w:eastAsia="zh-CN"/>
            </w:rPr>
          </w:rPrChange>
        </w:rPr>
      </w:pPr>
      <w:r w:rsidRPr="00876437">
        <w:rPr>
          <w:rFonts w:hint="eastAsia"/>
          <w:lang w:val="en-GB" w:eastAsia="zh-CN"/>
          <w:rPrChange w:id="1814" w:author="Kevin Gu" w:date="2020-05-18T10:36:00Z">
            <w:rPr>
              <w:rFonts w:hint="eastAsia"/>
              <w:lang w:val="en-US" w:eastAsia="zh-CN"/>
            </w:rPr>
          </w:rPrChange>
        </w:rPr>
        <w:t>在整个开发安全策略文档中，</w:t>
      </w:r>
      <w:r w:rsidR="00D54ADA" w:rsidRPr="00876437">
        <w:rPr>
          <w:rFonts w:hint="eastAsia"/>
          <w:lang w:val="en-GB" w:eastAsia="zh-CN"/>
          <w:rPrChange w:id="1815" w:author="Kevin Gu" w:date="2020-05-18T10:36:00Z">
            <w:rPr>
              <w:rFonts w:hint="eastAsia"/>
              <w:lang w:val="en-US" w:eastAsia="zh-CN"/>
            </w:rPr>
          </w:rPrChange>
        </w:rPr>
        <w:t>开发与其相关的术语（开发者，发展）在更一般的意义上是包含开发与生产的。</w:t>
      </w:r>
    </w:p>
    <w:p w14:paraId="0E40B121" w14:textId="77777777" w:rsidR="00934BCD" w:rsidRPr="00876437" w:rsidRDefault="00934BCD" w:rsidP="00181CF1">
      <w:pPr>
        <w:rPr>
          <w:lang w:val="en-GB" w:eastAsia="zh-CN"/>
          <w:rPrChange w:id="1816" w:author="Kevin Gu" w:date="2020-05-18T10:36:00Z">
            <w:rPr>
              <w:lang w:val="en-US" w:eastAsia="zh-CN"/>
            </w:rPr>
          </w:rPrChange>
        </w:rPr>
      </w:pPr>
    </w:p>
    <w:p w14:paraId="62D7FBE7" w14:textId="77777777" w:rsidR="00E94149" w:rsidRPr="00876437" w:rsidRDefault="00E94149" w:rsidP="00B3098F">
      <w:pPr>
        <w:pStyle w:val="Title2"/>
        <w:rPr>
          <w:lang w:val="en-GB"/>
          <w:rPrChange w:id="1817" w:author="Kevin Gu" w:date="2020-05-18T10:36:00Z">
            <w:rPr/>
          </w:rPrChange>
        </w:rPr>
      </w:pPr>
      <w:bookmarkStart w:id="1818" w:name="_Toc43386956"/>
      <w:r w:rsidRPr="00876437">
        <w:rPr>
          <w:lang w:val="en-GB"/>
          <w:rPrChange w:id="1819" w:author="Kevin Gu" w:date="2020-05-18T10:36:00Z">
            <w:rPr/>
          </w:rPrChange>
        </w:rPr>
        <w:t>Scope</w:t>
      </w:r>
      <w:r w:rsidR="00E05EB9" w:rsidRPr="00876437">
        <w:rPr>
          <w:lang w:val="en-GB"/>
          <w:rPrChange w:id="1820" w:author="Kevin Gu" w:date="2020-05-18T10:36:00Z">
            <w:rPr/>
          </w:rPrChange>
        </w:rPr>
        <w:t xml:space="preserve"> </w:t>
      </w:r>
      <w:r w:rsidR="00E05EB9" w:rsidRPr="00876437">
        <w:rPr>
          <w:rFonts w:hint="eastAsia"/>
          <w:lang w:val="en-GB" w:eastAsia="zh-CN"/>
          <w:rPrChange w:id="1821" w:author="Kevin Gu" w:date="2020-05-18T10:36:00Z">
            <w:rPr>
              <w:rFonts w:hint="eastAsia"/>
              <w:lang w:eastAsia="zh-CN"/>
            </w:rPr>
          </w:rPrChange>
        </w:rPr>
        <w:t>范围</w:t>
      </w:r>
      <w:bookmarkEnd w:id="1818"/>
    </w:p>
    <w:p w14:paraId="12E7C09C" w14:textId="3B6C7590" w:rsidR="00E94149" w:rsidRPr="00876437" w:rsidRDefault="00E94149" w:rsidP="00181CF1">
      <w:pPr>
        <w:rPr>
          <w:lang w:val="en-GB" w:eastAsia="zh-CN"/>
          <w:rPrChange w:id="1822" w:author="Kevin Gu" w:date="2020-05-18T10:36:00Z">
            <w:rPr>
              <w:lang w:val="en-US" w:eastAsia="zh-CN"/>
            </w:rPr>
          </w:rPrChange>
        </w:rPr>
      </w:pPr>
      <w:r w:rsidRPr="00876437">
        <w:rPr>
          <w:lang w:val="en-GB" w:eastAsia="zh-CN"/>
          <w:rPrChange w:id="1823" w:author="Kevin Gu" w:date="2020-05-18T10:36:00Z">
            <w:rPr>
              <w:lang w:val="en-US" w:eastAsia="zh-CN"/>
            </w:rPr>
          </w:rPrChange>
        </w:rPr>
        <w:t>T</w:t>
      </w:r>
      <w:r w:rsidR="00FC3E5C" w:rsidRPr="00876437">
        <w:rPr>
          <w:lang w:val="en-GB" w:eastAsia="zh-CN"/>
          <w:rPrChange w:id="1824" w:author="Kevin Gu" w:date="2020-05-18T10:36:00Z">
            <w:rPr>
              <w:lang w:val="en-US" w:eastAsia="zh-CN"/>
            </w:rPr>
          </w:rPrChange>
        </w:rPr>
        <w:t xml:space="preserve">his document applies to </w:t>
      </w:r>
      <w:r w:rsidR="008543CE" w:rsidRPr="00876437">
        <w:rPr>
          <w:lang w:val="en-GB"/>
          <w:rPrChange w:id="1825" w:author="Kevin Gu" w:date="2020-05-18T10:36:00Z">
            <w:rPr/>
          </w:rPrChange>
        </w:rPr>
        <w:fldChar w:fldCharType="begin"/>
      </w:r>
      <w:r w:rsidR="008543CE" w:rsidRPr="00876437">
        <w:rPr>
          <w:lang w:val="en-GB"/>
          <w:rPrChange w:id="1826" w:author="Kevin Gu" w:date="2020-05-18T10:36:00Z">
            <w:rPr>
              <w:lang w:val="en-US"/>
            </w:rPr>
          </w:rPrChange>
        </w:rPr>
        <w:instrText xml:space="preserve"> DOCPROPERTY  app_developer  \* MERGEFORMAT </w:instrText>
      </w:r>
      <w:r w:rsidR="008543CE" w:rsidRPr="00876437">
        <w:rPr>
          <w:lang w:val="en-GB"/>
          <w:rPrChange w:id="1827" w:author="Kevin Gu" w:date="2020-05-18T10:36:00Z">
            <w:rPr>
              <w:lang w:val="en-US"/>
            </w:rPr>
          </w:rPrChange>
        </w:rPr>
        <w:fldChar w:fldCharType="separate"/>
      </w:r>
      <w:r w:rsidR="00F20899" w:rsidRPr="00876437">
        <w:rPr>
          <w:lang w:val="en-GB"/>
          <w:rPrChange w:id="1828" w:author="Kevin Gu" w:date="2020-05-18T10:36:00Z">
            <w:rPr>
              <w:lang w:val="en-US"/>
            </w:rPr>
          </w:rPrChange>
        </w:rPr>
        <w:t>CTWY</w:t>
      </w:r>
      <w:r w:rsidR="008543CE" w:rsidRPr="00876437">
        <w:rPr>
          <w:lang w:val="en-GB"/>
          <w:rPrChange w:id="1829" w:author="Kevin Gu" w:date="2020-05-18T10:36:00Z">
            <w:rPr>
              <w:lang w:val="en-US"/>
            </w:rPr>
          </w:rPrChange>
        </w:rPr>
        <w:fldChar w:fldCharType="end"/>
      </w:r>
      <w:r w:rsidR="00FC3E5C" w:rsidRPr="00876437">
        <w:rPr>
          <w:lang w:val="en-GB"/>
          <w:rPrChange w:id="1830" w:author="Kevin Gu" w:date="2020-05-18T10:36:00Z">
            <w:rPr>
              <w:lang w:val="en-US"/>
            </w:rPr>
          </w:rPrChange>
        </w:rPr>
        <w:t xml:space="preserve"> as overall company dedicated to CC certification</w:t>
      </w:r>
      <w:r w:rsidRPr="00876437">
        <w:rPr>
          <w:lang w:val="en-GB" w:eastAsia="zh-CN"/>
          <w:rPrChange w:id="1831" w:author="Kevin Gu" w:date="2020-05-18T10:36:00Z">
            <w:rPr>
              <w:lang w:val="en-US" w:eastAsia="zh-CN"/>
            </w:rPr>
          </w:rPrChange>
        </w:rPr>
        <w:t>, as well as to their</w:t>
      </w:r>
      <w:r w:rsidR="00EA2AA3" w:rsidRPr="00876437">
        <w:rPr>
          <w:lang w:val="en-GB" w:eastAsia="zh-CN"/>
          <w:rPrChange w:id="1832" w:author="Kevin Gu" w:date="2020-05-18T10:36:00Z">
            <w:rPr>
              <w:lang w:val="en-US" w:eastAsia="zh-CN"/>
            </w:rPr>
          </w:rPrChange>
        </w:rPr>
        <w:t xml:space="preserve"> </w:t>
      </w:r>
      <w:r w:rsidRPr="00876437">
        <w:rPr>
          <w:lang w:val="en-GB" w:eastAsia="zh-CN"/>
          <w:rPrChange w:id="1833" w:author="Kevin Gu" w:date="2020-05-18T10:36:00Z">
            <w:rPr>
              <w:lang w:val="en-US" w:eastAsia="zh-CN"/>
            </w:rPr>
          </w:rPrChange>
        </w:rPr>
        <w:t>supporting processes</w:t>
      </w:r>
      <w:r w:rsidR="00FC3E5C" w:rsidRPr="00876437">
        <w:rPr>
          <w:lang w:val="en-GB" w:eastAsia="zh-CN"/>
          <w:rPrChange w:id="1834" w:author="Kevin Gu" w:date="2020-05-18T10:36:00Z">
            <w:rPr>
              <w:lang w:val="en-US" w:eastAsia="zh-CN"/>
            </w:rPr>
          </w:rPrChange>
        </w:rPr>
        <w:t>.</w:t>
      </w:r>
    </w:p>
    <w:p w14:paraId="5FD4E588" w14:textId="54D907CC" w:rsidR="00206A72" w:rsidRPr="00876437" w:rsidRDefault="00206A72" w:rsidP="00181CF1">
      <w:pPr>
        <w:rPr>
          <w:lang w:val="en-GB" w:eastAsia="zh-CN"/>
          <w:rPrChange w:id="1835" w:author="Kevin Gu" w:date="2020-05-18T10:36:00Z">
            <w:rPr>
              <w:lang w:val="en-US" w:eastAsia="zh-CN"/>
            </w:rPr>
          </w:rPrChange>
        </w:rPr>
      </w:pPr>
      <w:r w:rsidRPr="00876437">
        <w:rPr>
          <w:rFonts w:hint="eastAsia"/>
          <w:lang w:val="en-GB" w:eastAsia="zh-CN"/>
          <w:rPrChange w:id="1836" w:author="Kevin Gu" w:date="2020-05-18T10:36:00Z">
            <w:rPr>
              <w:rFonts w:hint="eastAsia"/>
              <w:lang w:val="en-US" w:eastAsia="zh-CN"/>
            </w:rPr>
          </w:rPrChange>
        </w:rPr>
        <w:t>本文档适用于那些全部公司都遵循</w:t>
      </w:r>
      <w:r w:rsidRPr="00876437">
        <w:rPr>
          <w:lang w:val="en-GB" w:eastAsia="zh-CN"/>
          <w:rPrChange w:id="1837" w:author="Kevin Gu" w:date="2020-05-18T10:36:00Z">
            <w:rPr>
              <w:lang w:val="en-US" w:eastAsia="zh-CN"/>
            </w:rPr>
          </w:rPrChange>
        </w:rPr>
        <w:t>CC</w:t>
      </w:r>
      <w:r w:rsidRPr="00876437">
        <w:rPr>
          <w:rFonts w:hint="eastAsia"/>
          <w:lang w:val="en-GB" w:eastAsia="zh-CN"/>
          <w:rPrChange w:id="1838" w:author="Kevin Gu" w:date="2020-05-18T10:36:00Z">
            <w:rPr>
              <w:rFonts w:hint="eastAsia"/>
              <w:lang w:val="en-US" w:eastAsia="zh-CN"/>
            </w:rPr>
          </w:rPrChange>
        </w:rPr>
        <w:t>认证的</w:t>
      </w:r>
      <w:r w:rsidR="00F20899" w:rsidRPr="00876437">
        <w:rPr>
          <w:rFonts w:hint="eastAsia"/>
          <w:lang w:val="en-GB" w:eastAsia="zh-CN"/>
          <w:rPrChange w:id="1839" w:author="Kevin Gu" w:date="2020-05-18T10:36:00Z">
            <w:rPr>
              <w:rFonts w:hint="eastAsia"/>
              <w:lang w:val="en-US" w:eastAsia="zh-CN"/>
            </w:rPr>
          </w:rPrChange>
        </w:rPr>
        <w:t>澄天伟业</w:t>
      </w:r>
      <w:r w:rsidRPr="00876437">
        <w:rPr>
          <w:rFonts w:hint="eastAsia"/>
          <w:lang w:val="en-GB" w:eastAsia="zh-CN"/>
          <w:rPrChange w:id="1840" w:author="Kevin Gu" w:date="2020-05-18T10:36:00Z">
            <w:rPr>
              <w:rFonts w:hint="eastAsia"/>
              <w:lang w:val="en-US" w:eastAsia="zh-CN"/>
            </w:rPr>
          </w:rPrChange>
        </w:rPr>
        <w:t>，以及他们的支持流程。</w:t>
      </w:r>
    </w:p>
    <w:p w14:paraId="0576697A" w14:textId="77777777" w:rsidR="00FC3E5C" w:rsidRPr="00876437" w:rsidRDefault="00FC3E5C" w:rsidP="00181CF1">
      <w:pPr>
        <w:rPr>
          <w:lang w:val="en-GB" w:eastAsia="zh-CN"/>
          <w:rPrChange w:id="1841" w:author="Kevin Gu" w:date="2020-05-18T10:36:00Z">
            <w:rPr>
              <w:lang w:val="en-US" w:eastAsia="zh-CN"/>
            </w:rPr>
          </w:rPrChange>
        </w:rPr>
      </w:pPr>
    </w:p>
    <w:p w14:paraId="2AB92358" w14:textId="77777777" w:rsidR="00E94149" w:rsidRPr="00876437" w:rsidRDefault="00E94149" w:rsidP="00B3098F">
      <w:pPr>
        <w:pStyle w:val="Title2"/>
        <w:rPr>
          <w:lang w:val="en-GB"/>
          <w:rPrChange w:id="1842" w:author="Kevin Gu" w:date="2020-05-18T10:36:00Z">
            <w:rPr/>
          </w:rPrChange>
        </w:rPr>
      </w:pPr>
      <w:bookmarkStart w:id="1843" w:name="_Toc43386957"/>
      <w:r w:rsidRPr="00876437">
        <w:rPr>
          <w:lang w:val="en-GB"/>
          <w:rPrChange w:id="1844" w:author="Kevin Gu" w:date="2020-05-18T10:36:00Z">
            <w:rPr/>
          </w:rPrChange>
        </w:rPr>
        <w:t>Document overview</w:t>
      </w:r>
      <w:r w:rsidR="00E05EB9" w:rsidRPr="00876437">
        <w:rPr>
          <w:lang w:val="en-GB"/>
          <w:rPrChange w:id="1845" w:author="Kevin Gu" w:date="2020-05-18T10:36:00Z">
            <w:rPr/>
          </w:rPrChange>
        </w:rPr>
        <w:t xml:space="preserve"> </w:t>
      </w:r>
      <w:r w:rsidR="00E05EB9" w:rsidRPr="00876437">
        <w:rPr>
          <w:rFonts w:hint="eastAsia"/>
          <w:lang w:val="en-GB" w:eastAsia="zh-CN"/>
          <w:rPrChange w:id="1846" w:author="Kevin Gu" w:date="2020-05-18T10:36:00Z">
            <w:rPr>
              <w:rFonts w:hint="eastAsia"/>
              <w:lang w:eastAsia="zh-CN"/>
            </w:rPr>
          </w:rPrChange>
        </w:rPr>
        <w:t>文档综述</w:t>
      </w:r>
      <w:bookmarkEnd w:id="1843"/>
    </w:p>
    <w:p w14:paraId="1B8DBF63" w14:textId="77777777" w:rsidR="00E94149" w:rsidRPr="00876437" w:rsidRDefault="00E94149" w:rsidP="00181CF1">
      <w:pPr>
        <w:rPr>
          <w:lang w:val="en-GB" w:eastAsia="zh-CN"/>
          <w:rPrChange w:id="1847" w:author="Kevin Gu" w:date="2020-05-18T10:36:00Z">
            <w:rPr>
              <w:lang w:val="en-US" w:eastAsia="zh-CN"/>
            </w:rPr>
          </w:rPrChange>
        </w:rPr>
      </w:pPr>
      <w:r w:rsidRPr="00876437">
        <w:rPr>
          <w:lang w:val="en-GB" w:eastAsia="zh-CN"/>
          <w:rPrChange w:id="1848" w:author="Kevin Gu" w:date="2020-05-18T10:36:00Z">
            <w:rPr>
              <w:lang w:val="en-US" w:eastAsia="zh-CN"/>
            </w:rPr>
          </w:rPrChange>
        </w:rPr>
        <w:t>This document is organized as follows:</w:t>
      </w:r>
    </w:p>
    <w:p w14:paraId="27F3F954" w14:textId="17748839" w:rsidR="00E94149" w:rsidRPr="00876437" w:rsidRDefault="00FC3E5C" w:rsidP="00181CF1">
      <w:pPr>
        <w:pStyle w:val="ListParagraph"/>
        <w:numPr>
          <w:ilvl w:val="0"/>
          <w:numId w:val="8"/>
        </w:numPr>
        <w:spacing w:line="276" w:lineRule="auto"/>
        <w:rPr>
          <w:lang w:val="en-GB" w:eastAsia="zh-CN"/>
          <w:rPrChange w:id="1849" w:author="Kevin Gu" w:date="2020-05-18T10:36:00Z">
            <w:rPr>
              <w:lang w:val="en-US" w:eastAsia="zh-CN"/>
            </w:rPr>
          </w:rPrChange>
        </w:rPr>
      </w:pPr>
      <w:r w:rsidRPr="00876437">
        <w:rPr>
          <w:lang w:val="en-GB" w:eastAsia="zh-CN"/>
          <w:rPrChange w:id="1850" w:author="Kevin Gu" w:date="2020-05-18T10:36:00Z">
            <w:rPr>
              <w:lang w:val="en-US" w:eastAsia="zh-CN"/>
            </w:rPr>
          </w:rPrChange>
        </w:rPr>
        <w:lastRenderedPageBreak/>
        <w:t xml:space="preserve">Section </w:t>
      </w:r>
      <w:r w:rsidR="009E32EE" w:rsidRPr="00876437">
        <w:rPr>
          <w:lang w:val="en-GB"/>
          <w:rPrChange w:id="1851" w:author="Kevin Gu" w:date="2020-05-18T10:36:00Z">
            <w:rPr/>
          </w:rPrChange>
        </w:rPr>
        <w:fldChar w:fldCharType="begin"/>
      </w:r>
      <w:r w:rsidR="009E32EE" w:rsidRPr="00876437">
        <w:rPr>
          <w:lang w:val="en-GB"/>
          <w:rPrChange w:id="1852" w:author="Kevin Gu" w:date="2020-05-18T10:36:00Z">
            <w:rPr>
              <w:lang w:val="en-US"/>
            </w:rPr>
          </w:rPrChange>
        </w:rPr>
        <w:instrText xml:space="preserve"> REF _Ref17801118 \r \h  \* MERGEFORMAT </w:instrText>
      </w:r>
      <w:r w:rsidR="009E32EE" w:rsidRPr="00876437">
        <w:rPr>
          <w:lang w:val="en-GB"/>
          <w:rPrChange w:id="1853" w:author="Kevin Gu" w:date="2020-05-18T10:36:00Z">
            <w:rPr>
              <w:lang w:val="en-GB"/>
            </w:rPr>
          </w:rPrChange>
        </w:rPr>
      </w:r>
      <w:r w:rsidR="009E32EE" w:rsidRPr="00876437">
        <w:rPr>
          <w:lang w:val="en-GB"/>
          <w:rPrChange w:id="1854" w:author="Kevin Gu" w:date="2020-05-18T10:36:00Z">
            <w:rPr/>
          </w:rPrChange>
        </w:rPr>
        <w:fldChar w:fldCharType="separate"/>
      </w:r>
      <w:r w:rsidR="00F20899" w:rsidRPr="00876437">
        <w:rPr>
          <w:lang w:val="en-GB"/>
          <w:rPrChange w:id="1855" w:author="Kevin Gu" w:date="2020-05-18T10:36:00Z">
            <w:rPr>
              <w:lang w:val="en-US"/>
            </w:rPr>
          </w:rPrChange>
        </w:rPr>
        <w:t>2</w:t>
      </w:r>
      <w:r w:rsidR="009E32EE" w:rsidRPr="00876437">
        <w:rPr>
          <w:lang w:val="en-GB"/>
          <w:rPrChange w:id="1856" w:author="Kevin Gu" w:date="2020-05-18T10:36:00Z">
            <w:rPr/>
          </w:rPrChange>
        </w:rPr>
        <w:fldChar w:fldCharType="end"/>
      </w:r>
      <w:r w:rsidR="00E94149" w:rsidRPr="00876437">
        <w:rPr>
          <w:lang w:val="en-GB" w:eastAsia="zh-CN"/>
          <w:rPrChange w:id="1857" w:author="Kevin Gu" w:date="2020-05-18T10:36:00Z">
            <w:rPr>
              <w:lang w:val="en-US" w:eastAsia="zh-CN"/>
            </w:rPr>
          </w:rPrChange>
        </w:rPr>
        <w:t xml:space="preserve"> provides general information about development security, such as security objectives, sites and on the maintenance of the DSS;</w:t>
      </w:r>
    </w:p>
    <w:p w14:paraId="55B0E67A" w14:textId="066FCD86" w:rsidR="00E94149" w:rsidRPr="00876437" w:rsidRDefault="00E94149" w:rsidP="00181CF1">
      <w:pPr>
        <w:pStyle w:val="ListParagraph"/>
        <w:numPr>
          <w:ilvl w:val="0"/>
          <w:numId w:val="8"/>
        </w:numPr>
        <w:spacing w:line="276" w:lineRule="auto"/>
        <w:rPr>
          <w:lang w:val="en-GB" w:eastAsia="zh-CN"/>
          <w:rPrChange w:id="1858" w:author="Kevin Gu" w:date="2020-05-18T10:36:00Z">
            <w:rPr>
              <w:lang w:val="en-US" w:eastAsia="zh-CN"/>
            </w:rPr>
          </w:rPrChange>
        </w:rPr>
      </w:pPr>
      <w:r w:rsidRPr="00876437">
        <w:rPr>
          <w:lang w:val="en-GB" w:eastAsia="zh-CN"/>
          <w:rPrChange w:id="1859" w:author="Kevin Gu" w:date="2020-05-18T10:36:00Z">
            <w:rPr>
              <w:lang w:val="en-US" w:eastAsia="zh-CN"/>
            </w:rPr>
          </w:rPrChange>
        </w:rPr>
        <w:t xml:space="preserve">Section </w:t>
      </w:r>
      <w:r w:rsidR="009E32EE" w:rsidRPr="00876437">
        <w:rPr>
          <w:lang w:val="en-GB"/>
          <w:rPrChange w:id="1860" w:author="Kevin Gu" w:date="2020-05-18T10:36:00Z">
            <w:rPr/>
          </w:rPrChange>
        </w:rPr>
        <w:fldChar w:fldCharType="begin"/>
      </w:r>
      <w:r w:rsidR="009E32EE" w:rsidRPr="00876437">
        <w:rPr>
          <w:lang w:val="en-GB"/>
          <w:rPrChange w:id="1861" w:author="Kevin Gu" w:date="2020-05-18T10:36:00Z">
            <w:rPr>
              <w:lang w:val="en-US"/>
            </w:rPr>
          </w:rPrChange>
        </w:rPr>
        <w:instrText xml:space="preserve"> REF _Ref17801125 \r \h  \* MERGEFORMAT </w:instrText>
      </w:r>
      <w:r w:rsidR="009E32EE" w:rsidRPr="00876437">
        <w:rPr>
          <w:lang w:val="en-GB"/>
          <w:rPrChange w:id="1862" w:author="Kevin Gu" w:date="2020-05-18T10:36:00Z">
            <w:rPr>
              <w:lang w:val="en-GB"/>
            </w:rPr>
          </w:rPrChange>
        </w:rPr>
      </w:r>
      <w:r w:rsidR="009E32EE" w:rsidRPr="00876437">
        <w:rPr>
          <w:lang w:val="en-GB"/>
          <w:rPrChange w:id="1863" w:author="Kevin Gu" w:date="2020-05-18T10:36:00Z">
            <w:rPr/>
          </w:rPrChange>
        </w:rPr>
        <w:fldChar w:fldCharType="separate"/>
      </w:r>
      <w:r w:rsidR="00F20899" w:rsidRPr="00876437">
        <w:rPr>
          <w:lang w:val="en-GB"/>
          <w:rPrChange w:id="1864" w:author="Kevin Gu" w:date="2020-05-18T10:36:00Z">
            <w:rPr>
              <w:lang w:val="en-US"/>
            </w:rPr>
          </w:rPrChange>
        </w:rPr>
        <w:t>3</w:t>
      </w:r>
      <w:r w:rsidR="009E32EE" w:rsidRPr="00876437">
        <w:rPr>
          <w:lang w:val="en-GB"/>
          <w:rPrChange w:id="1865" w:author="Kevin Gu" w:date="2020-05-18T10:36:00Z">
            <w:rPr/>
          </w:rPrChange>
        </w:rPr>
        <w:fldChar w:fldCharType="end"/>
      </w:r>
      <w:r w:rsidRPr="00876437">
        <w:rPr>
          <w:lang w:val="en-GB" w:eastAsia="zh-CN"/>
          <w:rPrChange w:id="1866" w:author="Kevin Gu" w:date="2020-05-18T10:36:00Z">
            <w:rPr>
              <w:lang w:val="en-US" w:eastAsia="zh-CN"/>
            </w:rPr>
          </w:rPrChange>
        </w:rPr>
        <w:t xml:space="preserve"> is dedicated to the asset management and deals with classification of confidential information and with identification, preservation and destruction of assets;</w:t>
      </w:r>
    </w:p>
    <w:p w14:paraId="7E86C3C9" w14:textId="47CB635F" w:rsidR="00FC3E5C" w:rsidRPr="00876437" w:rsidRDefault="00FC3E5C" w:rsidP="00181CF1">
      <w:pPr>
        <w:pStyle w:val="ListParagraph"/>
        <w:numPr>
          <w:ilvl w:val="0"/>
          <w:numId w:val="8"/>
        </w:numPr>
        <w:spacing w:line="276" w:lineRule="auto"/>
        <w:rPr>
          <w:lang w:val="en-GB" w:eastAsia="zh-CN"/>
          <w:rPrChange w:id="1867" w:author="Kevin Gu" w:date="2020-05-18T10:36:00Z">
            <w:rPr>
              <w:lang w:val="en-US" w:eastAsia="zh-CN"/>
            </w:rPr>
          </w:rPrChange>
        </w:rPr>
      </w:pPr>
      <w:r w:rsidRPr="00876437">
        <w:rPr>
          <w:lang w:val="en-GB" w:eastAsia="zh-CN"/>
          <w:rPrChange w:id="1868" w:author="Kevin Gu" w:date="2020-05-18T10:36:00Z">
            <w:rPr>
              <w:lang w:val="en-US" w:eastAsia="zh-CN"/>
            </w:rPr>
          </w:rPrChange>
        </w:rPr>
        <w:t xml:space="preserve">Section </w:t>
      </w:r>
      <w:r w:rsidR="009E32EE" w:rsidRPr="00876437">
        <w:rPr>
          <w:lang w:val="en-GB"/>
          <w:rPrChange w:id="1869" w:author="Kevin Gu" w:date="2020-05-18T10:36:00Z">
            <w:rPr/>
          </w:rPrChange>
        </w:rPr>
        <w:fldChar w:fldCharType="begin"/>
      </w:r>
      <w:r w:rsidR="009E32EE" w:rsidRPr="00876437">
        <w:rPr>
          <w:lang w:val="en-GB"/>
          <w:rPrChange w:id="1870" w:author="Kevin Gu" w:date="2020-05-18T10:36:00Z">
            <w:rPr>
              <w:lang w:val="en-US"/>
            </w:rPr>
          </w:rPrChange>
        </w:rPr>
        <w:instrText xml:space="preserve"> REF _Ref17801132 \r \h  \* MERGEFORMAT </w:instrText>
      </w:r>
      <w:r w:rsidR="009E32EE" w:rsidRPr="00876437">
        <w:rPr>
          <w:lang w:val="en-GB"/>
          <w:rPrChange w:id="1871" w:author="Kevin Gu" w:date="2020-05-18T10:36:00Z">
            <w:rPr>
              <w:lang w:val="en-GB"/>
            </w:rPr>
          </w:rPrChange>
        </w:rPr>
      </w:r>
      <w:r w:rsidR="009E32EE" w:rsidRPr="00876437">
        <w:rPr>
          <w:lang w:val="en-GB"/>
          <w:rPrChange w:id="1872" w:author="Kevin Gu" w:date="2020-05-18T10:36:00Z">
            <w:rPr/>
          </w:rPrChange>
        </w:rPr>
        <w:fldChar w:fldCharType="separate"/>
      </w:r>
      <w:r w:rsidR="00F20899" w:rsidRPr="00876437">
        <w:rPr>
          <w:lang w:val="en-GB"/>
          <w:rPrChange w:id="1873" w:author="Kevin Gu" w:date="2020-05-18T10:36:00Z">
            <w:rPr>
              <w:lang w:val="en-US"/>
            </w:rPr>
          </w:rPrChange>
        </w:rPr>
        <w:t>4</w:t>
      </w:r>
      <w:r w:rsidR="009E32EE" w:rsidRPr="00876437">
        <w:rPr>
          <w:lang w:val="en-GB"/>
          <w:rPrChange w:id="1874" w:author="Kevin Gu" w:date="2020-05-18T10:36:00Z">
            <w:rPr/>
          </w:rPrChange>
        </w:rPr>
        <w:fldChar w:fldCharType="end"/>
      </w:r>
      <w:r w:rsidRPr="00876437">
        <w:rPr>
          <w:lang w:val="en-GB" w:eastAsia="zh-CN"/>
          <w:rPrChange w:id="1875" w:author="Kevin Gu" w:date="2020-05-18T10:36:00Z">
            <w:rPr>
              <w:lang w:val="en-US" w:eastAsia="zh-CN"/>
            </w:rPr>
          </w:rPrChange>
        </w:rPr>
        <w:t xml:space="preserve"> is dedicated to the Information Security Management System, focusing on the Organization of the company and the responsibilities assigned to the roles in </w:t>
      </w:r>
      <w:r w:rsidR="008543CE" w:rsidRPr="00876437">
        <w:rPr>
          <w:lang w:val="en-GB"/>
          <w:rPrChange w:id="1876" w:author="Kevin Gu" w:date="2020-05-18T10:36:00Z">
            <w:rPr/>
          </w:rPrChange>
        </w:rPr>
        <w:fldChar w:fldCharType="begin"/>
      </w:r>
      <w:r w:rsidR="008543CE" w:rsidRPr="00876437">
        <w:rPr>
          <w:lang w:val="en-GB"/>
          <w:rPrChange w:id="1877" w:author="Kevin Gu" w:date="2020-05-18T10:36:00Z">
            <w:rPr>
              <w:lang w:val="en-US"/>
            </w:rPr>
          </w:rPrChange>
        </w:rPr>
        <w:instrText xml:space="preserve"> DOCPROPERTY  app_developer  \* MERGEFORMAT </w:instrText>
      </w:r>
      <w:r w:rsidR="008543CE" w:rsidRPr="00876437">
        <w:rPr>
          <w:lang w:val="en-GB"/>
          <w:rPrChange w:id="1878" w:author="Kevin Gu" w:date="2020-05-18T10:36:00Z">
            <w:rPr>
              <w:lang w:val="en-US"/>
            </w:rPr>
          </w:rPrChange>
        </w:rPr>
        <w:fldChar w:fldCharType="separate"/>
      </w:r>
      <w:r w:rsidR="00F20899" w:rsidRPr="00876437">
        <w:rPr>
          <w:lang w:val="en-GB"/>
          <w:rPrChange w:id="1879" w:author="Kevin Gu" w:date="2020-05-18T10:36:00Z">
            <w:rPr>
              <w:lang w:val="en-US"/>
            </w:rPr>
          </w:rPrChange>
        </w:rPr>
        <w:t>CTWY</w:t>
      </w:r>
      <w:r w:rsidR="008543CE" w:rsidRPr="00876437">
        <w:rPr>
          <w:lang w:val="en-GB"/>
          <w:rPrChange w:id="1880" w:author="Kevin Gu" w:date="2020-05-18T10:36:00Z">
            <w:rPr>
              <w:lang w:val="en-US"/>
            </w:rPr>
          </w:rPrChange>
        </w:rPr>
        <w:fldChar w:fldCharType="end"/>
      </w:r>
      <w:r w:rsidRPr="00876437">
        <w:rPr>
          <w:lang w:val="en-GB"/>
          <w:rPrChange w:id="1881" w:author="Kevin Gu" w:date="2020-05-18T10:36:00Z">
            <w:rPr>
              <w:lang w:val="en-US"/>
            </w:rPr>
          </w:rPrChange>
        </w:rPr>
        <w:t>;</w:t>
      </w:r>
    </w:p>
    <w:p w14:paraId="131204B0" w14:textId="5E3EF8E2" w:rsidR="00E94149" w:rsidRPr="00876437" w:rsidRDefault="00FC3E5C" w:rsidP="00181CF1">
      <w:pPr>
        <w:pStyle w:val="ListParagraph"/>
        <w:numPr>
          <w:ilvl w:val="0"/>
          <w:numId w:val="8"/>
        </w:numPr>
        <w:spacing w:line="276" w:lineRule="auto"/>
        <w:rPr>
          <w:lang w:val="en-GB" w:eastAsia="zh-CN"/>
          <w:rPrChange w:id="1882" w:author="Kevin Gu" w:date="2020-05-18T10:36:00Z">
            <w:rPr>
              <w:lang w:val="en-US" w:eastAsia="zh-CN"/>
            </w:rPr>
          </w:rPrChange>
        </w:rPr>
      </w:pPr>
      <w:r w:rsidRPr="00876437">
        <w:rPr>
          <w:lang w:val="en-GB" w:eastAsia="zh-CN"/>
          <w:rPrChange w:id="1883" w:author="Kevin Gu" w:date="2020-05-18T10:36:00Z">
            <w:rPr>
              <w:lang w:val="en-US" w:eastAsia="zh-CN"/>
            </w:rPr>
          </w:rPrChange>
        </w:rPr>
        <w:t xml:space="preserve">Section </w:t>
      </w:r>
      <w:r w:rsidR="00C253C9" w:rsidRPr="00876437">
        <w:rPr>
          <w:lang w:val="en-GB" w:eastAsia="zh-CN"/>
          <w:rPrChange w:id="1884" w:author="Kevin Gu" w:date="2020-05-18T10:36:00Z">
            <w:rPr>
              <w:lang w:val="en-US" w:eastAsia="zh-CN"/>
            </w:rPr>
          </w:rPrChange>
        </w:rPr>
        <w:fldChar w:fldCharType="begin"/>
      </w:r>
      <w:r w:rsidR="004E00EC" w:rsidRPr="00876437">
        <w:rPr>
          <w:lang w:val="en-GB" w:eastAsia="zh-CN"/>
          <w:rPrChange w:id="1885" w:author="Kevin Gu" w:date="2020-05-18T10:36:00Z">
            <w:rPr>
              <w:lang w:val="en-US" w:eastAsia="zh-CN"/>
            </w:rPr>
          </w:rPrChange>
        </w:rPr>
        <w:instrText xml:space="preserve"> REF _Ref18066397 \r \h </w:instrText>
      </w:r>
      <w:r w:rsidR="00C253C9" w:rsidRPr="00876437">
        <w:rPr>
          <w:lang w:val="en-GB" w:eastAsia="zh-CN"/>
          <w:rPrChange w:id="1886" w:author="Kevin Gu" w:date="2020-05-18T10:36:00Z">
            <w:rPr>
              <w:lang w:val="en-GB" w:eastAsia="zh-CN"/>
            </w:rPr>
          </w:rPrChange>
        </w:rPr>
      </w:r>
      <w:r w:rsidR="00C253C9" w:rsidRPr="00876437">
        <w:rPr>
          <w:lang w:val="en-GB" w:eastAsia="zh-CN"/>
          <w:rPrChange w:id="1887" w:author="Kevin Gu" w:date="2020-05-18T10:36:00Z">
            <w:rPr>
              <w:lang w:val="en-US" w:eastAsia="zh-CN"/>
            </w:rPr>
          </w:rPrChange>
        </w:rPr>
        <w:fldChar w:fldCharType="separate"/>
      </w:r>
      <w:r w:rsidR="00F20899" w:rsidRPr="00876437">
        <w:rPr>
          <w:lang w:val="en-GB" w:eastAsia="zh-CN"/>
          <w:rPrChange w:id="1888" w:author="Kevin Gu" w:date="2020-05-18T10:36:00Z">
            <w:rPr>
              <w:lang w:val="en-US" w:eastAsia="zh-CN"/>
            </w:rPr>
          </w:rPrChange>
        </w:rPr>
        <w:t>5</w:t>
      </w:r>
      <w:r w:rsidR="00C253C9" w:rsidRPr="00876437">
        <w:rPr>
          <w:lang w:val="en-GB" w:eastAsia="zh-CN"/>
          <w:rPrChange w:id="1889" w:author="Kevin Gu" w:date="2020-05-18T10:36:00Z">
            <w:rPr>
              <w:lang w:val="en-US" w:eastAsia="zh-CN"/>
            </w:rPr>
          </w:rPrChange>
        </w:rPr>
        <w:fldChar w:fldCharType="end"/>
      </w:r>
      <w:r w:rsidR="00E94149" w:rsidRPr="00876437">
        <w:rPr>
          <w:lang w:val="en-GB" w:eastAsia="zh-CN"/>
          <w:rPrChange w:id="1890" w:author="Kevin Gu" w:date="2020-05-18T10:36:00Z">
            <w:rPr>
              <w:lang w:val="en-US" w:eastAsia="zh-CN"/>
            </w:rPr>
          </w:rPrChange>
        </w:rPr>
        <w:t xml:space="preserve"> concerns security aspects of the Human Resource Management;</w:t>
      </w:r>
    </w:p>
    <w:p w14:paraId="354A816C" w14:textId="6E9CE511" w:rsidR="00E94149" w:rsidRPr="00876437" w:rsidRDefault="00E94149" w:rsidP="00181CF1">
      <w:pPr>
        <w:pStyle w:val="ListParagraph"/>
        <w:numPr>
          <w:ilvl w:val="0"/>
          <w:numId w:val="8"/>
        </w:numPr>
        <w:spacing w:line="276" w:lineRule="auto"/>
        <w:rPr>
          <w:lang w:val="en-GB" w:eastAsia="zh-CN"/>
          <w:rPrChange w:id="1891" w:author="Kevin Gu" w:date="2020-05-18T10:36:00Z">
            <w:rPr>
              <w:lang w:val="en-US" w:eastAsia="zh-CN"/>
            </w:rPr>
          </w:rPrChange>
        </w:rPr>
      </w:pPr>
      <w:r w:rsidRPr="00876437">
        <w:rPr>
          <w:lang w:val="en-GB" w:eastAsia="zh-CN"/>
          <w:rPrChange w:id="1892" w:author="Kevin Gu" w:date="2020-05-18T10:36:00Z">
            <w:rPr>
              <w:lang w:val="en-US" w:eastAsia="zh-CN"/>
            </w:rPr>
          </w:rPrChange>
        </w:rPr>
        <w:t xml:space="preserve">Section </w:t>
      </w:r>
      <w:r w:rsidR="009E32EE" w:rsidRPr="00876437">
        <w:rPr>
          <w:lang w:val="en-GB"/>
          <w:rPrChange w:id="1893" w:author="Kevin Gu" w:date="2020-05-18T10:36:00Z">
            <w:rPr/>
          </w:rPrChange>
        </w:rPr>
        <w:fldChar w:fldCharType="begin"/>
      </w:r>
      <w:r w:rsidR="009E32EE" w:rsidRPr="00876437">
        <w:rPr>
          <w:lang w:val="en-GB"/>
          <w:rPrChange w:id="1894" w:author="Kevin Gu" w:date="2020-05-18T10:36:00Z">
            <w:rPr>
              <w:lang w:val="en-US"/>
            </w:rPr>
          </w:rPrChange>
        </w:rPr>
        <w:instrText xml:space="preserve"> REF _Ref17801144 \r \h  \* MERGEFORMAT </w:instrText>
      </w:r>
      <w:r w:rsidR="009E32EE" w:rsidRPr="00876437">
        <w:rPr>
          <w:lang w:val="en-GB"/>
          <w:rPrChange w:id="1895" w:author="Kevin Gu" w:date="2020-05-18T10:36:00Z">
            <w:rPr>
              <w:lang w:val="en-GB"/>
            </w:rPr>
          </w:rPrChange>
        </w:rPr>
      </w:r>
      <w:r w:rsidR="009E32EE" w:rsidRPr="00876437">
        <w:rPr>
          <w:lang w:val="en-GB"/>
          <w:rPrChange w:id="1896" w:author="Kevin Gu" w:date="2020-05-18T10:36:00Z">
            <w:rPr/>
          </w:rPrChange>
        </w:rPr>
        <w:fldChar w:fldCharType="separate"/>
      </w:r>
      <w:r w:rsidR="00F20899" w:rsidRPr="00876437">
        <w:rPr>
          <w:lang w:val="en-GB"/>
          <w:rPrChange w:id="1897" w:author="Kevin Gu" w:date="2020-05-18T10:36:00Z">
            <w:rPr>
              <w:lang w:val="en-US"/>
            </w:rPr>
          </w:rPrChange>
        </w:rPr>
        <w:t>6</w:t>
      </w:r>
      <w:r w:rsidR="009E32EE" w:rsidRPr="00876437">
        <w:rPr>
          <w:lang w:val="en-GB"/>
          <w:rPrChange w:id="1898" w:author="Kevin Gu" w:date="2020-05-18T10:36:00Z">
            <w:rPr/>
          </w:rPrChange>
        </w:rPr>
        <w:fldChar w:fldCharType="end"/>
      </w:r>
      <w:r w:rsidRPr="00876437">
        <w:rPr>
          <w:lang w:val="en-GB" w:eastAsia="zh-CN"/>
          <w:rPrChange w:id="1899" w:author="Kevin Gu" w:date="2020-05-18T10:36:00Z">
            <w:rPr>
              <w:lang w:val="en-US" w:eastAsia="zh-CN"/>
            </w:rPr>
          </w:rPrChange>
        </w:rPr>
        <w:t xml:space="preserve"> deals with physical security measures;</w:t>
      </w:r>
    </w:p>
    <w:p w14:paraId="0653C988" w14:textId="249EF277" w:rsidR="00FC3E5C" w:rsidRPr="00876437" w:rsidRDefault="00FC3E5C" w:rsidP="00181CF1">
      <w:pPr>
        <w:pStyle w:val="ListParagraph"/>
        <w:numPr>
          <w:ilvl w:val="0"/>
          <w:numId w:val="8"/>
        </w:numPr>
        <w:spacing w:line="276" w:lineRule="auto"/>
        <w:rPr>
          <w:lang w:val="en-GB" w:eastAsia="zh-CN"/>
          <w:rPrChange w:id="1900" w:author="Kevin Gu" w:date="2020-05-18T10:36:00Z">
            <w:rPr>
              <w:lang w:val="en-US" w:eastAsia="zh-CN"/>
            </w:rPr>
          </w:rPrChange>
        </w:rPr>
      </w:pPr>
      <w:r w:rsidRPr="00876437">
        <w:rPr>
          <w:lang w:val="en-GB" w:eastAsia="zh-CN"/>
          <w:rPrChange w:id="1901" w:author="Kevin Gu" w:date="2020-05-18T10:36:00Z">
            <w:rPr>
              <w:lang w:val="en-US" w:eastAsia="zh-CN"/>
            </w:rPr>
          </w:rPrChange>
        </w:rPr>
        <w:t xml:space="preserve">Section </w:t>
      </w:r>
      <w:del w:id="1902" w:author="Kevin Gu" w:date="2020-05-21T15:18:00Z">
        <w:r w:rsidR="009E32EE" w:rsidRPr="00876437" w:rsidDel="00324EA0">
          <w:rPr>
            <w:lang w:val="en-GB"/>
            <w:rPrChange w:id="1903" w:author="Kevin Gu" w:date="2020-05-18T10:36:00Z">
              <w:rPr/>
            </w:rPrChange>
          </w:rPr>
          <w:fldChar w:fldCharType="begin"/>
        </w:r>
        <w:r w:rsidR="009E32EE" w:rsidRPr="00876437" w:rsidDel="00324EA0">
          <w:rPr>
            <w:lang w:val="en-GB"/>
            <w:rPrChange w:id="1904" w:author="Kevin Gu" w:date="2020-05-18T10:36:00Z">
              <w:rPr>
                <w:lang w:val="en-US"/>
              </w:rPr>
            </w:rPrChange>
          </w:rPr>
          <w:delInstrText xml:space="preserve"> REF _Ref17801148 \r \h  \* MERGEFORMAT </w:delInstrText>
        </w:r>
        <w:r w:rsidR="009E32EE" w:rsidRPr="00876437" w:rsidDel="00324EA0">
          <w:rPr>
            <w:lang w:val="en-GB"/>
            <w:rPrChange w:id="1905" w:author="Kevin Gu" w:date="2020-05-18T10:36:00Z">
              <w:rPr>
                <w:lang w:val="en-GB"/>
              </w:rPr>
            </w:rPrChange>
          </w:rPr>
        </w:r>
        <w:r w:rsidR="009E32EE" w:rsidRPr="00876437" w:rsidDel="00324EA0">
          <w:rPr>
            <w:lang w:val="en-GB"/>
            <w:rPrChange w:id="1906" w:author="Kevin Gu" w:date="2020-05-18T10:36:00Z">
              <w:rPr/>
            </w:rPrChange>
          </w:rPr>
          <w:fldChar w:fldCharType="separate"/>
        </w:r>
        <w:r w:rsidR="00F20899" w:rsidRPr="00876437" w:rsidDel="00324EA0">
          <w:rPr>
            <w:lang w:val="en-GB"/>
            <w:rPrChange w:id="1907" w:author="Kevin Gu" w:date="2020-05-18T10:36:00Z">
              <w:rPr>
                <w:lang w:val="en-US"/>
              </w:rPr>
            </w:rPrChange>
          </w:rPr>
          <w:delText>7</w:delText>
        </w:r>
        <w:r w:rsidR="009E32EE" w:rsidRPr="00876437" w:rsidDel="00324EA0">
          <w:rPr>
            <w:lang w:val="en-GB"/>
            <w:rPrChange w:id="1908" w:author="Kevin Gu" w:date="2020-05-18T10:36:00Z">
              <w:rPr/>
            </w:rPrChange>
          </w:rPr>
          <w:fldChar w:fldCharType="end"/>
        </w:r>
      </w:del>
      <w:ins w:id="1909" w:author="Kevin Gu" w:date="2020-05-21T15:18:00Z">
        <w:r w:rsidR="00324EA0">
          <w:rPr>
            <w:lang w:val="en-GB"/>
          </w:rPr>
          <w:t>7</w:t>
        </w:r>
      </w:ins>
      <w:r w:rsidRPr="00876437">
        <w:rPr>
          <w:lang w:val="en-GB" w:eastAsia="zh-CN"/>
          <w:rPrChange w:id="1910" w:author="Kevin Gu" w:date="2020-05-18T10:36:00Z">
            <w:rPr>
              <w:lang w:val="en-US" w:eastAsia="zh-CN"/>
            </w:rPr>
          </w:rPrChange>
        </w:rPr>
        <w:t xml:space="preserve"> describes the configuration and the documentation management;</w:t>
      </w:r>
    </w:p>
    <w:p w14:paraId="576709D9" w14:textId="3A2A7BCB" w:rsidR="00FC3E5C" w:rsidRPr="00876437" w:rsidRDefault="00FC3E5C" w:rsidP="00181CF1">
      <w:pPr>
        <w:pStyle w:val="ListParagraph"/>
        <w:numPr>
          <w:ilvl w:val="0"/>
          <w:numId w:val="8"/>
        </w:numPr>
        <w:spacing w:line="276" w:lineRule="auto"/>
        <w:rPr>
          <w:lang w:val="en-GB" w:eastAsia="zh-CN"/>
          <w:rPrChange w:id="1911" w:author="Kevin Gu" w:date="2020-05-18T10:36:00Z">
            <w:rPr>
              <w:lang w:val="en-US" w:eastAsia="zh-CN"/>
            </w:rPr>
          </w:rPrChange>
        </w:rPr>
      </w:pPr>
      <w:r w:rsidRPr="00876437">
        <w:rPr>
          <w:lang w:val="en-GB" w:eastAsia="zh-CN"/>
          <w:rPrChange w:id="1912" w:author="Kevin Gu" w:date="2020-05-18T10:36:00Z">
            <w:rPr>
              <w:lang w:val="en-US" w:eastAsia="zh-CN"/>
            </w:rPr>
          </w:rPrChange>
        </w:rPr>
        <w:t xml:space="preserve">Section </w:t>
      </w:r>
      <w:ins w:id="1913" w:author="Marc Gomez" w:date="2019-11-13T07:53:00Z">
        <w:del w:id="1914" w:author="Kevin Gu" w:date="2020-05-21T15:18:00Z">
          <w:r w:rsidR="00DE6F2D" w:rsidRPr="00876437" w:rsidDel="00324EA0">
            <w:rPr>
              <w:lang w:val="en-GB" w:eastAsia="zh-CN"/>
              <w:rPrChange w:id="1915" w:author="Kevin Gu" w:date="2020-05-18T10:36:00Z">
                <w:rPr>
                  <w:lang w:val="en-US" w:eastAsia="zh-CN"/>
                </w:rPr>
              </w:rPrChange>
            </w:rPr>
            <w:fldChar w:fldCharType="begin"/>
          </w:r>
          <w:r w:rsidR="00DE6F2D" w:rsidRPr="00876437" w:rsidDel="00324EA0">
            <w:rPr>
              <w:lang w:val="en-GB" w:eastAsia="zh-CN"/>
              <w:rPrChange w:id="1916" w:author="Kevin Gu" w:date="2020-05-18T10:36:00Z">
                <w:rPr>
                  <w:lang w:val="en-US" w:eastAsia="zh-CN"/>
                </w:rPr>
              </w:rPrChange>
            </w:rPr>
            <w:delInstrText xml:space="preserve"> REF _Ref24524010 \r \h </w:delInstrText>
          </w:r>
        </w:del>
      </w:ins>
      <w:del w:id="1917" w:author="Kevin Gu" w:date="2020-05-21T15:18:00Z">
        <w:r w:rsidR="00DE6F2D" w:rsidRPr="00876437" w:rsidDel="00324EA0">
          <w:rPr>
            <w:lang w:val="en-GB" w:eastAsia="zh-CN"/>
            <w:rPrChange w:id="1918" w:author="Kevin Gu" w:date="2020-05-18T10:36:00Z">
              <w:rPr>
                <w:lang w:val="en-GB" w:eastAsia="zh-CN"/>
              </w:rPr>
            </w:rPrChange>
          </w:rPr>
        </w:r>
        <w:r w:rsidR="00DE6F2D" w:rsidRPr="00876437" w:rsidDel="00324EA0">
          <w:rPr>
            <w:lang w:val="en-GB" w:eastAsia="zh-CN"/>
            <w:rPrChange w:id="1919" w:author="Kevin Gu" w:date="2020-05-18T10:36:00Z">
              <w:rPr>
                <w:lang w:val="en-US" w:eastAsia="zh-CN"/>
              </w:rPr>
            </w:rPrChange>
          </w:rPr>
          <w:fldChar w:fldCharType="separate"/>
        </w:r>
        <w:r w:rsidR="00F20899" w:rsidRPr="00876437" w:rsidDel="00324EA0">
          <w:rPr>
            <w:lang w:val="en-GB" w:eastAsia="zh-CN"/>
            <w:rPrChange w:id="1920" w:author="Kevin Gu" w:date="2020-05-18T10:36:00Z">
              <w:rPr>
                <w:lang w:val="en-US" w:eastAsia="zh-CN"/>
              </w:rPr>
            </w:rPrChange>
          </w:rPr>
          <w:delText>8</w:delText>
        </w:r>
      </w:del>
      <w:ins w:id="1921" w:author="Marc Gomez" w:date="2019-11-13T07:53:00Z">
        <w:del w:id="1922" w:author="Kevin Gu" w:date="2020-05-21T15:18:00Z">
          <w:r w:rsidR="00DE6F2D" w:rsidRPr="00876437" w:rsidDel="00324EA0">
            <w:rPr>
              <w:lang w:val="en-GB" w:eastAsia="zh-CN"/>
              <w:rPrChange w:id="1923" w:author="Kevin Gu" w:date="2020-05-18T10:36:00Z">
                <w:rPr>
                  <w:lang w:val="en-US" w:eastAsia="zh-CN"/>
                </w:rPr>
              </w:rPrChange>
            </w:rPr>
            <w:fldChar w:fldCharType="end"/>
          </w:r>
        </w:del>
      </w:ins>
      <w:r w:rsidR="009E32EE" w:rsidRPr="00876437">
        <w:rPr>
          <w:lang w:val="en-GB"/>
          <w:rPrChange w:id="1924" w:author="Kevin Gu" w:date="2020-05-18T10:36:00Z">
            <w:rPr/>
          </w:rPrChange>
        </w:rPr>
        <w:fldChar w:fldCharType="begin"/>
      </w:r>
      <w:r w:rsidR="009E32EE" w:rsidRPr="00876437">
        <w:rPr>
          <w:lang w:val="en-GB"/>
          <w:rPrChange w:id="1925" w:author="Kevin Gu" w:date="2020-05-18T10:36:00Z">
            <w:rPr>
              <w:lang w:val="en-US"/>
            </w:rPr>
          </w:rPrChange>
        </w:rPr>
        <w:instrText xml:space="preserve"> REF _Ref17801153 \r \h  \* MERGEFORMAT </w:instrText>
      </w:r>
      <w:r w:rsidR="009E32EE" w:rsidRPr="00876437">
        <w:rPr>
          <w:lang w:val="en-GB"/>
          <w:rPrChange w:id="1926" w:author="Kevin Gu" w:date="2020-05-18T10:36:00Z">
            <w:rPr>
              <w:lang w:val="en-GB"/>
            </w:rPr>
          </w:rPrChange>
        </w:rPr>
      </w:r>
      <w:r w:rsidR="009E32EE" w:rsidRPr="00876437">
        <w:rPr>
          <w:lang w:val="en-GB"/>
          <w:rPrChange w:id="1927" w:author="Kevin Gu" w:date="2020-05-18T10:36:00Z">
            <w:rPr/>
          </w:rPrChange>
        </w:rPr>
        <w:fldChar w:fldCharType="separate"/>
      </w:r>
      <w:ins w:id="1928" w:author="Kevin Gu" w:date="2020-05-21T15:18:00Z">
        <w:r w:rsidR="00324EA0">
          <w:rPr>
            <w:lang w:val="en-GB" w:eastAsia="zh-CN"/>
          </w:rPr>
          <w:t>8</w:t>
        </w:r>
      </w:ins>
      <w:del w:id="1929" w:author="Kevin Gu" w:date="2020-05-18T10:31:00Z">
        <w:r w:rsidR="00F20899" w:rsidRPr="00876437" w:rsidDel="009353DB">
          <w:rPr>
            <w:lang w:val="en-GB" w:eastAsia="zh-CN"/>
            <w:rPrChange w:id="1930" w:author="Kevin Gu" w:date="2020-05-18T10:36:00Z">
              <w:rPr>
                <w:lang w:val="en-US" w:eastAsia="zh-CN"/>
              </w:rPr>
            </w:rPrChange>
          </w:rPr>
          <w:delText>8</w:delText>
        </w:r>
      </w:del>
      <w:del w:id="1931" w:author="Kevin Gu" w:date="2020-05-21T15:18:00Z">
        <w:r w:rsidR="00F20899" w:rsidRPr="00876437" w:rsidDel="00324EA0">
          <w:rPr>
            <w:lang w:val="en-GB" w:eastAsia="zh-CN"/>
            <w:rPrChange w:id="1932" w:author="Kevin Gu" w:date="2020-05-18T10:36:00Z">
              <w:rPr>
                <w:lang w:val="en-US" w:eastAsia="zh-CN"/>
              </w:rPr>
            </w:rPrChange>
          </w:rPr>
          <w:delText>.2</w:delText>
        </w:r>
      </w:del>
      <w:r w:rsidR="009E32EE" w:rsidRPr="00876437">
        <w:rPr>
          <w:lang w:val="en-GB"/>
          <w:rPrChange w:id="1933" w:author="Kevin Gu" w:date="2020-05-18T10:36:00Z">
            <w:rPr/>
          </w:rPrChange>
        </w:rPr>
        <w:fldChar w:fldCharType="end"/>
      </w:r>
      <w:r w:rsidRPr="00876437">
        <w:rPr>
          <w:lang w:val="en-GB" w:eastAsia="zh-CN"/>
          <w:rPrChange w:id="1934" w:author="Kevin Gu" w:date="2020-05-18T10:36:00Z">
            <w:rPr>
              <w:lang w:val="en-US" w:eastAsia="zh-CN"/>
            </w:rPr>
          </w:rPrChange>
        </w:rPr>
        <w:t xml:space="preserve"> is focused on security aspects concerning the network</w:t>
      </w:r>
      <w:ins w:id="1935" w:author="Kevin Gu" w:date="2020-06-17T10:24:00Z">
        <w:r w:rsidR="00883D5C">
          <w:rPr>
            <w:rFonts w:hint="eastAsia"/>
            <w:lang w:val="en-GB" w:eastAsia="zh-CN"/>
          </w:rPr>
          <w:t>;</w:t>
        </w:r>
      </w:ins>
      <w:del w:id="1936" w:author="Kevin Gu" w:date="2020-06-17T10:24:00Z">
        <w:r w:rsidRPr="00876437" w:rsidDel="00883D5C">
          <w:rPr>
            <w:lang w:val="en-GB" w:eastAsia="zh-CN"/>
            <w:rPrChange w:id="1937" w:author="Kevin Gu" w:date="2020-05-18T10:36:00Z">
              <w:rPr>
                <w:lang w:val="en-US" w:eastAsia="zh-CN"/>
              </w:rPr>
            </w:rPrChange>
          </w:rPr>
          <w:delText xml:space="preserve">, </w:delText>
        </w:r>
      </w:del>
    </w:p>
    <w:p w14:paraId="26F1A073" w14:textId="542EB575" w:rsidR="00FC3E5C" w:rsidRPr="00876437" w:rsidDel="00DE6F2D" w:rsidRDefault="00FC3E5C" w:rsidP="00181CF1">
      <w:pPr>
        <w:pStyle w:val="ListParagraph"/>
        <w:numPr>
          <w:ilvl w:val="0"/>
          <w:numId w:val="8"/>
        </w:numPr>
        <w:spacing w:line="276" w:lineRule="auto"/>
        <w:rPr>
          <w:del w:id="1938" w:author="Marc Gomez" w:date="2019-11-13T07:52:00Z"/>
          <w:lang w:val="en-GB" w:eastAsia="zh-CN"/>
          <w:rPrChange w:id="1939" w:author="Kevin Gu" w:date="2020-05-18T10:36:00Z">
            <w:rPr>
              <w:del w:id="1940" w:author="Marc Gomez" w:date="2019-11-13T07:52:00Z"/>
              <w:lang w:val="en-US" w:eastAsia="zh-CN"/>
            </w:rPr>
          </w:rPrChange>
        </w:rPr>
      </w:pPr>
      <w:del w:id="1941" w:author="Marc Gomez" w:date="2019-11-13T07:52:00Z">
        <w:r w:rsidRPr="00876437" w:rsidDel="00DE6F2D">
          <w:rPr>
            <w:lang w:val="en-GB" w:eastAsia="zh-CN"/>
            <w:rPrChange w:id="1942" w:author="Kevin Gu" w:date="2020-05-18T10:36:00Z">
              <w:rPr>
                <w:lang w:val="en-US" w:eastAsia="zh-CN"/>
              </w:rPr>
            </w:rPrChange>
          </w:rPr>
          <w:delText xml:space="preserve">Section </w:delText>
        </w:r>
        <w:r w:rsidR="009E32EE" w:rsidRPr="00876437" w:rsidDel="00DE6F2D">
          <w:rPr>
            <w:lang w:val="en-GB"/>
            <w:rPrChange w:id="1943" w:author="Kevin Gu" w:date="2020-05-18T10:36:00Z">
              <w:rPr/>
            </w:rPrChange>
          </w:rPr>
          <w:fldChar w:fldCharType="begin"/>
        </w:r>
        <w:r w:rsidR="009E32EE" w:rsidRPr="00876437" w:rsidDel="00DE6F2D">
          <w:rPr>
            <w:lang w:val="en-GB"/>
            <w:rPrChange w:id="1944" w:author="Kevin Gu" w:date="2020-05-18T10:36:00Z">
              <w:rPr>
                <w:lang w:val="en-US"/>
              </w:rPr>
            </w:rPrChange>
          </w:rPr>
          <w:delInstrText xml:space="preserve"> REF _Ref17801157 \r \h  \* MERGEFORMAT </w:delInstrText>
        </w:r>
        <w:r w:rsidR="009E32EE" w:rsidRPr="00876437" w:rsidDel="00DE6F2D">
          <w:rPr>
            <w:lang w:val="en-GB"/>
            <w:rPrChange w:id="1945" w:author="Kevin Gu" w:date="2020-05-18T10:36:00Z">
              <w:rPr>
                <w:lang w:val="en-GB"/>
              </w:rPr>
            </w:rPrChange>
          </w:rPr>
        </w:r>
        <w:r w:rsidR="009E32EE" w:rsidRPr="00876437" w:rsidDel="00DE6F2D">
          <w:rPr>
            <w:lang w:val="en-GB"/>
            <w:rPrChange w:id="1946" w:author="Kevin Gu" w:date="2020-05-18T10:36:00Z">
              <w:rPr/>
            </w:rPrChange>
          </w:rPr>
          <w:fldChar w:fldCharType="separate"/>
        </w:r>
        <w:r w:rsidR="00703E57" w:rsidRPr="00876437" w:rsidDel="00DE6F2D">
          <w:rPr>
            <w:lang w:val="en-GB" w:eastAsia="zh-CN"/>
            <w:rPrChange w:id="1947" w:author="Kevin Gu" w:date="2020-05-18T10:36:00Z">
              <w:rPr>
                <w:lang w:val="en-US" w:eastAsia="zh-CN"/>
              </w:rPr>
            </w:rPrChange>
          </w:rPr>
          <w:delText>8.3</w:delText>
        </w:r>
        <w:r w:rsidR="009E32EE" w:rsidRPr="00876437" w:rsidDel="00DE6F2D">
          <w:rPr>
            <w:lang w:val="en-GB"/>
            <w:rPrChange w:id="1948" w:author="Kevin Gu" w:date="2020-05-18T10:36:00Z">
              <w:rPr/>
            </w:rPrChange>
          </w:rPr>
          <w:fldChar w:fldCharType="end"/>
        </w:r>
        <w:r w:rsidRPr="00876437" w:rsidDel="00DE6F2D">
          <w:rPr>
            <w:lang w:val="en-GB" w:eastAsia="zh-CN"/>
            <w:rPrChange w:id="1949" w:author="Kevin Gu" w:date="2020-05-18T10:36:00Z">
              <w:rPr>
                <w:lang w:val="en-US" w:eastAsia="zh-CN"/>
              </w:rPr>
            </w:rPrChange>
          </w:rPr>
          <w:delText xml:space="preserve"> describes the IT systems management;</w:delText>
        </w:r>
      </w:del>
    </w:p>
    <w:p w14:paraId="1EA534B8" w14:textId="6D204B2F" w:rsidR="00FC3E5C" w:rsidRPr="00876437" w:rsidDel="00DE6F2D" w:rsidRDefault="00FC3E5C" w:rsidP="00181CF1">
      <w:pPr>
        <w:pStyle w:val="ListParagraph"/>
        <w:numPr>
          <w:ilvl w:val="0"/>
          <w:numId w:val="8"/>
        </w:numPr>
        <w:spacing w:line="276" w:lineRule="auto"/>
        <w:rPr>
          <w:del w:id="1950" w:author="Marc Gomez" w:date="2019-11-13T07:52:00Z"/>
          <w:lang w:val="en-GB" w:eastAsia="zh-CN"/>
          <w:rPrChange w:id="1951" w:author="Kevin Gu" w:date="2020-05-18T10:36:00Z">
            <w:rPr>
              <w:del w:id="1952" w:author="Marc Gomez" w:date="2019-11-13T07:52:00Z"/>
              <w:lang w:val="en-US" w:eastAsia="zh-CN"/>
            </w:rPr>
          </w:rPrChange>
        </w:rPr>
      </w:pPr>
      <w:del w:id="1953" w:author="Marc Gomez" w:date="2019-11-13T07:52:00Z">
        <w:r w:rsidRPr="00876437" w:rsidDel="00DE6F2D">
          <w:rPr>
            <w:lang w:val="en-GB" w:eastAsia="zh-CN"/>
            <w:rPrChange w:id="1954" w:author="Kevin Gu" w:date="2020-05-18T10:36:00Z">
              <w:rPr>
                <w:lang w:val="en-US" w:eastAsia="zh-CN"/>
              </w:rPr>
            </w:rPrChange>
          </w:rPr>
          <w:delText xml:space="preserve">Section </w:delText>
        </w:r>
        <w:r w:rsidR="009E32EE" w:rsidRPr="00876437" w:rsidDel="00DE6F2D">
          <w:rPr>
            <w:lang w:val="en-GB"/>
            <w:rPrChange w:id="1955" w:author="Kevin Gu" w:date="2020-05-18T10:36:00Z">
              <w:rPr/>
            </w:rPrChange>
          </w:rPr>
          <w:fldChar w:fldCharType="begin"/>
        </w:r>
        <w:r w:rsidR="009E32EE" w:rsidRPr="00876437" w:rsidDel="00DE6F2D">
          <w:rPr>
            <w:lang w:val="en-GB"/>
            <w:rPrChange w:id="1956" w:author="Kevin Gu" w:date="2020-05-18T10:36:00Z">
              <w:rPr>
                <w:lang w:val="en-US"/>
              </w:rPr>
            </w:rPrChange>
          </w:rPr>
          <w:delInstrText xml:space="preserve"> REF _Ref17801161 \r \h  \* MERGEFORMAT </w:delInstrText>
        </w:r>
        <w:r w:rsidR="009E32EE" w:rsidRPr="00876437" w:rsidDel="00DE6F2D">
          <w:rPr>
            <w:lang w:val="en-GB"/>
            <w:rPrChange w:id="1957" w:author="Kevin Gu" w:date="2020-05-18T10:36:00Z">
              <w:rPr>
                <w:lang w:val="en-GB"/>
              </w:rPr>
            </w:rPrChange>
          </w:rPr>
        </w:r>
        <w:r w:rsidR="009E32EE" w:rsidRPr="00876437" w:rsidDel="00DE6F2D">
          <w:rPr>
            <w:lang w:val="en-GB"/>
            <w:rPrChange w:id="1958" w:author="Kevin Gu" w:date="2020-05-18T10:36:00Z">
              <w:rPr/>
            </w:rPrChange>
          </w:rPr>
          <w:fldChar w:fldCharType="separate"/>
        </w:r>
        <w:r w:rsidR="00703E57" w:rsidRPr="00876437" w:rsidDel="00DE6F2D">
          <w:rPr>
            <w:lang w:val="en-GB" w:eastAsia="zh-CN"/>
            <w:rPrChange w:id="1959" w:author="Kevin Gu" w:date="2020-05-18T10:36:00Z">
              <w:rPr>
                <w:lang w:val="en-US" w:eastAsia="zh-CN"/>
              </w:rPr>
            </w:rPrChange>
          </w:rPr>
          <w:delText>8.5</w:delText>
        </w:r>
        <w:r w:rsidR="009E32EE" w:rsidRPr="00876437" w:rsidDel="00DE6F2D">
          <w:rPr>
            <w:lang w:val="en-GB"/>
            <w:rPrChange w:id="1960" w:author="Kevin Gu" w:date="2020-05-18T10:36:00Z">
              <w:rPr/>
            </w:rPrChange>
          </w:rPr>
          <w:fldChar w:fldCharType="end"/>
        </w:r>
        <w:r w:rsidRPr="00876437" w:rsidDel="00DE6F2D">
          <w:rPr>
            <w:lang w:val="en-GB" w:eastAsia="zh-CN"/>
            <w:rPrChange w:id="1961" w:author="Kevin Gu" w:date="2020-05-18T10:36:00Z">
              <w:rPr>
                <w:lang w:val="en-US" w:eastAsia="zh-CN"/>
              </w:rPr>
            </w:rPrChange>
          </w:rPr>
          <w:delText xml:space="preserve"> describes the production Security Management in the company;</w:delText>
        </w:r>
      </w:del>
    </w:p>
    <w:p w14:paraId="42E4419F" w14:textId="1DE9B1ED" w:rsidR="00E94149" w:rsidRPr="00876437" w:rsidRDefault="00E94149" w:rsidP="00DE6F2D">
      <w:pPr>
        <w:pStyle w:val="ListParagraph"/>
        <w:numPr>
          <w:ilvl w:val="0"/>
          <w:numId w:val="8"/>
        </w:numPr>
        <w:spacing w:line="276" w:lineRule="auto"/>
        <w:rPr>
          <w:lang w:val="en-GB" w:eastAsia="zh-CN"/>
          <w:rPrChange w:id="1962" w:author="Kevin Gu" w:date="2020-05-18T10:36:00Z">
            <w:rPr>
              <w:lang w:val="en-US" w:eastAsia="zh-CN"/>
            </w:rPr>
          </w:rPrChange>
        </w:rPr>
      </w:pPr>
      <w:r w:rsidRPr="00876437">
        <w:rPr>
          <w:lang w:val="en-GB" w:eastAsia="zh-CN"/>
          <w:rPrChange w:id="1963" w:author="Kevin Gu" w:date="2020-05-18T10:36:00Z">
            <w:rPr>
              <w:lang w:val="en-US" w:eastAsia="zh-CN"/>
            </w:rPr>
          </w:rPrChange>
        </w:rPr>
        <w:t xml:space="preserve">Section </w:t>
      </w:r>
      <w:r w:rsidR="009E32EE" w:rsidRPr="00876437">
        <w:rPr>
          <w:lang w:val="en-GB"/>
          <w:rPrChange w:id="1964" w:author="Kevin Gu" w:date="2020-05-18T10:36:00Z">
            <w:rPr/>
          </w:rPrChange>
        </w:rPr>
        <w:fldChar w:fldCharType="begin"/>
      </w:r>
      <w:r w:rsidR="009E32EE" w:rsidRPr="00876437">
        <w:rPr>
          <w:lang w:val="en-GB"/>
          <w:rPrChange w:id="1965" w:author="Kevin Gu" w:date="2020-05-18T10:36:00Z">
            <w:rPr>
              <w:lang w:val="en-US"/>
            </w:rPr>
          </w:rPrChange>
        </w:rPr>
        <w:instrText xml:space="preserve"> REF _Ref17801165 \r \h  \* MERGEFORMAT </w:instrText>
      </w:r>
      <w:r w:rsidR="009E32EE" w:rsidRPr="00876437">
        <w:rPr>
          <w:lang w:val="en-GB"/>
          <w:rPrChange w:id="1966" w:author="Kevin Gu" w:date="2020-05-18T10:36:00Z">
            <w:rPr>
              <w:lang w:val="en-GB"/>
            </w:rPr>
          </w:rPrChange>
        </w:rPr>
      </w:r>
      <w:r w:rsidR="009E32EE" w:rsidRPr="00876437">
        <w:rPr>
          <w:lang w:val="en-GB"/>
          <w:rPrChange w:id="1967" w:author="Kevin Gu" w:date="2020-05-18T10:36:00Z">
            <w:rPr/>
          </w:rPrChange>
        </w:rPr>
        <w:fldChar w:fldCharType="separate"/>
      </w:r>
      <w:ins w:id="1968" w:author="Kevin Gu" w:date="2020-05-21T15:18:00Z">
        <w:r w:rsidR="00324EA0">
          <w:rPr>
            <w:lang w:val="en-GB"/>
          </w:rPr>
          <w:t>9</w:t>
        </w:r>
      </w:ins>
      <w:del w:id="1969" w:author="Kevin Gu" w:date="2020-05-21T15:18:00Z">
        <w:r w:rsidR="00F20899" w:rsidRPr="00876437" w:rsidDel="00324EA0">
          <w:rPr>
            <w:lang w:val="en-GB"/>
            <w:rPrChange w:id="1970" w:author="Kevin Gu" w:date="2020-05-18T10:36:00Z">
              <w:rPr>
                <w:lang w:val="en-US"/>
              </w:rPr>
            </w:rPrChange>
          </w:rPr>
          <w:delText>9</w:delText>
        </w:r>
      </w:del>
      <w:r w:rsidR="009E32EE" w:rsidRPr="00876437">
        <w:rPr>
          <w:lang w:val="en-GB"/>
          <w:rPrChange w:id="1971" w:author="Kevin Gu" w:date="2020-05-18T10:36:00Z">
            <w:rPr/>
          </w:rPrChange>
        </w:rPr>
        <w:fldChar w:fldCharType="end"/>
      </w:r>
      <w:r w:rsidRPr="00876437">
        <w:rPr>
          <w:lang w:val="en-GB" w:eastAsia="zh-CN"/>
          <w:rPrChange w:id="1972" w:author="Kevin Gu" w:date="2020-05-18T10:36:00Z">
            <w:rPr>
              <w:lang w:val="en-US" w:eastAsia="zh-CN"/>
            </w:rPr>
          </w:rPrChange>
        </w:rPr>
        <w:t xml:space="preserve"> is dedicated to the </w:t>
      </w:r>
      <w:ins w:id="1973" w:author="Marc Gomez" w:date="2019-11-13T07:52:00Z">
        <w:r w:rsidR="00DE6F2D" w:rsidRPr="00876437">
          <w:rPr>
            <w:lang w:val="en-GB" w:eastAsia="zh-CN"/>
            <w:rPrChange w:id="1974" w:author="Kevin Gu" w:date="2020-05-18T10:36:00Z">
              <w:rPr>
                <w:lang w:val="en-US" w:eastAsia="zh-CN"/>
              </w:rPr>
            </w:rPrChange>
          </w:rPr>
          <w:t>Production Security Management</w:t>
        </w:r>
        <w:del w:id="1975" w:author="Kevin Gu" w:date="2020-06-17T10:24:00Z">
          <w:r w:rsidR="00DE6F2D" w:rsidRPr="00876437" w:rsidDel="00883D5C">
            <w:rPr>
              <w:lang w:val="en-GB" w:eastAsia="zh-CN"/>
              <w:rPrChange w:id="1976" w:author="Kevin Gu" w:date="2020-05-18T10:36:00Z">
                <w:rPr>
                  <w:lang w:val="en-US" w:eastAsia="zh-CN"/>
                </w:rPr>
              </w:rPrChange>
            </w:rPr>
            <w:delText xml:space="preserve"> </w:delText>
          </w:r>
        </w:del>
      </w:ins>
      <w:del w:id="1977" w:author="Marc Gomez" w:date="2019-11-13T07:52:00Z">
        <w:r w:rsidRPr="00876437" w:rsidDel="00DE6F2D">
          <w:rPr>
            <w:lang w:val="en-GB" w:eastAsia="zh-CN"/>
            <w:rPrChange w:id="1978" w:author="Kevin Gu" w:date="2020-05-18T10:36:00Z">
              <w:rPr>
                <w:lang w:val="en-US" w:eastAsia="zh-CN"/>
              </w:rPr>
            </w:rPrChange>
          </w:rPr>
          <w:delText>management of security incidents</w:delText>
        </w:r>
      </w:del>
      <w:r w:rsidRPr="00876437">
        <w:rPr>
          <w:lang w:val="en-GB" w:eastAsia="zh-CN"/>
          <w:rPrChange w:id="1979" w:author="Kevin Gu" w:date="2020-05-18T10:36:00Z">
            <w:rPr>
              <w:lang w:val="en-US" w:eastAsia="zh-CN"/>
            </w:rPr>
          </w:rPrChange>
        </w:rPr>
        <w:t>;</w:t>
      </w:r>
    </w:p>
    <w:p w14:paraId="49B6553E" w14:textId="764E7412" w:rsidR="00E94149" w:rsidRPr="00876437" w:rsidDel="00324EA0" w:rsidRDefault="00E94149" w:rsidP="00DE6F2D">
      <w:pPr>
        <w:pStyle w:val="ListParagraph"/>
        <w:numPr>
          <w:ilvl w:val="0"/>
          <w:numId w:val="8"/>
        </w:numPr>
        <w:spacing w:line="276" w:lineRule="auto"/>
        <w:rPr>
          <w:del w:id="1980" w:author="Kevin Gu" w:date="2020-05-21T15:17:00Z"/>
          <w:lang w:val="en-GB" w:eastAsia="zh-CN"/>
          <w:rPrChange w:id="1981" w:author="Kevin Gu" w:date="2020-05-18T10:36:00Z">
            <w:rPr>
              <w:del w:id="1982" w:author="Kevin Gu" w:date="2020-05-21T15:17:00Z"/>
              <w:lang w:val="en-US" w:eastAsia="zh-CN"/>
            </w:rPr>
          </w:rPrChange>
        </w:rPr>
      </w:pPr>
      <w:del w:id="1983" w:author="Kevin Gu" w:date="2020-05-21T15:17:00Z">
        <w:r w:rsidRPr="00876437" w:rsidDel="00324EA0">
          <w:rPr>
            <w:lang w:val="en-GB" w:eastAsia="zh-CN"/>
            <w:rPrChange w:id="1984" w:author="Kevin Gu" w:date="2020-05-18T10:36:00Z">
              <w:rPr>
                <w:lang w:val="en-US" w:eastAsia="zh-CN"/>
              </w:rPr>
            </w:rPrChange>
          </w:rPr>
          <w:delText xml:space="preserve">Section </w:delText>
        </w:r>
        <w:r w:rsidR="00DE6F2D" w:rsidRPr="00876437" w:rsidDel="00324EA0">
          <w:rPr>
            <w:lang w:val="en-GB" w:eastAsia="zh-CN"/>
            <w:rPrChange w:id="1985" w:author="Kevin Gu" w:date="2020-05-18T10:36:00Z">
              <w:rPr>
                <w:lang w:val="en-US" w:eastAsia="zh-CN"/>
              </w:rPr>
            </w:rPrChange>
          </w:rPr>
          <w:fldChar w:fldCharType="begin"/>
        </w:r>
        <w:r w:rsidR="00DE6F2D" w:rsidRPr="00876437" w:rsidDel="00324EA0">
          <w:rPr>
            <w:lang w:val="en-GB" w:eastAsia="zh-CN"/>
            <w:rPrChange w:id="1986" w:author="Kevin Gu" w:date="2020-05-18T10:36:00Z">
              <w:rPr>
                <w:lang w:val="en-US" w:eastAsia="zh-CN"/>
              </w:rPr>
            </w:rPrChange>
          </w:rPr>
          <w:delInstrText xml:space="preserve"> REF _Ref24523872 \r \h </w:delInstrText>
        </w:r>
        <w:r w:rsidR="00DE6F2D" w:rsidRPr="00876437" w:rsidDel="00324EA0">
          <w:rPr>
            <w:lang w:val="en-GB" w:eastAsia="zh-CN"/>
            <w:rPrChange w:id="1987" w:author="Kevin Gu" w:date="2020-05-18T10:36:00Z">
              <w:rPr>
                <w:lang w:val="en-GB" w:eastAsia="zh-CN"/>
              </w:rPr>
            </w:rPrChange>
          </w:rPr>
        </w:r>
        <w:r w:rsidR="00DE6F2D" w:rsidRPr="00876437" w:rsidDel="00324EA0">
          <w:rPr>
            <w:lang w:val="en-GB" w:eastAsia="zh-CN"/>
            <w:rPrChange w:id="1988" w:author="Kevin Gu" w:date="2020-05-18T10:36:00Z">
              <w:rPr>
                <w:lang w:val="en-US" w:eastAsia="zh-CN"/>
              </w:rPr>
            </w:rPrChange>
          </w:rPr>
          <w:fldChar w:fldCharType="separate"/>
        </w:r>
        <w:r w:rsidR="00F20899" w:rsidRPr="00876437" w:rsidDel="00324EA0">
          <w:rPr>
            <w:lang w:val="en-GB" w:eastAsia="zh-CN"/>
            <w:rPrChange w:id="1989" w:author="Kevin Gu" w:date="2020-05-18T10:36:00Z">
              <w:rPr>
                <w:lang w:val="en-US" w:eastAsia="zh-CN"/>
              </w:rPr>
            </w:rPrChange>
          </w:rPr>
          <w:delText>10</w:delText>
        </w:r>
        <w:r w:rsidR="00DE6F2D" w:rsidRPr="00876437" w:rsidDel="00324EA0">
          <w:rPr>
            <w:lang w:val="en-GB" w:eastAsia="zh-CN"/>
            <w:rPrChange w:id="1990" w:author="Kevin Gu" w:date="2020-05-18T10:36:00Z">
              <w:rPr>
                <w:lang w:val="en-US" w:eastAsia="zh-CN"/>
              </w:rPr>
            </w:rPrChange>
          </w:rPr>
          <w:fldChar w:fldCharType="end"/>
        </w:r>
        <w:r w:rsidR="00DE6F2D" w:rsidRPr="00876437" w:rsidDel="00324EA0">
          <w:rPr>
            <w:lang w:val="en-GB" w:eastAsia="zh-CN"/>
            <w:rPrChange w:id="1991" w:author="Kevin Gu" w:date="2020-05-18T10:36:00Z">
              <w:rPr>
                <w:lang w:val="en-US" w:eastAsia="zh-CN"/>
              </w:rPr>
            </w:rPrChange>
          </w:rPr>
          <w:delText xml:space="preserve"> </w:delText>
        </w:r>
        <w:r w:rsidRPr="00876437" w:rsidDel="00324EA0">
          <w:rPr>
            <w:lang w:val="en-GB" w:eastAsia="zh-CN"/>
            <w:rPrChange w:id="1992" w:author="Kevin Gu" w:date="2020-05-18T10:36:00Z">
              <w:rPr>
                <w:lang w:val="en-US" w:eastAsia="zh-CN"/>
              </w:rPr>
            </w:rPrChange>
          </w:rPr>
          <w:delText xml:space="preserve">concerns </w:delText>
        </w:r>
      </w:del>
      <w:ins w:id="1993" w:author="Marc Gomez" w:date="2019-11-13T07:51:00Z">
        <w:del w:id="1994" w:author="Kevin Gu" w:date="2020-05-21T15:17:00Z">
          <w:r w:rsidR="00DE6F2D" w:rsidRPr="00876437" w:rsidDel="00324EA0">
            <w:rPr>
              <w:lang w:val="en-GB" w:eastAsia="zh-CN"/>
              <w:rPrChange w:id="1995" w:author="Kevin Gu" w:date="2020-05-18T10:36:00Z">
                <w:rPr>
                  <w:lang w:val="en-US" w:eastAsia="zh-CN"/>
                </w:rPr>
              </w:rPrChange>
            </w:rPr>
            <w:delText xml:space="preserve">the Packing and Delivery Management </w:delText>
          </w:r>
        </w:del>
      </w:ins>
      <w:del w:id="1996" w:author="Kevin Gu" w:date="2020-05-21T15:17:00Z">
        <w:r w:rsidRPr="00876437" w:rsidDel="00324EA0">
          <w:rPr>
            <w:lang w:val="en-GB" w:eastAsia="zh-CN"/>
            <w:rPrChange w:id="1997" w:author="Kevin Gu" w:date="2020-05-18T10:36:00Z">
              <w:rPr>
                <w:lang w:val="en-US" w:eastAsia="zh-CN"/>
              </w:rPr>
            </w:rPrChange>
          </w:rPr>
          <w:delText>business continuity and emergency management.</w:delText>
        </w:r>
      </w:del>
    </w:p>
    <w:p w14:paraId="28F3850A" w14:textId="3AC7D8D7" w:rsidR="00DE6F2D" w:rsidRPr="00876437" w:rsidRDefault="00DE6F2D" w:rsidP="00DE6F2D">
      <w:pPr>
        <w:pStyle w:val="ListParagraph"/>
        <w:numPr>
          <w:ilvl w:val="0"/>
          <w:numId w:val="8"/>
        </w:numPr>
        <w:spacing w:line="276" w:lineRule="auto"/>
        <w:rPr>
          <w:lang w:val="en-GB" w:eastAsia="zh-CN"/>
          <w:rPrChange w:id="1998" w:author="Kevin Gu" w:date="2020-05-18T10:36:00Z">
            <w:rPr>
              <w:lang w:val="en-US" w:eastAsia="zh-CN"/>
            </w:rPr>
          </w:rPrChange>
        </w:rPr>
      </w:pPr>
      <w:r w:rsidRPr="00876437">
        <w:rPr>
          <w:lang w:val="en-GB" w:eastAsia="zh-CN"/>
          <w:rPrChange w:id="1999" w:author="Kevin Gu" w:date="2020-05-18T10:36:00Z">
            <w:rPr>
              <w:lang w:val="en-US" w:eastAsia="zh-CN"/>
            </w:rPr>
          </w:rPrChange>
        </w:rPr>
        <w:t xml:space="preserve">Section </w:t>
      </w:r>
      <w:r w:rsidRPr="00876437">
        <w:rPr>
          <w:lang w:val="en-GB" w:eastAsia="zh-CN"/>
          <w:rPrChange w:id="2000" w:author="Kevin Gu" w:date="2020-05-18T10:36:00Z">
            <w:rPr>
              <w:lang w:val="en-US" w:eastAsia="zh-CN"/>
            </w:rPr>
          </w:rPrChange>
        </w:rPr>
        <w:fldChar w:fldCharType="begin"/>
      </w:r>
      <w:r w:rsidRPr="00876437">
        <w:rPr>
          <w:lang w:val="en-GB" w:eastAsia="zh-CN"/>
          <w:rPrChange w:id="2001" w:author="Kevin Gu" w:date="2020-05-18T10:36:00Z">
            <w:rPr>
              <w:lang w:val="en-US" w:eastAsia="zh-CN"/>
            </w:rPr>
          </w:rPrChange>
        </w:rPr>
        <w:instrText xml:space="preserve"> REF _Ref24523866 \r \h </w:instrText>
      </w:r>
      <w:r w:rsidRPr="00876437">
        <w:rPr>
          <w:lang w:val="en-GB" w:eastAsia="zh-CN"/>
          <w:rPrChange w:id="2002" w:author="Kevin Gu" w:date="2020-05-18T10:36:00Z">
            <w:rPr>
              <w:lang w:val="en-GB" w:eastAsia="zh-CN"/>
            </w:rPr>
          </w:rPrChange>
        </w:rPr>
      </w:r>
      <w:r w:rsidRPr="00876437">
        <w:rPr>
          <w:lang w:val="en-GB" w:eastAsia="zh-CN"/>
          <w:rPrChange w:id="2003" w:author="Kevin Gu" w:date="2020-05-18T10:36:00Z">
            <w:rPr>
              <w:lang w:val="en-US" w:eastAsia="zh-CN"/>
            </w:rPr>
          </w:rPrChange>
        </w:rPr>
        <w:fldChar w:fldCharType="separate"/>
      </w:r>
      <w:ins w:id="2004" w:author="Kevin Gu" w:date="2020-05-21T15:17:00Z">
        <w:r w:rsidR="00324EA0">
          <w:rPr>
            <w:lang w:val="en-GB" w:eastAsia="zh-CN"/>
          </w:rPr>
          <w:t>10</w:t>
        </w:r>
      </w:ins>
      <w:del w:id="2005" w:author="Kevin Gu" w:date="2020-05-21T15:17:00Z">
        <w:r w:rsidR="00F20899" w:rsidRPr="00876437" w:rsidDel="00324EA0">
          <w:rPr>
            <w:lang w:val="en-GB" w:eastAsia="zh-CN"/>
            <w:rPrChange w:id="2006" w:author="Kevin Gu" w:date="2020-05-18T10:36:00Z">
              <w:rPr>
                <w:lang w:val="en-US" w:eastAsia="zh-CN"/>
              </w:rPr>
            </w:rPrChange>
          </w:rPr>
          <w:delText>11</w:delText>
        </w:r>
      </w:del>
      <w:r w:rsidRPr="00876437">
        <w:rPr>
          <w:lang w:val="en-GB" w:eastAsia="zh-CN"/>
          <w:rPrChange w:id="2007" w:author="Kevin Gu" w:date="2020-05-18T10:36:00Z">
            <w:rPr>
              <w:lang w:val="en-US" w:eastAsia="zh-CN"/>
            </w:rPr>
          </w:rPrChange>
        </w:rPr>
        <w:fldChar w:fldCharType="end"/>
      </w:r>
      <w:ins w:id="2008" w:author="Marc Gomez" w:date="2019-11-13T07:51:00Z">
        <w:r w:rsidRPr="00876437">
          <w:rPr>
            <w:lang w:val="en-GB" w:eastAsia="zh-CN"/>
            <w:rPrChange w:id="2009" w:author="Kevin Gu" w:date="2020-05-18T10:36:00Z">
              <w:rPr>
                <w:lang w:val="en-US" w:eastAsia="zh-CN"/>
              </w:rPr>
            </w:rPrChange>
          </w:rPr>
          <w:t xml:space="preserve"> Security Incident Management</w:t>
        </w:r>
      </w:ins>
      <w:ins w:id="2010" w:author="Marc Gomez" w:date="2019-11-13T07:54:00Z">
        <w:r w:rsidRPr="00876437">
          <w:rPr>
            <w:lang w:val="en-GB" w:eastAsia="zh-CN"/>
            <w:rPrChange w:id="2011" w:author="Kevin Gu" w:date="2020-05-18T10:36:00Z">
              <w:rPr>
                <w:lang w:val="en-US" w:eastAsia="zh-CN"/>
              </w:rPr>
            </w:rPrChange>
          </w:rPr>
          <w:t>;</w:t>
        </w:r>
      </w:ins>
    </w:p>
    <w:p w14:paraId="32084DB0" w14:textId="1FD68527" w:rsidR="00DE6F2D" w:rsidRPr="00876437" w:rsidRDefault="00DE6F2D" w:rsidP="00DE6F2D">
      <w:pPr>
        <w:pStyle w:val="ListParagraph"/>
        <w:numPr>
          <w:ilvl w:val="0"/>
          <w:numId w:val="8"/>
        </w:numPr>
        <w:spacing w:line="276" w:lineRule="auto"/>
        <w:rPr>
          <w:lang w:val="en-GB" w:eastAsia="zh-CN"/>
          <w:rPrChange w:id="2012" w:author="Kevin Gu" w:date="2020-05-18T10:36:00Z">
            <w:rPr>
              <w:lang w:val="en-US" w:eastAsia="zh-CN"/>
            </w:rPr>
          </w:rPrChange>
        </w:rPr>
      </w:pPr>
      <w:r w:rsidRPr="00876437">
        <w:rPr>
          <w:lang w:val="en-GB" w:eastAsia="zh-CN"/>
          <w:rPrChange w:id="2013" w:author="Kevin Gu" w:date="2020-05-18T10:36:00Z">
            <w:rPr>
              <w:lang w:val="en-US" w:eastAsia="zh-CN"/>
            </w:rPr>
          </w:rPrChange>
        </w:rPr>
        <w:t xml:space="preserve">Section </w:t>
      </w:r>
      <w:r w:rsidRPr="00876437">
        <w:rPr>
          <w:lang w:val="en-GB" w:eastAsia="zh-CN"/>
          <w:rPrChange w:id="2014" w:author="Kevin Gu" w:date="2020-05-18T10:36:00Z">
            <w:rPr>
              <w:lang w:val="en-US" w:eastAsia="zh-CN"/>
            </w:rPr>
          </w:rPrChange>
        </w:rPr>
        <w:fldChar w:fldCharType="begin"/>
      </w:r>
      <w:r w:rsidRPr="00876437">
        <w:rPr>
          <w:lang w:val="en-GB" w:eastAsia="zh-CN"/>
          <w:rPrChange w:id="2015" w:author="Kevin Gu" w:date="2020-05-18T10:36:00Z">
            <w:rPr>
              <w:lang w:val="en-US" w:eastAsia="zh-CN"/>
            </w:rPr>
          </w:rPrChange>
        </w:rPr>
        <w:instrText xml:space="preserve"> REF _Ref24523863 \r \h </w:instrText>
      </w:r>
      <w:r w:rsidRPr="00876437">
        <w:rPr>
          <w:lang w:val="en-GB" w:eastAsia="zh-CN"/>
          <w:rPrChange w:id="2016" w:author="Kevin Gu" w:date="2020-05-18T10:36:00Z">
            <w:rPr>
              <w:lang w:val="en-GB" w:eastAsia="zh-CN"/>
            </w:rPr>
          </w:rPrChange>
        </w:rPr>
      </w:r>
      <w:r w:rsidRPr="00876437">
        <w:rPr>
          <w:lang w:val="en-GB" w:eastAsia="zh-CN"/>
          <w:rPrChange w:id="2017" w:author="Kevin Gu" w:date="2020-05-18T10:36:00Z">
            <w:rPr>
              <w:lang w:val="en-US" w:eastAsia="zh-CN"/>
            </w:rPr>
          </w:rPrChange>
        </w:rPr>
        <w:fldChar w:fldCharType="separate"/>
      </w:r>
      <w:ins w:id="2018" w:author="Kevin Gu" w:date="2020-05-21T15:17:00Z">
        <w:r w:rsidR="00324EA0">
          <w:rPr>
            <w:lang w:val="en-GB" w:eastAsia="zh-CN"/>
          </w:rPr>
          <w:t>11</w:t>
        </w:r>
      </w:ins>
      <w:del w:id="2019" w:author="Kevin Gu" w:date="2020-05-21T15:17:00Z">
        <w:r w:rsidR="00F20899" w:rsidRPr="00876437" w:rsidDel="00324EA0">
          <w:rPr>
            <w:lang w:val="en-GB" w:eastAsia="zh-CN"/>
            <w:rPrChange w:id="2020" w:author="Kevin Gu" w:date="2020-05-18T10:36:00Z">
              <w:rPr>
                <w:lang w:val="en-US" w:eastAsia="zh-CN"/>
              </w:rPr>
            </w:rPrChange>
          </w:rPr>
          <w:delText>12</w:delText>
        </w:r>
      </w:del>
      <w:r w:rsidRPr="00876437">
        <w:rPr>
          <w:lang w:val="en-GB" w:eastAsia="zh-CN"/>
          <w:rPrChange w:id="2021" w:author="Kevin Gu" w:date="2020-05-18T10:36:00Z">
            <w:rPr>
              <w:lang w:val="en-US" w:eastAsia="zh-CN"/>
            </w:rPr>
          </w:rPrChange>
        </w:rPr>
        <w:fldChar w:fldCharType="end"/>
      </w:r>
      <w:ins w:id="2022" w:author="Marc Gomez" w:date="2019-11-13T07:53:00Z">
        <w:r w:rsidRPr="00876437">
          <w:rPr>
            <w:lang w:val="en-GB" w:eastAsia="zh-CN"/>
            <w:rPrChange w:id="2023" w:author="Kevin Gu" w:date="2020-05-18T10:36:00Z">
              <w:rPr>
                <w:lang w:val="en-US" w:eastAsia="zh-CN"/>
              </w:rPr>
            </w:rPrChange>
          </w:rPr>
          <w:t xml:space="preserve"> describes the </w:t>
        </w:r>
      </w:ins>
      <w:ins w:id="2024" w:author="Marc Gomez" w:date="2019-11-13T07:51:00Z">
        <w:r w:rsidRPr="00876437">
          <w:rPr>
            <w:lang w:val="en-GB" w:eastAsia="zh-CN"/>
            <w:rPrChange w:id="2025" w:author="Kevin Gu" w:date="2020-05-18T10:36:00Z">
              <w:rPr>
                <w:lang w:val="en-US" w:eastAsia="zh-CN"/>
              </w:rPr>
            </w:rPrChange>
          </w:rPr>
          <w:t>Risk Analysis &amp; Business Continuity</w:t>
        </w:r>
      </w:ins>
      <w:ins w:id="2026" w:author="Marc Gomez" w:date="2019-11-13T07:53:00Z">
        <w:r w:rsidRPr="00876437">
          <w:rPr>
            <w:lang w:val="en-GB" w:eastAsia="zh-CN"/>
            <w:rPrChange w:id="2027" w:author="Kevin Gu" w:date="2020-05-18T10:36:00Z">
              <w:rPr>
                <w:lang w:val="en-US" w:eastAsia="zh-CN"/>
              </w:rPr>
            </w:rPrChange>
          </w:rPr>
          <w:t xml:space="preserve"> of the company;</w:t>
        </w:r>
      </w:ins>
    </w:p>
    <w:p w14:paraId="403F33C6" w14:textId="03BEE2DE" w:rsidR="00DE6F2D" w:rsidRPr="00876437" w:rsidRDefault="00DE6F2D" w:rsidP="00DE6F2D">
      <w:pPr>
        <w:pStyle w:val="ListParagraph"/>
        <w:numPr>
          <w:ilvl w:val="0"/>
          <w:numId w:val="8"/>
        </w:numPr>
        <w:spacing w:line="276" w:lineRule="auto"/>
        <w:rPr>
          <w:lang w:val="en-GB" w:eastAsia="zh-CN"/>
          <w:rPrChange w:id="2028" w:author="Kevin Gu" w:date="2020-05-18T10:36:00Z">
            <w:rPr>
              <w:lang w:val="en-US" w:eastAsia="zh-CN"/>
            </w:rPr>
          </w:rPrChange>
        </w:rPr>
      </w:pPr>
      <w:r w:rsidRPr="00876437">
        <w:rPr>
          <w:lang w:val="en-GB" w:eastAsia="zh-CN"/>
          <w:rPrChange w:id="2029" w:author="Kevin Gu" w:date="2020-05-18T10:36:00Z">
            <w:rPr>
              <w:lang w:val="en-US" w:eastAsia="zh-CN"/>
            </w:rPr>
          </w:rPrChange>
        </w:rPr>
        <w:t xml:space="preserve">Section </w:t>
      </w:r>
      <w:r w:rsidRPr="00876437">
        <w:rPr>
          <w:lang w:val="en-GB" w:eastAsia="zh-CN"/>
          <w:rPrChange w:id="2030" w:author="Kevin Gu" w:date="2020-05-18T10:36:00Z">
            <w:rPr>
              <w:lang w:val="en-US" w:eastAsia="zh-CN"/>
            </w:rPr>
          </w:rPrChange>
        </w:rPr>
        <w:fldChar w:fldCharType="begin"/>
      </w:r>
      <w:r w:rsidRPr="00876437">
        <w:rPr>
          <w:lang w:val="en-GB" w:eastAsia="zh-CN"/>
          <w:rPrChange w:id="2031" w:author="Kevin Gu" w:date="2020-05-18T10:36:00Z">
            <w:rPr>
              <w:lang w:val="en-US" w:eastAsia="zh-CN"/>
            </w:rPr>
          </w:rPrChange>
        </w:rPr>
        <w:instrText xml:space="preserve"> REF _Ref24523857 \r \h </w:instrText>
      </w:r>
      <w:r w:rsidRPr="00876437">
        <w:rPr>
          <w:lang w:val="en-GB" w:eastAsia="zh-CN"/>
          <w:rPrChange w:id="2032" w:author="Kevin Gu" w:date="2020-05-18T10:36:00Z">
            <w:rPr>
              <w:lang w:val="en-GB" w:eastAsia="zh-CN"/>
            </w:rPr>
          </w:rPrChange>
        </w:rPr>
      </w:r>
      <w:r w:rsidRPr="00876437">
        <w:rPr>
          <w:lang w:val="en-GB" w:eastAsia="zh-CN"/>
          <w:rPrChange w:id="2033" w:author="Kevin Gu" w:date="2020-05-18T10:36:00Z">
            <w:rPr>
              <w:lang w:val="en-US" w:eastAsia="zh-CN"/>
            </w:rPr>
          </w:rPrChange>
        </w:rPr>
        <w:fldChar w:fldCharType="separate"/>
      </w:r>
      <w:ins w:id="2034" w:author="Kevin Gu" w:date="2020-05-21T15:17:00Z">
        <w:r w:rsidR="00324EA0">
          <w:rPr>
            <w:lang w:val="en-GB" w:eastAsia="zh-CN"/>
          </w:rPr>
          <w:t>12</w:t>
        </w:r>
      </w:ins>
      <w:del w:id="2035" w:author="Kevin Gu" w:date="2020-05-21T15:17:00Z">
        <w:r w:rsidR="00F20899" w:rsidRPr="00876437" w:rsidDel="00324EA0">
          <w:rPr>
            <w:lang w:val="en-GB" w:eastAsia="zh-CN"/>
            <w:rPrChange w:id="2036" w:author="Kevin Gu" w:date="2020-05-18T10:36:00Z">
              <w:rPr>
                <w:lang w:val="en-US" w:eastAsia="zh-CN"/>
              </w:rPr>
            </w:rPrChange>
          </w:rPr>
          <w:delText>13</w:delText>
        </w:r>
      </w:del>
      <w:r w:rsidRPr="00876437">
        <w:rPr>
          <w:lang w:val="en-GB" w:eastAsia="zh-CN"/>
          <w:rPrChange w:id="2037" w:author="Kevin Gu" w:date="2020-05-18T10:36:00Z">
            <w:rPr>
              <w:lang w:val="en-US" w:eastAsia="zh-CN"/>
            </w:rPr>
          </w:rPrChange>
        </w:rPr>
        <w:fldChar w:fldCharType="end"/>
      </w:r>
      <w:ins w:id="2038" w:author="Marc Gomez" w:date="2019-11-13T07:51:00Z">
        <w:r w:rsidRPr="00876437">
          <w:rPr>
            <w:lang w:val="en-GB" w:eastAsia="zh-CN"/>
            <w:rPrChange w:id="2039" w:author="Kevin Gu" w:date="2020-05-18T10:36:00Z">
              <w:rPr>
                <w:lang w:val="en-US" w:eastAsia="zh-CN"/>
              </w:rPr>
            </w:rPrChange>
          </w:rPr>
          <w:t xml:space="preserve"> </w:t>
        </w:r>
      </w:ins>
      <w:ins w:id="2040" w:author="Marc Gomez" w:date="2019-11-13T07:53:00Z">
        <w:r w:rsidRPr="00876437">
          <w:rPr>
            <w:lang w:val="en-GB" w:eastAsia="zh-CN"/>
            <w:rPrChange w:id="2041" w:author="Kevin Gu" w:date="2020-05-18T10:36:00Z">
              <w:rPr>
                <w:lang w:val="en-US" w:eastAsia="zh-CN"/>
              </w:rPr>
            </w:rPrChange>
          </w:rPr>
          <w:t xml:space="preserve">is about the </w:t>
        </w:r>
      </w:ins>
      <w:ins w:id="2042" w:author="Marc Gomez" w:date="2019-11-13T07:51:00Z">
        <w:r w:rsidRPr="00876437">
          <w:rPr>
            <w:lang w:val="en-GB" w:eastAsia="zh-CN"/>
            <w:rPrChange w:id="2043" w:author="Kevin Gu" w:date="2020-05-18T10:36:00Z">
              <w:rPr>
                <w:lang w:val="en-US" w:eastAsia="zh-CN"/>
              </w:rPr>
            </w:rPrChange>
          </w:rPr>
          <w:t>Internal Security Audit</w:t>
        </w:r>
      </w:ins>
      <w:ins w:id="2044" w:author="Marc Gomez" w:date="2019-11-13T07:54:00Z">
        <w:r w:rsidRPr="00876437">
          <w:rPr>
            <w:lang w:val="en-GB" w:eastAsia="zh-CN"/>
            <w:rPrChange w:id="2045" w:author="Kevin Gu" w:date="2020-05-18T10:36:00Z">
              <w:rPr>
                <w:lang w:val="en-US" w:eastAsia="zh-CN"/>
              </w:rPr>
            </w:rPrChange>
          </w:rPr>
          <w:t>;</w:t>
        </w:r>
      </w:ins>
    </w:p>
    <w:p w14:paraId="337B2D10" w14:textId="0ADBE9CD" w:rsidR="00DE6F2D" w:rsidRPr="00876437" w:rsidRDefault="00DE6F2D" w:rsidP="00DE6F2D">
      <w:pPr>
        <w:pStyle w:val="ListParagraph"/>
        <w:numPr>
          <w:ilvl w:val="0"/>
          <w:numId w:val="8"/>
        </w:numPr>
        <w:rPr>
          <w:ins w:id="2046" w:author="Julio Li" w:date="2020-05-13T12:05:00Z"/>
          <w:lang w:val="en-GB" w:eastAsia="zh-CN"/>
          <w:rPrChange w:id="2047" w:author="Kevin Gu" w:date="2020-05-18T10:36:00Z">
            <w:rPr>
              <w:ins w:id="2048" w:author="Julio Li" w:date="2020-05-13T12:05:00Z"/>
              <w:lang w:val="en-US" w:eastAsia="zh-CN"/>
            </w:rPr>
          </w:rPrChange>
        </w:rPr>
      </w:pPr>
      <w:r w:rsidRPr="00876437">
        <w:rPr>
          <w:lang w:val="en-GB" w:eastAsia="zh-CN"/>
          <w:rPrChange w:id="2049" w:author="Kevin Gu" w:date="2020-05-18T10:36:00Z">
            <w:rPr>
              <w:lang w:val="en-US" w:eastAsia="zh-CN"/>
            </w:rPr>
          </w:rPrChange>
        </w:rPr>
        <w:t xml:space="preserve">Section </w:t>
      </w:r>
      <w:del w:id="2050" w:author="Kevin Gu" w:date="2020-05-21T15:18:00Z">
        <w:r w:rsidRPr="00876437" w:rsidDel="00324EA0">
          <w:rPr>
            <w:lang w:val="en-GB" w:eastAsia="zh-CN"/>
            <w:rPrChange w:id="2051" w:author="Kevin Gu" w:date="2020-05-18T10:36:00Z">
              <w:rPr>
                <w:lang w:val="en-US" w:eastAsia="zh-CN"/>
              </w:rPr>
            </w:rPrChange>
          </w:rPr>
          <w:delText xml:space="preserve">14 </w:delText>
        </w:r>
      </w:del>
      <w:ins w:id="2052" w:author="Kevin Gu" w:date="2020-05-21T15:18:00Z">
        <w:r w:rsidR="00324EA0" w:rsidRPr="00876437">
          <w:rPr>
            <w:lang w:val="en-GB" w:eastAsia="zh-CN"/>
            <w:rPrChange w:id="2053" w:author="Kevin Gu" w:date="2020-05-18T10:36:00Z">
              <w:rPr>
                <w:lang w:val="en-US" w:eastAsia="zh-CN"/>
              </w:rPr>
            </w:rPrChange>
          </w:rPr>
          <w:t>1</w:t>
        </w:r>
        <w:r w:rsidR="00324EA0">
          <w:rPr>
            <w:lang w:val="en-GB" w:eastAsia="zh-CN"/>
          </w:rPr>
          <w:t>3</w:t>
        </w:r>
        <w:r w:rsidR="00324EA0" w:rsidRPr="00876437">
          <w:rPr>
            <w:lang w:val="en-GB" w:eastAsia="zh-CN"/>
            <w:rPrChange w:id="2054" w:author="Kevin Gu" w:date="2020-05-18T10:36:00Z">
              <w:rPr>
                <w:lang w:val="en-US" w:eastAsia="zh-CN"/>
              </w:rPr>
            </w:rPrChange>
          </w:rPr>
          <w:t xml:space="preserve"> </w:t>
        </w:r>
      </w:ins>
      <w:ins w:id="2055" w:author="Marc Gomez" w:date="2019-11-13T07:54:00Z">
        <w:r w:rsidRPr="00876437">
          <w:rPr>
            <w:lang w:val="en-GB" w:eastAsia="zh-CN"/>
            <w:rPrChange w:id="2056" w:author="Kevin Gu" w:date="2020-05-18T10:36:00Z">
              <w:rPr>
                <w:lang w:val="en-US" w:eastAsia="zh-CN"/>
              </w:rPr>
            </w:rPrChange>
          </w:rPr>
          <w:t xml:space="preserve">provides a </w:t>
        </w:r>
      </w:ins>
      <w:r w:rsidRPr="00876437">
        <w:rPr>
          <w:lang w:val="en-GB" w:eastAsia="zh-CN"/>
          <w:rPrChange w:id="2057" w:author="Kevin Gu" w:date="2020-05-18T10:36:00Z">
            <w:rPr>
              <w:lang w:val="en-US" w:eastAsia="zh-CN"/>
            </w:rPr>
          </w:rPrChange>
        </w:rPr>
        <w:t>Justification of necessary level of protection</w:t>
      </w:r>
      <w:ins w:id="2058" w:author="Kevin Gu" w:date="2020-06-17T10:24:00Z">
        <w:r w:rsidR="00883D5C">
          <w:rPr>
            <w:lang w:val="en-GB" w:eastAsia="zh-CN"/>
          </w:rPr>
          <w:t>;</w:t>
        </w:r>
      </w:ins>
      <w:ins w:id="2059" w:author="Marc Gomez" w:date="2019-11-13T07:54:00Z">
        <w:del w:id="2060" w:author="Kevin Gu" w:date="2020-06-17T10:24:00Z">
          <w:r w:rsidRPr="00876437" w:rsidDel="00883D5C">
            <w:rPr>
              <w:lang w:val="en-GB" w:eastAsia="zh-CN"/>
              <w:rPrChange w:id="2061" w:author="Kevin Gu" w:date="2020-05-18T10:36:00Z">
                <w:rPr>
                  <w:lang w:val="en-US" w:eastAsia="zh-CN"/>
                </w:rPr>
              </w:rPrChange>
            </w:rPr>
            <w:delText>.</w:delText>
          </w:r>
        </w:del>
      </w:ins>
    </w:p>
    <w:p w14:paraId="3B6A4472" w14:textId="539D0670" w:rsidR="008A5257" w:rsidRPr="00876437" w:rsidRDefault="008A5257" w:rsidP="00DE6F2D">
      <w:pPr>
        <w:pStyle w:val="ListParagraph"/>
        <w:numPr>
          <w:ilvl w:val="0"/>
          <w:numId w:val="8"/>
        </w:numPr>
        <w:rPr>
          <w:lang w:val="en-GB" w:eastAsia="zh-CN"/>
          <w:rPrChange w:id="2062" w:author="Kevin Gu" w:date="2020-05-18T10:36:00Z">
            <w:rPr>
              <w:lang w:val="en-US" w:eastAsia="zh-CN"/>
            </w:rPr>
          </w:rPrChange>
        </w:rPr>
      </w:pPr>
      <w:ins w:id="2063" w:author="Julio Li" w:date="2020-05-13T12:05:00Z">
        <w:r w:rsidRPr="00876437">
          <w:rPr>
            <w:lang w:val="en-GB" w:eastAsia="zh-CN"/>
            <w:rPrChange w:id="2064" w:author="Kevin Gu" w:date="2020-05-18T10:36:00Z">
              <w:rPr>
                <w:lang w:val="en-US" w:eastAsia="zh-CN"/>
              </w:rPr>
            </w:rPrChange>
          </w:rPr>
          <w:t>Section 1</w:t>
        </w:r>
        <w:del w:id="2065" w:author="Kevin Gu" w:date="2020-05-21T15:18:00Z">
          <w:r w:rsidRPr="00876437" w:rsidDel="00324EA0">
            <w:rPr>
              <w:lang w:val="en-GB" w:eastAsia="zh-CN"/>
              <w:rPrChange w:id="2066" w:author="Kevin Gu" w:date="2020-05-18T10:36:00Z">
                <w:rPr>
                  <w:lang w:val="en-US" w:eastAsia="zh-CN"/>
                </w:rPr>
              </w:rPrChange>
            </w:rPr>
            <w:delText>5</w:delText>
          </w:r>
        </w:del>
      </w:ins>
      <w:ins w:id="2067" w:author="Kevin Gu" w:date="2020-05-21T15:18:00Z">
        <w:r w:rsidR="00324EA0">
          <w:rPr>
            <w:lang w:val="en-GB" w:eastAsia="zh-CN"/>
          </w:rPr>
          <w:t>4</w:t>
        </w:r>
      </w:ins>
      <w:ins w:id="2068" w:author="Julio Li" w:date="2020-05-13T12:06:00Z">
        <w:r w:rsidRPr="00876437">
          <w:rPr>
            <w:lang w:val="en-GB" w:eastAsia="zh-CN"/>
            <w:rPrChange w:id="2069" w:author="Kevin Gu" w:date="2020-05-18T10:36:00Z">
              <w:rPr>
                <w:lang w:val="en-US" w:eastAsia="zh-CN"/>
              </w:rPr>
            </w:rPrChange>
          </w:rPr>
          <w:t xml:space="preserve"> lists all the documents referred in this document.</w:t>
        </w:r>
      </w:ins>
    </w:p>
    <w:p w14:paraId="72F0F540" w14:textId="77777777" w:rsidR="00181CF1" w:rsidRPr="00876437" w:rsidRDefault="00181CF1" w:rsidP="00181CF1">
      <w:pPr>
        <w:spacing w:after="200"/>
        <w:rPr>
          <w:highlight w:val="yellow"/>
          <w:lang w:val="en-GB" w:eastAsia="zh-CN"/>
          <w:rPrChange w:id="2070" w:author="Kevin Gu" w:date="2020-05-18T10:36:00Z">
            <w:rPr>
              <w:highlight w:val="yellow"/>
              <w:lang w:val="en-US" w:eastAsia="zh-CN"/>
            </w:rPr>
          </w:rPrChange>
        </w:rPr>
      </w:pPr>
      <w:r w:rsidRPr="00876437">
        <w:rPr>
          <w:highlight w:val="yellow"/>
          <w:lang w:val="en-GB" w:eastAsia="zh-CN"/>
          <w:rPrChange w:id="2071" w:author="Kevin Gu" w:date="2020-05-18T10:36:00Z">
            <w:rPr>
              <w:highlight w:val="yellow"/>
              <w:lang w:val="en-US" w:eastAsia="zh-CN"/>
            </w:rPr>
          </w:rPrChange>
        </w:rPr>
        <w:br w:type="page"/>
      </w:r>
    </w:p>
    <w:p w14:paraId="20FD8E44" w14:textId="77777777" w:rsidR="00E94149" w:rsidRPr="00876437" w:rsidRDefault="00E94149" w:rsidP="00181CF1">
      <w:pPr>
        <w:pStyle w:val="Title1"/>
        <w:rPr>
          <w:lang w:val="en-GB"/>
          <w:rPrChange w:id="2072" w:author="Kevin Gu" w:date="2020-05-18T10:36:00Z">
            <w:rPr/>
          </w:rPrChange>
        </w:rPr>
      </w:pPr>
      <w:bookmarkStart w:id="2073" w:name="_Ref17801118"/>
      <w:bookmarkStart w:id="2074" w:name="_Toc43386958"/>
      <w:r w:rsidRPr="00876437">
        <w:rPr>
          <w:lang w:val="en-GB"/>
          <w:rPrChange w:id="2075" w:author="Kevin Gu" w:date="2020-05-18T10:36:00Z">
            <w:rPr/>
          </w:rPrChange>
        </w:rPr>
        <w:lastRenderedPageBreak/>
        <w:t>General Statements</w:t>
      </w:r>
      <w:bookmarkEnd w:id="2073"/>
      <w:r w:rsidR="00E05EB9" w:rsidRPr="00876437">
        <w:rPr>
          <w:lang w:val="en-GB"/>
          <w:rPrChange w:id="2076" w:author="Kevin Gu" w:date="2020-05-18T10:36:00Z">
            <w:rPr/>
          </w:rPrChange>
        </w:rPr>
        <w:t xml:space="preserve"> </w:t>
      </w:r>
      <w:r w:rsidR="00E05EB9" w:rsidRPr="00876437">
        <w:rPr>
          <w:rFonts w:hint="eastAsia"/>
          <w:lang w:val="en-GB" w:eastAsia="zh-CN"/>
          <w:rPrChange w:id="2077" w:author="Kevin Gu" w:date="2020-05-18T10:36:00Z">
            <w:rPr>
              <w:rFonts w:hint="eastAsia"/>
              <w:lang w:eastAsia="zh-CN"/>
            </w:rPr>
          </w:rPrChange>
        </w:rPr>
        <w:t>通用声明</w:t>
      </w:r>
      <w:bookmarkEnd w:id="2074"/>
    </w:p>
    <w:p w14:paraId="3A477D7A" w14:textId="77777777" w:rsidR="00E94149" w:rsidRPr="00876437" w:rsidRDefault="00E94149" w:rsidP="00B3098F">
      <w:pPr>
        <w:pStyle w:val="Title2"/>
        <w:rPr>
          <w:lang w:val="en-GB"/>
          <w:rPrChange w:id="2078" w:author="Kevin Gu" w:date="2020-05-18T10:36:00Z">
            <w:rPr/>
          </w:rPrChange>
        </w:rPr>
      </w:pPr>
      <w:bookmarkStart w:id="2079" w:name="_Toc43386959"/>
      <w:r w:rsidRPr="00876437">
        <w:rPr>
          <w:lang w:val="en-GB"/>
          <w:rPrChange w:id="2080" w:author="Kevin Gu" w:date="2020-05-18T10:36:00Z">
            <w:rPr/>
          </w:rPrChange>
        </w:rPr>
        <w:t>Objectives of the DSS and DSD documentation</w:t>
      </w:r>
      <w:r w:rsidR="0024626B" w:rsidRPr="00876437">
        <w:rPr>
          <w:lang w:val="en-GB"/>
          <w:rPrChange w:id="2081" w:author="Kevin Gu" w:date="2020-05-18T10:36:00Z">
            <w:rPr/>
          </w:rPrChange>
        </w:rPr>
        <w:t xml:space="preserve"> DSS</w:t>
      </w:r>
      <w:r w:rsidR="0024626B" w:rsidRPr="00876437">
        <w:rPr>
          <w:rFonts w:hint="eastAsia"/>
          <w:lang w:val="en-GB" w:eastAsia="zh-CN"/>
          <w:rPrChange w:id="2082" w:author="Kevin Gu" w:date="2020-05-18T10:36:00Z">
            <w:rPr>
              <w:rFonts w:hint="eastAsia"/>
              <w:lang w:eastAsia="zh-CN"/>
            </w:rPr>
          </w:rPrChange>
        </w:rPr>
        <w:t>与</w:t>
      </w:r>
      <w:r w:rsidR="0024626B" w:rsidRPr="00876437">
        <w:rPr>
          <w:lang w:val="en-GB" w:eastAsia="zh-CN"/>
          <w:rPrChange w:id="2083" w:author="Kevin Gu" w:date="2020-05-18T10:36:00Z">
            <w:rPr>
              <w:lang w:eastAsia="zh-CN"/>
            </w:rPr>
          </w:rPrChange>
        </w:rPr>
        <w:t>DSD</w:t>
      </w:r>
      <w:r w:rsidR="0024626B" w:rsidRPr="00876437">
        <w:rPr>
          <w:rFonts w:hint="eastAsia"/>
          <w:lang w:val="en-GB" w:eastAsia="zh-CN"/>
          <w:rPrChange w:id="2084" w:author="Kevin Gu" w:date="2020-05-18T10:36:00Z">
            <w:rPr>
              <w:rFonts w:hint="eastAsia"/>
              <w:lang w:eastAsia="zh-CN"/>
            </w:rPr>
          </w:rPrChange>
        </w:rPr>
        <w:t>文件的目的</w:t>
      </w:r>
      <w:bookmarkEnd w:id="2079"/>
    </w:p>
    <w:p w14:paraId="63A582B1" w14:textId="77777777" w:rsidR="00E94149" w:rsidRPr="00876437" w:rsidRDefault="00E94149" w:rsidP="00181CF1">
      <w:pPr>
        <w:rPr>
          <w:lang w:val="en-GB"/>
          <w:rPrChange w:id="2085" w:author="Kevin Gu" w:date="2020-05-18T10:36:00Z">
            <w:rPr>
              <w:lang w:val="en-US"/>
            </w:rPr>
          </w:rPrChange>
        </w:rPr>
      </w:pPr>
      <w:r w:rsidRPr="00876437">
        <w:rPr>
          <w:lang w:val="en-GB"/>
          <w:rPrChange w:id="2086" w:author="Kevin Gu" w:date="2020-05-18T10:36:00Z">
            <w:rPr>
              <w:lang w:val="en-US"/>
            </w:rPr>
          </w:rPrChange>
        </w:rPr>
        <w:t>The DSS has been designed and implemented to keep confidentiality, integrity and availability of the information.</w:t>
      </w:r>
    </w:p>
    <w:p w14:paraId="5F93A42E" w14:textId="77777777" w:rsidR="0024626B" w:rsidRPr="00876437" w:rsidRDefault="0024626B" w:rsidP="00181CF1">
      <w:pPr>
        <w:rPr>
          <w:lang w:val="en-GB" w:eastAsia="zh-CN"/>
          <w:rPrChange w:id="2087" w:author="Kevin Gu" w:date="2020-05-18T10:36:00Z">
            <w:rPr>
              <w:lang w:val="en-US" w:eastAsia="zh-CN"/>
            </w:rPr>
          </w:rPrChange>
        </w:rPr>
      </w:pPr>
      <w:r w:rsidRPr="00876437">
        <w:rPr>
          <w:lang w:val="en-GB" w:eastAsia="zh-CN"/>
          <w:rPrChange w:id="2088" w:author="Kevin Gu" w:date="2020-05-18T10:36:00Z">
            <w:rPr>
              <w:lang w:val="en-US" w:eastAsia="zh-CN"/>
            </w:rPr>
          </w:rPrChange>
        </w:rPr>
        <w:t>DSS</w:t>
      </w:r>
      <w:r w:rsidRPr="00876437">
        <w:rPr>
          <w:rFonts w:hint="eastAsia"/>
          <w:lang w:val="en-GB" w:eastAsia="zh-CN"/>
          <w:rPrChange w:id="2089" w:author="Kevin Gu" w:date="2020-05-18T10:36:00Z">
            <w:rPr>
              <w:rFonts w:hint="eastAsia"/>
              <w:lang w:val="en-US" w:eastAsia="zh-CN"/>
            </w:rPr>
          </w:rPrChange>
        </w:rPr>
        <w:t>的设计和实施是为了保持信息的机密性、完整性和可用性。</w:t>
      </w:r>
    </w:p>
    <w:p w14:paraId="3E0E576C" w14:textId="77777777" w:rsidR="00E94149" w:rsidRPr="00876437" w:rsidRDefault="00E94149" w:rsidP="00181CF1">
      <w:pPr>
        <w:rPr>
          <w:lang w:val="en-GB"/>
          <w:rPrChange w:id="2090" w:author="Kevin Gu" w:date="2020-05-18T10:36:00Z">
            <w:rPr>
              <w:lang w:val="en-US"/>
            </w:rPr>
          </w:rPrChange>
        </w:rPr>
      </w:pPr>
      <w:r w:rsidRPr="00876437">
        <w:rPr>
          <w:lang w:val="en-GB"/>
          <w:rPrChange w:id="2091" w:author="Kevin Gu" w:date="2020-05-18T10:36:00Z">
            <w:rPr>
              <w:lang w:val="en-US"/>
            </w:rPr>
          </w:rPrChange>
        </w:rPr>
        <w:t>This Development Security Document (DSD) defines security policies, rules and best practices for the implementation of the Development Security System (DSS).</w:t>
      </w:r>
    </w:p>
    <w:p w14:paraId="473C947D" w14:textId="77777777" w:rsidR="0024626B" w:rsidRPr="00876437" w:rsidRDefault="00202F61" w:rsidP="00181CF1">
      <w:pPr>
        <w:rPr>
          <w:lang w:val="en-GB" w:eastAsia="zh-CN"/>
          <w:rPrChange w:id="2092" w:author="Kevin Gu" w:date="2020-05-18T10:36:00Z">
            <w:rPr>
              <w:lang w:val="en-US" w:eastAsia="zh-CN"/>
            </w:rPr>
          </w:rPrChange>
        </w:rPr>
      </w:pPr>
      <w:r w:rsidRPr="00876437">
        <w:rPr>
          <w:rFonts w:hint="eastAsia"/>
          <w:lang w:val="en-GB" w:eastAsia="zh-CN"/>
          <w:rPrChange w:id="2093" w:author="Kevin Gu" w:date="2020-05-18T10:36:00Z">
            <w:rPr>
              <w:rFonts w:hint="eastAsia"/>
              <w:lang w:val="en-US" w:eastAsia="zh-CN"/>
            </w:rPr>
          </w:rPrChange>
        </w:rPr>
        <w:t>本</w:t>
      </w:r>
      <w:r w:rsidR="0024626B" w:rsidRPr="00876437">
        <w:rPr>
          <w:rFonts w:hint="eastAsia"/>
          <w:lang w:val="en-GB" w:eastAsia="zh-CN"/>
          <w:rPrChange w:id="2094" w:author="Kevin Gu" w:date="2020-05-18T10:36:00Z">
            <w:rPr>
              <w:rFonts w:hint="eastAsia"/>
              <w:lang w:val="en-US" w:eastAsia="zh-CN"/>
            </w:rPr>
          </w:rPrChange>
        </w:rPr>
        <w:t>开发安全文档</w:t>
      </w:r>
      <w:r w:rsidR="0024626B" w:rsidRPr="00876437">
        <w:rPr>
          <w:lang w:val="en-GB" w:eastAsia="zh-CN"/>
          <w:rPrChange w:id="2095" w:author="Kevin Gu" w:date="2020-05-18T10:36:00Z">
            <w:rPr>
              <w:lang w:val="en-US" w:eastAsia="zh-CN"/>
            </w:rPr>
          </w:rPrChange>
        </w:rPr>
        <w:t>(DSD)</w:t>
      </w:r>
      <w:r w:rsidR="0024626B" w:rsidRPr="00876437">
        <w:rPr>
          <w:rFonts w:hint="eastAsia"/>
          <w:lang w:val="en-GB" w:eastAsia="zh-CN"/>
          <w:rPrChange w:id="2096" w:author="Kevin Gu" w:date="2020-05-18T10:36:00Z">
            <w:rPr>
              <w:rFonts w:hint="eastAsia"/>
              <w:lang w:val="en-US" w:eastAsia="zh-CN"/>
            </w:rPr>
          </w:rPrChange>
        </w:rPr>
        <w:t>定义了实现开发安全系统</w:t>
      </w:r>
      <w:r w:rsidR="0024626B" w:rsidRPr="00876437">
        <w:rPr>
          <w:lang w:val="en-GB" w:eastAsia="zh-CN"/>
          <w:rPrChange w:id="2097" w:author="Kevin Gu" w:date="2020-05-18T10:36:00Z">
            <w:rPr>
              <w:lang w:val="en-US" w:eastAsia="zh-CN"/>
            </w:rPr>
          </w:rPrChange>
        </w:rPr>
        <w:t>(DSS)</w:t>
      </w:r>
      <w:r w:rsidR="0024626B" w:rsidRPr="00876437">
        <w:rPr>
          <w:rFonts w:hint="eastAsia"/>
          <w:lang w:val="en-GB" w:eastAsia="zh-CN"/>
          <w:rPrChange w:id="2098" w:author="Kevin Gu" w:date="2020-05-18T10:36:00Z">
            <w:rPr>
              <w:rFonts w:hint="eastAsia"/>
              <w:lang w:val="en-US" w:eastAsia="zh-CN"/>
            </w:rPr>
          </w:rPrChange>
        </w:rPr>
        <w:t>的安全策略、规则和最佳实践。</w:t>
      </w:r>
    </w:p>
    <w:p w14:paraId="7A195979" w14:textId="77777777" w:rsidR="00E94149" w:rsidRPr="00876437" w:rsidRDefault="00E94149" w:rsidP="00181CF1">
      <w:pPr>
        <w:rPr>
          <w:lang w:val="en-GB" w:eastAsia="zh-CN"/>
          <w:rPrChange w:id="2099" w:author="Kevin Gu" w:date="2020-05-18T10:36:00Z">
            <w:rPr>
              <w:lang w:val="en-US" w:eastAsia="zh-CN"/>
            </w:rPr>
          </w:rPrChange>
        </w:rPr>
      </w:pPr>
    </w:p>
    <w:p w14:paraId="398A5D89" w14:textId="77777777" w:rsidR="00E94149" w:rsidRPr="00876437" w:rsidRDefault="00AF1B7B" w:rsidP="00B3098F">
      <w:pPr>
        <w:pStyle w:val="Title2"/>
        <w:rPr>
          <w:lang w:val="en-GB"/>
          <w:rPrChange w:id="2100" w:author="Kevin Gu" w:date="2020-05-18T10:36:00Z">
            <w:rPr/>
          </w:rPrChange>
        </w:rPr>
      </w:pPr>
      <w:bookmarkStart w:id="2101" w:name="_Toc43386960"/>
      <w:r w:rsidRPr="00876437">
        <w:rPr>
          <w:lang w:val="en-GB"/>
          <w:rPrChange w:id="2102" w:author="Kevin Gu" w:date="2020-05-18T10:36:00Z">
            <w:rPr/>
          </w:rPrChange>
        </w:rPr>
        <w:t>Production</w:t>
      </w:r>
      <w:r w:rsidR="00E94149" w:rsidRPr="00876437">
        <w:rPr>
          <w:lang w:val="en-GB"/>
          <w:rPrChange w:id="2103" w:author="Kevin Gu" w:date="2020-05-18T10:36:00Z">
            <w:rPr/>
          </w:rPrChange>
        </w:rPr>
        <w:t xml:space="preserve"> Sites</w:t>
      </w:r>
      <w:r w:rsidR="0024626B" w:rsidRPr="00876437">
        <w:rPr>
          <w:lang w:val="en-GB"/>
          <w:rPrChange w:id="2104" w:author="Kevin Gu" w:date="2020-05-18T10:36:00Z">
            <w:rPr/>
          </w:rPrChange>
        </w:rPr>
        <w:t xml:space="preserve"> </w:t>
      </w:r>
      <w:r w:rsidR="0024626B" w:rsidRPr="00876437">
        <w:rPr>
          <w:rFonts w:hint="eastAsia"/>
          <w:lang w:val="en-GB" w:eastAsia="zh-CN"/>
          <w:rPrChange w:id="2105" w:author="Kevin Gu" w:date="2020-05-18T10:36:00Z">
            <w:rPr>
              <w:rFonts w:hint="eastAsia"/>
              <w:lang w:eastAsia="zh-CN"/>
            </w:rPr>
          </w:rPrChange>
        </w:rPr>
        <w:t>生产站点</w:t>
      </w:r>
      <w:bookmarkEnd w:id="2101"/>
    </w:p>
    <w:p w14:paraId="0C331DE0" w14:textId="68805B10" w:rsidR="00E94149" w:rsidRPr="00876437" w:rsidRDefault="00E94149" w:rsidP="00922B78">
      <w:pPr>
        <w:rPr>
          <w:lang w:val="en-GB"/>
          <w:rPrChange w:id="2106" w:author="Kevin Gu" w:date="2020-05-18T10:36:00Z">
            <w:rPr>
              <w:lang w:val="en-US"/>
            </w:rPr>
          </w:rPrChange>
        </w:rPr>
      </w:pPr>
      <w:r w:rsidRPr="00876437">
        <w:rPr>
          <w:lang w:val="en-GB"/>
          <w:rPrChange w:id="2107" w:author="Kevin Gu" w:date="2020-05-18T10:36:00Z">
            <w:rPr>
              <w:lang w:val="en-US"/>
            </w:rPr>
          </w:rPrChange>
        </w:rPr>
        <w:t xml:space="preserve">The activities </w:t>
      </w:r>
      <w:r w:rsidR="008148AA" w:rsidRPr="00876437">
        <w:rPr>
          <w:lang w:val="en-GB"/>
          <w:rPrChange w:id="2108" w:author="Kevin Gu" w:date="2020-05-18T10:36:00Z">
            <w:rPr>
              <w:lang w:val="en-US"/>
            </w:rPr>
          </w:rPrChange>
        </w:rPr>
        <w:t xml:space="preserve">of </w:t>
      </w:r>
      <w:r w:rsidR="008148AA" w:rsidRPr="00876437">
        <w:rPr>
          <w:lang w:val="en-GB"/>
          <w:rPrChange w:id="2109" w:author="Kevin Gu" w:date="2020-05-18T10:36:00Z">
            <w:rPr>
              <w:lang w:val="en-US"/>
            </w:rPr>
          </w:rPrChange>
        </w:rPr>
        <w:fldChar w:fldCharType="begin"/>
      </w:r>
      <w:r w:rsidR="008148AA" w:rsidRPr="00876437">
        <w:rPr>
          <w:lang w:val="en-GB"/>
          <w:rPrChange w:id="2110" w:author="Kevin Gu" w:date="2020-05-18T10:36:00Z">
            <w:rPr>
              <w:lang w:val="en-US"/>
            </w:rPr>
          </w:rPrChange>
        </w:rPr>
        <w:instrText xml:space="preserve"> DOCPROPERTY  app_field  \* MERGEFORMAT </w:instrText>
      </w:r>
      <w:r w:rsidR="008148AA" w:rsidRPr="00876437">
        <w:rPr>
          <w:lang w:val="en-GB"/>
          <w:rPrChange w:id="2111" w:author="Kevin Gu" w:date="2020-05-18T10:36:00Z">
            <w:rPr>
              <w:lang w:val="en-US"/>
            </w:rPr>
          </w:rPrChange>
        </w:rPr>
        <w:fldChar w:fldCharType="separate"/>
      </w:r>
      <w:r w:rsidR="00F20899" w:rsidRPr="00876437">
        <w:rPr>
          <w:lang w:val="en-GB"/>
          <w:rPrChange w:id="2112" w:author="Kevin Gu" w:date="2020-05-18T10:36:00Z">
            <w:rPr>
              <w:lang w:val="en-US"/>
            </w:rPr>
          </w:rPrChange>
        </w:rPr>
        <w:t>Production</w:t>
      </w:r>
      <w:r w:rsidR="008148AA" w:rsidRPr="00876437">
        <w:rPr>
          <w:lang w:val="en-GB"/>
          <w:rPrChange w:id="2113" w:author="Kevin Gu" w:date="2020-05-18T10:36:00Z">
            <w:rPr>
              <w:lang w:val="en-US"/>
            </w:rPr>
          </w:rPrChange>
        </w:rPr>
        <w:fldChar w:fldCharType="end"/>
      </w:r>
      <w:r w:rsidR="00C52C44" w:rsidRPr="00876437">
        <w:rPr>
          <w:lang w:val="en-GB"/>
          <w:rPrChange w:id="2114" w:author="Kevin Gu" w:date="2020-05-18T10:36:00Z">
            <w:rPr>
              <w:lang w:val="en-US"/>
            </w:rPr>
          </w:rPrChange>
        </w:rPr>
        <w:t xml:space="preserve"> </w:t>
      </w:r>
      <w:r w:rsidRPr="00876437">
        <w:rPr>
          <w:lang w:val="en-GB"/>
          <w:rPrChange w:id="2115" w:author="Kevin Gu" w:date="2020-05-18T10:36:00Z">
            <w:rPr>
              <w:lang w:val="en-US"/>
            </w:rPr>
          </w:rPrChange>
        </w:rPr>
        <w:t xml:space="preserve">considered in this DSD are carried out in the </w:t>
      </w:r>
      <w:r w:rsidR="00C772EE" w:rsidRPr="00876437">
        <w:rPr>
          <w:lang w:val="en-GB"/>
          <w:rPrChange w:id="2116" w:author="Kevin Gu" w:date="2020-05-18T10:36:00Z">
            <w:rPr>
              <w:lang w:val="en-US"/>
            </w:rPr>
          </w:rPrChange>
        </w:rPr>
        <w:t>site</w:t>
      </w:r>
      <w:r w:rsidRPr="00876437">
        <w:rPr>
          <w:lang w:val="en-GB"/>
          <w:rPrChange w:id="2117" w:author="Kevin Gu" w:date="2020-05-18T10:36:00Z">
            <w:rPr>
              <w:lang w:val="en-US"/>
            </w:rPr>
          </w:rPrChange>
        </w:rPr>
        <w:t xml:space="preserve">, that is hosted in the </w:t>
      </w:r>
      <w:r w:rsidR="008148AA" w:rsidRPr="00876437">
        <w:rPr>
          <w:lang w:val="en-GB"/>
          <w:rPrChange w:id="2118" w:author="Kevin Gu" w:date="2020-05-18T10:36:00Z">
            <w:rPr>
              <w:lang w:val="en-US"/>
            </w:rPr>
          </w:rPrChange>
        </w:rPr>
        <w:fldChar w:fldCharType="begin"/>
      </w:r>
      <w:r w:rsidR="008148AA" w:rsidRPr="00876437">
        <w:rPr>
          <w:lang w:val="en-GB"/>
          <w:rPrChange w:id="2119" w:author="Kevin Gu" w:date="2020-05-18T10:36:00Z">
            <w:rPr>
              <w:lang w:val="en-US"/>
            </w:rPr>
          </w:rPrChange>
        </w:rPr>
        <w:instrText xml:space="preserve"> DOCPROPERTY  app_developer  \* MERGEFORMAT </w:instrText>
      </w:r>
      <w:r w:rsidR="008148AA" w:rsidRPr="00876437">
        <w:rPr>
          <w:lang w:val="en-GB"/>
          <w:rPrChange w:id="2120" w:author="Kevin Gu" w:date="2020-05-18T10:36:00Z">
            <w:rPr>
              <w:lang w:val="en-US"/>
            </w:rPr>
          </w:rPrChange>
        </w:rPr>
        <w:fldChar w:fldCharType="separate"/>
      </w:r>
      <w:r w:rsidR="00F20899" w:rsidRPr="00876437">
        <w:rPr>
          <w:lang w:val="en-GB"/>
          <w:rPrChange w:id="2121" w:author="Kevin Gu" w:date="2020-05-18T10:36:00Z">
            <w:rPr>
              <w:lang w:val="en-US"/>
            </w:rPr>
          </w:rPrChange>
        </w:rPr>
        <w:t>CTWY</w:t>
      </w:r>
      <w:r w:rsidR="008148AA" w:rsidRPr="00876437">
        <w:rPr>
          <w:lang w:val="en-GB"/>
          <w:rPrChange w:id="2122" w:author="Kevin Gu" w:date="2020-05-18T10:36:00Z">
            <w:rPr>
              <w:lang w:val="en-US"/>
            </w:rPr>
          </w:rPrChange>
        </w:rPr>
        <w:fldChar w:fldCharType="end"/>
      </w:r>
      <w:r w:rsidR="00361B69" w:rsidRPr="00876437">
        <w:rPr>
          <w:lang w:val="en-GB"/>
          <w:rPrChange w:id="2123" w:author="Kevin Gu" w:date="2020-05-18T10:36:00Z">
            <w:rPr>
              <w:lang w:val="en-US"/>
            </w:rPr>
          </w:rPrChange>
        </w:rPr>
        <w:t xml:space="preserve"> </w:t>
      </w:r>
      <w:r w:rsidRPr="00876437">
        <w:rPr>
          <w:lang w:val="en-GB"/>
          <w:rPrChange w:id="2124" w:author="Kevin Gu" w:date="2020-05-18T10:36:00Z">
            <w:rPr>
              <w:lang w:val="en-US"/>
            </w:rPr>
          </w:rPrChange>
        </w:rPr>
        <w:t>building located in</w:t>
      </w:r>
      <w:r w:rsidR="00C52C44" w:rsidRPr="00876437">
        <w:rPr>
          <w:lang w:val="en-GB"/>
          <w:rPrChange w:id="2125" w:author="Kevin Gu" w:date="2020-05-18T10:36:00Z">
            <w:rPr>
              <w:lang w:val="en-US"/>
            </w:rPr>
          </w:rPrChange>
        </w:rPr>
        <w:t xml:space="preserve"> </w:t>
      </w:r>
      <w:r w:rsidR="00922B78" w:rsidRPr="00876437">
        <w:rPr>
          <w:lang w:val="en-GB"/>
          <w:rPrChange w:id="2126" w:author="Kevin Gu" w:date="2020-05-18T10:36:00Z">
            <w:rPr>
              <w:lang w:val="en-US"/>
            </w:rPr>
          </w:rPrChange>
        </w:rPr>
        <w:t xml:space="preserve">No.8, </w:t>
      </w:r>
      <w:proofErr w:type="spellStart"/>
      <w:r w:rsidR="00922B78" w:rsidRPr="00876437">
        <w:rPr>
          <w:lang w:val="en-GB"/>
          <w:rPrChange w:id="2127" w:author="Kevin Gu" w:date="2020-05-18T10:36:00Z">
            <w:rPr>
              <w:lang w:val="en-US"/>
            </w:rPr>
          </w:rPrChange>
        </w:rPr>
        <w:t>Binjiang</w:t>
      </w:r>
      <w:proofErr w:type="spellEnd"/>
      <w:r w:rsidR="00922B78" w:rsidRPr="00876437">
        <w:rPr>
          <w:lang w:val="en-GB"/>
          <w:rPrChange w:id="2128" w:author="Kevin Gu" w:date="2020-05-18T10:36:00Z">
            <w:rPr>
              <w:lang w:val="en-US"/>
            </w:rPr>
          </w:rPrChange>
        </w:rPr>
        <w:t xml:space="preserve"> Road, </w:t>
      </w:r>
      <w:proofErr w:type="spellStart"/>
      <w:r w:rsidR="00922B78" w:rsidRPr="00876437">
        <w:rPr>
          <w:lang w:val="en-GB"/>
          <w:rPrChange w:id="2129" w:author="Kevin Gu" w:date="2020-05-18T10:36:00Z">
            <w:rPr>
              <w:lang w:val="en-US"/>
            </w:rPr>
          </w:rPrChange>
        </w:rPr>
        <w:t>Cixi</w:t>
      </w:r>
      <w:proofErr w:type="spellEnd"/>
      <w:r w:rsidR="00922B78" w:rsidRPr="00876437">
        <w:rPr>
          <w:lang w:val="en-GB"/>
          <w:rPrChange w:id="2130" w:author="Kevin Gu" w:date="2020-05-18T10:36:00Z">
            <w:rPr>
              <w:lang w:val="en-US"/>
            </w:rPr>
          </w:rPrChange>
        </w:rPr>
        <w:t xml:space="preserve"> High-tech Industrial Development Zone, Ningbo City, Zhejiang Province, P. R. China</w:t>
      </w:r>
      <w:r w:rsidR="00B40AE6" w:rsidRPr="00876437">
        <w:rPr>
          <w:lang w:val="en-GB"/>
          <w:rPrChange w:id="2131" w:author="Kevin Gu" w:date="2020-05-18T10:36:00Z">
            <w:rPr>
              <w:lang w:val="en-US"/>
            </w:rPr>
          </w:rPrChange>
        </w:rPr>
        <w:t>.</w:t>
      </w:r>
      <w:r w:rsidRPr="00876437">
        <w:rPr>
          <w:lang w:val="en-GB"/>
          <w:rPrChange w:id="2132" w:author="Kevin Gu" w:date="2020-05-18T10:36:00Z">
            <w:rPr>
              <w:lang w:val="en-US"/>
            </w:rPr>
          </w:rPrChange>
        </w:rPr>
        <w:t xml:space="preserve"> This site hosts the technical department, the administrative department, the sales department and a warehouse. This site includes </w:t>
      </w:r>
      <w:r w:rsidR="004E00EC" w:rsidRPr="00876437">
        <w:rPr>
          <w:lang w:val="en-GB"/>
          <w:rPrChange w:id="2133" w:author="Kevin Gu" w:date="2020-05-18T10:36:00Z">
            <w:rPr>
              <w:lang w:val="en-US"/>
            </w:rPr>
          </w:rPrChange>
        </w:rPr>
        <w:t>one</w:t>
      </w:r>
      <w:r w:rsidRPr="00876437">
        <w:rPr>
          <w:lang w:val="en-GB"/>
          <w:rPrChange w:id="2134" w:author="Kevin Gu" w:date="2020-05-18T10:36:00Z">
            <w:rPr>
              <w:lang w:val="en-US"/>
            </w:rPr>
          </w:rPrChange>
        </w:rPr>
        <w:t xml:space="preserve"> restricted</w:t>
      </w:r>
      <w:r w:rsidR="004E00EC" w:rsidRPr="00876437">
        <w:rPr>
          <w:lang w:val="en-GB"/>
          <w:rPrChange w:id="2135" w:author="Kevin Gu" w:date="2020-05-18T10:36:00Z">
            <w:rPr>
              <w:lang w:val="en-US"/>
            </w:rPr>
          </w:rPrChange>
        </w:rPr>
        <w:t xml:space="preserve"> production</w:t>
      </w:r>
      <w:r w:rsidRPr="00876437">
        <w:rPr>
          <w:lang w:val="en-GB"/>
          <w:rPrChange w:id="2136" w:author="Kevin Gu" w:date="2020-05-18T10:36:00Z">
            <w:rPr>
              <w:lang w:val="en-US"/>
            </w:rPr>
          </w:rPrChange>
        </w:rPr>
        <w:t xml:space="preserve"> areas featuring security measures in compliance with Common Criteria requirements of the assu</w:t>
      </w:r>
      <w:r w:rsidR="004E00EC" w:rsidRPr="00876437">
        <w:rPr>
          <w:lang w:val="en-GB"/>
          <w:rPrChange w:id="2137" w:author="Kevin Gu" w:date="2020-05-18T10:36:00Z">
            <w:rPr>
              <w:lang w:val="en-US"/>
            </w:rPr>
          </w:rPrChange>
        </w:rPr>
        <w:t>rance component ALC_DVS.2.</w:t>
      </w:r>
    </w:p>
    <w:p w14:paraId="200DCA55" w14:textId="5FF3301F" w:rsidR="0024626B" w:rsidRPr="00876437" w:rsidRDefault="00202F61" w:rsidP="00181CF1">
      <w:pPr>
        <w:rPr>
          <w:lang w:val="en-GB" w:eastAsia="zh-CN"/>
          <w:rPrChange w:id="2138" w:author="Kevin Gu" w:date="2020-05-18T10:36:00Z">
            <w:rPr>
              <w:lang w:val="en-US" w:eastAsia="zh-CN"/>
            </w:rPr>
          </w:rPrChange>
        </w:rPr>
      </w:pPr>
      <w:r w:rsidRPr="00876437">
        <w:rPr>
          <w:rFonts w:hint="eastAsia"/>
          <w:lang w:val="en-GB" w:eastAsia="zh-CN"/>
          <w:rPrChange w:id="2139" w:author="Kevin Gu" w:date="2020-05-18T10:36:00Z">
            <w:rPr>
              <w:rFonts w:hint="eastAsia"/>
              <w:lang w:val="en-US" w:eastAsia="zh-CN"/>
            </w:rPr>
          </w:rPrChange>
        </w:rPr>
        <w:t>本</w:t>
      </w:r>
      <w:r w:rsidRPr="00876437">
        <w:rPr>
          <w:lang w:val="en-GB" w:eastAsia="zh-CN"/>
          <w:rPrChange w:id="2140" w:author="Kevin Gu" w:date="2020-05-18T10:36:00Z">
            <w:rPr>
              <w:lang w:val="en-US" w:eastAsia="zh-CN"/>
            </w:rPr>
          </w:rPrChange>
        </w:rPr>
        <w:t>DSD</w:t>
      </w:r>
      <w:r w:rsidRPr="00876437">
        <w:rPr>
          <w:rFonts w:hint="eastAsia"/>
          <w:lang w:val="en-GB" w:eastAsia="zh-CN"/>
          <w:rPrChange w:id="2141" w:author="Kevin Gu" w:date="2020-05-18T10:36:00Z">
            <w:rPr>
              <w:rFonts w:hint="eastAsia"/>
              <w:lang w:val="en-US" w:eastAsia="zh-CN"/>
            </w:rPr>
          </w:rPrChange>
        </w:rPr>
        <w:t>文档中考虑的活动场地（生产，开发）是在</w:t>
      </w:r>
      <w:r w:rsidR="00C772EE" w:rsidRPr="00876437">
        <w:rPr>
          <w:rFonts w:hint="eastAsia"/>
          <w:lang w:val="en-GB" w:eastAsia="zh-CN"/>
          <w:rPrChange w:id="2142" w:author="Kevin Gu" w:date="2020-05-18T10:36:00Z">
            <w:rPr>
              <w:rFonts w:hint="eastAsia"/>
              <w:lang w:val="en-US" w:eastAsia="zh-CN"/>
            </w:rPr>
          </w:rPrChange>
        </w:rPr>
        <w:t>站点</w:t>
      </w:r>
      <w:r w:rsidRPr="00876437">
        <w:rPr>
          <w:rFonts w:hint="eastAsia"/>
          <w:lang w:val="en-GB" w:eastAsia="zh-CN"/>
          <w:rPrChange w:id="2143" w:author="Kevin Gu" w:date="2020-05-18T10:36:00Z">
            <w:rPr>
              <w:rFonts w:hint="eastAsia"/>
              <w:lang w:val="en-US" w:eastAsia="zh-CN"/>
            </w:rPr>
          </w:rPrChange>
        </w:rPr>
        <w:t>中实施的，该</w:t>
      </w:r>
      <w:r w:rsidR="00C772EE" w:rsidRPr="00876437">
        <w:rPr>
          <w:rFonts w:hint="eastAsia"/>
          <w:lang w:val="en-GB" w:eastAsia="zh-CN"/>
          <w:rPrChange w:id="2144" w:author="Kevin Gu" w:date="2020-05-18T10:36:00Z">
            <w:rPr>
              <w:rFonts w:hint="eastAsia"/>
              <w:lang w:val="en-US" w:eastAsia="zh-CN"/>
            </w:rPr>
          </w:rPrChange>
        </w:rPr>
        <w:t>站点</w:t>
      </w:r>
      <w:r w:rsidRPr="00876437">
        <w:rPr>
          <w:rFonts w:hint="eastAsia"/>
          <w:lang w:val="en-GB" w:eastAsia="zh-CN"/>
          <w:rPrChange w:id="2145" w:author="Kevin Gu" w:date="2020-05-18T10:36:00Z">
            <w:rPr>
              <w:rFonts w:hint="eastAsia"/>
              <w:lang w:val="en-US" w:eastAsia="zh-CN"/>
            </w:rPr>
          </w:rPrChange>
        </w:rPr>
        <w:t>位于</w:t>
      </w:r>
      <w:r w:rsidR="008148AA" w:rsidRPr="00876437">
        <w:rPr>
          <w:rFonts w:hint="eastAsia"/>
          <w:lang w:val="en-GB" w:eastAsia="zh-CN"/>
          <w:rPrChange w:id="2146" w:author="Kevin Gu" w:date="2020-05-18T10:36:00Z">
            <w:rPr>
              <w:rFonts w:hint="eastAsia"/>
              <w:lang w:val="en-US" w:eastAsia="zh-CN"/>
            </w:rPr>
          </w:rPrChange>
        </w:rPr>
        <w:t>中华人民共和国</w:t>
      </w:r>
      <w:r w:rsidR="00DF55E5" w:rsidRPr="00876437">
        <w:rPr>
          <w:rFonts w:hint="eastAsia"/>
          <w:lang w:val="en-GB" w:eastAsia="zh-CN"/>
          <w:rPrChange w:id="2147" w:author="Kevin Gu" w:date="2020-05-18T10:36:00Z">
            <w:rPr>
              <w:rFonts w:hint="eastAsia"/>
              <w:lang w:val="en-US" w:eastAsia="zh-CN"/>
            </w:rPr>
          </w:rPrChange>
        </w:rPr>
        <w:t>浙江省宁波市慈溪高新开发区滨江大道</w:t>
      </w:r>
      <w:r w:rsidR="00DF55E5" w:rsidRPr="00876437">
        <w:rPr>
          <w:lang w:val="en-GB" w:eastAsia="zh-CN"/>
          <w:rPrChange w:id="2148" w:author="Kevin Gu" w:date="2020-05-18T10:36:00Z">
            <w:rPr>
              <w:lang w:val="en-US" w:eastAsia="zh-CN"/>
            </w:rPr>
          </w:rPrChange>
        </w:rPr>
        <w:t>8</w:t>
      </w:r>
      <w:r w:rsidR="00DF55E5" w:rsidRPr="00876437">
        <w:rPr>
          <w:rFonts w:hint="eastAsia"/>
          <w:lang w:val="en-GB" w:eastAsia="zh-CN"/>
          <w:rPrChange w:id="2149" w:author="Kevin Gu" w:date="2020-05-18T10:36:00Z">
            <w:rPr>
              <w:rFonts w:hint="eastAsia"/>
              <w:lang w:val="en-US" w:eastAsia="zh-CN"/>
            </w:rPr>
          </w:rPrChange>
        </w:rPr>
        <w:t>号</w:t>
      </w:r>
      <w:r w:rsidR="00244FE1" w:rsidRPr="00876437">
        <w:rPr>
          <w:rFonts w:hint="eastAsia"/>
          <w:lang w:val="en-GB" w:eastAsia="zh-CN"/>
          <w:rPrChange w:id="2150" w:author="Kevin Gu" w:date="2020-05-18T10:36:00Z">
            <w:rPr>
              <w:rFonts w:hint="eastAsia"/>
              <w:lang w:val="en-US" w:eastAsia="zh-CN"/>
            </w:rPr>
          </w:rPrChange>
        </w:rPr>
        <w:t>，</w:t>
      </w:r>
      <w:r w:rsidR="00F20899" w:rsidRPr="00876437">
        <w:rPr>
          <w:rFonts w:hint="eastAsia"/>
          <w:lang w:val="en-GB" w:eastAsia="zh-CN"/>
          <w:rPrChange w:id="2151" w:author="Kevin Gu" w:date="2020-05-18T10:36:00Z">
            <w:rPr>
              <w:rFonts w:hint="eastAsia"/>
              <w:lang w:val="en-US" w:eastAsia="zh-CN"/>
            </w:rPr>
          </w:rPrChange>
        </w:rPr>
        <w:t>澄天伟业</w:t>
      </w:r>
      <w:r w:rsidRPr="00876437">
        <w:rPr>
          <w:rFonts w:hint="eastAsia"/>
          <w:lang w:val="en-GB" w:eastAsia="zh-CN"/>
          <w:rPrChange w:id="2152" w:author="Kevin Gu" w:date="2020-05-18T10:36:00Z">
            <w:rPr>
              <w:rFonts w:hint="eastAsia"/>
              <w:lang w:val="en-US" w:eastAsia="zh-CN"/>
            </w:rPr>
          </w:rPrChange>
        </w:rPr>
        <w:t>的大楼中。这个站点包含有技术部、行政部、销售部和一个仓库。此站点还包括一个受限制的生产区域，其安全措施符合保证组件</w:t>
      </w:r>
      <w:r w:rsidRPr="00876437">
        <w:rPr>
          <w:lang w:val="en-GB" w:eastAsia="zh-CN"/>
          <w:rPrChange w:id="2153" w:author="Kevin Gu" w:date="2020-05-18T10:36:00Z">
            <w:rPr>
              <w:lang w:val="en-US" w:eastAsia="zh-CN"/>
            </w:rPr>
          </w:rPrChange>
        </w:rPr>
        <w:t>ALC_DVS.2</w:t>
      </w:r>
      <w:r w:rsidRPr="00876437">
        <w:rPr>
          <w:rFonts w:hint="eastAsia"/>
          <w:lang w:val="en-GB" w:eastAsia="zh-CN"/>
          <w:rPrChange w:id="2154" w:author="Kevin Gu" w:date="2020-05-18T10:36:00Z">
            <w:rPr>
              <w:rFonts w:hint="eastAsia"/>
              <w:lang w:val="en-US" w:eastAsia="zh-CN"/>
            </w:rPr>
          </w:rPrChange>
        </w:rPr>
        <w:t>的通用准则要求。</w:t>
      </w:r>
    </w:p>
    <w:p w14:paraId="4C17DBF2" w14:textId="77777777" w:rsidR="00855EFD" w:rsidRPr="00876437" w:rsidRDefault="00855EFD" w:rsidP="00181CF1">
      <w:pPr>
        <w:rPr>
          <w:lang w:val="en-GB" w:eastAsia="zh-CN"/>
          <w:rPrChange w:id="2155" w:author="Kevin Gu" w:date="2020-05-18T10:36:00Z">
            <w:rPr>
              <w:lang w:val="en-US" w:eastAsia="zh-CN"/>
            </w:rPr>
          </w:rPrChange>
        </w:rPr>
      </w:pPr>
    </w:p>
    <w:p w14:paraId="4A5DAE2D" w14:textId="77777777" w:rsidR="009540E8" w:rsidRPr="00876437" w:rsidRDefault="00E94149" w:rsidP="00B3098F">
      <w:pPr>
        <w:pStyle w:val="Title2"/>
        <w:rPr>
          <w:lang w:val="en-GB"/>
          <w:rPrChange w:id="2156" w:author="Kevin Gu" w:date="2020-05-18T10:36:00Z">
            <w:rPr/>
          </w:rPrChange>
        </w:rPr>
      </w:pPr>
      <w:bookmarkStart w:id="2157" w:name="_Toc43386961"/>
      <w:r w:rsidRPr="00876437">
        <w:rPr>
          <w:lang w:val="en-GB"/>
          <w:rPrChange w:id="2158" w:author="Kevin Gu" w:date="2020-05-18T10:36:00Z">
            <w:rPr/>
          </w:rPrChange>
        </w:rPr>
        <w:t>Development Security Maintenance</w:t>
      </w:r>
      <w:r w:rsidR="00202F61" w:rsidRPr="00876437">
        <w:rPr>
          <w:lang w:val="en-GB"/>
          <w:rPrChange w:id="2159" w:author="Kevin Gu" w:date="2020-05-18T10:36:00Z">
            <w:rPr/>
          </w:rPrChange>
        </w:rPr>
        <w:t xml:space="preserve"> </w:t>
      </w:r>
      <w:r w:rsidR="00202F61" w:rsidRPr="00876437">
        <w:rPr>
          <w:rFonts w:hint="eastAsia"/>
          <w:lang w:val="en-GB" w:eastAsia="zh-CN"/>
          <w:rPrChange w:id="2160" w:author="Kevin Gu" w:date="2020-05-18T10:36:00Z">
            <w:rPr>
              <w:rFonts w:hint="eastAsia"/>
              <w:lang w:eastAsia="zh-CN"/>
            </w:rPr>
          </w:rPrChange>
        </w:rPr>
        <w:t>开发安全维护</w:t>
      </w:r>
      <w:bookmarkEnd w:id="2157"/>
    </w:p>
    <w:p w14:paraId="06EFD755" w14:textId="55ECBE1B" w:rsidR="009540E8" w:rsidRPr="00876437" w:rsidRDefault="009540E8" w:rsidP="00181CF1">
      <w:pPr>
        <w:rPr>
          <w:lang w:val="en-GB"/>
          <w:rPrChange w:id="2161" w:author="Kevin Gu" w:date="2020-05-18T10:36:00Z">
            <w:rPr>
              <w:lang w:val="en-US"/>
            </w:rPr>
          </w:rPrChange>
        </w:rPr>
      </w:pPr>
      <w:r w:rsidRPr="00876437">
        <w:rPr>
          <w:lang w:val="en-GB"/>
          <w:rPrChange w:id="2162" w:author="Kevin Gu" w:date="2020-05-18T10:36:00Z">
            <w:rPr>
              <w:lang w:val="en-US"/>
            </w:rPr>
          </w:rPrChange>
        </w:rPr>
        <w:t xml:space="preserve">This </w:t>
      </w:r>
      <w:r w:rsidR="00AE2435" w:rsidRPr="00876437">
        <w:rPr>
          <w:lang w:val="en-GB"/>
          <w:rPrChange w:id="2163" w:author="Kevin Gu" w:date="2020-05-18T10:36:00Z">
            <w:rPr>
              <w:lang w:val="en-US"/>
            </w:rPr>
          </w:rPrChange>
        </w:rPr>
        <w:t>policy</w:t>
      </w:r>
      <w:r w:rsidRPr="00876437">
        <w:rPr>
          <w:lang w:val="en-GB"/>
          <w:rPrChange w:id="2164" w:author="Kevin Gu" w:date="2020-05-18T10:36:00Z">
            <w:rPr>
              <w:lang w:val="en-US"/>
            </w:rPr>
          </w:rPrChange>
        </w:rPr>
        <w:t xml:space="preserve"> is a guideline document, which is drafted and complied by the </w:t>
      </w:r>
      <w:r w:rsidR="00B40AE6" w:rsidRPr="00876437">
        <w:rPr>
          <w:lang w:val="en-GB"/>
          <w:rPrChange w:id="2165" w:author="Kevin Gu" w:date="2020-05-18T10:36:00Z">
            <w:rPr>
              <w:lang w:val="en-US"/>
            </w:rPr>
          </w:rPrChange>
        </w:rPr>
        <w:t>HR</w:t>
      </w:r>
      <w:r w:rsidRPr="00876437">
        <w:rPr>
          <w:lang w:val="en-GB"/>
          <w:rPrChange w:id="2166" w:author="Kevin Gu" w:date="2020-05-18T10:36:00Z">
            <w:rPr>
              <w:lang w:val="en-US"/>
            </w:rPr>
          </w:rPrChange>
        </w:rPr>
        <w:t xml:space="preserve"> Department according</w:t>
      </w:r>
      <w:r w:rsidR="00AE2435" w:rsidRPr="00876437">
        <w:rPr>
          <w:lang w:val="en-GB"/>
          <w:rPrChange w:id="2167" w:author="Kevin Gu" w:date="2020-05-18T10:36:00Z">
            <w:rPr>
              <w:lang w:val="en-US"/>
            </w:rPr>
          </w:rPrChange>
        </w:rPr>
        <w:t xml:space="preserve"> </w:t>
      </w:r>
      <w:r w:rsidRPr="00876437">
        <w:rPr>
          <w:lang w:val="en-GB"/>
          <w:rPrChange w:id="2168" w:author="Kevin Gu" w:date="2020-05-18T10:36:00Z">
            <w:rPr>
              <w:lang w:val="en-US"/>
            </w:rPr>
          </w:rPrChange>
        </w:rPr>
        <w:t xml:space="preserve">to </w:t>
      </w:r>
      <w:r w:rsidR="00AE2435" w:rsidRPr="00876437">
        <w:rPr>
          <w:lang w:val="en-GB"/>
          <w:rPrChange w:id="2169" w:author="Kevin Gu" w:date="2020-05-18T10:36:00Z">
            <w:rPr>
              <w:lang w:val="en-US"/>
            </w:rPr>
          </w:rPrChange>
        </w:rPr>
        <w:t xml:space="preserve">the </w:t>
      </w:r>
      <w:r w:rsidRPr="00876437">
        <w:rPr>
          <w:lang w:val="en-GB"/>
          <w:rPrChange w:id="2170" w:author="Kevin Gu" w:date="2020-05-18T10:36:00Z">
            <w:rPr>
              <w:lang w:val="en-US"/>
            </w:rPr>
          </w:rPrChange>
        </w:rPr>
        <w:t>relevant requirement</w:t>
      </w:r>
      <w:r w:rsidR="00361B69" w:rsidRPr="00876437">
        <w:rPr>
          <w:lang w:val="en-GB"/>
          <w:rPrChange w:id="2171" w:author="Kevin Gu" w:date="2020-05-18T10:36:00Z">
            <w:rPr>
              <w:lang w:val="en-US"/>
            </w:rPr>
          </w:rPrChange>
        </w:rPr>
        <w:t>s and standards. The following must be taken under consideration for the overall document:</w:t>
      </w:r>
    </w:p>
    <w:p w14:paraId="3A248955" w14:textId="312D894A" w:rsidR="00202F61" w:rsidRPr="00876437" w:rsidRDefault="00202F61" w:rsidP="00181CF1">
      <w:pPr>
        <w:rPr>
          <w:lang w:val="en-GB" w:eastAsia="zh-CN"/>
          <w:rPrChange w:id="2172" w:author="Kevin Gu" w:date="2020-05-18T10:36:00Z">
            <w:rPr>
              <w:lang w:val="en-US" w:eastAsia="zh-CN"/>
            </w:rPr>
          </w:rPrChange>
        </w:rPr>
      </w:pPr>
      <w:r w:rsidRPr="00876437">
        <w:rPr>
          <w:rFonts w:hint="eastAsia"/>
          <w:lang w:val="en-GB" w:eastAsia="zh-CN"/>
          <w:rPrChange w:id="2173" w:author="Kevin Gu" w:date="2020-05-18T10:36:00Z">
            <w:rPr>
              <w:rFonts w:hint="eastAsia"/>
              <w:lang w:val="en-US" w:eastAsia="zh-CN"/>
            </w:rPr>
          </w:rPrChange>
        </w:rPr>
        <w:t>本政策是一份指导性文件，</w:t>
      </w:r>
      <w:del w:id="2174" w:author="Kevin Gu" w:date="2020-05-18T10:32:00Z">
        <w:r w:rsidRPr="00876437" w:rsidDel="00876437">
          <w:rPr>
            <w:rFonts w:hint="eastAsia"/>
            <w:lang w:val="en-GB" w:eastAsia="zh-CN"/>
            <w:rPrChange w:id="2175" w:author="Kevin Gu" w:date="2020-05-18T10:36:00Z">
              <w:rPr>
                <w:rFonts w:hint="eastAsia"/>
                <w:lang w:val="en-US" w:eastAsia="zh-CN"/>
              </w:rPr>
            </w:rPrChange>
          </w:rPr>
          <w:delText>由综合</w:delText>
        </w:r>
        <w:r w:rsidR="00013F6B" w:rsidRPr="00876437" w:rsidDel="00876437">
          <w:rPr>
            <w:rFonts w:hint="eastAsia"/>
            <w:lang w:val="en-GB" w:eastAsia="zh-CN"/>
            <w:rPrChange w:id="2176" w:author="Kevin Gu" w:date="2020-05-18T10:36:00Z">
              <w:rPr>
                <w:rFonts w:hint="eastAsia"/>
                <w:lang w:val="en-US" w:eastAsia="zh-CN"/>
              </w:rPr>
            </w:rPrChange>
          </w:rPr>
          <w:delText>办</w:delText>
        </w:r>
        <w:r w:rsidRPr="00876437" w:rsidDel="00876437">
          <w:rPr>
            <w:rFonts w:hint="eastAsia"/>
            <w:lang w:val="en-GB" w:eastAsia="zh-CN"/>
            <w:rPrChange w:id="2177" w:author="Kevin Gu" w:date="2020-05-18T10:36:00Z">
              <w:rPr>
                <w:rFonts w:hint="eastAsia"/>
                <w:lang w:val="en-US" w:eastAsia="zh-CN"/>
              </w:rPr>
            </w:rPrChange>
          </w:rPr>
          <w:delText>根据相关要求和标准起草和执行</w:delText>
        </w:r>
      </w:del>
      <w:ins w:id="2178" w:author="Kevin Gu" w:date="2020-05-18T10:32:00Z">
        <w:r w:rsidR="00876437" w:rsidRPr="00876437">
          <w:rPr>
            <w:rFonts w:hint="eastAsia"/>
            <w:lang w:val="en-GB" w:eastAsia="zh-CN"/>
            <w:rPrChange w:id="2179" w:author="Kevin Gu" w:date="2020-05-18T10:36:00Z">
              <w:rPr>
                <w:rFonts w:hint="eastAsia"/>
                <w:lang w:val="en-US" w:eastAsia="zh-CN"/>
              </w:rPr>
            </w:rPrChange>
          </w:rPr>
          <w:t>由</w:t>
        </w:r>
        <w:r w:rsidR="00876437" w:rsidRPr="00876437">
          <w:rPr>
            <w:lang w:val="en-GB" w:eastAsia="zh-CN"/>
            <w:rPrChange w:id="2180" w:author="Kevin Gu" w:date="2020-05-18T10:36:00Z">
              <w:rPr>
                <w:lang w:val="en-US" w:eastAsia="zh-CN"/>
              </w:rPr>
            </w:rPrChange>
          </w:rPr>
          <w:t>HR</w:t>
        </w:r>
        <w:r w:rsidR="00876437" w:rsidRPr="00876437">
          <w:rPr>
            <w:rFonts w:hint="eastAsia"/>
            <w:lang w:val="en-GB" w:eastAsia="zh-CN"/>
            <w:rPrChange w:id="2181" w:author="Kevin Gu" w:date="2020-05-18T10:36:00Z">
              <w:rPr>
                <w:rFonts w:hint="eastAsia"/>
                <w:lang w:val="en-US" w:eastAsia="zh-CN"/>
              </w:rPr>
            </w:rPrChange>
          </w:rPr>
          <w:t>部门根据相关要求和标准起草和执行</w:t>
        </w:r>
      </w:ins>
      <w:r w:rsidRPr="00876437">
        <w:rPr>
          <w:rFonts w:hint="eastAsia"/>
          <w:lang w:val="en-GB" w:eastAsia="zh-CN"/>
          <w:rPrChange w:id="2182" w:author="Kevin Gu" w:date="2020-05-18T10:36:00Z">
            <w:rPr>
              <w:rFonts w:hint="eastAsia"/>
              <w:lang w:val="en-US" w:eastAsia="zh-CN"/>
            </w:rPr>
          </w:rPrChange>
        </w:rPr>
        <w:t>。整个文件必须考虑到下列各点</w:t>
      </w:r>
      <w:r w:rsidRPr="00876437">
        <w:rPr>
          <w:lang w:val="en-GB" w:eastAsia="zh-CN"/>
          <w:rPrChange w:id="2183" w:author="Kevin Gu" w:date="2020-05-18T10:36:00Z">
            <w:rPr>
              <w:lang w:val="en-US" w:eastAsia="zh-CN"/>
            </w:rPr>
          </w:rPrChange>
        </w:rPr>
        <w:t>:</w:t>
      </w:r>
    </w:p>
    <w:p w14:paraId="26B55739" w14:textId="15EF2A36" w:rsidR="009540E8" w:rsidRPr="00876437" w:rsidRDefault="009540E8" w:rsidP="00181CF1">
      <w:pPr>
        <w:pStyle w:val="ListParagraph"/>
        <w:numPr>
          <w:ilvl w:val="0"/>
          <w:numId w:val="4"/>
        </w:numPr>
        <w:spacing w:line="276" w:lineRule="auto"/>
        <w:rPr>
          <w:lang w:val="en-GB"/>
          <w:rPrChange w:id="2184" w:author="Kevin Gu" w:date="2020-05-18T10:36:00Z">
            <w:rPr>
              <w:lang w:val="en-US"/>
            </w:rPr>
          </w:rPrChange>
        </w:rPr>
      </w:pPr>
      <w:r w:rsidRPr="00876437">
        <w:rPr>
          <w:lang w:val="en-GB"/>
          <w:rPrChange w:id="2185" w:author="Kevin Gu" w:date="2020-05-18T10:36:00Z">
            <w:rPr>
              <w:lang w:val="en-US"/>
            </w:rPr>
          </w:rPrChange>
        </w:rPr>
        <w:t xml:space="preserve">This document is applicable to </w:t>
      </w:r>
      <w:r w:rsidR="008543CE" w:rsidRPr="00876437">
        <w:rPr>
          <w:lang w:val="en-GB"/>
          <w:rPrChange w:id="2186" w:author="Kevin Gu" w:date="2020-05-18T10:36:00Z">
            <w:rPr/>
          </w:rPrChange>
        </w:rPr>
        <w:fldChar w:fldCharType="begin"/>
      </w:r>
      <w:r w:rsidR="008543CE" w:rsidRPr="00876437">
        <w:rPr>
          <w:lang w:val="en-GB"/>
          <w:rPrChange w:id="2187" w:author="Kevin Gu" w:date="2020-05-18T10:36:00Z">
            <w:rPr>
              <w:lang w:val="en-US"/>
            </w:rPr>
          </w:rPrChange>
        </w:rPr>
        <w:instrText xml:space="preserve"> DOCPROPERTY  app_developer  \* MERGEFORMAT </w:instrText>
      </w:r>
      <w:r w:rsidR="008543CE" w:rsidRPr="00876437">
        <w:rPr>
          <w:lang w:val="en-GB"/>
          <w:rPrChange w:id="2188" w:author="Kevin Gu" w:date="2020-05-18T10:36:00Z">
            <w:rPr>
              <w:lang w:val="en-US"/>
            </w:rPr>
          </w:rPrChange>
        </w:rPr>
        <w:fldChar w:fldCharType="separate"/>
      </w:r>
      <w:r w:rsidR="00F20899" w:rsidRPr="00876437">
        <w:rPr>
          <w:lang w:val="en-GB"/>
          <w:rPrChange w:id="2189" w:author="Kevin Gu" w:date="2020-05-18T10:36:00Z">
            <w:rPr>
              <w:lang w:val="en-US"/>
            </w:rPr>
          </w:rPrChange>
        </w:rPr>
        <w:t>CTWY</w:t>
      </w:r>
      <w:r w:rsidR="008543CE" w:rsidRPr="00876437">
        <w:rPr>
          <w:lang w:val="en-GB"/>
          <w:rPrChange w:id="2190" w:author="Kevin Gu" w:date="2020-05-18T10:36:00Z">
            <w:rPr>
              <w:lang w:val="en-US"/>
            </w:rPr>
          </w:rPrChange>
        </w:rPr>
        <w:fldChar w:fldCharType="end"/>
      </w:r>
      <w:r w:rsidR="00361B69" w:rsidRPr="00876437">
        <w:rPr>
          <w:lang w:val="en-GB"/>
          <w:rPrChange w:id="2191" w:author="Kevin Gu" w:date="2020-05-18T10:36:00Z">
            <w:rPr>
              <w:lang w:val="en-US"/>
            </w:rPr>
          </w:rPrChange>
        </w:rPr>
        <w:t xml:space="preserve"> </w:t>
      </w:r>
      <w:r w:rsidRPr="00876437">
        <w:rPr>
          <w:lang w:val="en-GB"/>
          <w:rPrChange w:id="2192" w:author="Kevin Gu" w:date="2020-05-18T10:36:00Z">
            <w:rPr>
              <w:lang w:val="en-US"/>
            </w:rPr>
          </w:rPrChange>
        </w:rPr>
        <w:t>and all its employees, to provide policy about all security</w:t>
      </w:r>
      <w:r w:rsidR="003D51A6" w:rsidRPr="00876437">
        <w:rPr>
          <w:lang w:val="en-GB"/>
          <w:rPrChange w:id="2193" w:author="Kevin Gu" w:date="2020-05-18T10:36:00Z">
            <w:rPr>
              <w:lang w:val="en-US"/>
            </w:rPr>
          </w:rPrChange>
        </w:rPr>
        <w:t xml:space="preserve"> </w:t>
      </w:r>
      <w:r w:rsidRPr="00876437">
        <w:rPr>
          <w:lang w:val="en-GB"/>
          <w:rPrChange w:id="2194" w:author="Kevin Gu" w:date="2020-05-18T10:36:00Z">
            <w:rPr>
              <w:lang w:val="en-US"/>
            </w:rPr>
          </w:rPrChange>
        </w:rPr>
        <w:t>matters; the actual operation procedures should be based on this policy and be implemented</w:t>
      </w:r>
      <w:r w:rsidR="00AE2435" w:rsidRPr="00876437">
        <w:rPr>
          <w:lang w:val="en-GB"/>
          <w:rPrChange w:id="2195" w:author="Kevin Gu" w:date="2020-05-18T10:36:00Z">
            <w:rPr>
              <w:lang w:val="en-US"/>
            </w:rPr>
          </w:rPrChange>
        </w:rPr>
        <w:t xml:space="preserve"> </w:t>
      </w:r>
      <w:r w:rsidRPr="00876437">
        <w:rPr>
          <w:lang w:val="en-GB"/>
          <w:rPrChange w:id="2196" w:author="Kevin Gu" w:date="2020-05-18T10:36:00Z">
            <w:rPr>
              <w:lang w:val="en-US"/>
            </w:rPr>
          </w:rPrChange>
        </w:rPr>
        <w:t xml:space="preserve">and operated in </w:t>
      </w:r>
      <w:r w:rsidR="008543CE" w:rsidRPr="00876437">
        <w:rPr>
          <w:lang w:val="en-GB"/>
          <w:rPrChange w:id="2197" w:author="Kevin Gu" w:date="2020-05-18T10:36:00Z">
            <w:rPr/>
          </w:rPrChange>
        </w:rPr>
        <w:fldChar w:fldCharType="begin"/>
      </w:r>
      <w:r w:rsidR="008543CE" w:rsidRPr="00876437">
        <w:rPr>
          <w:lang w:val="en-GB"/>
          <w:rPrChange w:id="2198" w:author="Kevin Gu" w:date="2020-05-18T10:36:00Z">
            <w:rPr>
              <w:lang w:val="en-US"/>
            </w:rPr>
          </w:rPrChange>
        </w:rPr>
        <w:instrText xml:space="preserve"> DOCPROPERTY  app_developer  \* MERGEFORMAT </w:instrText>
      </w:r>
      <w:r w:rsidR="008543CE" w:rsidRPr="00876437">
        <w:rPr>
          <w:lang w:val="en-GB"/>
          <w:rPrChange w:id="2199" w:author="Kevin Gu" w:date="2020-05-18T10:36:00Z">
            <w:rPr>
              <w:lang w:val="en-US"/>
            </w:rPr>
          </w:rPrChange>
        </w:rPr>
        <w:fldChar w:fldCharType="separate"/>
      </w:r>
      <w:r w:rsidR="00F20899" w:rsidRPr="00876437">
        <w:rPr>
          <w:lang w:val="en-GB"/>
          <w:rPrChange w:id="2200" w:author="Kevin Gu" w:date="2020-05-18T10:36:00Z">
            <w:rPr>
              <w:lang w:val="en-US"/>
            </w:rPr>
          </w:rPrChange>
        </w:rPr>
        <w:t>CTWY</w:t>
      </w:r>
      <w:r w:rsidR="008543CE" w:rsidRPr="00876437">
        <w:rPr>
          <w:lang w:val="en-GB"/>
          <w:rPrChange w:id="2201" w:author="Kevin Gu" w:date="2020-05-18T10:36:00Z">
            <w:rPr>
              <w:lang w:val="en-US"/>
            </w:rPr>
          </w:rPrChange>
        </w:rPr>
        <w:fldChar w:fldCharType="end"/>
      </w:r>
      <w:r w:rsidRPr="00876437">
        <w:rPr>
          <w:lang w:val="en-GB"/>
          <w:rPrChange w:id="2202" w:author="Kevin Gu" w:date="2020-05-18T10:36:00Z">
            <w:rPr>
              <w:lang w:val="en-US"/>
            </w:rPr>
          </w:rPrChange>
        </w:rPr>
        <w:t>.</w:t>
      </w:r>
    </w:p>
    <w:p w14:paraId="15DFFB47" w14:textId="382DDD3C" w:rsidR="00202F61" w:rsidRPr="00876437" w:rsidRDefault="00202F61">
      <w:pPr>
        <w:pStyle w:val="ListParagraph"/>
        <w:spacing w:line="276" w:lineRule="auto"/>
        <w:rPr>
          <w:lang w:val="en-GB" w:eastAsia="zh-CN"/>
          <w:rPrChange w:id="2203" w:author="Kevin Gu" w:date="2020-05-18T10:36:00Z">
            <w:rPr>
              <w:lang w:val="en-US" w:eastAsia="zh-CN"/>
            </w:rPr>
          </w:rPrChange>
        </w:rPr>
        <w:pPrChange w:id="2204" w:author="Marc Gomez" w:date="2019-11-13T07:57:00Z">
          <w:pPr>
            <w:pStyle w:val="ListParagraph"/>
            <w:numPr>
              <w:numId w:val="4"/>
            </w:numPr>
            <w:spacing w:line="276" w:lineRule="auto"/>
            <w:ind w:hanging="360"/>
          </w:pPr>
        </w:pPrChange>
      </w:pPr>
      <w:r w:rsidRPr="00876437">
        <w:rPr>
          <w:rFonts w:hint="eastAsia"/>
          <w:lang w:val="en-GB" w:eastAsia="zh-CN"/>
          <w:rPrChange w:id="2205" w:author="Kevin Gu" w:date="2020-05-18T10:36:00Z">
            <w:rPr>
              <w:rFonts w:hint="eastAsia"/>
              <w:lang w:val="en-US" w:eastAsia="zh-CN"/>
            </w:rPr>
          </w:rPrChange>
        </w:rPr>
        <w:lastRenderedPageBreak/>
        <w:t>本文件适用于</w:t>
      </w:r>
      <w:r w:rsidR="004171C7" w:rsidRPr="00876437">
        <w:rPr>
          <w:rFonts w:hint="eastAsia"/>
          <w:lang w:val="en-GB" w:eastAsia="zh-CN"/>
          <w:rPrChange w:id="2206" w:author="Kevin Gu" w:date="2020-05-18T10:36:00Z">
            <w:rPr>
              <w:rFonts w:hint="eastAsia"/>
              <w:lang w:val="en-US" w:eastAsia="zh-CN"/>
            </w:rPr>
          </w:rPrChange>
        </w:rPr>
        <w:t>澄天伟业</w:t>
      </w:r>
      <w:r w:rsidRPr="00876437">
        <w:rPr>
          <w:rFonts w:hint="eastAsia"/>
          <w:lang w:val="en-GB" w:eastAsia="zh-CN"/>
          <w:rPrChange w:id="2207" w:author="Kevin Gu" w:date="2020-05-18T10:36:00Z">
            <w:rPr>
              <w:rFonts w:hint="eastAsia"/>
              <w:lang w:val="en-US" w:eastAsia="zh-CN"/>
            </w:rPr>
          </w:rPrChange>
        </w:rPr>
        <w:t>及其所有员工，提供有关所有安全事宜的政策</w:t>
      </w:r>
      <w:r w:rsidRPr="00876437">
        <w:rPr>
          <w:lang w:val="en-GB" w:eastAsia="zh-CN"/>
          <w:rPrChange w:id="2208" w:author="Kevin Gu" w:date="2020-05-18T10:36:00Z">
            <w:rPr>
              <w:lang w:val="en-US" w:eastAsia="zh-CN"/>
            </w:rPr>
          </w:rPrChange>
        </w:rPr>
        <w:t>;</w:t>
      </w:r>
      <w:r w:rsidRPr="00876437">
        <w:rPr>
          <w:rFonts w:hint="eastAsia"/>
          <w:lang w:val="en-GB" w:eastAsia="zh-CN"/>
          <w:rPrChange w:id="2209" w:author="Kevin Gu" w:date="2020-05-18T10:36:00Z">
            <w:rPr>
              <w:rFonts w:hint="eastAsia"/>
              <w:lang w:val="en-US" w:eastAsia="zh-CN"/>
            </w:rPr>
          </w:rPrChange>
        </w:rPr>
        <w:t>实际操作程序应以本政策为依据，以</w:t>
      </w:r>
      <w:r w:rsidR="004171C7" w:rsidRPr="00876437">
        <w:rPr>
          <w:rFonts w:hint="eastAsia"/>
          <w:lang w:val="en-GB" w:eastAsia="zh-CN"/>
          <w:rPrChange w:id="2210" w:author="Kevin Gu" w:date="2020-05-18T10:36:00Z">
            <w:rPr>
              <w:rFonts w:hint="eastAsia"/>
              <w:lang w:val="en-US" w:eastAsia="zh-CN"/>
            </w:rPr>
          </w:rPrChange>
        </w:rPr>
        <w:t>澄天伟业</w:t>
      </w:r>
      <w:r w:rsidRPr="00876437">
        <w:rPr>
          <w:rFonts w:hint="eastAsia"/>
          <w:lang w:val="en-GB" w:eastAsia="zh-CN"/>
          <w:rPrChange w:id="2211" w:author="Kevin Gu" w:date="2020-05-18T10:36:00Z">
            <w:rPr>
              <w:rFonts w:hint="eastAsia"/>
              <w:lang w:val="en-US" w:eastAsia="zh-CN"/>
            </w:rPr>
          </w:rPrChange>
        </w:rPr>
        <w:t>名义实施和操作。</w:t>
      </w:r>
    </w:p>
    <w:p w14:paraId="4CB796E7" w14:textId="77777777" w:rsidR="009540E8" w:rsidRPr="00876437" w:rsidRDefault="009540E8" w:rsidP="00181CF1">
      <w:pPr>
        <w:pStyle w:val="ListParagraph"/>
        <w:numPr>
          <w:ilvl w:val="0"/>
          <w:numId w:val="4"/>
        </w:numPr>
        <w:spacing w:line="276" w:lineRule="auto"/>
        <w:rPr>
          <w:lang w:val="en-GB"/>
          <w:rPrChange w:id="2212" w:author="Kevin Gu" w:date="2020-05-18T10:36:00Z">
            <w:rPr>
              <w:lang w:val="en-US"/>
            </w:rPr>
          </w:rPrChange>
        </w:rPr>
      </w:pPr>
      <w:r w:rsidRPr="00876437">
        <w:rPr>
          <w:lang w:val="en-GB"/>
          <w:rPrChange w:id="2213" w:author="Kevin Gu" w:date="2020-05-18T10:36:00Z">
            <w:rPr>
              <w:lang w:val="en-US"/>
            </w:rPr>
          </w:rPrChange>
        </w:rPr>
        <w:t xml:space="preserve">This </w:t>
      </w:r>
      <w:r w:rsidR="00C06A1E" w:rsidRPr="00876437">
        <w:rPr>
          <w:lang w:val="en-GB"/>
          <w:rPrChange w:id="2214" w:author="Kevin Gu" w:date="2020-05-18T10:36:00Z">
            <w:rPr>
              <w:lang w:val="en-US"/>
            </w:rPr>
          </w:rPrChange>
        </w:rPr>
        <w:t>document</w:t>
      </w:r>
      <w:r w:rsidRPr="00876437">
        <w:rPr>
          <w:lang w:val="en-GB"/>
          <w:rPrChange w:id="2215" w:author="Kevin Gu" w:date="2020-05-18T10:36:00Z">
            <w:rPr>
              <w:lang w:val="en-US"/>
            </w:rPr>
          </w:rPrChange>
        </w:rPr>
        <w:t xml:space="preserve"> is also applicable to subcontractors and external technical support personnel, to satisfy</w:t>
      </w:r>
      <w:r w:rsidR="00AE2435" w:rsidRPr="00876437">
        <w:rPr>
          <w:lang w:val="en-GB"/>
          <w:rPrChange w:id="2216" w:author="Kevin Gu" w:date="2020-05-18T10:36:00Z">
            <w:rPr>
              <w:lang w:val="en-US"/>
            </w:rPr>
          </w:rPrChange>
        </w:rPr>
        <w:t xml:space="preserve"> </w:t>
      </w:r>
      <w:r w:rsidRPr="00876437">
        <w:rPr>
          <w:lang w:val="en-GB"/>
          <w:rPrChange w:id="2217" w:author="Kevin Gu" w:date="2020-05-18T10:36:00Z">
            <w:rPr>
              <w:lang w:val="en-US"/>
            </w:rPr>
          </w:rPrChange>
        </w:rPr>
        <w:t>the wishes of the corporate management in the security policy statement.</w:t>
      </w:r>
    </w:p>
    <w:p w14:paraId="3A24FA07" w14:textId="77777777" w:rsidR="00202F61" w:rsidRPr="00876437" w:rsidRDefault="00202F61">
      <w:pPr>
        <w:pStyle w:val="ListParagraph"/>
        <w:spacing w:line="276" w:lineRule="auto"/>
        <w:rPr>
          <w:lang w:val="en-GB" w:eastAsia="zh-CN"/>
          <w:rPrChange w:id="2218" w:author="Kevin Gu" w:date="2020-05-18T10:36:00Z">
            <w:rPr>
              <w:lang w:val="en-US" w:eastAsia="zh-CN"/>
            </w:rPr>
          </w:rPrChange>
        </w:rPr>
        <w:pPrChange w:id="2219" w:author="Marc Gomez" w:date="2019-11-13T07:57:00Z">
          <w:pPr>
            <w:pStyle w:val="ListParagraph"/>
            <w:numPr>
              <w:numId w:val="4"/>
            </w:numPr>
            <w:spacing w:line="276" w:lineRule="auto"/>
            <w:ind w:hanging="360"/>
          </w:pPr>
        </w:pPrChange>
      </w:pPr>
      <w:r w:rsidRPr="00876437">
        <w:rPr>
          <w:rFonts w:hint="eastAsia"/>
          <w:lang w:val="en-GB" w:eastAsia="zh-CN"/>
          <w:rPrChange w:id="2220" w:author="Kevin Gu" w:date="2020-05-18T10:36:00Z">
            <w:rPr>
              <w:rFonts w:hint="eastAsia"/>
              <w:lang w:val="en-US" w:eastAsia="zh-CN"/>
            </w:rPr>
          </w:rPrChange>
        </w:rPr>
        <w:t>本文件也同样适用于分包商和外部技术支持人员，以满足公司管理层在安全政策声明中的意愿。</w:t>
      </w:r>
    </w:p>
    <w:p w14:paraId="3798BDC7" w14:textId="33110EF8" w:rsidR="009540E8" w:rsidRPr="00876437" w:rsidRDefault="009540E8" w:rsidP="00181CF1">
      <w:pPr>
        <w:pStyle w:val="ListParagraph"/>
        <w:numPr>
          <w:ilvl w:val="0"/>
          <w:numId w:val="4"/>
        </w:numPr>
        <w:spacing w:line="276" w:lineRule="auto"/>
        <w:rPr>
          <w:lang w:val="en-GB"/>
          <w:rPrChange w:id="2221" w:author="Kevin Gu" w:date="2020-05-18T10:36:00Z">
            <w:rPr>
              <w:lang w:val="en-US"/>
            </w:rPr>
          </w:rPrChange>
        </w:rPr>
      </w:pPr>
      <w:r w:rsidRPr="00876437">
        <w:rPr>
          <w:lang w:val="en-GB"/>
          <w:rPrChange w:id="2222" w:author="Kevin Gu" w:date="2020-05-18T10:36:00Z">
            <w:rPr>
              <w:lang w:val="en-US"/>
            </w:rPr>
          </w:rPrChange>
        </w:rPr>
        <w:t xml:space="preserve">All </w:t>
      </w:r>
      <w:r w:rsidR="008543CE" w:rsidRPr="00876437">
        <w:rPr>
          <w:lang w:val="en-GB"/>
          <w:rPrChange w:id="2223" w:author="Kevin Gu" w:date="2020-05-18T10:36:00Z">
            <w:rPr/>
          </w:rPrChange>
        </w:rPr>
        <w:fldChar w:fldCharType="begin"/>
      </w:r>
      <w:r w:rsidR="008543CE" w:rsidRPr="00876437">
        <w:rPr>
          <w:lang w:val="en-GB"/>
          <w:rPrChange w:id="2224" w:author="Kevin Gu" w:date="2020-05-18T10:36:00Z">
            <w:rPr>
              <w:lang w:val="en-US"/>
            </w:rPr>
          </w:rPrChange>
        </w:rPr>
        <w:instrText xml:space="preserve"> DOCPROPERTY  app_developer  \* MERGEFORMAT </w:instrText>
      </w:r>
      <w:r w:rsidR="008543CE" w:rsidRPr="00876437">
        <w:rPr>
          <w:lang w:val="en-GB"/>
          <w:rPrChange w:id="2225" w:author="Kevin Gu" w:date="2020-05-18T10:36:00Z">
            <w:rPr>
              <w:lang w:val="en-US"/>
            </w:rPr>
          </w:rPrChange>
        </w:rPr>
        <w:fldChar w:fldCharType="separate"/>
      </w:r>
      <w:r w:rsidR="00F20899" w:rsidRPr="00876437">
        <w:rPr>
          <w:lang w:val="en-GB"/>
          <w:rPrChange w:id="2226" w:author="Kevin Gu" w:date="2020-05-18T10:36:00Z">
            <w:rPr>
              <w:lang w:val="en-US"/>
            </w:rPr>
          </w:rPrChange>
        </w:rPr>
        <w:t>CTWY</w:t>
      </w:r>
      <w:r w:rsidR="008543CE" w:rsidRPr="00876437">
        <w:rPr>
          <w:lang w:val="en-GB"/>
          <w:rPrChange w:id="2227" w:author="Kevin Gu" w:date="2020-05-18T10:36:00Z">
            <w:rPr>
              <w:lang w:val="en-US"/>
            </w:rPr>
          </w:rPrChange>
        </w:rPr>
        <w:fldChar w:fldCharType="end"/>
      </w:r>
      <w:r w:rsidR="00361B69" w:rsidRPr="00876437">
        <w:rPr>
          <w:lang w:val="en-GB"/>
          <w:rPrChange w:id="2228" w:author="Kevin Gu" w:date="2020-05-18T10:36:00Z">
            <w:rPr>
              <w:lang w:val="en-US"/>
            </w:rPr>
          </w:rPrChange>
        </w:rPr>
        <w:t xml:space="preserve"> </w:t>
      </w:r>
      <w:r w:rsidRPr="00876437">
        <w:rPr>
          <w:lang w:val="en-GB"/>
          <w:rPrChange w:id="2229" w:author="Kevin Gu" w:date="2020-05-18T10:36:00Z">
            <w:rPr>
              <w:lang w:val="en-US"/>
            </w:rPr>
          </w:rPrChange>
        </w:rPr>
        <w:t>employees must comply with the laws of the country where they’re working, and the</w:t>
      </w:r>
      <w:r w:rsidR="003D51A6" w:rsidRPr="00876437">
        <w:rPr>
          <w:lang w:val="en-GB"/>
          <w:rPrChange w:id="2230" w:author="Kevin Gu" w:date="2020-05-18T10:36:00Z">
            <w:rPr>
              <w:lang w:val="en-US"/>
            </w:rPr>
          </w:rPrChange>
        </w:rPr>
        <w:t xml:space="preserve"> </w:t>
      </w:r>
      <w:r w:rsidRPr="00876437">
        <w:rPr>
          <w:lang w:val="en-GB"/>
          <w:rPrChange w:id="2231" w:author="Kevin Gu" w:date="2020-05-18T10:36:00Z">
            <w:rPr>
              <w:lang w:val="en-US"/>
            </w:rPr>
          </w:rPrChange>
        </w:rPr>
        <w:t>following statement is to be reflected in the procedures related to the employees of. Only in</w:t>
      </w:r>
      <w:r w:rsidR="003D51A6" w:rsidRPr="00876437">
        <w:rPr>
          <w:lang w:val="en-GB"/>
          <w:rPrChange w:id="2232" w:author="Kevin Gu" w:date="2020-05-18T10:36:00Z">
            <w:rPr>
              <w:lang w:val="en-US"/>
            </w:rPr>
          </w:rPrChange>
        </w:rPr>
        <w:t xml:space="preserve"> </w:t>
      </w:r>
      <w:r w:rsidRPr="00876437">
        <w:rPr>
          <w:lang w:val="en-GB"/>
          <w:rPrChange w:id="2233" w:author="Kevin Gu" w:date="2020-05-18T10:36:00Z">
            <w:rPr>
              <w:lang w:val="en-US"/>
            </w:rPr>
          </w:rPrChange>
        </w:rPr>
        <w:t xml:space="preserve">case that observation of these statements will violate </w:t>
      </w:r>
      <w:r w:rsidR="003D51A6" w:rsidRPr="00876437">
        <w:rPr>
          <w:lang w:val="en-GB"/>
          <w:rPrChange w:id="2234" w:author="Kevin Gu" w:date="2020-05-18T10:36:00Z">
            <w:rPr>
              <w:lang w:val="en-US"/>
            </w:rPr>
          </w:rPrChange>
        </w:rPr>
        <w:t>laws,</w:t>
      </w:r>
      <w:r w:rsidRPr="00876437">
        <w:rPr>
          <w:lang w:val="en-GB"/>
          <w:rPrChange w:id="2235" w:author="Kevin Gu" w:date="2020-05-18T10:36:00Z">
            <w:rPr>
              <w:lang w:val="en-US"/>
            </w:rPr>
          </w:rPrChange>
        </w:rPr>
        <w:t xml:space="preserve"> or the strict observation of these</w:t>
      </w:r>
      <w:r w:rsidR="003D51A6" w:rsidRPr="00876437">
        <w:rPr>
          <w:lang w:val="en-GB"/>
          <w:rPrChange w:id="2236" w:author="Kevin Gu" w:date="2020-05-18T10:36:00Z">
            <w:rPr>
              <w:lang w:val="en-US"/>
            </w:rPr>
          </w:rPrChange>
        </w:rPr>
        <w:t xml:space="preserve"> </w:t>
      </w:r>
      <w:r w:rsidRPr="00876437">
        <w:rPr>
          <w:lang w:val="en-GB"/>
          <w:rPrChange w:id="2237" w:author="Kevin Gu" w:date="2020-05-18T10:36:00Z">
            <w:rPr>
              <w:lang w:val="en-US"/>
            </w:rPr>
          </w:rPrChange>
        </w:rPr>
        <w:t>statements will void the local agreement, could these statements be deviated. These</w:t>
      </w:r>
      <w:r w:rsidR="003D51A6" w:rsidRPr="00876437">
        <w:rPr>
          <w:lang w:val="en-GB"/>
          <w:rPrChange w:id="2238" w:author="Kevin Gu" w:date="2020-05-18T10:36:00Z">
            <w:rPr>
              <w:lang w:val="en-US"/>
            </w:rPr>
          </w:rPrChange>
        </w:rPr>
        <w:t xml:space="preserve"> </w:t>
      </w:r>
      <w:r w:rsidRPr="00876437">
        <w:rPr>
          <w:lang w:val="en-GB"/>
          <w:rPrChange w:id="2239" w:author="Kevin Gu" w:date="2020-05-18T10:36:00Z">
            <w:rPr>
              <w:lang w:val="en-US"/>
            </w:rPr>
          </w:rPrChange>
        </w:rPr>
        <w:t>statements are part of the general security procedures and rules, and the general security</w:t>
      </w:r>
      <w:r w:rsidR="003D51A6" w:rsidRPr="00876437">
        <w:rPr>
          <w:lang w:val="en-GB"/>
          <w:rPrChange w:id="2240" w:author="Kevin Gu" w:date="2020-05-18T10:36:00Z">
            <w:rPr>
              <w:lang w:val="en-US"/>
            </w:rPr>
          </w:rPrChange>
        </w:rPr>
        <w:t xml:space="preserve"> </w:t>
      </w:r>
      <w:r w:rsidRPr="00876437">
        <w:rPr>
          <w:lang w:val="en-GB"/>
          <w:rPrChange w:id="2241" w:author="Kevin Gu" w:date="2020-05-18T10:36:00Z">
            <w:rPr>
              <w:lang w:val="en-US"/>
            </w:rPr>
          </w:rPrChange>
        </w:rPr>
        <w:t>procedures and rules are part of the mandatory procedures. The general security procedures</w:t>
      </w:r>
      <w:r w:rsidR="003D51A6" w:rsidRPr="00876437">
        <w:rPr>
          <w:lang w:val="en-GB"/>
          <w:rPrChange w:id="2242" w:author="Kevin Gu" w:date="2020-05-18T10:36:00Z">
            <w:rPr>
              <w:lang w:val="en-US"/>
            </w:rPr>
          </w:rPrChange>
        </w:rPr>
        <w:t xml:space="preserve"> </w:t>
      </w:r>
      <w:r w:rsidRPr="00876437">
        <w:rPr>
          <w:lang w:val="en-GB"/>
          <w:rPrChange w:id="2243" w:author="Kevin Gu" w:date="2020-05-18T10:36:00Z">
            <w:rPr>
              <w:lang w:val="en-US"/>
            </w:rPr>
          </w:rPrChange>
        </w:rPr>
        <w:t xml:space="preserve">and rules must be provided to all employees of </w:t>
      </w:r>
      <w:r w:rsidR="008543CE" w:rsidRPr="00876437">
        <w:rPr>
          <w:lang w:val="en-GB"/>
          <w:rPrChange w:id="2244" w:author="Kevin Gu" w:date="2020-05-18T10:36:00Z">
            <w:rPr/>
          </w:rPrChange>
        </w:rPr>
        <w:fldChar w:fldCharType="begin"/>
      </w:r>
      <w:r w:rsidR="008543CE" w:rsidRPr="00876437">
        <w:rPr>
          <w:lang w:val="en-GB"/>
          <w:rPrChange w:id="2245" w:author="Kevin Gu" w:date="2020-05-18T10:36:00Z">
            <w:rPr>
              <w:lang w:val="en-US"/>
            </w:rPr>
          </w:rPrChange>
        </w:rPr>
        <w:instrText xml:space="preserve"> DOCPROPERTY  app_developer  \* MERGEFORMAT </w:instrText>
      </w:r>
      <w:r w:rsidR="008543CE" w:rsidRPr="00876437">
        <w:rPr>
          <w:lang w:val="en-GB"/>
          <w:rPrChange w:id="2246" w:author="Kevin Gu" w:date="2020-05-18T10:36:00Z">
            <w:rPr>
              <w:lang w:val="en-US"/>
            </w:rPr>
          </w:rPrChange>
        </w:rPr>
        <w:fldChar w:fldCharType="separate"/>
      </w:r>
      <w:r w:rsidR="00F20899" w:rsidRPr="00876437">
        <w:rPr>
          <w:lang w:val="en-GB"/>
          <w:rPrChange w:id="2247" w:author="Kevin Gu" w:date="2020-05-18T10:36:00Z">
            <w:rPr>
              <w:lang w:val="en-US"/>
            </w:rPr>
          </w:rPrChange>
        </w:rPr>
        <w:t>CTWY</w:t>
      </w:r>
      <w:r w:rsidR="008543CE" w:rsidRPr="00876437">
        <w:rPr>
          <w:lang w:val="en-GB"/>
          <w:rPrChange w:id="2248" w:author="Kevin Gu" w:date="2020-05-18T10:36:00Z">
            <w:rPr>
              <w:lang w:val="en-US"/>
            </w:rPr>
          </w:rPrChange>
        </w:rPr>
        <w:fldChar w:fldCharType="end"/>
      </w:r>
      <w:r w:rsidRPr="00876437">
        <w:rPr>
          <w:lang w:val="en-GB"/>
          <w:rPrChange w:id="2249" w:author="Kevin Gu" w:date="2020-05-18T10:36:00Z">
            <w:rPr>
              <w:lang w:val="en-US"/>
            </w:rPr>
          </w:rPrChange>
        </w:rPr>
        <w:t>.</w:t>
      </w:r>
    </w:p>
    <w:p w14:paraId="79B54FF5" w14:textId="3312B1DF" w:rsidR="00202F61" w:rsidRPr="00876437" w:rsidRDefault="00202F61">
      <w:pPr>
        <w:pStyle w:val="ListParagraph"/>
        <w:spacing w:line="276" w:lineRule="auto"/>
        <w:rPr>
          <w:lang w:val="en-GB" w:eastAsia="zh-CN"/>
          <w:rPrChange w:id="2250" w:author="Kevin Gu" w:date="2020-05-18T10:36:00Z">
            <w:rPr>
              <w:lang w:val="en-US" w:eastAsia="zh-CN"/>
            </w:rPr>
          </w:rPrChange>
        </w:rPr>
        <w:pPrChange w:id="2251" w:author="Marc Gomez" w:date="2019-11-13T07:57:00Z">
          <w:pPr>
            <w:pStyle w:val="ListParagraph"/>
            <w:numPr>
              <w:numId w:val="4"/>
            </w:numPr>
            <w:spacing w:line="276" w:lineRule="auto"/>
            <w:ind w:hanging="360"/>
          </w:pPr>
        </w:pPrChange>
      </w:pPr>
      <w:r w:rsidRPr="00876437">
        <w:rPr>
          <w:rFonts w:hint="eastAsia"/>
          <w:lang w:val="en-GB" w:eastAsia="zh-CN"/>
          <w:rPrChange w:id="2252" w:author="Kevin Gu" w:date="2020-05-18T10:36:00Z">
            <w:rPr>
              <w:rFonts w:hint="eastAsia"/>
              <w:lang w:val="en-US" w:eastAsia="zh-CN"/>
            </w:rPr>
          </w:rPrChange>
        </w:rPr>
        <w:t>所有</w:t>
      </w:r>
      <w:r w:rsidR="004171C7" w:rsidRPr="00876437">
        <w:rPr>
          <w:rFonts w:hint="eastAsia"/>
          <w:lang w:val="en-GB" w:eastAsia="zh-CN"/>
          <w:rPrChange w:id="2253" w:author="Kevin Gu" w:date="2020-05-18T10:36:00Z">
            <w:rPr>
              <w:rFonts w:hint="eastAsia"/>
              <w:lang w:val="en-US" w:eastAsia="zh-CN"/>
            </w:rPr>
          </w:rPrChange>
        </w:rPr>
        <w:t>澄天伟业</w:t>
      </w:r>
      <w:r w:rsidRPr="00876437">
        <w:rPr>
          <w:rFonts w:hint="eastAsia"/>
          <w:lang w:val="en-GB" w:eastAsia="zh-CN"/>
          <w:rPrChange w:id="2254" w:author="Kevin Gu" w:date="2020-05-18T10:36:00Z">
            <w:rPr>
              <w:rFonts w:hint="eastAsia"/>
              <w:lang w:val="en-US" w:eastAsia="zh-CN"/>
            </w:rPr>
          </w:rPrChange>
        </w:rPr>
        <w:t>的雇员必须遵守他们的工作地所属国家的法律，下列的一般声明在雇员有关的程序中得到反映。只有在遵守这些声明会违反法律，或者严格遵守这些声明会使局部协议无效的情况下，才可以与这些声明相背离。这些声明是通用安全程序和规则的一部分，而通用安全程序和规则又是强制性程序的一部分。通用安全程序和规则须提供给</w:t>
      </w:r>
      <w:r w:rsidR="004171C7" w:rsidRPr="00876437">
        <w:rPr>
          <w:rFonts w:hint="eastAsia"/>
          <w:lang w:val="en-GB" w:eastAsia="zh-CN"/>
          <w:rPrChange w:id="2255" w:author="Kevin Gu" w:date="2020-05-18T10:36:00Z">
            <w:rPr>
              <w:rFonts w:hint="eastAsia"/>
              <w:lang w:val="en-US" w:eastAsia="zh-CN"/>
            </w:rPr>
          </w:rPrChange>
        </w:rPr>
        <w:t>澄天伟业</w:t>
      </w:r>
      <w:r w:rsidRPr="00876437">
        <w:rPr>
          <w:rFonts w:hint="eastAsia"/>
          <w:lang w:val="en-GB" w:eastAsia="zh-CN"/>
          <w:rPrChange w:id="2256" w:author="Kevin Gu" w:date="2020-05-18T10:36:00Z">
            <w:rPr>
              <w:rFonts w:hint="eastAsia"/>
              <w:lang w:val="en-US" w:eastAsia="zh-CN"/>
            </w:rPr>
          </w:rPrChange>
        </w:rPr>
        <w:t>的所有雇员。</w:t>
      </w:r>
    </w:p>
    <w:p w14:paraId="3BC973F3" w14:textId="77777777" w:rsidR="00181CF1" w:rsidRPr="00876437" w:rsidRDefault="00181CF1" w:rsidP="00181CF1">
      <w:pPr>
        <w:spacing w:after="200"/>
        <w:rPr>
          <w:lang w:val="en-GB" w:eastAsia="zh-CN"/>
          <w:rPrChange w:id="2257" w:author="Kevin Gu" w:date="2020-05-18T10:36:00Z">
            <w:rPr>
              <w:lang w:val="en-US" w:eastAsia="zh-CN"/>
            </w:rPr>
          </w:rPrChange>
        </w:rPr>
      </w:pPr>
      <w:r w:rsidRPr="00876437">
        <w:rPr>
          <w:lang w:val="en-GB" w:eastAsia="zh-CN"/>
          <w:rPrChange w:id="2258" w:author="Kevin Gu" w:date="2020-05-18T10:36:00Z">
            <w:rPr>
              <w:lang w:val="en-US" w:eastAsia="zh-CN"/>
            </w:rPr>
          </w:rPrChange>
        </w:rPr>
        <w:br w:type="page"/>
      </w:r>
    </w:p>
    <w:p w14:paraId="3A71F430" w14:textId="77777777" w:rsidR="00391851" w:rsidRPr="00876437" w:rsidRDefault="00391851" w:rsidP="00181CF1">
      <w:pPr>
        <w:pStyle w:val="Title1"/>
        <w:rPr>
          <w:lang w:val="en-GB"/>
          <w:rPrChange w:id="2259" w:author="Kevin Gu" w:date="2020-05-18T10:36:00Z">
            <w:rPr/>
          </w:rPrChange>
        </w:rPr>
      </w:pPr>
      <w:bookmarkStart w:id="2260" w:name="_Ref17801125"/>
      <w:bookmarkStart w:id="2261" w:name="_Toc43386962"/>
      <w:r w:rsidRPr="00876437">
        <w:rPr>
          <w:lang w:val="en-GB"/>
          <w:rPrChange w:id="2262" w:author="Kevin Gu" w:date="2020-05-18T10:36:00Z">
            <w:rPr/>
          </w:rPrChange>
        </w:rPr>
        <w:lastRenderedPageBreak/>
        <w:t>Asset Management</w:t>
      </w:r>
      <w:bookmarkEnd w:id="2260"/>
      <w:r w:rsidR="008E65A8" w:rsidRPr="00876437">
        <w:rPr>
          <w:lang w:val="en-GB"/>
          <w:rPrChange w:id="2263" w:author="Kevin Gu" w:date="2020-05-18T10:36:00Z">
            <w:rPr/>
          </w:rPrChange>
        </w:rPr>
        <w:t xml:space="preserve"> </w:t>
      </w:r>
      <w:r w:rsidR="008E65A8" w:rsidRPr="00876437">
        <w:rPr>
          <w:rFonts w:hint="eastAsia"/>
          <w:lang w:val="en-GB" w:eastAsia="zh-CN"/>
          <w:rPrChange w:id="2264" w:author="Kevin Gu" w:date="2020-05-18T10:36:00Z">
            <w:rPr>
              <w:rFonts w:hint="eastAsia"/>
              <w:lang w:eastAsia="zh-CN"/>
            </w:rPr>
          </w:rPrChange>
        </w:rPr>
        <w:t>资产管理</w:t>
      </w:r>
      <w:bookmarkEnd w:id="2261"/>
    </w:p>
    <w:p w14:paraId="40B1B725" w14:textId="77777777" w:rsidR="007367AA" w:rsidRPr="00876437" w:rsidRDefault="007367AA" w:rsidP="00181CF1">
      <w:pPr>
        <w:rPr>
          <w:lang w:val="en-GB"/>
          <w:rPrChange w:id="2265" w:author="Kevin Gu" w:date="2020-05-18T10:36:00Z">
            <w:rPr>
              <w:lang w:val="en-US"/>
            </w:rPr>
          </w:rPrChange>
        </w:rPr>
      </w:pPr>
      <w:r w:rsidRPr="00876437">
        <w:rPr>
          <w:lang w:val="en-GB"/>
          <w:rPrChange w:id="2266" w:author="Kevin Gu" w:date="2020-05-18T10:36:00Z">
            <w:rPr>
              <w:lang w:val="en-US"/>
            </w:rPr>
          </w:rPrChange>
        </w:rPr>
        <w:t>The intention of this section is regarding the assets (management, identification, etc): It must be ensured that all assets:</w:t>
      </w:r>
    </w:p>
    <w:p w14:paraId="7CCBDAE2" w14:textId="77777777" w:rsidR="008E65A8" w:rsidRPr="00876437" w:rsidRDefault="008E65A8" w:rsidP="00181CF1">
      <w:pPr>
        <w:rPr>
          <w:lang w:val="en-GB" w:eastAsia="zh-CN"/>
          <w:rPrChange w:id="2267" w:author="Kevin Gu" w:date="2020-05-18T10:36:00Z">
            <w:rPr>
              <w:lang w:val="en-US" w:eastAsia="zh-CN"/>
            </w:rPr>
          </w:rPrChange>
        </w:rPr>
      </w:pPr>
      <w:r w:rsidRPr="00876437">
        <w:rPr>
          <w:rFonts w:hint="eastAsia"/>
          <w:lang w:val="en-GB" w:eastAsia="zh-CN"/>
          <w:rPrChange w:id="2268" w:author="Kevin Gu" w:date="2020-05-18T10:36:00Z">
            <w:rPr>
              <w:rFonts w:hint="eastAsia"/>
              <w:lang w:val="en-US" w:eastAsia="zh-CN"/>
            </w:rPr>
          </w:rPrChange>
        </w:rPr>
        <w:t>本章节关注的是有关资产的（管理或者识别等）。必须保证所有的资产：</w:t>
      </w:r>
    </w:p>
    <w:p w14:paraId="33990524" w14:textId="77777777" w:rsidR="007367AA" w:rsidRPr="00876437" w:rsidRDefault="007367AA" w:rsidP="00181CF1">
      <w:pPr>
        <w:pStyle w:val="ListParagraph"/>
        <w:numPr>
          <w:ilvl w:val="0"/>
          <w:numId w:val="9"/>
        </w:numPr>
        <w:spacing w:before="0" w:line="276" w:lineRule="auto"/>
        <w:rPr>
          <w:lang w:val="en-GB"/>
          <w:rPrChange w:id="2269" w:author="Kevin Gu" w:date="2020-05-18T10:36:00Z">
            <w:rPr>
              <w:lang w:val="en-US"/>
            </w:rPr>
          </w:rPrChange>
        </w:rPr>
      </w:pPr>
      <w:r w:rsidRPr="00876437">
        <w:rPr>
          <w:lang w:val="en-GB"/>
          <w:rPrChange w:id="2270" w:author="Kevin Gu" w:date="2020-05-18T10:36:00Z">
            <w:rPr>
              <w:lang w:val="en-US"/>
            </w:rPr>
          </w:rPrChange>
        </w:rPr>
        <w:t>Are clearly identified and classified.</w:t>
      </w:r>
    </w:p>
    <w:p w14:paraId="1067056E" w14:textId="77777777" w:rsidR="008E65A8" w:rsidRPr="00876437" w:rsidRDefault="008E65A8">
      <w:pPr>
        <w:pStyle w:val="ListParagraph"/>
        <w:spacing w:before="0" w:line="276" w:lineRule="auto"/>
        <w:rPr>
          <w:lang w:val="en-GB" w:eastAsia="zh-CN"/>
          <w:rPrChange w:id="2271" w:author="Kevin Gu" w:date="2020-05-18T10:36:00Z">
            <w:rPr>
              <w:lang w:val="en-US" w:eastAsia="zh-CN"/>
            </w:rPr>
          </w:rPrChange>
        </w:rPr>
        <w:pPrChange w:id="2272" w:author="Marc Gomez" w:date="2019-11-13T07:58:00Z">
          <w:pPr>
            <w:pStyle w:val="ListParagraph"/>
            <w:numPr>
              <w:numId w:val="9"/>
            </w:numPr>
            <w:spacing w:before="0" w:line="276" w:lineRule="auto"/>
            <w:ind w:hanging="360"/>
          </w:pPr>
        </w:pPrChange>
      </w:pPr>
      <w:r w:rsidRPr="00876437">
        <w:rPr>
          <w:rFonts w:hint="eastAsia"/>
          <w:lang w:val="en-GB" w:eastAsia="zh-CN"/>
          <w:rPrChange w:id="2273" w:author="Kevin Gu" w:date="2020-05-18T10:36:00Z">
            <w:rPr>
              <w:rFonts w:hint="eastAsia"/>
              <w:lang w:val="en-US" w:eastAsia="zh-CN"/>
            </w:rPr>
          </w:rPrChange>
        </w:rPr>
        <w:t>被清楚地识别与分类。</w:t>
      </w:r>
    </w:p>
    <w:p w14:paraId="5B480E26" w14:textId="77777777" w:rsidR="007367AA" w:rsidRPr="00876437" w:rsidRDefault="004E00EC" w:rsidP="00181CF1">
      <w:pPr>
        <w:pStyle w:val="ListParagraph"/>
        <w:numPr>
          <w:ilvl w:val="0"/>
          <w:numId w:val="9"/>
        </w:numPr>
        <w:spacing w:before="0" w:line="276" w:lineRule="auto"/>
        <w:rPr>
          <w:lang w:val="en-GB"/>
          <w:rPrChange w:id="2274" w:author="Kevin Gu" w:date="2020-05-18T10:36:00Z">
            <w:rPr>
              <w:lang w:val="en-US"/>
            </w:rPr>
          </w:rPrChange>
        </w:rPr>
      </w:pPr>
      <w:r w:rsidRPr="00876437">
        <w:rPr>
          <w:lang w:val="en-GB"/>
          <w:rPrChange w:id="2275" w:author="Kevin Gu" w:date="2020-05-18T10:36:00Z">
            <w:rPr>
              <w:lang w:val="en-US"/>
            </w:rPr>
          </w:rPrChange>
        </w:rPr>
        <w:t>Need to have an ownership.</w:t>
      </w:r>
    </w:p>
    <w:p w14:paraId="7653A2B1" w14:textId="77777777" w:rsidR="008E65A8" w:rsidRPr="00876437" w:rsidRDefault="008E65A8">
      <w:pPr>
        <w:pStyle w:val="ListParagraph"/>
        <w:spacing w:before="0" w:line="276" w:lineRule="auto"/>
        <w:rPr>
          <w:lang w:val="en-GB"/>
          <w:rPrChange w:id="2276" w:author="Kevin Gu" w:date="2020-05-18T10:36:00Z">
            <w:rPr>
              <w:lang w:val="en-US"/>
            </w:rPr>
          </w:rPrChange>
        </w:rPr>
        <w:pPrChange w:id="2277" w:author="Marc Gomez" w:date="2019-11-13T07:58:00Z">
          <w:pPr>
            <w:pStyle w:val="ListParagraph"/>
            <w:numPr>
              <w:numId w:val="9"/>
            </w:numPr>
            <w:spacing w:before="0" w:line="276" w:lineRule="auto"/>
            <w:ind w:hanging="360"/>
          </w:pPr>
        </w:pPrChange>
      </w:pPr>
      <w:r w:rsidRPr="00876437">
        <w:rPr>
          <w:rFonts w:hint="eastAsia"/>
          <w:lang w:val="en-GB" w:eastAsia="zh-CN"/>
          <w:rPrChange w:id="2278" w:author="Kevin Gu" w:date="2020-05-18T10:36:00Z">
            <w:rPr>
              <w:rFonts w:hint="eastAsia"/>
              <w:lang w:val="en-US" w:eastAsia="zh-CN"/>
            </w:rPr>
          </w:rPrChange>
        </w:rPr>
        <w:t>需要有一个持有人</w:t>
      </w:r>
    </w:p>
    <w:p w14:paraId="019546CF" w14:textId="77777777" w:rsidR="007367AA" w:rsidRPr="00876437" w:rsidRDefault="007367AA" w:rsidP="00181CF1">
      <w:pPr>
        <w:pStyle w:val="ListParagraph"/>
        <w:numPr>
          <w:ilvl w:val="0"/>
          <w:numId w:val="9"/>
        </w:numPr>
        <w:spacing w:before="0" w:line="276" w:lineRule="auto"/>
        <w:rPr>
          <w:noProof/>
          <w:lang w:val="en-GB"/>
          <w:rPrChange w:id="2279" w:author="Kevin Gu" w:date="2020-05-18T10:36:00Z">
            <w:rPr>
              <w:noProof/>
              <w:lang w:val="en-US"/>
            </w:rPr>
          </w:rPrChange>
        </w:rPr>
      </w:pPr>
      <w:r w:rsidRPr="00876437">
        <w:rPr>
          <w:noProof/>
          <w:lang w:val="en-GB"/>
          <w:rPrChange w:id="2280" w:author="Kevin Gu" w:date="2020-05-18T10:36:00Z">
            <w:rPr>
              <w:noProof/>
              <w:lang w:val="en-US"/>
            </w:rPr>
          </w:rPrChange>
        </w:rPr>
        <w:t>Labelling and handling procedures of information, data and material must be clearly defined and implemented.</w:t>
      </w:r>
    </w:p>
    <w:p w14:paraId="56CA12E5" w14:textId="77777777" w:rsidR="008E65A8" w:rsidRPr="00876437" w:rsidRDefault="008E65A8">
      <w:pPr>
        <w:pStyle w:val="ListParagraph"/>
        <w:spacing w:before="0" w:line="276" w:lineRule="auto"/>
        <w:rPr>
          <w:noProof/>
          <w:lang w:val="en-GB" w:eastAsia="zh-CN"/>
          <w:rPrChange w:id="2281" w:author="Kevin Gu" w:date="2020-05-18T10:36:00Z">
            <w:rPr>
              <w:noProof/>
              <w:lang w:val="en-US" w:eastAsia="zh-CN"/>
            </w:rPr>
          </w:rPrChange>
        </w:rPr>
        <w:pPrChange w:id="2282" w:author="Marc Gomez" w:date="2019-11-13T07:58:00Z">
          <w:pPr>
            <w:pStyle w:val="ListParagraph"/>
            <w:numPr>
              <w:numId w:val="9"/>
            </w:numPr>
            <w:spacing w:before="0" w:line="276" w:lineRule="auto"/>
            <w:ind w:hanging="360"/>
          </w:pPr>
        </w:pPrChange>
      </w:pPr>
      <w:r w:rsidRPr="00876437">
        <w:rPr>
          <w:rFonts w:hint="eastAsia"/>
          <w:noProof/>
          <w:lang w:val="en-GB" w:eastAsia="zh-CN"/>
          <w:rPrChange w:id="2283" w:author="Kevin Gu" w:date="2020-05-18T10:36:00Z">
            <w:rPr>
              <w:rFonts w:hint="eastAsia"/>
              <w:noProof/>
              <w:lang w:val="en-US" w:eastAsia="zh-CN"/>
            </w:rPr>
          </w:rPrChange>
        </w:rPr>
        <w:t>信息，数据和材料的标记与处理程序必须被清楚地定义并实施。</w:t>
      </w:r>
    </w:p>
    <w:p w14:paraId="2143AEAA" w14:textId="77777777" w:rsidR="00F872F7" w:rsidRPr="00876437" w:rsidRDefault="00F872F7" w:rsidP="00181CF1">
      <w:pPr>
        <w:pStyle w:val="ListParagraph"/>
        <w:numPr>
          <w:ilvl w:val="0"/>
          <w:numId w:val="9"/>
        </w:numPr>
        <w:spacing w:before="0" w:line="276" w:lineRule="auto"/>
        <w:rPr>
          <w:noProof/>
          <w:lang w:val="en-GB"/>
          <w:rPrChange w:id="2284" w:author="Kevin Gu" w:date="2020-05-18T10:36:00Z">
            <w:rPr>
              <w:noProof/>
              <w:lang w:val="en-US"/>
            </w:rPr>
          </w:rPrChange>
        </w:rPr>
      </w:pPr>
      <w:r w:rsidRPr="00876437">
        <w:rPr>
          <w:noProof/>
          <w:lang w:val="en-GB"/>
          <w:rPrChange w:id="2285" w:author="Kevin Gu" w:date="2020-05-18T10:36:00Z">
            <w:rPr>
              <w:noProof/>
              <w:lang w:val="en-US"/>
            </w:rPr>
          </w:rPrChange>
        </w:rPr>
        <w:t>“Need to know” principle is applied to all assets.</w:t>
      </w:r>
    </w:p>
    <w:p w14:paraId="3C907C09" w14:textId="77777777" w:rsidR="008E65A8" w:rsidRPr="00876437" w:rsidRDefault="008E65A8">
      <w:pPr>
        <w:pStyle w:val="ListParagraph"/>
        <w:spacing w:before="0" w:line="276" w:lineRule="auto"/>
        <w:rPr>
          <w:noProof/>
          <w:lang w:val="en-GB" w:eastAsia="zh-CN"/>
          <w:rPrChange w:id="2286" w:author="Kevin Gu" w:date="2020-05-18T10:36:00Z">
            <w:rPr>
              <w:noProof/>
              <w:lang w:val="en-US" w:eastAsia="zh-CN"/>
            </w:rPr>
          </w:rPrChange>
        </w:rPr>
        <w:pPrChange w:id="2287" w:author="Marc Gomez" w:date="2019-11-13T07:58:00Z">
          <w:pPr>
            <w:pStyle w:val="ListParagraph"/>
            <w:numPr>
              <w:numId w:val="9"/>
            </w:numPr>
            <w:spacing w:before="0" w:line="276" w:lineRule="auto"/>
            <w:ind w:hanging="360"/>
          </w:pPr>
        </w:pPrChange>
      </w:pPr>
      <w:r w:rsidRPr="00876437">
        <w:rPr>
          <w:rFonts w:hint="eastAsia"/>
          <w:noProof/>
          <w:lang w:val="en-GB" w:eastAsia="zh-CN"/>
          <w:rPrChange w:id="2288" w:author="Kevin Gu" w:date="2020-05-18T10:36:00Z">
            <w:rPr>
              <w:rFonts w:hint="eastAsia"/>
              <w:noProof/>
              <w:lang w:val="en-US" w:eastAsia="zh-CN"/>
            </w:rPr>
          </w:rPrChange>
        </w:rPr>
        <w:t>所有的资产都要遵循</w:t>
      </w:r>
      <w:r w:rsidRPr="00876437">
        <w:rPr>
          <w:noProof/>
          <w:lang w:val="en-GB" w:eastAsia="zh-CN"/>
          <w:rPrChange w:id="2289" w:author="Kevin Gu" w:date="2020-05-18T10:36:00Z">
            <w:rPr>
              <w:noProof/>
              <w:lang w:val="en-US" w:eastAsia="zh-CN"/>
            </w:rPr>
          </w:rPrChange>
        </w:rPr>
        <w:t>“</w:t>
      </w:r>
      <w:r w:rsidRPr="00876437">
        <w:rPr>
          <w:rFonts w:hint="eastAsia"/>
          <w:noProof/>
          <w:lang w:val="en-GB" w:eastAsia="zh-CN"/>
          <w:rPrChange w:id="2290" w:author="Kevin Gu" w:date="2020-05-18T10:36:00Z">
            <w:rPr>
              <w:rFonts w:hint="eastAsia"/>
              <w:noProof/>
              <w:lang w:val="en-US" w:eastAsia="zh-CN"/>
            </w:rPr>
          </w:rPrChange>
        </w:rPr>
        <w:t>需知原则</w:t>
      </w:r>
      <w:r w:rsidRPr="00876437">
        <w:rPr>
          <w:noProof/>
          <w:lang w:val="en-GB" w:eastAsia="zh-CN"/>
          <w:rPrChange w:id="2291" w:author="Kevin Gu" w:date="2020-05-18T10:36:00Z">
            <w:rPr>
              <w:noProof/>
              <w:lang w:val="en-US" w:eastAsia="zh-CN"/>
            </w:rPr>
          </w:rPrChange>
        </w:rPr>
        <w:t>”</w:t>
      </w:r>
      <w:r w:rsidRPr="00876437">
        <w:rPr>
          <w:rFonts w:hint="eastAsia"/>
          <w:noProof/>
          <w:lang w:val="en-GB" w:eastAsia="zh-CN"/>
          <w:rPrChange w:id="2292" w:author="Kevin Gu" w:date="2020-05-18T10:36:00Z">
            <w:rPr>
              <w:rFonts w:hint="eastAsia"/>
              <w:noProof/>
              <w:lang w:val="en-US" w:eastAsia="zh-CN"/>
            </w:rPr>
          </w:rPrChange>
        </w:rPr>
        <w:t>。</w:t>
      </w:r>
    </w:p>
    <w:p w14:paraId="0DF33BAA" w14:textId="77777777" w:rsidR="004E00EC" w:rsidRPr="00876437" w:rsidRDefault="004E00EC" w:rsidP="004E00EC">
      <w:pPr>
        <w:rPr>
          <w:noProof/>
          <w:lang w:val="en-GB" w:eastAsia="zh-CN"/>
          <w:rPrChange w:id="2293" w:author="Kevin Gu" w:date="2020-05-18T10:36:00Z">
            <w:rPr>
              <w:noProof/>
              <w:lang w:val="en-US" w:eastAsia="zh-CN"/>
            </w:rPr>
          </w:rPrChange>
        </w:rPr>
      </w:pPr>
    </w:p>
    <w:p w14:paraId="4744ACCB" w14:textId="77777777" w:rsidR="0042139B" w:rsidRPr="00876437" w:rsidRDefault="0042139B" w:rsidP="0042139B">
      <w:pPr>
        <w:pStyle w:val="Title2"/>
        <w:rPr>
          <w:lang w:val="en-GB"/>
          <w:rPrChange w:id="2294" w:author="Kevin Gu" w:date="2020-05-18T10:36:00Z">
            <w:rPr/>
          </w:rPrChange>
        </w:rPr>
      </w:pPr>
      <w:bookmarkStart w:id="2295" w:name="_Toc2960221"/>
      <w:bookmarkStart w:id="2296" w:name="_Toc43386963"/>
      <w:r w:rsidRPr="00876437">
        <w:rPr>
          <w:lang w:val="en-GB"/>
          <w:rPrChange w:id="2297" w:author="Kevin Gu" w:date="2020-05-18T10:36:00Z">
            <w:rPr/>
          </w:rPrChange>
        </w:rPr>
        <w:t>Ownership of Assets</w:t>
      </w:r>
      <w:bookmarkEnd w:id="2295"/>
      <w:r w:rsidR="008E65A8" w:rsidRPr="00876437">
        <w:rPr>
          <w:lang w:val="en-GB"/>
          <w:rPrChange w:id="2298" w:author="Kevin Gu" w:date="2020-05-18T10:36:00Z">
            <w:rPr/>
          </w:rPrChange>
        </w:rPr>
        <w:t xml:space="preserve"> </w:t>
      </w:r>
      <w:r w:rsidR="008E65A8" w:rsidRPr="00876437">
        <w:rPr>
          <w:rFonts w:hint="eastAsia"/>
          <w:lang w:val="en-GB" w:eastAsia="zh-CN"/>
          <w:rPrChange w:id="2299" w:author="Kevin Gu" w:date="2020-05-18T10:36:00Z">
            <w:rPr>
              <w:rFonts w:hint="eastAsia"/>
              <w:lang w:eastAsia="zh-CN"/>
            </w:rPr>
          </w:rPrChange>
        </w:rPr>
        <w:t>资产所有权</w:t>
      </w:r>
      <w:bookmarkEnd w:id="2296"/>
    </w:p>
    <w:p w14:paraId="30A5BEE4" w14:textId="544A5941" w:rsidR="0042139B" w:rsidRPr="00876437" w:rsidRDefault="0042139B" w:rsidP="00703E57">
      <w:pPr>
        <w:rPr>
          <w:noProof/>
          <w:lang w:val="en-GB"/>
          <w:rPrChange w:id="2300" w:author="Kevin Gu" w:date="2020-05-18T10:36:00Z">
            <w:rPr>
              <w:noProof/>
              <w:lang w:val="en-US"/>
            </w:rPr>
          </w:rPrChange>
        </w:rPr>
      </w:pPr>
      <w:commentRangeStart w:id="2301"/>
      <w:r w:rsidRPr="00876437">
        <w:rPr>
          <w:noProof/>
          <w:lang w:val="en-GB"/>
          <w:rPrChange w:id="2302" w:author="Kevin Gu" w:date="2020-05-18T10:36:00Z">
            <w:rPr>
              <w:noProof/>
              <w:lang w:val="en-US"/>
            </w:rPr>
          </w:rPrChange>
        </w:rPr>
        <w:t xml:space="preserve">The Assets Inventory must be reviewed annually by the </w:t>
      </w:r>
      <w:ins w:id="2303" w:author="Julio Li [2]" w:date="2020-09-14T15:23:00Z">
        <w:r w:rsidR="003514E1">
          <w:rPr>
            <w:noProof/>
            <w:lang w:val="en-US"/>
          </w:rPr>
          <w:t>security manager</w:t>
        </w:r>
      </w:ins>
      <w:del w:id="2304" w:author="Julio Li [2]" w:date="2020-09-14T15:23:00Z">
        <w:r w:rsidRPr="00876437" w:rsidDel="003514E1">
          <w:rPr>
            <w:noProof/>
            <w:lang w:val="en-GB"/>
            <w:rPrChange w:id="2305" w:author="Kevin Gu" w:date="2020-05-18T10:36:00Z">
              <w:rPr>
                <w:noProof/>
                <w:lang w:val="en-US"/>
              </w:rPr>
            </w:rPrChange>
          </w:rPr>
          <w:delText>CISO</w:delText>
        </w:r>
      </w:del>
      <w:r w:rsidRPr="00876437">
        <w:rPr>
          <w:noProof/>
          <w:lang w:val="en-GB"/>
          <w:rPrChange w:id="2306" w:author="Kevin Gu" w:date="2020-05-18T10:36:00Z">
            <w:rPr>
              <w:noProof/>
              <w:lang w:val="en-US"/>
            </w:rPr>
          </w:rPrChange>
        </w:rPr>
        <w:t xml:space="preserve"> and updated immediately if there is any modification towards the assets of this list. </w:t>
      </w:r>
      <w:ins w:id="2307" w:author="Julio Li [2]" w:date="2020-09-14T15:23:00Z">
        <w:r w:rsidR="003514E1">
          <w:rPr>
            <w:noProof/>
            <w:lang w:val="en-GB"/>
          </w:rPr>
          <w:t>S</w:t>
        </w:r>
        <w:r w:rsidR="003514E1">
          <w:rPr>
            <w:noProof/>
            <w:lang w:val="en-US"/>
          </w:rPr>
          <w:t>ecurity manager</w:t>
        </w:r>
      </w:ins>
      <w:del w:id="2308" w:author="Julio Li [2]" w:date="2020-09-14T15:23:00Z">
        <w:r w:rsidRPr="00876437" w:rsidDel="003514E1">
          <w:rPr>
            <w:noProof/>
            <w:lang w:val="en-GB"/>
            <w:rPrChange w:id="2309" w:author="Kevin Gu" w:date="2020-05-18T10:36:00Z">
              <w:rPr>
                <w:noProof/>
                <w:lang w:val="en-US"/>
              </w:rPr>
            </w:rPrChange>
          </w:rPr>
          <w:delText>CISO</w:delText>
        </w:r>
      </w:del>
      <w:r w:rsidRPr="00876437">
        <w:rPr>
          <w:noProof/>
          <w:lang w:val="en-GB"/>
          <w:rPrChange w:id="2310" w:author="Kevin Gu" w:date="2020-05-18T10:36:00Z">
            <w:rPr>
              <w:noProof/>
              <w:lang w:val="en-US"/>
            </w:rPr>
          </w:rPrChange>
        </w:rPr>
        <w:t xml:space="preserve"> must sign on the Assets Inventory to confirm the review result.</w:t>
      </w:r>
    </w:p>
    <w:p w14:paraId="6198EDD1" w14:textId="0CFEF19E" w:rsidR="008E65A8" w:rsidRPr="00876437" w:rsidDel="00C46FF7" w:rsidRDefault="003514E1" w:rsidP="00703E57">
      <w:pPr>
        <w:rPr>
          <w:del w:id="2311" w:author="Julio Li" w:date="2020-05-13T15:48:00Z"/>
          <w:noProof/>
          <w:lang w:val="en-GB" w:eastAsia="zh-CN"/>
          <w:rPrChange w:id="2312" w:author="Kevin Gu" w:date="2020-05-18T10:36:00Z">
            <w:rPr>
              <w:del w:id="2313" w:author="Julio Li" w:date="2020-05-13T15:48:00Z"/>
              <w:noProof/>
              <w:lang w:val="en-US" w:eastAsia="zh-CN"/>
            </w:rPr>
          </w:rPrChange>
        </w:rPr>
      </w:pPr>
      <w:ins w:id="2314" w:author="Julio Li [2]" w:date="2020-09-14T15:24:00Z">
        <w:r>
          <w:rPr>
            <w:rFonts w:hint="eastAsia"/>
            <w:noProof/>
            <w:lang w:val="en-GB" w:eastAsia="zh-CN"/>
          </w:rPr>
          <w:t>安全经理</w:t>
        </w:r>
      </w:ins>
      <w:del w:id="2315" w:author="Julio Li [2]" w:date="2020-09-14T15:23:00Z">
        <w:r w:rsidR="00D330FF" w:rsidRPr="00876437" w:rsidDel="003514E1">
          <w:rPr>
            <w:noProof/>
            <w:lang w:val="en-GB" w:eastAsia="zh-CN"/>
            <w:rPrChange w:id="2316" w:author="Kevin Gu" w:date="2020-05-18T10:36:00Z">
              <w:rPr>
                <w:noProof/>
                <w:lang w:val="en-US" w:eastAsia="zh-CN"/>
              </w:rPr>
            </w:rPrChange>
          </w:rPr>
          <w:delText>CISO</w:delText>
        </w:r>
      </w:del>
      <w:r w:rsidR="00D330FF" w:rsidRPr="00876437">
        <w:rPr>
          <w:rFonts w:hint="eastAsia"/>
          <w:noProof/>
          <w:lang w:val="en-GB" w:eastAsia="zh-CN"/>
          <w:rPrChange w:id="2317" w:author="Kevin Gu" w:date="2020-05-18T10:36:00Z">
            <w:rPr>
              <w:rFonts w:hint="eastAsia"/>
              <w:noProof/>
              <w:lang w:val="en-US" w:eastAsia="zh-CN"/>
            </w:rPr>
          </w:rPrChange>
        </w:rPr>
        <w:t>必须每年都评审一次</w:t>
      </w:r>
      <w:r w:rsidR="008E65A8" w:rsidRPr="00876437">
        <w:rPr>
          <w:rFonts w:hint="eastAsia"/>
          <w:noProof/>
          <w:lang w:val="en-GB" w:eastAsia="zh-CN"/>
          <w:rPrChange w:id="2318" w:author="Kevin Gu" w:date="2020-05-18T10:36:00Z">
            <w:rPr>
              <w:rFonts w:hint="eastAsia"/>
              <w:noProof/>
              <w:lang w:val="en-US" w:eastAsia="zh-CN"/>
            </w:rPr>
          </w:rPrChange>
        </w:rPr>
        <w:t>资产清单</w:t>
      </w:r>
      <w:r w:rsidR="00D330FF" w:rsidRPr="00876437">
        <w:rPr>
          <w:rFonts w:hint="eastAsia"/>
          <w:noProof/>
          <w:lang w:val="en-GB" w:eastAsia="zh-CN"/>
          <w:rPrChange w:id="2319" w:author="Kevin Gu" w:date="2020-05-18T10:36:00Z">
            <w:rPr>
              <w:rFonts w:hint="eastAsia"/>
              <w:noProof/>
              <w:lang w:val="en-US" w:eastAsia="zh-CN"/>
            </w:rPr>
          </w:rPrChange>
        </w:rPr>
        <w:t>，如果有任何关于清单中的资产需要被修改，资产清单需要立即进行更新。</w:t>
      </w:r>
      <w:ins w:id="2320" w:author="Julio Li [2]" w:date="2020-09-14T15:24:00Z">
        <w:r>
          <w:rPr>
            <w:rFonts w:hint="eastAsia"/>
            <w:noProof/>
            <w:lang w:val="en-GB" w:eastAsia="zh-CN"/>
          </w:rPr>
          <w:t>安全经理</w:t>
        </w:r>
      </w:ins>
      <w:del w:id="2321" w:author="Julio Li [2]" w:date="2020-09-14T15:24:00Z">
        <w:r w:rsidR="00D330FF" w:rsidRPr="00876437" w:rsidDel="003514E1">
          <w:rPr>
            <w:noProof/>
            <w:lang w:val="en-GB" w:eastAsia="zh-CN"/>
            <w:rPrChange w:id="2322" w:author="Kevin Gu" w:date="2020-05-18T10:36:00Z">
              <w:rPr>
                <w:noProof/>
                <w:lang w:val="en-US" w:eastAsia="zh-CN"/>
              </w:rPr>
            </w:rPrChange>
          </w:rPr>
          <w:delText>CISO</w:delText>
        </w:r>
      </w:del>
      <w:r w:rsidR="00D330FF" w:rsidRPr="00876437">
        <w:rPr>
          <w:rFonts w:hint="eastAsia"/>
          <w:noProof/>
          <w:lang w:val="en-GB" w:eastAsia="zh-CN"/>
          <w:rPrChange w:id="2323" w:author="Kevin Gu" w:date="2020-05-18T10:36:00Z">
            <w:rPr>
              <w:rFonts w:hint="eastAsia"/>
              <w:noProof/>
              <w:lang w:val="en-US" w:eastAsia="zh-CN"/>
            </w:rPr>
          </w:rPrChange>
        </w:rPr>
        <w:t>必须在资产清单上签字以确认评审结果。</w:t>
      </w:r>
      <w:commentRangeEnd w:id="2301"/>
      <w:r>
        <w:rPr>
          <w:rStyle w:val="CommentReference"/>
        </w:rPr>
        <w:commentReference w:id="2301"/>
      </w:r>
    </w:p>
    <w:p w14:paraId="42E86595" w14:textId="10AE9DC4" w:rsidR="004E00EC" w:rsidRPr="00876437" w:rsidRDefault="004E00EC">
      <w:pPr>
        <w:rPr>
          <w:ins w:id="2324" w:author="Julio Li" w:date="2020-05-13T15:48:00Z"/>
          <w:noProof/>
          <w:lang w:val="en-GB" w:eastAsia="zh-CN"/>
          <w:rPrChange w:id="2325" w:author="Kevin Gu" w:date="2020-05-18T10:36:00Z">
            <w:rPr>
              <w:ins w:id="2326" w:author="Julio Li" w:date="2020-05-13T15:48:00Z"/>
              <w:noProof/>
              <w:lang w:val="en-US" w:eastAsia="zh-CN"/>
            </w:rPr>
          </w:rPrChange>
        </w:rPr>
        <w:pPrChange w:id="2327" w:author="Julio Li" w:date="2020-05-13T15:48:00Z">
          <w:pPr>
            <w:spacing w:before="120" w:after="0" w:line="360" w:lineRule="auto"/>
          </w:pPr>
        </w:pPrChange>
      </w:pPr>
    </w:p>
    <w:p w14:paraId="76F76C58" w14:textId="0DC8DAF5" w:rsidR="00AC0B3A" w:rsidRPr="00876437" w:rsidDel="00710974" w:rsidRDefault="00C46FF7" w:rsidP="00AC0B3A">
      <w:pPr>
        <w:pStyle w:val="Title2"/>
        <w:rPr>
          <w:ins w:id="2328" w:author="Julio Li" w:date="2020-05-13T15:50:00Z"/>
          <w:del w:id="2329" w:author="Kevin Gu" w:date="2020-05-21T10:47:00Z"/>
          <w:lang w:val="en-GB"/>
          <w:rPrChange w:id="2330" w:author="Kevin Gu" w:date="2020-05-18T10:36:00Z">
            <w:rPr>
              <w:ins w:id="2331" w:author="Julio Li" w:date="2020-05-13T15:50:00Z"/>
              <w:del w:id="2332" w:author="Kevin Gu" w:date="2020-05-21T10:47:00Z"/>
            </w:rPr>
          </w:rPrChange>
        </w:rPr>
      </w:pPr>
      <w:ins w:id="2333" w:author="Julio Li" w:date="2020-05-13T15:48:00Z">
        <w:del w:id="2334" w:author="Kevin Gu" w:date="2020-05-21T10:47:00Z">
          <w:r w:rsidRPr="00876437" w:rsidDel="00710974">
            <w:rPr>
              <w:b w:val="0"/>
              <w:bCs w:val="0"/>
              <w:lang w:val="en-GB"/>
              <w:rPrChange w:id="2335" w:author="Kevin Gu" w:date="2020-05-18T10:36:00Z">
                <w:rPr>
                  <w:b w:val="0"/>
                  <w:bCs w:val="0"/>
                </w:rPr>
              </w:rPrChange>
            </w:rPr>
            <w:delText>Definitio</w:delText>
          </w:r>
        </w:del>
      </w:ins>
      <w:ins w:id="2336" w:author="Julio Li" w:date="2020-05-13T15:49:00Z">
        <w:del w:id="2337" w:author="Kevin Gu" w:date="2020-05-21T10:47:00Z">
          <w:r w:rsidRPr="00876437" w:rsidDel="00710974">
            <w:rPr>
              <w:b w:val="0"/>
              <w:bCs w:val="0"/>
              <w:lang w:val="en-GB" w:eastAsia="zh-CN"/>
              <w:rPrChange w:id="2338" w:author="Kevin Gu" w:date="2020-05-18T10:36:00Z">
                <w:rPr>
                  <w:b w:val="0"/>
                  <w:bCs w:val="0"/>
                  <w:lang w:eastAsia="zh-CN"/>
                </w:rPr>
              </w:rPrChange>
            </w:rPr>
            <w:delText xml:space="preserve">n of Assets </w:delText>
          </w:r>
          <w:r w:rsidRPr="00876437" w:rsidDel="00710974">
            <w:rPr>
              <w:rFonts w:hint="eastAsia"/>
              <w:b w:val="0"/>
              <w:bCs w:val="0"/>
              <w:lang w:val="en-GB" w:eastAsia="zh-CN"/>
              <w:rPrChange w:id="2339" w:author="Kevin Gu" w:date="2020-05-18T10:36:00Z">
                <w:rPr>
                  <w:rFonts w:hint="eastAsia"/>
                  <w:b w:val="0"/>
                  <w:bCs w:val="0"/>
                  <w:lang w:eastAsia="zh-CN"/>
                </w:rPr>
              </w:rPrChange>
            </w:rPr>
            <w:delText>资产</w:delText>
          </w:r>
        </w:del>
      </w:ins>
      <w:ins w:id="2340" w:author="Julio Li" w:date="2020-05-13T15:48:00Z">
        <w:del w:id="2341" w:author="Kevin Gu" w:date="2020-05-21T10:47:00Z">
          <w:r w:rsidRPr="00876437" w:rsidDel="00710974">
            <w:rPr>
              <w:rFonts w:hint="eastAsia"/>
              <w:b w:val="0"/>
              <w:bCs w:val="0"/>
              <w:lang w:val="en-GB"/>
              <w:rPrChange w:id="2342" w:author="Kevin Gu" w:date="2020-05-18T10:36:00Z">
                <w:rPr>
                  <w:rFonts w:hint="eastAsia"/>
                  <w:b w:val="0"/>
                  <w:bCs w:val="0"/>
                </w:rPr>
              </w:rPrChange>
            </w:rPr>
            <w:delText>定义</w:delText>
          </w:r>
        </w:del>
      </w:ins>
      <w:bookmarkStart w:id="2343" w:name="_Toc40964987"/>
      <w:bookmarkStart w:id="2344" w:name="_Toc40965342"/>
      <w:bookmarkStart w:id="2345" w:name="_Toc40965695"/>
      <w:bookmarkStart w:id="2346" w:name="_Toc40966047"/>
      <w:bookmarkStart w:id="2347" w:name="_Toc40966400"/>
      <w:bookmarkStart w:id="2348" w:name="_Toc40966752"/>
      <w:bookmarkStart w:id="2349" w:name="_Toc40967106"/>
      <w:bookmarkStart w:id="2350" w:name="_Toc40967460"/>
      <w:bookmarkStart w:id="2351" w:name="_Toc40967814"/>
      <w:bookmarkStart w:id="2352" w:name="_Toc40968168"/>
      <w:bookmarkStart w:id="2353" w:name="_Toc40969224"/>
      <w:bookmarkStart w:id="2354" w:name="_Toc40969580"/>
      <w:bookmarkStart w:id="2355" w:name="_Toc43386964"/>
      <w:bookmarkEnd w:id="2343"/>
      <w:bookmarkEnd w:id="2344"/>
      <w:bookmarkEnd w:id="2345"/>
      <w:bookmarkEnd w:id="2346"/>
      <w:bookmarkEnd w:id="2347"/>
      <w:bookmarkEnd w:id="2348"/>
      <w:bookmarkEnd w:id="2349"/>
      <w:bookmarkEnd w:id="2350"/>
      <w:bookmarkEnd w:id="2351"/>
      <w:bookmarkEnd w:id="2352"/>
      <w:bookmarkEnd w:id="2353"/>
      <w:bookmarkEnd w:id="2354"/>
      <w:bookmarkEnd w:id="2355"/>
    </w:p>
    <w:p w14:paraId="5995D26F" w14:textId="11A5212E" w:rsidR="00AC0B3A" w:rsidRPr="00876437" w:rsidDel="00710974" w:rsidRDefault="00AC0B3A">
      <w:pPr>
        <w:pStyle w:val="Title3"/>
        <w:rPr>
          <w:ins w:id="2356" w:author="Julio Li" w:date="2020-05-13T15:51:00Z"/>
          <w:del w:id="2357" w:author="Kevin Gu" w:date="2020-05-21T10:47:00Z"/>
          <w:lang w:val="en-GB"/>
          <w:rPrChange w:id="2358" w:author="Kevin Gu" w:date="2020-05-18T10:36:00Z">
            <w:rPr>
              <w:ins w:id="2359" w:author="Julio Li" w:date="2020-05-13T15:51:00Z"/>
              <w:del w:id="2360" w:author="Kevin Gu" w:date="2020-05-21T10:47:00Z"/>
            </w:rPr>
          </w:rPrChange>
        </w:rPr>
        <w:pPrChange w:id="2361" w:author="Julio Li" w:date="2020-05-13T15:52:00Z">
          <w:pPr/>
        </w:pPrChange>
      </w:pPr>
      <w:ins w:id="2362" w:author="Julio Li" w:date="2020-05-13T15:51:00Z">
        <w:del w:id="2363" w:author="Kevin Gu" w:date="2020-05-21T10:47:00Z">
          <w:r w:rsidRPr="00876437" w:rsidDel="00710974">
            <w:rPr>
              <w:lang w:val="en-GB"/>
              <w:rPrChange w:id="2364" w:author="Kevin Gu" w:date="2020-05-18T10:36:00Z">
                <w:rPr/>
              </w:rPrChange>
            </w:rPr>
            <w:delText xml:space="preserve">Asset: Materials and sensitive information related to the manufacture of cards </w:delText>
          </w:r>
          <w:bookmarkStart w:id="2365" w:name="_Toc40964988"/>
          <w:bookmarkStart w:id="2366" w:name="_Toc40965343"/>
          <w:bookmarkStart w:id="2367" w:name="_Toc40965696"/>
          <w:bookmarkStart w:id="2368" w:name="_Toc40966048"/>
          <w:bookmarkStart w:id="2369" w:name="_Toc40966401"/>
          <w:bookmarkStart w:id="2370" w:name="_Toc40966753"/>
          <w:bookmarkStart w:id="2371" w:name="_Toc40967107"/>
          <w:bookmarkStart w:id="2372" w:name="_Toc40967461"/>
          <w:bookmarkStart w:id="2373" w:name="_Toc40967815"/>
          <w:bookmarkStart w:id="2374" w:name="_Toc40968169"/>
          <w:bookmarkStart w:id="2375" w:name="_Toc40969225"/>
          <w:bookmarkStart w:id="2376" w:name="_Toc40969581"/>
          <w:bookmarkStart w:id="2377" w:name="_Toc43386965"/>
          <w:bookmarkEnd w:id="2365"/>
          <w:bookmarkEnd w:id="2366"/>
          <w:bookmarkEnd w:id="2367"/>
          <w:bookmarkEnd w:id="2368"/>
          <w:bookmarkEnd w:id="2369"/>
          <w:bookmarkEnd w:id="2370"/>
          <w:bookmarkEnd w:id="2371"/>
          <w:bookmarkEnd w:id="2372"/>
          <w:bookmarkEnd w:id="2373"/>
          <w:bookmarkEnd w:id="2374"/>
          <w:bookmarkEnd w:id="2375"/>
          <w:bookmarkEnd w:id="2376"/>
          <w:bookmarkEnd w:id="2377"/>
        </w:del>
      </w:ins>
    </w:p>
    <w:p w14:paraId="63B6D1ED" w14:textId="245DCD60" w:rsidR="00AC0B3A" w:rsidRPr="00876437" w:rsidDel="00876437" w:rsidRDefault="00AC0B3A">
      <w:pPr>
        <w:pStyle w:val="ListParagraph"/>
        <w:numPr>
          <w:ilvl w:val="0"/>
          <w:numId w:val="47"/>
        </w:numPr>
        <w:rPr>
          <w:ins w:id="2378" w:author="Julio Li" w:date="2020-05-13T15:51:00Z"/>
          <w:del w:id="2379" w:author="Kevin Gu" w:date="2020-05-18T10:37:00Z"/>
          <w:lang w:val="en-GB"/>
          <w:rPrChange w:id="2380" w:author="Kevin Gu" w:date="2020-05-18T10:38:00Z">
            <w:rPr>
              <w:ins w:id="2381" w:author="Julio Li" w:date="2020-05-13T15:51:00Z"/>
              <w:del w:id="2382" w:author="Kevin Gu" w:date="2020-05-18T10:37:00Z"/>
            </w:rPr>
          </w:rPrChange>
        </w:rPr>
        <w:pPrChange w:id="2383" w:author="Kevin Gu" w:date="2020-05-18T10:39:00Z">
          <w:pPr/>
        </w:pPrChange>
      </w:pPr>
      <w:ins w:id="2384" w:author="Julio Li" w:date="2020-05-13T15:51:00Z">
        <w:del w:id="2385" w:author="Kevin Gu" w:date="2020-05-18T10:37:00Z">
          <w:r w:rsidRPr="00876437" w:rsidDel="00876437">
            <w:rPr>
              <w:rFonts w:hint="eastAsia"/>
              <w:lang w:val="en-GB"/>
              <w:rPrChange w:id="2386" w:author="Kevin Gu" w:date="2020-05-18T10:38:00Z">
                <w:rPr>
                  <w:rFonts w:hint="eastAsia"/>
                </w:rPr>
              </w:rPrChange>
            </w:rPr>
            <w:delText>资产：与</w:delText>
          </w:r>
          <w:r w:rsidRPr="00876437" w:rsidDel="00876437">
            <w:rPr>
              <w:lang w:val="en-GB"/>
              <w:rPrChange w:id="2387" w:author="Kevin Gu" w:date="2020-05-18T10:38:00Z">
                <w:rPr/>
              </w:rPrChange>
            </w:rPr>
            <w:delText>SIM</w:delText>
          </w:r>
          <w:r w:rsidRPr="00876437" w:rsidDel="00876437">
            <w:rPr>
              <w:rFonts w:hint="eastAsia"/>
              <w:lang w:val="en-GB"/>
              <w:rPrChange w:id="2388" w:author="Kevin Gu" w:date="2020-05-18T10:38:00Z">
                <w:rPr>
                  <w:rFonts w:hint="eastAsia"/>
                </w:rPr>
              </w:rPrChange>
            </w:rPr>
            <w:delText>卡生产产相关的材料及敏感信息</w:delText>
          </w:r>
          <w:bookmarkStart w:id="2389" w:name="_Toc40964989"/>
          <w:bookmarkStart w:id="2390" w:name="_Toc40965344"/>
          <w:bookmarkStart w:id="2391" w:name="_Toc40965697"/>
          <w:bookmarkStart w:id="2392" w:name="_Toc40966049"/>
          <w:bookmarkStart w:id="2393" w:name="_Toc40966402"/>
          <w:bookmarkStart w:id="2394" w:name="_Toc40966754"/>
          <w:bookmarkStart w:id="2395" w:name="_Toc40967108"/>
          <w:bookmarkStart w:id="2396" w:name="_Toc40967462"/>
          <w:bookmarkStart w:id="2397" w:name="_Toc40967816"/>
          <w:bookmarkStart w:id="2398" w:name="_Toc40968170"/>
          <w:bookmarkStart w:id="2399" w:name="_Toc40969226"/>
          <w:bookmarkStart w:id="2400" w:name="_Toc40969582"/>
          <w:bookmarkStart w:id="2401" w:name="_Toc43386966"/>
          <w:bookmarkEnd w:id="2389"/>
          <w:bookmarkEnd w:id="2390"/>
          <w:bookmarkEnd w:id="2391"/>
          <w:bookmarkEnd w:id="2392"/>
          <w:bookmarkEnd w:id="2393"/>
          <w:bookmarkEnd w:id="2394"/>
          <w:bookmarkEnd w:id="2395"/>
          <w:bookmarkEnd w:id="2396"/>
          <w:bookmarkEnd w:id="2397"/>
          <w:bookmarkEnd w:id="2398"/>
          <w:bookmarkEnd w:id="2399"/>
          <w:bookmarkEnd w:id="2400"/>
          <w:bookmarkEnd w:id="2401"/>
        </w:del>
      </w:ins>
    </w:p>
    <w:p w14:paraId="37DF93A6" w14:textId="3E69D13A" w:rsidR="00AC0B3A" w:rsidRPr="00876437" w:rsidDel="00876437" w:rsidRDefault="00AC0B3A">
      <w:pPr>
        <w:pStyle w:val="ListParagraph"/>
        <w:numPr>
          <w:ilvl w:val="0"/>
          <w:numId w:val="47"/>
        </w:numPr>
        <w:rPr>
          <w:ins w:id="2402" w:author="Julio Li" w:date="2020-05-13T15:51:00Z"/>
          <w:del w:id="2403" w:author="Kevin Gu" w:date="2020-05-18T10:37:00Z"/>
          <w:lang w:val="en-GB"/>
          <w:rPrChange w:id="2404" w:author="Kevin Gu" w:date="2020-05-18T10:36:00Z">
            <w:rPr>
              <w:ins w:id="2405" w:author="Julio Li" w:date="2020-05-13T15:51:00Z"/>
              <w:del w:id="2406" w:author="Kevin Gu" w:date="2020-05-18T10:37:00Z"/>
            </w:rPr>
          </w:rPrChange>
        </w:rPr>
        <w:pPrChange w:id="2407" w:author="Kevin Gu" w:date="2020-05-18T10:39:00Z">
          <w:pPr/>
        </w:pPrChange>
      </w:pPr>
      <w:ins w:id="2408" w:author="Julio Li" w:date="2020-05-13T15:51:00Z">
        <w:del w:id="2409" w:author="Kevin Gu" w:date="2020-05-21T10:47:00Z">
          <w:r w:rsidRPr="00876437" w:rsidDel="00710974">
            <w:rPr>
              <w:lang w:val="en-GB"/>
              <w:rPrChange w:id="2410" w:author="Kevin Gu" w:date="2020-05-18T10:36:00Z">
                <w:rPr/>
              </w:rPrChange>
            </w:rPr>
            <w:delText>Import of Sensitive Component</w:delText>
          </w:r>
        </w:del>
        <w:bookmarkStart w:id="2411" w:name="_Toc40964990"/>
        <w:bookmarkStart w:id="2412" w:name="_Toc40965345"/>
        <w:bookmarkStart w:id="2413" w:name="_Toc40965698"/>
        <w:bookmarkStart w:id="2414" w:name="_Toc40966050"/>
        <w:bookmarkStart w:id="2415" w:name="_Toc40966403"/>
        <w:bookmarkStart w:id="2416" w:name="_Toc40966755"/>
        <w:bookmarkStart w:id="2417" w:name="_Toc40967109"/>
        <w:bookmarkStart w:id="2418" w:name="_Toc40967463"/>
        <w:bookmarkStart w:id="2419" w:name="_Toc40967817"/>
        <w:bookmarkStart w:id="2420" w:name="_Toc40968171"/>
        <w:bookmarkStart w:id="2421" w:name="_Toc40969227"/>
        <w:bookmarkStart w:id="2422" w:name="_Toc40969583"/>
        <w:bookmarkStart w:id="2423" w:name="_Toc43386967"/>
        <w:bookmarkEnd w:id="2411"/>
        <w:bookmarkEnd w:id="2412"/>
        <w:bookmarkEnd w:id="2413"/>
        <w:bookmarkEnd w:id="2414"/>
        <w:bookmarkEnd w:id="2415"/>
        <w:bookmarkEnd w:id="2416"/>
        <w:bookmarkEnd w:id="2417"/>
        <w:bookmarkEnd w:id="2418"/>
        <w:bookmarkEnd w:id="2419"/>
        <w:bookmarkEnd w:id="2420"/>
        <w:bookmarkEnd w:id="2421"/>
        <w:bookmarkEnd w:id="2422"/>
        <w:bookmarkEnd w:id="2423"/>
      </w:ins>
    </w:p>
    <w:p w14:paraId="77A0569F" w14:textId="35A16324" w:rsidR="00AC0B3A" w:rsidRPr="00876437" w:rsidDel="00710974" w:rsidRDefault="00AC0B3A">
      <w:pPr>
        <w:pStyle w:val="ListParagraph"/>
        <w:numPr>
          <w:ilvl w:val="0"/>
          <w:numId w:val="47"/>
        </w:numPr>
        <w:rPr>
          <w:ins w:id="2424" w:author="Julio Li" w:date="2020-05-13T15:51:00Z"/>
          <w:del w:id="2425" w:author="Kevin Gu" w:date="2020-05-21T10:47:00Z"/>
          <w:lang w:val="en-GB"/>
          <w:rPrChange w:id="2426" w:author="Kevin Gu" w:date="2020-05-18T10:36:00Z">
            <w:rPr>
              <w:ins w:id="2427" w:author="Julio Li" w:date="2020-05-13T15:51:00Z"/>
              <w:del w:id="2428" w:author="Kevin Gu" w:date="2020-05-21T10:47:00Z"/>
            </w:rPr>
          </w:rPrChange>
        </w:rPr>
        <w:pPrChange w:id="2429" w:author="Kevin Gu" w:date="2020-05-18T10:39:00Z">
          <w:pPr/>
        </w:pPrChange>
      </w:pPr>
      <w:ins w:id="2430" w:author="Julio Li" w:date="2020-05-13T15:51:00Z">
        <w:del w:id="2431" w:author="Kevin Gu" w:date="2020-05-21T10:47:00Z">
          <w:r w:rsidRPr="00876437" w:rsidDel="00710974">
            <w:rPr>
              <w:rFonts w:hint="eastAsia"/>
              <w:lang w:val="en-GB"/>
              <w:rPrChange w:id="2432" w:author="Kevin Gu" w:date="2020-05-18T10:36:00Z">
                <w:rPr>
                  <w:rFonts w:hint="eastAsia"/>
                </w:rPr>
              </w:rPrChange>
            </w:rPr>
            <w:delText>输入敏感组件</w:delText>
          </w:r>
          <w:bookmarkStart w:id="2433" w:name="_Toc40964991"/>
          <w:bookmarkStart w:id="2434" w:name="_Toc40965346"/>
          <w:bookmarkStart w:id="2435" w:name="_Toc40965699"/>
          <w:bookmarkStart w:id="2436" w:name="_Toc40966051"/>
          <w:bookmarkStart w:id="2437" w:name="_Toc40966404"/>
          <w:bookmarkStart w:id="2438" w:name="_Toc40966756"/>
          <w:bookmarkStart w:id="2439" w:name="_Toc40967110"/>
          <w:bookmarkStart w:id="2440" w:name="_Toc40967464"/>
          <w:bookmarkStart w:id="2441" w:name="_Toc40967818"/>
          <w:bookmarkStart w:id="2442" w:name="_Toc40968172"/>
          <w:bookmarkStart w:id="2443" w:name="_Toc40969228"/>
          <w:bookmarkStart w:id="2444" w:name="_Toc40969584"/>
          <w:bookmarkStart w:id="2445" w:name="_Toc43386968"/>
          <w:bookmarkEnd w:id="2433"/>
          <w:bookmarkEnd w:id="2434"/>
          <w:bookmarkEnd w:id="2435"/>
          <w:bookmarkEnd w:id="2436"/>
          <w:bookmarkEnd w:id="2437"/>
          <w:bookmarkEnd w:id="2438"/>
          <w:bookmarkEnd w:id="2439"/>
          <w:bookmarkEnd w:id="2440"/>
          <w:bookmarkEnd w:id="2441"/>
          <w:bookmarkEnd w:id="2442"/>
          <w:bookmarkEnd w:id="2443"/>
          <w:bookmarkEnd w:id="2444"/>
          <w:bookmarkEnd w:id="2445"/>
        </w:del>
      </w:ins>
    </w:p>
    <w:p w14:paraId="5D2816AF" w14:textId="7E50D055" w:rsidR="00AC0B3A" w:rsidRPr="00876437" w:rsidDel="00876437" w:rsidRDefault="00AC0B3A" w:rsidP="00AC0B3A">
      <w:pPr>
        <w:rPr>
          <w:ins w:id="2446" w:author="Julio Li" w:date="2020-05-13T15:51:00Z"/>
          <w:del w:id="2447" w:author="Kevin Gu" w:date="2020-05-18T10:37:00Z"/>
          <w:lang w:val="en-GB"/>
          <w:rPrChange w:id="2448" w:author="Kevin Gu" w:date="2020-05-18T10:36:00Z">
            <w:rPr>
              <w:ins w:id="2449" w:author="Julio Li" w:date="2020-05-13T15:51:00Z"/>
              <w:del w:id="2450" w:author="Kevin Gu" w:date="2020-05-18T10:37:00Z"/>
            </w:rPr>
          </w:rPrChange>
        </w:rPr>
      </w:pPr>
      <w:ins w:id="2451" w:author="Julio Li" w:date="2020-05-13T15:51:00Z">
        <w:del w:id="2452" w:author="Kevin Gu" w:date="2020-05-21T10:47:00Z">
          <w:r w:rsidRPr="00876437" w:rsidDel="00710974">
            <w:rPr>
              <w:lang w:val="en-GB"/>
              <w:rPrChange w:id="2453" w:author="Kevin Gu" w:date="2020-05-18T10:36:00Z">
                <w:rPr/>
              </w:rPrChange>
            </w:rPr>
            <w:delText>Files,algorithm,encrypted key, IMSI, etc.</w:delText>
          </w:r>
        </w:del>
        <w:bookmarkStart w:id="2454" w:name="_Toc40964992"/>
        <w:bookmarkStart w:id="2455" w:name="_Toc40965347"/>
        <w:bookmarkStart w:id="2456" w:name="_Toc40965700"/>
        <w:bookmarkStart w:id="2457" w:name="_Toc40966052"/>
        <w:bookmarkStart w:id="2458" w:name="_Toc40966405"/>
        <w:bookmarkStart w:id="2459" w:name="_Toc40966757"/>
        <w:bookmarkStart w:id="2460" w:name="_Toc40967111"/>
        <w:bookmarkStart w:id="2461" w:name="_Toc40967465"/>
        <w:bookmarkStart w:id="2462" w:name="_Toc40967819"/>
        <w:bookmarkStart w:id="2463" w:name="_Toc40968173"/>
        <w:bookmarkStart w:id="2464" w:name="_Toc40969229"/>
        <w:bookmarkStart w:id="2465" w:name="_Toc40969585"/>
        <w:bookmarkStart w:id="2466" w:name="_Toc43386969"/>
        <w:bookmarkEnd w:id="2454"/>
        <w:bookmarkEnd w:id="2455"/>
        <w:bookmarkEnd w:id="2456"/>
        <w:bookmarkEnd w:id="2457"/>
        <w:bookmarkEnd w:id="2458"/>
        <w:bookmarkEnd w:id="2459"/>
        <w:bookmarkEnd w:id="2460"/>
        <w:bookmarkEnd w:id="2461"/>
        <w:bookmarkEnd w:id="2462"/>
        <w:bookmarkEnd w:id="2463"/>
        <w:bookmarkEnd w:id="2464"/>
        <w:bookmarkEnd w:id="2465"/>
        <w:bookmarkEnd w:id="2466"/>
      </w:ins>
    </w:p>
    <w:p w14:paraId="65FB1A67" w14:textId="2ECFF3A4" w:rsidR="00AC0B3A" w:rsidRPr="00876437" w:rsidDel="00710974" w:rsidRDefault="00AC0B3A">
      <w:pPr>
        <w:pStyle w:val="ListParagraph"/>
        <w:numPr>
          <w:ilvl w:val="0"/>
          <w:numId w:val="47"/>
        </w:numPr>
        <w:rPr>
          <w:ins w:id="2467" w:author="Julio Li" w:date="2020-05-13T15:51:00Z"/>
          <w:del w:id="2468" w:author="Kevin Gu" w:date="2020-05-21T10:47:00Z"/>
          <w:lang w:val="en-GB"/>
          <w:rPrChange w:id="2469" w:author="Kevin Gu" w:date="2020-05-18T10:38:00Z">
            <w:rPr>
              <w:ins w:id="2470" w:author="Julio Li" w:date="2020-05-13T15:51:00Z"/>
              <w:del w:id="2471" w:author="Kevin Gu" w:date="2020-05-21T10:47:00Z"/>
            </w:rPr>
          </w:rPrChange>
        </w:rPr>
        <w:pPrChange w:id="2472" w:author="Kevin Gu" w:date="2020-05-18T10:38:00Z">
          <w:pPr/>
        </w:pPrChange>
      </w:pPr>
      <w:ins w:id="2473" w:author="Julio Li" w:date="2020-05-13T15:51:00Z">
        <w:del w:id="2474" w:author="Kevin Gu" w:date="2020-05-21T10:47:00Z">
          <w:r w:rsidRPr="00876437" w:rsidDel="00710974">
            <w:rPr>
              <w:rFonts w:hint="eastAsia"/>
              <w:lang w:val="en-GB"/>
              <w:rPrChange w:id="2475" w:author="Kevin Gu" w:date="2020-05-18T10:38:00Z">
                <w:rPr>
                  <w:rFonts w:hint="eastAsia"/>
                </w:rPr>
              </w:rPrChange>
            </w:rPr>
            <w:delText>包括类似于输入档案、运算法则、密钥、</w:delText>
          </w:r>
          <w:r w:rsidRPr="00876437" w:rsidDel="00710974">
            <w:rPr>
              <w:lang w:val="en-GB"/>
              <w:rPrChange w:id="2476" w:author="Kevin Gu" w:date="2020-05-18T10:38:00Z">
                <w:rPr/>
              </w:rPrChange>
            </w:rPr>
            <w:delText>IMSI</w:delText>
          </w:r>
          <w:r w:rsidRPr="00876437" w:rsidDel="00710974">
            <w:rPr>
              <w:rFonts w:hint="eastAsia"/>
              <w:lang w:val="en-GB"/>
              <w:rPrChange w:id="2477" w:author="Kevin Gu" w:date="2020-05-18T10:38:00Z">
                <w:rPr>
                  <w:rFonts w:hint="eastAsia"/>
                </w:rPr>
              </w:rPrChange>
            </w:rPr>
            <w:delText>等</w:delText>
          </w:r>
        </w:del>
        <w:del w:id="2478" w:author="Kevin Gu" w:date="2020-05-18T10:39:00Z">
          <w:r w:rsidRPr="00876437" w:rsidDel="00876437">
            <w:rPr>
              <w:rFonts w:hint="eastAsia"/>
              <w:lang w:val="en-GB"/>
              <w:rPrChange w:id="2479" w:author="Kevin Gu" w:date="2020-05-18T10:38:00Z">
                <w:rPr>
                  <w:rFonts w:hint="eastAsia"/>
                </w:rPr>
              </w:rPrChange>
            </w:rPr>
            <w:delText>。</w:delText>
          </w:r>
        </w:del>
        <w:bookmarkStart w:id="2480" w:name="_Toc40964993"/>
        <w:bookmarkStart w:id="2481" w:name="_Toc40965348"/>
        <w:bookmarkStart w:id="2482" w:name="_Toc40965701"/>
        <w:bookmarkStart w:id="2483" w:name="_Toc40966053"/>
        <w:bookmarkStart w:id="2484" w:name="_Toc40966406"/>
        <w:bookmarkStart w:id="2485" w:name="_Toc40966758"/>
        <w:bookmarkStart w:id="2486" w:name="_Toc40967112"/>
        <w:bookmarkStart w:id="2487" w:name="_Toc40967466"/>
        <w:bookmarkStart w:id="2488" w:name="_Toc40967820"/>
        <w:bookmarkStart w:id="2489" w:name="_Toc40968174"/>
        <w:bookmarkStart w:id="2490" w:name="_Toc40969230"/>
        <w:bookmarkStart w:id="2491" w:name="_Toc40969586"/>
        <w:bookmarkStart w:id="2492" w:name="_Toc43386970"/>
        <w:bookmarkEnd w:id="2480"/>
        <w:bookmarkEnd w:id="2481"/>
        <w:bookmarkEnd w:id="2482"/>
        <w:bookmarkEnd w:id="2483"/>
        <w:bookmarkEnd w:id="2484"/>
        <w:bookmarkEnd w:id="2485"/>
        <w:bookmarkEnd w:id="2486"/>
        <w:bookmarkEnd w:id="2487"/>
        <w:bookmarkEnd w:id="2488"/>
        <w:bookmarkEnd w:id="2489"/>
        <w:bookmarkEnd w:id="2490"/>
        <w:bookmarkEnd w:id="2491"/>
        <w:bookmarkEnd w:id="2492"/>
      </w:ins>
    </w:p>
    <w:p w14:paraId="3F1A206F" w14:textId="7AC29AF0" w:rsidR="00AC0B3A" w:rsidRPr="00876437" w:rsidDel="00876437" w:rsidRDefault="00AC0B3A" w:rsidP="00AC0B3A">
      <w:pPr>
        <w:rPr>
          <w:ins w:id="2493" w:author="Julio Li" w:date="2020-05-13T15:52:00Z"/>
          <w:del w:id="2494" w:author="Kevin Gu" w:date="2020-05-18T10:37:00Z"/>
          <w:lang w:val="en-GB"/>
          <w:rPrChange w:id="2495" w:author="Kevin Gu" w:date="2020-05-18T10:36:00Z">
            <w:rPr>
              <w:ins w:id="2496" w:author="Julio Li" w:date="2020-05-13T15:52:00Z"/>
              <w:del w:id="2497" w:author="Kevin Gu" w:date="2020-05-18T10:37:00Z"/>
            </w:rPr>
          </w:rPrChange>
        </w:rPr>
      </w:pPr>
      <w:ins w:id="2498" w:author="Julio Li" w:date="2020-05-13T15:51:00Z">
        <w:del w:id="2499" w:author="Kevin Gu" w:date="2020-05-21T10:47:00Z">
          <w:r w:rsidRPr="00876437" w:rsidDel="00710974">
            <w:rPr>
              <w:lang w:val="en-GB"/>
              <w:rPrChange w:id="2500" w:author="Kevin Gu" w:date="2020-05-18T10:36:00Z">
                <w:rPr/>
              </w:rPrChange>
            </w:rPr>
            <w:delText>Semi-finished Good</w:delText>
          </w:r>
        </w:del>
      </w:ins>
      <w:bookmarkStart w:id="2501" w:name="_Toc40964994"/>
      <w:bookmarkStart w:id="2502" w:name="_Toc40965349"/>
      <w:bookmarkStart w:id="2503" w:name="_Toc40965702"/>
      <w:bookmarkStart w:id="2504" w:name="_Toc40966054"/>
      <w:bookmarkStart w:id="2505" w:name="_Toc40966407"/>
      <w:bookmarkStart w:id="2506" w:name="_Toc40966759"/>
      <w:bookmarkStart w:id="2507" w:name="_Toc40967113"/>
      <w:bookmarkStart w:id="2508" w:name="_Toc40967467"/>
      <w:bookmarkStart w:id="2509" w:name="_Toc40967821"/>
      <w:bookmarkStart w:id="2510" w:name="_Toc40968175"/>
      <w:bookmarkStart w:id="2511" w:name="_Toc40969231"/>
      <w:bookmarkStart w:id="2512" w:name="_Toc40969587"/>
      <w:bookmarkStart w:id="2513" w:name="_Toc43386971"/>
      <w:bookmarkEnd w:id="2501"/>
      <w:bookmarkEnd w:id="2502"/>
      <w:bookmarkEnd w:id="2503"/>
      <w:bookmarkEnd w:id="2504"/>
      <w:bookmarkEnd w:id="2505"/>
      <w:bookmarkEnd w:id="2506"/>
      <w:bookmarkEnd w:id="2507"/>
      <w:bookmarkEnd w:id="2508"/>
      <w:bookmarkEnd w:id="2509"/>
      <w:bookmarkEnd w:id="2510"/>
      <w:bookmarkEnd w:id="2511"/>
      <w:bookmarkEnd w:id="2512"/>
      <w:bookmarkEnd w:id="2513"/>
    </w:p>
    <w:p w14:paraId="6D30D1A8" w14:textId="35379136" w:rsidR="00AC0B3A" w:rsidRPr="00876437" w:rsidDel="00710974" w:rsidRDefault="00AC0B3A">
      <w:pPr>
        <w:pStyle w:val="ListParagraph"/>
        <w:numPr>
          <w:ilvl w:val="0"/>
          <w:numId w:val="47"/>
        </w:numPr>
        <w:rPr>
          <w:ins w:id="2514" w:author="Julio Li" w:date="2020-05-13T15:51:00Z"/>
          <w:del w:id="2515" w:author="Kevin Gu" w:date="2020-05-21T10:47:00Z"/>
          <w:lang w:val="en-GB"/>
          <w:rPrChange w:id="2516" w:author="Kevin Gu" w:date="2020-05-18T10:38:00Z">
            <w:rPr>
              <w:ins w:id="2517" w:author="Julio Li" w:date="2020-05-13T15:51:00Z"/>
              <w:del w:id="2518" w:author="Kevin Gu" w:date="2020-05-21T10:47:00Z"/>
            </w:rPr>
          </w:rPrChange>
        </w:rPr>
        <w:pPrChange w:id="2519" w:author="Kevin Gu" w:date="2020-05-18T10:38:00Z">
          <w:pPr/>
        </w:pPrChange>
      </w:pPr>
      <w:ins w:id="2520" w:author="Julio Li" w:date="2020-05-13T15:51:00Z">
        <w:del w:id="2521" w:author="Kevin Gu" w:date="2020-05-21T10:47:00Z">
          <w:r w:rsidRPr="00876437" w:rsidDel="00710974">
            <w:rPr>
              <w:rFonts w:hint="eastAsia"/>
              <w:lang w:val="en-GB"/>
              <w:rPrChange w:id="2522" w:author="Kevin Gu" w:date="2020-05-18T10:38:00Z">
                <w:rPr>
                  <w:rFonts w:hint="eastAsia"/>
                </w:rPr>
              </w:rPrChange>
            </w:rPr>
            <w:delText>半成品</w:delText>
          </w:r>
          <w:bookmarkStart w:id="2523" w:name="_Toc40964995"/>
          <w:bookmarkStart w:id="2524" w:name="_Toc40965350"/>
          <w:bookmarkStart w:id="2525" w:name="_Toc40965703"/>
          <w:bookmarkStart w:id="2526" w:name="_Toc40966055"/>
          <w:bookmarkStart w:id="2527" w:name="_Toc40966408"/>
          <w:bookmarkStart w:id="2528" w:name="_Toc40966760"/>
          <w:bookmarkStart w:id="2529" w:name="_Toc40967114"/>
          <w:bookmarkStart w:id="2530" w:name="_Toc40967468"/>
          <w:bookmarkStart w:id="2531" w:name="_Toc40967822"/>
          <w:bookmarkStart w:id="2532" w:name="_Toc40968176"/>
          <w:bookmarkStart w:id="2533" w:name="_Toc40969232"/>
          <w:bookmarkStart w:id="2534" w:name="_Toc40969588"/>
          <w:bookmarkStart w:id="2535" w:name="_Toc43386972"/>
          <w:bookmarkEnd w:id="2523"/>
          <w:bookmarkEnd w:id="2524"/>
          <w:bookmarkEnd w:id="2525"/>
          <w:bookmarkEnd w:id="2526"/>
          <w:bookmarkEnd w:id="2527"/>
          <w:bookmarkEnd w:id="2528"/>
          <w:bookmarkEnd w:id="2529"/>
          <w:bookmarkEnd w:id="2530"/>
          <w:bookmarkEnd w:id="2531"/>
          <w:bookmarkEnd w:id="2532"/>
          <w:bookmarkEnd w:id="2533"/>
          <w:bookmarkEnd w:id="2534"/>
          <w:bookmarkEnd w:id="2535"/>
        </w:del>
      </w:ins>
    </w:p>
    <w:p w14:paraId="04E81DFC" w14:textId="09AF7161" w:rsidR="00AC0B3A" w:rsidRPr="00876437" w:rsidDel="00876437" w:rsidRDefault="00AC0B3A" w:rsidP="00AC0B3A">
      <w:pPr>
        <w:rPr>
          <w:ins w:id="2536" w:author="Julio Li" w:date="2020-05-13T15:51:00Z"/>
          <w:del w:id="2537" w:author="Kevin Gu" w:date="2020-05-18T10:37:00Z"/>
          <w:lang w:val="en-GB"/>
          <w:rPrChange w:id="2538" w:author="Kevin Gu" w:date="2020-05-18T10:36:00Z">
            <w:rPr>
              <w:ins w:id="2539" w:author="Julio Li" w:date="2020-05-13T15:51:00Z"/>
              <w:del w:id="2540" w:author="Kevin Gu" w:date="2020-05-18T10:37:00Z"/>
            </w:rPr>
          </w:rPrChange>
        </w:rPr>
      </w:pPr>
      <w:ins w:id="2541" w:author="Julio Li" w:date="2020-05-13T15:51:00Z">
        <w:del w:id="2542" w:author="Kevin Gu" w:date="2020-05-21T10:47:00Z">
          <w:r w:rsidRPr="00876437" w:rsidDel="00710974">
            <w:rPr>
              <w:lang w:val="en-GB"/>
              <w:rPrChange w:id="2543" w:author="Kevin Gu" w:date="2020-05-18T10:36:00Z">
                <w:rPr/>
              </w:rPrChange>
            </w:rPr>
            <w:delText>module, and products not completely personalized.</w:delText>
          </w:r>
        </w:del>
        <w:bookmarkStart w:id="2544" w:name="_Toc40964996"/>
        <w:bookmarkStart w:id="2545" w:name="_Toc40965351"/>
        <w:bookmarkStart w:id="2546" w:name="_Toc40965704"/>
        <w:bookmarkStart w:id="2547" w:name="_Toc40966056"/>
        <w:bookmarkStart w:id="2548" w:name="_Toc40966409"/>
        <w:bookmarkStart w:id="2549" w:name="_Toc40966761"/>
        <w:bookmarkStart w:id="2550" w:name="_Toc40967115"/>
        <w:bookmarkStart w:id="2551" w:name="_Toc40967469"/>
        <w:bookmarkStart w:id="2552" w:name="_Toc40967823"/>
        <w:bookmarkStart w:id="2553" w:name="_Toc40968177"/>
        <w:bookmarkStart w:id="2554" w:name="_Toc40969233"/>
        <w:bookmarkStart w:id="2555" w:name="_Toc40969589"/>
        <w:bookmarkStart w:id="2556" w:name="_Toc43386973"/>
        <w:bookmarkEnd w:id="2544"/>
        <w:bookmarkEnd w:id="2545"/>
        <w:bookmarkEnd w:id="2546"/>
        <w:bookmarkEnd w:id="2547"/>
        <w:bookmarkEnd w:id="2548"/>
        <w:bookmarkEnd w:id="2549"/>
        <w:bookmarkEnd w:id="2550"/>
        <w:bookmarkEnd w:id="2551"/>
        <w:bookmarkEnd w:id="2552"/>
        <w:bookmarkEnd w:id="2553"/>
        <w:bookmarkEnd w:id="2554"/>
        <w:bookmarkEnd w:id="2555"/>
        <w:bookmarkEnd w:id="2556"/>
      </w:ins>
    </w:p>
    <w:p w14:paraId="57D2FB14" w14:textId="70B710EA" w:rsidR="00AC0B3A" w:rsidRPr="00876437" w:rsidDel="00710974" w:rsidRDefault="00AC0B3A">
      <w:pPr>
        <w:pStyle w:val="ListParagraph"/>
        <w:numPr>
          <w:ilvl w:val="0"/>
          <w:numId w:val="47"/>
        </w:numPr>
        <w:rPr>
          <w:ins w:id="2557" w:author="Julio Li" w:date="2020-05-13T15:51:00Z"/>
          <w:del w:id="2558" w:author="Kevin Gu" w:date="2020-05-21T10:47:00Z"/>
          <w:lang w:val="en-GB"/>
          <w:rPrChange w:id="2559" w:author="Kevin Gu" w:date="2020-05-18T10:38:00Z">
            <w:rPr>
              <w:ins w:id="2560" w:author="Julio Li" w:date="2020-05-13T15:51:00Z"/>
              <w:del w:id="2561" w:author="Kevin Gu" w:date="2020-05-21T10:47:00Z"/>
            </w:rPr>
          </w:rPrChange>
        </w:rPr>
        <w:pPrChange w:id="2562" w:author="Kevin Gu" w:date="2020-05-18T10:38:00Z">
          <w:pPr/>
        </w:pPrChange>
      </w:pPr>
      <w:ins w:id="2563" w:author="Julio Li" w:date="2020-05-13T15:51:00Z">
        <w:del w:id="2564" w:author="Kevin Gu" w:date="2020-05-21T10:47:00Z">
          <w:r w:rsidRPr="00876437" w:rsidDel="00710974">
            <w:rPr>
              <w:rFonts w:hint="eastAsia"/>
              <w:lang w:val="en-GB"/>
              <w:rPrChange w:id="2565" w:author="Kevin Gu" w:date="2020-05-18T10:38:00Z">
                <w:rPr>
                  <w:rFonts w:hint="eastAsia"/>
                </w:rPr>
              </w:rPrChange>
            </w:rPr>
            <w:delText>包括类似于模块、未完全个人化的半成品等</w:delText>
          </w:r>
        </w:del>
        <w:del w:id="2566" w:author="Kevin Gu" w:date="2020-05-18T10:37:00Z">
          <w:r w:rsidRPr="00876437" w:rsidDel="00876437">
            <w:rPr>
              <w:rFonts w:hint="eastAsia"/>
              <w:lang w:val="en-GB"/>
              <w:rPrChange w:id="2567" w:author="Kevin Gu" w:date="2020-05-18T10:38:00Z">
                <w:rPr>
                  <w:rFonts w:hint="eastAsia"/>
                </w:rPr>
              </w:rPrChange>
            </w:rPr>
            <w:delText>。</w:delText>
          </w:r>
        </w:del>
        <w:bookmarkStart w:id="2568" w:name="_Toc40964997"/>
        <w:bookmarkStart w:id="2569" w:name="_Toc40965352"/>
        <w:bookmarkStart w:id="2570" w:name="_Toc40965705"/>
        <w:bookmarkStart w:id="2571" w:name="_Toc40966057"/>
        <w:bookmarkStart w:id="2572" w:name="_Toc40966410"/>
        <w:bookmarkStart w:id="2573" w:name="_Toc40966762"/>
        <w:bookmarkStart w:id="2574" w:name="_Toc40967116"/>
        <w:bookmarkStart w:id="2575" w:name="_Toc40967470"/>
        <w:bookmarkStart w:id="2576" w:name="_Toc40967824"/>
        <w:bookmarkStart w:id="2577" w:name="_Toc40968178"/>
        <w:bookmarkStart w:id="2578" w:name="_Toc40969234"/>
        <w:bookmarkStart w:id="2579" w:name="_Toc40969590"/>
        <w:bookmarkStart w:id="2580" w:name="_Toc43386974"/>
        <w:bookmarkEnd w:id="2568"/>
        <w:bookmarkEnd w:id="2569"/>
        <w:bookmarkEnd w:id="2570"/>
        <w:bookmarkEnd w:id="2571"/>
        <w:bookmarkEnd w:id="2572"/>
        <w:bookmarkEnd w:id="2573"/>
        <w:bookmarkEnd w:id="2574"/>
        <w:bookmarkEnd w:id="2575"/>
        <w:bookmarkEnd w:id="2576"/>
        <w:bookmarkEnd w:id="2577"/>
        <w:bookmarkEnd w:id="2578"/>
        <w:bookmarkEnd w:id="2579"/>
        <w:bookmarkEnd w:id="2580"/>
      </w:ins>
    </w:p>
    <w:p w14:paraId="64719241" w14:textId="3A10DB24" w:rsidR="00AC0B3A" w:rsidRPr="00876437" w:rsidDel="00876437" w:rsidRDefault="00AC0B3A" w:rsidP="00AC0B3A">
      <w:pPr>
        <w:rPr>
          <w:ins w:id="2581" w:author="Julio Li" w:date="2020-05-13T15:52:00Z"/>
          <w:del w:id="2582" w:author="Kevin Gu" w:date="2020-05-18T10:37:00Z"/>
          <w:lang w:val="en-GB"/>
          <w:rPrChange w:id="2583" w:author="Kevin Gu" w:date="2020-05-18T10:36:00Z">
            <w:rPr>
              <w:ins w:id="2584" w:author="Julio Li" w:date="2020-05-13T15:52:00Z"/>
              <w:del w:id="2585" w:author="Kevin Gu" w:date="2020-05-18T10:37:00Z"/>
            </w:rPr>
          </w:rPrChange>
        </w:rPr>
      </w:pPr>
      <w:ins w:id="2586" w:author="Julio Li" w:date="2020-05-13T15:51:00Z">
        <w:del w:id="2587" w:author="Kevin Gu" w:date="2020-05-21T10:47:00Z">
          <w:r w:rsidRPr="00876437" w:rsidDel="00710974">
            <w:rPr>
              <w:lang w:val="en-GB"/>
              <w:rPrChange w:id="2588" w:author="Kevin Gu" w:date="2020-05-18T10:36:00Z">
                <w:rPr/>
              </w:rPrChange>
            </w:rPr>
            <w:delText>Finished Goods</w:delText>
          </w:r>
        </w:del>
      </w:ins>
      <w:bookmarkStart w:id="2589" w:name="_Toc40964998"/>
      <w:bookmarkStart w:id="2590" w:name="_Toc40965353"/>
      <w:bookmarkStart w:id="2591" w:name="_Toc40965706"/>
      <w:bookmarkStart w:id="2592" w:name="_Toc40966058"/>
      <w:bookmarkStart w:id="2593" w:name="_Toc40966411"/>
      <w:bookmarkStart w:id="2594" w:name="_Toc40966763"/>
      <w:bookmarkStart w:id="2595" w:name="_Toc40967117"/>
      <w:bookmarkStart w:id="2596" w:name="_Toc40967471"/>
      <w:bookmarkStart w:id="2597" w:name="_Toc40967825"/>
      <w:bookmarkStart w:id="2598" w:name="_Toc40968179"/>
      <w:bookmarkStart w:id="2599" w:name="_Toc40969235"/>
      <w:bookmarkStart w:id="2600" w:name="_Toc40969591"/>
      <w:bookmarkStart w:id="2601" w:name="_Toc43386975"/>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14:paraId="53F70063" w14:textId="14627CDF" w:rsidR="00AC0B3A" w:rsidRPr="00876437" w:rsidDel="00710974" w:rsidRDefault="00AC0B3A">
      <w:pPr>
        <w:pStyle w:val="ListParagraph"/>
        <w:numPr>
          <w:ilvl w:val="0"/>
          <w:numId w:val="47"/>
        </w:numPr>
        <w:rPr>
          <w:ins w:id="2602" w:author="Julio Li" w:date="2020-05-13T15:51:00Z"/>
          <w:del w:id="2603" w:author="Kevin Gu" w:date="2020-05-21T10:47:00Z"/>
          <w:lang w:val="en-GB"/>
          <w:rPrChange w:id="2604" w:author="Kevin Gu" w:date="2020-05-18T10:38:00Z">
            <w:rPr>
              <w:ins w:id="2605" w:author="Julio Li" w:date="2020-05-13T15:51:00Z"/>
              <w:del w:id="2606" w:author="Kevin Gu" w:date="2020-05-21T10:47:00Z"/>
            </w:rPr>
          </w:rPrChange>
        </w:rPr>
        <w:pPrChange w:id="2607" w:author="Kevin Gu" w:date="2020-05-18T10:38:00Z">
          <w:pPr/>
        </w:pPrChange>
      </w:pPr>
      <w:ins w:id="2608" w:author="Julio Li" w:date="2020-05-13T15:51:00Z">
        <w:del w:id="2609" w:author="Kevin Gu" w:date="2020-05-21T10:47:00Z">
          <w:r w:rsidRPr="00876437" w:rsidDel="00710974">
            <w:rPr>
              <w:rFonts w:hint="eastAsia"/>
              <w:lang w:val="en-GB"/>
              <w:rPrChange w:id="2610" w:author="Kevin Gu" w:date="2020-05-18T10:38:00Z">
                <w:rPr>
                  <w:rFonts w:hint="eastAsia"/>
                </w:rPr>
              </w:rPrChange>
            </w:rPr>
            <w:delText>成品</w:delText>
          </w:r>
          <w:bookmarkStart w:id="2611" w:name="_Toc40964999"/>
          <w:bookmarkStart w:id="2612" w:name="_Toc40965354"/>
          <w:bookmarkStart w:id="2613" w:name="_Toc40965707"/>
          <w:bookmarkStart w:id="2614" w:name="_Toc40966059"/>
          <w:bookmarkStart w:id="2615" w:name="_Toc40966412"/>
          <w:bookmarkStart w:id="2616" w:name="_Toc40966764"/>
          <w:bookmarkStart w:id="2617" w:name="_Toc40967118"/>
          <w:bookmarkStart w:id="2618" w:name="_Toc40967472"/>
          <w:bookmarkStart w:id="2619" w:name="_Toc40967826"/>
          <w:bookmarkStart w:id="2620" w:name="_Toc40968180"/>
          <w:bookmarkStart w:id="2621" w:name="_Toc40969236"/>
          <w:bookmarkStart w:id="2622" w:name="_Toc40969592"/>
          <w:bookmarkStart w:id="2623" w:name="_Toc43386976"/>
          <w:bookmarkEnd w:id="2611"/>
          <w:bookmarkEnd w:id="2612"/>
          <w:bookmarkEnd w:id="2613"/>
          <w:bookmarkEnd w:id="2614"/>
          <w:bookmarkEnd w:id="2615"/>
          <w:bookmarkEnd w:id="2616"/>
          <w:bookmarkEnd w:id="2617"/>
          <w:bookmarkEnd w:id="2618"/>
          <w:bookmarkEnd w:id="2619"/>
          <w:bookmarkEnd w:id="2620"/>
          <w:bookmarkEnd w:id="2621"/>
          <w:bookmarkEnd w:id="2622"/>
          <w:bookmarkEnd w:id="2623"/>
        </w:del>
      </w:ins>
    </w:p>
    <w:p w14:paraId="45D6B2CD" w14:textId="122D614E" w:rsidR="00AC0B3A" w:rsidRPr="00876437" w:rsidDel="00876437" w:rsidRDefault="00AC0B3A" w:rsidP="00AC0B3A">
      <w:pPr>
        <w:rPr>
          <w:ins w:id="2624" w:author="Julio Li" w:date="2020-05-13T15:51:00Z"/>
          <w:del w:id="2625" w:author="Kevin Gu" w:date="2020-05-18T10:37:00Z"/>
          <w:lang w:val="en-GB"/>
          <w:rPrChange w:id="2626" w:author="Kevin Gu" w:date="2020-05-18T10:36:00Z">
            <w:rPr>
              <w:ins w:id="2627" w:author="Julio Li" w:date="2020-05-13T15:51:00Z"/>
              <w:del w:id="2628" w:author="Kevin Gu" w:date="2020-05-18T10:37:00Z"/>
            </w:rPr>
          </w:rPrChange>
        </w:rPr>
      </w:pPr>
      <w:ins w:id="2629" w:author="Julio Li" w:date="2020-05-13T15:51:00Z">
        <w:del w:id="2630" w:author="Kevin Gu" w:date="2020-05-21T10:47:00Z">
          <w:r w:rsidRPr="00876437" w:rsidDel="00710974">
            <w:rPr>
              <w:lang w:val="en-GB"/>
              <w:rPrChange w:id="2631" w:author="Kevin Gu" w:date="2020-05-18T10:36:00Z">
                <w:rPr/>
              </w:rPrChange>
            </w:rPr>
            <w:delText>Finished card, PIN envelope, output files, etc.</w:delText>
          </w:r>
        </w:del>
        <w:bookmarkStart w:id="2632" w:name="_Toc40965000"/>
        <w:bookmarkStart w:id="2633" w:name="_Toc40965355"/>
        <w:bookmarkStart w:id="2634" w:name="_Toc40965708"/>
        <w:bookmarkStart w:id="2635" w:name="_Toc40966060"/>
        <w:bookmarkStart w:id="2636" w:name="_Toc40966413"/>
        <w:bookmarkStart w:id="2637" w:name="_Toc40966765"/>
        <w:bookmarkStart w:id="2638" w:name="_Toc40967119"/>
        <w:bookmarkStart w:id="2639" w:name="_Toc40967473"/>
        <w:bookmarkStart w:id="2640" w:name="_Toc40967827"/>
        <w:bookmarkStart w:id="2641" w:name="_Toc40968181"/>
        <w:bookmarkStart w:id="2642" w:name="_Toc40969237"/>
        <w:bookmarkStart w:id="2643" w:name="_Toc40969593"/>
        <w:bookmarkStart w:id="2644" w:name="_Toc43386977"/>
        <w:bookmarkEnd w:id="2632"/>
        <w:bookmarkEnd w:id="2633"/>
        <w:bookmarkEnd w:id="2634"/>
        <w:bookmarkEnd w:id="2635"/>
        <w:bookmarkEnd w:id="2636"/>
        <w:bookmarkEnd w:id="2637"/>
        <w:bookmarkEnd w:id="2638"/>
        <w:bookmarkEnd w:id="2639"/>
        <w:bookmarkEnd w:id="2640"/>
        <w:bookmarkEnd w:id="2641"/>
        <w:bookmarkEnd w:id="2642"/>
        <w:bookmarkEnd w:id="2643"/>
        <w:bookmarkEnd w:id="2644"/>
      </w:ins>
    </w:p>
    <w:p w14:paraId="58963E55" w14:textId="67345B59" w:rsidR="00AC0B3A" w:rsidRPr="00876437" w:rsidDel="00710974" w:rsidRDefault="00AC0B3A">
      <w:pPr>
        <w:pStyle w:val="ListParagraph"/>
        <w:numPr>
          <w:ilvl w:val="0"/>
          <w:numId w:val="47"/>
        </w:numPr>
        <w:rPr>
          <w:ins w:id="2645" w:author="Julio Li" w:date="2020-05-13T15:51:00Z"/>
          <w:del w:id="2646" w:author="Kevin Gu" w:date="2020-05-21T10:47:00Z"/>
          <w:lang w:val="en-GB"/>
          <w:rPrChange w:id="2647" w:author="Kevin Gu" w:date="2020-05-18T10:38:00Z">
            <w:rPr>
              <w:ins w:id="2648" w:author="Julio Li" w:date="2020-05-13T15:51:00Z"/>
              <w:del w:id="2649" w:author="Kevin Gu" w:date="2020-05-21T10:47:00Z"/>
            </w:rPr>
          </w:rPrChange>
        </w:rPr>
        <w:pPrChange w:id="2650" w:author="Kevin Gu" w:date="2020-05-18T10:38:00Z">
          <w:pPr/>
        </w:pPrChange>
      </w:pPr>
      <w:ins w:id="2651" w:author="Julio Li" w:date="2020-05-13T15:51:00Z">
        <w:del w:id="2652" w:author="Kevin Gu" w:date="2020-05-21T10:47:00Z">
          <w:r w:rsidRPr="00876437" w:rsidDel="00710974">
            <w:rPr>
              <w:rFonts w:hint="eastAsia"/>
              <w:lang w:val="en-GB"/>
              <w:rPrChange w:id="2653" w:author="Kevin Gu" w:date="2020-05-18T10:38:00Z">
                <w:rPr>
                  <w:rFonts w:hint="eastAsia"/>
                </w:rPr>
              </w:rPrChange>
            </w:rPr>
            <w:delText>包括类似于已完成的卡片、</w:delText>
          </w:r>
          <w:r w:rsidRPr="00876437" w:rsidDel="00710974">
            <w:rPr>
              <w:lang w:val="en-GB"/>
              <w:rPrChange w:id="2654" w:author="Kevin Gu" w:date="2020-05-18T10:38:00Z">
                <w:rPr/>
              </w:rPrChange>
            </w:rPr>
            <w:delText>PIN</w:delText>
          </w:r>
          <w:r w:rsidRPr="00876437" w:rsidDel="00710974">
            <w:rPr>
              <w:rFonts w:hint="eastAsia"/>
              <w:lang w:val="en-GB"/>
              <w:rPrChange w:id="2655" w:author="Kevin Gu" w:date="2020-05-18T10:38:00Z">
                <w:rPr>
                  <w:rFonts w:hint="eastAsia"/>
                </w:rPr>
              </w:rPrChange>
            </w:rPr>
            <w:delText>码信封、输出档案等</w:delText>
          </w:r>
        </w:del>
        <w:del w:id="2656" w:author="Kevin Gu" w:date="2020-05-18T10:39:00Z">
          <w:r w:rsidRPr="00876437" w:rsidDel="00876437">
            <w:rPr>
              <w:rFonts w:hint="eastAsia"/>
              <w:lang w:val="en-GB"/>
              <w:rPrChange w:id="2657" w:author="Kevin Gu" w:date="2020-05-18T10:38:00Z">
                <w:rPr>
                  <w:rFonts w:hint="eastAsia"/>
                </w:rPr>
              </w:rPrChange>
            </w:rPr>
            <w:delText>。</w:delText>
          </w:r>
        </w:del>
        <w:bookmarkStart w:id="2658" w:name="_Toc40965001"/>
        <w:bookmarkStart w:id="2659" w:name="_Toc40965356"/>
        <w:bookmarkStart w:id="2660" w:name="_Toc40965709"/>
        <w:bookmarkStart w:id="2661" w:name="_Toc40966061"/>
        <w:bookmarkStart w:id="2662" w:name="_Toc40966414"/>
        <w:bookmarkStart w:id="2663" w:name="_Toc40966766"/>
        <w:bookmarkStart w:id="2664" w:name="_Toc40967120"/>
        <w:bookmarkStart w:id="2665" w:name="_Toc40967474"/>
        <w:bookmarkStart w:id="2666" w:name="_Toc40967828"/>
        <w:bookmarkStart w:id="2667" w:name="_Toc40968182"/>
        <w:bookmarkStart w:id="2668" w:name="_Toc40969238"/>
        <w:bookmarkStart w:id="2669" w:name="_Toc40969594"/>
        <w:bookmarkStart w:id="2670" w:name="_Toc43386978"/>
        <w:bookmarkEnd w:id="2658"/>
        <w:bookmarkEnd w:id="2659"/>
        <w:bookmarkEnd w:id="2660"/>
        <w:bookmarkEnd w:id="2661"/>
        <w:bookmarkEnd w:id="2662"/>
        <w:bookmarkEnd w:id="2663"/>
        <w:bookmarkEnd w:id="2664"/>
        <w:bookmarkEnd w:id="2665"/>
        <w:bookmarkEnd w:id="2666"/>
        <w:bookmarkEnd w:id="2667"/>
        <w:bookmarkEnd w:id="2668"/>
        <w:bookmarkEnd w:id="2669"/>
        <w:bookmarkEnd w:id="2670"/>
      </w:ins>
    </w:p>
    <w:p w14:paraId="69A744E4" w14:textId="5EA148E9" w:rsidR="00AC0B3A" w:rsidRPr="00876437" w:rsidDel="00876437" w:rsidRDefault="00AC0B3A" w:rsidP="00AC0B3A">
      <w:pPr>
        <w:rPr>
          <w:ins w:id="2671" w:author="Julio Li" w:date="2020-05-13T15:52:00Z"/>
          <w:del w:id="2672" w:author="Kevin Gu" w:date="2020-05-18T10:38:00Z"/>
          <w:lang w:val="en-GB"/>
          <w:rPrChange w:id="2673" w:author="Kevin Gu" w:date="2020-05-18T10:36:00Z">
            <w:rPr>
              <w:ins w:id="2674" w:author="Julio Li" w:date="2020-05-13T15:52:00Z"/>
              <w:del w:id="2675" w:author="Kevin Gu" w:date="2020-05-18T10:38:00Z"/>
            </w:rPr>
          </w:rPrChange>
        </w:rPr>
      </w:pPr>
      <w:ins w:id="2676" w:author="Julio Li" w:date="2020-05-13T15:51:00Z">
        <w:del w:id="2677" w:author="Kevin Gu" w:date="2020-05-21T10:47:00Z">
          <w:r w:rsidRPr="00876437" w:rsidDel="00710974">
            <w:rPr>
              <w:lang w:val="en-GB"/>
              <w:rPrChange w:id="2678" w:author="Kevin Gu" w:date="2020-05-18T10:36:00Z">
                <w:rPr/>
              </w:rPrChange>
            </w:rPr>
            <w:delText>Sensitive Information</w:delText>
          </w:r>
        </w:del>
      </w:ins>
      <w:bookmarkStart w:id="2679" w:name="_Toc40965002"/>
      <w:bookmarkStart w:id="2680" w:name="_Toc40965357"/>
      <w:bookmarkStart w:id="2681" w:name="_Toc40965710"/>
      <w:bookmarkStart w:id="2682" w:name="_Toc40966062"/>
      <w:bookmarkStart w:id="2683" w:name="_Toc40966415"/>
      <w:bookmarkStart w:id="2684" w:name="_Toc40966767"/>
      <w:bookmarkStart w:id="2685" w:name="_Toc40967121"/>
      <w:bookmarkStart w:id="2686" w:name="_Toc40967475"/>
      <w:bookmarkStart w:id="2687" w:name="_Toc40967829"/>
      <w:bookmarkStart w:id="2688" w:name="_Toc40968183"/>
      <w:bookmarkStart w:id="2689" w:name="_Toc40969239"/>
      <w:bookmarkStart w:id="2690" w:name="_Toc40969595"/>
      <w:bookmarkStart w:id="2691" w:name="_Toc43386979"/>
      <w:bookmarkEnd w:id="2679"/>
      <w:bookmarkEnd w:id="2680"/>
      <w:bookmarkEnd w:id="2681"/>
      <w:bookmarkEnd w:id="2682"/>
      <w:bookmarkEnd w:id="2683"/>
      <w:bookmarkEnd w:id="2684"/>
      <w:bookmarkEnd w:id="2685"/>
      <w:bookmarkEnd w:id="2686"/>
      <w:bookmarkEnd w:id="2687"/>
      <w:bookmarkEnd w:id="2688"/>
      <w:bookmarkEnd w:id="2689"/>
      <w:bookmarkEnd w:id="2690"/>
      <w:bookmarkEnd w:id="2691"/>
    </w:p>
    <w:p w14:paraId="16E2373F" w14:textId="2BA86835" w:rsidR="00AC0B3A" w:rsidRPr="00876437" w:rsidDel="00710974" w:rsidRDefault="00AC0B3A">
      <w:pPr>
        <w:pStyle w:val="ListParagraph"/>
        <w:numPr>
          <w:ilvl w:val="0"/>
          <w:numId w:val="47"/>
        </w:numPr>
        <w:rPr>
          <w:ins w:id="2692" w:author="Julio Li" w:date="2020-05-13T15:51:00Z"/>
          <w:del w:id="2693" w:author="Kevin Gu" w:date="2020-05-21T10:47:00Z"/>
          <w:lang w:val="en-GB"/>
          <w:rPrChange w:id="2694" w:author="Kevin Gu" w:date="2020-05-18T10:38:00Z">
            <w:rPr>
              <w:ins w:id="2695" w:author="Julio Li" w:date="2020-05-13T15:51:00Z"/>
              <w:del w:id="2696" w:author="Kevin Gu" w:date="2020-05-21T10:47:00Z"/>
            </w:rPr>
          </w:rPrChange>
        </w:rPr>
        <w:pPrChange w:id="2697" w:author="Kevin Gu" w:date="2020-05-18T10:38:00Z">
          <w:pPr/>
        </w:pPrChange>
      </w:pPr>
      <w:ins w:id="2698" w:author="Julio Li" w:date="2020-05-13T15:51:00Z">
        <w:del w:id="2699" w:author="Kevin Gu" w:date="2020-05-21T10:47:00Z">
          <w:r w:rsidRPr="00876437" w:rsidDel="00710974">
            <w:rPr>
              <w:rFonts w:hint="eastAsia"/>
              <w:lang w:val="en-GB"/>
              <w:rPrChange w:id="2700" w:author="Kevin Gu" w:date="2020-05-18T10:38:00Z">
                <w:rPr>
                  <w:rFonts w:hint="eastAsia"/>
                </w:rPr>
              </w:rPrChange>
            </w:rPr>
            <w:delText>敏感信息</w:delText>
          </w:r>
          <w:bookmarkStart w:id="2701" w:name="_Toc40965003"/>
          <w:bookmarkStart w:id="2702" w:name="_Toc40965358"/>
          <w:bookmarkStart w:id="2703" w:name="_Toc40965711"/>
          <w:bookmarkStart w:id="2704" w:name="_Toc40966063"/>
          <w:bookmarkStart w:id="2705" w:name="_Toc40966416"/>
          <w:bookmarkStart w:id="2706" w:name="_Toc40966768"/>
          <w:bookmarkStart w:id="2707" w:name="_Toc40967122"/>
          <w:bookmarkStart w:id="2708" w:name="_Toc40967476"/>
          <w:bookmarkStart w:id="2709" w:name="_Toc40967830"/>
          <w:bookmarkStart w:id="2710" w:name="_Toc40968184"/>
          <w:bookmarkStart w:id="2711" w:name="_Toc40969240"/>
          <w:bookmarkStart w:id="2712" w:name="_Toc40969596"/>
          <w:bookmarkStart w:id="2713" w:name="_Toc43386980"/>
          <w:bookmarkEnd w:id="2701"/>
          <w:bookmarkEnd w:id="2702"/>
          <w:bookmarkEnd w:id="2703"/>
          <w:bookmarkEnd w:id="2704"/>
          <w:bookmarkEnd w:id="2705"/>
          <w:bookmarkEnd w:id="2706"/>
          <w:bookmarkEnd w:id="2707"/>
          <w:bookmarkEnd w:id="2708"/>
          <w:bookmarkEnd w:id="2709"/>
          <w:bookmarkEnd w:id="2710"/>
          <w:bookmarkEnd w:id="2711"/>
          <w:bookmarkEnd w:id="2712"/>
          <w:bookmarkEnd w:id="2713"/>
        </w:del>
      </w:ins>
    </w:p>
    <w:p w14:paraId="7F6E22BB" w14:textId="76B291E4" w:rsidR="00AC0B3A" w:rsidRPr="00876437" w:rsidDel="00876437" w:rsidRDefault="00AC0B3A" w:rsidP="00AC0B3A">
      <w:pPr>
        <w:rPr>
          <w:ins w:id="2714" w:author="Julio Li" w:date="2020-05-13T15:51:00Z"/>
          <w:del w:id="2715" w:author="Kevin Gu" w:date="2020-05-18T10:38:00Z"/>
          <w:lang w:val="en-GB"/>
          <w:rPrChange w:id="2716" w:author="Kevin Gu" w:date="2020-05-18T10:36:00Z">
            <w:rPr>
              <w:ins w:id="2717" w:author="Julio Li" w:date="2020-05-13T15:51:00Z"/>
              <w:del w:id="2718" w:author="Kevin Gu" w:date="2020-05-18T10:38:00Z"/>
            </w:rPr>
          </w:rPrChange>
        </w:rPr>
      </w:pPr>
      <w:ins w:id="2719" w:author="Julio Li" w:date="2020-05-13T15:51:00Z">
        <w:del w:id="2720" w:author="Kevin Gu" w:date="2020-05-21T10:47:00Z">
          <w:r w:rsidRPr="00876437" w:rsidDel="00710974">
            <w:rPr>
              <w:lang w:val="en-GB"/>
              <w:rPrChange w:id="2721" w:author="Kevin Gu" w:date="2020-05-18T10:36:00Z">
                <w:rPr/>
              </w:rPrChange>
            </w:rPr>
            <w:delText>Management-related data and customer’s information, etc.</w:delText>
          </w:r>
        </w:del>
        <w:bookmarkStart w:id="2722" w:name="_Toc40965004"/>
        <w:bookmarkStart w:id="2723" w:name="_Toc40965359"/>
        <w:bookmarkStart w:id="2724" w:name="_Toc40965712"/>
        <w:bookmarkStart w:id="2725" w:name="_Toc40966064"/>
        <w:bookmarkStart w:id="2726" w:name="_Toc40966417"/>
        <w:bookmarkStart w:id="2727" w:name="_Toc40966769"/>
        <w:bookmarkStart w:id="2728" w:name="_Toc40967123"/>
        <w:bookmarkStart w:id="2729" w:name="_Toc40967477"/>
        <w:bookmarkStart w:id="2730" w:name="_Toc40967831"/>
        <w:bookmarkStart w:id="2731" w:name="_Toc40968185"/>
        <w:bookmarkStart w:id="2732" w:name="_Toc40969241"/>
        <w:bookmarkStart w:id="2733" w:name="_Toc40969597"/>
        <w:bookmarkStart w:id="2734" w:name="_Toc43386981"/>
        <w:bookmarkEnd w:id="2722"/>
        <w:bookmarkEnd w:id="2723"/>
        <w:bookmarkEnd w:id="2724"/>
        <w:bookmarkEnd w:id="2725"/>
        <w:bookmarkEnd w:id="2726"/>
        <w:bookmarkEnd w:id="2727"/>
        <w:bookmarkEnd w:id="2728"/>
        <w:bookmarkEnd w:id="2729"/>
        <w:bookmarkEnd w:id="2730"/>
        <w:bookmarkEnd w:id="2731"/>
        <w:bookmarkEnd w:id="2732"/>
        <w:bookmarkEnd w:id="2733"/>
        <w:bookmarkEnd w:id="2734"/>
      </w:ins>
    </w:p>
    <w:p w14:paraId="3F375EA3" w14:textId="3124249E" w:rsidR="00AC0B3A" w:rsidRPr="00876437" w:rsidDel="00710974" w:rsidRDefault="00AC0B3A">
      <w:pPr>
        <w:pStyle w:val="ListParagraph"/>
        <w:numPr>
          <w:ilvl w:val="0"/>
          <w:numId w:val="47"/>
        </w:numPr>
        <w:rPr>
          <w:ins w:id="2735" w:author="Julio Li" w:date="2020-05-13T15:51:00Z"/>
          <w:del w:id="2736" w:author="Kevin Gu" w:date="2020-05-21T10:47:00Z"/>
          <w:lang w:val="en-GB"/>
          <w:rPrChange w:id="2737" w:author="Kevin Gu" w:date="2020-05-18T10:38:00Z">
            <w:rPr>
              <w:ins w:id="2738" w:author="Julio Li" w:date="2020-05-13T15:51:00Z"/>
              <w:del w:id="2739" w:author="Kevin Gu" w:date="2020-05-21T10:47:00Z"/>
            </w:rPr>
          </w:rPrChange>
        </w:rPr>
        <w:pPrChange w:id="2740" w:author="Kevin Gu" w:date="2020-05-18T10:38:00Z">
          <w:pPr/>
        </w:pPrChange>
      </w:pPr>
      <w:ins w:id="2741" w:author="Julio Li" w:date="2020-05-13T15:51:00Z">
        <w:del w:id="2742" w:author="Kevin Gu" w:date="2020-05-21T10:47:00Z">
          <w:r w:rsidRPr="00876437" w:rsidDel="00710974">
            <w:rPr>
              <w:rFonts w:hint="eastAsia"/>
              <w:lang w:val="en-GB"/>
              <w:rPrChange w:id="2743" w:author="Kevin Gu" w:date="2020-05-18T10:38:00Z">
                <w:rPr>
                  <w:rFonts w:hint="eastAsia"/>
                </w:rPr>
              </w:rPrChange>
            </w:rPr>
            <w:delText>包括类似于客户信息、管理数据等</w:delText>
          </w:r>
        </w:del>
        <w:del w:id="2744" w:author="Kevin Gu" w:date="2020-05-18T10:39:00Z">
          <w:r w:rsidRPr="00876437" w:rsidDel="00876437">
            <w:rPr>
              <w:rFonts w:hint="eastAsia"/>
              <w:lang w:val="en-GB"/>
              <w:rPrChange w:id="2745" w:author="Kevin Gu" w:date="2020-05-18T10:38:00Z">
                <w:rPr>
                  <w:rFonts w:hint="eastAsia"/>
                </w:rPr>
              </w:rPrChange>
            </w:rPr>
            <w:delText>。</w:delText>
          </w:r>
        </w:del>
        <w:bookmarkStart w:id="2746" w:name="_Toc40965005"/>
        <w:bookmarkStart w:id="2747" w:name="_Toc40965360"/>
        <w:bookmarkStart w:id="2748" w:name="_Toc40965713"/>
        <w:bookmarkStart w:id="2749" w:name="_Toc40966065"/>
        <w:bookmarkStart w:id="2750" w:name="_Toc40966418"/>
        <w:bookmarkStart w:id="2751" w:name="_Toc40966770"/>
        <w:bookmarkStart w:id="2752" w:name="_Toc40967124"/>
        <w:bookmarkStart w:id="2753" w:name="_Toc40967478"/>
        <w:bookmarkStart w:id="2754" w:name="_Toc40967832"/>
        <w:bookmarkStart w:id="2755" w:name="_Toc40968186"/>
        <w:bookmarkStart w:id="2756" w:name="_Toc40969242"/>
        <w:bookmarkStart w:id="2757" w:name="_Toc40969598"/>
        <w:bookmarkStart w:id="2758" w:name="_Toc43386982"/>
        <w:bookmarkEnd w:id="2746"/>
        <w:bookmarkEnd w:id="2747"/>
        <w:bookmarkEnd w:id="2748"/>
        <w:bookmarkEnd w:id="2749"/>
        <w:bookmarkEnd w:id="2750"/>
        <w:bookmarkEnd w:id="2751"/>
        <w:bookmarkEnd w:id="2752"/>
        <w:bookmarkEnd w:id="2753"/>
        <w:bookmarkEnd w:id="2754"/>
        <w:bookmarkEnd w:id="2755"/>
        <w:bookmarkEnd w:id="2756"/>
        <w:bookmarkEnd w:id="2757"/>
        <w:bookmarkEnd w:id="2758"/>
      </w:ins>
    </w:p>
    <w:p w14:paraId="4DF20430" w14:textId="529D9791" w:rsidR="00AC0B3A" w:rsidRPr="00876437" w:rsidDel="00876437" w:rsidRDefault="00AC0B3A" w:rsidP="00AC0B3A">
      <w:pPr>
        <w:rPr>
          <w:ins w:id="2759" w:author="Julio Li" w:date="2020-05-13T15:52:00Z"/>
          <w:del w:id="2760" w:author="Kevin Gu" w:date="2020-05-18T10:38:00Z"/>
          <w:lang w:val="en-GB"/>
          <w:rPrChange w:id="2761" w:author="Kevin Gu" w:date="2020-05-18T10:36:00Z">
            <w:rPr>
              <w:ins w:id="2762" w:author="Julio Li" w:date="2020-05-13T15:52:00Z"/>
              <w:del w:id="2763" w:author="Kevin Gu" w:date="2020-05-18T10:38:00Z"/>
            </w:rPr>
          </w:rPrChange>
        </w:rPr>
      </w:pPr>
      <w:ins w:id="2764" w:author="Julio Li" w:date="2020-05-13T15:51:00Z">
        <w:del w:id="2765" w:author="Kevin Gu" w:date="2020-05-21T10:47:00Z">
          <w:r w:rsidRPr="00876437" w:rsidDel="00710974">
            <w:rPr>
              <w:lang w:val="en-GB"/>
              <w:rPrChange w:id="2766" w:author="Kevin Gu" w:date="2020-05-18T10:36:00Z">
                <w:rPr/>
              </w:rPrChange>
            </w:rPr>
            <w:delText>Defective Personalized Goods</w:delText>
          </w:r>
        </w:del>
      </w:ins>
      <w:bookmarkStart w:id="2767" w:name="_Toc40965006"/>
      <w:bookmarkStart w:id="2768" w:name="_Toc40965361"/>
      <w:bookmarkStart w:id="2769" w:name="_Toc40965714"/>
      <w:bookmarkStart w:id="2770" w:name="_Toc40966066"/>
      <w:bookmarkStart w:id="2771" w:name="_Toc40966419"/>
      <w:bookmarkStart w:id="2772" w:name="_Toc40966771"/>
      <w:bookmarkStart w:id="2773" w:name="_Toc40967125"/>
      <w:bookmarkStart w:id="2774" w:name="_Toc40967479"/>
      <w:bookmarkStart w:id="2775" w:name="_Toc40967833"/>
      <w:bookmarkStart w:id="2776" w:name="_Toc40968187"/>
      <w:bookmarkStart w:id="2777" w:name="_Toc40969243"/>
      <w:bookmarkStart w:id="2778" w:name="_Toc40969599"/>
      <w:bookmarkStart w:id="2779" w:name="_Toc43386983"/>
      <w:bookmarkEnd w:id="2767"/>
      <w:bookmarkEnd w:id="2768"/>
      <w:bookmarkEnd w:id="2769"/>
      <w:bookmarkEnd w:id="2770"/>
      <w:bookmarkEnd w:id="2771"/>
      <w:bookmarkEnd w:id="2772"/>
      <w:bookmarkEnd w:id="2773"/>
      <w:bookmarkEnd w:id="2774"/>
      <w:bookmarkEnd w:id="2775"/>
      <w:bookmarkEnd w:id="2776"/>
      <w:bookmarkEnd w:id="2777"/>
      <w:bookmarkEnd w:id="2778"/>
      <w:bookmarkEnd w:id="2779"/>
    </w:p>
    <w:p w14:paraId="4A36730C" w14:textId="7738341F" w:rsidR="00AC0B3A" w:rsidRPr="00876437" w:rsidDel="00710974" w:rsidRDefault="00AC0B3A">
      <w:pPr>
        <w:pStyle w:val="ListParagraph"/>
        <w:numPr>
          <w:ilvl w:val="0"/>
          <w:numId w:val="47"/>
        </w:numPr>
        <w:rPr>
          <w:ins w:id="2780" w:author="Julio Li" w:date="2020-05-13T15:51:00Z"/>
          <w:del w:id="2781" w:author="Kevin Gu" w:date="2020-05-21T10:47:00Z"/>
          <w:lang w:val="en-GB"/>
          <w:rPrChange w:id="2782" w:author="Kevin Gu" w:date="2020-05-18T10:38:00Z">
            <w:rPr>
              <w:ins w:id="2783" w:author="Julio Li" w:date="2020-05-13T15:51:00Z"/>
              <w:del w:id="2784" w:author="Kevin Gu" w:date="2020-05-21T10:47:00Z"/>
            </w:rPr>
          </w:rPrChange>
        </w:rPr>
        <w:pPrChange w:id="2785" w:author="Kevin Gu" w:date="2020-05-18T10:38:00Z">
          <w:pPr/>
        </w:pPrChange>
      </w:pPr>
      <w:ins w:id="2786" w:author="Julio Li" w:date="2020-05-13T15:51:00Z">
        <w:del w:id="2787" w:author="Kevin Gu" w:date="2020-05-21T10:47:00Z">
          <w:r w:rsidRPr="00876437" w:rsidDel="00710974">
            <w:rPr>
              <w:rFonts w:hint="eastAsia"/>
              <w:lang w:val="en-GB"/>
              <w:rPrChange w:id="2788" w:author="Kevin Gu" w:date="2020-05-18T10:38:00Z">
                <w:rPr>
                  <w:rFonts w:hint="eastAsia"/>
                </w:rPr>
              </w:rPrChange>
            </w:rPr>
            <w:delText>个人化不合格品</w:delText>
          </w:r>
          <w:bookmarkStart w:id="2789" w:name="_Toc40965007"/>
          <w:bookmarkStart w:id="2790" w:name="_Toc40965362"/>
          <w:bookmarkStart w:id="2791" w:name="_Toc40965715"/>
          <w:bookmarkStart w:id="2792" w:name="_Toc40966067"/>
          <w:bookmarkStart w:id="2793" w:name="_Toc40966420"/>
          <w:bookmarkStart w:id="2794" w:name="_Toc40966772"/>
          <w:bookmarkStart w:id="2795" w:name="_Toc40967126"/>
          <w:bookmarkStart w:id="2796" w:name="_Toc40967480"/>
          <w:bookmarkStart w:id="2797" w:name="_Toc40967834"/>
          <w:bookmarkStart w:id="2798" w:name="_Toc40968188"/>
          <w:bookmarkStart w:id="2799" w:name="_Toc40969244"/>
          <w:bookmarkStart w:id="2800" w:name="_Toc40969600"/>
          <w:bookmarkStart w:id="2801" w:name="_Toc43386984"/>
          <w:bookmarkEnd w:id="2789"/>
          <w:bookmarkEnd w:id="2790"/>
          <w:bookmarkEnd w:id="2791"/>
          <w:bookmarkEnd w:id="2792"/>
          <w:bookmarkEnd w:id="2793"/>
          <w:bookmarkEnd w:id="2794"/>
          <w:bookmarkEnd w:id="2795"/>
          <w:bookmarkEnd w:id="2796"/>
          <w:bookmarkEnd w:id="2797"/>
          <w:bookmarkEnd w:id="2798"/>
          <w:bookmarkEnd w:id="2799"/>
          <w:bookmarkEnd w:id="2800"/>
          <w:bookmarkEnd w:id="2801"/>
        </w:del>
      </w:ins>
    </w:p>
    <w:p w14:paraId="25E8796A" w14:textId="423491DC" w:rsidR="00AC0B3A" w:rsidRPr="00876437" w:rsidDel="00876437" w:rsidRDefault="00AC0B3A" w:rsidP="00AC0B3A">
      <w:pPr>
        <w:rPr>
          <w:ins w:id="2802" w:author="Julio Li" w:date="2020-05-13T15:51:00Z"/>
          <w:del w:id="2803" w:author="Kevin Gu" w:date="2020-05-18T10:38:00Z"/>
          <w:lang w:val="en-GB"/>
          <w:rPrChange w:id="2804" w:author="Kevin Gu" w:date="2020-05-18T10:36:00Z">
            <w:rPr>
              <w:ins w:id="2805" w:author="Julio Li" w:date="2020-05-13T15:51:00Z"/>
              <w:del w:id="2806" w:author="Kevin Gu" w:date="2020-05-18T10:38:00Z"/>
            </w:rPr>
          </w:rPrChange>
        </w:rPr>
      </w:pPr>
      <w:ins w:id="2807" w:author="Julio Li" w:date="2020-05-13T15:51:00Z">
        <w:del w:id="2808" w:author="Kevin Gu" w:date="2020-05-21T10:47:00Z">
          <w:r w:rsidRPr="00876437" w:rsidDel="00710974">
            <w:rPr>
              <w:lang w:val="en-GB"/>
              <w:rPrChange w:id="2809" w:author="Kevin Gu" w:date="2020-05-18T10:36:00Z">
                <w:rPr/>
              </w:rPrChange>
            </w:rPr>
            <w:delText>Defective personalized cards, personalized PIN envelope, etc.</w:delText>
          </w:r>
        </w:del>
        <w:bookmarkStart w:id="2810" w:name="_Toc40965008"/>
        <w:bookmarkStart w:id="2811" w:name="_Toc40965363"/>
        <w:bookmarkStart w:id="2812" w:name="_Toc40965716"/>
        <w:bookmarkStart w:id="2813" w:name="_Toc40966068"/>
        <w:bookmarkStart w:id="2814" w:name="_Toc40966421"/>
        <w:bookmarkStart w:id="2815" w:name="_Toc40966773"/>
        <w:bookmarkStart w:id="2816" w:name="_Toc40967127"/>
        <w:bookmarkStart w:id="2817" w:name="_Toc40967481"/>
        <w:bookmarkStart w:id="2818" w:name="_Toc40967835"/>
        <w:bookmarkStart w:id="2819" w:name="_Toc40968189"/>
        <w:bookmarkStart w:id="2820" w:name="_Toc40969245"/>
        <w:bookmarkStart w:id="2821" w:name="_Toc40969601"/>
        <w:bookmarkStart w:id="2822" w:name="_Toc43386985"/>
        <w:bookmarkEnd w:id="2810"/>
        <w:bookmarkEnd w:id="2811"/>
        <w:bookmarkEnd w:id="2812"/>
        <w:bookmarkEnd w:id="2813"/>
        <w:bookmarkEnd w:id="2814"/>
        <w:bookmarkEnd w:id="2815"/>
        <w:bookmarkEnd w:id="2816"/>
        <w:bookmarkEnd w:id="2817"/>
        <w:bookmarkEnd w:id="2818"/>
        <w:bookmarkEnd w:id="2819"/>
        <w:bookmarkEnd w:id="2820"/>
        <w:bookmarkEnd w:id="2821"/>
        <w:bookmarkEnd w:id="2822"/>
      </w:ins>
    </w:p>
    <w:p w14:paraId="468DD47E" w14:textId="3DC9D16D" w:rsidR="00AC0B3A" w:rsidRPr="00876437" w:rsidDel="00710974" w:rsidRDefault="00AC0B3A">
      <w:pPr>
        <w:pStyle w:val="ListParagraph"/>
        <w:numPr>
          <w:ilvl w:val="0"/>
          <w:numId w:val="47"/>
        </w:numPr>
        <w:rPr>
          <w:ins w:id="2823" w:author="Julio Li" w:date="2020-05-13T15:53:00Z"/>
          <w:del w:id="2824" w:author="Kevin Gu" w:date="2020-05-21T10:47:00Z"/>
          <w:lang w:val="en-GB"/>
          <w:rPrChange w:id="2825" w:author="Kevin Gu" w:date="2020-05-18T10:38:00Z">
            <w:rPr>
              <w:ins w:id="2826" w:author="Julio Li" w:date="2020-05-13T15:53:00Z"/>
              <w:del w:id="2827" w:author="Kevin Gu" w:date="2020-05-21T10:47:00Z"/>
            </w:rPr>
          </w:rPrChange>
        </w:rPr>
        <w:pPrChange w:id="2828" w:author="Kevin Gu" w:date="2020-05-18T10:38:00Z">
          <w:pPr/>
        </w:pPrChange>
      </w:pPr>
      <w:ins w:id="2829" w:author="Julio Li" w:date="2020-05-13T15:51:00Z">
        <w:del w:id="2830" w:author="Kevin Gu" w:date="2020-05-21T10:47:00Z">
          <w:r w:rsidRPr="00876437" w:rsidDel="00710974">
            <w:rPr>
              <w:rFonts w:hint="eastAsia"/>
              <w:lang w:val="en-GB"/>
              <w:rPrChange w:id="2831" w:author="Kevin Gu" w:date="2020-05-18T10:38:00Z">
                <w:rPr>
                  <w:rFonts w:hint="eastAsia"/>
                </w:rPr>
              </w:rPrChange>
            </w:rPr>
            <w:delText>包括类似于已个人化的不合格卡片、已个人化的不合格</w:delText>
          </w:r>
          <w:r w:rsidRPr="00876437" w:rsidDel="00710974">
            <w:rPr>
              <w:lang w:val="en-GB"/>
              <w:rPrChange w:id="2832" w:author="Kevin Gu" w:date="2020-05-18T10:38:00Z">
                <w:rPr/>
              </w:rPrChange>
            </w:rPr>
            <w:delText>PIN</w:delText>
          </w:r>
          <w:r w:rsidRPr="00876437" w:rsidDel="00710974">
            <w:rPr>
              <w:rFonts w:hint="eastAsia"/>
              <w:lang w:val="en-GB"/>
              <w:rPrChange w:id="2833" w:author="Kevin Gu" w:date="2020-05-18T10:38:00Z">
                <w:rPr>
                  <w:rFonts w:hint="eastAsia"/>
                </w:rPr>
              </w:rPrChange>
            </w:rPr>
            <w:delText>码信封等</w:delText>
          </w:r>
        </w:del>
        <w:del w:id="2834" w:author="Kevin Gu" w:date="2020-05-18T10:39:00Z">
          <w:r w:rsidRPr="00876437" w:rsidDel="00876437">
            <w:rPr>
              <w:rFonts w:hint="eastAsia"/>
              <w:lang w:val="en-GB"/>
              <w:rPrChange w:id="2835" w:author="Kevin Gu" w:date="2020-05-18T10:38:00Z">
                <w:rPr>
                  <w:rFonts w:hint="eastAsia"/>
                </w:rPr>
              </w:rPrChange>
            </w:rPr>
            <w:delText>。</w:delText>
          </w:r>
        </w:del>
      </w:ins>
      <w:bookmarkStart w:id="2836" w:name="_Toc40965009"/>
      <w:bookmarkStart w:id="2837" w:name="_Toc40965364"/>
      <w:bookmarkStart w:id="2838" w:name="_Toc40965717"/>
      <w:bookmarkStart w:id="2839" w:name="_Toc40966069"/>
      <w:bookmarkStart w:id="2840" w:name="_Toc40966422"/>
      <w:bookmarkStart w:id="2841" w:name="_Toc40966774"/>
      <w:bookmarkStart w:id="2842" w:name="_Toc40967128"/>
      <w:bookmarkStart w:id="2843" w:name="_Toc40967482"/>
      <w:bookmarkStart w:id="2844" w:name="_Toc40967836"/>
      <w:bookmarkStart w:id="2845" w:name="_Toc40968190"/>
      <w:bookmarkStart w:id="2846" w:name="_Toc40969246"/>
      <w:bookmarkStart w:id="2847" w:name="_Toc40969602"/>
      <w:bookmarkStart w:id="2848" w:name="_Toc43386986"/>
      <w:bookmarkEnd w:id="2836"/>
      <w:bookmarkEnd w:id="2837"/>
      <w:bookmarkEnd w:id="2838"/>
      <w:bookmarkEnd w:id="2839"/>
      <w:bookmarkEnd w:id="2840"/>
      <w:bookmarkEnd w:id="2841"/>
      <w:bookmarkEnd w:id="2842"/>
      <w:bookmarkEnd w:id="2843"/>
      <w:bookmarkEnd w:id="2844"/>
      <w:bookmarkEnd w:id="2845"/>
      <w:bookmarkEnd w:id="2846"/>
      <w:bookmarkEnd w:id="2847"/>
      <w:bookmarkEnd w:id="2848"/>
    </w:p>
    <w:p w14:paraId="4771CC1C" w14:textId="3D2E7272" w:rsidR="00AC0B3A" w:rsidRPr="00876437" w:rsidDel="00876437" w:rsidRDefault="00AC0B3A" w:rsidP="00AC0B3A">
      <w:pPr>
        <w:rPr>
          <w:ins w:id="2849" w:author="Julio Li" w:date="2020-05-13T15:53:00Z"/>
          <w:del w:id="2850" w:author="Kevin Gu" w:date="2020-05-18T10:38:00Z"/>
          <w:lang w:val="en-GB"/>
          <w:rPrChange w:id="2851" w:author="Kevin Gu" w:date="2020-05-18T10:36:00Z">
            <w:rPr>
              <w:ins w:id="2852" w:author="Julio Li" w:date="2020-05-13T15:53:00Z"/>
              <w:del w:id="2853" w:author="Kevin Gu" w:date="2020-05-18T10:38:00Z"/>
            </w:rPr>
          </w:rPrChange>
        </w:rPr>
      </w:pPr>
      <w:ins w:id="2854" w:author="Julio Li" w:date="2020-05-13T15:53:00Z">
        <w:del w:id="2855" w:author="Kevin Gu" w:date="2020-05-21T10:47:00Z">
          <w:r w:rsidRPr="00876437" w:rsidDel="00710974">
            <w:rPr>
              <w:lang w:val="en-GB"/>
              <w:rPrChange w:id="2856" w:author="Kevin Gu" w:date="2020-05-18T10:36:00Z">
                <w:rPr/>
              </w:rPrChange>
            </w:rPr>
            <w:delText>Defective Embedded Module</w:delText>
          </w:r>
        </w:del>
        <w:bookmarkStart w:id="2857" w:name="_Toc40965010"/>
        <w:bookmarkStart w:id="2858" w:name="_Toc40965365"/>
        <w:bookmarkStart w:id="2859" w:name="_Toc40965718"/>
        <w:bookmarkStart w:id="2860" w:name="_Toc40966070"/>
        <w:bookmarkStart w:id="2861" w:name="_Toc40966423"/>
        <w:bookmarkStart w:id="2862" w:name="_Toc40966775"/>
        <w:bookmarkStart w:id="2863" w:name="_Toc40967129"/>
        <w:bookmarkStart w:id="2864" w:name="_Toc40967483"/>
        <w:bookmarkStart w:id="2865" w:name="_Toc40967837"/>
        <w:bookmarkStart w:id="2866" w:name="_Toc40968191"/>
        <w:bookmarkStart w:id="2867" w:name="_Toc40969247"/>
        <w:bookmarkStart w:id="2868" w:name="_Toc40969603"/>
        <w:bookmarkStart w:id="2869" w:name="_Toc43386987"/>
        <w:bookmarkEnd w:id="2857"/>
        <w:bookmarkEnd w:id="2858"/>
        <w:bookmarkEnd w:id="2859"/>
        <w:bookmarkEnd w:id="2860"/>
        <w:bookmarkEnd w:id="2861"/>
        <w:bookmarkEnd w:id="2862"/>
        <w:bookmarkEnd w:id="2863"/>
        <w:bookmarkEnd w:id="2864"/>
        <w:bookmarkEnd w:id="2865"/>
        <w:bookmarkEnd w:id="2866"/>
        <w:bookmarkEnd w:id="2867"/>
        <w:bookmarkEnd w:id="2868"/>
        <w:bookmarkEnd w:id="2869"/>
      </w:ins>
    </w:p>
    <w:p w14:paraId="09601232" w14:textId="44E1A004" w:rsidR="00AC0B3A" w:rsidRPr="00876437" w:rsidDel="00710974" w:rsidRDefault="00AC0B3A">
      <w:pPr>
        <w:pStyle w:val="ListParagraph"/>
        <w:numPr>
          <w:ilvl w:val="0"/>
          <w:numId w:val="47"/>
        </w:numPr>
        <w:rPr>
          <w:ins w:id="2870" w:author="Julio Li" w:date="2020-05-13T15:53:00Z"/>
          <w:del w:id="2871" w:author="Kevin Gu" w:date="2020-05-21T10:47:00Z"/>
          <w:lang w:val="en-GB"/>
          <w:rPrChange w:id="2872" w:author="Kevin Gu" w:date="2020-05-18T10:38:00Z">
            <w:rPr>
              <w:ins w:id="2873" w:author="Julio Li" w:date="2020-05-13T15:53:00Z"/>
              <w:del w:id="2874" w:author="Kevin Gu" w:date="2020-05-21T10:47:00Z"/>
            </w:rPr>
          </w:rPrChange>
        </w:rPr>
        <w:pPrChange w:id="2875" w:author="Kevin Gu" w:date="2020-05-18T10:38:00Z">
          <w:pPr/>
        </w:pPrChange>
      </w:pPr>
      <w:ins w:id="2876" w:author="Julio Li" w:date="2020-05-13T15:53:00Z">
        <w:del w:id="2877" w:author="Kevin Gu" w:date="2020-05-21T10:47:00Z">
          <w:r w:rsidRPr="00876437" w:rsidDel="00710974">
            <w:rPr>
              <w:rFonts w:hint="eastAsia"/>
              <w:lang w:val="en-GB"/>
              <w:rPrChange w:id="2878" w:author="Kevin Gu" w:date="2020-05-18T10:38:00Z">
                <w:rPr>
                  <w:rFonts w:hint="eastAsia"/>
                </w:rPr>
              </w:rPrChange>
            </w:rPr>
            <w:delText>封装不合格品</w:delText>
          </w:r>
          <w:bookmarkStart w:id="2879" w:name="_Toc40965011"/>
          <w:bookmarkStart w:id="2880" w:name="_Toc40965366"/>
          <w:bookmarkStart w:id="2881" w:name="_Toc40965719"/>
          <w:bookmarkStart w:id="2882" w:name="_Toc40966071"/>
          <w:bookmarkStart w:id="2883" w:name="_Toc40966424"/>
          <w:bookmarkStart w:id="2884" w:name="_Toc40966776"/>
          <w:bookmarkStart w:id="2885" w:name="_Toc40967130"/>
          <w:bookmarkStart w:id="2886" w:name="_Toc40967484"/>
          <w:bookmarkStart w:id="2887" w:name="_Toc40967838"/>
          <w:bookmarkStart w:id="2888" w:name="_Toc40968192"/>
          <w:bookmarkStart w:id="2889" w:name="_Toc40969248"/>
          <w:bookmarkStart w:id="2890" w:name="_Toc40969604"/>
          <w:bookmarkStart w:id="2891" w:name="_Toc43386988"/>
          <w:bookmarkEnd w:id="2879"/>
          <w:bookmarkEnd w:id="2880"/>
          <w:bookmarkEnd w:id="2881"/>
          <w:bookmarkEnd w:id="2882"/>
          <w:bookmarkEnd w:id="2883"/>
          <w:bookmarkEnd w:id="2884"/>
          <w:bookmarkEnd w:id="2885"/>
          <w:bookmarkEnd w:id="2886"/>
          <w:bookmarkEnd w:id="2887"/>
          <w:bookmarkEnd w:id="2888"/>
          <w:bookmarkEnd w:id="2889"/>
          <w:bookmarkEnd w:id="2890"/>
          <w:bookmarkEnd w:id="2891"/>
        </w:del>
      </w:ins>
    </w:p>
    <w:p w14:paraId="45A6AD54" w14:textId="1EC49D43" w:rsidR="00AC0B3A" w:rsidRPr="00876437" w:rsidDel="00876437" w:rsidRDefault="00AC0B3A" w:rsidP="00AC0B3A">
      <w:pPr>
        <w:rPr>
          <w:ins w:id="2892" w:author="Julio Li" w:date="2020-05-13T15:53:00Z"/>
          <w:del w:id="2893" w:author="Kevin Gu" w:date="2020-05-18T10:38:00Z"/>
          <w:lang w:val="en-GB"/>
          <w:rPrChange w:id="2894" w:author="Kevin Gu" w:date="2020-05-18T10:36:00Z">
            <w:rPr>
              <w:ins w:id="2895" w:author="Julio Li" w:date="2020-05-13T15:53:00Z"/>
              <w:del w:id="2896" w:author="Kevin Gu" w:date="2020-05-18T10:38:00Z"/>
            </w:rPr>
          </w:rPrChange>
        </w:rPr>
      </w:pPr>
      <w:ins w:id="2897" w:author="Julio Li" w:date="2020-05-13T15:53:00Z">
        <w:del w:id="2898" w:author="Kevin Gu" w:date="2020-05-21T10:47:00Z">
          <w:r w:rsidRPr="00876437" w:rsidDel="00710974">
            <w:rPr>
              <w:lang w:val="en-GB"/>
              <w:rPrChange w:id="2899" w:author="Kevin Gu" w:date="2020-05-18T10:36:00Z">
                <w:rPr/>
              </w:rPrChange>
            </w:rPr>
            <w:delText>Defective embedded module, and SIM card, etc.</w:delText>
          </w:r>
        </w:del>
        <w:bookmarkStart w:id="2900" w:name="_Toc40965012"/>
        <w:bookmarkStart w:id="2901" w:name="_Toc40965367"/>
        <w:bookmarkStart w:id="2902" w:name="_Toc40965720"/>
        <w:bookmarkStart w:id="2903" w:name="_Toc40966072"/>
        <w:bookmarkStart w:id="2904" w:name="_Toc40966425"/>
        <w:bookmarkStart w:id="2905" w:name="_Toc40966777"/>
        <w:bookmarkStart w:id="2906" w:name="_Toc40967131"/>
        <w:bookmarkStart w:id="2907" w:name="_Toc40967485"/>
        <w:bookmarkStart w:id="2908" w:name="_Toc40967839"/>
        <w:bookmarkStart w:id="2909" w:name="_Toc40968193"/>
        <w:bookmarkStart w:id="2910" w:name="_Toc40969249"/>
        <w:bookmarkStart w:id="2911" w:name="_Toc40969605"/>
        <w:bookmarkStart w:id="2912" w:name="_Toc43386989"/>
        <w:bookmarkEnd w:id="2900"/>
        <w:bookmarkEnd w:id="2901"/>
        <w:bookmarkEnd w:id="2902"/>
        <w:bookmarkEnd w:id="2903"/>
        <w:bookmarkEnd w:id="2904"/>
        <w:bookmarkEnd w:id="2905"/>
        <w:bookmarkEnd w:id="2906"/>
        <w:bookmarkEnd w:id="2907"/>
        <w:bookmarkEnd w:id="2908"/>
        <w:bookmarkEnd w:id="2909"/>
        <w:bookmarkEnd w:id="2910"/>
        <w:bookmarkEnd w:id="2911"/>
        <w:bookmarkEnd w:id="2912"/>
      </w:ins>
    </w:p>
    <w:p w14:paraId="4A5FF0D1" w14:textId="5E895FBF" w:rsidR="00AC0B3A" w:rsidRPr="00876437" w:rsidDel="00710974" w:rsidRDefault="00AC0B3A">
      <w:pPr>
        <w:pStyle w:val="ListParagraph"/>
        <w:numPr>
          <w:ilvl w:val="0"/>
          <w:numId w:val="47"/>
        </w:numPr>
        <w:rPr>
          <w:ins w:id="2913" w:author="Julio Li" w:date="2020-05-13T15:53:00Z"/>
          <w:del w:id="2914" w:author="Kevin Gu" w:date="2020-05-21T10:47:00Z"/>
          <w:lang w:val="en-GB"/>
          <w:rPrChange w:id="2915" w:author="Kevin Gu" w:date="2020-05-18T10:38:00Z">
            <w:rPr>
              <w:ins w:id="2916" w:author="Julio Li" w:date="2020-05-13T15:53:00Z"/>
              <w:del w:id="2917" w:author="Kevin Gu" w:date="2020-05-21T10:47:00Z"/>
            </w:rPr>
          </w:rPrChange>
        </w:rPr>
        <w:pPrChange w:id="2918" w:author="Kevin Gu" w:date="2020-05-18T10:38:00Z">
          <w:pPr/>
        </w:pPrChange>
      </w:pPr>
      <w:ins w:id="2919" w:author="Julio Li" w:date="2020-05-13T15:53:00Z">
        <w:del w:id="2920" w:author="Kevin Gu" w:date="2020-05-21T10:47:00Z">
          <w:r w:rsidRPr="00876437" w:rsidDel="00710974">
            <w:rPr>
              <w:rFonts w:hint="eastAsia"/>
              <w:lang w:val="en-GB"/>
              <w:rPrChange w:id="2921" w:author="Kevin Gu" w:date="2020-05-18T10:38:00Z">
                <w:rPr>
                  <w:rFonts w:hint="eastAsia"/>
                </w:rPr>
              </w:rPrChange>
            </w:rPr>
            <w:delText>包括类似于已封装的不合格模块、已封装的不合格</w:delText>
          </w:r>
          <w:r w:rsidRPr="00876437" w:rsidDel="00710974">
            <w:rPr>
              <w:lang w:val="en-GB"/>
              <w:rPrChange w:id="2922" w:author="Kevin Gu" w:date="2020-05-18T10:38:00Z">
                <w:rPr/>
              </w:rPrChange>
            </w:rPr>
            <w:delText>SIM</w:delText>
          </w:r>
          <w:r w:rsidRPr="00876437" w:rsidDel="00710974">
            <w:rPr>
              <w:rFonts w:hint="eastAsia"/>
              <w:lang w:val="en-GB"/>
              <w:rPrChange w:id="2923" w:author="Kevin Gu" w:date="2020-05-18T10:38:00Z">
                <w:rPr>
                  <w:rFonts w:hint="eastAsia"/>
                </w:rPr>
              </w:rPrChange>
            </w:rPr>
            <w:delText>卡等</w:delText>
          </w:r>
        </w:del>
        <w:del w:id="2924" w:author="Kevin Gu" w:date="2020-05-18T10:39:00Z">
          <w:r w:rsidRPr="00876437" w:rsidDel="00876437">
            <w:rPr>
              <w:rFonts w:hint="eastAsia"/>
              <w:lang w:val="en-GB"/>
              <w:rPrChange w:id="2925" w:author="Kevin Gu" w:date="2020-05-18T10:38:00Z">
                <w:rPr>
                  <w:rFonts w:hint="eastAsia"/>
                </w:rPr>
              </w:rPrChange>
            </w:rPr>
            <w:delText>。</w:delText>
          </w:r>
        </w:del>
        <w:bookmarkStart w:id="2926" w:name="_Toc40965013"/>
        <w:bookmarkStart w:id="2927" w:name="_Toc40965368"/>
        <w:bookmarkStart w:id="2928" w:name="_Toc40965721"/>
        <w:bookmarkStart w:id="2929" w:name="_Toc40966073"/>
        <w:bookmarkStart w:id="2930" w:name="_Toc40966426"/>
        <w:bookmarkStart w:id="2931" w:name="_Toc40966778"/>
        <w:bookmarkStart w:id="2932" w:name="_Toc40967132"/>
        <w:bookmarkStart w:id="2933" w:name="_Toc40967486"/>
        <w:bookmarkStart w:id="2934" w:name="_Toc40967840"/>
        <w:bookmarkStart w:id="2935" w:name="_Toc40968194"/>
        <w:bookmarkStart w:id="2936" w:name="_Toc40969250"/>
        <w:bookmarkStart w:id="2937" w:name="_Toc40969606"/>
        <w:bookmarkStart w:id="2938" w:name="_Toc43386990"/>
        <w:bookmarkEnd w:id="2926"/>
        <w:bookmarkEnd w:id="2927"/>
        <w:bookmarkEnd w:id="2928"/>
        <w:bookmarkEnd w:id="2929"/>
        <w:bookmarkEnd w:id="2930"/>
        <w:bookmarkEnd w:id="2931"/>
        <w:bookmarkEnd w:id="2932"/>
        <w:bookmarkEnd w:id="2933"/>
        <w:bookmarkEnd w:id="2934"/>
        <w:bookmarkEnd w:id="2935"/>
        <w:bookmarkEnd w:id="2936"/>
        <w:bookmarkEnd w:id="2937"/>
        <w:bookmarkEnd w:id="2938"/>
      </w:ins>
    </w:p>
    <w:p w14:paraId="5C46D6BD" w14:textId="2709CF85" w:rsidR="00AC0B3A" w:rsidRPr="00876437" w:rsidDel="00710974" w:rsidRDefault="00AC0B3A">
      <w:pPr>
        <w:pStyle w:val="Title3"/>
        <w:rPr>
          <w:ins w:id="2939" w:author="Julio Li" w:date="2020-05-13T15:53:00Z"/>
          <w:del w:id="2940" w:author="Kevin Gu" w:date="2020-05-21T10:47:00Z"/>
          <w:lang w:val="en-GB"/>
          <w:rPrChange w:id="2941" w:author="Kevin Gu" w:date="2020-05-18T10:36:00Z">
            <w:rPr>
              <w:ins w:id="2942" w:author="Julio Li" w:date="2020-05-13T15:53:00Z"/>
              <w:del w:id="2943" w:author="Kevin Gu" w:date="2020-05-21T10:47:00Z"/>
            </w:rPr>
          </w:rPrChange>
        </w:rPr>
        <w:pPrChange w:id="2944" w:author="Julio Li" w:date="2020-05-13T15:54:00Z">
          <w:pPr/>
        </w:pPrChange>
      </w:pPr>
      <w:ins w:id="2945" w:author="Julio Li" w:date="2020-05-13T15:53:00Z">
        <w:del w:id="2946" w:author="Kevin Gu" w:date="2020-05-21T10:47:00Z">
          <w:r w:rsidRPr="00876437" w:rsidDel="00710974">
            <w:rPr>
              <w:lang w:val="en-GB"/>
              <w:rPrChange w:id="2947" w:author="Kevin Gu" w:date="2020-05-18T10:36:00Z">
                <w:rPr/>
              </w:rPrChange>
            </w:rPr>
            <w:delText>Asset: Materials and sensitive information related to the manufacture of modules</w:delText>
          </w:r>
          <w:bookmarkStart w:id="2948" w:name="_Toc40965014"/>
          <w:bookmarkStart w:id="2949" w:name="_Toc40965369"/>
          <w:bookmarkStart w:id="2950" w:name="_Toc40965722"/>
          <w:bookmarkStart w:id="2951" w:name="_Toc40966074"/>
          <w:bookmarkStart w:id="2952" w:name="_Toc40966427"/>
          <w:bookmarkStart w:id="2953" w:name="_Toc40966779"/>
          <w:bookmarkStart w:id="2954" w:name="_Toc40967133"/>
          <w:bookmarkStart w:id="2955" w:name="_Toc40967487"/>
          <w:bookmarkStart w:id="2956" w:name="_Toc40967841"/>
          <w:bookmarkStart w:id="2957" w:name="_Toc40968195"/>
          <w:bookmarkStart w:id="2958" w:name="_Toc40969251"/>
          <w:bookmarkStart w:id="2959" w:name="_Toc40969607"/>
          <w:bookmarkStart w:id="2960" w:name="_Toc43386991"/>
          <w:bookmarkEnd w:id="2948"/>
          <w:bookmarkEnd w:id="2949"/>
          <w:bookmarkEnd w:id="2950"/>
          <w:bookmarkEnd w:id="2951"/>
          <w:bookmarkEnd w:id="2952"/>
          <w:bookmarkEnd w:id="2953"/>
          <w:bookmarkEnd w:id="2954"/>
          <w:bookmarkEnd w:id="2955"/>
          <w:bookmarkEnd w:id="2956"/>
          <w:bookmarkEnd w:id="2957"/>
          <w:bookmarkEnd w:id="2958"/>
          <w:bookmarkEnd w:id="2959"/>
          <w:bookmarkEnd w:id="2960"/>
        </w:del>
      </w:ins>
    </w:p>
    <w:p w14:paraId="24A8E7F4" w14:textId="7F7BFB18" w:rsidR="00AC0B3A" w:rsidRPr="00876437" w:rsidDel="00876437" w:rsidRDefault="00AC0B3A">
      <w:pPr>
        <w:pStyle w:val="ListParagraph"/>
        <w:numPr>
          <w:ilvl w:val="0"/>
          <w:numId w:val="50"/>
        </w:numPr>
        <w:jc w:val="left"/>
        <w:rPr>
          <w:ins w:id="2961" w:author="Julio Li" w:date="2020-05-13T15:53:00Z"/>
          <w:del w:id="2962" w:author="Kevin Gu" w:date="2020-05-18T10:39:00Z"/>
          <w:lang w:val="en-GB"/>
          <w:rPrChange w:id="2963" w:author="Kevin Gu" w:date="2020-05-18T10:40:00Z">
            <w:rPr>
              <w:ins w:id="2964" w:author="Julio Li" w:date="2020-05-13T15:53:00Z"/>
              <w:del w:id="2965" w:author="Kevin Gu" w:date="2020-05-18T10:39:00Z"/>
            </w:rPr>
          </w:rPrChange>
        </w:rPr>
        <w:pPrChange w:id="2966" w:author="Kevin Gu" w:date="2020-05-18T10:40:00Z">
          <w:pPr/>
        </w:pPrChange>
      </w:pPr>
      <w:ins w:id="2967" w:author="Julio Li" w:date="2020-05-13T15:53:00Z">
        <w:del w:id="2968" w:author="Kevin Gu" w:date="2020-05-18T10:39:00Z">
          <w:r w:rsidRPr="00876437" w:rsidDel="00876437">
            <w:rPr>
              <w:rFonts w:hint="eastAsia"/>
              <w:lang w:val="en-GB"/>
              <w:rPrChange w:id="2969" w:author="Kevin Gu" w:date="2020-05-18T10:40:00Z">
                <w:rPr>
                  <w:rFonts w:hint="eastAsia"/>
                </w:rPr>
              </w:rPrChange>
            </w:rPr>
            <w:delText>资产：与模块生产相关的材料及敏感信息</w:delText>
          </w:r>
          <w:bookmarkStart w:id="2970" w:name="_Toc40965015"/>
          <w:bookmarkStart w:id="2971" w:name="_Toc40965370"/>
          <w:bookmarkStart w:id="2972" w:name="_Toc40965723"/>
          <w:bookmarkStart w:id="2973" w:name="_Toc40966075"/>
          <w:bookmarkStart w:id="2974" w:name="_Toc40966428"/>
          <w:bookmarkStart w:id="2975" w:name="_Toc40966780"/>
          <w:bookmarkStart w:id="2976" w:name="_Toc40967134"/>
          <w:bookmarkStart w:id="2977" w:name="_Toc40967488"/>
          <w:bookmarkStart w:id="2978" w:name="_Toc40967842"/>
          <w:bookmarkStart w:id="2979" w:name="_Toc40968196"/>
          <w:bookmarkStart w:id="2980" w:name="_Toc40969252"/>
          <w:bookmarkStart w:id="2981" w:name="_Toc40969608"/>
          <w:bookmarkStart w:id="2982" w:name="_Toc43386992"/>
          <w:bookmarkEnd w:id="2970"/>
          <w:bookmarkEnd w:id="2971"/>
          <w:bookmarkEnd w:id="2972"/>
          <w:bookmarkEnd w:id="2973"/>
          <w:bookmarkEnd w:id="2974"/>
          <w:bookmarkEnd w:id="2975"/>
          <w:bookmarkEnd w:id="2976"/>
          <w:bookmarkEnd w:id="2977"/>
          <w:bookmarkEnd w:id="2978"/>
          <w:bookmarkEnd w:id="2979"/>
          <w:bookmarkEnd w:id="2980"/>
          <w:bookmarkEnd w:id="2981"/>
          <w:bookmarkEnd w:id="2982"/>
        </w:del>
      </w:ins>
    </w:p>
    <w:p w14:paraId="19CFB5C9" w14:textId="3E6AED12" w:rsidR="00AC0B3A" w:rsidRPr="00876437" w:rsidDel="00876437" w:rsidRDefault="00AC0B3A">
      <w:pPr>
        <w:pStyle w:val="ListParagraph"/>
        <w:numPr>
          <w:ilvl w:val="0"/>
          <w:numId w:val="50"/>
        </w:numPr>
        <w:jc w:val="left"/>
        <w:rPr>
          <w:ins w:id="2983" w:author="Julio Li" w:date="2020-05-13T15:54:00Z"/>
          <w:del w:id="2984" w:author="Kevin Gu" w:date="2020-05-18T10:39:00Z"/>
          <w:lang w:val="en-GB"/>
          <w:rPrChange w:id="2985" w:author="Kevin Gu" w:date="2020-05-18T10:36:00Z">
            <w:rPr>
              <w:ins w:id="2986" w:author="Julio Li" w:date="2020-05-13T15:54:00Z"/>
              <w:del w:id="2987" w:author="Kevin Gu" w:date="2020-05-18T10:39:00Z"/>
            </w:rPr>
          </w:rPrChange>
        </w:rPr>
        <w:pPrChange w:id="2988" w:author="Kevin Gu" w:date="2020-05-18T10:40:00Z">
          <w:pPr/>
        </w:pPrChange>
      </w:pPr>
      <w:ins w:id="2989" w:author="Julio Li" w:date="2020-05-13T15:53:00Z">
        <w:del w:id="2990" w:author="Kevin Gu" w:date="2020-05-21T10:47:00Z">
          <w:r w:rsidRPr="00876437" w:rsidDel="00710974">
            <w:rPr>
              <w:lang w:val="en-GB"/>
              <w:rPrChange w:id="2991" w:author="Kevin Gu" w:date="2020-05-18T10:36:00Z">
                <w:rPr/>
              </w:rPrChange>
            </w:rPr>
            <w:delText>Sawn wafer</w:delText>
          </w:r>
        </w:del>
      </w:ins>
      <w:bookmarkStart w:id="2992" w:name="_Toc40965016"/>
      <w:bookmarkStart w:id="2993" w:name="_Toc40965371"/>
      <w:bookmarkStart w:id="2994" w:name="_Toc40965724"/>
      <w:bookmarkStart w:id="2995" w:name="_Toc40966076"/>
      <w:bookmarkStart w:id="2996" w:name="_Toc40966429"/>
      <w:bookmarkStart w:id="2997" w:name="_Toc40966781"/>
      <w:bookmarkStart w:id="2998" w:name="_Toc40967135"/>
      <w:bookmarkStart w:id="2999" w:name="_Toc40967489"/>
      <w:bookmarkStart w:id="3000" w:name="_Toc40967843"/>
      <w:bookmarkStart w:id="3001" w:name="_Toc40968197"/>
      <w:bookmarkStart w:id="3002" w:name="_Toc40969253"/>
      <w:bookmarkStart w:id="3003" w:name="_Toc40969609"/>
      <w:bookmarkStart w:id="3004" w:name="_Toc43386993"/>
      <w:bookmarkEnd w:id="2992"/>
      <w:bookmarkEnd w:id="2993"/>
      <w:bookmarkEnd w:id="2994"/>
      <w:bookmarkEnd w:id="2995"/>
      <w:bookmarkEnd w:id="2996"/>
      <w:bookmarkEnd w:id="2997"/>
      <w:bookmarkEnd w:id="2998"/>
      <w:bookmarkEnd w:id="2999"/>
      <w:bookmarkEnd w:id="3000"/>
      <w:bookmarkEnd w:id="3001"/>
      <w:bookmarkEnd w:id="3002"/>
      <w:bookmarkEnd w:id="3003"/>
      <w:bookmarkEnd w:id="3004"/>
    </w:p>
    <w:p w14:paraId="7ED74691" w14:textId="026283D7" w:rsidR="00AC0B3A" w:rsidRPr="00876437" w:rsidDel="00710974" w:rsidRDefault="00AC0B3A">
      <w:pPr>
        <w:pStyle w:val="ListParagraph"/>
        <w:numPr>
          <w:ilvl w:val="0"/>
          <w:numId w:val="50"/>
        </w:numPr>
        <w:jc w:val="left"/>
        <w:rPr>
          <w:ins w:id="3005" w:author="Julio Li" w:date="2020-05-13T15:53:00Z"/>
          <w:del w:id="3006" w:author="Kevin Gu" w:date="2020-05-21T10:47:00Z"/>
          <w:lang w:val="en-GB"/>
          <w:rPrChange w:id="3007" w:author="Kevin Gu" w:date="2020-05-18T10:36:00Z">
            <w:rPr>
              <w:ins w:id="3008" w:author="Julio Li" w:date="2020-05-13T15:53:00Z"/>
              <w:del w:id="3009" w:author="Kevin Gu" w:date="2020-05-21T10:47:00Z"/>
            </w:rPr>
          </w:rPrChange>
        </w:rPr>
        <w:pPrChange w:id="3010" w:author="Kevin Gu" w:date="2020-05-18T10:40:00Z">
          <w:pPr/>
        </w:pPrChange>
      </w:pPr>
      <w:ins w:id="3011" w:author="Julio Li" w:date="2020-05-13T15:53:00Z">
        <w:del w:id="3012" w:author="Kevin Gu" w:date="2020-05-21T10:47:00Z">
          <w:r w:rsidRPr="00876437" w:rsidDel="00710974">
            <w:rPr>
              <w:rFonts w:hint="eastAsia"/>
              <w:lang w:val="en-GB"/>
              <w:rPrChange w:id="3013" w:author="Kevin Gu" w:date="2020-05-18T10:36:00Z">
                <w:rPr>
                  <w:rFonts w:hint="eastAsia"/>
                </w:rPr>
              </w:rPrChange>
            </w:rPr>
            <w:delText>锯片</w:delText>
          </w:r>
          <w:bookmarkStart w:id="3014" w:name="_Toc40965017"/>
          <w:bookmarkStart w:id="3015" w:name="_Toc40965372"/>
          <w:bookmarkStart w:id="3016" w:name="_Toc40965725"/>
          <w:bookmarkStart w:id="3017" w:name="_Toc40966077"/>
          <w:bookmarkStart w:id="3018" w:name="_Toc40966430"/>
          <w:bookmarkStart w:id="3019" w:name="_Toc40966782"/>
          <w:bookmarkStart w:id="3020" w:name="_Toc40967136"/>
          <w:bookmarkStart w:id="3021" w:name="_Toc40967490"/>
          <w:bookmarkStart w:id="3022" w:name="_Toc40967844"/>
          <w:bookmarkStart w:id="3023" w:name="_Toc40968198"/>
          <w:bookmarkStart w:id="3024" w:name="_Toc40969254"/>
          <w:bookmarkStart w:id="3025" w:name="_Toc40969610"/>
          <w:bookmarkStart w:id="3026" w:name="_Toc43386994"/>
          <w:bookmarkEnd w:id="3014"/>
          <w:bookmarkEnd w:id="3015"/>
          <w:bookmarkEnd w:id="3016"/>
          <w:bookmarkEnd w:id="3017"/>
          <w:bookmarkEnd w:id="3018"/>
          <w:bookmarkEnd w:id="3019"/>
          <w:bookmarkEnd w:id="3020"/>
          <w:bookmarkEnd w:id="3021"/>
          <w:bookmarkEnd w:id="3022"/>
          <w:bookmarkEnd w:id="3023"/>
          <w:bookmarkEnd w:id="3024"/>
          <w:bookmarkEnd w:id="3025"/>
          <w:bookmarkEnd w:id="3026"/>
        </w:del>
      </w:ins>
    </w:p>
    <w:p w14:paraId="38C18DD5" w14:textId="7B9A48FB" w:rsidR="00AC0B3A" w:rsidRPr="00876437" w:rsidDel="00876437" w:rsidRDefault="00AC0B3A">
      <w:pPr>
        <w:jc w:val="left"/>
        <w:rPr>
          <w:ins w:id="3027" w:author="Julio Li" w:date="2020-05-13T15:54:00Z"/>
          <w:del w:id="3028" w:author="Kevin Gu" w:date="2020-05-18T10:39:00Z"/>
          <w:lang w:val="en-GB"/>
          <w:rPrChange w:id="3029" w:author="Kevin Gu" w:date="2020-05-18T10:36:00Z">
            <w:rPr>
              <w:ins w:id="3030" w:author="Julio Li" w:date="2020-05-13T15:54:00Z"/>
              <w:del w:id="3031" w:author="Kevin Gu" w:date="2020-05-18T10:39:00Z"/>
            </w:rPr>
          </w:rPrChange>
        </w:rPr>
        <w:pPrChange w:id="3032" w:author="Kevin Gu" w:date="2020-05-18T10:40:00Z">
          <w:pPr/>
        </w:pPrChange>
      </w:pPr>
      <w:ins w:id="3033" w:author="Julio Li" w:date="2020-05-13T15:53:00Z">
        <w:del w:id="3034" w:author="Kevin Gu" w:date="2020-05-21T10:47:00Z">
          <w:r w:rsidRPr="00876437" w:rsidDel="00710974">
            <w:rPr>
              <w:lang w:val="en-GB"/>
              <w:rPrChange w:id="3035" w:author="Kevin Gu" w:date="2020-05-18T10:36:00Z">
                <w:rPr/>
              </w:rPrChange>
            </w:rPr>
            <w:delText>Finished products as modules or other packages</w:delText>
          </w:r>
        </w:del>
      </w:ins>
      <w:bookmarkStart w:id="3036" w:name="_Toc40965018"/>
      <w:bookmarkStart w:id="3037" w:name="_Toc40965373"/>
      <w:bookmarkStart w:id="3038" w:name="_Toc40965726"/>
      <w:bookmarkStart w:id="3039" w:name="_Toc40966078"/>
      <w:bookmarkStart w:id="3040" w:name="_Toc40966431"/>
      <w:bookmarkStart w:id="3041" w:name="_Toc40966783"/>
      <w:bookmarkStart w:id="3042" w:name="_Toc40967137"/>
      <w:bookmarkStart w:id="3043" w:name="_Toc40967491"/>
      <w:bookmarkStart w:id="3044" w:name="_Toc40967845"/>
      <w:bookmarkStart w:id="3045" w:name="_Toc40968199"/>
      <w:bookmarkStart w:id="3046" w:name="_Toc40969255"/>
      <w:bookmarkStart w:id="3047" w:name="_Toc40969611"/>
      <w:bookmarkStart w:id="3048" w:name="_Toc43386995"/>
      <w:bookmarkEnd w:id="3036"/>
      <w:bookmarkEnd w:id="3037"/>
      <w:bookmarkEnd w:id="3038"/>
      <w:bookmarkEnd w:id="3039"/>
      <w:bookmarkEnd w:id="3040"/>
      <w:bookmarkEnd w:id="3041"/>
      <w:bookmarkEnd w:id="3042"/>
      <w:bookmarkEnd w:id="3043"/>
      <w:bookmarkEnd w:id="3044"/>
      <w:bookmarkEnd w:id="3045"/>
      <w:bookmarkEnd w:id="3046"/>
      <w:bookmarkEnd w:id="3047"/>
      <w:bookmarkEnd w:id="3048"/>
    </w:p>
    <w:p w14:paraId="23BB1B18" w14:textId="2C536A7D" w:rsidR="00AC0B3A" w:rsidRPr="00876437" w:rsidDel="00710974" w:rsidRDefault="00AC0B3A">
      <w:pPr>
        <w:pStyle w:val="ListParagraph"/>
        <w:numPr>
          <w:ilvl w:val="0"/>
          <w:numId w:val="50"/>
        </w:numPr>
        <w:jc w:val="left"/>
        <w:rPr>
          <w:ins w:id="3049" w:author="Julio Li" w:date="2020-05-13T15:53:00Z"/>
          <w:del w:id="3050" w:author="Kevin Gu" w:date="2020-05-21T10:47:00Z"/>
          <w:lang w:val="en-GB"/>
          <w:rPrChange w:id="3051" w:author="Kevin Gu" w:date="2020-05-18T10:40:00Z">
            <w:rPr>
              <w:ins w:id="3052" w:author="Julio Li" w:date="2020-05-13T15:53:00Z"/>
              <w:del w:id="3053" w:author="Kevin Gu" w:date="2020-05-21T10:47:00Z"/>
            </w:rPr>
          </w:rPrChange>
        </w:rPr>
        <w:pPrChange w:id="3054" w:author="Kevin Gu" w:date="2020-05-18T10:40:00Z">
          <w:pPr/>
        </w:pPrChange>
      </w:pPr>
      <w:ins w:id="3055" w:author="Julio Li" w:date="2020-05-13T15:53:00Z">
        <w:del w:id="3056" w:author="Kevin Gu" w:date="2020-05-21T10:47:00Z">
          <w:r w:rsidRPr="00876437" w:rsidDel="00710974">
            <w:rPr>
              <w:rFonts w:hint="eastAsia"/>
              <w:lang w:val="en-GB"/>
              <w:rPrChange w:id="3057" w:author="Kevin Gu" w:date="2020-05-18T10:40:00Z">
                <w:rPr>
                  <w:rFonts w:hint="eastAsia"/>
                </w:rPr>
              </w:rPrChange>
            </w:rPr>
            <w:delText>成品模块及其包装</w:delText>
          </w:r>
          <w:bookmarkStart w:id="3058" w:name="_Toc40965019"/>
          <w:bookmarkStart w:id="3059" w:name="_Toc40965374"/>
          <w:bookmarkStart w:id="3060" w:name="_Toc40965727"/>
          <w:bookmarkStart w:id="3061" w:name="_Toc40966079"/>
          <w:bookmarkStart w:id="3062" w:name="_Toc40966432"/>
          <w:bookmarkStart w:id="3063" w:name="_Toc40966784"/>
          <w:bookmarkStart w:id="3064" w:name="_Toc40967138"/>
          <w:bookmarkStart w:id="3065" w:name="_Toc40967492"/>
          <w:bookmarkStart w:id="3066" w:name="_Toc40967846"/>
          <w:bookmarkStart w:id="3067" w:name="_Toc40968200"/>
          <w:bookmarkStart w:id="3068" w:name="_Toc40969256"/>
          <w:bookmarkStart w:id="3069" w:name="_Toc40969612"/>
          <w:bookmarkStart w:id="3070" w:name="_Toc43386996"/>
          <w:bookmarkEnd w:id="3058"/>
          <w:bookmarkEnd w:id="3059"/>
          <w:bookmarkEnd w:id="3060"/>
          <w:bookmarkEnd w:id="3061"/>
          <w:bookmarkEnd w:id="3062"/>
          <w:bookmarkEnd w:id="3063"/>
          <w:bookmarkEnd w:id="3064"/>
          <w:bookmarkEnd w:id="3065"/>
          <w:bookmarkEnd w:id="3066"/>
          <w:bookmarkEnd w:id="3067"/>
          <w:bookmarkEnd w:id="3068"/>
          <w:bookmarkEnd w:id="3069"/>
          <w:bookmarkEnd w:id="3070"/>
        </w:del>
      </w:ins>
    </w:p>
    <w:p w14:paraId="5C0B2948" w14:textId="1728FE73" w:rsidR="00AC0B3A" w:rsidRPr="00876437" w:rsidDel="00876437" w:rsidRDefault="00AC0B3A">
      <w:pPr>
        <w:jc w:val="left"/>
        <w:rPr>
          <w:ins w:id="3071" w:author="Julio Li" w:date="2020-05-13T15:53:00Z"/>
          <w:del w:id="3072" w:author="Kevin Gu" w:date="2020-05-18T10:39:00Z"/>
          <w:lang w:val="en-GB"/>
          <w:rPrChange w:id="3073" w:author="Kevin Gu" w:date="2020-05-18T10:36:00Z">
            <w:rPr>
              <w:ins w:id="3074" w:author="Julio Li" w:date="2020-05-13T15:53:00Z"/>
              <w:del w:id="3075" w:author="Kevin Gu" w:date="2020-05-18T10:39:00Z"/>
            </w:rPr>
          </w:rPrChange>
        </w:rPr>
        <w:pPrChange w:id="3076" w:author="Kevin Gu" w:date="2020-05-18T10:40:00Z">
          <w:pPr/>
        </w:pPrChange>
      </w:pPr>
      <w:ins w:id="3077" w:author="Julio Li" w:date="2020-05-13T15:53:00Z">
        <w:del w:id="3078" w:author="Kevin Gu" w:date="2020-05-21T10:47:00Z">
          <w:r w:rsidRPr="00876437" w:rsidDel="00710974">
            <w:rPr>
              <w:lang w:val="en-GB"/>
              <w:rPrChange w:id="3079" w:author="Kevin Gu" w:date="2020-05-18T10:36:00Z">
                <w:rPr/>
              </w:rPrChange>
            </w:rPr>
            <w:delText>Sensitive production systems or configuration systems.</w:delText>
          </w:r>
        </w:del>
        <w:bookmarkStart w:id="3080" w:name="_Toc40965020"/>
        <w:bookmarkStart w:id="3081" w:name="_Toc40965375"/>
        <w:bookmarkStart w:id="3082" w:name="_Toc40965728"/>
        <w:bookmarkStart w:id="3083" w:name="_Toc40966080"/>
        <w:bookmarkStart w:id="3084" w:name="_Toc40966433"/>
        <w:bookmarkStart w:id="3085" w:name="_Toc40966785"/>
        <w:bookmarkStart w:id="3086" w:name="_Toc40967139"/>
        <w:bookmarkStart w:id="3087" w:name="_Toc40967493"/>
        <w:bookmarkStart w:id="3088" w:name="_Toc40967847"/>
        <w:bookmarkStart w:id="3089" w:name="_Toc40968201"/>
        <w:bookmarkStart w:id="3090" w:name="_Toc40969257"/>
        <w:bookmarkStart w:id="3091" w:name="_Toc40969613"/>
        <w:bookmarkStart w:id="3092" w:name="_Toc43386997"/>
        <w:bookmarkEnd w:id="3080"/>
        <w:bookmarkEnd w:id="3081"/>
        <w:bookmarkEnd w:id="3082"/>
        <w:bookmarkEnd w:id="3083"/>
        <w:bookmarkEnd w:id="3084"/>
        <w:bookmarkEnd w:id="3085"/>
        <w:bookmarkEnd w:id="3086"/>
        <w:bookmarkEnd w:id="3087"/>
        <w:bookmarkEnd w:id="3088"/>
        <w:bookmarkEnd w:id="3089"/>
        <w:bookmarkEnd w:id="3090"/>
        <w:bookmarkEnd w:id="3091"/>
        <w:bookmarkEnd w:id="3092"/>
      </w:ins>
    </w:p>
    <w:p w14:paraId="333B8686" w14:textId="5EF72450" w:rsidR="00AC0B3A" w:rsidRPr="00876437" w:rsidDel="00710974" w:rsidRDefault="00AC0B3A">
      <w:pPr>
        <w:pStyle w:val="ListParagraph"/>
        <w:numPr>
          <w:ilvl w:val="0"/>
          <w:numId w:val="50"/>
        </w:numPr>
        <w:jc w:val="left"/>
        <w:rPr>
          <w:ins w:id="3093" w:author="Julio Li" w:date="2020-05-13T15:53:00Z"/>
          <w:del w:id="3094" w:author="Kevin Gu" w:date="2020-05-21T10:47:00Z"/>
          <w:lang w:val="en-GB"/>
          <w:rPrChange w:id="3095" w:author="Kevin Gu" w:date="2020-05-18T10:40:00Z">
            <w:rPr>
              <w:ins w:id="3096" w:author="Julio Li" w:date="2020-05-13T15:53:00Z"/>
              <w:del w:id="3097" w:author="Kevin Gu" w:date="2020-05-21T10:47:00Z"/>
            </w:rPr>
          </w:rPrChange>
        </w:rPr>
        <w:pPrChange w:id="3098" w:author="Kevin Gu" w:date="2020-05-18T10:40:00Z">
          <w:pPr/>
        </w:pPrChange>
      </w:pPr>
      <w:ins w:id="3099" w:author="Julio Li" w:date="2020-05-13T15:53:00Z">
        <w:del w:id="3100" w:author="Kevin Gu" w:date="2020-05-21T10:47:00Z">
          <w:r w:rsidRPr="00876437" w:rsidDel="00710974">
            <w:rPr>
              <w:rFonts w:hint="eastAsia"/>
              <w:lang w:val="en-GB"/>
              <w:rPrChange w:id="3101" w:author="Kevin Gu" w:date="2020-05-18T10:40:00Z">
                <w:rPr>
                  <w:rFonts w:hint="eastAsia"/>
                </w:rPr>
              </w:rPrChange>
            </w:rPr>
            <w:delText>敏感的生产系统和配置系统</w:delText>
          </w:r>
          <w:bookmarkStart w:id="3102" w:name="_Toc40965021"/>
          <w:bookmarkStart w:id="3103" w:name="_Toc40965376"/>
          <w:bookmarkStart w:id="3104" w:name="_Toc40965729"/>
          <w:bookmarkStart w:id="3105" w:name="_Toc40966081"/>
          <w:bookmarkStart w:id="3106" w:name="_Toc40966434"/>
          <w:bookmarkStart w:id="3107" w:name="_Toc40966786"/>
          <w:bookmarkStart w:id="3108" w:name="_Toc40967140"/>
          <w:bookmarkStart w:id="3109" w:name="_Toc40967494"/>
          <w:bookmarkStart w:id="3110" w:name="_Toc40967848"/>
          <w:bookmarkStart w:id="3111" w:name="_Toc40968202"/>
          <w:bookmarkStart w:id="3112" w:name="_Toc40969258"/>
          <w:bookmarkStart w:id="3113" w:name="_Toc40969614"/>
          <w:bookmarkStart w:id="3114" w:name="_Toc43386998"/>
          <w:bookmarkEnd w:id="3102"/>
          <w:bookmarkEnd w:id="3103"/>
          <w:bookmarkEnd w:id="3104"/>
          <w:bookmarkEnd w:id="3105"/>
          <w:bookmarkEnd w:id="3106"/>
          <w:bookmarkEnd w:id="3107"/>
          <w:bookmarkEnd w:id="3108"/>
          <w:bookmarkEnd w:id="3109"/>
          <w:bookmarkEnd w:id="3110"/>
          <w:bookmarkEnd w:id="3111"/>
          <w:bookmarkEnd w:id="3112"/>
          <w:bookmarkEnd w:id="3113"/>
          <w:bookmarkEnd w:id="3114"/>
        </w:del>
      </w:ins>
    </w:p>
    <w:p w14:paraId="34E28DB3" w14:textId="4A38FCBC" w:rsidR="00AC0B3A" w:rsidRPr="00876437" w:rsidDel="00876437" w:rsidRDefault="00AC0B3A">
      <w:pPr>
        <w:jc w:val="left"/>
        <w:rPr>
          <w:ins w:id="3115" w:author="Julio Li" w:date="2020-05-13T15:54:00Z"/>
          <w:del w:id="3116" w:author="Kevin Gu" w:date="2020-05-18T10:39:00Z"/>
          <w:lang w:val="en-GB"/>
          <w:rPrChange w:id="3117" w:author="Kevin Gu" w:date="2020-05-18T10:36:00Z">
            <w:rPr>
              <w:ins w:id="3118" w:author="Julio Li" w:date="2020-05-13T15:54:00Z"/>
              <w:del w:id="3119" w:author="Kevin Gu" w:date="2020-05-18T10:39:00Z"/>
            </w:rPr>
          </w:rPrChange>
        </w:rPr>
        <w:pPrChange w:id="3120" w:author="Kevin Gu" w:date="2020-05-18T10:40:00Z">
          <w:pPr/>
        </w:pPrChange>
      </w:pPr>
      <w:ins w:id="3121" w:author="Julio Li" w:date="2020-05-13T15:53:00Z">
        <w:del w:id="3122" w:author="Kevin Gu" w:date="2020-05-21T10:47:00Z">
          <w:r w:rsidRPr="00876437" w:rsidDel="00710974">
            <w:rPr>
              <w:lang w:val="en-GB"/>
              <w:rPrChange w:id="3123" w:author="Kevin Gu" w:date="2020-05-18T10:36:00Z">
                <w:rPr/>
              </w:rPrChange>
            </w:rPr>
            <w:delText>Security relevant production processes</w:delText>
          </w:r>
        </w:del>
      </w:ins>
      <w:bookmarkStart w:id="3124" w:name="_Toc40965022"/>
      <w:bookmarkStart w:id="3125" w:name="_Toc40965377"/>
      <w:bookmarkStart w:id="3126" w:name="_Toc40965730"/>
      <w:bookmarkStart w:id="3127" w:name="_Toc40966082"/>
      <w:bookmarkStart w:id="3128" w:name="_Toc40966435"/>
      <w:bookmarkStart w:id="3129" w:name="_Toc40966787"/>
      <w:bookmarkStart w:id="3130" w:name="_Toc40967141"/>
      <w:bookmarkStart w:id="3131" w:name="_Toc40967495"/>
      <w:bookmarkStart w:id="3132" w:name="_Toc40967849"/>
      <w:bookmarkStart w:id="3133" w:name="_Toc40968203"/>
      <w:bookmarkStart w:id="3134" w:name="_Toc40969259"/>
      <w:bookmarkStart w:id="3135" w:name="_Toc40969615"/>
      <w:bookmarkStart w:id="3136" w:name="_Toc43386999"/>
      <w:bookmarkEnd w:id="3124"/>
      <w:bookmarkEnd w:id="3125"/>
      <w:bookmarkEnd w:id="3126"/>
      <w:bookmarkEnd w:id="3127"/>
      <w:bookmarkEnd w:id="3128"/>
      <w:bookmarkEnd w:id="3129"/>
      <w:bookmarkEnd w:id="3130"/>
      <w:bookmarkEnd w:id="3131"/>
      <w:bookmarkEnd w:id="3132"/>
      <w:bookmarkEnd w:id="3133"/>
      <w:bookmarkEnd w:id="3134"/>
      <w:bookmarkEnd w:id="3135"/>
      <w:bookmarkEnd w:id="3136"/>
    </w:p>
    <w:p w14:paraId="0DA49494" w14:textId="6CC0F938" w:rsidR="00AC0B3A" w:rsidRPr="00876437" w:rsidDel="00710974" w:rsidRDefault="00AC0B3A">
      <w:pPr>
        <w:pStyle w:val="ListParagraph"/>
        <w:numPr>
          <w:ilvl w:val="0"/>
          <w:numId w:val="50"/>
        </w:numPr>
        <w:jc w:val="left"/>
        <w:rPr>
          <w:ins w:id="3137" w:author="Julio Li" w:date="2020-05-13T15:53:00Z"/>
          <w:del w:id="3138" w:author="Kevin Gu" w:date="2020-05-21T10:47:00Z"/>
          <w:lang w:val="en-GB"/>
          <w:rPrChange w:id="3139" w:author="Kevin Gu" w:date="2020-05-18T10:40:00Z">
            <w:rPr>
              <w:ins w:id="3140" w:author="Julio Li" w:date="2020-05-13T15:53:00Z"/>
              <w:del w:id="3141" w:author="Kevin Gu" w:date="2020-05-21T10:47:00Z"/>
            </w:rPr>
          </w:rPrChange>
        </w:rPr>
        <w:pPrChange w:id="3142" w:author="Kevin Gu" w:date="2020-05-18T10:40:00Z">
          <w:pPr/>
        </w:pPrChange>
      </w:pPr>
      <w:ins w:id="3143" w:author="Julio Li" w:date="2020-05-13T15:53:00Z">
        <w:del w:id="3144" w:author="Kevin Gu" w:date="2020-05-21T10:47:00Z">
          <w:r w:rsidRPr="00876437" w:rsidDel="00710974">
            <w:rPr>
              <w:rFonts w:hint="eastAsia"/>
              <w:lang w:val="en-GB"/>
              <w:rPrChange w:id="3145" w:author="Kevin Gu" w:date="2020-05-18T10:40:00Z">
                <w:rPr>
                  <w:rFonts w:hint="eastAsia"/>
                </w:rPr>
              </w:rPrChange>
            </w:rPr>
            <w:delText>安全相关的生产流程</w:delText>
          </w:r>
          <w:bookmarkStart w:id="3146" w:name="_Toc40965023"/>
          <w:bookmarkStart w:id="3147" w:name="_Toc40965378"/>
          <w:bookmarkStart w:id="3148" w:name="_Toc40965731"/>
          <w:bookmarkStart w:id="3149" w:name="_Toc40966083"/>
          <w:bookmarkStart w:id="3150" w:name="_Toc40966436"/>
          <w:bookmarkStart w:id="3151" w:name="_Toc40966788"/>
          <w:bookmarkStart w:id="3152" w:name="_Toc40967142"/>
          <w:bookmarkStart w:id="3153" w:name="_Toc40967496"/>
          <w:bookmarkStart w:id="3154" w:name="_Toc40967850"/>
          <w:bookmarkStart w:id="3155" w:name="_Toc40968204"/>
          <w:bookmarkStart w:id="3156" w:name="_Toc40969260"/>
          <w:bookmarkStart w:id="3157" w:name="_Toc40969616"/>
          <w:bookmarkStart w:id="3158" w:name="_Toc43387000"/>
          <w:bookmarkEnd w:id="3146"/>
          <w:bookmarkEnd w:id="3147"/>
          <w:bookmarkEnd w:id="3148"/>
          <w:bookmarkEnd w:id="3149"/>
          <w:bookmarkEnd w:id="3150"/>
          <w:bookmarkEnd w:id="3151"/>
          <w:bookmarkEnd w:id="3152"/>
          <w:bookmarkEnd w:id="3153"/>
          <w:bookmarkEnd w:id="3154"/>
          <w:bookmarkEnd w:id="3155"/>
          <w:bookmarkEnd w:id="3156"/>
          <w:bookmarkEnd w:id="3157"/>
          <w:bookmarkEnd w:id="3158"/>
        </w:del>
      </w:ins>
    </w:p>
    <w:p w14:paraId="704EFC24" w14:textId="4225DA5F" w:rsidR="00AC0B3A" w:rsidRPr="00876437" w:rsidDel="00876437" w:rsidRDefault="00AC0B3A">
      <w:pPr>
        <w:jc w:val="left"/>
        <w:rPr>
          <w:ins w:id="3159" w:author="Julio Li" w:date="2020-05-13T15:55:00Z"/>
          <w:del w:id="3160" w:author="Kevin Gu" w:date="2020-05-18T10:39:00Z"/>
          <w:lang w:val="en-GB"/>
          <w:rPrChange w:id="3161" w:author="Kevin Gu" w:date="2020-05-18T10:36:00Z">
            <w:rPr>
              <w:ins w:id="3162" w:author="Julio Li" w:date="2020-05-13T15:55:00Z"/>
              <w:del w:id="3163" w:author="Kevin Gu" w:date="2020-05-18T10:39:00Z"/>
            </w:rPr>
          </w:rPrChange>
        </w:rPr>
        <w:pPrChange w:id="3164" w:author="Kevin Gu" w:date="2020-05-18T10:40:00Z">
          <w:pPr/>
        </w:pPrChange>
      </w:pPr>
      <w:ins w:id="3165" w:author="Julio Li" w:date="2020-05-13T15:53:00Z">
        <w:del w:id="3166" w:author="Kevin Gu" w:date="2020-05-21T10:47:00Z">
          <w:r w:rsidRPr="00876437" w:rsidDel="00710974">
            <w:rPr>
              <w:lang w:val="en-GB"/>
              <w:rPrChange w:id="3167" w:author="Kevin Gu" w:date="2020-05-18T10:36:00Z">
                <w:rPr/>
              </w:rPrChange>
            </w:rPr>
            <w:delText>Finished product in rail</w:delText>
          </w:r>
        </w:del>
      </w:ins>
      <w:bookmarkStart w:id="3168" w:name="_Toc40965024"/>
      <w:bookmarkStart w:id="3169" w:name="_Toc40965379"/>
      <w:bookmarkStart w:id="3170" w:name="_Toc40965732"/>
      <w:bookmarkStart w:id="3171" w:name="_Toc40966084"/>
      <w:bookmarkStart w:id="3172" w:name="_Toc40966437"/>
      <w:bookmarkStart w:id="3173" w:name="_Toc40966789"/>
      <w:bookmarkStart w:id="3174" w:name="_Toc40967143"/>
      <w:bookmarkStart w:id="3175" w:name="_Toc40967497"/>
      <w:bookmarkStart w:id="3176" w:name="_Toc40967851"/>
      <w:bookmarkStart w:id="3177" w:name="_Toc40968205"/>
      <w:bookmarkStart w:id="3178" w:name="_Toc40969261"/>
      <w:bookmarkStart w:id="3179" w:name="_Toc40969617"/>
      <w:bookmarkStart w:id="3180" w:name="_Toc43387001"/>
      <w:bookmarkEnd w:id="3168"/>
      <w:bookmarkEnd w:id="3169"/>
      <w:bookmarkEnd w:id="3170"/>
      <w:bookmarkEnd w:id="3171"/>
      <w:bookmarkEnd w:id="3172"/>
      <w:bookmarkEnd w:id="3173"/>
      <w:bookmarkEnd w:id="3174"/>
      <w:bookmarkEnd w:id="3175"/>
      <w:bookmarkEnd w:id="3176"/>
      <w:bookmarkEnd w:id="3177"/>
      <w:bookmarkEnd w:id="3178"/>
      <w:bookmarkEnd w:id="3179"/>
      <w:bookmarkEnd w:id="3180"/>
    </w:p>
    <w:p w14:paraId="7DE4B9B1" w14:textId="7FA90455" w:rsidR="00AC0B3A" w:rsidRPr="00876437" w:rsidDel="00710974" w:rsidRDefault="00AC0B3A">
      <w:pPr>
        <w:pStyle w:val="ListParagraph"/>
        <w:numPr>
          <w:ilvl w:val="0"/>
          <w:numId w:val="50"/>
        </w:numPr>
        <w:jc w:val="left"/>
        <w:rPr>
          <w:ins w:id="3181" w:author="Julio Li" w:date="2020-05-13T15:53:00Z"/>
          <w:del w:id="3182" w:author="Kevin Gu" w:date="2020-05-21T10:47:00Z"/>
          <w:lang w:val="en-GB"/>
          <w:rPrChange w:id="3183" w:author="Kevin Gu" w:date="2020-05-18T10:40:00Z">
            <w:rPr>
              <w:ins w:id="3184" w:author="Julio Li" w:date="2020-05-13T15:53:00Z"/>
              <w:del w:id="3185" w:author="Kevin Gu" w:date="2020-05-21T10:47:00Z"/>
            </w:rPr>
          </w:rPrChange>
        </w:rPr>
        <w:pPrChange w:id="3186" w:author="Kevin Gu" w:date="2020-05-18T10:40:00Z">
          <w:pPr/>
        </w:pPrChange>
      </w:pPr>
      <w:ins w:id="3187" w:author="Julio Li" w:date="2020-05-13T15:53:00Z">
        <w:del w:id="3188" w:author="Kevin Gu" w:date="2020-05-21T10:47:00Z">
          <w:r w:rsidRPr="00876437" w:rsidDel="00710974">
            <w:rPr>
              <w:rFonts w:hint="eastAsia"/>
              <w:lang w:val="en-GB"/>
              <w:rPrChange w:id="3189" w:author="Kevin Gu" w:date="2020-05-18T10:40:00Z">
                <w:rPr>
                  <w:rFonts w:hint="eastAsia"/>
                </w:rPr>
              </w:rPrChange>
            </w:rPr>
            <w:delText>生产线中的成品</w:delText>
          </w:r>
          <w:bookmarkStart w:id="3190" w:name="_Toc40965025"/>
          <w:bookmarkStart w:id="3191" w:name="_Toc40965380"/>
          <w:bookmarkStart w:id="3192" w:name="_Toc40965733"/>
          <w:bookmarkStart w:id="3193" w:name="_Toc40966085"/>
          <w:bookmarkStart w:id="3194" w:name="_Toc40966438"/>
          <w:bookmarkStart w:id="3195" w:name="_Toc40966790"/>
          <w:bookmarkStart w:id="3196" w:name="_Toc40967144"/>
          <w:bookmarkStart w:id="3197" w:name="_Toc40967498"/>
          <w:bookmarkStart w:id="3198" w:name="_Toc40967852"/>
          <w:bookmarkStart w:id="3199" w:name="_Toc40968206"/>
          <w:bookmarkStart w:id="3200" w:name="_Toc40969262"/>
          <w:bookmarkStart w:id="3201" w:name="_Toc40969618"/>
          <w:bookmarkStart w:id="3202" w:name="_Toc43387002"/>
          <w:bookmarkEnd w:id="3190"/>
          <w:bookmarkEnd w:id="3191"/>
          <w:bookmarkEnd w:id="3192"/>
          <w:bookmarkEnd w:id="3193"/>
          <w:bookmarkEnd w:id="3194"/>
          <w:bookmarkEnd w:id="3195"/>
          <w:bookmarkEnd w:id="3196"/>
          <w:bookmarkEnd w:id="3197"/>
          <w:bookmarkEnd w:id="3198"/>
          <w:bookmarkEnd w:id="3199"/>
          <w:bookmarkEnd w:id="3200"/>
          <w:bookmarkEnd w:id="3201"/>
          <w:bookmarkEnd w:id="3202"/>
        </w:del>
      </w:ins>
    </w:p>
    <w:p w14:paraId="62F052F0" w14:textId="12182159" w:rsidR="00AC0B3A" w:rsidRPr="00876437" w:rsidDel="00876437" w:rsidRDefault="00AC0B3A">
      <w:pPr>
        <w:jc w:val="left"/>
        <w:rPr>
          <w:ins w:id="3203" w:author="Julio Li" w:date="2020-05-13T15:55:00Z"/>
          <w:del w:id="3204" w:author="Kevin Gu" w:date="2020-05-18T10:39:00Z"/>
          <w:lang w:val="en-GB"/>
          <w:rPrChange w:id="3205" w:author="Kevin Gu" w:date="2020-05-18T10:36:00Z">
            <w:rPr>
              <w:ins w:id="3206" w:author="Julio Li" w:date="2020-05-13T15:55:00Z"/>
              <w:del w:id="3207" w:author="Kevin Gu" w:date="2020-05-18T10:39:00Z"/>
            </w:rPr>
          </w:rPrChange>
        </w:rPr>
        <w:pPrChange w:id="3208" w:author="Kevin Gu" w:date="2020-05-18T10:40:00Z">
          <w:pPr/>
        </w:pPrChange>
      </w:pPr>
      <w:ins w:id="3209" w:author="Julio Li" w:date="2020-05-13T15:53:00Z">
        <w:del w:id="3210" w:author="Kevin Gu" w:date="2020-05-21T10:47:00Z">
          <w:r w:rsidRPr="00876437" w:rsidDel="00710974">
            <w:rPr>
              <w:lang w:val="en-GB"/>
              <w:rPrChange w:id="3211" w:author="Kevin Gu" w:date="2020-05-18T10:36:00Z">
                <w:rPr/>
              </w:rPrChange>
            </w:rPr>
            <w:delText>Raw material to be used for production</w:delText>
          </w:r>
        </w:del>
      </w:ins>
      <w:bookmarkStart w:id="3212" w:name="_Toc40965026"/>
      <w:bookmarkStart w:id="3213" w:name="_Toc40965381"/>
      <w:bookmarkStart w:id="3214" w:name="_Toc40965734"/>
      <w:bookmarkStart w:id="3215" w:name="_Toc40966086"/>
      <w:bookmarkStart w:id="3216" w:name="_Toc40966439"/>
      <w:bookmarkStart w:id="3217" w:name="_Toc40966791"/>
      <w:bookmarkStart w:id="3218" w:name="_Toc40967145"/>
      <w:bookmarkStart w:id="3219" w:name="_Toc40967499"/>
      <w:bookmarkStart w:id="3220" w:name="_Toc40967853"/>
      <w:bookmarkStart w:id="3221" w:name="_Toc40968207"/>
      <w:bookmarkStart w:id="3222" w:name="_Toc40969263"/>
      <w:bookmarkStart w:id="3223" w:name="_Toc40969619"/>
      <w:bookmarkStart w:id="3224" w:name="_Toc43387003"/>
      <w:bookmarkEnd w:id="3212"/>
      <w:bookmarkEnd w:id="3213"/>
      <w:bookmarkEnd w:id="3214"/>
      <w:bookmarkEnd w:id="3215"/>
      <w:bookmarkEnd w:id="3216"/>
      <w:bookmarkEnd w:id="3217"/>
      <w:bookmarkEnd w:id="3218"/>
      <w:bookmarkEnd w:id="3219"/>
      <w:bookmarkEnd w:id="3220"/>
      <w:bookmarkEnd w:id="3221"/>
      <w:bookmarkEnd w:id="3222"/>
      <w:bookmarkEnd w:id="3223"/>
      <w:bookmarkEnd w:id="3224"/>
    </w:p>
    <w:p w14:paraId="49493DC2" w14:textId="78FA9A31" w:rsidR="00AC0B3A" w:rsidRPr="00876437" w:rsidDel="00710974" w:rsidRDefault="00AC0B3A">
      <w:pPr>
        <w:pStyle w:val="ListParagraph"/>
        <w:numPr>
          <w:ilvl w:val="0"/>
          <w:numId w:val="50"/>
        </w:numPr>
        <w:jc w:val="left"/>
        <w:rPr>
          <w:ins w:id="3225" w:author="Julio Li" w:date="2020-05-13T15:50:00Z"/>
          <w:del w:id="3226" w:author="Kevin Gu" w:date="2020-05-21T10:47:00Z"/>
          <w:lang w:val="en-GB"/>
          <w:rPrChange w:id="3227" w:author="Kevin Gu" w:date="2020-05-18T10:40:00Z">
            <w:rPr>
              <w:ins w:id="3228" w:author="Julio Li" w:date="2020-05-13T15:50:00Z"/>
              <w:del w:id="3229" w:author="Kevin Gu" w:date="2020-05-21T10:47:00Z"/>
            </w:rPr>
          </w:rPrChange>
        </w:rPr>
        <w:pPrChange w:id="3230" w:author="Kevin Gu" w:date="2020-05-18T10:40:00Z">
          <w:pPr>
            <w:pStyle w:val="Title2"/>
          </w:pPr>
        </w:pPrChange>
      </w:pPr>
      <w:ins w:id="3231" w:author="Julio Li" w:date="2020-05-13T15:53:00Z">
        <w:del w:id="3232" w:author="Kevin Gu" w:date="2020-05-21T10:47:00Z">
          <w:r w:rsidRPr="00876437" w:rsidDel="00710974">
            <w:rPr>
              <w:rFonts w:hint="eastAsia"/>
              <w:lang w:val="en-GB"/>
              <w:rPrChange w:id="3233" w:author="Kevin Gu" w:date="2020-05-18T10:40:00Z">
                <w:rPr>
                  <w:rFonts w:hint="eastAsia"/>
                  <w:b w:val="0"/>
                  <w:bCs w:val="0"/>
                </w:rPr>
              </w:rPrChange>
            </w:rPr>
            <w:delText>用于生产的原材料</w:delText>
          </w:r>
        </w:del>
      </w:ins>
      <w:bookmarkStart w:id="3234" w:name="_Toc40965027"/>
      <w:bookmarkStart w:id="3235" w:name="_Toc40965382"/>
      <w:bookmarkStart w:id="3236" w:name="_Toc40965735"/>
      <w:bookmarkStart w:id="3237" w:name="_Toc40966087"/>
      <w:bookmarkStart w:id="3238" w:name="_Toc40966440"/>
      <w:bookmarkStart w:id="3239" w:name="_Toc40966792"/>
      <w:bookmarkStart w:id="3240" w:name="_Toc40967146"/>
      <w:bookmarkStart w:id="3241" w:name="_Toc40967500"/>
      <w:bookmarkStart w:id="3242" w:name="_Toc40967854"/>
      <w:bookmarkStart w:id="3243" w:name="_Toc40968208"/>
      <w:bookmarkStart w:id="3244" w:name="_Toc40969264"/>
      <w:bookmarkStart w:id="3245" w:name="_Toc40969620"/>
      <w:bookmarkStart w:id="3246" w:name="_Toc43387004"/>
      <w:bookmarkEnd w:id="3234"/>
      <w:bookmarkEnd w:id="3235"/>
      <w:bookmarkEnd w:id="3236"/>
      <w:bookmarkEnd w:id="3237"/>
      <w:bookmarkEnd w:id="3238"/>
      <w:bookmarkEnd w:id="3239"/>
      <w:bookmarkEnd w:id="3240"/>
      <w:bookmarkEnd w:id="3241"/>
      <w:bookmarkEnd w:id="3242"/>
      <w:bookmarkEnd w:id="3243"/>
      <w:bookmarkEnd w:id="3244"/>
      <w:bookmarkEnd w:id="3245"/>
      <w:bookmarkEnd w:id="3246"/>
    </w:p>
    <w:p w14:paraId="759CA271" w14:textId="78CFAAC4" w:rsidR="00AC0B3A" w:rsidRPr="00876437" w:rsidDel="00AC0B3A" w:rsidRDefault="00AC0B3A">
      <w:pPr>
        <w:pStyle w:val="Title2"/>
        <w:rPr>
          <w:del w:id="3247" w:author="Julio Li" w:date="2020-05-13T15:50:00Z"/>
          <w:lang w:val="en-GB"/>
          <w:rPrChange w:id="3248" w:author="Kevin Gu" w:date="2020-05-18T10:36:00Z">
            <w:rPr>
              <w:del w:id="3249" w:author="Julio Li" w:date="2020-05-13T15:50:00Z"/>
            </w:rPr>
          </w:rPrChange>
        </w:rPr>
        <w:pPrChange w:id="3250" w:author="Julio Li" w:date="2020-05-13T15:50:00Z">
          <w:pPr>
            <w:spacing w:before="120" w:after="0" w:line="360" w:lineRule="auto"/>
          </w:pPr>
        </w:pPrChange>
      </w:pPr>
      <w:bookmarkStart w:id="3251" w:name="_Toc40965028"/>
      <w:bookmarkStart w:id="3252" w:name="_Toc40965383"/>
      <w:bookmarkStart w:id="3253" w:name="_Toc40965736"/>
      <w:bookmarkStart w:id="3254" w:name="_Toc40966088"/>
      <w:bookmarkStart w:id="3255" w:name="_Toc40966441"/>
      <w:bookmarkStart w:id="3256" w:name="_Toc40966793"/>
      <w:bookmarkStart w:id="3257" w:name="_Toc40967147"/>
      <w:bookmarkStart w:id="3258" w:name="_Toc40967501"/>
      <w:bookmarkStart w:id="3259" w:name="_Toc40967855"/>
      <w:bookmarkStart w:id="3260" w:name="_Toc40968209"/>
      <w:bookmarkStart w:id="3261" w:name="_Toc40969265"/>
      <w:bookmarkStart w:id="3262" w:name="_Toc40969621"/>
      <w:bookmarkStart w:id="3263" w:name="_Toc43387005"/>
      <w:bookmarkEnd w:id="3251"/>
      <w:bookmarkEnd w:id="3252"/>
      <w:bookmarkEnd w:id="3253"/>
      <w:bookmarkEnd w:id="3254"/>
      <w:bookmarkEnd w:id="3255"/>
      <w:bookmarkEnd w:id="3256"/>
      <w:bookmarkEnd w:id="3257"/>
      <w:bookmarkEnd w:id="3258"/>
      <w:bookmarkEnd w:id="3259"/>
      <w:bookmarkEnd w:id="3260"/>
      <w:bookmarkEnd w:id="3261"/>
      <w:bookmarkEnd w:id="3262"/>
      <w:bookmarkEnd w:id="3263"/>
    </w:p>
    <w:p w14:paraId="688DEC3A" w14:textId="77777777" w:rsidR="007367AA" w:rsidRPr="00876437" w:rsidRDefault="007367AA" w:rsidP="00B3098F">
      <w:pPr>
        <w:pStyle w:val="Title2"/>
        <w:rPr>
          <w:lang w:val="en-GB"/>
          <w:rPrChange w:id="3264" w:author="Kevin Gu" w:date="2020-05-18T10:36:00Z">
            <w:rPr/>
          </w:rPrChange>
        </w:rPr>
      </w:pPr>
      <w:bookmarkStart w:id="3265" w:name="_Toc43387006"/>
      <w:r w:rsidRPr="00876437">
        <w:rPr>
          <w:lang w:val="en-GB"/>
          <w:rPrChange w:id="3266" w:author="Kevin Gu" w:date="2020-05-18T10:36:00Z">
            <w:rPr/>
          </w:rPrChange>
        </w:rPr>
        <w:t xml:space="preserve">Inventory of assets </w:t>
      </w:r>
      <w:r w:rsidR="000A6B0F" w:rsidRPr="00876437">
        <w:rPr>
          <w:rFonts w:hint="eastAsia"/>
          <w:lang w:val="en-GB" w:eastAsia="zh-CN"/>
          <w:rPrChange w:id="3267" w:author="Kevin Gu" w:date="2020-05-18T10:36:00Z">
            <w:rPr>
              <w:rFonts w:hint="eastAsia"/>
              <w:lang w:eastAsia="zh-CN"/>
            </w:rPr>
          </w:rPrChange>
        </w:rPr>
        <w:t>资产清单</w:t>
      </w:r>
      <w:bookmarkEnd w:id="3265"/>
    </w:p>
    <w:p w14:paraId="27AC6AE0" w14:textId="6649A931" w:rsidR="008C0A55" w:rsidRPr="00876437" w:rsidRDefault="007367AA" w:rsidP="00306321">
      <w:pPr>
        <w:rPr>
          <w:noProof/>
          <w:lang w:val="en-GB"/>
          <w:rPrChange w:id="3268" w:author="Kevin Gu" w:date="2020-05-18T10:36:00Z">
            <w:rPr>
              <w:noProof/>
              <w:lang w:val="en-US"/>
            </w:rPr>
          </w:rPrChange>
        </w:rPr>
      </w:pPr>
      <w:r w:rsidRPr="00876437">
        <w:rPr>
          <w:noProof/>
          <w:lang w:val="en-GB"/>
          <w:rPrChange w:id="3269" w:author="Kevin Gu" w:date="2020-05-18T10:36:00Z">
            <w:rPr>
              <w:noProof/>
              <w:lang w:val="en-US"/>
            </w:rPr>
          </w:rPrChange>
        </w:rPr>
        <w:t xml:space="preserve">The </w:t>
      </w:r>
      <w:del w:id="3270" w:author="Kevin Gu" w:date="2020-06-17T10:30:00Z">
        <w:r w:rsidRPr="00876437" w:rsidDel="00883D5C">
          <w:rPr>
            <w:noProof/>
            <w:lang w:val="en-GB"/>
            <w:rPrChange w:id="3271" w:author="Kevin Gu" w:date="2020-05-18T10:36:00Z">
              <w:rPr>
                <w:noProof/>
                <w:lang w:val="en-US"/>
              </w:rPr>
            </w:rPrChange>
          </w:rPr>
          <w:delText>quality control group</w:delText>
        </w:r>
      </w:del>
      <w:ins w:id="3272" w:author="Kevin Gu" w:date="2020-06-17T10:30:00Z">
        <w:r w:rsidR="00883D5C">
          <w:rPr>
            <w:noProof/>
            <w:lang w:val="en-GB"/>
          </w:rPr>
          <w:t>security committee</w:t>
        </w:r>
      </w:ins>
      <w:r w:rsidRPr="00876437">
        <w:rPr>
          <w:noProof/>
          <w:lang w:val="en-GB"/>
          <w:rPrChange w:id="3273" w:author="Kevin Gu" w:date="2020-05-18T10:36:00Z">
            <w:rPr>
              <w:noProof/>
              <w:lang w:val="en-US"/>
            </w:rPr>
          </w:rPrChange>
        </w:rPr>
        <w:t xml:space="preserve"> will maintain and manage the important </w:t>
      </w:r>
      <w:r w:rsidR="00306321" w:rsidRPr="00876437">
        <w:rPr>
          <w:b/>
          <w:noProof/>
          <w:lang w:val="en-GB"/>
          <w:rPrChange w:id="3274" w:author="Kevin Gu" w:date="2020-05-18T10:36:00Z">
            <w:rPr>
              <w:b/>
              <w:noProof/>
              <w:lang w:val="en-US"/>
            </w:rPr>
          </w:rPrChange>
        </w:rPr>
        <w:t>Assets</w:t>
      </w:r>
      <w:r w:rsidR="00306321" w:rsidRPr="00876437">
        <w:rPr>
          <w:noProof/>
          <w:lang w:val="en-GB"/>
          <w:rPrChange w:id="3275" w:author="Kevin Gu" w:date="2020-05-18T10:36:00Z">
            <w:rPr>
              <w:noProof/>
              <w:lang w:val="en-US"/>
            </w:rPr>
          </w:rPrChange>
        </w:rPr>
        <w:t xml:space="preserve"> (such as software , hardware, etc.) of company. These </w:t>
      </w:r>
      <w:r w:rsidR="008C0A55" w:rsidRPr="00876437">
        <w:rPr>
          <w:noProof/>
          <w:lang w:val="en-GB"/>
          <w:rPrChange w:id="3276" w:author="Kevin Gu" w:date="2020-05-18T10:36:00Z">
            <w:rPr>
              <w:noProof/>
              <w:lang w:val="en-US"/>
            </w:rPr>
          </w:rPrChange>
        </w:rPr>
        <w:t>are under the responsibility of the General Manager, reporting the following information:</w:t>
      </w:r>
    </w:p>
    <w:p w14:paraId="1C8CEC3E" w14:textId="572CC7E1" w:rsidR="000A6B0F" w:rsidRPr="001B26BD" w:rsidRDefault="002772C8" w:rsidP="00306321">
      <w:pPr>
        <w:rPr>
          <w:noProof/>
          <w:lang w:val="en-US" w:eastAsia="zh-CN"/>
        </w:rPr>
      </w:pPr>
      <w:r w:rsidRPr="00876437">
        <w:rPr>
          <w:rFonts w:hint="eastAsia"/>
          <w:lang w:val="en-GB" w:eastAsia="zh-CN"/>
          <w:rPrChange w:id="3277" w:author="Kevin Gu" w:date="2020-05-18T10:36:00Z">
            <w:rPr>
              <w:rFonts w:hint="eastAsia"/>
              <w:lang w:val="en-US" w:eastAsia="zh-CN"/>
            </w:rPr>
          </w:rPrChange>
        </w:rPr>
        <w:t>公司</w:t>
      </w:r>
      <w:r w:rsidR="000A6B0F" w:rsidRPr="00876437">
        <w:rPr>
          <w:rFonts w:hint="eastAsia"/>
          <w:noProof/>
          <w:lang w:val="en-GB" w:eastAsia="zh-CN"/>
          <w:rPrChange w:id="3278" w:author="Kevin Gu" w:date="2020-05-18T10:36:00Z">
            <w:rPr>
              <w:rFonts w:hint="eastAsia"/>
              <w:noProof/>
              <w:lang w:val="en-US" w:eastAsia="zh-CN"/>
            </w:rPr>
          </w:rPrChange>
        </w:rPr>
        <w:t>的质量控制小组会管理并维护公司重要的资产（比如软件，硬件等）。这些都是由总经理来负责，统计以下信息：</w:t>
      </w:r>
    </w:p>
    <w:p w14:paraId="654FCA55" w14:textId="77777777" w:rsidR="00CA34FD" w:rsidRPr="00876437" w:rsidRDefault="00CA34FD" w:rsidP="00181CF1">
      <w:pPr>
        <w:pStyle w:val="ListParagraph"/>
        <w:numPr>
          <w:ilvl w:val="1"/>
          <w:numId w:val="11"/>
        </w:numPr>
        <w:spacing w:before="0" w:line="276" w:lineRule="auto"/>
        <w:rPr>
          <w:lang w:val="en-GB"/>
          <w:rPrChange w:id="3279" w:author="Kevin Gu" w:date="2020-05-18T10:36:00Z">
            <w:rPr>
              <w:lang w:val="en-US"/>
            </w:rPr>
          </w:rPrChange>
        </w:rPr>
      </w:pPr>
      <w:r w:rsidRPr="00876437">
        <w:rPr>
          <w:lang w:val="en-GB"/>
          <w:rPrChange w:id="3280" w:author="Kevin Gu" w:date="2020-05-18T10:36:00Z">
            <w:rPr>
              <w:lang w:val="en-US"/>
            </w:rPr>
          </w:rPrChange>
        </w:rPr>
        <w:t>Asset No.</w:t>
      </w:r>
      <w:r w:rsidR="000A6B0F" w:rsidRPr="00876437">
        <w:rPr>
          <w:lang w:val="en-GB"/>
          <w:rPrChange w:id="3281" w:author="Kevin Gu" w:date="2020-05-18T10:36:00Z">
            <w:rPr>
              <w:lang w:val="en-US"/>
            </w:rPr>
          </w:rPrChange>
        </w:rPr>
        <w:t xml:space="preserve"> </w:t>
      </w:r>
      <w:r w:rsidR="000A6B0F" w:rsidRPr="00876437">
        <w:rPr>
          <w:rFonts w:hint="eastAsia"/>
          <w:lang w:val="en-GB" w:eastAsia="zh-CN"/>
          <w:rPrChange w:id="3282" w:author="Kevin Gu" w:date="2020-05-18T10:36:00Z">
            <w:rPr>
              <w:rFonts w:hint="eastAsia"/>
              <w:lang w:val="en-US" w:eastAsia="zh-CN"/>
            </w:rPr>
          </w:rPrChange>
        </w:rPr>
        <w:t>资产编号</w:t>
      </w:r>
    </w:p>
    <w:p w14:paraId="4112077B" w14:textId="77777777" w:rsidR="00CA34FD" w:rsidRPr="00876437" w:rsidRDefault="0075634D" w:rsidP="00181CF1">
      <w:pPr>
        <w:pStyle w:val="ListParagraph"/>
        <w:numPr>
          <w:ilvl w:val="1"/>
          <w:numId w:val="11"/>
        </w:numPr>
        <w:spacing w:before="0" w:line="276" w:lineRule="auto"/>
        <w:rPr>
          <w:noProof/>
          <w:lang w:val="en-GB"/>
          <w:rPrChange w:id="3283" w:author="Kevin Gu" w:date="2020-05-18T10:36:00Z">
            <w:rPr>
              <w:noProof/>
              <w:lang w:val="en-US"/>
            </w:rPr>
          </w:rPrChange>
        </w:rPr>
      </w:pPr>
      <w:r w:rsidRPr="00876437">
        <w:rPr>
          <w:noProof/>
          <w:lang w:val="en-GB"/>
          <w:rPrChange w:id="3284" w:author="Kevin Gu" w:date="2020-05-18T10:36:00Z">
            <w:rPr>
              <w:noProof/>
              <w:lang w:val="en-US"/>
            </w:rPr>
          </w:rPrChange>
        </w:rPr>
        <w:t xml:space="preserve">Type of </w:t>
      </w:r>
      <w:r w:rsidR="008B0E3B" w:rsidRPr="00876437">
        <w:rPr>
          <w:noProof/>
          <w:lang w:val="en-GB"/>
          <w:rPrChange w:id="3285" w:author="Kevin Gu" w:date="2020-05-18T10:36:00Z">
            <w:rPr>
              <w:noProof/>
              <w:lang w:val="en-US"/>
            </w:rPr>
          </w:rPrChange>
        </w:rPr>
        <w:t>asset</w:t>
      </w:r>
      <w:r w:rsidR="000A6B0F" w:rsidRPr="00876437">
        <w:rPr>
          <w:noProof/>
          <w:lang w:val="en-GB"/>
          <w:rPrChange w:id="3286" w:author="Kevin Gu" w:date="2020-05-18T10:36:00Z">
            <w:rPr>
              <w:noProof/>
              <w:lang w:val="en-US"/>
            </w:rPr>
          </w:rPrChange>
        </w:rPr>
        <w:t xml:space="preserve"> </w:t>
      </w:r>
      <w:r w:rsidR="000A6B0F" w:rsidRPr="00876437">
        <w:rPr>
          <w:rFonts w:hint="eastAsia"/>
          <w:noProof/>
          <w:lang w:val="en-GB" w:eastAsia="zh-CN"/>
          <w:rPrChange w:id="3287" w:author="Kevin Gu" w:date="2020-05-18T10:36:00Z">
            <w:rPr>
              <w:rFonts w:hint="eastAsia"/>
              <w:noProof/>
              <w:lang w:val="en-US" w:eastAsia="zh-CN"/>
            </w:rPr>
          </w:rPrChange>
        </w:rPr>
        <w:t>资产种类</w:t>
      </w:r>
    </w:p>
    <w:p w14:paraId="6BB5C309" w14:textId="77777777" w:rsidR="008B0E3B" w:rsidRPr="00876437" w:rsidRDefault="008B0E3B" w:rsidP="00181CF1">
      <w:pPr>
        <w:pStyle w:val="ListParagraph"/>
        <w:numPr>
          <w:ilvl w:val="1"/>
          <w:numId w:val="11"/>
        </w:numPr>
        <w:spacing w:before="0" w:line="276" w:lineRule="auto"/>
        <w:rPr>
          <w:noProof/>
          <w:lang w:val="en-GB"/>
          <w:rPrChange w:id="3288" w:author="Kevin Gu" w:date="2020-05-18T10:36:00Z">
            <w:rPr>
              <w:noProof/>
              <w:lang w:val="en-US"/>
            </w:rPr>
          </w:rPrChange>
        </w:rPr>
      </w:pPr>
      <w:r w:rsidRPr="00876437">
        <w:rPr>
          <w:noProof/>
          <w:lang w:val="en-GB"/>
          <w:rPrChange w:id="3289" w:author="Kevin Gu" w:date="2020-05-18T10:36:00Z">
            <w:rPr>
              <w:noProof/>
              <w:lang w:val="en-US"/>
            </w:rPr>
          </w:rPrChange>
        </w:rPr>
        <w:t>Type of protection</w:t>
      </w:r>
      <w:r w:rsidR="000A6B0F" w:rsidRPr="00876437">
        <w:rPr>
          <w:noProof/>
          <w:lang w:val="en-GB"/>
          <w:rPrChange w:id="3290" w:author="Kevin Gu" w:date="2020-05-18T10:36:00Z">
            <w:rPr>
              <w:noProof/>
              <w:lang w:val="en-US"/>
            </w:rPr>
          </w:rPrChange>
        </w:rPr>
        <w:t xml:space="preserve"> </w:t>
      </w:r>
      <w:r w:rsidR="000A6B0F" w:rsidRPr="00876437">
        <w:rPr>
          <w:rFonts w:hint="eastAsia"/>
          <w:noProof/>
          <w:lang w:val="en-GB" w:eastAsia="zh-CN"/>
          <w:rPrChange w:id="3291" w:author="Kevin Gu" w:date="2020-05-18T10:36:00Z">
            <w:rPr>
              <w:rFonts w:hint="eastAsia"/>
              <w:noProof/>
              <w:lang w:val="en-US" w:eastAsia="zh-CN"/>
            </w:rPr>
          </w:rPrChange>
        </w:rPr>
        <w:t>保护类型</w:t>
      </w:r>
    </w:p>
    <w:p w14:paraId="370829CE" w14:textId="77777777" w:rsidR="008C0A55" w:rsidRPr="00876437" w:rsidRDefault="00CA34FD" w:rsidP="00181CF1">
      <w:pPr>
        <w:pStyle w:val="ListParagraph"/>
        <w:numPr>
          <w:ilvl w:val="1"/>
          <w:numId w:val="11"/>
        </w:numPr>
        <w:spacing w:before="0" w:line="276" w:lineRule="auto"/>
        <w:rPr>
          <w:noProof/>
          <w:lang w:val="en-GB"/>
          <w:rPrChange w:id="3292" w:author="Kevin Gu" w:date="2020-05-18T10:36:00Z">
            <w:rPr>
              <w:noProof/>
              <w:lang w:val="en-US"/>
            </w:rPr>
          </w:rPrChange>
        </w:rPr>
      </w:pPr>
      <w:r w:rsidRPr="00876437">
        <w:rPr>
          <w:noProof/>
          <w:lang w:val="en-GB"/>
          <w:rPrChange w:id="3293" w:author="Kevin Gu" w:date="2020-05-18T10:36:00Z">
            <w:rPr>
              <w:noProof/>
              <w:lang w:val="en-US"/>
            </w:rPr>
          </w:rPrChange>
        </w:rPr>
        <w:t>Description</w:t>
      </w:r>
      <w:r w:rsidR="000A6B0F" w:rsidRPr="00876437">
        <w:rPr>
          <w:noProof/>
          <w:lang w:val="en-GB"/>
          <w:rPrChange w:id="3294" w:author="Kevin Gu" w:date="2020-05-18T10:36:00Z">
            <w:rPr>
              <w:noProof/>
              <w:lang w:val="en-US"/>
            </w:rPr>
          </w:rPrChange>
        </w:rPr>
        <w:t xml:space="preserve"> </w:t>
      </w:r>
      <w:r w:rsidR="000A6B0F" w:rsidRPr="00876437">
        <w:rPr>
          <w:rFonts w:hint="eastAsia"/>
          <w:noProof/>
          <w:lang w:val="en-GB" w:eastAsia="zh-CN"/>
          <w:rPrChange w:id="3295" w:author="Kevin Gu" w:date="2020-05-18T10:36:00Z">
            <w:rPr>
              <w:rFonts w:hint="eastAsia"/>
              <w:noProof/>
              <w:lang w:val="en-US" w:eastAsia="zh-CN"/>
            </w:rPr>
          </w:rPrChange>
        </w:rPr>
        <w:t>资产描述</w:t>
      </w:r>
    </w:p>
    <w:p w14:paraId="4F388F4A" w14:textId="7D6D4BF3" w:rsidR="0075634D" w:rsidRPr="00876437" w:rsidRDefault="008B0E3B" w:rsidP="00181CF1">
      <w:pPr>
        <w:pStyle w:val="ListParagraph"/>
        <w:numPr>
          <w:ilvl w:val="1"/>
          <w:numId w:val="11"/>
        </w:numPr>
        <w:spacing w:before="0" w:line="276" w:lineRule="auto"/>
        <w:rPr>
          <w:noProof/>
          <w:lang w:val="en-GB"/>
          <w:rPrChange w:id="3296" w:author="Kevin Gu" w:date="2020-05-18T10:36:00Z">
            <w:rPr>
              <w:noProof/>
              <w:lang w:val="en-US"/>
            </w:rPr>
          </w:rPrChange>
        </w:rPr>
      </w:pPr>
      <w:r w:rsidRPr="00876437">
        <w:rPr>
          <w:noProof/>
          <w:lang w:val="en-GB"/>
          <w:rPrChange w:id="3297" w:author="Kevin Gu" w:date="2020-05-18T10:36:00Z">
            <w:rPr>
              <w:noProof/>
              <w:lang w:val="en-US"/>
            </w:rPr>
          </w:rPrChange>
        </w:rPr>
        <w:lastRenderedPageBreak/>
        <w:t xml:space="preserve">Asset </w:t>
      </w:r>
      <w:ins w:id="3298" w:author="Julio Li" w:date="2020-05-13T14:50:00Z">
        <w:r w:rsidR="00B85C82" w:rsidRPr="00876437">
          <w:rPr>
            <w:noProof/>
            <w:lang w:val="en-GB"/>
            <w:rPrChange w:id="3299" w:author="Kevin Gu" w:date="2020-05-18T10:36:00Z">
              <w:rPr>
                <w:noProof/>
                <w:lang w:val="en-US"/>
              </w:rPr>
            </w:rPrChange>
          </w:rPr>
          <w:t>name</w:t>
        </w:r>
      </w:ins>
      <w:del w:id="3300" w:author="Julio Li" w:date="2020-05-13T14:50:00Z">
        <w:r w:rsidRPr="00876437" w:rsidDel="00B85C82">
          <w:rPr>
            <w:noProof/>
            <w:lang w:val="en-GB"/>
            <w:rPrChange w:id="3301" w:author="Kevin Gu" w:date="2020-05-18T10:36:00Z">
              <w:rPr>
                <w:noProof/>
                <w:lang w:val="en-US"/>
              </w:rPr>
            </w:rPrChange>
          </w:rPr>
          <w:delText>identification</w:delText>
        </w:r>
      </w:del>
      <w:r w:rsidR="000A6B0F" w:rsidRPr="00876437">
        <w:rPr>
          <w:noProof/>
          <w:lang w:val="en-GB"/>
          <w:rPrChange w:id="3302" w:author="Kevin Gu" w:date="2020-05-18T10:36:00Z">
            <w:rPr>
              <w:noProof/>
              <w:lang w:val="en-US"/>
            </w:rPr>
          </w:rPrChange>
        </w:rPr>
        <w:t xml:space="preserve"> </w:t>
      </w:r>
      <w:r w:rsidR="000A6B0F" w:rsidRPr="00876437">
        <w:rPr>
          <w:rFonts w:hint="eastAsia"/>
          <w:noProof/>
          <w:lang w:val="en-GB" w:eastAsia="zh-CN"/>
          <w:rPrChange w:id="3303" w:author="Kevin Gu" w:date="2020-05-18T10:36:00Z">
            <w:rPr>
              <w:rFonts w:hint="eastAsia"/>
              <w:noProof/>
              <w:lang w:val="en-US" w:eastAsia="zh-CN"/>
            </w:rPr>
          </w:rPrChange>
        </w:rPr>
        <w:t>资产识别</w:t>
      </w:r>
    </w:p>
    <w:p w14:paraId="47DDE05A" w14:textId="77777777" w:rsidR="00CA34FD" w:rsidRPr="00876437" w:rsidRDefault="0075634D" w:rsidP="00181CF1">
      <w:pPr>
        <w:pStyle w:val="ListParagraph"/>
        <w:numPr>
          <w:ilvl w:val="1"/>
          <w:numId w:val="11"/>
        </w:numPr>
        <w:spacing w:before="0" w:line="276" w:lineRule="auto"/>
        <w:rPr>
          <w:noProof/>
          <w:lang w:val="en-GB"/>
          <w:rPrChange w:id="3304" w:author="Kevin Gu" w:date="2020-05-18T10:36:00Z">
            <w:rPr>
              <w:noProof/>
              <w:lang w:val="en-US"/>
            </w:rPr>
          </w:rPrChange>
        </w:rPr>
      </w:pPr>
      <w:r w:rsidRPr="00876437">
        <w:rPr>
          <w:noProof/>
          <w:lang w:val="en-GB"/>
          <w:rPrChange w:id="3305" w:author="Kevin Gu" w:date="2020-05-18T10:36:00Z">
            <w:rPr>
              <w:noProof/>
              <w:lang w:val="en-US"/>
            </w:rPr>
          </w:rPrChange>
        </w:rPr>
        <w:t>Owner</w:t>
      </w:r>
      <w:r w:rsidR="000A6B0F" w:rsidRPr="00876437">
        <w:rPr>
          <w:noProof/>
          <w:lang w:val="en-GB"/>
          <w:rPrChange w:id="3306" w:author="Kevin Gu" w:date="2020-05-18T10:36:00Z">
            <w:rPr>
              <w:noProof/>
              <w:lang w:val="en-US"/>
            </w:rPr>
          </w:rPrChange>
        </w:rPr>
        <w:t xml:space="preserve"> </w:t>
      </w:r>
      <w:r w:rsidR="000A6B0F" w:rsidRPr="00876437">
        <w:rPr>
          <w:rFonts w:hint="eastAsia"/>
          <w:noProof/>
          <w:lang w:val="en-GB" w:eastAsia="zh-CN"/>
          <w:rPrChange w:id="3307" w:author="Kevin Gu" w:date="2020-05-18T10:36:00Z">
            <w:rPr>
              <w:rFonts w:hint="eastAsia"/>
              <w:noProof/>
              <w:lang w:val="en-US" w:eastAsia="zh-CN"/>
            </w:rPr>
          </w:rPrChange>
        </w:rPr>
        <w:t>持有人</w:t>
      </w:r>
    </w:p>
    <w:p w14:paraId="25F4A7B3" w14:textId="77777777" w:rsidR="0075634D" w:rsidRPr="00876437" w:rsidRDefault="0075634D" w:rsidP="00181CF1">
      <w:pPr>
        <w:pStyle w:val="ListParagraph"/>
        <w:numPr>
          <w:ilvl w:val="1"/>
          <w:numId w:val="11"/>
        </w:numPr>
        <w:spacing w:before="0" w:line="276" w:lineRule="auto"/>
        <w:rPr>
          <w:noProof/>
          <w:lang w:val="en-GB"/>
          <w:rPrChange w:id="3308" w:author="Kevin Gu" w:date="2020-05-18T10:36:00Z">
            <w:rPr>
              <w:noProof/>
              <w:lang w:val="en-US"/>
            </w:rPr>
          </w:rPrChange>
        </w:rPr>
      </w:pPr>
      <w:r w:rsidRPr="00876437">
        <w:rPr>
          <w:noProof/>
          <w:lang w:val="en-GB"/>
          <w:rPrChange w:id="3309" w:author="Kevin Gu" w:date="2020-05-18T10:36:00Z">
            <w:rPr>
              <w:noProof/>
              <w:lang w:val="en-US"/>
            </w:rPr>
          </w:rPrChange>
        </w:rPr>
        <w:t>Location</w:t>
      </w:r>
      <w:r w:rsidR="000A6B0F" w:rsidRPr="00876437">
        <w:rPr>
          <w:noProof/>
          <w:lang w:val="en-GB"/>
          <w:rPrChange w:id="3310" w:author="Kevin Gu" w:date="2020-05-18T10:36:00Z">
            <w:rPr>
              <w:noProof/>
              <w:lang w:val="en-US"/>
            </w:rPr>
          </w:rPrChange>
        </w:rPr>
        <w:t xml:space="preserve"> </w:t>
      </w:r>
      <w:r w:rsidR="000A6B0F" w:rsidRPr="00876437">
        <w:rPr>
          <w:rFonts w:hint="eastAsia"/>
          <w:noProof/>
          <w:lang w:val="en-GB" w:eastAsia="zh-CN"/>
          <w:rPrChange w:id="3311" w:author="Kevin Gu" w:date="2020-05-18T10:36:00Z">
            <w:rPr>
              <w:rFonts w:hint="eastAsia"/>
              <w:noProof/>
              <w:lang w:val="en-US" w:eastAsia="zh-CN"/>
            </w:rPr>
          </w:rPrChange>
        </w:rPr>
        <w:t>地点</w:t>
      </w:r>
    </w:p>
    <w:p w14:paraId="35D2510D" w14:textId="77777777" w:rsidR="003B04D5" w:rsidRPr="00876437" w:rsidRDefault="003B04D5" w:rsidP="00181CF1">
      <w:pPr>
        <w:pStyle w:val="ListParagraph"/>
        <w:numPr>
          <w:ilvl w:val="1"/>
          <w:numId w:val="11"/>
        </w:numPr>
        <w:spacing w:before="0" w:line="276" w:lineRule="auto"/>
        <w:rPr>
          <w:noProof/>
          <w:lang w:val="en-GB"/>
          <w:rPrChange w:id="3312" w:author="Kevin Gu" w:date="2020-05-18T10:36:00Z">
            <w:rPr>
              <w:noProof/>
              <w:lang w:val="en-US"/>
            </w:rPr>
          </w:rPrChange>
        </w:rPr>
      </w:pPr>
      <w:r w:rsidRPr="00876437">
        <w:rPr>
          <w:noProof/>
          <w:lang w:val="en-GB"/>
          <w:rPrChange w:id="3313" w:author="Kevin Gu" w:date="2020-05-18T10:36:00Z">
            <w:rPr>
              <w:noProof/>
              <w:lang w:val="en-US"/>
            </w:rPr>
          </w:rPrChange>
        </w:rPr>
        <w:t>Protection measures</w:t>
      </w:r>
      <w:r w:rsidR="000A6B0F" w:rsidRPr="00876437">
        <w:rPr>
          <w:noProof/>
          <w:lang w:val="en-GB"/>
          <w:rPrChange w:id="3314" w:author="Kevin Gu" w:date="2020-05-18T10:36:00Z">
            <w:rPr>
              <w:noProof/>
              <w:lang w:val="en-US"/>
            </w:rPr>
          </w:rPrChange>
        </w:rPr>
        <w:t xml:space="preserve"> </w:t>
      </w:r>
      <w:r w:rsidR="000A6B0F" w:rsidRPr="00876437">
        <w:rPr>
          <w:rFonts w:hint="eastAsia"/>
          <w:noProof/>
          <w:lang w:val="en-GB" w:eastAsia="zh-CN"/>
          <w:rPrChange w:id="3315" w:author="Kevin Gu" w:date="2020-05-18T10:36:00Z">
            <w:rPr>
              <w:rFonts w:hint="eastAsia"/>
              <w:noProof/>
              <w:lang w:val="en-US" w:eastAsia="zh-CN"/>
            </w:rPr>
          </w:rPrChange>
        </w:rPr>
        <w:t>保护措施</w:t>
      </w:r>
    </w:p>
    <w:p w14:paraId="607C1D16" w14:textId="77777777" w:rsidR="00181CF1" w:rsidRPr="00876437" w:rsidRDefault="00181CF1" w:rsidP="00181CF1">
      <w:pPr>
        <w:rPr>
          <w:noProof/>
          <w:lang w:val="en-GB"/>
          <w:rPrChange w:id="3316" w:author="Kevin Gu" w:date="2020-05-18T10:36:00Z">
            <w:rPr>
              <w:noProof/>
              <w:lang w:val="en-US"/>
            </w:rPr>
          </w:rPrChange>
        </w:rPr>
      </w:pPr>
    </w:p>
    <w:p w14:paraId="1474CC22" w14:textId="77777777" w:rsidR="00CB20EE" w:rsidRPr="00876437" w:rsidRDefault="00CB20EE" w:rsidP="00B3098F">
      <w:pPr>
        <w:pStyle w:val="Title2"/>
        <w:rPr>
          <w:lang w:val="en-GB"/>
          <w:rPrChange w:id="3317" w:author="Kevin Gu" w:date="2020-05-18T10:36:00Z">
            <w:rPr/>
          </w:rPrChange>
        </w:rPr>
      </w:pPr>
      <w:bookmarkStart w:id="3318" w:name="_Toc2960222"/>
      <w:bookmarkStart w:id="3319" w:name="_Toc43387007"/>
      <w:r w:rsidRPr="00876437">
        <w:rPr>
          <w:lang w:val="en-GB"/>
          <w:rPrChange w:id="3320" w:author="Kevin Gu" w:date="2020-05-18T10:36:00Z">
            <w:rPr/>
          </w:rPrChange>
        </w:rPr>
        <w:t>Acceptable Use of Assets</w:t>
      </w:r>
      <w:bookmarkEnd w:id="3318"/>
      <w:r w:rsidR="001D54DD" w:rsidRPr="00876437">
        <w:rPr>
          <w:lang w:val="en-GB"/>
          <w:rPrChange w:id="3321" w:author="Kevin Gu" w:date="2020-05-18T10:36:00Z">
            <w:rPr/>
          </w:rPrChange>
        </w:rPr>
        <w:t xml:space="preserve"> </w:t>
      </w:r>
      <w:r w:rsidR="001D54DD" w:rsidRPr="00876437">
        <w:rPr>
          <w:rFonts w:hint="eastAsia"/>
          <w:lang w:val="en-GB" w:eastAsia="zh-CN"/>
          <w:rPrChange w:id="3322" w:author="Kevin Gu" w:date="2020-05-18T10:36:00Z">
            <w:rPr>
              <w:rFonts w:hint="eastAsia"/>
              <w:lang w:eastAsia="zh-CN"/>
            </w:rPr>
          </w:rPrChange>
        </w:rPr>
        <w:t>资产的合理使用</w:t>
      </w:r>
      <w:bookmarkEnd w:id="3319"/>
    </w:p>
    <w:p w14:paraId="5FC7E07C" w14:textId="77777777" w:rsidR="001D54DD" w:rsidRPr="00876437" w:rsidRDefault="00CB20EE" w:rsidP="00181CF1">
      <w:pPr>
        <w:rPr>
          <w:noProof/>
          <w:lang w:val="en-GB"/>
          <w:rPrChange w:id="3323" w:author="Kevin Gu" w:date="2020-05-18T10:36:00Z">
            <w:rPr>
              <w:noProof/>
              <w:lang w:val="en-US"/>
            </w:rPr>
          </w:rPrChange>
        </w:rPr>
      </w:pPr>
      <w:r w:rsidRPr="00876437">
        <w:rPr>
          <w:noProof/>
          <w:lang w:val="en-GB"/>
          <w:rPrChange w:id="3324" w:author="Kevin Gu" w:date="2020-05-18T10:36:00Z">
            <w:rPr>
              <w:noProof/>
              <w:lang w:val="en-US"/>
            </w:rPr>
          </w:rPrChange>
        </w:rPr>
        <w:t>The protection level</w:t>
      </w:r>
      <w:r w:rsidR="00306321" w:rsidRPr="00876437">
        <w:rPr>
          <w:noProof/>
          <w:lang w:val="en-GB"/>
          <w:rPrChange w:id="3325" w:author="Kevin Gu" w:date="2020-05-18T10:36:00Z">
            <w:rPr>
              <w:noProof/>
              <w:lang w:val="en-US"/>
            </w:rPr>
          </w:rPrChange>
        </w:rPr>
        <w:t xml:space="preserve"> for the assets which is e</w:t>
      </w:r>
      <w:r w:rsidRPr="00876437">
        <w:rPr>
          <w:noProof/>
          <w:lang w:val="en-GB"/>
          <w:rPrChange w:id="3326" w:author="Kevin Gu" w:date="2020-05-18T10:36:00Z">
            <w:rPr>
              <w:noProof/>
              <w:lang w:val="en-US"/>
            </w:rPr>
          </w:rPrChange>
        </w:rPr>
        <w:t>nhance</w:t>
      </w:r>
      <w:r w:rsidR="00306321" w:rsidRPr="00876437">
        <w:rPr>
          <w:noProof/>
          <w:lang w:val="en-GB"/>
          <w:rPrChange w:id="3327" w:author="Kevin Gu" w:date="2020-05-18T10:36:00Z">
            <w:rPr>
              <w:noProof/>
              <w:lang w:val="en-US"/>
            </w:rPr>
          </w:rPrChange>
        </w:rPr>
        <w:t>d</w:t>
      </w:r>
      <w:r w:rsidRPr="00876437">
        <w:rPr>
          <w:noProof/>
          <w:lang w:val="en-GB"/>
          <w:rPrChange w:id="3328" w:author="Kevin Gu" w:date="2020-05-18T10:36:00Z">
            <w:rPr>
              <w:noProof/>
              <w:lang w:val="en-US"/>
            </w:rPr>
          </w:rPrChange>
        </w:rPr>
        <w:t>, the owner of these kinds of assets should be well trained before using the assets.</w:t>
      </w:r>
    </w:p>
    <w:p w14:paraId="11FBCE5D" w14:textId="77777777" w:rsidR="00CB20EE" w:rsidRPr="00876437" w:rsidRDefault="00CB20EE" w:rsidP="00181CF1">
      <w:pPr>
        <w:rPr>
          <w:noProof/>
          <w:lang w:val="en-GB"/>
          <w:rPrChange w:id="3329" w:author="Kevin Gu" w:date="2020-05-18T10:36:00Z">
            <w:rPr>
              <w:noProof/>
              <w:lang w:val="en-US"/>
            </w:rPr>
          </w:rPrChange>
        </w:rPr>
      </w:pPr>
      <w:r w:rsidRPr="00876437">
        <w:rPr>
          <w:noProof/>
          <w:lang w:val="en-GB"/>
          <w:rPrChange w:id="3330" w:author="Kevin Gu" w:date="2020-05-18T10:36:00Z">
            <w:rPr>
              <w:noProof/>
              <w:lang w:val="en-US"/>
            </w:rPr>
          </w:rPrChange>
        </w:rPr>
        <w:t>All the assets must only be used for the official purpose, personal usage for the assets is not allowed in the company.</w:t>
      </w:r>
    </w:p>
    <w:p w14:paraId="04288D0C" w14:textId="77777777" w:rsidR="001D54DD" w:rsidRPr="00876437" w:rsidRDefault="001D54DD" w:rsidP="00181CF1">
      <w:pPr>
        <w:rPr>
          <w:noProof/>
          <w:lang w:val="en-GB" w:eastAsia="zh-CN"/>
          <w:rPrChange w:id="3331" w:author="Kevin Gu" w:date="2020-05-18T10:36:00Z">
            <w:rPr>
              <w:noProof/>
              <w:lang w:val="en-US" w:eastAsia="zh-CN"/>
            </w:rPr>
          </w:rPrChange>
        </w:rPr>
      </w:pPr>
      <w:r w:rsidRPr="00876437">
        <w:rPr>
          <w:rFonts w:hint="eastAsia"/>
          <w:noProof/>
          <w:lang w:val="en-GB" w:eastAsia="zh-CN"/>
          <w:rPrChange w:id="3332" w:author="Kevin Gu" w:date="2020-05-18T10:36:00Z">
            <w:rPr>
              <w:rFonts w:hint="eastAsia"/>
              <w:noProof/>
              <w:lang w:val="en-US" w:eastAsia="zh-CN"/>
            </w:rPr>
          </w:rPrChange>
        </w:rPr>
        <w:t>所有的资产都只能被用于办公目的，对资产的私人使用是不被允许的。</w:t>
      </w:r>
    </w:p>
    <w:p w14:paraId="22B7AEDF" w14:textId="77777777" w:rsidR="001D54DD" w:rsidRPr="00876437" w:rsidRDefault="00CB20EE" w:rsidP="00181CF1">
      <w:pPr>
        <w:rPr>
          <w:noProof/>
          <w:lang w:val="en-GB" w:eastAsia="zh-CN"/>
          <w:rPrChange w:id="3333" w:author="Kevin Gu" w:date="2020-05-18T10:36:00Z">
            <w:rPr>
              <w:noProof/>
              <w:lang w:val="en-US" w:eastAsia="zh-CN"/>
            </w:rPr>
          </w:rPrChange>
        </w:rPr>
      </w:pPr>
      <w:r w:rsidRPr="00876437">
        <w:rPr>
          <w:noProof/>
          <w:lang w:val="en-GB"/>
          <w:rPrChange w:id="3334" w:author="Kevin Gu" w:date="2020-05-18T10:36:00Z">
            <w:rPr>
              <w:noProof/>
              <w:lang w:val="en-US"/>
            </w:rPr>
          </w:rPrChange>
        </w:rPr>
        <w:t>Any changes towards the Assets Inventory should be updated</w:t>
      </w:r>
      <w:r w:rsidR="001D54DD" w:rsidRPr="00876437">
        <w:rPr>
          <w:noProof/>
          <w:lang w:val="en-GB" w:eastAsia="zh-CN"/>
          <w:rPrChange w:id="3335" w:author="Kevin Gu" w:date="2020-05-18T10:36:00Z">
            <w:rPr>
              <w:noProof/>
              <w:lang w:val="en-US" w:eastAsia="zh-CN"/>
            </w:rPr>
          </w:rPrChange>
        </w:rPr>
        <w:t>.</w:t>
      </w:r>
    </w:p>
    <w:p w14:paraId="7BBC6C9C" w14:textId="11E13F2D" w:rsidR="001D54DD" w:rsidRPr="00876437" w:rsidRDefault="001D54DD" w:rsidP="00181CF1">
      <w:pPr>
        <w:rPr>
          <w:ins w:id="3336" w:author="Julio Li" w:date="2020-05-13T16:00:00Z"/>
          <w:noProof/>
          <w:lang w:val="en-GB" w:eastAsia="zh-CN"/>
          <w:rPrChange w:id="3337" w:author="Kevin Gu" w:date="2020-05-18T10:36:00Z">
            <w:rPr>
              <w:ins w:id="3338" w:author="Julio Li" w:date="2020-05-13T16:00:00Z"/>
              <w:noProof/>
              <w:lang w:val="en-US" w:eastAsia="zh-CN"/>
            </w:rPr>
          </w:rPrChange>
        </w:rPr>
      </w:pPr>
      <w:r w:rsidRPr="00876437">
        <w:rPr>
          <w:rFonts w:hint="eastAsia"/>
          <w:noProof/>
          <w:lang w:val="en-GB" w:eastAsia="zh-CN"/>
          <w:rPrChange w:id="3339" w:author="Kevin Gu" w:date="2020-05-18T10:36:00Z">
            <w:rPr>
              <w:rFonts w:hint="eastAsia"/>
              <w:noProof/>
              <w:lang w:val="en-US" w:eastAsia="zh-CN"/>
            </w:rPr>
          </w:rPrChange>
        </w:rPr>
        <w:t>资产清单的任何修改都应该立即更新。</w:t>
      </w:r>
    </w:p>
    <w:p w14:paraId="77AB4CC7" w14:textId="123C82F4" w:rsidR="00F9489A" w:rsidRPr="00876437" w:rsidDel="00710974" w:rsidRDefault="00F9489A" w:rsidP="00F9489A">
      <w:pPr>
        <w:rPr>
          <w:ins w:id="3340" w:author="Julio Li" w:date="2020-05-13T16:01:00Z"/>
          <w:del w:id="3341" w:author="Kevin Gu" w:date="2020-05-21T10:46:00Z"/>
          <w:strike/>
          <w:noProof/>
          <w:lang w:val="en-GB" w:eastAsia="zh-CN"/>
          <w:rPrChange w:id="3342" w:author="Kevin Gu" w:date="2020-05-18T10:36:00Z">
            <w:rPr>
              <w:ins w:id="3343" w:author="Julio Li" w:date="2020-05-13T16:01:00Z"/>
              <w:del w:id="3344" w:author="Kevin Gu" w:date="2020-05-21T10:46:00Z"/>
              <w:noProof/>
              <w:lang w:val="en-US" w:eastAsia="zh-CN"/>
            </w:rPr>
          </w:rPrChange>
        </w:rPr>
      </w:pPr>
      <w:commentRangeStart w:id="3345"/>
      <w:ins w:id="3346" w:author="Julio Li" w:date="2020-05-13T16:01:00Z">
        <w:del w:id="3347" w:author="Kevin Gu" w:date="2020-05-21T10:46:00Z">
          <w:r w:rsidRPr="00876437" w:rsidDel="00710974">
            <w:rPr>
              <w:strike/>
              <w:noProof/>
              <w:lang w:val="en-GB" w:eastAsia="zh-CN"/>
              <w:rPrChange w:id="3348" w:author="Kevin Gu" w:date="2020-05-18T10:36:00Z">
                <w:rPr>
                  <w:noProof/>
                  <w:lang w:val="en-US" w:eastAsia="zh-CN"/>
                </w:rPr>
              </w:rPrChange>
            </w:rPr>
            <w:delText>The staffs who need class 1 and 2 assets to accomplish the tasks should well keep these assets; authorization is on the principle of “need to know”.</w:delText>
          </w:r>
        </w:del>
      </w:ins>
    </w:p>
    <w:p w14:paraId="09415F9E" w14:textId="35785C6D" w:rsidR="00F9489A" w:rsidRPr="00876437" w:rsidDel="00710974" w:rsidRDefault="00F9489A" w:rsidP="00F9489A">
      <w:pPr>
        <w:rPr>
          <w:del w:id="3349" w:author="Kevin Gu" w:date="2020-05-21T10:46:00Z"/>
          <w:strike/>
          <w:noProof/>
          <w:lang w:val="en-GB" w:eastAsia="zh-CN"/>
          <w:rPrChange w:id="3350" w:author="Kevin Gu" w:date="2020-05-18T10:36:00Z">
            <w:rPr>
              <w:del w:id="3351" w:author="Kevin Gu" w:date="2020-05-21T10:46:00Z"/>
              <w:noProof/>
              <w:lang w:val="en-US" w:eastAsia="zh-CN"/>
            </w:rPr>
          </w:rPrChange>
        </w:rPr>
      </w:pPr>
      <w:ins w:id="3352" w:author="Julio Li" w:date="2020-05-13T16:01:00Z">
        <w:del w:id="3353" w:author="Kevin Gu" w:date="2020-05-21T10:46:00Z">
          <w:r w:rsidRPr="00876437" w:rsidDel="00710974">
            <w:rPr>
              <w:rFonts w:hint="eastAsia"/>
              <w:strike/>
              <w:noProof/>
              <w:lang w:val="en-GB" w:eastAsia="zh-CN"/>
              <w:rPrChange w:id="3354" w:author="Kevin Gu" w:date="2020-05-18T10:36:00Z">
                <w:rPr>
                  <w:rFonts w:hint="eastAsia"/>
                  <w:noProof/>
                  <w:lang w:val="en-US" w:eastAsia="zh-CN"/>
                </w:rPr>
              </w:rPrChange>
            </w:rPr>
            <w:delText>指他们需要此一类、二类资产完成其本职工作，授权仅限于“需要知道”原则。授权人员负责保管好一类、二类资产。</w:delText>
          </w:r>
        </w:del>
      </w:ins>
      <w:commentRangeEnd w:id="3345"/>
      <w:ins w:id="3355" w:author="Julio Li" w:date="2020-05-13T18:01:00Z">
        <w:del w:id="3356" w:author="Kevin Gu" w:date="2020-05-21T10:46:00Z">
          <w:r w:rsidR="0048767A" w:rsidRPr="00876437" w:rsidDel="00710974">
            <w:rPr>
              <w:rStyle w:val="CommentReference"/>
              <w:lang w:val="en-GB"/>
              <w:rPrChange w:id="3357" w:author="Kevin Gu" w:date="2020-05-18T10:36:00Z">
                <w:rPr>
                  <w:rStyle w:val="CommentReference"/>
                </w:rPr>
              </w:rPrChange>
            </w:rPr>
            <w:commentReference w:id="3345"/>
          </w:r>
        </w:del>
      </w:ins>
    </w:p>
    <w:p w14:paraId="069FA771" w14:textId="77777777" w:rsidR="00C600C4" w:rsidRPr="00876437" w:rsidRDefault="00C600C4" w:rsidP="00181CF1">
      <w:pPr>
        <w:rPr>
          <w:noProof/>
          <w:lang w:val="en-GB" w:eastAsia="zh-CN"/>
          <w:rPrChange w:id="3358" w:author="Kevin Gu" w:date="2020-05-18T10:36:00Z">
            <w:rPr>
              <w:noProof/>
              <w:lang w:val="en-US" w:eastAsia="zh-CN"/>
            </w:rPr>
          </w:rPrChange>
        </w:rPr>
      </w:pPr>
    </w:p>
    <w:p w14:paraId="35E75CD0" w14:textId="77777777" w:rsidR="00CB20EE" w:rsidRPr="00876437" w:rsidRDefault="00CB20EE" w:rsidP="00B3098F">
      <w:pPr>
        <w:pStyle w:val="Title2"/>
        <w:rPr>
          <w:lang w:val="en-GB"/>
          <w:rPrChange w:id="3359" w:author="Kevin Gu" w:date="2020-05-18T10:36:00Z">
            <w:rPr/>
          </w:rPrChange>
        </w:rPr>
      </w:pPr>
      <w:bookmarkStart w:id="3360" w:name="_Toc2960223"/>
      <w:bookmarkStart w:id="3361" w:name="_Ref17799445"/>
      <w:bookmarkStart w:id="3362" w:name="_Ref17799448"/>
      <w:bookmarkStart w:id="3363" w:name="_Toc43387008"/>
      <w:r w:rsidRPr="00876437">
        <w:rPr>
          <w:lang w:val="en-GB"/>
          <w:rPrChange w:id="3364" w:author="Kevin Gu" w:date="2020-05-18T10:36:00Z">
            <w:rPr/>
          </w:rPrChange>
        </w:rPr>
        <w:t>Information and Data Classification</w:t>
      </w:r>
      <w:bookmarkEnd w:id="3360"/>
      <w:bookmarkEnd w:id="3361"/>
      <w:bookmarkEnd w:id="3362"/>
      <w:r w:rsidR="001D54DD" w:rsidRPr="00876437">
        <w:rPr>
          <w:lang w:val="en-GB"/>
          <w:rPrChange w:id="3365" w:author="Kevin Gu" w:date="2020-05-18T10:36:00Z">
            <w:rPr/>
          </w:rPrChange>
        </w:rPr>
        <w:t xml:space="preserve"> </w:t>
      </w:r>
      <w:r w:rsidR="001D54DD" w:rsidRPr="00876437">
        <w:rPr>
          <w:rFonts w:hint="eastAsia"/>
          <w:lang w:val="en-GB" w:eastAsia="zh-CN"/>
          <w:rPrChange w:id="3366" w:author="Kevin Gu" w:date="2020-05-18T10:36:00Z">
            <w:rPr>
              <w:rFonts w:hint="eastAsia"/>
              <w:lang w:eastAsia="zh-CN"/>
            </w:rPr>
          </w:rPrChange>
        </w:rPr>
        <w:t>信息数据分类</w:t>
      </w:r>
      <w:bookmarkEnd w:id="3363"/>
    </w:p>
    <w:p w14:paraId="07E06B56" w14:textId="0E4E5D81" w:rsidR="00CB20EE" w:rsidRPr="00876437" w:rsidRDefault="00CB20EE" w:rsidP="00703E57">
      <w:pPr>
        <w:rPr>
          <w:ins w:id="3367" w:author="Julio Li" w:date="2020-05-13T17:59:00Z"/>
          <w:noProof/>
          <w:lang w:val="en-GB"/>
          <w:rPrChange w:id="3368" w:author="Kevin Gu" w:date="2020-05-18T10:36:00Z">
            <w:rPr>
              <w:ins w:id="3369" w:author="Julio Li" w:date="2020-05-13T17:59:00Z"/>
              <w:noProof/>
              <w:lang w:val="en-US"/>
            </w:rPr>
          </w:rPrChange>
        </w:rPr>
      </w:pPr>
      <w:r w:rsidRPr="00876437">
        <w:rPr>
          <w:noProof/>
          <w:lang w:val="en-GB"/>
          <w:rPrChange w:id="3370" w:author="Kevin Gu" w:date="2020-05-18T10:36:00Z">
            <w:rPr>
              <w:noProof/>
              <w:lang w:val="en-US"/>
            </w:rPr>
          </w:rPrChange>
        </w:rPr>
        <w:t>According to the value for the company and risk severity, the information and data assets will be classified into the following 4 confidentiality levels:</w:t>
      </w:r>
    </w:p>
    <w:p w14:paraId="5129BE7C" w14:textId="64255D92" w:rsidR="0048767A" w:rsidRPr="00876437" w:rsidRDefault="0048767A">
      <w:pPr>
        <w:pStyle w:val="ListParagraph"/>
        <w:numPr>
          <w:ilvl w:val="0"/>
          <w:numId w:val="51"/>
        </w:numPr>
        <w:rPr>
          <w:ins w:id="3371" w:author="Julio Li" w:date="2020-05-13T17:59:00Z"/>
          <w:noProof/>
          <w:lang w:val="en-GB"/>
          <w:rPrChange w:id="3372" w:author="Kevin Gu" w:date="2020-05-18T10:41:00Z">
            <w:rPr>
              <w:ins w:id="3373" w:author="Julio Li" w:date="2020-05-13T17:59:00Z"/>
              <w:noProof/>
              <w:lang w:val="en-US"/>
            </w:rPr>
          </w:rPrChange>
        </w:rPr>
        <w:pPrChange w:id="3374" w:author="Kevin Gu" w:date="2020-05-18T10:41:00Z">
          <w:pPr/>
        </w:pPrChange>
      </w:pPr>
      <w:ins w:id="3375" w:author="Julio Li" w:date="2020-05-13T17:59:00Z">
        <w:r w:rsidRPr="00876437">
          <w:rPr>
            <w:noProof/>
            <w:lang w:val="en-GB"/>
            <w:rPrChange w:id="3376" w:author="Kevin Gu" w:date="2020-05-18T10:41:00Z">
              <w:rPr>
                <w:noProof/>
                <w:lang w:val="en-US"/>
              </w:rPr>
            </w:rPrChange>
          </w:rPr>
          <w:t xml:space="preserve">Chengtian Weiye (Ningbo) Chip Technology Co., Ltd </w:t>
        </w:r>
        <w:r w:rsidRPr="00876437">
          <w:rPr>
            <w:b/>
            <w:bCs/>
            <w:noProof/>
            <w:lang w:val="en-GB"/>
            <w:rPrChange w:id="3377" w:author="Kevin Gu" w:date="2020-05-18T10:41:00Z">
              <w:rPr>
                <w:noProof/>
                <w:lang w:val="en-US"/>
              </w:rPr>
            </w:rPrChange>
          </w:rPr>
          <w:t>Secret</w:t>
        </w:r>
        <w:r w:rsidRPr="00876437">
          <w:rPr>
            <w:noProof/>
            <w:lang w:val="en-GB"/>
            <w:rPrChange w:id="3378" w:author="Kevin Gu" w:date="2020-05-18T10:41:00Z">
              <w:rPr>
                <w:noProof/>
                <w:lang w:val="en-US"/>
              </w:rPr>
            </w:rPrChange>
          </w:rPr>
          <w:t xml:space="preserve"> (e.g. secret algorithm) – unauthorized disclosure would cause catastrophic damage to the interests of the company  </w:t>
        </w:r>
      </w:ins>
    </w:p>
    <w:p w14:paraId="6CA3BE04" w14:textId="0724AB71" w:rsidR="0048767A" w:rsidRPr="00876437" w:rsidDel="00876437" w:rsidRDefault="0048767A">
      <w:pPr>
        <w:ind w:left="709"/>
        <w:rPr>
          <w:ins w:id="3379" w:author="Julio Li" w:date="2020-05-13T18:00:00Z"/>
          <w:del w:id="3380" w:author="Kevin Gu" w:date="2020-05-18T10:41:00Z"/>
          <w:noProof/>
          <w:lang w:val="en-GB"/>
          <w:rPrChange w:id="3381" w:author="Kevin Gu" w:date="2020-05-18T10:36:00Z">
            <w:rPr>
              <w:ins w:id="3382" w:author="Julio Li" w:date="2020-05-13T18:00:00Z"/>
              <w:del w:id="3383" w:author="Kevin Gu" w:date="2020-05-18T10:41:00Z"/>
              <w:noProof/>
              <w:lang w:val="en-US"/>
            </w:rPr>
          </w:rPrChange>
        </w:rPr>
        <w:pPrChange w:id="3384" w:author="Kevin Gu" w:date="2020-05-21T10:48:00Z">
          <w:pPr/>
        </w:pPrChange>
      </w:pPr>
      <w:ins w:id="3385" w:author="Julio Li" w:date="2020-05-13T17:59:00Z">
        <w:r w:rsidRPr="00876437">
          <w:rPr>
            <w:rFonts w:hint="eastAsia"/>
            <w:noProof/>
            <w:lang w:val="en-GB"/>
            <w:rPrChange w:id="3386" w:author="Kevin Gu" w:date="2020-05-18T10:36:00Z">
              <w:rPr>
                <w:rFonts w:hint="eastAsia"/>
                <w:noProof/>
                <w:lang w:val="en-US"/>
              </w:rPr>
            </w:rPrChange>
          </w:rPr>
          <w:t>澄天伟业（宁波）芯片技术有限公司绝密</w:t>
        </w:r>
        <w:r w:rsidRPr="00876437">
          <w:rPr>
            <w:noProof/>
            <w:lang w:val="en-GB"/>
            <w:rPrChange w:id="3387" w:author="Kevin Gu" w:date="2020-05-18T10:36:00Z">
              <w:rPr>
                <w:noProof/>
                <w:lang w:val="en-US"/>
              </w:rPr>
            </w:rPrChange>
          </w:rPr>
          <w:t>-</w:t>
        </w:r>
        <w:r w:rsidRPr="00876437">
          <w:rPr>
            <w:rFonts w:hint="eastAsia"/>
            <w:noProof/>
            <w:lang w:val="en-GB"/>
            <w:rPrChange w:id="3388" w:author="Kevin Gu" w:date="2020-05-18T10:36:00Z">
              <w:rPr>
                <w:rFonts w:hint="eastAsia"/>
                <w:noProof/>
                <w:lang w:val="en-US"/>
              </w:rPr>
            </w:rPrChange>
          </w:rPr>
          <w:t>未授权的泄漏会对公司利益造成灾难性的损毁</w:t>
        </w:r>
      </w:ins>
    </w:p>
    <w:p w14:paraId="7E9B509D" w14:textId="77777777" w:rsidR="0048767A" w:rsidRPr="00876437" w:rsidRDefault="0048767A">
      <w:pPr>
        <w:ind w:left="709"/>
        <w:rPr>
          <w:ins w:id="3389" w:author="Julio Li" w:date="2020-05-13T17:59:00Z"/>
          <w:noProof/>
          <w:lang w:val="en-GB"/>
          <w:rPrChange w:id="3390" w:author="Kevin Gu" w:date="2020-05-18T10:36:00Z">
            <w:rPr>
              <w:ins w:id="3391" w:author="Julio Li" w:date="2020-05-13T17:59:00Z"/>
              <w:noProof/>
              <w:lang w:val="en-US"/>
            </w:rPr>
          </w:rPrChange>
        </w:rPr>
        <w:pPrChange w:id="3392" w:author="Kevin Gu" w:date="2020-05-21T10:48:00Z">
          <w:pPr/>
        </w:pPrChange>
      </w:pPr>
    </w:p>
    <w:p w14:paraId="61197606" w14:textId="27709178" w:rsidR="0048767A" w:rsidRPr="00876437" w:rsidRDefault="0048767A">
      <w:pPr>
        <w:pStyle w:val="ListParagraph"/>
        <w:numPr>
          <w:ilvl w:val="0"/>
          <w:numId w:val="51"/>
        </w:numPr>
        <w:rPr>
          <w:ins w:id="3393" w:author="Julio Li" w:date="2020-05-13T17:59:00Z"/>
          <w:noProof/>
          <w:lang w:val="en-GB"/>
          <w:rPrChange w:id="3394" w:author="Kevin Gu" w:date="2020-05-18T10:41:00Z">
            <w:rPr>
              <w:ins w:id="3395" w:author="Julio Li" w:date="2020-05-13T17:59:00Z"/>
              <w:noProof/>
              <w:lang w:val="en-US"/>
            </w:rPr>
          </w:rPrChange>
        </w:rPr>
        <w:pPrChange w:id="3396" w:author="Kevin Gu" w:date="2020-05-18T10:41:00Z">
          <w:pPr/>
        </w:pPrChange>
      </w:pPr>
      <w:ins w:id="3397" w:author="Julio Li" w:date="2020-05-13T17:59:00Z">
        <w:r w:rsidRPr="00876437">
          <w:rPr>
            <w:noProof/>
            <w:lang w:val="en-GB"/>
            <w:rPrChange w:id="3398" w:author="Kevin Gu" w:date="2020-05-18T10:41:00Z">
              <w:rPr>
                <w:noProof/>
                <w:lang w:val="en-US"/>
              </w:rPr>
            </w:rPrChange>
          </w:rPr>
          <w:t xml:space="preserve">Chengtian Weiye (Ningbo) Chip Technology Co., Ltd </w:t>
        </w:r>
        <w:r w:rsidRPr="00876437">
          <w:rPr>
            <w:b/>
            <w:bCs/>
            <w:noProof/>
            <w:lang w:val="en-GB"/>
            <w:rPrChange w:id="3399" w:author="Kevin Gu" w:date="2020-05-18T10:41:00Z">
              <w:rPr>
                <w:noProof/>
                <w:lang w:val="en-US"/>
              </w:rPr>
            </w:rPrChange>
          </w:rPr>
          <w:t>Confidential</w:t>
        </w:r>
        <w:r w:rsidRPr="00876437">
          <w:rPr>
            <w:noProof/>
            <w:lang w:val="en-GB"/>
            <w:rPrChange w:id="3400" w:author="Kevin Gu" w:date="2020-05-18T10:41:00Z">
              <w:rPr>
                <w:noProof/>
                <w:lang w:val="en-US"/>
              </w:rPr>
            </w:rPrChange>
          </w:rPr>
          <w:t xml:space="preserve"> (e.g. customer data) – unauthorized disclosure would be highly prejudicial to the interest of the company </w:t>
        </w:r>
      </w:ins>
    </w:p>
    <w:p w14:paraId="28D1B3D3" w14:textId="24D1D17D" w:rsidR="0048767A" w:rsidRPr="00876437" w:rsidDel="00876437" w:rsidRDefault="0048767A">
      <w:pPr>
        <w:ind w:left="709"/>
        <w:rPr>
          <w:ins w:id="3401" w:author="Julio Li" w:date="2020-05-13T18:00:00Z"/>
          <w:del w:id="3402" w:author="Kevin Gu" w:date="2020-05-18T10:41:00Z"/>
          <w:noProof/>
          <w:lang w:val="en-GB"/>
          <w:rPrChange w:id="3403" w:author="Kevin Gu" w:date="2020-05-18T10:36:00Z">
            <w:rPr>
              <w:ins w:id="3404" w:author="Julio Li" w:date="2020-05-13T18:00:00Z"/>
              <w:del w:id="3405" w:author="Kevin Gu" w:date="2020-05-18T10:41:00Z"/>
              <w:noProof/>
              <w:lang w:val="en-US"/>
            </w:rPr>
          </w:rPrChange>
        </w:rPr>
        <w:pPrChange w:id="3406" w:author="Kevin Gu" w:date="2020-05-21T10:48:00Z">
          <w:pPr/>
        </w:pPrChange>
      </w:pPr>
      <w:ins w:id="3407" w:author="Julio Li" w:date="2020-05-13T17:59:00Z">
        <w:r w:rsidRPr="00876437">
          <w:rPr>
            <w:rFonts w:hint="eastAsia"/>
            <w:noProof/>
            <w:lang w:val="en-GB"/>
            <w:rPrChange w:id="3408" w:author="Kevin Gu" w:date="2020-05-18T10:36:00Z">
              <w:rPr>
                <w:rFonts w:hint="eastAsia"/>
                <w:noProof/>
                <w:lang w:val="en-US"/>
              </w:rPr>
            </w:rPrChange>
          </w:rPr>
          <w:t>澄天伟业（宁波）芯片技术有限公司管制（如客户数据）</w:t>
        </w:r>
        <w:r w:rsidRPr="00876437">
          <w:rPr>
            <w:noProof/>
            <w:lang w:val="en-GB"/>
            <w:rPrChange w:id="3409" w:author="Kevin Gu" w:date="2020-05-18T10:36:00Z">
              <w:rPr>
                <w:noProof/>
                <w:lang w:val="en-US"/>
              </w:rPr>
            </w:rPrChange>
          </w:rPr>
          <w:t>-</w:t>
        </w:r>
        <w:r w:rsidRPr="00876437">
          <w:rPr>
            <w:rFonts w:hint="eastAsia"/>
            <w:noProof/>
            <w:lang w:val="en-GB"/>
            <w:rPrChange w:id="3410" w:author="Kevin Gu" w:date="2020-05-18T10:36:00Z">
              <w:rPr>
                <w:rFonts w:hint="eastAsia"/>
                <w:noProof/>
                <w:lang w:val="en-US"/>
              </w:rPr>
            </w:rPrChange>
          </w:rPr>
          <w:t>未授权的泄漏会对公司利益造成高度不利的损毁</w:t>
        </w:r>
      </w:ins>
    </w:p>
    <w:p w14:paraId="66712B7D" w14:textId="77777777" w:rsidR="0048767A" w:rsidRPr="00876437" w:rsidRDefault="0048767A">
      <w:pPr>
        <w:ind w:left="709"/>
        <w:rPr>
          <w:ins w:id="3411" w:author="Julio Li" w:date="2020-05-13T17:59:00Z"/>
          <w:noProof/>
          <w:lang w:val="en-GB"/>
          <w:rPrChange w:id="3412" w:author="Kevin Gu" w:date="2020-05-18T10:36:00Z">
            <w:rPr>
              <w:ins w:id="3413" w:author="Julio Li" w:date="2020-05-13T17:59:00Z"/>
              <w:noProof/>
              <w:lang w:val="en-US"/>
            </w:rPr>
          </w:rPrChange>
        </w:rPr>
        <w:pPrChange w:id="3414" w:author="Kevin Gu" w:date="2020-05-21T10:48:00Z">
          <w:pPr/>
        </w:pPrChange>
      </w:pPr>
    </w:p>
    <w:p w14:paraId="0FEC71DC" w14:textId="493E3AEE" w:rsidR="0048767A" w:rsidRPr="00876437" w:rsidRDefault="0048767A">
      <w:pPr>
        <w:pStyle w:val="ListParagraph"/>
        <w:numPr>
          <w:ilvl w:val="0"/>
          <w:numId w:val="51"/>
        </w:numPr>
        <w:rPr>
          <w:ins w:id="3415" w:author="Julio Li" w:date="2020-05-13T17:59:00Z"/>
          <w:noProof/>
          <w:lang w:val="en-GB"/>
          <w:rPrChange w:id="3416" w:author="Kevin Gu" w:date="2020-05-18T10:41:00Z">
            <w:rPr>
              <w:ins w:id="3417" w:author="Julio Li" w:date="2020-05-13T17:59:00Z"/>
              <w:noProof/>
              <w:lang w:val="en-US"/>
            </w:rPr>
          </w:rPrChange>
        </w:rPr>
        <w:pPrChange w:id="3418" w:author="Kevin Gu" w:date="2020-05-18T10:41:00Z">
          <w:pPr/>
        </w:pPrChange>
      </w:pPr>
      <w:ins w:id="3419" w:author="Julio Li" w:date="2020-05-13T17:59:00Z">
        <w:r w:rsidRPr="00876437">
          <w:rPr>
            <w:noProof/>
            <w:lang w:val="en-GB"/>
            <w:rPrChange w:id="3420" w:author="Kevin Gu" w:date="2020-05-18T10:41:00Z">
              <w:rPr>
                <w:noProof/>
                <w:lang w:val="en-US"/>
              </w:rPr>
            </w:rPrChange>
          </w:rPr>
          <w:t xml:space="preserve">Chengtian Weiye (Ningbo) Chip Technology Co., Ltd. </w:t>
        </w:r>
        <w:r w:rsidRPr="00876437">
          <w:rPr>
            <w:b/>
            <w:bCs/>
            <w:noProof/>
            <w:lang w:val="en-GB"/>
            <w:rPrChange w:id="3421" w:author="Kevin Gu" w:date="2020-05-18T10:41:00Z">
              <w:rPr>
                <w:noProof/>
                <w:lang w:val="en-US"/>
              </w:rPr>
            </w:rPrChange>
          </w:rPr>
          <w:t>Private</w:t>
        </w:r>
        <w:r w:rsidRPr="00876437">
          <w:rPr>
            <w:noProof/>
            <w:lang w:val="en-GB"/>
            <w:rPrChange w:id="3422" w:author="Kevin Gu" w:date="2020-05-18T10:41:00Z">
              <w:rPr>
                <w:noProof/>
                <w:lang w:val="en-US"/>
              </w:rPr>
            </w:rPrChange>
          </w:rPr>
          <w:t xml:space="preserve"> (e.g. internal e-mails) - disclosure could affect the company business</w:t>
        </w:r>
      </w:ins>
    </w:p>
    <w:p w14:paraId="7CD8ADFB" w14:textId="0B82EE10" w:rsidR="0048767A" w:rsidRPr="00876437" w:rsidDel="00876437" w:rsidRDefault="0048767A">
      <w:pPr>
        <w:ind w:left="709"/>
        <w:rPr>
          <w:ins w:id="3423" w:author="Julio Li" w:date="2020-05-13T18:00:00Z"/>
          <w:del w:id="3424" w:author="Kevin Gu" w:date="2020-05-18T10:41:00Z"/>
          <w:noProof/>
          <w:lang w:val="en-GB"/>
          <w:rPrChange w:id="3425" w:author="Kevin Gu" w:date="2020-05-18T10:36:00Z">
            <w:rPr>
              <w:ins w:id="3426" w:author="Julio Li" w:date="2020-05-13T18:00:00Z"/>
              <w:del w:id="3427" w:author="Kevin Gu" w:date="2020-05-18T10:41:00Z"/>
              <w:noProof/>
              <w:lang w:val="en-US"/>
            </w:rPr>
          </w:rPrChange>
        </w:rPr>
        <w:pPrChange w:id="3428" w:author="Kevin Gu" w:date="2020-05-21T10:48:00Z">
          <w:pPr/>
        </w:pPrChange>
      </w:pPr>
      <w:ins w:id="3429" w:author="Julio Li" w:date="2020-05-13T17:59:00Z">
        <w:r w:rsidRPr="00876437">
          <w:rPr>
            <w:rFonts w:hint="eastAsia"/>
            <w:noProof/>
            <w:lang w:val="en-GB"/>
            <w:rPrChange w:id="3430" w:author="Kevin Gu" w:date="2020-05-18T10:36:00Z">
              <w:rPr>
                <w:rFonts w:hint="eastAsia"/>
                <w:noProof/>
                <w:lang w:val="en-US"/>
              </w:rPr>
            </w:rPrChange>
          </w:rPr>
          <w:t>澄天伟业（宁波）芯片技术有限公司内部（如内部邮件）</w:t>
        </w:r>
        <w:r w:rsidRPr="00876437">
          <w:rPr>
            <w:noProof/>
            <w:lang w:val="en-GB"/>
            <w:rPrChange w:id="3431" w:author="Kevin Gu" w:date="2020-05-18T10:36:00Z">
              <w:rPr>
                <w:noProof/>
                <w:lang w:val="en-US"/>
              </w:rPr>
            </w:rPrChange>
          </w:rPr>
          <w:t>-</w:t>
        </w:r>
        <w:r w:rsidRPr="00876437">
          <w:rPr>
            <w:rFonts w:hint="eastAsia"/>
            <w:noProof/>
            <w:lang w:val="en-GB"/>
            <w:rPrChange w:id="3432" w:author="Kevin Gu" w:date="2020-05-18T10:36:00Z">
              <w:rPr>
                <w:rFonts w:hint="eastAsia"/>
                <w:noProof/>
                <w:lang w:val="en-US"/>
              </w:rPr>
            </w:rPrChange>
          </w:rPr>
          <w:t>如果泄漏可能会影响公司业务</w:t>
        </w:r>
      </w:ins>
    </w:p>
    <w:p w14:paraId="74D89533" w14:textId="77777777" w:rsidR="0048767A" w:rsidRPr="00876437" w:rsidRDefault="0048767A">
      <w:pPr>
        <w:ind w:left="709"/>
        <w:rPr>
          <w:ins w:id="3433" w:author="Julio Li" w:date="2020-05-13T17:59:00Z"/>
          <w:noProof/>
          <w:lang w:val="en-GB"/>
          <w:rPrChange w:id="3434" w:author="Kevin Gu" w:date="2020-05-18T10:36:00Z">
            <w:rPr>
              <w:ins w:id="3435" w:author="Julio Li" w:date="2020-05-13T17:59:00Z"/>
              <w:noProof/>
              <w:lang w:val="en-US"/>
            </w:rPr>
          </w:rPrChange>
        </w:rPr>
        <w:pPrChange w:id="3436" w:author="Kevin Gu" w:date="2020-05-21T10:48:00Z">
          <w:pPr/>
        </w:pPrChange>
      </w:pPr>
    </w:p>
    <w:p w14:paraId="1F9764B5" w14:textId="77777777" w:rsidR="0048767A" w:rsidRPr="00876437" w:rsidRDefault="0048767A">
      <w:pPr>
        <w:pStyle w:val="ListParagraph"/>
        <w:numPr>
          <w:ilvl w:val="0"/>
          <w:numId w:val="51"/>
        </w:numPr>
        <w:rPr>
          <w:ins w:id="3437" w:author="Julio Li" w:date="2020-05-13T17:59:00Z"/>
          <w:noProof/>
          <w:lang w:val="en-GB"/>
          <w:rPrChange w:id="3438" w:author="Kevin Gu" w:date="2020-05-18T10:41:00Z">
            <w:rPr>
              <w:ins w:id="3439" w:author="Julio Li" w:date="2020-05-13T17:59:00Z"/>
              <w:noProof/>
              <w:lang w:val="en-US"/>
            </w:rPr>
          </w:rPrChange>
        </w:rPr>
        <w:pPrChange w:id="3440" w:author="Kevin Gu" w:date="2020-05-18T10:41:00Z">
          <w:pPr/>
        </w:pPrChange>
      </w:pPr>
      <w:ins w:id="3441" w:author="Julio Li" w:date="2020-05-13T17:59:00Z">
        <w:r w:rsidRPr="00876437">
          <w:rPr>
            <w:noProof/>
            <w:lang w:val="en-GB"/>
            <w:rPrChange w:id="3442" w:author="Kevin Gu" w:date="2020-05-18T10:41:00Z">
              <w:rPr>
                <w:noProof/>
                <w:lang w:val="en-US"/>
              </w:rPr>
            </w:rPrChange>
          </w:rPr>
          <w:t xml:space="preserve">Chengtian Weiye (Ningbo) Chip Technology Co., Ltd </w:t>
        </w:r>
        <w:r w:rsidRPr="00876437">
          <w:rPr>
            <w:b/>
            <w:bCs/>
            <w:noProof/>
            <w:lang w:val="en-GB"/>
            <w:rPrChange w:id="3443" w:author="Kevin Gu" w:date="2020-05-18T10:41:00Z">
              <w:rPr>
                <w:noProof/>
                <w:lang w:val="en-US"/>
              </w:rPr>
            </w:rPrChange>
          </w:rPr>
          <w:t>Public</w:t>
        </w:r>
        <w:r w:rsidRPr="00876437">
          <w:rPr>
            <w:noProof/>
            <w:lang w:val="en-GB"/>
            <w:rPrChange w:id="3444" w:author="Kevin Gu" w:date="2020-05-18T10:41:00Z">
              <w:rPr>
                <w:noProof/>
                <w:lang w:val="en-US"/>
              </w:rPr>
            </w:rPrChange>
          </w:rPr>
          <w:t xml:space="preserve"> (e.g. marketing brochures) – information that can be available to customers, partners or third-parties.</w:t>
        </w:r>
      </w:ins>
    </w:p>
    <w:p w14:paraId="6F65E3FE" w14:textId="3B081467" w:rsidR="0048767A" w:rsidRDefault="0048767A">
      <w:pPr>
        <w:pStyle w:val="ListParagraph"/>
        <w:rPr>
          <w:ins w:id="3445" w:author="Kevin Gu" w:date="2020-05-21T10:51:00Z"/>
          <w:noProof/>
          <w:lang w:val="en-GB"/>
        </w:rPr>
      </w:pPr>
      <w:ins w:id="3446" w:author="Julio Li" w:date="2020-05-13T17:59:00Z">
        <w:r w:rsidRPr="00876437">
          <w:rPr>
            <w:rFonts w:hint="eastAsia"/>
            <w:noProof/>
            <w:lang w:val="en-GB"/>
            <w:rPrChange w:id="3447" w:author="Kevin Gu" w:date="2020-05-18T10:41:00Z">
              <w:rPr>
                <w:rFonts w:hint="eastAsia"/>
                <w:noProof/>
                <w:lang w:val="en-US"/>
              </w:rPr>
            </w:rPrChange>
          </w:rPr>
          <w:lastRenderedPageBreak/>
          <w:t>澄天伟业（宁波）芯片技术有限公司公开信息（如市场手册）</w:t>
        </w:r>
        <w:r w:rsidRPr="00876437">
          <w:rPr>
            <w:noProof/>
            <w:lang w:val="en-GB"/>
            <w:rPrChange w:id="3448" w:author="Kevin Gu" w:date="2020-05-18T10:41:00Z">
              <w:rPr>
                <w:noProof/>
                <w:lang w:val="en-US"/>
              </w:rPr>
            </w:rPrChange>
          </w:rPr>
          <w:t>-</w:t>
        </w:r>
        <w:r w:rsidRPr="00876437">
          <w:rPr>
            <w:rFonts w:hint="eastAsia"/>
            <w:noProof/>
            <w:lang w:val="en-GB"/>
            <w:rPrChange w:id="3449" w:author="Kevin Gu" w:date="2020-05-18T10:41:00Z">
              <w:rPr>
                <w:rFonts w:hint="eastAsia"/>
                <w:noProof/>
                <w:lang w:val="en-US"/>
              </w:rPr>
            </w:rPrChange>
          </w:rPr>
          <w:t>信息可以对客户、搭档以及第三方公开</w:t>
        </w:r>
      </w:ins>
    </w:p>
    <w:p w14:paraId="6CEB9DB5" w14:textId="77777777" w:rsidR="002F5192" w:rsidRDefault="002F5192" w:rsidP="002F5192">
      <w:pPr>
        <w:rPr>
          <w:ins w:id="3450" w:author="Kevin Gu" w:date="2020-05-21T10:52:00Z"/>
          <w:noProof/>
          <w:lang w:val="en-US"/>
        </w:rPr>
      </w:pPr>
      <w:ins w:id="3451" w:author="Kevin Gu" w:date="2020-05-21T10:52:00Z">
        <w:r>
          <w:rPr>
            <w:noProof/>
            <w:lang w:val="en-US"/>
          </w:rPr>
          <w:t>The different level of the assets will be restricted to access for different entities.</w:t>
        </w:r>
      </w:ins>
    </w:p>
    <w:p w14:paraId="260E22F7" w14:textId="77777777" w:rsidR="002F5192" w:rsidRDefault="002F5192" w:rsidP="002F5192">
      <w:pPr>
        <w:rPr>
          <w:ins w:id="3452" w:author="Kevin Gu" w:date="2020-05-21T10:52:00Z"/>
          <w:noProof/>
          <w:lang w:val="en-US" w:eastAsia="zh-CN"/>
        </w:rPr>
      </w:pPr>
      <w:ins w:id="3453" w:author="Kevin Gu" w:date="2020-05-21T10:52:00Z">
        <w:r>
          <w:rPr>
            <w:rFonts w:hint="eastAsia"/>
            <w:noProof/>
            <w:lang w:val="en-US" w:eastAsia="zh-CN"/>
          </w:rPr>
          <w:t>不同实体对不同安全等级资产的访问需要被严格限制。</w:t>
        </w:r>
      </w:ins>
    </w:p>
    <w:p w14:paraId="07601B1A" w14:textId="3B37C197" w:rsidR="002F5192" w:rsidRDefault="002F5192" w:rsidP="002F5192">
      <w:pPr>
        <w:rPr>
          <w:ins w:id="3454" w:author="Kevin Gu" w:date="2020-05-21T10:52:00Z"/>
          <w:noProof/>
          <w:lang w:val="en-US"/>
        </w:rPr>
      </w:pPr>
      <w:ins w:id="3455" w:author="Kevin Gu" w:date="2020-05-21T10:52:00Z">
        <w:r>
          <w:rPr>
            <w:noProof/>
            <w:lang w:val="en-US"/>
          </w:rPr>
          <w:t xml:space="preserve">The </w:t>
        </w:r>
        <w:r>
          <w:rPr>
            <w:b/>
            <w:noProof/>
            <w:lang w:val="en-US"/>
          </w:rPr>
          <w:t>secret</w:t>
        </w:r>
        <w:r>
          <w:rPr>
            <w:noProof/>
            <w:lang w:val="en-US"/>
          </w:rPr>
          <w:t xml:space="preserve"> information and data assets are strictly allowed to be access for the management level of company, or the entity authorized by the management level of company; “Four eyes principle” is applied for assets under this clasification.</w:t>
        </w:r>
      </w:ins>
    </w:p>
    <w:p w14:paraId="0CFC5EDC" w14:textId="77777777" w:rsidR="002F5192" w:rsidRDefault="002F5192" w:rsidP="002F5192">
      <w:pPr>
        <w:rPr>
          <w:ins w:id="3456" w:author="Kevin Gu" w:date="2020-05-21T10:52:00Z"/>
          <w:noProof/>
          <w:lang w:val="en-US" w:eastAsia="zh-CN"/>
        </w:rPr>
      </w:pPr>
      <w:ins w:id="3457" w:author="Kevin Gu" w:date="2020-05-21T10:52:00Z">
        <w:r>
          <w:rPr>
            <w:rFonts w:hint="eastAsia"/>
            <w:noProof/>
            <w:lang w:val="en-US" w:eastAsia="zh-CN"/>
          </w:rPr>
          <w:t>严格限制公司管理层或公司管理层授权的实体访问公司的高机密信息和数据资产</w:t>
        </w:r>
        <w:r>
          <w:rPr>
            <w:noProof/>
            <w:lang w:val="en-US" w:eastAsia="zh-CN"/>
          </w:rPr>
          <w:t>;</w:t>
        </w:r>
        <w:r>
          <w:rPr>
            <w:rFonts w:hint="eastAsia"/>
            <w:noProof/>
            <w:lang w:val="en-US" w:eastAsia="zh-CN"/>
          </w:rPr>
          <w:t>“四眼原则（即双人共同管理原则）”适用于该分类下的资产。</w:t>
        </w:r>
      </w:ins>
    </w:p>
    <w:p w14:paraId="48CFCA0E" w14:textId="77777777" w:rsidR="002F5192" w:rsidRDefault="002F5192" w:rsidP="002F5192">
      <w:pPr>
        <w:rPr>
          <w:ins w:id="3458" w:author="Kevin Gu" w:date="2020-05-21T10:52:00Z"/>
          <w:noProof/>
          <w:lang w:val="en-US"/>
        </w:rPr>
      </w:pPr>
      <w:ins w:id="3459" w:author="Kevin Gu" w:date="2020-05-21T10:52:00Z">
        <w:r>
          <w:rPr>
            <w:noProof/>
            <w:lang w:val="en-US"/>
          </w:rPr>
          <w:t xml:space="preserve">The </w:t>
        </w:r>
        <w:r>
          <w:rPr>
            <w:b/>
            <w:noProof/>
            <w:lang w:val="en-US"/>
          </w:rPr>
          <w:t>confidential</w:t>
        </w:r>
        <w:r>
          <w:rPr>
            <w:noProof/>
            <w:lang w:val="en-US"/>
          </w:rPr>
          <w:t xml:space="preserve"> information and data assets are allowed to access only by the corresponding department for the internal usage purpose;</w:t>
        </w:r>
      </w:ins>
    </w:p>
    <w:p w14:paraId="66875466" w14:textId="77777777" w:rsidR="002F5192" w:rsidRDefault="002F5192" w:rsidP="002F5192">
      <w:pPr>
        <w:rPr>
          <w:ins w:id="3460" w:author="Kevin Gu" w:date="2020-05-21T10:52:00Z"/>
          <w:noProof/>
          <w:lang w:val="en-US" w:eastAsia="zh-CN"/>
        </w:rPr>
      </w:pPr>
      <w:ins w:id="3461" w:author="Kevin Gu" w:date="2020-05-21T10:52:00Z">
        <w:r>
          <w:rPr>
            <w:rFonts w:hint="eastAsia"/>
            <w:noProof/>
            <w:lang w:val="en-US" w:eastAsia="zh-CN"/>
          </w:rPr>
          <w:t>机密分类下的信息数据资产只允许相关的部门访问，且只能是内部使用的目的。</w:t>
        </w:r>
      </w:ins>
    </w:p>
    <w:p w14:paraId="70BDBAAC" w14:textId="7FC7E462" w:rsidR="002F5192" w:rsidRDefault="002F5192" w:rsidP="002F5192">
      <w:pPr>
        <w:rPr>
          <w:ins w:id="3462" w:author="Kevin Gu" w:date="2020-05-21T10:52:00Z"/>
          <w:noProof/>
          <w:lang w:val="en-US"/>
        </w:rPr>
      </w:pPr>
      <w:ins w:id="3463" w:author="Kevin Gu" w:date="2020-05-21T10:52:00Z">
        <w:r>
          <w:rPr>
            <w:noProof/>
            <w:lang w:val="en-US"/>
          </w:rPr>
          <w:t xml:space="preserve">The </w:t>
        </w:r>
        <w:r>
          <w:rPr>
            <w:b/>
            <w:noProof/>
            <w:lang w:val="en-US"/>
          </w:rPr>
          <w:t>private</w:t>
        </w:r>
        <w:r>
          <w:rPr>
            <w:noProof/>
            <w:lang w:val="en-US"/>
          </w:rPr>
          <w:t xml:space="preserve"> information and data assets are allowed to access in the company;</w:t>
        </w:r>
      </w:ins>
    </w:p>
    <w:p w14:paraId="39AF4EB9" w14:textId="77777777" w:rsidR="002F5192" w:rsidRDefault="002F5192" w:rsidP="002F5192">
      <w:pPr>
        <w:rPr>
          <w:ins w:id="3464" w:author="Kevin Gu" w:date="2020-05-21T10:52:00Z"/>
          <w:noProof/>
          <w:lang w:val="en-US" w:eastAsia="zh-CN"/>
        </w:rPr>
      </w:pPr>
      <w:ins w:id="3465" w:author="Kevin Gu" w:date="2020-05-21T10:52:00Z">
        <w:r>
          <w:rPr>
            <w:rFonts w:hint="eastAsia"/>
            <w:noProof/>
            <w:lang w:val="en-US" w:eastAsia="zh-CN"/>
          </w:rPr>
          <w:t>内部信息数据资产能在公司内部进行访问。</w:t>
        </w:r>
      </w:ins>
    </w:p>
    <w:p w14:paraId="156BDAF6" w14:textId="77777777" w:rsidR="002F5192" w:rsidRDefault="002F5192" w:rsidP="002F5192">
      <w:pPr>
        <w:rPr>
          <w:ins w:id="3466" w:author="Kevin Gu" w:date="2020-05-21T10:52:00Z"/>
          <w:noProof/>
          <w:lang w:val="en-US"/>
        </w:rPr>
      </w:pPr>
      <w:ins w:id="3467" w:author="Kevin Gu" w:date="2020-05-21T10:52:00Z">
        <w:r>
          <w:rPr>
            <w:noProof/>
            <w:lang w:val="en-US"/>
          </w:rPr>
          <w:t xml:space="preserve">There is no access limit regulation for the </w:t>
        </w:r>
        <w:r>
          <w:rPr>
            <w:b/>
            <w:noProof/>
            <w:lang w:val="en-US"/>
          </w:rPr>
          <w:t>public</w:t>
        </w:r>
        <w:r>
          <w:rPr>
            <w:noProof/>
            <w:lang w:val="en-US"/>
          </w:rPr>
          <w:t xml:space="preserve"> information and data assets.</w:t>
        </w:r>
      </w:ins>
    </w:p>
    <w:p w14:paraId="65BBDB58" w14:textId="77777777" w:rsidR="002F5192" w:rsidRDefault="002F5192" w:rsidP="002F5192">
      <w:pPr>
        <w:rPr>
          <w:ins w:id="3468" w:author="Kevin Gu" w:date="2020-05-21T10:52:00Z"/>
          <w:noProof/>
          <w:lang w:val="en-US" w:eastAsia="zh-CN"/>
        </w:rPr>
      </w:pPr>
      <w:ins w:id="3469" w:author="Kevin Gu" w:date="2020-05-21T10:52:00Z">
        <w:r>
          <w:rPr>
            <w:rFonts w:hint="eastAsia"/>
            <w:noProof/>
            <w:lang w:val="en-US" w:eastAsia="zh-CN"/>
          </w:rPr>
          <w:t>对公共信息数据资产没有访问限制规定。</w:t>
        </w:r>
      </w:ins>
    </w:p>
    <w:p w14:paraId="72DA9FD9" w14:textId="77777777" w:rsidR="002F5192" w:rsidRDefault="002F5192" w:rsidP="002F5192">
      <w:pPr>
        <w:rPr>
          <w:ins w:id="3470" w:author="Kevin Gu" w:date="2020-05-21T10:52:00Z"/>
          <w:noProof/>
          <w:lang w:val="en-US"/>
        </w:rPr>
      </w:pPr>
      <w:ins w:id="3471" w:author="Kevin Gu" w:date="2020-05-21T10:52:00Z">
        <w:r>
          <w:rPr>
            <w:noProof/>
            <w:lang w:val="en-US"/>
          </w:rPr>
          <w:t xml:space="preserve">Assets are restricted under the rule of “need to know” principle in order to avoid the leakage of information. </w:t>
        </w:r>
      </w:ins>
    </w:p>
    <w:p w14:paraId="40037EF2" w14:textId="483342B7" w:rsidR="002F5192" w:rsidRPr="002F5192" w:rsidRDefault="002F5192">
      <w:pPr>
        <w:rPr>
          <w:noProof/>
          <w:lang w:val="en-GB"/>
          <w:rPrChange w:id="3472" w:author="Kevin Gu" w:date="2020-05-21T10:52:00Z">
            <w:rPr>
              <w:noProof/>
              <w:lang w:val="en-US"/>
            </w:rPr>
          </w:rPrChange>
        </w:rPr>
      </w:pPr>
      <w:ins w:id="3473" w:author="Kevin Gu" w:date="2020-05-21T10:52:00Z">
        <w:r>
          <w:rPr>
            <w:rFonts w:hint="eastAsia"/>
            <w:noProof/>
            <w:lang w:val="en-US" w:eastAsia="zh-CN"/>
          </w:rPr>
          <w:t>为了防止信息的泄露，资产必须严格的遵循“需知原则”的规定</w:t>
        </w:r>
      </w:ins>
    </w:p>
    <w:p w14:paraId="000027D6" w14:textId="54A964DF" w:rsidR="00114E6D" w:rsidRPr="00876437" w:rsidDel="002F5192" w:rsidRDefault="00114E6D">
      <w:pPr>
        <w:pStyle w:val="Title3"/>
        <w:rPr>
          <w:ins w:id="3474" w:author="Julio Li" w:date="2020-05-13T15:22:00Z"/>
          <w:del w:id="3475" w:author="Kevin Gu" w:date="2020-05-21T10:53:00Z"/>
          <w:strike/>
          <w:noProof/>
          <w:lang w:val="en-GB"/>
          <w:rPrChange w:id="3476" w:author="Kevin Gu" w:date="2020-05-18T10:36:00Z">
            <w:rPr>
              <w:ins w:id="3477" w:author="Julio Li" w:date="2020-05-13T15:22:00Z"/>
              <w:del w:id="3478" w:author="Kevin Gu" w:date="2020-05-21T10:53:00Z"/>
              <w:noProof/>
            </w:rPr>
          </w:rPrChange>
        </w:rPr>
        <w:pPrChange w:id="3479" w:author="Julio Li" w:date="2020-05-13T15:24:00Z">
          <w:pPr/>
        </w:pPrChange>
      </w:pPr>
      <w:commentRangeStart w:id="3480"/>
      <w:commentRangeStart w:id="3481"/>
      <w:ins w:id="3482" w:author="Julio Li" w:date="2020-05-13T15:22:00Z">
        <w:del w:id="3483" w:author="Kevin Gu" w:date="2020-05-21T10:53:00Z">
          <w:r w:rsidRPr="00876437" w:rsidDel="002F5192">
            <w:rPr>
              <w:b w:val="0"/>
              <w:bCs w:val="0"/>
              <w:strike/>
              <w:noProof/>
              <w:lang w:val="en-GB"/>
              <w:rPrChange w:id="3484" w:author="Kevin Gu" w:date="2020-05-18T10:36:00Z">
                <w:rPr>
                  <w:b/>
                  <w:bCs/>
                  <w:noProof/>
                </w:rPr>
              </w:rPrChange>
            </w:rPr>
            <w:delText>Assets can be classified into two: Class 1 &amp; Class 2</w:delText>
          </w:r>
        </w:del>
      </w:ins>
      <w:commentRangeEnd w:id="3480"/>
      <w:ins w:id="3485" w:author="Julio Li" w:date="2020-05-13T15:30:00Z">
        <w:del w:id="3486" w:author="Kevin Gu" w:date="2020-05-21T10:53:00Z">
          <w:r w:rsidR="00303A1E" w:rsidRPr="00876437" w:rsidDel="002F5192">
            <w:rPr>
              <w:rStyle w:val="CommentReference"/>
              <w:b w:val="0"/>
              <w:bCs w:val="0"/>
              <w:strike/>
              <w:lang w:val="en-GB"/>
              <w:rPrChange w:id="3487" w:author="Kevin Gu" w:date="2020-05-18T10:36:00Z">
                <w:rPr>
                  <w:rStyle w:val="CommentReference"/>
                  <w:b/>
                  <w:bCs/>
                </w:rPr>
              </w:rPrChange>
            </w:rPr>
            <w:commentReference w:id="3480"/>
          </w:r>
        </w:del>
      </w:ins>
      <w:commentRangeEnd w:id="3481"/>
      <w:ins w:id="3488" w:author="Julio Li" w:date="2020-05-13T17:54:00Z">
        <w:del w:id="3489" w:author="Kevin Gu" w:date="2020-05-21T10:53:00Z">
          <w:r w:rsidR="0048767A" w:rsidRPr="00876437" w:rsidDel="002F5192">
            <w:rPr>
              <w:rStyle w:val="CommentReference"/>
              <w:strike/>
              <w:lang w:val="en-GB"/>
              <w:rPrChange w:id="3490" w:author="Kevin Gu" w:date="2020-05-18T10:36:00Z">
                <w:rPr>
                  <w:rStyle w:val="CommentReference"/>
                </w:rPr>
              </w:rPrChange>
            </w:rPr>
            <w:commentReference w:id="3481"/>
          </w:r>
        </w:del>
      </w:ins>
      <w:bookmarkStart w:id="3491" w:name="_Toc40965032"/>
      <w:bookmarkStart w:id="3492" w:name="_Toc40965387"/>
      <w:bookmarkStart w:id="3493" w:name="_Toc40965740"/>
      <w:bookmarkStart w:id="3494" w:name="_Toc40966092"/>
      <w:bookmarkStart w:id="3495" w:name="_Toc40966445"/>
      <w:bookmarkStart w:id="3496" w:name="_Toc40966797"/>
      <w:bookmarkStart w:id="3497" w:name="_Toc40967151"/>
      <w:bookmarkStart w:id="3498" w:name="_Toc40967505"/>
      <w:bookmarkStart w:id="3499" w:name="_Toc40967859"/>
      <w:bookmarkStart w:id="3500" w:name="_Toc40968213"/>
      <w:bookmarkStart w:id="3501" w:name="_Toc40969269"/>
      <w:bookmarkStart w:id="3502" w:name="_Toc40969625"/>
      <w:bookmarkStart w:id="3503" w:name="_Toc43387009"/>
      <w:bookmarkEnd w:id="3491"/>
      <w:bookmarkEnd w:id="3492"/>
      <w:bookmarkEnd w:id="3493"/>
      <w:bookmarkEnd w:id="3494"/>
      <w:bookmarkEnd w:id="3495"/>
      <w:bookmarkEnd w:id="3496"/>
      <w:bookmarkEnd w:id="3497"/>
      <w:bookmarkEnd w:id="3498"/>
      <w:bookmarkEnd w:id="3499"/>
      <w:bookmarkEnd w:id="3500"/>
      <w:bookmarkEnd w:id="3501"/>
      <w:bookmarkEnd w:id="3502"/>
      <w:bookmarkEnd w:id="3503"/>
    </w:p>
    <w:p w14:paraId="47827891" w14:textId="641E8461" w:rsidR="001D54DD" w:rsidRPr="00876437" w:rsidDel="002F5192" w:rsidRDefault="00114E6D" w:rsidP="00703E57">
      <w:pPr>
        <w:rPr>
          <w:del w:id="3504" w:author="Kevin Gu" w:date="2020-05-21T10:53:00Z"/>
          <w:strike/>
          <w:noProof/>
          <w:lang w:val="en-GB" w:eastAsia="zh-CN"/>
          <w:rPrChange w:id="3505" w:author="Kevin Gu" w:date="2020-05-18T10:36:00Z">
            <w:rPr>
              <w:del w:id="3506" w:author="Kevin Gu" w:date="2020-05-21T10:53:00Z"/>
              <w:noProof/>
              <w:lang w:val="en-US" w:eastAsia="zh-CN"/>
            </w:rPr>
          </w:rPrChange>
        </w:rPr>
      </w:pPr>
      <w:ins w:id="3507" w:author="Julio Li" w:date="2020-05-13T15:22:00Z">
        <w:del w:id="3508" w:author="Kevin Gu" w:date="2020-05-21T10:53:00Z">
          <w:r w:rsidRPr="00876437" w:rsidDel="002F5192">
            <w:rPr>
              <w:rFonts w:hint="eastAsia"/>
              <w:strike/>
              <w:noProof/>
              <w:lang w:val="en-GB" w:eastAsia="zh-CN"/>
              <w:rPrChange w:id="3509" w:author="Kevin Gu" w:date="2020-05-18T10:36:00Z">
                <w:rPr>
                  <w:rFonts w:hint="eastAsia"/>
                  <w:noProof/>
                  <w:lang w:val="en-US" w:eastAsia="zh-CN"/>
                </w:rPr>
              </w:rPrChange>
            </w:rPr>
            <w:delText>资产可分为两个等级，分别为一类资产和二类资产</w:delText>
          </w:r>
        </w:del>
      </w:ins>
      <w:del w:id="3510" w:author="Kevin Gu" w:date="2020-05-21T10:53:00Z">
        <w:r w:rsidR="001D54DD" w:rsidRPr="00876437" w:rsidDel="002F5192">
          <w:rPr>
            <w:rFonts w:hint="eastAsia"/>
            <w:strike/>
            <w:noProof/>
            <w:lang w:val="en-GB" w:eastAsia="zh-CN"/>
            <w:rPrChange w:id="3511" w:author="Kevin Gu" w:date="2020-05-18T10:36:00Z">
              <w:rPr>
                <w:rFonts w:hint="eastAsia"/>
                <w:noProof/>
                <w:lang w:val="en-US" w:eastAsia="zh-CN"/>
              </w:rPr>
            </w:rPrChange>
          </w:rPr>
          <w:delText>根据对公司的价值以及存在威胁的严重程度，信息数据资产会被划分为以下四种机密等级：</w:delText>
        </w:r>
        <w:bookmarkStart w:id="3512" w:name="_Toc40965033"/>
        <w:bookmarkStart w:id="3513" w:name="_Toc40965388"/>
        <w:bookmarkStart w:id="3514" w:name="_Toc40965741"/>
        <w:bookmarkStart w:id="3515" w:name="_Toc40966093"/>
        <w:bookmarkStart w:id="3516" w:name="_Toc40966446"/>
        <w:bookmarkStart w:id="3517" w:name="_Toc40966798"/>
        <w:bookmarkStart w:id="3518" w:name="_Toc40967152"/>
        <w:bookmarkStart w:id="3519" w:name="_Toc40967506"/>
        <w:bookmarkStart w:id="3520" w:name="_Toc40967860"/>
        <w:bookmarkStart w:id="3521" w:name="_Toc40968214"/>
        <w:bookmarkStart w:id="3522" w:name="_Toc40969270"/>
        <w:bookmarkStart w:id="3523" w:name="_Toc40969626"/>
        <w:bookmarkStart w:id="3524" w:name="_Toc43387010"/>
        <w:bookmarkEnd w:id="3512"/>
        <w:bookmarkEnd w:id="3513"/>
        <w:bookmarkEnd w:id="3514"/>
        <w:bookmarkEnd w:id="3515"/>
        <w:bookmarkEnd w:id="3516"/>
        <w:bookmarkEnd w:id="3517"/>
        <w:bookmarkEnd w:id="3518"/>
        <w:bookmarkEnd w:id="3519"/>
        <w:bookmarkEnd w:id="3520"/>
        <w:bookmarkEnd w:id="3521"/>
        <w:bookmarkEnd w:id="3522"/>
        <w:bookmarkEnd w:id="3523"/>
        <w:bookmarkEnd w:id="3524"/>
      </w:del>
    </w:p>
    <w:p w14:paraId="52456A92" w14:textId="01C967B7" w:rsidR="00303A1E" w:rsidRPr="00876437" w:rsidDel="002F5192" w:rsidRDefault="00303A1E" w:rsidP="00114E6D">
      <w:pPr>
        <w:rPr>
          <w:ins w:id="3525" w:author="Julio Li" w:date="2020-05-13T15:26:00Z"/>
          <w:del w:id="3526" w:author="Kevin Gu" w:date="2020-05-21T10:53:00Z"/>
          <w:strike/>
          <w:noProof/>
          <w:lang w:val="en-GB" w:eastAsia="zh-CN"/>
          <w:rPrChange w:id="3527" w:author="Kevin Gu" w:date="2020-05-18T10:36:00Z">
            <w:rPr>
              <w:ins w:id="3528" w:author="Julio Li" w:date="2020-05-13T15:26:00Z"/>
              <w:del w:id="3529" w:author="Kevin Gu" w:date="2020-05-21T10:53:00Z"/>
              <w:noProof/>
              <w:lang w:val="en-US" w:eastAsia="zh-CN"/>
            </w:rPr>
          </w:rPrChange>
        </w:rPr>
      </w:pPr>
      <w:bookmarkStart w:id="3530" w:name="_Toc40965034"/>
      <w:bookmarkStart w:id="3531" w:name="_Toc40965389"/>
      <w:bookmarkStart w:id="3532" w:name="_Toc40965742"/>
      <w:bookmarkStart w:id="3533" w:name="_Toc40966094"/>
      <w:bookmarkStart w:id="3534" w:name="_Toc40966447"/>
      <w:bookmarkStart w:id="3535" w:name="_Toc40966799"/>
      <w:bookmarkStart w:id="3536" w:name="_Toc40967153"/>
      <w:bookmarkStart w:id="3537" w:name="_Toc40967507"/>
      <w:bookmarkStart w:id="3538" w:name="_Toc40967861"/>
      <w:bookmarkStart w:id="3539" w:name="_Toc40968215"/>
      <w:bookmarkStart w:id="3540" w:name="_Toc40969271"/>
      <w:bookmarkStart w:id="3541" w:name="_Toc40969627"/>
      <w:bookmarkStart w:id="3542" w:name="_Toc43387011"/>
      <w:bookmarkEnd w:id="3530"/>
      <w:bookmarkEnd w:id="3531"/>
      <w:bookmarkEnd w:id="3532"/>
      <w:bookmarkEnd w:id="3533"/>
      <w:bookmarkEnd w:id="3534"/>
      <w:bookmarkEnd w:id="3535"/>
      <w:bookmarkEnd w:id="3536"/>
      <w:bookmarkEnd w:id="3537"/>
      <w:bookmarkEnd w:id="3538"/>
      <w:bookmarkEnd w:id="3539"/>
      <w:bookmarkEnd w:id="3540"/>
      <w:bookmarkEnd w:id="3541"/>
      <w:bookmarkEnd w:id="3542"/>
    </w:p>
    <w:p w14:paraId="117C1597" w14:textId="3CCD3302" w:rsidR="00303A1E" w:rsidRPr="00876437" w:rsidDel="002F5192" w:rsidRDefault="00303A1E" w:rsidP="00303A1E">
      <w:pPr>
        <w:rPr>
          <w:ins w:id="3543" w:author="Julio Li" w:date="2020-05-13T15:26:00Z"/>
          <w:del w:id="3544" w:author="Kevin Gu" w:date="2020-05-21T10:53:00Z"/>
          <w:strike/>
          <w:noProof/>
          <w:lang w:val="en-GB" w:eastAsia="zh-CN"/>
          <w:rPrChange w:id="3545" w:author="Kevin Gu" w:date="2020-05-18T10:36:00Z">
            <w:rPr>
              <w:ins w:id="3546" w:author="Julio Li" w:date="2020-05-13T15:26:00Z"/>
              <w:del w:id="3547" w:author="Kevin Gu" w:date="2020-05-21T10:53:00Z"/>
              <w:noProof/>
              <w:lang w:val="en-US" w:eastAsia="zh-CN"/>
            </w:rPr>
          </w:rPrChange>
        </w:rPr>
      </w:pPr>
      <w:ins w:id="3548" w:author="Julio Li" w:date="2020-05-13T15:26:00Z">
        <w:del w:id="3549" w:author="Kevin Gu" w:date="2020-05-21T10:53:00Z">
          <w:r w:rsidRPr="00876437" w:rsidDel="002F5192">
            <w:rPr>
              <w:strike/>
              <w:noProof/>
              <w:lang w:val="en-GB" w:eastAsia="zh-CN"/>
              <w:rPrChange w:id="3550" w:author="Kevin Gu" w:date="2020-05-18T10:36:00Z">
                <w:rPr>
                  <w:noProof/>
                  <w:lang w:val="en-US" w:eastAsia="zh-CN"/>
                </w:rPr>
              </w:rPrChange>
            </w:rPr>
            <w:delText>(Class1)</w:delText>
          </w:r>
          <w:r w:rsidRPr="00876437" w:rsidDel="002F5192">
            <w:rPr>
              <w:rFonts w:hint="eastAsia"/>
              <w:strike/>
              <w:noProof/>
              <w:lang w:val="en-GB" w:eastAsia="zh-CN"/>
              <w:rPrChange w:id="3551" w:author="Kevin Gu" w:date="2020-05-18T10:36:00Z">
                <w:rPr>
                  <w:rFonts w:hint="eastAsia"/>
                  <w:noProof/>
                  <w:lang w:val="en-US" w:eastAsia="zh-CN"/>
                </w:rPr>
              </w:rPrChange>
            </w:rPr>
            <w:delText>一类资产</w:delText>
          </w:r>
          <w:bookmarkStart w:id="3552" w:name="_Toc40965035"/>
          <w:bookmarkStart w:id="3553" w:name="_Toc40965390"/>
          <w:bookmarkStart w:id="3554" w:name="_Toc40965743"/>
          <w:bookmarkStart w:id="3555" w:name="_Toc40966095"/>
          <w:bookmarkStart w:id="3556" w:name="_Toc40966448"/>
          <w:bookmarkStart w:id="3557" w:name="_Toc40966800"/>
          <w:bookmarkStart w:id="3558" w:name="_Toc40967154"/>
          <w:bookmarkStart w:id="3559" w:name="_Toc40967508"/>
          <w:bookmarkStart w:id="3560" w:name="_Toc40967862"/>
          <w:bookmarkStart w:id="3561" w:name="_Toc40968216"/>
          <w:bookmarkStart w:id="3562" w:name="_Toc40969272"/>
          <w:bookmarkStart w:id="3563" w:name="_Toc40969628"/>
          <w:bookmarkStart w:id="3564" w:name="_Toc43387012"/>
          <w:bookmarkEnd w:id="3552"/>
          <w:bookmarkEnd w:id="3553"/>
          <w:bookmarkEnd w:id="3554"/>
          <w:bookmarkEnd w:id="3555"/>
          <w:bookmarkEnd w:id="3556"/>
          <w:bookmarkEnd w:id="3557"/>
          <w:bookmarkEnd w:id="3558"/>
          <w:bookmarkEnd w:id="3559"/>
          <w:bookmarkEnd w:id="3560"/>
          <w:bookmarkEnd w:id="3561"/>
          <w:bookmarkEnd w:id="3562"/>
          <w:bookmarkEnd w:id="3563"/>
          <w:bookmarkEnd w:id="3564"/>
        </w:del>
      </w:ins>
    </w:p>
    <w:p w14:paraId="6054F481" w14:textId="4D2399BD" w:rsidR="00303A1E" w:rsidRPr="00876437" w:rsidDel="002F5192" w:rsidRDefault="00303A1E" w:rsidP="00303A1E">
      <w:pPr>
        <w:rPr>
          <w:ins w:id="3565" w:author="Julio Li" w:date="2020-05-13T15:26:00Z"/>
          <w:del w:id="3566" w:author="Kevin Gu" w:date="2020-05-21T10:53:00Z"/>
          <w:strike/>
          <w:noProof/>
          <w:lang w:val="en-GB" w:eastAsia="zh-CN"/>
          <w:rPrChange w:id="3567" w:author="Kevin Gu" w:date="2020-05-18T10:36:00Z">
            <w:rPr>
              <w:ins w:id="3568" w:author="Julio Li" w:date="2020-05-13T15:26:00Z"/>
              <w:del w:id="3569" w:author="Kevin Gu" w:date="2020-05-21T10:53:00Z"/>
              <w:noProof/>
              <w:lang w:val="en-US" w:eastAsia="zh-CN"/>
            </w:rPr>
          </w:rPrChange>
        </w:rPr>
      </w:pPr>
      <w:ins w:id="3570" w:author="Julio Li" w:date="2020-05-13T15:26:00Z">
        <w:del w:id="3571" w:author="Kevin Gu" w:date="2020-05-21T10:53:00Z">
          <w:r w:rsidRPr="00876437" w:rsidDel="002F5192">
            <w:rPr>
              <w:strike/>
              <w:noProof/>
              <w:lang w:val="en-GB" w:eastAsia="zh-CN"/>
              <w:rPrChange w:id="3572" w:author="Kevin Gu" w:date="2020-05-18T10:36:00Z">
                <w:rPr>
                  <w:noProof/>
                  <w:lang w:val="en-US" w:eastAsia="zh-CN"/>
                </w:rPr>
              </w:rPrChange>
            </w:rPr>
            <w:delText>Loss of or danger to such assets will bring about major impact on or losses of the company.</w:delText>
          </w:r>
          <w:bookmarkStart w:id="3573" w:name="_Toc40965036"/>
          <w:bookmarkStart w:id="3574" w:name="_Toc40965391"/>
          <w:bookmarkStart w:id="3575" w:name="_Toc40965744"/>
          <w:bookmarkStart w:id="3576" w:name="_Toc40966096"/>
          <w:bookmarkStart w:id="3577" w:name="_Toc40966449"/>
          <w:bookmarkStart w:id="3578" w:name="_Toc40966801"/>
          <w:bookmarkStart w:id="3579" w:name="_Toc40967155"/>
          <w:bookmarkStart w:id="3580" w:name="_Toc40967509"/>
          <w:bookmarkStart w:id="3581" w:name="_Toc40967863"/>
          <w:bookmarkStart w:id="3582" w:name="_Toc40968217"/>
          <w:bookmarkStart w:id="3583" w:name="_Toc40969273"/>
          <w:bookmarkStart w:id="3584" w:name="_Toc40969629"/>
          <w:bookmarkStart w:id="3585" w:name="_Toc43387013"/>
          <w:bookmarkEnd w:id="3573"/>
          <w:bookmarkEnd w:id="3574"/>
          <w:bookmarkEnd w:id="3575"/>
          <w:bookmarkEnd w:id="3576"/>
          <w:bookmarkEnd w:id="3577"/>
          <w:bookmarkEnd w:id="3578"/>
          <w:bookmarkEnd w:id="3579"/>
          <w:bookmarkEnd w:id="3580"/>
          <w:bookmarkEnd w:id="3581"/>
          <w:bookmarkEnd w:id="3582"/>
          <w:bookmarkEnd w:id="3583"/>
          <w:bookmarkEnd w:id="3584"/>
          <w:bookmarkEnd w:id="3585"/>
        </w:del>
      </w:ins>
    </w:p>
    <w:p w14:paraId="50484E2B" w14:textId="1448EB67" w:rsidR="00114E6D" w:rsidRPr="00876437" w:rsidDel="002F5192" w:rsidRDefault="00303A1E" w:rsidP="00303A1E">
      <w:pPr>
        <w:rPr>
          <w:ins w:id="3586" w:author="Julio Li" w:date="2020-05-13T15:27:00Z"/>
          <w:del w:id="3587" w:author="Kevin Gu" w:date="2020-05-21T10:53:00Z"/>
          <w:strike/>
          <w:noProof/>
          <w:lang w:val="en-GB" w:eastAsia="zh-CN"/>
          <w:rPrChange w:id="3588" w:author="Kevin Gu" w:date="2020-05-18T10:36:00Z">
            <w:rPr>
              <w:ins w:id="3589" w:author="Julio Li" w:date="2020-05-13T15:27:00Z"/>
              <w:del w:id="3590" w:author="Kevin Gu" w:date="2020-05-21T10:53:00Z"/>
              <w:noProof/>
              <w:lang w:val="en-US" w:eastAsia="zh-CN"/>
            </w:rPr>
          </w:rPrChange>
        </w:rPr>
      </w:pPr>
      <w:ins w:id="3591" w:author="Julio Li" w:date="2020-05-13T15:26:00Z">
        <w:del w:id="3592" w:author="Kevin Gu" w:date="2020-05-21T10:53:00Z">
          <w:r w:rsidRPr="00876437" w:rsidDel="002F5192">
            <w:rPr>
              <w:rFonts w:hint="eastAsia"/>
              <w:strike/>
              <w:noProof/>
              <w:lang w:val="en-GB" w:eastAsia="zh-CN"/>
              <w:rPrChange w:id="3593" w:author="Kevin Gu" w:date="2020-05-18T10:36:00Z">
                <w:rPr>
                  <w:rFonts w:hint="eastAsia"/>
                  <w:noProof/>
                  <w:lang w:val="en-US" w:eastAsia="zh-CN"/>
                </w:rPr>
              </w:rPrChange>
            </w:rPr>
            <w:delText>是指该类资产一旦遗失或遭受到危害将会给公司造成重大伤害或损失。</w:delText>
          </w:r>
        </w:del>
      </w:ins>
      <w:bookmarkStart w:id="3594" w:name="_Toc40965037"/>
      <w:bookmarkStart w:id="3595" w:name="_Toc40965392"/>
      <w:bookmarkStart w:id="3596" w:name="_Toc40965745"/>
      <w:bookmarkStart w:id="3597" w:name="_Toc40966097"/>
      <w:bookmarkStart w:id="3598" w:name="_Toc40966450"/>
      <w:bookmarkStart w:id="3599" w:name="_Toc40966802"/>
      <w:bookmarkStart w:id="3600" w:name="_Toc40967156"/>
      <w:bookmarkStart w:id="3601" w:name="_Toc40967510"/>
      <w:bookmarkStart w:id="3602" w:name="_Toc40967864"/>
      <w:bookmarkStart w:id="3603" w:name="_Toc40968218"/>
      <w:bookmarkStart w:id="3604" w:name="_Toc40969274"/>
      <w:bookmarkStart w:id="3605" w:name="_Toc40969630"/>
      <w:bookmarkStart w:id="3606" w:name="_Toc43387014"/>
      <w:bookmarkEnd w:id="3594"/>
      <w:bookmarkEnd w:id="3595"/>
      <w:bookmarkEnd w:id="3596"/>
      <w:bookmarkEnd w:id="3597"/>
      <w:bookmarkEnd w:id="3598"/>
      <w:bookmarkEnd w:id="3599"/>
      <w:bookmarkEnd w:id="3600"/>
      <w:bookmarkEnd w:id="3601"/>
      <w:bookmarkEnd w:id="3602"/>
      <w:bookmarkEnd w:id="3603"/>
      <w:bookmarkEnd w:id="3604"/>
      <w:bookmarkEnd w:id="3605"/>
      <w:bookmarkEnd w:id="3606"/>
    </w:p>
    <w:p w14:paraId="3F9EB05B" w14:textId="610D3D9B" w:rsidR="00303A1E" w:rsidRPr="00876437" w:rsidDel="002F5192" w:rsidRDefault="00303A1E" w:rsidP="00303A1E">
      <w:pPr>
        <w:rPr>
          <w:ins w:id="3607" w:author="Julio Li" w:date="2020-05-13T15:28:00Z"/>
          <w:del w:id="3608" w:author="Kevin Gu" w:date="2020-05-21T10:53:00Z"/>
          <w:strike/>
          <w:noProof/>
          <w:lang w:val="en-GB" w:eastAsia="zh-CN"/>
          <w:rPrChange w:id="3609" w:author="Kevin Gu" w:date="2020-05-18T10:36:00Z">
            <w:rPr>
              <w:ins w:id="3610" w:author="Julio Li" w:date="2020-05-13T15:28:00Z"/>
              <w:del w:id="3611" w:author="Kevin Gu" w:date="2020-05-21T10:53:00Z"/>
              <w:noProof/>
              <w:lang w:val="en-US" w:eastAsia="zh-CN"/>
            </w:rPr>
          </w:rPrChange>
        </w:rPr>
      </w:pPr>
      <w:ins w:id="3612" w:author="Julio Li" w:date="2020-05-13T15:28:00Z">
        <w:del w:id="3613" w:author="Kevin Gu" w:date="2020-05-21T10:53:00Z">
          <w:r w:rsidRPr="00876437" w:rsidDel="002F5192">
            <w:rPr>
              <w:strike/>
              <w:noProof/>
              <w:lang w:val="en-GB" w:eastAsia="zh-CN"/>
              <w:rPrChange w:id="3614" w:author="Kevin Gu" w:date="2020-05-18T10:36:00Z">
                <w:rPr>
                  <w:noProof/>
                  <w:lang w:val="en-US" w:eastAsia="zh-CN"/>
                </w:rPr>
              </w:rPrChange>
            </w:rPr>
            <w:delText>(CLASS 1 PRODUCT) 1</w:delText>
          </w:r>
          <w:r w:rsidRPr="00876437" w:rsidDel="002F5192">
            <w:rPr>
              <w:rFonts w:hint="eastAsia"/>
              <w:strike/>
              <w:noProof/>
              <w:lang w:val="en-GB" w:eastAsia="zh-CN"/>
              <w:rPrChange w:id="3615" w:author="Kevin Gu" w:date="2020-05-18T10:36:00Z">
                <w:rPr>
                  <w:rFonts w:hint="eastAsia"/>
                  <w:noProof/>
                  <w:lang w:val="en-US" w:eastAsia="zh-CN"/>
                </w:rPr>
              </w:rPrChange>
            </w:rPr>
            <w:delText>级产品</w:delText>
          </w:r>
          <w:bookmarkStart w:id="3616" w:name="_Toc40965038"/>
          <w:bookmarkStart w:id="3617" w:name="_Toc40965393"/>
          <w:bookmarkStart w:id="3618" w:name="_Toc40965746"/>
          <w:bookmarkStart w:id="3619" w:name="_Toc40966098"/>
          <w:bookmarkStart w:id="3620" w:name="_Toc40966451"/>
          <w:bookmarkStart w:id="3621" w:name="_Toc40966803"/>
          <w:bookmarkStart w:id="3622" w:name="_Toc40967157"/>
          <w:bookmarkStart w:id="3623" w:name="_Toc40967511"/>
          <w:bookmarkStart w:id="3624" w:name="_Toc40967865"/>
          <w:bookmarkStart w:id="3625" w:name="_Toc40968219"/>
          <w:bookmarkStart w:id="3626" w:name="_Toc40969275"/>
          <w:bookmarkStart w:id="3627" w:name="_Toc40969631"/>
          <w:bookmarkStart w:id="3628" w:name="_Toc43387015"/>
          <w:bookmarkEnd w:id="3616"/>
          <w:bookmarkEnd w:id="3617"/>
          <w:bookmarkEnd w:id="3618"/>
          <w:bookmarkEnd w:id="3619"/>
          <w:bookmarkEnd w:id="3620"/>
          <w:bookmarkEnd w:id="3621"/>
          <w:bookmarkEnd w:id="3622"/>
          <w:bookmarkEnd w:id="3623"/>
          <w:bookmarkEnd w:id="3624"/>
          <w:bookmarkEnd w:id="3625"/>
          <w:bookmarkEnd w:id="3626"/>
          <w:bookmarkEnd w:id="3627"/>
          <w:bookmarkEnd w:id="3628"/>
        </w:del>
      </w:ins>
    </w:p>
    <w:p w14:paraId="45E07570" w14:textId="52B85CC1" w:rsidR="00303A1E" w:rsidRPr="00876437" w:rsidDel="002F5192" w:rsidRDefault="00303A1E" w:rsidP="00303A1E">
      <w:pPr>
        <w:rPr>
          <w:ins w:id="3629" w:author="Julio Li" w:date="2020-05-13T15:28:00Z"/>
          <w:del w:id="3630" w:author="Kevin Gu" w:date="2020-05-21T10:53:00Z"/>
          <w:strike/>
          <w:noProof/>
          <w:lang w:val="en-GB" w:eastAsia="zh-CN"/>
          <w:rPrChange w:id="3631" w:author="Kevin Gu" w:date="2020-05-18T10:36:00Z">
            <w:rPr>
              <w:ins w:id="3632" w:author="Julio Li" w:date="2020-05-13T15:28:00Z"/>
              <w:del w:id="3633" w:author="Kevin Gu" w:date="2020-05-21T10:53:00Z"/>
              <w:noProof/>
              <w:lang w:val="en-US" w:eastAsia="zh-CN"/>
            </w:rPr>
          </w:rPrChange>
        </w:rPr>
      </w:pPr>
      <w:ins w:id="3634" w:author="Julio Li" w:date="2020-05-13T15:28:00Z">
        <w:del w:id="3635" w:author="Kevin Gu" w:date="2020-05-21T10:53:00Z">
          <w:r w:rsidRPr="00876437" w:rsidDel="002F5192">
            <w:rPr>
              <w:strike/>
              <w:noProof/>
              <w:lang w:val="en-GB" w:eastAsia="zh-CN"/>
              <w:rPrChange w:id="3636" w:author="Kevin Gu" w:date="2020-05-18T10:36:00Z">
                <w:rPr>
                  <w:noProof/>
                  <w:lang w:val="en-US" w:eastAsia="zh-CN"/>
                </w:rPr>
              </w:rPrChange>
            </w:rPr>
            <w:delText>Finished SIM Cards,Rejected and Doubloon Cards (at the personalize step), Mother cards / Customer cards / HSM cards.</w:delText>
          </w:r>
          <w:bookmarkStart w:id="3637" w:name="_Toc40965039"/>
          <w:bookmarkStart w:id="3638" w:name="_Toc40965394"/>
          <w:bookmarkStart w:id="3639" w:name="_Toc40965747"/>
          <w:bookmarkStart w:id="3640" w:name="_Toc40966099"/>
          <w:bookmarkStart w:id="3641" w:name="_Toc40966452"/>
          <w:bookmarkStart w:id="3642" w:name="_Toc40966804"/>
          <w:bookmarkStart w:id="3643" w:name="_Toc40967158"/>
          <w:bookmarkStart w:id="3644" w:name="_Toc40967512"/>
          <w:bookmarkStart w:id="3645" w:name="_Toc40967866"/>
          <w:bookmarkStart w:id="3646" w:name="_Toc40968220"/>
          <w:bookmarkStart w:id="3647" w:name="_Toc40969276"/>
          <w:bookmarkStart w:id="3648" w:name="_Toc40969632"/>
          <w:bookmarkStart w:id="3649" w:name="_Toc43387016"/>
          <w:bookmarkEnd w:id="3637"/>
          <w:bookmarkEnd w:id="3638"/>
          <w:bookmarkEnd w:id="3639"/>
          <w:bookmarkEnd w:id="3640"/>
          <w:bookmarkEnd w:id="3641"/>
          <w:bookmarkEnd w:id="3642"/>
          <w:bookmarkEnd w:id="3643"/>
          <w:bookmarkEnd w:id="3644"/>
          <w:bookmarkEnd w:id="3645"/>
          <w:bookmarkEnd w:id="3646"/>
          <w:bookmarkEnd w:id="3647"/>
          <w:bookmarkEnd w:id="3648"/>
          <w:bookmarkEnd w:id="3649"/>
        </w:del>
      </w:ins>
    </w:p>
    <w:p w14:paraId="4F06367C" w14:textId="1A066348" w:rsidR="00303A1E" w:rsidRPr="00876437" w:rsidDel="002F5192" w:rsidRDefault="00303A1E" w:rsidP="00303A1E">
      <w:pPr>
        <w:rPr>
          <w:ins w:id="3650" w:author="Julio Li" w:date="2020-05-13T15:28:00Z"/>
          <w:del w:id="3651" w:author="Kevin Gu" w:date="2020-05-21T10:53:00Z"/>
          <w:strike/>
          <w:noProof/>
          <w:lang w:val="en-GB" w:eastAsia="zh-CN"/>
          <w:rPrChange w:id="3652" w:author="Kevin Gu" w:date="2020-05-18T10:36:00Z">
            <w:rPr>
              <w:ins w:id="3653" w:author="Julio Li" w:date="2020-05-13T15:28:00Z"/>
              <w:del w:id="3654" w:author="Kevin Gu" w:date="2020-05-21T10:53:00Z"/>
              <w:noProof/>
              <w:lang w:val="en-US" w:eastAsia="zh-CN"/>
            </w:rPr>
          </w:rPrChange>
        </w:rPr>
      </w:pPr>
      <w:ins w:id="3655" w:author="Julio Li" w:date="2020-05-13T15:28:00Z">
        <w:del w:id="3656" w:author="Kevin Gu" w:date="2020-05-21T10:53:00Z">
          <w:r w:rsidRPr="00876437" w:rsidDel="002F5192">
            <w:rPr>
              <w:rFonts w:hint="eastAsia"/>
              <w:strike/>
              <w:noProof/>
              <w:lang w:val="en-GB" w:eastAsia="zh-CN"/>
              <w:rPrChange w:id="3657" w:author="Kevin Gu" w:date="2020-05-18T10:36:00Z">
                <w:rPr>
                  <w:rFonts w:hint="eastAsia"/>
                  <w:noProof/>
                  <w:lang w:val="en-US" w:eastAsia="zh-CN"/>
                </w:rPr>
              </w:rPrChange>
            </w:rPr>
            <w:delText>成品</w:delText>
          </w:r>
          <w:r w:rsidRPr="00876437" w:rsidDel="002F5192">
            <w:rPr>
              <w:strike/>
              <w:noProof/>
              <w:lang w:val="en-GB" w:eastAsia="zh-CN"/>
              <w:rPrChange w:id="3658" w:author="Kevin Gu" w:date="2020-05-18T10:36:00Z">
                <w:rPr>
                  <w:noProof/>
                  <w:lang w:val="en-US" w:eastAsia="zh-CN"/>
                </w:rPr>
              </w:rPrChange>
            </w:rPr>
            <w:delText>SIM</w:delText>
          </w:r>
          <w:r w:rsidRPr="00876437" w:rsidDel="002F5192">
            <w:rPr>
              <w:rFonts w:hint="eastAsia"/>
              <w:strike/>
              <w:noProof/>
              <w:lang w:val="en-GB" w:eastAsia="zh-CN"/>
              <w:rPrChange w:id="3659" w:author="Kevin Gu" w:date="2020-05-18T10:36:00Z">
                <w:rPr>
                  <w:rFonts w:hint="eastAsia"/>
                  <w:noProof/>
                  <w:lang w:val="en-US" w:eastAsia="zh-CN"/>
                </w:rPr>
              </w:rPrChange>
            </w:rPr>
            <w:delText>卡</w:delText>
          </w:r>
          <w:r w:rsidRPr="00876437" w:rsidDel="002F5192">
            <w:rPr>
              <w:strike/>
              <w:noProof/>
              <w:lang w:val="en-GB" w:eastAsia="zh-CN"/>
              <w:rPrChange w:id="3660" w:author="Kevin Gu" w:date="2020-05-18T10:36:00Z">
                <w:rPr>
                  <w:noProof/>
                  <w:lang w:val="en-US" w:eastAsia="zh-CN"/>
                </w:rPr>
              </w:rPrChange>
            </w:rPr>
            <w:delText>(</w:delText>
          </w:r>
          <w:r w:rsidRPr="00876437" w:rsidDel="002F5192">
            <w:rPr>
              <w:rFonts w:hint="eastAsia"/>
              <w:strike/>
              <w:noProof/>
              <w:lang w:val="en-GB" w:eastAsia="zh-CN"/>
              <w:rPrChange w:id="3661" w:author="Kevin Gu" w:date="2020-05-18T10:36:00Z">
                <w:rPr>
                  <w:rFonts w:hint="eastAsia"/>
                  <w:noProof/>
                  <w:lang w:val="en-US" w:eastAsia="zh-CN"/>
                </w:rPr>
              </w:rPrChange>
            </w:rPr>
            <w:delText>个人化完成卡</w:delText>
          </w:r>
          <w:r w:rsidRPr="00876437" w:rsidDel="002F5192">
            <w:rPr>
              <w:strike/>
              <w:noProof/>
              <w:lang w:val="en-GB" w:eastAsia="zh-CN"/>
              <w:rPrChange w:id="3662" w:author="Kevin Gu" w:date="2020-05-18T10:36:00Z">
                <w:rPr>
                  <w:noProof/>
                  <w:lang w:val="en-US" w:eastAsia="zh-CN"/>
                </w:rPr>
              </w:rPrChange>
            </w:rPr>
            <w:delText>)</w:delText>
          </w:r>
          <w:r w:rsidRPr="00876437" w:rsidDel="002F5192">
            <w:rPr>
              <w:rFonts w:hint="eastAsia"/>
              <w:strike/>
              <w:noProof/>
              <w:lang w:val="en-GB" w:eastAsia="zh-CN"/>
              <w:rPrChange w:id="3663" w:author="Kevin Gu" w:date="2020-05-18T10:36:00Z">
                <w:rPr>
                  <w:rFonts w:hint="eastAsia"/>
                  <w:noProof/>
                  <w:lang w:val="en-US" w:eastAsia="zh-CN"/>
                </w:rPr>
              </w:rPrChange>
            </w:rPr>
            <w:delText>、不合格卡片和重卡（个人化的卡）、母卡</w:delText>
          </w:r>
          <w:r w:rsidRPr="00876437" w:rsidDel="002F5192">
            <w:rPr>
              <w:strike/>
              <w:noProof/>
              <w:lang w:val="en-GB" w:eastAsia="zh-CN"/>
              <w:rPrChange w:id="3664" w:author="Kevin Gu" w:date="2020-05-18T10:36:00Z">
                <w:rPr>
                  <w:noProof/>
                  <w:lang w:val="en-US" w:eastAsia="zh-CN"/>
                </w:rPr>
              </w:rPrChange>
            </w:rPr>
            <w:delText>/</w:delText>
          </w:r>
          <w:r w:rsidRPr="00876437" w:rsidDel="002F5192">
            <w:rPr>
              <w:rFonts w:hint="eastAsia"/>
              <w:strike/>
              <w:noProof/>
              <w:lang w:val="en-GB" w:eastAsia="zh-CN"/>
              <w:rPrChange w:id="3665" w:author="Kevin Gu" w:date="2020-05-18T10:36:00Z">
                <w:rPr>
                  <w:rFonts w:hint="eastAsia"/>
                  <w:noProof/>
                  <w:lang w:val="en-US" w:eastAsia="zh-CN"/>
                </w:rPr>
              </w:rPrChange>
            </w:rPr>
            <w:delText>客户卡</w:delText>
          </w:r>
          <w:r w:rsidRPr="00876437" w:rsidDel="002F5192">
            <w:rPr>
              <w:strike/>
              <w:noProof/>
              <w:lang w:val="en-GB" w:eastAsia="zh-CN"/>
              <w:rPrChange w:id="3666" w:author="Kevin Gu" w:date="2020-05-18T10:36:00Z">
                <w:rPr>
                  <w:noProof/>
                  <w:lang w:val="en-US" w:eastAsia="zh-CN"/>
                </w:rPr>
              </w:rPrChange>
            </w:rPr>
            <w:delText>/HSM</w:delText>
          </w:r>
          <w:r w:rsidRPr="00876437" w:rsidDel="002F5192">
            <w:rPr>
              <w:rFonts w:hint="eastAsia"/>
              <w:strike/>
              <w:noProof/>
              <w:lang w:val="en-GB" w:eastAsia="zh-CN"/>
              <w:rPrChange w:id="3667" w:author="Kevin Gu" w:date="2020-05-18T10:36:00Z">
                <w:rPr>
                  <w:rFonts w:hint="eastAsia"/>
                  <w:noProof/>
                  <w:lang w:val="en-US" w:eastAsia="zh-CN"/>
                </w:rPr>
              </w:rPrChange>
            </w:rPr>
            <w:delText>卡。</w:delText>
          </w:r>
          <w:bookmarkStart w:id="3668" w:name="_Toc40965040"/>
          <w:bookmarkStart w:id="3669" w:name="_Toc40965395"/>
          <w:bookmarkStart w:id="3670" w:name="_Toc40965748"/>
          <w:bookmarkStart w:id="3671" w:name="_Toc40966100"/>
          <w:bookmarkStart w:id="3672" w:name="_Toc40966453"/>
          <w:bookmarkStart w:id="3673" w:name="_Toc40966805"/>
          <w:bookmarkStart w:id="3674" w:name="_Toc40967159"/>
          <w:bookmarkStart w:id="3675" w:name="_Toc40967513"/>
          <w:bookmarkStart w:id="3676" w:name="_Toc40967867"/>
          <w:bookmarkStart w:id="3677" w:name="_Toc40968221"/>
          <w:bookmarkStart w:id="3678" w:name="_Toc40969277"/>
          <w:bookmarkStart w:id="3679" w:name="_Toc40969633"/>
          <w:bookmarkStart w:id="3680" w:name="_Toc43387017"/>
          <w:bookmarkEnd w:id="3668"/>
          <w:bookmarkEnd w:id="3669"/>
          <w:bookmarkEnd w:id="3670"/>
          <w:bookmarkEnd w:id="3671"/>
          <w:bookmarkEnd w:id="3672"/>
          <w:bookmarkEnd w:id="3673"/>
          <w:bookmarkEnd w:id="3674"/>
          <w:bookmarkEnd w:id="3675"/>
          <w:bookmarkEnd w:id="3676"/>
          <w:bookmarkEnd w:id="3677"/>
          <w:bookmarkEnd w:id="3678"/>
          <w:bookmarkEnd w:id="3679"/>
          <w:bookmarkEnd w:id="3680"/>
        </w:del>
      </w:ins>
    </w:p>
    <w:p w14:paraId="3C6502FF" w14:textId="59912073" w:rsidR="00303A1E" w:rsidRPr="00876437" w:rsidDel="002F5192" w:rsidRDefault="00303A1E" w:rsidP="00303A1E">
      <w:pPr>
        <w:rPr>
          <w:ins w:id="3681" w:author="Julio Li" w:date="2020-05-13T15:28:00Z"/>
          <w:del w:id="3682" w:author="Kevin Gu" w:date="2020-05-21T10:53:00Z"/>
          <w:strike/>
          <w:noProof/>
          <w:lang w:val="en-GB" w:eastAsia="zh-CN"/>
          <w:rPrChange w:id="3683" w:author="Kevin Gu" w:date="2020-05-18T10:36:00Z">
            <w:rPr>
              <w:ins w:id="3684" w:author="Julio Li" w:date="2020-05-13T15:28:00Z"/>
              <w:del w:id="3685" w:author="Kevin Gu" w:date="2020-05-21T10:53:00Z"/>
              <w:noProof/>
              <w:lang w:val="en-US" w:eastAsia="zh-CN"/>
            </w:rPr>
          </w:rPrChange>
        </w:rPr>
      </w:pPr>
      <w:ins w:id="3686" w:author="Julio Li" w:date="2020-05-13T15:28:00Z">
        <w:del w:id="3687" w:author="Kevin Gu" w:date="2020-05-21T10:53:00Z">
          <w:r w:rsidRPr="00876437" w:rsidDel="002F5192">
            <w:rPr>
              <w:strike/>
              <w:noProof/>
              <w:lang w:val="en-GB" w:eastAsia="zh-CN"/>
              <w:rPrChange w:id="3688" w:author="Kevin Gu" w:date="2020-05-18T10:36:00Z">
                <w:rPr>
                  <w:noProof/>
                  <w:lang w:val="en-US" w:eastAsia="zh-CN"/>
                </w:rPr>
              </w:rPrChange>
            </w:rPr>
            <w:delText>(CLASS 1 INFORMATION)1</w:delText>
          </w:r>
          <w:r w:rsidRPr="00876437" w:rsidDel="002F5192">
            <w:rPr>
              <w:rFonts w:hint="eastAsia"/>
              <w:strike/>
              <w:noProof/>
              <w:lang w:val="en-GB" w:eastAsia="zh-CN"/>
              <w:rPrChange w:id="3689" w:author="Kevin Gu" w:date="2020-05-18T10:36:00Z">
                <w:rPr>
                  <w:rFonts w:hint="eastAsia"/>
                  <w:noProof/>
                  <w:lang w:val="en-US" w:eastAsia="zh-CN"/>
                </w:rPr>
              </w:rPrChange>
            </w:rPr>
            <w:delText>级信息</w:delText>
          </w:r>
          <w:bookmarkStart w:id="3690" w:name="_Toc40965041"/>
          <w:bookmarkStart w:id="3691" w:name="_Toc40965396"/>
          <w:bookmarkStart w:id="3692" w:name="_Toc40965749"/>
          <w:bookmarkStart w:id="3693" w:name="_Toc40966101"/>
          <w:bookmarkStart w:id="3694" w:name="_Toc40966454"/>
          <w:bookmarkStart w:id="3695" w:name="_Toc40966806"/>
          <w:bookmarkStart w:id="3696" w:name="_Toc40967160"/>
          <w:bookmarkStart w:id="3697" w:name="_Toc40967514"/>
          <w:bookmarkStart w:id="3698" w:name="_Toc40967868"/>
          <w:bookmarkStart w:id="3699" w:name="_Toc40968222"/>
          <w:bookmarkStart w:id="3700" w:name="_Toc40969278"/>
          <w:bookmarkStart w:id="3701" w:name="_Toc40969634"/>
          <w:bookmarkStart w:id="3702" w:name="_Toc43387018"/>
          <w:bookmarkEnd w:id="3690"/>
          <w:bookmarkEnd w:id="3691"/>
          <w:bookmarkEnd w:id="3692"/>
          <w:bookmarkEnd w:id="3693"/>
          <w:bookmarkEnd w:id="3694"/>
          <w:bookmarkEnd w:id="3695"/>
          <w:bookmarkEnd w:id="3696"/>
          <w:bookmarkEnd w:id="3697"/>
          <w:bookmarkEnd w:id="3698"/>
          <w:bookmarkEnd w:id="3699"/>
          <w:bookmarkEnd w:id="3700"/>
          <w:bookmarkEnd w:id="3701"/>
          <w:bookmarkEnd w:id="3702"/>
        </w:del>
      </w:ins>
    </w:p>
    <w:p w14:paraId="0A30C336" w14:textId="44A835B9" w:rsidR="00303A1E" w:rsidRPr="00876437" w:rsidDel="002F5192" w:rsidRDefault="00303A1E" w:rsidP="00303A1E">
      <w:pPr>
        <w:rPr>
          <w:ins w:id="3703" w:author="Julio Li" w:date="2020-05-13T15:28:00Z"/>
          <w:del w:id="3704" w:author="Kevin Gu" w:date="2020-05-21T10:53:00Z"/>
          <w:strike/>
          <w:noProof/>
          <w:lang w:val="en-GB" w:eastAsia="zh-CN"/>
          <w:rPrChange w:id="3705" w:author="Kevin Gu" w:date="2020-05-18T10:36:00Z">
            <w:rPr>
              <w:ins w:id="3706" w:author="Julio Li" w:date="2020-05-13T15:28:00Z"/>
              <w:del w:id="3707" w:author="Kevin Gu" w:date="2020-05-21T10:53:00Z"/>
              <w:noProof/>
              <w:lang w:val="en-US" w:eastAsia="zh-CN"/>
            </w:rPr>
          </w:rPrChange>
        </w:rPr>
      </w:pPr>
      <w:ins w:id="3708" w:author="Julio Li" w:date="2020-05-13T15:28:00Z">
        <w:del w:id="3709" w:author="Kevin Gu" w:date="2020-05-21T10:53:00Z">
          <w:r w:rsidRPr="00876437" w:rsidDel="002F5192">
            <w:rPr>
              <w:strike/>
              <w:noProof/>
              <w:lang w:val="en-GB" w:eastAsia="zh-CN"/>
              <w:rPrChange w:id="3710" w:author="Kevin Gu" w:date="2020-05-18T10:36:00Z">
                <w:rPr>
                  <w:noProof/>
                  <w:lang w:val="en-US" w:eastAsia="zh-CN"/>
                </w:rPr>
              </w:rPrChange>
            </w:rPr>
            <w:delText>Keys (Ki, ADM, OTA, Key used to encrypt Ki ,Ki in the output file, Master Keys), Customer Data (generator, production file directly usable to personalise ), Algorithms.</w:delText>
          </w:r>
          <w:bookmarkStart w:id="3711" w:name="_Toc40965042"/>
          <w:bookmarkStart w:id="3712" w:name="_Toc40965397"/>
          <w:bookmarkStart w:id="3713" w:name="_Toc40965750"/>
          <w:bookmarkStart w:id="3714" w:name="_Toc40966102"/>
          <w:bookmarkStart w:id="3715" w:name="_Toc40966455"/>
          <w:bookmarkStart w:id="3716" w:name="_Toc40966807"/>
          <w:bookmarkStart w:id="3717" w:name="_Toc40967161"/>
          <w:bookmarkStart w:id="3718" w:name="_Toc40967515"/>
          <w:bookmarkStart w:id="3719" w:name="_Toc40967869"/>
          <w:bookmarkStart w:id="3720" w:name="_Toc40968223"/>
          <w:bookmarkStart w:id="3721" w:name="_Toc40969279"/>
          <w:bookmarkStart w:id="3722" w:name="_Toc40969635"/>
          <w:bookmarkStart w:id="3723" w:name="_Toc43387019"/>
          <w:bookmarkEnd w:id="3711"/>
          <w:bookmarkEnd w:id="3712"/>
          <w:bookmarkEnd w:id="3713"/>
          <w:bookmarkEnd w:id="3714"/>
          <w:bookmarkEnd w:id="3715"/>
          <w:bookmarkEnd w:id="3716"/>
          <w:bookmarkEnd w:id="3717"/>
          <w:bookmarkEnd w:id="3718"/>
          <w:bookmarkEnd w:id="3719"/>
          <w:bookmarkEnd w:id="3720"/>
          <w:bookmarkEnd w:id="3721"/>
          <w:bookmarkEnd w:id="3722"/>
          <w:bookmarkEnd w:id="3723"/>
        </w:del>
      </w:ins>
    </w:p>
    <w:p w14:paraId="0BBDA88A" w14:textId="5A7F2B6C" w:rsidR="00303A1E" w:rsidRPr="00876437" w:rsidDel="002F5192" w:rsidRDefault="00303A1E" w:rsidP="00303A1E">
      <w:pPr>
        <w:rPr>
          <w:ins w:id="3724" w:author="Julio Li" w:date="2020-05-13T15:28:00Z"/>
          <w:del w:id="3725" w:author="Kevin Gu" w:date="2020-05-21T10:53:00Z"/>
          <w:strike/>
          <w:noProof/>
          <w:lang w:val="en-GB" w:eastAsia="zh-CN"/>
          <w:rPrChange w:id="3726" w:author="Kevin Gu" w:date="2020-05-18T10:36:00Z">
            <w:rPr>
              <w:ins w:id="3727" w:author="Julio Li" w:date="2020-05-13T15:28:00Z"/>
              <w:del w:id="3728" w:author="Kevin Gu" w:date="2020-05-21T10:53:00Z"/>
              <w:noProof/>
              <w:lang w:val="en-US" w:eastAsia="zh-CN"/>
            </w:rPr>
          </w:rPrChange>
        </w:rPr>
      </w:pPr>
      <w:ins w:id="3729" w:author="Julio Li" w:date="2020-05-13T15:28:00Z">
        <w:del w:id="3730" w:author="Kevin Gu" w:date="2020-05-21T10:53:00Z">
          <w:r w:rsidRPr="00876437" w:rsidDel="002F5192">
            <w:rPr>
              <w:rFonts w:hint="eastAsia"/>
              <w:strike/>
              <w:noProof/>
              <w:lang w:val="en-GB" w:eastAsia="zh-CN"/>
              <w:rPrChange w:id="3731" w:author="Kevin Gu" w:date="2020-05-18T10:36:00Z">
                <w:rPr>
                  <w:rFonts w:hint="eastAsia"/>
                  <w:noProof/>
                  <w:lang w:val="en-US" w:eastAsia="zh-CN"/>
                </w:rPr>
              </w:rPrChange>
            </w:rPr>
            <w:delText>密钥（</w:delText>
          </w:r>
          <w:r w:rsidRPr="00876437" w:rsidDel="002F5192">
            <w:rPr>
              <w:strike/>
              <w:noProof/>
              <w:lang w:val="en-GB" w:eastAsia="zh-CN"/>
              <w:rPrChange w:id="3732" w:author="Kevin Gu" w:date="2020-05-18T10:36:00Z">
                <w:rPr>
                  <w:noProof/>
                  <w:lang w:val="en-US" w:eastAsia="zh-CN"/>
                </w:rPr>
              </w:rPrChange>
            </w:rPr>
            <w:delText xml:space="preserve">Ki, ADM, OTA, </w:delText>
          </w:r>
          <w:r w:rsidRPr="00876437" w:rsidDel="002F5192">
            <w:rPr>
              <w:rFonts w:hint="eastAsia"/>
              <w:strike/>
              <w:noProof/>
              <w:lang w:val="en-GB" w:eastAsia="zh-CN"/>
              <w:rPrChange w:id="3733" w:author="Kevin Gu" w:date="2020-05-18T10:36:00Z">
                <w:rPr>
                  <w:rFonts w:hint="eastAsia"/>
                  <w:noProof/>
                  <w:lang w:val="en-US" w:eastAsia="zh-CN"/>
                </w:rPr>
              </w:rPrChange>
            </w:rPr>
            <w:delText>用于加密的钥匙和输出文件，万能钥匙）</w:delText>
          </w:r>
          <w:r w:rsidRPr="00876437" w:rsidDel="002F5192">
            <w:rPr>
              <w:strike/>
              <w:noProof/>
              <w:lang w:val="en-GB" w:eastAsia="zh-CN"/>
              <w:rPrChange w:id="3734" w:author="Kevin Gu" w:date="2020-05-18T10:36:00Z">
                <w:rPr>
                  <w:noProof/>
                  <w:lang w:val="en-US" w:eastAsia="zh-CN"/>
                </w:rPr>
              </w:rPrChange>
            </w:rPr>
            <w:delText>,</w:delText>
          </w:r>
          <w:r w:rsidRPr="00876437" w:rsidDel="002F5192">
            <w:rPr>
              <w:rFonts w:hint="eastAsia"/>
              <w:strike/>
              <w:noProof/>
              <w:lang w:val="en-GB" w:eastAsia="zh-CN"/>
              <w:rPrChange w:id="3735" w:author="Kevin Gu" w:date="2020-05-18T10:36:00Z">
                <w:rPr>
                  <w:rFonts w:hint="eastAsia"/>
                  <w:noProof/>
                  <w:lang w:val="en-US" w:eastAsia="zh-CN"/>
                </w:rPr>
              </w:rPrChange>
            </w:rPr>
            <w:delText>客户的数据（数据生成源，直接用于个人化的生产文件）</w:delText>
          </w:r>
          <w:r w:rsidRPr="00876437" w:rsidDel="002F5192">
            <w:rPr>
              <w:strike/>
              <w:noProof/>
              <w:lang w:val="en-GB" w:eastAsia="zh-CN"/>
              <w:rPrChange w:id="3736" w:author="Kevin Gu" w:date="2020-05-18T10:36:00Z">
                <w:rPr>
                  <w:noProof/>
                  <w:lang w:val="en-US" w:eastAsia="zh-CN"/>
                </w:rPr>
              </w:rPrChange>
            </w:rPr>
            <w:delText>,</w:delText>
          </w:r>
          <w:r w:rsidRPr="00876437" w:rsidDel="002F5192">
            <w:rPr>
              <w:rFonts w:hint="eastAsia"/>
              <w:strike/>
              <w:noProof/>
              <w:lang w:val="en-GB" w:eastAsia="zh-CN"/>
              <w:rPrChange w:id="3737" w:author="Kevin Gu" w:date="2020-05-18T10:36:00Z">
                <w:rPr>
                  <w:rFonts w:hint="eastAsia"/>
                  <w:noProof/>
                  <w:lang w:val="en-US" w:eastAsia="zh-CN"/>
                </w:rPr>
              </w:rPrChange>
            </w:rPr>
            <w:delText>程序或运算法则。</w:delText>
          </w:r>
          <w:bookmarkStart w:id="3738" w:name="_Toc40965043"/>
          <w:bookmarkStart w:id="3739" w:name="_Toc40965398"/>
          <w:bookmarkStart w:id="3740" w:name="_Toc40965751"/>
          <w:bookmarkStart w:id="3741" w:name="_Toc40966103"/>
          <w:bookmarkStart w:id="3742" w:name="_Toc40966456"/>
          <w:bookmarkStart w:id="3743" w:name="_Toc40966808"/>
          <w:bookmarkStart w:id="3744" w:name="_Toc40967162"/>
          <w:bookmarkStart w:id="3745" w:name="_Toc40967516"/>
          <w:bookmarkStart w:id="3746" w:name="_Toc40967870"/>
          <w:bookmarkStart w:id="3747" w:name="_Toc40968224"/>
          <w:bookmarkStart w:id="3748" w:name="_Toc40969280"/>
          <w:bookmarkStart w:id="3749" w:name="_Toc40969636"/>
          <w:bookmarkStart w:id="3750" w:name="_Toc43387020"/>
          <w:bookmarkEnd w:id="3738"/>
          <w:bookmarkEnd w:id="3739"/>
          <w:bookmarkEnd w:id="3740"/>
          <w:bookmarkEnd w:id="3741"/>
          <w:bookmarkEnd w:id="3742"/>
          <w:bookmarkEnd w:id="3743"/>
          <w:bookmarkEnd w:id="3744"/>
          <w:bookmarkEnd w:id="3745"/>
          <w:bookmarkEnd w:id="3746"/>
          <w:bookmarkEnd w:id="3747"/>
          <w:bookmarkEnd w:id="3748"/>
          <w:bookmarkEnd w:id="3749"/>
          <w:bookmarkEnd w:id="3750"/>
        </w:del>
      </w:ins>
    </w:p>
    <w:p w14:paraId="05F77946" w14:textId="5BB1ACCB" w:rsidR="00303A1E" w:rsidRPr="00876437" w:rsidDel="002F5192" w:rsidRDefault="00303A1E" w:rsidP="00303A1E">
      <w:pPr>
        <w:rPr>
          <w:ins w:id="3751" w:author="Julio Li" w:date="2020-05-13T15:28:00Z"/>
          <w:del w:id="3752" w:author="Kevin Gu" w:date="2020-05-21T10:53:00Z"/>
          <w:strike/>
          <w:noProof/>
          <w:lang w:val="en-GB" w:eastAsia="zh-CN"/>
          <w:rPrChange w:id="3753" w:author="Kevin Gu" w:date="2020-05-18T10:36:00Z">
            <w:rPr>
              <w:ins w:id="3754" w:author="Julio Li" w:date="2020-05-13T15:28:00Z"/>
              <w:del w:id="3755" w:author="Kevin Gu" w:date="2020-05-21T10:53:00Z"/>
              <w:noProof/>
              <w:lang w:val="en-US" w:eastAsia="zh-CN"/>
            </w:rPr>
          </w:rPrChange>
        </w:rPr>
      </w:pPr>
      <w:bookmarkStart w:id="3756" w:name="_Toc40965044"/>
      <w:bookmarkStart w:id="3757" w:name="_Toc40965399"/>
      <w:bookmarkStart w:id="3758" w:name="_Toc40965752"/>
      <w:bookmarkStart w:id="3759" w:name="_Toc40966104"/>
      <w:bookmarkStart w:id="3760" w:name="_Toc40966457"/>
      <w:bookmarkStart w:id="3761" w:name="_Toc40966809"/>
      <w:bookmarkStart w:id="3762" w:name="_Toc40967163"/>
      <w:bookmarkStart w:id="3763" w:name="_Toc40967517"/>
      <w:bookmarkStart w:id="3764" w:name="_Toc40967871"/>
      <w:bookmarkStart w:id="3765" w:name="_Toc40968225"/>
      <w:bookmarkStart w:id="3766" w:name="_Toc40969281"/>
      <w:bookmarkStart w:id="3767" w:name="_Toc40969637"/>
      <w:bookmarkStart w:id="3768" w:name="_Toc43387021"/>
      <w:bookmarkEnd w:id="3756"/>
      <w:bookmarkEnd w:id="3757"/>
      <w:bookmarkEnd w:id="3758"/>
      <w:bookmarkEnd w:id="3759"/>
      <w:bookmarkEnd w:id="3760"/>
      <w:bookmarkEnd w:id="3761"/>
      <w:bookmarkEnd w:id="3762"/>
      <w:bookmarkEnd w:id="3763"/>
      <w:bookmarkEnd w:id="3764"/>
      <w:bookmarkEnd w:id="3765"/>
      <w:bookmarkEnd w:id="3766"/>
      <w:bookmarkEnd w:id="3767"/>
      <w:bookmarkEnd w:id="3768"/>
    </w:p>
    <w:p w14:paraId="01F41C52" w14:textId="276518BF" w:rsidR="00303A1E" w:rsidRPr="00876437" w:rsidDel="002F5192" w:rsidRDefault="00303A1E" w:rsidP="00303A1E">
      <w:pPr>
        <w:rPr>
          <w:ins w:id="3769" w:author="Julio Li" w:date="2020-05-13T15:28:00Z"/>
          <w:del w:id="3770" w:author="Kevin Gu" w:date="2020-05-21T10:53:00Z"/>
          <w:strike/>
          <w:noProof/>
          <w:lang w:val="en-GB" w:eastAsia="zh-CN"/>
          <w:rPrChange w:id="3771" w:author="Kevin Gu" w:date="2020-05-18T10:36:00Z">
            <w:rPr>
              <w:ins w:id="3772" w:author="Julio Li" w:date="2020-05-13T15:28:00Z"/>
              <w:del w:id="3773" w:author="Kevin Gu" w:date="2020-05-21T10:53:00Z"/>
              <w:noProof/>
              <w:lang w:val="en-US" w:eastAsia="zh-CN"/>
            </w:rPr>
          </w:rPrChange>
        </w:rPr>
      </w:pPr>
      <w:ins w:id="3774" w:author="Julio Li" w:date="2020-05-13T15:28:00Z">
        <w:del w:id="3775" w:author="Kevin Gu" w:date="2020-05-21T10:53:00Z">
          <w:r w:rsidRPr="00876437" w:rsidDel="002F5192">
            <w:rPr>
              <w:strike/>
              <w:noProof/>
              <w:lang w:val="en-GB" w:eastAsia="zh-CN"/>
              <w:rPrChange w:id="3776" w:author="Kevin Gu" w:date="2020-05-18T10:36:00Z">
                <w:rPr>
                  <w:noProof/>
                  <w:lang w:val="en-US" w:eastAsia="zh-CN"/>
                </w:rPr>
              </w:rPrChange>
            </w:rPr>
            <w:delText>(Class2)</w:delText>
          </w:r>
          <w:r w:rsidRPr="00876437" w:rsidDel="002F5192">
            <w:rPr>
              <w:rFonts w:hint="eastAsia"/>
              <w:strike/>
              <w:noProof/>
              <w:lang w:val="en-GB" w:eastAsia="zh-CN"/>
              <w:rPrChange w:id="3777" w:author="Kevin Gu" w:date="2020-05-18T10:36:00Z">
                <w:rPr>
                  <w:rFonts w:hint="eastAsia"/>
                  <w:noProof/>
                  <w:lang w:val="en-US" w:eastAsia="zh-CN"/>
                </w:rPr>
              </w:rPrChange>
            </w:rPr>
            <w:delText>二类资产</w:delText>
          </w:r>
          <w:bookmarkStart w:id="3778" w:name="_Toc40965045"/>
          <w:bookmarkStart w:id="3779" w:name="_Toc40965400"/>
          <w:bookmarkStart w:id="3780" w:name="_Toc40965753"/>
          <w:bookmarkStart w:id="3781" w:name="_Toc40966105"/>
          <w:bookmarkStart w:id="3782" w:name="_Toc40966458"/>
          <w:bookmarkStart w:id="3783" w:name="_Toc40966810"/>
          <w:bookmarkStart w:id="3784" w:name="_Toc40967164"/>
          <w:bookmarkStart w:id="3785" w:name="_Toc40967518"/>
          <w:bookmarkStart w:id="3786" w:name="_Toc40967872"/>
          <w:bookmarkStart w:id="3787" w:name="_Toc40968226"/>
          <w:bookmarkStart w:id="3788" w:name="_Toc40969282"/>
          <w:bookmarkStart w:id="3789" w:name="_Toc40969638"/>
          <w:bookmarkStart w:id="3790" w:name="_Toc43387022"/>
          <w:bookmarkEnd w:id="3778"/>
          <w:bookmarkEnd w:id="3779"/>
          <w:bookmarkEnd w:id="3780"/>
          <w:bookmarkEnd w:id="3781"/>
          <w:bookmarkEnd w:id="3782"/>
          <w:bookmarkEnd w:id="3783"/>
          <w:bookmarkEnd w:id="3784"/>
          <w:bookmarkEnd w:id="3785"/>
          <w:bookmarkEnd w:id="3786"/>
          <w:bookmarkEnd w:id="3787"/>
          <w:bookmarkEnd w:id="3788"/>
          <w:bookmarkEnd w:id="3789"/>
          <w:bookmarkEnd w:id="3790"/>
        </w:del>
      </w:ins>
    </w:p>
    <w:p w14:paraId="0CEF1783" w14:textId="1956F9B4" w:rsidR="00303A1E" w:rsidRPr="00876437" w:rsidDel="002F5192" w:rsidRDefault="00303A1E" w:rsidP="00303A1E">
      <w:pPr>
        <w:rPr>
          <w:ins w:id="3791" w:author="Julio Li" w:date="2020-05-13T15:28:00Z"/>
          <w:del w:id="3792" w:author="Kevin Gu" w:date="2020-05-21T10:53:00Z"/>
          <w:strike/>
          <w:noProof/>
          <w:lang w:val="en-GB" w:eastAsia="zh-CN"/>
          <w:rPrChange w:id="3793" w:author="Kevin Gu" w:date="2020-05-18T10:36:00Z">
            <w:rPr>
              <w:ins w:id="3794" w:author="Julio Li" w:date="2020-05-13T15:28:00Z"/>
              <w:del w:id="3795" w:author="Kevin Gu" w:date="2020-05-21T10:53:00Z"/>
              <w:noProof/>
              <w:lang w:val="en-US" w:eastAsia="zh-CN"/>
            </w:rPr>
          </w:rPrChange>
        </w:rPr>
      </w:pPr>
      <w:ins w:id="3796" w:author="Julio Li" w:date="2020-05-13T15:28:00Z">
        <w:del w:id="3797" w:author="Kevin Gu" w:date="2020-05-21T10:53:00Z">
          <w:r w:rsidRPr="00876437" w:rsidDel="002F5192">
            <w:rPr>
              <w:strike/>
              <w:noProof/>
              <w:lang w:val="en-GB" w:eastAsia="zh-CN"/>
              <w:rPrChange w:id="3798" w:author="Kevin Gu" w:date="2020-05-18T10:36:00Z">
                <w:rPr>
                  <w:noProof/>
                  <w:lang w:val="en-US" w:eastAsia="zh-CN"/>
                </w:rPr>
              </w:rPrChange>
            </w:rPr>
            <w:delText>Loss of or danger to such assets will bring about mild impact on or losses of the company.</w:delText>
          </w:r>
          <w:bookmarkStart w:id="3799" w:name="_Toc40965046"/>
          <w:bookmarkStart w:id="3800" w:name="_Toc40965401"/>
          <w:bookmarkStart w:id="3801" w:name="_Toc40965754"/>
          <w:bookmarkStart w:id="3802" w:name="_Toc40966106"/>
          <w:bookmarkStart w:id="3803" w:name="_Toc40966459"/>
          <w:bookmarkStart w:id="3804" w:name="_Toc40966811"/>
          <w:bookmarkStart w:id="3805" w:name="_Toc40967165"/>
          <w:bookmarkStart w:id="3806" w:name="_Toc40967519"/>
          <w:bookmarkStart w:id="3807" w:name="_Toc40967873"/>
          <w:bookmarkStart w:id="3808" w:name="_Toc40968227"/>
          <w:bookmarkStart w:id="3809" w:name="_Toc40969283"/>
          <w:bookmarkStart w:id="3810" w:name="_Toc40969639"/>
          <w:bookmarkStart w:id="3811" w:name="_Toc43387023"/>
          <w:bookmarkEnd w:id="3799"/>
          <w:bookmarkEnd w:id="3800"/>
          <w:bookmarkEnd w:id="3801"/>
          <w:bookmarkEnd w:id="3802"/>
          <w:bookmarkEnd w:id="3803"/>
          <w:bookmarkEnd w:id="3804"/>
          <w:bookmarkEnd w:id="3805"/>
          <w:bookmarkEnd w:id="3806"/>
          <w:bookmarkEnd w:id="3807"/>
          <w:bookmarkEnd w:id="3808"/>
          <w:bookmarkEnd w:id="3809"/>
          <w:bookmarkEnd w:id="3810"/>
          <w:bookmarkEnd w:id="3811"/>
        </w:del>
      </w:ins>
    </w:p>
    <w:p w14:paraId="4B65A607" w14:textId="3FBF41FE" w:rsidR="00303A1E" w:rsidRPr="00876437" w:rsidDel="002F5192" w:rsidRDefault="00303A1E" w:rsidP="00303A1E">
      <w:pPr>
        <w:rPr>
          <w:ins w:id="3812" w:author="Julio Li" w:date="2020-05-13T15:28:00Z"/>
          <w:del w:id="3813" w:author="Kevin Gu" w:date="2020-05-21T10:53:00Z"/>
          <w:strike/>
          <w:noProof/>
          <w:lang w:val="en-GB" w:eastAsia="zh-CN"/>
          <w:rPrChange w:id="3814" w:author="Kevin Gu" w:date="2020-05-18T10:36:00Z">
            <w:rPr>
              <w:ins w:id="3815" w:author="Julio Li" w:date="2020-05-13T15:28:00Z"/>
              <w:del w:id="3816" w:author="Kevin Gu" w:date="2020-05-21T10:53:00Z"/>
              <w:noProof/>
              <w:lang w:val="en-US" w:eastAsia="zh-CN"/>
            </w:rPr>
          </w:rPrChange>
        </w:rPr>
      </w:pPr>
      <w:ins w:id="3817" w:author="Julio Li" w:date="2020-05-13T15:28:00Z">
        <w:del w:id="3818" w:author="Kevin Gu" w:date="2020-05-21T10:53:00Z">
          <w:r w:rsidRPr="00876437" w:rsidDel="002F5192">
            <w:rPr>
              <w:rFonts w:hint="eastAsia"/>
              <w:strike/>
              <w:noProof/>
              <w:lang w:val="en-GB" w:eastAsia="zh-CN"/>
              <w:rPrChange w:id="3819" w:author="Kevin Gu" w:date="2020-05-18T10:36:00Z">
                <w:rPr>
                  <w:rFonts w:hint="eastAsia"/>
                  <w:noProof/>
                  <w:lang w:val="en-US" w:eastAsia="zh-CN"/>
                </w:rPr>
              </w:rPrChange>
            </w:rPr>
            <w:delText>是指该类资产一旦遗失或遭受到危害将会给公司造成中度伤害或损失。</w:delText>
          </w:r>
          <w:bookmarkStart w:id="3820" w:name="_Toc40965047"/>
          <w:bookmarkStart w:id="3821" w:name="_Toc40965402"/>
          <w:bookmarkStart w:id="3822" w:name="_Toc40965755"/>
          <w:bookmarkStart w:id="3823" w:name="_Toc40966107"/>
          <w:bookmarkStart w:id="3824" w:name="_Toc40966460"/>
          <w:bookmarkStart w:id="3825" w:name="_Toc40966812"/>
          <w:bookmarkStart w:id="3826" w:name="_Toc40967166"/>
          <w:bookmarkStart w:id="3827" w:name="_Toc40967520"/>
          <w:bookmarkStart w:id="3828" w:name="_Toc40967874"/>
          <w:bookmarkStart w:id="3829" w:name="_Toc40968228"/>
          <w:bookmarkStart w:id="3830" w:name="_Toc40969284"/>
          <w:bookmarkStart w:id="3831" w:name="_Toc40969640"/>
          <w:bookmarkStart w:id="3832" w:name="_Toc43387024"/>
          <w:bookmarkEnd w:id="3820"/>
          <w:bookmarkEnd w:id="3821"/>
          <w:bookmarkEnd w:id="3822"/>
          <w:bookmarkEnd w:id="3823"/>
          <w:bookmarkEnd w:id="3824"/>
          <w:bookmarkEnd w:id="3825"/>
          <w:bookmarkEnd w:id="3826"/>
          <w:bookmarkEnd w:id="3827"/>
          <w:bookmarkEnd w:id="3828"/>
          <w:bookmarkEnd w:id="3829"/>
          <w:bookmarkEnd w:id="3830"/>
          <w:bookmarkEnd w:id="3831"/>
          <w:bookmarkEnd w:id="3832"/>
        </w:del>
      </w:ins>
    </w:p>
    <w:p w14:paraId="159F362C" w14:textId="113FB5DB" w:rsidR="00303A1E" w:rsidRPr="00876437" w:rsidDel="002F5192" w:rsidRDefault="00303A1E" w:rsidP="00303A1E">
      <w:pPr>
        <w:rPr>
          <w:ins w:id="3833" w:author="Julio Li" w:date="2020-05-13T15:28:00Z"/>
          <w:del w:id="3834" w:author="Kevin Gu" w:date="2020-05-21T10:53:00Z"/>
          <w:strike/>
          <w:noProof/>
          <w:lang w:val="en-GB" w:eastAsia="zh-CN"/>
          <w:rPrChange w:id="3835" w:author="Kevin Gu" w:date="2020-05-18T10:36:00Z">
            <w:rPr>
              <w:ins w:id="3836" w:author="Julio Li" w:date="2020-05-13T15:28:00Z"/>
              <w:del w:id="3837" w:author="Kevin Gu" w:date="2020-05-21T10:53:00Z"/>
              <w:noProof/>
              <w:lang w:val="en-US" w:eastAsia="zh-CN"/>
            </w:rPr>
          </w:rPrChange>
        </w:rPr>
      </w:pPr>
      <w:ins w:id="3838" w:author="Julio Li" w:date="2020-05-13T15:29:00Z">
        <w:del w:id="3839" w:author="Kevin Gu" w:date="2020-05-21T10:53:00Z">
          <w:r w:rsidRPr="00876437" w:rsidDel="002F5192">
            <w:rPr>
              <w:strike/>
              <w:noProof/>
              <w:lang w:val="en-GB" w:eastAsia="zh-CN"/>
              <w:rPrChange w:id="3840" w:author="Kevin Gu" w:date="2020-05-18T10:36:00Z">
                <w:rPr>
                  <w:noProof/>
                  <w:lang w:val="en-US" w:eastAsia="zh-CN"/>
                </w:rPr>
              </w:rPrChange>
            </w:rPr>
            <w:delText>(</w:delText>
          </w:r>
        </w:del>
      </w:ins>
      <w:ins w:id="3841" w:author="Julio Li" w:date="2020-05-13T15:28:00Z">
        <w:del w:id="3842" w:author="Kevin Gu" w:date="2020-05-21T10:53:00Z">
          <w:r w:rsidRPr="00876437" w:rsidDel="002F5192">
            <w:rPr>
              <w:strike/>
              <w:noProof/>
              <w:lang w:val="en-GB" w:eastAsia="zh-CN"/>
              <w:rPrChange w:id="3843" w:author="Kevin Gu" w:date="2020-05-18T10:36:00Z">
                <w:rPr>
                  <w:noProof/>
                  <w:lang w:val="en-US" w:eastAsia="zh-CN"/>
                </w:rPr>
              </w:rPrChange>
            </w:rPr>
            <w:delText>CLASS 2</w:delText>
          </w:r>
        </w:del>
      </w:ins>
      <w:ins w:id="3844" w:author="Julio Li" w:date="2020-05-13T15:29:00Z">
        <w:del w:id="3845" w:author="Kevin Gu" w:date="2020-05-21T10:53:00Z">
          <w:r w:rsidRPr="00876437" w:rsidDel="002F5192">
            <w:rPr>
              <w:strike/>
              <w:noProof/>
              <w:lang w:val="en-GB" w:eastAsia="zh-CN"/>
              <w:rPrChange w:id="3846" w:author="Kevin Gu" w:date="2020-05-18T10:36:00Z">
                <w:rPr>
                  <w:noProof/>
                  <w:lang w:val="en-US" w:eastAsia="zh-CN"/>
                </w:rPr>
              </w:rPrChange>
            </w:rPr>
            <w:delText xml:space="preserve"> </w:delText>
          </w:r>
        </w:del>
      </w:ins>
      <w:ins w:id="3847" w:author="Julio Li" w:date="2020-05-13T15:28:00Z">
        <w:del w:id="3848" w:author="Kevin Gu" w:date="2020-05-21T10:53:00Z">
          <w:r w:rsidRPr="00876437" w:rsidDel="002F5192">
            <w:rPr>
              <w:strike/>
              <w:noProof/>
              <w:lang w:val="en-GB" w:eastAsia="zh-CN"/>
              <w:rPrChange w:id="3849" w:author="Kevin Gu" w:date="2020-05-18T10:36:00Z">
                <w:rPr>
                  <w:noProof/>
                  <w:lang w:val="en-US" w:eastAsia="zh-CN"/>
                </w:rPr>
              </w:rPrChange>
            </w:rPr>
            <w:delText>PRODUCT</w:delText>
          </w:r>
        </w:del>
      </w:ins>
      <w:ins w:id="3850" w:author="Julio Li" w:date="2020-05-13T15:29:00Z">
        <w:del w:id="3851" w:author="Kevin Gu" w:date="2020-05-21T10:53:00Z">
          <w:r w:rsidRPr="00876437" w:rsidDel="002F5192">
            <w:rPr>
              <w:strike/>
              <w:noProof/>
              <w:lang w:val="en-GB" w:eastAsia="zh-CN"/>
              <w:rPrChange w:id="3852" w:author="Kevin Gu" w:date="2020-05-18T10:36:00Z">
                <w:rPr>
                  <w:noProof/>
                  <w:lang w:val="en-US" w:eastAsia="zh-CN"/>
                </w:rPr>
              </w:rPrChange>
            </w:rPr>
            <w:delText>)</w:delText>
          </w:r>
        </w:del>
      </w:ins>
      <w:ins w:id="3853" w:author="Julio Li" w:date="2020-05-13T15:28:00Z">
        <w:del w:id="3854" w:author="Kevin Gu" w:date="2020-05-21T10:53:00Z">
          <w:r w:rsidRPr="00876437" w:rsidDel="002F5192">
            <w:rPr>
              <w:strike/>
              <w:noProof/>
              <w:lang w:val="en-GB" w:eastAsia="zh-CN"/>
              <w:rPrChange w:id="3855" w:author="Kevin Gu" w:date="2020-05-18T10:36:00Z">
                <w:rPr>
                  <w:noProof/>
                  <w:lang w:val="en-US" w:eastAsia="zh-CN"/>
                </w:rPr>
              </w:rPrChange>
            </w:rPr>
            <w:delText>2</w:delText>
          </w:r>
          <w:r w:rsidRPr="00876437" w:rsidDel="002F5192">
            <w:rPr>
              <w:rFonts w:hint="eastAsia"/>
              <w:strike/>
              <w:noProof/>
              <w:lang w:val="en-GB" w:eastAsia="zh-CN"/>
              <w:rPrChange w:id="3856" w:author="Kevin Gu" w:date="2020-05-18T10:36:00Z">
                <w:rPr>
                  <w:rFonts w:hint="eastAsia"/>
                  <w:noProof/>
                  <w:lang w:val="en-US" w:eastAsia="zh-CN"/>
                </w:rPr>
              </w:rPrChange>
            </w:rPr>
            <w:delText>级产品</w:delText>
          </w:r>
          <w:bookmarkStart w:id="3857" w:name="_Toc40965048"/>
          <w:bookmarkStart w:id="3858" w:name="_Toc40965403"/>
          <w:bookmarkStart w:id="3859" w:name="_Toc40965756"/>
          <w:bookmarkStart w:id="3860" w:name="_Toc40966108"/>
          <w:bookmarkStart w:id="3861" w:name="_Toc40966461"/>
          <w:bookmarkStart w:id="3862" w:name="_Toc40966813"/>
          <w:bookmarkStart w:id="3863" w:name="_Toc40967167"/>
          <w:bookmarkStart w:id="3864" w:name="_Toc40967521"/>
          <w:bookmarkStart w:id="3865" w:name="_Toc40967875"/>
          <w:bookmarkStart w:id="3866" w:name="_Toc40968229"/>
          <w:bookmarkStart w:id="3867" w:name="_Toc40969285"/>
          <w:bookmarkStart w:id="3868" w:name="_Toc40969641"/>
          <w:bookmarkStart w:id="3869" w:name="_Toc43387025"/>
          <w:bookmarkEnd w:id="3857"/>
          <w:bookmarkEnd w:id="3858"/>
          <w:bookmarkEnd w:id="3859"/>
          <w:bookmarkEnd w:id="3860"/>
          <w:bookmarkEnd w:id="3861"/>
          <w:bookmarkEnd w:id="3862"/>
          <w:bookmarkEnd w:id="3863"/>
          <w:bookmarkEnd w:id="3864"/>
          <w:bookmarkEnd w:id="3865"/>
          <w:bookmarkEnd w:id="3866"/>
          <w:bookmarkEnd w:id="3867"/>
          <w:bookmarkEnd w:id="3868"/>
          <w:bookmarkEnd w:id="3869"/>
        </w:del>
      </w:ins>
    </w:p>
    <w:p w14:paraId="17EE0629" w14:textId="64F23BA8" w:rsidR="00303A1E" w:rsidRPr="00876437" w:rsidDel="002F5192" w:rsidRDefault="00303A1E" w:rsidP="00303A1E">
      <w:pPr>
        <w:rPr>
          <w:ins w:id="3870" w:author="Julio Li" w:date="2020-05-13T15:28:00Z"/>
          <w:del w:id="3871" w:author="Kevin Gu" w:date="2020-05-21T10:53:00Z"/>
          <w:strike/>
          <w:noProof/>
          <w:lang w:val="en-GB" w:eastAsia="zh-CN"/>
          <w:rPrChange w:id="3872" w:author="Kevin Gu" w:date="2020-05-18T10:36:00Z">
            <w:rPr>
              <w:ins w:id="3873" w:author="Julio Li" w:date="2020-05-13T15:28:00Z"/>
              <w:del w:id="3874" w:author="Kevin Gu" w:date="2020-05-21T10:53:00Z"/>
              <w:noProof/>
              <w:lang w:val="en-US" w:eastAsia="zh-CN"/>
            </w:rPr>
          </w:rPrChange>
        </w:rPr>
      </w:pPr>
      <w:ins w:id="3875" w:author="Julio Li" w:date="2020-05-13T15:28:00Z">
        <w:del w:id="3876" w:author="Kevin Gu" w:date="2020-05-21T10:53:00Z">
          <w:r w:rsidRPr="00876437" w:rsidDel="002F5192">
            <w:rPr>
              <w:strike/>
              <w:noProof/>
              <w:lang w:val="en-GB" w:eastAsia="zh-CN"/>
              <w:rPrChange w:id="3877" w:author="Kevin Gu" w:date="2020-05-18T10:36:00Z">
                <w:rPr>
                  <w:noProof/>
                  <w:lang w:val="en-US" w:eastAsia="zh-CN"/>
                </w:rPr>
              </w:rPrChange>
            </w:rPr>
            <w:delText>Chips and rejected chips (at the assembling step), Cards et Rejected cards (plug, embedding and initialization step), Mailer et Rejected Mailer.</w:delText>
          </w:r>
          <w:bookmarkStart w:id="3878" w:name="_Toc40965049"/>
          <w:bookmarkStart w:id="3879" w:name="_Toc40965404"/>
          <w:bookmarkStart w:id="3880" w:name="_Toc40965757"/>
          <w:bookmarkStart w:id="3881" w:name="_Toc40966109"/>
          <w:bookmarkStart w:id="3882" w:name="_Toc40966462"/>
          <w:bookmarkStart w:id="3883" w:name="_Toc40966814"/>
          <w:bookmarkStart w:id="3884" w:name="_Toc40967168"/>
          <w:bookmarkStart w:id="3885" w:name="_Toc40967522"/>
          <w:bookmarkStart w:id="3886" w:name="_Toc40967876"/>
          <w:bookmarkStart w:id="3887" w:name="_Toc40968230"/>
          <w:bookmarkStart w:id="3888" w:name="_Toc40969286"/>
          <w:bookmarkStart w:id="3889" w:name="_Toc40969642"/>
          <w:bookmarkStart w:id="3890" w:name="_Toc43387026"/>
          <w:bookmarkEnd w:id="3878"/>
          <w:bookmarkEnd w:id="3879"/>
          <w:bookmarkEnd w:id="3880"/>
          <w:bookmarkEnd w:id="3881"/>
          <w:bookmarkEnd w:id="3882"/>
          <w:bookmarkEnd w:id="3883"/>
          <w:bookmarkEnd w:id="3884"/>
          <w:bookmarkEnd w:id="3885"/>
          <w:bookmarkEnd w:id="3886"/>
          <w:bookmarkEnd w:id="3887"/>
          <w:bookmarkEnd w:id="3888"/>
          <w:bookmarkEnd w:id="3889"/>
          <w:bookmarkEnd w:id="3890"/>
        </w:del>
      </w:ins>
    </w:p>
    <w:p w14:paraId="216F1402" w14:textId="1EC223CC" w:rsidR="00303A1E" w:rsidRPr="00876437" w:rsidDel="002F5192" w:rsidRDefault="00303A1E" w:rsidP="00303A1E">
      <w:pPr>
        <w:rPr>
          <w:ins w:id="3891" w:author="Julio Li" w:date="2020-05-13T15:28:00Z"/>
          <w:del w:id="3892" w:author="Kevin Gu" w:date="2020-05-21T10:53:00Z"/>
          <w:strike/>
          <w:noProof/>
          <w:lang w:val="en-GB" w:eastAsia="zh-CN"/>
          <w:rPrChange w:id="3893" w:author="Kevin Gu" w:date="2020-05-18T10:36:00Z">
            <w:rPr>
              <w:ins w:id="3894" w:author="Julio Li" w:date="2020-05-13T15:28:00Z"/>
              <w:del w:id="3895" w:author="Kevin Gu" w:date="2020-05-21T10:53:00Z"/>
              <w:noProof/>
              <w:lang w:val="en-US" w:eastAsia="zh-CN"/>
            </w:rPr>
          </w:rPrChange>
        </w:rPr>
      </w:pPr>
      <w:ins w:id="3896" w:author="Julio Li" w:date="2020-05-13T15:28:00Z">
        <w:del w:id="3897" w:author="Kevin Gu" w:date="2020-05-21T10:53:00Z">
          <w:r w:rsidRPr="00876437" w:rsidDel="002F5192">
            <w:rPr>
              <w:rFonts w:hint="eastAsia"/>
              <w:strike/>
              <w:noProof/>
              <w:lang w:val="en-GB" w:eastAsia="zh-CN"/>
              <w:rPrChange w:id="3898" w:author="Kevin Gu" w:date="2020-05-18T10:36:00Z">
                <w:rPr>
                  <w:rFonts w:hint="eastAsia"/>
                  <w:noProof/>
                  <w:lang w:val="en-US" w:eastAsia="zh-CN"/>
                </w:rPr>
              </w:rPrChange>
            </w:rPr>
            <w:delText>芯片和不合格芯片（封装过程中的芯片），卡和不合格卡（铳卡、植入以及初始化程序）</w:delText>
          </w:r>
          <w:r w:rsidRPr="00876437" w:rsidDel="002F5192">
            <w:rPr>
              <w:strike/>
              <w:noProof/>
              <w:lang w:val="en-GB" w:eastAsia="zh-CN"/>
              <w:rPrChange w:id="3899" w:author="Kevin Gu" w:date="2020-05-18T10:36:00Z">
                <w:rPr>
                  <w:noProof/>
                  <w:lang w:val="en-US" w:eastAsia="zh-CN"/>
                </w:rPr>
              </w:rPrChange>
            </w:rPr>
            <w:delText>,</w:delText>
          </w:r>
          <w:r w:rsidRPr="00876437" w:rsidDel="002F5192">
            <w:rPr>
              <w:rFonts w:hint="eastAsia"/>
              <w:strike/>
              <w:noProof/>
              <w:lang w:val="en-GB" w:eastAsia="zh-CN"/>
              <w:rPrChange w:id="3900" w:author="Kevin Gu" w:date="2020-05-18T10:36:00Z">
                <w:rPr>
                  <w:rFonts w:hint="eastAsia"/>
                  <w:noProof/>
                  <w:lang w:val="en-US" w:eastAsia="zh-CN"/>
                </w:rPr>
              </w:rPrChange>
            </w:rPr>
            <w:delText>信封以及不合格的信封。</w:delText>
          </w:r>
          <w:bookmarkStart w:id="3901" w:name="_Toc40965050"/>
          <w:bookmarkStart w:id="3902" w:name="_Toc40965405"/>
          <w:bookmarkStart w:id="3903" w:name="_Toc40965758"/>
          <w:bookmarkStart w:id="3904" w:name="_Toc40966110"/>
          <w:bookmarkStart w:id="3905" w:name="_Toc40966463"/>
          <w:bookmarkStart w:id="3906" w:name="_Toc40966815"/>
          <w:bookmarkStart w:id="3907" w:name="_Toc40967169"/>
          <w:bookmarkStart w:id="3908" w:name="_Toc40967523"/>
          <w:bookmarkStart w:id="3909" w:name="_Toc40967877"/>
          <w:bookmarkStart w:id="3910" w:name="_Toc40968231"/>
          <w:bookmarkStart w:id="3911" w:name="_Toc40969287"/>
          <w:bookmarkStart w:id="3912" w:name="_Toc40969643"/>
          <w:bookmarkStart w:id="3913" w:name="_Toc43387027"/>
          <w:bookmarkEnd w:id="3901"/>
          <w:bookmarkEnd w:id="3902"/>
          <w:bookmarkEnd w:id="3903"/>
          <w:bookmarkEnd w:id="3904"/>
          <w:bookmarkEnd w:id="3905"/>
          <w:bookmarkEnd w:id="3906"/>
          <w:bookmarkEnd w:id="3907"/>
          <w:bookmarkEnd w:id="3908"/>
          <w:bookmarkEnd w:id="3909"/>
          <w:bookmarkEnd w:id="3910"/>
          <w:bookmarkEnd w:id="3911"/>
          <w:bookmarkEnd w:id="3912"/>
          <w:bookmarkEnd w:id="3913"/>
        </w:del>
      </w:ins>
    </w:p>
    <w:p w14:paraId="3D5F64A6" w14:textId="18E409ED" w:rsidR="00303A1E" w:rsidRPr="00876437" w:rsidDel="002F5192" w:rsidRDefault="00303A1E" w:rsidP="00303A1E">
      <w:pPr>
        <w:rPr>
          <w:ins w:id="3914" w:author="Julio Li" w:date="2020-05-13T15:28:00Z"/>
          <w:del w:id="3915" w:author="Kevin Gu" w:date="2020-05-21T10:53:00Z"/>
          <w:strike/>
          <w:noProof/>
          <w:lang w:val="en-GB" w:eastAsia="zh-CN"/>
          <w:rPrChange w:id="3916" w:author="Kevin Gu" w:date="2020-05-18T10:36:00Z">
            <w:rPr>
              <w:ins w:id="3917" w:author="Julio Li" w:date="2020-05-13T15:28:00Z"/>
              <w:del w:id="3918" w:author="Kevin Gu" w:date="2020-05-21T10:53:00Z"/>
              <w:noProof/>
              <w:lang w:val="en-US" w:eastAsia="zh-CN"/>
            </w:rPr>
          </w:rPrChange>
        </w:rPr>
      </w:pPr>
      <w:bookmarkStart w:id="3919" w:name="_Toc40965051"/>
      <w:bookmarkStart w:id="3920" w:name="_Toc40965406"/>
      <w:bookmarkStart w:id="3921" w:name="_Toc40965759"/>
      <w:bookmarkStart w:id="3922" w:name="_Toc40966111"/>
      <w:bookmarkStart w:id="3923" w:name="_Toc40966464"/>
      <w:bookmarkStart w:id="3924" w:name="_Toc40966816"/>
      <w:bookmarkStart w:id="3925" w:name="_Toc40967170"/>
      <w:bookmarkStart w:id="3926" w:name="_Toc40967524"/>
      <w:bookmarkStart w:id="3927" w:name="_Toc40967878"/>
      <w:bookmarkStart w:id="3928" w:name="_Toc40968232"/>
      <w:bookmarkStart w:id="3929" w:name="_Toc40969288"/>
      <w:bookmarkStart w:id="3930" w:name="_Toc40969644"/>
      <w:bookmarkStart w:id="3931" w:name="_Toc43387028"/>
      <w:bookmarkEnd w:id="3919"/>
      <w:bookmarkEnd w:id="3920"/>
      <w:bookmarkEnd w:id="3921"/>
      <w:bookmarkEnd w:id="3922"/>
      <w:bookmarkEnd w:id="3923"/>
      <w:bookmarkEnd w:id="3924"/>
      <w:bookmarkEnd w:id="3925"/>
      <w:bookmarkEnd w:id="3926"/>
      <w:bookmarkEnd w:id="3927"/>
      <w:bookmarkEnd w:id="3928"/>
      <w:bookmarkEnd w:id="3929"/>
      <w:bookmarkEnd w:id="3930"/>
      <w:bookmarkEnd w:id="3931"/>
    </w:p>
    <w:p w14:paraId="0FA4F891" w14:textId="72A81EB2" w:rsidR="00303A1E" w:rsidRPr="00876437" w:rsidDel="002F5192" w:rsidRDefault="00303A1E" w:rsidP="00303A1E">
      <w:pPr>
        <w:rPr>
          <w:ins w:id="3932" w:author="Julio Li" w:date="2020-05-13T15:28:00Z"/>
          <w:del w:id="3933" w:author="Kevin Gu" w:date="2020-05-21T10:53:00Z"/>
          <w:strike/>
          <w:noProof/>
          <w:lang w:val="en-GB" w:eastAsia="zh-CN"/>
          <w:rPrChange w:id="3934" w:author="Kevin Gu" w:date="2020-05-18T10:36:00Z">
            <w:rPr>
              <w:ins w:id="3935" w:author="Julio Li" w:date="2020-05-13T15:28:00Z"/>
              <w:del w:id="3936" w:author="Kevin Gu" w:date="2020-05-21T10:53:00Z"/>
              <w:noProof/>
              <w:lang w:val="en-US" w:eastAsia="zh-CN"/>
            </w:rPr>
          </w:rPrChange>
        </w:rPr>
      </w:pPr>
      <w:ins w:id="3937" w:author="Julio Li" w:date="2020-05-13T15:28:00Z">
        <w:del w:id="3938" w:author="Kevin Gu" w:date="2020-05-21T10:53:00Z">
          <w:r w:rsidRPr="00876437" w:rsidDel="002F5192">
            <w:rPr>
              <w:strike/>
              <w:noProof/>
              <w:lang w:val="en-GB" w:eastAsia="zh-CN"/>
              <w:rPrChange w:id="3939" w:author="Kevin Gu" w:date="2020-05-18T10:36:00Z">
                <w:rPr>
                  <w:noProof/>
                  <w:lang w:val="en-US" w:eastAsia="zh-CN"/>
                </w:rPr>
              </w:rPrChange>
            </w:rPr>
            <w:delText>(CLASS 2 INFORMATION)2</w:delText>
          </w:r>
          <w:r w:rsidRPr="00876437" w:rsidDel="002F5192">
            <w:rPr>
              <w:rFonts w:hint="eastAsia"/>
              <w:strike/>
              <w:noProof/>
              <w:lang w:val="en-GB" w:eastAsia="zh-CN"/>
              <w:rPrChange w:id="3940" w:author="Kevin Gu" w:date="2020-05-18T10:36:00Z">
                <w:rPr>
                  <w:rFonts w:hint="eastAsia"/>
                  <w:noProof/>
                  <w:lang w:val="en-US" w:eastAsia="zh-CN"/>
                </w:rPr>
              </w:rPrChange>
            </w:rPr>
            <w:delText>级信息</w:delText>
          </w:r>
          <w:bookmarkStart w:id="3941" w:name="_Toc40965052"/>
          <w:bookmarkStart w:id="3942" w:name="_Toc40965407"/>
          <w:bookmarkStart w:id="3943" w:name="_Toc40965760"/>
          <w:bookmarkStart w:id="3944" w:name="_Toc40966112"/>
          <w:bookmarkStart w:id="3945" w:name="_Toc40966465"/>
          <w:bookmarkStart w:id="3946" w:name="_Toc40966817"/>
          <w:bookmarkStart w:id="3947" w:name="_Toc40967171"/>
          <w:bookmarkStart w:id="3948" w:name="_Toc40967525"/>
          <w:bookmarkStart w:id="3949" w:name="_Toc40967879"/>
          <w:bookmarkStart w:id="3950" w:name="_Toc40968233"/>
          <w:bookmarkStart w:id="3951" w:name="_Toc40969289"/>
          <w:bookmarkStart w:id="3952" w:name="_Toc40969645"/>
          <w:bookmarkStart w:id="3953" w:name="_Toc43387029"/>
          <w:bookmarkEnd w:id="3941"/>
          <w:bookmarkEnd w:id="3942"/>
          <w:bookmarkEnd w:id="3943"/>
          <w:bookmarkEnd w:id="3944"/>
          <w:bookmarkEnd w:id="3945"/>
          <w:bookmarkEnd w:id="3946"/>
          <w:bookmarkEnd w:id="3947"/>
          <w:bookmarkEnd w:id="3948"/>
          <w:bookmarkEnd w:id="3949"/>
          <w:bookmarkEnd w:id="3950"/>
          <w:bookmarkEnd w:id="3951"/>
          <w:bookmarkEnd w:id="3952"/>
          <w:bookmarkEnd w:id="3953"/>
        </w:del>
      </w:ins>
    </w:p>
    <w:p w14:paraId="46E0985C" w14:textId="5F3FE342" w:rsidR="00303A1E" w:rsidRPr="00876437" w:rsidDel="002F5192" w:rsidRDefault="00303A1E" w:rsidP="00303A1E">
      <w:pPr>
        <w:rPr>
          <w:ins w:id="3954" w:author="Julio Li" w:date="2020-05-13T15:28:00Z"/>
          <w:del w:id="3955" w:author="Kevin Gu" w:date="2020-05-21T10:53:00Z"/>
          <w:strike/>
          <w:noProof/>
          <w:lang w:val="en-GB" w:eastAsia="zh-CN"/>
          <w:rPrChange w:id="3956" w:author="Kevin Gu" w:date="2020-05-18T10:36:00Z">
            <w:rPr>
              <w:ins w:id="3957" w:author="Julio Li" w:date="2020-05-13T15:28:00Z"/>
              <w:del w:id="3958" w:author="Kevin Gu" w:date="2020-05-21T10:53:00Z"/>
              <w:noProof/>
              <w:lang w:val="en-US" w:eastAsia="zh-CN"/>
            </w:rPr>
          </w:rPrChange>
        </w:rPr>
      </w:pPr>
      <w:ins w:id="3959" w:author="Julio Li" w:date="2020-05-13T15:28:00Z">
        <w:del w:id="3960" w:author="Kevin Gu" w:date="2020-05-21T10:53:00Z">
          <w:r w:rsidRPr="00876437" w:rsidDel="002F5192">
            <w:rPr>
              <w:strike/>
              <w:noProof/>
              <w:lang w:val="en-GB" w:eastAsia="zh-CN"/>
              <w:rPrChange w:id="3961" w:author="Kevin Gu" w:date="2020-05-18T10:36:00Z">
                <w:rPr>
                  <w:noProof/>
                  <w:lang w:val="en-US" w:eastAsia="zh-CN"/>
                </w:rPr>
              </w:rPrChange>
            </w:rPr>
            <w:delText>PIN, PUK, MSISDN, Input and output files without any class 1 information</w:delText>
          </w:r>
          <w:bookmarkStart w:id="3962" w:name="_Toc40965053"/>
          <w:bookmarkStart w:id="3963" w:name="_Toc40965408"/>
          <w:bookmarkStart w:id="3964" w:name="_Toc40965761"/>
          <w:bookmarkStart w:id="3965" w:name="_Toc40966113"/>
          <w:bookmarkStart w:id="3966" w:name="_Toc40966466"/>
          <w:bookmarkStart w:id="3967" w:name="_Toc40966818"/>
          <w:bookmarkStart w:id="3968" w:name="_Toc40967172"/>
          <w:bookmarkStart w:id="3969" w:name="_Toc40967526"/>
          <w:bookmarkStart w:id="3970" w:name="_Toc40967880"/>
          <w:bookmarkStart w:id="3971" w:name="_Toc40968234"/>
          <w:bookmarkStart w:id="3972" w:name="_Toc40969290"/>
          <w:bookmarkStart w:id="3973" w:name="_Toc40969646"/>
          <w:bookmarkStart w:id="3974" w:name="_Toc43387030"/>
          <w:bookmarkEnd w:id="3962"/>
          <w:bookmarkEnd w:id="3963"/>
          <w:bookmarkEnd w:id="3964"/>
          <w:bookmarkEnd w:id="3965"/>
          <w:bookmarkEnd w:id="3966"/>
          <w:bookmarkEnd w:id="3967"/>
          <w:bookmarkEnd w:id="3968"/>
          <w:bookmarkEnd w:id="3969"/>
          <w:bookmarkEnd w:id="3970"/>
          <w:bookmarkEnd w:id="3971"/>
          <w:bookmarkEnd w:id="3972"/>
          <w:bookmarkEnd w:id="3973"/>
          <w:bookmarkEnd w:id="3974"/>
        </w:del>
      </w:ins>
    </w:p>
    <w:p w14:paraId="3141D86A" w14:textId="4945879C" w:rsidR="00303A1E" w:rsidRPr="00876437" w:rsidDel="002F5192" w:rsidRDefault="00303A1E" w:rsidP="00303A1E">
      <w:pPr>
        <w:rPr>
          <w:ins w:id="3975" w:author="Julio Li" w:date="2020-05-13T15:28:00Z"/>
          <w:del w:id="3976" w:author="Kevin Gu" w:date="2020-05-21T10:53:00Z"/>
          <w:strike/>
          <w:noProof/>
          <w:lang w:val="en-GB" w:eastAsia="zh-CN"/>
          <w:rPrChange w:id="3977" w:author="Kevin Gu" w:date="2020-05-18T10:36:00Z">
            <w:rPr>
              <w:ins w:id="3978" w:author="Julio Li" w:date="2020-05-13T15:28:00Z"/>
              <w:del w:id="3979" w:author="Kevin Gu" w:date="2020-05-21T10:53:00Z"/>
              <w:noProof/>
              <w:lang w:val="en-US" w:eastAsia="zh-CN"/>
            </w:rPr>
          </w:rPrChange>
        </w:rPr>
      </w:pPr>
      <w:ins w:id="3980" w:author="Julio Li" w:date="2020-05-13T15:28:00Z">
        <w:del w:id="3981" w:author="Kevin Gu" w:date="2020-05-21T10:53:00Z">
          <w:r w:rsidRPr="00876437" w:rsidDel="002F5192">
            <w:rPr>
              <w:rFonts w:hint="eastAsia"/>
              <w:strike/>
              <w:noProof/>
              <w:lang w:val="en-GB" w:eastAsia="zh-CN"/>
              <w:rPrChange w:id="3982" w:author="Kevin Gu" w:date="2020-05-18T10:36:00Z">
                <w:rPr>
                  <w:rFonts w:hint="eastAsia"/>
                  <w:noProof/>
                  <w:lang w:val="en-US" w:eastAsia="zh-CN"/>
                </w:rPr>
              </w:rPrChange>
            </w:rPr>
            <w:delText>密码、</w:delText>
          </w:r>
          <w:r w:rsidRPr="00876437" w:rsidDel="002F5192">
            <w:rPr>
              <w:strike/>
              <w:noProof/>
              <w:lang w:val="en-GB" w:eastAsia="zh-CN"/>
              <w:rPrChange w:id="3983" w:author="Kevin Gu" w:date="2020-05-18T10:36:00Z">
                <w:rPr>
                  <w:noProof/>
                  <w:lang w:val="en-US" w:eastAsia="zh-CN"/>
                </w:rPr>
              </w:rPrChange>
            </w:rPr>
            <w:delText>PUK</w:delText>
          </w:r>
          <w:r w:rsidRPr="00876437" w:rsidDel="002F5192">
            <w:rPr>
              <w:rFonts w:hint="eastAsia"/>
              <w:strike/>
              <w:noProof/>
              <w:lang w:val="en-GB" w:eastAsia="zh-CN"/>
              <w:rPrChange w:id="3984" w:author="Kevin Gu" w:date="2020-05-18T10:36:00Z">
                <w:rPr>
                  <w:rFonts w:hint="eastAsia"/>
                  <w:noProof/>
                  <w:lang w:val="en-US" w:eastAsia="zh-CN"/>
                </w:rPr>
              </w:rPrChange>
            </w:rPr>
            <w:delText>和</w:delText>
          </w:r>
          <w:r w:rsidRPr="00876437" w:rsidDel="002F5192">
            <w:rPr>
              <w:strike/>
              <w:noProof/>
              <w:lang w:val="en-GB" w:eastAsia="zh-CN"/>
              <w:rPrChange w:id="3985" w:author="Kevin Gu" w:date="2020-05-18T10:36:00Z">
                <w:rPr>
                  <w:noProof/>
                  <w:lang w:val="en-US" w:eastAsia="zh-CN"/>
                </w:rPr>
              </w:rPrChange>
            </w:rPr>
            <w:delText>MSISDN,</w:delText>
          </w:r>
          <w:r w:rsidRPr="00876437" w:rsidDel="002F5192">
            <w:rPr>
              <w:rFonts w:hint="eastAsia"/>
              <w:strike/>
              <w:noProof/>
              <w:lang w:val="en-GB" w:eastAsia="zh-CN"/>
              <w:rPrChange w:id="3986" w:author="Kevin Gu" w:date="2020-05-18T10:36:00Z">
                <w:rPr>
                  <w:rFonts w:hint="eastAsia"/>
                  <w:noProof/>
                  <w:lang w:val="en-US" w:eastAsia="zh-CN"/>
                </w:rPr>
              </w:rPrChange>
            </w:rPr>
            <w:delText>不含有一类信息的输入和输出文件。</w:delText>
          </w:r>
          <w:bookmarkStart w:id="3987" w:name="_Toc40965054"/>
          <w:bookmarkStart w:id="3988" w:name="_Toc40965409"/>
          <w:bookmarkStart w:id="3989" w:name="_Toc40965762"/>
          <w:bookmarkStart w:id="3990" w:name="_Toc40966114"/>
          <w:bookmarkStart w:id="3991" w:name="_Toc40966467"/>
          <w:bookmarkStart w:id="3992" w:name="_Toc40966819"/>
          <w:bookmarkStart w:id="3993" w:name="_Toc40967173"/>
          <w:bookmarkStart w:id="3994" w:name="_Toc40967527"/>
          <w:bookmarkStart w:id="3995" w:name="_Toc40967881"/>
          <w:bookmarkStart w:id="3996" w:name="_Toc40968235"/>
          <w:bookmarkStart w:id="3997" w:name="_Toc40969291"/>
          <w:bookmarkStart w:id="3998" w:name="_Toc40969647"/>
          <w:bookmarkStart w:id="3999" w:name="_Toc43387031"/>
          <w:bookmarkEnd w:id="3987"/>
          <w:bookmarkEnd w:id="3988"/>
          <w:bookmarkEnd w:id="3989"/>
          <w:bookmarkEnd w:id="3990"/>
          <w:bookmarkEnd w:id="3991"/>
          <w:bookmarkEnd w:id="3992"/>
          <w:bookmarkEnd w:id="3993"/>
          <w:bookmarkEnd w:id="3994"/>
          <w:bookmarkEnd w:id="3995"/>
          <w:bookmarkEnd w:id="3996"/>
          <w:bookmarkEnd w:id="3997"/>
          <w:bookmarkEnd w:id="3998"/>
          <w:bookmarkEnd w:id="3999"/>
        </w:del>
      </w:ins>
    </w:p>
    <w:p w14:paraId="46182FED" w14:textId="7CA3B380" w:rsidR="00303A1E" w:rsidRPr="00876437" w:rsidDel="002F5192" w:rsidRDefault="00303A1E" w:rsidP="00303A1E">
      <w:pPr>
        <w:rPr>
          <w:ins w:id="4000" w:author="Julio Li" w:date="2020-05-13T15:28:00Z"/>
          <w:del w:id="4001" w:author="Kevin Gu" w:date="2020-05-21T10:53:00Z"/>
          <w:strike/>
          <w:noProof/>
          <w:lang w:val="en-GB" w:eastAsia="zh-CN"/>
          <w:rPrChange w:id="4002" w:author="Kevin Gu" w:date="2020-05-18T10:36:00Z">
            <w:rPr>
              <w:ins w:id="4003" w:author="Julio Li" w:date="2020-05-13T15:28:00Z"/>
              <w:del w:id="4004" w:author="Kevin Gu" w:date="2020-05-21T10:53:00Z"/>
              <w:noProof/>
              <w:lang w:val="en-US" w:eastAsia="zh-CN"/>
            </w:rPr>
          </w:rPrChange>
        </w:rPr>
      </w:pPr>
      <w:ins w:id="4005" w:author="Julio Li" w:date="2020-05-13T15:29:00Z">
        <w:del w:id="4006" w:author="Kevin Gu" w:date="2020-05-21T10:53:00Z">
          <w:r w:rsidRPr="00876437" w:rsidDel="002F5192">
            <w:rPr>
              <w:strike/>
              <w:noProof/>
              <w:lang w:val="en-GB" w:eastAsia="zh-CN"/>
              <w:rPrChange w:id="4007" w:author="Kevin Gu" w:date="2020-05-18T10:36:00Z">
                <w:rPr>
                  <w:noProof/>
                  <w:lang w:val="en-US" w:eastAsia="zh-CN"/>
                </w:rPr>
              </w:rPrChange>
            </w:rPr>
            <w:delText>(</w:delText>
          </w:r>
        </w:del>
      </w:ins>
      <w:ins w:id="4008" w:author="Julio Li" w:date="2020-05-13T15:28:00Z">
        <w:del w:id="4009" w:author="Kevin Gu" w:date="2020-05-21T10:53:00Z">
          <w:r w:rsidRPr="00876437" w:rsidDel="002F5192">
            <w:rPr>
              <w:strike/>
              <w:noProof/>
              <w:lang w:val="en-GB" w:eastAsia="zh-CN"/>
              <w:rPrChange w:id="4010" w:author="Kevin Gu" w:date="2020-05-18T10:36:00Z">
                <w:rPr>
                  <w:noProof/>
                  <w:lang w:val="en-US" w:eastAsia="zh-CN"/>
                </w:rPr>
              </w:rPrChange>
            </w:rPr>
            <w:delText>CLASS 2equipment</w:delText>
          </w:r>
        </w:del>
      </w:ins>
      <w:ins w:id="4011" w:author="Julio Li" w:date="2020-05-13T15:30:00Z">
        <w:del w:id="4012" w:author="Kevin Gu" w:date="2020-05-21T10:53:00Z">
          <w:r w:rsidRPr="00876437" w:rsidDel="002F5192">
            <w:rPr>
              <w:strike/>
              <w:noProof/>
              <w:lang w:val="en-GB" w:eastAsia="zh-CN"/>
              <w:rPrChange w:id="4013" w:author="Kevin Gu" w:date="2020-05-18T10:36:00Z">
                <w:rPr>
                  <w:noProof/>
                  <w:lang w:val="en-US" w:eastAsia="zh-CN"/>
                </w:rPr>
              </w:rPrChange>
            </w:rPr>
            <w:delText>)</w:delText>
          </w:r>
        </w:del>
      </w:ins>
      <w:ins w:id="4014" w:author="Julio Li" w:date="2020-05-13T15:28:00Z">
        <w:del w:id="4015" w:author="Kevin Gu" w:date="2020-05-21T10:53:00Z">
          <w:r w:rsidRPr="00876437" w:rsidDel="002F5192">
            <w:rPr>
              <w:strike/>
              <w:noProof/>
              <w:lang w:val="en-GB" w:eastAsia="zh-CN"/>
              <w:rPrChange w:id="4016" w:author="Kevin Gu" w:date="2020-05-18T10:36:00Z">
                <w:rPr>
                  <w:noProof/>
                  <w:lang w:val="en-US" w:eastAsia="zh-CN"/>
                </w:rPr>
              </w:rPrChange>
            </w:rPr>
            <w:delText>2</w:delText>
          </w:r>
          <w:r w:rsidRPr="00876437" w:rsidDel="002F5192">
            <w:rPr>
              <w:rFonts w:hint="eastAsia"/>
              <w:strike/>
              <w:noProof/>
              <w:lang w:val="en-GB" w:eastAsia="zh-CN"/>
              <w:rPrChange w:id="4017" w:author="Kevin Gu" w:date="2020-05-18T10:36:00Z">
                <w:rPr>
                  <w:rFonts w:hint="eastAsia"/>
                  <w:noProof/>
                  <w:lang w:val="en-US" w:eastAsia="zh-CN"/>
                </w:rPr>
              </w:rPrChange>
            </w:rPr>
            <w:delText>级设备</w:delText>
          </w:r>
          <w:bookmarkStart w:id="4018" w:name="_Toc40965055"/>
          <w:bookmarkStart w:id="4019" w:name="_Toc40965410"/>
          <w:bookmarkStart w:id="4020" w:name="_Toc40965763"/>
          <w:bookmarkStart w:id="4021" w:name="_Toc40966115"/>
          <w:bookmarkStart w:id="4022" w:name="_Toc40966468"/>
          <w:bookmarkStart w:id="4023" w:name="_Toc40966820"/>
          <w:bookmarkStart w:id="4024" w:name="_Toc40967174"/>
          <w:bookmarkStart w:id="4025" w:name="_Toc40967528"/>
          <w:bookmarkStart w:id="4026" w:name="_Toc40967882"/>
          <w:bookmarkStart w:id="4027" w:name="_Toc40968236"/>
          <w:bookmarkStart w:id="4028" w:name="_Toc40969292"/>
          <w:bookmarkStart w:id="4029" w:name="_Toc40969648"/>
          <w:bookmarkStart w:id="4030" w:name="_Toc43387032"/>
          <w:bookmarkEnd w:id="4018"/>
          <w:bookmarkEnd w:id="4019"/>
          <w:bookmarkEnd w:id="4020"/>
          <w:bookmarkEnd w:id="4021"/>
          <w:bookmarkEnd w:id="4022"/>
          <w:bookmarkEnd w:id="4023"/>
          <w:bookmarkEnd w:id="4024"/>
          <w:bookmarkEnd w:id="4025"/>
          <w:bookmarkEnd w:id="4026"/>
          <w:bookmarkEnd w:id="4027"/>
          <w:bookmarkEnd w:id="4028"/>
          <w:bookmarkEnd w:id="4029"/>
          <w:bookmarkEnd w:id="4030"/>
        </w:del>
      </w:ins>
    </w:p>
    <w:p w14:paraId="28F373A3" w14:textId="7FBD1EC2" w:rsidR="00303A1E" w:rsidRPr="00876437" w:rsidDel="002F5192" w:rsidRDefault="00303A1E" w:rsidP="00303A1E">
      <w:pPr>
        <w:rPr>
          <w:ins w:id="4031" w:author="Julio Li" w:date="2020-05-13T15:28:00Z"/>
          <w:del w:id="4032" w:author="Kevin Gu" w:date="2020-05-21T10:53:00Z"/>
          <w:strike/>
          <w:noProof/>
          <w:lang w:val="en-GB" w:eastAsia="zh-CN"/>
          <w:rPrChange w:id="4033" w:author="Kevin Gu" w:date="2020-05-18T10:36:00Z">
            <w:rPr>
              <w:ins w:id="4034" w:author="Julio Li" w:date="2020-05-13T15:28:00Z"/>
              <w:del w:id="4035" w:author="Kevin Gu" w:date="2020-05-21T10:53:00Z"/>
              <w:noProof/>
              <w:lang w:val="en-US" w:eastAsia="zh-CN"/>
            </w:rPr>
          </w:rPrChange>
        </w:rPr>
      </w:pPr>
      <w:ins w:id="4036" w:author="Julio Li" w:date="2020-05-13T15:28:00Z">
        <w:del w:id="4037" w:author="Kevin Gu" w:date="2020-05-21T10:53:00Z">
          <w:r w:rsidRPr="00876437" w:rsidDel="002F5192">
            <w:rPr>
              <w:strike/>
              <w:noProof/>
              <w:lang w:val="en-GB" w:eastAsia="zh-CN"/>
              <w:rPrChange w:id="4038" w:author="Kevin Gu" w:date="2020-05-18T10:36:00Z">
                <w:rPr>
                  <w:noProof/>
                  <w:lang w:val="en-US" w:eastAsia="zh-CN"/>
                </w:rPr>
              </w:rPrChange>
            </w:rPr>
            <w:delText>Server,HSM</w:delText>
          </w:r>
          <w:bookmarkStart w:id="4039" w:name="_Toc40965056"/>
          <w:bookmarkStart w:id="4040" w:name="_Toc40965411"/>
          <w:bookmarkStart w:id="4041" w:name="_Toc40965764"/>
          <w:bookmarkStart w:id="4042" w:name="_Toc40966116"/>
          <w:bookmarkStart w:id="4043" w:name="_Toc40966469"/>
          <w:bookmarkStart w:id="4044" w:name="_Toc40966821"/>
          <w:bookmarkStart w:id="4045" w:name="_Toc40967175"/>
          <w:bookmarkStart w:id="4046" w:name="_Toc40967529"/>
          <w:bookmarkStart w:id="4047" w:name="_Toc40967883"/>
          <w:bookmarkStart w:id="4048" w:name="_Toc40968237"/>
          <w:bookmarkStart w:id="4049" w:name="_Toc40969293"/>
          <w:bookmarkStart w:id="4050" w:name="_Toc40969649"/>
          <w:bookmarkStart w:id="4051" w:name="_Toc43387033"/>
          <w:bookmarkEnd w:id="4039"/>
          <w:bookmarkEnd w:id="4040"/>
          <w:bookmarkEnd w:id="4041"/>
          <w:bookmarkEnd w:id="4042"/>
          <w:bookmarkEnd w:id="4043"/>
          <w:bookmarkEnd w:id="4044"/>
          <w:bookmarkEnd w:id="4045"/>
          <w:bookmarkEnd w:id="4046"/>
          <w:bookmarkEnd w:id="4047"/>
          <w:bookmarkEnd w:id="4048"/>
          <w:bookmarkEnd w:id="4049"/>
          <w:bookmarkEnd w:id="4050"/>
          <w:bookmarkEnd w:id="4051"/>
        </w:del>
      </w:ins>
    </w:p>
    <w:p w14:paraId="01B3B02D" w14:textId="02AA34F6" w:rsidR="00303A1E" w:rsidRPr="00876437" w:rsidDel="002F5192" w:rsidRDefault="00303A1E" w:rsidP="00303A1E">
      <w:pPr>
        <w:rPr>
          <w:ins w:id="4052" w:author="Julio Li" w:date="2020-05-13T15:21:00Z"/>
          <w:del w:id="4053" w:author="Kevin Gu" w:date="2020-05-21T10:53:00Z"/>
          <w:strike/>
          <w:noProof/>
          <w:lang w:val="en-GB" w:eastAsia="zh-CN"/>
          <w:rPrChange w:id="4054" w:author="Kevin Gu" w:date="2020-05-18T10:36:00Z">
            <w:rPr>
              <w:ins w:id="4055" w:author="Julio Li" w:date="2020-05-13T15:21:00Z"/>
              <w:del w:id="4056" w:author="Kevin Gu" w:date="2020-05-21T10:53:00Z"/>
              <w:noProof/>
              <w:lang w:val="en-US" w:eastAsia="zh-CN"/>
            </w:rPr>
          </w:rPrChange>
        </w:rPr>
      </w:pPr>
      <w:ins w:id="4057" w:author="Julio Li" w:date="2020-05-13T15:28:00Z">
        <w:del w:id="4058" w:author="Kevin Gu" w:date="2020-05-21T10:53:00Z">
          <w:r w:rsidRPr="00876437" w:rsidDel="002F5192">
            <w:rPr>
              <w:rFonts w:hint="eastAsia"/>
              <w:strike/>
              <w:noProof/>
              <w:lang w:val="en-GB" w:eastAsia="zh-CN"/>
              <w:rPrChange w:id="4059" w:author="Kevin Gu" w:date="2020-05-18T10:36:00Z">
                <w:rPr>
                  <w:rFonts w:hint="eastAsia"/>
                  <w:noProof/>
                  <w:lang w:val="en-US" w:eastAsia="zh-CN"/>
                </w:rPr>
              </w:rPrChange>
            </w:rPr>
            <w:delText>服务器、加密机</w:delText>
          </w:r>
        </w:del>
      </w:ins>
      <w:bookmarkStart w:id="4060" w:name="_Toc40965057"/>
      <w:bookmarkStart w:id="4061" w:name="_Toc40965412"/>
      <w:bookmarkStart w:id="4062" w:name="_Toc40965765"/>
      <w:bookmarkStart w:id="4063" w:name="_Toc40966117"/>
      <w:bookmarkStart w:id="4064" w:name="_Toc40966470"/>
      <w:bookmarkStart w:id="4065" w:name="_Toc40966822"/>
      <w:bookmarkStart w:id="4066" w:name="_Toc40967176"/>
      <w:bookmarkStart w:id="4067" w:name="_Toc40967530"/>
      <w:bookmarkStart w:id="4068" w:name="_Toc40967884"/>
      <w:bookmarkStart w:id="4069" w:name="_Toc40968238"/>
      <w:bookmarkStart w:id="4070" w:name="_Toc40969294"/>
      <w:bookmarkStart w:id="4071" w:name="_Toc40969650"/>
      <w:bookmarkStart w:id="4072" w:name="_Toc43387034"/>
      <w:bookmarkEnd w:id="4060"/>
      <w:bookmarkEnd w:id="4061"/>
      <w:bookmarkEnd w:id="4062"/>
      <w:bookmarkEnd w:id="4063"/>
      <w:bookmarkEnd w:id="4064"/>
      <w:bookmarkEnd w:id="4065"/>
      <w:bookmarkEnd w:id="4066"/>
      <w:bookmarkEnd w:id="4067"/>
      <w:bookmarkEnd w:id="4068"/>
      <w:bookmarkEnd w:id="4069"/>
      <w:bookmarkEnd w:id="4070"/>
      <w:bookmarkEnd w:id="4071"/>
      <w:bookmarkEnd w:id="4072"/>
    </w:p>
    <w:p w14:paraId="73582099" w14:textId="46C6BD34" w:rsidR="00CB20EE" w:rsidRPr="00876437" w:rsidDel="002F5192" w:rsidRDefault="00CB20EE" w:rsidP="00181CF1">
      <w:pPr>
        <w:pStyle w:val="ListParagraph"/>
        <w:numPr>
          <w:ilvl w:val="0"/>
          <w:numId w:val="12"/>
        </w:numPr>
        <w:spacing w:after="0" w:line="276" w:lineRule="auto"/>
        <w:rPr>
          <w:del w:id="4073" w:author="Kevin Gu" w:date="2020-05-21T10:53:00Z"/>
          <w:strike/>
          <w:noProof/>
          <w:lang w:val="en-GB"/>
          <w:rPrChange w:id="4074" w:author="Kevin Gu" w:date="2020-05-18T10:36:00Z">
            <w:rPr>
              <w:del w:id="4075" w:author="Kevin Gu" w:date="2020-05-21T10:53:00Z"/>
              <w:noProof/>
              <w:lang w:val="en-US"/>
            </w:rPr>
          </w:rPrChange>
        </w:rPr>
      </w:pPr>
      <w:commentRangeStart w:id="4076"/>
      <w:del w:id="4077" w:author="Kevin Gu" w:date="2020-05-21T10:53:00Z">
        <w:r w:rsidRPr="00876437" w:rsidDel="002F5192">
          <w:rPr>
            <w:b/>
            <w:strike/>
            <w:noProof/>
            <w:lang w:val="en-GB"/>
            <w:rPrChange w:id="4078" w:author="Kevin Gu" w:date="2020-05-18T10:36:00Z">
              <w:rPr>
                <w:b/>
                <w:noProof/>
                <w:lang w:val="en-US"/>
              </w:rPr>
            </w:rPrChange>
          </w:rPr>
          <w:delText>Strictly Confidential:</w:delText>
        </w:r>
        <w:r w:rsidRPr="00876437" w:rsidDel="002F5192">
          <w:rPr>
            <w:strike/>
            <w:noProof/>
            <w:lang w:val="en-GB"/>
            <w:rPrChange w:id="4079" w:author="Kevin Gu" w:date="2020-05-18T10:36:00Z">
              <w:rPr>
                <w:noProof/>
                <w:lang w:val="en-US"/>
              </w:rPr>
            </w:rPrChange>
          </w:rPr>
          <w:delText xml:space="preserve"> Disclosing this information to unauthorized persons would jeopardize the company's existence or cause severe and permanent damage to the company's reputation and competitiveness (severity: high to threat to existence). Such as the physical security measures deployment map, </w:delText>
        </w:r>
        <w:r w:rsidR="001331FE" w:rsidRPr="00876437" w:rsidDel="002F5192">
          <w:rPr>
            <w:strike/>
            <w:noProof/>
            <w:lang w:val="en-GB"/>
            <w:rPrChange w:id="4080" w:author="Kevin Gu" w:date="2020-05-18T10:36:00Z">
              <w:rPr>
                <w:noProof/>
                <w:lang w:val="en-US"/>
              </w:rPr>
            </w:rPrChange>
          </w:rPr>
          <w:delText xml:space="preserve">detailed </w:delText>
        </w:r>
        <w:r w:rsidRPr="00876437" w:rsidDel="002F5192">
          <w:rPr>
            <w:strike/>
            <w:noProof/>
            <w:lang w:val="en-GB"/>
            <w:rPrChange w:id="4081" w:author="Kevin Gu" w:date="2020-05-18T10:36:00Z">
              <w:rPr>
                <w:noProof/>
                <w:lang w:val="en-US"/>
              </w:rPr>
            </w:rPrChange>
          </w:rPr>
          <w:delText>network topology, firewall configuration strategy, company business contract and production plan, etc.</w:delText>
        </w:r>
        <w:bookmarkStart w:id="4082" w:name="_Toc40965058"/>
        <w:bookmarkStart w:id="4083" w:name="_Toc40965413"/>
        <w:bookmarkStart w:id="4084" w:name="_Toc40965766"/>
        <w:bookmarkStart w:id="4085" w:name="_Toc40966118"/>
        <w:bookmarkStart w:id="4086" w:name="_Toc40966471"/>
        <w:bookmarkStart w:id="4087" w:name="_Toc40966823"/>
        <w:bookmarkStart w:id="4088" w:name="_Toc40967177"/>
        <w:bookmarkStart w:id="4089" w:name="_Toc40967531"/>
        <w:bookmarkStart w:id="4090" w:name="_Toc40967885"/>
        <w:bookmarkStart w:id="4091" w:name="_Toc40968239"/>
        <w:bookmarkStart w:id="4092" w:name="_Toc40969295"/>
        <w:bookmarkStart w:id="4093" w:name="_Toc40969651"/>
        <w:bookmarkStart w:id="4094" w:name="_Toc43387035"/>
        <w:bookmarkEnd w:id="4082"/>
        <w:bookmarkEnd w:id="4083"/>
        <w:bookmarkEnd w:id="4084"/>
        <w:bookmarkEnd w:id="4085"/>
        <w:bookmarkEnd w:id="4086"/>
        <w:bookmarkEnd w:id="4087"/>
        <w:bookmarkEnd w:id="4088"/>
        <w:bookmarkEnd w:id="4089"/>
        <w:bookmarkEnd w:id="4090"/>
        <w:bookmarkEnd w:id="4091"/>
        <w:bookmarkEnd w:id="4092"/>
        <w:bookmarkEnd w:id="4093"/>
        <w:bookmarkEnd w:id="4094"/>
      </w:del>
    </w:p>
    <w:p w14:paraId="16E78A31" w14:textId="2C13DAEC" w:rsidR="001D54DD" w:rsidRPr="00876437" w:rsidDel="002F5192" w:rsidRDefault="001D54DD">
      <w:pPr>
        <w:pStyle w:val="ListParagraph"/>
        <w:spacing w:after="0" w:line="276" w:lineRule="auto"/>
        <w:ind w:left="1080"/>
        <w:rPr>
          <w:del w:id="4095" w:author="Kevin Gu" w:date="2020-05-21T10:53:00Z"/>
          <w:strike/>
          <w:noProof/>
          <w:lang w:val="en-GB" w:eastAsia="zh-CN"/>
          <w:rPrChange w:id="4096" w:author="Kevin Gu" w:date="2020-05-18T10:36:00Z">
            <w:rPr>
              <w:del w:id="4097" w:author="Kevin Gu" w:date="2020-05-21T10:53:00Z"/>
              <w:noProof/>
              <w:lang w:val="en-US" w:eastAsia="zh-CN"/>
            </w:rPr>
          </w:rPrChange>
        </w:rPr>
        <w:pPrChange w:id="4098" w:author="Marc Gomez" w:date="2019-11-13T07:59:00Z">
          <w:pPr>
            <w:pStyle w:val="ListParagraph"/>
            <w:numPr>
              <w:numId w:val="12"/>
            </w:numPr>
            <w:spacing w:after="0" w:line="276" w:lineRule="auto"/>
            <w:ind w:left="1080" w:hanging="360"/>
          </w:pPr>
        </w:pPrChange>
      </w:pPr>
      <w:del w:id="4099" w:author="Kevin Gu" w:date="2020-05-21T10:53:00Z">
        <w:r w:rsidRPr="00876437" w:rsidDel="002F5192">
          <w:rPr>
            <w:rFonts w:hint="eastAsia"/>
            <w:b/>
            <w:strike/>
            <w:noProof/>
            <w:lang w:val="en-GB" w:eastAsia="zh-CN"/>
            <w:rPrChange w:id="4100" w:author="Kevin Gu" w:date="2020-05-18T10:36:00Z">
              <w:rPr>
                <w:rFonts w:hint="eastAsia"/>
                <w:b/>
                <w:noProof/>
                <w:lang w:val="en-US" w:eastAsia="zh-CN"/>
              </w:rPr>
            </w:rPrChange>
          </w:rPr>
          <w:delText>高机密</w:delText>
        </w:r>
        <w:r w:rsidR="00122BB0" w:rsidRPr="00876437" w:rsidDel="002F5192">
          <w:rPr>
            <w:rFonts w:hint="eastAsia"/>
            <w:b/>
            <w:strike/>
            <w:noProof/>
            <w:lang w:val="en-GB" w:eastAsia="zh-CN"/>
            <w:rPrChange w:id="4101" w:author="Kevin Gu" w:date="2020-05-18T10:36:00Z">
              <w:rPr>
                <w:rFonts w:hint="eastAsia"/>
                <w:b/>
                <w:noProof/>
                <w:lang w:val="en-US" w:eastAsia="zh-CN"/>
              </w:rPr>
            </w:rPrChange>
          </w:rPr>
          <w:delText>：</w:delText>
        </w:r>
        <w:r w:rsidR="00122BB0" w:rsidRPr="00876437" w:rsidDel="002F5192">
          <w:rPr>
            <w:rFonts w:hint="eastAsia"/>
            <w:bCs/>
            <w:strike/>
            <w:noProof/>
            <w:lang w:val="en-GB" w:eastAsia="zh-CN"/>
            <w:rPrChange w:id="4102" w:author="Kevin Gu" w:date="2020-05-18T10:36:00Z">
              <w:rPr>
                <w:rFonts w:hint="eastAsia"/>
                <w:bCs/>
                <w:noProof/>
                <w:lang w:val="en-US" w:eastAsia="zh-CN"/>
              </w:rPr>
            </w:rPrChange>
          </w:rPr>
          <w:delText>向未经授权的人披露该信息将危害公司的存在，或对公司的声誉和竞争力造成严重和永久性的损害</w:delText>
        </w:r>
        <w:r w:rsidR="00122BB0" w:rsidRPr="00876437" w:rsidDel="002F5192">
          <w:rPr>
            <w:bCs/>
            <w:strike/>
            <w:noProof/>
            <w:lang w:val="en-GB" w:eastAsia="zh-CN"/>
            <w:rPrChange w:id="4103" w:author="Kevin Gu" w:date="2020-05-18T10:36:00Z">
              <w:rPr>
                <w:bCs/>
                <w:noProof/>
                <w:lang w:val="en-US" w:eastAsia="zh-CN"/>
              </w:rPr>
            </w:rPrChange>
          </w:rPr>
          <w:delText>(</w:delText>
        </w:r>
        <w:r w:rsidR="00122BB0" w:rsidRPr="00876437" w:rsidDel="002F5192">
          <w:rPr>
            <w:rFonts w:hint="eastAsia"/>
            <w:bCs/>
            <w:strike/>
            <w:noProof/>
            <w:lang w:val="en-GB" w:eastAsia="zh-CN"/>
            <w:rPrChange w:id="4104" w:author="Kevin Gu" w:date="2020-05-18T10:36:00Z">
              <w:rPr>
                <w:rFonts w:hint="eastAsia"/>
                <w:bCs/>
                <w:noProof/>
                <w:lang w:val="en-US" w:eastAsia="zh-CN"/>
              </w:rPr>
            </w:rPrChange>
          </w:rPr>
          <w:delText>严重程度</w:delText>
        </w:r>
        <w:r w:rsidR="00122BB0" w:rsidRPr="00876437" w:rsidDel="002F5192">
          <w:rPr>
            <w:bCs/>
            <w:strike/>
            <w:noProof/>
            <w:lang w:val="en-GB" w:eastAsia="zh-CN"/>
            <w:rPrChange w:id="4105" w:author="Kevin Gu" w:date="2020-05-18T10:36:00Z">
              <w:rPr>
                <w:bCs/>
                <w:noProof/>
                <w:lang w:val="en-US" w:eastAsia="zh-CN"/>
              </w:rPr>
            </w:rPrChange>
          </w:rPr>
          <w:delText>:</w:delText>
        </w:r>
        <w:r w:rsidR="00122BB0" w:rsidRPr="00876437" w:rsidDel="002F5192">
          <w:rPr>
            <w:rFonts w:hint="eastAsia"/>
            <w:bCs/>
            <w:strike/>
            <w:noProof/>
            <w:lang w:val="en-GB" w:eastAsia="zh-CN"/>
            <w:rPrChange w:id="4106" w:author="Kevin Gu" w:date="2020-05-18T10:36:00Z">
              <w:rPr>
                <w:rFonts w:hint="eastAsia"/>
                <w:bCs/>
                <w:noProof/>
                <w:lang w:val="en-US" w:eastAsia="zh-CN"/>
              </w:rPr>
            </w:rPrChange>
          </w:rPr>
          <w:delText>对公司存在的高度威胁</w:delText>
        </w:r>
        <w:r w:rsidR="00122BB0" w:rsidRPr="00876437" w:rsidDel="002F5192">
          <w:rPr>
            <w:bCs/>
            <w:strike/>
            <w:noProof/>
            <w:lang w:val="en-GB" w:eastAsia="zh-CN"/>
            <w:rPrChange w:id="4107" w:author="Kevin Gu" w:date="2020-05-18T10:36:00Z">
              <w:rPr>
                <w:bCs/>
                <w:noProof/>
                <w:lang w:val="en-US" w:eastAsia="zh-CN"/>
              </w:rPr>
            </w:rPrChange>
          </w:rPr>
          <w:delText>)</w:delText>
        </w:r>
        <w:r w:rsidR="00122BB0" w:rsidRPr="00876437" w:rsidDel="002F5192">
          <w:rPr>
            <w:rFonts w:hint="eastAsia"/>
            <w:bCs/>
            <w:strike/>
            <w:noProof/>
            <w:lang w:val="en-GB" w:eastAsia="zh-CN"/>
            <w:rPrChange w:id="4108" w:author="Kevin Gu" w:date="2020-05-18T10:36:00Z">
              <w:rPr>
                <w:rFonts w:hint="eastAsia"/>
                <w:bCs/>
                <w:noProof/>
                <w:lang w:val="en-US" w:eastAsia="zh-CN"/>
              </w:rPr>
            </w:rPrChange>
          </w:rPr>
          <w:delText>。如物理安全措施部署图、详细的网络拓扑结构、防火墙配置策略、公司业务合同和生产计划等。</w:delText>
        </w:r>
        <w:bookmarkStart w:id="4109" w:name="_Toc40965059"/>
        <w:bookmarkStart w:id="4110" w:name="_Toc40965414"/>
        <w:bookmarkStart w:id="4111" w:name="_Toc40965767"/>
        <w:bookmarkStart w:id="4112" w:name="_Toc40966119"/>
        <w:bookmarkStart w:id="4113" w:name="_Toc40966472"/>
        <w:bookmarkStart w:id="4114" w:name="_Toc40966824"/>
        <w:bookmarkStart w:id="4115" w:name="_Toc40967178"/>
        <w:bookmarkStart w:id="4116" w:name="_Toc40967532"/>
        <w:bookmarkStart w:id="4117" w:name="_Toc40967886"/>
        <w:bookmarkStart w:id="4118" w:name="_Toc40968240"/>
        <w:bookmarkStart w:id="4119" w:name="_Toc40969296"/>
        <w:bookmarkStart w:id="4120" w:name="_Toc40969652"/>
        <w:bookmarkStart w:id="4121" w:name="_Toc43387036"/>
        <w:bookmarkEnd w:id="4109"/>
        <w:bookmarkEnd w:id="4110"/>
        <w:bookmarkEnd w:id="4111"/>
        <w:bookmarkEnd w:id="4112"/>
        <w:bookmarkEnd w:id="4113"/>
        <w:bookmarkEnd w:id="4114"/>
        <w:bookmarkEnd w:id="4115"/>
        <w:bookmarkEnd w:id="4116"/>
        <w:bookmarkEnd w:id="4117"/>
        <w:bookmarkEnd w:id="4118"/>
        <w:bookmarkEnd w:id="4119"/>
        <w:bookmarkEnd w:id="4120"/>
        <w:bookmarkEnd w:id="4121"/>
      </w:del>
    </w:p>
    <w:p w14:paraId="4BAD2FF9" w14:textId="22D5A34B" w:rsidR="00CB20EE" w:rsidRPr="00876437" w:rsidDel="002F5192" w:rsidRDefault="00CB20EE" w:rsidP="00181CF1">
      <w:pPr>
        <w:pStyle w:val="ListParagraph"/>
        <w:numPr>
          <w:ilvl w:val="0"/>
          <w:numId w:val="12"/>
        </w:numPr>
        <w:spacing w:after="0" w:line="276" w:lineRule="auto"/>
        <w:rPr>
          <w:del w:id="4122" w:author="Kevin Gu" w:date="2020-05-21T10:53:00Z"/>
          <w:strike/>
          <w:noProof/>
          <w:lang w:val="en-GB"/>
          <w:rPrChange w:id="4123" w:author="Kevin Gu" w:date="2020-05-18T10:36:00Z">
            <w:rPr>
              <w:del w:id="4124" w:author="Kevin Gu" w:date="2020-05-21T10:53:00Z"/>
              <w:noProof/>
              <w:lang w:val="en-US"/>
            </w:rPr>
          </w:rPrChange>
        </w:rPr>
      </w:pPr>
      <w:del w:id="4125" w:author="Kevin Gu" w:date="2020-05-21T10:53:00Z">
        <w:r w:rsidRPr="00876437" w:rsidDel="002F5192">
          <w:rPr>
            <w:b/>
            <w:strike/>
            <w:noProof/>
            <w:lang w:val="en-GB"/>
            <w:rPrChange w:id="4126" w:author="Kevin Gu" w:date="2020-05-18T10:36:00Z">
              <w:rPr>
                <w:b/>
                <w:noProof/>
                <w:lang w:val="en-US"/>
              </w:rPr>
            </w:rPrChange>
          </w:rPr>
          <w:delText>Confidential</w:delText>
        </w:r>
        <w:r w:rsidRPr="00876437" w:rsidDel="002F5192">
          <w:rPr>
            <w:strike/>
            <w:noProof/>
            <w:lang w:val="en-GB"/>
            <w:rPrChange w:id="4127" w:author="Kevin Gu" w:date="2020-05-18T10:36:00Z">
              <w:rPr>
                <w:noProof/>
                <w:lang w:val="en-US"/>
              </w:rPr>
            </w:rPrChange>
          </w:rPr>
          <w:delText>: Information in this category can be shared with business partners (severity: medium) under certain circumstances. Such as the the production data and flow document, testing g</w:delText>
        </w:r>
        <w:r w:rsidR="00855EFD" w:rsidRPr="00876437" w:rsidDel="002F5192">
          <w:rPr>
            <w:strike/>
            <w:noProof/>
            <w:lang w:val="en-GB"/>
            <w:rPrChange w:id="4128" w:author="Kevin Gu" w:date="2020-05-18T10:36:00Z">
              <w:rPr>
                <w:noProof/>
                <w:lang w:val="en-US"/>
              </w:rPr>
            </w:rPrChange>
          </w:rPr>
          <w:delText>uidance, parameters and result</w:delText>
        </w:r>
        <w:r w:rsidR="001331FE" w:rsidRPr="00876437" w:rsidDel="002F5192">
          <w:rPr>
            <w:strike/>
            <w:noProof/>
            <w:lang w:val="en-GB"/>
            <w:rPrChange w:id="4129" w:author="Kevin Gu" w:date="2020-05-18T10:36:00Z">
              <w:rPr>
                <w:noProof/>
                <w:lang w:val="en-US"/>
              </w:rPr>
            </w:rPrChange>
          </w:rPr>
          <w:delText xml:space="preserve">, </w:delText>
        </w:r>
        <w:r w:rsidRPr="00876437" w:rsidDel="002F5192">
          <w:rPr>
            <w:strike/>
            <w:noProof/>
            <w:lang w:val="en-GB"/>
            <w:rPrChange w:id="4130" w:author="Kevin Gu" w:date="2020-05-18T10:36:00Z">
              <w:rPr>
                <w:noProof/>
                <w:lang w:val="en-US"/>
              </w:rPr>
            </w:rPrChange>
          </w:rPr>
          <w:delText>etc.</w:delText>
        </w:r>
        <w:bookmarkStart w:id="4131" w:name="_Toc40965060"/>
        <w:bookmarkStart w:id="4132" w:name="_Toc40965415"/>
        <w:bookmarkStart w:id="4133" w:name="_Toc40965768"/>
        <w:bookmarkStart w:id="4134" w:name="_Toc40966120"/>
        <w:bookmarkStart w:id="4135" w:name="_Toc40966473"/>
        <w:bookmarkStart w:id="4136" w:name="_Toc40966825"/>
        <w:bookmarkStart w:id="4137" w:name="_Toc40967179"/>
        <w:bookmarkStart w:id="4138" w:name="_Toc40967533"/>
        <w:bookmarkStart w:id="4139" w:name="_Toc40967887"/>
        <w:bookmarkStart w:id="4140" w:name="_Toc40968241"/>
        <w:bookmarkStart w:id="4141" w:name="_Toc40969297"/>
        <w:bookmarkStart w:id="4142" w:name="_Toc40969653"/>
        <w:bookmarkStart w:id="4143" w:name="_Toc43387037"/>
        <w:bookmarkEnd w:id="4131"/>
        <w:bookmarkEnd w:id="4132"/>
        <w:bookmarkEnd w:id="4133"/>
        <w:bookmarkEnd w:id="4134"/>
        <w:bookmarkEnd w:id="4135"/>
        <w:bookmarkEnd w:id="4136"/>
        <w:bookmarkEnd w:id="4137"/>
        <w:bookmarkEnd w:id="4138"/>
        <w:bookmarkEnd w:id="4139"/>
        <w:bookmarkEnd w:id="4140"/>
        <w:bookmarkEnd w:id="4141"/>
        <w:bookmarkEnd w:id="4142"/>
        <w:bookmarkEnd w:id="4143"/>
      </w:del>
    </w:p>
    <w:p w14:paraId="4E1649CF" w14:textId="775A9495" w:rsidR="00122BB0" w:rsidRPr="00876437" w:rsidDel="002F5192" w:rsidRDefault="00122BB0">
      <w:pPr>
        <w:pStyle w:val="ListParagraph"/>
        <w:spacing w:after="0" w:line="276" w:lineRule="auto"/>
        <w:ind w:left="1080"/>
        <w:rPr>
          <w:del w:id="4144" w:author="Kevin Gu" w:date="2020-05-21T10:53:00Z"/>
          <w:strike/>
          <w:noProof/>
          <w:lang w:val="en-GB" w:eastAsia="zh-CN"/>
          <w:rPrChange w:id="4145" w:author="Kevin Gu" w:date="2020-05-18T10:36:00Z">
            <w:rPr>
              <w:del w:id="4146" w:author="Kevin Gu" w:date="2020-05-21T10:53:00Z"/>
              <w:noProof/>
              <w:lang w:val="en-US" w:eastAsia="zh-CN"/>
            </w:rPr>
          </w:rPrChange>
        </w:rPr>
        <w:pPrChange w:id="4147" w:author="Marc Gomez" w:date="2019-11-13T07:59:00Z">
          <w:pPr>
            <w:pStyle w:val="ListParagraph"/>
            <w:numPr>
              <w:numId w:val="12"/>
            </w:numPr>
            <w:spacing w:after="0" w:line="276" w:lineRule="auto"/>
            <w:ind w:left="1080" w:hanging="360"/>
          </w:pPr>
        </w:pPrChange>
      </w:pPr>
      <w:del w:id="4148" w:author="Kevin Gu" w:date="2020-05-21T10:53:00Z">
        <w:r w:rsidRPr="00876437" w:rsidDel="002F5192">
          <w:rPr>
            <w:rFonts w:hint="eastAsia"/>
            <w:b/>
            <w:strike/>
            <w:noProof/>
            <w:lang w:val="en-GB" w:eastAsia="zh-CN"/>
            <w:rPrChange w:id="4149" w:author="Kevin Gu" w:date="2020-05-18T10:36:00Z">
              <w:rPr>
                <w:rFonts w:hint="eastAsia"/>
                <w:b/>
                <w:noProof/>
                <w:lang w:val="en-US" w:eastAsia="zh-CN"/>
              </w:rPr>
            </w:rPrChange>
          </w:rPr>
          <w:delText>机密</w:delText>
        </w:r>
        <w:r w:rsidRPr="00876437" w:rsidDel="002F5192">
          <w:rPr>
            <w:rFonts w:hint="eastAsia"/>
            <w:strike/>
            <w:noProof/>
            <w:lang w:val="en-GB" w:eastAsia="zh-CN"/>
            <w:rPrChange w:id="4150" w:author="Kevin Gu" w:date="2020-05-18T10:36:00Z">
              <w:rPr>
                <w:rFonts w:hint="eastAsia"/>
                <w:noProof/>
                <w:lang w:val="en-US" w:eastAsia="zh-CN"/>
              </w:rPr>
            </w:rPrChange>
          </w:rPr>
          <w:delText>：在某些情况下，此类别中的信息可以与业务伙伴共享</w:delText>
        </w:r>
        <w:r w:rsidRPr="00876437" w:rsidDel="002F5192">
          <w:rPr>
            <w:strike/>
            <w:noProof/>
            <w:lang w:val="en-GB" w:eastAsia="zh-CN"/>
            <w:rPrChange w:id="4151" w:author="Kevin Gu" w:date="2020-05-18T10:36:00Z">
              <w:rPr>
                <w:noProof/>
                <w:lang w:val="en-US" w:eastAsia="zh-CN"/>
              </w:rPr>
            </w:rPrChange>
          </w:rPr>
          <w:delText>(</w:delText>
        </w:r>
        <w:r w:rsidRPr="00876437" w:rsidDel="002F5192">
          <w:rPr>
            <w:rFonts w:hint="eastAsia"/>
            <w:strike/>
            <w:noProof/>
            <w:lang w:val="en-GB" w:eastAsia="zh-CN"/>
            <w:rPrChange w:id="4152" w:author="Kevin Gu" w:date="2020-05-18T10:36:00Z">
              <w:rPr>
                <w:rFonts w:hint="eastAsia"/>
                <w:noProof/>
                <w:lang w:val="en-US" w:eastAsia="zh-CN"/>
              </w:rPr>
            </w:rPrChange>
          </w:rPr>
          <w:delText>严重程度</w:delText>
        </w:r>
        <w:r w:rsidRPr="00876437" w:rsidDel="002F5192">
          <w:rPr>
            <w:strike/>
            <w:noProof/>
            <w:lang w:val="en-GB" w:eastAsia="zh-CN"/>
            <w:rPrChange w:id="4153" w:author="Kevin Gu" w:date="2020-05-18T10:36:00Z">
              <w:rPr>
                <w:noProof/>
                <w:lang w:val="en-US" w:eastAsia="zh-CN"/>
              </w:rPr>
            </w:rPrChange>
          </w:rPr>
          <w:delText>:</w:delText>
        </w:r>
        <w:r w:rsidRPr="00876437" w:rsidDel="002F5192">
          <w:rPr>
            <w:rFonts w:hint="eastAsia"/>
            <w:strike/>
            <w:noProof/>
            <w:lang w:val="en-GB" w:eastAsia="zh-CN"/>
            <w:rPrChange w:id="4154" w:author="Kevin Gu" w:date="2020-05-18T10:36:00Z">
              <w:rPr>
                <w:rFonts w:hint="eastAsia"/>
                <w:noProof/>
                <w:lang w:val="en-US" w:eastAsia="zh-CN"/>
              </w:rPr>
            </w:rPrChange>
          </w:rPr>
          <w:delText>中等</w:delText>
        </w:r>
        <w:r w:rsidRPr="00876437" w:rsidDel="002F5192">
          <w:rPr>
            <w:strike/>
            <w:noProof/>
            <w:lang w:val="en-GB" w:eastAsia="zh-CN"/>
            <w:rPrChange w:id="4155" w:author="Kevin Gu" w:date="2020-05-18T10:36:00Z">
              <w:rPr>
                <w:noProof/>
                <w:lang w:val="en-US" w:eastAsia="zh-CN"/>
              </w:rPr>
            </w:rPrChange>
          </w:rPr>
          <w:delText>)</w:delText>
        </w:r>
        <w:r w:rsidRPr="00876437" w:rsidDel="002F5192">
          <w:rPr>
            <w:rFonts w:hint="eastAsia"/>
            <w:strike/>
            <w:noProof/>
            <w:lang w:val="en-GB" w:eastAsia="zh-CN"/>
            <w:rPrChange w:id="4156" w:author="Kevin Gu" w:date="2020-05-18T10:36:00Z">
              <w:rPr>
                <w:rFonts w:hint="eastAsia"/>
                <w:noProof/>
                <w:lang w:val="en-US" w:eastAsia="zh-CN"/>
              </w:rPr>
            </w:rPrChange>
          </w:rPr>
          <w:delText>。如生产数据和流程文件，测试指导，参数和结果等</w:delText>
        </w:r>
        <w:bookmarkStart w:id="4157" w:name="_Toc40965061"/>
        <w:bookmarkStart w:id="4158" w:name="_Toc40965416"/>
        <w:bookmarkStart w:id="4159" w:name="_Toc40965769"/>
        <w:bookmarkStart w:id="4160" w:name="_Toc40966121"/>
        <w:bookmarkStart w:id="4161" w:name="_Toc40966474"/>
        <w:bookmarkStart w:id="4162" w:name="_Toc40966826"/>
        <w:bookmarkStart w:id="4163" w:name="_Toc40967180"/>
        <w:bookmarkStart w:id="4164" w:name="_Toc40967534"/>
        <w:bookmarkStart w:id="4165" w:name="_Toc40967888"/>
        <w:bookmarkStart w:id="4166" w:name="_Toc40968242"/>
        <w:bookmarkStart w:id="4167" w:name="_Toc40969298"/>
        <w:bookmarkStart w:id="4168" w:name="_Toc40969654"/>
        <w:bookmarkStart w:id="4169" w:name="_Toc43387038"/>
        <w:bookmarkEnd w:id="4157"/>
        <w:bookmarkEnd w:id="4158"/>
        <w:bookmarkEnd w:id="4159"/>
        <w:bookmarkEnd w:id="4160"/>
        <w:bookmarkEnd w:id="4161"/>
        <w:bookmarkEnd w:id="4162"/>
        <w:bookmarkEnd w:id="4163"/>
        <w:bookmarkEnd w:id="4164"/>
        <w:bookmarkEnd w:id="4165"/>
        <w:bookmarkEnd w:id="4166"/>
        <w:bookmarkEnd w:id="4167"/>
        <w:bookmarkEnd w:id="4168"/>
        <w:bookmarkEnd w:id="4169"/>
      </w:del>
    </w:p>
    <w:p w14:paraId="481A68AF" w14:textId="754715C1" w:rsidR="00CB20EE" w:rsidRPr="00876437" w:rsidDel="002F5192" w:rsidRDefault="00CB20EE" w:rsidP="00181CF1">
      <w:pPr>
        <w:pStyle w:val="ListParagraph"/>
        <w:numPr>
          <w:ilvl w:val="0"/>
          <w:numId w:val="12"/>
        </w:numPr>
        <w:spacing w:after="0" w:line="276" w:lineRule="auto"/>
        <w:rPr>
          <w:del w:id="4170" w:author="Kevin Gu" w:date="2020-05-21T10:53:00Z"/>
          <w:strike/>
          <w:noProof/>
          <w:lang w:val="en-GB"/>
          <w:rPrChange w:id="4171" w:author="Kevin Gu" w:date="2020-05-18T10:36:00Z">
            <w:rPr>
              <w:del w:id="4172" w:author="Kevin Gu" w:date="2020-05-21T10:53:00Z"/>
              <w:noProof/>
              <w:lang w:val="en-US"/>
            </w:rPr>
          </w:rPrChange>
        </w:rPr>
      </w:pPr>
      <w:del w:id="4173" w:author="Kevin Gu" w:date="2020-05-21T10:53:00Z">
        <w:r w:rsidRPr="00876437" w:rsidDel="002F5192">
          <w:rPr>
            <w:b/>
            <w:strike/>
            <w:noProof/>
            <w:lang w:val="en-GB"/>
            <w:rPrChange w:id="4174" w:author="Kevin Gu" w:date="2020-05-18T10:36:00Z">
              <w:rPr>
                <w:b/>
                <w:noProof/>
                <w:lang w:val="en-US"/>
              </w:rPr>
            </w:rPrChange>
          </w:rPr>
          <w:delText>Internal</w:delText>
        </w:r>
        <w:r w:rsidRPr="00876437" w:rsidDel="002F5192">
          <w:rPr>
            <w:strike/>
            <w:noProof/>
            <w:lang w:val="en-GB"/>
            <w:rPrChange w:id="4175" w:author="Kevin Gu" w:date="2020-05-18T10:36:00Z">
              <w:rPr>
                <w:noProof/>
                <w:lang w:val="en-US"/>
              </w:rPr>
            </w:rPrChange>
          </w:rPr>
          <w:delText xml:space="preserve">: Disclosing this information to unauthorized persons could possibly have a negative impact on </w:delText>
        </w:r>
        <w:r w:rsidR="008543CE" w:rsidRPr="00876437" w:rsidDel="002F5192">
          <w:rPr>
            <w:strike/>
            <w:lang w:val="en-GB"/>
            <w:rPrChange w:id="4176" w:author="Kevin Gu" w:date="2020-05-18T10:36:00Z">
              <w:rPr/>
            </w:rPrChange>
          </w:rPr>
          <w:fldChar w:fldCharType="begin"/>
        </w:r>
        <w:r w:rsidR="008543CE" w:rsidRPr="00876437" w:rsidDel="002F5192">
          <w:rPr>
            <w:strike/>
            <w:lang w:val="en-GB"/>
            <w:rPrChange w:id="4177" w:author="Kevin Gu" w:date="2020-05-18T10:36:00Z">
              <w:rPr>
                <w:lang w:val="en-US"/>
              </w:rPr>
            </w:rPrChange>
          </w:rPr>
          <w:delInstrText xml:space="preserve"> DOCPROPERTY  app_developer  \* MERGEFORMAT </w:delInstrText>
        </w:r>
        <w:r w:rsidR="008543CE" w:rsidRPr="00876437" w:rsidDel="002F5192">
          <w:rPr>
            <w:strike/>
            <w:lang w:val="en-GB"/>
            <w:rPrChange w:id="4178" w:author="Kevin Gu" w:date="2020-05-18T10:36:00Z">
              <w:rPr>
                <w:lang w:val="en-US"/>
              </w:rPr>
            </w:rPrChange>
          </w:rPr>
          <w:fldChar w:fldCharType="separate"/>
        </w:r>
        <w:r w:rsidR="00F20899" w:rsidRPr="00876437" w:rsidDel="002F5192">
          <w:rPr>
            <w:strike/>
            <w:lang w:val="en-GB"/>
            <w:rPrChange w:id="4179" w:author="Kevin Gu" w:date="2020-05-18T10:36:00Z">
              <w:rPr>
                <w:lang w:val="en-US"/>
              </w:rPr>
            </w:rPrChange>
          </w:rPr>
          <w:delText>CTWY</w:delText>
        </w:r>
        <w:r w:rsidR="008543CE" w:rsidRPr="00876437" w:rsidDel="002F5192">
          <w:rPr>
            <w:strike/>
            <w:lang w:val="en-GB"/>
            <w:rPrChange w:id="4180" w:author="Kevin Gu" w:date="2020-05-18T10:36:00Z">
              <w:rPr>
                <w:lang w:val="en-US"/>
              </w:rPr>
            </w:rPrChange>
          </w:rPr>
          <w:fldChar w:fldCharType="end"/>
        </w:r>
        <w:r w:rsidRPr="00876437" w:rsidDel="002F5192">
          <w:rPr>
            <w:strike/>
            <w:noProof/>
            <w:lang w:val="en-GB"/>
            <w:rPrChange w:id="4181" w:author="Kevin Gu" w:date="2020-05-18T10:36:00Z">
              <w:rPr>
                <w:noProof/>
                <w:lang w:val="en-US"/>
              </w:rPr>
            </w:rPrChange>
          </w:rPr>
          <w:delText>'s business interests (severity: low). Such as the company policy,</w:delText>
        </w:r>
        <w:r w:rsidR="001331FE" w:rsidRPr="00876437" w:rsidDel="002F5192">
          <w:rPr>
            <w:strike/>
            <w:noProof/>
            <w:lang w:val="en-GB"/>
            <w:rPrChange w:id="4182" w:author="Kevin Gu" w:date="2020-05-18T10:36:00Z">
              <w:rPr>
                <w:noProof/>
                <w:lang w:val="en-US"/>
              </w:rPr>
            </w:rPrChange>
          </w:rPr>
          <w:delText xml:space="preserve"> internal</w:delText>
        </w:r>
        <w:r w:rsidRPr="00876437" w:rsidDel="002F5192">
          <w:rPr>
            <w:strike/>
            <w:noProof/>
            <w:lang w:val="en-GB"/>
            <w:rPrChange w:id="4183" w:author="Kevin Gu" w:date="2020-05-18T10:36:00Z">
              <w:rPr>
                <w:noProof/>
                <w:lang w:val="en-US"/>
              </w:rPr>
            </w:rPrChange>
          </w:rPr>
          <w:delText xml:space="preserve"> procedure and forms, etc.</w:delText>
        </w:r>
        <w:bookmarkStart w:id="4184" w:name="_Toc40965062"/>
        <w:bookmarkStart w:id="4185" w:name="_Toc40965417"/>
        <w:bookmarkStart w:id="4186" w:name="_Toc40965770"/>
        <w:bookmarkStart w:id="4187" w:name="_Toc40966122"/>
        <w:bookmarkStart w:id="4188" w:name="_Toc40966475"/>
        <w:bookmarkStart w:id="4189" w:name="_Toc40966827"/>
        <w:bookmarkStart w:id="4190" w:name="_Toc40967181"/>
        <w:bookmarkStart w:id="4191" w:name="_Toc40967535"/>
        <w:bookmarkStart w:id="4192" w:name="_Toc40967889"/>
        <w:bookmarkStart w:id="4193" w:name="_Toc40968243"/>
        <w:bookmarkStart w:id="4194" w:name="_Toc40969299"/>
        <w:bookmarkStart w:id="4195" w:name="_Toc40969655"/>
        <w:bookmarkStart w:id="4196" w:name="_Toc43387039"/>
        <w:bookmarkEnd w:id="4184"/>
        <w:bookmarkEnd w:id="4185"/>
        <w:bookmarkEnd w:id="4186"/>
        <w:bookmarkEnd w:id="4187"/>
        <w:bookmarkEnd w:id="4188"/>
        <w:bookmarkEnd w:id="4189"/>
        <w:bookmarkEnd w:id="4190"/>
        <w:bookmarkEnd w:id="4191"/>
        <w:bookmarkEnd w:id="4192"/>
        <w:bookmarkEnd w:id="4193"/>
        <w:bookmarkEnd w:id="4194"/>
        <w:bookmarkEnd w:id="4195"/>
        <w:bookmarkEnd w:id="4196"/>
      </w:del>
    </w:p>
    <w:p w14:paraId="382EDD4A" w14:textId="6C136C21" w:rsidR="00122BB0" w:rsidRPr="00876437" w:rsidDel="002F5192" w:rsidRDefault="00122BB0">
      <w:pPr>
        <w:pStyle w:val="ListParagraph"/>
        <w:spacing w:after="0" w:line="276" w:lineRule="auto"/>
        <w:ind w:left="1080"/>
        <w:rPr>
          <w:del w:id="4197" w:author="Kevin Gu" w:date="2020-05-21T10:53:00Z"/>
          <w:strike/>
          <w:noProof/>
          <w:lang w:val="en-GB" w:eastAsia="zh-CN"/>
          <w:rPrChange w:id="4198" w:author="Kevin Gu" w:date="2020-05-18T10:36:00Z">
            <w:rPr>
              <w:del w:id="4199" w:author="Kevin Gu" w:date="2020-05-21T10:53:00Z"/>
              <w:noProof/>
              <w:lang w:val="en-US" w:eastAsia="zh-CN"/>
            </w:rPr>
          </w:rPrChange>
        </w:rPr>
        <w:pPrChange w:id="4200" w:author="Marc Gomez" w:date="2019-11-13T07:59:00Z">
          <w:pPr>
            <w:pStyle w:val="ListParagraph"/>
            <w:numPr>
              <w:numId w:val="12"/>
            </w:numPr>
            <w:spacing w:after="0" w:line="276" w:lineRule="auto"/>
            <w:ind w:left="1080" w:hanging="360"/>
          </w:pPr>
        </w:pPrChange>
      </w:pPr>
      <w:del w:id="4201" w:author="Kevin Gu" w:date="2020-05-21T10:53:00Z">
        <w:r w:rsidRPr="00876437" w:rsidDel="002F5192">
          <w:rPr>
            <w:rFonts w:hint="eastAsia"/>
            <w:b/>
            <w:strike/>
            <w:noProof/>
            <w:lang w:val="en-GB" w:eastAsia="zh-CN"/>
            <w:rPrChange w:id="4202" w:author="Kevin Gu" w:date="2020-05-18T10:36:00Z">
              <w:rPr>
                <w:rFonts w:hint="eastAsia"/>
                <w:b/>
                <w:noProof/>
                <w:lang w:val="en-US" w:eastAsia="zh-CN"/>
              </w:rPr>
            </w:rPrChange>
          </w:rPr>
          <w:delText>内部</w:delText>
        </w:r>
        <w:r w:rsidRPr="00876437" w:rsidDel="002F5192">
          <w:rPr>
            <w:rFonts w:hint="eastAsia"/>
            <w:strike/>
            <w:noProof/>
            <w:lang w:val="en-GB" w:eastAsia="zh-CN"/>
            <w:rPrChange w:id="4203" w:author="Kevin Gu" w:date="2020-05-18T10:36:00Z">
              <w:rPr>
                <w:rFonts w:hint="eastAsia"/>
                <w:noProof/>
                <w:lang w:val="en-US" w:eastAsia="zh-CN"/>
              </w:rPr>
            </w:rPrChange>
          </w:rPr>
          <w:delText>：向未经授权的人披露这些信息可能会对开发商</w:delText>
        </w:r>
        <w:r w:rsidRPr="00876437" w:rsidDel="002F5192">
          <w:rPr>
            <w:strike/>
            <w:noProof/>
            <w:lang w:val="en-GB" w:eastAsia="zh-CN"/>
            <w:rPrChange w:id="4204" w:author="Kevin Gu" w:date="2020-05-18T10:36:00Z">
              <w:rPr>
                <w:noProof/>
                <w:lang w:val="en-US" w:eastAsia="zh-CN"/>
              </w:rPr>
            </w:rPrChange>
          </w:rPr>
          <w:delText>(</w:delText>
        </w:r>
        <w:r w:rsidRPr="00876437" w:rsidDel="002F5192">
          <w:rPr>
            <w:rFonts w:hint="eastAsia"/>
            <w:strike/>
            <w:noProof/>
            <w:lang w:val="en-GB" w:eastAsia="zh-CN"/>
            <w:rPrChange w:id="4205" w:author="Kevin Gu" w:date="2020-05-18T10:36:00Z">
              <w:rPr>
                <w:rFonts w:hint="eastAsia"/>
                <w:noProof/>
                <w:lang w:val="en-US" w:eastAsia="zh-CN"/>
              </w:rPr>
            </w:rPrChange>
          </w:rPr>
          <w:delText>公司名称</w:delText>
        </w:r>
        <w:r w:rsidRPr="00876437" w:rsidDel="002F5192">
          <w:rPr>
            <w:strike/>
            <w:noProof/>
            <w:lang w:val="en-GB" w:eastAsia="zh-CN"/>
            <w:rPrChange w:id="4206" w:author="Kevin Gu" w:date="2020-05-18T10:36:00Z">
              <w:rPr>
                <w:noProof/>
                <w:lang w:val="en-US" w:eastAsia="zh-CN"/>
              </w:rPr>
            </w:rPrChange>
          </w:rPr>
          <w:delText>)</w:delText>
        </w:r>
        <w:r w:rsidRPr="00876437" w:rsidDel="002F5192">
          <w:rPr>
            <w:rFonts w:hint="eastAsia"/>
            <w:strike/>
            <w:noProof/>
            <w:lang w:val="en-GB" w:eastAsia="zh-CN"/>
            <w:rPrChange w:id="4207" w:author="Kevin Gu" w:date="2020-05-18T10:36:00Z">
              <w:rPr>
                <w:rFonts w:hint="eastAsia"/>
                <w:noProof/>
                <w:lang w:val="en-US" w:eastAsia="zh-CN"/>
              </w:rPr>
            </w:rPrChange>
          </w:rPr>
          <w:delText>的商业利益产生负面影响</w:delText>
        </w:r>
        <w:r w:rsidRPr="00876437" w:rsidDel="002F5192">
          <w:rPr>
            <w:strike/>
            <w:noProof/>
            <w:lang w:val="en-GB" w:eastAsia="zh-CN"/>
            <w:rPrChange w:id="4208" w:author="Kevin Gu" w:date="2020-05-18T10:36:00Z">
              <w:rPr>
                <w:noProof/>
                <w:lang w:val="en-US" w:eastAsia="zh-CN"/>
              </w:rPr>
            </w:rPrChange>
          </w:rPr>
          <w:delText>(</w:delText>
        </w:r>
        <w:r w:rsidRPr="00876437" w:rsidDel="002F5192">
          <w:rPr>
            <w:rFonts w:hint="eastAsia"/>
            <w:strike/>
            <w:noProof/>
            <w:lang w:val="en-GB" w:eastAsia="zh-CN"/>
            <w:rPrChange w:id="4209" w:author="Kevin Gu" w:date="2020-05-18T10:36:00Z">
              <w:rPr>
                <w:rFonts w:hint="eastAsia"/>
                <w:noProof/>
                <w:lang w:val="en-US" w:eastAsia="zh-CN"/>
              </w:rPr>
            </w:rPrChange>
          </w:rPr>
          <w:delText>严重程度</w:delText>
        </w:r>
        <w:r w:rsidRPr="00876437" w:rsidDel="002F5192">
          <w:rPr>
            <w:strike/>
            <w:noProof/>
            <w:lang w:val="en-GB" w:eastAsia="zh-CN"/>
            <w:rPrChange w:id="4210" w:author="Kevin Gu" w:date="2020-05-18T10:36:00Z">
              <w:rPr>
                <w:noProof/>
                <w:lang w:val="en-US" w:eastAsia="zh-CN"/>
              </w:rPr>
            </w:rPrChange>
          </w:rPr>
          <w:delText>:</w:delText>
        </w:r>
        <w:r w:rsidRPr="00876437" w:rsidDel="002F5192">
          <w:rPr>
            <w:rFonts w:hint="eastAsia"/>
            <w:strike/>
            <w:noProof/>
            <w:lang w:val="en-GB" w:eastAsia="zh-CN"/>
            <w:rPrChange w:id="4211" w:author="Kevin Gu" w:date="2020-05-18T10:36:00Z">
              <w:rPr>
                <w:rFonts w:hint="eastAsia"/>
                <w:noProof/>
                <w:lang w:val="en-US" w:eastAsia="zh-CN"/>
              </w:rPr>
            </w:rPrChange>
          </w:rPr>
          <w:delText>低</w:delText>
        </w:r>
        <w:r w:rsidRPr="00876437" w:rsidDel="002F5192">
          <w:rPr>
            <w:strike/>
            <w:noProof/>
            <w:lang w:val="en-GB" w:eastAsia="zh-CN"/>
            <w:rPrChange w:id="4212" w:author="Kevin Gu" w:date="2020-05-18T10:36:00Z">
              <w:rPr>
                <w:noProof/>
                <w:lang w:val="en-US" w:eastAsia="zh-CN"/>
              </w:rPr>
            </w:rPrChange>
          </w:rPr>
          <w:delText>)</w:delText>
        </w:r>
        <w:r w:rsidRPr="00876437" w:rsidDel="002F5192">
          <w:rPr>
            <w:rFonts w:hint="eastAsia"/>
            <w:strike/>
            <w:noProof/>
            <w:lang w:val="en-GB" w:eastAsia="zh-CN"/>
            <w:rPrChange w:id="4213" w:author="Kevin Gu" w:date="2020-05-18T10:36:00Z">
              <w:rPr>
                <w:rFonts w:hint="eastAsia"/>
                <w:noProof/>
                <w:lang w:val="en-US" w:eastAsia="zh-CN"/>
              </w:rPr>
            </w:rPrChange>
          </w:rPr>
          <w:delText>。如公司政策、内部流程、表格等。</w:delText>
        </w:r>
        <w:bookmarkStart w:id="4214" w:name="_Toc40965063"/>
        <w:bookmarkStart w:id="4215" w:name="_Toc40965418"/>
        <w:bookmarkStart w:id="4216" w:name="_Toc40965771"/>
        <w:bookmarkStart w:id="4217" w:name="_Toc40966123"/>
        <w:bookmarkStart w:id="4218" w:name="_Toc40966476"/>
        <w:bookmarkStart w:id="4219" w:name="_Toc40966828"/>
        <w:bookmarkStart w:id="4220" w:name="_Toc40967182"/>
        <w:bookmarkStart w:id="4221" w:name="_Toc40967536"/>
        <w:bookmarkStart w:id="4222" w:name="_Toc40967890"/>
        <w:bookmarkStart w:id="4223" w:name="_Toc40968244"/>
        <w:bookmarkStart w:id="4224" w:name="_Toc40969300"/>
        <w:bookmarkStart w:id="4225" w:name="_Toc40969656"/>
        <w:bookmarkStart w:id="4226" w:name="_Toc43387040"/>
        <w:bookmarkEnd w:id="4214"/>
        <w:bookmarkEnd w:id="4215"/>
        <w:bookmarkEnd w:id="4216"/>
        <w:bookmarkEnd w:id="4217"/>
        <w:bookmarkEnd w:id="4218"/>
        <w:bookmarkEnd w:id="4219"/>
        <w:bookmarkEnd w:id="4220"/>
        <w:bookmarkEnd w:id="4221"/>
        <w:bookmarkEnd w:id="4222"/>
        <w:bookmarkEnd w:id="4223"/>
        <w:bookmarkEnd w:id="4224"/>
        <w:bookmarkEnd w:id="4225"/>
        <w:bookmarkEnd w:id="4226"/>
      </w:del>
    </w:p>
    <w:p w14:paraId="78EC1FF1" w14:textId="6700B76A" w:rsidR="00CB20EE" w:rsidRPr="00876437" w:rsidDel="002F5192" w:rsidRDefault="00CB20EE" w:rsidP="00181CF1">
      <w:pPr>
        <w:pStyle w:val="ListParagraph"/>
        <w:numPr>
          <w:ilvl w:val="0"/>
          <w:numId w:val="12"/>
        </w:numPr>
        <w:spacing w:after="0" w:line="276" w:lineRule="auto"/>
        <w:rPr>
          <w:del w:id="4227" w:author="Kevin Gu" w:date="2020-05-21T10:53:00Z"/>
          <w:strike/>
          <w:noProof/>
          <w:lang w:val="en-GB"/>
          <w:rPrChange w:id="4228" w:author="Kevin Gu" w:date="2020-05-18T10:36:00Z">
            <w:rPr>
              <w:del w:id="4229" w:author="Kevin Gu" w:date="2020-05-21T10:53:00Z"/>
              <w:noProof/>
              <w:lang w:val="en-US"/>
            </w:rPr>
          </w:rPrChange>
        </w:rPr>
      </w:pPr>
      <w:del w:id="4230" w:author="Kevin Gu" w:date="2020-05-21T10:53:00Z">
        <w:r w:rsidRPr="00876437" w:rsidDel="002F5192">
          <w:rPr>
            <w:b/>
            <w:strike/>
            <w:noProof/>
            <w:lang w:val="en-GB"/>
            <w:rPrChange w:id="4231" w:author="Kevin Gu" w:date="2020-05-18T10:36:00Z">
              <w:rPr>
                <w:b/>
                <w:noProof/>
                <w:lang w:val="en-US"/>
              </w:rPr>
            </w:rPrChange>
          </w:rPr>
          <w:delText>Public</w:delText>
        </w:r>
        <w:r w:rsidRPr="00876437" w:rsidDel="002F5192">
          <w:rPr>
            <w:strike/>
            <w:noProof/>
            <w:lang w:val="en-GB"/>
            <w:rPrChange w:id="4232" w:author="Kevin Gu" w:date="2020-05-18T10:36:00Z">
              <w:rPr>
                <w:noProof/>
                <w:lang w:val="en-US"/>
              </w:rPr>
            </w:rPrChange>
          </w:rPr>
          <w:delText>: Almost no influence to the company. Such as the company propaganda materials which could be searched from the internet.</w:delText>
        </w:r>
        <w:bookmarkStart w:id="4233" w:name="_Toc40965064"/>
        <w:bookmarkStart w:id="4234" w:name="_Toc40965419"/>
        <w:bookmarkStart w:id="4235" w:name="_Toc40965772"/>
        <w:bookmarkStart w:id="4236" w:name="_Toc40966124"/>
        <w:bookmarkStart w:id="4237" w:name="_Toc40966477"/>
        <w:bookmarkStart w:id="4238" w:name="_Toc40966829"/>
        <w:bookmarkStart w:id="4239" w:name="_Toc40967183"/>
        <w:bookmarkStart w:id="4240" w:name="_Toc40967537"/>
        <w:bookmarkStart w:id="4241" w:name="_Toc40967891"/>
        <w:bookmarkStart w:id="4242" w:name="_Toc40968245"/>
        <w:bookmarkStart w:id="4243" w:name="_Toc40969301"/>
        <w:bookmarkStart w:id="4244" w:name="_Toc40969657"/>
        <w:bookmarkStart w:id="4245" w:name="_Toc43387041"/>
        <w:bookmarkEnd w:id="4233"/>
        <w:bookmarkEnd w:id="4234"/>
        <w:bookmarkEnd w:id="4235"/>
        <w:bookmarkEnd w:id="4236"/>
        <w:bookmarkEnd w:id="4237"/>
        <w:bookmarkEnd w:id="4238"/>
        <w:bookmarkEnd w:id="4239"/>
        <w:bookmarkEnd w:id="4240"/>
        <w:bookmarkEnd w:id="4241"/>
        <w:bookmarkEnd w:id="4242"/>
        <w:bookmarkEnd w:id="4243"/>
        <w:bookmarkEnd w:id="4244"/>
        <w:bookmarkEnd w:id="4245"/>
      </w:del>
    </w:p>
    <w:p w14:paraId="15926C5F" w14:textId="2EA1FA71" w:rsidR="00122BB0" w:rsidRPr="00876437" w:rsidDel="002F5192" w:rsidRDefault="00122BB0">
      <w:pPr>
        <w:pStyle w:val="ListParagraph"/>
        <w:spacing w:after="0" w:line="276" w:lineRule="auto"/>
        <w:ind w:left="1080"/>
        <w:rPr>
          <w:del w:id="4246" w:author="Kevin Gu" w:date="2020-05-21T10:53:00Z"/>
          <w:strike/>
          <w:noProof/>
          <w:lang w:val="en-GB" w:eastAsia="zh-CN"/>
          <w:rPrChange w:id="4247" w:author="Kevin Gu" w:date="2020-05-18T10:36:00Z">
            <w:rPr>
              <w:del w:id="4248" w:author="Kevin Gu" w:date="2020-05-21T10:53:00Z"/>
              <w:noProof/>
              <w:lang w:val="en-US" w:eastAsia="zh-CN"/>
            </w:rPr>
          </w:rPrChange>
        </w:rPr>
        <w:pPrChange w:id="4249" w:author="Marc Gomez" w:date="2019-11-13T07:59:00Z">
          <w:pPr>
            <w:pStyle w:val="ListParagraph"/>
            <w:numPr>
              <w:numId w:val="12"/>
            </w:numPr>
            <w:spacing w:after="0" w:line="276" w:lineRule="auto"/>
            <w:ind w:left="1080" w:hanging="360"/>
          </w:pPr>
        </w:pPrChange>
      </w:pPr>
      <w:del w:id="4250" w:author="Kevin Gu" w:date="2020-05-21T10:53:00Z">
        <w:r w:rsidRPr="00876437" w:rsidDel="002F5192">
          <w:rPr>
            <w:rFonts w:hint="eastAsia"/>
            <w:b/>
            <w:strike/>
            <w:noProof/>
            <w:lang w:val="en-GB" w:eastAsia="zh-CN"/>
            <w:rPrChange w:id="4251" w:author="Kevin Gu" w:date="2020-05-18T10:36:00Z">
              <w:rPr>
                <w:rFonts w:hint="eastAsia"/>
                <w:b/>
                <w:noProof/>
                <w:lang w:val="en-US" w:eastAsia="zh-CN"/>
              </w:rPr>
            </w:rPrChange>
          </w:rPr>
          <w:delText>公共</w:delText>
        </w:r>
        <w:r w:rsidRPr="00876437" w:rsidDel="002F5192">
          <w:rPr>
            <w:rFonts w:hint="eastAsia"/>
            <w:strike/>
            <w:noProof/>
            <w:lang w:val="en-GB" w:eastAsia="zh-CN"/>
            <w:rPrChange w:id="4252" w:author="Kevin Gu" w:date="2020-05-18T10:36:00Z">
              <w:rPr>
                <w:rFonts w:hint="eastAsia"/>
                <w:noProof/>
                <w:lang w:val="en-US" w:eastAsia="zh-CN"/>
              </w:rPr>
            </w:rPrChange>
          </w:rPr>
          <w:delText>：对公司几乎没有影响。比如公司的宣传材料，可以在网上搜索到。</w:delText>
        </w:r>
        <w:commentRangeEnd w:id="4076"/>
        <w:r w:rsidR="00EF4E4E" w:rsidRPr="00876437" w:rsidDel="002F5192">
          <w:rPr>
            <w:rStyle w:val="CommentReference"/>
            <w:strike/>
            <w:lang w:val="en-GB"/>
            <w:rPrChange w:id="4253" w:author="Kevin Gu" w:date="2020-05-18T10:36:00Z">
              <w:rPr>
                <w:rStyle w:val="CommentReference"/>
              </w:rPr>
            </w:rPrChange>
          </w:rPr>
          <w:commentReference w:id="4076"/>
        </w:r>
        <w:bookmarkStart w:id="4254" w:name="_Toc40965065"/>
        <w:bookmarkStart w:id="4255" w:name="_Toc40965420"/>
        <w:bookmarkStart w:id="4256" w:name="_Toc40965773"/>
        <w:bookmarkStart w:id="4257" w:name="_Toc40966125"/>
        <w:bookmarkStart w:id="4258" w:name="_Toc40966478"/>
        <w:bookmarkStart w:id="4259" w:name="_Toc40966830"/>
        <w:bookmarkStart w:id="4260" w:name="_Toc40967184"/>
        <w:bookmarkStart w:id="4261" w:name="_Toc40967538"/>
        <w:bookmarkStart w:id="4262" w:name="_Toc40967892"/>
        <w:bookmarkStart w:id="4263" w:name="_Toc40968246"/>
        <w:bookmarkStart w:id="4264" w:name="_Toc40969302"/>
        <w:bookmarkStart w:id="4265" w:name="_Toc40969658"/>
        <w:bookmarkStart w:id="4266" w:name="_Toc43387042"/>
        <w:bookmarkEnd w:id="4254"/>
        <w:bookmarkEnd w:id="4255"/>
        <w:bookmarkEnd w:id="4256"/>
        <w:bookmarkEnd w:id="4257"/>
        <w:bookmarkEnd w:id="4258"/>
        <w:bookmarkEnd w:id="4259"/>
        <w:bookmarkEnd w:id="4260"/>
        <w:bookmarkEnd w:id="4261"/>
        <w:bookmarkEnd w:id="4262"/>
        <w:bookmarkEnd w:id="4263"/>
        <w:bookmarkEnd w:id="4264"/>
        <w:bookmarkEnd w:id="4265"/>
        <w:bookmarkEnd w:id="4266"/>
      </w:del>
    </w:p>
    <w:p w14:paraId="2D5429E4" w14:textId="17C681A5" w:rsidR="00CB20EE" w:rsidRPr="00876437" w:rsidDel="002F5192" w:rsidRDefault="00CB20EE" w:rsidP="00703E57">
      <w:pPr>
        <w:rPr>
          <w:del w:id="4267" w:author="Kevin Gu" w:date="2020-05-21T10:53:00Z"/>
          <w:strike/>
          <w:noProof/>
          <w:lang w:val="en-GB"/>
          <w:rPrChange w:id="4268" w:author="Kevin Gu" w:date="2020-05-18T10:36:00Z">
            <w:rPr>
              <w:del w:id="4269" w:author="Kevin Gu" w:date="2020-05-21T10:53:00Z"/>
              <w:noProof/>
              <w:lang w:val="en-US"/>
            </w:rPr>
          </w:rPrChange>
        </w:rPr>
      </w:pPr>
      <w:del w:id="4270" w:author="Kevin Gu" w:date="2020-05-21T10:53:00Z">
        <w:r w:rsidRPr="00876437" w:rsidDel="002F5192">
          <w:rPr>
            <w:strike/>
            <w:noProof/>
            <w:lang w:val="en-GB"/>
            <w:rPrChange w:id="4271" w:author="Kevin Gu" w:date="2020-05-18T10:36:00Z">
              <w:rPr>
                <w:noProof/>
                <w:lang w:val="en-US"/>
              </w:rPr>
            </w:rPrChange>
          </w:rPr>
          <w:delText>The different level of the assets will be restricted to access for different entities.</w:delText>
        </w:r>
        <w:bookmarkStart w:id="4272" w:name="_Toc40965066"/>
        <w:bookmarkStart w:id="4273" w:name="_Toc40965421"/>
        <w:bookmarkStart w:id="4274" w:name="_Toc40965774"/>
        <w:bookmarkStart w:id="4275" w:name="_Toc40966126"/>
        <w:bookmarkStart w:id="4276" w:name="_Toc40966479"/>
        <w:bookmarkStart w:id="4277" w:name="_Toc40966831"/>
        <w:bookmarkStart w:id="4278" w:name="_Toc40967185"/>
        <w:bookmarkStart w:id="4279" w:name="_Toc40967539"/>
        <w:bookmarkStart w:id="4280" w:name="_Toc40967893"/>
        <w:bookmarkStart w:id="4281" w:name="_Toc40968247"/>
        <w:bookmarkStart w:id="4282" w:name="_Toc40969303"/>
        <w:bookmarkStart w:id="4283" w:name="_Toc40969659"/>
        <w:bookmarkStart w:id="4284" w:name="_Toc43387043"/>
        <w:bookmarkEnd w:id="4272"/>
        <w:bookmarkEnd w:id="4273"/>
        <w:bookmarkEnd w:id="4274"/>
        <w:bookmarkEnd w:id="4275"/>
        <w:bookmarkEnd w:id="4276"/>
        <w:bookmarkEnd w:id="4277"/>
        <w:bookmarkEnd w:id="4278"/>
        <w:bookmarkEnd w:id="4279"/>
        <w:bookmarkEnd w:id="4280"/>
        <w:bookmarkEnd w:id="4281"/>
        <w:bookmarkEnd w:id="4282"/>
        <w:bookmarkEnd w:id="4283"/>
        <w:bookmarkEnd w:id="4284"/>
      </w:del>
    </w:p>
    <w:p w14:paraId="10D7DE35" w14:textId="7C55040A" w:rsidR="00122BB0" w:rsidRPr="00876437" w:rsidDel="002F5192" w:rsidRDefault="00122BB0" w:rsidP="00703E57">
      <w:pPr>
        <w:rPr>
          <w:del w:id="4285" w:author="Kevin Gu" w:date="2020-05-21T10:53:00Z"/>
          <w:strike/>
          <w:noProof/>
          <w:lang w:val="en-GB" w:eastAsia="zh-CN"/>
          <w:rPrChange w:id="4286" w:author="Kevin Gu" w:date="2020-05-18T10:36:00Z">
            <w:rPr>
              <w:del w:id="4287" w:author="Kevin Gu" w:date="2020-05-21T10:53:00Z"/>
              <w:noProof/>
              <w:lang w:val="en-US" w:eastAsia="zh-CN"/>
            </w:rPr>
          </w:rPrChange>
        </w:rPr>
      </w:pPr>
      <w:del w:id="4288" w:author="Kevin Gu" w:date="2020-05-21T10:53:00Z">
        <w:r w:rsidRPr="00876437" w:rsidDel="002F5192">
          <w:rPr>
            <w:rFonts w:hint="eastAsia"/>
            <w:strike/>
            <w:noProof/>
            <w:lang w:val="en-GB" w:eastAsia="zh-CN"/>
            <w:rPrChange w:id="4289" w:author="Kevin Gu" w:date="2020-05-18T10:36:00Z">
              <w:rPr>
                <w:rFonts w:hint="eastAsia"/>
                <w:noProof/>
                <w:lang w:val="en-US" w:eastAsia="zh-CN"/>
              </w:rPr>
            </w:rPrChange>
          </w:rPr>
          <w:delText>不同实体对不同安全等级资产的访问需要被严格限制。</w:delText>
        </w:r>
        <w:bookmarkStart w:id="4290" w:name="_Toc40965067"/>
        <w:bookmarkStart w:id="4291" w:name="_Toc40965422"/>
        <w:bookmarkStart w:id="4292" w:name="_Toc40965775"/>
        <w:bookmarkStart w:id="4293" w:name="_Toc40966127"/>
        <w:bookmarkStart w:id="4294" w:name="_Toc40966480"/>
        <w:bookmarkStart w:id="4295" w:name="_Toc40966832"/>
        <w:bookmarkStart w:id="4296" w:name="_Toc40967186"/>
        <w:bookmarkStart w:id="4297" w:name="_Toc40967540"/>
        <w:bookmarkStart w:id="4298" w:name="_Toc40967894"/>
        <w:bookmarkStart w:id="4299" w:name="_Toc40968248"/>
        <w:bookmarkStart w:id="4300" w:name="_Toc40969304"/>
        <w:bookmarkStart w:id="4301" w:name="_Toc40969660"/>
        <w:bookmarkStart w:id="4302" w:name="_Toc43387044"/>
        <w:bookmarkEnd w:id="4290"/>
        <w:bookmarkEnd w:id="4291"/>
        <w:bookmarkEnd w:id="4292"/>
        <w:bookmarkEnd w:id="4293"/>
        <w:bookmarkEnd w:id="4294"/>
        <w:bookmarkEnd w:id="4295"/>
        <w:bookmarkEnd w:id="4296"/>
        <w:bookmarkEnd w:id="4297"/>
        <w:bookmarkEnd w:id="4298"/>
        <w:bookmarkEnd w:id="4299"/>
        <w:bookmarkEnd w:id="4300"/>
        <w:bookmarkEnd w:id="4301"/>
        <w:bookmarkEnd w:id="4302"/>
      </w:del>
    </w:p>
    <w:p w14:paraId="44744A94" w14:textId="2DAEC3AF" w:rsidR="00CB20EE" w:rsidRPr="00876437" w:rsidDel="002F5192" w:rsidRDefault="00CB20EE" w:rsidP="00703E57">
      <w:pPr>
        <w:rPr>
          <w:del w:id="4303" w:author="Kevin Gu" w:date="2020-05-21T10:53:00Z"/>
          <w:strike/>
          <w:noProof/>
          <w:lang w:val="en-GB"/>
          <w:rPrChange w:id="4304" w:author="Kevin Gu" w:date="2020-05-18T10:36:00Z">
            <w:rPr>
              <w:del w:id="4305" w:author="Kevin Gu" w:date="2020-05-21T10:53:00Z"/>
              <w:noProof/>
              <w:lang w:val="en-US"/>
            </w:rPr>
          </w:rPrChange>
        </w:rPr>
      </w:pPr>
      <w:del w:id="4306" w:author="Kevin Gu" w:date="2020-05-21T10:53:00Z">
        <w:r w:rsidRPr="00876437" w:rsidDel="002F5192">
          <w:rPr>
            <w:strike/>
            <w:noProof/>
            <w:lang w:val="en-GB"/>
            <w:rPrChange w:id="4307" w:author="Kevin Gu" w:date="2020-05-18T10:36:00Z">
              <w:rPr>
                <w:noProof/>
                <w:lang w:val="en-US"/>
              </w:rPr>
            </w:rPrChange>
          </w:rPr>
          <w:delText xml:space="preserve">The </w:delText>
        </w:r>
        <w:r w:rsidRPr="00876437" w:rsidDel="002F5192">
          <w:rPr>
            <w:b/>
            <w:strike/>
            <w:noProof/>
            <w:lang w:val="en-GB"/>
            <w:rPrChange w:id="4308" w:author="Kevin Gu" w:date="2020-05-18T10:36:00Z">
              <w:rPr>
                <w:b/>
                <w:noProof/>
                <w:lang w:val="en-US"/>
              </w:rPr>
            </w:rPrChange>
          </w:rPr>
          <w:delText>strictly confidential</w:delText>
        </w:r>
        <w:r w:rsidRPr="00876437" w:rsidDel="002F5192">
          <w:rPr>
            <w:strike/>
            <w:noProof/>
            <w:lang w:val="en-GB"/>
            <w:rPrChange w:id="4309" w:author="Kevin Gu" w:date="2020-05-18T10:36:00Z">
              <w:rPr>
                <w:noProof/>
                <w:lang w:val="en-US"/>
              </w:rPr>
            </w:rPrChange>
          </w:rPr>
          <w:delText xml:space="preserve"> information and data assets are strictly allowed to be access for the management level of company, or the entity authorized by the management level of company;</w:delText>
        </w:r>
        <w:r w:rsidR="00623CFA" w:rsidRPr="00876437" w:rsidDel="002F5192">
          <w:rPr>
            <w:strike/>
            <w:noProof/>
            <w:lang w:val="en-GB"/>
            <w:rPrChange w:id="4310" w:author="Kevin Gu" w:date="2020-05-18T10:36:00Z">
              <w:rPr>
                <w:noProof/>
                <w:lang w:val="en-US"/>
              </w:rPr>
            </w:rPrChange>
          </w:rPr>
          <w:delText xml:space="preserve"> “Four eyes principle” is applied for assets under this clasification.</w:delText>
        </w:r>
        <w:bookmarkStart w:id="4311" w:name="_Toc40965068"/>
        <w:bookmarkStart w:id="4312" w:name="_Toc40965423"/>
        <w:bookmarkStart w:id="4313" w:name="_Toc40965776"/>
        <w:bookmarkStart w:id="4314" w:name="_Toc40966128"/>
        <w:bookmarkStart w:id="4315" w:name="_Toc40966481"/>
        <w:bookmarkStart w:id="4316" w:name="_Toc40966833"/>
        <w:bookmarkStart w:id="4317" w:name="_Toc40967187"/>
        <w:bookmarkStart w:id="4318" w:name="_Toc40967541"/>
        <w:bookmarkStart w:id="4319" w:name="_Toc40967895"/>
        <w:bookmarkStart w:id="4320" w:name="_Toc40968249"/>
        <w:bookmarkStart w:id="4321" w:name="_Toc40969305"/>
        <w:bookmarkStart w:id="4322" w:name="_Toc40969661"/>
        <w:bookmarkStart w:id="4323" w:name="_Toc43387045"/>
        <w:bookmarkEnd w:id="4311"/>
        <w:bookmarkEnd w:id="4312"/>
        <w:bookmarkEnd w:id="4313"/>
        <w:bookmarkEnd w:id="4314"/>
        <w:bookmarkEnd w:id="4315"/>
        <w:bookmarkEnd w:id="4316"/>
        <w:bookmarkEnd w:id="4317"/>
        <w:bookmarkEnd w:id="4318"/>
        <w:bookmarkEnd w:id="4319"/>
        <w:bookmarkEnd w:id="4320"/>
        <w:bookmarkEnd w:id="4321"/>
        <w:bookmarkEnd w:id="4322"/>
        <w:bookmarkEnd w:id="4323"/>
      </w:del>
    </w:p>
    <w:p w14:paraId="3C5DF9DD" w14:textId="55264FAB" w:rsidR="00122BB0" w:rsidRPr="00876437" w:rsidDel="002F5192" w:rsidRDefault="00122BB0" w:rsidP="00703E57">
      <w:pPr>
        <w:rPr>
          <w:del w:id="4324" w:author="Kevin Gu" w:date="2020-05-21T10:53:00Z"/>
          <w:strike/>
          <w:noProof/>
          <w:lang w:val="en-GB" w:eastAsia="zh-CN"/>
          <w:rPrChange w:id="4325" w:author="Kevin Gu" w:date="2020-05-18T10:36:00Z">
            <w:rPr>
              <w:del w:id="4326" w:author="Kevin Gu" w:date="2020-05-21T10:53:00Z"/>
              <w:noProof/>
              <w:lang w:val="en-US" w:eastAsia="zh-CN"/>
            </w:rPr>
          </w:rPrChange>
        </w:rPr>
      </w:pPr>
      <w:del w:id="4327" w:author="Kevin Gu" w:date="2020-05-21T10:53:00Z">
        <w:r w:rsidRPr="00876437" w:rsidDel="002F5192">
          <w:rPr>
            <w:rFonts w:hint="eastAsia"/>
            <w:strike/>
            <w:noProof/>
            <w:lang w:val="en-GB" w:eastAsia="zh-CN"/>
            <w:rPrChange w:id="4328" w:author="Kevin Gu" w:date="2020-05-18T10:36:00Z">
              <w:rPr>
                <w:rFonts w:hint="eastAsia"/>
                <w:noProof/>
                <w:lang w:val="en-US" w:eastAsia="zh-CN"/>
              </w:rPr>
            </w:rPrChange>
          </w:rPr>
          <w:delText>严格限制公司管理层或公司管理层授权的实体访问公司的高机密信息和数据资产</w:delText>
        </w:r>
        <w:r w:rsidRPr="00876437" w:rsidDel="002F5192">
          <w:rPr>
            <w:strike/>
            <w:noProof/>
            <w:lang w:val="en-GB" w:eastAsia="zh-CN"/>
            <w:rPrChange w:id="4329" w:author="Kevin Gu" w:date="2020-05-18T10:36:00Z">
              <w:rPr>
                <w:noProof/>
                <w:lang w:val="en-US" w:eastAsia="zh-CN"/>
              </w:rPr>
            </w:rPrChange>
          </w:rPr>
          <w:delText>;</w:delText>
        </w:r>
        <w:r w:rsidRPr="00876437" w:rsidDel="002F5192">
          <w:rPr>
            <w:rFonts w:hint="eastAsia"/>
            <w:strike/>
            <w:noProof/>
            <w:lang w:val="en-GB" w:eastAsia="zh-CN"/>
            <w:rPrChange w:id="4330" w:author="Kevin Gu" w:date="2020-05-18T10:36:00Z">
              <w:rPr>
                <w:rFonts w:hint="eastAsia"/>
                <w:noProof/>
                <w:lang w:val="en-US" w:eastAsia="zh-CN"/>
              </w:rPr>
            </w:rPrChange>
          </w:rPr>
          <w:delText>“四眼原则（即双人共同管理原则）”适用于该分类下的资产。</w:delText>
        </w:r>
        <w:bookmarkStart w:id="4331" w:name="_Toc40965069"/>
        <w:bookmarkStart w:id="4332" w:name="_Toc40965424"/>
        <w:bookmarkStart w:id="4333" w:name="_Toc40965777"/>
        <w:bookmarkStart w:id="4334" w:name="_Toc40966129"/>
        <w:bookmarkStart w:id="4335" w:name="_Toc40966482"/>
        <w:bookmarkStart w:id="4336" w:name="_Toc40966834"/>
        <w:bookmarkStart w:id="4337" w:name="_Toc40967188"/>
        <w:bookmarkStart w:id="4338" w:name="_Toc40967542"/>
        <w:bookmarkStart w:id="4339" w:name="_Toc40967896"/>
        <w:bookmarkStart w:id="4340" w:name="_Toc40968250"/>
        <w:bookmarkStart w:id="4341" w:name="_Toc40969306"/>
        <w:bookmarkStart w:id="4342" w:name="_Toc40969662"/>
        <w:bookmarkStart w:id="4343" w:name="_Toc43387046"/>
        <w:bookmarkEnd w:id="4331"/>
        <w:bookmarkEnd w:id="4332"/>
        <w:bookmarkEnd w:id="4333"/>
        <w:bookmarkEnd w:id="4334"/>
        <w:bookmarkEnd w:id="4335"/>
        <w:bookmarkEnd w:id="4336"/>
        <w:bookmarkEnd w:id="4337"/>
        <w:bookmarkEnd w:id="4338"/>
        <w:bookmarkEnd w:id="4339"/>
        <w:bookmarkEnd w:id="4340"/>
        <w:bookmarkEnd w:id="4341"/>
        <w:bookmarkEnd w:id="4342"/>
        <w:bookmarkEnd w:id="4343"/>
      </w:del>
    </w:p>
    <w:p w14:paraId="7C4774EA" w14:textId="27158125" w:rsidR="00CB20EE" w:rsidRPr="00876437" w:rsidDel="002F5192" w:rsidRDefault="00CB20EE" w:rsidP="00703E57">
      <w:pPr>
        <w:rPr>
          <w:del w:id="4344" w:author="Kevin Gu" w:date="2020-05-21T10:53:00Z"/>
          <w:strike/>
          <w:noProof/>
          <w:lang w:val="en-GB"/>
          <w:rPrChange w:id="4345" w:author="Kevin Gu" w:date="2020-05-18T10:36:00Z">
            <w:rPr>
              <w:del w:id="4346" w:author="Kevin Gu" w:date="2020-05-21T10:53:00Z"/>
              <w:noProof/>
              <w:lang w:val="en-US"/>
            </w:rPr>
          </w:rPrChange>
        </w:rPr>
      </w:pPr>
      <w:del w:id="4347" w:author="Kevin Gu" w:date="2020-05-21T10:53:00Z">
        <w:r w:rsidRPr="00876437" w:rsidDel="002F5192">
          <w:rPr>
            <w:strike/>
            <w:noProof/>
            <w:lang w:val="en-GB"/>
            <w:rPrChange w:id="4348" w:author="Kevin Gu" w:date="2020-05-18T10:36:00Z">
              <w:rPr>
                <w:noProof/>
                <w:lang w:val="en-US"/>
              </w:rPr>
            </w:rPrChange>
          </w:rPr>
          <w:delText xml:space="preserve">The </w:delText>
        </w:r>
        <w:r w:rsidRPr="00876437" w:rsidDel="002F5192">
          <w:rPr>
            <w:b/>
            <w:strike/>
            <w:noProof/>
            <w:lang w:val="en-GB"/>
            <w:rPrChange w:id="4349" w:author="Kevin Gu" w:date="2020-05-18T10:36:00Z">
              <w:rPr>
                <w:b/>
                <w:noProof/>
                <w:lang w:val="en-US"/>
              </w:rPr>
            </w:rPrChange>
          </w:rPr>
          <w:delText>confidential</w:delText>
        </w:r>
        <w:r w:rsidRPr="00876437" w:rsidDel="002F5192">
          <w:rPr>
            <w:strike/>
            <w:noProof/>
            <w:lang w:val="en-GB"/>
            <w:rPrChange w:id="4350" w:author="Kevin Gu" w:date="2020-05-18T10:36:00Z">
              <w:rPr>
                <w:noProof/>
                <w:lang w:val="en-US"/>
              </w:rPr>
            </w:rPrChange>
          </w:rPr>
          <w:delText xml:space="preserve"> information and data assets are allowed to access only by the corresponding department for the internal usage purpose;</w:delText>
        </w:r>
        <w:bookmarkStart w:id="4351" w:name="_Toc40965070"/>
        <w:bookmarkStart w:id="4352" w:name="_Toc40965425"/>
        <w:bookmarkStart w:id="4353" w:name="_Toc40965778"/>
        <w:bookmarkStart w:id="4354" w:name="_Toc40966130"/>
        <w:bookmarkStart w:id="4355" w:name="_Toc40966483"/>
        <w:bookmarkStart w:id="4356" w:name="_Toc40966835"/>
        <w:bookmarkStart w:id="4357" w:name="_Toc40967189"/>
        <w:bookmarkStart w:id="4358" w:name="_Toc40967543"/>
        <w:bookmarkStart w:id="4359" w:name="_Toc40967897"/>
        <w:bookmarkStart w:id="4360" w:name="_Toc40968251"/>
        <w:bookmarkStart w:id="4361" w:name="_Toc40969307"/>
        <w:bookmarkStart w:id="4362" w:name="_Toc40969663"/>
        <w:bookmarkStart w:id="4363" w:name="_Toc43387047"/>
        <w:bookmarkEnd w:id="4351"/>
        <w:bookmarkEnd w:id="4352"/>
        <w:bookmarkEnd w:id="4353"/>
        <w:bookmarkEnd w:id="4354"/>
        <w:bookmarkEnd w:id="4355"/>
        <w:bookmarkEnd w:id="4356"/>
        <w:bookmarkEnd w:id="4357"/>
        <w:bookmarkEnd w:id="4358"/>
        <w:bookmarkEnd w:id="4359"/>
        <w:bookmarkEnd w:id="4360"/>
        <w:bookmarkEnd w:id="4361"/>
        <w:bookmarkEnd w:id="4362"/>
        <w:bookmarkEnd w:id="4363"/>
      </w:del>
    </w:p>
    <w:p w14:paraId="5C5D28D8" w14:textId="7817D607" w:rsidR="00122BB0" w:rsidRPr="00876437" w:rsidDel="002F5192" w:rsidRDefault="00DE5CEF" w:rsidP="00703E57">
      <w:pPr>
        <w:rPr>
          <w:del w:id="4364" w:author="Kevin Gu" w:date="2020-05-21T10:53:00Z"/>
          <w:strike/>
          <w:noProof/>
          <w:lang w:val="en-GB" w:eastAsia="zh-CN"/>
          <w:rPrChange w:id="4365" w:author="Kevin Gu" w:date="2020-05-18T10:36:00Z">
            <w:rPr>
              <w:del w:id="4366" w:author="Kevin Gu" w:date="2020-05-21T10:53:00Z"/>
              <w:noProof/>
              <w:lang w:val="en-US" w:eastAsia="zh-CN"/>
            </w:rPr>
          </w:rPrChange>
        </w:rPr>
      </w:pPr>
      <w:del w:id="4367" w:author="Kevin Gu" w:date="2020-05-21T10:53:00Z">
        <w:r w:rsidRPr="00876437" w:rsidDel="002F5192">
          <w:rPr>
            <w:rFonts w:hint="eastAsia"/>
            <w:strike/>
            <w:noProof/>
            <w:lang w:val="en-GB" w:eastAsia="zh-CN"/>
            <w:rPrChange w:id="4368" w:author="Kevin Gu" w:date="2020-05-18T10:36:00Z">
              <w:rPr>
                <w:rFonts w:hint="eastAsia"/>
                <w:noProof/>
                <w:lang w:val="en-US" w:eastAsia="zh-CN"/>
              </w:rPr>
            </w:rPrChange>
          </w:rPr>
          <w:delText>机密分类下的信息数据资产只允许相关的部门访问，且只能是内部使用的目的。</w:delText>
        </w:r>
        <w:bookmarkStart w:id="4369" w:name="_Toc40965071"/>
        <w:bookmarkStart w:id="4370" w:name="_Toc40965426"/>
        <w:bookmarkStart w:id="4371" w:name="_Toc40965779"/>
        <w:bookmarkStart w:id="4372" w:name="_Toc40966131"/>
        <w:bookmarkStart w:id="4373" w:name="_Toc40966484"/>
        <w:bookmarkStart w:id="4374" w:name="_Toc40966836"/>
        <w:bookmarkStart w:id="4375" w:name="_Toc40967190"/>
        <w:bookmarkStart w:id="4376" w:name="_Toc40967544"/>
        <w:bookmarkStart w:id="4377" w:name="_Toc40967898"/>
        <w:bookmarkStart w:id="4378" w:name="_Toc40968252"/>
        <w:bookmarkStart w:id="4379" w:name="_Toc40969308"/>
        <w:bookmarkStart w:id="4380" w:name="_Toc40969664"/>
        <w:bookmarkStart w:id="4381" w:name="_Toc43387048"/>
        <w:bookmarkEnd w:id="4369"/>
        <w:bookmarkEnd w:id="4370"/>
        <w:bookmarkEnd w:id="4371"/>
        <w:bookmarkEnd w:id="4372"/>
        <w:bookmarkEnd w:id="4373"/>
        <w:bookmarkEnd w:id="4374"/>
        <w:bookmarkEnd w:id="4375"/>
        <w:bookmarkEnd w:id="4376"/>
        <w:bookmarkEnd w:id="4377"/>
        <w:bookmarkEnd w:id="4378"/>
        <w:bookmarkEnd w:id="4379"/>
        <w:bookmarkEnd w:id="4380"/>
        <w:bookmarkEnd w:id="4381"/>
      </w:del>
    </w:p>
    <w:p w14:paraId="7CF4DFC6" w14:textId="6BA24263" w:rsidR="00CB20EE" w:rsidRPr="00876437" w:rsidDel="002F5192" w:rsidRDefault="00CB20EE" w:rsidP="00703E57">
      <w:pPr>
        <w:rPr>
          <w:del w:id="4382" w:author="Kevin Gu" w:date="2020-05-21T10:53:00Z"/>
          <w:strike/>
          <w:noProof/>
          <w:lang w:val="en-GB"/>
          <w:rPrChange w:id="4383" w:author="Kevin Gu" w:date="2020-05-18T10:36:00Z">
            <w:rPr>
              <w:del w:id="4384" w:author="Kevin Gu" w:date="2020-05-21T10:53:00Z"/>
              <w:noProof/>
              <w:lang w:val="en-US"/>
            </w:rPr>
          </w:rPrChange>
        </w:rPr>
      </w:pPr>
      <w:del w:id="4385" w:author="Kevin Gu" w:date="2020-05-21T10:53:00Z">
        <w:r w:rsidRPr="00876437" w:rsidDel="002F5192">
          <w:rPr>
            <w:strike/>
            <w:noProof/>
            <w:lang w:val="en-GB"/>
            <w:rPrChange w:id="4386" w:author="Kevin Gu" w:date="2020-05-18T10:36:00Z">
              <w:rPr>
                <w:noProof/>
                <w:lang w:val="en-US"/>
              </w:rPr>
            </w:rPrChange>
          </w:rPr>
          <w:delText xml:space="preserve">The </w:delText>
        </w:r>
        <w:r w:rsidRPr="00876437" w:rsidDel="002F5192">
          <w:rPr>
            <w:b/>
            <w:strike/>
            <w:noProof/>
            <w:lang w:val="en-GB"/>
            <w:rPrChange w:id="4387" w:author="Kevin Gu" w:date="2020-05-18T10:36:00Z">
              <w:rPr>
                <w:b/>
                <w:noProof/>
                <w:lang w:val="en-US"/>
              </w:rPr>
            </w:rPrChange>
          </w:rPr>
          <w:delText>internal</w:delText>
        </w:r>
        <w:r w:rsidRPr="00876437" w:rsidDel="002F5192">
          <w:rPr>
            <w:strike/>
            <w:noProof/>
            <w:lang w:val="en-GB"/>
            <w:rPrChange w:id="4388" w:author="Kevin Gu" w:date="2020-05-18T10:36:00Z">
              <w:rPr>
                <w:noProof/>
                <w:lang w:val="en-US"/>
              </w:rPr>
            </w:rPrChange>
          </w:rPr>
          <w:delText xml:space="preserve"> information and data assets are allowed to access in the company;</w:delText>
        </w:r>
        <w:bookmarkStart w:id="4389" w:name="_Toc40965072"/>
        <w:bookmarkStart w:id="4390" w:name="_Toc40965427"/>
        <w:bookmarkStart w:id="4391" w:name="_Toc40965780"/>
        <w:bookmarkStart w:id="4392" w:name="_Toc40966132"/>
        <w:bookmarkStart w:id="4393" w:name="_Toc40966485"/>
        <w:bookmarkStart w:id="4394" w:name="_Toc40966837"/>
        <w:bookmarkStart w:id="4395" w:name="_Toc40967191"/>
        <w:bookmarkStart w:id="4396" w:name="_Toc40967545"/>
        <w:bookmarkStart w:id="4397" w:name="_Toc40967899"/>
        <w:bookmarkStart w:id="4398" w:name="_Toc40968253"/>
        <w:bookmarkStart w:id="4399" w:name="_Toc40969309"/>
        <w:bookmarkStart w:id="4400" w:name="_Toc40969665"/>
        <w:bookmarkStart w:id="4401" w:name="_Toc43387049"/>
        <w:bookmarkEnd w:id="4389"/>
        <w:bookmarkEnd w:id="4390"/>
        <w:bookmarkEnd w:id="4391"/>
        <w:bookmarkEnd w:id="4392"/>
        <w:bookmarkEnd w:id="4393"/>
        <w:bookmarkEnd w:id="4394"/>
        <w:bookmarkEnd w:id="4395"/>
        <w:bookmarkEnd w:id="4396"/>
        <w:bookmarkEnd w:id="4397"/>
        <w:bookmarkEnd w:id="4398"/>
        <w:bookmarkEnd w:id="4399"/>
        <w:bookmarkEnd w:id="4400"/>
        <w:bookmarkEnd w:id="4401"/>
      </w:del>
    </w:p>
    <w:p w14:paraId="5939B20E" w14:textId="1E50B32F" w:rsidR="00DE5CEF" w:rsidRPr="00876437" w:rsidDel="002F5192" w:rsidRDefault="00DE5CEF" w:rsidP="00703E57">
      <w:pPr>
        <w:rPr>
          <w:del w:id="4402" w:author="Kevin Gu" w:date="2020-05-21T10:53:00Z"/>
          <w:strike/>
          <w:noProof/>
          <w:lang w:val="en-GB" w:eastAsia="zh-CN"/>
          <w:rPrChange w:id="4403" w:author="Kevin Gu" w:date="2020-05-18T10:36:00Z">
            <w:rPr>
              <w:del w:id="4404" w:author="Kevin Gu" w:date="2020-05-21T10:53:00Z"/>
              <w:noProof/>
              <w:lang w:val="en-US" w:eastAsia="zh-CN"/>
            </w:rPr>
          </w:rPrChange>
        </w:rPr>
      </w:pPr>
      <w:del w:id="4405" w:author="Kevin Gu" w:date="2020-05-21T10:53:00Z">
        <w:r w:rsidRPr="00876437" w:rsidDel="002F5192">
          <w:rPr>
            <w:rFonts w:hint="eastAsia"/>
            <w:strike/>
            <w:noProof/>
            <w:lang w:val="en-GB" w:eastAsia="zh-CN"/>
            <w:rPrChange w:id="4406" w:author="Kevin Gu" w:date="2020-05-18T10:36:00Z">
              <w:rPr>
                <w:rFonts w:hint="eastAsia"/>
                <w:noProof/>
                <w:lang w:val="en-US" w:eastAsia="zh-CN"/>
              </w:rPr>
            </w:rPrChange>
          </w:rPr>
          <w:delText>内部信息数据资产能在公司内部进行访问。</w:delText>
        </w:r>
        <w:bookmarkStart w:id="4407" w:name="_Toc40965073"/>
        <w:bookmarkStart w:id="4408" w:name="_Toc40965428"/>
        <w:bookmarkStart w:id="4409" w:name="_Toc40965781"/>
        <w:bookmarkStart w:id="4410" w:name="_Toc40966133"/>
        <w:bookmarkStart w:id="4411" w:name="_Toc40966486"/>
        <w:bookmarkStart w:id="4412" w:name="_Toc40966838"/>
        <w:bookmarkStart w:id="4413" w:name="_Toc40967192"/>
        <w:bookmarkStart w:id="4414" w:name="_Toc40967546"/>
        <w:bookmarkStart w:id="4415" w:name="_Toc40967900"/>
        <w:bookmarkStart w:id="4416" w:name="_Toc40968254"/>
        <w:bookmarkStart w:id="4417" w:name="_Toc40969310"/>
        <w:bookmarkStart w:id="4418" w:name="_Toc40969666"/>
        <w:bookmarkStart w:id="4419" w:name="_Toc43387050"/>
        <w:bookmarkEnd w:id="4407"/>
        <w:bookmarkEnd w:id="4408"/>
        <w:bookmarkEnd w:id="4409"/>
        <w:bookmarkEnd w:id="4410"/>
        <w:bookmarkEnd w:id="4411"/>
        <w:bookmarkEnd w:id="4412"/>
        <w:bookmarkEnd w:id="4413"/>
        <w:bookmarkEnd w:id="4414"/>
        <w:bookmarkEnd w:id="4415"/>
        <w:bookmarkEnd w:id="4416"/>
        <w:bookmarkEnd w:id="4417"/>
        <w:bookmarkEnd w:id="4418"/>
        <w:bookmarkEnd w:id="4419"/>
      </w:del>
    </w:p>
    <w:p w14:paraId="15709822" w14:textId="7A77CD32" w:rsidR="00CB20EE" w:rsidRPr="00876437" w:rsidDel="002F5192" w:rsidRDefault="00CB20EE" w:rsidP="00703E57">
      <w:pPr>
        <w:rPr>
          <w:del w:id="4420" w:author="Kevin Gu" w:date="2020-05-21T10:53:00Z"/>
          <w:strike/>
          <w:noProof/>
          <w:lang w:val="en-GB"/>
          <w:rPrChange w:id="4421" w:author="Kevin Gu" w:date="2020-05-18T10:36:00Z">
            <w:rPr>
              <w:del w:id="4422" w:author="Kevin Gu" w:date="2020-05-21T10:53:00Z"/>
              <w:noProof/>
              <w:lang w:val="en-US"/>
            </w:rPr>
          </w:rPrChange>
        </w:rPr>
      </w:pPr>
      <w:del w:id="4423" w:author="Kevin Gu" w:date="2020-05-21T10:53:00Z">
        <w:r w:rsidRPr="00876437" w:rsidDel="002F5192">
          <w:rPr>
            <w:strike/>
            <w:noProof/>
            <w:lang w:val="en-GB"/>
            <w:rPrChange w:id="4424" w:author="Kevin Gu" w:date="2020-05-18T10:36:00Z">
              <w:rPr>
                <w:noProof/>
                <w:lang w:val="en-US"/>
              </w:rPr>
            </w:rPrChange>
          </w:rPr>
          <w:delText xml:space="preserve">There is no access limit regulation for the </w:delText>
        </w:r>
        <w:r w:rsidRPr="00876437" w:rsidDel="002F5192">
          <w:rPr>
            <w:b/>
            <w:strike/>
            <w:noProof/>
            <w:lang w:val="en-GB"/>
            <w:rPrChange w:id="4425" w:author="Kevin Gu" w:date="2020-05-18T10:36:00Z">
              <w:rPr>
                <w:b/>
                <w:noProof/>
                <w:lang w:val="en-US"/>
              </w:rPr>
            </w:rPrChange>
          </w:rPr>
          <w:delText>public</w:delText>
        </w:r>
        <w:r w:rsidRPr="00876437" w:rsidDel="002F5192">
          <w:rPr>
            <w:strike/>
            <w:noProof/>
            <w:lang w:val="en-GB"/>
            <w:rPrChange w:id="4426" w:author="Kevin Gu" w:date="2020-05-18T10:36:00Z">
              <w:rPr>
                <w:noProof/>
                <w:lang w:val="en-US"/>
              </w:rPr>
            </w:rPrChange>
          </w:rPr>
          <w:delText xml:space="preserve"> information and data assets.</w:delText>
        </w:r>
        <w:bookmarkStart w:id="4427" w:name="_Toc40965074"/>
        <w:bookmarkStart w:id="4428" w:name="_Toc40965429"/>
        <w:bookmarkStart w:id="4429" w:name="_Toc40965782"/>
        <w:bookmarkStart w:id="4430" w:name="_Toc40966134"/>
        <w:bookmarkStart w:id="4431" w:name="_Toc40966487"/>
        <w:bookmarkStart w:id="4432" w:name="_Toc40966839"/>
        <w:bookmarkStart w:id="4433" w:name="_Toc40967193"/>
        <w:bookmarkStart w:id="4434" w:name="_Toc40967547"/>
        <w:bookmarkStart w:id="4435" w:name="_Toc40967901"/>
        <w:bookmarkStart w:id="4436" w:name="_Toc40968255"/>
        <w:bookmarkStart w:id="4437" w:name="_Toc40969311"/>
        <w:bookmarkStart w:id="4438" w:name="_Toc40969667"/>
        <w:bookmarkStart w:id="4439" w:name="_Toc43387051"/>
        <w:bookmarkEnd w:id="4427"/>
        <w:bookmarkEnd w:id="4428"/>
        <w:bookmarkEnd w:id="4429"/>
        <w:bookmarkEnd w:id="4430"/>
        <w:bookmarkEnd w:id="4431"/>
        <w:bookmarkEnd w:id="4432"/>
        <w:bookmarkEnd w:id="4433"/>
        <w:bookmarkEnd w:id="4434"/>
        <w:bookmarkEnd w:id="4435"/>
        <w:bookmarkEnd w:id="4436"/>
        <w:bookmarkEnd w:id="4437"/>
        <w:bookmarkEnd w:id="4438"/>
        <w:bookmarkEnd w:id="4439"/>
      </w:del>
    </w:p>
    <w:p w14:paraId="1B890A0D" w14:textId="07901B02" w:rsidR="00DE5CEF" w:rsidRPr="00876437" w:rsidDel="002F5192" w:rsidRDefault="00DE5CEF" w:rsidP="00703E57">
      <w:pPr>
        <w:rPr>
          <w:del w:id="4440" w:author="Kevin Gu" w:date="2020-05-21T10:53:00Z"/>
          <w:strike/>
          <w:noProof/>
          <w:lang w:val="en-GB" w:eastAsia="zh-CN"/>
          <w:rPrChange w:id="4441" w:author="Kevin Gu" w:date="2020-05-18T10:36:00Z">
            <w:rPr>
              <w:del w:id="4442" w:author="Kevin Gu" w:date="2020-05-21T10:53:00Z"/>
              <w:noProof/>
              <w:lang w:val="en-US" w:eastAsia="zh-CN"/>
            </w:rPr>
          </w:rPrChange>
        </w:rPr>
      </w:pPr>
      <w:del w:id="4443" w:author="Kevin Gu" w:date="2020-05-21T10:53:00Z">
        <w:r w:rsidRPr="00876437" w:rsidDel="002F5192">
          <w:rPr>
            <w:rFonts w:hint="eastAsia"/>
            <w:strike/>
            <w:noProof/>
            <w:lang w:val="en-GB" w:eastAsia="zh-CN"/>
            <w:rPrChange w:id="4444" w:author="Kevin Gu" w:date="2020-05-18T10:36:00Z">
              <w:rPr>
                <w:rFonts w:hint="eastAsia"/>
                <w:noProof/>
                <w:lang w:val="en-US" w:eastAsia="zh-CN"/>
              </w:rPr>
            </w:rPrChange>
          </w:rPr>
          <w:delText>对公共信息数据资产没有访问限制规定。</w:delText>
        </w:r>
        <w:bookmarkStart w:id="4445" w:name="_Toc40965075"/>
        <w:bookmarkStart w:id="4446" w:name="_Toc40965430"/>
        <w:bookmarkStart w:id="4447" w:name="_Toc40965783"/>
        <w:bookmarkStart w:id="4448" w:name="_Toc40966135"/>
        <w:bookmarkStart w:id="4449" w:name="_Toc40966488"/>
        <w:bookmarkStart w:id="4450" w:name="_Toc40966840"/>
        <w:bookmarkStart w:id="4451" w:name="_Toc40967194"/>
        <w:bookmarkStart w:id="4452" w:name="_Toc40967548"/>
        <w:bookmarkStart w:id="4453" w:name="_Toc40967902"/>
        <w:bookmarkStart w:id="4454" w:name="_Toc40968256"/>
        <w:bookmarkStart w:id="4455" w:name="_Toc40969312"/>
        <w:bookmarkStart w:id="4456" w:name="_Toc40969668"/>
        <w:bookmarkStart w:id="4457" w:name="_Toc43387052"/>
        <w:bookmarkEnd w:id="4445"/>
        <w:bookmarkEnd w:id="4446"/>
        <w:bookmarkEnd w:id="4447"/>
        <w:bookmarkEnd w:id="4448"/>
        <w:bookmarkEnd w:id="4449"/>
        <w:bookmarkEnd w:id="4450"/>
        <w:bookmarkEnd w:id="4451"/>
        <w:bookmarkEnd w:id="4452"/>
        <w:bookmarkEnd w:id="4453"/>
        <w:bookmarkEnd w:id="4454"/>
        <w:bookmarkEnd w:id="4455"/>
        <w:bookmarkEnd w:id="4456"/>
        <w:bookmarkEnd w:id="4457"/>
      </w:del>
    </w:p>
    <w:p w14:paraId="735342F3" w14:textId="1F9EC271" w:rsidR="00F872F7" w:rsidRPr="00876437" w:rsidDel="002F5192" w:rsidRDefault="00F872F7" w:rsidP="00703E57">
      <w:pPr>
        <w:rPr>
          <w:del w:id="4458" w:author="Kevin Gu" w:date="2020-05-21T10:53:00Z"/>
          <w:strike/>
          <w:noProof/>
          <w:lang w:val="en-GB"/>
          <w:rPrChange w:id="4459" w:author="Kevin Gu" w:date="2020-05-18T10:36:00Z">
            <w:rPr>
              <w:del w:id="4460" w:author="Kevin Gu" w:date="2020-05-21T10:53:00Z"/>
              <w:noProof/>
              <w:lang w:val="en-US"/>
            </w:rPr>
          </w:rPrChange>
        </w:rPr>
      </w:pPr>
      <w:del w:id="4461" w:author="Kevin Gu" w:date="2020-05-21T10:53:00Z">
        <w:r w:rsidRPr="00876437" w:rsidDel="002F5192">
          <w:rPr>
            <w:strike/>
            <w:noProof/>
            <w:lang w:val="en-GB"/>
            <w:rPrChange w:id="4462" w:author="Kevin Gu" w:date="2020-05-18T10:36:00Z">
              <w:rPr>
                <w:noProof/>
                <w:lang w:val="en-US"/>
              </w:rPr>
            </w:rPrChange>
          </w:rPr>
          <w:delText>Assets are restricted under the rule of “need to know”</w:delText>
        </w:r>
        <w:r w:rsidR="00623CFA" w:rsidRPr="00876437" w:rsidDel="002F5192">
          <w:rPr>
            <w:strike/>
            <w:noProof/>
            <w:lang w:val="en-GB"/>
            <w:rPrChange w:id="4463" w:author="Kevin Gu" w:date="2020-05-18T10:36:00Z">
              <w:rPr>
                <w:noProof/>
                <w:lang w:val="en-US"/>
              </w:rPr>
            </w:rPrChange>
          </w:rPr>
          <w:delText xml:space="preserve"> principle in order to avoid the leakage of information. </w:delText>
        </w:r>
        <w:bookmarkStart w:id="4464" w:name="_Toc40965076"/>
        <w:bookmarkStart w:id="4465" w:name="_Toc40965431"/>
        <w:bookmarkStart w:id="4466" w:name="_Toc40965784"/>
        <w:bookmarkStart w:id="4467" w:name="_Toc40966136"/>
        <w:bookmarkStart w:id="4468" w:name="_Toc40966489"/>
        <w:bookmarkStart w:id="4469" w:name="_Toc40966841"/>
        <w:bookmarkStart w:id="4470" w:name="_Toc40967195"/>
        <w:bookmarkStart w:id="4471" w:name="_Toc40967549"/>
        <w:bookmarkStart w:id="4472" w:name="_Toc40967903"/>
        <w:bookmarkStart w:id="4473" w:name="_Toc40968257"/>
        <w:bookmarkStart w:id="4474" w:name="_Toc40969313"/>
        <w:bookmarkStart w:id="4475" w:name="_Toc40969669"/>
        <w:bookmarkStart w:id="4476" w:name="_Toc43387053"/>
        <w:bookmarkEnd w:id="4464"/>
        <w:bookmarkEnd w:id="4465"/>
        <w:bookmarkEnd w:id="4466"/>
        <w:bookmarkEnd w:id="4467"/>
        <w:bookmarkEnd w:id="4468"/>
        <w:bookmarkEnd w:id="4469"/>
        <w:bookmarkEnd w:id="4470"/>
        <w:bookmarkEnd w:id="4471"/>
        <w:bookmarkEnd w:id="4472"/>
        <w:bookmarkEnd w:id="4473"/>
        <w:bookmarkEnd w:id="4474"/>
        <w:bookmarkEnd w:id="4475"/>
        <w:bookmarkEnd w:id="4476"/>
      </w:del>
    </w:p>
    <w:p w14:paraId="5C3C6740" w14:textId="2244338B" w:rsidR="00DE5CEF" w:rsidRPr="00876437" w:rsidDel="002F5192" w:rsidRDefault="00DE5CEF" w:rsidP="00703E57">
      <w:pPr>
        <w:rPr>
          <w:ins w:id="4477" w:author="Julio Li" w:date="2020-05-13T16:03:00Z"/>
          <w:del w:id="4478" w:author="Kevin Gu" w:date="2020-05-21T10:53:00Z"/>
          <w:strike/>
          <w:noProof/>
          <w:lang w:val="en-GB" w:eastAsia="zh-CN"/>
          <w:rPrChange w:id="4479" w:author="Kevin Gu" w:date="2020-05-18T10:36:00Z">
            <w:rPr>
              <w:ins w:id="4480" w:author="Julio Li" w:date="2020-05-13T16:03:00Z"/>
              <w:del w:id="4481" w:author="Kevin Gu" w:date="2020-05-21T10:53:00Z"/>
              <w:noProof/>
              <w:lang w:val="en-US" w:eastAsia="zh-CN"/>
            </w:rPr>
          </w:rPrChange>
        </w:rPr>
      </w:pPr>
      <w:del w:id="4482" w:author="Kevin Gu" w:date="2020-05-21T10:53:00Z">
        <w:r w:rsidRPr="00876437" w:rsidDel="002F5192">
          <w:rPr>
            <w:rFonts w:hint="eastAsia"/>
            <w:strike/>
            <w:noProof/>
            <w:lang w:val="en-GB" w:eastAsia="zh-CN"/>
            <w:rPrChange w:id="4483" w:author="Kevin Gu" w:date="2020-05-18T10:36:00Z">
              <w:rPr>
                <w:rFonts w:hint="eastAsia"/>
                <w:noProof/>
                <w:lang w:val="en-US" w:eastAsia="zh-CN"/>
              </w:rPr>
            </w:rPrChange>
          </w:rPr>
          <w:delText>为了防止信息的泄露，资产必须严格的遵循“需知原则”的规定。</w:delText>
        </w:r>
      </w:del>
      <w:bookmarkStart w:id="4484" w:name="_Toc40965077"/>
      <w:bookmarkStart w:id="4485" w:name="_Toc40965432"/>
      <w:bookmarkStart w:id="4486" w:name="_Toc40965785"/>
      <w:bookmarkStart w:id="4487" w:name="_Toc40966137"/>
      <w:bookmarkStart w:id="4488" w:name="_Toc40966490"/>
      <w:bookmarkStart w:id="4489" w:name="_Toc40966842"/>
      <w:bookmarkStart w:id="4490" w:name="_Toc40967196"/>
      <w:bookmarkStart w:id="4491" w:name="_Toc40967550"/>
      <w:bookmarkStart w:id="4492" w:name="_Toc40967904"/>
      <w:bookmarkStart w:id="4493" w:name="_Toc40968258"/>
      <w:bookmarkStart w:id="4494" w:name="_Toc40969314"/>
      <w:bookmarkStart w:id="4495" w:name="_Toc40969670"/>
      <w:bookmarkStart w:id="4496" w:name="_Toc43387054"/>
      <w:bookmarkEnd w:id="4484"/>
      <w:bookmarkEnd w:id="4485"/>
      <w:bookmarkEnd w:id="4486"/>
      <w:bookmarkEnd w:id="4487"/>
      <w:bookmarkEnd w:id="4488"/>
      <w:bookmarkEnd w:id="4489"/>
      <w:bookmarkEnd w:id="4490"/>
      <w:bookmarkEnd w:id="4491"/>
      <w:bookmarkEnd w:id="4492"/>
      <w:bookmarkEnd w:id="4493"/>
      <w:bookmarkEnd w:id="4494"/>
      <w:bookmarkEnd w:id="4495"/>
      <w:bookmarkEnd w:id="4496"/>
    </w:p>
    <w:p w14:paraId="74DC08B9" w14:textId="2DDD90AD" w:rsidR="00F9489A" w:rsidRPr="00876437" w:rsidDel="002F5192" w:rsidRDefault="00F9489A" w:rsidP="00F9489A">
      <w:pPr>
        <w:pStyle w:val="Title3"/>
        <w:rPr>
          <w:ins w:id="4497" w:author="Julio Li" w:date="2020-05-13T16:03:00Z"/>
          <w:del w:id="4498" w:author="Kevin Gu" w:date="2020-05-21T10:53:00Z"/>
          <w:strike/>
          <w:noProof/>
          <w:lang w:val="en-GB" w:eastAsia="zh-CN"/>
          <w:rPrChange w:id="4499" w:author="Kevin Gu" w:date="2020-05-18T10:36:00Z">
            <w:rPr>
              <w:ins w:id="4500" w:author="Julio Li" w:date="2020-05-13T16:03:00Z"/>
              <w:del w:id="4501" w:author="Kevin Gu" w:date="2020-05-21T10:53:00Z"/>
              <w:noProof/>
              <w:lang w:eastAsia="zh-CN"/>
            </w:rPr>
          </w:rPrChange>
        </w:rPr>
      </w:pPr>
      <w:ins w:id="4502" w:author="Julio Li" w:date="2020-05-13T16:03:00Z">
        <w:del w:id="4503" w:author="Kevin Gu" w:date="2020-05-21T10:53:00Z">
          <w:r w:rsidRPr="00876437" w:rsidDel="002F5192">
            <w:rPr>
              <w:b w:val="0"/>
              <w:bCs w:val="0"/>
              <w:strike/>
              <w:noProof/>
              <w:lang w:val="en-GB" w:eastAsia="zh-CN"/>
              <w:rPrChange w:id="4504" w:author="Kevin Gu" w:date="2020-05-18T10:36:00Z">
                <w:rPr>
                  <w:b w:val="0"/>
                  <w:bCs w:val="0"/>
                  <w:noProof/>
                  <w:lang w:eastAsia="zh-CN"/>
                </w:rPr>
              </w:rPrChange>
            </w:rPr>
            <w:delText xml:space="preserve">Reclassification </w:delText>
          </w:r>
          <w:r w:rsidRPr="00876437" w:rsidDel="002F5192">
            <w:rPr>
              <w:rFonts w:hint="eastAsia"/>
              <w:b w:val="0"/>
              <w:bCs w:val="0"/>
              <w:strike/>
              <w:noProof/>
              <w:lang w:val="en-GB" w:eastAsia="zh-CN"/>
              <w:rPrChange w:id="4505" w:author="Kevin Gu" w:date="2020-05-18T10:36:00Z">
                <w:rPr>
                  <w:rFonts w:hint="eastAsia"/>
                  <w:b w:val="0"/>
                  <w:bCs w:val="0"/>
                  <w:noProof/>
                  <w:lang w:eastAsia="zh-CN"/>
                </w:rPr>
              </w:rPrChange>
            </w:rPr>
            <w:delText>重新分级</w:delText>
          </w:r>
          <w:bookmarkStart w:id="4506" w:name="_Toc40965078"/>
          <w:bookmarkStart w:id="4507" w:name="_Toc40965433"/>
          <w:bookmarkStart w:id="4508" w:name="_Toc40965786"/>
          <w:bookmarkStart w:id="4509" w:name="_Toc40966138"/>
          <w:bookmarkStart w:id="4510" w:name="_Toc40966491"/>
          <w:bookmarkStart w:id="4511" w:name="_Toc40966843"/>
          <w:bookmarkStart w:id="4512" w:name="_Toc40967197"/>
          <w:bookmarkStart w:id="4513" w:name="_Toc40967551"/>
          <w:bookmarkStart w:id="4514" w:name="_Toc40967905"/>
          <w:bookmarkStart w:id="4515" w:name="_Toc40968259"/>
          <w:bookmarkStart w:id="4516" w:name="_Toc40969315"/>
          <w:bookmarkStart w:id="4517" w:name="_Toc40969671"/>
          <w:bookmarkStart w:id="4518" w:name="_Toc43387055"/>
          <w:bookmarkEnd w:id="4506"/>
          <w:bookmarkEnd w:id="4507"/>
          <w:bookmarkEnd w:id="4508"/>
          <w:bookmarkEnd w:id="4509"/>
          <w:bookmarkEnd w:id="4510"/>
          <w:bookmarkEnd w:id="4511"/>
          <w:bookmarkEnd w:id="4512"/>
          <w:bookmarkEnd w:id="4513"/>
          <w:bookmarkEnd w:id="4514"/>
          <w:bookmarkEnd w:id="4515"/>
          <w:bookmarkEnd w:id="4516"/>
          <w:bookmarkEnd w:id="4517"/>
          <w:bookmarkEnd w:id="4518"/>
        </w:del>
      </w:ins>
    </w:p>
    <w:p w14:paraId="74A3CCC9" w14:textId="3B0A879C" w:rsidR="00F9489A" w:rsidRPr="00876437" w:rsidDel="002F5192" w:rsidRDefault="00F9489A" w:rsidP="00F9489A">
      <w:pPr>
        <w:rPr>
          <w:ins w:id="4519" w:author="Julio Li" w:date="2020-05-13T16:03:00Z"/>
          <w:del w:id="4520" w:author="Kevin Gu" w:date="2020-05-21T10:53:00Z"/>
          <w:strike/>
          <w:noProof/>
          <w:lang w:val="en-GB" w:eastAsia="zh-CN"/>
          <w:rPrChange w:id="4521" w:author="Kevin Gu" w:date="2020-05-18T10:36:00Z">
            <w:rPr>
              <w:ins w:id="4522" w:author="Julio Li" w:date="2020-05-13T16:03:00Z"/>
              <w:del w:id="4523" w:author="Kevin Gu" w:date="2020-05-21T10:53:00Z"/>
              <w:noProof/>
              <w:lang w:eastAsia="zh-CN"/>
            </w:rPr>
          </w:rPrChange>
        </w:rPr>
      </w:pPr>
      <w:ins w:id="4524" w:author="Julio Li" w:date="2020-05-13T16:03:00Z">
        <w:del w:id="4525" w:author="Kevin Gu" w:date="2020-05-21T10:53:00Z">
          <w:r w:rsidRPr="00876437" w:rsidDel="002F5192">
            <w:rPr>
              <w:strike/>
              <w:noProof/>
              <w:lang w:val="en-GB" w:eastAsia="zh-CN"/>
              <w:rPrChange w:id="4526" w:author="Kevin Gu" w:date="2020-05-18T10:36:00Z">
                <w:rPr>
                  <w:noProof/>
                  <w:lang w:eastAsia="zh-CN"/>
                </w:rPr>
              </w:rPrChange>
            </w:rPr>
            <w:delText xml:space="preserve">When the property of assets changes, the responsible department should reclassify these assets on the principle of “higher hierarchy”- standards for the class 1 can be applied to the class 2 but not the other way around. </w:delText>
          </w:r>
          <w:bookmarkStart w:id="4527" w:name="_Toc40965079"/>
          <w:bookmarkStart w:id="4528" w:name="_Toc40965434"/>
          <w:bookmarkStart w:id="4529" w:name="_Toc40965787"/>
          <w:bookmarkStart w:id="4530" w:name="_Toc40966139"/>
          <w:bookmarkStart w:id="4531" w:name="_Toc40966492"/>
          <w:bookmarkStart w:id="4532" w:name="_Toc40966844"/>
          <w:bookmarkStart w:id="4533" w:name="_Toc40967198"/>
          <w:bookmarkStart w:id="4534" w:name="_Toc40967552"/>
          <w:bookmarkStart w:id="4535" w:name="_Toc40967906"/>
          <w:bookmarkStart w:id="4536" w:name="_Toc40968260"/>
          <w:bookmarkStart w:id="4537" w:name="_Toc40969316"/>
          <w:bookmarkStart w:id="4538" w:name="_Toc40969672"/>
          <w:bookmarkStart w:id="4539" w:name="_Toc43387056"/>
          <w:bookmarkEnd w:id="4527"/>
          <w:bookmarkEnd w:id="4528"/>
          <w:bookmarkEnd w:id="4529"/>
          <w:bookmarkEnd w:id="4530"/>
          <w:bookmarkEnd w:id="4531"/>
          <w:bookmarkEnd w:id="4532"/>
          <w:bookmarkEnd w:id="4533"/>
          <w:bookmarkEnd w:id="4534"/>
          <w:bookmarkEnd w:id="4535"/>
          <w:bookmarkEnd w:id="4536"/>
          <w:bookmarkEnd w:id="4537"/>
          <w:bookmarkEnd w:id="4538"/>
          <w:bookmarkEnd w:id="4539"/>
        </w:del>
      </w:ins>
    </w:p>
    <w:p w14:paraId="7B49222C" w14:textId="68BF5D9C" w:rsidR="00F9489A" w:rsidRPr="00876437" w:rsidDel="002F5192" w:rsidRDefault="00F9489A" w:rsidP="00F9489A">
      <w:pPr>
        <w:rPr>
          <w:ins w:id="4540" w:author="Julio Li" w:date="2020-05-13T16:04:00Z"/>
          <w:del w:id="4541" w:author="Kevin Gu" w:date="2020-05-21T10:53:00Z"/>
          <w:strike/>
          <w:noProof/>
          <w:lang w:val="en-GB" w:eastAsia="zh-CN"/>
          <w:rPrChange w:id="4542" w:author="Kevin Gu" w:date="2020-05-18T10:36:00Z">
            <w:rPr>
              <w:ins w:id="4543" w:author="Julio Li" w:date="2020-05-13T16:04:00Z"/>
              <w:del w:id="4544" w:author="Kevin Gu" w:date="2020-05-21T10:53:00Z"/>
              <w:noProof/>
              <w:lang w:eastAsia="zh-CN"/>
            </w:rPr>
          </w:rPrChange>
        </w:rPr>
      </w:pPr>
      <w:ins w:id="4545" w:author="Julio Li" w:date="2020-05-13T16:03:00Z">
        <w:del w:id="4546" w:author="Kevin Gu" w:date="2020-05-21T10:53:00Z">
          <w:r w:rsidRPr="00876437" w:rsidDel="002F5192">
            <w:rPr>
              <w:rFonts w:hint="eastAsia"/>
              <w:strike/>
              <w:noProof/>
              <w:lang w:val="en-GB" w:eastAsia="zh-CN"/>
              <w:rPrChange w:id="4547" w:author="Kevin Gu" w:date="2020-05-18T10:36:00Z">
                <w:rPr>
                  <w:rFonts w:hint="eastAsia"/>
                  <w:noProof/>
                  <w:lang w:eastAsia="zh-CN"/>
                </w:rPr>
              </w:rPrChange>
            </w:rPr>
            <w:delText>当资产的性质发生了改变时，资产所属部门必须对资产进行重新分级。对资产的管理可依据“就高不就低”原则，即可以按二类资产可以用一类资产的管理模式进行管理，但一类资产不能用二类资产的管理模式进行管理。</w:delText>
          </w:r>
        </w:del>
      </w:ins>
      <w:bookmarkStart w:id="4548" w:name="_Toc40965080"/>
      <w:bookmarkStart w:id="4549" w:name="_Toc40965435"/>
      <w:bookmarkStart w:id="4550" w:name="_Toc40965788"/>
      <w:bookmarkStart w:id="4551" w:name="_Toc40966140"/>
      <w:bookmarkStart w:id="4552" w:name="_Toc40966493"/>
      <w:bookmarkStart w:id="4553" w:name="_Toc40966845"/>
      <w:bookmarkStart w:id="4554" w:name="_Toc40967199"/>
      <w:bookmarkStart w:id="4555" w:name="_Toc40967553"/>
      <w:bookmarkStart w:id="4556" w:name="_Toc40967907"/>
      <w:bookmarkStart w:id="4557" w:name="_Toc40968261"/>
      <w:bookmarkStart w:id="4558" w:name="_Toc40969317"/>
      <w:bookmarkStart w:id="4559" w:name="_Toc40969673"/>
      <w:bookmarkStart w:id="4560" w:name="_Toc43387057"/>
      <w:bookmarkEnd w:id="4548"/>
      <w:bookmarkEnd w:id="4549"/>
      <w:bookmarkEnd w:id="4550"/>
      <w:bookmarkEnd w:id="4551"/>
      <w:bookmarkEnd w:id="4552"/>
      <w:bookmarkEnd w:id="4553"/>
      <w:bookmarkEnd w:id="4554"/>
      <w:bookmarkEnd w:id="4555"/>
      <w:bookmarkEnd w:id="4556"/>
      <w:bookmarkEnd w:id="4557"/>
      <w:bookmarkEnd w:id="4558"/>
      <w:bookmarkEnd w:id="4559"/>
      <w:bookmarkEnd w:id="4560"/>
    </w:p>
    <w:p w14:paraId="20B9DC58" w14:textId="77C2DE23" w:rsidR="00F9489A" w:rsidRPr="00876437" w:rsidDel="002F5192" w:rsidRDefault="00F9489A" w:rsidP="00F9489A">
      <w:pPr>
        <w:pStyle w:val="Title3"/>
        <w:rPr>
          <w:ins w:id="4561" w:author="Julio Li" w:date="2020-05-13T16:04:00Z"/>
          <w:del w:id="4562" w:author="Kevin Gu" w:date="2020-05-21T10:53:00Z"/>
          <w:strike/>
          <w:noProof/>
          <w:lang w:val="en-GB"/>
          <w:rPrChange w:id="4563" w:author="Kevin Gu" w:date="2020-05-18T10:36:00Z">
            <w:rPr>
              <w:ins w:id="4564" w:author="Julio Li" w:date="2020-05-13T16:04:00Z"/>
              <w:del w:id="4565" w:author="Kevin Gu" w:date="2020-05-21T10:53:00Z"/>
              <w:noProof/>
            </w:rPr>
          </w:rPrChange>
        </w:rPr>
      </w:pPr>
      <w:ins w:id="4566" w:author="Julio Li" w:date="2020-05-13T16:04:00Z">
        <w:del w:id="4567" w:author="Kevin Gu" w:date="2020-05-21T10:53:00Z">
          <w:r w:rsidRPr="00876437" w:rsidDel="002F5192">
            <w:rPr>
              <w:b w:val="0"/>
              <w:bCs w:val="0"/>
              <w:strike/>
              <w:noProof/>
              <w:lang w:val="en-GB"/>
              <w:rPrChange w:id="4568" w:author="Kevin Gu" w:date="2020-05-18T10:36:00Z">
                <w:rPr>
                  <w:b w:val="0"/>
                  <w:bCs w:val="0"/>
                  <w:noProof/>
                </w:rPr>
              </w:rPrChange>
            </w:rPr>
            <w:delText>Basis of Assets Classification</w:delText>
          </w:r>
          <w:r w:rsidRPr="00876437" w:rsidDel="002F5192">
            <w:rPr>
              <w:rFonts w:hint="eastAsia"/>
              <w:b w:val="0"/>
              <w:bCs w:val="0"/>
              <w:strike/>
              <w:noProof/>
              <w:lang w:val="en-GB"/>
              <w:rPrChange w:id="4569" w:author="Kevin Gu" w:date="2020-05-18T10:36:00Z">
                <w:rPr>
                  <w:rFonts w:hint="eastAsia"/>
                  <w:b w:val="0"/>
                  <w:bCs w:val="0"/>
                  <w:noProof/>
                </w:rPr>
              </w:rPrChange>
            </w:rPr>
            <w:delText>资产分级依据</w:delText>
          </w:r>
          <w:bookmarkStart w:id="4570" w:name="_Toc40965081"/>
          <w:bookmarkStart w:id="4571" w:name="_Toc40965436"/>
          <w:bookmarkStart w:id="4572" w:name="_Toc40965789"/>
          <w:bookmarkStart w:id="4573" w:name="_Toc40966141"/>
          <w:bookmarkStart w:id="4574" w:name="_Toc40966494"/>
          <w:bookmarkStart w:id="4575" w:name="_Toc40966846"/>
          <w:bookmarkStart w:id="4576" w:name="_Toc40967200"/>
          <w:bookmarkStart w:id="4577" w:name="_Toc40967554"/>
          <w:bookmarkStart w:id="4578" w:name="_Toc40967908"/>
          <w:bookmarkStart w:id="4579" w:name="_Toc40968262"/>
          <w:bookmarkStart w:id="4580" w:name="_Toc40969318"/>
          <w:bookmarkStart w:id="4581" w:name="_Toc40969674"/>
          <w:bookmarkStart w:id="4582" w:name="_Toc43387058"/>
          <w:bookmarkEnd w:id="4570"/>
          <w:bookmarkEnd w:id="4571"/>
          <w:bookmarkEnd w:id="4572"/>
          <w:bookmarkEnd w:id="4573"/>
          <w:bookmarkEnd w:id="4574"/>
          <w:bookmarkEnd w:id="4575"/>
          <w:bookmarkEnd w:id="4576"/>
          <w:bookmarkEnd w:id="4577"/>
          <w:bookmarkEnd w:id="4578"/>
          <w:bookmarkEnd w:id="4579"/>
          <w:bookmarkEnd w:id="4580"/>
          <w:bookmarkEnd w:id="4581"/>
          <w:bookmarkEnd w:id="4582"/>
        </w:del>
      </w:ins>
    </w:p>
    <w:p w14:paraId="6F96615D" w14:textId="2285DD1C" w:rsidR="00F9489A" w:rsidRPr="00876437" w:rsidDel="002F5192" w:rsidRDefault="00F9489A" w:rsidP="00F9489A">
      <w:pPr>
        <w:rPr>
          <w:ins w:id="4583" w:author="Julio Li" w:date="2020-05-13T16:04:00Z"/>
          <w:del w:id="4584" w:author="Kevin Gu" w:date="2020-05-21T10:53:00Z"/>
          <w:strike/>
          <w:noProof/>
          <w:lang w:val="en-GB"/>
          <w:rPrChange w:id="4585" w:author="Kevin Gu" w:date="2020-05-18T10:36:00Z">
            <w:rPr>
              <w:ins w:id="4586" w:author="Julio Li" w:date="2020-05-13T16:04:00Z"/>
              <w:del w:id="4587" w:author="Kevin Gu" w:date="2020-05-21T10:53:00Z"/>
              <w:noProof/>
            </w:rPr>
          </w:rPrChange>
        </w:rPr>
      </w:pPr>
      <w:ins w:id="4588" w:author="Julio Li" w:date="2020-05-13T16:04:00Z">
        <w:del w:id="4589" w:author="Kevin Gu" w:date="2020-05-21T10:53:00Z">
          <w:r w:rsidRPr="00876437" w:rsidDel="002F5192">
            <w:rPr>
              <w:strike/>
              <w:noProof/>
              <w:lang w:val="en-GB"/>
              <w:rPrChange w:id="4590" w:author="Kevin Gu" w:date="2020-05-18T10:36:00Z">
                <w:rPr>
                  <w:noProof/>
                </w:rPr>
              </w:rPrChange>
            </w:rPr>
            <w:delText>This procedure should be in line with the “GSMA Security Standards”,or “Joint Interpretation Library/Minimum Site Security Requirements”,“Visa International Service Association Security Standards” , or “MasterCard International Security Standards” or “China UnionPay Security Standard”.</w:delText>
          </w:r>
          <w:bookmarkStart w:id="4591" w:name="_Toc40965082"/>
          <w:bookmarkStart w:id="4592" w:name="_Toc40965437"/>
          <w:bookmarkStart w:id="4593" w:name="_Toc40965790"/>
          <w:bookmarkStart w:id="4594" w:name="_Toc40966142"/>
          <w:bookmarkStart w:id="4595" w:name="_Toc40966495"/>
          <w:bookmarkStart w:id="4596" w:name="_Toc40966847"/>
          <w:bookmarkStart w:id="4597" w:name="_Toc40967201"/>
          <w:bookmarkStart w:id="4598" w:name="_Toc40967555"/>
          <w:bookmarkStart w:id="4599" w:name="_Toc40967909"/>
          <w:bookmarkStart w:id="4600" w:name="_Toc40968263"/>
          <w:bookmarkStart w:id="4601" w:name="_Toc40969319"/>
          <w:bookmarkStart w:id="4602" w:name="_Toc40969675"/>
          <w:bookmarkStart w:id="4603" w:name="_Toc43387059"/>
          <w:bookmarkEnd w:id="4591"/>
          <w:bookmarkEnd w:id="4592"/>
          <w:bookmarkEnd w:id="4593"/>
          <w:bookmarkEnd w:id="4594"/>
          <w:bookmarkEnd w:id="4595"/>
          <w:bookmarkEnd w:id="4596"/>
          <w:bookmarkEnd w:id="4597"/>
          <w:bookmarkEnd w:id="4598"/>
          <w:bookmarkEnd w:id="4599"/>
          <w:bookmarkEnd w:id="4600"/>
          <w:bookmarkEnd w:id="4601"/>
          <w:bookmarkEnd w:id="4602"/>
          <w:bookmarkEnd w:id="4603"/>
        </w:del>
      </w:ins>
    </w:p>
    <w:p w14:paraId="7B32FA86" w14:textId="255852EB" w:rsidR="00F9489A" w:rsidRPr="00876437" w:rsidDel="002F5192" w:rsidRDefault="00F9489A" w:rsidP="00F9489A">
      <w:pPr>
        <w:rPr>
          <w:del w:id="4604" w:author="Kevin Gu" w:date="2020-05-21T10:53:00Z"/>
          <w:strike/>
          <w:noProof/>
          <w:lang w:val="en-GB"/>
          <w:rPrChange w:id="4605" w:author="Kevin Gu" w:date="2020-05-18T10:36:00Z">
            <w:rPr>
              <w:del w:id="4606" w:author="Kevin Gu" w:date="2020-05-21T10:53:00Z"/>
              <w:noProof/>
            </w:rPr>
          </w:rPrChange>
        </w:rPr>
      </w:pPr>
      <w:ins w:id="4607" w:author="Julio Li" w:date="2020-05-13T16:04:00Z">
        <w:del w:id="4608" w:author="Kevin Gu" w:date="2020-05-21T10:53:00Z">
          <w:r w:rsidRPr="00876437" w:rsidDel="002F5192">
            <w:rPr>
              <w:rFonts w:hint="eastAsia"/>
              <w:strike/>
              <w:noProof/>
              <w:lang w:val="en-GB"/>
              <w:rPrChange w:id="4609" w:author="Kevin Gu" w:date="2020-05-18T10:36:00Z">
                <w:rPr>
                  <w:rFonts w:hint="eastAsia"/>
                  <w:noProof/>
                </w:rPr>
              </w:rPrChange>
            </w:rPr>
            <w:delText>此程序的描述必须同时符合《</w:delText>
          </w:r>
          <w:r w:rsidRPr="00876437" w:rsidDel="002F5192">
            <w:rPr>
              <w:strike/>
              <w:noProof/>
              <w:lang w:val="en-GB"/>
              <w:rPrChange w:id="4610" w:author="Kevin Gu" w:date="2020-05-18T10:36:00Z">
                <w:rPr>
                  <w:noProof/>
                </w:rPr>
              </w:rPrChange>
            </w:rPr>
            <w:delText>GSMA</w:delText>
          </w:r>
          <w:r w:rsidRPr="00876437" w:rsidDel="002F5192">
            <w:rPr>
              <w:rFonts w:hint="eastAsia"/>
              <w:strike/>
              <w:noProof/>
              <w:lang w:val="en-GB"/>
              <w:rPrChange w:id="4611" w:author="Kevin Gu" w:date="2020-05-18T10:36:00Z">
                <w:rPr>
                  <w:rFonts w:hint="eastAsia"/>
                  <w:noProof/>
                </w:rPr>
              </w:rPrChange>
            </w:rPr>
            <w:delText>组织的安全标准》、或</w:delText>
          </w:r>
          <w:r w:rsidRPr="00876437" w:rsidDel="002F5192">
            <w:rPr>
              <w:strike/>
              <w:noProof/>
              <w:lang w:val="en-GB"/>
              <w:rPrChange w:id="4612" w:author="Kevin Gu" w:date="2020-05-18T10:36:00Z">
                <w:rPr>
                  <w:noProof/>
                </w:rPr>
              </w:rPrChange>
            </w:rPr>
            <w:delText>&lt;CC</w:delText>
          </w:r>
          <w:r w:rsidRPr="00876437" w:rsidDel="002F5192">
            <w:rPr>
              <w:rFonts w:hint="eastAsia"/>
              <w:strike/>
              <w:noProof/>
              <w:lang w:val="en-GB"/>
              <w:rPrChange w:id="4613" w:author="Kevin Gu" w:date="2020-05-18T10:36:00Z">
                <w:rPr>
                  <w:rFonts w:hint="eastAsia"/>
                  <w:noProof/>
                </w:rPr>
              </w:rPrChange>
            </w:rPr>
            <w:delText>安全标准</w:delText>
          </w:r>
          <w:r w:rsidRPr="00876437" w:rsidDel="002F5192">
            <w:rPr>
              <w:strike/>
              <w:noProof/>
              <w:lang w:val="en-GB"/>
              <w:rPrChange w:id="4614" w:author="Kevin Gu" w:date="2020-05-18T10:36:00Z">
                <w:rPr>
                  <w:noProof/>
                </w:rPr>
              </w:rPrChange>
            </w:rPr>
            <w:delText>&gt;</w:delText>
          </w:r>
          <w:r w:rsidRPr="00876437" w:rsidDel="002F5192">
            <w:rPr>
              <w:rFonts w:hint="eastAsia"/>
              <w:strike/>
              <w:noProof/>
              <w:lang w:val="en-GB"/>
              <w:rPrChange w:id="4615" w:author="Kevin Gu" w:date="2020-05-18T10:36:00Z">
                <w:rPr>
                  <w:rFonts w:hint="eastAsia"/>
                  <w:noProof/>
                </w:rPr>
              </w:rPrChange>
            </w:rPr>
            <w:delText>《国际</w:delText>
          </w:r>
          <w:r w:rsidRPr="00876437" w:rsidDel="002F5192">
            <w:rPr>
              <w:strike/>
              <w:noProof/>
              <w:lang w:val="en-GB"/>
              <w:rPrChange w:id="4616" w:author="Kevin Gu" w:date="2020-05-18T10:36:00Z">
                <w:rPr>
                  <w:noProof/>
                </w:rPr>
              </w:rPrChange>
            </w:rPr>
            <w:delText>VISA</w:delText>
          </w:r>
          <w:r w:rsidRPr="00876437" w:rsidDel="002F5192">
            <w:rPr>
              <w:rFonts w:hint="eastAsia"/>
              <w:strike/>
              <w:noProof/>
              <w:lang w:val="en-GB"/>
              <w:rPrChange w:id="4617" w:author="Kevin Gu" w:date="2020-05-18T10:36:00Z">
                <w:rPr>
                  <w:rFonts w:hint="eastAsia"/>
                  <w:noProof/>
                </w:rPr>
              </w:rPrChange>
            </w:rPr>
            <w:delText>组织的安全标准》、或《国际</w:delText>
          </w:r>
          <w:r w:rsidRPr="00876437" w:rsidDel="002F5192">
            <w:rPr>
              <w:strike/>
              <w:noProof/>
              <w:lang w:val="en-GB"/>
              <w:rPrChange w:id="4618" w:author="Kevin Gu" w:date="2020-05-18T10:36:00Z">
                <w:rPr>
                  <w:noProof/>
                </w:rPr>
              </w:rPrChange>
            </w:rPr>
            <w:delText>Master Card</w:delText>
          </w:r>
          <w:r w:rsidRPr="00876437" w:rsidDel="002F5192">
            <w:rPr>
              <w:rFonts w:hint="eastAsia"/>
              <w:strike/>
              <w:noProof/>
              <w:lang w:val="en-GB"/>
              <w:rPrChange w:id="4619" w:author="Kevin Gu" w:date="2020-05-18T10:36:00Z">
                <w:rPr>
                  <w:rFonts w:hint="eastAsia"/>
                  <w:noProof/>
                </w:rPr>
              </w:rPrChange>
            </w:rPr>
            <w:delText>组织的安全标准》</w:delText>
          </w:r>
          <w:r w:rsidRPr="00876437" w:rsidDel="002F5192">
            <w:rPr>
              <w:strike/>
              <w:noProof/>
              <w:lang w:val="en-GB"/>
              <w:rPrChange w:id="4620" w:author="Kevin Gu" w:date="2020-05-18T10:36:00Z">
                <w:rPr>
                  <w:noProof/>
                </w:rPr>
              </w:rPrChange>
            </w:rPr>
            <w:delText>,</w:delText>
          </w:r>
          <w:r w:rsidRPr="00876437" w:rsidDel="002F5192">
            <w:rPr>
              <w:rFonts w:hint="eastAsia"/>
              <w:strike/>
              <w:noProof/>
              <w:lang w:val="en-GB"/>
              <w:rPrChange w:id="4621" w:author="Kevin Gu" w:date="2020-05-18T10:36:00Z">
                <w:rPr>
                  <w:rFonts w:hint="eastAsia"/>
                  <w:noProof/>
                </w:rPr>
              </w:rPrChange>
            </w:rPr>
            <w:delText>《中国银联的安全标准》。</w:delText>
          </w:r>
        </w:del>
      </w:ins>
      <w:bookmarkStart w:id="4622" w:name="_Toc40965083"/>
      <w:bookmarkStart w:id="4623" w:name="_Toc40965438"/>
      <w:bookmarkStart w:id="4624" w:name="_Toc40965791"/>
      <w:bookmarkStart w:id="4625" w:name="_Toc40966143"/>
      <w:bookmarkStart w:id="4626" w:name="_Toc40966496"/>
      <w:bookmarkStart w:id="4627" w:name="_Toc40966848"/>
      <w:bookmarkStart w:id="4628" w:name="_Toc40967202"/>
      <w:bookmarkStart w:id="4629" w:name="_Toc40967556"/>
      <w:bookmarkStart w:id="4630" w:name="_Toc40967910"/>
      <w:bookmarkStart w:id="4631" w:name="_Toc40968264"/>
      <w:bookmarkStart w:id="4632" w:name="_Toc40969320"/>
      <w:bookmarkStart w:id="4633" w:name="_Toc40969676"/>
      <w:bookmarkStart w:id="4634" w:name="_Toc43387060"/>
      <w:bookmarkEnd w:id="4622"/>
      <w:bookmarkEnd w:id="4623"/>
      <w:bookmarkEnd w:id="4624"/>
      <w:bookmarkEnd w:id="4625"/>
      <w:bookmarkEnd w:id="4626"/>
      <w:bookmarkEnd w:id="4627"/>
      <w:bookmarkEnd w:id="4628"/>
      <w:bookmarkEnd w:id="4629"/>
      <w:bookmarkEnd w:id="4630"/>
      <w:bookmarkEnd w:id="4631"/>
      <w:bookmarkEnd w:id="4632"/>
      <w:bookmarkEnd w:id="4633"/>
      <w:bookmarkEnd w:id="4634"/>
    </w:p>
    <w:p w14:paraId="1451EF93" w14:textId="77777777" w:rsidR="008322E8" w:rsidRPr="00876437" w:rsidRDefault="000B381A" w:rsidP="008322E8">
      <w:pPr>
        <w:pStyle w:val="Title2"/>
        <w:rPr>
          <w:lang w:val="en-GB"/>
          <w:rPrChange w:id="4635" w:author="Kevin Gu" w:date="2020-05-18T10:36:00Z">
            <w:rPr/>
          </w:rPrChange>
        </w:rPr>
      </w:pPr>
      <w:bookmarkStart w:id="4636" w:name="_Toc2960226"/>
      <w:bookmarkStart w:id="4637" w:name="_Toc43387061"/>
      <w:r w:rsidRPr="00876437">
        <w:rPr>
          <w:lang w:val="en-GB"/>
          <w:rPrChange w:id="4638" w:author="Kevin Gu" w:date="2020-05-18T10:36:00Z">
            <w:rPr/>
          </w:rPrChange>
        </w:rPr>
        <w:t>Documentation Numbering Management Procedure</w:t>
      </w:r>
      <w:bookmarkEnd w:id="4636"/>
      <w:r w:rsidR="00366B3F" w:rsidRPr="00876437">
        <w:rPr>
          <w:lang w:val="en-GB"/>
          <w:rPrChange w:id="4639" w:author="Kevin Gu" w:date="2020-05-18T10:36:00Z">
            <w:rPr/>
          </w:rPrChange>
        </w:rPr>
        <w:t xml:space="preserve"> </w:t>
      </w:r>
      <w:r w:rsidR="00366B3F" w:rsidRPr="00876437">
        <w:rPr>
          <w:rFonts w:hint="eastAsia"/>
          <w:lang w:val="en-GB" w:eastAsia="zh-CN"/>
          <w:rPrChange w:id="4640" w:author="Kevin Gu" w:date="2020-05-18T10:36:00Z">
            <w:rPr>
              <w:rFonts w:hint="eastAsia"/>
              <w:lang w:eastAsia="zh-CN"/>
            </w:rPr>
          </w:rPrChange>
        </w:rPr>
        <w:t>文档编号管理程序</w:t>
      </w:r>
      <w:bookmarkEnd w:id="4637"/>
    </w:p>
    <w:p w14:paraId="26608E68" w14:textId="33E63DCE" w:rsidR="008322E8" w:rsidRPr="00876437" w:rsidRDefault="008322E8" w:rsidP="00703E57">
      <w:pPr>
        <w:rPr>
          <w:noProof/>
          <w:lang w:val="en-GB"/>
          <w:rPrChange w:id="4641" w:author="Kevin Gu" w:date="2020-05-18T10:36:00Z">
            <w:rPr>
              <w:noProof/>
              <w:lang w:val="en-US"/>
            </w:rPr>
          </w:rPrChange>
        </w:rPr>
      </w:pPr>
      <w:commentRangeStart w:id="4642"/>
      <w:commentRangeStart w:id="4643"/>
      <w:r w:rsidRPr="00876437">
        <w:rPr>
          <w:noProof/>
          <w:lang w:val="en-GB"/>
          <w:rPrChange w:id="4644" w:author="Kevin Gu" w:date="2020-05-18T10:36:00Z">
            <w:rPr>
              <w:noProof/>
              <w:lang w:val="en-US"/>
            </w:rPr>
          </w:rPrChange>
        </w:rPr>
        <w:t>Please refer to</w:t>
      </w:r>
      <w:ins w:id="4645" w:author="Julio Li [2]" w:date="2020-08-21T16:13:00Z">
        <w:r w:rsidR="00907522">
          <w:rPr>
            <w:noProof/>
            <w:lang w:val="en-GB"/>
          </w:rPr>
          <w:t xml:space="preserve"> </w:t>
        </w:r>
        <w:r w:rsidR="00907522" w:rsidRPr="00907522">
          <w:rPr>
            <w:i/>
            <w:iCs/>
            <w:noProof/>
            <w:lang w:val="en-GB"/>
            <w:rPrChange w:id="4646" w:author="Julio Li [2]" w:date="2020-08-21T16:13:00Z">
              <w:rPr>
                <w:noProof/>
                <w:lang w:val="en-GB"/>
              </w:rPr>
            </w:rPrChange>
          </w:rPr>
          <w:t xml:space="preserve">Documentation Numbering </w:t>
        </w:r>
      </w:ins>
      <w:del w:id="4647" w:author="Julio Li [2]" w:date="2020-08-21T16:13:00Z">
        <w:r w:rsidRPr="00907522" w:rsidDel="00907522">
          <w:rPr>
            <w:i/>
            <w:iCs/>
            <w:noProof/>
            <w:lang w:val="en-GB"/>
            <w:rPrChange w:id="4648" w:author="Julio Li [2]" w:date="2020-08-21T16:13:00Z">
              <w:rPr>
                <w:noProof/>
                <w:lang w:val="en-US"/>
              </w:rPr>
            </w:rPrChange>
          </w:rPr>
          <w:delText xml:space="preserve"> </w:delText>
        </w:r>
      </w:del>
      <w:ins w:id="4649" w:author="Kevin Gu" w:date="2020-05-21T10:53:00Z">
        <w:del w:id="4650" w:author="Julio Li [2]" w:date="2020-08-21T16:13:00Z">
          <w:r w:rsidR="002F5192" w:rsidRPr="00907522" w:rsidDel="00907522">
            <w:rPr>
              <w:i/>
              <w:iCs/>
              <w:noProof/>
              <w:lang w:val="en-GB"/>
              <w:rPrChange w:id="4651" w:author="Julio Li [2]" w:date="2020-08-21T16:13:00Z">
                <w:rPr>
                  <w:noProof/>
                  <w:lang w:val="en-GB"/>
                </w:rPr>
              </w:rPrChange>
            </w:rPr>
            <w:delText>?????</w:delText>
          </w:r>
        </w:del>
      </w:ins>
      <w:del w:id="4652" w:author="Kevin Gu" w:date="2020-05-21T10:53:00Z">
        <w:r w:rsidRPr="00907522" w:rsidDel="002F5192">
          <w:rPr>
            <w:i/>
            <w:iCs/>
            <w:noProof/>
            <w:lang w:val="en-GB"/>
            <w:rPrChange w:id="4653" w:author="Julio Li [2]" w:date="2020-08-21T16:13:00Z">
              <w:rPr>
                <w:noProof/>
                <w:lang w:val="en-US"/>
              </w:rPr>
            </w:rPrChange>
          </w:rPr>
          <w:delText>the Documentation Numbering Management Procedure CJ#4-2018A-03 V0.1</w:delText>
        </w:r>
      </w:del>
      <w:ins w:id="4654" w:author="Julio Li [2]" w:date="2020-08-21T16:13:00Z">
        <w:r w:rsidR="00907522" w:rsidRPr="00907522">
          <w:rPr>
            <w:i/>
            <w:iCs/>
            <w:noProof/>
            <w:lang w:val="en-GB"/>
            <w:rPrChange w:id="4655" w:author="Julio Li [2]" w:date="2020-08-21T16:13:00Z">
              <w:rPr>
                <w:noProof/>
                <w:lang w:val="en-GB"/>
              </w:rPr>
            </w:rPrChange>
          </w:rPr>
          <w:t>Management Procedure</w:t>
        </w:r>
      </w:ins>
      <w:ins w:id="4656" w:author="Julio Li [2]" w:date="2020-08-21T16:14:00Z">
        <w:r w:rsidR="00907522">
          <w:rPr>
            <w:i/>
            <w:iCs/>
            <w:noProof/>
            <w:lang w:val="en-GB"/>
          </w:rPr>
          <w:t>.</w:t>
        </w:r>
      </w:ins>
    </w:p>
    <w:p w14:paraId="71FAD7F0" w14:textId="3F9DE90B" w:rsidR="00DB3DCF" w:rsidRPr="00876437" w:rsidRDefault="00202F61" w:rsidP="00DB3DCF">
      <w:pPr>
        <w:rPr>
          <w:ins w:id="4657" w:author="Julio Li" w:date="2020-05-14T16:02:00Z"/>
          <w:noProof/>
          <w:lang w:val="en-GB" w:eastAsia="zh-CN"/>
          <w:rPrChange w:id="4658" w:author="Kevin Gu" w:date="2020-05-18T10:36:00Z">
            <w:rPr>
              <w:ins w:id="4659" w:author="Julio Li" w:date="2020-05-14T16:02:00Z"/>
              <w:noProof/>
              <w:lang w:val="en-US" w:eastAsia="zh-CN"/>
            </w:rPr>
          </w:rPrChange>
        </w:rPr>
      </w:pPr>
      <w:r w:rsidRPr="00876437">
        <w:rPr>
          <w:rFonts w:hint="eastAsia"/>
          <w:noProof/>
          <w:lang w:val="en-GB" w:eastAsia="zh-CN"/>
          <w:rPrChange w:id="4660" w:author="Kevin Gu" w:date="2020-05-18T10:36:00Z">
            <w:rPr>
              <w:rFonts w:hint="eastAsia"/>
              <w:noProof/>
              <w:lang w:val="en-US" w:eastAsia="zh-CN"/>
            </w:rPr>
          </w:rPrChange>
        </w:rPr>
        <w:t>请参考《文件编号管理程序》。</w:t>
      </w:r>
      <w:commentRangeEnd w:id="4642"/>
      <w:r w:rsidR="00907522">
        <w:rPr>
          <w:rStyle w:val="CommentReference"/>
        </w:rPr>
        <w:commentReference w:id="4642"/>
      </w:r>
      <w:commentRangeEnd w:id="4643"/>
      <w:r w:rsidR="008D7E3A">
        <w:rPr>
          <w:rStyle w:val="CommentReference"/>
        </w:rPr>
        <w:commentReference w:id="4643"/>
      </w:r>
    </w:p>
    <w:p w14:paraId="447836FB" w14:textId="5E223579" w:rsidR="009C1C9E" w:rsidRPr="00876437" w:rsidDel="002F5192" w:rsidRDefault="009C1C9E">
      <w:pPr>
        <w:pStyle w:val="Title2"/>
        <w:rPr>
          <w:ins w:id="4661" w:author="Julio Li" w:date="2020-05-14T16:02:00Z"/>
          <w:del w:id="4662" w:author="Kevin Gu" w:date="2020-05-21T10:54:00Z"/>
          <w:lang w:val="en-GB" w:eastAsia="zh-CN"/>
          <w:rPrChange w:id="4663" w:author="Kevin Gu" w:date="2020-05-18T10:36:00Z">
            <w:rPr>
              <w:ins w:id="4664" w:author="Julio Li" w:date="2020-05-14T16:02:00Z"/>
              <w:del w:id="4665" w:author="Kevin Gu" w:date="2020-05-21T10:54:00Z"/>
              <w:lang w:eastAsia="zh-CN"/>
            </w:rPr>
          </w:rPrChange>
        </w:rPr>
        <w:pPrChange w:id="4666" w:author="Julio Li" w:date="2020-05-14T16:02:00Z">
          <w:pPr/>
        </w:pPrChange>
      </w:pPr>
      <w:ins w:id="4667" w:author="Julio Li" w:date="2020-05-14T16:02:00Z">
        <w:del w:id="4668" w:author="Kevin Gu" w:date="2020-05-21T10:54:00Z">
          <w:r w:rsidRPr="00876437" w:rsidDel="002F5192">
            <w:rPr>
              <w:lang w:val="en-GB" w:eastAsia="zh-CN"/>
              <w:rPrChange w:id="4669" w:author="Kevin Gu" w:date="2020-05-18T10:36:00Z">
                <w:rPr>
                  <w:lang w:eastAsia="zh-CN"/>
                </w:rPr>
              </w:rPrChange>
            </w:rPr>
            <w:delText>Protection for Assets</w:delText>
          </w:r>
        </w:del>
      </w:ins>
    </w:p>
    <w:p w14:paraId="52E20CB4" w14:textId="6F917B19" w:rsidR="009C1C9E" w:rsidRPr="00876437" w:rsidDel="002F5192" w:rsidRDefault="009C1C9E">
      <w:pPr>
        <w:pStyle w:val="Title3"/>
        <w:rPr>
          <w:ins w:id="4670" w:author="Julio Li" w:date="2020-05-14T16:02:00Z"/>
          <w:del w:id="4671" w:author="Kevin Gu" w:date="2020-05-21T10:54:00Z"/>
          <w:noProof/>
          <w:lang w:val="en-GB"/>
          <w:rPrChange w:id="4672" w:author="Kevin Gu" w:date="2020-05-18T10:36:00Z">
            <w:rPr>
              <w:ins w:id="4673" w:author="Julio Li" w:date="2020-05-14T16:02:00Z"/>
              <w:del w:id="4674" w:author="Kevin Gu" w:date="2020-05-21T10:54:00Z"/>
              <w:noProof/>
            </w:rPr>
          </w:rPrChange>
        </w:rPr>
        <w:pPrChange w:id="4675" w:author="Julio Li" w:date="2020-05-14T16:03:00Z">
          <w:pPr/>
        </w:pPrChange>
      </w:pPr>
      <w:ins w:id="4676" w:author="Julio Li" w:date="2020-05-14T16:02:00Z">
        <w:del w:id="4677" w:author="Kevin Gu" w:date="2020-05-21T10:54:00Z">
          <w:r w:rsidRPr="00876437" w:rsidDel="002F5192">
            <w:rPr>
              <w:noProof/>
              <w:lang w:val="en-GB"/>
              <w:rPrChange w:id="4678" w:author="Kevin Gu" w:date="2020-05-18T10:36:00Z">
                <w:rPr>
                  <w:noProof/>
                </w:rPr>
              </w:rPrChange>
            </w:rPr>
            <w:delText xml:space="preserve">Protection of Production Materials </w:delText>
          </w:r>
          <w:r w:rsidRPr="00876437" w:rsidDel="002F5192">
            <w:rPr>
              <w:rFonts w:hint="eastAsia"/>
              <w:noProof/>
              <w:lang w:val="en-GB"/>
              <w:rPrChange w:id="4679" w:author="Kevin Gu" w:date="2020-05-18T10:36:00Z">
                <w:rPr>
                  <w:rFonts w:hint="eastAsia"/>
                  <w:noProof/>
                </w:rPr>
              </w:rPrChange>
            </w:rPr>
            <w:delText>生产材料保护</w:delText>
          </w:r>
        </w:del>
      </w:ins>
    </w:p>
    <w:p w14:paraId="450E4735" w14:textId="1F822A3F" w:rsidR="009C1C9E" w:rsidRPr="00876437" w:rsidDel="002F5192" w:rsidRDefault="009C1C9E" w:rsidP="009C1C9E">
      <w:pPr>
        <w:rPr>
          <w:ins w:id="4680" w:author="Julio Li" w:date="2020-05-14T16:02:00Z"/>
          <w:del w:id="4681" w:author="Kevin Gu" w:date="2020-05-21T10:54:00Z"/>
          <w:noProof/>
          <w:lang w:val="en-GB" w:eastAsia="zh-CN"/>
          <w:rPrChange w:id="4682" w:author="Kevin Gu" w:date="2020-05-18T10:36:00Z">
            <w:rPr>
              <w:ins w:id="4683" w:author="Julio Li" w:date="2020-05-14T16:02:00Z"/>
              <w:del w:id="4684" w:author="Kevin Gu" w:date="2020-05-21T10:54:00Z"/>
              <w:noProof/>
              <w:lang w:eastAsia="zh-CN"/>
            </w:rPr>
          </w:rPrChange>
        </w:rPr>
      </w:pPr>
      <w:ins w:id="4685" w:author="Julio Li" w:date="2020-05-14T16:02:00Z">
        <w:del w:id="4686" w:author="Kevin Gu" w:date="2020-05-21T10:54:00Z">
          <w:r w:rsidRPr="00876437" w:rsidDel="002F5192">
            <w:rPr>
              <w:noProof/>
              <w:lang w:val="en-GB" w:eastAsia="zh-CN"/>
              <w:rPrChange w:id="4687" w:author="Kevin Gu" w:date="2020-05-18T10:36:00Z">
                <w:rPr>
                  <w:noProof/>
                  <w:lang w:eastAsia="zh-CN"/>
                </w:rPr>
              </w:rPrChange>
            </w:rPr>
            <w:delText>Storage of Production Materials</w:delText>
          </w:r>
          <w:r w:rsidRPr="00876437" w:rsidDel="002F5192">
            <w:rPr>
              <w:rFonts w:hint="eastAsia"/>
              <w:noProof/>
              <w:lang w:val="en-GB" w:eastAsia="zh-CN"/>
              <w:rPrChange w:id="4688" w:author="Kevin Gu" w:date="2020-05-18T10:36:00Z">
                <w:rPr>
                  <w:rFonts w:hint="eastAsia"/>
                  <w:noProof/>
                  <w:lang w:eastAsia="zh-CN"/>
                </w:rPr>
              </w:rPrChange>
            </w:rPr>
            <w:delText>生产材料储存</w:delText>
          </w:r>
        </w:del>
      </w:ins>
    </w:p>
    <w:p w14:paraId="4FCE92B8" w14:textId="0A2C8DD1" w:rsidR="009C1C9E" w:rsidRPr="00876437" w:rsidDel="002F5192" w:rsidRDefault="009C1C9E" w:rsidP="009C1C9E">
      <w:pPr>
        <w:rPr>
          <w:ins w:id="4689" w:author="Julio Li" w:date="2020-05-14T16:02:00Z"/>
          <w:del w:id="4690" w:author="Kevin Gu" w:date="2020-05-21T10:54:00Z"/>
          <w:noProof/>
          <w:lang w:val="en-GB" w:eastAsia="zh-CN"/>
          <w:rPrChange w:id="4691" w:author="Kevin Gu" w:date="2020-05-18T10:36:00Z">
            <w:rPr>
              <w:ins w:id="4692" w:author="Julio Li" w:date="2020-05-14T16:02:00Z"/>
              <w:del w:id="4693" w:author="Kevin Gu" w:date="2020-05-21T10:54:00Z"/>
              <w:noProof/>
              <w:lang w:eastAsia="zh-CN"/>
            </w:rPr>
          </w:rPrChange>
        </w:rPr>
      </w:pPr>
      <w:ins w:id="4694" w:author="Julio Li" w:date="2020-05-14T16:02:00Z">
        <w:del w:id="4695" w:author="Kevin Gu" w:date="2020-05-21T10:54:00Z">
          <w:r w:rsidRPr="00876437" w:rsidDel="002F5192">
            <w:rPr>
              <w:noProof/>
              <w:lang w:val="en-GB" w:eastAsia="zh-CN"/>
              <w:rPrChange w:id="4696" w:author="Kevin Gu" w:date="2020-05-18T10:36:00Z">
                <w:rPr>
                  <w:noProof/>
                  <w:lang w:eastAsia="zh-CN"/>
                </w:rPr>
              </w:rPrChange>
            </w:rPr>
            <w:delText>a) Such materials should be stored if not used within 24 hours.</w:delText>
          </w:r>
        </w:del>
      </w:ins>
    </w:p>
    <w:p w14:paraId="42DF8E36" w14:textId="00B8A464" w:rsidR="009C1C9E" w:rsidRPr="00876437" w:rsidDel="002F5192" w:rsidRDefault="009C1C9E" w:rsidP="009C1C9E">
      <w:pPr>
        <w:rPr>
          <w:ins w:id="4697" w:author="Julio Li" w:date="2020-05-14T16:02:00Z"/>
          <w:del w:id="4698" w:author="Kevin Gu" w:date="2020-05-21T10:54:00Z"/>
          <w:noProof/>
          <w:lang w:val="en-GB" w:eastAsia="zh-CN"/>
          <w:rPrChange w:id="4699" w:author="Kevin Gu" w:date="2020-05-18T10:36:00Z">
            <w:rPr>
              <w:ins w:id="4700" w:author="Julio Li" w:date="2020-05-14T16:02:00Z"/>
              <w:del w:id="4701" w:author="Kevin Gu" w:date="2020-05-21T10:54:00Z"/>
              <w:noProof/>
              <w:lang w:eastAsia="zh-CN"/>
            </w:rPr>
          </w:rPrChange>
        </w:rPr>
      </w:pPr>
      <w:ins w:id="4702" w:author="Julio Li" w:date="2020-05-14T16:02:00Z">
        <w:del w:id="4703" w:author="Kevin Gu" w:date="2020-05-21T10:54:00Z">
          <w:r w:rsidRPr="00876437" w:rsidDel="002F5192">
            <w:rPr>
              <w:rFonts w:hint="eastAsia"/>
              <w:noProof/>
              <w:lang w:val="en-GB" w:eastAsia="zh-CN"/>
              <w:rPrChange w:id="4704" w:author="Kevin Gu" w:date="2020-05-18T10:36:00Z">
                <w:rPr>
                  <w:rFonts w:hint="eastAsia"/>
                  <w:noProof/>
                  <w:lang w:eastAsia="zh-CN"/>
                </w:rPr>
              </w:rPrChange>
            </w:rPr>
            <w:delText>若此类材料在</w:delText>
          </w:r>
          <w:r w:rsidRPr="00876437" w:rsidDel="002F5192">
            <w:rPr>
              <w:noProof/>
              <w:lang w:val="en-GB" w:eastAsia="zh-CN"/>
              <w:rPrChange w:id="4705" w:author="Kevin Gu" w:date="2020-05-18T10:36:00Z">
                <w:rPr>
                  <w:noProof/>
                  <w:lang w:eastAsia="zh-CN"/>
                </w:rPr>
              </w:rPrChange>
            </w:rPr>
            <w:delText>24</w:delText>
          </w:r>
          <w:r w:rsidRPr="00876437" w:rsidDel="002F5192">
            <w:rPr>
              <w:rFonts w:hint="eastAsia"/>
              <w:noProof/>
              <w:lang w:val="en-GB" w:eastAsia="zh-CN"/>
              <w:rPrChange w:id="4706" w:author="Kevin Gu" w:date="2020-05-18T10:36:00Z">
                <w:rPr>
                  <w:rFonts w:hint="eastAsia"/>
                  <w:noProof/>
                  <w:lang w:eastAsia="zh-CN"/>
                </w:rPr>
              </w:rPrChange>
            </w:rPr>
            <w:delText>小时内无需使用，必须做好储存。</w:delText>
          </w:r>
        </w:del>
      </w:ins>
    </w:p>
    <w:p w14:paraId="155F80A4" w14:textId="4DD98C2A" w:rsidR="009C1C9E" w:rsidRPr="00876437" w:rsidDel="002F5192" w:rsidRDefault="009C1C9E" w:rsidP="009C1C9E">
      <w:pPr>
        <w:rPr>
          <w:ins w:id="4707" w:author="Julio Li" w:date="2020-05-14T16:02:00Z"/>
          <w:del w:id="4708" w:author="Kevin Gu" w:date="2020-05-21T10:54:00Z"/>
          <w:noProof/>
          <w:lang w:val="en-GB" w:eastAsia="zh-CN"/>
          <w:rPrChange w:id="4709" w:author="Kevin Gu" w:date="2020-05-18T10:36:00Z">
            <w:rPr>
              <w:ins w:id="4710" w:author="Julio Li" w:date="2020-05-14T16:02:00Z"/>
              <w:del w:id="4711" w:author="Kevin Gu" w:date="2020-05-21T10:54:00Z"/>
              <w:noProof/>
              <w:lang w:eastAsia="zh-CN"/>
            </w:rPr>
          </w:rPrChange>
        </w:rPr>
      </w:pPr>
      <w:ins w:id="4712" w:author="Julio Li" w:date="2020-05-14T16:02:00Z">
        <w:del w:id="4713" w:author="Kevin Gu" w:date="2020-05-21T10:54:00Z">
          <w:r w:rsidRPr="00876437" w:rsidDel="002F5192">
            <w:rPr>
              <w:noProof/>
              <w:lang w:val="en-GB" w:eastAsia="zh-CN"/>
              <w:rPrChange w:id="4714" w:author="Kevin Gu" w:date="2020-05-18T10:36:00Z">
                <w:rPr>
                  <w:noProof/>
                  <w:lang w:eastAsia="zh-CN"/>
                </w:rPr>
              </w:rPrChange>
            </w:rPr>
            <w:delText>b) Class 1 assets are stored in the HSA.</w:delText>
          </w:r>
        </w:del>
      </w:ins>
    </w:p>
    <w:p w14:paraId="0BD6D0F3" w14:textId="79910389" w:rsidR="009C1C9E" w:rsidRPr="00876437" w:rsidDel="002F5192" w:rsidRDefault="009C1C9E" w:rsidP="009C1C9E">
      <w:pPr>
        <w:rPr>
          <w:ins w:id="4715" w:author="Julio Li" w:date="2020-05-14T16:02:00Z"/>
          <w:del w:id="4716" w:author="Kevin Gu" w:date="2020-05-21T10:54:00Z"/>
          <w:noProof/>
          <w:lang w:val="en-GB" w:eastAsia="zh-CN"/>
          <w:rPrChange w:id="4717" w:author="Kevin Gu" w:date="2020-05-18T10:36:00Z">
            <w:rPr>
              <w:ins w:id="4718" w:author="Julio Li" w:date="2020-05-14T16:02:00Z"/>
              <w:del w:id="4719" w:author="Kevin Gu" w:date="2020-05-21T10:54:00Z"/>
              <w:noProof/>
              <w:lang w:eastAsia="zh-CN"/>
            </w:rPr>
          </w:rPrChange>
        </w:rPr>
      </w:pPr>
      <w:ins w:id="4720" w:author="Julio Li" w:date="2020-05-14T16:02:00Z">
        <w:del w:id="4721" w:author="Kevin Gu" w:date="2020-05-21T10:54:00Z">
          <w:r w:rsidRPr="00876437" w:rsidDel="002F5192">
            <w:rPr>
              <w:rFonts w:hint="eastAsia"/>
              <w:noProof/>
              <w:lang w:val="en-GB" w:eastAsia="zh-CN"/>
              <w:rPrChange w:id="4722" w:author="Kevin Gu" w:date="2020-05-18T10:36:00Z">
                <w:rPr>
                  <w:rFonts w:hint="eastAsia"/>
                  <w:noProof/>
                  <w:lang w:eastAsia="zh-CN"/>
                </w:rPr>
              </w:rPrChange>
            </w:rPr>
            <w:delText>一类生产材料必须储存在高安全存储区。</w:delText>
          </w:r>
        </w:del>
      </w:ins>
    </w:p>
    <w:p w14:paraId="4B1AA4B0" w14:textId="2C9F891C" w:rsidR="009C1C9E" w:rsidRPr="00876437" w:rsidDel="002F5192" w:rsidRDefault="009C1C9E" w:rsidP="009C1C9E">
      <w:pPr>
        <w:rPr>
          <w:ins w:id="4723" w:author="Julio Li" w:date="2020-05-14T16:02:00Z"/>
          <w:del w:id="4724" w:author="Kevin Gu" w:date="2020-05-21T10:54:00Z"/>
          <w:noProof/>
          <w:lang w:val="en-GB" w:eastAsia="zh-CN"/>
          <w:rPrChange w:id="4725" w:author="Kevin Gu" w:date="2020-05-18T10:36:00Z">
            <w:rPr>
              <w:ins w:id="4726" w:author="Julio Li" w:date="2020-05-14T16:02:00Z"/>
              <w:del w:id="4727" w:author="Kevin Gu" w:date="2020-05-21T10:54:00Z"/>
              <w:noProof/>
              <w:lang w:eastAsia="zh-CN"/>
            </w:rPr>
          </w:rPrChange>
        </w:rPr>
      </w:pPr>
      <w:ins w:id="4728" w:author="Julio Li" w:date="2020-05-14T16:02:00Z">
        <w:del w:id="4729" w:author="Kevin Gu" w:date="2020-05-21T10:54:00Z">
          <w:r w:rsidRPr="00876437" w:rsidDel="002F5192">
            <w:rPr>
              <w:noProof/>
              <w:lang w:val="en-GB" w:eastAsia="zh-CN"/>
              <w:rPrChange w:id="4730" w:author="Kevin Gu" w:date="2020-05-18T10:36:00Z">
                <w:rPr>
                  <w:noProof/>
                  <w:lang w:eastAsia="zh-CN"/>
                </w:rPr>
              </w:rPrChange>
            </w:rPr>
            <w:delText>c) Class 2 assets are stored in the material area of the warehouse or HSA</w:delText>
          </w:r>
        </w:del>
      </w:ins>
    </w:p>
    <w:p w14:paraId="582CC66F" w14:textId="7CDEFAC1" w:rsidR="009C1C9E" w:rsidRPr="00876437" w:rsidDel="002F5192" w:rsidRDefault="009C1C9E" w:rsidP="009C1C9E">
      <w:pPr>
        <w:rPr>
          <w:ins w:id="4731" w:author="Julio Li" w:date="2020-05-14T16:02:00Z"/>
          <w:del w:id="4732" w:author="Kevin Gu" w:date="2020-05-21T10:54:00Z"/>
          <w:noProof/>
          <w:lang w:val="en-GB" w:eastAsia="zh-CN"/>
          <w:rPrChange w:id="4733" w:author="Kevin Gu" w:date="2020-05-18T10:36:00Z">
            <w:rPr>
              <w:ins w:id="4734" w:author="Julio Li" w:date="2020-05-14T16:02:00Z"/>
              <w:del w:id="4735" w:author="Kevin Gu" w:date="2020-05-21T10:54:00Z"/>
              <w:noProof/>
              <w:lang w:eastAsia="zh-CN"/>
            </w:rPr>
          </w:rPrChange>
        </w:rPr>
      </w:pPr>
      <w:ins w:id="4736" w:author="Julio Li" w:date="2020-05-14T16:02:00Z">
        <w:del w:id="4737" w:author="Kevin Gu" w:date="2020-05-21T10:54:00Z">
          <w:r w:rsidRPr="00876437" w:rsidDel="002F5192">
            <w:rPr>
              <w:rFonts w:hint="eastAsia"/>
              <w:noProof/>
              <w:lang w:val="en-GB" w:eastAsia="zh-CN"/>
              <w:rPrChange w:id="4738" w:author="Kevin Gu" w:date="2020-05-18T10:36:00Z">
                <w:rPr>
                  <w:rFonts w:hint="eastAsia"/>
                  <w:noProof/>
                  <w:lang w:eastAsia="zh-CN"/>
                </w:rPr>
              </w:rPrChange>
            </w:rPr>
            <w:delText>二类生产材料储存在仓库材料区或高安全存储区。</w:delText>
          </w:r>
        </w:del>
      </w:ins>
    </w:p>
    <w:p w14:paraId="48C569A3" w14:textId="50D68988" w:rsidR="009C1C9E" w:rsidRPr="00876437" w:rsidDel="002F5192" w:rsidRDefault="009C1C9E" w:rsidP="009C1C9E">
      <w:pPr>
        <w:rPr>
          <w:ins w:id="4739" w:author="Julio Li" w:date="2020-05-14T16:02:00Z"/>
          <w:del w:id="4740" w:author="Kevin Gu" w:date="2020-05-21T10:54:00Z"/>
          <w:noProof/>
          <w:lang w:val="en-GB" w:eastAsia="zh-CN"/>
          <w:rPrChange w:id="4741" w:author="Kevin Gu" w:date="2020-05-18T10:36:00Z">
            <w:rPr>
              <w:ins w:id="4742" w:author="Julio Li" w:date="2020-05-14T16:02:00Z"/>
              <w:del w:id="4743" w:author="Kevin Gu" w:date="2020-05-21T10:54:00Z"/>
              <w:noProof/>
              <w:lang w:eastAsia="zh-CN"/>
            </w:rPr>
          </w:rPrChange>
        </w:rPr>
      </w:pPr>
      <w:ins w:id="4744" w:author="Julio Li" w:date="2020-05-14T16:02:00Z">
        <w:del w:id="4745" w:author="Kevin Gu" w:date="2020-05-21T10:54:00Z">
          <w:r w:rsidRPr="00876437" w:rsidDel="002F5192">
            <w:rPr>
              <w:noProof/>
              <w:lang w:val="en-GB" w:eastAsia="zh-CN"/>
              <w:rPrChange w:id="4746" w:author="Kevin Gu" w:date="2020-05-18T10:36:00Z">
                <w:rPr>
                  <w:noProof/>
                  <w:lang w:eastAsia="zh-CN"/>
                </w:rPr>
              </w:rPrChange>
            </w:rPr>
            <w:delText>Transportation of Production Materials</w:delText>
          </w:r>
          <w:r w:rsidRPr="00876437" w:rsidDel="002F5192">
            <w:rPr>
              <w:rFonts w:hint="eastAsia"/>
              <w:noProof/>
              <w:lang w:val="en-GB" w:eastAsia="zh-CN"/>
              <w:rPrChange w:id="4747" w:author="Kevin Gu" w:date="2020-05-18T10:36:00Z">
                <w:rPr>
                  <w:rFonts w:hint="eastAsia"/>
                  <w:noProof/>
                  <w:lang w:eastAsia="zh-CN"/>
                </w:rPr>
              </w:rPrChange>
            </w:rPr>
            <w:delText>生产材料传递</w:delText>
          </w:r>
        </w:del>
      </w:ins>
    </w:p>
    <w:p w14:paraId="58727FD5" w14:textId="7B16394D" w:rsidR="009C1C9E" w:rsidRPr="00876437" w:rsidDel="002F5192" w:rsidRDefault="009C1C9E" w:rsidP="009C1C9E">
      <w:pPr>
        <w:rPr>
          <w:ins w:id="4748" w:author="Julio Li" w:date="2020-05-14T16:02:00Z"/>
          <w:del w:id="4749" w:author="Kevin Gu" w:date="2020-05-21T10:54:00Z"/>
          <w:noProof/>
          <w:lang w:val="en-GB" w:eastAsia="zh-CN"/>
          <w:rPrChange w:id="4750" w:author="Kevin Gu" w:date="2020-05-18T10:36:00Z">
            <w:rPr>
              <w:ins w:id="4751" w:author="Julio Li" w:date="2020-05-14T16:02:00Z"/>
              <w:del w:id="4752" w:author="Kevin Gu" w:date="2020-05-21T10:54:00Z"/>
              <w:noProof/>
              <w:lang w:eastAsia="zh-CN"/>
            </w:rPr>
          </w:rPrChange>
        </w:rPr>
      </w:pPr>
      <w:ins w:id="4753" w:author="Julio Li" w:date="2020-05-14T16:02:00Z">
        <w:del w:id="4754" w:author="Kevin Gu" w:date="2020-05-21T10:54:00Z">
          <w:r w:rsidRPr="00876437" w:rsidDel="002F5192">
            <w:rPr>
              <w:noProof/>
              <w:lang w:val="en-GB" w:eastAsia="zh-CN"/>
              <w:rPrChange w:id="4755" w:author="Kevin Gu" w:date="2020-05-18T10:36:00Z">
                <w:rPr>
                  <w:noProof/>
                  <w:lang w:eastAsia="zh-CN"/>
                </w:rPr>
              </w:rPrChange>
            </w:rPr>
            <w:delText>a) Transportation of Class 1 assets should be done with locked trolleys or on the four-eyes-principle, and under surveillance.</w:delText>
          </w:r>
        </w:del>
      </w:ins>
    </w:p>
    <w:p w14:paraId="3B9F049E" w14:textId="29666584" w:rsidR="009C1C9E" w:rsidRPr="00876437" w:rsidDel="002F5192" w:rsidRDefault="009C1C9E" w:rsidP="009C1C9E">
      <w:pPr>
        <w:rPr>
          <w:ins w:id="4756" w:author="Julio Li" w:date="2020-05-14T16:02:00Z"/>
          <w:del w:id="4757" w:author="Kevin Gu" w:date="2020-05-21T10:54:00Z"/>
          <w:noProof/>
          <w:lang w:val="en-GB" w:eastAsia="zh-CN"/>
          <w:rPrChange w:id="4758" w:author="Kevin Gu" w:date="2020-05-18T10:36:00Z">
            <w:rPr>
              <w:ins w:id="4759" w:author="Julio Li" w:date="2020-05-14T16:02:00Z"/>
              <w:del w:id="4760" w:author="Kevin Gu" w:date="2020-05-21T10:54:00Z"/>
              <w:noProof/>
              <w:lang w:eastAsia="zh-CN"/>
            </w:rPr>
          </w:rPrChange>
        </w:rPr>
      </w:pPr>
      <w:ins w:id="4761" w:author="Julio Li" w:date="2020-05-14T16:02:00Z">
        <w:del w:id="4762" w:author="Kevin Gu" w:date="2020-05-21T10:54:00Z">
          <w:r w:rsidRPr="00876437" w:rsidDel="002F5192">
            <w:rPr>
              <w:rFonts w:hint="eastAsia"/>
              <w:noProof/>
              <w:lang w:val="en-GB" w:eastAsia="zh-CN"/>
              <w:rPrChange w:id="4763" w:author="Kevin Gu" w:date="2020-05-18T10:36:00Z">
                <w:rPr>
                  <w:rFonts w:hint="eastAsia"/>
                  <w:noProof/>
                  <w:lang w:eastAsia="zh-CN"/>
                </w:rPr>
              </w:rPrChange>
            </w:rPr>
            <w:delText>一类生产材料的传递必须使用上锁的手推车，否则必须执行四眼原则，同时传递活动必须受到监控系统的保护。</w:delText>
          </w:r>
        </w:del>
      </w:ins>
    </w:p>
    <w:p w14:paraId="5E80ED00" w14:textId="02ABAFAC" w:rsidR="009C1C9E" w:rsidRPr="00876437" w:rsidDel="002F5192" w:rsidRDefault="009C1C9E" w:rsidP="009C1C9E">
      <w:pPr>
        <w:rPr>
          <w:ins w:id="4764" w:author="Julio Li" w:date="2020-05-14T16:02:00Z"/>
          <w:del w:id="4765" w:author="Kevin Gu" w:date="2020-05-21T10:54:00Z"/>
          <w:noProof/>
          <w:lang w:val="en-GB" w:eastAsia="zh-CN"/>
          <w:rPrChange w:id="4766" w:author="Kevin Gu" w:date="2020-05-18T10:36:00Z">
            <w:rPr>
              <w:ins w:id="4767" w:author="Julio Li" w:date="2020-05-14T16:02:00Z"/>
              <w:del w:id="4768" w:author="Kevin Gu" w:date="2020-05-21T10:54:00Z"/>
              <w:noProof/>
              <w:lang w:eastAsia="zh-CN"/>
            </w:rPr>
          </w:rPrChange>
        </w:rPr>
      </w:pPr>
      <w:ins w:id="4769" w:author="Julio Li" w:date="2020-05-14T16:02:00Z">
        <w:del w:id="4770" w:author="Kevin Gu" w:date="2020-05-21T10:54:00Z">
          <w:r w:rsidRPr="00876437" w:rsidDel="002F5192">
            <w:rPr>
              <w:noProof/>
              <w:lang w:val="en-GB" w:eastAsia="zh-CN"/>
              <w:rPrChange w:id="4771" w:author="Kevin Gu" w:date="2020-05-18T10:36:00Z">
                <w:rPr>
                  <w:noProof/>
                  <w:lang w:eastAsia="zh-CN"/>
                </w:rPr>
              </w:rPrChange>
            </w:rPr>
            <w:delText xml:space="preserve">b) Transportation of Class 2 assets should be protected by the monitoring system </w:delText>
          </w:r>
        </w:del>
      </w:ins>
    </w:p>
    <w:p w14:paraId="1310FD68" w14:textId="1AB06D8F" w:rsidR="009C1C9E" w:rsidRPr="00876437" w:rsidDel="002F5192" w:rsidRDefault="009C1C9E" w:rsidP="009C1C9E">
      <w:pPr>
        <w:rPr>
          <w:ins w:id="4772" w:author="Julio Li" w:date="2020-05-14T16:02:00Z"/>
          <w:del w:id="4773" w:author="Kevin Gu" w:date="2020-05-21T10:54:00Z"/>
          <w:noProof/>
          <w:lang w:val="en-GB" w:eastAsia="zh-CN"/>
          <w:rPrChange w:id="4774" w:author="Kevin Gu" w:date="2020-05-18T10:36:00Z">
            <w:rPr>
              <w:ins w:id="4775" w:author="Julio Li" w:date="2020-05-14T16:02:00Z"/>
              <w:del w:id="4776" w:author="Kevin Gu" w:date="2020-05-21T10:54:00Z"/>
              <w:noProof/>
              <w:lang w:eastAsia="zh-CN"/>
            </w:rPr>
          </w:rPrChange>
        </w:rPr>
      </w:pPr>
      <w:ins w:id="4777" w:author="Julio Li" w:date="2020-05-14T16:02:00Z">
        <w:del w:id="4778" w:author="Kevin Gu" w:date="2020-05-21T10:54:00Z">
          <w:r w:rsidRPr="00876437" w:rsidDel="002F5192">
            <w:rPr>
              <w:rFonts w:hint="eastAsia"/>
              <w:noProof/>
              <w:lang w:val="en-GB" w:eastAsia="zh-CN"/>
              <w:rPrChange w:id="4779" w:author="Kevin Gu" w:date="2020-05-18T10:36:00Z">
                <w:rPr>
                  <w:rFonts w:hint="eastAsia"/>
                  <w:noProof/>
                  <w:lang w:eastAsia="zh-CN"/>
                </w:rPr>
              </w:rPrChange>
            </w:rPr>
            <w:delText>二类生产材料的传递必须受到监控系统的保护。</w:delText>
          </w:r>
        </w:del>
      </w:ins>
    </w:p>
    <w:p w14:paraId="0DD6418C" w14:textId="34B5AA2D" w:rsidR="009C1C9E" w:rsidRPr="00876437" w:rsidDel="002F5192" w:rsidRDefault="009C1C9E">
      <w:pPr>
        <w:pStyle w:val="Title3"/>
        <w:rPr>
          <w:ins w:id="4780" w:author="Julio Li" w:date="2020-05-14T16:02:00Z"/>
          <w:del w:id="4781" w:author="Kevin Gu" w:date="2020-05-21T10:54:00Z"/>
          <w:noProof/>
          <w:lang w:val="en-GB"/>
          <w:rPrChange w:id="4782" w:author="Kevin Gu" w:date="2020-05-18T10:36:00Z">
            <w:rPr>
              <w:ins w:id="4783" w:author="Julio Li" w:date="2020-05-14T16:02:00Z"/>
              <w:del w:id="4784" w:author="Kevin Gu" w:date="2020-05-21T10:54:00Z"/>
              <w:noProof/>
            </w:rPr>
          </w:rPrChange>
        </w:rPr>
        <w:pPrChange w:id="4785" w:author="Julio Li" w:date="2020-05-14T16:03:00Z">
          <w:pPr/>
        </w:pPrChange>
      </w:pPr>
      <w:ins w:id="4786" w:author="Julio Li" w:date="2020-05-14T16:02:00Z">
        <w:del w:id="4787" w:author="Kevin Gu" w:date="2020-05-21T10:54:00Z">
          <w:r w:rsidRPr="00876437" w:rsidDel="002F5192">
            <w:rPr>
              <w:noProof/>
              <w:lang w:val="en-GB"/>
              <w:rPrChange w:id="4788" w:author="Kevin Gu" w:date="2020-05-18T10:36:00Z">
                <w:rPr>
                  <w:noProof/>
                </w:rPr>
              </w:rPrChange>
            </w:rPr>
            <w:delText xml:space="preserve">Protection of Sensitive Information </w:delText>
          </w:r>
          <w:r w:rsidRPr="00876437" w:rsidDel="002F5192">
            <w:rPr>
              <w:rFonts w:hint="eastAsia"/>
              <w:noProof/>
              <w:lang w:val="en-GB"/>
              <w:rPrChange w:id="4789" w:author="Kevin Gu" w:date="2020-05-18T10:36:00Z">
                <w:rPr>
                  <w:rFonts w:hint="eastAsia"/>
                  <w:noProof/>
                </w:rPr>
              </w:rPrChange>
            </w:rPr>
            <w:delText>敏感信息保护</w:delText>
          </w:r>
        </w:del>
      </w:ins>
    </w:p>
    <w:p w14:paraId="6F9D4543" w14:textId="6540B688" w:rsidR="009C1C9E" w:rsidRPr="00876437" w:rsidDel="002F5192" w:rsidRDefault="009C1C9E" w:rsidP="009C1C9E">
      <w:pPr>
        <w:rPr>
          <w:ins w:id="4790" w:author="Julio Li" w:date="2020-05-14T16:02:00Z"/>
          <w:del w:id="4791" w:author="Kevin Gu" w:date="2020-05-21T10:54:00Z"/>
          <w:noProof/>
          <w:lang w:val="en-GB" w:eastAsia="zh-CN"/>
          <w:rPrChange w:id="4792" w:author="Kevin Gu" w:date="2020-05-18T10:36:00Z">
            <w:rPr>
              <w:ins w:id="4793" w:author="Julio Li" w:date="2020-05-14T16:02:00Z"/>
              <w:del w:id="4794" w:author="Kevin Gu" w:date="2020-05-21T10:54:00Z"/>
              <w:noProof/>
              <w:lang w:eastAsia="zh-CN"/>
            </w:rPr>
          </w:rPrChange>
        </w:rPr>
      </w:pPr>
      <w:ins w:id="4795" w:author="Julio Li" w:date="2020-05-14T16:02:00Z">
        <w:del w:id="4796" w:author="Kevin Gu" w:date="2020-05-21T10:54:00Z">
          <w:r w:rsidRPr="00876437" w:rsidDel="002F5192">
            <w:rPr>
              <w:noProof/>
              <w:lang w:val="en-GB" w:eastAsia="zh-CN"/>
              <w:rPrChange w:id="4797" w:author="Kevin Gu" w:date="2020-05-18T10:36:00Z">
                <w:rPr>
                  <w:noProof/>
                  <w:lang w:eastAsia="zh-CN"/>
                </w:rPr>
              </w:rPrChange>
            </w:rPr>
            <w:delText>Storage of Sensitive Information</w:delText>
          </w:r>
          <w:r w:rsidRPr="00876437" w:rsidDel="002F5192">
            <w:rPr>
              <w:rFonts w:hint="eastAsia"/>
              <w:noProof/>
              <w:lang w:val="en-GB" w:eastAsia="zh-CN"/>
              <w:rPrChange w:id="4798" w:author="Kevin Gu" w:date="2020-05-18T10:36:00Z">
                <w:rPr>
                  <w:rFonts w:hint="eastAsia"/>
                  <w:noProof/>
                  <w:lang w:eastAsia="zh-CN"/>
                </w:rPr>
              </w:rPrChange>
            </w:rPr>
            <w:delText>敏感信息储存。</w:delText>
          </w:r>
        </w:del>
      </w:ins>
    </w:p>
    <w:p w14:paraId="7F771E63" w14:textId="77E0777C" w:rsidR="009C1C9E" w:rsidRPr="00876437" w:rsidDel="002F5192" w:rsidRDefault="009C1C9E" w:rsidP="009C1C9E">
      <w:pPr>
        <w:rPr>
          <w:ins w:id="4799" w:author="Julio Li" w:date="2020-05-14T16:02:00Z"/>
          <w:del w:id="4800" w:author="Kevin Gu" w:date="2020-05-21T10:54:00Z"/>
          <w:noProof/>
          <w:lang w:val="en-GB" w:eastAsia="zh-CN"/>
          <w:rPrChange w:id="4801" w:author="Kevin Gu" w:date="2020-05-18T10:36:00Z">
            <w:rPr>
              <w:ins w:id="4802" w:author="Julio Li" w:date="2020-05-14T16:02:00Z"/>
              <w:del w:id="4803" w:author="Kevin Gu" w:date="2020-05-21T10:54:00Z"/>
              <w:noProof/>
              <w:lang w:eastAsia="zh-CN"/>
            </w:rPr>
          </w:rPrChange>
        </w:rPr>
      </w:pPr>
      <w:ins w:id="4804" w:author="Julio Li" w:date="2020-05-14T16:02:00Z">
        <w:del w:id="4805" w:author="Kevin Gu" w:date="2020-05-21T10:54:00Z">
          <w:r w:rsidRPr="00876437" w:rsidDel="002F5192">
            <w:rPr>
              <w:noProof/>
              <w:lang w:val="en-GB" w:eastAsia="zh-CN"/>
              <w:rPrChange w:id="4806" w:author="Kevin Gu" w:date="2020-05-18T10:36:00Z">
                <w:rPr>
                  <w:noProof/>
                  <w:lang w:eastAsia="zh-CN"/>
                </w:rPr>
              </w:rPrChange>
            </w:rPr>
            <w:delText>a) All sensitive information should be stored immediately if not used.</w:delText>
          </w:r>
        </w:del>
      </w:ins>
    </w:p>
    <w:p w14:paraId="17D5B055" w14:textId="420BA3EF" w:rsidR="009C1C9E" w:rsidRPr="00876437" w:rsidDel="002F5192" w:rsidRDefault="009C1C9E" w:rsidP="009C1C9E">
      <w:pPr>
        <w:rPr>
          <w:ins w:id="4807" w:author="Julio Li" w:date="2020-05-14T16:02:00Z"/>
          <w:del w:id="4808" w:author="Kevin Gu" w:date="2020-05-21T10:54:00Z"/>
          <w:noProof/>
          <w:lang w:val="en-GB" w:eastAsia="zh-CN"/>
          <w:rPrChange w:id="4809" w:author="Kevin Gu" w:date="2020-05-18T10:36:00Z">
            <w:rPr>
              <w:ins w:id="4810" w:author="Julio Li" w:date="2020-05-14T16:02:00Z"/>
              <w:del w:id="4811" w:author="Kevin Gu" w:date="2020-05-21T10:54:00Z"/>
              <w:noProof/>
              <w:lang w:eastAsia="zh-CN"/>
            </w:rPr>
          </w:rPrChange>
        </w:rPr>
      </w:pPr>
      <w:ins w:id="4812" w:author="Julio Li" w:date="2020-05-14T16:02:00Z">
        <w:del w:id="4813" w:author="Kevin Gu" w:date="2020-05-21T10:54:00Z">
          <w:r w:rsidRPr="00876437" w:rsidDel="002F5192">
            <w:rPr>
              <w:rFonts w:hint="eastAsia"/>
              <w:noProof/>
              <w:lang w:val="en-GB" w:eastAsia="zh-CN"/>
              <w:rPrChange w:id="4814" w:author="Kevin Gu" w:date="2020-05-18T10:36:00Z">
                <w:rPr>
                  <w:rFonts w:hint="eastAsia"/>
                  <w:noProof/>
                  <w:lang w:eastAsia="zh-CN"/>
                </w:rPr>
              </w:rPrChange>
            </w:rPr>
            <w:delText>所有敏感信息在不被使用之时必须立即做好储存。</w:delText>
          </w:r>
        </w:del>
      </w:ins>
    </w:p>
    <w:p w14:paraId="7BDA63CC" w14:textId="4F577E89" w:rsidR="009C1C9E" w:rsidRPr="00876437" w:rsidDel="002F5192" w:rsidRDefault="009C1C9E" w:rsidP="009C1C9E">
      <w:pPr>
        <w:rPr>
          <w:ins w:id="4815" w:author="Julio Li" w:date="2020-05-14T16:02:00Z"/>
          <w:del w:id="4816" w:author="Kevin Gu" w:date="2020-05-21T10:54:00Z"/>
          <w:noProof/>
          <w:lang w:val="en-GB" w:eastAsia="zh-CN"/>
          <w:rPrChange w:id="4817" w:author="Kevin Gu" w:date="2020-05-18T10:36:00Z">
            <w:rPr>
              <w:ins w:id="4818" w:author="Julio Li" w:date="2020-05-14T16:02:00Z"/>
              <w:del w:id="4819" w:author="Kevin Gu" w:date="2020-05-21T10:54:00Z"/>
              <w:noProof/>
              <w:lang w:eastAsia="zh-CN"/>
            </w:rPr>
          </w:rPrChange>
        </w:rPr>
      </w:pPr>
      <w:ins w:id="4820" w:author="Julio Li" w:date="2020-05-14T16:02:00Z">
        <w:del w:id="4821" w:author="Kevin Gu" w:date="2020-05-21T10:54:00Z">
          <w:r w:rsidRPr="00876437" w:rsidDel="002F5192">
            <w:rPr>
              <w:noProof/>
              <w:lang w:val="en-GB" w:eastAsia="zh-CN"/>
              <w:rPrChange w:id="4822" w:author="Kevin Gu" w:date="2020-05-18T10:36:00Z">
                <w:rPr>
                  <w:noProof/>
                  <w:lang w:eastAsia="zh-CN"/>
                </w:rPr>
              </w:rPrChange>
            </w:rPr>
            <w:delText>b) Class 1 sensitive information must be kept in a strongbox with duel controls; digital information should be done exactly in line with “IT Security Policy”.</w:delText>
          </w:r>
        </w:del>
      </w:ins>
    </w:p>
    <w:p w14:paraId="04338EC9" w14:textId="4FAD457E" w:rsidR="009C1C9E" w:rsidRPr="00876437" w:rsidDel="002F5192" w:rsidRDefault="009C1C9E" w:rsidP="009C1C9E">
      <w:pPr>
        <w:rPr>
          <w:ins w:id="4823" w:author="Julio Li" w:date="2020-05-14T16:02:00Z"/>
          <w:del w:id="4824" w:author="Kevin Gu" w:date="2020-05-21T10:54:00Z"/>
          <w:noProof/>
          <w:lang w:val="en-GB" w:eastAsia="zh-CN"/>
          <w:rPrChange w:id="4825" w:author="Kevin Gu" w:date="2020-05-18T10:36:00Z">
            <w:rPr>
              <w:ins w:id="4826" w:author="Julio Li" w:date="2020-05-14T16:02:00Z"/>
              <w:del w:id="4827" w:author="Kevin Gu" w:date="2020-05-21T10:54:00Z"/>
              <w:noProof/>
              <w:lang w:eastAsia="zh-CN"/>
            </w:rPr>
          </w:rPrChange>
        </w:rPr>
      </w:pPr>
      <w:ins w:id="4828" w:author="Julio Li" w:date="2020-05-14T16:02:00Z">
        <w:del w:id="4829" w:author="Kevin Gu" w:date="2020-05-21T10:54:00Z">
          <w:r w:rsidRPr="00876437" w:rsidDel="002F5192">
            <w:rPr>
              <w:rFonts w:hint="eastAsia"/>
              <w:noProof/>
              <w:lang w:val="en-GB" w:eastAsia="zh-CN"/>
              <w:rPrChange w:id="4830" w:author="Kevin Gu" w:date="2020-05-18T10:36:00Z">
                <w:rPr>
                  <w:rFonts w:hint="eastAsia"/>
                  <w:noProof/>
                  <w:lang w:eastAsia="zh-CN"/>
                </w:rPr>
              </w:rPrChange>
            </w:rPr>
            <w:delText>一类敏感信息必须储存在双人控制的保险柜，电子信息的储存必须严格按照《信息系统安全规范》中的有关规定执行。</w:delText>
          </w:r>
        </w:del>
      </w:ins>
    </w:p>
    <w:p w14:paraId="48F96A4B" w14:textId="3F1EE673" w:rsidR="009C1C9E" w:rsidRPr="00876437" w:rsidDel="00907522" w:rsidRDefault="009C1C9E" w:rsidP="009C1C9E">
      <w:pPr>
        <w:rPr>
          <w:ins w:id="4831" w:author="Julio Li" w:date="2020-05-14T16:02:00Z"/>
          <w:del w:id="4832" w:author="Julio Li [2]" w:date="2020-08-21T16:14:00Z"/>
          <w:noProof/>
          <w:lang w:val="en-GB" w:eastAsia="zh-CN"/>
          <w:rPrChange w:id="4833" w:author="Kevin Gu" w:date="2020-05-18T10:36:00Z">
            <w:rPr>
              <w:ins w:id="4834" w:author="Julio Li" w:date="2020-05-14T16:02:00Z"/>
              <w:del w:id="4835" w:author="Julio Li [2]" w:date="2020-08-21T16:14:00Z"/>
              <w:noProof/>
              <w:lang w:eastAsia="zh-CN"/>
            </w:rPr>
          </w:rPrChange>
        </w:rPr>
      </w:pPr>
      <w:ins w:id="4836" w:author="Julio Li" w:date="2020-05-14T16:02:00Z">
        <w:del w:id="4837" w:author="Julio Li [2]" w:date="2020-08-21T16:14:00Z">
          <w:r w:rsidRPr="00876437" w:rsidDel="00907522">
            <w:rPr>
              <w:noProof/>
              <w:lang w:val="en-GB" w:eastAsia="zh-CN"/>
              <w:rPrChange w:id="4838" w:author="Kevin Gu" w:date="2020-05-18T10:36:00Z">
                <w:rPr>
                  <w:noProof/>
                  <w:lang w:eastAsia="zh-CN"/>
                </w:rPr>
              </w:rPrChange>
            </w:rPr>
            <w:delText>c) Class 2 sensitive information must be kept in a locked cabinet; digital information should be done exactly in line with “IT Security Policy”.</w:delText>
          </w:r>
        </w:del>
      </w:ins>
    </w:p>
    <w:p w14:paraId="07D10E05" w14:textId="66ED02CC" w:rsidR="009C1C9E" w:rsidRPr="00876437" w:rsidDel="00907522" w:rsidRDefault="009C1C9E">
      <w:pPr>
        <w:rPr>
          <w:ins w:id="4839" w:author="Julio Li" w:date="2020-05-13T15:43:00Z"/>
          <w:del w:id="4840" w:author="Julio Li [2]" w:date="2020-08-21T16:14:00Z"/>
          <w:noProof/>
          <w:lang w:val="en-GB" w:eastAsia="zh-CN"/>
          <w:rPrChange w:id="4841" w:author="Kevin Gu" w:date="2020-05-18T10:36:00Z">
            <w:rPr>
              <w:ins w:id="4842" w:author="Julio Li" w:date="2020-05-13T15:43:00Z"/>
              <w:del w:id="4843" w:author="Julio Li [2]" w:date="2020-08-21T16:14:00Z"/>
              <w:noProof/>
              <w:lang w:eastAsia="zh-CN"/>
            </w:rPr>
          </w:rPrChange>
        </w:rPr>
      </w:pPr>
      <w:ins w:id="4844" w:author="Julio Li" w:date="2020-05-14T16:02:00Z">
        <w:del w:id="4845" w:author="Julio Li [2]" w:date="2020-08-21T16:14:00Z">
          <w:r w:rsidRPr="00876437" w:rsidDel="00907522">
            <w:rPr>
              <w:rFonts w:hint="eastAsia"/>
              <w:noProof/>
              <w:lang w:val="en-GB" w:eastAsia="zh-CN"/>
              <w:rPrChange w:id="4846" w:author="Kevin Gu" w:date="2020-05-18T10:36:00Z">
                <w:rPr>
                  <w:rFonts w:hint="eastAsia"/>
                  <w:noProof/>
                  <w:lang w:eastAsia="zh-CN"/>
                </w:rPr>
              </w:rPrChange>
            </w:rPr>
            <w:delText>二类敏感信息必须储存在上锁的橱柜中，电子信息的储存必须严格按照中《信息系统安全规范》的有关规定执行。</w:delText>
          </w:r>
        </w:del>
      </w:ins>
    </w:p>
    <w:p w14:paraId="6143E181" w14:textId="718B865D" w:rsidR="00202F61" w:rsidRPr="00876437" w:rsidDel="00DB3DCF" w:rsidRDefault="00202F61">
      <w:pPr>
        <w:pStyle w:val="Title2"/>
        <w:rPr>
          <w:del w:id="4847" w:author="Julio Li" w:date="2020-05-13T15:43:00Z"/>
          <w:lang w:val="en-GB"/>
          <w:rPrChange w:id="4848" w:author="Kevin Gu" w:date="2020-05-18T10:36:00Z">
            <w:rPr>
              <w:del w:id="4849" w:author="Julio Li" w:date="2020-05-13T15:43:00Z"/>
            </w:rPr>
          </w:rPrChange>
        </w:rPr>
        <w:pPrChange w:id="4850" w:author="Julio Li" w:date="2020-05-13T15:47:00Z">
          <w:pPr/>
        </w:pPrChange>
      </w:pPr>
    </w:p>
    <w:p w14:paraId="042EF4C6" w14:textId="11C428E7" w:rsidR="00F872F7" w:rsidRPr="00876437" w:rsidDel="00C46FF7" w:rsidRDefault="00DB3DCF">
      <w:pPr>
        <w:pStyle w:val="Title2"/>
        <w:rPr>
          <w:del w:id="4851" w:author="Julio Li" w:date="2020-05-13T15:46:00Z"/>
          <w:moveFrom w:id="4852" w:author="Julio Li" w:date="2020-05-13T15:42:00Z"/>
          <w:lang w:val="en-GB"/>
          <w:rPrChange w:id="4853" w:author="Kevin Gu" w:date="2020-05-18T10:36:00Z">
            <w:rPr>
              <w:del w:id="4854" w:author="Julio Li" w:date="2020-05-13T15:46:00Z"/>
              <w:moveFrom w:id="4855" w:author="Julio Li" w:date="2020-05-13T15:42:00Z"/>
            </w:rPr>
          </w:rPrChange>
        </w:rPr>
      </w:pPr>
      <w:moveToRangeStart w:id="4856" w:author="Julio Li" w:date="2020-05-13T15:42:00Z" w:name="move40276976"/>
      <w:moveTo w:id="4857" w:author="Julio Li" w:date="2020-05-13T15:42:00Z">
        <w:del w:id="4858" w:author="Julio Li" w:date="2020-05-13T15:43:00Z">
          <w:r w:rsidRPr="00876437" w:rsidDel="00DB3DCF">
            <w:rPr>
              <w:b w:val="0"/>
              <w:bCs w:val="0"/>
              <w:lang w:val="en-GB"/>
              <w:rPrChange w:id="4859" w:author="Kevin Gu" w:date="2020-05-18T10:36:00Z">
                <w:rPr>
                  <w:b w:val="0"/>
                  <w:bCs w:val="0"/>
                </w:rPr>
              </w:rPrChange>
            </w:rPr>
            <w:delText xml:space="preserve">Destruction of assets </w:delText>
          </w:r>
          <w:r w:rsidRPr="00876437" w:rsidDel="00DB3DCF">
            <w:rPr>
              <w:rFonts w:hint="eastAsia"/>
              <w:b w:val="0"/>
              <w:bCs w:val="0"/>
              <w:lang w:val="en-GB"/>
              <w:rPrChange w:id="4860" w:author="Kevin Gu" w:date="2020-05-18T10:36:00Z">
                <w:rPr>
                  <w:rFonts w:hint="eastAsia"/>
                  <w:b w:val="0"/>
                  <w:bCs w:val="0"/>
                </w:rPr>
              </w:rPrChange>
            </w:rPr>
            <w:delText>资产销毁</w:delText>
          </w:r>
        </w:del>
      </w:moveTo>
      <w:moveFromRangeStart w:id="4861" w:author="Julio Li" w:date="2020-05-13T15:42:00Z" w:name="move40276976"/>
      <w:moveToRangeEnd w:id="4856"/>
      <w:moveFrom w:id="4862" w:author="Julio Li" w:date="2020-05-13T15:42:00Z">
        <w:del w:id="4863" w:author="Julio Li" w:date="2020-05-13T15:46:00Z">
          <w:r w:rsidR="00F872F7" w:rsidRPr="00876437" w:rsidDel="00C46FF7">
            <w:rPr>
              <w:b w:val="0"/>
              <w:bCs w:val="0"/>
              <w:lang w:val="en-GB"/>
              <w:rPrChange w:id="4864" w:author="Kevin Gu" w:date="2020-05-18T10:36:00Z">
                <w:rPr>
                  <w:b w:val="0"/>
                  <w:bCs w:val="0"/>
                </w:rPr>
              </w:rPrChange>
            </w:rPr>
            <w:delText>Destruction of assets</w:delText>
          </w:r>
          <w:r w:rsidR="00202F61" w:rsidRPr="00876437" w:rsidDel="00C46FF7">
            <w:rPr>
              <w:b w:val="0"/>
              <w:bCs w:val="0"/>
              <w:lang w:val="en-GB"/>
              <w:rPrChange w:id="4865" w:author="Kevin Gu" w:date="2020-05-18T10:36:00Z">
                <w:rPr>
                  <w:b w:val="0"/>
                  <w:bCs w:val="0"/>
                </w:rPr>
              </w:rPrChange>
            </w:rPr>
            <w:delText xml:space="preserve"> </w:delText>
          </w:r>
          <w:r w:rsidR="00202F61" w:rsidRPr="00876437" w:rsidDel="00C46FF7">
            <w:rPr>
              <w:rFonts w:hint="eastAsia"/>
              <w:b w:val="0"/>
              <w:bCs w:val="0"/>
              <w:lang w:val="en-GB"/>
              <w:rPrChange w:id="4866" w:author="Kevin Gu" w:date="2020-05-18T10:36:00Z">
                <w:rPr>
                  <w:rFonts w:hint="eastAsia"/>
                  <w:b w:val="0"/>
                  <w:bCs w:val="0"/>
                </w:rPr>
              </w:rPrChange>
            </w:rPr>
            <w:delText>资产销毁</w:delText>
          </w:r>
          <w:bookmarkStart w:id="4867" w:name="_Toc40277108"/>
          <w:bookmarkStart w:id="4868" w:name="_Toc40965086"/>
          <w:bookmarkStart w:id="4869" w:name="_Toc40965441"/>
          <w:bookmarkStart w:id="4870" w:name="_Toc40965794"/>
          <w:bookmarkStart w:id="4871" w:name="_Toc40966146"/>
          <w:bookmarkStart w:id="4872" w:name="_Toc40966499"/>
          <w:bookmarkStart w:id="4873" w:name="_Toc40966851"/>
          <w:bookmarkStart w:id="4874" w:name="_Toc40967205"/>
          <w:bookmarkStart w:id="4875" w:name="_Toc40967559"/>
          <w:bookmarkStart w:id="4876" w:name="_Toc40967913"/>
          <w:bookmarkStart w:id="4877" w:name="_Toc40968267"/>
          <w:bookmarkStart w:id="4878" w:name="_Toc40969323"/>
          <w:bookmarkStart w:id="4879" w:name="_Toc40969679"/>
          <w:bookmarkStart w:id="4880" w:name="_Toc43387063"/>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del>
      </w:moveFrom>
    </w:p>
    <w:moveFromRangeEnd w:id="4861"/>
    <w:p w14:paraId="1870FA6B" w14:textId="19306B27" w:rsidR="00F872F7" w:rsidRPr="00876437" w:rsidRDefault="00F872F7">
      <w:pPr>
        <w:pStyle w:val="Title2"/>
        <w:rPr>
          <w:ins w:id="4881" w:author="Julio Li" w:date="2020-05-13T15:41:00Z"/>
          <w:lang w:val="en-GB"/>
          <w:rPrChange w:id="4882" w:author="Kevin Gu" w:date="2020-05-18T10:36:00Z">
            <w:rPr>
              <w:ins w:id="4883" w:author="Julio Li" w:date="2020-05-13T15:41:00Z"/>
            </w:rPr>
          </w:rPrChange>
        </w:rPr>
        <w:pPrChange w:id="4884" w:author="Julio Li" w:date="2020-05-13T15:47:00Z">
          <w:pPr/>
        </w:pPrChange>
      </w:pPr>
      <w:del w:id="4885" w:author="Julio Li" w:date="2020-05-13T15:41:00Z">
        <w:r w:rsidRPr="00876437" w:rsidDel="00DB3DCF">
          <w:rPr>
            <w:lang w:val="en-GB"/>
            <w:rPrChange w:id="4886" w:author="Kevin Gu" w:date="2020-05-18T10:36:00Z">
              <w:rPr>
                <w:b/>
                <w:bCs/>
              </w:rPr>
            </w:rPrChange>
          </w:rPr>
          <w:delText>Please refer to the Document Destruction and Retention Record V0.1</w:delText>
        </w:r>
      </w:del>
      <w:bookmarkStart w:id="4887" w:name="_Toc43387064"/>
      <w:ins w:id="4888" w:author="Julio Li" w:date="2020-05-13T15:47:00Z">
        <w:r w:rsidR="00C46FF7" w:rsidRPr="00876437">
          <w:rPr>
            <w:lang w:val="en-GB"/>
            <w:rPrChange w:id="4889" w:author="Kevin Gu" w:date="2020-05-18T10:36:00Z">
              <w:rPr>
                <w:b/>
                <w:bCs/>
              </w:rPr>
            </w:rPrChange>
          </w:rPr>
          <w:t>De</w:t>
        </w:r>
      </w:ins>
      <w:ins w:id="4890" w:author="Julio Li" w:date="2020-05-13T15:46:00Z">
        <w:r w:rsidR="00C46FF7" w:rsidRPr="00876437">
          <w:rPr>
            <w:lang w:val="en-GB"/>
            <w:rPrChange w:id="4891" w:author="Kevin Gu" w:date="2020-05-18T10:36:00Z">
              <w:rPr>
                <w:b/>
                <w:bCs/>
              </w:rPr>
            </w:rPrChange>
          </w:rPr>
          <w:t xml:space="preserve">struction of Assets </w:t>
        </w:r>
        <w:r w:rsidR="00C46FF7" w:rsidRPr="00876437">
          <w:rPr>
            <w:rFonts w:hint="eastAsia"/>
            <w:lang w:val="en-GB" w:eastAsia="zh-CN"/>
            <w:rPrChange w:id="4892" w:author="Kevin Gu" w:date="2020-05-18T10:36:00Z">
              <w:rPr>
                <w:rFonts w:hint="eastAsia"/>
                <w:b/>
                <w:bCs/>
                <w:lang w:eastAsia="zh-CN"/>
              </w:rPr>
            </w:rPrChange>
          </w:rPr>
          <w:t>资产销毁</w:t>
        </w:r>
      </w:ins>
      <w:bookmarkEnd w:id="4887"/>
    </w:p>
    <w:p w14:paraId="3DE11F2A" w14:textId="5DBBF116" w:rsidR="00DB3DCF" w:rsidRPr="00876437" w:rsidRDefault="00DB3DCF" w:rsidP="00DB3DCF">
      <w:pPr>
        <w:rPr>
          <w:ins w:id="4893" w:author="Julio Li" w:date="2020-05-13T15:41:00Z"/>
          <w:noProof/>
          <w:lang w:val="en-GB"/>
          <w:rPrChange w:id="4894" w:author="Kevin Gu" w:date="2020-05-18T10:36:00Z">
            <w:rPr>
              <w:ins w:id="4895" w:author="Julio Li" w:date="2020-05-13T15:41:00Z"/>
              <w:noProof/>
              <w:lang w:val="en-US"/>
            </w:rPr>
          </w:rPrChange>
        </w:rPr>
      </w:pPr>
      <w:ins w:id="4896" w:author="Julio Li" w:date="2020-05-13T15:41:00Z">
        <w:r w:rsidRPr="00876437">
          <w:rPr>
            <w:noProof/>
            <w:lang w:val="en-GB"/>
            <w:rPrChange w:id="4897" w:author="Kevin Gu" w:date="2020-05-18T10:36:00Z">
              <w:rPr>
                <w:noProof/>
                <w:lang w:val="en-US"/>
              </w:rPr>
            </w:rPrChange>
          </w:rPr>
          <w:t>For destruction of production materials, please refer to the “The Control And Destruction Of Rejected Cards Procedure.</w:t>
        </w:r>
      </w:ins>
    </w:p>
    <w:p w14:paraId="00757271" w14:textId="77777777" w:rsidR="00DB3DCF" w:rsidRPr="00876437" w:rsidRDefault="00DB3DCF" w:rsidP="00DB3DCF">
      <w:pPr>
        <w:rPr>
          <w:ins w:id="4898" w:author="Julio Li" w:date="2020-05-13T15:41:00Z"/>
          <w:noProof/>
          <w:lang w:val="en-GB"/>
          <w:rPrChange w:id="4899" w:author="Kevin Gu" w:date="2020-05-18T10:36:00Z">
            <w:rPr>
              <w:ins w:id="4900" w:author="Julio Li" w:date="2020-05-13T15:41:00Z"/>
              <w:noProof/>
              <w:lang w:val="en-US"/>
            </w:rPr>
          </w:rPrChange>
        </w:rPr>
      </w:pPr>
      <w:ins w:id="4901" w:author="Julio Li" w:date="2020-05-13T15:41:00Z">
        <w:r w:rsidRPr="00876437">
          <w:rPr>
            <w:rFonts w:hint="eastAsia"/>
            <w:noProof/>
            <w:lang w:val="en-GB"/>
            <w:rPrChange w:id="4902" w:author="Kevin Gu" w:date="2020-05-18T10:36:00Z">
              <w:rPr>
                <w:rFonts w:hint="eastAsia"/>
                <w:noProof/>
                <w:lang w:val="en-US"/>
              </w:rPr>
            </w:rPrChange>
          </w:rPr>
          <w:t>生产材料的销毁参照《废卡的控制及销毁程序》。</w:t>
        </w:r>
      </w:ins>
    </w:p>
    <w:p w14:paraId="34B406E8" w14:textId="70DAA5C9" w:rsidR="00DB3DCF" w:rsidRPr="00876437" w:rsidRDefault="00DB3DCF" w:rsidP="00DB3DCF">
      <w:pPr>
        <w:rPr>
          <w:ins w:id="4903" w:author="Julio Li" w:date="2020-05-13T15:41:00Z"/>
          <w:noProof/>
          <w:lang w:val="en-GB" w:eastAsia="zh-CN"/>
          <w:rPrChange w:id="4904" w:author="Kevin Gu" w:date="2020-05-18T10:36:00Z">
            <w:rPr>
              <w:ins w:id="4905" w:author="Julio Li" w:date="2020-05-13T15:41:00Z"/>
              <w:noProof/>
              <w:lang w:val="en-US"/>
            </w:rPr>
          </w:rPrChange>
        </w:rPr>
      </w:pPr>
      <w:commentRangeStart w:id="4906"/>
      <w:commentRangeStart w:id="4907"/>
      <w:ins w:id="4908" w:author="Julio Li" w:date="2020-05-13T15:41:00Z">
        <w:r w:rsidRPr="00876437">
          <w:rPr>
            <w:noProof/>
            <w:lang w:val="en-GB"/>
            <w:rPrChange w:id="4909" w:author="Kevin Gu" w:date="2020-05-18T10:36:00Z">
              <w:rPr>
                <w:noProof/>
                <w:lang w:val="en-US"/>
              </w:rPr>
            </w:rPrChange>
          </w:rPr>
          <w:t>Deletion of written sensitive information should be done by a shredder.</w:t>
        </w:r>
      </w:ins>
      <w:ins w:id="4910" w:author="Julio Li [2]" w:date="2020-09-04T17:55:00Z">
        <w:r w:rsidR="008D7E3A">
          <w:rPr>
            <w:noProof/>
            <w:lang w:val="en-GB"/>
          </w:rPr>
          <w:t xml:space="preserve"> Ther</w:t>
        </w:r>
      </w:ins>
      <w:ins w:id="4911" w:author="Julio Li [2]" w:date="2020-09-04T17:56:00Z">
        <w:r w:rsidR="008D7E3A">
          <w:rPr>
            <w:noProof/>
            <w:lang w:val="en-GB"/>
          </w:rPr>
          <w:t>e is a shredder located in the packaging workshop.</w:t>
        </w:r>
      </w:ins>
    </w:p>
    <w:p w14:paraId="1C36D1C8" w14:textId="7979D26A" w:rsidR="00DB3DCF" w:rsidRPr="008D7E3A" w:rsidDel="00DB3DCF" w:rsidRDefault="00DB3DCF" w:rsidP="00DB3DCF">
      <w:pPr>
        <w:rPr>
          <w:del w:id="4912" w:author="Julio Li" w:date="2020-05-13T15:41:00Z"/>
          <w:noProof/>
          <w:lang w:val="en-US" w:eastAsia="zh-CN"/>
          <w:rPrChange w:id="4913" w:author="Julio Li [2]" w:date="2020-09-04T17:55:00Z">
            <w:rPr>
              <w:del w:id="4914" w:author="Julio Li" w:date="2020-05-13T15:41:00Z"/>
              <w:noProof/>
              <w:lang w:val="en-US"/>
            </w:rPr>
          </w:rPrChange>
        </w:rPr>
      </w:pPr>
      <w:ins w:id="4915" w:author="Julio Li" w:date="2020-05-13T15:41:00Z">
        <w:r w:rsidRPr="00876437">
          <w:rPr>
            <w:rFonts w:hint="eastAsia"/>
            <w:noProof/>
            <w:lang w:val="en-GB"/>
            <w:rPrChange w:id="4916" w:author="Kevin Gu" w:date="2020-05-18T10:36:00Z">
              <w:rPr>
                <w:rFonts w:hint="eastAsia"/>
                <w:noProof/>
                <w:lang w:val="en-US"/>
              </w:rPr>
            </w:rPrChange>
          </w:rPr>
          <w:t>纸质敏感信息的销毁必须使用碎纸机。</w:t>
        </w:r>
      </w:ins>
      <w:commentRangeEnd w:id="4906"/>
      <w:r w:rsidR="0009137B">
        <w:rPr>
          <w:rStyle w:val="CommentReference"/>
        </w:rPr>
        <w:commentReference w:id="4906"/>
      </w:r>
      <w:commentRangeEnd w:id="4907"/>
      <w:r w:rsidR="008D7E3A">
        <w:rPr>
          <w:rStyle w:val="CommentReference"/>
        </w:rPr>
        <w:commentReference w:id="4907"/>
      </w:r>
    </w:p>
    <w:p w14:paraId="41438DF9" w14:textId="40AC2EE3" w:rsidR="00202F61" w:rsidRPr="00876437" w:rsidRDefault="00202F61" w:rsidP="00703E57">
      <w:pPr>
        <w:rPr>
          <w:noProof/>
          <w:lang w:val="en-GB" w:eastAsia="zh-CN"/>
          <w:rPrChange w:id="4917" w:author="Kevin Gu" w:date="2020-05-18T10:36:00Z">
            <w:rPr>
              <w:noProof/>
              <w:lang w:val="en-US" w:eastAsia="zh-CN"/>
            </w:rPr>
          </w:rPrChange>
        </w:rPr>
      </w:pPr>
      <w:del w:id="4918" w:author="Julio Li" w:date="2020-05-13T15:41:00Z">
        <w:r w:rsidRPr="00876437" w:rsidDel="00DB3DCF">
          <w:rPr>
            <w:rFonts w:hint="eastAsia"/>
            <w:noProof/>
            <w:lang w:val="en-GB" w:eastAsia="zh-CN"/>
            <w:rPrChange w:id="4919" w:author="Kevin Gu" w:date="2020-05-18T10:36:00Z">
              <w:rPr>
                <w:rFonts w:hint="eastAsia"/>
                <w:noProof/>
                <w:lang w:val="en-US" w:eastAsia="zh-CN"/>
              </w:rPr>
            </w:rPrChange>
          </w:rPr>
          <w:delText>请参考《文件销毁与保留记录》。</w:delText>
        </w:r>
      </w:del>
      <w:ins w:id="4920" w:author="Julio Li [2]" w:date="2020-09-04T17:56:00Z">
        <w:r w:rsidR="008D7E3A">
          <w:rPr>
            <w:rFonts w:hint="eastAsia"/>
            <w:noProof/>
            <w:lang w:val="en-GB" w:eastAsia="zh-CN"/>
          </w:rPr>
          <w:t>封装车间有碎纸机。</w:t>
        </w:r>
      </w:ins>
    </w:p>
    <w:p w14:paraId="57AA5EA6" w14:textId="77777777" w:rsidR="00E1378D" w:rsidRPr="00876437" w:rsidRDefault="00E1378D" w:rsidP="00202F61">
      <w:pPr>
        <w:spacing w:before="120" w:after="0"/>
        <w:rPr>
          <w:noProof/>
          <w:lang w:val="en-GB" w:eastAsia="zh-CN"/>
          <w:rPrChange w:id="4921" w:author="Kevin Gu" w:date="2020-05-18T10:36:00Z">
            <w:rPr>
              <w:noProof/>
              <w:lang w:val="en-US" w:eastAsia="zh-CN"/>
            </w:rPr>
          </w:rPrChange>
        </w:rPr>
      </w:pPr>
    </w:p>
    <w:p w14:paraId="3DFDF44D" w14:textId="77777777" w:rsidR="00181CF1" w:rsidRPr="00876437" w:rsidRDefault="00181CF1" w:rsidP="00181CF1">
      <w:pPr>
        <w:spacing w:after="200"/>
        <w:rPr>
          <w:noProof/>
          <w:lang w:val="en-GB" w:eastAsia="zh-CN"/>
          <w:rPrChange w:id="4922" w:author="Kevin Gu" w:date="2020-05-18T10:36:00Z">
            <w:rPr>
              <w:noProof/>
              <w:lang w:val="en-US" w:eastAsia="zh-CN"/>
            </w:rPr>
          </w:rPrChange>
        </w:rPr>
      </w:pPr>
      <w:r w:rsidRPr="00876437">
        <w:rPr>
          <w:noProof/>
          <w:lang w:val="en-GB" w:eastAsia="zh-CN"/>
          <w:rPrChange w:id="4923" w:author="Kevin Gu" w:date="2020-05-18T10:36:00Z">
            <w:rPr>
              <w:noProof/>
              <w:lang w:val="en-US" w:eastAsia="zh-CN"/>
            </w:rPr>
          </w:rPrChange>
        </w:rPr>
        <w:br w:type="page"/>
      </w:r>
    </w:p>
    <w:p w14:paraId="5291FA53" w14:textId="77777777" w:rsidR="00D36E02" w:rsidRPr="00876437" w:rsidRDefault="00480BBA" w:rsidP="00181CF1">
      <w:pPr>
        <w:pStyle w:val="Title1"/>
        <w:rPr>
          <w:lang w:val="en-GB"/>
          <w:rPrChange w:id="4924" w:author="Kevin Gu" w:date="2020-05-18T10:36:00Z">
            <w:rPr/>
          </w:rPrChange>
        </w:rPr>
      </w:pPr>
      <w:bookmarkStart w:id="4925" w:name="_Ref17801132"/>
      <w:bookmarkStart w:id="4926" w:name="_Toc43387065"/>
      <w:r w:rsidRPr="00876437">
        <w:rPr>
          <w:lang w:val="en-GB"/>
          <w:rPrChange w:id="4927" w:author="Kevin Gu" w:date="2020-05-18T10:36:00Z">
            <w:rPr/>
          </w:rPrChange>
        </w:rPr>
        <w:lastRenderedPageBreak/>
        <w:t>Information</w:t>
      </w:r>
      <w:r w:rsidR="00DF40F3" w:rsidRPr="00876437">
        <w:rPr>
          <w:lang w:val="en-GB"/>
          <w:rPrChange w:id="4928" w:author="Kevin Gu" w:date="2020-05-18T10:36:00Z">
            <w:rPr/>
          </w:rPrChange>
        </w:rPr>
        <w:t xml:space="preserve"> </w:t>
      </w:r>
      <w:r w:rsidR="00CC342C" w:rsidRPr="00876437">
        <w:rPr>
          <w:lang w:val="en-GB"/>
          <w:rPrChange w:id="4929" w:author="Kevin Gu" w:date="2020-05-18T10:36:00Z">
            <w:rPr/>
          </w:rPrChange>
        </w:rPr>
        <w:t>Security Management System</w:t>
      </w:r>
      <w:bookmarkEnd w:id="4925"/>
      <w:r w:rsidR="004E2B8A" w:rsidRPr="00876437">
        <w:rPr>
          <w:lang w:val="en-GB"/>
          <w:rPrChange w:id="4930" w:author="Kevin Gu" w:date="2020-05-18T10:36:00Z">
            <w:rPr/>
          </w:rPrChange>
        </w:rPr>
        <w:t xml:space="preserve"> </w:t>
      </w:r>
      <w:r w:rsidR="004E2B8A" w:rsidRPr="00876437">
        <w:rPr>
          <w:rFonts w:hint="eastAsia"/>
          <w:lang w:val="en-GB" w:eastAsia="zh-CN"/>
          <w:rPrChange w:id="4931" w:author="Kevin Gu" w:date="2020-05-18T10:36:00Z">
            <w:rPr>
              <w:rFonts w:hint="eastAsia"/>
              <w:lang w:eastAsia="zh-CN"/>
            </w:rPr>
          </w:rPrChange>
        </w:rPr>
        <w:t>信息安全管理系统</w:t>
      </w:r>
      <w:bookmarkEnd w:id="4926"/>
    </w:p>
    <w:p w14:paraId="453D1F83" w14:textId="77777777" w:rsidR="00C31786" w:rsidRPr="00876437" w:rsidRDefault="00C31786" w:rsidP="00B3098F">
      <w:pPr>
        <w:pStyle w:val="Title2"/>
        <w:rPr>
          <w:lang w:val="en-GB"/>
          <w:rPrChange w:id="4932" w:author="Kevin Gu" w:date="2020-05-18T10:36:00Z">
            <w:rPr/>
          </w:rPrChange>
        </w:rPr>
      </w:pPr>
      <w:bookmarkStart w:id="4933" w:name="_Toc43387066"/>
      <w:r w:rsidRPr="00876437">
        <w:rPr>
          <w:lang w:val="en-GB"/>
          <w:rPrChange w:id="4934" w:author="Kevin Gu" w:date="2020-05-18T10:36:00Z">
            <w:rPr/>
          </w:rPrChange>
        </w:rPr>
        <w:t>Organizational Chart</w:t>
      </w:r>
      <w:r w:rsidR="004E2B8A" w:rsidRPr="00876437">
        <w:rPr>
          <w:lang w:val="en-GB"/>
          <w:rPrChange w:id="4935" w:author="Kevin Gu" w:date="2020-05-18T10:36:00Z">
            <w:rPr/>
          </w:rPrChange>
        </w:rPr>
        <w:t xml:space="preserve"> </w:t>
      </w:r>
      <w:r w:rsidR="004E2B8A" w:rsidRPr="00876437">
        <w:rPr>
          <w:rFonts w:hint="eastAsia"/>
          <w:lang w:val="en-GB" w:eastAsia="zh-CN"/>
          <w:rPrChange w:id="4936" w:author="Kevin Gu" w:date="2020-05-18T10:36:00Z">
            <w:rPr>
              <w:rFonts w:hint="eastAsia"/>
              <w:lang w:eastAsia="zh-CN"/>
            </w:rPr>
          </w:rPrChange>
        </w:rPr>
        <w:t>组织结构图</w:t>
      </w:r>
      <w:bookmarkEnd w:id="4933"/>
    </w:p>
    <w:p w14:paraId="54EECADE" w14:textId="1B27A8D5" w:rsidR="002A4B78" w:rsidRDefault="009D7DD3" w:rsidP="00703E57">
      <w:pPr>
        <w:pStyle w:val="Caption"/>
        <w:jc w:val="center"/>
        <w:rPr>
          <w:ins w:id="4937" w:author="Julio Li [2]" w:date="2020-09-02T11:47:00Z"/>
          <w:lang w:val="en-GB"/>
        </w:rPr>
      </w:pPr>
      <w:r w:rsidRPr="00876437">
        <w:rPr>
          <w:noProof/>
          <w:lang w:val="en-GB" w:eastAsia="zh-CN"/>
          <w:rPrChange w:id="4938" w:author="Kevin Gu" w:date="2020-05-18T10:36:00Z">
            <w:rPr>
              <w:noProof/>
              <w:lang w:eastAsia="zh-CN"/>
            </w:rPr>
          </w:rPrChange>
        </w:rPr>
        <mc:AlternateContent>
          <mc:Choice Requires="wps">
            <w:drawing>
              <wp:inline distT="0" distB="0" distL="0" distR="0" wp14:anchorId="3AC5875B" wp14:editId="6321085B">
                <wp:extent cx="6198870" cy="2682240"/>
                <wp:effectExtent l="0" t="0" r="11430" b="22860"/>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870" cy="26822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6737E79" w14:textId="18DF2405" w:rsidR="0071225F" w:rsidRDefault="0071225F" w:rsidP="00C52C44">
                            <w:pPr>
                              <w:jc w:val="center"/>
                            </w:pPr>
                            <w:r w:rsidDel="00496BDD">
                              <w:t xml:space="preserve"> </w:t>
                            </w:r>
                            <w:ins w:id="4939" w:author="Julio Li" w:date="2020-05-13T16:31:00Z">
                              <w:r>
                                <w:rPr>
                                  <w:noProof/>
                                </w:rPr>
                                <w:drawing>
                                  <wp:inline distT="0" distB="0" distL="0" distR="0" wp14:anchorId="43758831" wp14:editId="4789E82B">
                                    <wp:extent cx="3513455" cy="2581910"/>
                                    <wp:effectExtent l="0" t="0" r="0" b="8890"/>
                                    <wp:docPr id="10" name="Picture 10"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zational Chart.png"/>
                                            <pic:cNvPicPr/>
                                          </pic:nvPicPr>
                                          <pic:blipFill>
                                            <a:blip r:embed="rId11">
                                              <a:extLst>
                                                <a:ext uri="{28A0092B-C50C-407E-A947-70E740481C1C}">
                                                  <a14:useLocalDpi xmlns:a14="http://schemas.microsoft.com/office/drawing/2010/main" val="0"/>
                                                </a:ext>
                                              </a:extLst>
                                            </a:blip>
                                            <a:stretch>
                                              <a:fillRect/>
                                            </a:stretch>
                                          </pic:blipFill>
                                          <pic:spPr>
                                            <a:xfrm>
                                              <a:off x="0" y="0"/>
                                              <a:ext cx="3513455" cy="2581910"/>
                                            </a:xfrm>
                                            <a:prstGeom prst="rect">
                                              <a:avLst/>
                                            </a:prstGeom>
                                          </pic:spPr>
                                        </pic:pic>
                                      </a:graphicData>
                                    </a:graphic>
                                  </wp:inline>
                                </w:drawing>
                              </w:r>
                            </w:ins>
                          </w:p>
                        </w:txbxContent>
                      </wps:txbx>
                      <wps:bodyPr rot="0" vert="horz" wrap="square" lIns="91440" tIns="45720" rIns="91440" bIns="45720" anchor="t" anchorCtr="0" upright="1">
                        <a:noAutofit/>
                      </wps:bodyPr>
                    </wps:wsp>
                  </a:graphicData>
                </a:graphic>
              </wp:inline>
            </w:drawing>
          </mc:Choice>
          <mc:Fallback>
            <w:pict>
              <v:shape w14:anchorId="3AC5875B" id="Text Box 2" o:spid="_x0000_s1027" type="#_x0000_t202" style="width:488.1pt;height:21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" filled="f" strokecolor="black [3213]">
                <v:textbox>
                  <w:txbxContent>
                    <w:p w14:paraId="06737E79" w14:textId="18DF2405" w:rsidR="0071225F" w:rsidRDefault="0071225F" w:rsidP="00C52C44">
                      <w:pPr>
                        <w:jc w:val="center"/>
                      </w:pPr>
                      <w:r w:rsidDel="00496BDD">
                        <w:t xml:space="preserve"> </w:t>
                      </w:r>
                      <w:ins w:id="4934" w:author="Julio Li" w:date="2020-05-13T16:31:00Z">
                        <w:r>
                          <w:rPr>
                            <w:noProof/>
                          </w:rPr>
                          <w:drawing>
                            <wp:inline distT="0" distB="0" distL="0" distR="0" wp14:anchorId="43758831" wp14:editId="4789E82B">
                              <wp:extent cx="3513455" cy="2581910"/>
                              <wp:effectExtent l="0" t="0" r="0" b="8890"/>
                              <wp:docPr id="10" name="Picture 10" descr="A green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ganizational Chart.png"/>
                                      <pic:cNvPicPr/>
                                    </pic:nvPicPr>
                                    <pic:blipFill>
                                      <a:blip r:embed="rId12">
                                        <a:extLst>
                                          <a:ext uri="{28A0092B-C50C-407E-A947-70E740481C1C}">
                                            <a14:useLocalDpi xmlns:a14="http://schemas.microsoft.com/office/drawing/2010/main" val="0"/>
                                          </a:ext>
                                        </a:extLst>
                                      </a:blip>
                                      <a:stretch>
                                        <a:fillRect/>
                                      </a:stretch>
                                    </pic:blipFill>
                                    <pic:spPr>
                                      <a:xfrm>
                                        <a:off x="0" y="0"/>
                                        <a:ext cx="3513455" cy="2581910"/>
                                      </a:xfrm>
                                      <a:prstGeom prst="rect">
                                        <a:avLst/>
                                      </a:prstGeom>
                                    </pic:spPr>
                                  </pic:pic>
                                </a:graphicData>
                              </a:graphic>
                            </wp:inline>
                          </w:drawing>
                        </w:r>
                      </w:ins>
                    </w:p>
                  </w:txbxContent>
                </v:textbox>
                <w10:anchorlock/>
              </v:shape>
            </w:pict>
          </mc:Fallback>
        </mc:AlternateContent>
      </w:r>
      <w:r w:rsidR="00AA1E18" w:rsidRPr="00876437">
        <w:rPr>
          <w:lang w:val="en-GB"/>
          <w:rPrChange w:id="4940" w:author="Kevin Gu" w:date="2020-05-18T10:36:00Z">
            <w:rPr/>
          </w:rPrChange>
        </w:rPr>
        <w:t xml:space="preserve">Figure </w:t>
      </w:r>
      <w:r w:rsidR="00876437" w:rsidRPr="00876437">
        <w:rPr>
          <w:lang w:val="en-GB"/>
          <w:rPrChange w:id="4941" w:author="Kevin Gu" w:date="2020-05-18T10:36:00Z">
            <w:rPr/>
          </w:rPrChange>
        </w:rPr>
        <w:fldChar w:fldCharType="begin"/>
      </w:r>
      <w:r w:rsidR="00876437" w:rsidRPr="00876437">
        <w:rPr>
          <w:lang w:val="en-GB"/>
          <w:rPrChange w:id="4942" w:author="Kevin Gu" w:date="2020-05-18T10:36:00Z">
            <w:rPr/>
          </w:rPrChange>
        </w:rPr>
        <w:instrText xml:space="preserve"> SEQ Figure \* ARABIC </w:instrText>
      </w:r>
      <w:r w:rsidR="00876437" w:rsidRPr="00876437">
        <w:rPr>
          <w:lang w:val="en-GB"/>
          <w:rPrChange w:id="4943" w:author="Kevin Gu" w:date="2020-05-18T10:36:00Z">
            <w:rPr>
              <w:noProof/>
            </w:rPr>
          </w:rPrChange>
        </w:rPr>
        <w:fldChar w:fldCharType="separate"/>
      </w:r>
      <w:r w:rsidR="00F20899" w:rsidRPr="00876437">
        <w:rPr>
          <w:noProof/>
          <w:lang w:val="en-GB"/>
          <w:rPrChange w:id="4944" w:author="Kevin Gu" w:date="2020-05-18T10:36:00Z">
            <w:rPr>
              <w:noProof/>
            </w:rPr>
          </w:rPrChange>
        </w:rPr>
        <w:t>1</w:t>
      </w:r>
      <w:r w:rsidR="00876437" w:rsidRPr="00876437">
        <w:rPr>
          <w:noProof/>
          <w:lang w:val="en-GB"/>
          <w:rPrChange w:id="4945" w:author="Kevin Gu" w:date="2020-05-18T10:36:00Z">
            <w:rPr>
              <w:noProof/>
            </w:rPr>
          </w:rPrChange>
        </w:rPr>
        <w:fldChar w:fldCharType="end"/>
      </w:r>
      <w:r w:rsidR="00AA1E18" w:rsidRPr="00876437">
        <w:rPr>
          <w:lang w:val="en-GB"/>
          <w:rPrChange w:id="4946" w:author="Kevin Gu" w:date="2020-05-18T10:36:00Z">
            <w:rPr/>
          </w:rPrChange>
        </w:rPr>
        <w:t xml:space="preserve"> </w:t>
      </w:r>
      <w:r w:rsidR="002772C8" w:rsidRPr="00876437">
        <w:rPr>
          <w:lang w:val="en-GB"/>
          <w:rPrChange w:id="4947" w:author="Kevin Gu" w:date="2020-05-18T10:36:00Z">
            <w:rPr/>
          </w:rPrChange>
        </w:rPr>
        <w:t>CTWY</w:t>
      </w:r>
      <w:r w:rsidR="00AA1E18" w:rsidRPr="00876437">
        <w:rPr>
          <w:lang w:val="en-GB"/>
          <w:rPrChange w:id="4948" w:author="Kevin Gu" w:date="2020-05-18T10:36:00Z">
            <w:rPr/>
          </w:rPrChange>
        </w:rPr>
        <w:t xml:space="preserve"> Organization chart</w:t>
      </w:r>
    </w:p>
    <w:p w14:paraId="5B84B264" w14:textId="4102D4A1" w:rsidR="00C91A15" w:rsidRPr="00040E9D" w:rsidRDefault="00C91A15">
      <w:pPr>
        <w:pStyle w:val="Title2"/>
        <w:pPrChange w:id="4949" w:author="Julio Li [2]" w:date="2020-09-02T11:47:00Z">
          <w:pPr>
            <w:pStyle w:val="Caption"/>
            <w:jc w:val="center"/>
          </w:pPr>
        </w:pPrChange>
      </w:pPr>
      <w:ins w:id="4950" w:author="Julio Li [2]" w:date="2020-09-02T11:48:00Z">
        <w:r>
          <w:t xml:space="preserve">Organizational responsibilities </w:t>
        </w:r>
        <w:r>
          <w:rPr>
            <w:rFonts w:hint="eastAsia"/>
            <w:lang w:eastAsia="zh-CN"/>
          </w:rPr>
          <w:t>组织职责</w:t>
        </w:r>
      </w:ins>
    </w:p>
    <w:p w14:paraId="67E97E2A" w14:textId="77777777" w:rsidR="00181CF1" w:rsidRPr="00876437" w:rsidDel="00C91A15" w:rsidRDefault="00181CF1">
      <w:pPr>
        <w:pStyle w:val="Title2"/>
        <w:rPr>
          <w:del w:id="4951" w:author="Julio Li [2]" w:date="2020-09-02T11:46:00Z"/>
          <w:lang w:val="en-GB"/>
          <w:rPrChange w:id="4952" w:author="Kevin Gu" w:date="2020-05-18T10:36:00Z">
            <w:rPr>
              <w:del w:id="4953" w:author="Julio Li [2]" w:date="2020-09-02T11:46:00Z"/>
              <w:lang w:val="en-US"/>
            </w:rPr>
          </w:rPrChange>
        </w:rPr>
        <w:pPrChange w:id="4954" w:author="Julio Li [2]" w:date="2020-09-02T11:47:00Z">
          <w:pPr/>
        </w:pPrChange>
      </w:pPr>
    </w:p>
    <w:p w14:paraId="0399F118" w14:textId="4C054150" w:rsidR="00D36E02" w:rsidRPr="00876437" w:rsidDel="00C91A15" w:rsidRDefault="00C31786">
      <w:pPr>
        <w:pStyle w:val="Title2"/>
        <w:rPr>
          <w:del w:id="4955" w:author="Julio Li [2]" w:date="2020-09-02T11:46:00Z"/>
          <w:lang w:val="en-GB"/>
          <w:rPrChange w:id="4956" w:author="Kevin Gu" w:date="2020-05-18T10:36:00Z">
            <w:rPr>
              <w:del w:id="4957" w:author="Julio Li [2]" w:date="2020-09-02T11:46:00Z"/>
            </w:rPr>
          </w:rPrChange>
        </w:rPr>
      </w:pPr>
      <w:bookmarkStart w:id="4958" w:name="_Toc43387067"/>
      <w:del w:id="4959" w:author="Julio Li [2]" w:date="2020-09-02T11:47:00Z">
        <w:r w:rsidRPr="00876437" w:rsidDel="00C91A15">
          <w:rPr>
            <w:b w:val="0"/>
            <w:bCs w:val="0"/>
            <w:lang w:val="en-GB"/>
            <w:rPrChange w:id="4960" w:author="Kevin Gu" w:date="2020-05-18T10:36:00Z">
              <w:rPr>
                <w:b w:val="0"/>
                <w:bCs w:val="0"/>
              </w:rPr>
            </w:rPrChange>
          </w:rPr>
          <w:delText>Organizational</w:delText>
        </w:r>
        <w:r w:rsidR="007A0F9C" w:rsidRPr="00876437" w:rsidDel="00C91A15">
          <w:rPr>
            <w:b w:val="0"/>
            <w:bCs w:val="0"/>
            <w:lang w:val="en-GB"/>
            <w:rPrChange w:id="4961" w:author="Kevin Gu" w:date="2020-05-18T10:36:00Z">
              <w:rPr>
                <w:b w:val="0"/>
                <w:bCs w:val="0"/>
              </w:rPr>
            </w:rPrChange>
          </w:rPr>
          <w:delText xml:space="preserve"> Responsibilities</w:delText>
        </w:r>
        <w:r w:rsidR="004E2B8A" w:rsidRPr="00876437" w:rsidDel="00C91A15">
          <w:rPr>
            <w:b w:val="0"/>
            <w:bCs w:val="0"/>
            <w:lang w:val="en-GB"/>
            <w:rPrChange w:id="4962" w:author="Kevin Gu" w:date="2020-05-18T10:36:00Z">
              <w:rPr>
                <w:b w:val="0"/>
                <w:bCs w:val="0"/>
              </w:rPr>
            </w:rPrChange>
          </w:rPr>
          <w:delText xml:space="preserve"> </w:delText>
        </w:r>
        <w:commentRangeStart w:id="4963"/>
        <w:r w:rsidR="004E2B8A" w:rsidRPr="00876437" w:rsidDel="00C91A15">
          <w:rPr>
            <w:rFonts w:hint="eastAsia"/>
            <w:b w:val="0"/>
            <w:bCs w:val="0"/>
            <w:lang w:val="en-GB" w:eastAsia="zh-CN"/>
            <w:rPrChange w:id="4964" w:author="Kevin Gu" w:date="2020-05-18T10:36:00Z">
              <w:rPr>
                <w:rFonts w:hint="eastAsia"/>
                <w:b w:val="0"/>
                <w:bCs w:val="0"/>
                <w:lang w:eastAsia="zh-CN"/>
              </w:rPr>
            </w:rPrChange>
          </w:rPr>
          <w:delText>组织职责</w:delText>
        </w:r>
        <w:bookmarkEnd w:id="4958"/>
        <w:commentRangeEnd w:id="4963"/>
        <w:r w:rsidR="000E1557" w:rsidDel="00C91A15">
          <w:rPr>
            <w:rStyle w:val="CommentReference"/>
            <w:rFonts w:asciiTheme="minorHAnsi" w:eastAsiaTheme="minorEastAsia" w:hAnsiTheme="minorHAnsi" w:cstheme="minorBidi"/>
            <w:b w:val="0"/>
            <w:bCs w:val="0"/>
            <w:noProof w:val="0"/>
            <w:color w:val="auto"/>
            <w:lang w:val="es-ES" w:eastAsia="es-ES"/>
          </w:rPr>
          <w:commentReference w:id="4963"/>
        </w:r>
      </w:del>
    </w:p>
    <w:p w14:paraId="43C2E568" w14:textId="6E16B81B" w:rsidR="009F550C" w:rsidDel="00C91A15" w:rsidRDefault="00497F57">
      <w:pPr>
        <w:pStyle w:val="Title2"/>
        <w:rPr>
          <w:del w:id="4965" w:author="Julio Li [2]" w:date="2020-09-02T11:47:00Z"/>
        </w:rPr>
        <w:pPrChange w:id="4966" w:author="Julio Li [2]" w:date="2020-09-02T11:47:00Z">
          <w:pPr>
            <w:pStyle w:val="Title3"/>
          </w:pPr>
        </w:pPrChange>
      </w:pPr>
      <w:ins w:id="4967" w:author="Kevin Gu" w:date="2020-06-19T10:26:00Z">
        <w:del w:id="4968" w:author="Julio Li [2]" w:date="2020-09-02T11:46:00Z">
          <w:r w:rsidDel="00C91A15">
            <w:delText>General Manager</w:delText>
          </w:r>
        </w:del>
      </w:ins>
      <w:del w:id="4969" w:author="Julio Li [2]" w:date="2020-09-02T11:47:00Z">
        <w:r w:rsidR="009F550C" w:rsidRPr="00876437" w:rsidDel="00C91A15">
          <w:delText>General Manager</w:delText>
        </w:r>
        <w:r w:rsidR="004E2B8A" w:rsidRPr="00876437" w:rsidDel="00C91A15">
          <w:delText xml:space="preserve"> </w:delText>
        </w:r>
        <w:r w:rsidR="004E2B8A" w:rsidRPr="00876437" w:rsidDel="00C91A15">
          <w:rPr>
            <w:rFonts w:hint="eastAsia"/>
            <w:lang w:eastAsia="zh-CN"/>
          </w:rPr>
          <w:delText>总经理</w:delText>
        </w:r>
      </w:del>
    </w:p>
    <w:p w14:paraId="598F6807" w14:textId="78A1C4EA" w:rsidR="002C02A7" w:rsidDel="00C91A15" w:rsidRDefault="002C02A7">
      <w:pPr>
        <w:pStyle w:val="Title2"/>
        <w:rPr>
          <w:ins w:id="4970" w:author="Kevin Gu" w:date="2020-06-19T10:54:00Z"/>
          <w:del w:id="4971" w:author="Julio Li [2]" w:date="2020-09-02T11:47:00Z"/>
        </w:rPr>
        <w:pPrChange w:id="4972" w:author="Julio Li [2]" w:date="2020-09-02T11:47:00Z">
          <w:pPr>
            <w:pStyle w:val="Title3"/>
          </w:pPr>
        </w:pPrChange>
      </w:pPr>
    </w:p>
    <w:p w14:paraId="0760504B" w14:textId="704210C8" w:rsidR="00C91A15" w:rsidRDefault="00C91A15">
      <w:pPr>
        <w:pStyle w:val="Title3"/>
        <w:rPr>
          <w:ins w:id="4973" w:author="Julio Li [2]" w:date="2020-09-02T11:46:00Z"/>
        </w:rPr>
        <w:pPrChange w:id="4974" w:author="Julio Li [2]" w:date="2020-09-02T11:46:00Z">
          <w:pPr/>
        </w:pPrChange>
      </w:pPr>
      <w:ins w:id="4975" w:author="Julio Li [2]" w:date="2020-09-02T11:46:00Z">
        <w:r>
          <w:t>General Manager</w:t>
        </w:r>
      </w:ins>
      <w:ins w:id="4976" w:author="Julio Li [2]" w:date="2020-09-02T11:47:00Z">
        <w:r>
          <w:rPr>
            <w:rFonts w:hint="eastAsia"/>
            <w:lang w:eastAsia="zh-CN"/>
          </w:rPr>
          <w:t>总经理</w:t>
        </w:r>
      </w:ins>
    </w:p>
    <w:p w14:paraId="11534EE8" w14:textId="56B20B17" w:rsidR="002C02A7" w:rsidRDefault="002C02A7">
      <w:pPr>
        <w:rPr>
          <w:ins w:id="4977" w:author="Kevin Gu" w:date="2020-06-19T10:55:00Z"/>
        </w:rPr>
        <w:pPrChange w:id="4978" w:author="Kevin Gu" w:date="2020-06-19T10:55:00Z">
          <w:pPr>
            <w:pStyle w:val="Title1"/>
          </w:pPr>
        </w:pPrChange>
      </w:pPr>
      <w:proofErr w:type="spellStart"/>
      <w:ins w:id="4979" w:author="Kevin Gu" w:date="2020-06-19T10:55:00Z">
        <w:r>
          <w:t>Responsible</w:t>
        </w:r>
        <w:proofErr w:type="spellEnd"/>
        <w:r>
          <w:t xml:space="preserve"> </w:t>
        </w:r>
        <w:proofErr w:type="spellStart"/>
        <w:r>
          <w:t>for</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strategy</w:t>
        </w:r>
        <w:proofErr w:type="spellEnd"/>
        <w:r>
          <w:t xml:space="preserve"> </w:t>
        </w:r>
        <w:proofErr w:type="spellStart"/>
        <w:r>
          <w:t>formulation</w:t>
        </w:r>
        <w:proofErr w:type="spellEnd"/>
        <w:r>
          <w:t xml:space="preserve"> and </w:t>
        </w:r>
        <w:proofErr w:type="spellStart"/>
        <w:r>
          <w:t>implementation</w:t>
        </w:r>
        <w:proofErr w:type="spellEnd"/>
        <w:r>
          <w:t xml:space="preserve">, </w:t>
        </w:r>
        <w:proofErr w:type="spellStart"/>
        <w:r>
          <w:t>market</w:t>
        </w:r>
        <w:proofErr w:type="spellEnd"/>
        <w:r>
          <w:t xml:space="preserve"> </w:t>
        </w:r>
        <w:proofErr w:type="spellStart"/>
        <w:r>
          <w:t>development</w:t>
        </w:r>
        <w:proofErr w:type="spellEnd"/>
        <w:r>
          <w:t xml:space="preserve">, </w:t>
        </w:r>
        <w:proofErr w:type="spellStart"/>
        <w:r>
          <w:t>corporate</w:t>
        </w:r>
        <w:proofErr w:type="spellEnd"/>
        <w:r>
          <w:t xml:space="preserve"> culture </w:t>
        </w:r>
        <w:proofErr w:type="spellStart"/>
        <w:r>
          <w:t>creation</w:t>
        </w:r>
        <w:proofErr w:type="spellEnd"/>
        <w:r>
          <w:t xml:space="preserve">, </w:t>
        </w:r>
        <w:proofErr w:type="spellStart"/>
        <w:r>
          <w:t>daily</w:t>
        </w:r>
        <w:proofErr w:type="spellEnd"/>
        <w:r>
          <w:t xml:space="preserve"> </w:t>
        </w:r>
        <w:proofErr w:type="spellStart"/>
        <w:r>
          <w:t>operations</w:t>
        </w:r>
        <w:proofErr w:type="spellEnd"/>
        <w:r>
          <w:t xml:space="preserve"> </w:t>
        </w:r>
        <w:proofErr w:type="spellStart"/>
        <w:r>
          <w:t>management</w:t>
        </w:r>
        <w:proofErr w:type="spellEnd"/>
        <w:r>
          <w:t xml:space="preserve">, sales </w:t>
        </w:r>
        <w:proofErr w:type="spellStart"/>
        <w:r>
          <w:t>management</w:t>
        </w:r>
        <w:proofErr w:type="spellEnd"/>
        <w:r>
          <w:t xml:space="preserve">, as </w:t>
        </w:r>
        <w:proofErr w:type="spellStart"/>
        <w:r>
          <w:t>well</w:t>
        </w:r>
        <w:proofErr w:type="spellEnd"/>
        <w:r>
          <w:t xml:space="preserve"> as </w:t>
        </w:r>
        <w:proofErr w:type="spellStart"/>
        <w:r>
          <w:t>the</w:t>
        </w:r>
        <w:proofErr w:type="spellEnd"/>
        <w:r>
          <w:t xml:space="preserve"> </w:t>
        </w:r>
        <w:proofErr w:type="spellStart"/>
        <w:r>
          <w:t>selection</w:t>
        </w:r>
        <w:proofErr w:type="spellEnd"/>
        <w:r>
          <w:t xml:space="preserve"> </w:t>
        </w:r>
        <w:proofErr w:type="spellStart"/>
        <w:r>
          <w:t>of</w:t>
        </w:r>
        <w:proofErr w:type="spellEnd"/>
        <w:r>
          <w:t xml:space="preserve"> </w:t>
        </w:r>
        <w:proofErr w:type="spellStart"/>
        <w:r>
          <w:t>middle</w:t>
        </w:r>
        <w:proofErr w:type="spellEnd"/>
        <w:r>
          <w:t xml:space="preserve"> and </w:t>
        </w:r>
        <w:proofErr w:type="spellStart"/>
        <w:r>
          <w:t>high-level</w:t>
        </w:r>
        <w:proofErr w:type="spellEnd"/>
        <w:r>
          <w:t xml:space="preserve"> </w:t>
        </w:r>
        <w:proofErr w:type="spellStart"/>
        <w:r>
          <w:t>management</w:t>
        </w:r>
        <w:proofErr w:type="spellEnd"/>
        <w:r>
          <w:t xml:space="preserve"> </w:t>
        </w:r>
        <w:proofErr w:type="spellStart"/>
        <w:r>
          <w:t>personnel</w:t>
        </w:r>
        <w:proofErr w:type="spellEnd"/>
        <w:r>
          <w:t xml:space="preserve">, and </w:t>
        </w:r>
        <w:proofErr w:type="spellStart"/>
        <w:r>
          <w:t>approving</w:t>
        </w:r>
        <w:proofErr w:type="spellEnd"/>
        <w:r>
          <w:t xml:space="preserve"> </w:t>
        </w:r>
        <w:proofErr w:type="spellStart"/>
        <w:r>
          <w:t>the</w:t>
        </w:r>
        <w:proofErr w:type="spellEnd"/>
        <w:r>
          <w:t xml:space="preserve"> </w:t>
        </w:r>
        <w:proofErr w:type="spellStart"/>
        <w:r>
          <w:t>major</w:t>
        </w:r>
        <w:proofErr w:type="spellEnd"/>
        <w:r>
          <w:t xml:space="preserve"> </w:t>
        </w:r>
        <w:proofErr w:type="spellStart"/>
        <w:r>
          <w:t>personnel</w:t>
        </w:r>
        <w:proofErr w:type="spellEnd"/>
        <w:r>
          <w:t xml:space="preserve"> </w:t>
        </w:r>
        <w:proofErr w:type="spellStart"/>
        <w:r>
          <w:t>decisions</w:t>
        </w:r>
        <w:proofErr w:type="spellEnd"/>
        <w:r>
          <w:t>.</w:t>
        </w:r>
      </w:ins>
    </w:p>
    <w:p w14:paraId="4406D3D4" w14:textId="77777777" w:rsidR="002C02A7" w:rsidRDefault="002C02A7">
      <w:pPr>
        <w:rPr>
          <w:ins w:id="4980" w:author="Kevin Gu" w:date="2020-06-19T10:55:00Z"/>
        </w:rPr>
        <w:pPrChange w:id="4981" w:author="Kevin Gu" w:date="2020-06-19T10:55:00Z">
          <w:pPr>
            <w:pStyle w:val="Title1"/>
          </w:pPr>
        </w:pPrChange>
      </w:pPr>
      <w:proofErr w:type="spellStart"/>
      <w:ins w:id="4982" w:author="Kevin Gu" w:date="2020-06-19T10:55:00Z">
        <w:r>
          <w:rPr>
            <w:rFonts w:hint="eastAsia"/>
          </w:rPr>
          <w:t>负责对公司的战略制定以及实施，市场开拓、企业文化创建、日常运营管理、销售管理，以及中高层管理人员的选拔，并批准重大人事决策</w:t>
        </w:r>
        <w:proofErr w:type="spellEnd"/>
        <w:r>
          <w:rPr>
            <w:rFonts w:hint="eastAsia"/>
          </w:rPr>
          <w:t>。</w:t>
        </w:r>
      </w:ins>
    </w:p>
    <w:p w14:paraId="54F932AC" w14:textId="77777777" w:rsidR="002C02A7" w:rsidRDefault="002C02A7">
      <w:pPr>
        <w:rPr>
          <w:ins w:id="4983" w:author="Kevin Gu" w:date="2020-06-19T10:55:00Z"/>
        </w:rPr>
        <w:pPrChange w:id="4984" w:author="Kevin Gu" w:date="2020-06-19T10:55:00Z">
          <w:pPr>
            <w:pStyle w:val="Title1"/>
          </w:pPr>
        </w:pPrChange>
      </w:pPr>
      <w:proofErr w:type="spellStart"/>
      <w:ins w:id="4985" w:author="Kevin Gu" w:date="2020-06-19T10:55:00Z">
        <w:r>
          <w:t>Responsible</w:t>
        </w:r>
        <w:proofErr w:type="spellEnd"/>
        <w:r>
          <w:t xml:space="preserve"> </w:t>
        </w:r>
        <w:proofErr w:type="spellStart"/>
        <w:r>
          <w:t>for</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board</w:t>
        </w:r>
        <w:proofErr w:type="spellEnd"/>
        <w:r>
          <w:t xml:space="preserve"> </w:t>
        </w:r>
        <w:proofErr w:type="spellStart"/>
        <w:r>
          <w:t>of</w:t>
        </w:r>
        <w:proofErr w:type="spellEnd"/>
        <w:r>
          <w:t xml:space="preserve"> </w:t>
        </w:r>
        <w:proofErr w:type="spellStart"/>
        <w:r>
          <w:t>directors</w:t>
        </w:r>
        <w:proofErr w:type="spellEnd"/>
        <w:r>
          <w:t xml:space="preserve">' </w:t>
        </w:r>
        <w:proofErr w:type="spellStart"/>
        <w:r>
          <w:t>resolutions</w:t>
        </w:r>
        <w:proofErr w:type="spellEnd"/>
        <w:r>
          <w:t xml:space="preserve"> and regular </w:t>
        </w:r>
        <w:proofErr w:type="spellStart"/>
        <w:r>
          <w:t>communication</w:t>
        </w:r>
        <w:proofErr w:type="spellEnd"/>
        <w:r>
          <w:t xml:space="preserve"> </w:t>
        </w:r>
        <w:proofErr w:type="spellStart"/>
        <w:r>
          <w:t>with</w:t>
        </w:r>
        <w:proofErr w:type="spellEnd"/>
        <w:r>
          <w:t xml:space="preserve"> </w:t>
        </w:r>
        <w:proofErr w:type="spellStart"/>
        <w:r>
          <w:t>the</w:t>
        </w:r>
        <w:proofErr w:type="spellEnd"/>
        <w:r>
          <w:t xml:space="preserve"> </w:t>
        </w:r>
        <w:proofErr w:type="spellStart"/>
        <w:r>
          <w:t>board</w:t>
        </w:r>
        <w:proofErr w:type="spellEnd"/>
        <w:r>
          <w:t xml:space="preserve"> </w:t>
        </w:r>
        <w:proofErr w:type="spellStart"/>
        <w:r>
          <w:t>of</w:t>
        </w:r>
        <w:proofErr w:type="spellEnd"/>
        <w:r>
          <w:t xml:space="preserve"> </w:t>
        </w:r>
        <w:proofErr w:type="spellStart"/>
        <w:r>
          <w:t>directors</w:t>
        </w:r>
        <w:proofErr w:type="spellEnd"/>
        <w:r>
          <w:t xml:space="preserve"> </w:t>
        </w:r>
        <w:proofErr w:type="spellStart"/>
        <w:r>
          <w:t>about</w:t>
        </w:r>
        <w:proofErr w:type="spellEnd"/>
        <w:r>
          <w:t xml:space="preserve"> </w:t>
        </w:r>
        <w:proofErr w:type="spellStart"/>
        <w:r>
          <w:t>the</w:t>
        </w:r>
        <w:proofErr w:type="spellEnd"/>
        <w:r>
          <w:t xml:space="preserve"> </w:t>
        </w:r>
        <w:proofErr w:type="spellStart"/>
        <w:r>
          <w:t>company's</w:t>
        </w:r>
        <w:proofErr w:type="spellEnd"/>
        <w:r>
          <w:t xml:space="preserve"> </w:t>
        </w:r>
        <w:proofErr w:type="spellStart"/>
        <w:r>
          <w:t>production</w:t>
        </w:r>
        <w:proofErr w:type="spellEnd"/>
        <w:r>
          <w:t xml:space="preserve"> </w:t>
        </w:r>
        <w:proofErr w:type="spellStart"/>
        <w:r>
          <w:t>operation</w:t>
        </w:r>
        <w:proofErr w:type="spellEnd"/>
        <w:r>
          <w:t xml:space="preserve"> and </w:t>
        </w:r>
        <w:proofErr w:type="spellStart"/>
        <w:r>
          <w:t>major</w:t>
        </w:r>
        <w:proofErr w:type="spellEnd"/>
        <w:r>
          <w:t xml:space="preserve"> </w:t>
        </w:r>
        <w:proofErr w:type="spellStart"/>
        <w:r>
          <w:t>emergencies</w:t>
        </w:r>
        <w:proofErr w:type="spellEnd"/>
        <w:r>
          <w:t>.</w:t>
        </w:r>
      </w:ins>
    </w:p>
    <w:p w14:paraId="7719D556" w14:textId="77777777" w:rsidR="002C02A7" w:rsidRDefault="002C02A7">
      <w:pPr>
        <w:rPr>
          <w:ins w:id="4986" w:author="Kevin Gu" w:date="2020-06-19T10:55:00Z"/>
        </w:rPr>
        <w:pPrChange w:id="4987" w:author="Kevin Gu" w:date="2020-06-19T10:55:00Z">
          <w:pPr>
            <w:pStyle w:val="Title1"/>
          </w:pPr>
        </w:pPrChange>
      </w:pPr>
      <w:proofErr w:type="spellStart"/>
      <w:ins w:id="4988" w:author="Kevin Gu" w:date="2020-06-19T10:55:00Z">
        <w:r>
          <w:rPr>
            <w:rFonts w:hint="eastAsia"/>
          </w:rPr>
          <w:t>负责执行董事会决议，定期与董事会沟通公司生产经营及重大突发事件</w:t>
        </w:r>
        <w:proofErr w:type="spellEnd"/>
        <w:r>
          <w:rPr>
            <w:rFonts w:hint="eastAsia"/>
          </w:rPr>
          <w:t>。</w:t>
        </w:r>
      </w:ins>
    </w:p>
    <w:p w14:paraId="351A30D0" w14:textId="77777777" w:rsidR="002C02A7" w:rsidRDefault="002C02A7">
      <w:pPr>
        <w:rPr>
          <w:ins w:id="4989" w:author="Kevin Gu" w:date="2020-06-19T10:55:00Z"/>
        </w:rPr>
        <w:pPrChange w:id="4990" w:author="Kevin Gu" w:date="2020-06-19T10:55:00Z">
          <w:pPr>
            <w:pStyle w:val="Title1"/>
          </w:pPr>
        </w:pPrChange>
      </w:pPr>
      <w:proofErr w:type="spellStart"/>
      <w:ins w:id="4991" w:author="Kevin Gu" w:date="2020-06-19T10:55:00Z">
        <w:r>
          <w:t>Make</w:t>
        </w:r>
        <w:proofErr w:type="spellEnd"/>
        <w:r>
          <w:t xml:space="preserve"> </w:t>
        </w:r>
        <w:proofErr w:type="spellStart"/>
        <w:r>
          <w:t>the</w:t>
        </w:r>
        <w:proofErr w:type="spellEnd"/>
        <w:r>
          <w:t xml:space="preserve"> final </w:t>
        </w:r>
        <w:proofErr w:type="spellStart"/>
        <w:r>
          <w:t>approval</w:t>
        </w:r>
        <w:proofErr w:type="spellEnd"/>
        <w:r>
          <w:t xml:space="preserve"> </w:t>
        </w:r>
        <w:proofErr w:type="spellStart"/>
        <w:r>
          <w:t>towards</w:t>
        </w:r>
        <w:proofErr w:type="spellEnd"/>
        <w:r>
          <w:t xml:space="preserve"> </w:t>
        </w:r>
        <w:proofErr w:type="spellStart"/>
        <w:r>
          <w:t>the</w:t>
        </w:r>
        <w:proofErr w:type="spellEnd"/>
        <w:r>
          <w:t xml:space="preserve"> </w:t>
        </w:r>
        <w:proofErr w:type="spellStart"/>
        <w:r>
          <w:t>department</w:t>
        </w:r>
        <w:proofErr w:type="spellEnd"/>
        <w:r>
          <w:t xml:space="preserve"> </w:t>
        </w:r>
        <w:proofErr w:type="spellStart"/>
        <w:r>
          <w:t>structure</w:t>
        </w:r>
        <w:proofErr w:type="spellEnd"/>
        <w:r>
          <w:t xml:space="preserve"> </w:t>
        </w:r>
        <w:proofErr w:type="spellStart"/>
        <w:r>
          <w:t>deployment</w:t>
        </w:r>
        <w:proofErr w:type="spellEnd"/>
        <w:r>
          <w:t xml:space="preserve">, staff plan, role and </w:t>
        </w:r>
        <w:proofErr w:type="spellStart"/>
        <w:r>
          <w:t>responsibilities</w:t>
        </w:r>
        <w:proofErr w:type="spellEnd"/>
        <w:r>
          <w:t xml:space="preserve"> </w:t>
        </w:r>
        <w:proofErr w:type="spellStart"/>
        <w:r>
          <w:t>adjustment</w:t>
        </w:r>
        <w:proofErr w:type="spellEnd"/>
        <w:r>
          <w:t>.</w:t>
        </w:r>
      </w:ins>
    </w:p>
    <w:p w14:paraId="1841D3FE" w14:textId="3D671F63" w:rsidR="00497F57" w:rsidRDefault="002C02A7">
      <w:pPr>
        <w:rPr>
          <w:ins w:id="4992" w:author="Julio Li [2]" w:date="2020-08-21T16:51:00Z"/>
          <w:lang w:eastAsia="zh-CN"/>
        </w:rPr>
      </w:pPr>
      <w:proofErr w:type="spellStart"/>
      <w:ins w:id="4993" w:author="Kevin Gu" w:date="2020-06-19T10:55:00Z">
        <w:r>
          <w:rPr>
            <w:rFonts w:hint="eastAsia"/>
          </w:rPr>
          <w:t>对部门结构部署、人员计划、角色职责调整做出最终批复</w:t>
        </w:r>
        <w:proofErr w:type="spellEnd"/>
        <w:r>
          <w:rPr>
            <w:rFonts w:hint="eastAsia"/>
            <w:lang w:eastAsia="zh-CN"/>
          </w:rPr>
          <w:t>。</w:t>
        </w:r>
      </w:ins>
    </w:p>
    <w:p w14:paraId="16C2A5F4" w14:textId="77777777" w:rsidR="00304968" w:rsidRPr="000D6BED" w:rsidRDefault="00304968" w:rsidP="00304968">
      <w:pPr>
        <w:pStyle w:val="Title3"/>
        <w:rPr>
          <w:moveTo w:id="4994" w:author="Julio Li [2]" w:date="2020-08-21T16:51:00Z"/>
        </w:rPr>
      </w:pPr>
      <w:moveToRangeStart w:id="4995" w:author="Julio Li [2]" w:date="2020-08-21T16:51:00Z" w:name="move48921112"/>
      <w:commentRangeStart w:id="4996"/>
      <w:commentRangeStart w:id="4997"/>
      <w:commentRangeStart w:id="4998"/>
      <w:moveTo w:id="4999" w:author="Julio Li [2]" w:date="2020-08-21T16:51:00Z">
        <w:r w:rsidRPr="000D6BED">
          <w:t xml:space="preserve">The Members of the </w:t>
        </w:r>
        <w:proofErr w:type="spellStart"/>
        <w:r w:rsidRPr="000D6BED">
          <w:t>Management</w:t>
        </w:r>
        <w:r w:rsidRPr="000D6BED">
          <w:rPr>
            <w:rFonts w:hint="eastAsia"/>
          </w:rPr>
          <w:t>管理成员</w:t>
        </w:r>
        <w:proofErr w:type="spellEnd"/>
      </w:moveTo>
    </w:p>
    <w:p w14:paraId="44654FDE" w14:textId="77777777" w:rsidR="00304968" w:rsidRPr="000D6BED" w:rsidRDefault="00304968" w:rsidP="00304968">
      <w:pPr>
        <w:rPr>
          <w:moveTo w:id="5000" w:author="Julio Li [2]" w:date="2020-08-21T16:51:00Z"/>
          <w:lang w:val="en-GB"/>
        </w:rPr>
      </w:pPr>
      <w:moveTo w:id="5001" w:author="Julio Li [2]" w:date="2020-08-21T16:51:00Z">
        <w:r w:rsidRPr="000D6BED">
          <w:rPr>
            <w:lang w:val="en-GB"/>
          </w:rPr>
          <w:t xml:space="preserve">The departmental head plays an active and important role in the enforcement and support of the Security Management System within their respective department.  In particular they shall ensure that </w:t>
        </w:r>
        <w:r w:rsidRPr="000D6BED">
          <w:rPr>
            <w:lang w:val="en-GB"/>
          </w:rPr>
          <w:lastRenderedPageBreak/>
          <w:t>the subordinates are aware of the security policy and procedure and that it is their obligations to support the security management system.</w:t>
        </w:r>
      </w:moveTo>
    </w:p>
    <w:p w14:paraId="7DB5C366" w14:textId="77777777" w:rsidR="00304968" w:rsidRPr="000D6BED" w:rsidRDefault="00304968" w:rsidP="00304968">
      <w:pPr>
        <w:rPr>
          <w:moveTo w:id="5002" w:author="Julio Li [2]" w:date="2020-08-21T16:51:00Z"/>
          <w:lang w:val="en-GB"/>
        </w:rPr>
      </w:pPr>
      <w:moveTo w:id="5003" w:author="Julio Li [2]" w:date="2020-08-21T16:51:00Z">
        <w:r w:rsidRPr="000D6BED">
          <w:rPr>
            <w:rFonts w:hint="eastAsia"/>
            <w:lang w:val="en-GB"/>
          </w:rPr>
          <w:t>在他们各自负责的部门中，管理人员应在推行和支持安全管理系统的方面扮演积极的角色。特别是他们应该确保他们的下属了解安全政策和程序，并了解支持安全管理系统是他们责任的一部分。</w:t>
        </w:r>
      </w:moveTo>
    </w:p>
    <w:p w14:paraId="41161265" w14:textId="77777777" w:rsidR="00304968" w:rsidRPr="000D6BED" w:rsidRDefault="00304968" w:rsidP="00304968">
      <w:pPr>
        <w:pStyle w:val="Title3"/>
        <w:rPr>
          <w:moveTo w:id="5004" w:author="Julio Li [2]" w:date="2020-08-21T16:51:00Z"/>
          <w:lang w:val="en-GB"/>
        </w:rPr>
      </w:pPr>
      <w:moveTo w:id="5005" w:author="Julio Li [2]" w:date="2020-08-21T16:51:00Z">
        <w:r w:rsidRPr="000D6BED">
          <w:rPr>
            <w:lang w:val="en-GB"/>
          </w:rPr>
          <w:t>All Other Persons in Authority</w:t>
        </w:r>
        <w:proofErr w:type="spellStart"/>
        <w:r w:rsidRPr="000D6BED">
          <w:rPr>
            <w:rFonts w:hint="eastAsia"/>
            <w:lang w:val="en-GB"/>
          </w:rPr>
          <w:t>其他被授权的员工</w:t>
        </w:r>
        <w:proofErr w:type="spellEnd"/>
      </w:moveTo>
    </w:p>
    <w:p w14:paraId="06CC8DBA" w14:textId="77777777" w:rsidR="00304968" w:rsidRPr="000D6BED" w:rsidRDefault="00304968" w:rsidP="00304968">
      <w:pPr>
        <w:rPr>
          <w:moveTo w:id="5006" w:author="Julio Li [2]" w:date="2020-08-21T16:51:00Z"/>
          <w:lang w:val="en-GB"/>
        </w:rPr>
      </w:pPr>
      <w:moveTo w:id="5007" w:author="Julio Li [2]" w:date="2020-08-21T16:51:00Z">
        <w:r w:rsidRPr="000D6BED">
          <w:rPr>
            <w:lang w:val="en-GB"/>
          </w:rPr>
          <w:t>They assist the Security Department in the monitoring of the procedure and rules introduced within their working area. They participate in the integration of Security rules in all industrial and administrative processes and monitor their effectiveness and are responsible for the application.</w:t>
        </w:r>
      </w:moveTo>
    </w:p>
    <w:p w14:paraId="7065D4A9" w14:textId="77777777" w:rsidR="00304968" w:rsidRPr="000D6BED" w:rsidRDefault="00304968" w:rsidP="00304968">
      <w:pPr>
        <w:rPr>
          <w:moveTo w:id="5008" w:author="Julio Li [2]" w:date="2020-08-21T16:51:00Z"/>
          <w:lang w:val="en-GB"/>
        </w:rPr>
      </w:pPr>
      <w:moveTo w:id="5009" w:author="Julio Li [2]" w:date="2020-08-21T16:51:00Z">
        <w:r w:rsidRPr="000D6BED">
          <w:rPr>
            <w:rFonts w:hint="eastAsia"/>
            <w:lang w:val="en-GB"/>
          </w:rPr>
          <w:t>他们负责协助安全部门监控各自工作区域内的流程以及规则。他们参与所有工作和管理流程中安全规则的完整性并监控其有效性，并对其有效性负责。</w:t>
        </w:r>
      </w:moveTo>
    </w:p>
    <w:p w14:paraId="0D9C4B2A" w14:textId="77777777" w:rsidR="00304968" w:rsidRPr="000D6BED" w:rsidRDefault="00304968" w:rsidP="00304968">
      <w:pPr>
        <w:pStyle w:val="Title3"/>
        <w:rPr>
          <w:moveTo w:id="5010" w:author="Julio Li [2]" w:date="2020-08-21T16:51:00Z"/>
          <w:lang w:val="en-GB"/>
        </w:rPr>
      </w:pPr>
      <w:moveTo w:id="5011" w:author="Julio Li [2]" w:date="2020-08-21T16:51:00Z">
        <w:r w:rsidRPr="000D6BED">
          <w:rPr>
            <w:lang w:val="en-GB"/>
          </w:rPr>
          <w:t xml:space="preserve">Direct and Indirect Employees </w:t>
        </w:r>
        <w:proofErr w:type="spellStart"/>
        <w:r w:rsidRPr="000D6BED">
          <w:rPr>
            <w:rFonts w:hint="eastAsia"/>
            <w:lang w:val="en-GB"/>
          </w:rPr>
          <w:t>直接和间接员工</w:t>
        </w:r>
        <w:proofErr w:type="spellEnd"/>
      </w:moveTo>
    </w:p>
    <w:p w14:paraId="3FFC2FCC" w14:textId="77777777" w:rsidR="00304968" w:rsidRPr="000D6BED" w:rsidRDefault="00304968" w:rsidP="00304968">
      <w:pPr>
        <w:rPr>
          <w:moveTo w:id="5012" w:author="Julio Li [2]" w:date="2020-08-21T16:51:00Z"/>
          <w:lang w:val="en-GB"/>
        </w:rPr>
      </w:pPr>
      <w:moveTo w:id="5013" w:author="Julio Li [2]" w:date="2020-08-21T16:51:00Z">
        <w:r w:rsidRPr="000D6BED">
          <w:rPr>
            <w:lang w:val="en-GB"/>
          </w:rPr>
          <w:t xml:space="preserve">They have committed themselves with their signature to observe the security rules explained to them upon employment by </w:t>
        </w:r>
        <w:proofErr w:type="spellStart"/>
        <w:r w:rsidRPr="000D6BED">
          <w:rPr>
            <w:lang w:val="en-GB"/>
          </w:rPr>
          <w:t>Chengtian</w:t>
        </w:r>
        <w:proofErr w:type="spellEnd"/>
        <w:r w:rsidRPr="000D6BED">
          <w:rPr>
            <w:lang w:val="en-GB"/>
          </w:rPr>
          <w:t xml:space="preserve"> </w:t>
        </w:r>
        <w:proofErr w:type="spellStart"/>
        <w:r w:rsidRPr="000D6BED">
          <w:rPr>
            <w:lang w:val="en-GB"/>
          </w:rPr>
          <w:t>Weiye</w:t>
        </w:r>
        <w:proofErr w:type="spellEnd"/>
        <w:r w:rsidRPr="000D6BED">
          <w:rPr>
            <w:lang w:val="en-GB"/>
          </w:rPr>
          <w:t xml:space="preserve"> (Ningbo) Chip Technology Co., Ltd. </w:t>
        </w:r>
      </w:moveTo>
    </w:p>
    <w:p w14:paraId="48C27F06" w14:textId="77777777" w:rsidR="00304968" w:rsidRPr="000D6BED" w:rsidRDefault="00304968" w:rsidP="00304968">
      <w:pPr>
        <w:rPr>
          <w:moveTo w:id="5014" w:author="Julio Li [2]" w:date="2020-08-21T16:51:00Z"/>
          <w:lang w:val="en-GB"/>
        </w:rPr>
      </w:pPr>
      <w:moveTo w:id="5015" w:author="Julio Li [2]" w:date="2020-08-21T16:51:00Z">
        <w:r w:rsidRPr="000D6BED">
          <w:rPr>
            <w:lang w:val="en-GB"/>
          </w:rPr>
          <w:t>They are obligated henceforth to inform the security department or their supervisors of any problem or any observation in relation to the breach to security.</w:t>
        </w:r>
      </w:moveTo>
    </w:p>
    <w:p w14:paraId="688FE1D1" w14:textId="77777777" w:rsidR="00304968" w:rsidRPr="000D6BED" w:rsidRDefault="00304968" w:rsidP="00304968">
      <w:pPr>
        <w:rPr>
          <w:moveTo w:id="5016" w:author="Julio Li [2]" w:date="2020-08-21T16:51:00Z"/>
          <w:lang w:val="en-GB"/>
        </w:rPr>
      </w:pPr>
      <w:moveTo w:id="5017" w:author="Julio Li [2]" w:date="2020-08-21T16:51:00Z">
        <w:r w:rsidRPr="000D6BED">
          <w:rPr>
            <w:lang w:val="en-GB"/>
          </w:rPr>
          <w:t xml:space="preserve">They are directly responsible for the protection of the products, which they are entrusted with in the course of their work regardless of whatever stage of production. </w:t>
        </w:r>
      </w:moveTo>
    </w:p>
    <w:p w14:paraId="72D70A8E" w14:textId="77777777" w:rsidR="00304968" w:rsidRPr="000D6BED" w:rsidRDefault="00304968" w:rsidP="00304968">
      <w:pPr>
        <w:rPr>
          <w:moveTo w:id="5018" w:author="Julio Li [2]" w:date="2020-08-21T16:51:00Z"/>
          <w:lang w:val="en-GB"/>
        </w:rPr>
      </w:pPr>
      <w:proofErr w:type="spellStart"/>
      <w:moveTo w:id="5019" w:author="Julio Li [2]" w:date="2020-08-21T16:51:00Z">
        <w:r w:rsidRPr="000D6BED">
          <w:rPr>
            <w:rFonts w:hint="eastAsia"/>
            <w:lang w:val="en-GB"/>
          </w:rPr>
          <w:t>他们必须忠于他们的承诺，严格遵守澄天伟业（宁波）芯片技术有限公司的安全政策</w:t>
        </w:r>
        <w:proofErr w:type="spellEnd"/>
        <w:r w:rsidRPr="000D6BED">
          <w:rPr>
            <w:rFonts w:hint="eastAsia"/>
            <w:lang w:val="en-GB"/>
          </w:rPr>
          <w:t>。</w:t>
        </w:r>
      </w:moveTo>
    </w:p>
    <w:p w14:paraId="382BDC7A" w14:textId="3EBCDE8D" w:rsidR="00304968" w:rsidRPr="00876437" w:rsidDel="008D7E3A" w:rsidRDefault="00304968">
      <w:pPr>
        <w:rPr>
          <w:ins w:id="5020" w:author="Kevin Gu" w:date="2020-06-19T10:26:00Z"/>
          <w:del w:id="5021" w:author="Julio Li [2]" w:date="2020-09-04T17:58:00Z"/>
          <w:lang w:eastAsia="zh-CN"/>
          <w:rPrChange w:id="5022" w:author="Kevin Gu" w:date="2020-05-18T10:36:00Z">
            <w:rPr>
              <w:ins w:id="5023" w:author="Kevin Gu" w:date="2020-06-19T10:26:00Z"/>
              <w:del w:id="5024" w:author="Julio Li [2]" w:date="2020-09-04T17:58:00Z"/>
            </w:rPr>
          </w:rPrChange>
        </w:rPr>
        <w:pPrChange w:id="5025" w:author="Kevin Gu" w:date="2020-06-19T10:55:00Z">
          <w:pPr>
            <w:pStyle w:val="Title3"/>
          </w:pPr>
        </w:pPrChange>
      </w:pPr>
      <w:moveTo w:id="5026" w:author="Julio Li [2]" w:date="2020-08-21T16:51:00Z">
        <w:r w:rsidRPr="000D6BED">
          <w:rPr>
            <w:rFonts w:hint="eastAsia"/>
            <w:lang w:val="en-GB"/>
          </w:rPr>
          <w:t>他们有义务在今后的工作中向安全部门或者他们的主管汇报他们发现或看见的任何违背安全规定的行为。无论处于生产的什么阶段，他们对本工作内被托付的产品进行保护并负有直接的责任。</w:t>
        </w:r>
      </w:moveTo>
      <w:moveToRangeEnd w:id="4995"/>
      <w:commentRangeEnd w:id="4996"/>
      <w:r>
        <w:rPr>
          <w:rStyle w:val="CommentReference"/>
        </w:rPr>
        <w:commentReference w:id="4996"/>
      </w:r>
      <w:commentRangeEnd w:id="4997"/>
      <w:r w:rsidR="0009137B">
        <w:rPr>
          <w:rStyle w:val="CommentReference"/>
        </w:rPr>
        <w:commentReference w:id="4997"/>
      </w:r>
      <w:commentRangeEnd w:id="4998"/>
      <w:r w:rsidR="008D7E3A">
        <w:rPr>
          <w:rStyle w:val="CommentReference"/>
        </w:rPr>
        <w:commentReference w:id="4998"/>
      </w:r>
    </w:p>
    <w:p w14:paraId="26E7AFC2" w14:textId="12C392F6" w:rsidR="00EE081E" w:rsidDel="008D7E3A" w:rsidRDefault="002C02A7" w:rsidP="00497F57">
      <w:pPr>
        <w:pStyle w:val="Title3"/>
        <w:rPr>
          <w:del w:id="5027" w:author="Julio Li [2]" w:date="2020-09-04T17:57:00Z"/>
          <w:lang w:eastAsia="zh-CN"/>
        </w:rPr>
      </w:pPr>
      <w:commentRangeStart w:id="5028"/>
      <w:commentRangeStart w:id="5029"/>
      <w:ins w:id="5030" w:author="Kevin Gu" w:date="2020-06-19T10:51:00Z">
        <w:del w:id="5031" w:author="Julio Li [2]" w:date="2020-09-04T17:57:00Z">
          <w:r w:rsidDel="008D7E3A">
            <w:rPr>
              <w:lang w:eastAsia="zh-CN"/>
            </w:rPr>
            <w:delText xml:space="preserve">Manufacture </w:delText>
          </w:r>
        </w:del>
      </w:ins>
      <w:ins w:id="5032" w:author="Kevin Gu" w:date="2020-06-19T10:52:00Z">
        <w:del w:id="5033" w:author="Julio Li [2]" w:date="2020-09-04T17:57:00Z">
          <w:r w:rsidDel="008D7E3A">
            <w:rPr>
              <w:lang w:eastAsia="zh-CN"/>
            </w:rPr>
            <w:delText>Director</w:delText>
          </w:r>
        </w:del>
      </w:ins>
      <w:del w:id="5034" w:author="Julio Li [2]" w:date="2020-09-04T17:57:00Z">
        <w:r w:rsidR="00FA6243" w:rsidRPr="00876437" w:rsidDel="008D7E3A">
          <w:rPr>
            <w:b w:val="0"/>
            <w:bCs w:val="0"/>
            <w:lang w:eastAsia="zh-CN"/>
          </w:rPr>
          <w:delText>Responsible for</w:delText>
        </w:r>
        <w:r w:rsidR="00015916" w:rsidRPr="00876437" w:rsidDel="008D7E3A">
          <w:rPr>
            <w:b w:val="0"/>
            <w:bCs w:val="0"/>
            <w:lang w:eastAsia="zh-CN"/>
          </w:rPr>
          <w:delText xml:space="preserve"> the company strategy formulation and implementation, market development, corporate culture creation, daily operations management, sales management, as well as the selection of middle and high-level management personnel, and approving the major personnel decisions.</w:delText>
        </w:r>
      </w:del>
    </w:p>
    <w:p w14:paraId="4BC61394" w14:textId="77777777" w:rsidR="002C02A7" w:rsidDel="008D7E3A" w:rsidRDefault="002C02A7">
      <w:pPr>
        <w:pStyle w:val="Title3"/>
        <w:numPr>
          <w:ilvl w:val="0"/>
          <w:numId w:val="0"/>
        </w:numPr>
        <w:rPr>
          <w:ins w:id="5035" w:author="Kevin Gu" w:date="2020-06-19T10:54:00Z"/>
          <w:del w:id="5036" w:author="Julio Li [2]" w:date="2020-09-04T17:58:00Z"/>
          <w:lang w:eastAsia="zh-CN"/>
        </w:rPr>
        <w:pPrChange w:id="5037" w:author="Julio Li [2]" w:date="2020-09-04T17:57:00Z">
          <w:pPr>
            <w:pStyle w:val="Title3"/>
          </w:pPr>
        </w:pPrChange>
      </w:pPr>
    </w:p>
    <w:p w14:paraId="6F035136" w14:textId="15EC5422" w:rsidR="002C02A7" w:rsidRPr="00876437" w:rsidDel="008D7E3A" w:rsidRDefault="002C02A7">
      <w:pPr>
        <w:rPr>
          <w:ins w:id="5038" w:author="Kevin Gu" w:date="2020-06-19T10:52:00Z"/>
          <w:del w:id="5039" w:author="Julio Li [2]" w:date="2020-09-04T17:58:00Z"/>
          <w:lang w:eastAsia="zh-CN"/>
          <w:rPrChange w:id="5040" w:author="Kevin Gu" w:date="2020-05-18T10:36:00Z">
            <w:rPr>
              <w:ins w:id="5041" w:author="Kevin Gu" w:date="2020-06-19T10:52:00Z"/>
              <w:del w:id="5042" w:author="Julio Li [2]" w:date="2020-09-04T17:58:00Z"/>
              <w:lang w:val="en-US" w:eastAsia="zh-CN"/>
            </w:rPr>
          </w:rPrChange>
        </w:rPr>
      </w:pPr>
    </w:p>
    <w:p w14:paraId="214E6B50" w14:textId="4D7C8F16" w:rsidR="004E2B8A" w:rsidDel="008D7E3A" w:rsidRDefault="002C02A7">
      <w:pPr>
        <w:pStyle w:val="Title3"/>
        <w:numPr>
          <w:ilvl w:val="0"/>
          <w:numId w:val="0"/>
        </w:numPr>
        <w:rPr>
          <w:del w:id="5043" w:author="Julio Li [2]" w:date="2020-09-04T17:57:00Z"/>
          <w:lang w:eastAsia="zh-CN"/>
        </w:rPr>
        <w:pPrChange w:id="5044" w:author="Julio Li [2]" w:date="2020-09-04T17:57:00Z">
          <w:pPr>
            <w:pStyle w:val="Title3"/>
          </w:pPr>
        </w:pPrChange>
      </w:pPr>
      <w:ins w:id="5045" w:author="Kevin Gu" w:date="2020-06-19T10:52:00Z">
        <w:del w:id="5046" w:author="Julio Li [2]" w:date="2020-09-04T17:57:00Z">
          <w:r w:rsidDel="008D7E3A">
            <w:rPr>
              <w:rFonts w:hint="eastAsia"/>
              <w:lang w:eastAsia="zh-CN"/>
            </w:rPr>
            <w:delText>H</w:delText>
          </w:r>
          <w:r w:rsidDel="008D7E3A">
            <w:rPr>
              <w:lang w:eastAsia="zh-CN"/>
            </w:rPr>
            <w:delText>uman Resource Manager</w:delText>
          </w:r>
        </w:del>
      </w:ins>
      <w:del w:id="5047" w:author="Julio Li [2]" w:date="2020-09-04T17:57:00Z">
        <w:r w:rsidR="004E2B8A" w:rsidRPr="00876437" w:rsidDel="008D7E3A">
          <w:rPr>
            <w:rFonts w:hint="eastAsia"/>
            <w:b w:val="0"/>
            <w:bCs w:val="0"/>
            <w:lang w:eastAsia="zh-CN"/>
          </w:rPr>
          <w:delText>负责对公司的战略制定以及实施，市场开拓、企业文化创建、日常运营管理、销售管理，以及中高层管理人员的选拔，并批准重大人事决策。</w:delText>
        </w:r>
      </w:del>
    </w:p>
    <w:p w14:paraId="136D6B39" w14:textId="3E8A1695" w:rsidR="002C02A7" w:rsidDel="008D7E3A" w:rsidRDefault="002C02A7">
      <w:pPr>
        <w:pStyle w:val="Title3"/>
        <w:numPr>
          <w:ilvl w:val="0"/>
          <w:numId w:val="0"/>
        </w:numPr>
        <w:rPr>
          <w:ins w:id="5048" w:author="Kevin Gu" w:date="2020-06-19T10:54:00Z"/>
          <w:del w:id="5049" w:author="Julio Li [2]" w:date="2020-09-04T17:57:00Z"/>
          <w:lang w:eastAsia="zh-CN"/>
        </w:rPr>
        <w:pPrChange w:id="5050" w:author="Julio Li [2]" w:date="2020-09-04T17:57:00Z">
          <w:pPr>
            <w:pStyle w:val="Title3"/>
          </w:pPr>
        </w:pPrChange>
      </w:pPr>
    </w:p>
    <w:p w14:paraId="3DB591D2" w14:textId="529138EE" w:rsidR="002C02A7" w:rsidRPr="00876437" w:rsidDel="008D7E3A" w:rsidRDefault="002C02A7">
      <w:pPr>
        <w:rPr>
          <w:ins w:id="5051" w:author="Kevin Gu" w:date="2020-06-19T10:52:00Z"/>
          <w:del w:id="5052" w:author="Julio Li [2]" w:date="2020-09-04T17:57:00Z"/>
          <w:lang w:eastAsia="zh-CN"/>
          <w:rPrChange w:id="5053" w:author="Kevin Gu" w:date="2020-05-18T10:36:00Z">
            <w:rPr>
              <w:ins w:id="5054" w:author="Kevin Gu" w:date="2020-06-19T10:52:00Z"/>
              <w:del w:id="5055" w:author="Julio Li [2]" w:date="2020-09-04T17:57:00Z"/>
              <w:lang w:val="en-US" w:eastAsia="zh-CN"/>
            </w:rPr>
          </w:rPrChange>
        </w:rPr>
      </w:pPr>
    </w:p>
    <w:p w14:paraId="58779AA0" w14:textId="580D065A" w:rsidR="00EE081E" w:rsidDel="002C02A7" w:rsidRDefault="002C02A7">
      <w:pPr>
        <w:pStyle w:val="Title3"/>
        <w:numPr>
          <w:ilvl w:val="0"/>
          <w:numId w:val="0"/>
        </w:numPr>
        <w:rPr>
          <w:del w:id="5056" w:author="Julio Li" w:date="2020-05-13T16:42:00Z"/>
          <w:lang w:eastAsia="zh-CN"/>
        </w:rPr>
        <w:pPrChange w:id="5057" w:author="Julio Li [2]" w:date="2020-09-04T17:57:00Z">
          <w:pPr>
            <w:pStyle w:val="Title3"/>
          </w:pPr>
        </w:pPrChange>
      </w:pPr>
      <w:ins w:id="5058" w:author="Kevin Gu" w:date="2020-06-19T10:53:00Z">
        <w:del w:id="5059" w:author="Julio Li [2]" w:date="2020-09-04T17:57:00Z">
          <w:r w:rsidDel="008D7E3A">
            <w:rPr>
              <w:lang w:eastAsia="zh-CN"/>
            </w:rPr>
            <w:delText>Security Manager</w:delText>
          </w:r>
        </w:del>
      </w:ins>
      <w:commentRangeEnd w:id="5028"/>
      <w:del w:id="5060" w:author="Julio Li [2]" w:date="2020-09-04T17:57:00Z">
        <w:r w:rsidR="00304968" w:rsidDel="008D7E3A">
          <w:rPr>
            <w:rStyle w:val="CommentReference"/>
            <w:rFonts w:asciiTheme="minorHAnsi" w:eastAsiaTheme="minorEastAsia" w:hAnsiTheme="minorHAnsi" w:cstheme="minorBidi"/>
            <w:b w:val="0"/>
            <w:bCs w:val="0"/>
            <w:color w:val="auto"/>
            <w:lang w:val="es-ES" w:eastAsia="es-ES"/>
          </w:rPr>
          <w:commentReference w:id="5028"/>
        </w:r>
        <w:commentRangeEnd w:id="5029"/>
        <w:r w:rsidR="0009137B" w:rsidDel="008D7E3A">
          <w:rPr>
            <w:rStyle w:val="CommentReference"/>
            <w:rFonts w:asciiTheme="minorHAnsi" w:eastAsiaTheme="minorEastAsia" w:hAnsiTheme="minorHAnsi" w:cstheme="minorBidi"/>
            <w:b w:val="0"/>
            <w:bCs w:val="0"/>
            <w:color w:val="auto"/>
            <w:lang w:val="es-ES" w:eastAsia="es-ES"/>
          </w:rPr>
          <w:commentReference w:id="5029"/>
        </w:r>
      </w:del>
      <w:del w:id="5061" w:author="Julio Li" w:date="2020-05-13T16:42:00Z">
        <w:r w:rsidR="00216C2F" w:rsidRPr="00876437" w:rsidDel="009C760A">
          <w:rPr>
            <w:b w:val="0"/>
            <w:bCs w:val="0"/>
            <w:lang w:eastAsia="zh-CN"/>
          </w:rPr>
          <w:delText>Responsible for the implementation of the board of directors' resolutions and regular communication with the board of directors about the company's production operation and major emergencies.</w:delText>
        </w:r>
      </w:del>
    </w:p>
    <w:p w14:paraId="37CFAE1C" w14:textId="77777777" w:rsidR="002C02A7" w:rsidRPr="00040E9D" w:rsidDel="008D7E3A" w:rsidRDefault="002C02A7">
      <w:pPr>
        <w:pStyle w:val="Title3"/>
        <w:numPr>
          <w:ilvl w:val="0"/>
          <w:numId w:val="0"/>
        </w:numPr>
        <w:rPr>
          <w:ins w:id="5062" w:author="Kevin Gu" w:date="2020-06-19T10:54:00Z"/>
          <w:del w:id="5063" w:author="Julio Li [2]" w:date="2020-09-04T17:57:00Z"/>
          <w:lang w:eastAsia="zh-CN"/>
        </w:rPr>
        <w:pPrChange w:id="5064" w:author="Julio Li [2]" w:date="2020-09-04T17:57:00Z">
          <w:pPr/>
        </w:pPrChange>
      </w:pPr>
    </w:p>
    <w:p w14:paraId="7F73DFA9" w14:textId="006B3A4B" w:rsidR="004E2B8A" w:rsidRPr="00876437" w:rsidDel="009C760A" w:rsidRDefault="004E2B8A">
      <w:pPr>
        <w:rPr>
          <w:del w:id="5065" w:author="Julio Li" w:date="2020-05-13T16:42:00Z"/>
          <w:lang w:eastAsia="zh-CN"/>
          <w:rPrChange w:id="5066" w:author="Kevin Gu" w:date="2020-05-18T10:36:00Z">
            <w:rPr>
              <w:del w:id="5067" w:author="Julio Li" w:date="2020-05-13T16:42:00Z"/>
              <w:lang w:val="en-US" w:eastAsia="zh-CN"/>
            </w:rPr>
          </w:rPrChange>
        </w:rPr>
      </w:pPr>
      <w:del w:id="5068" w:author="Julio Li" w:date="2020-05-13T16:42:00Z">
        <w:r w:rsidRPr="00876437" w:rsidDel="009C760A">
          <w:rPr>
            <w:rFonts w:hint="eastAsia"/>
            <w:lang w:eastAsia="zh-CN"/>
            <w:rPrChange w:id="5069" w:author="Kevin Gu" w:date="2020-05-18T10:36:00Z">
              <w:rPr>
                <w:rFonts w:hint="eastAsia"/>
                <w:lang w:val="en-US" w:eastAsia="zh-CN"/>
              </w:rPr>
            </w:rPrChange>
          </w:rPr>
          <w:delText>负责执行董事会决议，定期与董事会沟通公司生产经营及重大突发事件。</w:delText>
        </w:r>
      </w:del>
    </w:p>
    <w:p w14:paraId="1B585A0C" w14:textId="3DF0290A" w:rsidR="002D541D" w:rsidRPr="00876437" w:rsidDel="009C760A" w:rsidRDefault="002D541D">
      <w:pPr>
        <w:rPr>
          <w:del w:id="5070" w:author="Julio Li" w:date="2020-05-13T16:42:00Z"/>
          <w:rPrChange w:id="5071" w:author="Kevin Gu" w:date="2020-05-18T10:36:00Z">
            <w:rPr>
              <w:del w:id="5072" w:author="Julio Li" w:date="2020-05-13T16:42:00Z"/>
              <w:lang w:val="en-US"/>
            </w:rPr>
          </w:rPrChange>
        </w:rPr>
      </w:pPr>
      <w:del w:id="5073" w:author="Julio Li" w:date="2020-05-13T16:42:00Z">
        <w:r w:rsidRPr="00876437" w:rsidDel="009C760A">
          <w:rPr>
            <w:rPrChange w:id="5074" w:author="Kevin Gu" w:date="2020-05-18T10:36:00Z">
              <w:rPr>
                <w:lang w:val="en-US"/>
              </w:rPr>
            </w:rPrChange>
          </w:rPr>
          <w:delText>Make the final approval towards the department structure deployment, staff plan, role and responsibilities adjustment.</w:delText>
        </w:r>
      </w:del>
    </w:p>
    <w:p w14:paraId="27833762" w14:textId="180A1200" w:rsidR="004E2B8A" w:rsidRPr="00876437" w:rsidDel="009C760A" w:rsidRDefault="004E2B8A">
      <w:pPr>
        <w:rPr>
          <w:del w:id="5075" w:author="Julio Li" w:date="2020-05-13T16:42:00Z"/>
          <w:lang w:eastAsia="zh-CN"/>
          <w:rPrChange w:id="5076" w:author="Kevin Gu" w:date="2020-05-18T10:36:00Z">
            <w:rPr>
              <w:del w:id="5077" w:author="Julio Li" w:date="2020-05-13T16:42:00Z"/>
              <w:lang w:val="en-US" w:eastAsia="zh-CN"/>
            </w:rPr>
          </w:rPrChange>
        </w:rPr>
      </w:pPr>
      <w:del w:id="5078" w:author="Julio Li" w:date="2020-05-13T16:42:00Z">
        <w:r w:rsidRPr="00876437" w:rsidDel="009C760A">
          <w:rPr>
            <w:rFonts w:hint="eastAsia"/>
            <w:lang w:eastAsia="zh-CN"/>
            <w:rPrChange w:id="5079" w:author="Kevin Gu" w:date="2020-05-18T10:36:00Z">
              <w:rPr>
                <w:rFonts w:hint="eastAsia"/>
                <w:lang w:val="en-US" w:eastAsia="zh-CN"/>
              </w:rPr>
            </w:rPrChange>
          </w:rPr>
          <w:delText>对部门结构部署、人员计划、角色职责调整做出最终批复。</w:delText>
        </w:r>
      </w:del>
    </w:p>
    <w:p w14:paraId="6FF066D7" w14:textId="41787ECC" w:rsidR="00181901" w:rsidRPr="00876437" w:rsidDel="009C760A" w:rsidRDefault="00F36713">
      <w:pPr>
        <w:rPr>
          <w:del w:id="5080" w:author="Julio Li" w:date="2020-05-13T16:42:00Z"/>
          <w:rPrChange w:id="5081" w:author="Kevin Gu" w:date="2020-05-18T10:36:00Z">
            <w:rPr>
              <w:del w:id="5082" w:author="Julio Li" w:date="2020-05-13T16:42:00Z"/>
            </w:rPr>
          </w:rPrChange>
        </w:rPr>
        <w:pPrChange w:id="5083" w:author="Kevin Gu" w:date="2020-06-19T10:54:00Z">
          <w:pPr>
            <w:pStyle w:val="Title3"/>
          </w:pPr>
        </w:pPrChange>
      </w:pPr>
      <w:del w:id="5084" w:author="Julio Li" w:date="2020-05-13T16:42:00Z">
        <w:r w:rsidRPr="00040E9D" w:rsidDel="009C760A">
          <w:delText>HR Department</w:delText>
        </w:r>
        <w:r w:rsidR="004E2B8A" w:rsidRPr="00876437" w:rsidDel="009C760A">
          <w:rPr>
            <w:rPrChange w:id="5085" w:author="Kevin Gu" w:date="2020-05-18T10:36:00Z">
              <w:rPr>
                <w:b w:val="0"/>
                <w:bCs w:val="0"/>
              </w:rPr>
            </w:rPrChange>
          </w:rPr>
          <w:delText xml:space="preserve"> </w:delText>
        </w:r>
        <w:r w:rsidR="00802C45" w:rsidRPr="00876437" w:rsidDel="009C760A">
          <w:rPr>
            <w:rFonts w:hint="eastAsia"/>
            <w:lang w:eastAsia="zh-CN"/>
            <w:rPrChange w:id="5086" w:author="Kevin Gu" w:date="2020-05-18T10:36:00Z">
              <w:rPr>
                <w:rFonts w:hint="eastAsia"/>
                <w:b w:val="0"/>
                <w:bCs w:val="0"/>
                <w:lang w:eastAsia="zh-CN"/>
              </w:rPr>
            </w:rPrChange>
          </w:rPr>
          <w:delText>综合</w:delText>
        </w:r>
        <w:r w:rsidR="00B23D72" w:rsidRPr="00876437" w:rsidDel="009C760A">
          <w:rPr>
            <w:rFonts w:hint="eastAsia"/>
            <w:lang w:eastAsia="zh-CN"/>
            <w:rPrChange w:id="5087" w:author="Kevin Gu" w:date="2020-05-18T10:36:00Z">
              <w:rPr>
                <w:rFonts w:hint="eastAsia"/>
                <w:b w:val="0"/>
                <w:bCs w:val="0"/>
                <w:lang w:eastAsia="zh-CN"/>
              </w:rPr>
            </w:rPrChange>
          </w:rPr>
          <w:delText>办</w:delText>
        </w:r>
      </w:del>
    </w:p>
    <w:p w14:paraId="74A647CE" w14:textId="018047AB" w:rsidR="00661FA3" w:rsidRPr="00876437" w:rsidDel="009C760A" w:rsidRDefault="00661FA3">
      <w:pPr>
        <w:rPr>
          <w:del w:id="5088" w:author="Julio Li" w:date="2020-05-13T16:42:00Z"/>
          <w:rPrChange w:id="5089" w:author="Kevin Gu" w:date="2020-05-18T10:36:00Z">
            <w:rPr>
              <w:del w:id="5090" w:author="Julio Li" w:date="2020-05-13T16:42:00Z"/>
              <w:lang w:val="en-US"/>
            </w:rPr>
          </w:rPrChange>
        </w:rPr>
      </w:pPr>
      <w:del w:id="5091" w:author="Julio Li" w:date="2020-05-13T16:42:00Z">
        <w:r w:rsidRPr="00876437" w:rsidDel="009C760A">
          <w:rPr>
            <w:rPrChange w:id="5092" w:author="Kevin Gu" w:date="2020-05-18T10:36:00Z">
              <w:rPr>
                <w:lang w:val="en-US"/>
              </w:rPr>
            </w:rPrChange>
          </w:rPr>
          <w:delText>Responsible for the relevant work of human resource planning, staff recruitment and allocation, performance appraisal, salary and welfare system construction, training management</w:delText>
        </w:r>
        <w:r w:rsidR="00496BDD" w:rsidRPr="00876437" w:rsidDel="009C760A">
          <w:rPr>
            <w:rPrChange w:id="5093" w:author="Kevin Gu" w:date="2020-05-18T10:36:00Z">
              <w:rPr>
                <w:lang w:val="en-US"/>
              </w:rPr>
            </w:rPrChange>
          </w:rPr>
          <w:delText>,</w:delText>
        </w:r>
        <w:r w:rsidRPr="00876437" w:rsidDel="009C760A">
          <w:rPr>
            <w:rPrChange w:id="5094" w:author="Kevin Gu" w:date="2020-05-18T10:36:00Z">
              <w:rPr>
                <w:lang w:val="en-US"/>
              </w:rPr>
            </w:rPrChange>
          </w:rPr>
          <w:delText xml:space="preserve"> staff relationship management</w:delText>
        </w:r>
        <w:r w:rsidR="00496BDD" w:rsidRPr="00876437" w:rsidDel="009C760A">
          <w:rPr>
            <w:rPrChange w:id="5095" w:author="Kevin Gu" w:date="2020-05-18T10:36:00Z">
              <w:rPr>
                <w:lang w:val="en-US"/>
              </w:rPr>
            </w:rPrChange>
          </w:rPr>
          <w:delText xml:space="preserve"> and documentation management</w:delText>
        </w:r>
        <w:r w:rsidRPr="00876437" w:rsidDel="009C760A">
          <w:rPr>
            <w:rPrChange w:id="5096" w:author="Kevin Gu" w:date="2020-05-18T10:36:00Z">
              <w:rPr>
                <w:lang w:val="en-US"/>
              </w:rPr>
            </w:rPrChange>
          </w:rPr>
          <w:delText>.</w:delText>
        </w:r>
      </w:del>
    </w:p>
    <w:p w14:paraId="2A1D93DC" w14:textId="7AD7A496" w:rsidR="004E2B8A" w:rsidRPr="00876437" w:rsidDel="009C760A" w:rsidRDefault="004E2B8A">
      <w:pPr>
        <w:rPr>
          <w:del w:id="5097" w:author="Julio Li" w:date="2020-05-13T16:42:00Z"/>
          <w:lang w:eastAsia="zh-CN"/>
          <w:rPrChange w:id="5098" w:author="Kevin Gu" w:date="2020-05-18T10:36:00Z">
            <w:rPr>
              <w:del w:id="5099" w:author="Julio Li" w:date="2020-05-13T16:42:00Z"/>
              <w:lang w:val="en-US" w:eastAsia="zh-CN"/>
            </w:rPr>
          </w:rPrChange>
        </w:rPr>
      </w:pPr>
      <w:del w:id="5100" w:author="Julio Li" w:date="2020-05-13T16:42:00Z">
        <w:r w:rsidRPr="00876437" w:rsidDel="009C760A">
          <w:rPr>
            <w:rFonts w:hint="eastAsia"/>
            <w:lang w:eastAsia="zh-CN"/>
            <w:rPrChange w:id="5101" w:author="Kevin Gu" w:date="2020-05-18T10:36:00Z">
              <w:rPr>
                <w:rFonts w:hint="eastAsia"/>
                <w:lang w:val="en-US" w:eastAsia="zh-CN"/>
              </w:rPr>
            </w:rPrChange>
          </w:rPr>
          <w:delText>负责人力资源规划、人员招聘分配、绩效考核、薪酬福利体系建设、培训管理、员工关系管理</w:delText>
        </w:r>
        <w:r w:rsidR="00B23D72" w:rsidRPr="00876437" w:rsidDel="009C760A">
          <w:rPr>
            <w:rFonts w:hint="eastAsia"/>
            <w:lang w:eastAsia="zh-CN"/>
            <w:rPrChange w:id="5102" w:author="Kevin Gu" w:date="2020-05-18T10:36:00Z">
              <w:rPr>
                <w:rFonts w:hint="eastAsia"/>
                <w:lang w:val="en-US" w:eastAsia="zh-CN"/>
              </w:rPr>
            </w:rPrChange>
          </w:rPr>
          <w:delText>、文件管理</w:delText>
        </w:r>
        <w:r w:rsidRPr="00876437" w:rsidDel="009C760A">
          <w:rPr>
            <w:rFonts w:hint="eastAsia"/>
            <w:lang w:eastAsia="zh-CN"/>
            <w:rPrChange w:id="5103" w:author="Kevin Gu" w:date="2020-05-18T10:36:00Z">
              <w:rPr>
                <w:rFonts w:hint="eastAsia"/>
                <w:lang w:val="en-US" w:eastAsia="zh-CN"/>
              </w:rPr>
            </w:rPrChange>
          </w:rPr>
          <w:delText>等相关工作。</w:delText>
        </w:r>
      </w:del>
    </w:p>
    <w:p w14:paraId="4BBE39A9" w14:textId="6D31E516" w:rsidR="00F36713" w:rsidRPr="00876437" w:rsidDel="009C760A" w:rsidRDefault="00F36713">
      <w:pPr>
        <w:rPr>
          <w:del w:id="5104" w:author="Julio Li" w:date="2020-05-13T16:42:00Z"/>
          <w:rPrChange w:id="5105" w:author="Kevin Gu" w:date="2020-05-18T10:36:00Z">
            <w:rPr>
              <w:del w:id="5106" w:author="Julio Li" w:date="2020-05-13T16:42:00Z"/>
            </w:rPr>
          </w:rPrChange>
        </w:rPr>
        <w:pPrChange w:id="5107" w:author="Kevin Gu" w:date="2020-06-19T10:54:00Z">
          <w:pPr>
            <w:pStyle w:val="Title3"/>
          </w:pPr>
        </w:pPrChange>
      </w:pPr>
      <w:del w:id="5108" w:author="Julio Li" w:date="2020-05-13T16:42:00Z">
        <w:r w:rsidRPr="00040E9D" w:rsidDel="009C760A">
          <w:delText>General Managem</w:delText>
        </w:r>
        <w:r w:rsidR="00704002" w:rsidRPr="00876437" w:rsidDel="009C760A">
          <w:rPr>
            <w:rPrChange w:id="5109" w:author="Kevin Gu" w:date="2020-05-18T10:36:00Z">
              <w:rPr>
                <w:b w:val="0"/>
                <w:bCs w:val="0"/>
              </w:rPr>
            </w:rPrChange>
          </w:rPr>
          <w:delText>e</w:delText>
        </w:r>
        <w:r w:rsidRPr="00876437" w:rsidDel="009C760A">
          <w:rPr>
            <w:rPrChange w:id="5110" w:author="Kevin Gu" w:date="2020-05-18T10:36:00Z">
              <w:rPr>
                <w:b w:val="0"/>
                <w:bCs w:val="0"/>
              </w:rPr>
            </w:rPrChange>
          </w:rPr>
          <w:delText>nt Department</w:delText>
        </w:r>
        <w:r w:rsidR="004E2B8A" w:rsidRPr="00876437" w:rsidDel="009C760A">
          <w:rPr>
            <w:rPrChange w:id="5111" w:author="Kevin Gu" w:date="2020-05-18T10:36:00Z">
              <w:rPr>
                <w:b w:val="0"/>
                <w:bCs w:val="0"/>
              </w:rPr>
            </w:rPrChange>
          </w:rPr>
          <w:delText xml:space="preserve"> </w:delText>
        </w:r>
        <w:r w:rsidR="004E2B8A" w:rsidRPr="00876437" w:rsidDel="009C760A">
          <w:rPr>
            <w:rFonts w:hint="eastAsia"/>
            <w:lang w:eastAsia="zh-CN"/>
            <w:rPrChange w:id="5112" w:author="Kevin Gu" w:date="2020-05-18T10:36:00Z">
              <w:rPr>
                <w:rFonts w:hint="eastAsia"/>
                <w:b w:val="0"/>
                <w:bCs w:val="0"/>
                <w:lang w:eastAsia="zh-CN"/>
              </w:rPr>
            </w:rPrChange>
          </w:rPr>
          <w:delText>综合</w:delText>
        </w:r>
        <w:r w:rsidR="00013F6B" w:rsidRPr="00876437" w:rsidDel="009C760A">
          <w:rPr>
            <w:rFonts w:hint="eastAsia"/>
            <w:lang w:eastAsia="zh-CN"/>
            <w:rPrChange w:id="5113" w:author="Kevin Gu" w:date="2020-05-18T10:36:00Z">
              <w:rPr>
                <w:rFonts w:hint="eastAsia"/>
                <w:b w:val="0"/>
                <w:bCs w:val="0"/>
                <w:lang w:eastAsia="zh-CN"/>
              </w:rPr>
            </w:rPrChange>
          </w:rPr>
          <w:delText>办</w:delText>
        </w:r>
      </w:del>
    </w:p>
    <w:p w14:paraId="5BB6E0F5" w14:textId="388DBA0C" w:rsidR="0009692C" w:rsidRPr="00876437" w:rsidDel="009C760A" w:rsidRDefault="0009692C">
      <w:pPr>
        <w:rPr>
          <w:del w:id="5114" w:author="Julio Li" w:date="2020-05-13T16:42:00Z"/>
          <w:rPrChange w:id="5115" w:author="Kevin Gu" w:date="2020-05-18T10:36:00Z">
            <w:rPr>
              <w:del w:id="5116" w:author="Julio Li" w:date="2020-05-13T16:42:00Z"/>
              <w:lang w:val="en-US"/>
            </w:rPr>
          </w:rPrChange>
        </w:rPr>
      </w:pPr>
      <w:del w:id="5117" w:author="Julio Li" w:date="2020-05-13T16:42:00Z">
        <w:r w:rsidRPr="00876437" w:rsidDel="009C760A">
          <w:rPr>
            <w:rPrChange w:id="5118" w:author="Kevin Gu" w:date="2020-05-18T10:36:00Z">
              <w:rPr>
                <w:lang w:val="en-US"/>
              </w:rPr>
            </w:rPrChange>
          </w:rPr>
          <w:delText>Responsible for the relevant work of administrative office management</w:delText>
        </w:r>
        <w:r w:rsidR="009A5C17" w:rsidRPr="00876437" w:rsidDel="009C760A">
          <w:rPr>
            <w:rPrChange w:id="5119" w:author="Kevin Gu" w:date="2020-05-18T10:36:00Z">
              <w:rPr>
                <w:lang w:val="en-US"/>
              </w:rPr>
            </w:rPrChange>
          </w:rPr>
          <w:delText xml:space="preserve">, </w:delText>
        </w:r>
        <w:r w:rsidRPr="00876437" w:rsidDel="009C760A">
          <w:rPr>
            <w:rPrChange w:id="5120" w:author="Kevin Gu" w:date="2020-05-18T10:36:00Z">
              <w:rPr>
                <w:lang w:val="en-US"/>
              </w:rPr>
            </w:rPrChange>
          </w:rPr>
          <w:delText>logistics assurance</w:delText>
        </w:r>
        <w:r w:rsidR="009A5C17" w:rsidRPr="00876437" w:rsidDel="009C760A">
          <w:rPr>
            <w:rPrChange w:id="5121" w:author="Kevin Gu" w:date="2020-05-18T10:36:00Z">
              <w:rPr>
                <w:lang w:val="en-US"/>
              </w:rPr>
            </w:rPrChange>
          </w:rPr>
          <w:delText>, IT management</w:delText>
        </w:r>
        <w:r w:rsidR="00496BDD" w:rsidRPr="00876437" w:rsidDel="009C760A">
          <w:rPr>
            <w:rPrChange w:id="5122" w:author="Kevin Gu" w:date="2020-05-18T10:36:00Z">
              <w:rPr>
                <w:lang w:val="en-US"/>
              </w:rPr>
            </w:rPrChange>
          </w:rPr>
          <w:delText>,</w:delText>
        </w:r>
        <w:r w:rsidR="009A5C17" w:rsidRPr="00876437" w:rsidDel="009C760A">
          <w:rPr>
            <w:rPrChange w:id="5123" w:author="Kevin Gu" w:date="2020-05-18T10:36:00Z">
              <w:rPr>
                <w:lang w:val="en-US"/>
              </w:rPr>
            </w:rPrChange>
          </w:rPr>
          <w:delText xml:space="preserve"> physical security management</w:delText>
        </w:r>
        <w:r w:rsidR="00496BDD" w:rsidRPr="00876437" w:rsidDel="009C760A">
          <w:rPr>
            <w:rPrChange w:id="5124" w:author="Kevin Gu" w:date="2020-05-18T10:36:00Z">
              <w:rPr>
                <w:lang w:val="en-US"/>
              </w:rPr>
            </w:rPrChange>
          </w:rPr>
          <w:delText xml:space="preserve"> and warehouse management</w:delText>
        </w:r>
        <w:r w:rsidRPr="00876437" w:rsidDel="009C760A">
          <w:rPr>
            <w:rPrChange w:id="5125" w:author="Kevin Gu" w:date="2020-05-18T10:36:00Z">
              <w:rPr>
                <w:lang w:val="en-US"/>
              </w:rPr>
            </w:rPrChange>
          </w:rPr>
          <w:delText>.</w:delText>
        </w:r>
        <w:r w:rsidR="00496BDD" w:rsidRPr="00876437" w:rsidDel="009C760A">
          <w:rPr>
            <w:rPrChange w:id="5126" w:author="Kevin Gu" w:date="2020-05-18T10:36:00Z">
              <w:rPr>
                <w:lang w:val="en-US"/>
              </w:rPr>
            </w:rPrChange>
          </w:rPr>
          <w:delText xml:space="preserve"> In addition, it is responsible for the relevant work of fire control, environmental protection and </w:delText>
        </w:r>
        <w:r w:rsidR="0073693E" w:rsidRPr="00876437" w:rsidDel="009C760A">
          <w:rPr>
            <w:rPrChange w:id="5127" w:author="Kevin Gu" w:date="2020-05-18T10:36:00Z">
              <w:rPr>
                <w:lang w:val="en-US"/>
              </w:rPr>
            </w:rPrChange>
          </w:rPr>
          <w:delText>incident management.</w:delText>
        </w:r>
      </w:del>
    </w:p>
    <w:p w14:paraId="11E10BAC" w14:textId="75F61EDF" w:rsidR="004E2B8A" w:rsidRPr="00876437" w:rsidDel="009C760A" w:rsidRDefault="004E2B8A">
      <w:pPr>
        <w:rPr>
          <w:del w:id="5128" w:author="Julio Li" w:date="2020-05-13T16:42:00Z"/>
          <w:lang w:eastAsia="zh-CN"/>
          <w:rPrChange w:id="5129" w:author="Kevin Gu" w:date="2020-05-18T10:36:00Z">
            <w:rPr>
              <w:del w:id="5130" w:author="Julio Li" w:date="2020-05-13T16:42:00Z"/>
              <w:lang w:val="en-US" w:eastAsia="zh-CN"/>
            </w:rPr>
          </w:rPrChange>
        </w:rPr>
      </w:pPr>
      <w:del w:id="5131" w:author="Julio Li" w:date="2020-05-13T16:42:00Z">
        <w:r w:rsidRPr="00876437" w:rsidDel="009C760A">
          <w:rPr>
            <w:rFonts w:hint="eastAsia"/>
            <w:lang w:eastAsia="zh-CN"/>
            <w:rPrChange w:id="5132" w:author="Kevin Gu" w:date="2020-05-18T10:36:00Z">
              <w:rPr>
                <w:rFonts w:hint="eastAsia"/>
                <w:lang w:val="en-US" w:eastAsia="zh-CN"/>
              </w:rPr>
            </w:rPrChange>
          </w:rPr>
          <w:delText>负责行政办公管理、物流保障、</w:delText>
        </w:r>
        <w:r w:rsidRPr="00876437" w:rsidDel="009C760A">
          <w:rPr>
            <w:lang w:eastAsia="zh-CN"/>
            <w:rPrChange w:id="5133" w:author="Kevin Gu" w:date="2020-05-18T10:36:00Z">
              <w:rPr>
                <w:lang w:val="en-US" w:eastAsia="zh-CN"/>
              </w:rPr>
            </w:rPrChange>
          </w:rPr>
          <w:delText>IT</w:delText>
        </w:r>
        <w:r w:rsidRPr="00876437" w:rsidDel="009C760A">
          <w:rPr>
            <w:rFonts w:hint="eastAsia"/>
            <w:lang w:eastAsia="zh-CN"/>
            <w:rPrChange w:id="5134" w:author="Kevin Gu" w:date="2020-05-18T10:36:00Z">
              <w:rPr>
                <w:rFonts w:hint="eastAsia"/>
                <w:lang w:val="en-US" w:eastAsia="zh-CN"/>
              </w:rPr>
            </w:rPrChange>
          </w:rPr>
          <w:delText>管理、物理安全管理</w:delText>
        </w:r>
        <w:r w:rsidR="00B23D72" w:rsidRPr="00876437" w:rsidDel="009C760A">
          <w:rPr>
            <w:rFonts w:hint="eastAsia"/>
            <w:lang w:eastAsia="zh-CN"/>
            <w:rPrChange w:id="5135" w:author="Kevin Gu" w:date="2020-05-18T10:36:00Z">
              <w:rPr>
                <w:rFonts w:hint="eastAsia"/>
                <w:lang w:val="en-US" w:eastAsia="zh-CN"/>
              </w:rPr>
            </w:rPrChange>
          </w:rPr>
          <w:delText>、仓库管理</w:delText>
        </w:r>
        <w:r w:rsidRPr="00876437" w:rsidDel="009C760A">
          <w:rPr>
            <w:rFonts w:hint="eastAsia"/>
            <w:lang w:eastAsia="zh-CN"/>
            <w:rPrChange w:id="5136" w:author="Kevin Gu" w:date="2020-05-18T10:36:00Z">
              <w:rPr>
                <w:rFonts w:hint="eastAsia"/>
                <w:lang w:val="en-US" w:eastAsia="zh-CN"/>
              </w:rPr>
            </w:rPrChange>
          </w:rPr>
          <w:delText>等相关工作。</w:delText>
        </w:r>
        <w:r w:rsidR="00B23D72" w:rsidRPr="00876437" w:rsidDel="009C760A">
          <w:rPr>
            <w:rFonts w:hint="eastAsia"/>
            <w:lang w:eastAsia="zh-CN"/>
            <w:rPrChange w:id="5137" w:author="Kevin Gu" w:date="2020-05-18T10:36:00Z">
              <w:rPr>
                <w:rFonts w:hint="eastAsia"/>
                <w:lang w:val="en-US" w:eastAsia="zh-CN"/>
              </w:rPr>
            </w:rPrChange>
          </w:rPr>
          <w:delText>负责处理消防、环保、火灾事故管理等相关事务</w:delText>
        </w:r>
      </w:del>
    </w:p>
    <w:p w14:paraId="018971D9" w14:textId="0C0F8A95" w:rsidR="00F36713" w:rsidRPr="00876437" w:rsidDel="009C760A" w:rsidRDefault="0092438D">
      <w:pPr>
        <w:rPr>
          <w:del w:id="5138" w:author="Julio Li" w:date="2020-05-13T16:42:00Z"/>
          <w:rPrChange w:id="5139" w:author="Kevin Gu" w:date="2020-05-18T10:36:00Z">
            <w:rPr>
              <w:del w:id="5140" w:author="Julio Li" w:date="2020-05-13T16:42:00Z"/>
            </w:rPr>
          </w:rPrChange>
        </w:rPr>
        <w:pPrChange w:id="5141" w:author="Kevin Gu" w:date="2020-06-19T10:54:00Z">
          <w:pPr>
            <w:pStyle w:val="Title3"/>
          </w:pPr>
        </w:pPrChange>
      </w:pPr>
      <w:del w:id="5142" w:author="Julio Li" w:date="2020-05-13T16:42:00Z">
        <w:r w:rsidRPr="00040E9D" w:rsidDel="009C760A">
          <w:delText xml:space="preserve">Commercial </w:delText>
        </w:r>
        <w:r w:rsidRPr="00876437" w:rsidDel="009C760A">
          <w:rPr>
            <w:rPrChange w:id="5143" w:author="Kevin Gu" w:date="2020-05-18T10:36:00Z">
              <w:rPr>
                <w:b w:val="0"/>
                <w:bCs w:val="0"/>
              </w:rPr>
            </w:rPrChange>
          </w:rPr>
          <w:delText>Procurement</w:delText>
        </w:r>
        <w:r w:rsidR="00F36713" w:rsidRPr="00876437" w:rsidDel="009C760A">
          <w:rPr>
            <w:rPrChange w:id="5144" w:author="Kevin Gu" w:date="2020-05-18T10:36:00Z">
              <w:rPr>
                <w:b w:val="0"/>
                <w:bCs w:val="0"/>
              </w:rPr>
            </w:rPrChange>
          </w:rPr>
          <w:delText xml:space="preserve"> Department</w:delText>
        </w:r>
        <w:r w:rsidR="00977C2A" w:rsidRPr="00876437" w:rsidDel="009C760A">
          <w:rPr>
            <w:rPrChange w:id="5145" w:author="Kevin Gu" w:date="2020-05-18T10:36:00Z">
              <w:rPr>
                <w:b w:val="0"/>
                <w:bCs w:val="0"/>
              </w:rPr>
            </w:rPrChange>
          </w:rPr>
          <w:delText xml:space="preserve"> </w:delText>
        </w:r>
        <w:r w:rsidR="00977C2A" w:rsidRPr="00876437" w:rsidDel="009C760A">
          <w:rPr>
            <w:rFonts w:hint="eastAsia"/>
            <w:lang w:eastAsia="zh-CN"/>
            <w:rPrChange w:id="5146" w:author="Kevin Gu" w:date="2020-05-18T10:36:00Z">
              <w:rPr>
                <w:rFonts w:hint="eastAsia"/>
                <w:b w:val="0"/>
                <w:bCs w:val="0"/>
                <w:lang w:eastAsia="zh-CN"/>
              </w:rPr>
            </w:rPrChange>
          </w:rPr>
          <w:delText>采购部</w:delText>
        </w:r>
      </w:del>
    </w:p>
    <w:p w14:paraId="10E13354" w14:textId="1A748247" w:rsidR="009C5FC2" w:rsidRPr="00876437" w:rsidDel="009C760A" w:rsidRDefault="009C5FC2">
      <w:pPr>
        <w:rPr>
          <w:del w:id="5147" w:author="Julio Li" w:date="2020-05-13T16:42:00Z"/>
          <w:rPrChange w:id="5148" w:author="Kevin Gu" w:date="2020-05-18T10:36:00Z">
            <w:rPr>
              <w:del w:id="5149" w:author="Julio Li" w:date="2020-05-13T16:42:00Z"/>
              <w:lang w:val="en-US"/>
            </w:rPr>
          </w:rPrChange>
        </w:rPr>
      </w:pPr>
      <w:del w:id="5150" w:author="Julio Li" w:date="2020-05-13T16:42:00Z">
        <w:r w:rsidRPr="00876437" w:rsidDel="009C760A">
          <w:rPr>
            <w:rPrChange w:id="5151" w:author="Kevin Gu" w:date="2020-05-18T10:36:00Z">
              <w:rPr>
                <w:lang w:val="en-US"/>
              </w:rPr>
            </w:rPrChange>
          </w:rPr>
          <w:delText xml:space="preserve">Responsible for the relevant work to make and implement </w:delText>
        </w:r>
        <w:r w:rsidR="00CA047A" w:rsidRPr="00876437" w:rsidDel="009C760A">
          <w:rPr>
            <w:rPrChange w:id="5152" w:author="Kevin Gu" w:date="2020-05-18T10:36:00Z">
              <w:rPr>
                <w:lang w:val="en-US"/>
              </w:rPr>
            </w:rPrChange>
          </w:rPr>
          <w:delText xml:space="preserve">purchasing </w:delText>
        </w:r>
        <w:r w:rsidRPr="00876437" w:rsidDel="009C760A">
          <w:rPr>
            <w:rPrChange w:id="5153" w:author="Kevin Gu" w:date="2020-05-18T10:36:00Z">
              <w:rPr>
                <w:lang w:val="en-US"/>
              </w:rPr>
            </w:rPrChange>
          </w:rPr>
          <w:delText>plan</w:delText>
        </w:r>
        <w:r w:rsidR="004E6E15" w:rsidRPr="00876437" w:rsidDel="009C760A">
          <w:rPr>
            <w:rPrChange w:id="5154" w:author="Kevin Gu" w:date="2020-05-18T10:36:00Z">
              <w:rPr>
                <w:lang w:val="en-US"/>
              </w:rPr>
            </w:rPrChange>
          </w:rPr>
          <w:delText xml:space="preserve"> and</w:delText>
        </w:r>
        <w:r w:rsidRPr="00876437" w:rsidDel="009C760A">
          <w:rPr>
            <w:rPrChange w:id="5155" w:author="Kevin Gu" w:date="2020-05-18T10:36:00Z">
              <w:rPr>
                <w:lang w:val="en-US"/>
              </w:rPr>
            </w:rPrChange>
          </w:rPr>
          <w:delText xml:space="preserve"> the </w:delText>
        </w:r>
        <w:r w:rsidR="00B17FB6" w:rsidRPr="00876437" w:rsidDel="009C760A">
          <w:rPr>
            <w:rPrChange w:id="5156" w:author="Kevin Gu" w:date="2020-05-18T10:36:00Z">
              <w:rPr>
                <w:lang w:val="en-US"/>
              </w:rPr>
            </w:rPrChange>
          </w:rPr>
          <w:delText>supplier’s</w:delText>
        </w:r>
        <w:r w:rsidR="00411566" w:rsidRPr="00876437" w:rsidDel="009C760A">
          <w:rPr>
            <w:rPrChange w:id="5157" w:author="Kevin Gu" w:date="2020-05-18T10:36:00Z">
              <w:rPr>
                <w:lang w:val="en-US"/>
              </w:rPr>
            </w:rPrChange>
          </w:rPr>
          <w:delText xml:space="preserve"> </w:delText>
        </w:r>
        <w:r w:rsidR="003C40A2" w:rsidRPr="00876437" w:rsidDel="009C760A">
          <w:rPr>
            <w:rPrChange w:id="5158" w:author="Kevin Gu" w:date="2020-05-18T10:36:00Z">
              <w:rPr>
                <w:lang w:val="en-US"/>
              </w:rPr>
            </w:rPrChange>
          </w:rPr>
          <w:delText>management</w:delText>
        </w:r>
        <w:r w:rsidRPr="00876437" w:rsidDel="009C760A">
          <w:rPr>
            <w:rPrChange w:id="5159" w:author="Kevin Gu" w:date="2020-05-18T10:36:00Z">
              <w:rPr>
                <w:lang w:val="en-US"/>
              </w:rPr>
            </w:rPrChange>
          </w:rPr>
          <w:delText>.</w:delText>
        </w:r>
      </w:del>
    </w:p>
    <w:p w14:paraId="2A7AD869" w14:textId="2202BB17" w:rsidR="00977C2A" w:rsidRPr="00876437" w:rsidDel="009C760A" w:rsidRDefault="00977C2A">
      <w:pPr>
        <w:rPr>
          <w:del w:id="5160" w:author="Julio Li" w:date="2020-05-13T16:42:00Z"/>
          <w:lang w:eastAsia="zh-CN"/>
          <w:rPrChange w:id="5161" w:author="Kevin Gu" w:date="2020-05-18T10:36:00Z">
            <w:rPr>
              <w:del w:id="5162" w:author="Julio Li" w:date="2020-05-13T16:42:00Z"/>
              <w:lang w:val="en-US" w:eastAsia="zh-CN"/>
            </w:rPr>
          </w:rPrChange>
        </w:rPr>
      </w:pPr>
      <w:del w:id="5163" w:author="Julio Li" w:date="2020-05-13T16:42:00Z">
        <w:r w:rsidRPr="00876437" w:rsidDel="009C760A">
          <w:rPr>
            <w:rFonts w:hint="eastAsia"/>
            <w:lang w:eastAsia="zh-CN"/>
          </w:rPr>
          <w:delText>负责制定并实施采购计划、供应商管理等相关工作。</w:delText>
        </w:r>
      </w:del>
    </w:p>
    <w:p w14:paraId="45CD10A5" w14:textId="35306F81" w:rsidR="00F36713" w:rsidRPr="00876437" w:rsidDel="009C760A" w:rsidRDefault="00851EC3">
      <w:pPr>
        <w:rPr>
          <w:del w:id="5164" w:author="Julio Li" w:date="2020-05-13T16:42:00Z"/>
          <w:rPrChange w:id="5165" w:author="Kevin Gu" w:date="2020-05-18T10:36:00Z">
            <w:rPr>
              <w:del w:id="5166" w:author="Julio Li" w:date="2020-05-13T16:42:00Z"/>
            </w:rPr>
          </w:rPrChange>
        </w:rPr>
        <w:pPrChange w:id="5167" w:author="Kevin Gu" w:date="2020-06-19T10:54:00Z">
          <w:pPr>
            <w:pStyle w:val="Title3"/>
          </w:pPr>
        </w:pPrChange>
      </w:pPr>
      <w:del w:id="5168" w:author="Julio Li" w:date="2020-05-13T16:42:00Z">
        <w:r w:rsidRPr="00040E9D" w:rsidDel="009C760A">
          <w:rPr>
            <w:lang w:eastAsia="zh-CN"/>
          </w:rPr>
          <w:delText>IC card module Packaging and Testing Plant</w:delText>
        </w:r>
        <w:r w:rsidR="009D7DD3" w:rsidRPr="00876437" w:rsidDel="009C760A">
          <w:rPr>
            <w:lang w:eastAsia="zh-CN"/>
            <w:rPrChange w:id="5169" w:author="Kevin Gu" w:date="2020-05-18T10:36:00Z">
              <w:rPr>
                <w:b w:val="0"/>
                <w:bCs w:val="0"/>
                <w:lang w:eastAsia="zh-CN"/>
              </w:rPr>
            </w:rPrChange>
          </w:rPr>
          <w:delText xml:space="preserve"> IC</w:delText>
        </w:r>
        <w:r w:rsidR="009D7DD3" w:rsidRPr="00876437" w:rsidDel="009C760A">
          <w:rPr>
            <w:rFonts w:hint="eastAsia"/>
            <w:lang w:eastAsia="zh-CN"/>
            <w:rPrChange w:id="5170" w:author="Kevin Gu" w:date="2020-05-18T10:36:00Z">
              <w:rPr>
                <w:rFonts w:hint="eastAsia"/>
                <w:b w:val="0"/>
                <w:bCs w:val="0"/>
                <w:lang w:eastAsia="zh-CN"/>
              </w:rPr>
            </w:rPrChange>
          </w:rPr>
          <w:delText>卡模块封测车间</w:delText>
        </w:r>
      </w:del>
    </w:p>
    <w:p w14:paraId="670459A0" w14:textId="50EDD98A" w:rsidR="00661FA3" w:rsidRPr="00876437" w:rsidDel="009C760A" w:rsidRDefault="00661FA3">
      <w:pPr>
        <w:rPr>
          <w:del w:id="5171" w:author="Julio Li" w:date="2020-05-13T16:42:00Z"/>
          <w:rPrChange w:id="5172" w:author="Kevin Gu" w:date="2020-05-18T10:36:00Z">
            <w:rPr>
              <w:del w:id="5173" w:author="Julio Li" w:date="2020-05-13T16:42:00Z"/>
              <w:lang w:val="en-US"/>
            </w:rPr>
          </w:rPrChange>
        </w:rPr>
      </w:pPr>
      <w:del w:id="5174" w:author="Julio Li" w:date="2020-05-13T16:42:00Z">
        <w:r w:rsidRPr="00876437" w:rsidDel="009C760A">
          <w:rPr>
            <w:rPrChange w:id="5175" w:author="Kevin Gu" w:date="2020-05-18T10:36:00Z">
              <w:rPr>
                <w:lang w:val="en-US"/>
              </w:rPr>
            </w:rPrChange>
          </w:rPr>
          <w:delText xml:space="preserve">Responsible for implementation and relevant work of </w:delText>
        </w:r>
        <w:r w:rsidR="004F0166" w:rsidRPr="00876437" w:rsidDel="009C760A">
          <w:rPr>
            <w:rPrChange w:id="5176" w:author="Kevin Gu" w:date="2020-05-18T10:36:00Z">
              <w:rPr>
                <w:lang w:val="en-US"/>
              </w:rPr>
            </w:rPrChange>
          </w:rPr>
          <w:delText>IC packaging</w:delText>
        </w:r>
        <w:r w:rsidR="0046370E" w:rsidRPr="00876437" w:rsidDel="009C760A">
          <w:rPr>
            <w:rPrChange w:id="5177" w:author="Kevin Gu" w:date="2020-05-18T10:36:00Z">
              <w:rPr>
                <w:lang w:val="en-US"/>
              </w:rPr>
            </w:rPrChange>
          </w:rPr>
          <w:delText xml:space="preserve"> </w:delText>
        </w:r>
        <w:r w:rsidRPr="00876437" w:rsidDel="009C760A">
          <w:rPr>
            <w:rPrChange w:id="5178" w:author="Kevin Gu" w:date="2020-05-18T10:36:00Z">
              <w:rPr>
                <w:lang w:val="en-US"/>
              </w:rPr>
            </w:rPrChange>
          </w:rPr>
          <w:delText>production order tasks, maintenance and management of production equipment, improvement of production technology</w:delText>
        </w:r>
        <w:r w:rsidR="0038476F" w:rsidRPr="00876437" w:rsidDel="009C760A">
          <w:rPr>
            <w:rPrChange w:id="5179" w:author="Kevin Gu" w:date="2020-05-18T10:36:00Z">
              <w:rPr>
                <w:lang w:val="en-US"/>
              </w:rPr>
            </w:rPrChange>
          </w:rPr>
          <w:delText xml:space="preserve"> and quality control</w:delText>
        </w:r>
        <w:r w:rsidRPr="00876437" w:rsidDel="009C760A">
          <w:rPr>
            <w:rPrChange w:id="5180" w:author="Kevin Gu" w:date="2020-05-18T10:36:00Z">
              <w:rPr>
                <w:lang w:val="en-US"/>
              </w:rPr>
            </w:rPrChange>
          </w:rPr>
          <w:delText>.</w:delText>
        </w:r>
      </w:del>
    </w:p>
    <w:p w14:paraId="2CEF42D1" w14:textId="3D77F5B8" w:rsidR="00977C2A" w:rsidRPr="00876437" w:rsidDel="009C760A" w:rsidRDefault="00977C2A">
      <w:pPr>
        <w:rPr>
          <w:del w:id="5181" w:author="Julio Li" w:date="2020-05-13T16:42:00Z"/>
          <w:lang w:eastAsia="zh-CN"/>
          <w:rPrChange w:id="5182" w:author="Kevin Gu" w:date="2020-05-18T10:36:00Z">
            <w:rPr>
              <w:del w:id="5183" w:author="Julio Li" w:date="2020-05-13T16:42:00Z"/>
              <w:lang w:val="en-US" w:eastAsia="zh-CN"/>
            </w:rPr>
          </w:rPrChange>
        </w:rPr>
      </w:pPr>
      <w:del w:id="5184" w:author="Julio Li" w:date="2020-05-13T16:42:00Z">
        <w:r w:rsidRPr="00876437" w:rsidDel="009C760A">
          <w:rPr>
            <w:rFonts w:hint="eastAsia"/>
            <w:lang w:eastAsia="zh-CN"/>
            <w:rPrChange w:id="5185" w:author="Kevin Gu" w:date="2020-05-18T10:36:00Z">
              <w:rPr>
                <w:rFonts w:hint="eastAsia"/>
                <w:lang w:val="en-US" w:eastAsia="zh-CN"/>
              </w:rPr>
            </w:rPrChange>
          </w:rPr>
          <w:delText>负责</w:delText>
        </w:r>
        <w:r w:rsidRPr="00876437" w:rsidDel="009C760A">
          <w:rPr>
            <w:lang w:eastAsia="zh-CN"/>
            <w:rPrChange w:id="5186" w:author="Kevin Gu" w:date="2020-05-18T10:36:00Z">
              <w:rPr>
                <w:lang w:val="en-US" w:eastAsia="zh-CN"/>
              </w:rPr>
            </w:rPrChange>
          </w:rPr>
          <w:delText>IC</w:delText>
        </w:r>
        <w:r w:rsidRPr="00876437" w:rsidDel="009C760A">
          <w:rPr>
            <w:rFonts w:hint="eastAsia"/>
            <w:lang w:eastAsia="zh-CN"/>
            <w:rPrChange w:id="5187" w:author="Kevin Gu" w:date="2020-05-18T10:36:00Z">
              <w:rPr>
                <w:rFonts w:hint="eastAsia"/>
                <w:lang w:val="en-US" w:eastAsia="zh-CN"/>
              </w:rPr>
            </w:rPrChange>
          </w:rPr>
          <w:delText>封装生产订单任务的执行及相关工作，生产设备的维护管理，生产工艺的改进及质量控制。</w:delText>
        </w:r>
      </w:del>
    </w:p>
    <w:p w14:paraId="3A381F65" w14:textId="1B9A8B07" w:rsidR="005606F5" w:rsidRPr="00876437" w:rsidDel="009C760A" w:rsidRDefault="00D9436B">
      <w:pPr>
        <w:rPr>
          <w:del w:id="5188" w:author="Julio Li" w:date="2020-05-13T16:42:00Z"/>
          <w:rPrChange w:id="5189" w:author="Kevin Gu" w:date="2020-05-18T10:36:00Z">
            <w:rPr>
              <w:del w:id="5190" w:author="Julio Li" w:date="2020-05-13T16:42:00Z"/>
            </w:rPr>
          </w:rPrChange>
        </w:rPr>
        <w:pPrChange w:id="5191" w:author="Kevin Gu" w:date="2020-06-19T10:54:00Z">
          <w:pPr>
            <w:pStyle w:val="Title3"/>
          </w:pPr>
        </w:pPrChange>
      </w:pPr>
      <w:del w:id="5192" w:author="Julio Li" w:date="2020-05-13T16:42:00Z">
        <w:r w:rsidRPr="00040E9D" w:rsidDel="009C760A">
          <w:delText>G</w:delText>
        </w:r>
        <w:r w:rsidR="005606F5" w:rsidRPr="00876437" w:rsidDel="009C760A">
          <w:rPr>
            <w:rPrChange w:id="5193" w:author="Kevin Gu" w:date="2020-05-18T10:36:00Z">
              <w:rPr>
                <w:b w:val="0"/>
                <w:bCs w:val="0"/>
              </w:rPr>
            </w:rPrChange>
          </w:rPr>
          <w:delText xml:space="preserve">eneral </w:delText>
        </w:r>
        <w:r w:rsidRPr="00876437" w:rsidDel="009C760A">
          <w:rPr>
            <w:rPrChange w:id="5194" w:author="Kevin Gu" w:date="2020-05-18T10:36:00Z">
              <w:rPr>
                <w:b w:val="0"/>
                <w:bCs w:val="0"/>
              </w:rPr>
            </w:rPrChange>
          </w:rPr>
          <w:delText>S</w:delText>
        </w:r>
        <w:r w:rsidR="005606F5" w:rsidRPr="00876437" w:rsidDel="009C760A">
          <w:rPr>
            <w:rPrChange w:id="5195" w:author="Kevin Gu" w:date="2020-05-18T10:36:00Z">
              <w:rPr>
                <w:b w:val="0"/>
                <w:bCs w:val="0"/>
              </w:rPr>
            </w:rPrChange>
          </w:rPr>
          <w:delText xml:space="preserve">ecurity </w:delText>
        </w:r>
        <w:r w:rsidRPr="00876437" w:rsidDel="009C760A">
          <w:rPr>
            <w:rPrChange w:id="5196" w:author="Kevin Gu" w:date="2020-05-18T10:36:00Z">
              <w:rPr>
                <w:b w:val="0"/>
                <w:bCs w:val="0"/>
              </w:rPr>
            </w:rPrChange>
          </w:rPr>
          <w:delText>R</w:delText>
        </w:r>
        <w:r w:rsidR="005606F5" w:rsidRPr="00876437" w:rsidDel="009C760A">
          <w:rPr>
            <w:rPrChange w:id="5197" w:author="Kevin Gu" w:date="2020-05-18T10:36:00Z">
              <w:rPr>
                <w:b w:val="0"/>
                <w:bCs w:val="0"/>
              </w:rPr>
            </w:rPrChange>
          </w:rPr>
          <w:delText>esponsibilities</w:delText>
        </w:r>
        <w:r w:rsidR="00977C2A" w:rsidRPr="00876437" w:rsidDel="009C760A">
          <w:rPr>
            <w:rPrChange w:id="5198" w:author="Kevin Gu" w:date="2020-05-18T10:36:00Z">
              <w:rPr>
                <w:b w:val="0"/>
                <w:bCs w:val="0"/>
              </w:rPr>
            </w:rPrChange>
          </w:rPr>
          <w:delText xml:space="preserve"> </w:delText>
        </w:r>
        <w:r w:rsidR="00977C2A" w:rsidRPr="00876437" w:rsidDel="009C760A">
          <w:rPr>
            <w:rFonts w:hint="eastAsia"/>
            <w:lang w:eastAsia="zh-CN"/>
            <w:rPrChange w:id="5199" w:author="Kevin Gu" w:date="2020-05-18T10:36:00Z">
              <w:rPr>
                <w:rFonts w:hint="eastAsia"/>
                <w:b w:val="0"/>
                <w:bCs w:val="0"/>
                <w:lang w:eastAsia="zh-CN"/>
              </w:rPr>
            </w:rPrChange>
          </w:rPr>
          <w:delText>综合安全责任</w:delText>
        </w:r>
      </w:del>
    </w:p>
    <w:p w14:paraId="1619442E" w14:textId="093A463B" w:rsidR="00EE081E" w:rsidRPr="00876437" w:rsidDel="009C760A" w:rsidRDefault="005606F5">
      <w:pPr>
        <w:rPr>
          <w:del w:id="5200" w:author="Julio Li" w:date="2020-05-13T16:42:00Z"/>
          <w:rPrChange w:id="5201" w:author="Kevin Gu" w:date="2020-05-18T10:36:00Z">
            <w:rPr>
              <w:del w:id="5202" w:author="Julio Li" w:date="2020-05-13T16:42:00Z"/>
              <w:lang w:val="en-US"/>
            </w:rPr>
          </w:rPrChange>
        </w:rPr>
      </w:pPr>
      <w:del w:id="5203" w:author="Julio Li" w:date="2020-05-13T16:42:00Z">
        <w:r w:rsidRPr="00876437" w:rsidDel="009C760A">
          <w:rPr>
            <w:rPrChange w:id="5204" w:author="Kevin Gu" w:date="2020-05-18T10:36:00Z">
              <w:rPr>
                <w:lang w:val="en-US"/>
              </w:rPr>
            </w:rPrChange>
          </w:rPr>
          <w:delText xml:space="preserve">All the staff </w:delText>
        </w:r>
        <w:r w:rsidR="00663BDE" w:rsidRPr="00876437" w:rsidDel="009C760A">
          <w:rPr>
            <w:rPrChange w:id="5205" w:author="Kevin Gu" w:date="2020-05-18T10:36:00Z">
              <w:rPr>
                <w:lang w:val="en-US"/>
              </w:rPr>
            </w:rPrChange>
          </w:rPr>
          <w:delText>of</w:delText>
        </w:r>
        <w:r w:rsidR="00663BDE" w:rsidRPr="00876437" w:rsidDel="009C760A">
          <w:rPr>
            <w:noProof/>
            <w:rPrChange w:id="5206" w:author="Kevin Gu" w:date="2020-05-18T10:36:00Z">
              <w:rPr>
                <w:noProof/>
                <w:lang w:val="en-US"/>
              </w:rPr>
            </w:rPrChange>
          </w:rPr>
          <w:delText xml:space="preserve"> </w:delText>
        </w:r>
        <w:r w:rsidR="008543CE" w:rsidRPr="00876437" w:rsidDel="009C760A">
          <w:fldChar w:fldCharType="begin"/>
        </w:r>
        <w:r w:rsidR="008543CE" w:rsidRPr="00876437" w:rsidDel="009C760A">
          <w:rPr>
            <w:rPrChange w:id="5207" w:author="Kevin Gu" w:date="2020-05-18T10:36:00Z">
              <w:rPr>
                <w:lang w:val="en-US"/>
              </w:rPr>
            </w:rPrChange>
          </w:rPr>
          <w:delInstrText xml:space="preserve"> DOCPROPERTY  app_developer  \* MERGEFORMAT </w:delInstrText>
        </w:r>
        <w:r w:rsidR="008543CE" w:rsidRPr="00876437" w:rsidDel="009C760A">
          <w:rPr>
            <w:rPrChange w:id="5208" w:author="Kevin Gu" w:date="2020-05-18T10:36:00Z">
              <w:rPr>
                <w:lang w:val="en-US"/>
              </w:rPr>
            </w:rPrChange>
          </w:rPr>
          <w:fldChar w:fldCharType="separate"/>
        </w:r>
        <w:r w:rsidR="00F20899" w:rsidRPr="00876437" w:rsidDel="009C760A">
          <w:rPr>
            <w:rPrChange w:id="5209" w:author="Kevin Gu" w:date="2020-05-18T10:36:00Z">
              <w:rPr>
                <w:lang w:val="en-US"/>
              </w:rPr>
            </w:rPrChange>
          </w:rPr>
          <w:delText>CTWY</w:delText>
        </w:r>
        <w:r w:rsidR="008543CE" w:rsidRPr="00876437" w:rsidDel="009C760A">
          <w:rPr>
            <w:rPrChange w:id="5210" w:author="Kevin Gu" w:date="2020-05-18T10:36:00Z">
              <w:rPr>
                <w:lang w:val="en-US"/>
              </w:rPr>
            </w:rPrChange>
          </w:rPr>
          <w:fldChar w:fldCharType="end"/>
        </w:r>
        <w:r w:rsidR="00663BDE" w:rsidRPr="00876437" w:rsidDel="009C760A">
          <w:rPr>
            <w:rPrChange w:id="5211" w:author="Kevin Gu" w:date="2020-05-18T10:36:00Z">
              <w:rPr>
                <w:lang w:val="en-US"/>
              </w:rPr>
            </w:rPrChange>
          </w:rPr>
          <w:delText xml:space="preserve"> </w:delText>
        </w:r>
        <w:r w:rsidRPr="00876437" w:rsidDel="009C760A">
          <w:rPr>
            <w:rPrChange w:id="5212" w:author="Kevin Gu" w:date="2020-05-18T10:36:00Z">
              <w:rPr>
                <w:lang w:val="en-US"/>
              </w:rPr>
            </w:rPrChange>
          </w:rPr>
          <w:delText xml:space="preserve">have </w:delText>
        </w:r>
        <w:r w:rsidR="00A6387F" w:rsidRPr="00876437" w:rsidDel="009C760A">
          <w:rPr>
            <w:rPrChange w:id="5213" w:author="Kevin Gu" w:date="2020-05-18T10:36:00Z">
              <w:rPr>
                <w:lang w:val="en-US"/>
              </w:rPr>
            </w:rPrChange>
          </w:rPr>
          <w:delText xml:space="preserve">the </w:delText>
        </w:r>
        <w:r w:rsidRPr="00876437" w:rsidDel="009C760A">
          <w:rPr>
            <w:rPrChange w:id="5214" w:author="Kevin Gu" w:date="2020-05-18T10:36:00Z">
              <w:rPr>
                <w:lang w:val="en-US"/>
              </w:rPr>
            </w:rPrChange>
          </w:rPr>
          <w:delText>obligation and liability to keep state secrets, information security, business secret.</w:delText>
        </w:r>
      </w:del>
    </w:p>
    <w:p w14:paraId="62594E0F" w14:textId="225FE2F3" w:rsidR="00977C2A" w:rsidRPr="00876437" w:rsidDel="009C760A" w:rsidRDefault="002772C8">
      <w:pPr>
        <w:rPr>
          <w:del w:id="5215" w:author="Julio Li" w:date="2020-05-13T16:42:00Z"/>
          <w:lang w:eastAsia="zh-CN"/>
          <w:rPrChange w:id="5216" w:author="Kevin Gu" w:date="2020-05-18T10:36:00Z">
            <w:rPr>
              <w:del w:id="5217" w:author="Julio Li" w:date="2020-05-13T16:42:00Z"/>
              <w:lang w:val="en-US" w:eastAsia="zh-CN"/>
            </w:rPr>
          </w:rPrChange>
        </w:rPr>
      </w:pPr>
      <w:del w:id="5218" w:author="Julio Li" w:date="2020-05-13T16:42:00Z">
        <w:r w:rsidRPr="00876437" w:rsidDel="009C760A">
          <w:rPr>
            <w:rFonts w:hint="eastAsia"/>
            <w:lang w:eastAsia="zh-CN"/>
            <w:rPrChange w:id="5219" w:author="Kevin Gu" w:date="2020-05-18T10:36:00Z">
              <w:rPr>
                <w:rFonts w:hint="eastAsia"/>
                <w:lang w:val="en-US" w:eastAsia="zh-CN"/>
              </w:rPr>
            </w:rPrChange>
          </w:rPr>
          <w:delText>公司名称</w:delText>
        </w:r>
        <w:r w:rsidR="00977C2A" w:rsidRPr="00876437" w:rsidDel="009C760A">
          <w:rPr>
            <w:rFonts w:hint="eastAsia"/>
            <w:lang w:eastAsia="zh-CN"/>
            <w:rPrChange w:id="5220" w:author="Kevin Gu" w:date="2020-05-18T10:36:00Z">
              <w:rPr>
                <w:rFonts w:hint="eastAsia"/>
                <w:lang w:val="en-US" w:eastAsia="zh-CN"/>
              </w:rPr>
            </w:rPrChange>
          </w:rPr>
          <w:delText>的全体员工均有保守公司秘密、信息安全、商业秘密的责任和义务。</w:delText>
        </w:r>
      </w:del>
    </w:p>
    <w:p w14:paraId="17147BE1" w14:textId="103BB11C" w:rsidR="00EE081E" w:rsidRPr="00876437" w:rsidDel="009C760A" w:rsidRDefault="00896C19">
      <w:pPr>
        <w:rPr>
          <w:del w:id="5221" w:author="Julio Li" w:date="2020-05-13T16:42:00Z"/>
          <w:rPrChange w:id="5222" w:author="Kevin Gu" w:date="2020-05-18T10:36:00Z">
            <w:rPr>
              <w:del w:id="5223" w:author="Julio Li" w:date="2020-05-13T16:42:00Z"/>
              <w:lang w:val="en-US"/>
            </w:rPr>
          </w:rPrChange>
        </w:rPr>
      </w:pPr>
      <w:del w:id="5224" w:author="Julio Li" w:date="2020-05-13T16:42:00Z">
        <w:r w:rsidRPr="00876437" w:rsidDel="009C760A">
          <w:rPr>
            <w:rPrChange w:id="5225" w:author="Kevin Gu" w:date="2020-05-18T10:36:00Z">
              <w:rPr>
                <w:lang w:val="en-US"/>
              </w:rPr>
            </w:rPrChange>
          </w:rPr>
          <w:delText>A</w:delText>
        </w:r>
        <w:r w:rsidR="005606F5" w:rsidRPr="00876437" w:rsidDel="009C760A">
          <w:rPr>
            <w:rPrChange w:id="5226" w:author="Kevin Gu" w:date="2020-05-18T10:36:00Z">
              <w:rPr>
                <w:lang w:val="en-US"/>
              </w:rPr>
            </w:rPrChange>
          </w:rPr>
          <w:delText xml:space="preserve">ccept related publicity and education of the </w:delText>
        </w:r>
        <w:r w:rsidR="007D2203" w:rsidRPr="00876437" w:rsidDel="009C760A">
          <w:rPr>
            <w:rPrChange w:id="5227" w:author="Kevin Gu" w:date="2020-05-18T10:36:00Z">
              <w:rPr>
                <w:lang w:val="en-US"/>
              </w:rPr>
            </w:rPrChange>
          </w:rPr>
          <w:delText xml:space="preserve">information </w:delText>
        </w:r>
        <w:r w:rsidR="005606F5" w:rsidRPr="00876437" w:rsidDel="009C760A">
          <w:rPr>
            <w:rPrChange w:id="5228" w:author="Kevin Gu" w:date="2020-05-18T10:36:00Z">
              <w:rPr>
                <w:lang w:val="en-US"/>
              </w:rPr>
            </w:rPrChange>
          </w:rPr>
          <w:delText xml:space="preserve">security </w:delText>
        </w:r>
        <w:r w:rsidR="007D2203" w:rsidRPr="00876437" w:rsidDel="009C760A">
          <w:rPr>
            <w:rPrChange w:id="5229" w:author="Kevin Gu" w:date="2020-05-18T10:36:00Z">
              <w:rPr>
                <w:lang w:val="en-US"/>
              </w:rPr>
            </w:rPrChange>
          </w:rPr>
          <w:delText xml:space="preserve">management </w:delText>
        </w:r>
        <w:r w:rsidR="005606F5" w:rsidRPr="00876437" w:rsidDel="009C760A">
          <w:rPr>
            <w:rPrChange w:id="5230" w:author="Kevin Gu" w:date="2020-05-18T10:36:00Z">
              <w:rPr>
                <w:lang w:val="en-US"/>
              </w:rPr>
            </w:rPrChange>
          </w:rPr>
          <w:delText>system, to understand th</w:delText>
        </w:r>
        <w:r w:rsidR="002A4B78" w:rsidRPr="00876437" w:rsidDel="009C760A">
          <w:rPr>
            <w:rPrChange w:id="5231" w:author="Kevin Gu" w:date="2020-05-18T10:36:00Z">
              <w:rPr>
                <w:lang w:val="en-US"/>
              </w:rPr>
            </w:rPrChange>
          </w:rPr>
          <w:delText>e</w:delText>
        </w:r>
        <w:r w:rsidR="005606F5" w:rsidRPr="00876437" w:rsidDel="009C760A">
          <w:rPr>
            <w:rPrChange w:id="5232" w:author="Kevin Gu" w:date="2020-05-18T10:36:00Z">
              <w:rPr>
                <w:lang w:val="en-US"/>
              </w:rPr>
            </w:rPrChange>
          </w:rPr>
          <w:delText xml:space="preserve"> security policies and goals</w:delText>
        </w:r>
        <w:r w:rsidR="00F620DB" w:rsidRPr="00876437" w:rsidDel="009C760A">
          <w:rPr>
            <w:rPrChange w:id="5233" w:author="Kevin Gu" w:date="2020-05-18T10:36:00Z">
              <w:rPr>
                <w:lang w:val="en-US"/>
              </w:rPr>
            </w:rPrChange>
          </w:rPr>
          <w:delText>.</w:delText>
        </w:r>
      </w:del>
    </w:p>
    <w:p w14:paraId="07E125D5" w14:textId="5410C21C" w:rsidR="00977C2A" w:rsidRPr="00876437" w:rsidDel="009C760A" w:rsidRDefault="00977C2A">
      <w:pPr>
        <w:rPr>
          <w:del w:id="5234" w:author="Julio Li" w:date="2020-05-13T16:42:00Z"/>
          <w:lang w:eastAsia="zh-CN"/>
          <w:rPrChange w:id="5235" w:author="Kevin Gu" w:date="2020-05-18T10:36:00Z">
            <w:rPr>
              <w:del w:id="5236" w:author="Julio Li" w:date="2020-05-13T16:42:00Z"/>
              <w:lang w:val="en-US" w:eastAsia="zh-CN"/>
            </w:rPr>
          </w:rPrChange>
        </w:rPr>
      </w:pPr>
      <w:del w:id="5237" w:author="Julio Li" w:date="2020-05-13T16:42:00Z">
        <w:r w:rsidRPr="00876437" w:rsidDel="009C760A">
          <w:rPr>
            <w:rFonts w:hint="eastAsia"/>
            <w:lang w:eastAsia="zh-CN"/>
            <w:rPrChange w:id="5238" w:author="Kevin Gu" w:date="2020-05-18T10:36:00Z">
              <w:rPr>
                <w:rFonts w:hint="eastAsia"/>
                <w:lang w:val="en-US" w:eastAsia="zh-CN"/>
              </w:rPr>
            </w:rPrChange>
          </w:rPr>
          <w:delText>接受信息安全管理系统的相关宣传教育，了解安全政策和目标。</w:delText>
        </w:r>
      </w:del>
    </w:p>
    <w:p w14:paraId="63750D9B" w14:textId="5661E001" w:rsidR="005606F5" w:rsidRPr="00876437" w:rsidDel="009C760A" w:rsidRDefault="00896C19">
      <w:pPr>
        <w:rPr>
          <w:del w:id="5239" w:author="Julio Li" w:date="2020-05-13T16:42:00Z"/>
          <w:rPrChange w:id="5240" w:author="Kevin Gu" w:date="2020-05-18T10:36:00Z">
            <w:rPr>
              <w:del w:id="5241" w:author="Julio Li" w:date="2020-05-13T16:42:00Z"/>
              <w:lang w:val="en-US"/>
            </w:rPr>
          </w:rPrChange>
        </w:rPr>
      </w:pPr>
      <w:del w:id="5242" w:author="Julio Li" w:date="2020-05-13T16:42:00Z">
        <w:r w:rsidRPr="00876437" w:rsidDel="009C760A">
          <w:rPr>
            <w:rPrChange w:id="5243" w:author="Kevin Gu" w:date="2020-05-18T10:36:00Z">
              <w:rPr>
                <w:lang w:val="en-US"/>
              </w:rPr>
            </w:rPrChange>
          </w:rPr>
          <w:delText>A</w:delText>
        </w:r>
        <w:r w:rsidR="005606F5" w:rsidRPr="00876437" w:rsidDel="009C760A">
          <w:rPr>
            <w:rPrChange w:id="5244" w:author="Kevin Gu" w:date="2020-05-18T10:36:00Z">
              <w:rPr>
                <w:lang w:val="en-US"/>
              </w:rPr>
            </w:rPrChange>
          </w:rPr>
          <w:delText>ccept the internal</w:delText>
        </w:r>
        <w:r w:rsidR="004F5999" w:rsidRPr="00876437" w:rsidDel="009C760A">
          <w:rPr>
            <w:rPrChange w:id="5245" w:author="Kevin Gu" w:date="2020-05-18T10:36:00Z">
              <w:rPr>
                <w:lang w:val="en-US"/>
              </w:rPr>
            </w:rPrChange>
          </w:rPr>
          <w:delText xml:space="preserve"> security</w:delText>
        </w:r>
        <w:r w:rsidR="005606F5" w:rsidRPr="00876437" w:rsidDel="009C760A">
          <w:rPr>
            <w:rPrChange w:id="5246" w:author="Kevin Gu" w:date="2020-05-18T10:36:00Z">
              <w:rPr>
                <w:lang w:val="en-US"/>
              </w:rPr>
            </w:rPrChange>
          </w:rPr>
          <w:delText xml:space="preserve"> audit and the daily supervision and inspection for </w:delText>
        </w:r>
        <w:r w:rsidR="007D2203" w:rsidRPr="00876437" w:rsidDel="009C760A">
          <w:rPr>
            <w:rPrChange w:id="5247" w:author="Kevin Gu" w:date="2020-05-18T10:36:00Z">
              <w:rPr>
                <w:lang w:val="en-US"/>
              </w:rPr>
            </w:rPrChange>
          </w:rPr>
          <w:delText xml:space="preserve">information </w:delText>
        </w:r>
        <w:r w:rsidR="005606F5" w:rsidRPr="00876437" w:rsidDel="009C760A">
          <w:rPr>
            <w:rPrChange w:id="5248" w:author="Kevin Gu" w:date="2020-05-18T10:36:00Z">
              <w:rPr>
                <w:lang w:val="en-US"/>
              </w:rPr>
            </w:rPrChange>
          </w:rPr>
          <w:delText xml:space="preserve">security </w:delText>
        </w:r>
        <w:r w:rsidR="007D2203" w:rsidRPr="00876437" w:rsidDel="009C760A">
          <w:rPr>
            <w:rPrChange w:id="5249" w:author="Kevin Gu" w:date="2020-05-18T10:36:00Z">
              <w:rPr>
                <w:lang w:val="en-US"/>
              </w:rPr>
            </w:rPrChange>
          </w:rPr>
          <w:delText xml:space="preserve">management </w:delText>
        </w:r>
        <w:r w:rsidR="005606F5" w:rsidRPr="00876437" w:rsidDel="009C760A">
          <w:rPr>
            <w:rPrChange w:id="5250" w:author="Kevin Gu" w:date="2020-05-18T10:36:00Z">
              <w:rPr>
                <w:lang w:val="en-US"/>
              </w:rPr>
            </w:rPrChange>
          </w:rPr>
          <w:delText>system, to implement the improvement measures</w:delText>
        </w:r>
        <w:r w:rsidR="00A74C5D" w:rsidRPr="00876437" w:rsidDel="009C760A">
          <w:rPr>
            <w:rPrChange w:id="5251" w:author="Kevin Gu" w:date="2020-05-18T10:36:00Z">
              <w:rPr>
                <w:lang w:val="en-US"/>
              </w:rPr>
            </w:rPrChange>
          </w:rPr>
          <w:delText>.</w:delText>
        </w:r>
      </w:del>
    </w:p>
    <w:p w14:paraId="1C97DA1D" w14:textId="17D37631" w:rsidR="00977C2A" w:rsidRPr="00876437" w:rsidDel="009C760A" w:rsidRDefault="00977C2A">
      <w:pPr>
        <w:rPr>
          <w:del w:id="5252" w:author="Julio Li" w:date="2020-05-13T16:42:00Z"/>
          <w:lang w:eastAsia="zh-CN"/>
          <w:rPrChange w:id="5253" w:author="Kevin Gu" w:date="2020-05-18T10:36:00Z">
            <w:rPr>
              <w:del w:id="5254" w:author="Julio Li" w:date="2020-05-13T16:42:00Z"/>
              <w:lang w:val="en-US" w:eastAsia="zh-CN"/>
            </w:rPr>
          </w:rPrChange>
        </w:rPr>
      </w:pPr>
      <w:del w:id="5255" w:author="Julio Li" w:date="2020-05-13T16:42:00Z">
        <w:r w:rsidRPr="00876437" w:rsidDel="009C760A">
          <w:rPr>
            <w:rFonts w:hint="eastAsia"/>
            <w:lang w:eastAsia="zh-CN"/>
            <w:rPrChange w:id="5256" w:author="Kevin Gu" w:date="2020-05-18T10:36:00Z">
              <w:rPr>
                <w:rFonts w:hint="eastAsia"/>
                <w:lang w:val="en-US" w:eastAsia="zh-CN"/>
              </w:rPr>
            </w:rPrChange>
          </w:rPr>
          <w:delText>接受信息安全管理系统的内部安全审查以及日常的监督检查，落实相应的改进措施。</w:delText>
        </w:r>
      </w:del>
    </w:p>
    <w:p w14:paraId="0897461B" w14:textId="77777777" w:rsidR="008D4F61" w:rsidRPr="00876437" w:rsidRDefault="008D4F61">
      <w:pPr>
        <w:rPr>
          <w:lang w:eastAsia="zh-CN"/>
          <w:rPrChange w:id="5257" w:author="Kevin Gu" w:date="2020-05-18T10:36:00Z">
            <w:rPr>
              <w:lang w:val="en-US" w:eastAsia="zh-CN"/>
            </w:rPr>
          </w:rPrChange>
        </w:rPr>
      </w:pPr>
    </w:p>
    <w:p w14:paraId="2E693CCC" w14:textId="77777777" w:rsidR="00096F65" w:rsidRPr="00876437" w:rsidRDefault="00C31786" w:rsidP="00B3098F">
      <w:pPr>
        <w:pStyle w:val="Title2"/>
        <w:rPr>
          <w:lang w:val="en-GB"/>
          <w:rPrChange w:id="5258" w:author="Kevin Gu" w:date="2020-05-18T10:36:00Z">
            <w:rPr/>
          </w:rPrChange>
        </w:rPr>
      </w:pPr>
      <w:bookmarkStart w:id="5259" w:name="_Toc43387068"/>
      <w:commentRangeStart w:id="5260"/>
      <w:commentRangeStart w:id="5261"/>
      <w:commentRangeStart w:id="5262"/>
      <w:r w:rsidRPr="00876437">
        <w:rPr>
          <w:lang w:val="en-GB"/>
          <w:rPrChange w:id="5263" w:author="Kevin Gu" w:date="2020-05-18T10:36:00Z">
            <w:rPr/>
          </w:rPrChange>
        </w:rPr>
        <w:t xml:space="preserve">Security </w:t>
      </w:r>
      <w:r w:rsidR="00E45844" w:rsidRPr="00876437">
        <w:rPr>
          <w:lang w:val="en-GB"/>
          <w:rPrChange w:id="5264" w:author="Kevin Gu" w:date="2020-05-18T10:36:00Z">
            <w:rPr/>
          </w:rPrChange>
        </w:rPr>
        <w:t xml:space="preserve">Committee </w:t>
      </w:r>
      <w:r w:rsidRPr="00876437">
        <w:rPr>
          <w:lang w:val="en-GB"/>
          <w:rPrChange w:id="5265" w:author="Kevin Gu" w:date="2020-05-18T10:36:00Z">
            <w:rPr/>
          </w:rPrChange>
        </w:rPr>
        <w:t>Organizational Chart</w:t>
      </w:r>
      <w:r w:rsidR="00977C2A" w:rsidRPr="00876437">
        <w:rPr>
          <w:lang w:val="en-GB"/>
          <w:rPrChange w:id="5266" w:author="Kevin Gu" w:date="2020-05-18T10:36:00Z">
            <w:rPr/>
          </w:rPrChange>
        </w:rPr>
        <w:t xml:space="preserve"> </w:t>
      </w:r>
      <w:r w:rsidR="00977C2A" w:rsidRPr="00876437">
        <w:rPr>
          <w:rFonts w:hint="eastAsia"/>
          <w:lang w:val="en-GB" w:eastAsia="zh-CN"/>
          <w:rPrChange w:id="5267" w:author="Kevin Gu" w:date="2020-05-18T10:36:00Z">
            <w:rPr>
              <w:rFonts w:hint="eastAsia"/>
              <w:lang w:eastAsia="zh-CN"/>
            </w:rPr>
          </w:rPrChange>
        </w:rPr>
        <w:t>安全委员会组织结构图</w:t>
      </w:r>
      <w:bookmarkEnd w:id="5259"/>
      <w:commentRangeEnd w:id="5260"/>
      <w:r w:rsidR="001452C0">
        <w:rPr>
          <w:rStyle w:val="CommentReference"/>
          <w:rFonts w:asciiTheme="minorHAnsi" w:eastAsiaTheme="minorEastAsia" w:hAnsiTheme="minorHAnsi" w:cstheme="minorBidi"/>
          <w:b w:val="0"/>
          <w:bCs w:val="0"/>
          <w:noProof w:val="0"/>
          <w:color w:val="auto"/>
          <w:lang w:val="es-ES" w:eastAsia="es-ES"/>
        </w:rPr>
        <w:commentReference w:id="5260"/>
      </w:r>
      <w:commentRangeEnd w:id="5261"/>
      <w:r w:rsidR="0009137B">
        <w:rPr>
          <w:rStyle w:val="CommentReference"/>
          <w:rFonts w:asciiTheme="minorHAnsi" w:eastAsiaTheme="minorEastAsia" w:hAnsiTheme="minorHAnsi" w:cstheme="minorBidi"/>
          <w:b w:val="0"/>
          <w:bCs w:val="0"/>
          <w:noProof w:val="0"/>
          <w:color w:val="auto"/>
          <w:lang w:val="es-ES" w:eastAsia="es-ES"/>
        </w:rPr>
        <w:commentReference w:id="5261"/>
      </w:r>
      <w:commentRangeEnd w:id="5262"/>
      <w:r w:rsidR="00602278">
        <w:rPr>
          <w:rStyle w:val="CommentReference"/>
          <w:rFonts w:asciiTheme="minorHAnsi" w:eastAsiaTheme="minorEastAsia" w:hAnsiTheme="minorHAnsi" w:cstheme="minorBidi"/>
          <w:b w:val="0"/>
          <w:bCs w:val="0"/>
          <w:noProof w:val="0"/>
          <w:color w:val="auto"/>
          <w:lang w:val="es-ES" w:eastAsia="es-ES"/>
        </w:rPr>
        <w:commentReference w:id="5262"/>
      </w:r>
    </w:p>
    <w:p w14:paraId="164E206C" w14:textId="5CF495D8" w:rsidR="002A4B78" w:rsidRPr="00876437" w:rsidRDefault="009D7DD3" w:rsidP="00181CF1">
      <w:pPr>
        <w:rPr>
          <w:noProof/>
          <w:lang w:val="en-GB" w:eastAsia="ko-KR"/>
          <w:rPrChange w:id="5268" w:author="Kevin Gu" w:date="2020-05-18T10:36:00Z">
            <w:rPr>
              <w:noProof/>
              <w:lang w:eastAsia="ko-KR"/>
            </w:rPr>
          </w:rPrChange>
        </w:rPr>
      </w:pPr>
      <w:r w:rsidRPr="00876437">
        <w:rPr>
          <w:noProof/>
          <w:lang w:val="en-GB" w:eastAsia="zh-CN"/>
          <w:rPrChange w:id="5269" w:author="Kevin Gu" w:date="2020-05-18T10:36:00Z">
            <w:rPr>
              <w:noProof/>
              <w:lang w:eastAsia="zh-CN"/>
            </w:rPr>
          </w:rPrChange>
        </w:rPr>
        <w:lastRenderedPageBreak/>
        <mc:AlternateContent>
          <mc:Choice Requires="wps">
            <w:drawing>
              <wp:inline distT="0" distB="0" distL="0" distR="0" wp14:anchorId="165FA410" wp14:editId="4E9226B7">
                <wp:extent cx="6188075" cy="4867275"/>
                <wp:effectExtent l="0" t="0" r="22225" b="28575"/>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075" cy="486727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2350561" w14:textId="02E660CE" w:rsidR="0071225F" w:rsidRDefault="0071225F" w:rsidP="00C52C44">
                            <w:pPr>
                              <w:jc w:val="center"/>
                              <w:rPr>
                                <w:ins w:id="5270" w:author="Julio Li [2]" w:date="2020-08-21T16:25:00Z"/>
                                <w:lang w:eastAsia="zh-CN"/>
                              </w:rPr>
                            </w:pPr>
                            <w:ins w:id="5271" w:author="Julio Li" w:date="2020-05-13T17:01:00Z">
                              <w:del w:id="5272" w:author="Julio Li [2]" w:date="2020-09-04T17:58:00Z">
                                <w:r w:rsidDel="008D7E3A">
                                  <w:rPr>
                                    <w:noProof/>
                                  </w:rPr>
                                  <w:drawing>
                                    <wp:inline distT="0" distB="0" distL="0" distR="0" wp14:anchorId="4EBDB343" wp14:editId="5B1C79CE">
                                      <wp:extent cx="1757045" cy="2021840"/>
                                      <wp:effectExtent l="0" t="0" r="952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curity Committee Chart.png"/>
                                              <pic:cNvPicPr/>
                                            </pic:nvPicPr>
                                            <pic:blipFill>
                                              <a:blip r:embed="rId13">
                                                <a:extLst>
                                                  <a:ext uri="{28A0092B-C50C-407E-A947-70E740481C1C}">
                                                    <a14:useLocalDpi xmlns:a14="http://schemas.microsoft.com/office/drawing/2010/main" val="0"/>
                                                  </a:ext>
                                                </a:extLst>
                                              </a:blip>
                                              <a:stretch>
                                                <a:fillRect/>
                                              </a:stretch>
                                            </pic:blipFill>
                                            <pic:spPr>
                                              <a:xfrm>
                                                <a:off x="0" y="0"/>
                                                <a:ext cx="1757045" cy="2021840"/>
                                              </a:xfrm>
                                              <a:prstGeom prst="rect">
                                                <a:avLst/>
                                              </a:prstGeom>
                                            </pic:spPr>
                                          </pic:pic>
                                        </a:graphicData>
                                      </a:graphic>
                                    </wp:inline>
                                  </w:drawing>
                                </w:r>
                              </w:del>
                            </w:ins>
                          </w:p>
                          <w:p w14:paraId="7B29778B" w14:textId="0B7326EA" w:rsidR="0071225F" w:rsidRDefault="0071225F" w:rsidP="00C52C44">
                            <w:pPr>
                              <w:jc w:val="center"/>
                            </w:pPr>
                            <w:ins w:id="5273" w:author="Julio Li [2]" w:date="2020-09-07T12:17:00Z">
                              <w:r>
                                <w:rPr>
                                  <w:noProof/>
                                </w:rPr>
                                <w:drawing>
                                  <wp:inline distT="0" distB="0" distL="0" distR="0" wp14:anchorId="5BA88F69" wp14:editId="2DC025E5">
                                    <wp:extent cx="5996305" cy="44577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curity Committee Chart 2.png"/>
                                            <pic:cNvPicPr/>
                                          </pic:nvPicPr>
                                          <pic:blipFill>
                                            <a:blip r:embed="rId14">
                                              <a:extLst>
                                                <a:ext uri="{28A0092B-C50C-407E-A947-70E740481C1C}">
                                                  <a14:useLocalDpi xmlns:a14="http://schemas.microsoft.com/office/drawing/2010/main" val="0"/>
                                                </a:ext>
                                              </a:extLst>
                                            </a:blip>
                                            <a:stretch>
                                              <a:fillRect/>
                                            </a:stretch>
                                          </pic:blipFill>
                                          <pic:spPr>
                                            <a:xfrm>
                                              <a:off x="0" y="0"/>
                                              <a:ext cx="5996305" cy="4457700"/>
                                            </a:xfrm>
                                            <a:prstGeom prst="rect">
                                              <a:avLst/>
                                            </a:prstGeom>
                                          </pic:spPr>
                                        </pic:pic>
                                      </a:graphicData>
                                    </a:graphic>
                                  </wp:inline>
                                </w:drawing>
                              </w:r>
                            </w:ins>
                          </w:p>
                        </w:txbxContent>
                      </wps:txbx>
                      <wps:bodyPr rot="0" vert="horz" wrap="square" lIns="91440" tIns="45720" rIns="91440" bIns="45720" anchor="t" anchorCtr="0" upright="1">
                        <a:noAutofit/>
                      </wps:bodyPr>
                    </wps:wsp>
                  </a:graphicData>
                </a:graphic>
              </wp:inline>
            </w:drawing>
          </mc:Choice>
          <mc:Fallback>
            <w:pict>
              <v:shape w14:anchorId="165FA410" id="Text Box 5" o:spid="_x0000_s1028" type="#_x0000_t202" style="width:487.25pt;height:3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" filled="f" strokecolor="black [3213]">
                <v:textbox>
                  <w:txbxContent>
                    <w:p w14:paraId="62350561" w14:textId="02E660CE" w:rsidR="0071225F" w:rsidRDefault="0071225F" w:rsidP="00C52C44">
                      <w:pPr>
                        <w:jc w:val="center"/>
                        <w:rPr>
                          <w:ins w:id="5269" w:author="Julio Li [2]" w:date="2020-08-21T16:25:00Z"/>
                          <w:lang w:eastAsia="zh-CN"/>
                        </w:rPr>
                      </w:pPr>
                      <w:ins w:id="5270" w:author="Julio Li" w:date="2020-05-13T17:01:00Z">
                        <w:del w:id="5271" w:author="Julio Li [2]" w:date="2020-09-04T17:58:00Z">
                          <w:r w:rsidDel="008D7E3A">
                            <w:rPr>
                              <w:noProof/>
                            </w:rPr>
                            <w:drawing>
                              <wp:inline distT="0" distB="0" distL="0" distR="0" wp14:anchorId="4EBDB343" wp14:editId="5B1C79CE">
                                <wp:extent cx="1757045" cy="2021840"/>
                                <wp:effectExtent l="0" t="0" r="952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curity Committee Chart.png"/>
                                        <pic:cNvPicPr/>
                                      </pic:nvPicPr>
                                      <pic:blipFill>
                                        <a:blip r:embed="rId15">
                                          <a:extLst>
                                            <a:ext uri="{28A0092B-C50C-407E-A947-70E740481C1C}">
                                              <a14:useLocalDpi xmlns:a14="http://schemas.microsoft.com/office/drawing/2010/main" val="0"/>
                                            </a:ext>
                                          </a:extLst>
                                        </a:blip>
                                        <a:stretch>
                                          <a:fillRect/>
                                        </a:stretch>
                                      </pic:blipFill>
                                      <pic:spPr>
                                        <a:xfrm>
                                          <a:off x="0" y="0"/>
                                          <a:ext cx="1757045" cy="2021840"/>
                                        </a:xfrm>
                                        <a:prstGeom prst="rect">
                                          <a:avLst/>
                                        </a:prstGeom>
                                      </pic:spPr>
                                    </pic:pic>
                                  </a:graphicData>
                                </a:graphic>
                              </wp:inline>
                            </w:drawing>
                          </w:r>
                        </w:del>
                      </w:ins>
                    </w:p>
                    <w:p w14:paraId="7B29778B" w14:textId="0B7326EA" w:rsidR="0071225F" w:rsidRDefault="0071225F" w:rsidP="00C52C44">
                      <w:pPr>
                        <w:jc w:val="center"/>
                      </w:pPr>
                      <w:ins w:id="5272" w:author="Julio Li [2]" w:date="2020-09-07T12:17:00Z">
                        <w:r>
                          <w:rPr>
                            <w:noProof/>
                          </w:rPr>
                          <w:drawing>
                            <wp:inline distT="0" distB="0" distL="0" distR="0" wp14:anchorId="5BA88F69" wp14:editId="2DC025E5">
                              <wp:extent cx="5996305" cy="44577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curity Committee Chart 2.png"/>
                                      <pic:cNvPicPr/>
                                    </pic:nvPicPr>
                                    <pic:blipFill>
                                      <a:blip r:embed="rId16">
                                        <a:extLst>
                                          <a:ext uri="{28A0092B-C50C-407E-A947-70E740481C1C}">
                                            <a14:useLocalDpi xmlns:a14="http://schemas.microsoft.com/office/drawing/2010/main" val="0"/>
                                          </a:ext>
                                        </a:extLst>
                                      </a:blip>
                                      <a:stretch>
                                        <a:fillRect/>
                                      </a:stretch>
                                    </pic:blipFill>
                                    <pic:spPr>
                                      <a:xfrm>
                                        <a:off x="0" y="0"/>
                                        <a:ext cx="5996305" cy="4457700"/>
                                      </a:xfrm>
                                      <a:prstGeom prst="rect">
                                        <a:avLst/>
                                      </a:prstGeom>
                                    </pic:spPr>
                                  </pic:pic>
                                </a:graphicData>
                              </a:graphic>
                            </wp:inline>
                          </w:drawing>
                        </w:r>
                      </w:ins>
                    </w:p>
                  </w:txbxContent>
                </v:textbox>
                <w10:anchorlock/>
              </v:shape>
            </w:pict>
          </mc:Fallback>
        </mc:AlternateContent>
      </w:r>
    </w:p>
    <w:p w14:paraId="082AE3F8" w14:textId="04D99504" w:rsidR="00AA1E18" w:rsidRPr="00876437" w:rsidRDefault="00AA1E18" w:rsidP="00703E57">
      <w:pPr>
        <w:pStyle w:val="Caption"/>
        <w:jc w:val="center"/>
        <w:rPr>
          <w:lang w:val="en-GB" w:eastAsia="zh-CN"/>
          <w:rPrChange w:id="5274" w:author="Kevin Gu" w:date="2020-05-18T10:36:00Z">
            <w:rPr>
              <w:lang w:val="en-US" w:eastAsia="zh-CN"/>
            </w:rPr>
          </w:rPrChange>
        </w:rPr>
      </w:pPr>
      <w:r w:rsidRPr="00876437">
        <w:rPr>
          <w:lang w:val="en-GB"/>
          <w:rPrChange w:id="5275" w:author="Kevin Gu" w:date="2020-05-18T10:36:00Z">
            <w:rPr>
              <w:lang w:val="en-US"/>
            </w:rPr>
          </w:rPrChange>
        </w:rPr>
        <w:t xml:space="preserve">Figure </w:t>
      </w:r>
      <w:r w:rsidRPr="00876437">
        <w:rPr>
          <w:lang w:val="en-GB"/>
          <w:rPrChange w:id="5276" w:author="Kevin Gu" w:date="2020-05-18T10:36:00Z">
            <w:rPr/>
          </w:rPrChange>
        </w:rPr>
        <w:fldChar w:fldCharType="begin"/>
      </w:r>
      <w:r w:rsidRPr="00876437">
        <w:rPr>
          <w:lang w:val="en-GB"/>
          <w:rPrChange w:id="5277" w:author="Kevin Gu" w:date="2020-05-18T10:36:00Z">
            <w:rPr>
              <w:lang w:val="en-US"/>
            </w:rPr>
          </w:rPrChange>
        </w:rPr>
        <w:instrText xml:space="preserve"> SEQ Figure \* ARABIC </w:instrText>
      </w:r>
      <w:r w:rsidRPr="00876437">
        <w:rPr>
          <w:lang w:val="en-GB"/>
          <w:rPrChange w:id="5278" w:author="Kevin Gu" w:date="2020-05-18T10:36:00Z">
            <w:rPr/>
          </w:rPrChange>
        </w:rPr>
        <w:fldChar w:fldCharType="separate"/>
      </w:r>
      <w:r w:rsidR="00F20899" w:rsidRPr="00876437">
        <w:rPr>
          <w:noProof/>
          <w:lang w:val="en-GB"/>
          <w:rPrChange w:id="5279" w:author="Kevin Gu" w:date="2020-05-18T10:36:00Z">
            <w:rPr>
              <w:noProof/>
              <w:lang w:val="en-US"/>
            </w:rPr>
          </w:rPrChange>
        </w:rPr>
        <w:t>2</w:t>
      </w:r>
      <w:r w:rsidRPr="00876437">
        <w:rPr>
          <w:lang w:val="en-GB"/>
          <w:rPrChange w:id="5280" w:author="Kevin Gu" w:date="2020-05-18T10:36:00Z">
            <w:rPr/>
          </w:rPrChange>
        </w:rPr>
        <w:fldChar w:fldCharType="end"/>
      </w:r>
      <w:r w:rsidRPr="00876437">
        <w:rPr>
          <w:lang w:val="en-GB"/>
          <w:rPrChange w:id="5281" w:author="Kevin Gu" w:date="2020-05-18T10:36:00Z">
            <w:rPr>
              <w:lang w:val="en-US"/>
            </w:rPr>
          </w:rPrChange>
        </w:rPr>
        <w:t xml:space="preserve"> </w:t>
      </w:r>
      <w:r w:rsidR="002772C8" w:rsidRPr="00876437">
        <w:rPr>
          <w:lang w:val="en-GB"/>
          <w:rPrChange w:id="5282" w:author="Kevin Gu" w:date="2020-05-18T10:36:00Z">
            <w:rPr>
              <w:lang w:val="en-US"/>
            </w:rPr>
          </w:rPrChange>
        </w:rPr>
        <w:t>CTWY</w:t>
      </w:r>
      <w:r w:rsidRPr="00876437">
        <w:rPr>
          <w:lang w:val="en-GB"/>
          <w:rPrChange w:id="5283" w:author="Kevin Gu" w:date="2020-05-18T10:36:00Z">
            <w:rPr>
              <w:lang w:val="en-US"/>
            </w:rPr>
          </w:rPrChange>
        </w:rPr>
        <w:t xml:space="preserve"> security committee</w:t>
      </w:r>
    </w:p>
    <w:p w14:paraId="4E3E9F8F" w14:textId="29C5DB1C" w:rsidR="00470BF7" w:rsidRPr="00876437" w:rsidRDefault="00470BF7" w:rsidP="00181CF1">
      <w:pPr>
        <w:rPr>
          <w:lang w:val="en-GB" w:eastAsia="zh-CN"/>
          <w:rPrChange w:id="5284" w:author="Kevin Gu" w:date="2020-05-18T10:36:00Z">
            <w:rPr>
              <w:lang w:val="en-US" w:eastAsia="zh-CN"/>
            </w:rPr>
          </w:rPrChange>
        </w:rPr>
      </w:pPr>
      <w:r w:rsidRPr="00876437">
        <w:rPr>
          <w:lang w:val="en-GB" w:eastAsia="zh-CN"/>
          <w:rPrChange w:id="5285" w:author="Kevin Gu" w:date="2020-05-18T10:36:00Z">
            <w:rPr>
              <w:lang w:val="en-US" w:eastAsia="zh-CN"/>
            </w:rPr>
          </w:rPrChange>
        </w:rPr>
        <w:t>The Security Committee is responsible for the operation and maintenance of information security management system.</w:t>
      </w:r>
      <w:ins w:id="5286" w:author="Julio Li [2]" w:date="2020-09-07T10:30:00Z">
        <w:r w:rsidR="00C457B4">
          <w:rPr>
            <w:lang w:val="en-GB" w:eastAsia="zh-CN"/>
          </w:rPr>
          <w:t xml:space="preserve"> The security committee meeting will be held monthly.</w:t>
        </w:r>
      </w:ins>
    </w:p>
    <w:p w14:paraId="537BFFFF" w14:textId="546A975B" w:rsidR="00977C2A" w:rsidRPr="00876437" w:rsidRDefault="00977C2A" w:rsidP="00181CF1">
      <w:pPr>
        <w:rPr>
          <w:lang w:val="en-GB" w:eastAsia="zh-CN"/>
          <w:rPrChange w:id="5287" w:author="Kevin Gu" w:date="2020-05-18T10:36:00Z">
            <w:rPr>
              <w:lang w:val="en-US" w:eastAsia="zh-CN"/>
            </w:rPr>
          </w:rPrChange>
        </w:rPr>
      </w:pPr>
      <w:commentRangeStart w:id="5288"/>
      <w:commentRangeStart w:id="5289"/>
      <w:commentRangeStart w:id="5290"/>
      <w:r w:rsidRPr="00876437">
        <w:rPr>
          <w:rFonts w:hint="eastAsia"/>
          <w:lang w:val="en-GB" w:eastAsia="zh-CN"/>
          <w:rPrChange w:id="5291" w:author="Kevin Gu" w:date="2020-05-18T10:36:00Z">
            <w:rPr>
              <w:rFonts w:hint="eastAsia"/>
              <w:lang w:val="en-US" w:eastAsia="zh-CN"/>
            </w:rPr>
          </w:rPrChange>
        </w:rPr>
        <w:t>安全委员会负责对信息安全管理系统的运行和维护。</w:t>
      </w:r>
      <w:commentRangeEnd w:id="5288"/>
      <w:ins w:id="5292" w:author="Julio Li [2]" w:date="2020-09-07T10:30:00Z">
        <w:r w:rsidR="00C457B4">
          <w:rPr>
            <w:rFonts w:hint="eastAsia"/>
            <w:lang w:val="en-US" w:eastAsia="zh-CN"/>
          </w:rPr>
          <w:t>安全委员会</w:t>
        </w:r>
      </w:ins>
      <w:ins w:id="5293" w:author="Julio Li [2]" w:date="2020-09-07T10:31:00Z">
        <w:r w:rsidR="00C457B4">
          <w:rPr>
            <w:rFonts w:hint="eastAsia"/>
            <w:lang w:val="en-US" w:eastAsia="zh-CN"/>
          </w:rPr>
          <w:t>会议每月召开一次。</w:t>
        </w:r>
      </w:ins>
      <w:r w:rsidR="00C751A1">
        <w:rPr>
          <w:rStyle w:val="CommentReference"/>
        </w:rPr>
        <w:commentReference w:id="5288"/>
      </w:r>
      <w:commentRangeEnd w:id="5289"/>
      <w:r w:rsidR="0009137B">
        <w:rPr>
          <w:rStyle w:val="CommentReference"/>
        </w:rPr>
        <w:commentReference w:id="5289"/>
      </w:r>
      <w:commentRangeEnd w:id="5290"/>
      <w:r w:rsidR="00602278">
        <w:rPr>
          <w:rStyle w:val="CommentReference"/>
        </w:rPr>
        <w:commentReference w:id="5290"/>
      </w:r>
    </w:p>
    <w:p w14:paraId="5718CBAD" w14:textId="77777777" w:rsidR="00181CF1" w:rsidRPr="00876437" w:rsidRDefault="00181CF1" w:rsidP="00181CF1">
      <w:pPr>
        <w:rPr>
          <w:lang w:val="en-GB" w:eastAsia="zh-CN"/>
          <w:rPrChange w:id="5294" w:author="Kevin Gu" w:date="2020-05-18T10:36:00Z">
            <w:rPr>
              <w:lang w:val="en-US" w:eastAsia="zh-CN"/>
            </w:rPr>
          </w:rPrChange>
        </w:rPr>
      </w:pPr>
    </w:p>
    <w:p w14:paraId="6D4A9738" w14:textId="3C5EA5E0" w:rsidR="00F3637A" w:rsidRPr="00876437" w:rsidDel="006257F2" w:rsidRDefault="00F3637A">
      <w:pPr>
        <w:pStyle w:val="Title2"/>
        <w:rPr>
          <w:del w:id="5295" w:author="Julio Li" w:date="2020-05-13T17:06:00Z"/>
          <w:lang w:val="en-GB"/>
          <w:rPrChange w:id="5296" w:author="Kevin Gu" w:date="2020-05-18T10:36:00Z">
            <w:rPr>
              <w:del w:id="5297" w:author="Julio Li" w:date="2020-05-13T17:06:00Z"/>
            </w:rPr>
          </w:rPrChange>
        </w:rPr>
      </w:pPr>
      <w:commentRangeStart w:id="5298"/>
      <w:commentRangeStart w:id="5299"/>
      <w:commentRangeStart w:id="5300"/>
      <w:commentRangeStart w:id="5301"/>
      <w:del w:id="5302" w:author="Julio Li" w:date="2020-05-13T17:09:00Z">
        <w:r w:rsidRPr="00876437" w:rsidDel="006257F2">
          <w:rPr>
            <w:b w:val="0"/>
            <w:bCs w:val="0"/>
            <w:lang w:val="en-GB"/>
            <w:rPrChange w:id="5303" w:author="Kevin Gu" w:date="2020-05-18T10:36:00Z">
              <w:rPr>
                <w:b w:val="0"/>
                <w:bCs w:val="0"/>
              </w:rPr>
            </w:rPrChange>
          </w:rPr>
          <w:delText>Secur</w:delText>
        </w:r>
      </w:del>
      <w:del w:id="5304" w:author="Julio Li" w:date="2020-05-13T17:08:00Z">
        <w:r w:rsidRPr="00876437" w:rsidDel="006257F2">
          <w:rPr>
            <w:b w:val="0"/>
            <w:bCs w:val="0"/>
            <w:lang w:val="en-GB"/>
            <w:rPrChange w:id="5305" w:author="Kevin Gu" w:date="2020-05-18T10:36:00Z">
              <w:rPr>
                <w:b w:val="0"/>
                <w:bCs w:val="0"/>
              </w:rPr>
            </w:rPrChange>
          </w:rPr>
          <w:delText>ity</w:delText>
        </w:r>
        <w:r w:rsidR="00B5050C" w:rsidRPr="00876437" w:rsidDel="006257F2">
          <w:rPr>
            <w:b w:val="0"/>
            <w:bCs w:val="0"/>
            <w:lang w:val="en-GB"/>
            <w:rPrChange w:id="5306" w:author="Kevin Gu" w:date="2020-05-18T10:36:00Z">
              <w:rPr>
                <w:b w:val="0"/>
                <w:bCs w:val="0"/>
              </w:rPr>
            </w:rPrChange>
          </w:rPr>
          <w:delText xml:space="preserve"> Committee</w:delText>
        </w:r>
        <w:r w:rsidRPr="00876437" w:rsidDel="006257F2">
          <w:rPr>
            <w:b w:val="0"/>
            <w:bCs w:val="0"/>
            <w:lang w:val="en-GB"/>
            <w:rPrChange w:id="5307" w:author="Kevin Gu" w:date="2020-05-18T10:36:00Z">
              <w:rPr>
                <w:b w:val="0"/>
                <w:bCs w:val="0"/>
              </w:rPr>
            </w:rPrChange>
          </w:rPr>
          <w:delText xml:space="preserve"> Responsibilities</w:delText>
        </w:r>
        <w:r w:rsidR="00977C2A" w:rsidRPr="00876437" w:rsidDel="006257F2">
          <w:rPr>
            <w:b w:val="0"/>
            <w:bCs w:val="0"/>
            <w:lang w:val="en-GB"/>
            <w:rPrChange w:id="5308" w:author="Kevin Gu" w:date="2020-05-18T10:36:00Z">
              <w:rPr>
                <w:b w:val="0"/>
                <w:bCs w:val="0"/>
              </w:rPr>
            </w:rPrChange>
          </w:rPr>
          <w:delText xml:space="preserve"> </w:delText>
        </w:r>
        <w:r w:rsidR="00977C2A" w:rsidRPr="00876437" w:rsidDel="006257F2">
          <w:rPr>
            <w:rFonts w:hint="eastAsia"/>
            <w:b w:val="0"/>
            <w:bCs w:val="0"/>
            <w:lang w:val="en-GB" w:eastAsia="zh-CN"/>
            <w:rPrChange w:id="5309" w:author="Kevin Gu" w:date="2020-05-18T10:36:00Z">
              <w:rPr>
                <w:rFonts w:hint="eastAsia"/>
                <w:b w:val="0"/>
                <w:bCs w:val="0"/>
                <w:lang w:eastAsia="zh-CN"/>
              </w:rPr>
            </w:rPrChange>
          </w:rPr>
          <w:delText>安全委员会职责</w:delText>
        </w:r>
        <w:commentRangeEnd w:id="5298"/>
        <w:r w:rsidR="00D86707" w:rsidRPr="00876437" w:rsidDel="006257F2">
          <w:rPr>
            <w:rStyle w:val="CommentReference"/>
            <w:lang w:val="en-GB"/>
            <w:rPrChange w:id="5310" w:author="Kevin Gu" w:date="2020-05-18T10:36:00Z">
              <w:rPr>
                <w:rStyle w:val="CommentReference"/>
              </w:rPr>
            </w:rPrChange>
          </w:rPr>
          <w:commentReference w:id="5298"/>
        </w:r>
      </w:del>
      <w:bookmarkStart w:id="5311" w:name="_Toc40965092"/>
      <w:bookmarkStart w:id="5312" w:name="_Toc40965447"/>
      <w:bookmarkStart w:id="5313" w:name="_Toc40965800"/>
      <w:bookmarkStart w:id="5314" w:name="_Toc40966152"/>
      <w:bookmarkStart w:id="5315" w:name="_Toc40966505"/>
      <w:bookmarkStart w:id="5316" w:name="_Toc40966857"/>
      <w:bookmarkStart w:id="5317" w:name="_Toc40967211"/>
      <w:bookmarkStart w:id="5318" w:name="_Toc40967565"/>
      <w:bookmarkStart w:id="5319" w:name="_Toc40967919"/>
      <w:bookmarkStart w:id="5320" w:name="_Toc40968273"/>
      <w:bookmarkStart w:id="5321" w:name="_Toc40969329"/>
      <w:bookmarkStart w:id="5322" w:name="_Toc40969685"/>
      <w:bookmarkStart w:id="5323" w:name="_Toc43387069"/>
      <w:bookmarkEnd w:id="5311"/>
      <w:bookmarkEnd w:id="5312"/>
      <w:bookmarkEnd w:id="5313"/>
      <w:bookmarkEnd w:id="5314"/>
      <w:bookmarkEnd w:id="5315"/>
      <w:bookmarkEnd w:id="5316"/>
      <w:bookmarkEnd w:id="5317"/>
      <w:bookmarkEnd w:id="5318"/>
      <w:bookmarkEnd w:id="5319"/>
      <w:bookmarkEnd w:id="5320"/>
      <w:bookmarkEnd w:id="5321"/>
      <w:bookmarkEnd w:id="5322"/>
      <w:bookmarkEnd w:id="5323"/>
    </w:p>
    <w:p w14:paraId="6457803E" w14:textId="1F66AD72" w:rsidR="006257F2" w:rsidRPr="00876437" w:rsidRDefault="006257F2" w:rsidP="006257F2">
      <w:pPr>
        <w:pStyle w:val="Title2"/>
        <w:rPr>
          <w:ins w:id="5324" w:author="Julio Li" w:date="2020-05-13T17:10:00Z"/>
          <w:lang w:val="en-GB"/>
          <w:rPrChange w:id="5325" w:author="Kevin Gu" w:date="2020-05-18T10:36:00Z">
            <w:rPr>
              <w:ins w:id="5326" w:author="Julio Li" w:date="2020-05-13T17:10:00Z"/>
            </w:rPr>
          </w:rPrChange>
        </w:rPr>
      </w:pPr>
      <w:bookmarkStart w:id="5327" w:name="_Toc43387070"/>
      <w:ins w:id="5328" w:author="Julio Li" w:date="2020-05-13T17:08:00Z">
        <w:r w:rsidRPr="00876437">
          <w:rPr>
            <w:lang w:val="en-GB"/>
            <w:rPrChange w:id="5329" w:author="Kevin Gu" w:date="2020-05-18T10:36:00Z">
              <w:rPr/>
            </w:rPrChange>
          </w:rPr>
          <w:t xml:space="preserve">Security Committee Responsibilities </w:t>
        </w:r>
        <w:r w:rsidRPr="00876437">
          <w:rPr>
            <w:rFonts w:hint="eastAsia"/>
            <w:lang w:val="en-GB" w:eastAsia="zh-CN"/>
            <w:rPrChange w:id="5330" w:author="Kevin Gu" w:date="2020-05-18T10:36:00Z">
              <w:rPr>
                <w:rFonts w:hint="eastAsia"/>
                <w:lang w:eastAsia="zh-CN"/>
              </w:rPr>
            </w:rPrChange>
          </w:rPr>
          <w:t>安全委员会职责</w:t>
        </w:r>
      </w:ins>
      <w:bookmarkEnd w:id="5327"/>
      <w:commentRangeEnd w:id="5299"/>
      <w:r w:rsidR="00181D24">
        <w:rPr>
          <w:rStyle w:val="CommentReference"/>
          <w:rFonts w:asciiTheme="minorHAnsi" w:eastAsiaTheme="minorEastAsia" w:hAnsiTheme="minorHAnsi" w:cstheme="minorBidi"/>
          <w:b w:val="0"/>
          <w:bCs w:val="0"/>
          <w:noProof w:val="0"/>
          <w:color w:val="auto"/>
          <w:lang w:val="es-ES" w:eastAsia="es-ES"/>
        </w:rPr>
        <w:commentReference w:id="5299"/>
      </w:r>
      <w:commentRangeEnd w:id="5300"/>
      <w:r w:rsidR="0009137B">
        <w:rPr>
          <w:rStyle w:val="CommentReference"/>
          <w:rFonts w:asciiTheme="minorHAnsi" w:eastAsiaTheme="minorEastAsia" w:hAnsiTheme="minorHAnsi" w:cstheme="minorBidi"/>
          <w:b w:val="0"/>
          <w:bCs w:val="0"/>
          <w:noProof w:val="0"/>
          <w:color w:val="auto"/>
          <w:lang w:val="es-ES" w:eastAsia="es-ES"/>
        </w:rPr>
        <w:commentReference w:id="5300"/>
      </w:r>
      <w:commentRangeEnd w:id="5301"/>
      <w:r w:rsidR="00602278">
        <w:rPr>
          <w:rStyle w:val="CommentReference"/>
          <w:rFonts w:asciiTheme="minorHAnsi" w:eastAsiaTheme="minorEastAsia" w:hAnsiTheme="minorHAnsi" w:cstheme="minorBidi"/>
          <w:b w:val="0"/>
          <w:bCs w:val="0"/>
          <w:noProof w:val="0"/>
          <w:color w:val="auto"/>
          <w:lang w:val="es-ES" w:eastAsia="es-ES"/>
        </w:rPr>
        <w:commentReference w:id="5301"/>
      </w:r>
    </w:p>
    <w:p w14:paraId="4118B645" w14:textId="2429F1A5" w:rsidR="006257F2" w:rsidRPr="00876437" w:rsidDel="00602278" w:rsidRDefault="006257F2" w:rsidP="006257F2">
      <w:pPr>
        <w:pStyle w:val="Title3"/>
        <w:rPr>
          <w:ins w:id="5331" w:author="Julio Li" w:date="2020-05-13T17:10:00Z"/>
          <w:del w:id="5332" w:author="Julio Li [2]" w:date="2020-09-04T18:11:00Z"/>
          <w:lang w:val="en-GB"/>
          <w:rPrChange w:id="5333" w:author="Kevin Gu" w:date="2020-05-18T10:36:00Z">
            <w:rPr>
              <w:ins w:id="5334" w:author="Julio Li" w:date="2020-05-13T17:10:00Z"/>
              <w:del w:id="5335" w:author="Julio Li [2]" w:date="2020-09-04T18:11:00Z"/>
            </w:rPr>
          </w:rPrChange>
        </w:rPr>
      </w:pPr>
      <w:ins w:id="5336" w:author="Julio Li" w:date="2020-05-13T17:10:00Z">
        <w:del w:id="5337" w:author="Julio Li [2]" w:date="2020-09-04T18:11:00Z">
          <w:r w:rsidRPr="00876437" w:rsidDel="00602278">
            <w:rPr>
              <w:lang w:val="en-GB"/>
              <w:rPrChange w:id="5338" w:author="Kevin Gu" w:date="2020-05-18T10:36:00Z">
                <w:rPr/>
              </w:rPrChange>
            </w:rPr>
            <w:delText>Security Director/CISO</w:delText>
          </w:r>
          <w:r w:rsidRPr="00876437" w:rsidDel="00602278">
            <w:rPr>
              <w:rFonts w:hint="eastAsia"/>
              <w:lang w:val="en-GB"/>
              <w:rPrChange w:id="5339" w:author="Kevin Gu" w:date="2020-05-18T10:36:00Z">
                <w:rPr>
                  <w:rFonts w:hint="eastAsia"/>
                </w:rPr>
              </w:rPrChange>
            </w:rPr>
            <w:delText>安全总监</w:delText>
          </w:r>
          <w:r w:rsidRPr="00876437" w:rsidDel="00602278">
            <w:rPr>
              <w:lang w:val="en-GB"/>
              <w:rPrChange w:id="5340" w:author="Kevin Gu" w:date="2020-05-18T10:36:00Z">
                <w:rPr/>
              </w:rPrChange>
            </w:rPr>
            <w:delText>/</w:delText>
          </w:r>
          <w:r w:rsidRPr="00876437" w:rsidDel="00602278">
            <w:rPr>
              <w:rFonts w:hint="eastAsia"/>
              <w:lang w:val="en-GB"/>
              <w:rPrChange w:id="5341" w:author="Kevin Gu" w:date="2020-05-18T10:36:00Z">
                <w:rPr>
                  <w:rFonts w:hint="eastAsia"/>
                </w:rPr>
              </w:rPrChange>
            </w:rPr>
            <w:delText>首席信息安全运营官</w:delText>
          </w:r>
        </w:del>
      </w:ins>
    </w:p>
    <w:p w14:paraId="4862E175" w14:textId="3C1C24D5" w:rsidR="006257F2" w:rsidRPr="00876437" w:rsidDel="00602278" w:rsidRDefault="006257F2" w:rsidP="006257F2">
      <w:pPr>
        <w:rPr>
          <w:ins w:id="5342" w:author="Julio Li" w:date="2020-05-13T17:10:00Z"/>
          <w:del w:id="5343" w:author="Julio Li [2]" w:date="2020-09-04T18:11:00Z"/>
          <w:lang w:val="en-GB"/>
          <w:rPrChange w:id="5344" w:author="Kevin Gu" w:date="2020-05-18T10:36:00Z">
            <w:rPr>
              <w:ins w:id="5345" w:author="Julio Li" w:date="2020-05-13T17:10:00Z"/>
              <w:del w:id="5346" w:author="Julio Li [2]" w:date="2020-09-04T18:11:00Z"/>
            </w:rPr>
          </w:rPrChange>
        </w:rPr>
      </w:pPr>
      <w:ins w:id="5347" w:author="Julio Li" w:date="2020-05-13T17:10:00Z">
        <w:del w:id="5348" w:author="Julio Li [2]" w:date="2020-09-04T18:11:00Z">
          <w:r w:rsidRPr="00876437" w:rsidDel="00602278">
            <w:rPr>
              <w:lang w:val="en-GB"/>
              <w:rPrChange w:id="5349" w:author="Kevin Gu" w:date="2020-05-18T10:36:00Z">
                <w:rPr/>
              </w:rPrChange>
            </w:rPr>
            <w:delText>The Security Director/CISO is responsible for ensuring the implementation and continuing compliance of the Security Management System within a specified geographic area. Also, he is responsible for the coporate</w:delText>
          </w:r>
        </w:del>
      </w:ins>
      <w:ins w:id="5350" w:author="Kevin Gu" w:date="2020-05-18T10:43:00Z">
        <w:del w:id="5351" w:author="Julio Li [2]" w:date="2020-09-04T18:11:00Z">
          <w:r w:rsidR="00C57972" w:rsidRPr="00876437" w:rsidDel="00602278">
            <w:rPr>
              <w:lang w:val="en-GB"/>
            </w:rPr>
            <w:delText>corporate</w:delText>
          </w:r>
        </w:del>
      </w:ins>
      <w:ins w:id="5352" w:author="Julio Li" w:date="2020-05-13T17:10:00Z">
        <w:del w:id="5353" w:author="Julio Li [2]" w:date="2020-09-04T18:11:00Z">
          <w:r w:rsidRPr="00876437" w:rsidDel="00602278">
            <w:rPr>
              <w:lang w:val="en-GB"/>
              <w:rPrChange w:id="5354" w:author="Kevin Gu" w:date="2020-05-18T10:36:00Z">
                <w:rPr/>
              </w:rPrChange>
            </w:rPr>
            <w:delText xml:space="preserve"> and customers</w:delText>
          </w:r>
        </w:del>
      </w:ins>
      <w:ins w:id="5355" w:author="Kevin Gu" w:date="2020-05-18T10:43:00Z">
        <w:del w:id="5356" w:author="Julio Li [2]" w:date="2020-09-04T18:11:00Z">
          <w:r w:rsidR="00C57972" w:rsidDel="00602278">
            <w:rPr>
              <w:lang w:val="en-GB"/>
            </w:rPr>
            <w:delText>’</w:delText>
          </w:r>
        </w:del>
      </w:ins>
      <w:ins w:id="5357" w:author="Julio Li" w:date="2020-05-13T17:10:00Z">
        <w:del w:id="5358" w:author="Julio Li [2]" w:date="2020-09-04T18:11:00Z">
          <w:r w:rsidRPr="00876437" w:rsidDel="00602278">
            <w:rPr>
              <w:lang w:val="en-GB"/>
              <w:rPrChange w:id="5359" w:author="Kevin Gu" w:date="2020-05-18T10:36:00Z">
                <w:rPr/>
              </w:rPrChange>
            </w:rPr>
            <w:delText>`s assets and Information Security Management.</w:delText>
          </w:r>
        </w:del>
      </w:ins>
      <w:ins w:id="5360" w:author="Kevin Gu" w:date="2020-05-18T10:43:00Z">
        <w:del w:id="5361" w:author="Julio Li [2]" w:date="2020-09-04T18:11:00Z">
          <w:r w:rsidR="00C57972" w:rsidDel="00602278">
            <w:rPr>
              <w:lang w:val="en-GB"/>
            </w:rPr>
            <w:delText xml:space="preserve"> </w:delText>
          </w:r>
        </w:del>
      </w:ins>
      <w:ins w:id="5362" w:author="Julio Li" w:date="2020-05-13T17:10:00Z">
        <w:del w:id="5363" w:author="Julio Li [2]" w:date="2020-09-04T18:11:00Z">
          <w:r w:rsidRPr="00876437" w:rsidDel="00602278">
            <w:rPr>
              <w:lang w:val="en-GB"/>
              <w:rPrChange w:id="5364" w:author="Kevin Gu" w:date="2020-05-18T10:36:00Z">
                <w:rPr/>
              </w:rPrChange>
            </w:rPr>
            <w:delText xml:space="preserve">He reports directly to the General Manager.  He will supervise the obtaining and renewal of accreditation issued by regulatory bodies, where necessary providing support to the plants within the region.  </w:delText>
          </w:r>
        </w:del>
      </w:ins>
    </w:p>
    <w:p w14:paraId="7EEE57F8" w14:textId="29C8C305" w:rsidR="006257F2" w:rsidRPr="00876437" w:rsidDel="00602278" w:rsidRDefault="006257F2" w:rsidP="006257F2">
      <w:pPr>
        <w:rPr>
          <w:ins w:id="5365" w:author="Julio Li" w:date="2020-05-13T17:10:00Z"/>
          <w:del w:id="5366" w:author="Julio Li [2]" w:date="2020-09-04T18:11:00Z"/>
          <w:lang w:val="en-GB"/>
          <w:rPrChange w:id="5367" w:author="Kevin Gu" w:date="2020-05-18T10:36:00Z">
            <w:rPr>
              <w:ins w:id="5368" w:author="Julio Li" w:date="2020-05-13T17:10:00Z"/>
              <w:del w:id="5369" w:author="Julio Li [2]" w:date="2020-09-04T18:11:00Z"/>
            </w:rPr>
          </w:rPrChange>
        </w:rPr>
      </w:pPr>
      <w:ins w:id="5370" w:author="Julio Li" w:date="2020-05-13T17:10:00Z">
        <w:del w:id="5371" w:author="Julio Li [2]" w:date="2020-09-04T18:11:00Z">
          <w:r w:rsidRPr="00876437" w:rsidDel="00602278">
            <w:rPr>
              <w:rFonts w:hint="eastAsia"/>
              <w:lang w:val="en-GB"/>
              <w:rPrChange w:id="5372" w:author="Kevin Gu" w:date="2020-05-18T10:36:00Z">
                <w:rPr>
                  <w:rFonts w:hint="eastAsia"/>
                </w:rPr>
              </w:rPrChange>
            </w:rPr>
            <w:delText>安全总监</w:delText>
          </w:r>
          <w:r w:rsidRPr="00876437" w:rsidDel="00602278">
            <w:rPr>
              <w:lang w:val="en-GB"/>
              <w:rPrChange w:id="5373" w:author="Kevin Gu" w:date="2020-05-18T10:36:00Z">
                <w:rPr/>
              </w:rPrChange>
            </w:rPr>
            <w:delText>/</w:delText>
          </w:r>
          <w:r w:rsidRPr="00876437" w:rsidDel="00602278">
            <w:rPr>
              <w:rFonts w:hint="eastAsia"/>
              <w:lang w:val="en-GB"/>
              <w:rPrChange w:id="5374" w:author="Kevin Gu" w:date="2020-05-18T10:36:00Z">
                <w:rPr>
                  <w:rFonts w:hint="eastAsia"/>
                </w:rPr>
              </w:rPrChange>
            </w:rPr>
            <w:delText>首席信息安全官负责确保安全管理体系在各个指定区域的有效执行和持续遵守。对公司及客户的财产及信息安全负责，他直接向总经理汇报。他负责监督认证机构需求的获取以及更新，并提供区域内所需的支持。</w:delText>
          </w:r>
        </w:del>
      </w:ins>
    </w:p>
    <w:p w14:paraId="7015B307" w14:textId="45043C20" w:rsidR="006257F2" w:rsidRPr="00876437" w:rsidDel="00602278" w:rsidRDefault="006257F2" w:rsidP="006257F2">
      <w:pPr>
        <w:pStyle w:val="Title3"/>
        <w:rPr>
          <w:ins w:id="5375" w:author="Julio Li" w:date="2020-05-13T17:11:00Z"/>
          <w:del w:id="5376" w:author="Julio Li [2]" w:date="2020-09-04T18:11:00Z"/>
          <w:lang w:val="en-GB"/>
          <w:rPrChange w:id="5377" w:author="Kevin Gu" w:date="2020-05-18T10:36:00Z">
            <w:rPr>
              <w:ins w:id="5378" w:author="Julio Li" w:date="2020-05-13T17:11:00Z"/>
              <w:del w:id="5379" w:author="Julio Li [2]" w:date="2020-09-04T18:11:00Z"/>
            </w:rPr>
          </w:rPrChange>
        </w:rPr>
      </w:pPr>
      <w:commentRangeStart w:id="5380"/>
      <w:commentRangeStart w:id="5381"/>
      <w:ins w:id="5382" w:author="Julio Li" w:date="2020-05-13T17:11:00Z">
        <w:del w:id="5383" w:author="Julio Li [2]" w:date="2020-09-04T18:11:00Z">
          <w:r w:rsidRPr="00876437" w:rsidDel="00602278">
            <w:rPr>
              <w:lang w:val="en-GB"/>
              <w:rPrChange w:id="5384" w:author="Kevin Gu" w:date="2020-05-18T10:36:00Z">
                <w:rPr/>
              </w:rPrChange>
            </w:rPr>
            <w:delText>Back-up Security Director/CISO</w:delText>
          </w:r>
          <w:r w:rsidRPr="00876437" w:rsidDel="00602278">
            <w:rPr>
              <w:rFonts w:hint="eastAsia"/>
              <w:lang w:val="en-GB"/>
              <w:rPrChange w:id="5385" w:author="Kevin Gu" w:date="2020-05-18T10:36:00Z">
                <w:rPr>
                  <w:rFonts w:hint="eastAsia"/>
                </w:rPr>
              </w:rPrChange>
            </w:rPr>
            <w:delText>安全总监</w:delText>
          </w:r>
          <w:r w:rsidRPr="00876437" w:rsidDel="00602278">
            <w:rPr>
              <w:lang w:val="en-GB"/>
              <w:rPrChange w:id="5386" w:author="Kevin Gu" w:date="2020-05-18T10:36:00Z">
                <w:rPr/>
              </w:rPrChange>
            </w:rPr>
            <w:delText>/</w:delText>
          </w:r>
          <w:r w:rsidRPr="00876437" w:rsidDel="00602278">
            <w:rPr>
              <w:rFonts w:hint="eastAsia"/>
              <w:lang w:val="en-GB"/>
              <w:rPrChange w:id="5387" w:author="Kevin Gu" w:date="2020-05-18T10:36:00Z">
                <w:rPr>
                  <w:rFonts w:hint="eastAsia"/>
                </w:rPr>
              </w:rPrChange>
            </w:rPr>
            <w:delText>首席信息安全官替补</w:delText>
          </w:r>
        </w:del>
      </w:ins>
    </w:p>
    <w:p w14:paraId="1FBF0386" w14:textId="393CEA86" w:rsidR="006257F2" w:rsidRPr="00876437" w:rsidDel="00602278" w:rsidRDefault="006257F2" w:rsidP="006257F2">
      <w:pPr>
        <w:rPr>
          <w:ins w:id="5388" w:author="Julio Li" w:date="2020-05-13T17:11:00Z"/>
          <w:del w:id="5389" w:author="Julio Li [2]" w:date="2020-09-04T18:11:00Z"/>
          <w:lang w:val="en-GB"/>
          <w:rPrChange w:id="5390" w:author="Kevin Gu" w:date="2020-05-18T10:36:00Z">
            <w:rPr>
              <w:ins w:id="5391" w:author="Julio Li" w:date="2020-05-13T17:11:00Z"/>
              <w:del w:id="5392" w:author="Julio Li [2]" w:date="2020-09-04T18:11:00Z"/>
            </w:rPr>
          </w:rPrChange>
        </w:rPr>
      </w:pPr>
      <w:ins w:id="5393" w:author="Julio Li" w:date="2020-05-13T17:11:00Z">
        <w:del w:id="5394" w:author="Julio Li [2]" w:date="2020-09-04T18:11:00Z">
          <w:r w:rsidRPr="00876437" w:rsidDel="00602278">
            <w:rPr>
              <w:lang w:val="en-GB"/>
              <w:rPrChange w:id="5395" w:author="Kevin Gu" w:date="2020-05-18T10:36:00Z">
                <w:rPr/>
              </w:rPrChange>
            </w:rPr>
            <w:delText>The Back-up Security Director/CISO</w:delText>
          </w:r>
        </w:del>
      </w:ins>
      <w:ins w:id="5396" w:author="Kevin Gu" w:date="2020-05-18T10:43:00Z">
        <w:del w:id="5397" w:author="Julio Li [2]" w:date="2020-09-04T18:11:00Z">
          <w:r w:rsidR="00C57972" w:rsidDel="00602278">
            <w:rPr>
              <w:lang w:val="en-GB"/>
            </w:rPr>
            <w:delText xml:space="preserve"> </w:delText>
          </w:r>
        </w:del>
      </w:ins>
      <w:ins w:id="5398" w:author="Julio Li" w:date="2020-05-13T17:11:00Z">
        <w:del w:id="5399" w:author="Julio Li [2]" w:date="2020-09-04T18:11:00Z">
          <w:r w:rsidRPr="00876437" w:rsidDel="00602278">
            <w:rPr>
              <w:lang w:val="en-GB"/>
              <w:rPrChange w:id="5400" w:author="Kevin Gu" w:date="2020-05-18T10:36:00Z">
                <w:rPr/>
              </w:rPrChange>
            </w:rPr>
            <w:delText>is qualified and empowered to act upon critical security events in the event the CISO is not available.</w:delText>
          </w:r>
        </w:del>
      </w:ins>
      <w:ins w:id="5401" w:author="Kevin Gu" w:date="2020-05-18T10:43:00Z">
        <w:del w:id="5402" w:author="Julio Li [2]" w:date="2020-09-04T18:11:00Z">
          <w:r w:rsidR="00C57972" w:rsidDel="00602278">
            <w:rPr>
              <w:lang w:val="en-GB"/>
            </w:rPr>
            <w:delText xml:space="preserve"> </w:delText>
          </w:r>
        </w:del>
      </w:ins>
      <w:ins w:id="5403" w:author="Julio Li" w:date="2020-05-13T17:11:00Z">
        <w:del w:id="5404" w:author="Julio Li [2]" w:date="2020-09-04T18:11:00Z">
          <w:r w:rsidRPr="00876437" w:rsidDel="00602278">
            <w:rPr>
              <w:lang w:val="en-GB"/>
              <w:rPrChange w:id="5405" w:author="Kevin Gu" w:date="2020-05-18T10:36:00Z">
                <w:rPr/>
              </w:rPrChange>
            </w:rPr>
            <w:delText>When the CISO backup is functioning on behalf of the CISO, the backup must not perform activities for which they have approval responsibility and must not approve activities which they previously performed.</w:delText>
          </w:r>
        </w:del>
      </w:ins>
    </w:p>
    <w:p w14:paraId="5C7D044F" w14:textId="40920DA4" w:rsidR="006257F2" w:rsidRPr="00876437" w:rsidDel="00602278" w:rsidRDefault="006257F2" w:rsidP="006257F2">
      <w:pPr>
        <w:rPr>
          <w:ins w:id="5406" w:author="Julio Li" w:date="2020-05-13T17:11:00Z"/>
          <w:del w:id="5407" w:author="Julio Li [2]" w:date="2020-09-04T18:11:00Z"/>
          <w:lang w:val="en-GB" w:eastAsia="zh-CN"/>
          <w:rPrChange w:id="5408" w:author="Kevin Gu" w:date="2020-05-18T10:36:00Z">
            <w:rPr>
              <w:ins w:id="5409" w:author="Julio Li" w:date="2020-05-13T17:11:00Z"/>
              <w:del w:id="5410" w:author="Julio Li [2]" w:date="2020-09-04T18:11:00Z"/>
              <w:lang w:val="en-US" w:eastAsia="zh-CN"/>
            </w:rPr>
          </w:rPrChange>
        </w:rPr>
      </w:pPr>
      <w:ins w:id="5411" w:author="Julio Li" w:date="2020-05-13T17:11:00Z">
        <w:del w:id="5412" w:author="Julio Li [2]" w:date="2020-09-04T18:11:00Z">
          <w:r w:rsidRPr="00876437" w:rsidDel="00602278">
            <w:rPr>
              <w:rFonts w:hint="eastAsia"/>
              <w:lang w:val="en-GB"/>
              <w:rPrChange w:id="5413" w:author="Kevin Gu" w:date="2020-05-18T10:36:00Z">
                <w:rPr>
                  <w:rFonts w:hint="eastAsia"/>
                </w:rPr>
              </w:rPrChange>
            </w:rPr>
            <w:delText>如果</w:delText>
          </w:r>
          <w:r w:rsidRPr="00876437" w:rsidDel="00602278">
            <w:rPr>
              <w:lang w:val="en-GB"/>
              <w:rPrChange w:id="5414" w:author="Kevin Gu" w:date="2020-05-18T10:36:00Z">
                <w:rPr/>
              </w:rPrChange>
            </w:rPr>
            <w:delText>CISO</w:delText>
          </w:r>
          <w:r w:rsidRPr="00876437" w:rsidDel="00602278">
            <w:rPr>
              <w:rFonts w:hint="eastAsia"/>
              <w:lang w:val="en-GB"/>
              <w:rPrChange w:id="5415" w:author="Kevin Gu" w:date="2020-05-18T10:36:00Z">
                <w:rPr>
                  <w:rFonts w:hint="eastAsia"/>
                </w:rPr>
              </w:rPrChange>
            </w:rPr>
            <w:delText>不在时，替补人员有资格及授权处理紧急安全事件。当</w:delText>
          </w:r>
          <w:r w:rsidRPr="00876437" w:rsidDel="00602278">
            <w:rPr>
              <w:lang w:val="en-GB"/>
              <w:rPrChange w:id="5416" w:author="Kevin Gu" w:date="2020-05-18T10:36:00Z">
                <w:rPr/>
              </w:rPrChange>
            </w:rPr>
            <w:delText>CISO</w:delText>
          </w:r>
          <w:r w:rsidRPr="00876437" w:rsidDel="00602278">
            <w:rPr>
              <w:rFonts w:hint="eastAsia"/>
              <w:lang w:val="en-GB"/>
              <w:rPrChange w:id="5417" w:author="Kevin Gu" w:date="2020-05-18T10:36:00Z">
                <w:rPr>
                  <w:rFonts w:hint="eastAsia"/>
                </w:rPr>
              </w:rPrChange>
            </w:rPr>
            <w:delText>的替补代替</w:delText>
          </w:r>
          <w:r w:rsidRPr="00876437" w:rsidDel="00602278">
            <w:rPr>
              <w:lang w:val="en-GB"/>
              <w:rPrChange w:id="5418" w:author="Kevin Gu" w:date="2020-05-18T10:36:00Z">
                <w:rPr/>
              </w:rPrChange>
            </w:rPr>
            <w:delText>CISO</w:delText>
          </w:r>
          <w:r w:rsidRPr="00876437" w:rsidDel="00602278">
            <w:rPr>
              <w:rFonts w:hint="eastAsia"/>
              <w:lang w:val="en-GB"/>
              <w:rPrChange w:id="5419" w:author="Kevin Gu" w:date="2020-05-18T10:36:00Z">
                <w:rPr>
                  <w:rFonts w:hint="eastAsia"/>
                </w:rPr>
              </w:rPrChange>
            </w:rPr>
            <w:delText>履行职能时，替补人员不能执行他们有批准权限的活动，且不能批准他们之前执行的活动</w:delText>
          </w:r>
          <w:r w:rsidRPr="00876437" w:rsidDel="00602278">
            <w:rPr>
              <w:rFonts w:hint="eastAsia"/>
              <w:lang w:val="en-GB" w:eastAsia="zh-CN"/>
              <w:rPrChange w:id="5420" w:author="Kevin Gu" w:date="2020-05-18T10:36:00Z">
                <w:rPr>
                  <w:rFonts w:hint="eastAsia"/>
                  <w:lang w:eastAsia="zh-CN"/>
                </w:rPr>
              </w:rPrChange>
            </w:rPr>
            <w:delText>。</w:delText>
          </w:r>
        </w:del>
      </w:ins>
      <w:commentRangeEnd w:id="5380"/>
      <w:del w:id="5421" w:author="Julio Li [2]" w:date="2020-09-04T18:11:00Z">
        <w:r w:rsidR="001452C0" w:rsidDel="00602278">
          <w:rPr>
            <w:rStyle w:val="CommentReference"/>
          </w:rPr>
          <w:commentReference w:id="5380"/>
        </w:r>
        <w:commentRangeEnd w:id="5381"/>
        <w:r w:rsidR="0009137B" w:rsidDel="00602278">
          <w:rPr>
            <w:rStyle w:val="CommentReference"/>
          </w:rPr>
          <w:commentReference w:id="5381"/>
        </w:r>
      </w:del>
    </w:p>
    <w:p w14:paraId="164D2F88" w14:textId="10D6CEA8" w:rsidR="006257F2" w:rsidRPr="00876437" w:rsidRDefault="006257F2" w:rsidP="006257F2">
      <w:pPr>
        <w:pStyle w:val="Title3"/>
        <w:rPr>
          <w:ins w:id="5422" w:author="Julio Li" w:date="2020-05-13T17:11:00Z"/>
          <w:lang w:val="en-GB"/>
          <w:rPrChange w:id="5423" w:author="Kevin Gu" w:date="2020-05-18T10:36:00Z">
            <w:rPr>
              <w:ins w:id="5424" w:author="Julio Li" w:date="2020-05-13T17:11:00Z"/>
            </w:rPr>
          </w:rPrChange>
        </w:rPr>
      </w:pPr>
      <w:ins w:id="5425" w:author="Julio Li" w:date="2020-05-13T17:11:00Z">
        <w:r w:rsidRPr="00876437">
          <w:rPr>
            <w:lang w:val="en-GB"/>
            <w:rPrChange w:id="5426" w:author="Kevin Gu" w:date="2020-05-18T10:36:00Z">
              <w:rPr/>
            </w:rPrChange>
          </w:rPr>
          <w:t>Security Manager</w:t>
        </w:r>
        <w:proofErr w:type="spellStart"/>
        <w:r w:rsidRPr="00876437">
          <w:rPr>
            <w:rFonts w:hint="eastAsia"/>
            <w:lang w:val="en-GB"/>
            <w:rPrChange w:id="5427" w:author="Kevin Gu" w:date="2020-05-18T10:36:00Z">
              <w:rPr>
                <w:rFonts w:hint="eastAsia"/>
              </w:rPr>
            </w:rPrChange>
          </w:rPr>
          <w:t>安全经理</w:t>
        </w:r>
        <w:proofErr w:type="spellEnd"/>
      </w:ins>
    </w:p>
    <w:p w14:paraId="04BD89F8" w14:textId="63E62A0F" w:rsidR="006257F2" w:rsidRPr="00876437" w:rsidRDefault="006257F2" w:rsidP="006257F2">
      <w:pPr>
        <w:rPr>
          <w:ins w:id="5428" w:author="Julio Li" w:date="2020-05-13T17:12:00Z"/>
          <w:lang w:val="en-GB"/>
          <w:rPrChange w:id="5429" w:author="Kevin Gu" w:date="2020-05-18T10:36:00Z">
            <w:rPr>
              <w:ins w:id="5430" w:author="Julio Li" w:date="2020-05-13T17:12:00Z"/>
            </w:rPr>
          </w:rPrChange>
        </w:rPr>
      </w:pPr>
      <w:ins w:id="5431" w:author="Julio Li" w:date="2020-05-13T17:12:00Z">
        <w:r w:rsidRPr="00876437">
          <w:rPr>
            <w:lang w:val="en-GB"/>
            <w:rPrChange w:id="5432" w:author="Kevin Gu" w:date="2020-05-18T10:36:00Z">
              <w:rPr/>
            </w:rPrChange>
          </w:rPr>
          <w:t>The Security Manager is responsible for ensuring the establishment and application of the local security operating procedures in compliance with the Company Security Policy</w:t>
        </w:r>
        <w:r w:rsidRPr="00876437">
          <w:rPr>
            <w:rFonts w:hint="eastAsia"/>
            <w:lang w:val="en-GB"/>
            <w:rPrChange w:id="5433" w:author="Kevin Gu" w:date="2020-05-18T10:36:00Z">
              <w:rPr>
                <w:rFonts w:hint="eastAsia"/>
              </w:rPr>
            </w:rPrChange>
          </w:rPr>
          <w:t>，</w:t>
        </w:r>
        <w:r w:rsidRPr="00876437">
          <w:rPr>
            <w:lang w:val="en-GB"/>
            <w:rPrChange w:id="5434" w:author="Kevin Gu" w:date="2020-05-18T10:36:00Z">
              <w:rPr/>
            </w:rPrChange>
          </w:rPr>
          <w:t>external applicable standards and local laws.</w:t>
        </w:r>
      </w:ins>
      <w:ins w:id="5435" w:author="Kevin Gu" w:date="2020-05-18T10:43:00Z">
        <w:r w:rsidR="00C57972">
          <w:rPr>
            <w:lang w:val="en-GB"/>
          </w:rPr>
          <w:t xml:space="preserve"> </w:t>
        </w:r>
      </w:ins>
      <w:ins w:id="5436" w:author="Julio Li" w:date="2020-05-13T17:12:00Z">
        <w:r w:rsidRPr="00876437">
          <w:rPr>
            <w:lang w:val="en-GB"/>
            <w:rPrChange w:id="5437" w:author="Kevin Gu" w:date="2020-05-18T10:36:00Z">
              <w:rPr/>
            </w:rPrChange>
          </w:rPr>
          <w:t>He reports directly to the Security Director/CISO and functionally to the General Manger in this geographical site.</w:t>
        </w:r>
      </w:ins>
    </w:p>
    <w:p w14:paraId="42E0B73E" w14:textId="699B10A3" w:rsidR="006257F2" w:rsidRPr="00876437" w:rsidRDefault="006257F2" w:rsidP="006257F2">
      <w:pPr>
        <w:rPr>
          <w:ins w:id="5438" w:author="Julio Li" w:date="2020-05-13T17:12:00Z"/>
          <w:lang w:val="en-GB"/>
          <w:rPrChange w:id="5439" w:author="Kevin Gu" w:date="2020-05-18T10:36:00Z">
            <w:rPr>
              <w:ins w:id="5440" w:author="Julio Li" w:date="2020-05-13T17:12:00Z"/>
            </w:rPr>
          </w:rPrChange>
        </w:rPr>
      </w:pPr>
      <w:proofErr w:type="spellStart"/>
      <w:ins w:id="5441" w:author="Julio Li" w:date="2020-05-13T17:12:00Z">
        <w:r w:rsidRPr="00876437">
          <w:rPr>
            <w:rFonts w:hint="eastAsia"/>
            <w:lang w:val="en-GB"/>
            <w:rPrChange w:id="5442" w:author="Kevin Gu" w:date="2020-05-18T10:36:00Z">
              <w:rPr>
                <w:rFonts w:hint="eastAsia"/>
              </w:rPr>
            </w:rPrChange>
          </w:rPr>
          <w:t>安全经理负责确保安全操作流程的建立和运用，并与公司安全政策、外部标准和本地法律相一致。他直接向安全总监</w:t>
        </w:r>
        <w:proofErr w:type="spellEnd"/>
        <w:r w:rsidRPr="00876437">
          <w:rPr>
            <w:lang w:val="en-GB"/>
            <w:rPrChange w:id="5443" w:author="Kevin Gu" w:date="2020-05-18T10:36:00Z">
              <w:rPr/>
            </w:rPrChange>
          </w:rPr>
          <w:t>/</w:t>
        </w:r>
        <w:proofErr w:type="spellStart"/>
        <w:r w:rsidRPr="00876437">
          <w:rPr>
            <w:rFonts w:hint="eastAsia"/>
            <w:lang w:val="en-GB"/>
            <w:rPrChange w:id="5444" w:author="Kevin Gu" w:date="2020-05-18T10:36:00Z">
              <w:rPr>
                <w:rFonts w:hint="eastAsia"/>
              </w:rPr>
            </w:rPrChange>
          </w:rPr>
          <w:t>首席信息安全官汇报，并且平行汇报总经理</w:t>
        </w:r>
        <w:proofErr w:type="spellEnd"/>
        <w:r w:rsidRPr="00876437">
          <w:rPr>
            <w:rFonts w:hint="eastAsia"/>
            <w:lang w:val="en-GB"/>
            <w:rPrChange w:id="5445" w:author="Kevin Gu" w:date="2020-05-18T10:36:00Z">
              <w:rPr>
                <w:rFonts w:hint="eastAsia"/>
              </w:rPr>
            </w:rPrChange>
          </w:rPr>
          <w:t>。</w:t>
        </w:r>
      </w:ins>
    </w:p>
    <w:p w14:paraId="41E2A55B" w14:textId="3ADCA30F" w:rsidR="006257F2" w:rsidRPr="00876437" w:rsidRDefault="006257F2" w:rsidP="006257F2">
      <w:pPr>
        <w:rPr>
          <w:ins w:id="5446" w:author="Julio Li" w:date="2020-05-13T17:12:00Z"/>
          <w:lang w:val="en-GB"/>
          <w:rPrChange w:id="5447" w:author="Kevin Gu" w:date="2020-05-18T10:36:00Z">
            <w:rPr>
              <w:ins w:id="5448" w:author="Julio Li" w:date="2020-05-13T17:12:00Z"/>
            </w:rPr>
          </w:rPrChange>
        </w:rPr>
      </w:pPr>
      <w:ins w:id="5449" w:author="Julio Li" w:date="2020-05-13T17:12:00Z">
        <w:r w:rsidRPr="00876437">
          <w:rPr>
            <w:lang w:val="en-GB"/>
            <w:rPrChange w:id="5450" w:author="Kevin Gu" w:date="2020-05-18T10:36:00Z">
              <w:rPr/>
            </w:rPrChange>
          </w:rPr>
          <w:lastRenderedPageBreak/>
          <w:t xml:space="preserve">He is responsible for the development, implementation and documentation of the Company Security Management System. He is also responsible for the management of Security personnel and the monitoring their effectiveness.  He shall </w:t>
        </w:r>
        <w:del w:id="5451" w:author="Kevin Gu" w:date="2020-05-18T10:43:00Z">
          <w:r w:rsidRPr="00876437" w:rsidDel="00C57972">
            <w:rPr>
              <w:lang w:val="en-GB"/>
              <w:rPrChange w:id="5452" w:author="Kevin Gu" w:date="2020-05-18T10:36:00Z">
                <w:rPr/>
              </w:rPrChange>
            </w:rPr>
            <w:delText>examines</w:delText>
          </w:r>
        </w:del>
      </w:ins>
      <w:ins w:id="5453" w:author="Kevin Gu" w:date="2020-05-18T10:43:00Z">
        <w:r w:rsidR="00C57972" w:rsidRPr="00876437">
          <w:rPr>
            <w:lang w:val="en-GB"/>
          </w:rPr>
          <w:t>examine</w:t>
        </w:r>
      </w:ins>
      <w:ins w:id="5454" w:author="Julio Li" w:date="2020-05-13T17:12:00Z">
        <w:r w:rsidRPr="00876437">
          <w:rPr>
            <w:lang w:val="en-GB"/>
            <w:rPrChange w:id="5455" w:author="Kevin Gu" w:date="2020-05-18T10:36:00Z">
              <w:rPr/>
            </w:rPrChange>
          </w:rPr>
          <w:t>, monitor</w:t>
        </w:r>
        <w:del w:id="5456" w:author="Kevin Gu" w:date="2020-05-18T10:43:00Z">
          <w:r w:rsidRPr="00876437" w:rsidDel="00C57972">
            <w:rPr>
              <w:lang w:val="en-GB"/>
              <w:rPrChange w:id="5457" w:author="Kevin Gu" w:date="2020-05-18T10:36:00Z">
                <w:rPr/>
              </w:rPrChange>
            </w:rPr>
            <w:delText>s</w:delText>
          </w:r>
        </w:del>
        <w:r w:rsidRPr="00876437">
          <w:rPr>
            <w:lang w:val="en-GB"/>
            <w:rPrChange w:id="5458" w:author="Kevin Gu" w:date="2020-05-18T10:36:00Z">
              <w:rPr/>
            </w:rPrChange>
          </w:rPr>
          <w:t xml:space="preserve"> and document</w:t>
        </w:r>
        <w:del w:id="5459" w:author="Kevin Gu" w:date="2020-05-18T10:43:00Z">
          <w:r w:rsidRPr="00876437" w:rsidDel="00C57972">
            <w:rPr>
              <w:lang w:val="en-GB"/>
              <w:rPrChange w:id="5460" w:author="Kevin Gu" w:date="2020-05-18T10:36:00Z">
                <w:rPr/>
              </w:rPrChange>
            </w:rPr>
            <w:delText>s</w:delText>
          </w:r>
        </w:del>
        <w:r w:rsidRPr="00876437">
          <w:rPr>
            <w:lang w:val="en-GB"/>
            <w:rPrChange w:id="5461" w:author="Kevin Gu" w:date="2020-05-18T10:36:00Z">
              <w:rPr/>
            </w:rPrChange>
          </w:rPr>
          <w:t xml:space="preserve"> all corrective and preventive measures which are to be applied following the discovery of any gaps or in the event of any necessary adaptation of procedures following changes within the company. He shall disseminate the General Security Procedure and Regulation to existing and new employee of </w:t>
        </w:r>
        <w:proofErr w:type="spellStart"/>
        <w:r w:rsidRPr="00876437">
          <w:rPr>
            <w:lang w:val="en-GB"/>
            <w:rPrChange w:id="5462" w:author="Kevin Gu" w:date="2020-05-18T10:36:00Z">
              <w:rPr/>
            </w:rPrChange>
          </w:rPr>
          <w:t>Chengtian</w:t>
        </w:r>
        <w:proofErr w:type="spellEnd"/>
        <w:r w:rsidRPr="00876437">
          <w:rPr>
            <w:lang w:val="en-GB"/>
            <w:rPrChange w:id="5463" w:author="Kevin Gu" w:date="2020-05-18T10:36:00Z">
              <w:rPr/>
            </w:rPrChange>
          </w:rPr>
          <w:t xml:space="preserve"> </w:t>
        </w:r>
        <w:proofErr w:type="spellStart"/>
        <w:r w:rsidRPr="00876437">
          <w:rPr>
            <w:lang w:val="en-GB"/>
            <w:rPrChange w:id="5464" w:author="Kevin Gu" w:date="2020-05-18T10:36:00Z">
              <w:rPr/>
            </w:rPrChange>
          </w:rPr>
          <w:t>Weiye</w:t>
        </w:r>
        <w:proofErr w:type="spellEnd"/>
        <w:r w:rsidRPr="00876437">
          <w:rPr>
            <w:lang w:val="en-GB"/>
            <w:rPrChange w:id="5465" w:author="Kevin Gu" w:date="2020-05-18T10:36:00Z">
              <w:rPr/>
            </w:rPrChange>
          </w:rPr>
          <w:t xml:space="preserve"> (Ningbo) Chip Technology Co., Ltd. It shall include </w:t>
        </w:r>
        <w:proofErr w:type="gramStart"/>
        <w:r w:rsidRPr="00876437">
          <w:rPr>
            <w:lang w:val="en-GB"/>
            <w:rPrChange w:id="5466" w:author="Kevin Gu" w:date="2020-05-18T10:36:00Z">
              <w:rPr/>
            </w:rPrChange>
          </w:rPr>
          <w:t>visitors,</w:t>
        </w:r>
        <w:proofErr w:type="gramEnd"/>
        <w:r w:rsidRPr="00876437">
          <w:rPr>
            <w:lang w:val="en-GB"/>
            <w:rPrChange w:id="5467" w:author="Kevin Gu" w:date="2020-05-18T10:36:00Z">
              <w:rPr/>
            </w:rPrChange>
          </w:rPr>
          <w:t xml:space="preserve"> registered employees of outside companies and any other persons temporarily present within the building.</w:t>
        </w:r>
      </w:ins>
    </w:p>
    <w:p w14:paraId="1BC2AA85" w14:textId="7CDA2224" w:rsidR="006257F2" w:rsidRPr="00876437" w:rsidDel="00B26B6E" w:rsidRDefault="006257F2" w:rsidP="006257F2">
      <w:pPr>
        <w:rPr>
          <w:ins w:id="5468" w:author="Julio Li" w:date="2020-05-13T17:12:00Z"/>
          <w:del w:id="5469" w:author="Julio Li [2]" w:date="2020-09-04T18:17:00Z"/>
          <w:lang w:val="en-GB"/>
          <w:rPrChange w:id="5470" w:author="Kevin Gu" w:date="2020-05-18T10:36:00Z">
            <w:rPr>
              <w:ins w:id="5471" w:author="Julio Li" w:date="2020-05-13T17:12:00Z"/>
              <w:del w:id="5472" w:author="Julio Li [2]" w:date="2020-09-04T18:17:00Z"/>
            </w:rPr>
          </w:rPrChange>
        </w:rPr>
      </w:pPr>
      <w:ins w:id="5473" w:author="Julio Li" w:date="2020-05-13T17:12:00Z">
        <w:r w:rsidRPr="00876437">
          <w:rPr>
            <w:rFonts w:hint="eastAsia"/>
            <w:lang w:val="en-GB"/>
            <w:rPrChange w:id="5474" w:author="Kevin Gu" w:date="2020-05-18T10:36:00Z">
              <w:rPr>
                <w:rFonts w:hint="eastAsia"/>
              </w:rPr>
            </w:rPrChange>
          </w:rPr>
          <w:t>安全经理主要负责公司安全管理系统的实施，开发和文档化，以及人员安全的管理和监控他们的效率。他还应该负责根据所发现的缺陷及公司内部流程变化所进行的调整对纠正及预防措施进行跟踪，监控并记录。他应该负责向全体澄天伟业（宁波）芯片技术有限公司员工及新员工宣传通用的安全流程和规章，包括访客，外包员工或者任何在公司内工作的临时员。</w:t>
        </w:r>
      </w:ins>
    </w:p>
    <w:p w14:paraId="575CB29E" w14:textId="316147A7" w:rsidR="006257F2" w:rsidRPr="00876437" w:rsidDel="00B26B6E" w:rsidRDefault="006257F2" w:rsidP="006257F2">
      <w:pPr>
        <w:pStyle w:val="Title3"/>
        <w:rPr>
          <w:ins w:id="5475" w:author="Julio Li" w:date="2020-05-13T17:12:00Z"/>
          <w:del w:id="5476" w:author="Julio Li [2]" w:date="2020-09-04T18:16:00Z"/>
          <w:lang w:val="en-GB"/>
          <w:rPrChange w:id="5477" w:author="Kevin Gu" w:date="2020-05-18T10:36:00Z">
            <w:rPr>
              <w:ins w:id="5478" w:author="Julio Li" w:date="2020-05-13T17:12:00Z"/>
              <w:del w:id="5479" w:author="Julio Li [2]" w:date="2020-09-04T18:16:00Z"/>
            </w:rPr>
          </w:rPrChange>
        </w:rPr>
      </w:pPr>
      <w:commentRangeStart w:id="5480"/>
      <w:commentRangeStart w:id="5481"/>
      <w:ins w:id="5482" w:author="Julio Li" w:date="2020-05-13T17:12:00Z">
        <w:del w:id="5483" w:author="Julio Li [2]" w:date="2020-09-04T18:16:00Z">
          <w:r w:rsidRPr="00876437" w:rsidDel="00B26B6E">
            <w:rPr>
              <w:lang w:val="en-GB" w:eastAsia="zh-CN"/>
              <w:rPrChange w:id="5484" w:author="Kevin Gu" w:date="2020-05-18T10:36:00Z">
                <w:rPr/>
              </w:rPrChange>
            </w:rPr>
            <w:delText>IT Manager IT</w:delText>
          </w:r>
          <w:r w:rsidRPr="00876437" w:rsidDel="00B26B6E">
            <w:rPr>
              <w:rFonts w:hint="eastAsia"/>
              <w:lang w:val="en-GB" w:eastAsia="zh-CN"/>
              <w:rPrChange w:id="5485" w:author="Kevin Gu" w:date="2020-05-18T10:36:00Z">
                <w:rPr>
                  <w:rFonts w:hint="eastAsia"/>
                </w:rPr>
              </w:rPrChange>
            </w:rPr>
            <w:delText>经理</w:delText>
          </w:r>
        </w:del>
      </w:ins>
    </w:p>
    <w:p w14:paraId="7A9C3D26" w14:textId="6BDAA830" w:rsidR="006257F2" w:rsidRPr="00876437" w:rsidDel="00B26B6E" w:rsidRDefault="006257F2" w:rsidP="006257F2">
      <w:pPr>
        <w:rPr>
          <w:ins w:id="5486" w:author="Julio Li" w:date="2020-05-13T17:12:00Z"/>
          <w:del w:id="5487" w:author="Julio Li [2]" w:date="2020-09-04T18:16:00Z"/>
          <w:lang w:val="en-GB"/>
          <w:rPrChange w:id="5488" w:author="Kevin Gu" w:date="2020-05-18T10:36:00Z">
            <w:rPr>
              <w:ins w:id="5489" w:author="Julio Li" w:date="2020-05-13T17:12:00Z"/>
              <w:del w:id="5490" w:author="Julio Li [2]" w:date="2020-09-04T18:16:00Z"/>
            </w:rPr>
          </w:rPrChange>
        </w:rPr>
      </w:pPr>
      <w:ins w:id="5491" w:author="Julio Li" w:date="2020-05-13T17:12:00Z">
        <w:del w:id="5492" w:author="Julio Li [2]" w:date="2020-09-04T18:16:00Z">
          <w:r w:rsidRPr="00876437" w:rsidDel="00B26B6E">
            <w:rPr>
              <w:lang w:val="en-GB"/>
              <w:rPrChange w:id="5493" w:author="Kevin Gu" w:date="2020-05-18T10:36:00Z">
                <w:rPr/>
              </w:rPrChange>
            </w:rPr>
            <w:delText>The IT Manager is responsible for  ensuring the establishment and application of the logical security</w:delText>
          </w:r>
        </w:del>
      </w:ins>
      <w:ins w:id="5494" w:author="Kevin Gu" w:date="2020-05-18T10:44:00Z">
        <w:del w:id="5495" w:author="Julio Li [2]" w:date="2020-09-04T18:16:00Z">
          <w:r w:rsidR="00C57972" w:rsidDel="00B26B6E">
            <w:rPr>
              <w:lang w:val="en-GB"/>
            </w:rPr>
            <w:delText xml:space="preserve"> </w:delText>
          </w:r>
        </w:del>
      </w:ins>
      <w:ins w:id="5496" w:author="Julio Li" w:date="2020-05-13T17:12:00Z">
        <w:del w:id="5497" w:author="Julio Li [2]" w:date="2020-09-04T18:16:00Z">
          <w:r w:rsidRPr="00876437" w:rsidDel="00B26B6E">
            <w:rPr>
              <w:lang w:val="en-GB"/>
              <w:rPrChange w:id="5498" w:author="Kevin Gu" w:date="2020-05-18T10:36:00Z">
                <w:rPr/>
              </w:rPrChange>
            </w:rPr>
            <w:delText>operating procedures in compliance with the Company Security Policy</w:delText>
          </w:r>
          <w:r w:rsidRPr="00876437" w:rsidDel="00B26B6E">
            <w:rPr>
              <w:rFonts w:hint="eastAsia"/>
              <w:lang w:val="en-GB"/>
              <w:rPrChange w:id="5499" w:author="Kevin Gu" w:date="2020-05-18T10:36:00Z">
                <w:rPr>
                  <w:rFonts w:hint="eastAsia"/>
                </w:rPr>
              </w:rPrChange>
            </w:rPr>
            <w:delText>，</w:delText>
          </w:r>
          <w:r w:rsidRPr="00876437" w:rsidDel="00B26B6E">
            <w:rPr>
              <w:lang w:val="en-GB"/>
              <w:rPrChange w:id="5500" w:author="Kevin Gu" w:date="2020-05-18T10:36:00Z">
                <w:rPr/>
              </w:rPrChange>
            </w:rPr>
            <w:delText>external applicable standards and local laws.</w:delText>
          </w:r>
        </w:del>
      </w:ins>
      <w:ins w:id="5501" w:author="Kevin Gu" w:date="2020-05-18T10:44:00Z">
        <w:del w:id="5502" w:author="Julio Li [2]" w:date="2020-09-04T18:16:00Z">
          <w:r w:rsidR="00C57972" w:rsidDel="00B26B6E">
            <w:rPr>
              <w:lang w:val="en-GB"/>
            </w:rPr>
            <w:delText xml:space="preserve"> </w:delText>
          </w:r>
        </w:del>
      </w:ins>
      <w:ins w:id="5503" w:author="Julio Li" w:date="2020-05-13T17:12:00Z">
        <w:del w:id="5504" w:author="Julio Li [2]" w:date="2020-09-04T18:16:00Z">
          <w:r w:rsidRPr="00876437" w:rsidDel="00B26B6E">
            <w:rPr>
              <w:lang w:val="en-GB"/>
              <w:rPrChange w:id="5505" w:author="Kevin Gu" w:date="2020-05-18T10:36:00Z">
                <w:rPr/>
              </w:rPrChange>
            </w:rPr>
            <w:delText>He reports directly to Security Director/CISO</w:delText>
          </w:r>
        </w:del>
      </w:ins>
    </w:p>
    <w:p w14:paraId="56E2E0DA" w14:textId="337A932E" w:rsidR="006257F2" w:rsidRPr="00876437" w:rsidDel="00B26B6E" w:rsidRDefault="006257F2" w:rsidP="006257F2">
      <w:pPr>
        <w:rPr>
          <w:ins w:id="5506" w:author="Julio Li" w:date="2020-05-13T17:12:00Z"/>
          <w:del w:id="5507" w:author="Julio Li [2]" w:date="2020-09-04T18:16:00Z"/>
          <w:lang w:val="en-GB"/>
          <w:rPrChange w:id="5508" w:author="Kevin Gu" w:date="2020-05-18T10:36:00Z">
            <w:rPr>
              <w:ins w:id="5509" w:author="Julio Li" w:date="2020-05-13T17:12:00Z"/>
              <w:del w:id="5510" w:author="Julio Li [2]" w:date="2020-09-04T18:16:00Z"/>
            </w:rPr>
          </w:rPrChange>
        </w:rPr>
      </w:pPr>
      <w:ins w:id="5511" w:author="Julio Li" w:date="2020-05-13T17:12:00Z">
        <w:del w:id="5512" w:author="Julio Li [2]" w:date="2020-09-04T18:16:00Z">
          <w:r w:rsidRPr="00876437" w:rsidDel="00B26B6E">
            <w:rPr>
              <w:lang w:val="en-GB"/>
              <w:rPrChange w:id="5513" w:author="Kevin Gu" w:date="2020-05-18T10:36:00Z">
                <w:rPr/>
              </w:rPrChange>
            </w:rPr>
            <w:delText>The IT Manager is responsible for the implementation, development and documentation of the Company Security Management System. He is also responsible for the management of IT&amp;Data personnel . He shall examines ,</w:delText>
          </w:r>
        </w:del>
      </w:ins>
      <w:ins w:id="5514" w:author="Kevin Gu" w:date="2020-05-18T10:44:00Z">
        <w:del w:id="5515" w:author="Julio Li [2]" w:date="2020-09-04T18:16:00Z">
          <w:r w:rsidR="00C57972" w:rsidDel="00B26B6E">
            <w:rPr>
              <w:lang w:val="en-GB"/>
            </w:rPr>
            <w:delText xml:space="preserve"> </w:delText>
          </w:r>
        </w:del>
      </w:ins>
      <w:ins w:id="5516" w:author="Julio Li" w:date="2020-05-13T17:12:00Z">
        <w:del w:id="5517" w:author="Julio Li [2]" w:date="2020-09-04T18:16:00Z">
          <w:r w:rsidRPr="00876437" w:rsidDel="00B26B6E">
            <w:rPr>
              <w:lang w:val="en-GB"/>
              <w:rPrChange w:id="5518" w:author="Kevin Gu" w:date="2020-05-18T10:36:00Z">
                <w:rPr/>
              </w:rPrChange>
            </w:rPr>
            <w:delText>monitor</w:delText>
          </w:r>
        </w:del>
      </w:ins>
      <w:ins w:id="5519" w:author="Kevin Gu" w:date="2020-05-18T10:44:00Z">
        <w:del w:id="5520" w:author="Julio Li [2]" w:date="2020-09-04T18:16:00Z">
          <w:r w:rsidR="00C57972" w:rsidDel="00B26B6E">
            <w:rPr>
              <w:lang w:val="en-GB"/>
            </w:rPr>
            <w:delText xml:space="preserve"> </w:delText>
          </w:r>
        </w:del>
      </w:ins>
      <w:ins w:id="5521" w:author="Julio Li" w:date="2020-05-13T17:12:00Z">
        <w:del w:id="5522" w:author="Julio Li [2]" w:date="2020-09-04T18:16:00Z">
          <w:r w:rsidRPr="00876437" w:rsidDel="00B26B6E">
            <w:rPr>
              <w:lang w:val="en-GB"/>
              <w:rPrChange w:id="5523" w:author="Kevin Gu" w:date="2020-05-18T10:36:00Z">
                <w:rPr/>
              </w:rPrChange>
            </w:rPr>
            <w:delText>s and documents all corrective and preventive measures which are to be applied following the discovery of any gaps or in the event of any necessary adaption of Procedure and Regulation to existing and new employee of company.</w:delText>
          </w:r>
        </w:del>
      </w:ins>
    </w:p>
    <w:p w14:paraId="58D8E362" w14:textId="4991E22D" w:rsidR="006257F2" w:rsidRPr="00876437" w:rsidDel="00B26B6E" w:rsidRDefault="006257F2" w:rsidP="006257F2">
      <w:pPr>
        <w:rPr>
          <w:ins w:id="5524" w:author="Julio Li" w:date="2020-05-13T17:12:00Z"/>
          <w:del w:id="5525" w:author="Julio Li [2]" w:date="2020-09-04T18:16:00Z"/>
          <w:lang w:val="en-GB"/>
          <w:rPrChange w:id="5526" w:author="Kevin Gu" w:date="2020-05-18T10:36:00Z">
            <w:rPr>
              <w:ins w:id="5527" w:author="Julio Li" w:date="2020-05-13T17:12:00Z"/>
              <w:del w:id="5528" w:author="Julio Li [2]" w:date="2020-09-04T18:16:00Z"/>
            </w:rPr>
          </w:rPrChange>
        </w:rPr>
      </w:pPr>
      <w:ins w:id="5529" w:author="Julio Li" w:date="2020-05-13T17:12:00Z">
        <w:del w:id="5530" w:author="Julio Li [2]" w:date="2020-09-04T18:16:00Z">
          <w:r w:rsidRPr="00876437" w:rsidDel="00B26B6E">
            <w:rPr>
              <w:lang w:val="en-GB"/>
              <w:rPrChange w:id="5531" w:author="Kevin Gu" w:date="2020-05-18T10:36:00Z">
                <w:rPr/>
              </w:rPrChange>
            </w:rPr>
            <w:delText>IT</w:delText>
          </w:r>
          <w:r w:rsidRPr="00876437" w:rsidDel="00B26B6E">
            <w:rPr>
              <w:rFonts w:hint="eastAsia"/>
              <w:lang w:val="en-GB"/>
              <w:rPrChange w:id="5532" w:author="Kevin Gu" w:date="2020-05-18T10:36:00Z">
                <w:rPr>
                  <w:rFonts w:hint="eastAsia"/>
                </w:rPr>
              </w:rPrChange>
            </w:rPr>
            <w:delText>经理负责确保网络及数据安全流程的建立和运用，并与公司安全政策、外部标准和本地法律相一致。他直接向安全总监</w:delText>
          </w:r>
          <w:r w:rsidRPr="00876437" w:rsidDel="00B26B6E">
            <w:rPr>
              <w:lang w:val="en-GB"/>
              <w:rPrChange w:id="5533" w:author="Kevin Gu" w:date="2020-05-18T10:36:00Z">
                <w:rPr/>
              </w:rPrChange>
            </w:rPr>
            <w:delText>/</w:delText>
          </w:r>
          <w:r w:rsidRPr="00876437" w:rsidDel="00B26B6E">
            <w:rPr>
              <w:rFonts w:hint="eastAsia"/>
              <w:lang w:val="en-GB"/>
              <w:rPrChange w:id="5534" w:author="Kevin Gu" w:date="2020-05-18T10:36:00Z">
                <w:rPr>
                  <w:rFonts w:hint="eastAsia"/>
                </w:rPr>
              </w:rPrChange>
            </w:rPr>
            <w:delText>首席信息安全官汇报，并且平行汇报总经理</w:delText>
          </w:r>
        </w:del>
      </w:ins>
    </w:p>
    <w:p w14:paraId="61982458" w14:textId="0424E2B1" w:rsidR="00596547" w:rsidRPr="00876437" w:rsidDel="00B26B6E" w:rsidRDefault="006257F2" w:rsidP="006257F2">
      <w:pPr>
        <w:rPr>
          <w:del w:id="5535" w:author="Julio Li [2]" w:date="2020-09-04T18:16:00Z"/>
          <w:lang w:val="en-GB"/>
          <w:rPrChange w:id="5536" w:author="Kevin Gu" w:date="2020-05-18T10:36:00Z">
            <w:rPr>
              <w:del w:id="5537" w:author="Julio Li [2]" w:date="2020-09-04T18:16:00Z"/>
            </w:rPr>
          </w:rPrChange>
        </w:rPr>
      </w:pPr>
      <w:ins w:id="5538" w:author="Julio Li" w:date="2020-05-13T17:12:00Z">
        <w:del w:id="5539" w:author="Julio Li [2]" w:date="2020-09-04T18:16:00Z">
          <w:r w:rsidRPr="00876437" w:rsidDel="00B26B6E">
            <w:rPr>
              <w:lang w:val="en-GB"/>
              <w:rPrChange w:id="5540" w:author="Kevin Gu" w:date="2020-05-18T10:36:00Z">
                <w:rPr/>
              </w:rPrChange>
            </w:rPr>
            <w:delText>IT</w:delText>
          </w:r>
          <w:r w:rsidRPr="00876437" w:rsidDel="00B26B6E">
            <w:rPr>
              <w:rFonts w:hint="eastAsia"/>
              <w:lang w:val="en-GB"/>
              <w:rPrChange w:id="5541" w:author="Kevin Gu" w:date="2020-05-18T10:36:00Z">
                <w:rPr>
                  <w:rFonts w:hint="eastAsia"/>
                </w:rPr>
              </w:rPrChange>
            </w:rPr>
            <w:delText>经理主要负责逻辑安全管理系统的实施，开发和文档化，还有网络及数据人员的管理及根据发现的缺陷及公司的内部流程变化所进行的调整及对纠正及预防措施的跟踪，监控并记录并向全体澄天伟业（宁波）芯片技术有限公司员工及新员工宣传通用的信息安全流程和规章。</w:delText>
          </w:r>
        </w:del>
      </w:ins>
      <w:del w:id="5542" w:author="Julio Li [2]" w:date="2020-09-04T18:16:00Z">
        <w:r w:rsidR="00596547" w:rsidRPr="00876437" w:rsidDel="00B26B6E">
          <w:rPr>
            <w:lang w:val="en-GB"/>
            <w:rPrChange w:id="5543" w:author="Kevin Gu" w:date="2020-05-18T10:36:00Z">
              <w:rPr/>
            </w:rPrChange>
          </w:rPr>
          <w:delText>General Manager</w:delText>
        </w:r>
        <w:r w:rsidR="00977C2A" w:rsidRPr="00876437" w:rsidDel="00B26B6E">
          <w:rPr>
            <w:lang w:val="en-GB"/>
            <w:rPrChange w:id="5544" w:author="Kevin Gu" w:date="2020-05-18T10:36:00Z">
              <w:rPr/>
            </w:rPrChange>
          </w:rPr>
          <w:delText xml:space="preserve"> </w:delText>
        </w:r>
        <w:r w:rsidR="00977C2A" w:rsidRPr="00876437" w:rsidDel="00B26B6E">
          <w:rPr>
            <w:rFonts w:hint="eastAsia"/>
            <w:lang w:val="en-GB" w:eastAsia="zh-CN"/>
            <w:rPrChange w:id="5545" w:author="Kevin Gu" w:date="2020-05-18T10:36:00Z">
              <w:rPr>
                <w:rFonts w:hint="eastAsia"/>
                <w:lang w:eastAsia="zh-CN"/>
              </w:rPr>
            </w:rPrChange>
          </w:rPr>
          <w:delText>总经理</w:delText>
        </w:r>
      </w:del>
    </w:p>
    <w:p w14:paraId="366C185C" w14:textId="6BEF57A9" w:rsidR="00E82861" w:rsidRPr="00876437" w:rsidDel="00B26B6E" w:rsidRDefault="00E82861" w:rsidP="006257F2">
      <w:pPr>
        <w:rPr>
          <w:ins w:id="5546" w:author="Julio Li" w:date="2020-05-13T17:13:00Z"/>
          <w:del w:id="5547" w:author="Julio Li [2]" w:date="2020-09-04T18:16:00Z"/>
          <w:lang w:val="en-GB"/>
          <w:rPrChange w:id="5548" w:author="Kevin Gu" w:date="2020-05-18T10:36:00Z">
            <w:rPr>
              <w:ins w:id="5549" w:author="Julio Li" w:date="2020-05-13T17:13:00Z"/>
              <w:del w:id="5550" w:author="Julio Li [2]" w:date="2020-09-04T18:16:00Z"/>
            </w:rPr>
          </w:rPrChange>
        </w:rPr>
      </w:pPr>
    </w:p>
    <w:p w14:paraId="5802F138" w14:textId="1603C791" w:rsidR="00E82861" w:rsidRPr="00876437" w:rsidDel="00B26B6E" w:rsidRDefault="00E82861" w:rsidP="00E82861">
      <w:pPr>
        <w:pStyle w:val="Title3"/>
        <w:rPr>
          <w:ins w:id="5551" w:author="Julio Li" w:date="2020-05-13T17:14:00Z"/>
          <w:del w:id="5552" w:author="Julio Li [2]" w:date="2020-09-04T18:16:00Z"/>
          <w:lang w:val="en-GB"/>
          <w:rPrChange w:id="5553" w:author="Kevin Gu" w:date="2020-05-18T10:36:00Z">
            <w:rPr>
              <w:ins w:id="5554" w:author="Julio Li" w:date="2020-05-13T17:14:00Z"/>
              <w:del w:id="5555" w:author="Julio Li [2]" w:date="2020-09-04T18:16:00Z"/>
            </w:rPr>
          </w:rPrChange>
        </w:rPr>
      </w:pPr>
      <w:commentRangeStart w:id="5556"/>
      <w:commentRangeStart w:id="5557"/>
      <w:ins w:id="5558" w:author="Julio Li" w:date="2020-05-13T17:14:00Z">
        <w:del w:id="5559" w:author="Julio Li [2]" w:date="2020-09-04T18:16:00Z">
          <w:r w:rsidRPr="00876437" w:rsidDel="00B26B6E">
            <w:rPr>
              <w:lang w:val="en-GB" w:eastAsia="zh-CN"/>
              <w:rPrChange w:id="5560" w:author="Kevin Gu" w:date="2020-05-18T10:36:00Z">
                <w:rPr/>
              </w:rPrChange>
            </w:rPr>
            <w:delText>Security Supervisor</w:delText>
          </w:r>
          <w:r w:rsidRPr="00876437" w:rsidDel="00B26B6E">
            <w:rPr>
              <w:rFonts w:hint="eastAsia"/>
              <w:lang w:val="en-GB" w:eastAsia="zh-CN"/>
              <w:rPrChange w:id="5561" w:author="Kevin Gu" w:date="2020-05-18T10:36:00Z">
                <w:rPr>
                  <w:rFonts w:hint="eastAsia"/>
                </w:rPr>
              </w:rPrChange>
            </w:rPr>
            <w:delText>安全主管</w:delText>
          </w:r>
        </w:del>
      </w:ins>
      <w:commentRangeEnd w:id="5556"/>
      <w:del w:id="5562" w:author="Julio Li [2]" w:date="2020-09-04T18:16:00Z">
        <w:r w:rsidR="00C13B77" w:rsidDel="00B26B6E">
          <w:rPr>
            <w:rStyle w:val="CommentReference"/>
            <w:rFonts w:asciiTheme="minorHAnsi" w:eastAsiaTheme="minorEastAsia" w:hAnsiTheme="minorHAnsi" w:cstheme="minorBidi"/>
            <w:b w:val="0"/>
            <w:bCs w:val="0"/>
            <w:color w:val="auto"/>
            <w:lang w:val="es-ES" w:eastAsia="es-ES"/>
          </w:rPr>
          <w:commentReference w:id="5556"/>
        </w:r>
        <w:commentRangeEnd w:id="5557"/>
        <w:r w:rsidR="0009137B" w:rsidDel="00B26B6E">
          <w:rPr>
            <w:rStyle w:val="CommentReference"/>
            <w:rFonts w:asciiTheme="minorHAnsi" w:eastAsiaTheme="minorEastAsia" w:hAnsiTheme="minorHAnsi" w:cstheme="minorBidi"/>
            <w:b w:val="0"/>
            <w:bCs w:val="0"/>
            <w:color w:val="auto"/>
            <w:lang w:val="es-ES" w:eastAsia="es-ES"/>
          </w:rPr>
          <w:commentReference w:id="5557"/>
        </w:r>
      </w:del>
    </w:p>
    <w:p w14:paraId="5300E5F8" w14:textId="1C56B68E" w:rsidR="00E82861" w:rsidRPr="00876437" w:rsidDel="00B26B6E" w:rsidRDefault="00E82861">
      <w:pPr>
        <w:rPr>
          <w:ins w:id="5563" w:author="Julio Li" w:date="2020-05-13T17:15:00Z"/>
          <w:del w:id="5564" w:author="Julio Li [2]" w:date="2020-09-04T18:16:00Z"/>
          <w:lang w:val="en-GB"/>
          <w:rPrChange w:id="5565" w:author="Kevin Gu" w:date="2020-05-18T10:36:00Z">
            <w:rPr>
              <w:ins w:id="5566" w:author="Julio Li" w:date="2020-05-13T17:15:00Z"/>
              <w:del w:id="5567" w:author="Julio Li [2]" w:date="2020-09-04T18:16:00Z"/>
            </w:rPr>
          </w:rPrChange>
        </w:rPr>
        <w:pPrChange w:id="5568" w:author="Julio Li" w:date="2020-05-13T17:16:00Z">
          <w:pPr>
            <w:pStyle w:val="Title3"/>
          </w:pPr>
        </w:pPrChange>
      </w:pPr>
      <w:ins w:id="5569" w:author="Julio Li" w:date="2020-05-13T17:15:00Z">
        <w:del w:id="5570" w:author="Julio Li [2]" w:date="2020-09-04T18:16:00Z">
          <w:r w:rsidRPr="00876437" w:rsidDel="00B26B6E">
            <w:rPr>
              <w:lang w:val="en-GB"/>
              <w:rPrChange w:id="5571" w:author="Kevin Gu" w:date="2020-05-18T10:36:00Z">
                <w:rPr>
                  <w:b w:val="0"/>
                  <w:bCs w:val="0"/>
                </w:rPr>
              </w:rPrChange>
            </w:rPr>
            <w:delText>The responsibility of Security Supervisor is to secure and monitor Chengtian Weiye (Ningbo) Chip Technology Co., Ltd properties, products, assets, and personnel. In order to effectively fulfilling these responsibilities</w:delText>
          </w:r>
        </w:del>
      </w:ins>
      <w:ins w:id="5572" w:author="Kevin Gu" w:date="2020-05-18T10:44:00Z">
        <w:del w:id="5573" w:author="Julio Li [2]" w:date="2020-09-04T18:16:00Z">
          <w:r w:rsidR="00C57972" w:rsidRPr="00040E9D" w:rsidDel="00B26B6E">
            <w:rPr>
              <w:lang w:val="en-GB"/>
            </w:rPr>
            <w:delText>responsibilities,</w:delText>
          </w:r>
        </w:del>
      </w:ins>
      <w:ins w:id="5574" w:author="Julio Li" w:date="2020-05-13T17:15:00Z">
        <w:del w:id="5575" w:author="Julio Li [2]" w:date="2020-09-04T18:16:00Z">
          <w:r w:rsidRPr="00876437" w:rsidDel="00B26B6E">
            <w:rPr>
              <w:lang w:val="en-GB"/>
              <w:rPrChange w:id="5576" w:author="Kevin Gu" w:date="2020-05-18T10:36:00Z">
                <w:rPr>
                  <w:b w:val="0"/>
                  <w:bCs w:val="0"/>
                </w:rPr>
              </w:rPrChange>
            </w:rPr>
            <w:delText xml:space="preserve"> they are provided by the management the following equipments such as CCTV surveillance, video recording, alarm systems, card access control systems, and communications systems . The Security Supervisor has the administrator access. The other aspect of control is the security instructions, security procedures and security reports and forms that regulate their area of work. </w:delText>
          </w:r>
        </w:del>
      </w:ins>
    </w:p>
    <w:p w14:paraId="6483481D" w14:textId="14101EF7" w:rsidR="00E82861" w:rsidRPr="00876437" w:rsidDel="00B26B6E" w:rsidRDefault="00E82861">
      <w:pPr>
        <w:rPr>
          <w:ins w:id="5577" w:author="Julio Li" w:date="2020-05-13T17:15:00Z"/>
          <w:del w:id="5578" w:author="Julio Li [2]" w:date="2020-09-04T18:16:00Z"/>
          <w:lang w:val="en-GB"/>
          <w:rPrChange w:id="5579" w:author="Kevin Gu" w:date="2020-05-18T10:36:00Z">
            <w:rPr>
              <w:ins w:id="5580" w:author="Julio Li" w:date="2020-05-13T17:15:00Z"/>
              <w:del w:id="5581" w:author="Julio Li [2]" w:date="2020-09-04T18:16:00Z"/>
            </w:rPr>
          </w:rPrChange>
        </w:rPr>
        <w:pPrChange w:id="5582" w:author="Julio Li" w:date="2020-05-13T17:16:00Z">
          <w:pPr>
            <w:pStyle w:val="Title3"/>
          </w:pPr>
        </w:pPrChange>
      </w:pPr>
      <w:ins w:id="5583" w:author="Julio Li" w:date="2020-05-13T17:15:00Z">
        <w:del w:id="5584" w:author="Julio Li [2]" w:date="2020-09-04T18:16:00Z">
          <w:r w:rsidRPr="00876437" w:rsidDel="00B26B6E">
            <w:rPr>
              <w:lang w:val="en-GB"/>
              <w:rPrChange w:id="5585" w:author="Kevin Gu" w:date="2020-05-18T10:36:00Z">
                <w:rPr>
                  <w:b w:val="0"/>
                  <w:bCs w:val="0"/>
                </w:rPr>
              </w:rPrChange>
            </w:rPr>
            <w:delText>The Security Supervisor report directly to the Security Manager.</w:delText>
          </w:r>
        </w:del>
      </w:ins>
    </w:p>
    <w:p w14:paraId="24B73E7A" w14:textId="59E2F319" w:rsidR="00596547" w:rsidRPr="00876437" w:rsidDel="00B26B6E" w:rsidRDefault="00E82861" w:rsidP="00E82861">
      <w:pPr>
        <w:rPr>
          <w:del w:id="5586" w:author="Julio Li [2]" w:date="2020-09-04T18:16:00Z"/>
          <w:lang w:val="en-GB"/>
          <w:rPrChange w:id="5587" w:author="Kevin Gu" w:date="2020-05-18T10:36:00Z">
            <w:rPr>
              <w:del w:id="5588" w:author="Julio Li [2]" w:date="2020-09-04T18:16:00Z"/>
            </w:rPr>
          </w:rPrChange>
        </w:rPr>
      </w:pPr>
      <w:ins w:id="5589" w:author="Julio Li" w:date="2020-05-13T17:15:00Z">
        <w:del w:id="5590" w:author="Julio Li [2]" w:date="2020-09-04T18:16:00Z">
          <w:r w:rsidRPr="00876437" w:rsidDel="00B26B6E">
            <w:rPr>
              <w:rFonts w:hint="eastAsia"/>
              <w:lang w:val="en-GB"/>
              <w:rPrChange w:id="5591" w:author="Kevin Gu" w:date="2020-05-18T10:36:00Z">
                <w:rPr>
                  <w:rFonts w:hint="eastAsia"/>
                </w:rPr>
              </w:rPrChange>
            </w:rPr>
            <w:delText>安全主管的责任是保护和监控澄天伟业（宁波）芯片技术有限公司的财产、产品、资产以及人员的安全。为了有效的满足这些责任，管理层提供了以下设备，如</w:delText>
          </w:r>
          <w:r w:rsidRPr="00876437" w:rsidDel="00B26B6E">
            <w:rPr>
              <w:lang w:val="en-GB"/>
              <w:rPrChange w:id="5592" w:author="Kevin Gu" w:date="2020-05-18T10:36:00Z">
                <w:rPr/>
              </w:rPrChange>
            </w:rPr>
            <w:delText>CCTV</w:delText>
          </w:r>
          <w:r w:rsidRPr="00876437" w:rsidDel="00B26B6E">
            <w:rPr>
              <w:rFonts w:hint="eastAsia"/>
              <w:lang w:val="en-GB"/>
              <w:rPrChange w:id="5593" w:author="Kevin Gu" w:date="2020-05-18T10:36:00Z">
                <w:rPr>
                  <w:rFonts w:hint="eastAsia"/>
                </w:rPr>
              </w:rPrChange>
            </w:rPr>
            <w:delText>监控系统，录像记录系统，报警系统，门禁控制系统以及沟通系统等，安全主管有这些系统的管理权限。其他方面的控制措施是与之工作相关的安全引导，安全流程，安全报告以及安全表格等。安全主管直接向安全经理汇报</w:delText>
          </w:r>
        </w:del>
      </w:ins>
      <w:commentRangeEnd w:id="5480"/>
      <w:del w:id="5594" w:author="Julio Li [2]" w:date="2020-09-04T18:16:00Z">
        <w:r w:rsidR="001452C0" w:rsidDel="00B26B6E">
          <w:rPr>
            <w:rStyle w:val="CommentReference"/>
          </w:rPr>
          <w:commentReference w:id="5480"/>
        </w:r>
        <w:commentRangeEnd w:id="5481"/>
        <w:r w:rsidR="0009137B" w:rsidDel="00B26B6E">
          <w:rPr>
            <w:rStyle w:val="CommentReference"/>
          </w:rPr>
          <w:commentReference w:id="5481"/>
        </w:r>
      </w:del>
      <w:ins w:id="5595" w:author="Julio Li" w:date="2020-05-13T17:15:00Z">
        <w:del w:id="5596" w:author="Julio Li [2]" w:date="2020-09-04T18:16:00Z">
          <w:r w:rsidRPr="00876437" w:rsidDel="00B26B6E">
            <w:rPr>
              <w:rFonts w:hint="eastAsia"/>
              <w:lang w:val="en-GB"/>
              <w:rPrChange w:id="5597" w:author="Kevin Gu" w:date="2020-05-18T10:36:00Z">
                <w:rPr>
                  <w:rFonts w:hint="eastAsia"/>
                </w:rPr>
              </w:rPrChange>
            </w:rPr>
            <w:delText>。</w:delText>
          </w:r>
        </w:del>
      </w:ins>
      <w:del w:id="5598" w:author="Julio Li [2]" w:date="2020-09-04T18:16:00Z">
        <w:r w:rsidR="00596547" w:rsidRPr="00876437" w:rsidDel="00B26B6E">
          <w:rPr>
            <w:lang w:val="en-GB"/>
            <w:rPrChange w:id="5599" w:author="Kevin Gu" w:date="2020-05-18T10:36:00Z">
              <w:rPr/>
            </w:rPrChange>
          </w:rPr>
          <w:delText>As the highest leader for the information security management system of the company, the general manager is mainly responsible to:</w:delText>
        </w:r>
      </w:del>
    </w:p>
    <w:p w14:paraId="70E45844" w14:textId="7312466C" w:rsidR="00E82861" w:rsidRPr="00876437" w:rsidRDefault="00E82861" w:rsidP="00E82861">
      <w:pPr>
        <w:rPr>
          <w:ins w:id="5600" w:author="Julio Li" w:date="2020-05-13T17:16:00Z"/>
          <w:lang w:val="en-GB"/>
          <w:rPrChange w:id="5601" w:author="Kevin Gu" w:date="2020-05-18T10:36:00Z">
            <w:rPr>
              <w:ins w:id="5602" w:author="Julio Li" w:date="2020-05-13T17:16:00Z"/>
            </w:rPr>
          </w:rPrChange>
        </w:rPr>
      </w:pPr>
    </w:p>
    <w:p w14:paraId="1F2484CA" w14:textId="623E56A4" w:rsidR="00E82861" w:rsidRPr="00876437" w:rsidRDefault="00E82861" w:rsidP="00E82861">
      <w:pPr>
        <w:pStyle w:val="Title3"/>
        <w:rPr>
          <w:ins w:id="5603" w:author="Julio Li" w:date="2020-05-13T17:16:00Z"/>
          <w:lang w:val="en-GB"/>
          <w:rPrChange w:id="5604" w:author="Kevin Gu" w:date="2020-05-18T10:36:00Z">
            <w:rPr>
              <w:ins w:id="5605" w:author="Julio Li" w:date="2020-05-13T17:16:00Z"/>
            </w:rPr>
          </w:rPrChange>
        </w:rPr>
      </w:pPr>
      <w:ins w:id="5606" w:author="Julio Li" w:date="2020-05-13T17:16:00Z">
        <w:r w:rsidRPr="00876437">
          <w:rPr>
            <w:lang w:val="en-GB"/>
            <w:rPrChange w:id="5607" w:author="Kevin Gu" w:date="2020-05-18T10:36:00Z">
              <w:rPr/>
            </w:rPrChange>
          </w:rPr>
          <w:t>Security Officer</w:t>
        </w:r>
        <w:proofErr w:type="spellStart"/>
        <w:r w:rsidRPr="00876437">
          <w:rPr>
            <w:rFonts w:hint="eastAsia"/>
            <w:lang w:val="en-GB"/>
            <w:rPrChange w:id="5608" w:author="Kevin Gu" w:date="2020-05-18T10:36:00Z">
              <w:rPr>
                <w:rFonts w:hint="eastAsia"/>
              </w:rPr>
            </w:rPrChange>
          </w:rPr>
          <w:t>安全专员</w:t>
        </w:r>
        <w:proofErr w:type="spellEnd"/>
      </w:ins>
    </w:p>
    <w:p w14:paraId="442DBD42" w14:textId="77777777" w:rsidR="00602278" w:rsidRDefault="00E82861" w:rsidP="00E82861">
      <w:pPr>
        <w:rPr>
          <w:ins w:id="5609" w:author="Julio Li [2]" w:date="2020-09-04T18:15:00Z"/>
          <w:lang w:val="en-GB"/>
        </w:rPr>
      </w:pPr>
      <w:ins w:id="5610" w:author="Julio Li" w:date="2020-05-13T17:17:00Z">
        <w:del w:id="5611" w:author="Julio Li [2]" w:date="2020-09-04T18:12:00Z">
          <w:r w:rsidRPr="00876437" w:rsidDel="00602278">
            <w:rPr>
              <w:lang w:val="en-GB"/>
              <w:rPrChange w:id="5612" w:author="Kevin Gu" w:date="2020-05-18T10:36:00Z">
                <w:rPr/>
              </w:rPrChange>
            </w:rPr>
            <w:delText xml:space="preserve">The Security Officer assist the Security Supervisor with Security work . </w:delText>
          </w:r>
        </w:del>
        <w:r w:rsidRPr="00876437">
          <w:rPr>
            <w:lang w:val="en-GB"/>
            <w:rPrChange w:id="5613" w:author="Kevin Gu" w:date="2020-05-18T10:36:00Z">
              <w:rPr/>
            </w:rPrChange>
          </w:rPr>
          <w:t xml:space="preserve">The Security Officer is responsible for the daily specific Security work such as the management of </w:t>
        </w:r>
        <w:del w:id="5614" w:author="Kevin Gu" w:date="2020-05-18T10:45:00Z">
          <w:r w:rsidRPr="00876437" w:rsidDel="00C57972">
            <w:rPr>
              <w:lang w:val="en-GB"/>
              <w:rPrChange w:id="5615" w:author="Kevin Gu" w:date="2020-05-18T10:36:00Z">
                <w:rPr/>
              </w:rPrChange>
            </w:rPr>
            <w:delText xml:space="preserve"> </w:delText>
          </w:r>
        </w:del>
        <w:r w:rsidRPr="00876437">
          <w:rPr>
            <w:lang w:val="en-GB"/>
            <w:rPrChange w:id="5616" w:author="Kevin Gu" w:date="2020-05-18T10:36:00Z">
              <w:rPr/>
            </w:rPrChange>
          </w:rPr>
          <w:t xml:space="preserve">badge </w:t>
        </w:r>
        <w:del w:id="5617" w:author="Kevin Gu" w:date="2020-05-18T10:45:00Z">
          <w:r w:rsidRPr="00876437" w:rsidDel="00C57972">
            <w:rPr>
              <w:lang w:val="en-GB"/>
              <w:rPrChange w:id="5618" w:author="Kevin Gu" w:date="2020-05-18T10:36:00Z">
                <w:rPr/>
              </w:rPrChange>
            </w:rPr>
            <w:delText xml:space="preserve"> </w:delText>
          </w:r>
        </w:del>
        <w:r w:rsidRPr="00876437">
          <w:rPr>
            <w:lang w:val="en-GB"/>
            <w:rPrChange w:id="5619" w:author="Kevin Gu" w:date="2020-05-18T10:36:00Z">
              <w:rPr/>
            </w:rPrChange>
          </w:rPr>
          <w:t>and so on. Meanwhile</w:t>
        </w:r>
        <w:del w:id="5620" w:author="Kevin Gu" w:date="2020-05-18T10:45:00Z">
          <w:r w:rsidRPr="00876437" w:rsidDel="00C57972">
            <w:rPr>
              <w:lang w:val="en-GB"/>
              <w:rPrChange w:id="5621" w:author="Kevin Gu" w:date="2020-05-18T10:36:00Z">
                <w:rPr/>
              </w:rPrChange>
            </w:rPr>
            <w:delText xml:space="preserve"> </w:delText>
          </w:r>
        </w:del>
        <w:r w:rsidRPr="00876437">
          <w:rPr>
            <w:lang w:val="en-GB"/>
            <w:rPrChange w:id="5622" w:author="Kevin Gu" w:date="2020-05-18T10:36:00Z">
              <w:rPr/>
            </w:rPrChange>
          </w:rPr>
          <w:t xml:space="preserve">, the Security Officer has the </w:t>
        </w:r>
        <w:del w:id="5623" w:author="Kevin Gu" w:date="2020-05-18T10:45:00Z">
          <w:r w:rsidRPr="00876437" w:rsidDel="00C57972">
            <w:rPr>
              <w:lang w:val="en-GB"/>
              <w:rPrChange w:id="5624" w:author="Kevin Gu" w:date="2020-05-18T10:36:00Z">
                <w:rPr/>
              </w:rPrChange>
            </w:rPr>
            <w:delText xml:space="preserve"> </w:delText>
          </w:r>
        </w:del>
      </w:ins>
      <w:ins w:id="5625" w:author="Julio Li [2]" w:date="2020-09-04T18:14:00Z">
        <w:r w:rsidR="00602278">
          <w:rPr>
            <w:lang w:val="en-GB"/>
          </w:rPr>
          <w:t>o</w:t>
        </w:r>
      </w:ins>
      <w:ins w:id="5626" w:author="Julio Li" w:date="2020-05-13T17:17:00Z">
        <w:del w:id="5627" w:author="Julio Li [2]" w:date="2020-09-04T18:14:00Z">
          <w:r w:rsidRPr="00876437" w:rsidDel="00602278">
            <w:rPr>
              <w:lang w:val="en-GB"/>
              <w:rPrChange w:id="5628" w:author="Kevin Gu" w:date="2020-05-18T10:36:00Z">
                <w:rPr/>
              </w:rPrChange>
            </w:rPr>
            <w:delText>O</w:delText>
          </w:r>
        </w:del>
        <w:r w:rsidRPr="00876437">
          <w:rPr>
            <w:lang w:val="en-GB"/>
            <w:rPrChange w:id="5629" w:author="Kevin Gu" w:date="2020-05-18T10:36:00Z">
              <w:rPr/>
            </w:rPrChange>
          </w:rPr>
          <w:t xml:space="preserve">peration access </w:t>
        </w:r>
      </w:ins>
      <w:ins w:id="5630" w:author="Julio Li [2]" w:date="2020-09-04T18:14:00Z">
        <w:r w:rsidR="00602278">
          <w:rPr>
            <w:lang w:val="en-GB"/>
          </w:rPr>
          <w:t>to CCTV surveillance system, video recording system, alarm system and physical access cont</w:t>
        </w:r>
      </w:ins>
      <w:ins w:id="5631" w:author="Julio Li [2]" w:date="2020-09-04T18:15:00Z">
        <w:r w:rsidR="00602278">
          <w:rPr>
            <w:lang w:val="en-GB"/>
          </w:rPr>
          <w:t xml:space="preserve">rol system </w:t>
        </w:r>
      </w:ins>
      <w:ins w:id="5632" w:author="Julio Li" w:date="2020-05-13T17:17:00Z">
        <w:r w:rsidRPr="00876437">
          <w:rPr>
            <w:lang w:val="en-GB"/>
            <w:rPrChange w:id="5633" w:author="Kevin Gu" w:date="2020-05-18T10:36:00Z">
              <w:rPr/>
            </w:rPrChange>
          </w:rPr>
          <w:t xml:space="preserve">and </w:t>
        </w:r>
        <w:del w:id="5634" w:author="Kevin Gu" w:date="2020-05-18T10:45:00Z">
          <w:r w:rsidRPr="00876437" w:rsidDel="00C57972">
            <w:rPr>
              <w:lang w:val="en-GB"/>
              <w:rPrChange w:id="5635" w:author="Kevin Gu" w:date="2020-05-18T10:36:00Z">
                <w:rPr/>
              </w:rPrChange>
            </w:rPr>
            <w:delText xml:space="preserve"> </w:delText>
          </w:r>
        </w:del>
        <w:r w:rsidRPr="00876437">
          <w:rPr>
            <w:lang w:val="en-GB"/>
            <w:rPrChange w:id="5636" w:author="Kevin Gu" w:date="2020-05-18T10:36:00Z">
              <w:rPr/>
            </w:rPrChange>
          </w:rPr>
          <w:t>should report the exceptions of system to Security Manager.</w:t>
        </w:r>
      </w:ins>
      <w:ins w:id="5637" w:author="Julio Li [2]" w:date="2020-09-04T18:15:00Z">
        <w:r w:rsidR="00602278">
          <w:rPr>
            <w:lang w:val="en-GB"/>
          </w:rPr>
          <w:t xml:space="preserve"> </w:t>
        </w:r>
        <w:r w:rsidR="00602278" w:rsidRPr="00DE1135">
          <w:rPr>
            <w:lang w:val="en-GB"/>
          </w:rPr>
          <w:t>The other aspect of control is the security instructions, security procedures and security reports and forms that regulate their area of work.</w:t>
        </w:r>
      </w:ins>
    </w:p>
    <w:p w14:paraId="41AE0E45" w14:textId="2D16E68E" w:rsidR="00E82861" w:rsidRPr="00876437" w:rsidRDefault="00602278" w:rsidP="00E82861">
      <w:pPr>
        <w:rPr>
          <w:ins w:id="5638" w:author="Julio Li" w:date="2020-05-13T17:17:00Z"/>
          <w:lang w:val="en-GB"/>
          <w:rPrChange w:id="5639" w:author="Kevin Gu" w:date="2020-05-18T10:36:00Z">
            <w:rPr>
              <w:ins w:id="5640" w:author="Julio Li" w:date="2020-05-13T17:17:00Z"/>
            </w:rPr>
          </w:rPrChange>
        </w:rPr>
      </w:pPr>
      <w:ins w:id="5641" w:author="Julio Li [2]" w:date="2020-09-04T18:15:00Z">
        <w:r w:rsidRPr="00DE1135">
          <w:rPr>
            <w:lang w:val="en-GB"/>
          </w:rPr>
          <w:t xml:space="preserve">The </w:t>
        </w:r>
      </w:ins>
      <w:ins w:id="5642" w:author="Julio Li [2]" w:date="2020-09-04T18:16:00Z">
        <w:r w:rsidRPr="00DE1135">
          <w:rPr>
            <w:lang w:val="en-GB"/>
          </w:rPr>
          <w:t xml:space="preserve">Security Officer </w:t>
        </w:r>
      </w:ins>
      <w:ins w:id="5643" w:author="Julio Li [2]" w:date="2020-09-04T18:15:00Z">
        <w:r w:rsidRPr="00DE1135">
          <w:rPr>
            <w:lang w:val="en-GB"/>
          </w:rPr>
          <w:t>report directly to the Security Manager.</w:t>
        </w:r>
      </w:ins>
    </w:p>
    <w:p w14:paraId="0C8EBED4" w14:textId="42E44822" w:rsidR="00E82861" w:rsidRDefault="00E82861" w:rsidP="00E82861">
      <w:pPr>
        <w:rPr>
          <w:ins w:id="5644" w:author="Julio Li [2]" w:date="2020-08-21T16:33:00Z"/>
          <w:lang w:val="en-GB"/>
        </w:rPr>
      </w:pPr>
      <w:proofErr w:type="spellStart"/>
      <w:ins w:id="5645" w:author="Julio Li" w:date="2020-05-13T17:17:00Z">
        <w:r w:rsidRPr="00876437">
          <w:rPr>
            <w:rFonts w:hint="eastAsia"/>
            <w:lang w:val="en-GB"/>
            <w:rPrChange w:id="5646" w:author="Kevin Gu" w:date="2020-05-18T10:36:00Z">
              <w:rPr>
                <w:rFonts w:hint="eastAsia"/>
              </w:rPr>
            </w:rPrChange>
          </w:rPr>
          <w:t>安全专员辅助安全主管的工作，主要负责安全具体的日常工作，像门禁卡的管理等。对</w:t>
        </w:r>
        <w:proofErr w:type="spellEnd"/>
        <w:r w:rsidRPr="00876437">
          <w:rPr>
            <w:lang w:val="en-GB"/>
            <w:rPrChange w:id="5647" w:author="Kevin Gu" w:date="2020-05-18T10:36:00Z">
              <w:rPr/>
            </w:rPrChange>
          </w:rPr>
          <w:t>CCTV</w:t>
        </w:r>
        <w:r w:rsidRPr="00876437">
          <w:rPr>
            <w:rFonts w:hint="eastAsia"/>
            <w:lang w:val="en-GB"/>
            <w:rPrChange w:id="5648" w:author="Kevin Gu" w:date="2020-05-18T10:36:00Z">
              <w:rPr>
                <w:rFonts w:hint="eastAsia"/>
              </w:rPr>
            </w:rPrChange>
          </w:rPr>
          <w:t>监控系统，录像记录系统，报警系统，门禁控制系统</w:t>
        </w:r>
        <w:del w:id="5649" w:author="Julio Li [2]" w:date="2020-09-04T18:15:00Z">
          <w:r w:rsidRPr="00876437" w:rsidDel="00602278">
            <w:rPr>
              <w:rFonts w:hint="eastAsia"/>
              <w:lang w:val="en-GB"/>
              <w:rPrChange w:id="5650" w:author="Kevin Gu" w:date="2020-05-18T10:36:00Z">
                <w:rPr>
                  <w:rFonts w:hint="eastAsia"/>
                </w:rPr>
              </w:rPrChange>
            </w:rPr>
            <w:delText>以及沟通系统等</w:delText>
          </w:r>
        </w:del>
        <w:r w:rsidRPr="00876437">
          <w:rPr>
            <w:rFonts w:hint="eastAsia"/>
            <w:lang w:val="en-GB"/>
            <w:rPrChange w:id="5651" w:author="Kevin Gu" w:date="2020-05-18T10:36:00Z">
              <w:rPr>
                <w:rFonts w:hint="eastAsia"/>
              </w:rPr>
            </w:rPrChange>
          </w:rPr>
          <w:t>有操作权限，并负责像安全经理汇报系统的异常情况。</w:t>
        </w:r>
      </w:ins>
      <w:ins w:id="5652" w:author="Julio Li [2]" w:date="2020-09-04T18:16:00Z">
        <w:r w:rsidR="00602278" w:rsidRPr="00DE1135">
          <w:rPr>
            <w:rFonts w:hint="eastAsia"/>
            <w:lang w:val="en-GB"/>
          </w:rPr>
          <w:t>其他方面的控制措施是与之工作相关的安全引导，安全流程，安全报告以及安全表格等。安全</w:t>
        </w:r>
        <w:r w:rsidR="00602278">
          <w:rPr>
            <w:rFonts w:hint="eastAsia"/>
            <w:lang w:val="en-GB" w:eastAsia="zh-CN"/>
          </w:rPr>
          <w:t>员</w:t>
        </w:r>
        <w:proofErr w:type="spellStart"/>
        <w:r w:rsidR="00602278" w:rsidRPr="00DE1135">
          <w:rPr>
            <w:rFonts w:hint="eastAsia"/>
            <w:lang w:val="en-GB"/>
          </w:rPr>
          <w:t>直接向安全经理汇报</w:t>
        </w:r>
        <w:commentRangeStart w:id="5653"/>
        <w:commentRangeEnd w:id="5653"/>
        <w:proofErr w:type="spellEnd"/>
        <w:r w:rsidR="00602278">
          <w:rPr>
            <w:rStyle w:val="CommentReference"/>
          </w:rPr>
          <w:commentReference w:id="5653"/>
        </w:r>
        <w:commentRangeStart w:id="5654"/>
        <w:commentRangeEnd w:id="5654"/>
        <w:r w:rsidR="00602278">
          <w:rPr>
            <w:rStyle w:val="CommentReference"/>
          </w:rPr>
          <w:commentReference w:id="5654"/>
        </w:r>
      </w:ins>
      <w:commentRangeStart w:id="5655"/>
      <w:commentRangeEnd w:id="5655"/>
      <w:ins w:id="5656" w:author="Julio Li [2]" w:date="2020-09-04T18:17:00Z">
        <w:r w:rsidR="00B26B6E">
          <w:rPr>
            <w:rStyle w:val="CommentReference"/>
          </w:rPr>
          <w:commentReference w:id="5655"/>
        </w:r>
      </w:ins>
      <w:ins w:id="5657" w:author="Julio Li [2]" w:date="2020-09-04T18:16:00Z">
        <w:r w:rsidR="00602278" w:rsidRPr="00DE1135">
          <w:rPr>
            <w:rFonts w:hint="eastAsia"/>
            <w:lang w:val="en-GB"/>
          </w:rPr>
          <w:t>。</w:t>
        </w:r>
      </w:ins>
    </w:p>
    <w:p w14:paraId="334A2BFA" w14:textId="137CBF41" w:rsidR="001452C0" w:rsidRDefault="001452C0" w:rsidP="001452C0">
      <w:pPr>
        <w:pStyle w:val="Title3"/>
        <w:rPr>
          <w:ins w:id="5658" w:author="Julio Li [2]" w:date="2020-08-21T16:34:00Z"/>
        </w:rPr>
      </w:pPr>
      <w:commentRangeStart w:id="5659"/>
      <w:commentRangeStart w:id="5660"/>
      <w:commentRangeStart w:id="5661"/>
      <w:ins w:id="5662" w:author="Julio Li [2]" w:date="2020-08-21T16:34:00Z">
        <w:r>
          <w:t xml:space="preserve">IT Engineer </w:t>
        </w:r>
        <w:r>
          <w:rPr>
            <w:rFonts w:hint="eastAsia"/>
            <w:lang w:eastAsia="zh-CN"/>
          </w:rPr>
          <w:t>IT</w:t>
        </w:r>
        <w:r>
          <w:rPr>
            <w:rFonts w:hint="eastAsia"/>
            <w:lang w:eastAsia="zh-CN"/>
          </w:rPr>
          <w:t>工程师</w:t>
        </w:r>
      </w:ins>
    </w:p>
    <w:p w14:paraId="33C1E852" w14:textId="5A516668" w:rsidR="00917458" w:rsidRDefault="00917458" w:rsidP="00917458">
      <w:pPr>
        <w:rPr>
          <w:ins w:id="5663" w:author="Julio Li [2]" w:date="2020-08-21T16:36:00Z"/>
          <w:lang w:val="en-US"/>
        </w:rPr>
      </w:pPr>
      <w:ins w:id="5664" w:author="Julio Li [2]" w:date="2020-08-21T16:35:00Z">
        <w:r>
          <w:rPr>
            <w:lang w:val="en-US"/>
          </w:rPr>
          <w:t>IT Engineer is responsible for network maintenance, log management,</w:t>
        </w:r>
      </w:ins>
      <w:ins w:id="5665" w:author="Julio Li [2]" w:date="2020-08-21T16:36:00Z">
        <w:r>
          <w:rPr>
            <w:lang w:val="en-US"/>
          </w:rPr>
          <w:t xml:space="preserve"> anti-virus management, information security related management, vulnerability detection and the maintenance of server.</w:t>
        </w:r>
      </w:ins>
    </w:p>
    <w:p w14:paraId="7FD29512" w14:textId="60784A4B" w:rsidR="00917458" w:rsidRDefault="00917458" w:rsidP="00917458">
      <w:pPr>
        <w:rPr>
          <w:ins w:id="5666" w:author="Julio Li [2]" w:date="2020-08-21T16:40:00Z"/>
          <w:lang w:val="en-US" w:eastAsia="zh-CN"/>
        </w:rPr>
      </w:pPr>
      <w:ins w:id="5667" w:author="Julio Li [2]" w:date="2020-08-21T16:36:00Z">
        <w:r>
          <w:rPr>
            <w:rFonts w:hint="eastAsia"/>
            <w:lang w:val="en-US" w:eastAsia="zh-CN"/>
          </w:rPr>
          <w:t>IT</w:t>
        </w:r>
      </w:ins>
      <w:ins w:id="5668" w:author="Julio Li [2]" w:date="2020-08-21T16:37:00Z">
        <w:r>
          <w:rPr>
            <w:rFonts w:hint="eastAsia"/>
            <w:lang w:val="en-US" w:eastAsia="zh-CN"/>
          </w:rPr>
          <w:t>工程师主要负责网络维护、日志管理、病毒防护管理、信息安全相关的管理、漏洞侦测和服务器维护。</w:t>
        </w:r>
      </w:ins>
      <w:commentRangeEnd w:id="5659"/>
      <w:ins w:id="5669" w:author="Julio Li [2]" w:date="2020-08-21T16:38:00Z">
        <w:r>
          <w:rPr>
            <w:rStyle w:val="CommentReference"/>
          </w:rPr>
          <w:commentReference w:id="5659"/>
        </w:r>
      </w:ins>
      <w:commentRangeEnd w:id="5660"/>
      <w:r w:rsidR="0009137B">
        <w:rPr>
          <w:rStyle w:val="CommentReference"/>
        </w:rPr>
        <w:commentReference w:id="5660"/>
      </w:r>
      <w:commentRangeEnd w:id="5661"/>
      <w:r w:rsidR="00B26B6E">
        <w:rPr>
          <w:rStyle w:val="CommentReference"/>
        </w:rPr>
        <w:commentReference w:id="5661"/>
      </w:r>
    </w:p>
    <w:p w14:paraId="01C708C0" w14:textId="536097E2" w:rsidR="00917458" w:rsidRDefault="00B26B6E" w:rsidP="00917458">
      <w:pPr>
        <w:pStyle w:val="Title3"/>
        <w:rPr>
          <w:ins w:id="5670" w:author="Julio Li [2]" w:date="2020-08-21T16:40:00Z"/>
        </w:rPr>
      </w:pPr>
      <w:ins w:id="5671" w:author="Julio Li [2]" w:date="2020-09-04T18:17:00Z">
        <w:r>
          <w:rPr>
            <w:lang w:eastAsia="zh-CN"/>
          </w:rPr>
          <w:t>IT Assistant</w:t>
        </w:r>
      </w:ins>
      <w:ins w:id="5672" w:author="Julio Li [2]" w:date="2020-08-21T16:40:00Z">
        <w:r w:rsidR="00917458">
          <w:rPr>
            <w:lang w:eastAsia="zh-CN"/>
          </w:rPr>
          <w:t xml:space="preserve"> </w:t>
        </w:r>
      </w:ins>
      <w:ins w:id="5673" w:author="Julio Li [2]" w:date="2020-09-04T18:18:00Z">
        <w:r>
          <w:rPr>
            <w:rFonts w:hint="eastAsia"/>
            <w:lang w:eastAsia="zh-CN"/>
          </w:rPr>
          <w:t>IT</w:t>
        </w:r>
        <w:r>
          <w:rPr>
            <w:rFonts w:hint="eastAsia"/>
            <w:lang w:eastAsia="zh-CN"/>
          </w:rPr>
          <w:t>助理</w:t>
        </w:r>
      </w:ins>
    </w:p>
    <w:p w14:paraId="44B1010F" w14:textId="29907AA1" w:rsidR="00917458" w:rsidRDefault="00B26B6E" w:rsidP="00917458">
      <w:pPr>
        <w:rPr>
          <w:ins w:id="5674" w:author="Julio Li [2]" w:date="2020-08-21T16:42:00Z"/>
          <w:lang w:val="en-US"/>
        </w:rPr>
      </w:pPr>
      <w:ins w:id="5675" w:author="Julio Li [2]" w:date="2020-09-04T18:19:00Z">
        <w:r>
          <w:rPr>
            <w:lang w:val="en-US"/>
          </w:rPr>
          <w:t xml:space="preserve">IT assistant </w:t>
        </w:r>
      </w:ins>
      <w:ins w:id="5676" w:author="Julio Li [2]" w:date="2020-08-21T16:41:00Z">
        <w:r w:rsidR="00917458">
          <w:rPr>
            <w:lang w:val="en-US"/>
          </w:rPr>
          <w:t xml:space="preserve">is responsible for </w:t>
        </w:r>
      </w:ins>
      <w:ins w:id="5677" w:author="Julio Li [2]" w:date="2020-09-04T18:18:00Z">
        <w:r>
          <w:rPr>
            <w:lang w:val="en-US"/>
          </w:rPr>
          <w:t xml:space="preserve">the assistance of performing </w:t>
        </w:r>
      </w:ins>
      <w:ins w:id="5678" w:author="Julio Li [2]" w:date="2020-08-21T16:41:00Z">
        <w:r w:rsidR="00917458">
          <w:rPr>
            <w:lang w:val="en-US"/>
          </w:rPr>
          <w:t>data security, data backup, vulnerability scanning</w:t>
        </w:r>
      </w:ins>
      <w:ins w:id="5679" w:author="Julio Li [2]" w:date="2020-08-21T16:42:00Z">
        <w:r w:rsidR="00917458">
          <w:rPr>
            <w:lang w:val="en-US"/>
          </w:rPr>
          <w:t xml:space="preserve"> and </w:t>
        </w:r>
      </w:ins>
      <w:ins w:id="5680" w:author="Julio Li [2]" w:date="2020-08-21T16:41:00Z">
        <w:r w:rsidR="00917458">
          <w:rPr>
            <w:lang w:val="en-US"/>
          </w:rPr>
          <w:t>data</w:t>
        </w:r>
      </w:ins>
      <w:ins w:id="5681" w:author="Julio Li [2]" w:date="2020-08-21T16:42:00Z">
        <w:r w:rsidR="00917458">
          <w:rPr>
            <w:lang w:val="en-US"/>
          </w:rPr>
          <w:t xml:space="preserve"> </w:t>
        </w:r>
      </w:ins>
      <w:ins w:id="5682" w:author="Julio Li [2]" w:date="2020-08-21T16:41:00Z">
        <w:r w:rsidR="00917458">
          <w:rPr>
            <w:lang w:val="en-US"/>
          </w:rPr>
          <w:t>maintenance</w:t>
        </w:r>
      </w:ins>
      <w:ins w:id="5683" w:author="Julio Li [2]" w:date="2020-08-21T16:42:00Z">
        <w:r w:rsidR="00917458">
          <w:rPr>
            <w:lang w:val="en-US"/>
          </w:rPr>
          <w:t>.</w:t>
        </w:r>
      </w:ins>
      <w:ins w:id="5684" w:author="Julio Li [2]" w:date="2020-09-04T18:18:00Z">
        <w:r>
          <w:rPr>
            <w:lang w:val="en-US"/>
          </w:rPr>
          <w:t xml:space="preserve"> Besides, IT assista</w:t>
        </w:r>
      </w:ins>
      <w:ins w:id="5685" w:author="Julio Li [2]" w:date="2020-09-04T18:19:00Z">
        <w:r>
          <w:rPr>
            <w:lang w:val="en-US"/>
          </w:rPr>
          <w:t>nt in charge of CM system daily operation and management.</w:t>
        </w:r>
      </w:ins>
    </w:p>
    <w:p w14:paraId="6E73D731" w14:textId="441868B9" w:rsidR="00917458" w:rsidRDefault="00B26B6E" w:rsidP="00917458">
      <w:pPr>
        <w:rPr>
          <w:ins w:id="5686" w:author="Julio Li [2]" w:date="2020-09-04T18:22:00Z"/>
          <w:lang w:val="en-US" w:eastAsia="zh-CN"/>
        </w:rPr>
      </w:pPr>
      <w:ins w:id="5687" w:author="Julio Li [2]" w:date="2020-09-04T18:19:00Z">
        <w:r>
          <w:rPr>
            <w:rFonts w:hint="eastAsia"/>
            <w:lang w:val="en-US" w:eastAsia="zh-CN"/>
          </w:rPr>
          <w:t>IT</w:t>
        </w:r>
        <w:r>
          <w:rPr>
            <w:rFonts w:hint="eastAsia"/>
            <w:lang w:val="en-US" w:eastAsia="zh-CN"/>
          </w:rPr>
          <w:t>助理</w:t>
        </w:r>
      </w:ins>
      <w:ins w:id="5688" w:author="Julio Li [2]" w:date="2020-08-21T16:42:00Z">
        <w:r w:rsidR="00917458">
          <w:rPr>
            <w:rFonts w:hint="eastAsia"/>
            <w:lang w:val="en-US" w:eastAsia="zh-CN"/>
          </w:rPr>
          <w:t>负责数据安全、数据备份、漏洞扫描和数据</w:t>
        </w:r>
      </w:ins>
      <w:ins w:id="5689" w:author="Julio Li [2]" w:date="2020-09-04T18:20:00Z">
        <w:r>
          <w:rPr>
            <w:rFonts w:hint="eastAsia"/>
            <w:lang w:val="en-US" w:eastAsia="zh-CN"/>
          </w:rPr>
          <w:t>维护。除此之外，</w:t>
        </w:r>
        <w:r>
          <w:rPr>
            <w:rFonts w:hint="eastAsia"/>
            <w:lang w:val="en-US" w:eastAsia="zh-CN"/>
          </w:rPr>
          <w:t>IT</w:t>
        </w:r>
        <w:r>
          <w:rPr>
            <w:rFonts w:hint="eastAsia"/>
            <w:lang w:val="en-US" w:eastAsia="zh-CN"/>
          </w:rPr>
          <w:t>助理还负责配置管理系统的日常操作和管理。</w:t>
        </w:r>
      </w:ins>
    </w:p>
    <w:p w14:paraId="77765B7E" w14:textId="32FF62FE" w:rsidR="00052D36" w:rsidRDefault="00052D36" w:rsidP="00052D36">
      <w:pPr>
        <w:pStyle w:val="Title3"/>
        <w:rPr>
          <w:ins w:id="5690" w:author="Julio Li [2]" w:date="2020-09-04T18:22:00Z"/>
        </w:rPr>
      </w:pPr>
      <w:ins w:id="5691" w:author="Julio Li [2]" w:date="2020-09-04T18:22:00Z">
        <w:r>
          <w:lastRenderedPageBreak/>
          <w:t>HR</w:t>
        </w:r>
        <w:r>
          <w:rPr>
            <w:rFonts w:hint="eastAsia"/>
            <w:lang w:eastAsia="zh-CN"/>
          </w:rPr>
          <w:t>人力资源</w:t>
        </w:r>
      </w:ins>
    </w:p>
    <w:p w14:paraId="0A85682B" w14:textId="4A1E3EEE" w:rsidR="00052D36" w:rsidRDefault="00052D36" w:rsidP="00052D36">
      <w:pPr>
        <w:rPr>
          <w:ins w:id="5692" w:author="Julio Li [2]" w:date="2020-09-04T18:24:00Z"/>
          <w:lang w:val="en-US"/>
        </w:rPr>
      </w:pPr>
      <w:ins w:id="5693" w:author="Julio Li [2]" w:date="2020-09-04T18:23:00Z">
        <w:r>
          <w:rPr>
            <w:lang w:val="en-US"/>
          </w:rPr>
          <w:t>HR is responsible for the performing the procedures that prior to emp</w:t>
        </w:r>
      </w:ins>
      <w:ins w:id="5694" w:author="Julio Li [2]" w:date="2020-09-04T18:24:00Z">
        <w:r>
          <w:rPr>
            <w:lang w:val="en-US"/>
          </w:rPr>
          <w:t>loyment, during employment and termination of employment and related security measures.</w:t>
        </w:r>
      </w:ins>
    </w:p>
    <w:p w14:paraId="762A8E94" w14:textId="7FA712CD" w:rsidR="00052D36" w:rsidRDefault="00052D36">
      <w:pPr>
        <w:rPr>
          <w:ins w:id="5695" w:author="Julio Li [2]" w:date="2020-08-21T16:45:00Z"/>
          <w:lang w:eastAsia="zh-CN"/>
        </w:rPr>
      </w:pPr>
      <w:ins w:id="5696" w:author="Julio Li [2]" w:date="2020-09-04T18:25:00Z">
        <w:r>
          <w:rPr>
            <w:rFonts w:hint="eastAsia"/>
            <w:lang w:eastAsia="zh-CN"/>
          </w:rPr>
          <w:t>人力资源负责雇佣前、雇佣期间和雇佣终止等流程操作以及</w:t>
        </w:r>
      </w:ins>
      <w:ins w:id="5697" w:author="Julio Li [2]" w:date="2020-09-04T18:26:00Z">
        <w:r>
          <w:rPr>
            <w:rFonts w:hint="eastAsia"/>
            <w:lang w:eastAsia="zh-CN"/>
          </w:rPr>
          <w:t>相关的安全措施。</w:t>
        </w:r>
      </w:ins>
    </w:p>
    <w:p w14:paraId="48AF1D1B" w14:textId="4AF335EE" w:rsidR="00304968" w:rsidRPr="00304968" w:rsidDel="00052D36" w:rsidRDefault="00304968">
      <w:pPr>
        <w:rPr>
          <w:ins w:id="5698" w:author="Julio Li" w:date="2020-05-13T17:17:00Z"/>
          <w:del w:id="5699" w:author="Julio Li [2]" w:date="2020-09-04T18:21:00Z"/>
          <w:lang w:val="en-US" w:eastAsia="zh-CN"/>
          <w:rPrChange w:id="5700" w:author="Julio Li [2]" w:date="2020-08-21T16:46:00Z">
            <w:rPr>
              <w:ins w:id="5701" w:author="Julio Li" w:date="2020-05-13T17:17:00Z"/>
              <w:del w:id="5702" w:author="Julio Li [2]" w:date="2020-09-04T18:21:00Z"/>
            </w:rPr>
          </w:rPrChange>
        </w:rPr>
      </w:pPr>
    </w:p>
    <w:p w14:paraId="2BBC70B2" w14:textId="54716437" w:rsidR="00E82861" w:rsidRPr="00876437" w:rsidDel="00052D36" w:rsidRDefault="00E82861" w:rsidP="00E82861">
      <w:pPr>
        <w:pStyle w:val="Title3"/>
        <w:rPr>
          <w:ins w:id="5703" w:author="Julio Li" w:date="2020-05-13T17:17:00Z"/>
          <w:del w:id="5704" w:author="Julio Li [2]" w:date="2020-09-04T18:21:00Z"/>
          <w:lang w:val="en-GB"/>
          <w:rPrChange w:id="5705" w:author="Kevin Gu" w:date="2020-05-18T10:36:00Z">
            <w:rPr>
              <w:ins w:id="5706" w:author="Julio Li" w:date="2020-05-13T17:17:00Z"/>
              <w:del w:id="5707" w:author="Julio Li [2]" w:date="2020-09-04T18:21:00Z"/>
            </w:rPr>
          </w:rPrChange>
        </w:rPr>
      </w:pPr>
      <w:commentRangeStart w:id="5708"/>
      <w:commentRangeStart w:id="5709"/>
      <w:ins w:id="5710" w:author="Julio Li" w:date="2020-05-13T17:17:00Z">
        <w:del w:id="5711" w:author="Julio Li [2]" w:date="2020-09-04T18:21:00Z">
          <w:r w:rsidRPr="00876437" w:rsidDel="00052D36">
            <w:rPr>
              <w:lang w:val="en-GB"/>
              <w:rPrChange w:id="5712" w:author="Kevin Gu" w:date="2020-05-18T10:36:00Z">
                <w:rPr/>
              </w:rPrChange>
            </w:rPr>
            <w:delText>Information Security Officer</w:delText>
          </w:r>
          <w:r w:rsidRPr="00876437" w:rsidDel="00052D36">
            <w:rPr>
              <w:rFonts w:hint="eastAsia"/>
              <w:lang w:val="en-GB"/>
              <w:rPrChange w:id="5713" w:author="Kevin Gu" w:date="2020-05-18T10:36:00Z">
                <w:rPr>
                  <w:rFonts w:hint="eastAsia"/>
                </w:rPr>
              </w:rPrChange>
            </w:rPr>
            <w:delText>信息安全专员</w:delText>
          </w:r>
        </w:del>
      </w:ins>
    </w:p>
    <w:p w14:paraId="13985AC3" w14:textId="16769376" w:rsidR="00E82861" w:rsidRPr="00876437" w:rsidDel="00052D36" w:rsidRDefault="00E82861" w:rsidP="00E82861">
      <w:pPr>
        <w:rPr>
          <w:ins w:id="5714" w:author="Julio Li" w:date="2020-05-13T17:17:00Z"/>
          <w:del w:id="5715" w:author="Julio Li [2]" w:date="2020-09-04T18:21:00Z"/>
          <w:lang w:val="en-GB"/>
          <w:rPrChange w:id="5716" w:author="Kevin Gu" w:date="2020-05-18T10:36:00Z">
            <w:rPr>
              <w:ins w:id="5717" w:author="Julio Li" w:date="2020-05-13T17:17:00Z"/>
              <w:del w:id="5718" w:author="Julio Li [2]" w:date="2020-09-04T18:21:00Z"/>
            </w:rPr>
          </w:rPrChange>
        </w:rPr>
      </w:pPr>
      <w:ins w:id="5719" w:author="Julio Li" w:date="2020-05-13T17:17:00Z">
        <w:del w:id="5720" w:author="Julio Li [2]" w:date="2020-09-04T18:21:00Z">
          <w:r w:rsidRPr="00876437" w:rsidDel="00052D36">
            <w:rPr>
              <w:lang w:val="en-GB"/>
              <w:rPrChange w:id="5721" w:author="Kevin Gu" w:date="2020-05-18T10:36:00Z">
                <w:rPr/>
              </w:rPrChange>
            </w:rPr>
            <w:delText xml:space="preserve">Information Security Officer is responsible for Company`s network and information security </w:delText>
          </w:r>
        </w:del>
      </w:ins>
      <w:ins w:id="5722" w:author="Kevin Gu" w:date="2020-05-18T10:45:00Z">
        <w:del w:id="5723" w:author="Julio Li [2]" w:date="2020-09-04T18:21:00Z">
          <w:r w:rsidR="00C57972" w:rsidDel="00052D36">
            <w:rPr>
              <w:rFonts w:hint="eastAsia"/>
              <w:lang w:val="en-GB" w:eastAsia="zh-CN"/>
            </w:rPr>
            <w:delText>.</w:delText>
          </w:r>
          <w:r w:rsidR="00C57972" w:rsidDel="00052D36">
            <w:rPr>
              <w:lang w:val="en-GB" w:eastAsia="zh-CN"/>
            </w:rPr>
            <w:delText xml:space="preserve"> </w:delText>
          </w:r>
        </w:del>
      </w:ins>
      <w:ins w:id="5724" w:author="Julio Li" w:date="2020-05-13T17:17:00Z">
        <w:del w:id="5725" w:author="Julio Li [2]" w:date="2020-09-04T18:21:00Z">
          <w:r w:rsidRPr="00876437" w:rsidDel="00052D36">
            <w:rPr>
              <w:lang w:val="en-GB"/>
              <w:rPrChange w:id="5726" w:author="Kevin Gu" w:date="2020-05-18T10:36:00Z">
                <w:rPr/>
              </w:rPrChange>
            </w:rPr>
            <w:delText>,The other aspect of control is the IT security instructions, procedures ,</w:delText>
          </w:r>
        </w:del>
      </w:ins>
      <w:ins w:id="5727" w:author="Kevin Gu" w:date="2020-05-18T10:45:00Z">
        <w:del w:id="5728" w:author="Julio Li [2]" w:date="2020-09-04T18:21:00Z">
          <w:r w:rsidR="00C57972" w:rsidDel="00052D36">
            <w:rPr>
              <w:lang w:val="en-GB"/>
            </w:rPr>
            <w:delText xml:space="preserve"> </w:delText>
          </w:r>
        </w:del>
      </w:ins>
      <w:ins w:id="5729" w:author="Julio Li" w:date="2020-05-13T17:17:00Z">
        <w:del w:id="5730" w:author="Julio Li [2]" w:date="2020-09-04T18:21:00Z">
          <w:r w:rsidRPr="00876437" w:rsidDel="00052D36">
            <w:rPr>
              <w:lang w:val="en-GB"/>
              <w:rPrChange w:id="5731" w:author="Kevin Gu" w:date="2020-05-18T10:36:00Z">
                <w:rPr/>
              </w:rPrChange>
            </w:rPr>
            <w:delText>reports and forms that regulate their area of work. The Information Security Officer  reports to IT Manager directly.</w:delText>
          </w:r>
        </w:del>
      </w:ins>
    </w:p>
    <w:p w14:paraId="3CED1233" w14:textId="2923A418" w:rsidR="00E82861" w:rsidRPr="00876437" w:rsidDel="00052D36" w:rsidRDefault="00E82861" w:rsidP="00E82861">
      <w:pPr>
        <w:rPr>
          <w:ins w:id="5732" w:author="Julio Li" w:date="2020-05-13T17:17:00Z"/>
          <w:del w:id="5733" w:author="Julio Li [2]" w:date="2020-09-04T18:21:00Z"/>
          <w:lang w:val="en-GB"/>
          <w:rPrChange w:id="5734" w:author="Kevin Gu" w:date="2020-05-18T10:36:00Z">
            <w:rPr>
              <w:ins w:id="5735" w:author="Julio Li" w:date="2020-05-13T17:17:00Z"/>
              <w:del w:id="5736" w:author="Julio Li [2]" w:date="2020-09-04T18:21:00Z"/>
            </w:rPr>
          </w:rPrChange>
        </w:rPr>
      </w:pPr>
      <w:ins w:id="5737" w:author="Julio Li" w:date="2020-05-13T17:17:00Z">
        <w:del w:id="5738" w:author="Julio Li [2]" w:date="2020-09-04T18:21:00Z">
          <w:r w:rsidRPr="00876437" w:rsidDel="00052D36">
            <w:rPr>
              <w:rFonts w:hint="eastAsia"/>
              <w:lang w:val="en-GB"/>
              <w:rPrChange w:id="5739" w:author="Kevin Gu" w:date="2020-05-18T10:36:00Z">
                <w:rPr>
                  <w:rFonts w:hint="eastAsia"/>
                </w:rPr>
              </w:rPrChange>
            </w:rPr>
            <w:delText>信息安全专员和数据安全专员负责公司信息和数据安全，还有他们工作范围内的信息和数据的安全说明</w:delText>
          </w:r>
          <w:r w:rsidRPr="00876437" w:rsidDel="00052D36">
            <w:rPr>
              <w:lang w:val="en-GB"/>
              <w:rPrChange w:id="5740" w:author="Kevin Gu" w:date="2020-05-18T10:36:00Z">
                <w:rPr/>
              </w:rPrChange>
            </w:rPr>
            <w:delText>/</w:delText>
          </w:r>
          <w:r w:rsidRPr="00876437" w:rsidDel="00052D36">
            <w:rPr>
              <w:rFonts w:hint="eastAsia"/>
              <w:lang w:val="en-GB"/>
              <w:rPrChange w:id="5741" w:author="Kevin Gu" w:date="2020-05-18T10:36:00Z">
                <w:rPr>
                  <w:rFonts w:hint="eastAsia"/>
                </w:rPr>
              </w:rPrChange>
            </w:rPr>
            <w:delText>程序</w:delText>
          </w:r>
          <w:r w:rsidRPr="00876437" w:rsidDel="00052D36">
            <w:rPr>
              <w:lang w:val="en-GB"/>
              <w:rPrChange w:id="5742" w:author="Kevin Gu" w:date="2020-05-18T10:36:00Z">
                <w:rPr/>
              </w:rPrChange>
            </w:rPr>
            <w:delText>/</w:delText>
          </w:r>
          <w:r w:rsidRPr="00876437" w:rsidDel="00052D36">
            <w:rPr>
              <w:rFonts w:hint="eastAsia"/>
              <w:lang w:val="en-GB"/>
              <w:rPrChange w:id="5743" w:author="Kevin Gu" w:date="2020-05-18T10:36:00Z">
                <w:rPr>
                  <w:rFonts w:hint="eastAsia"/>
                </w:rPr>
              </w:rPrChange>
            </w:rPr>
            <w:delText>记录，他们直接向</w:delText>
          </w:r>
          <w:r w:rsidRPr="00876437" w:rsidDel="00052D36">
            <w:rPr>
              <w:lang w:val="en-GB"/>
              <w:rPrChange w:id="5744" w:author="Kevin Gu" w:date="2020-05-18T10:36:00Z">
                <w:rPr/>
              </w:rPrChange>
            </w:rPr>
            <w:delText>IT</w:delText>
          </w:r>
          <w:r w:rsidRPr="00876437" w:rsidDel="00052D36">
            <w:rPr>
              <w:rFonts w:hint="eastAsia"/>
              <w:lang w:val="en-GB"/>
              <w:rPrChange w:id="5745" w:author="Kevin Gu" w:date="2020-05-18T10:36:00Z">
                <w:rPr>
                  <w:rFonts w:hint="eastAsia"/>
                </w:rPr>
              </w:rPrChange>
            </w:rPr>
            <w:delText>经理汇报。</w:delText>
          </w:r>
        </w:del>
      </w:ins>
    </w:p>
    <w:p w14:paraId="7EFEEF92" w14:textId="5FE63269" w:rsidR="00E82861" w:rsidRPr="00876437" w:rsidDel="00052D36" w:rsidRDefault="00E82861" w:rsidP="00E82861">
      <w:pPr>
        <w:pStyle w:val="Title3"/>
        <w:rPr>
          <w:ins w:id="5746" w:author="Julio Li" w:date="2020-05-13T17:17:00Z"/>
          <w:del w:id="5747" w:author="Julio Li [2]" w:date="2020-09-04T18:21:00Z"/>
          <w:lang w:val="en-GB"/>
          <w:rPrChange w:id="5748" w:author="Kevin Gu" w:date="2020-05-18T10:36:00Z">
            <w:rPr>
              <w:ins w:id="5749" w:author="Julio Li" w:date="2020-05-13T17:17:00Z"/>
              <w:del w:id="5750" w:author="Julio Li [2]" w:date="2020-09-04T18:21:00Z"/>
            </w:rPr>
          </w:rPrChange>
        </w:rPr>
      </w:pPr>
      <w:ins w:id="5751" w:author="Julio Li" w:date="2020-05-13T17:17:00Z">
        <w:del w:id="5752" w:author="Julio Li [2]" w:date="2020-09-04T18:21:00Z">
          <w:r w:rsidRPr="00876437" w:rsidDel="00052D36">
            <w:rPr>
              <w:lang w:val="en-GB"/>
              <w:rPrChange w:id="5753" w:author="Kevin Gu" w:date="2020-05-18T10:36:00Z">
                <w:rPr/>
              </w:rPrChange>
            </w:rPr>
            <w:delText>Data Security Officer</w:delText>
          </w:r>
          <w:r w:rsidRPr="00876437" w:rsidDel="00052D36">
            <w:rPr>
              <w:rFonts w:hint="eastAsia"/>
              <w:lang w:val="en-GB"/>
              <w:rPrChange w:id="5754" w:author="Kevin Gu" w:date="2020-05-18T10:36:00Z">
                <w:rPr>
                  <w:rFonts w:hint="eastAsia"/>
                </w:rPr>
              </w:rPrChange>
            </w:rPr>
            <w:delText>数据安全专员</w:delText>
          </w:r>
        </w:del>
      </w:ins>
    </w:p>
    <w:p w14:paraId="192A1868" w14:textId="21865219" w:rsidR="00E82861" w:rsidRPr="00876437" w:rsidDel="00052D36" w:rsidRDefault="00E82861" w:rsidP="00E82861">
      <w:pPr>
        <w:rPr>
          <w:ins w:id="5755" w:author="Julio Li" w:date="2020-05-13T17:18:00Z"/>
          <w:del w:id="5756" w:author="Julio Li [2]" w:date="2020-09-04T18:21:00Z"/>
          <w:lang w:val="en-GB"/>
          <w:rPrChange w:id="5757" w:author="Kevin Gu" w:date="2020-05-18T10:36:00Z">
            <w:rPr>
              <w:ins w:id="5758" w:author="Julio Li" w:date="2020-05-13T17:18:00Z"/>
              <w:del w:id="5759" w:author="Julio Li [2]" w:date="2020-09-04T18:21:00Z"/>
            </w:rPr>
          </w:rPrChange>
        </w:rPr>
      </w:pPr>
      <w:ins w:id="5760" w:author="Julio Li" w:date="2020-05-13T17:18:00Z">
        <w:del w:id="5761" w:author="Julio Li [2]" w:date="2020-09-04T18:21:00Z">
          <w:r w:rsidRPr="00876437" w:rsidDel="00052D36">
            <w:rPr>
              <w:lang w:val="en-GB"/>
              <w:rPrChange w:id="5762" w:author="Kevin Gu" w:date="2020-05-18T10:36:00Z">
                <w:rPr/>
              </w:rPrChange>
            </w:rPr>
            <w:delText>Data Security Officer is responsible for Company`s data securit</w:delText>
          </w:r>
        </w:del>
      </w:ins>
      <w:ins w:id="5763" w:author="Kevin Gu" w:date="2020-05-18T10:45:00Z">
        <w:del w:id="5764" w:author="Julio Li [2]" w:date="2020-09-04T18:21:00Z">
          <w:r w:rsidR="00C57972" w:rsidDel="00052D36">
            <w:rPr>
              <w:lang w:val="en-GB"/>
            </w:rPr>
            <w:delText>y</w:delText>
          </w:r>
        </w:del>
      </w:ins>
      <w:ins w:id="5765" w:author="Julio Li" w:date="2020-05-13T17:18:00Z">
        <w:del w:id="5766" w:author="Julio Li [2]" w:date="2020-09-04T18:21:00Z">
          <w:r w:rsidRPr="00876437" w:rsidDel="00052D36">
            <w:rPr>
              <w:lang w:val="en-GB"/>
              <w:rPrChange w:id="5767" w:author="Kevin Gu" w:date="2020-05-18T10:36:00Z">
                <w:rPr/>
              </w:rPrChange>
            </w:rPr>
            <w:delText xml:space="preserve">y </w:delText>
          </w:r>
        </w:del>
      </w:ins>
      <w:ins w:id="5768" w:author="Kevin Gu" w:date="2020-05-18T10:45:00Z">
        <w:del w:id="5769" w:author="Julio Li [2]" w:date="2020-09-04T18:21:00Z">
          <w:r w:rsidR="00C57972" w:rsidDel="00052D36">
            <w:rPr>
              <w:lang w:val="en-GB"/>
            </w:rPr>
            <w:delText>.</w:delText>
          </w:r>
        </w:del>
      </w:ins>
      <w:ins w:id="5770" w:author="Julio Li" w:date="2020-05-13T17:18:00Z">
        <w:del w:id="5771" w:author="Julio Li [2]" w:date="2020-09-04T18:21:00Z">
          <w:r w:rsidRPr="00876437" w:rsidDel="00052D36">
            <w:rPr>
              <w:lang w:val="en-GB"/>
              <w:rPrChange w:id="5772" w:author="Kevin Gu" w:date="2020-05-18T10:36:00Z">
                <w:rPr/>
              </w:rPrChange>
            </w:rPr>
            <w:delText>,</w:delText>
          </w:r>
        </w:del>
      </w:ins>
      <w:ins w:id="5773" w:author="Kevin Gu" w:date="2020-05-18T10:45:00Z">
        <w:del w:id="5774" w:author="Julio Li [2]" w:date="2020-09-04T18:21:00Z">
          <w:r w:rsidR="00C57972" w:rsidDel="00052D36">
            <w:rPr>
              <w:lang w:val="en-GB"/>
            </w:rPr>
            <w:delText xml:space="preserve"> </w:delText>
          </w:r>
        </w:del>
      </w:ins>
      <w:ins w:id="5775" w:author="Julio Li" w:date="2020-05-13T17:18:00Z">
        <w:del w:id="5776" w:author="Julio Li [2]" w:date="2020-09-04T18:21:00Z">
          <w:r w:rsidRPr="00876437" w:rsidDel="00052D36">
            <w:rPr>
              <w:lang w:val="en-GB"/>
              <w:rPrChange w:id="5777" w:author="Kevin Gu" w:date="2020-05-18T10:36:00Z">
                <w:rPr/>
              </w:rPrChange>
            </w:rPr>
            <w:delText>The other aspect of control is the Data security instructions, procedures ,</w:delText>
          </w:r>
        </w:del>
      </w:ins>
      <w:ins w:id="5778" w:author="Kevin Gu" w:date="2020-05-18T10:45:00Z">
        <w:del w:id="5779" w:author="Julio Li [2]" w:date="2020-09-04T18:21:00Z">
          <w:r w:rsidR="00C57972" w:rsidDel="00052D36">
            <w:rPr>
              <w:lang w:val="en-GB"/>
            </w:rPr>
            <w:delText xml:space="preserve"> </w:delText>
          </w:r>
        </w:del>
      </w:ins>
      <w:ins w:id="5780" w:author="Julio Li" w:date="2020-05-13T17:18:00Z">
        <w:del w:id="5781" w:author="Julio Li [2]" w:date="2020-09-04T18:21:00Z">
          <w:r w:rsidRPr="00876437" w:rsidDel="00052D36">
            <w:rPr>
              <w:lang w:val="en-GB"/>
              <w:rPrChange w:id="5782" w:author="Kevin Gu" w:date="2020-05-18T10:36:00Z">
                <w:rPr/>
              </w:rPrChange>
            </w:rPr>
            <w:delText>reports and forms that regulate their area of work.</w:delText>
          </w:r>
        </w:del>
      </w:ins>
      <w:ins w:id="5783" w:author="Kevin Gu" w:date="2020-05-18T10:45:00Z">
        <w:del w:id="5784" w:author="Julio Li [2]" w:date="2020-09-04T18:21:00Z">
          <w:r w:rsidR="00C57972" w:rsidDel="00052D36">
            <w:rPr>
              <w:lang w:val="en-GB"/>
            </w:rPr>
            <w:delText xml:space="preserve"> </w:delText>
          </w:r>
        </w:del>
      </w:ins>
      <w:ins w:id="5785" w:author="Julio Li" w:date="2020-05-13T17:18:00Z">
        <w:del w:id="5786" w:author="Julio Li [2]" w:date="2020-09-04T18:21:00Z">
          <w:r w:rsidRPr="00876437" w:rsidDel="00052D36">
            <w:rPr>
              <w:lang w:val="en-GB"/>
              <w:rPrChange w:id="5787" w:author="Kevin Gu" w:date="2020-05-18T10:36:00Z">
                <w:rPr/>
              </w:rPrChange>
            </w:rPr>
            <w:delText>t</w:delText>
          </w:r>
        </w:del>
      </w:ins>
      <w:ins w:id="5788" w:author="Kevin Gu" w:date="2020-05-18T10:45:00Z">
        <w:del w:id="5789" w:author="Julio Li [2]" w:date="2020-09-04T18:21:00Z">
          <w:r w:rsidR="00C57972" w:rsidDel="00052D36">
            <w:rPr>
              <w:lang w:val="en-GB"/>
            </w:rPr>
            <w:delText>T</w:delText>
          </w:r>
        </w:del>
      </w:ins>
      <w:ins w:id="5790" w:author="Julio Li" w:date="2020-05-13T17:18:00Z">
        <w:del w:id="5791" w:author="Julio Li [2]" w:date="2020-09-04T18:21:00Z">
          <w:r w:rsidRPr="00876437" w:rsidDel="00052D36">
            <w:rPr>
              <w:lang w:val="en-GB"/>
              <w:rPrChange w:id="5792" w:author="Kevin Gu" w:date="2020-05-18T10:36:00Z">
                <w:rPr/>
              </w:rPrChange>
            </w:rPr>
            <w:delText>hey report to IT Manager directly</w:delText>
          </w:r>
        </w:del>
      </w:ins>
    </w:p>
    <w:p w14:paraId="4BE2FAB7" w14:textId="55FFC42B" w:rsidR="00E82861" w:rsidRPr="00876437" w:rsidDel="00052D36" w:rsidRDefault="00E82861" w:rsidP="00E82861">
      <w:pPr>
        <w:rPr>
          <w:ins w:id="5793" w:author="Julio Li" w:date="2020-05-13T17:18:00Z"/>
          <w:del w:id="5794" w:author="Julio Li [2]" w:date="2020-09-04T18:21:00Z"/>
          <w:lang w:val="en-GB"/>
          <w:rPrChange w:id="5795" w:author="Kevin Gu" w:date="2020-05-18T10:36:00Z">
            <w:rPr>
              <w:ins w:id="5796" w:author="Julio Li" w:date="2020-05-13T17:18:00Z"/>
              <w:del w:id="5797" w:author="Julio Li [2]" w:date="2020-09-04T18:21:00Z"/>
            </w:rPr>
          </w:rPrChange>
        </w:rPr>
      </w:pPr>
      <w:ins w:id="5798" w:author="Julio Li" w:date="2020-05-13T17:18:00Z">
        <w:del w:id="5799" w:author="Julio Li [2]" w:date="2020-09-04T18:21:00Z">
          <w:r w:rsidRPr="00876437" w:rsidDel="00052D36">
            <w:rPr>
              <w:rFonts w:hint="eastAsia"/>
              <w:lang w:val="en-GB"/>
              <w:rPrChange w:id="5800" w:author="Kevin Gu" w:date="2020-05-18T10:36:00Z">
                <w:rPr>
                  <w:rFonts w:hint="eastAsia"/>
                </w:rPr>
              </w:rPrChange>
            </w:rPr>
            <w:delText>数据安全专员负责公司的数据安全，还有他们工作范围内的数据的安全说明</w:delText>
          </w:r>
          <w:r w:rsidRPr="00876437" w:rsidDel="00052D36">
            <w:rPr>
              <w:lang w:val="en-GB"/>
              <w:rPrChange w:id="5801" w:author="Kevin Gu" w:date="2020-05-18T10:36:00Z">
                <w:rPr/>
              </w:rPrChange>
            </w:rPr>
            <w:delText>/</w:delText>
          </w:r>
          <w:r w:rsidRPr="00876437" w:rsidDel="00052D36">
            <w:rPr>
              <w:rFonts w:hint="eastAsia"/>
              <w:lang w:val="en-GB"/>
              <w:rPrChange w:id="5802" w:author="Kevin Gu" w:date="2020-05-18T10:36:00Z">
                <w:rPr>
                  <w:rFonts w:hint="eastAsia"/>
                </w:rPr>
              </w:rPrChange>
            </w:rPr>
            <w:delText>程序</w:delText>
          </w:r>
          <w:r w:rsidRPr="00876437" w:rsidDel="00052D36">
            <w:rPr>
              <w:lang w:val="en-GB"/>
              <w:rPrChange w:id="5803" w:author="Kevin Gu" w:date="2020-05-18T10:36:00Z">
                <w:rPr/>
              </w:rPrChange>
            </w:rPr>
            <w:delText>/</w:delText>
          </w:r>
          <w:r w:rsidRPr="00876437" w:rsidDel="00052D36">
            <w:rPr>
              <w:rFonts w:hint="eastAsia"/>
              <w:lang w:val="en-GB"/>
              <w:rPrChange w:id="5804" w:author="Kevin Gu" w:date="2020-05-18T10:36:00Z">
                <w:rPr>
                  <w:rFonts w:hint="eastAsia"/>
                </w:rPr>
              </w:rPrChange>
            </w:rPr>
            <w:delText>记录，他们直接向</w:delText>
          </w:r>
          <w:r w:rsidRPr="00876437" w:rsidDel="00052D36">
            <w:rPr>
              <w:lang w:val="en-GB"/>
              <w:rPrChange w:id="5805" w:author="Kevin Gu" w:date="2020-05-18T10:36:00Z">
                <w:rPr/>
              </w:rPrChange>
            </w:rPr>
            <w:delText>IT</w:delText>
          </w:r>
          <w:r w:rsidRPr="00876437" w:rsidDel="00052D36">
            <w:rPr>
              <w:rFonts w:hint="eastAsia"/>
              <w:lang w:val="en-GB"/>
              <w:rPrChange w:id="5806" w:author="Kevin Gu" w:date="2020-05-18T10:36:00Z">
                <w:rPr>
                  <w:rFonts w:hint="eastAsia"/>
                </w:rPr>
              </w:rPrChange>
            </w:rPr>
            <w:delText>经理汇报。</w:delText>
          </w:r>
        </w:del>
      </w:ins>
    </w:p>
    <w:p w14:paraId="5127704C" w14:textId="71431B27" w:rsidR="00E82861" w:rsidRPr="00876437" w:rsidDel="00052D36" w:rsidRDefault="00E82861" w:rsidP="00E82861">
      <w:pPr>
        <w:pStyle w:val="Title3"/>
        <w:rPr>
          <w:ins w:id="5807" w:author="Julio Li" w:date="2020-05-13T17:18:00Z"/>
          <w:del w:id="5808" w:author="Julio Li [2]" w:date="2020-09-04T18:21:00Z"/>
          <w:lang w:val="en-GB"/>
          <w:rPrChange w:id="5809" w:author="Kevin Gu" w:date="2020-05-18T10:36:00Z">
            <w:rPr>
              <w:ins w:id="5810" w:author="Julio Li" w:date="2020-05-13T17:18:00Z"/>
              <w:del w:id="5811" w:author="Julio Li [2]" w:date="2020-09-04T18:21:00Z"/>
            </w:rPr>
          </w:rPrChange>
        </w:rPr>
      </w:pPr>
      <w:ins w:id="5812" w:author="Julio Li" w:date="2020-05-13T17:18:00Z">
        <w:del w:id="5813" w:author="Julio Li [2]" w:date="2020-09-04T18:21:00Z">
          <w:r w:rsidRPr="00876437" w:rsidDel="00052D36">
            <w:rPr>
              <w:lang w:val="en-GB"/>
              <w:rPrChange w:id="5814" w:author="Kevin Gu" w:date="2020-05-18T10:36:00Z">
                <w:rPr/>
              </w:rPrChange>
            </w:rPr>
            <w:delText>The Manager of Department</w:delText>
          </w:r>
          <w:r w:rsidRPr="00876437" w:rsidDel="00052D36">
            <w:rPr>
              <w:rFonts w:hint="eastAsia"/>
              <w:lang w:val="en-GB"/>
              <w:rPrChange w:id="5815" w:author="Kevin Gu" w:date="2020-05-18T10:36:00Z">
                <w:rPr>
                  <w:rFonts w:hint="eastAsia"/>
                </w:rPr>
              </w:rPrChange>
            </w:rPr>
            <w:delText>部门经理</w:delText>
          </w:r>
          <w:r w:rsidRPr="00876437" w:rsidDel="00052D36">
            <w:rPr>
              <w:lang w:val="en-GB"/>
              <w:rPrChange w:id="5816" w:author="Kevin Gu" w:date="2020-05-18T10:36:00Z">
                <w:rPr/>
              </w:rPrChange>
            </w:rPr>
            <w:delText>`</w:delText>
          </w:r>
        </w:del>
      </w:ins>
    </w:p>
    <w:p w14:paraId="5F5BA5ED" w14:textId="705826C7" w:rsidR="00E82861" w:rsidRPr="00876437" w:rsidDel="00052D36" w:rsidRDefault="00E82861" w:rsidP="00E82861">
      <w:pPr>
        <w:rPr>
          <w:ins w:id="5817" w:author="Julio Li" w:date="2020-05-13T17:18:00Z"/>
          <w:del w:id="5818" w:author="Julio Li [2]" w:date="2020-09-04T18:21:00Z"/>
          <w:lang w:val="en-GB"/>
          <w:rPrChange w:id="5819" w:author="Kevin Gu" w:date="2020-05-18T10:36:00Z">
            <w:rPr>
              <w:ins w:id="5820" w:author="Julio Li" w:date="2020-05-13T17:18:00Z"/>
              <w:del w:id="5821" w:author="Julio Li [2]" w:date="2020-09-04T18:21:00Z"/>
            </w:rPr>
          </w:rPrChange>
        </w:rPr>
      </w:pPr>
      <w:ins w:id="5822" w:author="Julio Li" w:date="2020-05-13T17:18:00Z">
        <w:del w:id="5823" w:author="Julio Li [2]" w:date="2020-09-04T18:21:00Z">
          <w:r w:rsidRPr="00876437" w:rsidDel="00052D36">
            <w:rPr>
              <w:lang w:val="en-GB"/>
              <w:rPrChange w:id="5824" w:author="Kevin Gu" w:date="2020-05-18T10:36:00Z">
                <w:rPr/>
              </w:rPrChange>
            </w:rPr>
            <w:delText>The departmental manager is empowered to develop Security Procedures and Security measures that are deem</w:delText>
          </w:r>
        </w:del>
      </w:ins>
      <w:ins w:id="5825" w:author="Kevin Gu" w:date="2020-05-18T15:44:00Z">
        <w:del w:id="5826" w:author="Julio Li [2]" w:date="2020-09-04T18:21:00Z">
          <w:r w:rsidR="007F51AF" w:rsidRPr="00876437" w:rsidDel="00052D36">
            <w:rPr>
              <w:lang w:val="en-GB"/>
            </w:rPr>
            <w:delText>deemed</w:delText>
          </w:r>
        </w:del>
      </w:ins>
      <w:ins w:id="5827" w:author="Julio Li" w:date="2020-05-13T17:18:00Z">
        <w:del w:id="5828" w:author="Julio Li [2]" w:date="2020-09-04T18:21:00Z">
          <w:r w:rsidRPr="00876437" w:rsidDel="00052D36">
            <w:rPr>
              <w:lang w:val="en-GB"/>
              <w:rPrChange w:id="5829" w:author="Kevin Gu" w:date="2020-05-18T10:36:00Z">
                <w:rPr/>
              </w:rPrChange>
            </w:rPr>
            <w:delText xml:space="preserve"> to be relevant to their operational requirement. It shall be implemented with due consultation of the site Security Manager. The department concern shall be responsible for the implementation of such procedure. They shall inform the Security Manager of any deviation in the application or results in the implementation.</w:delText>
          </w:r>
        </w:del>
      </w:ins>
    </w:p>
    <w:p w14:paraId="2BB7F0EB" w14:textId="68E213A4" w:rsidR="00E82861" w:rsidRPr="00876437" w:rsidDel="00052D36" w:rsidRDefault="00E82861" w:rsidP="00E82861">
      <w:pPr>
        <w:rPr>
          <w:ins w:id="5830" w:author="Julio Li" w:date="2020-05-13T17:18:00Z"/>
          <w:del w:id="5831" w:author="Julio Li [2]" w:date="2020-09-04T18:21:00Z"/>
          <w:lang w:val="en-GB"/>
          <w:rPrChange w:id="5832" w:author="Kevin Gu" w:date="2020-05-18T10:36:00Z">
            <w:rPr>
              <w:ins w:id="5833" w:author="Julio Li" w:date="2020-05-13T17:18:00Z"/>
              <w:del w:id="5834" w:author="Julio Li [2]" w:date="2020-09-04T18:21:00Z"/>
            </w:rPr>
          </w:rPrChange>
        </w:rPr>
      </w:pPr>
      <w:ins w:id="5835" w:author="Julio Li" w:date="2020-05-13T17:18:00Z">
        <w:del w:id="5836" w:author="Julio Li [2]" w:date="2020-09-04T18:21:00Z">
          <w:r w:rsidRPr="00876437" w:rsidDel="00052D36">
            <w:rPr>
              <w:rFonts w:hint="eastAsia"/>
              <w:lang w:val="en-GB"/>
              <w:rPrChange w:id="5837" w:author="Kevin Gu" w:date="2020-05-18T10:36:00Z">
                <w:rPr>
                  <w:rFonts w:hint="eastAsia"/>
                </w:rPr>
              </w:rPrChange>
            </w:rPr>
            <w:delText>部门经理被授权改进完善与操作需求相关的安全流程和安全措施。并在咨询安全经理后进行实施。部门应该充分关心这样的安全程序是否被有效的执行。执行过程中任何违反安全规则的行为都应该通知安全经理。</w:delText>
          </w:r>
        </w:del>
      </w:ins>
      <w:commentRangeEnd w:id="5708"/>
      <w:del w:id="5838" w:author="Julio Li [2]" w:date="2020-09-04T18:21:00Z">
        <w:r w:rsidR="00917458" w:rsidDel="00052D36">
          <w:rPr>
            <w:rStyle w:val="CommentReference"/>
          </w:rPr>
          <w:commentReference w:id="5708"/>
        </w:r>
        <w:commentRangeEnd w:id="5709"/>
        <w:r w:rsidR="0009137B" w:rsidDel="00052D36">
          <w:rPr>
            <w:rStyle w:val="CommentReference"/>
          </w:rPr>
          <w:commentReference w:id="5709"/>
        </w:r>
      </w:del>
    </w:p>
    <w:p w14:paraId="438A18F4" w14:textId="0729E747" w:rsidR="00E82861" w:rsidRPr="00876437" w:rsidRDefault="00E82861" w:rsidP="00E82861">
      <w:pPr>
        <w:pStyle w:val="Title3"/>
        <w:rPr>
          <w:ins w:id="5839" w:author="Julio Li" w:date="2020-05-13T17:19:00Z"/>
          <w:lang w:val="en-GB"/>
          <w:rPrChange w:id="5840" w:author="Kevin Gu" w:date="2020-05-18T10:36:00Z">
            <w:rPr>
              <w:ins w:id="5841" w:author="Julio Li" w:date="2020-05-13T17:19:00Z"/>
            </w:rPr>
          </w:rPrChange>
        </w:rPr>
      </w:pPr>
      <w:ins w:id="5842" w:author="Julio Li" w:date="2020-05-13T17:19:00Z">
        <w:r w:rsidRPr="00876437">
          <w:rPr>
            <w:lang w:val="en-GB"/>
            <w:rPrChange w:id="5843" w:author="Kevin Gu" w:date="2020-05-18T10:36:00Z">
              <w:rPr/>
            </w:rPrChange>
          </w:rPr>
          <w:t xml:space="preserve">The Security Guards </w:t>
        </w:r>
        <w:proofErr w:type="spellStart"/>
        <w:r w:rsidRPr="00876437">
          <w:rPr>
            <w:rFonts w:hint="eastAsia"/>
            <w:lang w:val="en-GB"/>
            <w:rPrChange w:id="5844" w:author="Kevin Gu" w:date="2020-05-18T10:36:00Z">
              <w:rPr>
                <w:rFonts w:hint="eastAsia"/>
              </w:rPr>
            </w:rPrChange>
          </w:rPr>
          <w:t>保安人员</w:t>
        </w:r>
        <w:proofErr w:type="spellEnd"/>
      </w:ins>
    </w:p>
    <w:p w14:paraId="39F57A59" w14:textId="65C30F0A" w:rsidR="00E82861" w:rsidRPr="00876437" w:rsidRDefault="00E82861" w:rsidP="00E82861">
      <w:pPr>
        <w:rPr>
          <w:ins w:id="5845" w:author="Julio Li" w:date="2020-05-13T17:19:00Z"/>
          <w:lang w:val="en-GB"/>
          <w:rPrChange w:id="5846" w:author="Kevin Gu" w:date="2020-05-18T10:36:00Z">
            <w:rPr>
              <w:ins w:id="5847" w:author="Julio Li" w:date="2020-05-13T17:19:00Z"/>
            </w:rPr>
          </w:rPrChange>
        </w:rPr>
      </w:pPr>
      <w:ins w:id="5848" w:author="Julio Li" w:date="2020-05-13T17:19:00Z">
        <w:r w:rsidRPr="00876437">
          <w:rPr>
            <w:lang w:val="en-GB"/>
            <w:rPrChange w:id="5849" w:author="Kevin Gu" w:date="2020-05-18T10:36:00Z">
              <w:rPr/>
            </w:rPrChange>
          </w:rPr>
          <w:t xml:space="preserve">The </w:t>
        </w:r>
        <w:del w:id="5850" w:author="Kevin Gu" w:date="2020-05-18T10:45:00Z">
          <w:r w:rsidRPr="00876437" w:rsidDel="00C57972">
            <w:rPr>
              <w:lang w:val="en-GB"/>
              <w:rPrChange w:id="5851" w:author="Kevin Gu" w:date="2020-05-18T10:36:00Z">
                <w:rPr/>
              </w:rPrChange>
            </w:rPr>
            <w:delText>guards’main</w:delText>
          </w:r>
        </w:del>
      </w:ins>
      <w:ins w:id="5852" w:author="Kevin Gu" w:date="2020-05-18T10:45:00Z">
        <w:r w:rsidR="00C57972" w:rsidRPr="00876437">
          <w:rPr>
            <w:lang w:val="en-GB"/>
          </w:rPr>
          <w:t>guards</w:t>
        </w:r>
      </w:ins>
      <w:ins w:id="5853" w:author="Kevin Gu" w:date="2020-05-18T10:46:00Z">
        <w:r w:rsidR="00C57972">
          <w:rPr>
            <w:lang w:val="en-GB"/>
          </w:rPr>
          <w:t xml:space="preserve">’ </w:t>
        </w:r>
      </w:ins>
      <w:ins w:id="5854" w:author="Kevin Gu" w:date="2020-05-18T10:45:00Z">
        <w:r w:rsidR="00C57972" w:rsidRPr="00876437">
          <w:rPr>
            <w:lang w:val="en-GB"/>
          </w:rPr>
          <w:t>main</w:t>
        </w:r>
      </w:ins>
      <w:ins w:id="5855" w:author="Julio Li" w:date="2020-05-13T17:19:00Z">
        <w:r w:rsidRPr="00876437">
          <w:rPr>
            <w:lang w:val="en-GB"/>
            <w:rPrChange w:id="5856" w:author="Kevin Gu" w:date="2020-05-18T10:36:00Z">
              <w:rPr/>
            </w:rPrChange>
          </w:rPr>
          <w:t xml:space="preserve"> role is to ensure permanent (at a minimum, during working hours) control of the security systems and maintain a high level of protection of the building, assets, access and staff, Must immediately reporting any discrepancy to the security officer. </w:t>
        </w:r>
      </w:ins>
    </w:p>
    <w:p w14:paraId="6D9A54C6" w14:textId="173B3E0B" w:rsidR="00E82861" w:rsidRPr="00876437" w:rsidRDefault="00E82861" w:rsidP="00E82861">
      <w:pPr>
        <w:rPr>
          <w:ins w:id="5857" w:author="Julio Li" w:date="2020-05-13T17:19:00Z"/>
          <w:lang w:val="en-GB"/>
          <w:rPrChange w:id="5858" w:author="Kevin Gu" w:date="2020-05-18T10:36:00Z">
            <w:rPr>
              <w:ins w:id="5859" w:author="Julio Li" w:date="2020-05-13T17:19:00Z"/>
            </w:rPr>
          </w:rPrChange>
        </w:rPr>
      </w:pPr>
      <w:ins w:id="5860" w:author="Julio Li" w:date="2020-05-13T17:19:00Z">
        <w:r w:rsidRPr="00876437">
          <w:rPr>
            <w:rFonts w:hint="eastAsia"/>
            <w:lang w:val="en-GB"/>
            <w:rPrChange w:id="5861" w:author="Kevin Gu" w:date="2020-05-18T10:36:00Z">
              <w:rPr>
                <w:rFonts w:hint="eastAsia"/>
              </w:rPr>
            </w:rPrChange>
          </w:rPr>
          <w:t>保安的主要职责是确保对安全系统的长期稳定性（至少在工作时间内）进行控制，并对建筑物，资产，访客和工作人员保持高度的保护，如有任何差异必须立即向安全员汇报。</w:t>
        </w:r>
      </w:ins>
    </w:p>
    <w:p w14:paraId="56C7DBB9" w14:textId="1E835C1C" w:rsidR="00E82861" w:rsidRPr="00876437" w:rsidDel="00304968" w:rsidRDefault="00E82861" w:rsidP="00E82861">
      <w:pPr>
        <w:pStyle w:val="Title3"/>
        <w:rPr>
          <w:ins w:id="5862" w:author="Julio Li" w:date="2020-05-13T17:19:00Z"/>
          <w:moveFrom w:id="5863" w:author="Julio Li [2]" w:date="2020-08-21T16:51:00Z"/>
          <w:lang w:val="en-GB"/>
          <w:rPrChange w:id="5864" w:author="Kevin Gu" w:date="2020-05-18T10:36:00Z">
            <w:rPr>
              <w:ins w:id="5865" w:author="Julio Li" w:date="2020-05-13T17:19:00Z"/>
              <w:moveFrom w:id="5866" w:author="Julio Li [2]" w:date="2020-08-21T16:51:00Z"/>
            </w:rPr>
          </w:rPrChange>
        </w:rPr>
      </w:pPr>
      <w:moveFromRangeStart w:id="5867" w:author="Julio Li [2]" w:date="2020-08-21T16:51:00Z" w:name="move48921112"/>
      <w:moveFrom w:id="5868" w:author="Julio Li [2]" w:date="2020-08-21T16:51:00Z">
        <w:ins w:id="5869" w:author="Julio Li" w:date="2020-05-13T17:19:00Z">
          <w:r w:rsidRPr="00876437" w:rsidDel="00304968">
            <w:rPr>
              <w:b w:val="0"/>
              <w:bCs w:val="0"/>
              <w:lang w:val="en-GB" w:eastAsia="zh-CN"/>
              <w:rPrChange w:id="5870" w:author="Kevin Gu" w:date="2020-05-18T10:36:00Z">
                <w:rPr>
                  <w:b w:val="0"/>
                  <w:bCs w:val="0"/>
                </w:rPr>
              </w:rPrChange>
            </w:rPr>
            <w:t>The Members of the Management</w:t>
          </w:r>
          <w:r w:rsidRPr="00876437" w:rsidDel="00304968">
            <w:rPr>
              <w:rFonts w:hint="eastAsia"/>
              <w:b w:val="0"/>
              <w:bCs w:val="0"/>
              <w:lang w:val="en-GB" w:eastAsia="zh-CN"/>
              <w:rPrChange w:id="5871" w:author="Kevin Gu" w:date="2020-05-18T10:36:00Z">
                <w:rPr>
                  <w:rFonts w:hint="eastAsia"/>
                  <w:b w:val="0"/>
                  <w:bCs w:val="0"/>
                </w:rPr>
              </w:rPrChange>
            </w:rPr>
            <w:t>管理成员</w:t>
          </w:r>
        </w:ins>
      </w:moveFrom>
    </w:p>
    <w:p w14:paraId="581E70F5" w14:textId="0A1DE18D" w:rsidR="00E82861" w:rsidRPr="00876437" w:rsidDel="00304968" w:rsidRDefault="00E82861" w:rsidP="00E82861">
      <w:pPr>
        <w:rPr>
          <w:ins w:id="5872" w:author="Julio Li" w:date="2020-05-13T17:20:00Z"/>
          <w:moveFrom w:id="5873" w:author="Julio Li [2]" w:date="2020-08-21T16:51:00Z"/>
          <w:lang w:val="en-GB"/>
          <w:rPrChange w:id="5874" w:author="Kevin Gu" w:date="2020-05-18T10:36:00Z">
            <w:rPr>
              <w:ins w:id="5875" w:author="Julio Li" w:date="2020-05-13T17:20:00Z"/>
              <w:moveFrom w:id="5876" w:author="Julio Li [2]" w:date="2020-08-21T16:51:00Z"/>
            </w:rPr>
          </w:rPrChange>
        </w:rPr>
      </w:pPr>
      <w:moveFrom w:id="5877" w:author="Julio Li [2]" w:date="2020-08-21T16:51:00Z">
        <w:ins w:id="5878" w:author="Julio Li" w:date="2020-05-13T17:20:00Z">
          <w:r w:rsidRPr="00876437" w:rsidDel="00304968">
            <w:rPr>
              <w:lang w:val="en-GB"/>
              <w:rPrChange w:id="5879" w:author="Kevin Gu" w:date="2020-05-18T10:36:00Z">
                <w:rPr/>
              </w:rPrChange>
            </w:rPr>
            <w:t>The departmental head plays an active and important role in the enforcement and support of the Security Management System within their respective department.  In particular they shall ensure that the subordinates are aware of the security policy and procedure and that it is their obligations to support the security management system.</w:t>
          </w:r>
        </w:ins>
      </w:moveFrom>
    </w:p>
    <w:p w14:paraId="5D790058" w14:textId="5A3A602F" w:rsidR="00E82861" w:rsidRPr="00876437" w:rsidDel="00304968" w:rsidRDefault="00E82861" w:rsidP="00E82861">
      <w:pPr>
        <w:rPr>
          <w:ins w:id="5880" w:author="Julio Li" w:date="2020-05-13T17:20:00Z"/>
          <w:moveFrom w:id="5881" w:author="Julio Li [2]" w:date="2020-08-21T16:51:00Z"/>
          <w:lang w:val="en-GB"/>
          <w:rPrChange w:id="5882" w:author="Kevin Gu" w:date="2020-05-18T10:36:00Z">
            <w:rPr>
              <w:ins w:id="5883" w:author="Julio Li" w:date="2020-05-13T17:20:00Z"/>
              <w:moveFrom w:id="5884" w:author="Julio Li [2]" w:date="2020-08-21T16:51:00Z"/>
            </w:rPr>
          </w:rPrChange>
        </w:rPr>
      </w:pPr>
      <w:moveFrom w:id="5885" w:author="Julio Li [2]" w:date="2020-08-21T16:51:00Z">
        <w:ins w:id="5886" w:author="Julio Li" w:date="2020-05-13T17:20:00Z">
          <w:r w:rsidRPr="00876437" w:rsidDel="00304968">
            <w:rPr>
              <w:rFonts w:hint="eastAsia"/>
              <w:lang w:val="en-GB"/>
              <w:rPrChange w:id="5887" w:author="Kevin Gu" w:date="2020-05-18T10:36:00Z">
                <w:rPr>
                  <w:rFonts w:hint="eastAsia"/>
                </w:rPr>
              </w:rPrChange>
            </w:rPr>
            <w:t>在他们各自负责的部门中，管理人员应在推行和支持安全管理系统的方面扮演积极的角色。特别是他们应该确保他们的下属了解安全政策和程序，并了解支持安全管理系统是他们责任的一部分。</w:t>
          </w:r>
        </w:ins>
      </w:moveFrom>
    </w:p>
    <w:p w14:paraId="2F60DC6B" w14:textId="71EE0D81" w:rsidR="00E82861" w:rsidRPr="00876437" w:rsidDel="00304968" w:rsidRDefault="00E82861" w:rsidP="00E82861">
      <w:pPr>
        <w:pStyle w:val="Title3"/>
        <w:rPr>
          <w:ins w:id="5888" w:author="Julio Li" w:date="2020-05-13T17:20:00Z"/>
          <w:moveFrom w:id="5889" w:author="Julio Li [2]" w:date="2020-08-21T16:51:00Z"/>
          <w:lang w:val="en-GB"/>
          <w:rPrChange w:id="5890" w:author="Kevin Gu" w:date="2020-05-18T10:36:00Z">
            <w:rPr>
              <w:ins w:id="5891" w:author="Julio Li" w:date="2020-05-13T17:20:00Z"/>
              <w:moveFrom w:id="5892" w:author="Julio Li [2]" w:date="2020-08-21T16:51:00Z"/>
            </w:rPr>
          </w:rPrChange>
        </w:rPr>
      </w:pPr>
      <w:moveFrom w:id="5893" w:author="Julio Li [2]" w:date="2020-08-21T16:51:00Z">
        <w:ins w:id="5894" w:author="Julio Li" w:date="2020-05-13T17:20:00Z">
          <w:r w:rsidRPr="00876437" w:rsidDel="00304968">
            <w:rPr>
              <w:b w:val="0"/>
              <w:bCs w:val="0"/>
              <w:lang w:val="en-GB" w:eastAsia="zh-CN"/>
              <w:rPrChange w:id="5895" w:author="Kevin Gu" w:date="2020-05-18T10:36:00Z">
                <w:rPr>
                  <w:b w:val="0"/>
                  <w:bCs w:val="0"/>
                </w:rPr>
              </w:rPrChange>
            </w:rPr>
            <w:t>All Other Persons in Authority</w:t>
          </w:r>
          <w:r w:rsidRPr="00876437" w:rsidDel="00304968">
            <w:rPr>
              <w:rFonts w:hint="eastAsia"/>
              <w:b w:val="0"/>
              <w:bCs w:val="0"/>
              <w:lang w:val="en-GB" w:eastAsia="zh-CN"/>
              <w:rPrChange w:id="5896" w:author="Kevin Gu" w:date="2020-05-18T10:36:00Z">
                <w:rPr>
                  <w:rFonts w:hint="eastAsia"/>
                  <w:b w:val="0"/>
                  <w:bCs w:val="0"/>
                </w:rPr>
              </w:rPrChange>
            </w:rPr>
            <w:t>其他被授权的员工</w:t>
          </w:r>
        </w:ins>
      </w:moveFrom>
    </w:p>
    <w:p w14:paraId="48492D10" w14:textId="0B209EBD" w:rsidR="00E82861" w:rsidRPr="00876437" w:rsidDel="00304968" w:rsidRDefault="00E82861" w:rsidP="00E82861">
      <w:pPr>
        <w:rPr>
          <w:ins w:id="5897" w:author="Julio Li" w:date="2020-05-13T17:20:00Z"/>
          <w:moveFrom w:id="5898" w:author="Julio Li [2]" w:date="2020-08-21T16:51:00Z"/>
          <w:lang w:val="en-GB"/>
          <w:rPrChange w:id="5899" w:author="Kevin Gu" w:date="2020-05-18T10:36:00Z">
            <w:rPr>
              <w:ins w:id="5900" w:author="Julio Li" w:date="2020-05-13T17:20:00Z"/>
              <w:moveFrom w:id="5901" w:author="Julio Li [2]" w:date="2020-08-21T16:51:00Z"/>
            </w:rPr>
          </w:rPrChange>
        </w:rPr>
      </w:pPr>
      <w:moveFrom w:id="5902" w:author="Julio Li [2]" w:date="2020-08-21T16:51:00Z">
        <w:ins w:id="5903" w:author="Julio Li" w:date="2020-05-13T17:20:00Z">
          <w:r w:rsidRPr="00876437" w:rsidDel="00304968">
            <w:rPr>
              <w:lang w:val="en-GB"/>
              <w:rPrChange w:id="5904" w:author="Kevin Gu" w:date="2020-05-18T10:36:00Z">
                <w:rPr/>
              </w:rPrChange>
            </w:rPr>
            <w:t>They assist the Security Department in the monitoring of the procedure and rules introduced within their working area. They participate in the integration of Security rules in all industrial and administrative processes and monitor their effectiveness and are responsible for the application.</w:t>
          </w:r>
        </w:ins>
      </w:moveFrom>
    </w:p>
    <w:p w14:paraId="113F0CBC" w14:textId="4438FFB6" w:rsidR="00E82861" w:rsidRPr="00876437" w:rsidDel="00304968" w:rsidRDefault="00E82861" w:rsidP="00E82861">
      <w:pPr>
        <w:rPr>
          <w:ins w:id="5905" w:author="Julio Li" w:date="2020-05-13T17:20:00Z"/>
          <w:moveFrom w:id="5906" w:author="Julio Li [2]" w:date="2020-08-21T16:51:00Z"/>
          <w:lang w:val="en-GB"/>
          <w:rPrChange w:id="5907" w:author="Kevin Gu" w:date="2020-05-18T10:36:00Z">
            <w:rPr>
              <w:ins w:id="5908" w:author="Julio Li" w:date="2020-05-13T17:20:00Z"/>
              <w:moveFrom w:id="5909" w:author="Julio Li [2]" w:date="2020-08-21T16:51:00Z"/>
            </w:rPr>
          </w:rPrChange>
        </w:rPr>
      </w:pPr>
      <w:moveFrom w:id="5910" w:author="Julio Li [2]" w:date="2020-08-21T16:51:00Z">
        <w:ins w:id="5911" w:author="Julio Li" w:date="2020-05-13T17:20:00Z">
          <w:r w:rsidRPr="00876437" w:rsidDel="00304968">
            <w:rPr>
              <w:rFonts w:hint="eastAsia"/>
              <w:lang w:val="en-GB"/>
              <w:rPrChange w:id="5912" w:author="Kevin Gu" w:date="2020-05-18T10:36:00Z">
                <w:rPr>
                  <w:rFonts w:hint="eastAsia"/>
                </w:rPr>
              </w:rPrChange>
            </w:rPr>
            <w:t>他们负责协助安全部门监控各自工作区域内的流程以及规则。他们参与所有工作和管理流程中安全规则的完整性并监控其有效性，并对其有效性负责。</w:t>
          </w:r>
        </w:ins>
      </w:moveFrom>
    </w:p>
    <w:p w14:paraId="7E1A5BBA" w14:textId="1557623E" w:rsidR="00E82861" w:rsidRPr="00876437" w:rsidDel="00304968" w:rsidRDefault="00E82861" w:rsidP="00E82861">
      <w:pPr>
        <w:pStyle w:val="Title3"/>
        <w:rPr>
          <w:ins w:id="5913" w:author="Julio Li" w:date="2020-05-13T17:20:00Z"/>
          <w:moveFrom w:id="5914" w:author="Julio Li [2]" w:date="2020-08-21T16:51:00Z"/>
          <w:lang w:val="en-GB"/>
          <w:rPrChange w:id="5915" w:author="Kevin Gu" w:date="2020-05-18T10:36:00Z">
            <w:rPr>
              <w:ins w:id="5916" w:author="Julio Li" w:date="2020-05-13T17:20:00Z"/>
              <w:moveFrom w:id="5917" w:author="Julio Li [2]" w:date="2020-08-21T16:51:00Z"/>
            </w:rPr>
          </w:rPrChange>
        </w:rPr>
      </w:pPr>
      <w:moveFrom w:id="5918" w:author="Julio Li [2]" w:date="2020-08-21T16:51:00Z">
        <w:ins w:id="5919" w:author="Julio Li" w:date="2020-05-13T17:20:00Z">
          <w:r w:rsidRPr="00876437" w:rsidDel="00304968">
            <w:rPr>
              <w:b w:val="0"/>
              <w:bCs w:val="0"/>
              <w:lang w:val="en-GB" w:eastAsia="zh-CN"/>
              <w:rPrChange w:id="5920" w:author="Kevin Gu" w:date="2020-05-18T10:36:00Z">
                <w:rPr>
                  <w:b w:val="0"/>
                  <w:bCs w:val="0"/>
                </w:rPr>
              </w:rPrChange>
            </w:rPr>
            <w:t xml:space="preserve">Direct and Indirect Employees </w:t>
          </w:r>
          <w:r w:rsidRPr="00876437" w:rsidDel="00304968">
            <w:rPr>
              <w:rFonts w:hint="eastAsia"/>
              <w:b w:val="0"/>
              <w:bCs w:val="0"/>
              <w:lang w:val="en-GB" w:eastAsia="zh-CN"/>
              <w:rPrChange w:id="5921" w:author="Kevin Gu" w:date="2020-05-18T10:36:00Z">
                <w:rPr>
                  <w:rFonts w:hint="eastAsia"/>
                  <w:b w:val="0"/>
                  <w:bCs w:val="0"/>
                </w:rPr>
              </w:rPrChange>
            </w:rPr>
            <w:t>直接和间接员工</w:t>
          </w:r>
        </w:ins>
      </w:moveFrom>
    </w:p>
    <w:p w14:paraId="4DB4F760" w14:textId="697D469F" w:rsidR="00E82861" w:rsidRPr="00876437" w:rsidDel="00304968" w:rsidRDefault="00E82861" w:rsidP="00E82861">
      <w:pPr>
        <w:rPr>
          <w:ins w:id="5922" w:author="Julio Li" w:date="2020-05-13T17:20:00Z"/>
          <w:moveFrom w:id="5923" w:author="Julio Li [2]" w:date="2020-08-21T16:51:00Z"/>
          <w:lang w:val="en-GB"/>
          <w:rPrChange w:id="5924" w:author="Kevin Gu" w:date="2020-05-18T10:36:00Z">
            <w:rPr>
              <w:ins w:id="5925" w:author="Julio Li" w:date="2020-05-13T17:20:00Z"/>
              <w:moveFrom w:id="5926" w:author="Julio Li [2]" w:date="2020-08-21T16:51:00Z"/>
            </w:rPr>
          </w:rPrChange>
        </w:rPr>
      </w:pPr>
      <w:moveFrom w:id="5927" w:author="Julio Li [2]" w:date="2020-08-21T16:51:00Z">
        <w:ins w:id="5928" w:author="Julio Li" w:date="2020-05-13T17:20:00Z">
          <w:r w:rsidRPr="00876437" w:rsidDel="00304968">
            <w:rPr>
              <w:lang w:val="en-GB"/>
              <w:rPrChange w:id="5929" w:author="Kevin Gu" w:date="2020-05-18T10:36:00Z">
                <w:rPr/>
              </w:rPrChange>
            </w:rPr>
            <w:t xml:space="preserve">They have committed themselves with their signature to observe the security rules explained to them upon employment by Chengtian Weiye (Ningbo) Chip Technology Co., Ltd. </w:t>
          </w:r>
        </w:ins>
      </w:moveFrom>
    </w:p>
    <w:p w14:paraId="3282ECED" w14:textId="34047E81" w:rsidR="00E82861" w:rsidRPr="00876437" w:rsidDel="00304968" w:rsidRDefault="00E82861" w:rsidP="00E82861">
      <w:pPr>
        <w:rPr>
          <w:ins w:id="5930" w:author="Julio Li" w:date="2020-05-13T17:20:00Z"/>
          <w:moveFrom w:id="5931" w:author="Julio Li [2]" w:date="2020-08-21T16:51:00Z"/>
          <w:lang w:val="en-GB"/>
          <w:rPrChange w:id="5932" w:author="Kevin Gu" w:date="2020-05-18T10:36:00Z">
            <w:rPr>
              <w:ins w:id="5933" w:author="Julio Li" w:date="2020-05-13T17:20:00Z"/>
              <w:moveFrom w:id="5934" w:author="Julio Li [2]" w:date="2020-08-21T16:51:00Z"/>
            </w:rPr>
          </w:rPrChange>
        </w:rPr>
      </w:pPr>
      <w:moveFrom w:id="5935" w:author="Julio Li [2]" w:date="2020-08-21T16:51:00Z">
        <w:ins w:id="5936" w:author="Julio Li" w:date="2020-05-13T17:20:00Z">
          <w:r w:rsidRPr="00876437" w:rsidDel="00304968">
            <w:rPr>
              <w:lang w:val="en-GB"/>
              <w:rPrChange w:id="5937" w:author="Kevin Gu" w:date="2020-05-18T10:36:00Z">
                <w:rPr/>
              </w:rPrChange>
            </w:rPr>
            <w:t>They are obligated henceforth to inform the security department or their supervisors of any problem or any observation in relation to the breach to security.</w:t>
          </w:r>
        </w:ins>
      </w:moveFrom>
    </w:p>
    <w:p w14:paraId="63C80BC6" w14:textId="2DC8D371" w:rsidR="00E82861" w:rsidRPr="00876437" w:rsidDel="00304968" w:rsidRDefault="00E82861" w:rsidP="00E82861">
      <w:pPr>
        <w:rPr>
          <w:ins w:id="5938" w:author="Julio Li" w:date="2020-05-13T17:20:00Z"/>
          <w:moveFrom w:id="5939" w:author="Julio Li [2]" w:date="2020-08-21T16:51:00Z"/>
          <w:lang w:val="en-GB"/>
          <w:rPrChange w:id="5940" w:author="Kevin Gu" w:date="2020-05-18T10:36:00Z">
            <w:rPr>
              <w:ins w:id="5941" w:author="Julio Li" w:date="2020-05-13T17:20:00Z"/>
              <w:moveFrom w:id="5942" w:author="Julio Li [2]" w:date="2020-08-21T16:51:00Z"/>
            </w:rPr>
          </w:rPrChange>
        </w:rPr>
      </w:pPr>
      <w:moveFrom w:id="5943" w:author="Julio Li [2]" w:date="2020-08-21T16:51:00Z">
        <w:ins w:id="5944" w:author="Julio Li" w:date="2020-05-13T17:20:00Z">
          <w:r w:rsidRPr="00876437" w:rsidDel="00304968">
            <w:rPr>
              <w:lang w:val="en-GB"/>
              <w:rPrChange w:id="5945" w:author="Kevin Gu" w:date="2020-05-18T10:36:00Z">
                <w:rPr/>
              </w:rPrChange>
            </w:rPr>
            <w:t xml:space="preserve">They are directly responsible for the protection of the products, which they are entrusted with in the course of their work regardless of whatever stage of production. </w:t>
          </w:r>
        </w:ins>
      </w:moveFrom>
    </w:p>
    <w:p w14:paraId="0C78964E" w14:textId="462C3C16" w:rsidR="00E82861" w:rsidRPr="00876437" w:rsidDel="00304968" w:rsidRDefault="00E82861" w:rsidP="00E82861">
      <w:pPr>
        <w:rPr>
          <w:ins w:id="5946" w:author="Julio Li" w:date="2020-05-13T17:20:00Z"/>
          <w:moveFrom w:id="5947" w:author="Julio Li [2]" w:date="2020-08-21T16:51:00Z"/>
          <w:lang w:val="en-GB"/>
          <w:rPrChange w:id="5948" w:author="Kevin Gu" w:date="2020-05-18T10:36:00Z">
            <w:rPr>
              <w:ins w:id="5949" w:author="Julio Li" w:date="2020-05-13T17:20:00Z"/>
              <w:moveFrom w:id="5950" w:author="Julio Li [2]" w:date="2020-08-21T16:51:00Z"/>
            </w:rPr>
          </w:rPrChange>
        </w:rPr>
      </w:pPr>
      <w:moveFrom w:id="5951" w:author="Julio Li [2]" w:date="2020-08-21T16:51:00Z">
        <w:ins w:id="5952" w:author="Julio Li" w:date="2020-05-13T17:20:00Z">
          <w:r w:rsidRPr="00876437" w:rsidDel="00304968">
            <w:rPr>
              <w:rFonts w:hint="eastAsia"/>
              <w:lang w:val="en-GB"/>
              <w:rPrChange w:id="5953" w:author="Kevin Gu" w:date="2020-05-18T10:36:00Z">
                <w:rPr>
                  <w:rFonts w:hint="eastAsia"/>
                </w:rPr>
              </w:rPrChange>
            </w:rPr>
            <w:t>他们必须忠于他们的承诺，严格遵守澄天伟业（宁波）芯片技术有限公司的安全政策。</w:t>
          </w:r>
        </w:ins>
      </w:moveFrom>
    </w:p>
    <w:p w14:paraId="66B8CE6C" w14:textId="5C838A8D" w:rsidR="00E82861" w:rsidRPr="00876437" w:rsidDel="00304968" w:rsidRDefault="00E82861">
      <w:pPr>
        <w:rPr>
          <w:ins w:id="5954" w:author="Julio Li" w:date="2020-05-13T17:16:00Z"/>
          <w:moveFrom w:id="5955" w:author="Julio Li [2]" w:date="2020-08-21T16:51:00Z"/>
          <w:lang w:val="en-GB"/>
          <w:rPrChange w:id="5956" w:author="Kevin Gu" w:date="2020-05-18T10:36:00Z">
            <w:rPr>
              <w:ins w:id="5957" w:author="Julio Li" w:date="2020-05-13T17:16:00Z"/>
              <w:moveFrom w:id="5958" w:author="Julio Li [2]" w:date="2020-08-21T16:51:00Z"/>
            </w:rPr>
          </w:rPrChange>
        </w:rPr>
        <w:pPrChange w:id="5959" w:author="Julio Li" w:date="2020-05-13T17:20:00Z">
          <w:pPr>
            <w:pStyle w:val="Title2"/>
          </w:pPr>
        </w:pPrChange>
      </w:pPr>
      <w:moveFrom w:id="5960" w:author="Julio Li [2]" w:date="2020-08-21T16:51:00Z">
        <w:ins w:id="5961" w:author="Julio Li" w:date="2020-05-13T17:20:00Z">
          <w:r w:rsidRPr="00876437" w:rsidDel="00304968">
            <w:rPr>
              <w:rFonts w:hint="eastAsia"/>
              <w:lang w:val="en-GB"/>
              <w:rPrChange w:id="5962" w:author="Kevin Gu" w:date="2020-05-18T10:36:00Z">
                <w:rPr>
                  <w:rFonts w:hint="eastAsia"/>
                  <w:b w:val="0"/>
                  <w:bCs w:val="0"/>
                </w:rPr>
              </w:rPrChange>
            </w:rPr>
            <w:t>他们有义务在今后的工作中向安全部门或者他们的主管汇报他们发现或看见的任何违背安全规定的行为。无论处于生产的什么阶段，他们对本工作内被托付的产品进行保护并负有直接的责任。</w:t>
          </w:r>
        </w:ins>
      </w:moveFrom>
    </w:p>
    <w:moveFromRangeEnd w:id="5867"/>
    <w:p w14:paraId="24E4A77D" w14:textId="0010B91C" w:rsidR="003E2080" w:rsidRPr="00876437" w:rsidDel="006257F2" w:rsidRDefault="003E2080">
      <w:pPr>
        <w:rPr>
          <w:del w:id="5963" w:author="Julio Li" w:date="2020-05-13T17:04:00Z"/>
          <w:lang w:val="en-GB" w:eastAsia="zh-CN"/>
          <w:rPrChange w:id="5964" w:author="Kevin Gu" w:date="2020-05-18T10:36:00Z">
            <w:rPr>
              <w:del w:id="5965" w:author="Julio Li" w:date="2020-05-13T17:04:00Z"/>
              <w:lang w:eastAsia="zh-CN"/>
            </w:rPr>
          </w:rPrChange>
        </w:rPr>
        <w:pPrChange w:id="5966" w:author="Julio Li" w:date="2020-05-13T17:16:00Z">
          <w:pPr>
            <w:pStyle w:val="Title2"/>
          </w:pPr>
        </w:pPrChange>
      </w:pPr>
      <w:del w:id="5967" w:author="Julio Li" w:date="2020-05-13T17:04:00Z">
        <w:r w:rsidRPr="00876437" w:rsidDel="006257F2">
          <w:rPr>
            <w:rFonts w:hint="eastAsia"/>
            <w:lang w:val="en-GB" w:eastAsia="zh-CN"/>
            <w:rPrChange w:id="5968" w:author="Kevin Gu" w:date="2020-05-18T10:36:00Z">
              <w:rPr>
                <w:rFonts w:hint="eastAsia"/>
                <w:b w:val="0"/>
                <w:bCs w:val="0"/>
                <w:lang w:eastAsia="zh-CN"/>
              </w:rPr>
            </w:rPrChange>
          </w:rPr>
          <w:delText>作为公司的信息安全管理系统的最高领导者，总经理需要对以下几项负责：</w:delText>
        </w:r>
      </w:del>
    </w:p>
    <w:p w14:paraId="72FA1FBA" w14:textId="7B969862" w:rsidR="00596547" w:rsidRPr="00876437" w:rsidDel="006257F2" w:rsidRDefault="00596547">
      <w:pPr>
        <w:rPr>
          <w:del w:id="5969" w:author="Julio Li" w:date="2020-05-13T17:04:00Z"/>
          <w:lang w:val="en-GB"/>
          <w:rPrChange w:id="5970" w:author="Kevin Gu" w:date="2020-05-18T10:36:00Z">
            <w:rPr>
              <w:del w:id="5971" w:author="Julio Li" w:date="2020-05-13T17:04:00Z"/>
            </w:rPr>
          </w:rPrChange>
        </w:rPr>
        <w:pPrChange w:id="5972" w:author="Julio Li" w:date="2020-05-13T17:16:00Z">
          <w:pPr>
            <w:pStyle w:val="Title2"/>
          </w:pPr>
        </w:pPrChange>
      </w:pPr>
      <w:del w:id="5973" w:author="Julio Li" w:date="2020-05-13T17:04:00Z">
        <w:r w:rsidRPr="00876437" w:rsidDel="006257F2">
          <w:rPr>
            <w:lang w:val="en-GB"/>
            <w:rPrChange w:id="5974" w:author="Kevin Gu" w:date="2020-05-18T10:36:00Z">
              <w:rPr>
                <w:b w:val="0"/>
                <w:bCs w:val="0"/>
              </w:rPr>
            </w:rPrChange>
          </w:rPr>
          <w:delText>Lead the company to establish, implement and maintain the</w:delText>
        </w:r>
        <w:r w:rsidR="00957F9C" w:rsidRPr="00876437" w:rsidDel="006257F2">
          <w:rPr>
            <w:lang w:val="en-GB"/>
            <w:rPrChange w:id="5975" w:author="Kevin Gu" w:date="2020-05-18T10:36:00Z">
              <w:rPr>
                <w:b w:val="0"/>
                <w:bCs w:val="0"/>
              </w:rPr>
            </w:rPrChange>
          </w:rPr>
          <w:delText xml:space="preserve"> information</w:delText>
        </w:r>
        <w:r w:rsidRPr="00876437" w:rsidDel="006257F2">
          <w:rPr>
            <w:lang w:val="en-GB"/>
            <w:rPrChange w:id="5976" w:author="Kevin Gu" w:date="2020-05-18T10:36:00Z">
              <w:rPr>
                <w:b w:val="0"/>
                <w:bCs w:val="0"/>
              </w:rPr>
            </w:rPrChange>
          </w:rPr>
          <w:delText xml:space="preserve"> security management system.</w:delText>
        </w:r>
      </w:del>
    </w:p>
    <w:p w14:paraId="00A0210E" w14:textId="2DB85208" w:rsidR="003E2080" w:rsidRPr="00876437" w:rsidDel="006257F2" w:rsidRDefault="003E2080">
      <w:pPr>
        <w:rPr>
          <w:del w:id="5977" w:author="Julio Li" w:date="2020-05-13T17:04:00Z"/>
          <w:lang w:val="en-GB" w:eastAsia="zh-CN"/>
          <w:rPrChange w:id="5978" w:author="Kevin Gu" w:date="2020-05-18T10:36:00Z">
            <w:rPr>
              <w:del w:id="5979" w:author="Julio Li" w:date="2020-05-13T17:04:00Z"/>
              <w:lang w:eastAsia="zh-CN"/>
            </w:rPr>
          </w:rPrChange>
        </w:rPr>
        <w:pPrChange w:id="5980" w:author="Julio Li" w:date="2020-05-13T17:16:00Z">
          <w:pPr>
            <w:pStyle w:val="ListParagraph"/>
            <w:numPr>
              <w:numId w:val="4"/>
            </w:numPr>
            <w:spacing w:line="276" w:lineRule="auto"/>
            <w:ind w:hanging="360"/>
          </w:pPr>
        </w:pPrChange>
      </w:pPr>
      <w:del w:id="5981" w:author="Julio Li" w:date="2020-05-13T17:04:00Z">
        <w:r w:rsidRPr="00876437" w:rsidDel="006257F2">
          <w:rPr>
            <w:rFonts w:hint="eastAsia"/>
            <w:lang w:val="en-GB" w:eastAsia="zh-CN"/>
            <w:rPrChange w:id="5982" w:author="Kevin Gu" w:date="2020-05-18T10:36:00Z">
              <w:rPr>
                <w:rFonts w:hint="eastAsia"/>
                <w:lang w:eastAsia="zh-CN"/>
              </w:rPr>
            </w:rPrChange>
          </w:rPr>
          <w:delText>领导公司去建立，落实并且维护信息安全管理系统。</w:delText>
        </w:r>
      </w:del>
    </w:p>
    <w:p w14:paraId="1A20BA94" w14:textId="7CE8C1D0" w:rsidR="00596547" w:rsidRPr="00876437" w:rsidDel="006257F2" w:rsidRDefault="00080A05">
      <w:pPr>
        <w:rPr>
          <w:del w:id="5983" w:author="Julio Li" w:date="2020-05-13T17:04:00Z"/>
          <w:lang w:val="en-GB" w:eastAsia="zh-CN"/>
          <w:rPrChange w:id="5984" w:author="Kevin Gu" w:date="2020-05-18T10:36:00Z">
            <w:rPr>
              <w:del w:id="5985" w:author="Julio Li" w:date="2020-05-13T17:04:00Z"/>
              <w:lang w:eastAsia="zh-CN"/>
            </w:rPr>
          </w:rPrChange>
        </w:rPr>
        <w:pPrChange w:id="5986" w:author="Julio Li" w:date="2020-05-13T17:16:00Z">
          <w:pPr>
            <w:pStyle w:val="Title2"/>
          </w:pPr>
        </w:pPrChange>
      </w:pPr>
      <w:del w:id="5987" w:author="Julio Li" w:date="2020-05-13T17:04:00Z">
        <w:r w:rsidRPr="00876437" w:rsidDel="006257F2">
          <w:rPr>
            <w:lang w:val="en-GB" w:eastAsia="zh-CN"/>
            <w:rPrChange w:id="5988" w:author="Kevin Gu" w:date="2020-05-18T10:36:00Z">
              <w:rPr>
                <w:b w:val="0"/>
                <w:bCs w:val="0"/>
                <w:lang w:eastAsia="zh-CN"/>
              </w:rPr>
            </w:rPrChange>
          </w:rPr>
          <w:delText>A</w:delText>
        </w:r>
        <w:r w:rsidR="00596547" w:rsidRPr="00876437" w:rsidDel="006257F2">
          <w:rPr>
            <w:lang w:val="en-GB" w:eastAsia="zh-CN"/>
            <w:rPrChange w:id="5989" w:author="Kevin Gu" w:date="2020-05-18T10:36:00Z">
              <w:rPr>
                <w:b w:val="0"/>
                <w:bCs w:val="0"/>
                <w:lang w:eastAsia="zh-CN"/>
              </w:rPr>
            </w:rPrChange>
          </w:rPr>
          <w:delText xml:space="preserve">pprove </w:delText>
        </w:r>
        <w:r w:rsidRPr="00876437" w:rsidDel="006257F2">
          <w:rPr>
            <w:lang w:val="en-GB" w:eastAsia="zh-CN"/>
            <w:rPrChange w:id="5990" w:author="Kevin Gu" w:date="2020-05-18T10:36:00Z">
              <w:rPr>
                <w:b w:val="0"/>
                <w:bCs w:val="0"/>
                <w:lang w:eastAsia="zh-CN"/>
              </w:rPr>
            </w:rPrChange>
          </w:rPr>
          <w:delText xml:space="preserve">the information </w:delText>
        </w:r>
        <w:r w:rsidR="00596547" w:rsidRPr="00876437" w:rsidDel="006257F2">
          <w:rPr>
            <w:lang w:val="en-GB" w:eastAsia="zh-CN"/>
            <w:rPrChange w:id="5991" w:author="Kevin Gu" w:date="2020-05-18T10:36:00Z">
              <w:rPr>
                <w:b w:val="0"/>
                <w:bCs w:val="0"/>
                <w:lang w:eastAsia="zh-CN"/>
              </w:rPr>
            </w:rPrChange>
          </w:rPr>
          <w:delText>security</w:delText>
        </w:r>
        <w:r w:rsidRPr="00876437" w:rsidDel="006257F2">
          <w:rPr>
            <w:lang w:val="en-GB" w:eastAsia="zh-CN"/>
            <w:rPrChange w:id="5992" w:author="Kevin Gu" w:date="2020-05-18T10:36:00Z">
              <w:rPr>
                <w:b w:val="0"/>
                <w:bCs w:val="0"/>
                <w:lang w:eastAsia="zh-CN"/>
              </w:rPr>
            </w:rPrChange>
          </w:rPr>
          <w:delText xml:space="preserve"> management related documents</w:delText>
        </w:r>
        <w:r w:rsidR="00596547" w:rsidRPr="00876437" w:rsidDel="006257F2">
          <w:rPr>
            <w:lang w:val="en-GB" w:eastAsia="zh-CN"/>
            <w:rPrChange w:id="5993" w:author="Kevin Gu" w:date="2020-05-18T10:36:00Z">
              <w:rPr>
                <w:b w:val="0"/>
                <w:bCs w:val="0"/>
                <w:lang w:eastAsia="zh-CN"/>
              </w:rPr>
            </w:rPrChange>
          </w:rPr>
          <w:delText>.</w:delText>
        </w:r>
      </w:del>
    </w:p>
    <w:p w14:paraId="74A284D9" w14:textId="6D817F3A" w:rsidR="003E2080" w:rsidRPr="00876437" w:rsidDel="006257F2" w:rsidRDefault="003E2080">
      <w:pPr>
        <w:rPr>
          <w:del w:id="5994" w:author="Julio Li" w:date="2020-05-13T17:04:00Z"/>
          <w:lang w:val="en-GB" w:eastAsia="zh-CN"/>
          <w:rPrChange w:id="5995" w:author="Kevin Gu" w:date="2020-05-18T10:36:00Z">
            <w:rPr>
              <w:del w:id="5996" w:author="Julio Li" w:date="2020-05-13T17:04:00Z"/>
              <w:lang w:eastAsia="zh-CN"/>
            </w:rPr>
          </w:rPrChange>
        </w:rPr>
        <w:pPrChange w:id="5997" w:author="Julio Li" w:date="2020-05-13T17:16:00Z">
          <w:pPr>
            <w:pStyle w:val="ListParagraph"/>
            <w:numPr>
              <w:numId w:val="4"/>
            </w:numPr>
            <w:spacing w:line="276" w:lineRule="auto"/>
            <w:ind w:hanging="360"/>
          </w:pPr>
        </w:pPrChange>
      </w:pPr>
      <w:del w:id="5998" w:author="Julio Li" w:date="2020-05-13T17:04:00Z">
        <w:r w:rsidRPr="00876437" w:rsidDel="006257F2">
          <w:rPr>
            <w:rFonts w:hint="eastAsia"/>
            <w:lang w:val="en-GB" w:eastAsia="zh-CN"/>
            <w:rPrChange w:id="5999" w:author="Kevin Gu" w:date="2020-05-18T10:36:00Z">
              <w:rPr>
                <w:rFonts w:hint="eastAsia"/>
                <w:lang w:eastAsia="zh-CN"/>
              </w:rPr>
            </w:rPrChange>
          </w:rPr>
          <w:delText>批准信息安全管理相关文件。</w:delText>
        </w:r>
      </w:del>
    </w:p>
    <w:p w14:paraId="19CF704F" w14:textId="352E2472" w:rsidR="00596547" w:rsidRPr="00876437" w:rsidDel="006257F2" w:rsidRDefault="00596547">
      <w:pPr>
        <w:rPr>
          <w:del w:id="6000" w:author="Julio Li" w:date="2020-05-13T17:04:00Z"/>
          <w:lang w:val="en-GB" w:eastAsia="zh-CN"/>
          <w:rPrChange w:id="6001" w:author="Kevin Gu" w:date="2020-05-18T10:36:00Z">
            <w:rPr>
              <w:del w:id="6002" w:author="Julio Li" w:date="2020-05-13T17:04:00Z"/>
              <w:lang w:eastAsia="zh-CN"/>
            </w:rPr>
          </w:rPrChange>
        </w:rPr>
        <w:pPrChange w:id="6003" w:author="Julio Li" w:date="2020-05-13T17:16:00Z">
          <w:pPr>
            <w:pStyle w:val="Title2"/>
          </w:pPr>
        </w:pPrChange>
      </w:pPr>
      <w:del w:id="6004" w:author="Julio Li" w:date="2020-05-13T17:04:00Z">
        <w:r w:rsidRPr="00876437" w:rsidDel="006257F2">
          <w:rPr>
            <w:lang w:val="en-GB" w:eastAsia="zh-CN"/>
            <w:rPrChange w:id="6005" w:author="Kevin Gu" w:date="2020-05-18T10:36:00Z">
              <w:rPr>
                <w:b w:val="0"/>
                <w:bCs w:val="0"/>
                <w:lang w:eastAsia="zh-CN"/>
              </w:rPr>
            </w:rPrChange>
          </w:rPr>
          <w:delText xml:space="preserve">Provide the required resources to ensure the effective operation of the </w:delText>
        </w:r>
        <w:r w:rsidR="00480BBA" w:rsidRPr="00876437" w:rsidDel="006257F2">
          <w:rPr>
            <w:lang w:val="en-GB" w:eastAsia="zh-CN"/>
            <w:rPrChange w:id="6006" w:author="Kevin Gu" w:date="2020-05-18T10:36:00Z">
              <w:rPr>
                <w:b w:val="0"/>
                <w:bCs w:val="0"/>
                <w:lang w:eastAsia="zh-CN"/>
              </w:rPr>
            </w:rPrChange>
          </w:rPr>
          <w:delText xml:space="preserve">information </w:delText>
        </w:r>
        <w:r w:rsidRPr="00876437" w:rsidDel="006257F2">
          <w:rPr>
            <w:lang w:val="en-GB" w:eastAsia="zh-CN"/>
            <w:rPrChange w:id="6007" w:author="Kevin Gu" w:date="2020-05-18T10:36:00Z">
              <w:rPr>
                <w:b w:val="0"/>
                <w:bCs w:val="0"/>
                <w:lang w:eastAsia="zh-CN"/>
              </w:rPr>
            </w:rPrChange>
          </w:rPr>
          <w:delText>security management system.</w:delText>
        </w:r>
      </w:del>
    </w:p>
    <w:p w14:paraId="46143F1F" w14:textId="5E502330" w:rsidR="003E2080" w:rsidRPr="00876437" w:rsidDel="006257F2" w:rsidRDefault="003E2080">
      <w:pPr>
        <w:rPr>
          <w:del w:id="6008" w:author="Julio Li" w:date="2020-05-13T17:04:00Z"/>
          <w:lang w:val="en-GB" w:eastAsia="zh-CN"/>
          <w:rPrChange w:id="6009" w:author="Kevin Gu" w:date="2020-05-18T10:36:00Z">
            <w:rPr>
              <w:del w:id="6010" w:author="Julio Li" w:date="2020-05-13T17:04:00Z"/>
              <w:lang w:eastAsia="zh-CN"/>
            </w:rPr>
          </w:rPrChange>
        </w:rPr>
        <w:pPrChange w:id="6011" w:author="Julio Li" w:date="2020-05-13T17:16:00Z">
          <w:pPr>
            <w:pStyle w:val="ListParagraph"/>
            <w:numPr>
              <w:numId w:val="4"/>
            </w:numPr>
            <w:spacing w:line="276" w:lineRule="auto"/>
            <w:ind w:hanging="360"/>
          </w:pPr>
        </w:pPrChange>
      </w:pPr>
      <w:del w:id="6012" w:author="Julio Li" w:date="2020-05-13T17:04:00Z">
        <w:r w:rsidRPr="00876437" w:rsidDel="006257F2">
          <w:rPr>
            <w:rFonts w:hint="eastAsia"/>
            <w:lang w:val="en-GB" w:eastAsia="zh-CN"/>
            <w:rPrChange w:id="6013" w:author="Kevin Gu" w:date="2020-05-18T10:36:00Z">
              <w:rPr>
                <w:rFonts w:hint="eastAsia"/>
                <w:lang w:eastAsia="zh-CN"/>
              </w:rPr>
            </w:rPrChange>
          </w:rPr>
          <w:delText>提供所需资源，确保信息安全管理系统能有效运作。</w:delText>
        </w:r>
      </w:del>
    </w:p>
    <w:p w14:paraId="11C6597D" w14:textId="3E485507" w:rsidR="00373DFE" w:rsidRPr="00876437" w:rsidDel="006257F2" w:rsidRDefault="00373DFE">
      <w:pPr>
        <w:rPr>
          <w:del w:id="6014" w:author="Julio Li" w:date="2020-05-13T17:04:00Z"/>
          <w:lang w:val="en-GB" w:eastAsia="zh-CN"/>
          <w:rPrChange w:id="6015" w:author="Kevin Gu" w:date="2020-05-18T10:36:00Z">
            <w:rPr>
              <w:del w:id="6016" w:author="Julio Li" w:date="2020-05-13T17:04:00Z"/>
              <w:lang w:eastAsia="zh-CN"/>
            </w:rPr>
          </w:rPrChange>
        </w:rPr>
        <w:pPrChange w:id="6017" w:author="Julio Li" w:date="2020-05-13T17:16:00Z">
          <w:pPr>
            <w:pStyle w:val="Title2"/>
          </w:pPr>
        </w:pPrChange>
      </w:pPr>
      <w:del w:id="6018" w:author="Julio Li" w:date="2020-05-13T17:04:00Z">
        <w:r w:rsidRPr="00876437" w:rsidDel="006257F2">
          <w:rPr>
            <w:lang w:val="en-GB" w:eastAsia="zh-CN"/>
            <w:rPrChange w:id="6019" w:author="Kevin Gu" w:date="2020-05-18T10:36:00Z">
              <w:rPr>
                <w:b w:val="0"/>
                <w:bCs w:val="0"/>
                <w:lang w:eastAsia="zh-CN"/>
              </w:rPr>
            </w:rPrChange>
          </w:rPr>
          <w:delText>Review and approve the resolution of internal security audit.</w:delText>
        </w:r>
      </w:del>
    </w:p>
    <w:p w14:paraId="0163BFFE" w14:textId="308D97A1" w:rsidR="003E2080" w:rsidRPr="00876437" w:rsidDel="006257F2" w:rsidRDefault="003E2080">
      <w:pPr>
        <w:rPr>
          <w:del w:id="6020" w:author="Julio Li" w:date="2020-05-13T17:04:00Z"/>
          <w:lang w:val="en-GB" w:eastAsia="zh-CN"/>
          <w:rPrChange w:id="6021" w:author="Kevin Gu" w:date="2020-05-18T10:36:00Z">
            <w:rPr>
              <w:del w:id="6022" w:author="Julio Li" w:date="2020-05-13T17:04:00Z"/>
              <w:lang w:eastAsia="zh-CN"/>
            </w:rPr>
          </w:rPrChange>
        </w:rPr>
        <w:pPrChange w:id="6023" w:author="Julio Li" w:date="2020-05-13T17:16:00Z">
          <w:pPr>
            <w:pStyle w:val="ListParagraph"/>
            <w:numPr>
              <w:numId w:val="4"/>
            </w:numPr>
            <w:spacing w:line="276" w:lineRule="auto"/>
            <w:ind w:hanging="360"/>
          </w:pPr>
        </w:pPrChange>
      </w:pPr>
      <w:del w:id="6024" w:author="Julio Li" w:date="2020-05-13T17:04:00Z">
        <w:r w:rsidRPr="00876437" w:rsidDel="006257F2">
          <w:rPr>
            <w:rFonts w:hint="eastAsia"/>
            <w:lang w:val="en-GB" w:eastAsia="zh-CN"/>
            <w:rPrChange w:id="6025" w:author="Kevin Gu" w:date="2020-05-18T10:36:00Z">
              <w:rPr>
                <w:rFonts w:hint="eastAsia"/>
                <w:lang w:eastAsia="zh-CN"/>
              </w:rPr>
            </w:rPrChange>
          </w:rPr>
          <w:delText>审核和批准内部安全审计的决议。</w:delText>
        </w:r>
      </w:del>
    </w:p>
    <w:p w14:paraId="6AC933DC" w14:textId="4629E88D" w:rsidR="00596547" w:rsidRPr="00876437" w:rsidDel="006257F2" w:rsidRDefault="00596547">
      <w:pPr>
        <w:rPr>
          <w:del w:id="6026" w:author="Julio Li" w:date="2020-05-13T17:04:00Z"/>
          <w:rFonts w:ascii="Arial" w:hAnsi="Arial" w:cs="Arial"/>
          <w:lang w:val="en-GB" w:eastAsia="zh-CN"/>
          <w:rPrChange w:id="6027" w:author="Kevin Gu" w:date="2020-05-18T10:36:00Z">
            <w:rPr>
              <w:del w:id="6028" w:author="Julio Li" w:date="2020-05-13T17:04:00Z"/>
              <w:rFonts w:ascii="Arial" w:hAnsi="Arial" w:cs="Arial"/>
              <w:lang w:eastAsia="zh-CN"/>
            </w:rPr>
          </w:rPrChange>
        </w:rPr>
        <w:pPrChange w:id="6029" w:author="Julio Li" w:date="2020-05-13T17:16:00Z">
          <w:pPr>
            <w:pStyle w:val="Title2"/>
          </w:pPr>
        </w:pPrChange>
      </w:pPr>
      <w:del w:id="6030" w:author="Julio Li" w:date="2020-05-13T17:04:00Z">
        <w:r w:rsidRPr="00876437" w:rsidDel="006257F2">
          <w:rPr>
            <w:lang w:val="en-GB" w:eastAsia="zh-CN"/>
            <w:rPrChange w:id="6031" w:author="Kevin Gu" w:date="2020-05-18T10:36:00Z">
              <w:rPr>
                <w:b w:val="0"/>
                <w:bCs w:val="0"/>
                <w:lang w:eastAsia="zh-CN"/>
              </w:rPr>
            </w:rPrChange>
          </w:rPr>
          <w:delText xml:space="preserve">Responsible for handling the </w:delText>
        </w:r>
        <w:r w:rsidR="00A45F16" w:rsidRPr="00876437" w:rsidDel="006257F2">
          <w:rPr>
            <w:lang w:val="en-GB" w:eastAsia="zh-CN"/>
            <w:rPrChange w:id="6032" w:author="Kevin Gu" w:date="2020-05-18T10:36:00Z">
              <w:rPr>
                <w:b w:val="0"/>
                <w:bCs w:val="0"/>
                <w:lang w:eastAsia="zh-CN"/>
              </w:rPr>
            </w:rPrChange>
          </w:rPr>
          <w:delText xml:space="preserve">major </w:delText>
        </w:r>
        <w:r w:rsidRPr="00876437" w:rsidDel="006257F2">
          <w:rPr>
            <w:lang w:val="en-GB" w:eastAsia="zh-CN"/>
            <w:rPrChange w:id="6033" w:author="Kevin Gu" w:date="2020-05-18T10:36:00Z">
              <w:rPr>
                <w:b w:val="0"/>
                <w:bCs w:val="0"/>
                <w:lang w:eastAsia="zh-CN"/>
              </w:rPr>
            </w:rPrChange>
          </w:rPr>
          <w:delText>emergency accident</w:delText>
        </w:r>
        <w:r w:rsidR="00A45F16" w:rsidRPr="00876437" w:rsidDel="006257F2">
          <w:rPr>
            <w:lang w:val="en-GB" w:eastAsia="zh-CN"/>
            <w:rPrChange w:id="6034" w:author="Kevin Gu" w:date="2020-05-18T10:36:00Z">
              <w:rPr>
                <w:b w:val="0"/>
                <w:bCs w:val="0"/>
                <w:lang w:eastAsia="zh-CN"/>
              </w:rPr>
            </w:rPrChange>
          </w:rPr>
          <w:delText>s</w:delText>
        </w:r>
        <w:r w:rsidRPr="00876437" w:rsidDel="006257F2">
          <w:rPr>
            <w:lang w:val="en-GB" w:eastAsia="zh-CN"/>
            <w:rPrChange w:id="6035" w:author="Kevin Gu" w:date="2020-05-18T10:36:00Z">
              <w:rPr>
                <w:b w:val="0"/>
                <w:bCs w:val="0"/>
                <w:lang w:eastAsia="zh-CN"/>
              </w:rPr>
            </w:rPrChange>
          </w:rPr>
          <w:delText xml:space="preserve"> with the help</w:delText>
        </w:r>
        <w:r w:rsidRPr="00876437" w:rsidDel="006257F2">
          <w:rPr>
            <w:lang w:val="en-GB"/>
            <w:rPrChange w:id="6036" w:author="Kevin Gu" w:date="2020-05-18T10:36:00Z">
              <w:rPr>
                <w:b w:val="0"/>
                <w:bCs w:val="0"/>
              </w:rPr>
            </w:rPrChange>
          </w:rPr>
          <w:delText xml:space="preserve"> of CISO.</w:delText>
        </w:r>
      </w:del>
    </w:p>
    <w:p w14:paraId="43D76ECB" w14:textId="74565F1D" w:rsidR="003E2080" w:rsidRPr="00876437" w:rsidDel="006257F2" w:rsidRDefault="003E2080">
      <w:pPr>
        <w:rPr>
          <w:del w:id="6037" w:author="Julio Li" w:date="2020-05-13T17:04:00Z"/>
          <w:rFonts w:ascii="Arial" w:hAnsi="Arial" w:cs="Arial"/>
          <w:lang w:val="en-GB" w:eastAsia="zh-CN"/>
          <w:rPrChange w:id="6038" w:author="Kevin Gu" w:date="2020-05-18T10:36:00Z">
            <w:rPr>
              <w:del w:id="6039" w:author="Julio Li" w:date="2020-05-13T17:04:00Z"/>
              <w:rFonts w:ascii="Arial" w:hAnsi="Arial" w:cs="Arial"/>
              <w:lang w:eastAsia="zh-CN"/>
            </w:rPr>
          </w:rPrChange>
        </w:rPr>
        <w:pPrChange w:id="6040" w:author="Julio Li" w:date="2020-05-13T17:16:00Z">
          <w:pPr>
            <w:pStyle w:val="ListParagraph"/>
            <w:numPr>
              <w:numId w:val="4"/>
            </w:numPr>
            <w:spacing w:line="276" w:lineRule="auto"/>
            <w:ind w:hanging="360"/>
          </w:pPr>
        </w:pPrChange>
      </w:pPr>
      <w:del w:id="6041" w:author="Julio Li" w:date="2020-05-13T17:04:00Z">
        <w:r w:rsidRPr="00876437" w:rsidDel="006257F2">
          <w:rPr>
            <w:rFonts w:ascii="Arial" w:hAnsi="Arial" w:cs="Arial" w:hint="eastAsia"/>
            <w:lang w:val="en-GB" w:eastAsia="zh-CN"/>
            <w:rPrChange w:id="6042" w:author="Kevin Gu" w:date="2020-05-18T10:36:00Z">
              <w:rPr>
                <w:rFonts w:ascii="Arial" w:hAnsi="Arial" w:cs="Arial" w:hint="eastAsia"/>
                <w:lang w:eastAsia="zh-CN"/>
              </w:rPr>
            </w:rPrChange>
          </w:rPr>
          <w:delText>在</w:delText>
        </w:r>
        <w:r w:rsidRPr="00876437" w:rsidDel="006257F2">
          <w:rPr>
            <w:rFonts w:ascii="Arial" w:hAnsi="Arial" w:cs="Arial"/>
            <w:lang w:val="en-GB" w:eastAsia="zh-CN"/>
            <w:rPrChange w:id="6043" w:author="Kevin Gu" w:date="2020-05-18T10:36:00Z">
              <w:rPr>
                <w:rFonts w:ascii="Arial" w:hAnsi="Arial" w:cs="Arial"/>
                <w:lang w:eastAsia="zh-CN"/>
              </w:rPr>
            </w:rPrChange>
          </w:rPr>
          <w:delText>CISO</w:delText>
        </w:r>
        <w:r w:rsidRPr="00876437" w:rsidDel="006257F2">
          <w:rPr>
            <w:rFonts w:ascii="Arial" w:hAnsi="Arial" w:cs="Arial" w:hint="eastAsia"/>
            <w:lang w:val="en-GB" w:eastAsia="zh-CN"/>
            <w:rPrChange w:id="6044" w:author="Kevin Gu" w:date="2020-05-18T10:36:00Z">
              <w:rPr>
                <w:rFonts w:ascii="Arial" w:hAnsi="Arial" w:cs="Arial" w:hint="eastAsia"/>
                <w:lang w:eastAsia="zh-CN"/>
              </w:rPr>
            </w:rPrChange>
          </w:rPr>
          <w:delText>的帮助下，负责处理重大突发事件。</w:delText>
        </w:r>
      </w:del>
    </w:p>
    <w:p w14:paraId="3AC2281B" w14:textId="655B205E" w:rsidR="00E856CE" w:rsidRPr="00876437" w:rsidDel="006257F2" w:rsidRDefault="00F3637A">
      <w:pPr>
        <w:rPr>
          <w:del w:id="6045" w:author="Julio Li" w:date="2020-05-13T17:04:00Z"/>
          <w:lang w:val="en-GB"/>
          <w:rPrChange w:id="6046" w:author="Kevin Gu" w:date="2020-05-18T10:36:00Z">
            <w:rPr>
              <w:del w:id="6047" w:author="Julio Li" w:date="2020-05-13T17:04:00Z"/>
            </w:rPr>
          </w:rPrChange>
        </w:rPr>
        <w:pPrChange w:id="6048" w:author="Julio Li" w:date="2020-05-13T17:16:00Z">
          <w:pPr>
            <w:pStyle w:val="Title2"/>
          </w:pPr>
        </w:pPrChange>
      </w:pPr>
      <w:del w:id="6049" w:author="Julio Li" w:date="2020-05-13T17:04:00Z">
        <w:r w:rsidRPr="00876437" w:rsidDel="006257F2">
          <w:rPr>
            <w:lang w:val="en-GB"/>
            <w:rPrChange w:id="6050" w:author="Kevin Gu" w:date="2020-05-18T10:36:00Z">
              <w:rPr>
                <w:b w:val="0"/>
                <w:bCs w:val="0"/>
              </w:rPr>
            </w:rPrChange>
          </w:rPr>
          <w:delText>CISO</w:delText>
        </w:r>
        <w:r w:rsidR="003E2080" w:rsidRPr="00876437" w:rsidDel="006257F2">
          <w:rPr>
            <w:lang w:val="en-GB"/>
            <w:rPrChange w:id="6051" w:author="Kevin Gu" w:date="2020-05-18T10:36:00Z">
              <w:rPr>
                <w:b w:val="0"/>
                <w:bCs w:val="0"/>
              </w:rPr>
            </w:rPrChange>
          </w:rPr>
          <w:delText xml:space="preserve"> </w:delText>
        </w:r>
        <w:r w:rsidR="003E2080" w:rsidRPr="00876437" w:rsidDel="006257F2">
          <w:rPr>
            <w:rFonts w:hint="eastAsia"/>
            <w:lang w:val="en-GB" w:eastAsia="zh-CN"/>
            <w:rPrChange w:id="6052" w:author="Kevin Gu" w:date="2020-05-18T10:36:00Z">
              <w:rPr>
                <w:rFonts w:hint="eastAsia"/>
                <w:b w:val="0"/>
                <w:bCs w:val="0"/>
                <w:lang w:eastAsia="zh-CN"/>
              </w:rPr>
            </w:rPrChange>
          </w:rPr>
          <w:delText>首席信息安全官</w:delText>
        </w:r>
      </w:del>
    </w:p>
    <w:p w14:paraId="45895CCA" w14:textId="53977883" w:rsidR="00F3637A" w:rsidRPr="00876437" w:rsidDel="006257F2" w:rsidRDefault="00F3637A">
      <w:pPr>
        <w:rPr>
          <w:del w:id="6053" w:author="Julio Li" w:date="2020-05-13T17:04:00Z"/>
          <w:lang w:val="en-GB" w:eastAsia="zh-CN"/>
          <w:rPrChange w:id="6054" w:author="Kevin Gu" w:date="2020-05-18T10:36:00Z">
            <w:rPr>
              <w:del w:id="6055" w:author="Julio Li" w:date="2020-05-13T17:04:00Z"/>
              <w:lang w:eastAsia="zh-CN"/>
            </w:rPr>
          </w:rPrChange>
        </w:rPr>
        <w:pPrChange w:id="6056" w:author="Julio Li" w:date="2020-05-13T17:16:00Z">
          <w:pPr>
            <w:pStyle w:val="Title2"/>
          </w:pPr>
        </w:pPrChange>
      </w:pPr>
      <w:del w:id="6057" w:author="Julio Li" w:date="2020-05-13T17:04:00Z">
        <w:r w:rsidRPr="00876437" w:rsidDel="006257F2">
          <w:rPr>
            <w:lang w:val="en-GB" w:eastAsia="zh-CN"/>
            <w:rPrChange w:id="6058" w:author="Kevin Gu" w:date="2020-05-18T10:36:00Z">
              <w:rPr>
                <w:b w:val="0"/>
                <w:bCs w:val="0"/>
                <w:lang w:eastAsia="zh-CN"/>
              </w:rPr>
            </w:rPrChange>
          </w:rPr>
          <w:delText xml:space="preserve">Responsible for implementation of the company's </w:delText>
        </w:r>
        <w:r w:rsidR="007D2203" w:rsidRPr="00876437" w:rsidDel="006257F2">
          <w:rPr>
            <w:lang w:val="en-GB" w:eastAsia="zh-CN"/>
            <w:rPrChange w:id="6059" w:author="Kevin Gu" w:date="2020-05-18T10:36:00Z">
              <w:rPr>
                <w:b w:val="0"/>
                <w:bCs w:val="0"/>
                <w:lang w:eastAsia="zh-CN"/>
              </w:rPr>
            </w:rPrChange>
          </w:rPr>
          <w:delText xml:space="preserve">information </w:delText>
        </w:r>
        <w:r w:rsidRPr="00876437" w:rsidDel="006257F2">
          <w:rPr>
            <w:lang w:val="en-GB" w:eastAsia="zh-CN"/>
            <w:rPrChange w:id="6060" w:author="Kevin Gu" w:date="2020-05-18T10:36:00Z">
              <w:rPr>
                <w:b w:val="0"/>
                <w:bCs w:val="0"/>
                <w:lang w:eastAsia="zh-CN"/>
              </w:rPr>
            </w:rPrChange>
          </w:rPr>
          <w:delText>security</w:delText>
        </w:r>
        <w:r w:rsidR="007D2203" w:rsidRPr="00876437" w:rsidDel="006257F2">
          <w:rPr>
            <w:lang w:val="en-GB" w:eastAsia="zh-CN"/>
            <w:rPrChange w:id="6061" w:author="Kevin Gu" w:date="2020-05-18T10:36:00Z">
              <w:rPr>
                <w:b w:val="0"/>
                <w:bCs w:val="0"/>
                <w:lang w:eastAsia="zh-CN"/>
              </w:rPr>
            </w:rPrChange>
          </w:rPr>
          <w:delText xml:space="preserve"> management</w:delText>
        </w:r>
        <w:r w:rsidRPr="00876437" w:rsidDel="006257F2">
          <w:rPr>
            <w:lang w:val="en-GB" w:eastAsia="zh-CN"/>
            <w:rPrChange w:id="6062" w:author="Kevin Gu" w:date="2020-05-18T10:36:00Z">
              <w:rPr>
                <w:b w:val="0"/>
                <w:bCs w:val="0"/>
                <w:lang w:eastAsia="zh-CN"/>
              </w:rPr>
            </w:rPrChange>
          </w:rPr>
          <w:delText xml:space="preserve"> system, with the following main</w:delText>
        </w:r>
        <w:r w:rsidR="00387A78" w:rsidRPr="00876437" w:rsidDel="006257F2">
          <w:rPr>
            <w:lang w:val="en-GB" w:eastAsia="zh-CN"/>
            <w:rPrChange w:id="6063" w:author="Kevin Gu" w:date="2020-05-18T10:36:00Z">
              <w:rPr>
                <w:b w:val="0"/>
                <w:bCs w:val="0"/>
                <w:lang w:eastAsia="zh-CN"/>
              </w:rPr>
            </w:rPrChange>
          </w:rPr>
          <w:delText xml:space="preserve"> </w:delText>
        </w:r>
        <w:r w:rsidRPr="00876437" w:rsidDel="006257F2">
          <w:rPr>
            <w:lang w:val="en-GB" w:eastAsia="zh-CN"/>
            <w:rPrChange w:id="6064" w:author="Kevin Gu" w:date="2020-05-18T10:36:00Z">
              <w:rPr>
                <w:b w:val="0"/>
                <w:bCs w:val="0"/>
                <w:lang w:eastAsia="zh-CN"/>
              </w:rPr>
            </w:rPrChange>
          </w:rPr>
          <w:delText>responsibilities:</w:delText>
        </w:r>
      </w:del>
    </w:p>
    <w:p w14:paraId="41B98813" w14:textId="39201971" w:rsidR="003E2080" w:rsidRPr="00876437" w:rsidDel="006257F2" w:rsidRDefault="003E2080">
      <w:pPr>
        <w:rPr>
          <w:del w:id="6065" w:author="Julio Li" w:date="2020-05-13T17:04:00Z"/>
          <w:lang w:val="en-GB" w:eastAsia="zh-CN"/>
          <w:rPrChange w:id="6066" w:author="Kevin Gu" w:date="2020-05-18T10:36:00Z">
            <w:rPr>
              <w:del w:id="6067" w:author="Julio Li" w:date="2020-05-13T17:04:00Z"/>
              <w:lang w:eastAsia="zh-CN"/>
            </w:rPr>
          </w:rPrChange>
        </w:rPr>
        <w:pPrChange w:id="6068" w:author="Julio Li" w:date="2020-05-13T17:16:00Z">
          <w:pPr>
            <w:pStyle w:val="Title2"/>
          </w:pPr>
        </w:pPrChange>
      </w:pPr>
      <w:del w:id="6069" w:author="Julio Li" w:date="2020-05-13T17:04:00Z">
        <w:r w:rsidRPr="00876437" w:rsidDel="006257F2">
          <w:rPr>
            <w:rFonts w:hint="eastAsia"/>
            <w:lang w:val="en-GB" w:eastAsia="zh-CN"/>
            <w:rPrChange w:id="6070" w:author="Kevin Gu" w:date="2020-05-18T10:36:00Z">
              <w:rPr>
                <w:rFonts w:hint="eastAsia"/>
                <w:b w:val="0"/>
                <w:bCs w:val="0"/>
                <w:lang w:eastAsia="zh-CN"/>
              </w:rPr>
            </w:rPrChange>
          </w:rPr>
          <w:delText>负责公司信息安全管理系统的实施，主要职责如下</w:delText>
        </w:r>
        <w:r w:rsidRPr="00876437" w:rsidDel="006257F2">
          <w:rPr>
            <w:lang w:val="en-GB" w:eastAsia="zh-CN"/>
            <w:rPrChange w:id="6071" w:author="Kevin Gu" w:date="2020-05-18T10:36:00Z">
              <w:rPr>
                <w:b w:val="0"/>
                <w:bCs w:val="0"/>
                <w:lang w:eastAsia="zh-CN"/>
              </w:rPr>
            </w:rPrChange>
          </w:rPr>
          <w:delText>:</w:delText>
        </w:r>
      </w:del>
    </w:p>
    <w:p w14:paraId="05A620D0" w14:textId="1626A696" w:rsidR="00F3637A" w:rsidRPr="00876437" w:rsidDel="006257F2" w:rsidRDefault="00F3637A">
      <w:pPr>
        <w:rPr>
          <w:del w:id="6072" w:author="Julio Li" w:date="2020-05-13T17:04:00Z"/>
          <w:lang w:val="en-GB" w:eastAsia="zh-CN"/>
          <w:rPrChange w:id="6073" w:author="Kevin Gu" w:date="2020-05-18T10:36:00Z">
            <w:rPr>
              <w:del w:id="6074" w:author="Julio Li" w:date="2020-05-13T17:04:00Z"/>
              <w:lang w:eastAsia="zh-CN"/>
            </w:rPr>
          </w:rPrChange>
        </w:rPr>
        <w:pPrChange w:id="6075" w:author="Julio Li" w:date="2020-05-13T17:16:00Z">
          <w:pPr>
            <w:pStyle w:val="Title2"/>
          </w:pPr>
        </w:pPrChange>
      </w:pPr>
      <w:del w:id="6076" w:author="Julio Li" w:date="2020-05-13T17:04:00Z">
        <w:r w:rsidRPr="00876437" w:rsidDel="006257F2">
          <w:rPr>
            <w:lang w:val="en-GB"/>
            <w:rPrChange w:id="6077" w:author="Kevin Gu" w:date="2020-05-18T10:36:00Z">
              <w:rPr>
                <w:b w:val="0"/>
                <w:bCs w:val="0"/>
              </w:rPr>
            </w:rPrChange>
          </w:rPr>
          <w:delText xml:space="preserve">Regularly report operation situation </w:delText>
        </w:r>
        <w:r w:rsidR="00B83EB3" w:rsidRPr="00876437" w:rsidDel="006257F2">
          <w:rPr>
            <w:lang w:val="en-GB" w:eastAsia="zh-CN"/>
            <w:rPrChange w:id="6078" w:author="Kevin Gu" w:date="2020-05-18T10:36:00Z">
              <w:rPr>
                <w:b w:val="0"/>
                <w:bCs w:val="0"/>
                <w:lang w:eastAsia="zh-CN"/>
              </w:rPr>
            </w:rPrChange>
          </w:rPr>
          <w:delText xml:space="preserve">and the internal security audit resolution </w:delText>
        </w:r>
        <w:r w:rsidRPr="00876437" w:rsidDel="006257F2">
          <w:rPr>
            <w:lang w:val="en-GB"/>
            <w:rPrChange w:id="6079" w:author="Kevin Gu" w:date="2020-05-18T10:36:00Z">
              <w:rPr>
                <w:b w:val="0"/>
                <w:bCs w:val="0"/>
              </w:rPr>
            </w:rPrChange>
          </w:rPr>
          <w:delText xml:space="preserve">of the </w:delText>
        </w:r>
        <w:r w:rsidR="007D2203" w:rsidRPr="00876437" w:rsidDel="006257F2">
          <w:rPr>
            <w:lang w:val="en-GB"/>
            <w:rPrChange w:id="6080" w:author="Kevin Gu" w:date="2020-05-18T10:36:00Z">
              <w:rPr>
                <w:b w:val="0"/>
                <w:bCs w:val="0"/>
              </w:rPr>
            </w:rPrChange>
          </w:rPr>
          <w:delText xml:space="preserve">information </w:delText>
        </w:r>
        <w:r w:rsidRPr="00876437" w:rsidDel="006257F2">
          <w:rPr>
            <w:lang w:val="en-GB"/>
            <w:rPrChange w:id="6081" w:author="Kevin Gu" w:date="2020-05-18T10:36:00Z">
              <w:rPr>
                <w:b w:val="0"/>
                <w:bCs w:val="0"/>
              </w:rPr>
            </w:rPrChange>
          </w:rPr>
          <w:delText>security</w:delText>
        </w:r>
        <w:r w:rsidR="007D2203" w:rsidRPr="00876437" w:rsidDel="006257F2">
          <w:rPr>
            <w:lang w:val="en-GB"/>
            <w:rPrChange w:id="6082" w:author="Kevin Gu" w:date="2020-05-18T10:36:00Z">
              <w:rPr>
                <w:b w:val="0"/>
                <w:bCs w:val="0"/>
              </w:rPr>
            </w:rPrChange>
          </w:rPr>
          <w:delText xml:space="preserve"> management</w:delText>
        </w:r>
        <w:r w:rsidRPr="00876437" w:rsidDel="006257F2">
          <w:rPr>
            <w:lang w:val="en-GB"/>
            <w:rPrChange w:id="6083" w:author="Kevin Gu" w:date="2020-05-18T10:36:00Z">
              <w:rPr>
                <w:b w:val="0"/>
                <w:bCs w:val="0"/>
              </w:rPr>
            </w:rPrChange>
          </w:rPr>
          <w:delText xml:space="preserve"> system to the</w:delText>
        </w:r>
        <w:r w:rsidR="00BD021E" w:rsidRPr="00876437" w:rsidDel="006257F2">
          <w:rPr>
            <w:lang w:val="en-GB"/>
            <w:rPrChange w:id="6084" w:author="Kevin Gu" w:date="2020-05-18T10:36:00Z">
              <w:rPr>
                <w:b w:val="0"/>
                <w:bCs w:val="0"/>
              </w:rPr>
            </w:rPrChange>
          </w:rPr>
          <w:delText xml:space="preserve"> general manager</w:delText>
        </w:r>
        <w:r w:rsidR="00AE7B34" w:rsidRPr="00876437" w:rsidDel="006257F2">
          <w:rPr>
            <w:lang w:val="en-GB" w:eastAsia="zh-CN"/>
            <w:rPrChange w:id="6085" w:author="Kevin Gu" w:date="2020-05-18T10:36:00Z">
              <w:rPr>
                <w:b w:val="0"/>
                <w:bCs w:val="0"/>
                <w:lang w:eastAsia="zh-CN"/>
              </w:rPr>
            </w:rPrChange>
          </w:rPr>
          <w:delText>.</w:delText>
        </w:r>
      </w:del>
    </w:p>
    <w:p w14:paraId="51459238" w14:textId="79D7E4DF" w:rsidR="003E2080" w:rsidRPr="00876437" w:rsidDel="006257F2" w:rsidRDefault="003E2080">
      <w:pPr>
        <w:rPr>
          <w:del w:id="6086" w:author="Julio Li" w:date="2020-05-13T17:04:00Z"/>
          <w:lang w:val="en-GB" w:eastAsia="zh-CN"/>
          <w:rPrChange w:id="6087" w:author="Kevin Gu" w:date="2020-05-18T10:36:00Z">
            <w:rPr>
              <w:del w:id="6088" w:author="Julio Li" w:date="2020-05-13T17:04:00Z"/>
              <w:lang w:eastAsia="zh-CN"/>
            </w:rPr>
          </w:rPrChange>
        </w:rPr>
        <w:pPrChange w:id="6089" w:author="Julio Li" w:date="2020-05-13T17:16:00Z">
          <w:pPr>
            <w:pStyle w:val="ListParagraph"/>
            <w:numPr>
              <w:numId w:val="4"/>
            </w:numPr>
            <w:spacing w:line="276" w:lineRule="auto"/>
            <w:ind w:hanging="360"/>
          </w:pPr>
        </w:pPrChange>
      </w:pPr>
      <w:del w:id="6090" w:author="Julio Li" w:date="2020-05-13T17:04:00Z">
        <w:r w:rsidRPr="00876437" w:rsidDel="006257F2">
          <w:rPr>
            <w:rFonts w:hint="eastAsia"/>
            <w:lang w:val="en-GB" w:eastAsia="zh-CN"/>
            <w:rPrChange w:id="6091" w:author="Kevin Gu" w:date="2020-05-18T10:36:00Z">
              <w:rPr>
                <w:rFonts w:hint="eastAsia"/>
                <w:lang w:eastAsia="zh-CN"/>
              </w:rPr>
            </w:rPrChange>
          </w:rPr>
          <w:delText>定期向总经理汇报信息安全管理系统的运行情况和内部安全审计解决方案。</w:delText>
        </w:r>
      </w:del>
    </w:p>
    <w:p w14:paraId="75075332" w14:textId="5365A45F" w:rsidR="007E1E42" w:rsidRPr="00876437" w:rsidDel="006257F2" w:rsidRDefault="007E1E42">
      <w:pPr>
        <w:rPr>
          <w:del w:id="6092" w:author="Julio Li" w:date="2020-05-13T17:04:00Z"/>
          <w:lang w:val="en-GB" w:eastAsia="zh-CN"/>
          <w:rPrChange w:id="6093" w:author="Kevin Gu" w:date="2020-05-18T10:36:00Z">
            <w:rPr>
              <w:del w:id="6094" w:author="Julio Li" w:date="2020-05-13T17:04:00Z"/>
              <w:lang w:eastAsia="zh-CN"/>
            </w:rPr>
          </w:rPrChange>
        </w:rPr>
        <w:pPrChange w:id="6095" w:author="Julio Li" w:date="2020-05-13T17:16:00Z">
          <w:pPr>
            <w:pStyle w:val="Title2"/>
          </w:pPr>
        </w:pPrChange>
      </w:pPr>
      <w:del w:id="6096" w:author="Julio Li" w:date="2020-05-13T17:04:00Z">
        <w:r w:rsidRPr="00876437" w:rsidDel="006257F2">
          <w:rPr>
            <w:lang w:val="en-GB" w:eastAsia="zh-CN"/>
            <w:rPrChange w:id="6097" w:author="Kevin Gu" w:date="2020-05-18T10:36:00Z">
              <w:rPr>
                <w:b w:val="0"/>
                <w:bCs w:val="0"/>
                <w:lang w:eastAsia="zh-CN"/>
              </w:rPr>
            </w:rPrChange>
          </w:rPr>
          <w:delText xml:space="preserve">Responsible for </w:delText>
        </w:r>
        <w:r w:rsidR="000E27FC" w:rsidRPr="00876437" w:rsidDel="006257F2">
          <w:rPr>
            <w:lang w:val="en-GB" w:eastAsia="zh-CN"/>
            <w:rPrChange w:id="6098" w:author="Kevin Gu" w:date="2020-05-18T10:36:00Z">
              <w:rPr>
                <w:b w:val="0"/>
                <w:bCs w:val="0"/>
                <w:lang w:eastAsia="zh-CN"/>
              </w:rPr>
            </w:rPrChange>
          </w:rPr>
          <w:delText xml:space="preserve">approving </w:delText>
        </w:r>
        <w:r w:rsidRPr="00876437" w:rsidDel="006257F2">
          <w:rPr>
            <w:lang w:val="en-GB" w:eastAsia="zh-CN"/>
            <w:rPrChange w:id="6099" w:author="Kevin Gu" w:date="2020-05-18T10:36:00Z">
              <w:rPr>
                <w:b w:val="0"/>
                <w:bCs w:val="0"/>
                <w:lang w:eastAsia="zh-CN"/>
              </w:rPr>
            </w:rPrChange>
          </w:rPr>
          <w:delText xml:space="preserve">the security </w:delText>
        </w:r>
        <w:r w:rsidR="000E27FC" w:rsidRPr="00876437" w:rsidDel="006257F2">
          <w:rPr>
            <w:lang w:val="en-GB" w:eastAsia="zh-CN"/>
            <w:rPrChange w:id="6100" w:author="Kevin Gu" w:date="2020-05-18T10:36:00Z">
              <w:rPr>
                <w:b w:val="0"/>
                <w:bCs w:val="0"/>
                <w:lang w:eastAsia="zh-CN"/>
              </w:rPr>
            </w:rPrChange>
          </w:rPr>
          <w:delText xml:space="preserve">related </w:delText>
        </w:r>
        <w:r w:rsidRPr="00876437" w:rsidDel="006257F2">
          <w:rPr>
            <w:lang w:val="en-GB" w:eastAsia="zh-CN"/>
            <w:rPrChange w:id="6101" w:author="Kevin Gu" w:date="2020-05-18T10:36:00Z">
              <w:rPr>
                <w:b w:val="0"/>
                <w:bCs w:val="0"/>
                <w:lang w:eastAsia="zh-CN"/>
              </w:rPr>
            </w:rPrChange>
          </w:rPr>
          <w:delText>documentation</w:delText>
        </w:r>
        <w:r w:rsidR="00AE7B34" w:rsidRPr="00876437" w:rsidDel="006257F2">
          <w:rPr>
            <w:lang w:val="en-GB" w:eastAsia="zh-CN"/>
            <w:rPrChange w:id="6102" w:author="Kevin Gu" w:date="2020-05-18T10:36:00Z">
              <w:rPr>
                <w:b w:val="0"/>
                <w:bCs w:val="0"/>
                <w:lang w:eastAsia="zh-CN"/>
              </w:rPr>
            </w:rPrChange>
          </w:rPr>
          <w:delText>.</w:delText>
        </w:r>
      </w:del>
    </w:p>
    <w:p w14:paraId="350F91BC" w14:textId="5EC073E4" w:rsidR="003E2080" w:rsidRPr="00876437" w:rsidDel="006257F2" w:rsidRDefault="003E2080">
      <w:pPr>
        <w:rPr>
          <w:del w:id="6103" w:author="Julio Li" w:date="2020-05-13T17:04:00Z"/>
          <w:lang w:val="en-GB" w:eastAsia="zh-CN"/>
          <w:rPrChange w:id="6104" w:author="Kevin Gu" w:date="2020-05-18T10:36:00Z">
            <w:rPr>
              <w:del w:id="6105" w:author="Julio Li" w:date="2020-05-13T17:04:00Z"/>
              <w:lang w:eastAsia="zh-CN"/>
            </w:rPr>
          </w:rPrChange>
        </w:rPr>
        <w:pPrChange w:id="6106" w:author="Julio Li" w:date="2020-05-13T17:16:00Z">
          <w:pPr>
            <w:pStyle w:val="ListParagraph"/>
            <w:numPr>
              <w:numId w:val="4"/>
            </w:numPr>
            <w:spacing w:line="276" w:lineRule="auto"/>
            <w:ind w:hanging="360"/>
          </w:pPr>
        </w:pPrChange>
      </w:pPr>
      <w:del w:id="6107" w:author="Julio Li" w:date="2020-05-13T17:04:00Z">
        <w:r w:rsidRPr="00876437" w:rsidDel="006257F2">
          <w:rPr>
            <w:rFonts w:hint="eastAsia"/>
            <w:lang w:val="en-GB" w:eastAsia="zh-CN"/>
            <w:rPrChange w:id="6108" w:author="Kevin Gu" w:date="2020-05-18T10:36:00Z">
              <w:rPr>
                <w:rFonts w:hint="eastAsia"/>
                <w:lang w:eastAsia="zh-CN"/>
              </w:rPr>
            </w:rPrChange>
          </w:rPr>
          <w:delText>负责安全相关文件的审批。</w:delText>
        </w:r>
      </w:del>
    </w:p>
    <w:p w14:paraId="3156BAC8" w14:textId="42ED97B1" w:rsidR="00F3637A" w:rsidRPr="00876437" w:rsidDel="006257F2" w:rsidRDefault="00F3637A">
      <w:pPr>
        <w:rPr>
          <w:del w:id="6109" w:author="Julio Li" w:date="2020-05-13T17:04:00Z"/>
          <w:rFonts w:ascii="Arial" w:hAnsi="Arial" w:cs="Arial"/>
          <w:lang w:val="en-GB" w:eastAsia="zh-CN"/>
          <w:rPrChange w:id="6110" w:author="Kevin Gu" w:date="2020-05-18T10:36:00Z">
            <w:rPr>
              <w:del w:id="6111" w:author="Julio Li" w:date="2020-05-13T17:04:00Z"/>
              <w:rFonts w:ascii="Arial" w:hAnsi="Arial" w:cs="Arial"/>
              <w:lang w:eastAsia="zh-CN"/>
            </w:rPr>
          </w:rPrChange>
        </w:rPr>
        <w:pPrChange w:id="6112" w:author="Julio Li" w:date="2020-05-13T17:16:00Z">
          <w:pPr>
            <w:pStyle w:val="Title2"/>
          </w:pPr>
        </w:pPrChange>
      </w:pPr>
      <w:del w:id="6113" w:author="Julio Li" w:date="2020-05-13T17:04:00Z">
        <w:r w:rsidRPr="00876437" w:rsidDel="006257F2">
          <w:rPr>
            <w:lang w:val="en-GB"/>
            <w:rPrChange w:id="6114" w:author="Kevin Gu" w:date="2020-05-18T10:36:00Z">
              <w:rPr>
                <w:b w:val="0"/>
                <w:bCs w:val="0"/>
              </w:rPr>
            </w:rPrChange>
          </w:rPr>
          <w:delText xml:space="preserve">Ensure the security of plant and </w:delText>
        </w:r>
        <w:r w:rsidR="00F36101" w:rsidRPr="00876437" w:rsidDel="006257F2">
          <w:rPr>
            <w:lang w:val="en-GB"/>
            <w:rPrChange w:id="6115" w:author="Kevin Gu" w:date="2020-05-18T10:36:00Z">
              <w:rPr>
                <w:b w:val="0"/>
                <w:bCs w:val="0"/>
              </w:rPr>
            </w:rPrChange>
          </w:rPr>
          <w:delText>campus</w:delText>
        </w:r>
        <w:r w:rsidR="00AE7B34" w:rsidRPr="00876437" w:rsidDel="006257F2">
          <w:rPr>
            <w:lang w:val="en-GB" w:eastAsia="zh-CN"/>
            <w:rPrChange w:id="6116" w:author="Kevin Gu" w:date="2020-05-18T10:36:00Z">
              <w:rPr>
                <w:b w:val="0"/>
                <w:bCs w:val="0"/>
                <w:lang w:eastAsia="zh-CN"/>
              </w:rPr>
            </w:rPrChange>
          </w:rPr>
          <w:delText>.</w:delText>
        </w:r>
      </w:del>
    </w:p>
    <w:p w14:paraId="67484A32" w14:textId="7F9370AA" w:rsidR="003E2080" w:rsidRPr="00876437" w:rsidDel="006257F2" w:rsidRDefault="003E2080">
      <w:pPr>
        <w:rPr>
          <w:del w:id="6117" w:author="Julio Li" w:date="2020-05-13T17:04:00Z"/>
          <w:rFonts w:ascii="Arial" w:hAnsi="Arial" w:cs="Arial"/>
          <w:lang w:val="en-GB" w:eastAsia="zh-CN"/>
          <w:rPrChange w:id="6118" w:author="Kevin Gu" w:date="2020-05-18T10:36:00Z">
            <w:rPr>
              <w:del w:id="6119" w:author="Julio Li" w:date="2020-05-13T17:04:00Z"/>
              <w:rFonts w:ascii="Arial" w:hAnsi="Arial" w:cs="Arial"/>
              <w:lang w:eastAsia="zh-CN"/>
            </w:rPr>
          </w:rPrChange>
        </w:rPr>
        <w:pPrChange w:id="6120" w:author="Julio Li" w:date="2020-05-13T17:16:00Z">
          <w:pPr>
            <w:pStyle w:val="ListParagraph"/>
            <w:numPr>
              <w:numId w:val="4"/>
            </w:numPr>
            <w:spacing w:line="276" w:lineRule="auto"/>
            <w:ind w:hanging="360"/>
          </w:pPr>
        </w:pPrChange>
      </w:pPr>
      <w:del w:id="6121" w:author="Julio Li" w:date="2020-05-13T17:04:00Z">
        <w:r w:rsidRPr="00876437" w:rsidDel="006257F2">
          <w:rPr>
            <w:rFonts w:ascii="Arial" w:hAnsi="Arial" w:cs="Arial" w:hint="eastAsia"/>
            <w:lang w:val="en-GB" w:eastAsia="zh-CN"/>
            <w:rPrChange w:id="6122" w:author="Kevin Gu" w:date="2020-05-18T10:36:00Z">
              <w:rPr>
                <w:rFonts w:ascii="Arial" w:hAnsi="Arial" w:cs="Arial" w:hint="eastAsia"/>
                <w:lang w:eastAsia="zh-CN"/>
              </w:rPr>
            </w:rPrChange>
          </w:rPr>
          <w:delText>确保车间与园区的安全。</w:delText>
        </w:r>
      </w:del>
    </w:p>
    <w:p w14:paraId="5B533B33" w14:textId="70CE9683" w:rsidR="00F3637A" w:rsidRPr="00876437" w:rsidDel="006257F2" w:rsidRDefault="00F3637A">
      <w:pPr>
        <w:rPr>
          <w:del w:id="6123" w:author="Julio Li" w:date="2020-05-13T17:04:00Z"/>
          <w:rFonts w:ascii="Arial" w:hAnsi="Arial" w:cs="Arial"/>
          <w:lang w:val="en-GB" w:eastAsia="zh-CN"/>
          <w:rPrChange w:id="6124" w:author="Kevin Gu" w:date="2020-05-18T10:36:00Z">
            <w:rPr>
              <w:del w:id="6125" w:author="Julio Li" w:date="2020-05-13T17:04:00Z"/>
              <w:rFonts w:ascii="Arial" w:hAnsi="Arial" w:cs="Arial"/>
              <w:lang w:eastAsia="zh-CN"/>
            </w:rPr>
          </w:rPrChange>
        </w:rPr>
        <w:pPrChange w:id="6126" w:author="Julio Li" w:date="2020-05-13T17:16:00Z">
          <w:pPr>
            <w:pStyle w:val="Title2"/>
          </w:pPr>
        </w:pPrChange>
      </w:pPr>
      <w:del w:id="6127" w:author="Julio Li" w:date="2020-05-13T17:04:00Z">
        <w:r w:rsidRPr="00876437" w:rsidDel="006257F2">
          <w:rPr>
            <w:lang w:val="en-GB"/>
            <w:rPrChange w:id="6128" w:author="Kevin Gu" w:date="2020-05-18T10:36:00Z">
              <w:rPr>
                <w:b w:val="0"/>
                <w:bCs w:val="0"/>
              </w:rPr>
            </w:rPrChange>
          </w:rPr>
          <w:delText>Responsible for risk analyzing, rectifying and tracking the results of risk analysis</w:delText>
        </w:r>
        <w:r w:rsidR="00AE7B34" w:rsidRPr="00876437" w:rsidDel="006257F2">
          <w:rPr>
            <w:lang w:val="en-GB" w:eastAsia="zh-CN"/>
            <w:rPrChange w:id="6129" w:author="Kevin Gu" w:date="2020-05-18T10:36:00Z">
              <w:rPr>
                <w:b w:val="0"/>
                <w:bCs w:val="0"/>
                <w:lang w:eastAsia="zh-CN"/>
              </w:rPr>
            </w:rPrChange>
          </w:rPr>
          <w:delText>.</w:delText>
        </w:r>
      </w:del>
    </w:p>
    <w:p w14:paraId="231307F8" w14:textId="4D50D257" w:rsidR="003E2080" w:rsidRPr="00876437" w:rsidDel="006257F2" w:rsidRDefault="003E2080">
      <w:pPr>
        <w:rPr>
          <w:del w:id="6130" w:author="Julio Li" w:date="2020-05-13T17:04:00Z"/>
          <w:rFonts w:ascii="Arial" w:hAnsi="Arial" w:cs="Arial"/>
          <w:lang w:val="en-GB" w:eastAsia="zh-CN"/>
          <w:rPrChange w:id="6131" w:author="Kevin Gu" w:date="2020-05-18T10:36:00Z">
            <w:rPr>
              <w:del w:id="6132" w:author="Julio Li" w:date="2020-05-13T17:04:00Z"/>
              <w:rFonts w:ascii="Arial" w:hAnsi="Arial" w:cs="Arial"/>
              <w:lang w:eastAsia="zh-CN"/>
            </w:rPr>
          </w:rPrChange>
        </w:rPr>
        <w:pPrChange w:id="6133" w:author="Julio Li" w:date="2020-05-13T17:16:00Z">
          <w:pPr>
            <w:pStyle w:val="ListParagraph"/>
            <w:numPr>
              <w:numId w:val="4"/>
            </w:numPr>
            <w:spacing w:line="276" w:lineRule="auto"/>
            <w:ind w:hanging="360"/>
          </w:pPr>
        </w:pPrChange>
      </w:pPr>
      <w:del w:id="6134" w:author="Julio Li" w:date="2020-05-13T17:04:00Z">
        <w:r w:rsidRPr="00876437" w:rsidDel="006257F2">
          <w:rPr>
            <w:rFonts w:ascii="Arial" w:hAnsi="Arial" w:cs="Arial" w:hint="eastAsia"/>
            <w:lang w:val="en-GB" w:eastAsia="zh-CN"/>
            <w:rPrChange w:id="6135" w:author="Kevin Gu" w:date="2020-05-18T10:36:00Z">
              <w:rPr>
                <w:rFonts w:ascii="Arial" w:hAnsi="Arial" w:cs="Arial" w:hint="eastAsia"/>
                <w:lang w:eastAsia="zh-CN"/>
              </w:rPr>
            </w:rPrChange>
          </w:rPr>
          <w:delText>负责风险分析，纠正和跟踪风险分析结果。</w:delText>
        </w:r>
      </w:del>
    </w:p>
    <w:p w14:paraId="2C2572E9" w14:textId="17F227B6" w:rsidR="00F3637A" w:rsidRPr="00876437" w:rsidDel="006257F2" w:rsidRDefault="00F3637A">
      <w:pPr>
        <w:rPr>
          <w:del w:id="6136" w:author="Julio Li" w:date="2020-05-13T17:04:00Z"/>
          <w:rFonts w:ascii="Arial" w:hAnsi="Arial" w:cs="Arial"/>
          <w:lang w:val="en-GB" w:eastAsia="zh-CN"/>
          <w:rPrChange w:id="6137" w:author="Kevin Gu" w:date="2020-05-18T10:36:00Z">
            <w:rPr>
              <w:del w:id="6138" w:author="Julio Li" w:date="2020-05-13T17:04:00Z"/>
              <w:rFonts w:ascii="Arial" w:hAnsi="Arial" w:cs="Arial"/>
              <w:lang w:eastAsia="zh-CN"/>
            </w:rPr>
          </w:rPrChange>
        </w:rPr>
        <w:pPrChange w:id="6139" w:author="Julio Li" w:date="2020-05-13T17:16:00Z">
          <w:pPr>
            <w:pStyle w:val="Title2"/>
          </w:pPr>
        </w:pPrChange>
      </w:pPr>
      <w:del w:id="6140" w:author="Julio Li" w:date="2020-05-13T17:04:00Z">
        <w:r w:rsidRPr="00876437" w:rsidDel="006257F2">
          <w:rPr>
            <w:lang w:val="en-GB"/>
            <w:rPrChange w:id="6141" w:author="Kevin Gu" w:date="2020-05-18T10:36:00Z">
              <w:rPr>
                <w:b w:val="0"/>
                <w:bCs w:val="0"/>
              </w:rPr>
            </w:rPrChange>
          </w:rPr>
          <w:delText>Internal / external security audit and certification</w:delText>
        </w:r>
        <w:r w:rsidR="00AE7B34" w:rsidRPr="00876437" w:rsidDel="006257F2">
          <w:rPr>
            <w:lang w:val="en-GB"/>
            <w:rPrChange w:id="6142" w:author="Kevin Gu" w:date="2020-05-18T10:36:00Z">
              <w:rPr>
                <w:b w:val="0"/>
                <w:bCs w:val="0"/>
              </w:rPr>
            </w:rPrChange>
          </w:rPr>
          <w:delText>.</w:delText>
        </w:r>
      </w:del>
    </w:p>
    <w:p w14:paraId="33B628DD" w14:textId="7D150F22" w:rsidR="003E2080" w:rsidRPr="00876437" w:rsidDel="006257F2" w:rsidRDefault="003E2080">
      <w:pPr>
        <w:rPr>
          <w:del w:id="6143" w:author="Julio Li" w:date="2020-05-13T17:04:00Z"/>
          <w:rFonts w:ascii="Arial" w:hAnsi="Arial" w:cs="Arial"/>
          <w:lang w:val="en-GB" w:eastAsia="zh-CN"/>
          <w:rPrChange w:id="6144" w:author="Kevin Gu" w:date="2020-05-18T10:36:00Z">
            <w:rPr>
              <w:del w:id="6145" w:author="Julio Li" w:date="2020-05-13T17:04:00Z"/>
              <w:rFonts w:ascii="Arial" w:hAnsi="Arial" w:cs="Arial"/>
              <w:lang w:eastAsia="zh-CN"/>
            </w:rPr>
          </w:rPrChange>
        </w:rPr>
        <w:pPrChange w:id="6146" w:author="Julio Li" w:date="2020-05-13T17:16:00Z">
          <w:pPr>
            <w:pStyle w:val="ListParagraph"/>
            <w:numPr>
              <w:numId w:val="4"/>
            </w:numPr>
            <w:spacing w:line="276" w:lineRule="auto"/>
            <w:ind w:hanging="360"/>
          </w:pPr>
        </w:pPrChange>
      </w:pPr>
      <w:del w:id="6147" w:author="Julio Li" w:date="2020-05-13T17:04:00Z">
        <w:r w:rsidRPr="00876437" w:rsidDel="006257F2">
          <w:rPr>
            <w:rFonts w:ascii="Arial" w:hAnsi="Arial" w:cs="Arial" w:hint="eastAsia"/>
            <w:lang w:val="en-GB" w:eastAsia="zh-CN"/>
            <w:rPrChange w:id="6148" w:author="Kevin Gu" w:date="2020-05-18T10:36:00Z">
              <w:rPr>
                <w:rFonts w:ascii="Arial" w:hAnsi="Arial" w:cs="Arial" w:hint="eastAsia"/>
                <w:lang w:eastAsia="zh-CN"/>
              </w:rPr>
            </w:rPrChange>
          </w:rPr>
          <w:delText>内部</w:delText>
        </w:r>
        <w:r w:rsidRPr="00876437" w:rsidDel="006257F2">
          <w:rPr>
            <w:rFonts w:ascii="Arial" w:hAnsi="Arial" w:cs="Arial"/>
            <w:lang w:val="en-GB" w:eastAsia="zh-CN"/>
            <w:rPrChange w:id="6149" w:author="Kevin Gu" w:date="2020-05-18T10:36:00Z">
              <w:rPr>
                <w:rFonts w:ascii="Arial" w:hAnsi="Arial" w:cs="Arial"/>
                <w:lang w:eastAsia="zh-CN"/>
              </w:rPr>
            </w:rPrChange>
          </w:rPr>
          <w:delText>/</w:delText>
        </w:r>
        <w:r w:rsidRPr="00876437" w:rsidDel="006257F2">
          <w:rPr>
            <w:rFonts w:ascii="Arial" w:hAnsi="Arial" w:cs="Arial" w:hint="eastAsia"/>
            <w:lang w:val="en-GB" w:eastAsia="zh-CN"/>
            <w:rPrChange w:id="6150" w:author="Kevin Gu" w:date="2020-05-18T10:36:00Z">
              <w:rPr>
                <w:rFonts w:ascii="Arial" w:hAnsi="Arial" w:cs="Arial" w:hint="eastAsia"/>
                <w:lang w:eastAsia="zh-CN"/>
              </w:rPr>
            </w:rPrChange>
          </w:rPr>
          <w:delText>外部安全审核和认证。</w:delText>
        </w:r>
      </w:del>
    </w:p>
    <w:p w14:paraId="6E4A866A" w14:textId="44BCC3B4" w:rsidR="00F3637A" w:rsidRPr="00876437" w:rsidDel="006257F2" w:rsidRDefault="00F3637A">
      <w:pPr>
        <w:rPr>
          <w:del w:id="6151" w:author="Julio Li" w:date="2020-05-13T17:04:00Z"/>
          <w:rFonts w:ascii="Arial" w:hAnsi="Arial" w:cs="Arial"/>
          <w:lang w:val="en-GB" w:eastAsia="zh-CN"/>
          <w:rPrChange w:id="6152" w:author="Kevin Gu" w:date="2020-05-18T10:36:00Z">
            <w:rPr>
              <w:del w:id="6153" w:author="Julio Li" w:date="2020-05-13T17:04:00Z"/>
              <w:rFonts w:ascii="Arial" w:hAnsi="Arial" w:cs="Arial"/>
              <w:lang w:eastAsia="zh-CN"/>
            </w:rPr>
          </w:rPrChange>
        </w:rPr>
        <w:pPrChange w:id="6154" w:author="Julio Li" w:date="2020-05-13T17:16:00Z">
          <w:pPr>
            <w:pStyle w:val="Title2"/>
          </w:pPr>
        </w:pPrChange>
      </w:pPr>
      <w:del w:id="6155" w:author="Julio Li" w:date="2020-05-13T17:04:00Z">
        <w:r w:rsidRPr="00876437" w:rsidDel="006257F2">
          <w:rPr>
            <w:lang w:val="en-GB"/>
            <w:rPrChange w:id="6156" w:author="Kevin Gu" w:date="2020-05-18T10:36:00Z">
              <w:rPr>
                <w:b w:val="0"/>
                <w:bCs w:val="0"/>
              </w:rPr>
            </w:rPrChange>
          </w:rPr>
          <w:delText>Management of security issues and incidents</w:delText>
        </w:r>
        <w:r w:rsidR="00AE7B34" w:rsidRPr="00876437" w:rsidDel="006257F2">
          <w:rPr>
            <w:lang w:val="en-GB" w:eastAsia="zh-CN"/>
            <w:rPrChange w:id="6157" w:author="Kevin Gu" w:date="2020-05-18T10:36:00Z">
              <w:rPr>
                <w:b w:val="0"/>
                <w:bCs w:val="0"/>
                <w:lang w:eastAsia="zh-CN"/>
              </w:rPr>
            </w:rPrChange>
          </w:rPr>
          <w:delText>.</w:delText>
        </w:r>
      </w:del>
    </w:p>
    <w:p w14:paraId="3C13926F" w14:textId="335BE77C" w:rsidR="003E2080" w:rsidRPr="00876437" w:rsidDel="006257F2" w:rsidRDefault="003E2080">
      <w:pPr>
        <w:rPr>
          <w:del w:id="6158" w:author="Julio Li" w:date="2020-05-13T17:04:00Z"/>
          <w:rFonts w:ascii="Arial" w:hAnsi="Arial" w:cs="Arial"/>
          <w:lang w:val="en-GB" w:eastAsia="zh-CN"/>
          <w:rPrChange w:id="6159" w:author="Kevin Gu" w:date="2020-05-18T10:36:00Z">
            <w:rPr>
              <w:del w:id="6160" w:author="Julio Li" w:date="2020-05-13T17:04:00Z"/>
              <w:rFonts w:ascii="Arial" w:hAnsi="Arial" w:cs="Arial"/>
              <w:lang w:eastAsia="zh-CN"/>
            </w:rPr>
          </w:rPrChange>
        </w:rPr>
        <w:pPrChange w:id="6161" w:author="Julio Li" w:date="2020-05-13T17:16:00Z">
          <w:pPr>
            <w:pStyle w:val="ListParagraph"/>
            <w:numPr>
              <w:numId w:val="4"/>
            </w:numPr>
            <w:spacing w:line="276" w:lineRule="auto"/>
            <w:ind w:hanging="360"/>
          </w:pPr>
        </w:pPrChange>
      </w:pPr>
      <w:del w:id="6162" w:author="Julio Li" w:date="2020-05-13T17:04:00Z">
        <w:r w:rsidRPr="00876437" w:rsidDel="006257F2">
          <w:rPr>
            <w:rFonts w:ascii="Arial" w:hAnsi="Arial" w:cs="Arial" w:hint="eastAsia"/>
            <w:lang w:val="en-GB" w:eastAsia="zh-CN"/>
            <w:rPrChange w:id="6163" w:author="Kevin Gu" w:date="2020-05-18T10:36:00Z">
              <w:rPr>
                <w:rFonts w:ascii="Arial" w:hAnsi="Arial" w:cs="Arial" w:hint="eastAsia"/>
                <w:lang w:eastAsia="zh-CN"/>
              </w:rPr>
            </w:rPrChange>
          </w:rPr>
          <w:delText>安全问题和事件的管理。</w:delText>
        </w:r>
      </w:del>
    </w:p>
    <w:p w14:paraId="55E584F7" w14:textId="07D97816" w:rsidR="00E856CE" w:rsidRPr="00876437" w:rsidDel="006257F2" w:rsidRDefault="00513068">
      <w:pPr>
        <w:rPr>
          <w:del w:id="6164" w:author="Julio Li" w:date="2020-05-13T17:04:00Z"/>
          <w:rFonts w:ascii="Arial" w:hAnsi="Arial" w:cs="Arial"/>
          <w:lang w:val="en-GB" w:eastAsia="zh-CN"/>
          <w:rPrChange w:id="6165" w:author="Kevin Gu" w:date="2020-05-18T10:36:00Z">
            <w:rPr>
              <w:del w:id="6166" w:author="Julio Li" w:date="2020-05-13T17:04:00Z"/>
              <w:rFonts w:ascii="Arial" w:hAnsi="Arial" w:cs="Arial"/>
              <w:lang w:eastAsia="zh-CN"/>
            </w:rPr>
          </w:rPrChange>
        </w:rPr>
        <w:pPrChange w:id="6167" w:author="Julio Li" w:date="2020-05-13T17:16:00Z">
          <w:pPr>
            <w:pStyle w:val="Title2"/>
          </w:pPr>
        </w:pPrChange>
      </w:pPr>
      <w:del w:id="6168" w:author="Julio Li" w:date="2020-05-13T17:04:00Z">
        <w:r w:rsidRPr="00876437" w:rsidDel="006257F2">
          <w:rPr>
            <w:lang w:val="en-GB"/>
            <w:rPrChange w:id="6169" w:author="Kevin Gu" w:date="2020-05-18T10:36:00Z">
              <w:rPr>
                <w:b w:val="0"/>
                <w:bCs w:val="0"/>
              </w:rPr>
            </w:rPrChange>
          </w:rPr>
          <w:delText>Conduct the information s</w:delText>
        </w:r>
        <w:r w:rsidR="00F3637A" w:rsidRPr="00876437" w:rsidDel="006257F2">
          <w:rPr>
            <w:lang w:val="en-GB"/>
            <w:rPrChange w:id="6170" w:author="Kevin Gu" w:date="2020-05-18T10:36:00Z">
              <w:rPr>
                <w:b w:val="0"/>
                <w:bCs w:val="0"/>
              </w:rPr>
            </w:rPrChange>
          </w:rPr>
          <w:delText xml:space="preserve">ecurity training </w:delText>
        </w:r>
        <w:r w:rsidR="003C226B" w:rsidRPr="00876437" w:rsidDel="006257F2">
          <w:rPr>
            <w:lang w:val="en-GB"/>
            <w:rPrChange w:id="6171" w:author="Kevin Gu" w:date="2020-05-18T10:36:00Z">
              <w:rPr>
                <w:b w:val="0"/>
                <w:bCs w:val="0"/>
              </w:rPr>
            </w:rPrChange>
          </w:rPr>
          <w:delText>for</w:delText>
        </w:r>
        <w:r w:rsidR="00F3637A" w:rsidRPr="00876437" w:rsidDel="006257F2">
          <w:rPr>
            <w:lang w:val="en-GB"/>
            <w:rPrChange w:id="6172" w:author="Kevin Gu" w:date="2020-05-18T10:36:00Z">
              <w:rPr>
                <w:b w:val="0"/>
                <w:bCs w:val="0"/>
              </w:rPr>
            </w:rPrChange>
          </w:rPr>
          <w:delText xml:space="preserve"> all employees</w:delText>
        </w:r>
        <w:r w:rsidRPr="00876437" w:rsidDel="006257F2">
          <w:rPr>
            <w:lang w:val="en-GB"/>
            <w:rPrChange w:id="6173" w:author="Kevin Gu" w:date="2020-05-18T10:36:00Z">
              <w:rPr>
                <w:b w:val="0"/>
                <w:bCs w:val="0"/>
              </w:rPr>
            </w:rPrChange>
          </w:rPr>
          <w:delText xml:space="preserve"> with the help of </w:delText>
        </w:r>
        <w:r w:rsidR="00013F6B" w:rsidRPr="00876437" w:rsidDel="006257F2">
          <w:rPr>
            <w:lang w:val="en-GB"/>
            <w:rPrChange w:id="6174" w:author="Kevin Gu" w:date="2020-05-18T10:36:00Z">
              <w:rPr>
                <w:b w:val="0"/>
                <w:bCs w:val="0"/>
              </w:rPr>
            </w:rPrChange>
          </w:rPr>
          <w:delText xml:space="preserve">the </w:delText>
        </w:r>
        <w:r w:rsidR="00B40AE6" w:rsidRPr="00876437" w:rsidDel="006257F2">
          <w:rPr>
            <w:lang w:val="en-GB"/>
            <w:rPrChange w:id="6175" w:author="Kevin Gu" w:date="2020-05-18T10:36:00Z">
              <w:rPr>
                <w:b w:val="0"/>
                <w:bCs w:val="0"/>
              </w:rPr>
            </w:rPrChange>
          </w:rPr>
          <w:delText>HR</w:delText>
        </w:r>
        <w:r w:rsidRPr="00876437" w:rsidDel="006257F2">
          <w:rPr>
            <w:lang w:val="en-GB"/>
            <w:rPrChange w:id="6176" w:author="Kevin Gu" w:date="2020-05-18T10:36:00Z">
              <w:rPr>
                <w:b w:val="0"/>
                <w:bCs w:val="0"/>
              </w:rPr>
            </w:rPrChange>
          </w:rPr>
          <w:delText xml:space="preserve"> department</w:delText>
        </w:r>
        <w:r w:rsidR="00B83EB3" w:rsidRPr="00876437" w:rsidDel="006257F2">
          <w:rPr>
            <w:lang w:val="en-GB"/>
            <w:rPrChange w:id="6177" w:author="Kevin Gu" w:date="2020-05-18T10:36:00Z">
              <w:rPr>
                <w:b w:val="0"/>
                <w:bCs w:val="0"/>
              </w:rPr>
            </w:rPrChange>
          </w:rPr>
          <w:delText>.</w:delText>
        </w:r>
      </w:del>
    </w:p>
    <w:p w14:paraId="612ACCFF" w14:textId="0FB1F323" w:rsidR="003E2080" w:rsidRPr="00876437" w:rsidDel="006257F2" w:rsidRDefault="003E2080">
      <w:pPr>
        <w:rPr>
          <w:del w:id="6178" w:author="Julio Li" w:date="2020-05-13T17:04:00Z"/>
          <w:rFonts w:ascii="Arial" w:hAnsi="Arial" w:cs="Arial"/>
          <w:lang w:val="en-GB" w:eastAsia="zh-CN"/>
          <w:rPrChange w:id="6179" w:author="Kevin Gu" w:date="2020-05-18T10:36:00Z">
            <w:rPr>
              <w:del w:id="6180" w:author="Julio Li" w:date="2020-05-13T17:04:00Z"/>
              <w:rFonts w:ascii="Arial" w:hAnsi="Arial" w:cs="Arial"/>
              <w:lang w:eastAsia="zh-CN"/>
            </w:rPr>
          </w:rPrChange>
        </w:rPr>
        <w:pPrChange w:id="6181" w:author="Julio Li" w:date="2020-05-13T17:16:00Z">
          <w:pPr>
            <w:pStyle w:val="ListParagraph"/>
            <w:numPr>
              <w:numId w:val="4"/>
            </w:numPr>
            <w:spacing w:line="276" w:lineRule="auto"/>
            <w:ind w:hanging="360"/>
          </w:pPr>
        </w:pPrChange>
      </w:pPr>
      <w:del w:id="6182" w:author="Julio Li" w:date="2020-05-13T17:04:00Z">
        <w:r w:rsidRPr="00876437" w:rsidDel="006257F2">
          <w:rPr>
            <w:rFonts w:ascii="Arial" w:hAnsi="Arial" w:cs="Arial" w:hint="eastAsia"/>
            <w:lang w:val="en-GB" w:eastAsia="zh-CN"/>
            <w:rPrChange w:id="6183" w:author="Kevin Gu" w:date="2020-05-18T10:36:00Z">
              <w:rPr>
                <w:rFonts w:ascii="Arial" w:hAnsi="Arial" w:cs="Arial" w:hint="eastAsia"/>
                <w:lang w:eastAsia="zh-CN"/>
              </w:rPr>
            </w:rPrChange>
          </w:rPr>
          <w:delText>在</w:delText>
        </w:r>
        <w:r w:rsidR="00013F6B" w:rsidRPr="00876437" w:rsidDel="006257F2">
          <w:rPr>
            <w:rFonts w:ascii="Arial" w:hAnsi="Arial" w:cs="Arial" w:hint="eastAsia"/>
            <w:lang w:val="en-GB" w:eastAsia="zh-CN"/>
            <w:rPrChange w:id="6184" w:author="Kevin Gu" w:date="2020-05-18T10:36:00Z">
              <w:rPr>
                <w:rFonts w:ascii="Arial" w:hAnsi="Arial" w:cs="Arial" w:hint="eastAsia"/>
                <w:lang w:eastAsia="zh-CN"/>
              </w:rPr>
            </w:rPrChange>
          </w:rPr>
          <w:delText>综合</w:delText>
        </w:r>
        <w:r w:rsidR="00B23D72" w:rsidRPr="00876437" w:rsidDel="006257F2">
          <w:rPr>
            <w:rFonts w:ascii="Arial" w:hAnsi="Arial" w:cs="Arial" w:hint="eastAsia"/>
            <w:lang w:val="en-GB" w:eastAsia="zh-CN"/>
            <w:rPrChange w:id="6185" w:author="Kevin Gu" w:date="2020-05-18T10:36:00Z">
              <w:rPr>
                <w:rFonts w:ascii="Arial" w:hAnsi="Arial" w:cs="Arial" w:hint="eastAsia"/>
                <w:lang w:eastAsia="zh-CN"/>
              </w:rPr>
            </w:rPrChange>
          </w:rPr>
          <w:delText>办</w:delText>
        </w:r>
        <w:r w:rsidRPr="00876437" w:rsidDel="006257F2">
          <w:rPr>
            <w:rFonts w:ascii="Arial" w:hAnsi="Arial" w:cs="Arial" w:hint="eastAsia"/>
            <w:lang w:val="en-GB" w:eastAsia="zh-CN"/>
            <w:rPrChange w:id="6186" w:author="Kevin Gu" w:date="2020-05-18T10:36:00Z">
              <w:rPr>
                <w:rFonts w:ascii="Arial" w:hAnsi="Arial" w:cs="Arial" w:hint="eastAsia"/>
                <w:lang w:eastAsia="zh-CN"/>
              </w:rPr>
            </w:rPrChange>
          </w:rPr>
          <w:delText>的协助下，对所有员工进行信息安全培训。</w:delText>
        </w:r>
      </w:del>
    </w:p>
    <w:p w14:paraId="4207479A" w14:textId="2D8CEC0B" w:rsidR="00E856CE" w:rsidRPr="00876437" w:rsidDel="006257F2" w:rsidRDefault="00285EEE">
      <w:pPr>
        <w:rPr>
          <w:del w:id="6187" w:author="Julio Li" w:date="2020-05-13T17:04:00Z"/>
          <w:lang w:val="en-GB"/>
          <w:rPrChange w:id="6188" w:author="Kevin Gu" w:date="2020-05-18T10:36:00Z">
            <w:rPr>
              <w:del w:id="6189" w:author="Julio Li" w:date="2020-05-13T17:04:00Z"/>
            </w:rPr>
          </w:rPrChange>
        </w:rPr>
        <w:pPrChange w:id="6190" w:author="Julio Li" w:date="2020-05-13T17:16:00Z">
          <w:pPr>
            <w:pStyle w:val="Title2"/>
          </w:pPr>
        </w:pPrChange>
      </w:pPr>
      <w:del w:id="6191" w:author="Julio Li" w:date="2020-05-13T17:04:00Z">
        <w:r w:rsidRPr="00876437" w:rsidDel="006257F2">
          <w:rPr>
            <w:lang w:val="en-GB"/>
            <w:rPrChange w:id="6192" w:author="Kevin Gu" w:date="2020-05-18T10:36:00Z">
              <w:rPr>
                <w:b w:val="0"/>
                <w:bCs w:val="0"/>
              </w:rPr>
            </w:rPrChange>
          </w:rPr>
          <w:delText>Logical</w:delText>
        </w:r>
        <w:r w:rsidR="00E856CE" w:rsidRPr="00876437" w:rsidDel="006257F2">
          <w:rPr>
            <w:lang w:val="en-GB"/>
            <w:rPrChange w:id="6193" w:author="Kevin Gu" w:date="2020-05-18T10:36:00Z">
              <w:rPr>
                <w:b w:val="0"/>
                <w:bCs w:val="0"/>
              </w:rPr>
            </w:rPrChange>
          </w:rPr>
          <w:delText xml:space="preserve"> Security</w:delText>
        </w:r>
        <w:r w:rsidR="003E2080" w:rsidRPr="00876437" w:rsidDel="006257F2">
          <w:rPr>
            <w:lang w:val="en-GB"/>
            <w:rPrChange w:id="6194" w:author="Kevin Gu" w:date="2020-05-18T10:36:00Z">
              <w:rPr>
                <w:b w:val="0"/>
                <w:bCs w:val="0"/>
              </w:rPr>
            </w:rPrChange>
          </w:rPr>
          <w:delText xml:space="preserve"> </w:delText>
        </w:r>
        <w:r w:rsidR="003E2080" w:rsidRPr="00876437" w:rsidDel="006257F2">
          <w:rPr>
            <w:rFonts w:hint="eastAsia"/>
            <w:lang w:val="en-GB" w:eastAsia="zh-CN"/>
            <w:rPrChange w:id="6195" w:author="Kevin Gu" w:date="2020-05-18T10:36:00Z">
              <w:rPr>
                <w:rFonts w:hint="eastAsia"/>
                <w:b w:val="0"/>
                <w:bCs w:val="0"/>
                <w:lang w:eastAsia="zh-CN"/>
              </w:rPr>
            </w:rPrChange>
          </w:rPr>
          <w:delText>逻辑安全</w:delText>
        </w:r>
      </w:del>
    </w:p>
    <w:p w14:paraId="2C52A72D" w14:textId="629F19B9" w:rsidR="00E856CE" w:rsidRPr="00876437" w:rsidDel="006257F2" w:rsidRDefault="00E856CE">
      <w:pPr>
        <w:rPr>
          <w:del w:id="6196" w:author="Julio Li" w:date="2020-05-13T17:04:00Z"/>
          <w:lang w:val="en-GB"/>
          <w:rPrChange w:id="6197" w:author="Kevin Gu" w:date="2020-05-18T10:36:00Z">
            <w:rPr>
              <w:del w:id="6198" w:author="Julio Li" w:date="2020-05-13T17:04:00Z"/>
            </w:rPr>
          </w:rPrChange>
        </w:rPr>
        <w:pPrChange w:id="6199" w:author="Julio Li" w:date="2020-05-13T17:16:00Z">
          <w:pPr>
            <w:pStyle w:val="Title2"/>
          </w:pPr>
        </w:pPrChange>
      </w:pPr>
      <w:del w:id="6200" w:author="Julio Li" w:date="2020-05-13T17:04:00Z">
        <w:r w:rsidRPr="00876437" w:rsidDel="006257F2">
          <w:rPr>
            <w:rFonts w:cs="Arial"/>
            <w:lang w:val="en-GB" w:eastAsia="zh-CN"/>
            <w:rPrChange w:id="6201" w:author="Kevin Gu" w:date="2020-05-18T10:36:00Z">
              <w:rPr>
                <w:rFonts w:cs="Arial"/>
                <w:b w:val="0"/>
                <w:bCs w:val="0"/>
                <w:lang w:eastAsia="zh-CN"/>
              </w:rPr>
            </w:rPrChange>
          </w:rPr>
          <w:delText>R</w:delText>
        </w:r>
        <w:r w:rsidRPr="00876437" w:rsidDel="006257F2">
          <w:rPr>
            <w:lang w:val="en-GB"/>
            <w:rPrChange w:id="6202" w:author="Kevin Gu" w:date="2020-05-18T10:36:00Z">
              <w:rPr>
                <w:b w:val="0"/>
                <w:bCs w:val="0"/>
              </w:rPr>
            </w:rPrChange>
          </w:rPr>
          <w:delText>esponsible for security control and maintenance of the overall production network and system, with</w:delText>
        </w:r>
        <w:r w:rsidR="00B8739D" w:rsidRPr="00876437" w:rsidDel="006257F2">
          <w:rPr>
            <w:lang w:val="en-GB"/>
            <w:rPrChange w:id="6203" w:author="Kevin Gu" w:date="2020-05-18T10:36:00Z">
              <w:rPr>
                <w:b w:val="0"/>
                <w:bCs w:val="0"/>
              </w:rPr>
            </w:rPrChange>
          </w:rPr>
          <w:delText xml:space="preserve"> </w:delText>
        </w:r>
        <w:r w:rsidRPr="00876437" w:rsidDel="006257F2">
          <w:rPr>
            <w:lang w:val="en-GB"/>
            <w:rPrChange w:id="6204" w:author="Kevin Gu" w:date="2020-05-18T10:36:00Z">
              <w:rPr>
                <w:b w:val="0"/>
                <w:bCs w:val="0"/>
              </w:rPr>
            </w:rPrChange>
          </w:rPr>
          <w:delText>the following main responsibilities:</w:delText>
        </w:r>
      </w:del>
    </w:p>
    <w:p w14:paraId="79E44714" w14:textId="194F6F28" w:rsidR="003E2080" w:rsidRPr="00876437" w:rsidDel="006257F2" w:rsidRDefault="003E2080">
      <w:pPr>
        <w:rPr>
          <w:del w:id="6205" w:author="Julio Li" w:date="2020-05-13T17:04:00Z"/>
          <w:lang w:val="en-GB" w:eastAsia="zh-CN"/>
          <w:rPrChange w:id="6206" w:author="Kevin Gu" w:date="2020-05-18T10:36:00Z">
            <w:rPr>
              <w:del w:id="6207" w:author="Julio Li" w:date="2020-05-13T17:04:00Z"/>
              <w:lang w:eastAsia="zh-CN"/>
            </w:rPr>
          </w:rPrChange>
        </w:rPr>
        <w:pPrChange w:id="6208" w:author="Julio Li" w:date="2020-05-13T17:16:00Z">
          <w:pPr>
            <w:pStyle w:val="Title2"/>
          </w:pPr>
        </w:pPrChange>
      </w:pPr>
      <w:del w:id="6209" w:author="Julio Li" w:date="2020-05-13T17:04:00Z">
        <w:r w:rsidRPr="00876437" w:rsidDel="006257F2">
          <w:rPr>
            <w:rFonts w:hint="eastAsia"/>
            <w:lang w:val="en-GB" w:eastAsia="zh-CN"/>
            <w:rPrChange w:id="6210" w:author="Kevin Gu" w:date="2020-05-18T10:36:00Z">
              <w:rPr>
                <w:rFonts w:hint="eastAsia"/>
                <w:b w:val="0"/>
                <w:bCs w:val="0"/>
                <w:lang w:eastAsia="zh-CN"/>
              </w:rPr>
            </w:rPrChange>
          </w:rPr>
          <w:delText>负责整个生产网络和系统的安全控制和维护，主要职责如下</w:delText>
        </w:r>
        <w:r w:rsidRPr="00876437" w:rsidDel="006257F2">
          <w:rPr>
            <w:lang w:val="en-GB" w:eastAsia="zh-CN"/>
            <w:rPrChange w:id="6211" w:author="Kevin Gu" w:date="2020-05-18T10:36:00Z">
              <w:rPr>
                <w:b w:val="0"/>
                <w:bCs w:val="0"/>
                <w:lang w:eastAsia="zh-CN"/>
              </w:rPr>
            </w:rPrChange>
          </w:rPr>
          <w:delText>:</w:delText>
        </w:r>
      </w:del>
    </w:p>
    <w:p w14:paraId="4587D362" w14:textId="0E47E8B7" w:rsidR="00E856CE" w:rsidRPr="00876437" w:rsidDel="006257F2" w:rsidRDefault="00B8739D">
      <w:pPr>
        <w:rPr>
          <w:del w:id="6212" w:author="Julio Li" w:date="2020-05-13T17:04:00Z"/>
          <w:lang w:val="en-GB"/>
          <w:rPrChange w:id="6213" w:author="Kevin Gu" w:date="2020-05-18T10:36:00Z">
            <w:rPr>
              <w:del w:id="6214" w:author="Julio Li" w:date="2020-05-13T17:04:00Z"/>
            </w:rPr>
          </w:rPrChange>
        </w:rPr>
        <w:pPrChange w:id="6215" w:author="Julio Li" w:date="2020-05-13T17:16:00Z">
          <w:pPr>
            <w:pStyle w:val="Title2"/>
          </w:pPr>
        </w:pPrChange>
      </w:pPr>
      <w:del w:id="6216" w:author="Julio Li" w:date="2020-05-13T17:04:00Z">
        <w:r w:rsidRPr="00876437" w:rsidDel="006257F2">
          <w:rPr>
            <w:lang w:val="en-GB"/>
            <w:rPrChange w:id="6217" w:author="Kevin Gu" w:date="2020-05-18T10:36:00Z">
              <w:rPr>
                <w:b w:val="0"/>
                <w:bCs w:val="0"/>
              </w:rPr>
            </w:rPrChange>
          </w:rPr>
          <w:delText>Network structure management</w:delText>
        </w:r>
        <w:r w:rsidR="00E856CE" w:rsidRPr="00876437" w:rsidDel="006257F2">
          <w:rPr>
            <w:lang w:val="en-GB"/>
            <w:rPrChange w:id="6218" w:author="Kevin Gu" w:date="2020-05-18T10:36:00Z">
              <w:rPr>
                <w:b w:val="0"/>
                <w:bCs w:val="0"/>
              </w:rPr>
            </w:rPrChange>
          </w:rPr>
          <w:delText xml:space="preserve"> includes network structure design and improvement</w:delText>
        </w:r>
        <w:r w:rsidR="005240C1" w:rsidRPr="00876437" w:rsidDel="006257F2">
          <w:rPr>
            <w:lang w:val="en-GB"/>
            <w:rPrChange w:id="6219" w:author="Kevin Gu" w:date="2020-05-18T10:36:00Z">
              <w:rPr>
                <w:b w:val="0"/>
                <w:bCs w:val="0"/>
              </w:rPr>
            </w:rPrChange>
          </w:rPr>
          <w:delText>.</w:delText>
        </w:r>
      </w:del>
    </w:p>
    <w:p w14:paraId="06C54008" w14:textId="5540CF77" w:rsidR="003E2080" w:rsidRPr="00876437" w:rsidDel="006257F2" w:rsidRDefault="003E2080">
      <w:pPr>
        <w:rPr>
          <w:del w:id="6220" w:author="Julio Li" w:date="2020-05-13T17:04:00Z"/>
          <w:lang w:val="en-GB" w:eastAsia="zh-CN"/>
          <w:rPrChange w:id="6221" w:author="Kevin Gu" w:date="2020-05-18T10:36:00Z">
            <w:rPr>
              <w:del w:id="6222" w:author="Julio Li" w:date="2020-05-13T17:04:00Z"/>
              <w:lang w:eastAsia="zh-CN"/>
            </w:rPr>
          </w:rPrChange>
        </w:rPr>
        <w:pPrChange w:id="6223" w:author="Julio Li" w:date="2020-05-13T17:16:00Z">
          <w:pPr>
            <w:pStyle w:val="Title2"/>
          </w:pPr>
        </w:pPrChange>
      </w:pPr>
      <w:del w:id="6224" w:author="Julio Li" w:date="2020-05-13T17:04:00Z">
        <w:r w:rsidRPr="00876437" w:rsidDel="006257F2">
          <w:rPr>
            <w:rFonts w:hint="eastAsia"/>
            <w:lang w:val="en-GB" w:eastAsia="zh-CN"/>
            <w:rPrChange w:id="6225" w:author="Kevin Gu" w:date="2020-05-18T10:36:00Z">
              <w:rPr>
                <w:rFonts w:hint="eastAsia"/>
                <w:b w:val="0"/>
                <w:bCs w:val="0"/>
                <w:lang w:eastAsia="zh-CN"/>
              </w:rPr>
            </w:rPrChange>
          </w:rPr>
          <w:delText>网络结构管理包括网络结构的设计和改进。</w:delText>
        </w:r>
      </w:del>
    </w:p>
    <w:p w14:paraId="583615D2" w14:textId="7F31F2D7" w:rsidR="00E856CE" w:rsidRPr="00876437" w:rsidDel="006257F2" w:rsidRDefault="00B8739D">
      <w:pPr>
        <w:rPr>
          <w:del w:id="6226" w:author="Julio Li" w:date="2020-05-13T17:04:00Z"/>
          <w:lang w:val="en-GB"/>
          <w:rPrChange w:id="6227" w:author="Kevin Gu" w:date="2020-05-18T10:36:00Z">
            <w:rPr>
              <w:del w:id="6228" w:author="Julio Li" w:date="2020-05-13T17:04:00Z"/>
            </w:rPr>
          </w:rPrChange>
        </w:rPr>
        <w:pPrChange w:id="6229" w:author="Julio Li" w:date="2020-05-13T17:16:00Z">
          <w:pPr>
            <w:pStyle w:val="Title2"/>
          </w:pPr>
        </w:pPrChange>
      </w:pPr>
      <w:del w:id="6230" w:author="Julio Li" w:date="2020-05-13T17:04:00Z">
        <w:r w:rsidRPr="00876437" w:rsidDel="006257F2">
          <w:rPr>
            <w:lang w:val="en-GB"/>
            <w:rPrChange w:id="6231" w:author="Kevin Gu" w:date="2020-05-18T10:36:00Z">
              <w:rPr>
                <w:b w:val="0"/>
                <w:bCs w:val="0"/>
              </w:rPr>
            </w:rPrChange>
          </w:rPr>
          <w:delText>Network device management</w:delText>
        </w:r>
        <w:r w:rsidR="00E856CE" w:rsidRPr="00876437" w:rsidDel="006257F2">
          <w:rPr>
            <w:lang w:val="en-GB"/>
            <w:rPrChange w:id="6232" w:author="Kevin Gu" w:date="2020-05-18T10:36:00Z">
              <w:rPr>
                <w:b w:val="0"/>
                <w:bCs w:val="0"/>
              </w:rPr>
            </w:rPrChange>
          </w:rPr>
          <w:delText xml:space="preserve"> includes hardware device management of switch, router, etc.;</w:delText>
        </w:r>
        <w:r w:rsidRPr="00876437" w:rsidDel="006257F2">
          <w:rPr>
            <w:lang w:val="en-GB"/>
            <w:rPrChange w:id="6233" w:author="Kevin Gu" w:date="2020-05-18T10:36:00Z">
              <w:rPr>
                <w:b w:val="0"/>
                <w:bCs w:val="0"/>
              </w:rPr>
            </w:rPrChange>
          </w:rPr>
          <w:delText xml:space="preserve"> </w:delText>
        </w:r>
        <w:r w:rsidR="00E856CE" w:rsidRPr="00876437" w:rsidDel="006257F2">
          <w:rPr>
            <w:lang w:val="en-GB"/>
            <w:rPrChange w:id="6234" w:author="Kevin Gu" w:date="2020-05-18T10:36:00Z">
              <w:rPr>
                <w:b w:val="0"/>
                <w:bCs w:val="0"/>
              </w:rPr>
            </w:rPrChange>
          </w:rPr>
          <w:delText xml:space="preserve">network security device management of firewall, IDS/IPS, VPN, </w:delText>
        </w:r>
        <w:r w:rsidR="00F55E7F" w:rsidRPr="00876437" w:rsidDel="006257F2">
          <w:rPr>
            <w:lang w:val="en-GB"/>
            <w:rPrChange w:id="6235" w:author="Kevin Gu" w:date="2020-05-18T10:36:00Z">
              <w:rPr>
                <w:b w:val="0"/>
                <w:bCs w:val="0"/>
              </w:rPr>
            </w:rPrChange>
          </w:rPr>
          <w:delText>etc.</w:delText>
        </w:r>
      </w:del>
    </w:p>
    <w:p w14:paraId="2DF00BDB" w14:textId="2A26FA2D" w:rsidR="003E2080" w:rsidRPr="00876437" w:rsidDel="006257F2" w:rsidRDefault="003E2080">
      <w:pPr>
        <w:rPr>
          <w:del w:id="6236" w:author="Julio Li" w:date="2020-05-13T17:04:00Z"/>
          <w:lang w:val="en-GB" w:eastAsia="zh-CN"/>
          <w:rPrChange w:id="6237" w:author="Kevin Gu" w:date="2020-05-18T10:36:00Z">
            <w:rPr>
              <w:del w:id="6238" w:author="Julio Li" w:date="2020-05-13T17:04:00Z"/>
              <w:lang w:eastAsia="zh-CN"/>
            </w:rPr>
          </w:rPrChange>
        </w:rPr>
        <w:pPrChange w:id="6239" w:author="Julio Li" w:date="2020-05-13T17:16:00Z">
          <w:pPr>
            <w:pStyle w:val="Title2"/>
          </w:pPr>
        </w:pPrChange>
      </w:pPr>
      <w:del w:id="6240" w:author="Julio Li" w:date="2020-05-13T17:04:00Z">
        <w:r w:rsidRPr="00876437" w:rsidDel="006257F2">
          <w:rPr>
            <w:rFonts w:hint="eastAsia"/>
            <w:lang w:val="en-GB" w:eastAsia="zh-CN"/>
            <w:rPrChange w:id="6241" w:author="Kevin Gu" w:date="2020-05-18T10:36:00Z">
              <w:rPr>
                <w:rFonts w:hint="eastAsia"/>
                <w:b w:val="0"/>
                <w:bCs w:val="0"/>
                <w:lang w:eastAsia="zh-CN"/>
              </w:rPr>
            </w:rPrChange>
          </w:rPr>
          <w:delText>网络设备管理包括对交换机、路由器等硬件设备的管理；防火墙、</w:delText>
        </w:r>
        <w:r w:rsidRPr="00876437" w:rsidDel="006257F2">
          <w:rPr>
            <w:lang w:val="en-GB" w:eastAsia="zh-CN"/>
            <w:rPrChange w:id="6242" w:author="Kevin Gu" w:date="2020-05-18T10:36:00Z">
              <w:rPr>
                <w:b w:val="0"/>
                <w:bCs w:val="0"/>
                <w:lang w:eastAsia="zh-CN"/>
              </w:rPr>
            </w:rPrChange>
          </w:rPr>
          <w:delText>IDS/IPS</w:delText>
        </w:r>
        <w:r w:rsidRPr="00876437" w:rsidDel="006257F2">
          <w:rPr>
            <w:rFonts w:hint="eastAsia"/>
            <w:lang w:val="en-GB" w:eastAsia="zh-CN"/>
            <w:rPrChange w:id="6243" w:author="Kevin Gu" w:date="2020-05-18T10:36:00Z">
              <w:rPr>
                <w:rFonts w:hint="eastAsia"/>
                <w:b w:val="0"/>
                <w:bCs w:val="0"/>
                <w:lang w:eastAsia="zh-CN"/>
              </w:rPr>
            </w:rPrChange>
          </w:rPr>
          <w:delText>、</w:delText>
        </w:r>
        <w:r w:rsidRPr="00876437" w:rsidDel="006257F2">
          <w:rPr>
            <w:lang w:val="en-GB" w:eastAsia="zh-CN"/>
            <w:rPrChange w:id="6244" w:author="Kevin Gu" w:date="2020-05-18T10:36:00Z">
              <w:rPr>
                <w:b w:val="0"/>
                <w:bCs w:val="0"/>
                <w:lang w:eastAsia="zh-CN"/>
              </w:rPr>
            </w:rPrChange>
          </w:rPr>
          <w:delText>VPN</w:delText>
        </w:r>
        <w:r w:rsidRPr="00876437" w:rsidDel="006257F2">
          <w:rPr>
            <w:rFonts w:hint="eastAsia"/>
            <w:lang w:val="en-GB" w:eastAsia="zh-CN"/>
            <w:rPrChange w:id="6245" w:author="Kevin Gu" w:date="2020-05-18T10:36:00Z">
              <w:rPr>
                <w:rFonts w:hint="eastAsia"/>
                <w:b w:val="0"/>
                <w:bCs w:val="0"/>
                <w:lang w:eastAsia="zh-CN"/>
              </w:rPr>
            </w:rPrChange>
          </w:rPr>
          <w:delText>等网络安全设备管理。</w:delText>
        </w:r>
      </w:del>
    </w:p>
    <w:p w14:paraId="6D039FFB" w14:textId="15275593" w:rsidR="00E856CE" w:rsidRPr="00876437" w:rsidDel="006257F2" w:rsidRDefault="00B8739D">
      <w:pPr>
        <w:rPr>
          <w:del w:id="6246" w:author="Julio Li" w:date="2020-05-13T17:04:00Z"/>
          <w:lang w:val="en-GB"/>
          <w:rPrChange w:id="6247" w:author="Kevin Gu" w:date="2020-05-18T10:36:00Z">
            <w:rPr>
              <w:del w:id="6248" w:author="Julio Li" w:date="2020-05-13T17:04:00Z"/>
            </w:rPr>
          </w:rPrChange>
        </w:rPr>
        <w:pPrChange w:id="6249" w:author="Julio Li" w:date="2020-05-13T17:16:00Z">
          <w:pPr>
            <w:pStyle w:val="Title2"/>
          </w:pPr>
        </w:pPrChange>
      </w:pPr>
      <w:del w:id="6250" w:author="Julio Li" w:date="2020-05-13T17:04:00Z">
        <w:r w:rsidRPr="00876437" w:rsidDel="006257F2">
          <w:rPr>
            <w:lang w:val="en-GB"/>
            <w:rPrChange w:id="6251" w:author="Kevin Gu" w:date="2020-05-18T10:36:00Z">
              <w:rPr>
                <w:b w:val="0"/>
                <w:bCs w:val="0"/>
              </w:rPr>
            </w:rPrChange>
          </w:rPr>
          <w:delText>System maintenance</w:delText>
        </w:r>
        <w:r w:rsidR="00E856CE" w:rsidRPr="00876437" w:rsidDel="006257F2">
          <w:rPr>
            <w:lang w:val="en-GB"/>
            <w:rPrChange w:id="6252" w:author="Kevin Gu" w:date="2020-05-18T10:36:00Z">
              <w:rPr>
                <w:b w:val="0"/>
                <w:bCs w:val="0"/>
              </w:rPr>
            </w:rPrChange>
          </w:rPr>
          <w:delText xml:space="preserve"> includes management </w:delText>
        </w:r>
        <w:r w:rsidR="00E53074" w:rsidRPr="00876437" w:rsidDel="006257F2">
          <w:rPr>
            <w:lang w:val="en-GB"/>
            <w:rPrChange w:id="6253" w:author="Kevin Gu" w:date="2020-05-18T10:36:00Z">
              <w:rPr>
                <w:b w:val="0"/>
                <w:bCs w:val="0"/>
              </w:rPr>
            </w:rPrChange>
          </w:rPr>
          <w:delText xml:space="preserve">and maintenance </w:delText>
        </w:r>
        <w:r w:rsidR="00E856CE" w:rsidRPr="00876437" w:rsidDel="006257F2">
          <w:rPr>
            <w:lang w:val="en-GB"/>
            <w:rPrChange w:id="6254" w:author="Kevin Gu" w:date="2020-05-18T10:36:00Z">
              <w:rPr>
                <w:b w:val="0"/>
                <w:bCs w:val="0"/>
              </w:rPr>
            </w:rPrChange>
          </w:rPr>
          <w:delText>of virus, patch, backup, log</w:delText>
        </w:r>
        <w:r w:rsidR="00F55E7F" w:rsidRPr="00876437" w:rsidDel="006257F2">
          <w:rPr>
            <w:lang w:val="en-GB"/>
            <w:rPrChange w:id="6255" w:author="Kevin Gu" w:date="2020-05-18T10:36:00Z">
              <w:rPr>
                <w:b w:val="0"/>
                <w:bCs w:val="0"/>
              </w:rPr>
            </w:rPrChange>
          </w:rPr>
          <w:delText xml:space="preserve"> and</w:delText>
        </w:r>
        <w:r w:rsidR="00E856CE" w:rsidRPr="00876437" w:rsidDel="006257F2">
          <w:rPr>
            <w:lang w:val="en-GB"/>
            <w:rPrChange w:id="6256" w:author="Kevin Gu" w:date="2020-05-18T10:36:00Z">
              <w:rPr>
                <w:b w:val="0"/>
                <w:bCs w:val="0"/>
              </w:rPr>
            </w:rPrChange>
          </w:rPr>
          <w:delText xml:space="preserve"> account</w:delText>
        </w:r>
        <w:r w:rsidR="005240C1" w:rsidRPr="00876437" w:rsidDel="006257F2">
          <w:rPr>
            <w:lang w:val="en-GB"/>
            <w:rPrChange w:id="6257" w:author="Kevin Gu" w:date="2020-05-18T10:36:00Z">
              <w:rPr>
                <w:b w:val="0"/>
                <w:bCs w:val="0"/>
              </w:rPr>
            </w:rPrChange>
          </w:rPr>
          <w:delText>.</w:delText>
        </w:r>
      </w:del>
    </w:p>
    <w:p w14:paraId="3F1D4EB4" w14:textId="64990406" w:rsidR="003E2080" w:rsidRPr="00876437" w:rsidDel="006257F2" w:rsidRDefault="003E2080">
      <w:pPr>
        <w:rPr>
          <w:del w:id="6258" w:author="Julio Li" w:date="2020-05-13T17:04:00Z"/>
          <w:lang w:val="en-GB" w:eastAsia="zh-CN"/>
          <w:rPrChange w:id="6259" w:author="Kevin Gu" w:date="2020-05-18T10:36:00Z">
            <w:rPr>
              <w:del w:id="6260" w:author="Julio Li" w:date="2020-05-13T17:04:00Z"/>
              <w:lang w:eastAsia="zh-CN"/>
            </w:rPr>
          </w:rPrChange>
        </w:rPr>
        <w:pPrChange w:id="6261" w:author="Julio Li" w:date="2020-05-13T17:16:00Z">
          <w:pPr>
            <w:pStyle w:val="Title2"/>
          </w:pPr>
        </w:pPrChange>
      </w:pPr>
      <w:del w:id="6262" w:author="Julio Li" w:date="2020-05-13T17:04:00Z">
        <w:r w:rsidRPr="00876437" w:rsidDel="006257F2">
          <w:rPr>
            <w:rFonts w:hint="eastAsia"/>
            <w:lang w:val="en-GB" w:eastAsia="zh-CN"/>
            <w:rPrChange w:id="6263" w:author="Kevin Gu" w:date="2020-05-18T10:36:00Z">
              <w:rPr>
                <w:rFonts w:hint="eastAsia"/>
                <w:b w:val="0"/>
                <w:bCs w:val="0"/>
                <w:lang w:eastAsia="zh-CN"/>
              </w:rPr>
            </w:rPrChange>
          </w:rPr>
          <w:delText>系统维护，包括对病毒、补丁、备份、日志和帐号的管理和维护。</w:delText>
        </w:r>
      </w:del>
    </w:p>
    <w:p w14:paraId="6261263B" w14:textId="13131BA4" w:rsidR="00E856CE" w:rsidRPr="00876437" w:rsidDel="006257F2" w:rsidRDefault="00B8739D">
      <w:pPr>
        <w:rPr>
          <w:del w:id="6264" w:author="Julio Li" w:date="2020-05-13T17:04:00Z"/>
          <w:lang w:val="en-GB"/>
          <w:rPrChange w:id="6265" w:author="Kevin Gu" w:date="2020-05-18T10:36:00Z">
            <w:rPr>
              <w:del w:id="6266" w:author="Julio Li" w:date="2020-05-13T17:04:00Z"/>
            </w:rPr>
          </w:rPrChange>
        </w:rPr>
        <w:pPrChange w:id="6267" w:author="Julio Li" w:date="2020-05-13T17:16:00Z">
          <w:pPr>
            <w:pStyle w:val="Title2"/>
          </w:pPr>
        </w:pPrChange>
      </w:pPr>
      <w:del w:id="6268" w:author="Julio Li" w:date="2020-05-13T17:04:00Z">
        <w:r w:rsidRPr="00876437" w:rsidDel="006257F2">
          <w:rPr>
            <w:lang w:val="en-GB"/>
            <w:rPrChange w:id="6269" w:author="Kevin Gu" w:date="2020-05-18T10:36:00Z">
              <w:rPr>
                <w:b w:val="0"/>
                <w:bCs w:val="0"/>
              </w:rPr>
            </w:rPrChange>
          </w:rPr>
          <w:delText>Security test</w:delText>
        </w:r>
        <w:r w:rsidR="00081B1F" w:rsidRPr="00876437" w:rsidDel="006257F2">
          <w:rPr>
            <w:lang w:val="en-GB"/>
            <w:rPrChange w:id="6270" w:author="Kevin Gu" w:date="2020-05-18T10:36:00Z">
              <w:rPr>
                <w:b w:val="0"/>
                <w:bCs w:val="0"/>
              </w:rPr>
            </w:rPrChange>
          </w:rPr>
          <w:delText>ing</w:delText>
        </w:r>
        <w:r w:rsidRPr="00876437" w:rsidDel="006257F2">
          <w:rPr>
            <w:lang w:val="en-GB"/>
            <w:rPrChange w:id="6271" w:author="Kevin Gu" w:date="2020-05-18T10:36:00Z">
              <w:rPr>
                <w:b w:val="0"/>
                <w:bCs w:val="0"/>
              </w:rPr>
            </w:rPrChange>
          </w:rPr>
          <w:delText xml:space="preserve"> and monitoring</w:delText>
        </w:r>
        <w:r w:rsidR="00E856CE" w:rsidRPr="00876437" w:rsidDel="006257F2">
          <w:rPr>
            <w:lang w:val="en-GB"/>
            <w:rPrChange w:id="6272" w:author="Kevin Gu" w:date="2020-05-18T10:36:00Z">
              <w:rPr>
                <w:b w:val="0"/>
                <w:bCs w:val="0"/>
              </w:rPr>
            </w:rPrChange>
          </w:rPr>
          <w:delText xml:space="preserve"> includes management of</w:delText>
        </w:r>
        <w:r w:rsidR="00C2484F" w:rsidRPr="00876437" w:rsidDel="006257F2">
          <w:rPr>
            <w:lang w:val="en-GB"/>
            <w:rPrChange w:id="6273" w:author="Kevin Gu" w:date="2020-05-18T10:36:00Z">
              <w:rPr>
                <w:b w:val="0"/>
                <w:bCs w:val="0"/>
              </w:rPr>
            </w:rPrChange>
          </w:rPr>
          <w:delText xml:space="preserve"> virus and</w:delText>
        </w:r>
        <w:r w:rsidR="00E856CE" w:rsidRPr="00876437" w:rsidDel="006257F2">
          <w:rPr>
            <w:lang w:val="en-GB"/>
            <w:rPrChange w:id="6274" w:author="Kevin Gu" w:date="2020-05-18T10:36:00Z">
              <w:rPr>
                <w:b w:val="0"/>
                <w:bCs w:val="0"/>
              </w:rPr>
            </w:rPrChange>
          </w:rPr>
          <w:delText xml:space="preserve"> vulnerability</w:delText>
        </w:r>
        <w:r w:rsidRPr="00876437" w:rsidDel="006257F2">
          <w:rPr>
            <w:lang w:val="en-GB"/>
            <w:rPrChange w:id="6275" w:author="Kevin Gu" w:date="2020-05-18T10:36:00Z">
              <w:rPr>
                <w:b w:val="0"/>
                <w:bCs w:val="0"/>
              </w:rPr>
            </w:rPrChange>
          </w:rPr>
          <w:delText xml:space="preserve"> </w:delText>
        </w:r>
        <w:r w:rsidR="00E856CE" w:rsidRPr="00876437" w:rsidDel="006257F2">
          <w:rPr>
            <w:lang w:val="en-GB"/>
            <w:rPrChange w:id="6276" w:author="Kevin Gu" w:date="2020-05-18T10:36:00Z">
              <w:rPr>
                <w:b w:val="0"/>
                <w:bCs w:val="0"/>
              </w:rPr>
            </w:rPrChange>
          </w:rPr>
          <w:delText>scan</w:delText>
        </w:r>
        <w:r w:rsidR="00720250" w:rsidRPr="00876437" w:rsidDel="006257F2">
          <w:rPr>
            <w:lang w:val="en-GB"/>
            <w:rPrChange w:id="6277" w:author="Kevin Gu" w:date="2020-05-18T10:36:00Z">
              <w:rPr>
                <w:b w:val="0"/>
                <w:bCs w:val="0"/>
              </w:rPr>
            </w:rPrChange>
          </w:rPr>
          <w:delText>, etc</w:delText>
        </w:r>
        <w:r w:rsidR="00E856CE" w:rsidRPr="00876437" w:rsidDel="006257F2">
          <w:rPr>
            <w:lang w:val="en-GB"/>
            <w:rPrChange w:id="6278" w:author="Kevin Gu" w:date="2020-05-18T10:36:00Z">
              <w:rPr>
                <w:b w:val="0"/>
                <w:bCs w:val="0"/>
              </w:rPr>
            </w:rPrChange>
          </w:rPr>
          <w:delText>.</w:delText>
        </w:r>
      </w:del>
    </w:p>
    <w:p w14:paraId="44049347" w14:textId="3D78BF7E" w:rsidR="003E2080" w:rsidRPr="00876437" w:rsidDel="006257F2" w:rsidRDefault="003E2080">
      <w:pPr>
        <w:rPr>
          <w:del w:id="6279" w:author="Julio Li" w:date="2020-05-13T17:04:00Z"/>
          <w:lang w:val="en-GB" w:eastAsia="zh-CN"/>
          <w:rPrChange w:id="6280" w:author="Kevin Gu" w:date="2020-05-18T10:36:00Z">
            <w:rPr>
              <w:del w:id="6281" w:author="Julio Li" w:date="2020-05-13T17:04:00Z"/>
              <w:lang w:eastAsia="zh-CN"/>
            </w:rPr>
          </w:rPrChange>
        </w:rPr>
        <w:pPrChange w:id="6282" w:author="Julio Li" w:date="2020-05-13T17:16:00Z">
          <w:pPr>
            <w:pStyle w:val="Title2"/>
          </w:pPr>
        </w:pPrChange>
      </w:pPr>
      <w:del w:id="6283" w:author="Julio Li" w:date="2020-05-13T17:04:00Z">
        <w:r w:rsidRPr="00876437" w:rsidDel="006257F2">
          <w:rPr>
            <w:rFonts w:hint="eastAsia"/>
            <w:lang w:val="en-GB" w:eastAsia="zh-CN"/>
            <w:rPrChange w:id="6284" w:author="Kevin Gu" w:date="2020-05-18T10:36:00Z">
              <w:rPr>
                <w:rFonts w:hint="eastAsia"/>
                <w:b w:val="0"/>
                <w:bCs w:val="0"/>
                <w:lang w:eastAsia="zh-CN"/>
              </w:rPr>
            </w:rPrChange>
          </w:rPr>
          <w:delText>安全测试与监控，包括对</w:delText>
        </w:r>
        <w:r w:rsidR="00284B7E" w:rsidRPr="00876437" w:rsidDel="006257F2">
          <w:rPr>
            <w:rFonts w:hint="eastAsia"/>
            <w:lang w:val="en-GB" w:eastAsia="zh-CN"/>
            <w:rPrChange w:id="6285" w:author="Kevin Gu" w:date="2020-05-18T10:36:00Z">
              <w:rPr>
                <w:rFonts w:hint="eastAsia"/>
                <w:b w:val="0"/>
                <w:bCs w:val="0"/>
                <w:lang w:eastAsia="zh-CN"/>
              </w:rPr>
            </w:rPrChange>
          </w:rPr>
          <w:delText>病毒的管理以及漏洞扫描等。</w:delText>
        </w:r>
      </w:del>
    </w:p>
    <w:p w14:paraId="7E92EF91" w14:textId="7815D906" w:rsidR="00E856CE" w:rsidRPr="00876437" w:rsidDel="006257F2" w:rsidRDefault="00E856CE">
      <w:pPr>
        <w:rPr>
          <w:del w:id="6286" w:author="Julio Li" w:date="2020-05-13T17:04:00Z"/>
          <w:lang w:val="en-GB"/>
          <w:rPrChange w:id="6287" w:author="Kevin Gu" w:date="2020-05-18T10:36:00Z">
            <w:rPr>
              <w:del w:id="6288" w:author="Julio Li" w:date="2020-05-13T17:04:00Z"/>
            </w:rPr>
          </w:rPrChange>
        </w:rPr>
        <w:pPrChange w:id="6289" w:author="Julio Li" w:date="2020-05-13T17:16:00Z">
          <w:pPr>
            <w:pStyle w:val="Title2"/>
          </w:pPr>
        </w:pPrChange>
      </w:pPr>
      <w:del w:id="6290" w:author="Julio Li" w:date="2020-05-13T17:04:00Z">
        <w:r w:rsidRPr="00876437" w:rsidDel="006257F2">
          <w:rPr>
            <w:lang w:val="en-GB"/>
            <w:rPrChange w:id="6291" w:author="Kevin Gu" w:date="2020-05-18T10:36:00Z">
              <w:rPr>
                <w:b w:val="0"/>
                <w:bCs w:val="0"/>
              </w:rPr>
            </w:rPrChange>
          </w:rPr>
          <w:delText xml:space="preserve">Physical </w:delText>
        </w:r>
        <w:r w:rsidR="00DB6348" w:rsidRPr="00876437" w:rsidDel="006257F2">
          <w:rPr>
            <w:lang w:val="en-GB"/>
            <w:rPrChange w:id="6292" w:author="Kevin Gu" w:date="2020-05-18T10:36:00Z">
              <w:rPr>
                <w:b w:val="0"/>
                <w:bCs w:val="0"/>
              </w:rPr>
            </w:rPrChange>
          </w:rPr>
          <w:delText xml:space="preserve">&amp; Production </w:delText>
        </w:r>
        <w:r w:rsidRPr="00876437" w:rsidDel="006257F2">
          <w:rPr>
            <w:lang w:val="en-GB"/>
            <w:rPrChange w:id="6293" w:author="Kevin Gu" w:date="2020-05-18T10:36:00Z">
              <w:rPr>
                <w:b w:val="0"/>
                <w:bCs w:val="0"/>
              </w:rPr>
            </w:rPrChange>
          </w:rPr>
          <w:delText>Security</w:delText>
        </w:r>
        <w:r w:rsidR="00284B7E" w:rsidRPr="00876437" w:rsidDel="006257F2">
          <w:rPr>
            <w:lang w:val="en-GB"/>
            <w:rPrChange w:id="6294" w:author="Kevin Gu" w:date="2020-05-18T10:36:00Z">
              <w:rPr>
                <w:b w:val="0"/>
                <w:bCs w:val="0"/>
              </w:rPr>
            </w:rPrChange>
          </w:rPr>
          <w:delText xml:space="preserve"> </w:delText>
        </w:r>
        <w:r w:rsidR="00284B7E" w:rsidRPr="00876437" w:rsidDel="006257F2">
          <w:rPr>
            <w:rFonts w:hint="eastAsia"/>
            <w:lang w:val="en-GB" w:eastAsia="zh-CN"/>
            <w:rPrChange w:id="6295" w:author="Kevin Gu" w:date="2020-05-18T10:36:00Z">
              <w:rPr>
                <w:rFonts w:hint="eastAsia"/>
                <w:b w:val="0"/>
                <w:bCs w:val="0"/>
                <w:lang w:eastAsia="zh-CN"/>
              </w:rPr>
            </w:rPrChange>
          </w:rPr>
          <w:delText>物理</w:delText>
        </w:r>
        <w:r w:rsidR="00284B7E" w:rsidRPr="00876437" w:rsidDel="006257F2">
          <w:rPr>
            <w:lang w:val="en-GB" w:eastAsia="zh-CN"/>
            <w:rPrChange w:id="6296" w:author="Kevin Gu" w:date="2020-05-18T10:36:00Z">
              <w:rPr>
                <w:b w:val="0"/>
                <w:bCs w:val="0"/>
                <w:lang w:eastAsia="zh-CN"/>
              </w:rPr>
            </w:rPrChange>
          </w:rPr>
          <w:delText>&amp;</w:delText>
        </w:r>
        <w:r w:rsidR="00284B7E" w:rsidRPr="00876437" w:rsidDel="006257F2">
          <w:rPr>
            <w:rFonts w:hint="eastAsia"/>
            <w:lang w:val="en-GB" w:eastAsia="zh-CN"/>
            <w:rPrChange w:id="6297" w:author="Kevin Gu" w:date="2020-05-18T10:36:00Z">
              <w:rPr>
                <w:rFonts w:hint="eastAsia"/>
                <w:b w:val="0"/>
                <w:bCs w:val="0"/>
                <w:lang w:eastAsia="zh-CN"/>
              </w:rPr>
            </w:rPrChange>
          </w:rPr>
          <w:delText>生产安全</w:delText>
        </w:r>
      </w:del>
    </w:p>
    <w:p w14:paraId="65FD99A4" w14:textId="7E02C2BB" w:rsidR="00E856CE" w:rsidRPr="00876437" w:rsidDel="006257F2" w:rsidRDefault="00383154">
      <w:pPr>
        <w:rPr>
          <w:del w:id="6298" w:author="Julio Li" w:date="2020-05-13T17:04:00Z"/>
          <w:lang w:val="en-GB" w:eastAsia="zh-CN"/>
          <w:rPrChange w:id="6299" w:author="Kevin Gu" w:date="2020-05-18T10:36:00Z">
            <w:rPr>
              <w:del w:id="6300" w:author="Julio Li" w:date="2020-05-13T17:04:00Z"/>
              <w:lang w:eastAsia="zh-CN"/>
            </w:rPr>
          </w:rPrChange>
        </w:rPr>
        <w:pPrChange w:id="6301" w:author="Julio Li" w:date="2020-05-13T17:16:00Z">
          <w:pPr>
            <w:pStyle w:val="Title2"/>
          </w:pPr>
        </w:pPrChange>
      </w:pPr>
      <w:del w:id="6302" w:author="Julio Li" w:date="2020-05-13T17:04:00Z">
        <w:r w:rsidRPr="00876437" w:rsidDel="006257F2">
          <w:rPr>
            <w:lang w:val="en-GB"/>
            <w:rPrChange w:id="6303" w:author="Kevin Gu" w:date="2020-05-18T10:36:00Z">
              <w:rPr>
                <w:b w:val="0"/>
                <w:bCs w:val="0"/>
              </w:rPr>
            </w:rPrChange>
          </w:rPr>
          <w:delText>R</w:delText>
        </w:r>
        <w:r w:rsidR="00E856CE" w:rsidRPr="00876437" w:rsidDel="006257F2">
          <w:rPr>
            <w:lang w:val="en-GB"/>
            <w:rPrChange w:id="6304" w:author="Kevin Gu" w:date="2020-05-18T10:36:00Z">
              <w:rPr>
                <w:b w:val="0"/>
                <w:bCs w:val="0"/>
              </w:rPr>
            </w:rPrChange>
          </w:rPr>
          <w:delText>esponsible for access control system management, with control of personnel in and out</w:delText>
        </w:r>
        <w:r w:rsidR="00D0038C" w:rsidRPr="00876437" w:rsidDel="006257F2">
          <w:rPr>
            <w:lang w:val="en-GB" w:eastAsia="zh-CN"/>
            <w:rPrChange w:id="6305" w:author="Kevin Gu" w:date="2020-05-18T10:36:00Z">
              <w:rPr>
                <w:b w:val="0"/>
                <w:bCs w:val="0"/>
                <w:lang w:eastAsia="zh-CN"/>
              </w:rPr>
            </w:rPrChange>
          </w:rPr>
          <w:delText>.</w:delText>
        </w:r>
      </w:del>
    </w:p>
    <w:p w14:paraId="4CFC0E1B" w14:textId="7A05170A" w:rsidR="00284B7E" w:rsidRPr="00876437" w:rsidDel="006257F2" w:rsidRDefault="00284B7E">
      <w:pPr>
        <w:rPr>
          <w:del w:id="6306" w:author="Julio Li" w:date="2020-05-13T17:04:00Z"/>
          <w:rFonts w:ascii="Arial" w:hAnsi="Arial" w:cs="Arial"/>
          <w:lang w:val="en-GB" w:eastAsia="zh-CN"/>
          <w:rPrChange w:id="6307" w:author="Kevin Gu" w:date="2020-05-18T10:36:00Z">
            <w:rPr>
              <w:del w:id="6308" w:author="Julio Li" w:date="2020-05-13T17:04:00Z"/>
              <w:rFonts w:ascii="Arial" w:hAnsi="Arial" w:cs="Arial"/>
              <w:lang w:eastAsia="zh-CN"/>
            </w:rPr>
          </w:rPrChange>
        </w:rPr>
        <w:pPrChange w:id="6309" w:author="Julio Li" w:date="2020-05-13T17:16:00Z">
          <w:pPr>
            <w:pStyle w:val="Title2"/>
          </w:pPr>
        </w:pPrChange>
      </w:pPr>
      <w:del w:id="6310" w:author="Julio Li" w:date="2020-05-13T17:04:00Z">
        <w:r w:rsidRPr="00876437" w:rsidDel="006257F2">
          <w:rPr>
            <w:rFonts w:hint="eastAsia"/>
            <w:lang w:val="en-GB" w:eastAsia="zh-CN"/>
            <w:rPrChange w:id="6311" w:author="Kevin Gu" w:date="2020-05-18T10:36:00Z">
              <w:rPr>
                <w:rFonts w:hint="eastAsia"/>
                <w:b w:val="0"/>
                <w:bCs w:val="0"/>
                <w:lang w:eastAsia="zh-CN"/>
              </w:rPr>
            </w:rPrChange>
          </w:rPr>
          <w:delText>负责门禁系统管理，控制人员进出。</w:delText>
        </w:r>
      </w:del>
    </w:p>
    <w:p w14:paraId="7CB6005D" w14:textId="528F8641" w:rsidR="00E856CE" w:rsidRPr="00876437" w:rsidDel="006257F2" w:rsidRDefault="00383154">
      <w:pPr>
        <w:rPr>
          <w:del w:id="6312" w:author="Julio Li" w:date="2020-05-13T17:04:00Z"/>
          <w:lang w:val="en-GB"/>
          <w:rPrChange w:id="6313" w:author="Kevin Gu" w:date="2020-05-18T10:36:00Z">
            <w:rPr>
              <w:del w:id="6314" w:author="Julio Li" w:date="2020-05-13T17:04:00Z"/>
            </w:rPr>
          </w:rPrChange>
        </w:rPr>
        <w:pPrChange w:id="6315" w:author="Julio Li" w:date="2020-05-13T17:16:00Z">
          <w:pPr>
            <w:pStyle w:val="Title2"/>
          </w:pPr>
        </w:pPrChange>
      </w:pPr>
      <w:del w:id="6316" w:author="Julio Li" w:date="2020-05-13T17:04:00Z">
        <w:r w:rsidRPr="00876437" w:rsidDel="006257F2">
          <w:rPr>
            <w:lang w:val="en-GB"/>
            <w:rPrChange w:id="6317" w:author="Kevin Gu" w:date="2020-05-18T10:36:00Z">
              <w:rPr>
                <w:b w:val="0"/>
                <w:bCs w:val="0"/>
              </w:rPr>
            </w:rPrChange>
          </w:rPr>
          <w:delText>R</w:delText>
        </w:r>
        <w:r w:rsidR="00E856CE" w:rsidRPr="00876437" w:rsidDel="006257F2">
          <w:rPr>
            <w:lang w:val="en-GB"/>
            <w:rPrChange w:id="6318" w:author="Kevin Gu" w:date="2020-05-18T10:36:00Z">
              <w:rPr>
                <w:b w:val="0"/>
                <w:bCs w:val="0"/>
              </w:rPr>
            </w:rPrChange>
          </w:rPr>
          <w:delText>esponsible for the maintenance of the CCTV system</w:delText>
        </w:r>
        <w:r w:rsidR="00D0038C" w:rsidRPr="00876437" w:rsidDel="006257F2">
          <w:rPr>
            <w:lang w:val="en-GB"/>
            <w:rPrChange w:id="6319" w:author="Kevin Gu" w:date="2020-05-18T10:36:00Z">
              <w:rPr>
                <w:b w:val="0"/>
                <w:bCs w:val="0"/>
              </w:rPr>
            </w:rPrChange>
          </w:rPr>
          <w:delText>.</w:delText>
        </w:r>
      </w:del>
    </w:p>
    <w:p w14:paraId="6D38F8D4" w14:textId="6227CA4B" w:rsidR="00284B7E" w:rsidRPr="00876437" w:rsidDel="006257F2" w:rsidRDefault="00284B7E">
      <w:pPr>
        <w:rPr>
          <w:del w:id="6320" w:author="Julio Li" w:date="2020-05-13T17:04:00Z"/>
          <w:lang w:val="en-GB" w:eastAsia="zh-CN"/>
          <w:rPrChange w:id="6321" w:author="Kevin Gu" w:date="2020-05-18T10:36:00Z">
            <w:rPr>
              <w:del w:id="6322" w:author="Julio Li" w:date="2020-05-13T17:04:00Z"/>
              <w:lang w:eastAsia="zh-CN"/>
            </w:rPr>
          </w:rPrChange>
        </w:rPr>
        <w:pPrChange w:id="6323" w:author="Julio Li" w:date="2020-05-13T17:16:00Z">
          <w:pPr>
            <w:pStyle w:val="Title2"/>
          </w:pPr>
        </w:pPrChange>
      </w:pPr>
      <w:del w:id="6324" w:author="Julio Li" w:date="2020-05-13T17:04:00Z">
        <w:r w:rsidRPr="00876437" w:rsidDel="006257F2">
          <w:rPr>
            <w:rFonts w:hint="eastAsia"/>
            <w:lang w:val="en-GB" w:eastAsia="zh-CN"/>
            <w:rPrChange w:id="6325" w:author="Kevin Gu" w:date="2020-05-18T10:36:00Z">
              <w:rPr>
                <w:rFonts w:hint="eastAsia"/>
                <w:b w:val="0"/>
                <w:bCs w:val="0"/>
                <w:lang w:eastAsia="zh-CN"/>
              </w:rPr>
            </w:rPrChange>
          </w:rPr>
          <w:delText>负责对</w:delText>
        </w:r>
        <w:r w:rsidRPr="00876437" w:rsidDel="006257F2">
          <w:rPr>
            <w:lang w:val="en-GB" w:eastAsia="zh-CN"/>
            <w:rPrChange w:id="6326" w:author="Kevin Gu" w:date="2020-05-18T10:36:00Z">
              <w:rPr>
                <w:b w:val="0"/>
                <w:bCs w:val="0"/>
                <w:lang w:eastAsia="zh-CN"/>
              </w:rPr>
            </w:rPrChange>
          </w:rPr>
          <w:delText>CCTV</w:delText>
        </w:r>
        <w:r w:rsidRPr="00876437" w:rsidDel="006257F2">
          <w:rPr>
            <w:rFonts w:hint="eastAsia"/>
            <w:lang w:val="en-GB" w:eastAsia="zh-CN"/>
            <w:rPrChange w:id="6327" w:author="Kevin Gu" w:date="2020-05-18T10:36:00Z">
              <w:rPr>
                <w:rFonts w:hint="eastAsia"/>
                <w:b w:val="0"/>
                <w:bCs w:val="0"/>
                <w:lang w:eastAsia="zh-CN"/>
              </w:rPr>
            </w:rPrChange>
          </w:rPr>
          <w:delText>系统的维护。</w:delText>
        </w:r>
      </w:del>
    </w:p>
    <w:p w14:paraId="3DAEBF66" w14:textId="0C738700" w:rsidR="000317FD" w:rsidRPr="00876437" w:rsidDel="006257F2" w:rsidRDefault="000317FD">
      <w:pPr>
        <w:rPr>
          <w:del w:id="6328" w:author="Julio Li" w:date="2020-05-13T17:04:00Z"/>
          <w:lang w:val="en-GB"/>
          <w:rPrChange w:id="6329" w:author="Kevin Gu" w:date="2020-05-18T10:36:00Z">
            <w:rPr>
              <w:del w:id="6330" w:author="Julio Li" w:date="2020-05-13T17:04:00Z"/>
            </w:rPr>
          </w:rPrChange>
        </w:rPr>
        <w:pPrChange w:id="6331" w:author="Julio Li" w:date="2020-05-13T17:16:00Z">
          <w:pPr>
            <w:pStyle w:val="Title2"/>
          </w:pPr>
        </w:pPrChange>
      </w:pPr>
      <w:del w:id="6332" w:author="Julio Li" w:date="2020-05-13T17:04:00Z">
        <w:r w:rsidRPr="00876437" w:rsidDel="006257F2">
          <w:rPr>
            <w:lang w:val="en-GB"/>
            <w:rPrChange w:id="6333" w:author="Kevin Gu" w:date="2020-05-18T10:36:00Z">
              <w:rPr>
                <w:b w:val="0"/>
                <w:bCs w:val="0"/>
              </w:rPr>
            </w:rPrChange>
          </w:rPr>
          <w:delText>Responsible for the maintenance of the alarm system</w:delText>
        </w:r>
        <w:r w:rsidR="00D0038C" w:rsidRPr="00876437" w:rsidDel="006257F2">
          <w:rPr>
            <w:lang w:val="en-GB"/>
            <w:rPrChange w:id="6334" w:author="Kevin Gu" w:date="2020-05-18T10:36:00Z">
              <w:rPr>
                <w:b w:val="0"/>
                <w:bCs w:val="0"/>
              </w:rPr>
            </w:rPrChange>
          </w:rPr>
          <w:delText>.</w:delText>
        </w:r>
      </w:del>
    </w:p>
    <w:p w14:paraId="73F1728F" w14:textId="1D82AAEA" w:rsidR="00284B7E" w:rsidRPr="00876437" w:rsidDel="006257F2" w:rsidRDefault="00284B7E">
      <w:pPr>
        <w:rPr>
          <w:del w:id="6335" w:author="Julio Li" w:date="2020-05-13T17:04:00Z"/>
          <w:rFonts w:ascii="Arial" w:hAnsi="Arial" w:cs="Arial"/>
          <w:lang w:val="en-GB" w:eastAsia="zh-CN"/>
          <w:rPrChange w:id="6336" w:author="Kevin Gu" w:date="2020-05-18T10:36:00Z">
            <w:rPr>
              <w:del w:id="6337" w:author="Julio Li" w:date="2020-05-13T17:04:00Z"/>
              <w:rFonts w:ascii="Arial" w:hAnsi="Arial" w:cs="Arial"/>
              <w:lang w:eastAsia="zh-CN"/>
            </w:rPr>
          </w:rPrChange>
        </w:rPr>
        <w:pPrChange w:id="6338" w:author="Julio Li" w:date="2020-05-13T17:16:00Z">
          <w:pPr>
            <w:pStyle w:val="Title2"/>
          </w:pPr>
        </w:pPrChange>
      </w:pPr>
      <w:del w:id="6339" w:author="Julio Li" w:date="2020-05-13T17:04:00Z">
        <w:r w:rsidRPr="00876437" w:rsidDel="006257F2">
          <w:rPr>
            <w:rFonts w:hint="eastAsia"/>
            <w:lang w:val="en-GB" w:eastAsia="zh-CN"/>
            <w:rPrChange w:id="6340" w:author="Kevin Gu" w:date="2020-05-18T10:36:00Z">
              <w:rPr>
                <w:rFonts w:hint="eastAsia"/>
                <w:b w:val="0"/>
                <w:bCs w:val="0"/>
                <w:lang w:eastAsia="zh-CN"/>
              </w:rPr>
            </w:rPrChange>
          </w:rPr>
          <w:delText>负责对警报系统的维护。</w:delText>
        </w:r>
      </w:del>
    </w:p>
    <w:p w14:paraId="10C4D53C" w14:textId="03EC7DB4" w:rsidR="00E856CE" w:rsidRPr="00876437" w:rsidDel="006257F2" w:rsidRDefault="00383154">
      <w:pPr>
        <w:rPr>
          <w:del w:id="6341" w:author="Julio Li" w:date="2020-05-13T17:04:00Z"/>
          <w:lang w:val="en-GB"/>
          <w:rPrChange w:id="6342" w:author="Kevin Gu" w:date="2020-05-18T10:36:00Z">
            <w:rPr>
              <w:del w:id="6343" w:author="Julio Li" w:date="2020-05-13T17:04:00Z"/>
            </w:rPr>
          </w:rPrChange>
        </w:rPr>
        <w:pPrChange w:id="6344" w:author="Julio Li" w:date="2020-05-13T17:16:00Z">
          <w:pPr>
            <w:pStyle w:val="Title2"/>
          </w:pPr>
        </w:pPrChange>
      </w:pPr>
      <w:del w:id="6345" w:author="Julio Li" w:date="2020-05-13T17:04:00Z">
        <w:r w:rsidRPr="00876437" w:rsidDel="006257F2">
          <w:rPr>
            <w:lang w:val="en-GB"/>
            <w:rPrChange w:id="6346" w:author="Kevin Gu" w:date="2020-05-18T10:36:00Z">
              <w:rPr>
                <w:b w:val="0"/>
                <w:bCs w:val="0"/>
              </w:rPr>
            </w:rPrChange>
          </w:rPr>
          <w:delText>R</w:delText>
        </w:r>
        <w:r w:rsidR="00E856CE" w:rsidRPr="00876437" w:rsidDel="006257F2">
          <w:rPr>
            <w:lang w:val="en-GB"/>
            <w:rPrChange w:id="6347" w:author="Kevin Gu" w:date="2020-05-18T10:36:00Z">
              <w:rPr>
                <w:b w:val="0"/>
                <w:bCs w:val="0"/>
              </w:rPr>
            </w:rPrChange>
          </w:rPr>
          <w:delText>esponsible for emergency handling of the security incidents</w:delText>
        </w:r>
        <w:r w:rsidRPr="00876437" w:rsidDel="006257F2">
          <w:rPr>
            <w:lang w:val="en-GB"/>
            <w:rPrChange w:id="6348" w:author="Kevin Gu" w:date="2020-05-18T10:36:00Z">
              <w:rPr>
                <w:b w:val="0"/>
                <w:bCs w:val="0"/>
              </w:rPr>
            </w:rPrChange>
          </w:rPr>
          <w:delText>.</w:delText>
        </w:r>
      </w:del>
    </w:p>
    <w:p w14:paraId="6A3506E2" w14:textId="4CE88DE1" w:rsidR="00284B7E" w:rsidRPr="00876437" w:rsidDel="006257F2" w:rsidRDefault="00284B7E">
      <w:pPr>
        <w:rPr>
          <w:del w:id="6349" w:author="Julio Li" w:date="2020-05-13T17:04:00Z"/>
          <w:lang w:val="en-GB" w:eastAsia="zh-CN"/>
          <w:rPrChange w:id="6350" w:author="Kevin Gu" w:date="2020-05-18T10:36:00Z">
            <w:rPr>
              <w:del w:id="6351" w:author="Julio Li" w:date="2020-05-13T17:04:00Z"/>
              <w:lang w:eastAsia="zh-CN"/>
            </w:rPr>
          </w:rPrChange>
        </w:rPr>
        <w:pPrChange w:id="6352" w:author="Julio Li" w:date="2020-05-13T17:16:00Z">
          <w:pPr>
            <w:pStyle w:val="Title2"/>
          </w:pPr>
        </w:pPrChange>
      </w:pPr>
      <w:del w:id="6353" w:author="Julio Li" w:date="2020-05-13T17:04:00Z">
        <w:r w:rsidRPr="00876437" w:rsidDel="006257F2">
          <w:rPr>
            <w:rFonts w:hint="eastAsia"/>
            <w:lang w:val="en-GB" w:eastAsia="zh-CN"/>
            <w:rPrChange w:id="6354" w:author="Kevin Gu" w:date="2020-05-18T10:36:00Z">
              <w:rPr>
                <w:rFonts w:hint="eastAsia"/>
                <w:b w:val="0"/>
                <w:bCs w:val="0"/>
                <w:lang w:eastAsia="zh-CN"/>
              </w:rPr>
            </w:rPrChange>
          </w:rPr>
          <w:delText>负责对安全事故的应急处理。</w:delText>
        </w:r>
      </w:del>
    </w:p>
    <w:p w14:paraId="0F55ECC3" w14:textId="501AF113" w:rsidR="00DB6348" w:rsidRPr="00876437" w:rsidDel="006257F2" w:rsidRDefault="00DB6348">
      <w:pPr>
        <w:rPr>
          <w:del w:id="6355" w:author="Julio Li" w:date="2020-05-13T17:04:00Z"/>
          <w:lang w:val="en-GB"/>
          <w:rPrChange w:id="6356" w:author="Kevin Gu" w:date="2020-05-18T10:36:00Z">
            <w:rPr>
              <w:del w:id="6357" w:author="Julio Li" w:date="2020-05-13T17:04:00Z"/>
            </w:rPr>
          </w:rPrChange>
        </w:rPr>
        <w:pPrChange w:id="6358" w:author="Julio Li" w:date="2020-05-13T17:16:00Z">
          <w:pPr>
            <w:pStyle w:val="Title2"/>
          </w:pPr>
        </w:pPrChange>
      </w:pPr>
      <w:del w:id="6359" w:author="Julio Li" w:date="2020-05-13T17:04:00Z">
        <w:r w:rsidRPr="00876437" w:rsidDel="006257F2">
          <w:rPr>
            <w:lang w:val="en-GB"/>
            <w:rPrChange w:id="6360" w:author="Kevin Gu" w:date="2020-05-18T10:36:00Z">
              <w:rPr>
                <w:b w:val="0"/>
                <w:bCs w:val="0"/>
              </w:rPr>
            </w:rPrChange>
          </w:rPr>
          <w:delText>Responsible for securely production of</w:delText>
        </w:r>
        <w:r w:rsidR="00663BDE" w:rsidRPr="00876437" w:rsidDel="006257F2">
          <w:rPr>
            <w:lang w:val="en-GB"/>
            <w:rPrChange w:id="6361" w:author="Kevin Gu" w:date="2020-05-18T10:36:00Z">
              <w:rPr>
                <w:b w:val="0"/>
                <w:bCs w:val="0"/>
              </w:rPr>
            </w:rPrChange>
          </w:rPr>
          <w:delText xml:space="preserve"> </w:delText>
        </w:r>
        <w:r w:rsidR="008543CE" w:rsidRPr="00876437" w:rsidDel="006257F2">
          <w:rPr>
            <w:lang w:val="en-GB"/>
            <w:rPrChange w:id="6362" w:author="Kevin Gu" w:date="2020-05-18T10:36:00Z">
              <w:rPr>
                <w:b w:val="0"/>
                <w:bCs w:val="0"/>
              </w:rPr>
            </w:rPrChange>
          </w:rPr>
          <w:fldChar w:fldCharType="begin"/>
        </w:r>
        <w:r w:rsidR="008543CE" w:rsidRPr="00876437" w:rsidDel="006257F2">
          <w:rPr>
            <w:lang w:val="en-GB"/>
            <w:rPrChange w:id="6363" w:author="Kevin Gu" w:date="2020-05-18T10:36:00Z">
              <w:rPr>
                <w:b w:val="0"/>
                <w:bCs w:val="0"/>
              </w:rPr>
            </w:rPrChange>
          </w:rPr>
          <w:delInstrText xml:space="preserve"> DOCPROPERTY  app_developer  \* MERGEFORMAT </w:delInstrText>
        </w:r>
        <w:r w:rsidR="008543CE" w:rsidRPr="00876437" w:rsidDel="006257F2">
          <w:rPr>
            <w:lang w:val="en-GB"/>
            <w:rPrChange w:id="6364" w:author="Kevin Gu" w:date="2020-05-18T10:36:00Z">
              <w:rPr>
                <w:b w:val="0"/>
                <w:bCs w:val="0"/>
              </w:rPr>
            </w:rPrChange>
          </w:rPr>
          <w:fldChar w:fldCharType="separate"/>
        </w:r>
        <w:r w:rsidR="00F20899" w:rsidRPr="00876437" w:rsidDel="006257F2">
          <w:rPr>
            <w:lang w:val="en-GB"/>
            <w:rPrChange w:id="6365" w:author="Kevin Gu" w:date="2020-05-18T10:36:00Z">
              <w:rPr>
                <w:b w:val="0"/>
                <w:bCs w:val="0"/>
              </w:rPr>
            </w:rPrChange>
          </w:rPr>
          <w:delText>CTWY</w:delText>
        </w:r>
        <w:r w:rsidR="008543CE" w:rsidRPr="00876437" w:rsidDel="006257F2">
          <w:rPr>
            <w:lang w:val="en-GB"/>
            <w:rPrChange w:id="6366" w:author="Kevin Gu" w:date="2020-05-18T10:36:00Z">
              <w:rPr>
                <w:b w:val="0"/>
                <w:bCs w:val="0"/>
              </w:rPr>
            </w:rPrChange>
          </w:rPr>
          <w:fldChar w:fldCharType="end"/>
        </w:r>
        <w:r w:rsidR="00AD3792" w:rsidRPr="00876437" w:rsidDel="006257F2">
          <w:rPr>
            <w:lang w:val="en-GB"/>
            <w:rPrChange w:id="6367" w:author="Kevin Gu" w:date="2020-05-18T10:36:00Z">
              <w:rPr>
                <w:b w:val="0"/>
                <w:bCs w:val="0"/>
              </w:rPr>
            </w:rPrChange>
          </w:rPr>
          <w:delText>.</w:delText>
        </w:r>
      </w:del>
    </w:p>
    <w:p w14:paraId="6E68B474" w14:textId="1F654071" w:rsidR="00284B7E" w:rsidRPr="00876437" w:rsidDel="006257F2" w:rsidRDefault="00284B7E">
      <w:pPr>
        <w:rPr>
          <w:del w:id="6368" w:author="Julio Li" w:date="2020-05-13T17:04:00Z"/>
          <w:lang w:val="en-GB" w:eastAsia="zh-CN"/>
          <w:rPrChange w:id="6369" w:author="Kevin Gu" w:date="2020-05-18T10:36:00Z">
            <w:rPr>
              <w:del w:id="6370" w:author="Julio Li" w:date="2020-05-13T17:04:00Z"/>
              <w:lang w:eastAsia="zh-CN"/>
            </w:rPr>
          </w:rPrChange>
        </w:rPr>
        <w:pPrChange w:id="6371" w:author="Julio Li" w:date="2020-05-13T17:16:00Z">
          <w:pPr>
            <w:pStyle w:val="Title2"/>
          </w:pPr>
        </w:pPrChange>
      </w:pPr>
      <w:del w:id="6372" w:author="Julio Li" w:date="2020-05-13T17:04:00Z">
        <w:r w:rsidRPr="00876437" w:rsidDel="006257F2">
          <w:rPr>
            <w:rFonts w:hint="eastAsia"/>
            <w:lang w:val="en-GB" w:eastAsia="zh-CN"/>
            <w:rPrChange w:id="6373" w:author="Kevin Gu" w:date="2020-05-18T10:36:00Z">
              <w:rPr>
                <w:rFonts w:hint="eastAsia"/>
                <w:b w:val="0"/>
                <w:bCs w:val="0"/>
                <w:lang w:eastAsia="zh-CN"/>
              </w:rPr>
            </w:rPrChange>
          </w:rPr>
          <w:delText>负责</w:delText>
        </w:r>
        <w:r w:rsidR="002772C8" w:rsidRPr="00876437" w:rsidDel="006257F2">
          <w:rPr>
            <w:rFonts w:hint="eastAsia"/>
            <w:lang w:val="en-GB" w:eastAsia="zh-CN"/>
            <w:rPrChange w:id="6374" w:author="Kevin Gu" w:date="2020-05-18T10:36:00Z">
              <w:rPr>
                <w:rFonts w:hint="eastAsia"/>
                <w:b w:val="0"/>
                <w:bCs w:val="0"/>
                <w:lang w:eastAsia="zh-CN"/>
              </w:rPr>
            </w:rPrChange>
          </w:rPr>
          <w:delText>公司名称</w:delText>
        </w:r>
        <w:r w:rsidRPr="00876437" w:rsidDel="006257F2">
          <w:rPr>
            <w:rFonts w:hint="eastAsia"/>
            <w:lang w:val="en-GB" w:eastAsia="zh-CN"/>
            <w:rPrChange w:id="6375" w:author="Kevin Gu" w:date="2020-05-18T10:36:00Z">
              <w:rPr>
                <w:rFonts w:hint="eastAsia"/>
                <w:b w:val="0"/>
                <w:bCs w:val="0"/>
                <w:lang w:eastAsia="zh-CN"/>
              </w:rPr>
            </w:rPrChange>
          </w:rPr>
          <w:delText>的安全生产。</w:delText>
        </w:r>
      </w:del>
    </w:p>
    <w:p w14:paraId="41DFA826" w14:textId="32365013" w:rsidR="00B8739D" w:rsidRPr="00876437" w:rsidDel="006257F2" w:rsidRDefault="00B8739D">
      <w:pPr>
        <w:rPr>
          <w:del w:id="6376" w:author="Julio Li" w:date="2020-05-13T17:04:00Z"/>
          <w:lang w:val="en-GB"/>
          <w:rPrChange w:id="6377" w:author="Kevin Gu" w:date="2020-05-18T10:36:00Z">
            <w:rPr>
              <w:del w:id="6378" w:author="Julio Li" w:date="2020-05-13T17:04:00Z"/>
            </w:rPr>
          </w:rPrChange>
        </w:rPr>
        <w:pPrChange w:id="6379" w:author="Julio Li" w:date="2020-05-13T17:16:00Z">
          <w:pPr>
            <w:pStyle w:val="Title2"/>
          </w:pPr>
        </w:pPrChange>
      </w:pPr>
      <w:del w:id="6380" w:author="Julio Li" w:date="2020-05-13T17:04:00Z">
        <w:r w:rsidRPr="00876437" w:rsidDel="006257F2">
          <w:rPr>
            <w:lang w:val="en-GB"/>
            <w:rPrChange w:id="6381" w:author="Kevin Gu" w:date="2020-05-18T10:36:00Z">
              <w:rPr>
                <w:b w:val="0"/>
                <w:bCs w:val="0"/>
              </w:rPr>
            </w:rPrChange>
          </w:rPr>
          <w:delText>HR Security</w:delText>
        </w:r>
        <w:r w:rsidR="00284B7E" w:rsidRPr="00876437" w:rsidDel="006257F2">
          <w:rPr>
            <w:lang w:val="en-GB"/>
            <w:rPrChange w:id="6382" w:author="Kevin Gu" w:date="2020-05-18T10:36:00Z">
              <w:rPr>
                <w:b w:val="0"/>
                <w:bCs w:val="0"/>
              </w:rPr>
            </w:rPrChange>
          </w:rPr>
          <w:delText xml:space="preserve"> </w:delText>
        </w:r>
        <w:r w:rsidR="00284B7E" w:rsidRPr="00876437" w:rsidDel="006257F2">
          <w:rPr>
            <w:rFonts w:hint="eastAsia"/>
            <w:lang w:val="en-GB" w:eastAsia="zh-CN"/>
            <w:rPrChange w:id="6383" w:author="Kevin Gu" w:date="2020-05-18T10:36:00Z">
              <w:rPr>
                <w:rFonts w:hint="eastAsia"/>
                <w:b w:val="0"/>
                <w:bCs w:val="0"/>
                <w:lang w:eastAsia="zh-CN"/>
              </w:rPr>
            </w:rPrChange>
          </w:rPr>
          <w:delText>人事安全</w:delText>
        </w:r>
      </w:del>
    </w:p>
    <w:p w14:paraId="3C4283C2" w14:textId="25F71992" w:rsidR="00794AF8" w:rsidRPr="00876437" w:rsidDel="006257F2" w:rsidRDefault="00794AF8">
      <w:pPr>
        <w:rPr>
          <w:del w:id="6384" w:author="Julio Li" w:date="2020-05-13T17:04:00Z"/>
          <w:lang w:val="en-GB"/>
          <w:rPrChange w:id="6385" w:author="Kevin Gu" w:date="2020-05-18T10:36:00Z">
            <w:rPr>
              <w:del w:id="6386" w:author="Julio Li" w:date="2020-05-13T17:04:00Z"/>
            </w:rPr>
          </w:rPrChange>
        </w:rPr>
        <w:pPrChange w:id="6387" w:author="Julio Li" w:date="2020-05-13T17:16:00Z">
          <w:pPr>
            <w:pStyle w:val="Title2"/>
          </w:pPr>
        </w:pPrChange>
      </w:pPr>
      <w:del w:id="6388" w:author="Julio Li" w:date="2020-05-13T17:04:00Z">
        <w:r w:rsidRPr="00876437" w:rsidDel="006257F2">
          <w:rPr>
            <w:lang w:val="en-GB"/>
            <w:rPrChange w:id="6389" w:author="Kevin Gu" w:date="2020-05-18T10:36:00Z">
              <w:rPr>
                <w:b w:val="0"/>
                <w:bCs w:val="0"/>
              </w:rPr>
            </w:rPrChange>
          </w:rPr>
          <w:delText>Responsible for conducting the annual information security related training</w:delText>
        </w:r>
        <w:r w:rsidR="00FF07CE" w:rsidRPr="00876437" w:rsidDel="006257F2">
          <w:rPr>
            <w:lang w:val="en-GB"/>
            <w:rPrChange w:id="6390" w:author="Kevin Gu" w:date="2020-05-18T10:36:00Z">
              <w:rPr>
                <w:b w:val="0"/>
                <w:bCs w:val="0"/>
              </w:rPr>
            </w:rPrChange>
          </w:rPr>
          <w:delText xml:space="preserve"> with the help of CISO.</w:delText>
        </w:r>
      </w:del>
    </w:p>
    <w:p w14:paraId="5EC58E07" w14:textId="6079FF87" w:rsidR="00284B7E" w:rsidRPr="00876437" w:rsidDel="006257F2" w:rsidRDefault="00284B7E">
      <w:pPr>
        <w:rPr>
          <w:del w:id="6391" w:author="Julio Li" w:date="2020-05-13T17:04:00Z"/>
          <w:rFonts w:ascii="Arial" w:hAnsi="Arial" w:cs="Arial"/>
          <w:lang w:val="en-GB" w:eastAsia="zh-CN"/>
          <w:rPrChange w:id="6392" w:author="Kevin Gu" w:date="2020-05-18T10:36:00Z">
            <w:rPr>
              <w:del w:id="6393" w:author="Julio Li" w:date="2020-05-13T17:04:00Z"/>
              <w:rFonts w:ascii="Arial" w:hAnsi="Arial" w:cs="Arial"/>
              <w:lang w:eastAsia="zh-CN"/>
            </w:rPr>
          </w:rPrChange>
        </w:rPr>
        <w:pPrChange w:id="6394" w:author="Julio Li" w:date="2020-05-13T17:16:00Z">
          <w:pPr>
            <w:pStyle w:val="Title2"/>
          </w:pPr>
        </w:pPrChange>
      </w:pPr>
      <w:del w:id="6395" w:author="Julio Li" w:date="2020-05-13T17:04:00Z">
        <w:r w:rsidRPr="00876437" w:rsidDel="006257F2">
          <w:rPr>
            <w:rFonts w:hint="eastAsia"/>
            <w:lang w:val="en-GB" w:eastAsia="zh-CN"/>
            <w:rPrChange w:id="6396" w:author="Kevin Gu" w:date="2020-05-18T10:36:00Z">
              <w:rPr>
                <w:rFonts w:hint="eastAsia"/>
                <w:b w:val="0"/>
                <w:bCs w:val="0"/>
                <w:lang w:eastAsia="zh-CN"/>
              </w:rPr>
            </w:rPrChange>
          </w:rPr>
          <w:delText>负责在</w:delText>
        </w:r>
        <w:r w:rsidRPr="00876437" w:rsidDel="006257F2">
          <w:rPr>
            <w:lang w:val="en-GB" w:eastAsia="zh-CN"/>
            <w:rPrChange w:id="6397" w:author="Kevin Gu" w:date="2020-05-18T10:36:00Z">
              <w:rPr>
                <w:b w:val="0"/>
                <w:bCs w:val="0"/>
                <w:lang w:eastAsia="zh-CN"/>
              </w:rPr>
            </w:rPrChange>
          </w:rPr>
          <w:delText>CISO</w:delText>
        </w:r>
        <w:r w:rsidRPr="00876437" w:rsidDel="006257F2">
          <w:rPr>
            <w:rFonts w:hint="eastAsia"/>
            <w:lang w:val="en-GB" w:eastAsia="zh-CN"/>
            <w:rPrChange w:id="6398" w:author="Kevin Gu" w:date="2020-05-18T10:36:00Z">
              <w:rPr>
                <w:rFonts w:hint="eastAsia"/>
                <w:b w:val="0"/>
                <w:bCs w:val="0"/>
                <w:lang w:eastAsia="zh-CN"/>
              </w:rPr>
            </w:rPrChange>
          </w:rPr>
          <w:delText>的帮助下开展年度信息安全相关培训。</w:delText>
        </w:r>
      </w:del>
    </w:p>
    <w:p w14:paraId="5BE6999A" w14:textId="470E69E6" w:rsidR="00794AF8" w:rsidRPr="00876437" w:rsidDel="006257F2" w:rsidRDefault="00794AF8">
      <w:pPr>
        <w:rPr>
          <w:del w:id="6399" w:author="Julio Li" w:date="2020-05-13T17:04:00Z"/>
          <w:lang w:val="en-GB" w:eastAsia="zh-CN"/>
          <w:rPrChange w:id="6400" w:author="Kevin Gu" w:date="2020-05-18T10:36:00Z">
            <w:rPr>
              <w:del w:id="6401" w:author="Julio Li" w:date="2020-05-13T17:04:00Z"/>
              <w:lang w:eastAsia="zh-CN"/>
            </w:rPr>
          </w:rPrChange>
        </w:rPr>
        <w:pPrChange w:id="6402" w:author="Julio Li" w:date="2020-05-13T17:16:00Z">
          <w:pPr>
            <w:pStyle w:val="Title2"/>
          </w:pPr>
        </w:pPrChange>
      </w:pPr>
      <w:del w:id="6403" w:author="Julio Li" w:date="2020-05-13T17:04:00Z">
        <w:r w:rsidRPr="00876437" w:rsidDel="006257F2">
          <w:rPr>
            <w:lang w:val="en-GB" w:eastAsia="zh-CN"/>
            <w:rPrChange w:id="6404" w:author="Kevin Gu" w:date="2020-05-18T10:36:00Z">
              <w:rPr>
                <w:b w:val="0"/>
                <w:bCs w:val="0"/>
                <w:lang w:eastAsia="zh-CN"/>
              </w:rPr>
            </w:rPrChange>
          </w:rPr>
          <w:delText>Responsible for annually reviewing and updating no-criminal record</w:delText>
        </w:r>
        <w:r w:rsidR="005A563E" w:rsidRPr="00876437" w:rsidDel="006257F2">
          <w:rPr>
            <w:lang w:val="en-GB" w:eastAsia="zh-CN"/>
            <w:rPrChange w:id="6405" w:author="Kevin Gu" w:date="2020-05-18T10:36:00Z">
              <w:rPr>
                <w:b w:val="0"/>
                <w:bCs w:val="0"/>
                <w:lang w:eastAsia="zh-CN"/>
              </w:rPr>
            </w:rPrChange>
          </w:rPr>
          <w:delText>s</w:delText>
        </w:r>
        <w:r w:rsidRPr="00876437" w:rsidDel="006257F2">
          <w:rPr>
            <w:lang w:val="en-GB" w:eastAsia="zh-CN"/>
            <w:rPrChange w:id="6406" w:author="Kevin Gu" w:date="2020-05-18T10:36:00Z">
              <w:rPr>
                <w:b w:val="0"/>
                <w:bCs w:val="0"/>
                <w:lang w:eastAsia="zh-CN"/>
              </w:rPr>
            </w:rPrChange>
          </w:rPr>
          <w:delText xml:space="preserve"> of all the employees.</w:delText>
        </w:r>
      </w:del>
    </w:p>
    <w:p w14:paraId="389F9AD6" w14:textId="0DD8F38A" w:rsidR="00284B7E" w:rsidRPr="00876437" w:rsidDel="006257F2" w:rsidRDefault="00284B7E">
      <w:pPr>
        <w:rPr>
          <w:del w:id="6407" w:author="Julio Li" w:date="2020-05-13T17:04:00Z"/>
          <w:lang w:val="en-GB" w:eastAsia="zh-CN"/>
          <w:rPrChange w:id="6408" w:author="Kevin Gu" w:date="2020-05-18T10:36:00Z">
            <w:rPr>
              <w:del w:id="6409" w:author="Julio Li" w:date="2020-05-13T17:04:00Z"/>
              <w:lang w:eastAsia="zh-CN"/>
            </w:rPr>
          </w:rPrChange>
        </w:rPr>
        <w:pPrChange w:id="6410" w:author="Julio Li" w:date="2020-05-13T17:16:00Z">
          <w:pPr>
            <w:pStyle w:val="Title2"/>
          </w:pPr>
        </w:pPrChange>
      </w:pPr>
      <w:del w:id="6411" w:author="Julio Li" w:date="2020-05-13T17:04:00Z">
        <w:r w:rsidRPr="00876437" w:rsidDel="006257F2">
          <w:rPr>
            <w:rFonts w:hint="eastAsia"/>
            <w:lang w:val="en-GB" w:eastAsia="zh-CN"/>
            <w:rPrChange w:id="6412" w:author="Kevin Gu" w:date="2020-05-18T10:36:00Z">
              <w:rPr>
                <w:rFonts w:hint="eastAsia"/>
                <w:b w:val="0"/>
                <w:bCs w:val="0"/>
                <w:lang w:eastAsia="zh-CN"/>
              </w:rPr>
            </w:rPrChange>
          </w:rPr>
          <w:delText>负责每年审核和更新所有员工的无犯罪记录。</w:delText>
        </w:r>
      </w:del>
    </w:p>
    <w:p w14:paraId="5E03E12D" w14:textId="77777777" w:rsidR="00181CF1" w:rsidRPr="00876437" w:rsidRDefault="00181CF1">
      <w:pPr>
        <w:rPr>
          <w:lang w:val="en-GB" w:eastAsia="zh-CN"/>
          <w:rPrChange w:id="6413" w:author="Kevin Gu" w:date="2020-05-18T10:36:00Z">
            <w:rPr>
              <w:lang w:eastAsia="zh-CN"/>
            </w:rPr>
          </w:rPrChange>
        </w:rPr>
        <w:pPrChange w:id="6414" w:author="Julio Li" w:date="2020-05-13T17:16:00Z">
          <w:pPr>
            <w:pStyle w:val="Title2"/>
          </w:pPr>
        </w:pPrChange>
      </w:pPr>
      <w:del w:id="6415" w:author="Julio Li" w:date="2020-05-13T17:05:00Z">
        <w:r w:rsidRPr="00876437" w:rsidDel="006257F2">
          <w:rPr>
            <w:lang w:val="en-GB" w:eastAsia="zh-CN"/>
            <w:rPrChange w:id="6416" w:author="Kevin Gu" w:date="2020-05-18T10:36:00Z">
              <w:rPr>
                <w:b w:val="0"/>
                <w:bCs w:val="0"/>
                <w:lang w:eastAsia="zh-CN"/>
              </w:rPr>
            </w:rPrChange>
          </w:rPr>
          <w:br w:type="page"/>
        </w:r>
      </w:del>
    </w:p>
    <w:p w14:paraId="1A344C1F" w14:textId="77777777" w:rsidR="000A425B" w:rsidRDefault="000A425B">
      <w:pPr>
        <w:spacing w:after="200"/>
        <w:rPr>
          <w:ins w:id="6417" w:author="Kevin Gu" w:date="2020-05-18T15:45:00Z"/>
          <w:rFonts w:ascii="Open Sans Semibold" w:hAnsi="Open Sans Semibold" w:cstheme="majorBidi"/>
          <w:b/>
          <w:color w:val="FF6600"/>
          <w:sz w:val="32"/>
          <w:szCs w:val="28"/>
          <w:lang w:val="en-GB" w:eastAsia="zh-CN"/>
        </w:rPr>
      </w:pPr>
      <w:bookmarkStart w:id="6418" w:name="_Ref18066397"/>
      <w:ins w:id="6419" w:author="Kevin Gu" w:date="2020-05-18T15:45:00Z">
        <w:r>
          <w:rPr>
            <w:lang w:val="en-GB"/>
          </w:rPr>
          <w:br w:type="page"/>
        </w:r>
      </w:ins>
    </w:p>
    <w:p w14:paraId="55E26898" w14:textId="28532EBA" w:rsidR="00F00D68" w:rsidRPr="00876437" w:rsidRDefault="00E63913" w:rsidP="00181CF1">
      <w:pPr>
        <w:pStyle w:val="Title1"/>
        <w:rPr>
          <w:lang w:val="en-GB"/>
          <w:rPrChange w:id="6420" w:author="Kevin Gu" w:date="2020-05-18T10:36:00Z">
            <w:rPr/>
          </w:rPrChange>
        </w:rPr>
      </w:pPr>
      <w:bookmarkStart w:id="6421" w:name="_Toc43387071"/>
      <w:r w:rsidRPr="00876437">
        <w:rPr>
          <w:lang w:val="en-GB"/>
          <w:rPrChange w:id="6422" w:author="Kevin Gu" w:date="2020-05-18T10:36:00Z">
            <w:rPr/>
          </w:rPrChange>
        </w:rPr>
        <w:lastRenderedPageBreak/>
        <w:t>Human Resources</w:t>
      </w:r>
      <w:bookmarkEnd w:id="6418"/>
      <w:r w:rsidRPr="00876437">
        <w:rPr>
          <w:lang w:val="en-GB"/>
          <w:rPrChange w:id="6423" w:author="Kevin Gu" w:date="2020-05-18T10:36:00Z">
            <w:rPr/>
          </w:rPrChange>
        </w:rPr>
        <w:t xml:space="preserve"> </w:t>
      </w:r>
      <w:r w:rsidR="006E5AA6" w:rsidRPr="00876437">
        <w:rPr>
          <w:rFonts w:hint="eastAsia"/>
          <w:lang w:val="en-GB" w:eastAsia="zh-CN"/>
          <w:rPrChange w:id="6424" w:author="Kevin Gu" w:date="2020-05-18T10:36:00Z">
            <w:rPr>
              <w:rFonts w:hint="eastAsia"/>
              <w:lang w:eastAsia="zh-CN"/>
            </w:rPr>
          </w:rPrChange>
        </w:rPr>
        <w:t>人力资源</w:t>
      </w:r>
      <w:bookmarkEnd w:id="6421"/>
    </w:p>
    <w:p w14:paraId="69D3629D" w14:textId="7C10507F" w:rsidR="00B3098F" w:rsidRPr="00876437" w:rsidRDefault="00B40AE6" w:rsidP="00B3098F">
      <w:pPr>
        <w:rPr>
          <w:lang w:val="en-GB"/>
          <w:rPrChange w:id="6425" w:author="Kevin Gu" w:date="2020-05-18T10:36:00Z">
            <w:rPr>
              <w:lang w:val="en-US"/>
            </w:rPr>
          </w:rPrChange>
        </w:rPr>
      </w:pPr>
      <w:r w:rsidRPr="00876437">
        <w:rPr>
          <w:lang w:val="en-GB"/>
          <w:rPrChange w:id="6426" w:author="Kevin Gu" w:date="2020-05-18T10:36:00Z">
            <w:rPr>
              <w:lang w:val="en-US"/>
            </w:rPr>
          </w:rPrChange>
        </w:rPr>
        <w:t>HR</w:t>
      </w:r>
      <w:r w:rsidR="00957D19" w:rsidRPr="00876437">
        <w:rPr>
          <w:lang w:val="en-GB"/>
          <w:rPrChange w:id="6427" w:author="Kevin Gu" w:date="2020-05-18T10:36:00Z">
            <w:rPr>
              <w:lang w:val="en-US"/>
            </w:rPr>
          </w:rPrChange>
        </w:rPr>
        <w:t xml:space="preserve"> </w:t>
      </w:r>
      <w:r w:rsidR="00B3098F" w:rsidRPr="00876437">
        <w:rPr>
          <w:lang w:val="en-GB"/>
          <w:rPrChange w:id="6428" w:author="Kevin Gu" w:date="2020-05-18T10:36:00Z">
            <w:rPr>
              <w:lang w:val="en-US"/>
            </w:rPr>
          </w:rPrChange>
        </w:rPr>
        <w:t>department is responsible for formulating the HR plan of the organization, and applying for the recruitment, training, adjustment and dismissal of the personnel for the organization.</w:t>
      </w:r>
    </w:p>
    <w:p w14:paraId="6D7B013E" w14:textId="262E5066" w:rsidR="00D137D2" w:rsidRPr="00876437" w:rsidRDefault="00013F6B" w:rsidP="00B3098F">
      <w:pPr>
        <w:rPr>
          <w:lang w:val="en-GB" w:eastAsia="zh-CN"/>
          <w:rPrChange w:id="6429" w:author="Kevin Gu" w:date="2020-05-18T10:36:00Z">
            <w:rPr>
              <w:lang w:val="en-US" w:eastAsia="zh-CN"/>
            </w:rPr>
          </w:rPrChange>
        </w:rPr>
      </w:pPr>
      <w:del w:id="6430" w:author="Kevin Gu" w:date="2020-05-18T10:47:00Z">
        <w:r w:rsidRPr="00876437" w:rsidDel="00C57972">
          <w:rPr>
            <w:rFonts w:hint="eastAsia"/>
            <w:lang w:val="en-GB" w:eastAsia="zh-CN"/>
            <w:rPrChange w:id="6431" w:author="Kevin Gu" w:date="2020-05-18T10:36:00Z">
              <w:rPr>
                <w:rFonts w:hint="eastAsia"/>
                <w:lang w:val="en-US" w:eastAsia="zh-CN"/>
              </w:rPr>
            </w:rPrChange>
          </w:rPr>
          <w:delText>综合</w:delText>
        </w:r>
        <w:r w:rsidR="00B23D72" w:rsidRPr="00876437" w:rsidDel="00C57972">
          <w:rPr>
            <w:rFonts w:hint="eastAsia"/>
            <w:lang w:val="en-GB" w:eastAsia="zh-CN"/>
            <w:rPrChange w:id="6432" w:author="Kevin Gu" w:date="2020-05-18T10:36:00Z">
              <w:rPr>
                <w:rFonts w:hint="eastAsia"/>
                <w:lang w:val="en-US" w:eastAsia="zh-CN"/>
              </w:rPr>
            </w:rPrChange>
          </w:rPr>
          <w:delText>办</w:delText>
        </w:r>
        <w:r w:rsidR="00D137D2" w:rsidRPr="00876437" w:rsidDel="00C57972">
          <w:rPr>
            <w:rFonts w:hint="eastAsia"/>
            <w:lang w:val="en-GB" w:eastAsia="zh-CN"/>
            <w:rPrChange w:id="6433" w:author="Kevin Gu" w:date="2020-05-18T10:36:00Z">
              <w:rPr>
                <w:rFonts w:hint="eastAsia"/>
                <w:lang w:val="en-US" w:eastAsia="zh-CN"/>
              </w:rPr>
            </w:rPrChange>
          </w:rPr>
          <w:delText>负责制定组织的人力资源计划</w:delText>
        </w:r>
      </w:del>
      <w:ins w:id="6434" w:author="Kevin Gu" w:date="2020-05-18T10:47:00Z">
        <w:r w:rsidR="00C57972">
          <w:rPr>
            <w:rFonts w:hint="eastAsia"/>
            <w:lang w:val="en-GB" w:eastAsia="zh-CN"/>
          </w:rPr>
          <w:t>H</w:t>
        </w:r>
        <w:r w:rsidR="00C57972">
          <w:rPr>
            <w:lang w:val="en-GB" w:eastAsia="zh-CN"/>
          </w:rPr>
          <w:t xml:space="preserve">R </w:t>
        </w:r>
        <w:r w:rsidR="00C57972">
          <w:rPr>
            <w:rFonts w:hint="eastAsia"/>
            <w:lang w:val="en-GB" w:eastAsia="zh-CN"/>
          </w:rPr>
          <w:t>部门</w:t>
        </w:r>
        <w:r w:rsidR="00C57972" w:rsidRPr="00876437">
          <w:rPr>
            <w:rFonts w:hint="eastAsia"/>
            <w:lang w:val="en-GB" w:eastAsia="zh-CN"/>
            <w:rPrChange w:id="6435" w:author="Kevin Gu" w:date="2020-05-18T10:36:00Z">
              <w:rPr>
                <w:rFonts w:hint="eastAsia"/>
                <w:lang w:val="en-US" w:eastAsia="zh-CN"/>
              </w:rPr>
            </w:rPrChange>
          </w:rPr>
          <w:t>负责制定组织的人力资源计划</w:t>
        </w:r>
      </w:ins>
      <w:r w:rsidR="00D137D2" w:rsidRPr="00876437">
        <w:rPr>
          <w:rFonts w:hint="eastAsia"/>
          <w:lang w:val="en-GB" w:eastAsia="zh-CN"/>
          <w:rPrChange w:id="6436" w:author="Kevin Gu" w:date="2020-05-18T10:36:00Z">
            <w:rPr>
              <w:rFonts w:hint="eastAsia"/>
              <w:lang w:val="en-US" w:eastAsia="zh-CN"/>
            </w:rPr>
          </w:rPrChange>
        </w:rPr>
        <w:t>，并为组织申请人员的招聘、培训、调整和解聘。</w:t>
      </w:r>
    </w:p>
    <w:p w14:paraId="22EB8A0E" w14:textId="58225214" w:rsidR="00B3098F" w:rsidRPr="00876437" w:rsidRDefault="00B3098F" w:rsidP="00B3098F">
      <w:pPr>
        <w:rPr>
          <w:lang w:val="en-GB"/>
          <w:rPrChange w:id="6437" w:author="Kevin Gu" w:date="2020-05-18T10:36:00Z">
            <w:rPr>
              <w:lang w:val="en-US"/>
            </w:rPr>
          </w:rPrChange>
        </w:rPr>
      </w:pPr>
      <w:r w:rsidRPr="00876437">
        <w:rPr>
          <w:lang w:val="en-GB"/>
          <w:rPrChange w:id="6438" w:author="Kevin Gu" w:date="2020-05-18T10:36:00Z">
            <w:rPr>
              <w:lang w:val="en-US"/>
            </w:rPr>
          </w:rPrChange>
        </w:rPr>
        <w:t xml:space="preserve">The core responsibility of the </w:t>
      </w:r>
      <w:r w:rsidR="00B40AE6" w:rsidRPr="00876437">
        <w:rPr>
          <w:lang w:val="en-GB"/>
          <w:rPrChange w:id="6439" w:author="Kevin Gu" w:date="2020-05-18T10:36:00Z">
            <w:rPr>
              <w:lang w:val="en-US"/>
            </w:rPr>
          </w:rPrChange>
        </w:rPr>
        <w:t>HR</w:t>
      </w:r>
      <w:r w:rsidR="00957D19" w:rsidRPr="00876437">
        <w:rPr>
          <w:lang w:val="en-GB"/>
          <w:rPrChange w:id="6440" w:author="Kevin Gu" w:date="2020-05-18T10:36:00Z">
            <w:rPr>
              <w:lang w:val="en-US"/>
            </w:rPr>
          </w:rPrChange>
        </w:rPr>
        <w:t xml:space="preserve"> </w:t>
      </w:r>
      <w:r w:rsidRPr="00876437">
        <w:rPr>
          <w:lang w:val="en-GB"/>
          <w:rPrChange w:id="6441" w:author="Kevin Gu" w:date="2020-05-18T10:36:00Z">
            <w:rPr>
              <w:lang w:val="en-US"/>
            </w:rPr>
          </w:rPrChange>
        </w:rPr>
        <w:t>department is to conduct HR management in a planned way according to the requirements of enterprise development strategy, to select, train, search and motivate talents for the company, reasonably allocate personnel, motivate employees, give play to their potential, create value for the enterprise and guarantee the realization of enterprise strategic goals.</w:t>
      </w:r>
    </w:p>
    <w:p w14:paraId="411C0F88" w14:textId="22083837" w:rsidR="00D137D2" w:rsidRPr="00876437" w:rsidRDefault="00013F6B" w:rsidP="00B3098F">
      <w:pPr>
        <w:rPr>
          <w:lang w:val="en-GB" w:eastAsia="zh-CN"/>
          <w:rPrChange w:id="6442" w:author="Kevin Gu" w:date="2020-05-18T10:36:00Z">
            <w:rPr>
              <w:lang w:val="en-US" w:eastAsia="zh-CN"/>
            </w:rPr>
          </w:rPrChange>
        </w:rPr>
      </w:pPr>
      <w:del w:id="6443" w:author="Kevin Gu" w:date="2020-05-18T10:47:00Z">
        <w:r w:rsidRPr="00876437" w:rsidDel="00C57972">
          <w:rPr>
            <w:rFonts w:hint="eastAsia"/>
            <w:lang w:val="en-GB" w:eastAsia="zh-CN"/>
            <w:rPrChange w:id="6444" w:author="Kevin Gu" w:date="2020-05-18T10:36:00Z">
              <w:rPr>
                <w:rFonts w:hint="eastAsia"/>
                <w:lang w:val="en-US" w:eastAsia="zh-CN"/>
              </w:rPr>
            </w:rPrChange>
          </w:rPr>
          <w:delText>综合</w:delText>
        </w:r>
        <w:r w:rsidR="00B23D72" w:rsidRPr="00876437" w:rsidDel="00C57972">
          <w:rPr>
            <w:rFonts w:hint="eastAsia"/>
            <w:lang w:val="en-GB" w:eastAsia="zh-CN"/>
            <w:rPrChange w:id="6445" w:author="Kevin Gu" w:date="2020-05-18T10:36:00Z">
              <w:rPr>
                <w:rFonts w:hint="eastAsia"/>
                <w:lang w:val="en-US" w:eastAsia="zh-CN"/>
              </w:rPr>
            </w:rPrChange>
          </w:rPr>
          <w:delText>办</w:delText>
        </w:r>
        <w:r w:rsidR="00D137D2" w:rsidRPr="00876437" w:rsidDel="00C57972">
          <w:rPr>
            <w:rFonts w:hint="eastAsia"/>
            <w:lang w:val="en-GB" w:eastAsia="zh-CN"/>
            <w:rPrChange w:id="6446" w:author="Kevin Gu" w:date="2020-05-18T10:36:00Z">
              <w:rPr>
                <w:rFonts w:hint="eastAsia"/>
                <w:lang w:val="en-US" w:eastAsia="zh-CN"/>
              </w:rPr>
            </w:rPrChange>
          </w:rPr>
          <w:delText>的核心职责是有计划地进行人力资源管理</w:delText>
        </w:r>
      </w:del>
      <w:ins w:id="6447" w:author="Kevin Gu" w:date="2020-05-18T10:47:00Z">
        <w:r w:rsidR="00C57972">
          <w:rPr>
            <w:rFonts w:hint="eastAsia"/>
            <w:lang w:val="en-GB" w:eastAsia="zh-CN"/>
          </w:rPr>
          <w:t>HR</w:t>
        </w:r>
        <w:r w:rsidR="00C57972">
          <w:rPr>
            <w:rFonts w:hint="eastAsia"/>
            <w:lang w:val="en-GB" w:eastAsia="zh-CN"/>
          </w:rPr>
          <w:t>部</w:t>
        </w:r>
        <w:r w:rsidR="00C57972" w:rsidRPr="00876437">
          <w:rPr>
            <w:rFonts w:hint="eastAsia"/>
            <w:lang w:val="en-GB" w:eastAsia="zh-CN"/>
            <w:rPrChange w:id="6448" w:author="Kevin Gu" w:date="2020-05-18T10:36:00Z">
              <w:rPr>
                <w:rFonts w:hint="eastAsia"/>
                <w:lang w:val="en-US" w:eastAsia="zh-CN"/>
              </w:rPr>
            </w:rPrChange>
          </w:rPr>
          <w:t>的核心职责是有计划地进行人力资源管理</w:t>
        </w:r>
      </w:ins>
      <w:r w:rsidR="00D137D2" w:rsidRPr="00876437">
        <w:rPr>
          <w:rFonts w:hint="eastAsia"/>
          <w:lang w:val="en-GB" w:eastAsia="zh-CN"/>
          <w:rPrChange w:id="6449" w:author="Kevin Gu" w:date="2020-05-18T10:36:00Z">
            <w:rPr>
              <w:rFonts w:hint="eastAsia"/>
              <w:lang w:val="en-US" w:eastAsia="zh-CN"/>
            </w:rPr>
          </w:rPrChange>
        </w:rPr>
        <w:t>。根据企业发展战略的要求，来为公司选择、培训、寻找和激励人才，合理配置人员、激励员工，发挥他们的潜能，为企业创造价值，确保企业战略目标的实现。</w:t>
      </w:r>
    </w:p>
    <w:p w14:paraId="6C8CA314" w14:textId="77777777" w:rsidR="00C600C4" w:rsidRPr="00876437" w:rsidRDefault="00C600C4" w:rsidP="00B3098F">
      <w:pPr>
        <w:rPr>
          <w:lang w:val="en-GB" w:eastAsia="zh-CN"/>
          <w:rPrChange w:id="6450" w:author="Kevin Gu" w:date="2020-05-18T10:36:00Z">
            <w:rPr>
              <w:lang w:val="en-US" w:eastAsia="zh-CN"/>
            </w:rPr>
          </w:rPrChange>
        </w:rPr>
      </w:pPr>
    </w:p>
    <w:p w14:paraId="6A592BD3" w14:textId="77777777" w:rsidR="00B3098F" w:rsidRPr="00876437" w:rsidRDefault="00E63913" w:rsidP="00B3098F">
      <w:pPr>
        <w:pStyle w:val="Title2"/>
        <w:rPr>
          <w:lang w:val="en-GB"/>
          <w:rPrChange w:id="6451" w:author="Kevin Gu" w:date="2020-05-18T10:36:00Z">
            <w:rPr/>
          </w:rPrChange>
        </w:rPr>
      </w:pPr>
      <w:bookmarkStart w:id="6452" w:name="_Toc43387072"/>
      <w:r w:rsidRPr="00876437">
        <w:rPr>
          <w:lang w:val="en-GB"/>
          <w:rPrChange w:id="6453" w:author="Kevin Gu" w:date="2020-05-18T10:36:00Z">
            <w:rPr/>
          </w:rPrChange>
        </w:rPr>
        <w:t>Selecting and Hiring</w:t>
      </w:r>
      <w:r w:rsidR="00D137D2" w:rsidRPr="00876437">
        <w:rPr>
          <w:lang w:val="en-GB"/>
          <w:rPrChange w:id="6454" w:author="Kevin Gu" w:date="2020-05-18T10:36:00Z">
            <w:rPr/>
          </w:rPrChange>
        </w:rPr>
        <w:t xml:space="preserve"> </w:t>
      </w:r>
      <w:r w:rsidR="00D137D2" w:rsidRPr="00876437">
        <w:rPr>
          <w:rFonts w:hint="eastAsia"/>
          <w:lang w:val="en-GB" w:eastAsia="zh-CN"/>
          <w:rPrChange w:id="6455" w:author="Kevin Gu" w:date="2020-05-18T10:36:00Z">
            <w:rPr>
              <w:rFonts w:hint="eastAsia"/>
              <w:lang w:eastAsia="zh-CN"/>
            </w:rPr>
          </w:rPrChange>
        </w:rPr>
        <w:t>选拔和雇用</w:t>
      </w:r>
      <w:bookmarkEnd w:id="6452"/>
    </w:p>
    <w:p w14:paraId="2E0E872C" w14:textId="77777777" w:rsidR="00F71A70" w:rsidRPr="00876437" w:rsidRDefault="00F71A70">
      <w:pPr>
        <w:rPr>
          <w:ins w:id="6456" w:author="Julio Li" w:date="2020-05-13T18:10:00Z"/>
          <w:lang w:val="en-GB"/>
          <w:rPrChange w:id="6457" w:author="Kevin Gu" w:date="2020-05-18T10:36:00Z">
            <w:rPr>
              <w:ins w:id="6458" w:author="Julio Li" w:date="2020-05-13T18:10:00Z"/>
            </w:rPr>
          </w:rPrChange>
        </w:rPr>
        <w:pPrChange w:id="6459" w:author="Julio Li" w:date="2020-05-13T18:11:00Z">
          <w:pPr>
            <w:pStyle w:val="Title2"/>
          </w:pPr>
        </w:pPrChange>
      </w:pPr>
      <w:ins w:id="6460" w:author="Julio Li" w:date="2020-05-13T18:10:00Z">
        <w:r w:rsidRPr="00876437">
          <w:rPr>
            <w:lang w:val="en-GB"/>
            <w:rPrChange w:id="6461" w:author="Kevin Gu" w:date="2020-05-18T10:36:00Z">
              <w:rPr>
                <w:b w:val="0"/>
                <w:bCs w:val="0"/>
              </w:rPr>
            </w:rPrChange>
          </w:rPr>
          <w:t xml:space="preserve">All </w:t>
        </w:r>
        <w:proofErr w:type="spellStart"/>
        <w:r w:rsidRPr="00876437">
          <w:rPr>
            <w:lang w:val="en-GB"/>
            <w:rPrChange w:id="6462" w:author="Kevin Gu" w:date="2020-05-18T10:36:00Z">
              <w:rPr>
                <w:b w:val="0"/>
                <w:bCs w:val="0"/>
              </w:rPr>
            </w:rPrChange>
          </w:rPr>
          <w:t>Chengtian</w:t>
        </w:r>
        <w:proofErr w:type="spellEnd"/>
        <w:r w:rsidRPr="00876437">
          <w:rPr>
            <w:lang w:val="en-GB"/>
            <w:rPrChange w:id="6463" w:author="Kevin Gu" w:date="2020-05-18T10:36:00Z">
              <w:rPr>
                <w:b w:val="0"/>
                <w:bCs w:val="0"/>
              </w:rPr>
            </w:rPrChange>
          </w:rPr>
          <w:t xml:space="preserve"> </w:t>
        </w:r>
        <w:proofErr w:type="spellStart"/>
        <w:r w:rsidRPr="00876437">
          <w:rPr>
            <w:lang w:val="en-GB"/>
            <w:rPrChange w:id="6464" w:author="Kevin Gu" w:date="2020-05-18T10:36:00Z">
              <w:rPr>
                <w:b w:val="0"/>
                <w:bCs w:val="0"/>
              </w:rPr>
            </w:rPrChange>
          </w:rPr>
          <w:t>Weiye</w:t>
        </w:r>
        <w:proofErr w:type="spellEnd"/>
        <w:r w:rsidRPr="00876437">
          <w:rPr>
            <w:lang w:val="en-GB"/>
            <w:rPrChange w:id="6465" w:author="Kevin Gu" w:date="2020-05-18T10:36:00Z">
              <w:rPr>
                <w:b w:val="0"/>
                <w:bCs w:val="0"/>
              </w:rPr>
            </w:rPrChange>
          </w:rPr>
          <w:t xml:space="preserve"> (Ningbo) Chip Technology Co., Ltd employees must comply with the Ningbo laws.</w:t>
        </w:r>
      </w:ins>
    </w:p>
    <w:p w14:paraId="7E646884" w14:textId="77777777" w:rsidR="00F71A70" w:rsidRPr="00876437" w:rsidRDefault="00F71A70">
      <w:pPr>
        <w:rPr>
          <w:ins w:id="6466" w:author="Julio Li" w:date="2020-05-13T18:10:00Z"/>
          <w:lang w:val="en-GB"/>
          <w:rPrChange w:id="6467" w:author="Kevin Gu" w:date="2020-05-18T10:36:00Z">
            <w:rPr>
              <w:ins w:id="6468" w:author="Julio Li" w:date="2020-05-13T18:10:00Z"/>
            </w:rPr>
          </w:rPrChange>
        </w:rPr>
        <w:pPrChange w:id="6469" w:author="Julio Li" w:date="2020-05-13T18:11:00Z">
          <w:pPr>
            <w:pStyle w:val="Title2"/>
          </w:pPr>
        </w:pPrChange>
      </w:pPr>
      <w:proofErr w:type="spellStart"/>
      <w:ins w:id="6470" w:author="Julio Li" w:date="2020-05-13T18:10:00Z">
        <w:r w:rsidRPr="00876437">
          <w:rPr>
            <w:rFonts w:hint="eastAsia"/>
            <w:lang w:val="en-GB"/>
            <w:rPrChange w:id="6471" w:author="Kevin Gu" w:date="2020-05-18T10:36:00Z">
              <w:rPr>
                <w:rFonts w:hint="eastAsia"/>
                <w:b w:val="0"/>
                <w:bCs w:val="0"/>
              </w:rPr>
            </w:rPrChange>
          </w:rPr>
          <w:t>所有澄天伟业（宁波）芯片技术有限公司的员工必须符合宁波的法律法规</w:t>
        </w:r>
        <w:proofErr w:type="spellEnd"/>
      </w:ins>
    </w:p>
    <w:p w14:paraId="096098EE" w14:textId="4439756E" w:rsidR="00497F57" w:rsidRDefault="00497F57" w:rsidP="00497F57">
      <w:pPr>
        <w:tabs>
          <w:tab w:val="left" w:pos="1141"/>
        </w:tabs>
        <w:rPr>
          <w:ins w:id="6472" w:author="Kevin Gu" w:date="2020-06-19T10:23:00Z"/>
          <w:lang w:val="en-US"/>
        </w:rPr>
      </w:pPr>
      <w:ins w:id="6473" w:author="Kevin Gu" w:date="2020-06-19T10:23:00Z">
        <w:r>
          <w:rPr>
            <w:lang w:val="en-US"/>
          </w:rPr>
          <w:t>Human Resour</w:t>
        </w:r>
      </w:ins>
      <w:ins w:id="6474" w:author="Kevin Gu" w:date="2020-06-19T10:24:00Z">
        <w:r>
          <w:rPr>
            <w:lang w:val="en-US"/>
          </w:rPr>
          <w:t>c</w:t>
        </w:r>
      </w:ins>
      <w:ins w:id="6475" w:author="Kevin Gu" w:date="2020-06-19T10:23:00Z">
        <w:r>
          <w:rPr>
            <w:lang w:val="en-US"/>
          </w:rPr>
          <w:t>e department is responsible for screening candidates to be recruited and security investigation of candidates, including education background, employment history, criminal records and credit status, etc. Same procedure applies to contractors and third parties.</w:t>
        </w:r>
      </w:ins>
    </w:p>
    <w:p w14:paraId="46C53D3F" w14:textId="6F0F7BB9" w:rsidR="00F71A70" w:rsidRPr="00876437" w:rsidDel="00497F57" w:rsidRDefault="00497F57">
      <w:pPr>
        <w:rPr>
          <w:ins w:id="6476" w:author="Julio Li" w:date="2020-05-13T18:10:00Z"/>
          <w:del w:id="6477" w:author="Kevin Gu" w:date="2020-06-19T10:23:00Z"/>
          <w:lang w:val="en-GB"/>
          <w:rPrChange w:id="6478" w:author="Kevin Gu" w:date="2020-05-18T10:36:00Z">
            <w:rPr>
              <w:ins w:id="6479" w:author="Julio Li" w:date="2020-05-13T18:10:00Z"/>
              <w:del w:id="6480" w:author="Kevin Gu" w:date="2020-06-19T10:23:00Z"/>
            </w:rPr>
          </w:rPrChange>
        </w:rPr>
        <w:pPrChange w:id="6481" w:author="Julio Li" w:date="2020-05-13T18:11:00Z">
          <w:pPr>
            <w:pStyle w:val="Title2"/>
          </w:pPr>
        </w:pPrChange>
      </w:pPr>
      <w:ins w:id="6482" w:author="Kevin Gu" w:date="2020-06-19T10:24:00Z">
        <w:r>
          <w:rPr>
            <w:rFonts w:hint="eastAsia"/>
            <w:lang w:val="en-US" w:eastAsia="zh-CN"/>
          </w:rPr>
          <w:t>人事部</w:t>
        </w:r>
      </w:ins>
      <w:ins w:id="6483" w:author="Kevin Gu" w:date="2020-06-19T10:23:00Z">
        <w:r>
          <w:rPr>
            <w:rFonts w:hint="eastAsia"/>
            <w:lang w:val="en-US" w:eastAsia="zh-CN"/>
          </w:rPr>
          <w:t>负责筛选被录用的候选人，对候选人进行安全调查，包括教育背景、工作经历、犯罪记录、信用状况等。同样的程序也适用于承包商和第三方</w:t>
        </w:r>
      </w:ins>
      <w:ins w:id="6484" w:author="Julio Li" w:date="2020-05-13T18:10:00Z">
        <w:del w:id="6485" w:author="Kevin Gu" w:date="2020-06-19T10:23:00Z">
          <w:r w:rsidR="00F71A70" w:rsidRPr="00876437" w:rsidDel="00497F57">
            <w:rPr>
              <w:lang w:val="en-GB"/>
              <w:rPrChange w:id="6486" w:author="Kevin Gu" w:date="2020-05-18T10:36:00Z">
                <w:rPr>
                  <w:b w:val="0"/>
                  <w:bCs w:val="0"/>
                </w:rPr>
              </w:rPrChange>
            </w:rPr>
            <w:delText>A conviction for an offence against the criminal penal code of Ningbo must be divulged before employment</w:delText>
          </w:r>
        </w:del>
      </w:ins>
      <w:ins w:id="6487" w:author="Julio Li" w:date="2020-05-13T18:13:00Z">
        <w:del w:id="6488" w:author="Kevin Gu" w:date="2020-06-19T10:23:00Z">
          <w:r w:rsidR="00F71A70" w:rsidRPr="00876437" w:rsidDel="00497F57">
            <w:rPr>
              <w:lang w:val="en-GB"/>
              <w:rPrChange w:id="6489" w:author="Kevin Gu" w:date="2020-05-18T10:36:00Z">
                <w:rPr>
                  <w:b w:val="0"/>
                  <w:bCs w:val="0"/>
                </w:rPr>
              </w:rPrChange>
            </w:rPr>
            <w:delText xml:space="preserve"> </w:delText>
          </w:r>
        </w:del>
      </w:ins>
      <w:ins w:id="6490" w:author="Julio Li" w:date="2020-05-13T18:10:00Z">
        <w:del w:id="6491" w:author="Kevin Gu" w:date="2020-06-19T10:23:00Z">
          <w:r w:rsidR="00F71A70" w:rsidRPr="00876437" w:rsidDel="00497F57">
            <w:rPr>
              <w:lang w:val="en-GB"/>
              <w:rPrChange w:id="6492" w:author="Kevin Gu" w:date="2020-05-18T10:36:00Z">
                <w:rPr>
                  <w:b w:val="0"/>
                  <w:bCs w:val="0"/>
                </w:rPr>
              </w:rPrChange>
            </w:rPr>
            <w:delText>is offered to an individual. Human Resources departments are responsible for maintaining this standard.</w:delText>
          </w:r>
        </w:del>
      </w:ins>
    </w:p>
    <w:p w14:paraId="17CB7CB8" w14:textId="3AE1371B" w:rsidR="00F71A70" w:rsidRPr="00876437" w:rsidDel="00497F57" w:rsidRDefault="00F71A70">
      <w:pPr>
        <w:rPr>
          <w:ins w:id="6493" w:author="Julio Li" w:date="2020-05-13T18:10:00Z"/>
          <w:del w:id="6494" w:author="Kevin Gu" w:date="2020-06-19T10:23:00Z"/>
          <w:lang w:val="en-GB"/>
          <w:rPrChange w:id="6495" w:author="Kevin Gu" w:date="2020-05-18T10:36:00Z">
            <w:rPr>
              <w:ins w:id="6496" w:author="Julio Li" w:date="2020-05-13T18:10:00Z"/>
              <w:del w:id="6497" w:author="Kevin Gu" w:date="2020-06-19T10:23:00Z"/>
            </w:rPr>
          </w:rPrChange>
        </w:rPr>
        <w:pPrChange w:id="6498" w:author="Julio Li" w:date="2020-05-13T18:11:00Z">
          <w:pPr>
            <w:pStyle w:val="Title2"/>
          </w:pPr>
        </w:pPrChange>
      </w:pPr>
      <w:ins w:id="6499" w:author="Julio Li" w:date="2020-05-13T18:10:00Z">
        <w:del w:id="6500" w:author="Kevin Gu" w:date="2020-06-19T10:23:00Z">
          <w:r w:rsidRPr="00876437" w:rsidDel="00497F57">
            <w:rPr>
              <w:rFonts w:hint="eastAsia"/>
              <w:lang w:val="en-GB"/>
              <w:rPrChange w:id="6501" w:author="Kevin Gu" w:date="2020-05-18T10:36:00Z">
                <w:rPr>
                  <w:rFonts w:hint="eastAsia"/>
                  <w:b w:val="0"/>
                  <w:bCs w:val="0"/>
                </w:rPr>
              </w:rPrChange>
            </w:rPr>
            <w:delText>在将雇佣合同给到个人之前，必须提供无犯罪证明。人事部门负责维护这项标准。</w:delText>
          </w:r>
        </w:del>
      </w:ins>
    </w:p>
    <w:p w14:paraId="747C68B8" w14:textId="0B02B2BE" w:rsidR="00F71A70" w:rsidRPr="00876437" w:rsidDel="00497F57" w:rsidRDefault="00F71A70">
      <w:pPr>
        <w:rPr>
          <w:ins w:id="6502" w:author="Julio Li" w:date="2020-05-13T18:10:00Z"/>
          <w:del w:id="6503" w:author="Kevin Gu" w:date="2020-06-19T10:23:00Z"/>
          <w:lang w:val="en-GB"/>
          <w:rPrChange w:id="6504" w:author="Kevin Gu" w:date="2020-05-18T10:36:00Z">
            <w:rPr>
              <w:ins w:id="6505" w:author="Julio Li" w:date="2020-05-13T18:10:00Z"/>
              <w:del w:id="6506" w:author="Kevin Gu" w:date="2020-06-19T10:23:00Z"/>
            </w:rPr>
          </w:rPrChange>
        </w:rPr>
        <w:pPrChange w:id="6507" w:author="Julio Li" w:date="2020-05-13T18:11:00Z">
          <w:pPr>
            <w:pStyle w:val="Title2"/>
          </w:pPr>
        </w:pPrChange>
      </w:pPr>
      <w:ins w:id="6508" w:author="Julio Li" w:date="2020-05-13T18:10:00Z">
        <w:del w:id="6509" w:author="Kevin Gu" w:date="2020-06-19T10:23:00Z">
          <w:r w:rsidRPr="00876437" w:rsidDel="00497F57">
            <w:rPr>
              <w:lang w:val="en-GB"/>
              <w:rPrChange w:id="6510" w:author="Kevin Gu" w:date="2020-05-18T10:36:00Z">
                <w:rPr>
                  <w:b w:val="0"/>
                  <w:bCs w:val="0"/>
                </w:rPr>
              </w:rPrChange>
            </w:rPr>
            <w:delText xml:space="preserve">The Chengtian Weiye (Ningbo) Chip Technology Co., Ltd «General Security Procedures » must be communicated to all Chengtian Weiye (Ningbo) Chip Technology Co., Ltd employees. </w:delText>
          </w:r>
        </w:del>
      </w:ins>
    </w:p>
    <w:p w14:paraId="79F33DB4" w14:textId="018FEC15" w:rsidR="00FD5D6C" w:rsidRPr="00876437" w:rsidDel="00F71A70" w:rsidRDefault="00F71A70" w:rsidP="00F71A70">
      <w:pPr>
        <w:rPr>
          <w:del w:id="6511" w:author="Julio Li" w:date="2020-05-13T18:10:00Z"/>
          <w:lang w:val="en-GB"/>
          <w:rPrChange w:id="6512" w:author="Kevin Gu" w:date="2020-05-18T10:36:00Z">
            <w:rPr>
              <w:del w:id="6513" w:author="Julio Li" w:date="2020-05-13T18:10:00Z"/>
            </w:rPr>
          </w:rPrChange>
        </w:rPr>
      </w:pPr>
      <w:ins w:id="6514" w:author="Julio Li" w:date="2020-05-13T18:10:00Z">
        <w:del w:id="6515" w:author="Kevin Gu" w:date="2020-06-19T10:23:00Z">
          <w:r w:rsidRPr="00876437" w:rsidDel="00497F57">
            <w:rPr>
              <w:rFonts w:hint="eastAsia"/>
              <w:lang w:val="en-GB"/>
              <w:rPrChange w:id="6516" w:author="Kevin Gu" w:date="2020-05-18T10:36:00Z">
                <w:rPr>
                  <w:rFonts w:hint="eastAsia"/>
                </w:rPr>
              </w:rPrChange>
            </w:rPr>
            <w:delText>澄天伟业（宁波）芯片技术有限公司《安全程序和规章概要》传达到所有澄天伟业（宁波）芯片技术有限公司员工。</w:delText>
          </w:r>
        </w:del>
      </w:ins>
      <w:del w:id="6517" w:author="Julio Li" w:date="2020-05-13T18:10:00Z">
        <w:r w:rsidR="00B40AE6" w:rsidRPr="00876437" w:rsidDel="00F71A70">
          <w:rPr>
            <w:lang w:val="en-GB" w:eastAsia="zh-CN"/>
            <w:rPrChange w:id="6518" w:author="Kevin Gu" w:date="2020-05-18T10:36:00Z">
              <w:rPr>
                <w:lang w:eastAsia="zh-CN"/>
              </w:rPr>
            </w:rPrChange>
          </w:rPr>
          <w:delText>HR</w:delText>
        </w:r>
        <w:r w:rsidR="00FD5D6C" w:rsidRPr="00876437" w:rsidDel="00F71A70">
          <w:rPr>
            <w:lang w:val="en-GB" w:eastAsia="zh-CN"/>
            <w:rPrChange w:id="6519" w:author="Kevin Gu" w:date="2020-05-18T10:36:00Z">
              <w:rPr>
                <w:lang w:eastAsia="zh-CN"/>
              </w:rPr>
            </w:rPrChange>
          </w:rPr>
          <w:delText xml:space="preserve"> department is responsible for screening candidates</w:delText>
        </w:r>
        <w:r w:rsidR="00D217B2" w:rsidRPr="00876437" w:rsidDel="00F71A70">
          <w:rPr>
            <w:lang w:val="en-GB" w:eastAsia="zh-CN"/>
            <w:rPrChange w:id="6520" w:author="Kevin Gu" w:date="2020-05-18T10:36:00Z">
              <w:rPr>
                <w:lang w:eastAsia="zh-CN"/>
              </w:rPr>
            </w:rPrChange>
          </w:rPr>
          <w:delText xml:space="preserve"> </w:delText>
        </w:r>
        <w:r w:rsidR="00FD5D6C" w:rsidRPr="00876437" w:rsidDel="00F71A70">
          <w:rPr>
            <w:lang w:val="en-GB" w:eastAsia="zh-CN"/>
            <w:rPrChange w:id="6521" w:author="Kevin Gu" w:date="2020-05-18T10:36:00Z">
              <w:rPr>
                <w:lang w:eastAsia="zh-CN"/>
              </w:rPr>
            </w:rPrChange>
          </w:rPr>
          <w:delText xml:space="preserve">to be </w:delText>
        </w:r>
        <w:r w:rsidR="00D217B2" w:rsidRPr="00876437" w:rsidDel="00F71A70">
          <w:rPr>
            <w:lang w:val="en-GB" w:eastAsia="zh-CN"/>
            <w:rPrChange w:id="6522" w:author="Kevin Gu" w:date="2020-05-18T10:36:00Z">
              <w:rPr>
                <w:lang w:eastAsia="zh-CN"/>
              </w:rPr>
            </w:rPrChange>
          </w:rPr>
          <w:delText>recruited and</w:delText>
        </w:r>
        <w:r w:rsidR="00FD5D6C" w:rsidRPr="00876437" w:rsidDel="00F71A70">
          <w:rPr>
            <w:lang w:val="en-GB" w:eastAsia="zh-CN"/>
            <w:rPrChange w:id="6523" w:author="Kevin Gu" w:date="2020-05-18T10:36:00Z">
              <w:rPr>
                <w:lang w:eastAsia="zh-CN"/>
              </w:rPr>
            </w:rPrChange>
          </w:rPr>
          <w:delText xml:space="preserve"> security investigation of candidates, including education background, employment history, criminal records and credit status, etc.</w:delText>
        </w:r>
        <w:r w:rsidR="00D217B2" w:rsidRPr="00876437" w:rsidDel="00F71A70">
          <w:rPr>
            <w:lang w:val="en-GB" w:eastAsia="zh-CN"/>
            <w:rPrChange w:id="6524" w:author="Kevin Gu" w:date="2020-05-18T10:36:00Z">
              <w:rPr>
                <w:lang w:eastAsia="zh-CN"/>
              </w:rPr>
            </w:rPrChange>
          </w:rPr>
          <w:delText xml:space="preserve"> Same procedure applies to contractors and third parties.</w:delText>
        </w:r>
      </w:del>
    </w:p>
    <w:p w14:paraId="24D13254" w14:textId="08848AD9" w:rsidR="00F71A70" w:rsidRPr="00876437" w:rsidRDefault="00F71A70" w:rsidP="00F71A70">
      <w:pPr>
        <w:rPr>
          <w:ins w:id="6525" w:author="Julio Li" w:date="2020-05-13T18:13:00Z"/>
          <w:lang w:val="en-GB"/>
          <w:rPrChange w:id="6526" w:author="Kevin Gu" w:date="2020-05-18T10:36:00Z">
            <w:rPr>
              <w:ins w:id="6527" w:author="Julio Li" w:date="2020-05-13T18:13:00Z"/>
            </w:rPr>
          </w:rPrChange>
        </w:rPr>
      </w:pPr>
    </w:p>
    <w:p w14:paraId="1331FA30" w14:textId="77777777" w:rsidR="00497F57" w:rsidRDefault="00497F57" w:rsidP="00497F57">
      <w:pPr>
        <w:tabs>
          <w:tab w:val="left" w:pos="1141"/>
        </w:tabs>
        <w:rPr>
          <w:ins w:id="6528" w:author="Kevin Gu" w:date="2020-06-19T10:22:00Z"/>
          <w:lang w:val="en-US"/>
        </w:rPr>
      </w:pPr>
      <w:ins w:id="6529" w:author="Kevin Gu" w:date="2020-06-19T10:22:00Z">
        <w:r>
          <w:rPr>
            <w:lang w:val="en-US"/>
          </w:rPr>
          <w:t>In the selection of candidates for employment, the following checks are performed:</w:t>
        </w:r>
      </w:ins>
    </w:p>
    <w:p w14:paraId="7F57CA51" w14:textId="77777777" w:rsidR="00497F57" w:rsidRDefault="00497F57" w:rsidP="00497F57">
      <w:pPr>
        <w:tabs>
          <w:tab w:val="left" w:pos="1141"/>
        </w:tabs>
        <w:rPr>
          <w:ins w:id="6530" w:author="Kevin Gu" w:date="2020-06-19T10:22:00Z"/>
          <w:lang w:val="en-US" w:eastAsia="zh-CN"/>
        </w:rPr>
      </w:pPr>
      <w:ins w:id="6531" w:author="Kevin Gu" w:date="2020-06-19T10:22:00Z">
        <w:r>
          <w:rPr>
            <w:rFonts w:hint="eastAsia"/>
            <w:lang w:val="en-US" w:eastAsia="zh-CN"/>
          </w:rPr>
          <w:t>在选择雇员时，须进行下列检查</w:t>
        </w:r>
        <w:r>
          <w:rPr>
            <w:lang w:val="en-US" w:eastAsia="zh-CN"/>
          </w:rPr>
          <w:t>:</w:t>
        </w:r>
      </w:ins>
    </w:p>
    <w:p w14:paraId="65F97F2F" w14:textId="77777777" w:rsidR="00497F57" w:rsidRDefault="00497F57" w:rsidP="00497F57">
      <w:pPr>
        <w:pStyle w:val="ListParagraph"/>
        <w:numPr>
          <w:ilvl w:val="0"/>
          <w:numId w:val="71"/>
        </w:numPr>
        <w:tabs>
          <w:tab w:val="left" w:pos="1141"/>
        </w:tabs>
        <w:rPr>
          <w:ins w:id="6532" w:author="Kevin Gu" w:date="2020-06-19T10:22:00Z"/>
          <w:lang w:val="en-US"/>
        </w:rPr>
      </w:pPr>
      <w:ins w:id="6533" w:author="Kevin Gu" w:date="2020-06-19T10:22:00Z">
        <w:r>
          <w:rPr>
            <w:lang w:val="en-US"/>
          </w:rPr>
          <w:t>Possession of the required skills.</w:t>
        </w:r>
      </w:ins>
    </w:p>
    <w:p w14:paraId="2F910E5C" w14:textId="77777777" w:rsidR="00497F57" w:rsidRDefault="00497F57" w:rsidP="00497F57">
      <w:pPr>
        <w:pStyle w:val="ListParagraph"/>
        <w:tabs>
          <w:tab w:val="left" w:pos="1141"/>
        </w:tabs>
        <w:rPr>
          <w:ins w:id="6534" w:author="Kevin Gu" w:date="2020-06-19T10:22:00Z"/>
          <w:lang w:val="en-US" w:eastAsia="zh-CN"/>
        </w:rPr>
      </w:pPr>
      <w:ins w:id="6535" w:author="Kevin Gu" w:date="2020-06-19T10:22:00Z">
        <w:r>
          <w:rPr>
            <w:rFonts w:hint="eastAsia"/>
            <w:lang w:val="en-US" w:eastAsia="zh-CN"/>
          </w:rPr>
          <w:t>具备必要的技能。</w:t>
        </w:r>
      </w:ins>
    </w:p>
    <w:p w14:paraId="6AE0A28E" w14:textId="77777777" w:rsidR="00497F57" w:rsidRDefault="00497F57" w:rsidP="00497F57">
      <w:pPr>
        <w:pStyle w:val="ListParagraph"/>
        <w:numPr>
          <w:ilvl w:val="0"/>
          <w:numId w:val="71"/>
        </w:numPr>
        <w:tabs>
          <w:tab w:val="left" w:pos="1141"/>
        </w:tabs>
        <w:rPr>
          <w:ins w:id="6536" w:author="Kevin Gu" w:date="2020-06-19T10:22:00Z"/>
          <w:lang w:val="en-US"/>
        </w:rPr>
      </w:pPr>
      <w:ins w:id="6537" w:author="Kevin Gu" w:date="2020-06-19T10:22:00Z">
        <w:r>
          <w:rPr>
            <w:lang w:val="en-US"/>
          </w:rPr>
          <w:t>Completeness and accuracy of the applicant’s curriculum vitae.</w:t>
        </w:r>
      </w:ins>
    </w:p>
    <w:p w14:paraId="46C91833" w14:textId="77777777" w:rsidR="00497F57" w:rsidRDefault="00497F57" w:rsidP="00497F57">
      <w:pPr>
        <w:pStyle w:val="ListParagraph"/>
        <w:tabs>
          <w:tab w:val="left" w:pos="1141"/>
        </w:tabs>
        <w:rPr>
          <w:ins w:id="6538" w:author="Kevin Gu" w:date="2020-06-19T10:22:00Z"/>
          <w:lang w:val="en-US" w:eastAsia="zh-CN"/>
        </w:rPr>
      </w:pPr>
      <w:ins w:id="6539" w:author="Kevin Gu" w:date="2020-06-19T10:22:00Z">
        <w:r>
          <w:rPr>
            <w:rFonts w:hint="eastAsia"/>
            <w:lang w:val="en-US" w:eastAsia="zh-CN"/>
          </w:rPr>
          <w:t>申请人简历的完整性和准确性。</w:t>
        </w:r>
      </w:ins>
    </w:p>
    <w:p w14:paraId="2BB224AF" w14:textId="77777777" w:rsidR="00497F57" w:rsidRDefault="00497F57" w:rsidP="00497F57">
      <w:pPr>
        <w:pStyle w:val="ListParagraph"/>
        <w:numPr>
          <w:ilvl w:val="0"/>
          <w:numId w:val="71"/>
        </w:numPr>
        <w:tabs>
          <w:tab w:val="left" w:pos="1141"/>
        </w:tabs>
        <w:rPr>
          <w:ins w:id="6540" w:author="Kevin Gu" w:date="2020-06-19T10:22:00Z"/>
          <w:lang w:val="en-US"/>
        </w:rPr>
      </w:pPr>
      <w:ins w:id="6541" w:author="Kevin Gu" w:date="2020-06-19T10:22:00Z">
        <w:r>
          <w:rPr>
            <w:lang w:val="en-US"/>
          </w:rPr>
          <w:t>Confirmation of identity.</w:t>
        </w:r>
      </w:ins>
    </w:p>
    <w:p w14:paraId="6C362457" w14:textId="77777777" w:rsidR="00497F57" w:rsidRDefault="00497F57" w:rsidP="00497F57">
      <w:pPr>
        <w:pStyle w:val="ListParagraph"/>
        <w:tabs>
          <w:tab w:val="left" w:pos="1141"/>
        </w:tabs>
        <w:rPr>
          <w:ins w:id="6542" w:author="Kevin Gu" w:date="2020-06-19T10:22:00Z"/>
          <w:lang w:val="en-US"/>
        </w:rPr>
      </w:pPr>
      <w:ins w:id="6543" w:author="Kevin Gu" w:date="2020-06-19T10:22:00Z">
        <w:r>
          <w:rPr>
            <w:rFonts w:hint="eastAsia"/>
            <w:lang w:val="en-US" w:eastAsia="zh-CN"/>
          </w:rPr>
          <w:t>确认身份。</w:t>
        </w:r>
      </w:ins>
    </w:p>
    <w:p w14:paraId="741D047B" w14:textId="77777777" w:rsidR="00497F57" w:rsidRDefault="00497F57" w:rsidP="00497F57">
      <w:pPr>
        <w:pStyle w:val="ListParagraph"/>
        <w:numPr>
          <w:ilvl w:val="0"/>
          <w:numId w:val="71"/>
        </w:numPr>
        <w:tabs>
          <w:tab w:val="left" w:pos="1141"/>
        </w:tabs>
        <w:rPr>
          <w:ins w:id="6544" w:author="Kevin Gu" w:date="2020-06-19T10:22:00Z"/>
          <w:lang w:val="en-US"/>
        </w:rPr>
      </w:pPr>
      <w:ins w:id="6545" w:author="Kevin Gu" w:date="2020-06-19T10:22:00Z">
        <w:r>
          <w:rPr>
            <w:lang w:val="en-US"/>
          </w:rPr>
          <w:t>Confirmation of claimed qualifications.</w:t>
        </w:r>
      </w:ins>
    </w:p>
    <w:p w14:paraId="1841CBA9" w14:textId="77777777" w:rsidR="00497F57" w:rsidRDefault="00497F57" w:rsidP="00497F57">
      <w:pPr>
        <w:pStyle w:val="ListParagraph"/>
        <w:tabs>
          <w:tab w:val="left" w:pos="1141"/>
        </w:tabs>
        <w:rPr>
          <w:ins w:id="6546" w:author="Kevin Gu" w:date="2020-06-19T10:22:00Z"/>
          <w:lang w:val="en-US" w:eastAsia="zh-CN"/>
        </w:rPr>
      </w:pPr>
      <w:ins w:id="6547" w:author="Kevin Gu" w:date="2020-06-19T10:22:00Z">
        <w:r>
          <w:rPr>
            <w:rFonts w:hint="eastAsia"/>
            <w:lang w:val="en-US" w:eastAsia="zh-CN"/>
          </w:rPr>
          <w:t>确认所声称的资格条件。</w:t>
        </w:r>
      </w:ins>
    </w:p>
    <w:p w14:paraId="2F2ED84E" w14:textId="77777777" w:rsidR="00497F57" w:rsidRDefault="00497F57" w:rsidP="00497F57">
      <w:pPr>
        <w:pStyle w:val="ListParagraph"/>
        <w:numPr>
          <w:ilvl w:val="0"/>
          <w:numId w:val="71"/>
        </w:numPr>
        <w:tabs>
          <w:tab w:val="left" w:pos="1141"/>
        </w:tabs>
        <w:rPr>
          <w:ins w:id="6548" w:author="Kevin Gu" w:date="2020-06-19T10:22:00Z"/>
          <w:lang w:val="en-US"/>
        </w:rPr>
      </w:pPr>
      <w:ins w:id="6549" w:author="Kevin Gu" w:date="2020-06-19T10:22:00Z">
        <w:r>
          <w:rPr>
            <w:lang w:val="en-US"/>
          </w:rPr>
          <w:t>Confirmation that the candidate has no pending prosecutions.</w:t>
        </w:r>
      </w:ins>
    </w:p>
    <w:p w14:paraId="332CEDDF" w14:textId="77777777" w:rsidR="00497F57" w:rsidRDefault="00497F57" w:rsidP="00497F57">
      <w:pPr>
        <w:pStyle w:val="ListParagraph"/>
        <w:tabs>
          <w:tab w:val="left" w:pos="1141"/>
        </w:tabs>
        <w:rPr>
          <w:ins w:id="6550" w:author="Kevin Gu" w:date="2020-06-19T10:22:00Z"/>
          <w:lang w:val="en-US" w:eastAsia="zh-CN"/>
        </w:rPr>
      </w:pPr>
      <w:ins w:id="6551" w:author="Kevin Gu" w:date="2020-06-19T10:22:00Z">
        <w:r>
          <w:rPr>
            <w:rFonts w:hint="eastAsia"/>
            <w:lang w:val="en-US" w:eastAsia="zh-CN"/>
          </w:rPr>
          <w:lastRenderedPageBreak/>
          <w:t>确认候选人没有存在任何指控。</w:t>
        </w:r>
      </w:ins>
    </w:p>
    <w:p w14:paraId="5DAE4D11" w14:textId="77777777" w:rsidR="00497F57" w:rsidRDefault="00497F57" w:rsidP="00497F57">
      <w:pPr>
        <w:pStyle w:val="ListParagraph"/>
        <w:numPr>
          <w:ilvl w:val="0"/>
          <w:numId w:val="71"/>
        </w:numPr>
        <w:tabs>
          <w:tab w:val="left" w:pos="1141"/>
        </w:tabs>
        <w:rPr>
          <w:ins w:id="6552" w:author="Kevin Gu" w:date="2020-06-19T10:22:00Z"/>
          <w:lang w:val="en-US"/>
        </w:rPr>
      </w:pPr>
      <w:ins w:id="6553" w:author="Kevin Gu" w:date="2020-06-19T10:22:00Z">
        <w:r>
          <w:rPr>
            <w:lang w:val="en-US"/>
          </w:rPr>
          <w:t>Confirmation that the candidate is not present in the criminal records.</w:t>
        </w:r>
      </w:ins>
    </w:p>
    <w:p w14:paraId="2465618C" w14:textId="0EF54807" w:rsidR="00F71A70" w:rsidDel="00497F57" w:rsidRDefault="00497F57">
      <w:pPr>
        <w:ind w:firstLine="709"/>
        <w:rPr>
          <w:del w:id="6554" w:author="Kevin Gu" w:date="2020-06-19T10:22:00Z"/>
          <w:lang w:val="en-US" w:eastAsia="zh-CN"/>
        </w:rPr>
        <w:pPrChange w:id="6555" w:author="Kevin Gu" w:date="2020-06-19T10:22:00Z">
          <w:pPr/>
        </w:pPrChange>
      </w:pPr>
      <w:ins w:id="6556" w:author="Kevin Gu" w:date="2020-06-19T10:22:00Z">
        <w:r>
          <w:rPr>
            <w:rFonts w:hint="eastAsia"/>
            <w:lang w:val="en-US" w:eastAsia="zh-CN"/>
          </w:rPr>
          <w:t>确认候选人没有任何犯罪记录</w:t>
        </w:r>
      </w:ins>
      <w:commentRangeStart w:id="6557"/>
      <w:ins w:id="6558" w:author="Julio Li" w:date="2020-05-13T18:13:00Z">
        <w:del w:id="6559" w:author="Kevin Gu" w:date="2020-06-19T10:22:00Z">
          <w:r w:rsidR="00F71A70" w:rsidRPr="00876437" w:rsidDel="00497F57">
            <w:rPr>
              <w:lang w:val="en-GB" w:eastAsia="zh-CN"/>
              <w:rPrChange w:id="6560" w:author="Kevin Gu" w:date="2020-05-18T10:36:00Z">
                <w:rPr>
                  <w:lang w:eastAsia="zh-CN"/>
                </w:rPr>
              </w:rPrChange>
            </w:rPr>
            <w:delText>The</w:delText>
          </w:r>
        </w:del>
      </w:ins>
      <w:ins w:id="6561" w:author="Julio Li" w:date="2020-05-13T18:16:00Z">
        <w:del w:id="6562" w:author="Kevin Gu" w:date="2020-06-19T10:22:00Z">
          <w:r w:rsidR="00672C71" w:rsidRPr="00876437" w:rsidDel="00497F57">
            <w:rPr>
              <w:lang w:val="en-GB" w:eastAsia="zh-CN"/>
              <w:rPrChange w:id="6563" w:author="Kevin Gu" w:date="2020-05-18T10:36:00Z">
                <w:rPr>
                  <w:lang w:eastAsia="zh-CN"/>
                </w:rPr>
              </w:rPrChange>
            </w:rPr>
            <w:delText xml:space="preserve"> </w:delText>
          </w:r>
        </w:del>
      </w:ins>
      <w:ins w:id="6564" w:author="Julio Li" w:date="2020-05-13T18:13:00Z">
        <w:del w:id="6565" w:author="Kevin Gu" w:date="2020-06-19T10:22:00Z">
          <w:r w:rsidR="00F71A70" w:rsidRPr="00876437" w:rsidDel="00497F57">
            <w:rPr>
              <w:lang w:val="en-GB" w:eastAsia="zh-CN"/>
              <w:rPrChange w:id="6566" w:author="Kevin Gu" w:date="2020-05-18T10:36:00Z">
                <w:rPr>
                  <w:lang w:eastAsia="zh-CN"/>
                </w:rPr>
              </w:rPrChange>
            </w:rPr>
            <w:delText>Human Resources Department maintains within its recruitment policy and practices the following standards relating to recruitment of new employees. These standards comprise the following pre-employment checks which must be conducted</w:delText>
          </w:r>
        </w:del>
      </w:ins>
      <w:commentRangeEnd w:id="6557"/>
      <w:del w:id="6567" w:author="Kevin Gu" w:date="2020-06-19T10:22:00Z">
        <w:r w:rsidR="00324EA0" w:rsidDel="00497F57">
          <w:rPr>
            <w:rStyle w:val="CommentReference"/>
          </w:rPr>
          <w:commentReference w:id="6557"/>
        </w:r>
      </w:del>
      <w:ins w:id="6568" w:author="Julio Li" w:date="2020-05-13T18:13:00Z">
        <w:del w:id="6569" w:author="Kevin Gu" w:date="2020-06-19T10:22:00Z">
          <w:r w:rsidR="00F71A70" w:rsidRPr="00876437" w:rsidDel="00497F57">
            <w:rPr>
              <w:lang w:val="en-GB" w:eastAsia="zh-CN"/>
              <w:rPrChange w:id="6570" w:author="Kevin Gu" w:date="2020-05-18T10:36:00Z">
                <w:rPr>
                  <w:lang w:eastAsia="zh-CN"/>
                </w:rPr>
              </w:rPrChange>
            </w:rPr>
            <w:delText>:</w:delText>
          </w:r>
        </w:del>
      </w:ins>
    </w:p>
    <w:p w14:paraId="72D8DD14" w14:textId="77777777" w:rsidR="00497F57" w:rsidRPr="00876437" w:rsidRDefault="00497F57">
      <w:pPr>
        <w:ind w:firstLine="709"/>
        <w:rPr>
          <w:ins w:id="6571" w:author="Kevin Gu" w:date="2020-06-19T10:22:00Z"/>
          <w:lang w:val="en-GB" w:eastAsia="zh-CN"/>
          <w:rPrChange w:id="6572" w:author="Kevin Gu" w:date="2020-05-18T10:36:00Z">
            <w:rPr>
              <w:ins w:id="6573" w:author="Kevin Gu" w:date="2020-06-19T10:22:00Z"/>
              <w:lang w:eastAsia="zh-CN"/>
            </w:rPr>
          </w:rPrChange>
        </w:rPr>
        <w:pPrChange w:id="6574" w:author="Kevin Gu" w:date="2020-06-19T10:22:00Z">
          <w:pPr/>
        </w:pPrChange>
      </w:pPr>
    </w:p>
    <w:p w14:paraId="605BF90C" w14:textId="5A0A08DB" w:rsidR="00F71A70" w:rsidDel="00A24365" w:rsidRDefault="00A24365" w:rsidP="00F71A70">
      <w:pPr>
        <w:rPr>
          <w:del w:id="6575" w:author="Julio Li [2]" w:date="2020-08-21T16:55:00Z"/>
          <w:lang w:val="en-GB" w:eastAsia="zh-CN"/>
        </w:rPr>
      </w:pPr>
      <w:commentRangeStart w:id="6576"/>
      <w:commentRangeStart w:id="6577"/>
      <w:ins w:id="6578" w:author="Julio Li [2]" w:date="2020-08-21T16:55:00Z">
        <w:r>
          <w:rPr>
            <w:lang w:val="en-GB" w:eastAsia="zh-CN"/>
          </w:rPr>
          <w:t xml:space="preserve">All employees should sign NDA before being hired by </w:t>
        </w:r>
      </w:ins>
      <w:ins w:id="6579" w:author="Julio Li [2]" w:date="2020-08-21T16:56:00Z">
        <w:r>
          <w:rPr>
            <w:lang w:val="en-GB" w:eastAsia="zh-CN"/>
          </w:rPr>
          <w:t>the company.</w:t>
        </w:r>
      </w:ins>
      <w:ins w:id="6580" w:author="Julio Li" w:date="2020-05-13T18:13:00Z">
        <w:del w:id="6581" w:author="Julio Li [2]" w:date="2020-08-21T16:55:00Z">
          <w:r w:rsidR="00F71A70" w:rsidRPr="00876437" w:rsidDel="00A24365">
            <w:rPr>
              <w:rFonts w:hint="eastAsia"/>
              <w:lang w:val="en-GB" w:eastAsia="zh-CN"/>
              <w:rPrChange w:id="6582" w:author="Kevin Gu" w:date="2020-05-18T10:36:00Z">
                <w:rPr>
                  <w:rFonts w:hint="eastAsia"/>
                  <w:lang w:eastAsia="zh-CN"/>
                </w:rPr>
              </w:rPrChange>
            </w:rPr>
            <w:delText>人事部门应该根据以下新员工录用标准维护招聘政策和实践。这些标准必须包含以下录用前的检查。</w:delText>
          </w:r>
        </w:del>
      </w:ins>
    </w:p>
    <w:p w14:paraId="4E02AF92" w14:textId="58165119" w:rsidR="00A24365" w:rsidRDefault="00A24365" w:rsidP="00F71A70">
      <w:pPr>
        <w:rPr>
          <w:ins w:id="6583" w:author="Julio Li [2]" w:date="2020-08-21T16:56:00Z"/>
          <w:lang w:val="en-GB" w:eastAsia="zh-CN"/>
        </w:rPr>
      </w:pPr>
    </w:p>
    <w:p w14:paraId="3E54CBEC" w14:textId="7A1E43E2" w:rsidR="00A24365" w:rsidRPr="00876437" w:rsidRDefault="00A24365" w:rsidP="00F71A70">
      <w:pPr>
        <w:rPr>
          <w:ins w:id="6584" w:author="Julio Li [2]" w:date="2020-08-21T16:55:00Z"/>
          <w:lang w:val="en-GB" w:eastAsia="zh-CN"/>
          <w:rPrChange w:id="6585" w:author="Kevin Gu" w:date="2020-05-18T10:36:00Z">
            <w:rPr>
              <w:ins w:id="6586" w:author="Julio Li [2]" w:date="2020-08-21T16:55:00Z"/>
              <w:lang w:eastAsia="zh-CN"/>
            </w:rPr>
          </w:rPrChange>
        </w:rPr>
      </w:pPr>
      <w:ins w:id="6587" w:author="Julio Li [2]" w:date="2020-08-21T16:56:00Z">
        <w:r>
          <w:rPr>
            <w:rFonts w:hint="eastAsia"/>
            <w:lang w:val="en-GB" w:eastAsia="zh-CN"/>
          </w:rPr>
          <w:t>所有的员工在入职之前必须和公司签订保密协议。</w:t>
        </w:r>
        <w:commentRangeEnd w:id="6576"/>
        <w:r>
          <w:rPr>
            <w:rStyle w:val="CommentReference"/>
          </w:rPr>
          <w:commentReference w:id="6576"/>
        </w:r>
      </w:ins>
      <w:commentRangeEnd w:id="6577"/>
      <w:ins w:id="6588" w:author="Julio Li [2]" w:date="2020-09-04T18:26:00Z">
        <w:r w:rsidR="00A70E14">
          <w:rPr>
            <w:rStyle w:val="CommentReference"/>
          </w:rPr>
          <w:commentReference w:id="6577"/>
        </w:r>
      </w:ins>
    </w:p>
    <w:p w14:paraId="723E8363" w14:textId="6940F537" w:rsidR="00F71A70" w:rsidRPr="00876437" w:rsidDel="00497F57" w:rsidRDefault="00F71A70">
      <w:pPr>
        <w:ind w:left="709"/>
        <w:rPr>
          <w:ins w:id="6589" w:author="Julio Li" w:date="2020-05-13T18:13:00Z"/>
          <w:del w:id="6590" w:author="Kevin Gu" w:date="2020-06-19T10:22:00Z"/>
          <w:lang w:val="en-GB" w:eastAsia="zh-CN"/>
          <w:rPrChange w:id="6591" w:author="Kevin Gu" w:date="2020-05-18T10:36:00Z">
            <w:rPr>
              <w:ins w:id="6592" w:author="Julio Li" w:date="2020-05-13T18:13:00Z"/>
              <w:del w:id="6593" w:author="Kevin Gu" w:date="2020-06-19T10:22:00Z"/>
              <w:lang w:eastAsia="zh-CN"/>
            </w:rPr>
          </w:rPrChange>
        </w:rPr>
        <w:pPrChange w:id="6594" w:author="Kevin Gu" w:date="2020-05-18T10:48:00Z">
          <w:pPr/>
        </w:pPrChange>
      </w:pPr>
      <w:ins w:id="6595" w:author="Julio Li" w:date="2020-05-13T18:13:00Z">
        <w:del w:id="6596" w:author="Kevin Gu" w:date="2020-06-19T10:22:00Z">
          <w:r w:rsidRPr="00876437" w:rsidDel="00497F57">
            <w:rPr>
              <w:lang w:val="en-GB" w:eastAsia="zh-CN"/>
              <w:rPrChange w:id="6597" w:author="Kevin Gu" w:date="2020-05-18T10:36:00Z">
                <w:rPr>
                  <w:lang w:eastAsia="zh-CN"/>
                </w:rPr>
              </w:rPrChange>
            </w:rPr>
            <w:delText>a)</w:delText>
          </w:r>
        </w:del>
      </w:ins>
      <w:ins w:id="6598" w:author="Julio Li" w:date="2020-05-13T18:16:00Z">
        <w:del w:id="6599" w:author="Kevin Gu" w:date="2020-06-19T10:22:00Z">
          <w:r w:rsidR="00672C71" w:rsidRPr="00876437" w:rsidDel="00497F57">
            <w:rPr>
              <w:lang w:val="en-GB" w:eastAsia="zh-CN"/>
              <w:rPrChange w:id="6600" w:author="Kevin Gu" w:date="2020-05-18T10:36:00Z">
                <w:rPr>
                  <w:lang w:eastAsia="zh-CN"/>
                </w:rPr>
              </w:rPrChange>
            </w:rPr>
            <w:delText xml:space="preserve"> </w:delText>
          </w:r>
        </w:del>
      </w:ins>
      <w:ins w:id="6601" w:author="Julio Li" w:date="2020-05-13T18:13:00Z">
        <w:del w:id="6602" w:author="Kevin Gu" w:date="2020-06-19T10:18:00Z">
          <w:r w:rsidRPr="00876437" w:rsidDel="001C6B7E">
            <w:rPr>
              <w:lang w:val="en-GB" w:eastAsia="zh-CN"/>
              <w:rPrChange w:id="6603" w:author="Kevin Gu" w:date="2020-05-18T10:36:00Z">
                <w:rPr>
                  <w:lang w:eastAsia="zh-CN"/>
                </w:rPr>
              </w:rPrChange>
            </w:rPr>
            <w:delText>A</w:delText>
          </w:r>
        </w:del>
        <w:del w:id="6604" w:author="Kevin Gu" w:date="2020-06-19T10:22:00Z">
          <w:r w:rsidRPr="00876437" w:rsidDel="00497F57">
            <w:rPr>
              <w:lang w:val="en-GB" w:eastAsia="zh-CN"/>
              <w:rPrChange w:id="6605" w:author="Kevin Gu" w:date="2020-05-18T10:36:00Z">
                <w:rPr>
                  <w:lang w:eastAsia="zh-CN"/>
                </w:rPr>
              </w:rPrChange>
            </w:rPr>
            <w:delText xml:space="preserve"> copy of their identification card</w:delText>
          </w:r>
        </w:del>
        <w:del w:id="6606" w:author="Kevin Gu" w:date="2020-06-19T10:18:00Z">
          <w:r w:rsidRPr="00876437" w:rsidDel="001C6B7E">
            <w:rPr>
              <w:lang w:val="en-GB" w:eastAsia="zh-CN"/>
              <w:rPrChange w:id="6607" w:author="Kevin Gu" w:date="2020-05-18T10:36:00Z">
                <w:rPr>
                  <w:lang w:eastAsia="zh-CN"/>
                </w:rPr>
              </w:rPrChange>
            </w:rPr>
            <w:delText xml:space="preserve"> is provided for newly engaged employees</w:delText>
          </w:r>
        </w:del>
        <w:del w:id="6608" w:author="Kevin Gu" w:date="2020-06-19T10:22:00Z">
          <w:r w:rsidRPr="00876437" w:rsidDel="00497F57">
            <w:rPr>
              <w:lang w:val="en-GB" w:eastAsia="zh-CN"/>
              <w:rPrChange w:id="6609" w:author="Kevin Gu" w:date="2020-05-18T10:36:00Z">
                <w:rPr>
                  <w:lang w:eastAsia="zh-CN"/>
                </w:rPr>
              </w:rPrChange>
            </w:rPr>
            <w:delText>.</w:delText>
          </w:r>
        </w:del>
        <w:del w:id="6610" w:author="Kevin Gu" w:date="2020-06-19T10:18:00Z">
          <w:r w:rsidRPr="00876437" w:rsidDel="001C6B7E">
            <w:rPr>
              <w:lang w:val="en-GB" w:eastAsia="zh-CN"/>
              <w:rPrChange w:id="6611" w:author="Kevin Gu" w:date="2020-05-18T10:36:00Z">
                <w:rPr>
                  <w:lang w:eastAsia="zh-CN"/>
                </w:rPr>
              </w:rPrChange>
            </w:rPr>
            <w:delText xml:space="preserve"> This assures that no relevant entries in terms of criminal law are given</w:delText>
          </w:r>
        </w:del>
        <w:del w:id="6612" w:author="Kevin Gu" w:date="2020-06-19T10:22:00Z">
          <w:r w:rsidRPr="00876437" w:rsidDel="00497F57">
            <w:rPr>
              <w:lang w:val="en-GB" w:eastAsia="zh-CN"/>
              <w:rPrChange w:id="6613" w:author="Kevin Gu" w:date="2020-05-18T10:36:00Z">
                <w:rPr>
                  <w:lang w:eastAsia="zh-CN"/>
                </w:rPr>
              </w:rPrChange>
            </w:rPr>
            <w:delText xml:space="preserve">. </w:delText>
          </w:r>
        </w:del>
      </w:ins>
    </w:p>
    <w:p w14:paraId="63435962" w14:textId="65AFB4F0" w:rsidR="00F71A70" w:rsidRPr="00876437" w:rsidDel="00497F57" w:rsidRDefault="00F71A70">
      <w:pPr>
        <w:ind w:left="709"/>
        <w:rPr>
          <w:ins w:id="6614" w:author="Julio Li" w:date="2020-05-13T18:13:00Z"/>
          <w:del w:id="6615" w:author="Kevin Gu" w:date="2020-06-19T10:22:00Z"/>
          <w:lang w:val="en-GB" w:eastAsia="zh-CN"/>
          <w:rPrChange w:id="6616" w:author="Kevin Gu" w:date="2020-05-18T10:36:00Z">
            <w:rPr>
              <w:ins w:id="6617" w:author="Julio Li" w:date="2020-05-13T18:13:00Z"/>
              <w:del w:id="6618" w:author="Kevin Gu" w:date="2020-06-19T10:22:00Z"/>
              <w:lang w:eastAsia="zh-CN"/>
            </w:rPr>
          </w:rPrChange>
        </w:rPr>
        <w:pPrChange w:id="6619" w:author="Kevin Gu" w:date="2020-05-18T10:48:00Z">
          <w:pPr/>
        </w:pPrChange>
      </w:pPr>
      <w:ins w:id="6620" w:author="Julio Li" w:date="2020-05-13T18:13:00Z">
        <w:del w:id="6621" w:author="Kevin Gu" w:date="2020-06-19T10:18:00Z">
          <w:r w:rsidRPr="00876437" w:rsidDel="001C6B7E">
            <w:rPr>
              <w:rFonts w:hint="eastAsia"/>
              <w:lang w:val="en-GB" w:eastAsia="zh-CN"/>
              <w:rPrChange w:id="6622" w:author="Kevin Gu" w:date="2020-05-18T10:36:00Z">
                <w:rPr>
                  <w:rFonts w:hint="eastAsia"/>
                  <w:lang w:eastAsia="zh-CN"/>
                </w:rPr>
              </w:rPrChange>
            </w:rPr>
            <w:delText>每位新进员工都必须提供其身份证复印件。这能确保此人不涉及相关刑事案件</w:delText>
          </w:r>
        </w:del>
        <w:del w:id="6623" w:author="Kevin Gu" w:date="2020-06-19T10:22:00Z">
          <w:r w:rsidRPr="00876437" w:rsidDel="00497F57">
            <w:rPr>
              <w:rFonts w:hint="eastAsia"/>
              <w:lang w:val="en-GB" w:eastAsia="zh-CN"/>
              <w:rPrChange w:id="6624" w:author="Kevin Gu" w:date="2020-05-18T10:36:00Z">
                <w:rPr>
                  <w:rFonts w:hint="eastAsia"/>
                  <w:lang w:eastAsia="zh-CN"/>
                </w:rPr>
              </w:rPrChange>
            </w:rPr>
            <w:delText>。</w:delText>
          </w:r>
        </w:del>
      </w:ins>
    </w:p>
    <w:p w14:paraId="29C8FE83" w14:textId="4572666C" w:rsidR="00F71A70" w:rsidRPr="00876437" w:rsidDel="00497F57" w:rsidRDefault="00F71A70">
      <w:pPr>
        <w:ind w:left="709"/>
        <w:rPr>
          <w:ins w:id="6625" w:author="Julio Li" w:date="2020-05-13T18:13:00Z"/>
          <w:del w:id="6626" w:author="Kevin Gu" w:date="2020-06-19T10:22:00Z"/>
          <w:lang w:val="en-GB" w:eastAsia="zh-CN"/>
          <w:rPrChange w:id="6627" w:author="Kevin Gu" w:date="2020-05-18T10:36:00Z">
            <w:rPr>
              <w:ins w:id="6628" w:author="Julio Li" w:date="2020-05-13T18:13:00Z"/>
              <w:del w:id="6629" w:author="Kevin Gu" w:date="2020-06-19T10:22:00Z"/>
              <w:lang w:eastAsia="zh-CN"/>
            </w:rPr>
          </w:rPrChange>
        </w:rPr>
        <w:pPrChange w:id="6630" w:author="Kevin Gu" w:date="2020-05-18T10:48:00Z">
          <w:pPr/>
        </w:pPrChange>
      </w:pPr>
      <w:ins w:id="6631" w:author="Julio Li" w:date="2020-05-13T18:13:00Z">
        <w:del w:id="6632" w:author="Kevin Gu" w:date="2020-06-19T10:22:00Z">
          <w:r w:rsidRPr="00876437" w:rsidDel="00497F57">
            <w:rPr>
              <w:lang w:val="en-GB" w:eastAsia="zh-CN"/>
              <w:rPrChange w:id="6633" w:author="Kevin Gu" w:date="2020-05-18T10:36:00Z">
                <w:rPr>
                  <w:lang w:eastAsia="zh-CN"/>
                </w:rPr>
              </w:rPrChange>
            </w:rPr>
            <w:delText>b)</w:delText>
          </w:r>
        </w:del>
      </w:ins>
      <w:ins w:id="6634" w:author="Julio Li" w:date="2020-05-13T18:16:00Z">
        <w:del w:id="6635" w:author="Kevin Gu" w:date="2020-06-19T10:22:00Z">
          <w:r w:rsidR="00672C71" w:rsidRPr="00876437" w:rsidDel="00497F57">
            <w:rPr>
              <w:lang w:val="en-GB" w:eastAsia="zh-CN"/>
              <w:rPrChange w:id="6636" w:author="Kevin Gu" w:date="2020-05-18T10:36:00Z">
                <w:rPr>
                  <w:lang w:eastAsia="zh-CN"/>
                </w:rPr>
              </w:rPrChange>
            </w:rPr>
            <w:delText xml:space="preserve"> </w:delText>
          </w:r>
        </w:del>
      </w:ins>
      <w:ins w:id="6637" w:author="Julio Li" w:date="2020-05-13T18:13:00Z">
        <w:del w:id="6638" w:author="Kevin Gu" w:date="2020-06-19T10:22:00Z">
          <w:r w:rsidRPr="00876437" w:rsidDel="00497F57">
            <w:rPr>
              <w:lang w:val="en-GB" w:eastAsia="zh-CN"/>
              <w:rPrChange w:id="6639" w:author="Kevin Gu" w:date="2020-05-18T10:36:00Z">
                <w:rPr>
                  <w:lang w:eastAsia="zh-CN"/>
                </w:rPr>
              </w:rPrChange>
            </w:rPr>
            <w:delText>An employee background check report (Credit or bankruptcy Checks, Past Employment and Education) must also be conducted by an external appointed entity for sensitive position.</w:delText>
          </w:r>
        </w:del>
      </w:ins>
    </w:p>
    <w:p w14:paraId="1ED8AF60" w14:textId="5C9028DD" w:rsidR="00F71A70" w:rsidRPr="00876437" w:rsidDel="00497F57" w:rsidRDefault="00F71A70">
      <w:pPr>
        <w:ind w:left="709"/>
        <w:rPr>
          <w:ins w:id="6640" w:author="Julio Li" w:date="2020-05-13T18:13:00Z"/>
          <w:del w:id="6641" w:author="Kevin Gu" w:date="2020-06-19T10:22:00Z"/>
          <w:lang w:val="en-GB" w:eastAsia="zh-CN"/>
          <w:rPrChange w:id="6642" w:author="Kevin Gu" w:date="2020-05-18T10:36:00Z">
            <w:rPr>
              <w:ins w:id="6643" w:author="Julio Li" w:date="2020-05-13T18:13:00Z"/>
              <w:del w:id="6644" w:author="Kevin Gu" w:date="2020-06-19T10:22:00Z"/>
              <w:lang w:eastAsia="zh-CN"/>
            </w:rPr>
          </w:rPrChange>
        </w:rPr>
        <w:pPrChange w:id="6645" w:author="Kevin Gu" w:date="2020-05-18T10:48:00Z">
          <w:pPr/>
        </w:pPrChange>
      </w:pPr>
      <w:ins w:id="6646" w:author="Julio Li" w:date="2020-05-13T18:13:00Z">
        <w:del w:id="6647" w:author="Kevin Gu" w:date="2020-06-19T10:22:00Z">
          <w:r w:rsidRPr="00876437" w:rsidDel="00497F57">
            <w:rPr>
              <w:rFonts w:hint="eastAsia"/>
              <w:lang w:val="en-GB" w:eastAsia="zh-CN"/>
              <w:rPrChange w:id="6648" w:author="Kevin Gu" w:date="2020-05-18T10:36:00Z">
                <w:rPr>
                  <w:rFonts w:hint="eastAsia"/>
                  <w:lang w:eastAsia="zh-CN"/>
                </w:rPr>
              </w:rPrChange>
            </w:rPr>
            <w:delText>对于敏感职位的员工，必须由制定的第三方进行背景调查（信用或者破产调查，过去雇主以及教育的调查）</w:delText>
          </w:r>
        </w:del>
      </w:ins>
    </w:p>
    <w:p w14:paraId="3B9AF297" w14:textId="189C621B" w:rsidR="00F71A70" w:rsidRPr="00876437" w:rsidDel="00497F57" w:rsidRDefault="00F71A70">
      <w:pPr>
        <w:ind w:left="709"/>
        <w:rPr>
          <w:ins w:id="6649" w:author="Julio Li" w:date="2020-05-13T18:13:00Z"/>
          <w:del w:id="6650" w:author="Kevin Gu" w:date="2020-06-19T10:21:00Z"/>
          <w:lang w:val="en-GB" w:eastAsia="zh-CN"/>
          <w:rPrChange w:id="6651" w:author="Kevin Gu" w:date="2020-05-18T10:36:00Z">
            <w:rPr>
              <w:ins w:id="6652" w:author="Julio Li" w:date="2020-05-13T18:13:00Z"/>
              <w:del w:id="6653" w:author="Kevin Gu" w:date="2020-06-19T10:21:00Z"/>
              <w:lang w:eastAsia="zh-CN"/>
            </w:rPr>
          </w:rPrChange>
        </w:rPr>
        <w:pPrChange w:id="6654" w:author="Kevin Gu" w:date="2020-06-19T10:21:00Z">
          <w:pPr/>
        </w:pPrChange>
      </w:pPr>
      <w:ins w:id="6655" w:author="Julio Li" w:date="2020-05-13T18:13:00Z">
        <w:del w:id="6656" w:author="Kevin Gu" w:date="2020-06-19T10:21:00Z">
          <w:r w:rsidRPr="00876437" w:rsidDel="00497F57">
            <w:rPr>
              <w:lang w:val="en-GB" w:eastAsia="zh-CN"/>
              <w:rPrChange w:id="6657" w:author="Kevin Gu" w:date="2020-05-18T10:36:00Z">
                <w:rPr>
                  <w:lang w:eastAsia="zh-CN"/>
                </w:rPr>
              </w:rPrChange>
            </w:rPr>
            <w:delText>c)</w:delText>
          </w:r>
        </w:del>
      </w:ins>
      <w:ins w:id="6658" w:author="Julio Li" w:date="2020-05-13T18:16:00Z">
        <w:del w:id="6659" w:author="Kevin Gu" w:date="2020-06-19T10:21:00Z">
          <w:r w:rsidR="00672C71" w:rsidRPr="00876437" w:rsidDel="00497F57">
            <w:rPr>
              <w:lang w:val="en-GB" w:eastAsia="zh-CN"/>
              <w:rPrChange w:id="6660" w:author="Kevin Gu" w:date="2020-05-18T10:36:00Z">
                <w:rPr>
                  <w:lang w:eastAsia="zh-CN"/>
                </w:rPr>
              </w:rPrChange>
            </w:rPr>
            <w:delText xml:space="preserve"> </w:delText>
          </w:r>
        </w:del>
      </w:ins>
      <w:ins w:id="6661" w:author="Julio Li" w:date="2020-05-13T18:13:00Z">
        <w:del w:id="6662" w:author="Kevin Gu" w:date="2020-06-19T10:21:00Z">
          <w:r w:rsidRPr="00876437" w:rsidDel="00497F57">
            <w:rPr>
              <w:lang w:val="en-GB" w:eastAsia="zh-CN"/>
              <w:rPrChange w:id="6663" w:author="Kevin Gu" w:date="2020-05-18T10:36:00Z">
                <w:rPr>
                  <w:lang w:eastAsia="zh-CN"/>
                </w:rPr>
              </w:rPrChange>
            </w:rPr>
            <w:delText>A document to observe all control and security regulations and maintain confidentiality and</w:delText>
          </w:r>
        </w:del>
      </w:ins>
      <w:ins w:id="6664" w:author="Julio Li" w:date="2020-05-13T18:14:00Z">
        <w:del w:id="6665" w:author="Kevin Gu" w:date="2020-06-19T10:21:00Z">
          <w:r w:rsidRPr="00876437" w:rsidDel="00497F57">
            <w:rPr>
              <w:lang w:val="en-GB" w:eastAsia="zh-CN"/>
              <w:rPrChange w:id="6666" w:author="Kevin Gu" w:date="2020-05-18T10:36:00Z">
                <w:rPr>
                  <w:lang w:eastAsia="zh-CN"/>
                </w:rPr>
              </w:rPrChange>
            </w:rPr>
            <w:delText xml:space="preserve"> </w:delText>
          </w:r>
        </w:del>
      </w:ins>
      <w:ins w:id="6667" w:author="Julio Li" w:date="2020-05-13T18:13:00Z">
        <w:del w:id="6668" w:author="Kevin Gu" w:date="2020-06-19T10:21:00Z">
          <w:r w:rsidRPr="00876437" w:rsidDel="00497F57">
            <w:rPr>
              <w:lang w:val="en-GB" w:eastAsia="zh-CN"/>
              <w:rPrChange w:id="6669" w:author="Kevin Gu" w:date="2020-05-18T10:36:00Z">
                <w:rPr>
                  <w:lang w:eastAsia="zh-CN"/>
                </w:rPr>
              </w:rPrChange>
            </w:rPr>
            <w:delText>a data protection declaration "Secrecy Agreement</w:delText>
          </w:r>
        </w:del>
        <w:del w:id="6670" w:author="Kevin Gu" w:date="2020-05-18T10:48:00Z">
          <w:r w:rsidRPr="00876437" w:rsidDel="00C57972">
            <w:rPr>
              <w:lang w:val="en-GB" w:eastAsia="zh-CN"/>
              <w:rPrChange w:id="6671" w:author="Kevin Gu" w:date="2020-05-18T10:36:00Z">
                <w:rPr>
                  <w:lang w:eastAsia="zh-CN"/>
                </w:rPr>
              </w:rPrChange>
            </w:rPr>
            <w:delText>"  and</w:delText>
          </w:r>
        </w:del>
        <w:del w:id="6672" w:author="Kevin Gu" w:date="2020-06-19T10:21:00Z">
          <w:r w:rsidRPr="00876437" w:rsidDel="00497F57">
            <w:rPr>
              <w:lang w:val="en-GB" w:eastAsia="zh-CN"/>
              <w:rPrChange w:id="6673" w:author="Kevin Gu" w:date="2020-05-18T10:36:00Z">
                <w:rPr>
                  <w:lang w:eastAsia="zh-CN"/>
                </w:rPr>
              </w:rPrChange>
            </w:rPr>
            <w:delText>/or “Code of Ethics” is to be signed by each new employee.</w:delText>
          </w:r>
        </w:del>
      </w:ins>
    </w:p>
    <w:p w14:paraId="7C72BB92" w14:textId="7704B0B0" w:rsidR="00F71A70" w:rsidRPr="00876437" w:rsidDel="00497F57" w:rsidRDefault="00F71A70">
      <w:pPr>
        <w:ind w:left="709"/>
        <w:rPr>
          <w:ins w:id="6674" w:author="Julio Li" w:date="2020-05-13T18:13:00Z"/>
          <w:del w:id="6675" w:author="Kevin Gu" w:date="2020-06-19T10:21:00Z"/>
          <w:lang w:val="en-GB" w:eastAsia="zh-CN"/>
          <w:rPrChange w:id="6676" w:author="Kevin Gu" w:date="2020-05-18T10:36:00Z">
            <w:rPr>
              <w:ins w:id="6677" w:author="Julio Li" w:date="2020-05-13T18:13:00Z"/>
              <w:del w:id="6678" w:author="Kevin Gu" w:date="2020-06-19T10:21:00Z"/>
              <w:lang w:eastAsia="zh-CN"/>
            </w:rPr>
          </w:rPrChange>
        </w:rPr>
        <w:pPrChange w:id="6679" w:author="Kevin Gu" w:date="2020-06-19T10:21:00Z">
          <w:pPr/>
        </w:pPrChange>
      </w:pPr>
      <w:ins w:id="6680" w:author="Julio Li" w:date="2020-05-13T18:13:00Z">
        <w:del w:id="6681" w:author="Kevin Gu" w:date="2020-06-19T10:21:00Z">
          <w:r w:rsidRPr="00876437" w:rsidDel="00497F57">
            <w:rPr>
              <w:rFonts w:hint="eastAsia"/>
              <w:lang w:val="en-GB" w:eastAsia="zh-CN"/>
              <w:rPrChange w:id="6682" w:author="Kevin Gu" w:date="2020-05-18T10:36:00Z">
                <w:rPr>
                  <w:rFonts w:hint="eastAsia"/>
                  <w:lang w:eastAsia="zh-CN"/>
                </w:rPr>
              </w:rPrChange>
            </w:rPr>
            <w:delText>每位员工都必须签订</w:delText>
          </w:r>
          <w:r w:rsidRPr="00876437" w:rsidDel="00497F57">
            <w:rPr>
              <w:lang w:val="en-GB" w:eastAsia="zh-CN"/>
              <w:rPrChange w:id="6683" w:author="Kevin Gu" w:date="2020-05-18T10:36:00Z">
                <w:rPr>
                  <w:lang w:eastAsia="zh-CN"/>
                </w:rPr>
              </w:rPrChange>
            </w:rPr>
            <w:delText>“</w:delText>
          </w:r>
          <w:r w:rsidRPr="00876437" w:rsidDel="00497F57">
            <w:rPr>
              <w:rFonts w:hint="eastAsia"/>
              <w:lang w:val="en-GB" w:eastAsia="zh-CN"/>
              <w:rPrChange w:id="6684" w:author="Kevin Gu" w:date="2020-05-18T10:36:00Z">
                <w:rPr>
                  <w:rFonts w:hint="eastAsia"/>
                  <w:lang w:eastAsia="zh-CN"/>
                </w:rPr>
              </w:rPrChange>
            </w:rPr>
            <w:delText>保密协议</w:delText>
          </w:r>
          <w:r w:rsidRPr="00876437" w:rsidDel="00497F57">
            <w:rPr>
              <w:lang w:val="en-GB" w:eastAsia="zh-CN"/>
              <w:rPrChange w:id="6685" w:author="Kevin Gu" w:date="2020-05-18T10:36:00Z">
                <w:rPr>
                  <w:lang w:eastAsia="zh-CN"/>
                </w:rPr>
              </w:rPrChange>
            </w:rPr>
            <w:delText>”</w:delText>
          </w:r>
          <w:r w:rsidRPr="00876437" w:rsidDel="00497F57">
            <w:rPr>
              <w:rFonts w:hint="eastAsia"/>
              <w:lang w:val="en-GB" w:eastAsia="zh-CN"/>
              <w:rPrChange w:id="6686" w:author="Kevin Gu" w:date="2020-05-18T10:36:00Z">
                <w:rPr>
                  <w:rFonts w:hint="eastAsia"/>
                  <w:lang w:eastAsia="zh-CN"/>
                </w:rPr>
              </w:rPrChange>
            </w:rPr>
            <w:delText>。保密协议的内容包括控制和安全规章以及机密性的维护和数据的保护。</w:delText>
          </w:r>
        </w:del>
      </w:ins>
    </w:p>
    <w:p w14:paraId="5892D363" w14:textId="478B96A4" w:rsidR="00F71A70" w:rsidRPr="00876437" w:rsidDel="00497F57" w:rsidRDefault="00F71A70">
      <w:pPr>
        <w:ind w:left="709"/>
        <w:rPr>
          <w:ins w:id="6687" w:author="Julio Li" w:date="2020-05-13T18:13:00Z"/>
          <w:del w:id="6688" w:author="Kevin Gu" w:date="2020-06-19T10:22:00Z"/>
          <w:lang w:val="en-GB" w:eastAsia="zh-CN"/>
          <w:rPrChange w:id="6689" w:author="Kevin Gu" w:date="2020-05-18T10:36:00Z">
            <w:rPr>
              <w:ins w:id="6690" w:author="Julio Li" w:date="2020-05-13T18:13:00Z"/>
              <w:del w:id="6691" w:author="Kevin Gu" w:date="2020-06-19T10:22:00Z"/>
              <w:lang w:eastAsia="zh-CN"/>
            </w:rPr>
          </w:rPrChange>
        </w:rPr>
        <w:pPrChange w:id="6692" w:author="Kevin Gu" w:date="2020-05-18T10:48:00Z">
          <w:pPr/>
        </w:pPrChange>
      </w:pPr>
      <w:ins w:id="6693" w:author="Julio Li" w:date="2020-05-13T18:13:00Z">
        <w:del w:id="6694" w:author="Kevin Gu" w:date="2020-06-19T10:21:00Z">
          <w:r w:rsidRPr="00876437" w:rsidDel="00497F57">
            <w:rPr>
              <w:lang w:val="en-GB" w:eastAsia="zh-CN"/>
              <w:rPrChange w:id="6695" w:author="Kevin Gu" w:date="2020-05-18T10:36:00Z">
                <w:rPr>
                  <w:lang w:eastAsia="zh-CN"/>
                </w:rPr>
              </w:rPrChange>
            </w:rPr>
            <w:delText>d</w:delText>
          </w:r>
        </w:del>
        <w:del w:id="6696" w:author="Kevin Gu" w:date="2020-06-19T10:22:00Z">
          <w:r w:rsidRPr="00876437" w:rsidDel="00497F57">
            <w:rPr>
              <w:lang w:val="en-GB" w:eastAsia="zh-CN"/>
              <w:rPrChange w:id="6697" w:author="Kevin Gu" w:date="2020-05-18T10:36:00Z">
                <w:rPr>
                  <w:lang w:eastAsia="zh-CN"/>
                </w:rPr>
              </w:rPrChange>
            </w:rPr>
            <w:delText>)</w:delText>
          </w:r>
        </w:del>
      </w:ins>
      <w:ins w:id="6698" w:author="Julio Li" w:date="2020-05-13T18:16:00Z">
        <w:del w:id="6699" w:author="Kevin Gu" w:date="2020-06-19T10:22:00Z">
          <w:r w:rsidR="00672C71" w:rsidRPr="00876437" w:rsidDel="00497F57">
            <w:rPr>
              <w:lang w:val="en-GB" w:eastAsia="zh-CN"/>
              <w:rPrChange w:id="6700" w:author="Kevin Gu" w:date="2020-05-18T10:36:00Z">
                <w:rPr>
                  <w:lang w:eastAsia="zh-CN"/>
                </w:rPr>
              </w:rPrChange>
            </w:rPr>
            <w:delText xml:space="preserve"> </w:delText>
          </w:r>
        </w:del>
      </w:ins>
      <w:ins w:id="6701" w:author="Julio Li" w:date="2020-05-13T18:13:00Z">
        <w:del w:id="6702" w:author="Kevin Gu" w:date="2020-06-19T10:22:00Z">
          <w:r w:rsidRPr="00876437" w:rsidDel="00497F57">
            <w:rPr>
              <w:lang w:val="en-GB" w:eastAsia="zh-CN"/>
              <w:rPrChange w:id="6703" w:author="Kevin Gu" w:date="2020-05-18T10:36:00Z">
                <w:rPr>
                  <w:lang w:eastAsia="zh-CN"/>
                </w:rPr>
              </w:rPrChange>
            </w:rPr>
            <w:delText>Notify GSMA and Banking or any other relevant authorities (if required) immediately of any personnel changes that directly affect the security of GSM’s products and bank cards or other Security Branded Cards.</w:delText>
          </w:r>
        </w:del>
      </w:ins>
    </w:p>
    <w:p w14:paraId="5FCF6180" w14:textId="0A1643C1" w:rsidR="00F71A70" w:rsidRPr="00876437" w:rsidDel="00497F57" w:rsidRDefault="00F71A70">
      <w:pPr>
        <w:ind w:left="709"/>
        <w:rPr>
          <w:ins w:id="6704" w:author="Julio Li" w:date="2020-05-13T18:13:00Z"/>
          <w:del w:id="6705" w:author="Kevin Gu" w:date="2020-06-19T10:22:00Z"/>
          <w:lang w:val="en-GB" w:eastAsia="zh-CN"/>
          <w:rPrChange w:id="6706" w:author="Kevin Gu" w:date="2020-05-18T10:36:00Z">
            <w:rPr>
              <w:ins w:id="6707" w:author="Julio Li" w:date="2020-05-13T18:13:00Z"/>
              <w:del w:id="6708" w:author="Kevin Gu" w:date="2020-06-19T10:22:00Z"/>
              <w:lang w:eastAsia="zh-CN"/>
            </w:rPr>
          </w:rPrChange>
        </w:rPr>
        <w:pPrChange w:id="6709" w:author="Kevin Gu" w:date="2020-05-18T10:48:00Z">
          <w:pPr>
            <w:pStyle w:val="Title2"/>
          </w:pPr>
        </w:pPrChange>
      </w:pPr>
      <w:ins w:id="6710" w:author="Julio Li" w:date="2020-05-13T18:13:00Z">
        <w:del w:id="6711" w:author="Kevin Gu" w:date="2020-06-19T10:22:00Z">
          <w:r w:rsidRPr="00876437" w:rsidDel="00497F57">
            <w:rPr>
              <w:rFonts w:hint="eastAsia"/>
              <w:lang w:val="en-GB" w:eastAsia="zh-CN"/>
              <w:rPrChange w:id="6712" w:author="Kevin Gu" w:date="2020-05-18T10:36:00Z">
                <w:rPr>
                  <w:rFonts w:hint="eastAsia"/>
                  <w:b w:val="0"/>
                  <w:bCs w:val="0"/>
                  <w:lang w:eastAsia="zh-CN"/>
                </w:rPr>
              </w:rPrChange>
            </w:rPr>
            <w:delText>若人员的变动对</w:delText>
          </w:r>
          <w:r w:rsidRPr="00876437" w:rsidDel="00497F57">
            <w:rPr>
              <w:lang w:val="en-GB" w:eastAsia="zh-CN"/>
              <w:rPrChange w:id="6713" w:author="Kevin Gu" w:date="2020-05-18T10:36:00Z">
                <w:rPr>
                  <w:b w:val="0"/>
                  <w:bCs w:val="0"/>
                  <w:lang w:eastAsia="zh-CN"/>
                </w:rPr>
              </w:rPrChange>
            </w:rPr>
            <w:delText>GSM</w:delText>
          </w:r>
          <w:r w:rsidRPr="00876437" w:rsidDel="00497F57">
            <w:rPr>
              <w:rFonts w:hint="eastAsia"/>
              <w:lang w:val="en-GB" w:eastAsia="zh-CN"/>
              <w:rPrChange w:id="6714" w:author="Kevin Gu" w:date="2020-05-18T10:36:00Z">
                <w:rPr>
                  <w:rFonts w:hint="eastAsia"/>
                  <w:b w:val="0"/>
                  <w:bCs w:val="0"/>
                  <w:lang w:eastAsia="zh-CN"/>
                </w:rPr>
              </w:rPrChange>
            </w:rPr>
            <w:delText>卡和银行及其他有安全标示的产品有直接的影响，应该立即通知</w:delText>
          </w:r>
          <w:r w:rsidRPr="00876437" w:rsidDel="00497F57">
            <w:rPr>
              <w:lang w:val="en-GB" w:eastAsia="zh-CN"/>
              <w:rPrChange w:id="6715" w:author="Kevin Gu" w:date="2020-05-18T10:36:00Z">
                <w:rPr>
                  <w:b w:val="0"/>
                  <w:bCs w:val="0"/>
                  <w:lang w:eastAsia="zh-CN"/>
                </w:rPr>
              </w:rPrChange>
            </w:rPr>
            <w:delText>GSMA</w:delText>
          </w:r>
          <w:r w:rsidRPr="00876437" w:rsidDel="00497F57">
            <w:rPr>
              <w:rFonts w:hint="eastAsia"/>
              <w:lang w:val="en-GB" w:eastAsia="zh-CN"/>
              <w:rPrChange w:id="6716" w:author="Kevin Gu" w:date="2020-05-18T10:36:00Z">
                <w:rPr>
                  <w:rFonts w:hint="eastAsia"/>
                  <w:b w:val="0"/>
                  <w:bCs w:val="0"/>
                  <w:lang w:eastAsia="zh-CN"/>
                </w:rPr>
              </w:rPrChange>
            </w:rPr>
            <w:delText>和银行以及相关的组织</w:delText>
          </w:r>
        </w:del>
      </w:ins>
      <w:ins w:id="6717" w:author="Julio Li" w:date="2020-05-13T18:14:00Z">
        <w:del w:id="6718" w:author="Kevin Gu" w:date="2020-06-19T10:22:00Z">
          <w:r w:rsidRPr="00876437" w:rsidDel="00497F57">
            <w:rPr>
              <w:rFonts w:hint="eastAsia"/>
              <w:lang w:val="en-GB" w:eastAsia="zh-CN"/>
              <w:rPrChange w:id="6719" w:author="Kevin Gu" w:date="2020-05-18T10:36:00Z">
                <w:rPr>
                  <w:rFonts w:hint="eastAsia"/>
                  <w:b w:val="0"/>
                  <w:bCs w:val="0"/>
                  <w:lang w:eastAsia="zh-CN"/>
                </w:rPr>
              </w:rPrChange>
            </w:rPr>
            <w:delText>。</w:delText>
          </w:r>
        </w:del>
      </w:ins>
    </w:p>
    <w:p w14:paraId="000ED750" w14:textId="2494A9CC" w:rsidR="009644EF" w:rsidRPr="00876437" w:rsidRDefault="009644EF" w:rsidP="009644EF">
      <w:pPr>
        <w:rPr>
          <w:ins w:id="6720" w:author="Julio Li" w:date="2020-05-13T18:31:00Z"/>
          <w:lang w:val="en-GB" w:eastAsia="zh-CN"/>
          <w:rPrChange w:id="6721" w:author="Kevin Gu" w:date="2020-05-18T10:36:00Z">
            <w:rPr>
              <w:ins w:id="6722" w:author="Julio Li" w:date="2020-05-13T18:31:00Z"/>
              <w:lang w:eastAsia="zh-CN"/>
            </w:rPr>
          </w:rPrChange>
        </w:rPr>
      </w:pPr>
      <w:ins w:id="6723" w:author="Julio Li" w:date="2020-05-13T18:31:00Z">
        <w:r w:rsidRPr="00876437">
          <w:rPr>
            <w:lang w:val="en-GB" w:eastAsia="zh-CN"/>
            <w:rPrChange w:id="6724" w:author="Kevin Gu" w:date="2020-05-18T10:36:00Z">
              <w:rPr>
                <w:lang w:eastAsia="zh-CN"/>
              </w:rPr>
            </w:rPrChange>
          </w:rPr>
          <w:t xml:space="preserve">Recourse to temporary personnel is prohibited on the development premises. </w:t>
        </w:r>
        <w:del w:id="6725" w:author="Kevin Gu" w:date="2020-05-18T10:49:00Z">
          <w:r w:rsidRPr="00876437" w:rsidDel="00C57972">
            <w:rPr>
              <w:lang w:val="en-GB" w:eastAsia="zh-CN"/>
              <w:rPrChange w:id="6726" w:author="Kevin Gu" w:date="2020-05-18T10:36:00Z">
                <w:rPr>
                  <w:lang w:eastAsia="zh-CN"/>
                </w:rPr>
              </w:rPrChange>
            </w:rPr>
            <w:delText xml:space="preserve"> </w:delText>
          </w:r>
        </w:del>
        <w:r w:rsidRPr="00876437">
          <w:rPr>
            <w:lang w:val="en-GB" w:eastAsia="zh-CN"/>
            <w:rPrChange w:id="6727" w:author="Kevin Gu" w:date="2020-05-18T10:36:00Z">
              <w:rPr>
                <w:lang w:eastAsia="zh-CN"/>
              </w:rPr>
            </w:rPrChange>
          </w:rPr>
          <w:t>It is tolerated for office jobs if the information processed there, or passing through it, is not confidential; the same applies during production.</w:t>
        </w:r>
      </w:ins>
    </w:p>
    <w:p w14:paraId="5466CDC9" w14:textId="10FEB449" w:rsidR="009644EF" w:rsidRPr="00876437" w:rsidRDefault="009644EF" w:rsidP="009644EF">
      <w:pPr>
        <w:rPr>
          <w:ins w:id="6728" w:author="Julio Li" w:date="2020-05-13T18:31:00Z"/>
          <w:lang w:val="en-GB" w:eastAsia="zh-CN"/>
          <w:rPrChange w:id="6729" w:author="Kevin Gu" w:date="2020-05-18T10:36:00Z">
            <w:rPr>
              <w:ins w:id="6730" w:author="Julio Li" w:date="2020-05-13T18:31:00Z"/>
              <w:lang w:eastAsia="zh-CN"/>
            </w:rPr>
          </w:rPrChange>
        </w:rPr>
      </w:pPr>
      <w:ins w:id="6731" w:author="Julio Li" w:date="2020-05-13T18:31:00Z">
        <w:r w:rsidRPr="00876437">
          <w:rPr>
            <w:rFonts w:hint="eastAsia"/>
            <w:lang w:val="en-GB" w:eastAsia="zh-CN"/>
            <w:rPrChange w:id="6732" w:author="Kevin Gu" w:date="2020-05-18T10:36:00Z">
              <w:rPr>
                <w:rFonts w:hint="eastAsia"/>
                <w:lang w:eastAsia="zh-CN"/>
              </w:rPr>
            </w:rPrChange>
          </w:rPr>
          <w:t>在发展的前提下，依赖临时员工的行为时被严格禁止的。在信息已经处理并且不是机密的情况下，办公室的工作和后勤部的工作是可以允许让临时工操作的。</w:t>
        </w:r>
      </w:ins>
    </w:p>
    <w:p w14:paraId="06F17AEE" w14:textId="7642BC44" w:rsidR="009644EF" w:rsidRPr="00876437" w:rsidRDefault="009644EF" w:rsidP="009644EF">
      <w:pPr>
        <w:rPr>
          <w:ins w:id="6733" w:author="Julio Li" w:date="2020-05-13T18:31:00Z"/>
          <w:lang w:val="en-GB" w:eastAsia="zh-CN"/>
          <w:rPrChange w:id="6734" w:author="Kevin Gu" w:date="2020-05-18T10:36:00Z">
            <w:rPr>
              <w:ins w:id="6735" w:author="Julio Li" w:date="2020-05-13T18:31:00Z"/>
              <w:lang w:eastAsia="zh-CN"/>
            </w:rPr>
          </w:rPrChange>
        </w:rPr>
      </w:pPr>
      <w:ins w:id="6736" w:author="Julio Li" w:date="2020-05-13T18:31:00Z">
        <w:r w:rsidRPr="00876437">
          <w:rPr>
            <w:lang w:val="en-GB" w:eastAsia="zh-CN"/>
            <w:rPrChange w:id="6737" w:author="Kevin Gu" w:date="2020-05-18T10:36:00Z">
              <w:rPr>
                <w:lang w:eastAsia="zh-CN"/>
              </w:rPr>
            </w:rPrChange>
          </w:rPr>
          <w:t>Any temporary personnel used in Sensitive areas will require the same background checks as Permanent Staff</w:t>
        </w:r>
      </w:ins>
      <w:ins w:id="6738" w:author="Kevin Gu" w:date="2020-05-18T10:49:00Z">
        <w:r w:rsidR="00C57972">
          <w:rPr>
            <w:lang w:val="en-GB" w:eastAsia="zh-CN"/>
          </w:rPr>
          <w:t xml:space="preserve"> </w:t>
        </w:r>
      </w:ins>
      <w:ins w:id="6739" w:author="Julio Li" w:date="2020-05-13T18:31:00Z">
        <w:r w:rsidRPr="00876437">
          <w:rPr>
            <w:lang w:val="en-GB" w:eastAsia="zh-CN"/>
            <w:rPrChange w:id="6740" w:author="Kevin Gu" w:date="2020-05-18T10:36:00Z">
              <w:rPr>
                <w:lang w:eastAsia="zh-CN"/>
              </w:rPr>
            </w:rPrChange>
          </w:rPr>
          <w:t>Temporary personnel are monitored and managed by the personnel department.</w:t>
        </w:r>
      </w:ins>
    </w:p>
    <w:p w14:paraId="03930C7E" w14:textId="48B98A62" w:rsidR="00D137D2" w:rsidRPr="00876437" w:rsidDel="00F71A70" w:rsidRDefault="009644EF">
      <w:pPr>
        <w:rPr>
          <w:del w:id="6741" w:author="Julio Li" w:date="2020-05-13T18:10:00Z"/>
          <w:lang w:val="en-GB" w:eastAsia="zh-CN"/>
          <w:rPrChange w:id="6742" w:author="Kevin Gu" w:date="2020-05-18T10:36:00Z">
            <w:rPr>
              <w:del w:id="6743" w:author="Julio Li" w:date="2020-05-13T18:10:00Z"/>
              <w:lang w:eastAsia="zh-CN"/>
            </w:rPr>
          </w:rPrChange>
        </w:rPr>
        <w:pPrChange w:id="6744" w:author="Julio Li" w:date="2020-05-13T18:11:00Z">
          <w:pPr>
            <w:pStyle w:val="Title2"/>
          </w:pPr>
        </w:pPrChange>
      </w:pPr>
      <w:ins w:id="6745" w:author="Julio Li" w:date="2020-05-13T18:31:00Z">
        <w:r w:rsidRPr="00876437">
          <w:rPr>
            <w:rFonts w:hint="eastAsia"/>
            <w:lang w:val="en-GB" w:eastAsia="zh-CN"/>
            <w:rPrChange w:id="6746" w:author="Kevin Gu" w:date="2020-05-18T10:36:00Z">
              <w:rPr>
                <w:rFonts w:hint="eastAsia"/>
                <w:b w:val="0"/>
                <w:bCs w:val="0"/>
                <w:lang w:eastAsia="zh-CN"/>
              </w:rPr>
            </w:rPrChange>
          </w:rPr>
          <w:t>任何临时工，若涉及到机密区域则必须与正式员工一样，进行背景调查。临时员工的行为受到人事部的监控和管理。</w:t>
        </w:r>
      </w:ins>
      <w:del w:id="6747" w:author="Julio Li" w:date="2020-05-13T18:10:00Z">
        <w:r w:rsidR="00013F6B" w:rsidRPr="00876437" w:rsidDel="00F71A70">
          <w:rPr>
            <w:rFonts w:hint="eastAsia"/>
            <w:lang w:val="en-GB" w:eastAsia="zh-CN"/>
            <w:rPrChange w:id="6748" w:author="Kevin Gu" w:date="2020-05-18T10:36:00Z">
              <w:rPr>
                <w:rFonts w:hint="eastAsia"/>
                <w:b w:val="0"/>
                <w:bCs w:val="0"/>
                <w:lang w:eastAsia="zh-CN"/>
              </w:rPr>
            </w:rPrChange>
          </w:rPr>
          <w:delText>综合</w:delText>
        </w:r>
        <w:r w:rsidR="00B23D72" w:rsidRPr="00876437" w:rsidDel="00F71A70">
          <w:rPr>
            <w:rFonts w:hint="eastAsia"/>
            <w:lang w:val="en-GB" w:eastAsia="zh-CN"/>
            <w:rPrChange w:id="6749" w:author="Kevin Gu" w:date="2020-05-18T10:36:00Z">
              <w:rPr>
                <w:rFonts w:hint="eastAsia"/>
                <w:b w:val="0"/>
                <w:bCs w:val="0"/>
                <w:lang w:eastAsia="zh-CN"/>
              </w:rPr>
            </w:rPrChange>
          </w:rPr>
          <w:delText>办</w:delText>
        </w:r>
        <w:r w:rsidR="00D137D2" w:rsidRPr="00876437" w:rsidDel="00F71A70">
          <w:rPr>
            <w:rFonts w:hint="eastAsia"/>
            <w:lang w:val="en-GB" w:eastAsia="zh-CN"/>
            <w:rPrChange w:id="6750" w:author="Kevin Gu" w:date="2020-05-18T10:36:00Z">
              <w:rPr>
                <w:rFonts w:hint="eastAsia"/>
                <w:b w:val="0"/>
                <w:bCs w:val="0"/>
                <w:lang w:eastAsia="zh-CN"/>
              </w:rPr>
            </w:rPrChange>
          </w:rPr>
          <w:delText>负责筛选被录用的候选人，对候选人进行安全调查，包括教育背景、工作经历、犯罪记录、信用状况等</w:delText>
        </w:r>
        <w:r w:rsidR="00802C45" w:rsidRPr="00876437" w:rsidDel="00F71A70">
          <w:rPr>
            <w:rFonts w:hint="eastAsia"/>
            <w:lang w:val="en-GB" w:eastAsia="zh-CN"/>
            <w:rPrChange w:id="6751" w:author="Kevin Gu" w:date="2020-05-18T10:36:00Z">
              <w:rPr>
                <w:rFonts w:hint="eastAsia"/>
                <w:b w:val="0"/>
                <w:bCs w:val="0"/>
                <w:lang w:eastAsia="zh-CN"/>
              </w:rPr>
            </w:rPrChange>
          </w:rPr>
          <w:delText>。</w:delText>
        </w:r>
        <w:r w:rsidR="00D137D2" w:rsidRPr="00876437" w:rsidDel="00F71A70">
          <w:rPr>
            <w:rFonts w:hint="eastAsia"/>
            <w:lang w:val="en-GB" w:eastAsia="zh-CN"/>
            <w:rPrChange w:id="6752" w:author="Kevin Gu" w:date="2020-05-18T10:36:00Z">
              <w:rPr>
                <w:rFonts w:hint="eastAsia"/>
                <w:b w:val="0"/>
                <w:bCs w:val="0"/>
                <w:lang w:eastAsia="zh-CN"/>
              </w:rPr>
            </w:rPrChange>
          </w:rPr>
          <w:delText>同样的程序也适用于承包商和第三方。</w:delText>
        </w:r>
      </w:del>
    </w:p>
    <w:p w14:paraId="3B52F90B" w14:textId="3D39B4D0" w:rsidR="00B75821" w:rsidRPr="00876437" w:rsidDel="00F71A70" w:rsidRDefault="00B75821">
      <w:pPr>
        <w:rPr>
          <w:del w:id="6753" w:author="Julio Li" w:date="2020-05-13T18:10:00Z"/>
          <w:lang w:val="en-GB" w:eastAsia="zh-CN"/>
          <w:rPrChange w:id="6754" w:author="Kevin Gu" w:date="2020-05-18T10:36:00Z">
            <w:rPr>
              <w:del w:id="6755" w:author="Julio Li" w:date="2020-05-13T18:10:00Z"/>
              <w:lang w:eastAsia="zh-CN"/>
            </w:rPr>
          </w:rPrChange>
        </w:rPr>
        <w:pPrChange w:id="6756" w:author="Julio Li" w:date="2020-05-13T18:11:00Z">
          <w:pPr>
            <w:pStyle w:val="Title2"/>
          </w:pPr>
        </w:pPrChange>
      </w:pPr>
      <w:del w:id="6757" w:author="Julio Li" w:date="2020-05-13T18:10:00Z">
        <w:r w:rsidRPr="00876437" w:rsidDel="00F71A70">
          <w:rPr>
            <w:lang w:val="en-GB" w:eastAsia="zh-CN"/>
            <w:rPrChange w:id="6758" w:author="Kevin Gu" w:date="2020-05-18T10:36:00Z">
              <w:rPr>
                <w:b w:val="0"/>
                <w:bCs w:val="0"/>
                <w:lang w:eastAsia="zh-CN"/>
              </w:rPr>
            </w:rPrChange>
          </w:rPr>
          <w:delText xml:space="preserve">The </w:delText>
        </w:r>
        <w:r w:rsidR="00B40AE6" w:rsidRPr="00876437" w:rsidDel="00F71A70">
          <w:rPr>
            <w:lang w:val="en-GB" w:eastAsia="zh-CN"/>
            <w:rPrChange w:id="6759" w:author="Kevin Gu" w:date="2020-05-18T10:36:00Z">
              <w:rPr>
                <w:b w:val="0"/>
                <w:bCs w:val="0"/>
                <w:lang w:eastAsia="zh-CN"/>
              </w:rPr>
            </w:rPrChange>
          </w:rPr>
          <w:delText>HR</w:delText>
        </w:r>
        <w:r w:rsidRPr="00876437" w:rsidDel="00F71A70">
          <w:rPr>
            <w:lang w:val="en-GB" w:eastAsia="zh-CN"/>
            <w:rPrChange w:id="6760" w:author="Kevin Gu" w:date="2020-05-18T10:36:00Z">
              <w:rPr>
                <w:b w:val="0"/>
                <w:bCs w:val="0"/>
                <w:lang w:eastAsia="zh-CN"/>
              </w:rPr>
            </w:rPrChange>
          </w:rPr>
          <w:delText xml:space="preserve"> department shall formulate the background file for all the employees of the </w:delText>
        </w:r>
        <w:r w:rsidR="00102ADE" w:rsidRPr="00876437" w:rsidDel="00F71A70">
          <w:rPr>
            <w:lang w:val="en-GB" w:eastAsia="zh-CN"/>
            <w:rPrChange w:id="6761" w:author="Kevin Gu" w:date="2020-05-18T10:36:00Z">
              <w:rPr>
                <w:b w:val="0"/>
                <w:bCs w:val="0"/>
                <w:lang w:eastAsia="zh-CN"/>
              </w:rPr>
            </w:rPrChange>
          </w:rPr>
          <w:delText>company and</w:delText>
        </w:r>
        <w:r w:rsidRPr="00876437" w:rsidDel="00F71A70">
          <w:rPr>
            <w:lang w:val="en-GB" w:eastAsia="zh-CN"/>
            <w:rPrChange w:id="6762" w:author="Kevin Gu" w:date="2020-05-18T10:36:00Z">
              <w:rPr>
                <w:b w:val="0"/>
                <w:bCs w:val="0"/>
                <w:lang w:eastAsia="zh-CN"/>
              </w:rPr>
            </w:rPrChange>
          </w:rPr>
          <w:delText xml:space="preserve"> retain the background file for 18 months.</w:delText>
        </w:r>
      </w:del>
    </w:p>
    <w:p w14:paraId="7928E878" w14:textId="11B468FC" w:rsidR="00D137D2" w:rsidRPr="00876437" w:rsidDel="00F71A70" w:rsidRDefault="00013F6B">
      <w:pPr>
        <w:rPr>
          <w:del w:id="6763" w:author="Julio Li" w:date="2020-05-13T18:10:00Z"/>
          <w:lang w:val="en-GB" w:eastAsia="zh-CN"/>
          <w:rPrChange w:id="6764" w:author="Kevin Gu" w:date="2020-05-18T10:36:00Z">
            <w:rPr>
              <w:del w:id="6765" w:author="Julio Li" w:date="2020-05-13T18:10:00Z"/>
              <w:lang w:eastAsia="zh-CN"/>
            </w:rPr>
          </w:rPrChange>
        </w:rPr>
        <w:pPrChange w:id="6766" w:author="Julio Li" w:date="2020-05-13T18:11:00Z">
          <w:pPr>
            <w:pStyle w:val="Title2"/>
          </w:pPr>
        </w:pPrChange>
      </w:pPr>
      <w:del w:id="6767" w:author="Julio Li" w:date="2020-05-13T18:10:00Z">
        <w:r w:rsidRPr="00876437" w:rsidDel="00F71A70">
          <w:rPr>
            <w:rFonts w:hint="eastAsia"/>
            <w:lang w:val="en-GB" w:eastAsia="zh-CN"/>
            <w:rPrChange w:id="6768" w:author="Kevin Gu" w:date="2020-05-18T10:36:00Z">
              <w:rPr>
                <w:rFonts w:hint="eastAsia"/>
                <w:b w:val="0"/>
                <w:bCs w:val="0"/>
                <w:lang w:eastAsia="zh-CN"/>
              </w:rPr>
            </w:rPrChange>
          </w:rPr>
          <w:delText>综合</w:delText>
        </w:r>
        <w:r w:rsidR="00B23D72" w:rsidRPr="00876437" w:rsidDel="00F71A70">
          <w:rPr>
            <w:rFonts w:hint="eastAsia"/>
            <w:lang w:val="en-GB" w:eastAsia="zh-CN"/>
            <w:rPrChange w:id="6769" w:author="Kevin Gu" w:date="2020-05-18T10:36:00Z">
              <w:rPr>
                <w:rFonts w:hint="eastAsia"/>
                <w:b w:val="0"/>
                <w:bCs w:val="0"/>
                <w:lang w:eastAsia="zh-CN"/>
              </w:rPr>
            </w:rPrChange>
          </w:rPr>
          <w:delText>办</w:delText>
        </w:r>
        <w:r w:rsidR="00D137D2" w:rsidRPr="00876437" w:rsidDel="00F71A70">
          <w:rPr>
            <w:rFonts w:hint="eastAsia"/>
            <w:lang w:val="en-GB" w:eastAsia="zh-CN"/>
            <w:rPrChange w:id="6770" w:author="Kevin Gu" w:date="2020-05-18T10:36:00Z">
              <w:rPr>
                <w:rFonts w:hint="eastAsia"/>
                <w:b w:val="0"/>
                <w:bCs w:val="0"/>
                <w:lang w:eastAsia="zh-CN"/>
              </w:rPr>
            </w:rPrChange>
          </w:rPr>
          <w:delText>需要为公司全体员工编制背景文件，并保存</w:delText>
        </w:r>
        <w:r w:rsidR="00D137D2" w:rsidRPr="00876437" w:rsidDel="00F71A70">
          <w:rPr>
            <w:lang w:val="en-GB" w:eastAsia="zh-CN"/>
            <w:rPrChange w:id="6771" w:author="Kevin Gu" w:date="2020-05-18T10:36:00Z">
              <w:rPr>
                <w:b w:val="0"/>
                <w:bCs w:val="0"/>
                <w:lang w:eastAsia="zh-CN"/>
              </w:rPr>
            </w:rPrChange>
          </w:rPr>
          <w:delText>18</w:delText>
        </w:r>
        <w:r w:rsidR="00D137D2" w:rsidRPr="00876437" w:rsidDel="00F71A70">
          <w:rPr>
            <w:rFonts w:hint="eastAsia"/>
            <w:lang w:val="en-GB" w:eastAsia="zh-CN"/>
            <w:rPrChange w:id="6772" w:author="Kevin Gu" w:date="2020-05-18T10:36:00Z">
              <w:rPr>
                <w:rFonts w:hint="eastAsia"/>
                <w:b w:val="0"/>
                <w:bCs w:val="0"/>
                <w:lang w:eastAsia="zh-CN"/>
              </w:rPr>
            </w:rPrChange>
          </w:rPr>
          <w:delText>个月。</w:delText>
        </w:r>
      </w:del>
    </w:p>
    <w:p w14:paraId="316B3CC1" w14:textId="49CDDE22" w:rsidR="00E63913" w:rsidRPr="00876437" w:rsidDel="00F71A70" w:rsidRDefault="00E63913">
      <w:pPr>
        <w:rPr>
          <w:del w:id="6773" w:author="Julio Li" w:date="2020-05-13T18:10:00Z"/>
          <w:lang w:val="en-GB" w:eastAsia="zh-CN"/>
          <w:rPrChange w:id="6774" w:author="Kevin Gu" w:date="2020-05-18T10:36:00Z">
            <w:rPr>
              <w:del w:id="6775" w:author="Julio Li" w:date="2020-05-13T18:10:00Z"/>
              <w:lang w:eastAsia="zh-CN"/>
            </w:rPr>
          </w:rPrChange>
        </w:rPr>
        <w:pPrChange w:id="6776" w:author="Julio Li" w:date="2020-05-13T18:11:00Z">
          <w:pPr>
            <w:pStyle w:val="Title2"/>
          </w:pPr>
        </w:pPrChange>
      </w:pPr>
      <w:del w:id="6777" w:author="Julio Li" w:date="2020-05-13T18:10:00Z">
        <w:r w:rsidRPr="00876437" w:rsidDel="00F71A70">
          <w:rPr>
            <w:lang w:val="en-GB" w:eastAsia="zh-CN"/>
            <w:rPrChange w:id="6778" w:author="Kevin Gu" w:date="2020-05-18T10:36:00Z">
              <w:rPr>
                <w:b w:val="0"/>
                <w:bCs w:val="0"/>
                <w:lang w:eastAsia="zh-CN"/>
              </w:rPr>
            </w:rPrChange>
          </w:rPr>
          <w:delText>In the selection of candidates for employment, the following checks are performed:</w:delText>
        </w:r>
      </w:del>
    </w:p>
    <w:p w14:paraId="7A068702" w14:textId="0D402131" w:rsidR="00D137D2" w:rsidRPr="00876437" w:rsidDel="00F71A70" w:rsidRDefault="00D137D2">
      <w:pPr>
        <w:rPr>
          <w:del w:id="6779" w:author="Julio Li" w:date="2020-05-13T18:10:00Z"/>
          <w:lang w:val="en-GB" w:eastAsia="zh-CN"/>
          <w:rPrChange w:id="6780" w:author="Kevin Gu" w:date="2020-05-18T10:36:00Z">
            <w:rPr>
              <w:del w:id="6781" w:author="Julio Li" w:date="2020-05-13T18:10:00Z"/>
              <w:lang w:eastAsia="zh-CN"/>
            </w:rPr>
          </w:rPrChange>
        </w:rPr>
        <w:pPrChange w:id="6782" w:author="Julio Li" w:date="2020-05-13T18:11:00Z">
          <w:pPr>
            <w:pStyle w:val="Title2"/>
          </w:pPr>
        </w:pPrChange>
      </w:pPr>
      <w:del w:id="6783" w:author="Julio Li" w:date="2020-05-13T18:10:00Z">
        <w:r w:rsidRPr="00876437" w:rsidDel="00F71A70">
          <w:rPr>
            <w:rFonts w:hint="eastAsia"/>
            <w:lang w:val="en-GB" w:eastAsia="zh-CN"/>
            <w:rPrChange w:id="6784" w:author="Kevin Gu" w:date="2020-05-18T10:36:00Z">
              <w:rPr>
                <w:rFonts w:hint="eastAsia"/>
                <w:b w:val="0"/>
                <w:bCs w:val="0"/>
                <w:lang w:eastAsia="zh-CN"/>
              </w:rPr>
            </w:rPrChange>
          </w:rPr>
          <w:delText>在选择雇员时，须进行下列检查</w:delText>
        </w:r>
        <w:r w:rsidRPr="00876437" w:rsidDel="00F71A70">
          <w:rPr>
            <w:lang w:val="en-GB" w:eastAsia="zh-CN"/>
            <w:rPrChange w:id="6785" w:author="Kevin Gu" w:date="2020-05-18T10:36:00Z">
              <w:rPr>
                <w:b w:val="0"/>
                <w:bCs w:val="0"/>
                <w:lang w:eastAsia="zh-CN"/>
              </w:rPr>
            </w:rPrChange>
          </w:rPr>
          <w:delText>:</w:delText>
        </w:r>
      </w:del>
    </w:p>
    <w:p w14:paraId="67766231" w14:textId="17230DC1" w:rsidR="00E63913" w:rsidRPr="00876437" w:rsidDel="00F71A70" w:rsidRDefault="00E63913">
      <w:pPr>
        <w:rPr>
          <w:del w:id="6786" w:author="Julio Li" w:date="2020-05-13T18:10:00Z"/>
          <w:lang w:val="en-GB" w:eastAsia="zh-CN"/>
          <w:rPrChange w:id="6787" w:author="Kevin Gu" w:date="2020-05-18T10:36:00Z">
            <w:rPr>
              <w:del w:id="6788" w:author="Julio Li" w:date="2020-05-13T18:10:00Z"/>
              <w:lang w:eastAsia="zh-CN"/>
            </w:rPr>
          </w:rPrChange>
        </w:rPr>
        <w:pPrChange w:id="6789" w:author="Julio Li" w:date="2020-05-13T18:11:00Z">
          <w:pPr>
            <w:pStyle w:val="Title2"/>
          </w:pPr>
        </w:pPrChange>
      </w:pPr>
      <w:del w:id="6790" w:author="Julio Li" w:date="2020-05-13T18:10:00Z">
        <w:r w:rsidRPr="00876437" w:rsidDel="00F71A70">
          <w:rPr>
            <w:lang w:val="en-GB" w:eastAsia="zh-CN"/>
            <w:rPrChange w:id="6791" w:author="Kevin Gu" w:date="2020-05-18T10:36:00Z">
              <w:rPr>
                <w:b w:val="0"/>
                <w:bCs w:val="0"/>
                <w:lang w:eastAsia="zh-CN"/>
              </w:rPr>
            </w:rPrChange>
          </w:rPr>
          <w:delText>Possession of the required skills</w:delText>
        </w:r>
        <w:r w:rsidR="00FD5D6C" w:rsidRPr="00876437" w:rsidDel="00F71A70">
          <w:rPr>
            <w:lang w:val="en-GB" w:eastAsia="zh-CN"/>
            <w:rPrChange w:id="6792" w:author="Kevin Gu" w:date="2020-05-18T10:36:00Z">
              <w:rPr>
                <w:b w:val="0"/>
                <w:bCs w:val="0"/>
                <w:lang w:eastAsia="zh-CN"/>
              </w:rPr>
            </w:rPrChange>
          </w:rPr>
          <w:delText>.</w:delText>
        </w:r>
      </w:del>
    </w:p>
    <w:p w14:paraId="43A1E56A" w14:textId="6514495D" w:rsidR="00D137D2" w:rsidRPr="00876437" w:rsidDel="00F71A70" w:rsidRDefault="00D137D2">
      <w:pPr>
        <w:rPr>
          <w:del w:id="6793" w:author="Julio Li" w:date="2020-05-13T18:10:00Z"/>
          <w:lang w:val="en-GB" w:eastAsia="zh-CN"/>
          <w:rPrChange w:id="6794" w:author="Kevin Gu" w:date="2020-05-18T10:36:00Z">
            <w:rPr>
              <w:del w:id="6795" w:author="Julio Li" w:date="2020-05-13T18:10:00Z"/>
              <w:lang w:eastAsia="zh-CN"/>
            </w:rPr>
          </w:rPrChange>
        </w:rPr>
        <w:pPrChange w:id="6796" w:author="Julio Li" w:date="2020-05-13T18:11:00Z">
          <w:pPr>
            <w:pStyle w:val="ListParagraph"/>
            <w:numPr>
              <w:numId w:val="29"/>
            </w:numPr>
            <w:tabs>
              <w:tab w:val="left" w:pos="1141"/>
            </w:tabs>
            <w:ind w:hanging="360"/>
          </w:pPr>
        </w:pPrChange>
      </w:pPr>
      <w:del w:id="6797" w:author="Julio Li" w:date="2020-05-13T18:10:00Z">
        <w:r w:rsidRPr="00876437" w:rsidDel="00F71A70">
          <w:rPr>
            <w:rFonts w:hint="eastAsia"/>
            <w:lang w:val="en-GB" w:eastAsia="zh-CN"/>
            <w:rPrChange w:id="6798" w:author="Kevin Gu" w:date="2020-05-18T10:36:00Z">
              <w:rPr>
                <w:rFonts w:hint="eastAsia"/>
                <w:lang w:eastAsia="zh-CN"/>
              </w:rPr>
            </w:rPrChange>
          </w:rPr>
          <w:delText>具备必要的技能。</w:delText>
        </w:r>
      </w:del>
    </w:p>
    <w:p w14:paraId="34EAF7C3" w14:textId="6D4E36F4" w:rsidR="00E63913" w:rsidRPr="00876437" w:rsidDel="00F71A70" w:rsidRDefault="00E63913">
      <w:pPr>
        <w:rPr>
          <w:del w:id="6799" w:author="Julio Li" w:date="2020-05-13T18:10:00Z"/>
          <w:lang w:val="en-GB" w:eastAsia="zh-CN"/>
          <w:rPrChange w:id="6800" w:author="Kevin Gu" w:date="2020-05-18T10:36:00Z">
            <w:rPr>
              <w:del w:id="6801" w:author="Julio Li" w:date="2020-05-13T18:10:00Z"/>
              <w:lang w:eastAsia="zh-CN"/>
            </w:rPr>
          </w:rPrChange>
        </w:rPr>
        <w:pPrChange w:id="6802" w:author="Julio Li" w:date="2020-05-13T18:11:00Z">
          <w:pPr>
            <w:pStyle w:val="Title2"/>
          </w:pPr>
        </w:pPrChange>
      </w:pPr>
      <w:del w:id="6803" w:author="Julio Li" w:date="2020-05-13T18:10:00Z">
        <w:r w:rsidRPr="00876437" w:rsidDel="00F71A70">
          <w:rPr>
            <w:lang w:val="en-GB" w:eastAsia="zh-CN"/>
            <w:rPrChange w:id="6804" w:author="Kevin Gu" w:date="2020-05-18T10:36:00Z">
              <w:rPr>
                <w:b w:val="0"/>
                <w:bCs w:val="0"/>
                <w:lang w:eastAsia="zh-CN"/>
              </w:rPr>
            </w:rPrChange>
          </w:rPr>
          <w:delText>Completeness and accuracy of the applicant’s curriculum vitae</w:delText>
        </w:r>
        <w:r w:rsidR="00FD5D6C" w:rsidRPr="00876437" w:rsidDel="00F71A70">
          <w:rPr>
            <w:lang w:val="en-GB" w:eastAsia="zh-CN"/>
            <w:rPrChange w:id="6805" w:author="Kevin Gu" w:date="2020-05-18T10:36:00Z">
              <w:rPr>
                <w:b w:val="0"/>
                <w:bCs w:val="0"/>
                <w:lang w:eastAsia="zh-CN"/>
              </w:rPr>
            </w:rPrChange>
          </w:rPr>
          <w:delText>.</w:delText>
        </w:r>
      </w:del>
    </w:p>
    <w:p w14:paraId="352FCF07" w14:textId="2FAA1F40" w:rsidR="00D137D2" w:rsidRPr="00876437" w:rsidDel="00F71A70" w:rsidRDefault="00D137D2">
      <w:pPr>
        <w:rPr>
          <w:del w:id="6806" w:author="Julio Li" w:date="2020-05-13T18:10:00Z"/>
          <w:lang w:val="en-GB" w:eastAsia="zh-CN"/>
          <w:rPrChange w:id="6807" w:author="Kevin Gu" w:date="2020-05-18T10:36:00Z">
            <w:rPr>
              <w:del w:id="6808" w:author="Julio Li" w:date="2020-05-13T18:10:00Z"/>
              <w:lang w:eastAsia="zh-CN"/>
            </w:rPr>
          </w:rPrChange>
        </w:rPr>
        <w:pPrChange w:id="6809" w:author="Julio Li" w:date="2020-05-13T18:11:00Z">
          <w:pPr>
            <w:pStyle w:val="ListParagraph"/>
            <w:numPr>
              <w:numId w:val="29"/>
            </w:numPr>
            <w:tabs>
              <w:tab w:val="left" w:pos="1141"/>
            </w:tabs>
            <w:ind w:hanging="360"/>
          </w:pPr>
        </w:pPrChange>
      </w:pPr>
      <w:del w:id="6810" w:author="Julio Li" w:date="2020-05-13T18:10:00Z">
        <w:r w:rsidRPr="00876437" w:rsidDel="00F71A70">
          <w:rPr>
            <w:rFonts w:hint="eastAsia"/>
            <w:lang w:val="en-GB" w:eastAsia="zh-CN"/>
            <w:rPrChange w:id="6811" w:author="Kevin Gu" w:date="2020-05-18T10:36:00Z">
              <w:rPr>
                <w:rFonts w:hint="eastAsia"/>
                <w:lang w:eastAsia="zh-CN"/>
              </w:rPr>
            </w:rPrChange>
          </w:rPr>
          <w:delText>申请人简历的完整性和准确性。</w:delText>
        </w:r>
      </w:del>
    </w:p>
    <w:p w14:paraId="06261B8F" w14:textId="56BF211F" w:rsidR="00E63913" w:rsidRPr="00876437" w:rsidDel="00F71A70" w:rsidRDefault="00E63913">
      <w:pPr>
        <w:rPr>
          <w:del w:id="6812" w:author="Julio Li" w:date="2020-05-13T18:10:00Z"/>
          <w:lang w:val="en-GB" w:eastAsia="zh-CN"/>
          <w:rPrChange w:id="6813" w:author="Kevin Gu" w:date="2020-05-18T10:36:00Z">
            <w:rPr>
              <w:del w:id="6814" w:author="Julio Li" w:date="2020-05-13T18:10:00Z"/>
              <w:lang w:eastAsia="zh-CN"/>
            </w:rPr>
          </w:rPrChange>
        </w:rPr>
        <w:pPrChange w:id="6815" w:author="Julio Li" w:date="2020-05-13T18:11:00Z">
          <w:pPr>
            <w:pStyle w:val="Title2"/>
          </w:pPr>
        </w:pPrChange>
      </w:pPr>
      <w:del w:id="6816" w:author="Julio Li" w:date="2020-05-13T18:10:00Z">
        <w:r w:rsidRPr="00876437" w:rsidDel="00F71A70">
          <w:rPr>
            <w:lang w:val="en-GB" w:eastAsia="zh-CN"/>
            <w:rPrChange w:id="6817" w:author="Kevin Gu" w:date="2020-05-18T10:36:00Z">
              <w:rPr>
                <w:b w:val="0"/>
                <w:bCs w:val="0"/>
                <w:lang w:eastAsia="zh-CN"/>
              </w:rPr>
            </w:rPrChange>
          </w:rPr>
          <w:delText>Confirmation of identity</w:delText>
        </w:r>
        <w:r w:rsidR="00FD5D6C" w:rsidRPr="00876437" w:rsidDel="00F71A70">
          <w:rPr>
            <w:lang w:val="en-GB" w:eastAsia="zh-CN"/>
            <w:rPrChange w:id="6818" w:author="Kevin Gu" w:date="2020-05-18T10:36:00Z">
              <w:rPr>
                <w:b w:val="0"/>
                <w:bCs w:val="0"/>
                <w:lang w:eastAsia="zh-CN"/>
              </w:rPr>
            </w:rPrChange>
          </w:rPr>
          <w:delText>.</w:delText>
        </w:r>
      </w:del>
    </w:p>
    <w:p w14:paraId="7EFBF285" w14:textId="60717A94" w:rsidR="00D137D2" w:rsidRPr="00876437" w:rsidDel="00F71A70" w:rsidRDefault="00D137D2">
      <w:pPr>
        <w:rPr>
          <w:del w:id="6819" w:author="Julio Li" w:date="2020-05-13T18:10:00Z"/>
          <w:lang w:val="en-GB" w:eastAsia="zh-CN"/>
          <w:rPrChange w:id="6820" w:author="Kevin Gu" w:date="2020-05-18T10:36:00Z">
            <w:rPr>
              <w:del w:id="6821" w:author="Julio Li" w:date="2020-05-13T18:10:00Z"/>
              <w:lang w:eastAsia="zh-CN"/>
            </w:rPr>
          </w:rPrChange>
        </w:rPr>
        <w:pPrChange w:id="6822" w:author="Julio Li" w:date="2020-05-13T18:11:00Z">
          <w:pPr>
            <w:pStyle w:val="ListParagraph"/>
            <w:numPr>
              <w:numId w:val="29"/>
            </w:numPr>
            <w:tabs>
              <w:tab w:val="left" w:pos="1141"/>
            </w:tabs>
            <w:ind w:hanging="360"/>
          </w:pPr>
        </w:pPrChange>
      </w:pPr>
      <w:del w:id="6823" w:author="Julio Li" w:date="2020-05-13T18:10:00Z">
        <w:r w:rsidRPr="00876437" w:rsidDel="00F71A70">
          <w:rPr>
            <w:rFonts w:hint="eastAsia"/>
            <w:lang w:val="en-GB" w:eastAsia="zh-CN"/>
            <w:rPrChange w:id="6824" w:author="Kevin Gu" w:date="2020-05-18T10:36:00Z">
              <w:rPr>
                <w:rFonts w:hint="eastAsia"/>
                <w:lang w:eastAsia="zh-CN"/>
              </w:rPr>
            </w:rPrChange>
          </w:rPr>
          <w:delText>确认身份。</w:delText>
        </w:r>
      </w:del>
    </w:p>
    <w:p w14:paraId="2293D3A7" w14:textId="566EF0A4" w:rsidR="00E63913" w:rsidRPr="00876437" w:rsidDel="00F71A70" w:rsidRDefault="00E63913">
      <w:pPr>
        <w:rPr>
          <w:del w:id="6825" w:author="Julio Li" w:date="2020-05-13T18:10:00Z"/>
          <w:lang w:val="en-GB" w:eastAsia="zh-CN"/>
          <w:rPrChange w:id="6826" w:author="Kevin Gu" w:date="2020-05-18T10:36:00Z">
            <w:rPr>
              <w:del w:id="6827" w:author="Julio Li" w:date="2020-05-13T18:10:00Z"/>
              <w:lang w:eastAsia="zh-CN"/>
            </w:rPr>
          </w:rPrChange>
        </w:rPr>
        <w:pPrChange w:id="6828" w:author="Julio Li" w:date="2020-05-13T18:11:00Z">
          <w:pPr>
            <w:pStyle w:val="Title2"/>
          </w:pPr>
        </w:pPrChange>
      </w:pPr>
      <w:del w:id="6829" w:author="Julio Li" w:date="2020-05-13T18:10:00Z">
        <w:r w:rsidRPr="00876437" w:rsidDel="00F71A70">
          <w:rPr>
            <w:lang w:val="en-GB" w:eastAsia="zh-CN"/>
            <w:rPrChange w:id="6830" w:author="Kevin Gu" w:date="2020-05-18T10:36:00Z">
              <w:rPr>
                <w:b w:val="0"/>
                <w:bCs w:val="0"/>
                <w:lang w:eastAsia="zh-CN"/>
              </w:rPr>
            </w:rPrChange>
          </w:rPr>
          <w:delText>Confirmation of claimed qualifications</w:delText>
        </w:r>
        <w:r w:rsidR="00FD5D6C" w:rsidRPr="00876437" w:rsidDel="00F71A70">
          <w:rPr>
            <w:lang w:val="en-GB" w:eastAsia="zh-CN"/>
            <w:rPrChange w:id="6831" w:author="Kevin Gu" w:date="2020-05-18T10:36:00Z">
              <w:rPr>
                <w:b w:val="0"/>
                <w:bCs w:val="0"/>
                <w:lang w:eastAsia="zh-CN"/>
              </w:rPr>
            </w:rPrChange>
          </w:rPr>
          <w:delText>.</w:delText>
        </w:r>
      </w:del>
    </w:p>
    <w:p w14:paraId="1C2B608C" w14:textId="5B4D569C" w:rsidR="00D137D2" w:rsidRPr="00876437" w:rsidDel="00F71A70" w:rsidRDefault="00D137D2">
      <w:pPr>
        <w:rPr>
          <w:del w:id="6832" w:author="Julio Li" w:date="2020-05-13T18:10:00Z"/>
          <w:lang w:val="en-GB" w:eastAsia="zh-CN"/>
          <w:rPrChange w:id="6833" w:author="Kevin Gu" w:date="2020-05-18T10:36:00Z">
            <w:rPr>
              <w:del w:id="6834" w:author="Julio Li" w:date="2020-05-13T18:10:00Z"/>
              <w:lang w:eastAsia="zh-CN"/>
            </w:rPr>
          </w:rPrChange>
        </w:rPr>
        <w:pPrChange w:id="6835" w:author="Julio Li" w:date="2020-05-13T18:11:00Z">
          <w:pPr>
            <w:pStyle w:val="ListParagraph"/>
            <w:numPr>
              <w:numId w:val="29"/>
            </w:numPr>
            <w:tabs>
              <w:tab w:val="left" w:pos="1141"/>
            </w:tabs>
            <w:ind w:hanging="360"/>
          </w:pPr>
        </w:pPrChange>
      </w:pPr>
      <w:del w:id="6836" w:author="Julio Li" w:date="2020-05-13T18:10:00Z">
        <w:r w:rsidRPr="00876437" w:rsidDel="00F71A70">
          <w:rPr>
            <w:rFonts w:hint="eastAsia"/>
            <w:lang w:val="en-GB" w:eastAsia="zh-CN"/>
            <w:rPrChange w:id="6837" w:author="Kevin Gu" w:date="2020-05-18T10:36:00Z">
              <w:rPr>
                <w:rFonts w:hint="eastAsia"/>
                <w:lang w:eastAsia="zh-CN"/>
              </w:rPr>
            </w:rPrChange>
          </w:rPr>
          <w:delText>确认所声称的资格条件。</w:delText>
        </w:r>
      </w:del>
    </w:p>
    <w:p w14:paraId="47239B26" w14:textId="541DD4BC" w:rsidR="00E63913" w:rsidRPr="00876437" w:rsidDel="00F71A70" w:rsidRDefault="00E63913">
      <w:pPr>
        <w:rPr>
          <w:del w:id="6838" w:author="Julio Li" w:date="2020-05-13T18:10:00Z"/>
          <w:lang w:val="en-GB" w:eastAsia="zh-CN"/>
          <w:rPrChange w:id="6839" w:author="Kevin Gu" w:date="2020-05-18T10:36:00Z">
            <w:rPr>
              <w:del w:id="6840" w:author="Julio Li" w:date="2020-05-13T18:10:00Z"/>
              <w:lang w:eastAsia="zh-CN"/>
            </w:rPr>
          </w:rPrChange>
        </w:rPr>
        <w:pPrChange w:id="6841" w:author="Julio Li" w:date="2020-05-13T18:11:00Z">
          <w:pPr>
            <w:pStyle w:val="Title2"/>
          </w:pPr>
        </w:pPrChange>
      </w:pPr>
      <w:del w:id="6842" w:author="Julio Li" w:date="2020-05-13T18:10:00Z">
        <w:r w:rsidRPr="00876437" w:rsidDel="00F71A70">
          <w:rPr>
            <w:lang w:val="en-GB" w:eastAsia="zh-CN"/>
            <w:rPrChange w:id="6843" w:author="Kevin Gu" w:date="2020-05-18T10:36:00Z">
              <w:rPr>
                <w:b w:val="0"/>
                <w:bCs w:val="0"/>
                <w:lang w:eastAsia="zh-CN"/>
              </w:rPr>
            </w:rPrChange>
          </w:rPr>
          <w:delText>Confirmation that the candidate has no pending prosecutions</w:delText>
        </w:r>
        <w:r w:rsidR="00FD5D6C" w:rsidRPr="00876437" w:rsidDel="00F71A70">
          <w:rPr>
            <w:lang w:val="en-GB" w:eastAsia="zh-CN"/>
            <w:rPrChange w:id="6844" w:author="Kevin Gu" w:date="2020-05-18T10:36:00Z">
              <w:rPr>
                <w:b w:val="0"/>
                <w:bCs w:val="0"/>
                <w:lang w:eastAsia="zh-CN"/>
              </w:rPr>
            </w:rPrChange>
          </w:rPr>
          <w:delText>.</w:delText>
        </w:r>
      </w:del>
    </w:p>
    <w:p w14:paraId="3C03D4CD" w14:textId="42772E4E" w:rsidR="00D137D2" w:rsidRPr="00876437" w:rsidDel="00F71A70" w:rsidRDefault="00D137D2">
      <w:pPr>
        <w:rPr>
          <w:del w:id="6845" w:author="Julio Li" w:date="2020-05-13T18:10:00Z"/>
          <w:lang w:val="en-GB" w:eastAsia="zh-CN"/>
          <w:rPrChange w:id="6846" w:author="Kevin Gu" w:date="2020-05-18T10:36:00Z">
            <w:rPr>
              <w:del w:id="6847" w:author="Julio Li" w:date="2020-05-13T18:10:00Z"/>
              <w:lang w:eastAsia="zh-CN"/>
            </w:rPr>
          </w:rPrChange>
        </w:rPr>
        <w:pPrChange w:id="6848" w:author="Julio Li" w:date="2020-05-13T18:11:00Z">
          <w:pPr>
            <w:pStyle w:val="ListParagraph"/>
            <w:numPr>
              <w:numId w:val="29"/>
            </w:numPr>
            <w:tabs>
              <w:tab w:val="left" w:pos="1141"/>
            </w:tabs>
            <w:ind w:hanging="360"/>
          </w:pPr>
        </w:pPrChange>
      </w:pPr>
      <w:del w:id="6849" w:author="Julio Li" w:date="2020-05-13T18:10:00Z">
        <w:r w:rsidRPr="00876437" w:rsidDel="00F71A70">
          <w:rPr>
            <w:rFonts w:hint="eastAsia"/>
            <w:lang w:val="en-GB" w:eastAsia="zh-CN"/>
            <w:rPrChange w:id="6850" w:author="Kevin Gu" w:date="2020-05-18T10:36:00Z">
              <w:rPr>
                <w:rFonts w:hint="eastAsia"/>
                <w:lang w:eastAsia="zh-CN"/>
              </w:rPr>
            </w:rPrChange>
          </w:rPr>
          <w:delText>确认候选人没有</w:delText>
        </w:r>
        <w:r w:rsidR="00A84205" w:rsidRPr="00876437" w:rsidDel="00F71A70">
          <w:rPr>
            <w:rFonts w:hint="eastAsia"/>
            <w:lang w:val="en-GB" w:eastAsia="zh-CN"/>
            <w:rPrChange w:id="6851" w:author="Kevin Gu" w:date="2020-05-18T10:36:00Z">
              <w:rPr>
                <w:rFonts w:hint="eastAsia"/>
                <w:lang w:eastAsia="zh-CN"/>
              </w:rPr>
            </w:rPrChange>
          </w:rPr>
          <w:delText>存在任何指控。</w:delText>
        </w:r>
      </w:del>
    </w:p>
    <w:p w14:paraId="7A0787B3" w14:textId="5BAE317E" w:rsidR="00E63913" w:rsidRPr="00876437" w:rsidDel="00F71A70" w:rsidRDefault="00E63913">
      <w:pPr>
        <w:rPr>
          <w:del w:id="6852" w:author="Julio Li" w:date="2020-05-13T18:10:00Z"/>
          <w:lang w:val="en-GB" w:eastAsia="zh-CN"/>
          <w:rPrChange w:id="6853" w:author="Kevin Gu" w:date="2020-05-18T10:36:00Z">
            <w:rPr>
              <w:del w:id="6854" w:author="Julio Li" w:date="2020-05-13T18:10:00Z"/>
              <w:lang w:eastAsia="zh-CN"/>
            </w:rPr>
          </w:rPrChange>
        </w:rPr>
        <w:pPrChange w:id="6855" w:author="Julio Li" w:date="2020-05-13T18:11:00Z">
          <w:pPr>
            <w:pStyle w:val="Title2"/>
          </w:pPr>
        </w:pPrChange>
      </w:pPr>
      <w:del w:id="6856" w:author="Julio Li" w:date="2020-05-13T18:10:00Z">
        <w:r w:rsidRPr="00876437" w:rsidDel="00F71A70">
          <w:rPr>
            <w:lang w:val="en-GB" w:eastAsia="zh-CN"/>
            <w:rPrChange w:id="6857" w:author="Kevin Gu" w:date="2020-05-18T10:36:00Z">
              <w:rPr>
                <w:b w:val="0"/>
                <w:bCs w:val="0"/>
                <w:lang w:eastAsia="zh-CN"/>
              </w:rPr>
            </w:rPrChange>
          </w:rPr>
          <w:delText>Confirmation that the candidate is not present in the criminal records</w:delText>
        </w:r>
        <w:r w:rsidR="00FD5D6C" w:rsidRPr="00876437" w:rsidDel="00F71A70">
          <w:rPr>
            <w:lang w:val="en-GB" w:eastAsia="zh-CN"/>
            <w:rPrChange w:id="6858" w:author="Kevin Gu" w:date="2020-05-18T10:36:00Z">
              <w:rPr>
                <w:b w:val="0"/>
                <w:bCs w:val="0"/>
                <w:lang w:eastAsia="zh-CN"/>
              </w:rPr>
            </w:rPrChange>
          </w:rPr>
          <w:delText>.</w:delText>
        </w:r>
      </w:del>
    </w:p>
    <w:p w14:paraId="0DEDC5F5" w14:textId="51D46FE5" w:rsidR="00A84205" w:rsidRPr="00876437" w:rsidDel="00F71A70" w:rsidRDefault="00A84205">
      <w:pPr>
        <w:rPr>
          <w:del w:id="6859" w:author="Julio Li" w:date="2020-05-13T18:10:00Z"/>
          <w:lang w:val="en-GB" w:eastAsia="zh-CN"/>
          <w:rPrChange w:id="6860" w:author="Kevin Gu" w:date="2020-05-18T10:36:00Z">
            <w:rPr>
              <w:del w:id="6861" w:author="Julio Li" w:date="2020-05-13T18:10:00Z"/>
              <w:lang w:eastAsia="zh-CN"/>
            </w:rPr>
          </w:rPrChange>
        </w:rPr>
        <w:pPrChange w:id="6862" w:author="Julio Li" w:date="2020-05-13T18:11:00Z">
          <w:pPr>
            <w:pStyle w:val="ListParagraph"/>
            <w:numPr>
              <w:numId w:val="29"/>
            </w:numPr>
            <w:tabs>
              <w:tab w:val="left" w:pos="1141"/>
            </w:tabs>
            <w:ind w:hanging="360"/>
          </w:pPr>
        </w:pPrChange>
      </w:pPr>
      <w:del w:id="6863" w:author="Julio Li" w:date="2020-05-13T18:10:00Z">
        <w:r w:rsidRPr="00876437" w:rsidDel="00F71A70">
          <w:rPr>
            <w:rFonts w:hint="eastAsia"/>
            <w:lang w:val="en-GB" w:eastAsia="zh-CN"/>
            <w:rPrChange w:id="6864" w:author="Kevin Gu" w:date="2020-05-18T10:36:00Z">
              <w:rPr>
                <w:rFonts w:hint="eastAsia"/>
                <w:lang w:eastAsia="zh-CN"/>
              </w:rPr>
            </w:rPrChange>
          </w:rPr>
          <w:delText>确认候选人没有任何犯罪记录。</w:delText>
        </w:r>
      </w:del>
    </w:p>
    <w:p w14:paraId="75CFF914" w14:textId="2F75946F" w:rsidR="00E63913" w:rsidRPr="00876437" w:rsidDel="00F71A70" w:rsidRDefault="008543CE">
      <w:pPr>
        <w:rPr>
          <w:del w:id="6865" w:author="Julio Li" w:date="2020-05-13T18:10:00Z"/>
          <w:lang w:val="en-GB" w:eastAsia="zh-CN"/>
          <w:rPrChange w:id="6866" w:author="Kevin Gu" w:date="2020-05-18T10:36:00Z">
            <w:rPr>
              <w:del w:id="6867" w:author="Julio Li" w:date="2020-05-13T18:10:00Z"/>
              <w:lang w:eastAsia="zh-CN"/>
            </w:rPr>
          </w:rPrChange>
        </w:rPr>
        <w:pPrChange w:id="6868" w:author="Julio Li" w:date="2020-05-13T18:11:00Z">
          <w:pPr>
            <w:pStyle w:val="Title2"/>
          </w:pPr>
        </w:pPrChange>
      </w:pPr>
      <w:del w:id="6869" w:author="Julio Li" w:date="2020-05-13T18:10:00Z">
        <w:r w:rsidRPr="00876437" w:rsidDel="00F71A70">
          <w:rPr>
            <w:lang w:val="en-GB"/>
            <w:rPrChange w:id="6870" w:author="Kevin Gu" w:date="2020-05-18T10:36:00Z">
              <w:rPr>
                <w:b w:val="0"/>
                <w:bCs w:val="0"/>
              </w:rPr>
            </w:rPrChange>
          </w:rPr>
          <w:fldChar w:fldCharType="begin"/>
        </w:r>
        <w:r w:rsidRPr="00876437" w:rsidDel="00F71A70">
          <w:rPr>
            <w:lang w:val="en-GB" w:eastAsia="zh-CN"/>
            <w:rPrChange w:id="6871" w:author="Kevin Gu" w:date="2020-05-18T10:36:00Z">
              <w:rPr>
                <w:b w:val="0"/>
                <w:bCs w:val="0"/>
                <w:lang w:eastAsia="zh-CN"/>
              </w:rPr>
            </w:rPrChange>
          </w:rPr>
          <w:delInstrText xml:space="preserve"> DOCPROPERTY  app_developer  \* MERGEFORMAT </w:delInstrText>
        </w:r>
        <w:r w:rsidRPr="00876437" w:rsidDel="00F71A70">
          <w:rPr>
            <w:lang w:val="en-GB"/>
            <w:rPrChange w:id="6872" w:author="Kevin Gu" w:date="2020-05-18T10:36:00Z">
              <w:rPr>
                <w:b w:val="0"/>
                <w:bCs w:val="0"/>
              </w:rPr>
            </w:rPrChange>
          </w:rPr>
          <w:fldChar w:fldCharType="separate"/>
        </w:r>
        <w:r w:rsidR="00F20899" w:rsidRPr="00876437" w:rsidDel="00F71A70">
          <w:rPr>
            <w:lang w:val="en-GB" w:eastAsia="zh-CN"/>
            <w:rPrChange w:id="6873" w:author="Kevin Gu" w:date="2020-05-18T10:36:00Z">
              <w:rPr>
                <w:b w:val="0"/>
                <w:bCs w:val="0"/>
                <w:lang w:eastAsia="zh-CN"/>
              </w:rPr>
            </w:rPrChange>
          </w:rPr>
          <w:delText>CTWY</w:delText>
        </w:r>
        <w:r w:rsidRPr="00876437" w:rsidDel="00F71A70">
          <w:rPr>
            <w:lang w:val="en-GB"/>
            <w:rPrChange w:id="6874" w:author="Kevin Gu" w:date="2020-05-18T10:36:00Z">
              <w:rPr>
                <w:b w:val="0"/>
                <w:bCs w:val="0"/>
              </w:rPr>
            </w:rPrChange>
          </w:rPr>
          <w:fldChar w:fldCharType="end"/>
        </w:r>
        <w:r w:rsidR="00E63913" w:rsidRPr="00876437" w:rsidDel="00F71A70">
          <w:rPr>
            <w:lang w:val="en-GB" w:eastAsia="zh-CN"/>
            <w:rPrChange w:id="6875" w:author="Kevin Gu" w:date="2020-05-18T10:36:00Z">
              <w:rPr>
                <w:b w:val="0"/>
                <w:bCs w:val="0"/>
                <w:lang w:eastAsia="zh-CN"/>
              </w:rPr>
            </w:rPrChange>
          </w:rPr>
          <w:delText>’s policy for hiring complies with Chinese employment laws.</w:delText>
        </w:r>
      </w:del>
    </w:p>
    <w:p w14:paraId="4693737E" w14:textId="330BF351" w:rsidR="00A84205" w:rsidRPr="00876437" w:rsidDel="00F71A70" w:rsidRDefault="00D86707">
      <w:pPr>
        <w:rPr>
          <w:del w:id="6876" w:author="Julio Li" w:date="2020-05-13T18:10:00Z"/>
          <w:lang w:val="en-GB" w:eastAsia="zh-CN"/>
          <w:rPrChange w:id="6877" w:author="Kevin Gu" w:date="2020-05-18T10:36:00Z">
            <w:rPr>
              <w:del w:id="6878" w:author="Julio Li" w:date="2020-05-13T18:10:00Z"/>
              <w:lang w:eastAsia="zh-CN"/>
            </w:rPr>
          </w:rPrChange>
        </w:rPr>
        <w:pPrChange w:id="6879" w:author="Julio Li" w:date="2020-05-13T18:11:00Z">
          <w:pPr>
            <w:pStyle w:val="Title2"/>
          </w:pPr>
        </w:pPrChange>
      </w:pPr>
      <w:del w:id="6880" w:author="Julio Li" w:date="2020-05-13T18:10:00Z">
        <w:r w:rsidRPr="00876437" w:rsidDel="00F71A70">
          <w:rPr>
            <w:rFonts w:hint="eastAsia"/>
            <w:lang w:val="en-GB" w:eastAsia="zh-CN"/>
            <w:rPrChange w:id="6881" w:author="Kevin Gu" w:date="2020-05-18T10:36:00Z">
              <w:rPr>
                <w:rFonts w:hint="eastAsia"/>
                <w:b w:val="0"/>
                <w:bCs w:val="0"/>
                <w:lang w:eastAsia="zh-CN"/>
              </w:rPr>
            </w:rPrChange>
          </w:rPr>
          <w:delText>澄天伟业</w:delText>
        </w:r>
        <w:r w:rsidR="00A84205" w:rsidRPr="00876437" w:rsidDel="00F71A70">
          <w:rPr>
            <w:rFonts w:hint="eastAsia"/>
            <w:lang w:val="en-GB" w:eastAsia="zh-CN"/>
            <w:rPrChange w:id="6882" w:author="Kevin Gu" w:date="2020-05-18T10:36:00Z">
              <w:rPr>
                <w:rFonts w:hint="eastAsia"/>
                <w:b w:val="0"/>
                <w:bCs w:val="0"/>
                <w:lang w:eastAsia="zh-CN"/>
              </w:rPr>
            </w:rPrChange>
          </w:rPr>
          <w:delText>的雇用政策需要遵循中华人民共和国劳动法。</w:delText>
        </w:r>
      </w:del>
    </w:p>
    <w:p w14:paraId="21C29319" w14:textId="7271C16B" w:rsidR="00E63913" w:rsidRPr="00876437" w:rsidDel="00F71A70" w:rsidRDefault="00E63913">
      <w:pPr>
        <w:rPr>
          <w:del w:id="6883" w:author="Julio Li" w:date="2020-05-13T18:10:00Z"/>
          <w:lang w:val="en-GB" w:eastAsia="zh-CN"/>
          <w:rPrChange w:id="6884" w:author="Kevin Gu" w:date="2020-05-18T10:36:00Z">
            <w:rPr>
              <w:del w:id="6885" w:author="Julio Li" w:date="2020-05-13T18:10:00Z"/>
              <w:lang w:eastAsia="zh-CN"/>
            </w:rPr>
          </w:rPrChange>
        </w:rPr>
        <w:pPrChange w:id="6886" w:author="Julio Li" w:date="2020-05-13T18:11:00Z">
          <w:pPr>
            <w:pStyle w:val="Title2"/>
          </w:pPr>
        </w:pPrChange>
      </w:pPr>
      <w:del w:id="6887" w:author="Julio Li" w:date="2020-05-13T18:10:00Z">
        <w:r w:rsidRPr="00876437" w:rsidDel="00F71A70">
          <w:rPr>
            <w:lang w:val="en-GB" w:eastAsia="zh-CN"/>
            <w:rPrChange w:id="6888" w:author="Kevin Gu" w:date="2020-05-18T10:36:00Z">
              <w:rPr>
                <w:b w:val="0"/>
                <w:bCs w:val="0"/>
                <w:lang w:eastAsia="zh-CN"/>
              </w:rPr>
            </w:rPrChange>
          </w:rPr>
          <w:delText>New hires are given a Personal Identification Card (badge) that shall be used at the entrance</w:delText>
        </w:r>
        <w:r w:rsidR="00A84205" w:rsidRPr="00876437" w:rsidDel="00F71A70">
          <w:rPr>
            <w:lang w:val="en-GB" w:eastAsia="zh-CN"/>
            <w:rPrChange w:id="6889" w:author="Kevin Gu" w:date="2020-05-18T10:36:00Z">
              <w:rPr>
                <w:b w:val="0"/>
                <w:bCs w:val="0"/>
                <w:lang w:eastAsia="zh-CN"/>
              </w:rPr>
            </w:rPrChange>
          </w:rPr>
          <w:delText xml:space="preserve"> </w:delText>
        </w:r>
        <w:r w:rsidRPr="00876437" w:rsidDel="00F71A70">
          <w:rPr>
            <w:lang w:val="en-GB" w:eastAsia="zh-CN"/>
            <w:rPrChange w:id="6890" w:author="Kevin Gu" w:date="2020-05-18T10:36:00Z">
              <w:rPr>
                <w:b w:val="0"/>
                <w:bCs w:val="0"/>
                <w:lang w:eastAsia="zh-CN"/>
              </w:rPr>
            </w:rPrChange>
          </w:rPr>
          <w:delText>of the building, at the entrance of the office and at the entrance of restricted areas.</w:delText>
        </w:r>
      </w:del>
    </w:p>
    <w:p w14:paraId="4091F641" w14:textId="1AA84E1A" w:rsidR="00A84205" w:rsidRPr="00876437" w:rsidDel="00F71A70" w:rsidRDefault="00A84205">
      <w:pPr>
        <w:rPr>
          <w:del w:id="6891" w:author="Julio Li" w:date="2020-05-13T18:10:00Z"/>
          <w:lang w:val="en-GB" w:eastAsia="zh-CN"/>
          <w:rPrChange w:id="6892" w:author="Kevin Gu" w:date="2020-05-18T10:36:00Z">
            <w:rPr>
              <w:del w:id="6893" w:author="Julio Li" w:date="2020-05-13T18:10:00Z"/>
              <w:lang w:eastAsia="zh-CN"/>
            </w:rPr>
          </w:rPrChange>
        </w:rPr>
        <w:pPrChange w:id="6894" w:author="Julio Li" w:date="2020-05-13T18:11:00Z">
          <w:pPr>
            <w:pStyle w:val="Title2"/>
          </w:pPr>
        </w:pPrChange>
      </w:pPr>
      <w:del w:id="6895" w:author="Julio Li" w:date="2020-05-13T18:10:00Z">
        <w:r w:rsidRPr="00876437" w:rsidDel="00F71A70">
          <w:rPr>
            <w:rFonts w:hint="eastAsia"/>
            <w:lang w:val="en-GB" w:eastAsia="zh-CN"/>
            <w:rPrChange w:id="6896" w:author="Kevin Gu" w:date="2020-05-18T10:36:00Z">
              <w:rPr>
                <w:rFonts w:hint="eastAsia"/>
                <w:b w:val="0"/>
                <w:bCs w:val="0"/>
                <w:lang w:eastAsia="zh-CN"/>
              </w:rPr>
            </w:rPrChange>
          </w:rPr>
          <w:delText>新入职的员工会领取到一张个人身份信息卡，用于进入大楼、办公室和限制区域。</w:delText>
        </w:r>
      </w:del>
    </w:p>
    <w:p w14:paraId="3AA10317" w14:textId="7126E675" w:rsidR="00B3098F" w:rsidRPr="00876437" w:rsidDel="00F71A70" w:rsidRDefault="00E63913">
      <w:pPr>
        <w:rPr>
          <w:del w:id="6897" w:author="Julio Li" w:date="2020-05-13T18:10:00Z"/>
          <w:lang w:val="en-GB" w:eastAsia="zh-CN"/>
          <w:rPrChange w:id="6898" w:author="Kevin Gu" w:date="2020-05-18T10:36:00Z">
            <w:rPr>
              <w:del w:id="6899" w:author="Julio Li" w:date="2020-05-13T18:10:00Z"/>
              <w:lang w:eastAsia="zh-CN"/>
            </w:rPr>
          </w:rPrChange>
        </w:rPr>
        <w:pPrChange w:id="6900" w:author="Julio Li" w:date="2020-05-13T18:11:00Z">
          <w:pPr>
            <w:pStyle w:val="Title2"/>
          </w:pPr>
        </w:pPrChange>
      </w:pPr>
      <w:del w:id="6901" w:author="Julio Li" w:date="2020-05-13T18:10:00Z">
        <w:r w:rsidRPr="00876437" w:rsidDel="00F71A70">
          <w:rPr>
            <w:lang w:val="en-GB" w:eastAsia="zh-CN"/>
            <w:rPrChange w:id="6902" w:author="Kevin Gu" w:date="2020-05-18T10:36:00Z">
              <w:rPr>
                <w:b w:val="0"/>
                <w:bCs w:val="0"/>
                <w:lang w:eastAsia="zh-CN"/>
              </w:rPr>
            </w:rPrChange>
          </w:rPr>
          <w:delText>Information on applicants for job, as well as on Personnel is kept strictly confidential and is</w:delText>
        </w:r>
        <w:r w:rsidR="00A84205" w:rsidRPr="00876437" w:rsidDel="00F71A70">
          <w:rPr>
            <w:lang w:val="en-GB" w:eastAsia="zh-CN"/>
            <w:rPrChange w:id="6903" w:author="Kevin Gu" w:date="2020-05-18T10:36:00Z">
              <w:rPr>
                <w:b w:val="0"/>
                <w:bCs w:val="0"/>
                <w:lang w:eastAsia="zh-CN"/>
              </w:rPr>
            </w:rPrChange>
          </w:rPr>
          <w:delText xml:space="preserve"> </w:delText>
        </w:r>
        <w:r w:rsidRPr="00876437" w:rsidDel="00F71A70">
          <w:rPr>
            <w:lang w:val="en-GB" w:eastAsia="zh-CN"/>
            <w:rPrChange w:id="6904" w:author="Kevin Gu" w:date="2020-05-18T10:36:00Z">
              <w:rPr>
                <w:b w:val="0"/>
                <w:bCs w:val="0"/>
                <w:lang w:eastAsia="zh-CN"/>
              </w:rPr>
            </w:rPrChange>
          </w:rPr>
          <w:delText xml:space="preserve">collected and handled in full compliance with </w:delText>
        </w:r>
        <w:r w:rsidR="00A84205" w:rsidRPr="00876437" w:rsidDel="00F71A70">
          <w:rPr>
            <w:lang w:val="en-GB" w:eastAsia="zh-CN"/>
            <w:rPrChange w:id="6905" w:author="Kevin Gu" w:date="2020-05-18T10:36:00Z">
              <w:rPr>
                <w:b w:val="0"/>
                <w:bCs w:val="0"/>
                <w:lang w:eastAsia="zh-CN"/>
              </w:rPr>
            </w:rPrChange>
          </w:rPr>
          <w:delText xml:space="preserve">Chinese </w:delText>
        </w:r>
        <w:r w:rsidRPr="00876437" w:rsidDel="00F71A70">
          <w:rPr>
            <w:lang w:val="en-GB" w:eastAsia="zh-CN"/>
            <w:rPrChange w:id="6906" w:author="Kevin Gu" w:date="2020-05-18T10:36:00Z">
              <w:rPr>
                <w:b w:val="0"/>
                <w:bCs w:val="0"/>
                <w:lang w:eastAsia="zh-CN"/>
              </w:rPr>
            </w:rPrChange>
          </w:rPr>
          <w:delText>privacy laws.</w:delText>
        </w:r>
      </w:del>
    </w:p>
    <w:p w14:paraId="4E005D46" w14:textId="483444C0" w:rsidR="00A84205" w:rsidRPr="00876437" w:rsidDel="00F71A70" w:rsidRDefault="00A84205">
      <w:pPr>
        <w:rPr>
          <w:del w:id="6907" w:author="Julio Li" w:date="2020-05-13T18:10:00Z"/>
          <w:lang w:val="en-GB" w:eastAsia="zh-CN"/>
          <w:rPrChange w:id="6908" w:author="Kevin Gu" w:date="2020-05-18T10:36:00Z">
            <w:rPr>
              <w:del w:id="6909" w:author="Julio Li" w:date="2020-05-13T18:10:00Z"/>
              <w:lang w:eastAsia="zh-CN"/>
            </w:rPr>
          </w:rPrChange>
        </w:rPr>
        <w:pPrChange w:id="6910" w:author="Julio Li" w:date="2020-05-13T18:11:00Z">
          <w:pPr>
            <w:pStyle w:val="Title2"/>
          </w:pPr>
        </w:pPrChange>
      </w:pPr>
      <w:del w:id="6911" w:author="Julio Li" w:date="2020-05-13T18:10:00Z">
        <w:r w:rsidRPr="00876437" w:rsidDel="00F71A70">
          <w:rPr>
            <w:rFonts w:hint="eastAsia"/>
            <w:lang w:val="en-GB" w:eastAsia="zh-CN"/>
            <w:rPrChange w:id="6912" w:author="Kevin Gu" w:date="2020-05-18T10:36:00Z">
              <w:rPr>
                <w:rFonts w:hint="eastAsia"/>
                <w:b w:val="0"/>
                <w:bCs w:val="0"/>
                <w:lang w:eastAsia="zh-CN"/>
              </w:rPr>
            </w:rPrChange>
          </w:rPr>
          <w:delText>关于求职者和工作人员的信息是严格保密的，收集和处理完全符合中华人民共和国隐私法。</w:delText>
        </w:r>
      </w:del>
    </w:p>
    <w:p w14:paraId="7F07310D" w14:textId="77777777" w:rsidR="00C600C4" w:rsidRPr="00876437" w:rsidRDefault="00C600C4">
      <w:pPr>
        <w:rPr>
          <w:lang w:val="en-GB" w:eastAsia="zh-CN"/>
          <w:rPrChange w:id="6913" w:author="Kevin Gu" w:date="2020-05-18T10:36:00Z">
            <w:rPr>
              <w:lang w:eastAsia="zh-CN"/>
            </w:rPr>
          </w:rPrChange>
        </w:rPr>
        <w:pPrChange w:id="6914" w:author="Julio Li" w:date="2020-05-13T18:11:00Z">
          <w:pPr>
            <w:pStyle w:val="Title2"/>
          </w:pPr>
        </w:pPrChange>
      </w:pPr>
    </w:p>
    <w:p w14:paraId="51F1ABC5" w14:textId="3047FB9F" w:rsidR="00E63913" w:rsidRPr="00876437" w:rsidRDefault="00944620" w:rsidP="00E63913">
      <w:pPr>
        <w:pStyle w:val="Title2"/>
        <w:rPr>
          <w:lang w:val="en-GB"/>
          <w:rPrChange w:id="6915" w:author="Kevin Gu" w:date="2020-05-18T10:36:00Z">
            <w:rPr/>
          </w:rPrChange>
        </w:rPr>
      </w:pPr>
      <w:bookmarkStart w:id="6916" w:name="_Toc43387073"/>
      <w:ins w:id="6917" w:author="Julio Li" w:date="2020-05-13T18:18:00Z">
        <w:r w:rsidRPr="00876437">
          <w:rPr>
            <w:lang w:val="en-GB"/>
            <w:rPrChange w:id="6918" w:author="Kevin Gu" w:date="2020-05-18T10:36:00Z">
              <w:rPr/>
            </w:rPrChange>
          </w:rPr>
          <w:t>Security Awareness and Training</w:t>
        </w:r>
        <w:r w:rsidRPr="00876437">
          <w:rPr>
            <w:rFonts w:hint="eastAsia"/>
            <w:lang w:val="en-GB"/>
            <w:rPrChange w:id="6919" w:author="Kevin Gu" w:date="2020-05-18T10:36:00Z">
              <w:rPr>
                <w:rFonts w:hint="eastAsia"/>
              </w:rPr>
            </w:rPrChange>
          </w:rPr>
          <w:t>安全意识和培训</w:t>
        </w:r>
      </w:ins>
      <w:bookmarkEnd w:id="6916"/>
      <w:del w:id="6920" w:author="Julio Li" w:date="2020-05-13T18:18:00Z">
        <w:r w:rsidR="00E63913" w:rsidRPr="00876437" w:rsidDel="00944620">
          <w:rPr>
            <w:lang w:val="en-GB"/>
            <w:rPrChange w:id="6921" w:author="Kevin Gu" w:date="2020-05-18T10:36:00Z">
              <w:rPr/>
            </w:rPrChange>
          </w:rPr>
          <w:delText>Training and updating</w:delText>
        </w:r>
        <w:r w:rsidR="00A84205" w:rsidRPr="00876437" w:rsidDel="00944620">
          <w:rPr>
            <w:lang w:val="en-GB"/>
            <w:rPrChange w:id="6922" w:author="Kevin Gu" w:date="2020-05-18T10:36:00Z">
              <w:rPr/>
            </w:rPrChange>
          </w:rPr>
          <w:delText xml:space="preserve"> </w:delText>
        </w:r>
        <w:r w:rsidR="00A84205" w:rsidRPr="00876437" w:rsidDel="00944620">
          <w:rPr>
            <w:rFonts w:hint="eastAsia"/>
            <w:lang w:val="en-GB" w:eastAsia="zh-CN"/>
            <w:rPrChange w:id="6923" w:author="Kevin Gu" w:date="2020-05-18T10:36:00Z">
              <w:rPr>
                <w:rFonts w:hint="eastAsia"/>
                <w:lang w:eastAsia="zh-CN"/>
              </w:rPr>
            </w:rPrChange>
          </w:rPr>
          <w:delText>培训与更新</w:delText>
        </w:r>
      </w:del>
    </w:p>
    <w:p w14:paraId="14A7BDFD" w14:textId="01D286E2" w:rsidR="00944620" w:rsidRPr="00876437" w:rsidRDefault="00944620">
      <w:pPr>
        <w:rPr>
          <w:ins w:id="6924" w:author="Julio Li" w:date="2020-05-13T18:19:00Z"/>
          <w:lang w:val="en-GB"/>
          <w:rPrChange w:id="6925" w:author="Kevin Gu" w:date="2020-05-18T10:36:00Z">
            <w:rPr>
              <w:ins w:id="6926" w:author="Julio Li" w:date="2020-05-13T18:19:00Z"/>
            </w:rPr>
          </w:rPrChange>
        </w:rPr>
        <w:pPrChange w:id="6927" w:author="Julio Li" w:date="2020-05-13T18:19:00Z">
          <w:pPr>
            <w:pStyle w:val="Title2"/>
          </w:pPr>
        </w:pPrChange>
      </w:pPr>
      <w:ins w:id="6928" w:author="Julio Li" w:date="2020-05-13T18:19:00Z">
        <w:r w:rsidRPr="00876437">
          <w:rPr>
            <w:lang w:val="en-GB"/>
            <w:rPrChange w:id="6929" w:author="Kevin Gu" w:date="2020-05-18T10:36:00Z">
              <w:rPr>
                <w:b w:val="0"/>
                <w:bCs w:val="0"/>
              </w:rPr>
            </w:rPrChange>
          </w:rPr>
          <w:t>For security to be successful and effective, Department management on down to the rest of the staff need to be fully aware of the importance of enterprise and information security. All employees should understand</w:t>
        </w:r>
      </w:ins>
      <w:ins w:id="6930" w:author="Julio Li" w:date="2020-05-13T18:20:00Z">
        <w:r w:rsidRPr="00876437">
          <w:rPr>
            <w:lang w:val="en-GB"/>
            <w:rPrChange w:id="6931" w:author="Kevin Gu" w:date="2020-05-18T10:36:00Z">
              <w:rPr>
                <w:b w:val="0"/>
                <w:bCs w:val="0"/>
              </w:rPr>
            </w:rPrChange>
          </w:rPr>
          <w:t xml:space="preserve"> </w:t>
        </w:r>
      </w:ins>
      <w:ins w:id="6932" w:author="Julio Li" w:date="2020-05-13T18:19:00Z">
        <w:r w:rsidRPr="00876437">
          <w:rPr>
            <w:lang w:val="en-GB"/>
            <w:rPrChange w:id="6933" w:author="Kevin Gu" w:date="2020-05-18T10:36:00Z">
              <w:rPr>
                <w:b w:val="0"/>
                <w:bCs w:val="0"/>
              </w:rPr>
            </w:rPrChange>
          </w:rPr>
          <w:t xml:space="preserve">the underlying significance of security and the specific security-related requirements expected of them. </w:t>
        </w:r>
        <w:proofErr w:type="spellStart"/>
        <w:r w:rsidRPr="00876437">
          <w:rPr>
            <w:lang w:val="en-GB"/>
            <w:rPrChange w:id="6934" w:author="Kevin Gu" w:date="2020-05-18T10:36:00Z">
              <w:rPr>
                <w:b w:val="0"/>
                <w:bCs w:val="0"/>
              </w:rPr>
            </w:rPrChange>
          </w:rPr>
          <w:t>Chengtian</w:t>
        </w:r>
        <w:proofErr w:type="spellEnd"/>
        <w:r w:rsidRPr="00876437">
          <w:rPr>
            <w:lang w:val="en-GB"/>
            <w:rPrChange w:id="6935" w:author="Kevin Gu" w:date="2020-05-18T10:36:00Z">
              <w:rPr>
                <w:b w:val="0"/>
                <w:bCs w:val="0"/>
              </w:rPr>
            </w:rPrChange>
          </w:rPr>
          <w:t xml:space="preserve"> </w:t>
        </w:r>
        <w:proofErr w:type="spellStart"/>
        <w:r w:rsidRPr="00876437">
          <w:rPr>
            <w:lang w:val="en-GB"/>
            <w:rPrChange w:id="6936" w:author="Kevin Gu" w:date="2020-05-18T10:36:00Z">
              <w:rPr>
                <w:b w:val="0"/>
                <w:bCs w:val="0"/>
              </w:rPr>
            </w:rPrChange>
          </w:rPr>
          <w:t>Weiye</w:t>
        </w:r>
        <w:proofErr w:type="spellEnd"/>
        <w:r w:rsidRPr="00876437">
          <w:rPr>
            <w:lang w:val="en-GB"/>
            <w:rPrChange w:id="6937" w:author="Kevin Gu" w:date="2020-05-18T10:36:00Z">
              <w:rPr>
                <w:b w:val="0"/>
                <w:bCs w:val="0"/>
              </w:rPr>
            </w:rPrChange>
          </w:rPr>
          <w:t xml:space="preserve"> (Ningbo) Chip Technology Co., Ltd understands these principles and strive to ensure all our employees understood the importance of security and company’s policies on security. </w:t>
        </w:r>
      </w:ins>
    </w:p>
    <w:p w14:paraId="3F577BB5" w14:textId="023042B8" w:rsidR="00E63913" w:rsidRPr="00876437" w:rsidDel="00944620" w:rsidRDefault="00944620">
      <w:pPr>
        <w:rPr>
          <w:del w:id="6938" w:author="Julio Li" w:date="2020-05-13T18:19:00Z"/>
          <w:lang w:val="en-GB" w:eastAsia="zh-CN"/>
          <w:rPrChange w:id="6939" w:author="Kevin Gu" w:date="2020-05-18T10:36:00Z">
            <w:rPr>
              <w:del w:id="6940" w:author="Julio Li" w:date="2020-05-13T18:19:00Z"/>
              <w:lang w:eastAsia="zh-CN"/>
            </w:rPr>
          </w:rPrChange>
        </w:rPr>
        <w:pPrChange w:id="6941" w:author="Julio Li" w:date="2020-05-13T18:19:00Z">
          <w:pPr>
            <w:pStyle w:val="Title2"/>
          </w:pPr>
        </w:pPrChange>
      </w:pPr>
      <w:ins w:id="6942" w:author="Julio Li" w:date="2020-05-13T18:19:00Z">
        <w:r w:rsidRPr="00876437">
          <w:rPr>
            <w:rFonts w:hint="eastAsia"/>
            <w:lang w:val="en-GB"/>
            <w:rPrChange w:id="6943" w:author="Kevin Gu" w:date="2020-05-18T10:36:00Z">
              <w:rPr>
                <w:rFonts w:hint="eastAsia"/>
                <w:b w:val="0"/>
                <w:bCs w:val="0"/>
              </w:rPr>
            </w:rPrChange>
          </w:rPr>
          <w:t>为了确保安全的成功和有效性，部门经理和其部门下的其他员工都必须完全意识到公司和信息安全的重要性。所有员工应该明白安全的意义和对其期望的相关安全要求。澄天伟业（宁波）芯片技术有限公司确保所有员工理解和明白安全的重要性和安全方针的重要性</w:t>
        </w:r>
      </w:ins>
      <w:del w:id="6944" w:author="Julio Li" w:date="2020-05-13T18:19:00Z">
        <w:r w:rsidR="00E63913" w:rsidRPr="00876437" w:rsidDel="00944620">
          <w:rPr>
            <w:lang w:val="en-GB" w:eastAsia="zh-CN"/>
            <w:rPrChange w:id="6945" w:author="Kevin Gu" w:date="2020-05-18T10:36:00Z">
              <w:rPr>
                <w:b w:val="0"/>
                <w:bCs w:val="0"/>
                <w:lang w:eastAsia="zh-CN"/>
              </w:rPr>
            </w:rPrChange>
          </w:rPr>
          <w:delText xml:space="preserve">The hiring procedure provides that new hires shall be trained about </w:delText>
        </w:r>
        <w:r w:rsidR="008543CE" w:rsidRPr="00876437" w:rsidDel="00944620">
          <w:rPr>
            <w:lang w:val="en-GB"/>
            <w:rPrChange w:id="6946" w:author="Kevin Gu" w:date="2020-05-18T10:36:00Z">
              <w:rPr>
                <w:b w:val="0"/>
                <w:bCs w:val="0"/>
              </w:rPr>
            </w:rPrChange>
          </w:rPr>
          <w:fldChar w:fldCharType="begin"/>
        </w:r>
        <w:r w:rsidR="008543CE" w:rsidRPr="00876437" w:rsidDel="00944620">
          <w:rPr>
            <w:lang w:val="en-GB" w:eastAsia="zh-CN"/>
            <w:rPrChange w:id="6947" w:author="Kevin Gu" w:date="2020-05-18T10:36:00Z">
              <w:rPr>
                <w:b w:val="0"/>
                <w:bCs w:val="0"/>
                <w:lang w:eastAsia="zh-CN"/>
              </w:rPr>
            </w:rPrChange>
          </w:rPr>
          <w:delInstrText xml:space="preserve"> DOCPROPERTY  app_developer  \* MERGEFORMAT </w:delInstrText>
        </w:r>
        <w:r w:rsidR="008543CE" w:rsidRPr="00876437" w:rsidDel="00944620">
          <w:rPr>
            <w:lang w:val="en-GB"/>
            <w:rPrChange w:id="6948" w:author="Kevin Gu" w:date="2020-05-18T10:36:00Z">
              <w:rPr>
                <w:b w:val="0"/>
                <w:bCs w:val="0"/>
              </w:rPr>
            </w:rPrChange>
          </w:rPr>
          <w:fldChar w:fldCharType="separate"/>
        </w:r>
        <w:r w:rsidR="00F20899" w:rsidRPr="00876437" w:rsidDel="00944620">
          <w:rPr>
            <w:lang w:val="en-GB" w:eastAsia="zh-CN"/>
            <w:rPrChange w:id="6949" w:author="Kevin Gu" w:date="2020-05-18T10:36:00Z">
              <w:rPr>
                <w:b w:val="0"/>
                <w:bCs w:val="0"/>
                <w:lang w:eastAsia="zh-CN"/>
              </w:rPr>
            </w:rPrChange>
          </w:rPr>
          <w:delText>CTWY</w:delText>
        </w:r>
        <w:r w:rsidR="008543CE" w:rsidRPr="00876437" w:rsidDel="00944620">
          <w:rPr>
            <w:lang w:val="en-GB"/>
            <w:rPrChange w:id="6950" w:author="Kevin Gu" w:date="2020-05-18T10:36:00Z">
              <w:rPr>
                <w:b w:val="0"/>
                <w:bCs w:val="0"/>
              </w:rPr>
            </w:rPrChange>
          </w:rPr>
          <w:fldChar w:fldCharType="end"/>
        </w:r>
        <w:r w:rsidR="00C42DCC" w:rsidRPr="00876437" w:rsidDel="00944620">
          <w:rPr>
            <w:lang w:val="en-GB" w:eastAsia="zh-CN"/>
            <w:rPrChange w:id="6951" w:author="Kevin Gu" w:date="2020-05-18T10:36:00Z">
              <w:rPr>
                <w:b w:val="0"/>
                <w:bCs w:val="0"/>
                <w:lang w:eastAsia="zh-CN"/>
              </w:rPr>
            </w:rPrChange>
          </w:rPr>
          <w:delText xml:space="preserve"> </w:delText>
        </w:r>
        <w:r w:rsidR="00E63913" w:rsidRPr="00876437" w:rsidDel="00944620">
          <w:rPr>
            <w:lang w:val="en-GB" w:eastAsia="zh-CN"/>
            <w:rPrChange w:id="6952" w:author="Kevin Gu" w:date="2020-05-18T10:36:00Z">
              <w:rPr>
                <w:b w:val="0"/>
                <w:bCs w:val="0"/>
                <w:lang w:eastAsia="zh-CN"/>
              </w:rPr>
            </w:rPrChange>
          </w:rPr>
          <w:delText>security</w:delText>
        </w:r>
        <w:r w:rsidR="00FD5D6C" w:rsidRPr="00876437" w:rsidDel="00944620">
          <w:rPr>
            <w:lang w:val="en-GB" w:eastAsia="zh-CN"/>
            <w:rPrChange w:id="6953" w:author="Kevin Gu" w:date="2020-05-18T10:36:00Z">
              <w:rPr>
                <w:b w:val="0"/>
                <w:bCs w:val="0"/>
                <w:lang w:eastAsia="zh-CN"/>
              </w:rPr>
            </w:rPrChange>
          </w:rPr>
          <w:delText xml:space="preserve"> </w:delText>
        </w:r>
        <w:r w:rsidR="00E63913" w:rsidRPr="00876437" w:rsidDel="00944620">
          <w:rPr>
            <w:lang w:val="en-GB" w:eastAsia="zh-CN"/>
            <w:rPrChange w:id="6954" w:author="Kevin Gu" w:date="2020-05-18T10:36:00Z">
              <w:rPr>
                <w:b w:val="0"/>
                <w:bCs w:val="0"/>
                <w:lang w:eastAsia="zh-CN"/>
              </w:rPr>
            </w:rPrChange>
          </w:rPr>
          <w:delText xml:space="preserve">policies and about the correct </w:delText>
        </w:r>
        <w:r w:rsidR="00C42DCC" w:rsidRPr="00876437" w:rsidDel="00944620">
          <w:rPr>
            <w:lang w:val="en-GB" w:eastAsia="zh-CN"/>
            <w:rPrChange w:id="6955" w:author="Kevin Gu" w:date="2020-05-18T10:36:00Z">
              <w:rPr>
                <w:b w:val="0"/>
                <w:bCs w:val="0"/>
                <w:lang w:eastAsia="zh-CN"/>
              </w:rPr>
            </w:rPrChange>
          </w:rPr>
          <w:delText>behavior</w:delText>
        </w:r>
        <w:r w:rsidR="00E63913" w:rsidRPr="00876437" w:rsidDel="00944620">
          <w:rPr>
            <w:lang w:val="en-GB" w:eastAsia="zh-CN"/>
            <w:rPrChange w:id="6956" w:author="Kevin Gu" w:date="2020-05-18T10:36:00Z">
              <w:rPr>
                <w:b w:val="0"/>
                <w:bCs w:val="0"/>
                <w:lang w:eastAsia="zh-CN"/>
              </w:rPr>
            </w:rPrChange>
          </w:rPr>
          <w:delText xml:space="preserve"> in case of emergency by providing them with a seminar and documentation.</w:delText>
        </w:r>
      </w:del>
    </w:p>
    <w:p w14:paraId="1A31B21D" w14:textId="17FE3A96" w:rsidR="00BB4CE6" w:rsidRPr="00876437" w:rsidDel="00944620" w:rsidRDefault="00BB4CE6">
      <w:pPr>
        <w:rPr>
          <w:del w:id="6957" w:author="Julio Li" w:date="2020-05-13T18:19:00Z"/>
          <w:lang w:val="en-GB" w:eastAsia="zh-CN"/>
          <w:rPrChange w:id="6958" w:author="Kevin Gu" w:date="2020-05-18T10:36:00Z">
            <w:rPr>
              <w:del w:id="6959" w:author="Julio Li" w:date="2020-05-13T18:19:00Z"/>
              <w:lang w:eastAsia="zh-CN"/>
            </w:rPr>
          </w:rPrChange>
        </w:rPr>
        <w:pPrChange w:id="6960" w:author="Julio Li" w:date="2020-05-13T18:19:00Z">
          <w:pPr>
            <w:pStyle w:val="Title2"/>
          </w:pPr>
        </w:pPrChange>
      </w:pPr>
      <w:del w:id="6961" w:author="Julio Li" w:date="2020-05-13T18:19:00Z">
        <w:r w:rsidRPr="00876437" w:rsidDel="00944620">
          <w:rPr>
            <w:rFonts w:hint="eastAsia"/>
            <w:lang w:val="en-GB" w:eastAsia="zh-CN"/>
            <w:rPrChange w:id="6962" w:author="Kevin Gu" w:date="2020-05-18T10:36:00Z">
              <w:rPr>
                <w:rFonts w:hint="eastAsia"/>
                <w:b w:val="0"/>
                <w:bCs w:val="0"/>
                <w:lang w:eastAsia="zh-CN"/>
              </w:rPr>
            </w:rPrChange>
          </w:rPr>
          <w:delText>招聘程序</w:delText>
        </w:r>
        <w:r w:rsidR="009B3F6B" w:rsidRPr="00876437" w:rsidDel="00944620">
          <w:rPr>
            <w:rFonts w:hint="eastAsia"/>
            <w:lang w:val="en-GB" w:eastAsia="zh-CN"/>
            <w:rPrChange w:id="6963" w:author="Kevin Gu" w:date="2020-05-18T10:36:00Z">
              <w:rPr>
                <w:rFonts w:hint="eastAsia"/>
                <w:b w:val="0"/>
                <w:bCs w:val="0"/>
                <w:lang w:eastAsia="zh-CN"/>
              </w:rPr>
            </w:rPrChange>
          </w:rPr>
          <w:delText>规定，应向新员工提供文件并组织讨论会，以就</w:delText>
        </w:r>
        <w:r w:rsidR="00D86707" w:rsidRPr="00876437" w:rsidDel="00944620">
          <w:rPr>
            <w:rFonts w:hint="eastAsia"/>
            <w:lang w:val="en-GB" w:eastAsia="zh-CN"/>
            <w:rPrChange w:id="6964" w:author="Kevin Gu" w:date="2020-05-18T10:36:00Z">
              <w:rPr>
                <w:rFonts w:hint="eastAsia"/>
                <w:b w:val="0"/>
                <w:bCs w:val="0"/>
                <w:lang w:eastAsia="zh-CN"/>
              </w:rPr>
            </w:rPrChange>
          </w:rPr>
          <w:delText>澄天伟业</w:delText>
        </w:r>
        <w:r w:rsidR="009B3F6B" w:rsidRPr="00876437" w:rsidDel="00944620">
          <w:rPr>
            <w:rFonts w:hint="eastAsia"/>
            <w:lang w:val="en-GB" w:eastAsia="zh-CN"/>
            <w:rPrChange w:id="6965" w:author="Kevin Gu" w:date="2020-05-18T10:36:00Z">
              <w:rPr>
                <w:rFonts w:hint="eastAsia"/>
                <w:b w:val="0"/>
                <w:bCs w:val="0"/>
                <w:lang w:eastAsia="zh-CN"/>
              </w:rPr>
            </w:rPrChange>
          </w:rPr>
          <w:delText>的安全政策与在紧急情况下的正确行为等对之进行培训。</w:delText>
        </w:r>
      </w:del>
    </w:p>
    <w:p w14:paraId="2F1B0449" w14:textId="454FF1DA" w:rsidR="00802C45" w:rsidRPr="00876437" w:rsidDel="00944620" w:rsidRDefault="00802C45">
      <w:pPr>
        <w:rPr>
          <w:del w:id="6966" w:author="Julio Li" w:date="2020-05-13T18:19:00Z"/>
          <w:lang w:val="en-GB" w:eastAsia="zh-CN"/>
          <w:rPrChange w:id="6967" w:author="Kevin Gu" w:date="2020-05-18T10:36:00Z">
            <w:rPr>
              <w:del w:id="6968" w:author="Julio Li" w:date="2020-05-13T18:19:00Z"/>
              <w:lang w:eastAsia="zh-CN"/>
            </w:rPr>
          </w:rPrChange>
        </w:rPr>
        <w:pPrChange w:id="6969" w:author="Julio Li" w:date="2020-05-13T18:19:00Z">
          <w:pPr>
            <w:pStyle w:val="Title2"/>
          </w:pPr>
        </w:pPrChange>
      </w:pPr>
      <w:del w:id="6970" w:author="Julio Li" w:date="2020-05-13T18:19:00Z">
        <w:r w:rsidRPr="00876437" w:rsidDel="00944620">
          <w:rPr>
            <w:lang w:val="en-GB" w:eastAsia="zh-CN"/>
            <w:rPrChange w:id="6971" w:author="Kevin Gu" w:date="2020-05-18T10:36:00Z">
              <w:rPr>
                <w:b w:val="0"/>
                <w:bCs w:val="0"/>
                <w:lang w:eastAsia="zh-CN"/>
              </w:rPr>
            </w:rPrChange>
          </w:rPr>
          <w:delText>Personnel may ask the Security Manager for a personal copy of the Security Policies and of the Emergency Plan.</w:delText>
        </w:r>
      </w:del>
    </w:p>
    <w:p w14:paraId="758CA175" w14:textId="246FAF4D" w:rsidR="00802C45" w:rsidRPr="00876437" w:rsidDel="00944620" w:rsidRDefault="00802C45">
      <w:pPr>
        <w:rPr>
          <w:del w:id="6972" w:author="Julio Li" w:date="2020-05-13T18:19:00Z"/>
          <w:lang w:val="en-GB" w:eastAsia="zh-CN"/>
          <w:rPrChange w:id="6973" w:author="Kevin Gu" w:date="2020-05-18T10:36:00Z">
            <w:rPr>
              <w:del w:id="6974" w:author="Julio Li" w:date="2020-05-13T18:19:00Z"/>
              <w:lang w:eastAsia="zh-CN"/>
            </w:rPr>
          </w:rPrChange>
        </w:rPr>
        <w:pPrChange w:id="6975" w:author="Julio Li" w:date="2020-05-13T18:19:00Z">
          <w:pPr>
            <w:pStyle w:val="Title2"/>
          </w:pPr>
        </w:pPrChange>
      </w:pPr>
      <w:del w:id="6976" w:author="Julio Li" w:date="2020-05-13T18:19:00Z">
        <w:r w:rsidRPr="00876437" w:rsidDel="00944620">
          <w:rPr>
            <w:rFonts w:hint="eastAsia"/>
            <w:lang w:val="en-GB" w:eastAsia="zh-CN"/>
            <w:rPrChange w:id="6977" w:author="Kevin Gu" w:date="2020-05-18T10:36:00Z">
              <w:rPr>
                <w:rFonts w:hint="eastAsia"/>
                <w:b w:val="0"/>
                <w:bCs w:val="0"/>
                <w:lang w:eastAsia="zh-CN"/>
              </w:rPr>
            </w:rPrChange>
          </w:rPr>
          <w:delText>员工可以向安全经理申请拷贝安全政策和应急计划的个人副本。</w:delText>
        </w:r>
      </w:del>
    </w:p>
    <w:p w14:paraId="5D001052" w14:textId="32136171" w:rsidR="00E63913" w:rsidRPr="00876437" w:rsidDel="00944620" w:rsidRDefault="00E63913">
      <w:pPr>
        <w:rPr>
          <w:del w:id="6978" w:author="Julio Li" w:date="2020-05-13T18:19:00Z"/>
          <w:lang w:val="en-GB" w:eastAsia="zh-CN"/>
          <w:rPrChange w:id="6979" w:author="Kevin Gu" w:date="2020-05-18T10:36:00Z">
            <w:rPr>
              <w:del w:id="6980" w:author="Julio Li" w:date="2020-05-13T18:19:00Z"/>
              <w:lang w:eastAsia="zh-CN"/>
            </w:rPr>
          </w:rPrChange>
        </w:rPr>
        <w:pPrChange w:id="6981" w:author="Julio Li" w:date="2020-05-13T18:19:00Z">
          <w:pPr>
            <w:pStyle w:val="Title2"/>
          </w:pPr>
        </w:pPrChange>
      </w:pPr>
      <w:del w:id="6982" w:author="Julio Li" w:date="2020-05-13T18:19:00Z">
        <w:r w:rsidRPr="00876437" w:rsidDel="00944620">
          <w:rPr>
            <w:lang w:val="en-GB" w:eastAsia="zh-CN"/>
            <w:rPrChange w:id="6983" w:author="Kevin Gu" w:date="2020-05-18T10:36:00Z">
              <w:rPr>
                <w:b w:val="0"/>
                <w:bCs w:val="0"/>
                <w:lang w:eastAsia="zh-CN"/>
              </w:rPr>
            </w:rPrChange>
          </w:rPr>
          <w:delText>The responsible for the security training is the Security Manager.</w:delText>
        </w:r>
      </w:del>
    </w:p>
    <w:p w14:paraId="667EF2A7" w14:textId="605F43AB" w:rsidR="009B3F6B" w:rsidRPr="00876437" w:rsidDel="00944620" w:rsidRDefault="009B3F6B">
      <w:pPr>
        <w:rPr>
          <w:del w:id="6984" w:author="Julio Li" w:date="2020-05-13T18:19:00Z"/>
          <w:lang w:val="en-GB" w:eastAsia="zh-CN"/>
          <w:rPrChange w:id="6985" w:author="Kevin Gu" w:date="2020-05-18T10:36:00Z">
            <w:rPr>
              <w:del w:id="6986" w:author="Julio Li" w:date="2020-05-13T18:19:00Z"/>
              <w:lang w:eastAsia="zh-CN"/>
            </w:rPr>
          </w:rPrChange>
        </w:rPr>
        <w:pPrChange w:id="6987" w:author="Julio Li" w:date="2020-05-13T18:19:00Z">
          <w:pPr>
            <w:pStyle w:val="Title2"/>
          </w:pPr>
        </w:pPrChange>
      </w:pPr>
      <w:del w:id="6988" w:author="Julio Li" w:date="2020-05-13T18:19:00Z">
        <w:r w:rsidRPr="00876437" w:rsidDel="00944620">
          <w:rPr>
            <w:rFonts w:hint="eastAsia"/>
            <w:lang w:val="en-GB" w:eastAsia="zh-CN"/>
            <w:rPrChange w:id="6989" w:author="Kevin Gu" w:date="2020-05-18T10:36:00Z">
              <w:rPr>
                <w:rFonts w:hint="eastAsia"/>
                <w:b w:val="0"/>
                <w:bCs w:val="0"/>
                <w:lang w:eastAsia="zh-CN"/>
              </w:rPr>
            </w:rPrChange>
          </w:rPr>
          <w:delText>安全培训由安全经理来负责。</w:delText>
        </w:r>
      </w:del>
    </w:p>
    <w:p w14:paraId="2F2FDAD8" w14:textId="140F5B45" w:rsidR="00E63913" w:rsidRPr="00876437" w:rsidDel="00944620" w:rsidRDefault="00E63913">
      <w:pPr>
        <w:rPr>
          <w:del w:id="6990" w:author="Julio Li" w:date="2020-05-13T18:19:00Z"/>
          <w:lang w:val="en-GB" w:eastAsia="zh-CN"/>
          <w:rPrChange w:id="6991" w:author="Kevin Gu" w:date="2020-05-18T10:36:00Z">
            <w:rPr>
              <w:del w:id="6992" w:author="Julio Li" w:date="2020-05-13T18:19:00Z"/>
              <w:lang w:eastAsia="zh-CN"/>
            </w:rPr>
          </w:rPrChange>
        </w:rPr>
        <w:pPrChange w:id="6993" w:author="Julio Li" w:date="2020-05-13T18:19:00Z">
          <w:pPr>
            <w:pStyle w:val="Title2"/>
          </w:pPr>
        </w:pPrChange>
      </w:pPr>
      <w:del w:id="6994" w:author="Julio Li" w:date="2020-05-13T18:19:00Z">
        <w:r w:rsidRPr="00876437" w:rsidDel="00944620">
          <w:rPr>
            <w:lang w:val="en-GB" w:eastAsia="zh-CN"/>
            <w:rPrChange w:id="6995" w:author="Kevin Gu" w:date="2020-05-18T10:36:00Z">
              <w:rPr>
                <w:b w:val="0"/>
                <w:bCs w:val="0"/>
                <w:lang w:eastAsia="zh-CN"/>
              </w:rPr>
            </w:rPrChange>
          </w:rPr>
          <w:delText>Personnel is kept updated on changes of security policies and of the emergency plan by means of seminars and distribution of updated documentation.</w:delText>
        </w:r>
      </w:del>
    </w:p>
    <w:p w14:paraId="59EB52B4" w14:textId="58034922" w:rsidR="009B3F6B" w:rsidRPr="00876437" w:rsidDel="00944620" w:rsidRDefault="009B3F6B">
      <w:pPr>
        <w:rPr>
          <w:del w:id="6996" w:author="Julio Li" w:date="2020-05-13T18:19:00Z"/>
          <w:lang w:val="en-GB" w:eastAsia="zh-CN"/>
          <w:rPrChange w:id="6997" w:author="Kevin Gu" w:date="2020-05-18T10:36:00Z">
            <w:rPr>
              <w:del w:id="6998" w:author="Julio Li" w:date="2020-05-13T18:19:00Z"/>
              <w:lang w:eastAsia="zh-CN"/>
            </w:rPr>
          </w:rPrChange>
        </w:rPr>
        <w:pPrChange w:id="6999" w:author="Julio Li" w:date="2020-05-13T18:19:00Z">
          <w:pPr>
            <w:pStyle w:val="Title2"/>
          </w:pPr>
        </w:pPrChange>
      </w:pPr>
      <w:del w:id="7000" w:author="Julio Li" w:date="2020-05-13T18:19:00Z">
        <w:r w:rsidRPr="00876437" w:rsidDel="00944620">
          <w:rPr>
            <w:rFonts w:hint="eastAsia"/>
            <w:lang w:val="en-GB" w:eastAsia="zh-CN"/>
            <w:rPrChange w:id="7001" w:author="Kevin Gu" w:date="2020-05-18T10:36:00Z">
              <w:rPr>
                <w:rFonts w:hint="eastAsia"/>
                <w:b w:val="0"/>
                <w:bCs w:val="0"/>
                <w:lang w:eastAsia="zh-CN"/>
              </w:rPr>
            </w:rPrChange>
          </w:rPr>
          <w:delText>通过组织讨论会和分发最新文件的方法，来使员工随时了解到安全政策和应急计划的相关变化。</w:delText>
        </w:r>
      </w:del>
    </w:p>
    <w:p w14:paraId="33D0B31C" w14:textId="42683730" w:rsidR="00E63913" w:rsidRPr="00876437" w:rsidDel="00944620" w:rsidRDefault="00E63913">
      <w:pPr>
        <w:rPr>
          <w:del w:id="7002" w:author="Julio Li" w:date="2020-05-13T18:19:00Z"/>
          <w:lang w:val="en-GB" w:eastAsia="zh-CN"/>
          <w:rPrChange w:id="7003" w:author="Kevin Gu" w:date="2020-05-18T10:36:00Z">
            <w:rPr>
              <w:del w:id="7004" w:author="Julio Li" w:date="2020-05-13T18:19:00Z"/>
              <w:lang w:eastAsia="zh-CN"/>
            </w:rPr>
          </w:rPrChange>
        </w:rPr>
        <w:pPrChange w:id="7005" w:author="Julio Li" w:date="2020-05-13T18:19:00Z">
          <w:pPr>
            <w:pStyle w:val="Title2"/>
          </w:pPr>
        </w:pPrChange>
      </w:pPr>
      <w:del w:id="7006" w:author="Julio Li" w:date="2020-05-13T18:19:00Z">
        <w:r w:rsidRPr="00876437" w:rsidDel="00944620">
          <w:rPr>
            <w:lang w:val="en-GB" w:eastAsia="zh-CN"/>
            <w:rPrChange w:id="7007" w:author="Kevin Gu" w:date="2020-05-18T10:36:00Z">
              <w:rPr>
                <w:b w:val="0"/>
                <w:bCs w:val="0"/>
                <w:lang w:eastAsia="zh-CN"/>
              </w:rPr>
            </w:rPrChange>
          </w:rPr>
          <w:delText xml:space="preserve">Prior to being given access to information processing facilities, </w:delText>
        </w:r>
        <w:r w:rsidR="00154E47" w:rsidRPr="00876437" w:rsidDel="00944620">
          <w:rPr>
            <w:lang w:val="en-GB" w:eastAsia="zh-CN"/>
            <w:rPrChange w:id="7008" w:author="Kevin Gu" w:date="2020-05-18T10:36:00Z">
              <w:rPr>
                <w:b w:val="0"/>
                <w:bCs w:val="0"/>
                <w:lang w:eastAsia="zh-CN"/>
              </w:rPr>
            </w:rPrChange>
          </w:rPr>
          <w:delText>staffs</w:delText>
        </w:r>
        <w:r w:rsidRPr="00876437" w:rsidDel="00944620">
          <w:rPr>
            <w:lang w:val="en-GB" w:eastAsia="zh-CN"/>
            <w:rPrChange w:id="7009" w:author="Kevin Gu" w:date="2020-05-18T10:36:00Z">
              <w:rPr>
                <w:b w:val="0"/>
                <w:bCs w:val="0"/>
                <w:lang w:eastAsia="zh-CN"/>
              </w:rPr>
            </w:rPrChange>
          </w:rPr>
          <w:delText xml:space="preserve"> are properly briefed on their roles and responsibilities.</w:delText>
        </w:r>
      </w:del>
    </w:p>
    <w:p w14:paraId="68740C57" w14:textId="09137C19" w:rsidR="009B3F6B" w:rsidRPr="00876437" w:rsidDel="00944620" w:rsidRDefault="009B3F6B">
      <w:pPr>
        <w:rPr>
          <w:del w:id="7010" w:author="Julio Li" w:date="2020-05-13T18:19:00Z"/>
          <w:lang w:val="en-GB" w:eastAsia="zh-CN"/>
          <w:rPrChange w:id="7011" w:author="Kevin Gu" w:date="2020-05-18T10:36:00Z">
            <w:rPr>
              <w:del w:id="7012" w:author="Julio Li" w:date="2020-05-13T18:19:00Z"/>
              <w:lang w:eastAsia="zh-CN"/>
            </w:rPr>
          </w:rPrChange>
        </w:rPr>
        <w:pPrChange w:id="7013" w:author="Julio Li" w:date="2020-05-13T18:19:00Z">
          <w:pPr>
            <w:pStyle w:val="Title2"/>
          </w:pPr>
        </w:pPrChange>
      </w:pPr>
      <w:del w:id="7014" w:author="Julio Li" w:date="2020-05-13T18:19:00Z">
        <w:r w:rsidRPr="00876437" w:rsidDel="00944620">
          <w:rPr>
            <w:rFonts w:hint="eastAsia"/>
            <w:lang w:val="en-GB" w:eastAsia="zh-CN"/>
            <w:rPrChange w:id="7015" w:author="Kevin Gu" w:date="2020-05-18T10:36:00Z">
              <w:rPr>
                <w:rFonts w:hint="eastAsia"/>
                <w:b w:val="0"/>
                <w:bCs w:val="0"/>
                <w:lang w:eastAsia="zh-CN"/>
              </w:rPr>
            </w:rPrChange>
          </w:rPr>
          <w:delText>在接触信息处理的相关设备之前，员工需适当的简要介绍他们的角色与职责。</w:delText>
        </w:r>
      </w:del>
    </w:p>
    <w:p w14:paraId="470A5746" w14:textId="3316CE67" w:rsidR="00E63913" w:rsidRPr="00876437" w:rsidDel="00944620" w:rsidRDefault="00E63913">
      <w:pPr>
        <w:rPr>
          <w:del w:id="7016" w:author="Julio Li" w:date="2020-05-13T18:19:00Z"/>
          <w:lang w:val="en-GB" w:eastAsia="zh-CN"/>
          <w:rPrChange w:id="7017" w:author="Kevin Gu" w:date="2020-05-18T10:36:00Z">
            <w:rPr>
              <w:del w:id="7018" w:author="Julio Li" w:date="2020-05-13T18:19:00Z"/>
              <w:lang w:eastAsia="zh-CN"/>
            </w:rPr>
          </w:rPrChange>
        </w:rPr>
        <w:pPrChange w:id="7019" w:author="Julio Li" w:date="2020-05-13T18:19:00Z">
          <w:pPr>
            <w:pStyle w:val="Title2"/>
          </w:pPr>
        </w:pPrChange>
      </w:pPr>
      <w:del w:id="7020" w:author="Julio Li" w:date="2020-05-13T18:19:00Z">
        <w:r w:rsidRPr="00876437" w:rsidDel="00944620">
          <w:rPr>
            <w:lang w:val="en-GB" w:eastAsia="zh-CN"/>
            <w:rPrChange w:id="7021" w:author="Kevin Gu" w:date="2020-05-18T10:36:00Z">
              <w:rPr>
                <w:b w:val="0"/>
                <w:bCs w:val="0"/>
                <w:lang w:eastAsia="zh-CN"/>
              </w:rPr>
            </w:rPrChange>
          </w:rPr>
          <w:delText>Project Managers will inform their teams about the specific security policies concerning their project.</w:delText>
        </w:r>
      </w:del>
    </w:p>
    <w:p w14:paraId="72C2E0F5" w14:textId="4C001AD9" w:rsidR="009B3F6B" w:rsidRPr="00876437" w:rsidDel="00944620" w:rsidRDefault="009B3F6B">
      <w:pPr>
        <w:rPr>
          <w:del w:id="7022" w:author="Julio Li" w:date="2020-05-13T18:19:00Z"/>
          <w:lang w:val="en-GB" w:eastAsia="zh-CN"/>
          <w:rPrChange w:id="7023" w:author="Kevin Gu" w:date="2020-05-18T10:36:00Z">
            <w:rPr>
              <w:del w:id="7024" w:author="Julio Li" w:date="2020-05-13T18:19:00Z"/>
              <w:lang w:eastAsia="zh-CN"/>
            </w:rPr>
          </w:rPrChange>
        </w:rPr>
        <w:pPrChange w:id="7025" w:author="Julio Li" w:date="2020-05-13T18:19:00Z">
          <w:pPr>
            <w:pStyle w:val="Title2"/>
          </w:pPr>
        </w:pPrChange>
      </w:pPr>
      <w:del w:id="7026" w:author="Julio Li" w:date="2020-05-13T18:19:00Z">
        <w:r w:rsidRPr="00876437" w:rsidDel="00944620">
          <w:rPr>
            <w:rFonts w:hint="eastAsia"/>
            <w:lang w:val="en-GB" w:eastAsia="zh-CN"/>
            <w:rPrChange w:id="7027" w:author="Kevin Gu" w:date="2020-05-18T10:36:00Z">
              <w:rPr>
                <w:rFonts w:hint="eastAsia"/>
                <w:b w:val="0"/>
                <w:bCs w:val="0"/>
                <w:lang w:eastAsia="zh-CN"/>
              </w:rPr>
            </w:rPrChange>
          </w:rPr>
          <w:delText>项目经理将通知他们的团队有关项目的具体安全策略。</w:delText>
        </w:r>
      </w:del>
    </w:p>
    <w:p w14:paraId="393D109D" w14:textId="5ACB1471" w:rsidR="00E63913" w:rsidRPr="00876437" w:rsidDel="00944620" w:rsidRDefault="00E63913">
      <w:pPr>
        <w:rPr>
          <w:del w:id="7028" w:author="Julio Li" w:date="2020-05-13T18:19:00Z"/>
          <w:lang w:val="en-GB" w:eastAsia="zh-CN"/>
          <w:rPrChange w:id="7029" w:author="Kevin Gu" w:date="2020-05-18T10:36:00Z">
            <w:rPr>
              <w:del w:id="7030" w:author="Julio Li" w:date="2020-05-13T18:19:00Z"/>
              <w:lang w:eastAsia="zh-CN"/>
            </w:rPr>
          </w:rPrChange>
        </w:rPr>
        <w:pPrChange w:id="7031" w:author="Julio Li" w:date="2020-05-13T18:19:00Z">
          <w:pPr>
            <w:pStyle w:val="Title2"/>
          </w:pPr>
        </w:pPrChange>
      </w:pPr>
      <w:del w:id="7032" w:author="Julio Li" w:date="2020-05-13T18:19:00Z">
        <w:r w:rsidRPr="00876437" w:rsidDel="00944620">
          <w:rPr>
            <w:lang w:val="en-GB" w:eastAsia="zh-CN"/>
            <w:rPrChange w:id="7033" w:author="Kevin Gu" w:date="2020-05-18T10:36:00Z">
              <w:rPr>
                <w:b w:val="0"/>
                <w:bCs w:val="0"/>
                <w:lang w:eastAsia="zh-CN"/>
              </w:rPr>
            </w:rPrChange>
          </w:rPr>
          <w:delText>The Security Manager is available for support on the application of security policies.</w:delText>
        </w:r>
      </w:del>
    </w:p>
    <w:p w14:paraId="76B32961" w14:textId="4DB6241D" w:rsidR="009B3F6B" w:rsidRPr="00876437" w:rsidDel="00944620" w:rsidRDefault="009B3F6B">
      <w:pPr>
        <w:rPr>
          <w:del w:id="7034" w:author="Julio Li" w:date="2020-05-13T18:19:00Z"/>
          <w:lang w:val="en-GB" w:eastAsia="zh-CN"/>
          <w:rPrChange w:id="7035" w:author="Kevin Gu" w:date="2020-05-18T10:36:00Z">
            <w:rPr>
              <w:del w:id="7036" w:author="Julio Li" w:date="2020-05-13T18:19:00Z"/>
              <w:lang w:eastAsia="zh-CN"/>
            </w:rPr>
          </w:rPrChange>
        </w:rPr>
        <w:pPrChange w:id="7037" w:author="Julio Li" w:date="2020-05-13T18:19:00Z">
          <w:pPr>
            <w:pStyle w:val="Title2"/>
          </w:pPr>
        </w:pPrChange>
      </w:pPr>
      <w:del w:id="7038" w:author="Julio Li" w:date="2020-05-13T18:19:00Z">
        <w:r w:rsidRPr="00876437" w:rsidDel="00944620">
          <w:rPr>
            <w:rFonts w:hint="eastAsia"/>
            <w:lang w:val="en-GB" w:eastAsia="zh-CN"/>
            <w:rPrChange w:id="7039" w:author="Kevin Gu" w:date="2020-05-18T10:36:00Z">
              <w:rPr>
                <w:rFonts w:hint="eastAsia"/>
                <w:b w:val="0"/>
                <w:bCs w:val="0"/>
                <w:lang w:eastAsia="zh-CN"/>
              </w:rPr>
            </w:rPrChange>
          </w:rPr>
          <w:delText>安全经理</w:delText>
        </w:r>
        <w:r w:rsidR="0057686E" w:rsidRPr="00876437" w:rsidDel="00944620">
          <w:rPr>
            <w:rFonts w:hint="eastAsia"/>
            <w:lang w:val="en-GB" w:eastAsia="zh-CN"/>
            <w:rPrChange w:id="7040" w:author="Kevin Gu" w:date="2020-05-18T10:36:00Z">
              <w:rPr>
                <w:rFonts w:hint="eastAsia"/>
                <w:b w:val="0"/>
                <w:bCs w:val="0"/>
                <w:lang w:eastAsia="zh-CN"/>
              </w:rPr>
            </w:rPrChange>
          </w:rPr>
          <w:delText>可</w:delText>
        </w:r>
        <w:r w:rsidRPr="00876437" w:rsidDel="00944620">
          <w:rPr>
            <w:rFonts w:hint="eastAsia"/>
            <w:lang w:val="en-GB" w:eastAsia="zh-CN"/>
            <w:rPrChange w:id="7041" w:author="Kevin Gu" w:date="2020-05-18T10:36:00Z">
              <w:rPr>
                <w:rFonts w:hint="eastAsia"/>
                <w:b w:val="0"/>
                <w:bCs w:val="0"/>
                <w:lang w:eastAsia="zh-CN"/>
              </w:rPr>
            </w:rPrChange>
          </w:rPr>
          <w:delText>参与</w:delText>
        </w:r>
        <w:r w:rsidR="0057686E" w:rsidRPr="00876437" w:rsidDel="00944620">
          <w:rPr>
            <w:rFonts w:hint="eastAsia"/>
            <w:lang w:val="en-GB" w:eastAsia="zh-CN"/>
            <w:rPrChange w:id="7042" w:author="Kevin Gu" w:date="2020-05-18T10:36:00Z">
              <w:rPr>
                <w:rFonts w:hint="eastAsia"/>
                <w:b w:val="0"/>
                <w:bCs w:val="0"/>
                <w:lang w:eastAsia="zh-CN"/>
              </w:rPr>
            </w:rPrChange>
          </w:rPr>
          <w:delText>来</w:delText>
        </w:r>
        <w:r w:rsidRPr="00876437" w:rsidDel="00944620">
          <w:rPr>
            <w:rFonts w:hint="eastAsia"/>
            <w:lang w:val="en-GB" w:eastAsia="zh-CN"/>
            <w:rPrChange w:id="7043" w:author="Kevin Gu" w:date="2020-05-18T10:36:00Z">
              <w:rPr>
                <w:rFonts w:hint="eastAsia"/>
                <w:b w:val="0"/>
                <w:bCs w:val="0"/>
                <w:lang w:eastAsia="zh-CN"/>
              </w:rPr>
            </w:rPrChange>
          </w:rPr>
          <w:delText>支持安全</w:delText>
        </w:r>
        <w:r w:rsidR="0057686E" w:rsidRPr="00876437" w:rsidDel="00944620">
          <w:rPr>
            <w:rFonts w:hint="eastAsia"/>
            <w:lang w:val="en-GB" w:eastAsia="zh-CN"/>
            <w:rPrChange w:id="7044" w:author="Kevin Gu" w:date="2020-05-18T10:36:00Z">
              <w:rPr>
                <w:rFonts w:hint="eastAsia"/>
                <w:b w:val="0"/>
                <w:bCs w:val="0"/>
                <w:lang w:eastAsia="zh-CN"/>
              </w:rPr>
            </w:rPrChange>
          </w:rPr>
          <w:delText>策略的相关应用。</w:delText>
        </w:r>
      </w:del>
    </w:p>
    <w:p w14:paraId="52475FFB" w14:textId="2950B70C" w:rsidR="00C42DCC" w:rsidRPr="00876437" w:rsidDel="00944620" w:rsidRDefault="00E63913">
      <w:pPr>
        <w:rPr>
          <w:del w:id="7045" w:author="Julio Li" w:date="2020-05-13T18:19:00Z"/>
          <w:lang w:val="en-GB" w:eastAsia="zh-CN"/>
          <w:rPrChange w:id="7046" w:author="Kevin Gu" w:date="2020-05-18T10:36:00Z">
            <w:rPr>
              <w:del w:id="7047" w:author="Julio Li" w:date="2020-05-13T18:19:00Z"/>
              <w:lang w:eastAsia="zh-CN"/>
            </w:rPr>
          </w:rPrChange>
        </w:rPr>
        <w:pPrChange w:id="7048" w:author="Julio Li" w:date="2020-05-13T18:19:00Z">
          <w:pPr>
            <w:pStyle w:val="Title2"/>
          </w:pPr>
        </w:pPrChange>
      </w:pPr>
      <w:del w:id="7049" w:author="Julio Li" w:date="2020-05-13T18:19:00Z">
        <w:r w:rsidRPr="00876437" w:rsidDel="00944620">
          <w:rPr>
            <w:lang w:val="en-GB" w:eastAsia="zh-CN"/>
            <w:rPrChange w:id="7050" w:author="Kevin Gu" w:date="2020-05-18T10:36:00Z">
              <w:rPr>
                <w:b w:val="0"/>
                <w:bCs w:val="0"/>
                <w:lang w:eastAsia="zh-CN"/>
              </w:rPr>
            </w:rPrChange>
          </w:rPr>
          <w:delText>The IT Systems Manager is available for support about the security of the IT environment.</w:delText>
        </w:r>
      </w:del>
    </w:p>
    <w:p w14:paraId="1739EFD6" w14:textId="7AAA7AF0" w:rsidR="0057686E" w:rsidRPr="00876437" w:rsidDel="00944620" w:rsidRDefault="0057686E">
      <w:pPr>
        <w:rPr>
          <w:del w:id="7051" w:author="Julio Li" w:date="2020-05-13T18:19:00Z"/>
          <w:lang w:val="en-GB" w:eastAsia="zh-CN"/>
          <w:rPrChange w:id="7052" w:author="Kevin Gu" w:date="2020-05-18T10:36:00Z">
            <w:rPr>
              <w:del w:id="7053" w:author="Julio Li" w:date="2020-05-13T18:19:00Z"/>
              <w:lang w:eastAsia="zh-CN"/>
            </w:rPr>
          </w:rPrChange>
        </w:rPr>
        <w:pPrChange w:id="7054" w:author="Julio Li" w:date="2020-05-13T18:19:00Z">
          <w:pPr>
            <w:pStyle w:val="Title2"/>
          </w:pPr>
        </w:pPrChange>
      </w:pPr>
      <w:del w:id="7055" w:author="Julio Li" w:date="2020-05-13T18:19:00Z">
        <w:r w:rsidRPr="00876437" w:rsidDel="00944620">
          <w:rPr>
            <w:lang w:val="en-GB" w:eastAsia="zh-CN"/>
            <w:rPrChange w:id="7056" w:author="Kevin Gu" w:date="2020-05-18T10:36:00Z">
              <w:rPr>
                <w:b w:val="0"/>
                <w:bCs w:val="0"/>
                <w:lang w:eastAsia="zh-CN"/>
              </w:rPr>
            </w:rPrChange>
          </w:rPr>
          <w:delText>IT</w:delText>
        </w:r>
        <w:r w:rsidRPr="00876437" w:rsidDel="00944620">
          <w:rPr>
            <w:rFonts w:hint="eastAsia"/>
            <w:lang w:val="en-GB" w:eastAsia="zh-CN"/>
            <w:rPrChange w:id="7057" w:author="Kevin Gu" w:date="2020-05-18T10:36:00Z">
              <w:rPr>
                <w:rFonts w:hint="eastAsia"/>
                <w:b w:val="0"/>
                <w:bCs w:val="0"/>
                <w:lang w:eastAsia="zh-CN"/>
              </w:rPr>
            </w:rPrChange>
          </w:rPr>
          <w:delText>系统经理可参与来支持</w:delText>
        </w:r>
        <w:r w:rsidRPr="00876437" w:rsidDel="00944620">
          <w:rPr>
            <w:lang w:val="en-GB" w:eastAsia="zh-CN"/>
            <w:rPrChange w:id="7058" w:author="Kevin Gu" w:date="2020-05-18T10:36:00Z">
              <w:rPr>
                <w:b w:val="0"/>
                <w:bCs w:val="0"/>
                <w:lang w:eastAsia="zh-CN"/>
              </w:rPr>
            </w:rPrChange>
          </w:rPr>
          <w:delText>IT</w:delText>
        </w:r>
        <w:r w:rsidRPr="00876437" w:rsidDel="00944620">
          <w:rPr>
            <w:rFonts w:hint="eastAsia"/>
            <w:lang w:val="en-GB" w:eastAsia="zh-CN"/>
            <w:rPrChange w:id="7059" w:author="Kevin Gu" w:date="2020-05-18T10:36:00Z">
              <w:rPr>
                <w:rFonts w:hint="eastAsia"/>
                <w:b w:val="0"/>
                <w:bCs w:val="0"/>
                <w:lang w:eastAsia="zh-CN"/>
              </w:rPr>
            </w:rPrChange>
          </w:rPr>
          <w:delText>环境的安全性。</w:delText>
        </w:r>
      </w:del>
    </w:p>
    <w:p w14:paraId="24B29B71" w14:textId="6F6D7640" w:rsidR="00FD5D6C" w:rsidRPr="00876437" w:rsidDel="00944620" w:rsidRDefault="00FD5D6C">
      <w:pPr>
        <w:rPr>
          <w:del w:id="7060" w:author="Julio Li" w:date="2020-05-13T18:19:00Z"/>
          <w:lang w:val="en-GB" w:eastAsia="zh-CN"/>
          <w:rPrChange w:id="7061" w:author="Kevin Gu" w:date="2020-05-18T10:36:00Z">
            <w:rPr>
              <w:del w:id="7062" w:author="Julio Li" w:date="2020-05-13T18:19:00Z"/>
              <w:lang w:eastAsia="zh-CN"/>
            </w:rPr>
          </w:rPrChange>
        </w:rPr>
        <w:pPrChange w:id="7063" w:author="Julio Li" w:date="2020-05-13T18:19:00Z">
          <w:pPr>
            <w:pStyle w:val="Title2"/>
          </w:pPr>
        </w:pPrChange>
      </w:pPr>
      <w:del w:id="7064" w:author="Julio Li" w:date="2020-05-13T18:19:00Z">
        <w:r w:rsidRPr="00876437" w:rsidDel="00944620">
          <w:rPr>
            <w:lang w:val="en-GB" w:eastAsia="zh-CN"/>
            <w:rPrChange w:id="7065" w:author="Kevin Gu" w:date="2020-05-18T10:36:00Z">
              <w:rPr>
                <w:b w:val="0"/>
                <w:bCs w:val="0"/>
                <w:lang w:eastAsia="zh-CN"/>
              </w:rPr>
            </w:rPrChange>
          </w:rPr>
          <w:delText>The following trainings are being performed:</w:delText>
        </w:r>
      </w:del>
    </w:p>
    <w:p w14:paraId="73020874" w14:textId="204BDD3D" w:rsidR="0057686E" w:rsidRPr="00876437" w:rsidDel="00944620" w:rsidRDefault="0057686E">
      <w:pPr>
        <w:rPr>
          <w:del w:id="7066" w:author="Julio Li" w:date="2020-05-13T18:19:00Z"/>
          <w:lang w:val="en-GB" w:eastAsia="zh-CN"/>
          <w:rPrChange w:id="7067" w:author="Kevin Gu" w:date="2020-05-18T10:36:00Z">
            <w:rPr>
              <w:del w:id="7068" w:author="Julio Li" w:date="2020-05-13T18:19:00Z"/>
              <w:lang w:eastAsia="zh-CN"/>
            </w:rPr>
          </w:rPrChange>
        </w:rPr>
        <w:pPrChange w:id="7069" w:author="Julio Li" w:date="2020-05-13T18:19:00Z">
          <w:pPr>
            <w:pStyle w:val="Title2"/>
          </w:pPr>
        </w:pPrChange>
      </w:pPr>
      <w:del w:id="7070" w:author="Julio Li" w:date="2020-05-13T18:19:00Z">
        <w:r w:rsidRPr="00876437" w:rsidDel="00944620">
          <w:rPr>
            <w:rFonts w:hint="eastAsia"/>
            <w:lang w:val="en-GB" w:eastAsia="zh-CN"/>
            <w:rPrChange w:id="7071" w:author="Kevin Gu" w:date="2020-05-18T10:36:00Z">
              <w:rPr>
                <w:rFonts w:hint="eastAsia"/>
                <w:b w:val="0"/>
                <w:bCs w:val="0"/>
                <w:lang w:eastAsia="zh-CN"/>
              </w:rPr>
            </w:rPrChange>
          </w:rPr>
          <w:delText>需进行以下的培训：</w:delText>
        </w:r>
      </w:del>
    </w:p>
    <w:p w14:paraId="300B3224" w14:textId="7085780E" w:rsidR="00FD5D6C" w:rsidRPr="00876437" w:rsidDel="00944620" w:rsidRDefault="00FD5D6C">
      <w:pPr>
        <w:rPr>
          <w:del w:id="7072" w:author="Julio Li" w:date="2020-05-13T18:19:00Z"/>
          <w:lang w:val="en-GB" w:eastAsia="zh-CN"/>
          <w:rPrChange w:id="7073" w:author="Kevin Gu" w:date="2020-05-18T10:36:00Z">
            <w:rPr>
              <w:del w:id="7074" w:author="Julio Li" w:date="2020-05-13T18:19:00Z"/>
              <w:lang w:eastAsia="zh-CN"/>
            </w:rPr>
          </w:rPrChange>
        </w:rPr>
        <w:pPrChange w:id="7075" w:author="Julio Li" w:date="2020-05-13T18:19:00Z">
          <w:pPr>
            <w:pStyle w:val="Title2"/>
          </w:pPr>
        </w:pPrChange>
      </w:pPr>
      <w:del w:id="7076" w:author="Julio Li" w:date="2020-05-13T18:19:00Z">
        <w:r w:rsidRPr="00876437" w:rsidDel="00944620">
          <w:rPr>
            <w:lang w:val="en-GB" w:eastAsia="zh-CN"/>
            <w:rPrChange w:id="7077" w:author="Kevin Gu" w:date="2020-05-18T10:36:00Z">
              <w:rPr>
                <w:b w:val="0"/>
                <w:bCs w:val="0"/>
                <w:lang w:eastAsia="zh-CN"/>
              </w:rPr>
            </w:rPrChange>
          </w:rPr>
          <w:delText xml:space="preserve">Onboarding training: </w:delText>
        </w:r>
        <w:r w:rsidR="00B40AE6" w:rsidRPr="00876437" w:rsidDel="00944620">
          <w:rPr>
            <w:lang w:val="en-GB" w:eastAsia="zh-CN"/>
            <w:rPrChange w:id="7078" w:author="Kevin Gu" w:date="2020-05-18T10:36:00Z">
              <w:rPr>
                <w:b w:val="0"/>
                <w:bCs w:val="0"/>
                <w:lang w:eastAsia="zh-CN"/>
              </w:rPr>
            </w:rPrChange>
          </w:rPr>
          <w:delText>HR</w:delText>
        </w:r>
        <w:r w:rsidRPr="00876437" w:rsidDel="00944620">
          <w:rPr>
            <w:lang w:val="en-GB" w:eastAsia="zh-CN"/>
            <w:rPrChange w:id="7079" w:author="Kevin Gu" w:date="2020-05-18T10:36:00Z">
              <w:rPr>
                <w:b w:val="0"/>
                <w:bCs w:val="0"/>
                <w:lang w:eastAsia="zh-CN"/>
              </w:rPr>
            </w:rPrChange>
          </w:rPr>
          <w:delText xml:space="preserve"> department shall conduct the onboarding training for the new employees after they join the company. This training </w:delText>
        </w:r>
        <w:r w:rsidR="009B3F6B" w:rsidRPr="00876437" w:rsidDel="00944620">
          <w:rPr>
            <w:lang w:val="en-GB" w:eastAsia="zh-CN"/>
            <w:rPrChange w:id="7080" w:author="Kevin Gu" w:date="2020-05-18T10:36:00Z">
              <w:rPr>
                <w:b w:val="0"/>
                <w:bCs w:val="0"/>
                <w:lang w:eastAsia="zh-CN"/>
              </w:rPr>
            </w:rPrChange>
          </w:rPr>
          <w:delText>includes</w:delText>
        </w:r>
        <w:r w:rsidRPr="00876437" w:rsidDel="00944620">
          <w:rPr>
            <w:lang w:val="en-GB" w:eastAsia="zh-CN"/>
            <w:rPrChange w:id="7081" w:author="Kevin Gu" w:date="2020-05-18T10:36:00Z">
              <w:rPr>
                <w:b w:val="0"/>
                <w:bCs w:val="0"/>
                <w:lang w:eastAsia="zh-CN"/>
              </w:rPr>
            </w:rPrChange>
          </w:rPr>
          <w:delText xml:space="preserve"> company culture, policies, procedures, environmental security; information security, product technical training, production</w:delText>
        </w:r>
        <w:r w:rsidR="00E31CD0" w:rsidRPr="00876437" w:rsidDel="00944620">
          <w:rPr>
            <w:lang w:val="en-GB" w:eastAsia="zh-CN"/>
            <w:rPrChange w:id="7082" w:author="Kevin Gu" w:date="2020-05-18T10:36:00Z">
              <w:rPr>
                <w:b w:val="0"/>
                <w:bCs w:val="0"/>
                <w:lang w:eastAsia="zh-CN"/>
              </w:rPr>
            </w:rPrChange>
          </w:rPr>
          <w:delText xml:space="preserve"> </w:delText>
        </w:r>
        <w:r w:rsidRPr="00876437" w:rsidDel="00944620">
          <w:rPr>
            <w:lang w:val="en-GB" w:eastAsia="zh-CN"/>
            <w:rPrChange w:id="7083" w:author="Kevin Gu" w:date="2020-05-18T10:36:00Z">
              <w:rPr>
                <w:b w:val="0"/>
                <w:bCs w:val="0"/>
                <w:lang w:eastAsia="zh-CN"/>
              </w:rPr>
            </w:rPrChange>
          </w:rPr>
          <w:delText>internships (towards the new colleague graduation students); teamwork and performance training.</w:delText>
        </w:r>
      </w:del>
    </w:p>
    <w:p w14:paraId="388F6D6A" w14:textId="50CA7CAD" w:rsidR="0057686E" w:rsidRPr="00876437" w:rsidDel="00944620" w:rsidRDefault="0057686E">
      <w:pPr>
        <w:rPr>
          <w:del w:id="7084" w:author="Julio Li" w:date="2020-05-13T18:19:00Z"/>
          <w:lang w:val="en-GB" w:eastAsia="zh-CN"/>
          <w:rPrChange w:id="7085" w:author="Kevin Gu" w:date="2020-05-18T10:36:00Z">
            <w:rPr>
              <w:del w:id="7086" w:author="Julio Li" w:date="2020-05-13T18:19:00Z"/>
              <w:lang w:eastAsia="zh-CN"/>
            </w:rPr>
          </w:rPrChange>
        </w:rPr>
        <w:pPrChange w:id="7087" w:author="Julio Li" w:date="2020-05-13T18:19:00Z">
          <w:pPr>
            <w:pStyle w:val="ListParagraph"/>
            <w:numPr>
              <w:numId w:val="34"/>
            </w:numPr>
            <w:ind w:hanging="360"/>
          </w:pPr>
        </w:pPrChange>
      </w:pPr>
      <w:del w:id="7088" w:author="Julio Li" w:date="2020-05-13T18:19:00Z">
        <w:r w:rsidRPr="00876437" w:rsidDel="00944620">
          <w:rPr>
            <w:rFonts w:hint="eastAsia"/>
            <w:lang w:val="en-GB" w:eastAsia="zh-CN"/>
            <w:rPrChange w:id="7089" w:author="Kevin Gu" w:date="2020-05-18T10:36:00Z">
              <w:rPr>
                <w:rFonts w:hint="eastAsia"/>
                <w:lang w:eastAsia="zh-CN"/>
              </w:rPr>
            </w:rPrChange>
          </w:rPr>
          <w:delText>入职培训：新员工入职后，由</w:delText>
        </w:r>
        <w:r w:rsidR="00013F6B" w:rsidRPr="00876437" w:rsidDel="00944620">
          <w:rPr>
            <w:rFonts w:hint="eastAsia"/>
            <w:lang w:val="en-GB" w:eastAsia="zh-CN"/>
            <w:rPrChange w:id="7090" w:author="Kevin Gu" w:date="2020-05-18T10:36:00Z">
              <w:rPr>
                <w:rFonts w:hint="eastAsia"/>
                <w:lang w:eastAsia="zh-CN"/>
              </w:rPr>
            </w:rPrChange>
          </w:rPr>
          <w:delText>综合</w:delText>
        </w:r>
        <w:r w:rsidR="00B23D72" w:rsidRPr="00876437" w:rsidDel="00944620">
          <w:rPr>
            <w:rFonts w:hint="eastAsia"/>
            <w:lang w:val="en-GB" w:eastAsia="zh-CN"/>
            <w:rPrChange w:id="7091" w:author="Kevin Gu" w:date="2020-05-18T10:36:00Z">
              <w:rPr>
                <w:rFonts w:hint="eastAsia"/>
                <w:lang w:eastAsia="zh-CN"/>
              </w:rPr>
            </w:rPrChange>
          </w:rPr>
          <w:delText>办</w:delText>
        </w:r>
        <w:r w:rsidRPr="00876437" w:rsidDel="00944620">
          <w:rPr>
            <w:rFonts w:hint="eastAsia"/>
            <w:lang w:val="en-GB" w:eastAsia="zh-CN"/>
            <w:rPrChange w:id="7092" w:author="Kevin Gu" w:date="2020-05-18T10:36:00Z">
              <w:rPr>
                <w:rFonts w:hint="eastAsia"/>
                <w:lang w:eastAsia="zh-CN"/>
              </w:rPr>
            </w:rPrChange>
          </w:rPr>
          <w:delText>进行入职培训。培训内容包括公司文化、政策、程序、环境安全；信息安全、产品技术培训、生产实习</w:delText>
        </w:r>
        <w:r w:rsidRPr="00876437" w:rsidDel="00944620">
          <w:rPr>
            <w:lang w:val="en-GB" w:eastAsia="zh-CN"/>
            <w:rPrChange w:id="7093" w:author="Kevin Gu" w:date="2020-05-18T10:36:00Z">
              <w:rPr>
                <w:lang w:eastAsia="zh-CN"/>
              </w:rPr>
            </w:rPrChange>
          </w:rPr>
          <w:delText>(</w:delText>
        </w:r>
        <w:r w:rsidRPr="00876437" w:rsidDel="00944620">
          <w:rPr>
            <w:rFonts w:hint="eastAsia"/>
            <w:lang w:val="en-GB" w:eastAsia="zh-CN"/>
            <w:rPrChange w:id="7094" w:author="Kevin Gu" w:date="2020-05-18T10:36:00Z">
              <w:rPr>
                <w:rFonts w:hint="eastAsia"/>
                <w:lang w:eastAsia="zh-CN"/>
              </w:rPr>
            </w:rPrChange>
          </w:rPr>
          <w:delText>面向新同事应届毕业生</w:delText>
        </w:r>
        <w:r w:rsidRPr="00876437" w:rsidDel="00944620">
          <w:rPr>
            <w:lang w:val="en-GB" w:eastAsia="zh-CN"/>
            <w:rPrChange w:id="7095" w:author="Kevin Gu" w:date="2020-05-18T10:36:00Z">
              <w:rPr>
                <w:lang w:eastAsia="zh-CN"/>
              </w:rPr>
            </w:rPrChange>
          </w:rPr>
          <w:delText>)</w:delText>
        </w:r>
        <w:r w:rsidRPr="00876437" w:rsidDel="00944620">
          <w:rPr>
            <w:rFonts w:hint="eastAsia"/>
            <w:lang w:val="en-GB" w:eastAsia="zh-CN"/>
            <w:rPrChange w:id="7096" w:author="Kevin Gu" w:date="2020-05-18T10:36:00Z">
              <w:rPr>
                <w:rFonts w:hint="eastAsia"/>
                <w:lang w:eastAsia="zh-CN"/>
              </w:rPr>
            </w:rPrChange>
          </w:rPr>
          <w:delText>；团队合作和绩效培训。</w:delText>
        </w:r>
      </w:del>
    </w:p>
    <w:p w14:paraId="71654948" w14:textId="246617CE" w:rsidR="00FD5D6C" w:rsidRPr="00876437" w:rsidDel="00944620" w:rsidRDefault="00FD5D6C">
      <w:pPr>
        <w:rPr>
          <w:del w:id="7097" w:author="Julio Li" w:date="2020-05-13T18:19:00Z"/>
          <w:lang w:val="en-GB" w:eastAsia="zh-CN"/>
          <w:rPrChange w:id="7098" w:author="Kevin Gu" w:date="2020-05-18T10:36:00Z">
            <w:rPr>
              <w:del w:id="7099" w:author="Julio Li" w:date="2020-05-13T18:19:00Z"/>
              <w:lang w:eastAsia="zh-CN"/>
            </w:rPr>
          </w:rPrChange>
        </w:rPr>
        <w:pPrChange w:id="7100" w:author="Julio Li" w:date="2020-05-13T18:19:00Z">
          <w:pPr>
            <w:pStyle w:val="Title2"/>
          </w:pPr>
        </w:pPrChange>
      </w:pPr>
      <w:del w:id="7101" w:author="Julio Li" w:date="2020-05-13T18:19:00Z">
        <w:r w:rsidRPr="00876437" w:rsidDel="00944620">
          <w:rPr>
            <w:lang w:val="en-GB" w:eastAsia="zh-CN"/>
            <w:rPrChange w:id="7102" w:author="Kevin Gu" w:date="2020-05-18T10:36:00Z">
              <w:rPr>
                <w:b w:val="0"/>
                <w:bCs w:val="0"/>
                <w:lang w:eastAsia="zh-CN"/>
              </w:rPr>
            </w:rPrChange>
          </w:rPr>
          <w:delText>On-job training: all the departments especially for the production department, shall conduct the on-job training before the employee start working, the training contains related environmental and security education. The new employee and job adjusted employee or the employee returning back to work but resigned more than one year before and the new production process related employee.</w:delText>
        </w:r>
      </w:del>
    </w:p>
    <w:p w14:paraId="55B93DD3" w14:textId="1B2DDBCB" w:rsidR="0057686E" w:rsidRPr="00876437" w:rsidDel="00944620" w:rsidRDefault="0057686E">
      <w:pPr>
        <w:rPr>
          <w:del w:id="7103" w:author="Julio Li" w:date="2020-05-13T18:19:00Z"/>
          <w:lang w:val="en-GB" w:eastAsia="zh-CN"/>
          <w:rPrChange w:id="7104" w:author="Kevin Gu" w:date="2020-05-18T10:36:00Z">
            <w:rPr>
              <w:del w:id="7105" w:author="Julio Li" w:date="2020-05-13T18:19:00Z"/>
              <w:lang w:eastAsia="zh-CN"/>
            </w:rPr>
          </w:rPrChange>
        </w:rPr>
        <w:pPrChange w:id="7106" w:author="Julio Li" w:date="2020-05-13T18:19:00Z">
          <w:pPr>
            <w:pStyle w:val="ListParagraph"/>
            <w:numPr>
              <w:numId w:val="34"/>
            </w:numPr>
            <w:ind w:hanging="360"/>
          </w:pPr>
        </w:pPrChange>
      </w:pPr>
      <w:del w:id="7107" w:author="Julio Li" w:date="2020-05-13T18:19:00Z">
        <w:r w:rsidRPr="00876437" w:rsidDel="00944620">
          <w:rPr>
            <w:rFonts w:hint="eastAsia"/>
            <w:lang w:val="en-GB" w:eastAsia="zh-CN"/>
            <w:rPrChange w:id="7108" w:author="Kevin Gu" w:date="2020-05-18T10:36:00Z">
              <w:rPr>
                <w:rFonts w:hint="eastAsia"/>
                <w:lang w:eastAsia="zh-CN"/>
              </w:rPr>
            </w:rPrChange>
          </w:rPr>
          <w:delText>在职培训：各部门，特别是生产部，应在员工入职前进行在职培训，培训内容包括相关的环境和安全教育。面向对象包括：新员工与岗位调整后的员工或重返工作岗位但离职一年以上的员工或与新生产流程相关的员工。</w:delText>
        </w:r>
      </w:del>
    </w:p>
    <w:p w14:paraId="3E85AC6E" w14:textId="1804B910" w:rsidR="00FD5D6C" w:rsidRPr="00876437" w:rsidDel="00944620" w:rsidRDefault="00FD5D6C">
      <w:pPr>
        <w:rPr>
          <w:del w:id="7109" w:author="Julio Li" w:date="2020-05-13T18:19:00Z"/>
          <w:lang w:val="en-GB" w:eastAsia="zh-CN"/>
          <w:rPrChange w:id="7110" w:author="Kevin Gu" w:date="2020-05-18T10:36:00Z">
            <w:rPr>
              <w:del w:id="7111" w:author="Julio Li" w:date="2020-05-13T18:19:00Z"/>
              <w:lang w:eastAsia="zh-CN"/>
            </w:rPr>
          </w:rPrChange>
        </w:rPr>
        <w:pPrChange w:id="7112" w:author="Julio Li" w:date="2020-05-13T18:19:00Z">
          <w:pPr>
            <w:pStyle w:val="ListParagraph"/>
            <w:numPr>
              <w:numId w:val="34"/>
            </w:numPr>
            <w:ind w:hanging="360"/>
          </w:pPr>
        </w:pPrChange>
      </w:pPr>
      <w:del w:id="7113" w:author="Julio Li" w:date="2020-05-13T18:19:00Z">
        <w:r w:rsidRPr="00876437" w:rsidDel="00944620">
          <w:rPr>
            <w:lang w:val="en-GB" w:eastAsia="zh-CN"/>
            <w:rPrChange w:id="7114" w:author="Kevin Gu" w:date="2020-05-18T10:36:00Z">
              <w:rPr>
                <w:lang w:eastAsia="zh-CN"/>
              </w:rPr>
            </w:rPrChange>
          </w:rPr>
          <w:delText xml:space="preserve">Annual information security training: The </w:delText>
        </w:r>
        <w:r w:rsidR="00B40AE6" w:rsidRPr="00876437" w:rsidDel="00944620">
          <w:rPr>
            <w:lang w:val="en-GB" w:eastAsia="zh-CN"/>
            <w:rPrChange w:id="7115" w:author="Kevin Gu" w:date="2020-05-18T10:36:00Z">
              <w:rPr>
                <w:lang w:eastAsia="zh-CN"/>
              </w:rPr>
            </w:rPrChange>
          </w:rPr>
          <w:delText>HR</w:delText>
        </w:r>
        <w:r w:rsidRPr="00876437" w:rsidDel="00944620">
          <w:rPr>
            <w:lang w:val="en-GB" w:eastAsia="zh-CN"/>
            <w:rPrChange w:id="7116" w:author="Kevin Gu" w:date="2020-05-18T10:36:00Z">
              <w:rPr>
                <w:lang w:eastAsia="zh-CN"/>
              </w:rPr>
            </w:rPrChange>
          </w:rPr>
          <w:delText xml:space="preserve"> department shall conduct the annually information security training for all the employees according to the Annual Training Plan with the help of CISO.</w:delText>
        </w:r>
      </w:del>
    </w:p>
    <w:p w14:paraId="2934DD91" w14:textId="6D76C95F" w:rsidR="0057686E" w:rsidRPr="00876437" w:rsidDel="00944620" w:rsidRDefault="0057686E">
      <w:pPr>
        <w:rPr>
          <w:del w:id="7117" w:author="Julio Li" w:date="2020-05-13T18:19:00Z"/>
          <w:lang w:val="en-GB" w:eastAsia="zh-CN"/>
          <w:rPrChange w:id="7118" w:author="Kevin Gu" w:date="2020-05-18T10:36:00Z">
            <w:rPr>
              <w:del w:id="7119" w:author="Julio Li" w:date="2020-05-13T18:19:00Z"/>
              <w:lang w:eastAsia="zh-CN"/>
            </w:rPr>
          </w:rPrChange>
        </w:rPr>
        <w:pPrChange w:id="7120" w:author="Julio Li" w:date="2020-05-13T18:19:00Z">
          <w:pPr>
            <w:pStyle w:val="ListParagraph"/>
            <w:numPr>
              <w:numId w:val="34"/>
            </w:numPr>
            <w:ind w:hanging="360"/>
          </w:pPr>
        </w:pPrChange>
      </w:pPr>
      <w:del w:id="7121" w:author="Julio Li" w:date="2020-05-13T18:19:00Z">
        <w:r w:rsidRPr="00876437" w:rsidDel="00944620">
          <w:rPr>
            <w:rFonts w:hint="eastAsia"/>
            <w:lang w:val="en-GB" w:eastAsia="zh-CN"/>
            <w:rPrChange w:id="7122" w:author="Kevin Gu" w:date="2020-05-18T10:36:00Z">
              <w:rPr>
                <w:rFonts w:hint="eastAsia"/>
                <w:lang w:eastAsia="zh-CN"/>
              </w:rPr>
            </w:rPrChange>
          </w:rPr>
          <w:delText>年度信息安全培训：</w:delText>
        </w:r>
        <w:r w:rsidR="00013F6B" w:rsidRPr="00876437" w:rsidDel="00944620">
          <w:rPr>
            <w:rFonts w:hint="eastAsia"/>
            <w:lang w:val="en-GB" w:eastAsia="zh-CN"/>
            <w:rPrChange w:id="7123" w:author="Kevin Gu" w:date="2020-05-18T10:36:00Z">
              <w:rPr>
                <w:rFonts w:hint="eastAsia"/>
                <w:lang w:eastAsia="zh-CN"/>
              </w:rPr>
            </w:rPrChange>
          </w:rPr>
          <w:delText>综合</w:delText>
        </w:r>
        <w:r w:rsidR="00B23D72" w:rsidRPr="00876437" w:rsidDel="00944620">
          <w:rPr>
            <w:rFonts w:hint="eastAsia"/>
            <w:lang w:val="en-GB" w:eastAsia="zh-CN"/>
            <w:rPrChange w:id="7124" w:author="Kevin Gu" w:date="2020-05-18T10:36:00Z">
              <w:rPr>
                <w:rFonts w:hint="eastAsia"/>
                <w:lang w:eastAsia="zh-CN"/>
              </w:rPr>
            </w:rPrChange>
          </w:rPr>
          <w:delText>办</w:delText>
        </w:r>
        <w:r w:rsidRPr="00876437" w:rsidDel="00944620">
          <w:rPr>
            <w:rFonts w:hint="eastAsia"/>
            <w:lang w:val="en-GB" w:eastAsia="zh-CN"/>
            <w:rPrChange w:id="7125" w:author="Kevin Gu" w:date="2020-05-18T10:36:00Z">
              <w:rPr>
                <w:rFonts w:hint="eastAsia"/>
                <w:lang w:eastAsia="zh-CN"/>
              </w:rPr>
            </w:rPrChange>
          </w:rPr>
          <w:delText>根据年度培训计划，在</w:delText>
        </w:r>
        <w:r w:rsidRPr="00876437" w:rsidDel="00944620">
          <w:rPr>
            <w:lang w:val="en-GB" w:eastAsia="zh-CN"/>
            <w:rPrChange w:id="7126" w:author="Kevin Gu" w:date="2020-05-18T10:36:00Z">
              <w:rPr>
                <w:lang w:eastAsia="zh-CN"/>
              </w:rPr>
            </w:rPrChange>
          </w:rPr>
          <w:delText>CISO</w:delText>
        </w:r>
        <w:r w:rsidRPr="00876437" w:rsidDel="00944620">
          <w:rPr>
            <w:rFonts w:hint="eastAsia"/>
            <w:lang w:val="en-GB" w:eastAsia="zh-CN"/>
            <w:rPrChange w:id="7127" w:author="Kevin Gu" w:date="2020-05-18T10:36:00Z">
              <w:rPr>
                <w:rFonts w:hint="eastAsia"/>
                <w:lang w:eastAsia="zh-CN"/>
              </w:rPr>
            </w:rPrChange>
          </w:rPr>
          <w:delText>的帮助下，对所有员工进行年度信息安全培训。</w:delText>
        </w:r>
      </w:del>
    </w:p>
    <w:p w14:paraId="6C24C2D7" w14:textId="159EB4DB" w:rsidR="00FD5D6C" w:rsidRPr="00876437" w:rsidDel="00944620" w:rsidRDefault="00FD5D6C">
      <w:pPr>
        <w:rPr>
          <w:del w:id="7128" w:author="Julio Li" w:date="2020-05-13T18:19:00Z"/>
          <w:lang w:val="en-GB" w:eastAsia="zh-CN"/>
          <w:rPrChange w:id="7129" w:author="Kevin Gu" w:date="2020-05-18T10:36:00Z">
            <w:rPr>
              <w:del w:id="7130" w:author="Julio Li" w:date="2020-05-13T18:19:00Z"/>
              <w:lang w:eastAsia="zh-CN"/>
            </w:rPr>
          </w:rPrChange>
        </w:rPr>
        <w:pPrChange w:id="7131" w:author="Julio Li" w:date="2020-05-13T18:19:00Z">
          <w:pPr>
            <w:pStyle w:val="ListParagraph"/>
            <w:numPr>
              <w:numId w:val="34"/>
            </w:numPr>
            <w:ind w:hanging="360"/>
          </w:pPr>
        </w:pPrChange>
      </w:pPr>
      <w:del w:id="7132" w:author="Julio Li" w:date="2020-05-13T18:19:00Z">
        <w:r w:rsidRPr="00876437" w:rsidDel="00944620">
          <w:rPr>
            <w:lang w:val="en-GB" w:eastAsia="zh-CN"/>
            <w:rPrChange w:id="7133" w:author="Kevin Gu" w:date="2020-05-18T10:36:00Z">
              <w:rPr>
                <w:lang w:eastAsia="zh-CN"/>
              </w:rPr>
            </w:rPrChange>
          </w:rPr>
          <w:delText xml:space="preserve">Training implementation: The records for the attendance of training, detailed time and date, training topic will be filled by the employees and collected for the storage. </w:delText>
        </w:r>
      </w:del>
    </w:p>
    <w:p w14:paraId="595390AA" w14:textId="4CA5BB52" w:rsidR="0057686E" w:rsidRPr="00876437" w:rsidDel="00944620" w:rsidRDefault="0057686E">
      <w:pPr>
        <w:rPr>
          <w:del w:id="7134" w:author="Julio Li" w:date="2020-05-13T18:19:00Z"/>
          <w:lang w:val="en-GB" w:eastAsia="zh-CN"/>
          <w:rPrChange w:id="7135" w:author="Kevin Gu" w:date="2020-05-18T10:36:00Z">
            <w:rPr>
              <w:del w:id="7136" w:author="Julio Li" w:date="2020-05-13T18:19:00Z"/>
              <w:lang w:eastAsia="zh-CN"/>
            </w:rPr>
          </w:rPrChange>
        </w:rPr>
        <w:pPrChange w:id="7137" w:author="Julio Li" w:date="2020-05-13T18:19:00Z">
          <w:pPr>
            <w:pStyle w:val="ListParagraph"/>
            <w:numPr>
              <w:numId w:val="34"/>
            </w:numPr>
            <w:ind w:hanging="360"/>
          </w:pPr>
        </w:pPrChange>
      </w:pPr>
      <w:del w:id="7138" w:author="Julio Li" w:date="2020-05-13T18:19:00Z">
        <w:r w:rsidRPr="00876437" w:rsidDel="00944620">
          <w:rPr>
            <w:rFonts w:hint="eastAsia"/>
            <w:lang w:val="en-GB" w:eastAsia="zh-CN"/>
            <w:rPrChange w:id="7139" w:author="Kevin Gu" w:date="2020-05-18T10:36:00Z">
              <w:rPr>
                <w:rFonts w:hint="eastAsia"/>
                <w:lang w:eastAsia="zh-CN"/>
              </w:rPr>
            </w:rPrChange>
          </w:rPr>
          <w:delText>培训落实：员工填写培训出勤记录、详细时间、日期、培训主题，并收集入库。</w:delText>
        </w:r>
      </w:del>
    </w:p>
    <w:p w14:paraId="75E1AC96" w14:textId="481E39C1" w:rsidR="00FD5D6C" w:rsidRPr="00876437" w:rsidDel="00944620" w:rsidRDefault="00FD5D6C">
      <w:pPr>
        <w:rPr>
          <w:del w:id="7140" w:author="Julio Li" w:date="2020-05-13T18:19:00Z"/>
          <w:lang w:val="en-GB" w:eastAsia="zh-CN"/>
          <w:rPrChange w:id="7141" w:author="Kevin Gu" w:date="2020-05-18T10:36:00Z">
            <w:rPr>
              <w:del w:id="7142" w:author="Julio Li" w:date="2020-05-13T18:19:00Z"/>
              <w:lang w:eastAsia="zh-CN"/>
            </w:rPr>
          </w:rPrChange>
        </w:rPr>
        <w:pPrChange w:id="7143" w:author="Julio Li" w:date="2020-05-13T18:19:00Z">
          <w:pPr>
            <w:pStyle w:val="Title2"/>
          </w:pPr>
        </w:pPrChange>
      </w:pPr>
      <w:del w:id="7144" w:author="Julio Li" w:date="2020-05-13T18:19:00Z">
        <w:r w:rsidRPr="00876437" w:rsidDel="00944620">
          <w:rPr>
            <w:lang w:val="en-GB" w:eastAsia="zh-CN"/>
            <w:rPrChange w:id="7145" w:author="Kevin Gu" w:date="2020-05-18T10:36:00Z">
              <w:rPr>
                <w:b w:val="0"/>
                <w:bCs w:val="0"/>
                <w:lang w:eastAsia="zh-CN"/>
              </w:rPr>
            </w:rPrChange>
          </w:rPr>
          <w:delText>The Annual Training Plan needs to be reviewed and adjusted every six months if necessary.</w:delText>
        </w:r>
      </w:del>
    </w:p>
    <w:p w14:paraId="6DA6E6BB" w14:textId="6B30749D" w:rsidR="0057686E" w:rsidRPr="00876437" w:rsidDel="00944620" w:rsidRDefault="0057686E">
      <w:pPr>
        <w:rPr>
          <w:del w:id="7146" w:author="Julio Li" w:date="2020-05-13T18:19:00Z"/>
          <w:lang w:val="en-GB" w:eastAsia="zh-CN"/>
          <w:rPrChange w:id="7147" w:author="Kevin Gu" w:date="2020-05-18T10:36:00Z">
            <w:rPr>
              <w:del w:id="7148" w:author="Julio Li" w:date="2020-05-13T18:19:00Z"/>
              <w:lang w:eastAsia="zh-CN"/>
            </w:rPr>
          </w:rPrChange>
        </w:rPr>
        <w:pPrChange w:id="7149" w:author="Julio Li" w:date="2020-05-13T18:19:00Z">
          <w:pPr>
            <w:pStyle w:val="Title2"/>
          </w:pPr>
        </w:pPrChange>
      </w:pPr>
      <w:del w:id="7150" w:author="Julio Li" w:date="2020-05-13T18:19:00Z">
        <w:r w:rsidRPr="00876437" w:rsidDel="00944620">
          <w:rPr>
            <w:rFonts w:hint="eastAsia"/>
            <w:lang w:val="en-GB" w:eastAsia="zh-CN"/>
            <w:rPrChange w:id="7151" w:author="Kevin Gu" w:date="2020-05-18T10:36:00Z">
              <w:rPr>
                <w:rFonts w:hint="eastAsia"/>
                <w:b w:val="0"/>
                <w:bCs w:val="0"/>
                <w:lang w:eastAsia="zh-CN"/>
              </w:rPr>
            </w:rPrChange>
          </w:rPr>
          <w:delText>如有必要，每年的培训计划需要每隔六个月进行审查和调整。</w:delText>
        </w:r>
      </w:del>
    </w:p>
    <w:p w14:paraId="36EE9808" w14:textId="5A767E8C" w:rsidR="00FD5D6C" w:rsidRPr="00876437" w:rsidDel="00944620" w:rsidRDefault="00FD5D6C">
      <w:pPr>
        <w:rPr>
          <w:del w:id="7152" w:author="Julio Li" w:date="2020-05-13T18:19:00Z"/>
          <w:lang w:val="en-GB" w:eastAsia="zh-CN"/>
          <w:rPrChange w:id="7153" w:author="Kevin Gu" w:date="2020-05-18T10:36:00Z">
            <w:rPr>
              <w:del w:id="7154" w:author="Julio Li" w:date="2020-05-13T18:19:00Z"/>
              <w:lang w:eastAsia="zh-CN"/>
            </w:rPr>
          </w:rPrChange>
        </w:rPr>
        <w:pPrChange w:id="7155" w:author="Julio Li" w:date="2020-05-13T18:19:00Z">
          <w:pPr>
            <w:pStyle w:val="Title2"/>
          </w:pPr>
        </w:pPrChange>
      </w:pPr>
      <w:del w:id="7156" w:author="Julio Li" w:date="2020-05-13T18:19:00Z">
        <w:r w:rsidRPr="00876437" w:rsidDel="00944620">
          <w:rPr>
            <w:lang w:val="en-GB" w:eastAsia="zh-CN"/>
            <w:rPrChange w:id="7157" w:author="Kevin Gu" w:date="2020-05-18T10:36:00Z">
              <w:rPr>
                <w:b w:val="0"/>
                <w:bCs w:val="0"/>
                <w:lang w:eastAsia="zh-CN"/>
              </w:rPr>
            </w:rPrChange>
          </w:rPr>
          <w:delText>The training must be recorded on the Training Record.</w:delText>
        </w:r>
      </w:del>
    </w:p>
    <w:p w14:paraId="7A4B4DBC" w14:textId="0456C465" w:rsidR="0057686E" w:rsidRPr="00876437" w:rsidDel="00944620" w:rsidRDefault="0057686E">
      <w:pPr>
        <w:rPr>
          <w:del w:id="7158" w:author="Julio Li" w:date="2020-05-13T18:19:00Z"/>
          <w:lang w:val="en-GB" w:eastAsia="zh-CN"/>
          <w:rPrChange w:id="7159" w:author="Kevin Gu" w:date="2020-05-18T10:36:00Z">
            <w:rPr>
              <w:del w:id="7160" w:author="Julio Li" w:date="2020-05-13T18:19:00Z"/>
              <w:lang w:eastAsia="zh-CN"/>
            </w:rPr>
          </w:rPrChange>
        </w:rPr>
        <w:pPrChange w:id="7161" w:author="Julio Li" w:date="2020-05-13T18:19:00Z">
          <w:pPr>
            <w:pStyle w:val="Title2"/>
          </w:pPr>
        </w:pPrChange>
      </w:pPr>
      <w:del w:id="7162" w:author="Julio Li" w:date="2020-05-13T18:19:00Z">
        <w:r w:rsidRPr="00876437" w:rsidDel="00944620">
          <w:rPr>
            <w:rFonts w:hint="eastAsia"/>
            <w:lang w:val="en-GB" w:eastAsia="zh-CN"/>
            <w:rPrChange w:id="7163" w:author="Kevin Gu" w:date="2020-05-18T10:36:00Z">
              <w:rPr>
                <w:rFonts w:hint="eastAsia"/>
                <w:b w:val="0"/>
                <w:bCs w:val="0"/>
                <w:lang w:eastAsia="zh-CN"/>
              </w:rPr>
            </w:rPrChange>
          </w:rPr>
          <w:delText>培训必须被记录到《培训记录表》中。</w:delText>
        </w:r>
      </w:del>
    </w:p>
    <w:p w14:paraId="35F2158A" w14:textId="3BB58C74" w:rsidR="00E635B6" w:rsidRPr="00876437" w:rsidRDefault="00944620" w:rsidP="00944620">
      <w:pPr>
        <w:rPr>
          <w:ins w:id="7164" w:author="Julio Li" w:date="2020-05-13T18:20:00Z"/>
          <w:lang w:val="en-GB" w:eastAsia="zh-CN"/>
          <w:rPrChange w:id="7165" w:author="Kevin Gu" w:date="2020-05-18T10:36:00Z">
            <w:rPr>
              <w:ins w:id="7166" w:author="Julio Li" w:date="2020-05-13T18:20:00Z"/>
              <w:lang w:val="en-US" w:eastAsia="zh-CN"/>
            </w:rPr>
          </w:rPrChange>
        </w:rPr>
      </w:pPr>
      <w:ins w:id="7167" w:author="Julio Li" w:date="2020-05-13T18:20:00Z">
        <w:r w:rsidRPr="00876437">
          <w:rPr>
            <w:rFonts w:hint="eastAsia"/>
            <w:lang w:val="en-GB" w:eastAsia="zh-CN"/>
            <w:rPrChange w:id="7168" w:author="Kevin Gu" w:date="2020-05-18T10:36:00Z">
              <w:rPr>
                <w:rFonts w:hint="eastAsia"/>
                <w:lang w:eastAsia="zh-CN"/>
              </w:rPr>
            </w:rPrChange>
          </w:rPr>
          <w:t>。</w:t>
        </w:r>
      </w:ins>
    </w:p>
    <w:p w14:paraId="3EDA247C" w14:textId="69F4A379" w:rsidR="00944620" w:rsidRPr="00876437" w:rsidRDefault="00944620" w:rsidP="00944620">
      <w:pPr>
        <w:pStyle w:val="Title3"/>
        <w:rPr>
          <w:ins w:id="7169" w:author="Julio Li" w:date="2020-05-13T18:20:00Z"/>
          <w:lang w:val="en-GB"/>
          <w:rPrChange w:id="7170" w:author="Kevin Gu" w:date="2020-05-18T10:36:00Z">
            <w:rPr>
              <w:ins w:id="7171" w:author="Julio Li" w:date="2020-05-13T18:20:00Z"/>
            </w:rPr>
          </w:rPrChange>
        </w:rPr>
      </w:pPr>
      <w:ins w:id="7172" w:author="Julio Li" w:date="2020-05-13T18:20:00Z">
        <w:r w:rsidRPr="00876437">
          <w:rPr>
            <w:lang w:val="en-GB"/>
            <w:rPrChange w:id="7173" w:author="Kevin Gu" w:date="2020-05-18T10:36:00Z">
              <w:rPr/>
            </w:rPrChange>
          </w:rPr>
          <w:t>Security Training Plan</w:t>
        </w:r>
        <w:proofErr w:type="spellStart"/>
        <w:r w:rsidRPr="00876437">
          <w:rPr>
            <w:rFonts w:hint="eastAsia"/>
            <w:lang w:val="en-GB"/>
            <w:rPrChange w:id="7174" w:author="Kevin Gu" w:date="2020-05-18T10:36:00Z">
              <w:rPr>
                <w:rFonts w:hint="eastAsia"/>
              </w:rPr>
            </w:rPrChange>
          </w:rPr>
          <w:t>安全培训计划</w:t>
        </w:r>
        <w:proofErr w:type="spellEnd"/>
      </w:ins>
    </w:p>
    <w:p w14:paraId="3036BA8A" w14:textId="77777777" w:rsidR="00944620" w:rsidRPr="00876437" w:rsidRDefault="00944620" w:rsidP="00944620">
      <w:pPr>
        <w:rPr>
          <w:ins w:id="7175" w:author="Julio Li" w:date="2020-05-13T18:20:00Z"/>
          <w:lang w:val="en-GB"/>
          <w:rPrChange w:id="7176" w:author="Kevin Gu" w:date="2020-05-18T10:36:00Z">
            <w:rPr>
              <w:ins w:id="7177" w:author="Julio Li" w:date="2020-05-13T18:20:00Z"/>
            </w:rPr>
          </w:rPrChange>
        </w:rPr>
      </w:pPr>
      <w:ins w:id="7178" w:author="Julio Li" w:date="2020-05-13T18:20:00Z">
        <w:r w:rsidRPr="00876437">
          <w:rPr>
            <w:lang w:val="en-GB"/>
            <w:rPrChange w:id="7179" w:author="Kevin Gu" w:date="2020-05-18T10:36:00Z">
              <w:rPr/>
            </w:rPrChange>
          </w:rPr>
          <w:t>In order to be more effective in managing security training, a training plan is established for various types of training such as orientation training, periodic awareness training and specialized training.</w:t>
        </w:r>
      </w:ins>
    </w:p>
    <w:p w14:paraId="69305530" w14:textId="02520F52" w:rsidR="00944620" w:rsidRPr="00876437" w:rsidRDefault="00944620" w:rsidP="00944620">
      <w:pPr>
        <w:rPr>
          <w:ins w:id="7180" w:author="Julio Li" w:date="2020-05-13T18:20:00Z"/>
          <w:lang w:val="en-GB"/>
          <w:rPrChange w:id="7181" w:author="Kevin Gu" w:date="2020-05-18T10:36:00Z">
            <w:rPr>
              <w:ins w:id="7182" w:author="Julio Li" w:date="2020-05-13T18:20:00Z"/>
            </w:rPr>
          </w:rPrChange>
        </w:rPr>
      </w:pPr>
      <w:proofErr w:type="spellStart"/>
      <w:ins w:id="7183" w:author="Julio Li" w:date="2020-05-13T18:20:00Z">
        <w:r w:rsidRPr="00876437">
          <w:rPr>
            <w:rFonts w:hint="eastAsia"/>
            <w:lang w:val="en-GB"/>
            <w:rPrChange w:id="7184" w:author="Kevin Gu" w:date="2020-05-18T10:36:00Z">
              <w:rPr>
                <w:rFonts w:hint="eastAsia"/>
              </w:rPr>
            </w:rPrChange>
          </w:rPr>
          <w:t>为了更加有效的掌控安全培训，必须为各式各样的培训如入职培训、定期意识培训以及特殊培训建立培训计划</w:t>
        </w:r>
        <w:proofErr w:type="spellEnd"/>
        <w:r w:rsidRPr="00876437">
          <w:rPr>
            <w:rFonts w:hint="eastAsia"/>
            <w:lang w:val="en-GB"/>
            <w:rPrChange w:id="7185" w:author="Kevin Gu" w:date="2020-05-18T10:36:00Z">
              <w:rPr>
                <w:rFonts w:hint="eastAsia"/>
              </w:rPr>
            </w:rPrChange>
          </w:rPr>
          <w:t>。</w:t>
        </w:r>
      </w:ins>
    </w:p>
    <w:p w14:paraId="21227822" w14:textId="7C913B35" w:rsidR="00944620" w:rsidRPr="00876437" w:rsidRDefault="00944620">
      <w:pPr>
        <w:pStyle w:val="Title3"/>
        <w:numPr>
          <w:ilvl w:val="0"/>
          <w:numId w:val="0"/>
        </w:numPr>
        <w:ind w:left="720" w:hanging="720"/>
        <w:rPr>
          <w:ins w:id="7186" w:author="Julio Li" w:date="2020-05-13T18:20:00Z"/>
          <w:lang w:val="en-GB"/>
          <w:rPrChange w:id="7187" w:author="Kevin Gu" w:date="2020-05-18T10:36:00Z">
            <w:rPr>
              <w:ins w:id="7188" w:author="Julio Li" w:date="2020-05-13T18:20:00Z"/>
            </w:rPr>
          </w:rPrChange>
        </w:rPr>
        <w:pPrChange w:id="7189" w:author="Kevin Gu" w:date="2020-05-21T11:28:00Z">
          <w:pPr>
            <w:pStyle w:val="Title3"/>
          </w:pPr>
        </w:pPrChange>
      </w:pPr>
      <w:ins w:id="7190" w:author="Julio Li" w:date="2020-05-13T18:20:00Z">
        <w:r w:rsidRPr="00876437">
          <w:rPr>
            <w:lang w:val="en-GB"/>
            <w:rPrChange w:id="7191" w:author="Kevin Gu" w:date="2020-05-18T10:36:00Z">
              <w:rPr/>
            </w:rPrChange>
          </w:rPr>
          <w:t>Orientation Training</w:t>
        </w:r>
        <w:proofErr w:type="spellStart"/>
        <w:r w:rsidRPr="00876437">
          <w:rPr>
            <w:rFonts w:hint="eastAsia"/>
            <w:lang w:val="en-GB"/>
            <w:rPrChange w:id="7192" w:author="Kevin Gu" w:date="2020-05-18T10:36:00Z">
              <w:rPr>
                <w:rFonts w:hint="eastAsia"/>
              </w:rPr>
            </w:rPrChange>
          </w:rPr>
          <w:t>入职培训</w:t>
        </w:r>
        <w:proofErr w:type="spellEnd"/>
      </w:ins>
    </w:p>
    <w:p w14:paraId="28FE849E" w14:textId="77777777" w:rsidR="00944620" w:rsidRPr="00876437" w:rsidRDefault="00944620" w:rsidP="00944620">
      <w:pPr>
        <w:rPr>
          <w:ins w:id="7193" w:author="Julio Li" w:date="2020-05-13T18:21:00Z"/>
          <w:lang w:val="en-GB"/>
          <w:rPrChange w:id="7194" w:author="Kevin Gu" w:date="2020-05-18T10:36:00Z">
            <w:rPr>
              <w:ins w:id="7195" w:author="Julio Li" w:date="2020-05-13T18:21:00Z"/>
            </w:rPr>
          </w:rPrChange>
        </w:rPr>
      </w:pPr>
      <w:ins w:id="7196" w:author="Julio Li" w:date="2020-05-13T18:21:00Z">
        <w:r w:rsidRPr="00876437">
          <w:rPr>
            <w:lang w:val="en-GB"/>
            <w:rPrChange w:id="7197" w:author="Kevin Gu" w:date="2020-05-18T10:36:00Z">
              <w:rPr/>
            </w:rPrChange>
          </w:rPr>
          <w:t xml:space="preserve">This type of training is for new staff and provide basic security policies and requirements to new staff. </w:t>
        </w:r>
      </w:ins>
    </w:p>
    <w:p w14:paraId="6A996998" w14:textId="385ACE1C" w:rsidR="00944620" w:rsidRPr="00876437" w:rsidRDefault="00944620" w:rsidP="00944620">
      <w:pPr>
        <w:rPr>
          <w:ins w:id="7198" w:author="Julio Li" w:date="2020-05-13T18:21:00Z"/>
          <w:lang w:val="en-GB" w:eastAsia="zh-CN"/>
          <w:rPrChange w:id="7199" w:author="Kevin Gu" w:date="2020-05-18T10:36:00Z">
            <w:rPr>
              <w:ins w:id="7200" w:author="Julio Li" w:date="2020-05-13T18:21:00Z"/>
              <w:lang w:val="en-US" w:eastAsia="zh-CN"/>
            </w:rPr>
          </w:rPrChange>
        </w:rPr>
      </w:pPr>
      <w:proofErr w:type="spellStart"/>
      <w:ins w:id="7201" w:author="Julio Li" w:date="2020-05-13T18:21:00Z">
        <w:r w:rsidRPr="00876437">
          <w:rPr>
            <w:rFonts w:hint="eastAsia"/>
            <w:lang w:val="en-GB"/>
            <w:rPrChange w:id="7202" w:author="Kevin Gu" w:date="2020-05-18T10:36:00Z">
              <w:rPr>
                <w:rFonts w:hint="eastAsia"/>
              </w:rPr>
            </w:rPrChange>
          </w:rPr>
          <w:t>此培训适用于新员工，内容涉及基本安全方针以及新员工需要知道的要求</w:t>
        </w:r>
        <w:proofErr w:type="spellEnd"/>
        <w:r w:rsidRPr="00876437">
          <w:rPr>
            <w:rFonts w:hint="eastAsia"/>
            <w:lang w:val="en-GB" w:eastAsia="zh-CN"/>
            <w:rPrChange w:id="7203" w:author="Kevin Gu" w:date="2020-05-18T10:36:00Z">
              <w:rPr>
                <w:rFonts w:hint="eastAsia"/>
                <w:lang w:eastAsia="zh-CN"/>
              </w:rPr>
            </w:rPrChange>
          </w:rPr>
          <w:t>。</w:t>
        </w:r>
      </w:ins>
    </w:p>
    <w:p w14:paraId="0EA1EB3B" w14:textId="08F4274E" w:rsidR="00944620" w:rsidRPr="00876437" w:rsidRDefault="00944620">
      <w:pPr>
        <w:pStyle w:val="Title3"/>
        <w:numPr>
          <w:ilvl w:val="0"/>
          <w:numId w:val="0"/>
        </w:numPr>
        <w:ind w:left="720" w:hanging="720"/>
        <w:rPr>
          <w:ins w:id="7204" w:author="Julio Li" w:date="2020-05-13T18:21:00Z"/>
          <w:lang w:val="en-GB"/>
          <w:rPrChange w:id="7205" w:author="Kevin Gu" w:date="2020-05-18T10:36:00Z">
            <w:rPr>
              <w:ins w:id="7206" w:author="Julio Li" w:date="2020-05-13T18:21:00Z"/>
            </w:rPr>
          </w:rPrChange>
        </w:rPr>
        <w:pPrChange w:id="7207" w:author="Kevin Gu" w:date="2020-05-21T11:28:00Z">
          <w:pPr>
            <w:pStyle w:val="Title3"/>
          </w:pPr>
        </w:pPrChange>
      </w:pPr>
      <w:ins w:id="7208" w:author="Julio Li" w:date="2020-05-13T18:21:00Z">
        <w:r w:rsidRPr="00876437">
          <w:rPr>
            <w:lang w:val="en-GB"/>
            <w:rPrChange w:id="7209" w:author="Kevin Gu" w:date="2020-05-18T10:36:00Z">
              <w:rPr/>
            </w:rPrChange>
          </w:rPr>
          <w:lastRenderedPageBreak/>
          <w:t>Awareness Training</w:t>
        </w:r>
        <w:proofErr w:type="spellStart"/>
        <w:r w:rsidRPr="00876437">
          <w:rPr>
            <w:rFonts w:hint="eastAsia"/>
            <w:lang w:val="en-GB"/>
            <w:rPrChange w:id="7210" w:author="Kevin Gu" w:date="2020-05-18T10:36:00Z">
              <w:rPr>
                <w:rFonts w:hint="eastAsia"/>
              </w:rPr>
            </w:rPrChange>
          </w:rPr>
          <w:t>意识培训</w:t>
        </w:r>
        <w:proofErr w:type="spellEnd"/>
      </w:ins>
    </w:p>
    <w:p w14:paraId="68B52D1A" w14:textId="60902D63" w:rsidR="00944620" w:rsidRPr="008A1484" w:rsidRDefault="00944620" w:rsidP="00944620">
      <w:pPr>
        <w:rPr>
          <w:ins w:id="7211" w:author="Julio Li" w:date="2020-05-13T18:21:00Z"/>
          <w:lang w:val="en-US"/>
          <w:rPrChange w:id="7212" w:author="Julio Li [2]" w:date="2020-09-07T10:37:00Z">
            <w:rPr>
              <w:ins w:id="7213" w:author="Julio Li" w:date="2020-05-13T18:21:00Z"/>
            </w:rPr>
          </w:rPrChange>
        </w:rPr>
      </w:pPr>
      <w:ins w:id="7214" w:author="Julio Li" w:date="2020-05-13T18:21:00Z">
        <w:r w:rsidRPr="00876437">
          <w:rPr>
            <w:lang w:val="en-GB"/>
            <w:rPrChange w:id="7215" w:author="Kevin Gu" w:date="2020-05-18T10:36:00Z">
              <w:rPr/>
            </w:rPrChange>
          </w:rPr>
          <w:t xml:space="preserve">This type of training </w:t>
        </w:r>
        <w:del w:id="7216" w:author="Kevin Gu" w:date="2020-05-18T10:50:00Z">
          <w:r w:rsidRPr="00876437" w:rsidDel="00C57972">
            <w:rPr>
              <w:lang w:val="en-GB"/>
              <w:rPrChange w:id="7217" w:author="Kevin Gu" w:date="2020-05-18T10:36:00Z">
                <w:rPr/>
              </w:rPrChange>
            </w:rPr>
            <w:delText>are</w:delText>
          </w:r>
        </w:del>
      </w:ins>
      <w:ins w:id="7218" w:author="Kevin Gu" w:date="2020-05-18T10:50:00Z">
        <w:r w:rsidR="00C57972" w:rsidRPr="00876437">
          <w:rPr>
            <w:lang w:val="en-GB"/>
          </w:rPr>
          <w:t>is</w:t>
        </w:r>
      </w:ins>
      <w:ins w:id="7219" w:author="Julio Li" w:date="2020-05-13T18:21:00Z">
        <w:r w:rsidRPr="00876437">
          <w:rPr>
            <w:lang w:val="en-GB"/>
            <w:rPrChange w:id="7220" w:author="Kevin Gu" w:date="2020-05-18T10:36:00Z">
              <w:rPr/>
            </w:rPrChange>
          </w:rPr>
          <w:t xml:space="preserve"> usually done periodically to remind existing staff on security rules, policies, recent incidents or new threats. The format of the training can be in a format of presentations, videos or email articles</w:t>
        </w:r>
      </w:ins>
      <w:ins w:id="7221" w:author="Julio Li [2]" w:date="2020-09-07T10:37:00Z">
        <w:r w:rsidR="008A1484">
          <w:rPr>
            <w:lang w:val="en-US"/>
          </w:rPr>
          <w:t>. This kind of training for all the employees is perf</w:t>
        </w:r>
      </w:ins>
      <w:ins w:id="7222" w:author="Julio Li [2]" w:date="2020-09-07T10:38:00Z">
        <w:r w:rsidR="008A1484">
          <w:rPr>
            <w:lang w:val="en-US"/>
          </w:rPr>
          <w:t>ormed annually.</w:t>
        </w:r>
      </w:ins>
    </w:p>
    <w:p w14:paraId="19949F99" w14:textId="1FE2C9F8" w:rsidR="00944620" w:rsidRPr="008A1484" w:rsidRDefault="00944620" w:rsidP="00944620">
      <w:pPr>
        <w:rPr>
          <w:ins w:id="7223" w:author="Julio Li" w:date="2020-05-13T18:21:00Z"/>
          <w:lang w:val="en-US" w:eastAsia="zh-CN"/>
          <w:rPrChange w:id="7224" w:author="Julio Li [2]" w:date="2020-09-07T10:38:00Z">
            <w:rPr>
              <w:ins w:id="7225" w:author="Julio Li" w:date="2020-05-13T18:21:00Z"/>
              <w:lang w:eastAsia="zh-CN"/>
            </w:rPr>
          </w:rPrChange>
        </w:rPr>
      </w:pPr>
      <w:proofErr w:type="spellStart"/>
      <w:ins w:id="7226" w:author="Julio Li" w:date="2020-05-13T18:21:00Z">
        <w:r w:rsidRPr="00876437">
          <w:rPr>
            <w:rFonts w:hint="eastAsia"/>
            <w:lang w:val="en-GB"/>
            <w:rPrChange w:id="7227" w:author="Kevin Gu" w:date="2020-05-18T10:36:00Z">
              <w:rPr>
                <w:rFonts w:hint="eastAsia"/>
              </w:rPr>
            </w:rPrChange>
          </w:rPr>
          <w:t>此培训用于定期提醒在职员工安全规章制度，事故分享。此培训的形式可以是演讲、录像以及邮件的任何方式</w:t>
        </w:r>
        <w:proofErr w:type="spellEnd"/>
        <w:r w:rsidRPr="00876437">
          <w:rPr>
            <w:rFonts w:hint="eastAsia"/>
            <w:lang w:val="en-GB" w:eastAsia="zh-CN"/>
            <w:rPrChange w:id="7228" w:author="Kevin Gu" w:date="2020-05-18T10:36:00Z">
              <w:rPr>
                <w:rFonts w:hint="eastAsia"/>
                <w:lang w:eastAsia="zh-CN"/>
              </w:rPr>
            </w:rPrChange>
          </w:rPr>
          <w:t>。</w:t>
        </w:r>
      </w:ins>
      <w:commentRangeStart w:id="7229"/>
      <w:commentRangeStart w:id="7230"/>
      <w:ins w:id="7231" w:author="Julio Li [2]" w:date="2020-09-07T10:38:00Z">
        <w:r w:rsidR="008A1484">
          <w:rPr>
            <w:rFonts w:hint="eastAsia"/>
            <w:lang w:val="en-GB" w:eastAsia="zh-CN"/>
          </w:rPr>
          <w:t>这种针对全体员工的培训每年举办一次。</w:t>
        </w:r>
        <w:commentRangeEnd w:id="7229"/>
        <w:r w:rsidR="008A1484">
          <w:rPr>
            <w:rStyle w:val="CommentReference"/>
          </w:rPr>
          <w:commentReference w:id="7229"/>
        </w:r>
      </w:ins>
      <w:commentRangeEnd w:id="7230"/>
      <w:ins w:id="7232" w:author="Julio Li [2]" w:date="2020-09-08T13:51:00Z">
        <w:r w:rsidR="009E0A95">
          <w:rPr>
            <w:rStyle w:val="CommentReference"/>
          </w:rPr>
          <w:commentReference w:id="7230"/>
        </w:r>
      </w:ins>
    </w:p>
    <w:p w14:paraId="34A7238E" w14:textId="563C0BCA" w:rsidR="00944620" w:rsidRPr="00876437" w:rsidRDefault="00944620">
      <w:pPr>
        <w:pStyle w:val="Title3"/>
        <w:numPr>
          <w:ilvl w:val="0"/>
          <w:numId w:val="0"/>
        </w:numPr>
        <w:ind w:left="720" w:hanging="720"/>
        <w:rPr>
          <w:ins w:id="7233" w:author="Julio Li" w:date="2020-05-13T18:21:00Z"/>
          <w:lang w:val="en-GB"/>
          <w:rPrChange w:id="7234" w:author="Kevin Gu" w:date="2020-05-18T10:36:00Z">
            <w:rPr>
              <w:ins w:id="7235" w:author="Julio Li" w:date="2020-05-13T18:21:00Z"/>
            </w:rPr>
          </w:rPrChange>
        </w:rPr>
        <w:pPrChange w:id="7236" w:author="Kevin Gu" w:date="2020-05-21T11:28:00Z">
          <w:pPr>
            <w:pStyle w:val="Title3"/>
          </w:pPr>
        </w:pPrChange>
      </w:pPr>
      <w:ins w:id="7237" w:author="Julio Li" w:date="2020-05-13T18:21:00Z">
        <w:r w:rsidRPr="00876437">
          <w:rPr>
            <w:lang w:val="en-GB"/>
            <w:rPrChange w:id="7238" w:author="Kevin Gu" w:date="2020-05-18T10:36:00Z">
              <w:rPr/>
            </w:rPrChange>
          </w:rPr>
          <w:t>Specialised Training</w:t>
        </w:r>
        <w:proofErr w:type="spellStart"/>
        <w:r w:rsidRPr="00876437">
          <w:rPr>
            <w:rFonts w:hint="eastAsia"/>
            <w:lang w:val="en-GB"/>
            <w:rPrChange w:id="7239" w:author="Kevin Gu" w:date="2020-05-18T10:36:00Z">
              <w:rPr>
                <w:rFonts w:hint="eastAsia"/>
              </w:rPr>
            </w:rPrChange>
          </w:rPr>
          <w:t>特殊培训</w:t>
        </w:r>
        <w:proofErr w:type="spellEnd"/>
      </w:ins>
    </w:p>
    <w:p w14:paraId="70326107" w14:textId="77777777" w:rsidR="00944620" w:rsidRPr="00505820" w:rsidRDefault="00944620" w:rsidP="00944620">
      <w:pPr>
        <w:rPr>
          <w:ins w:id="7240" w:author="Julio Li" w:date="2020-05-13T18:22:00Z"/>
          <w:lang w:val="en-US"/>
          <w:rPrChange w:id="7241" w:author="Julio Li [2]" w:date="2020-09-07T10:39:00Z">
            <w:rPr>
              <w:ins w:id="7242" w:author="Julio Li" w:date="2020-05-13T18:22:00Z"/>
            </w:rPr>
          </w:rPrChange>
        </w:rPr>
      </w:pPr>
      <w:ins w:id="7243" w:author="Julio Li" w:date="2020-05-13T18:22:00Z">
        <w:r w:rsidRPr="00876437">
          <w:rPr>
            <w:lang w:val="en-GB"/>
            <w:rPrChange w:id="7244" w:author="Kevin Gu" w:date="2020-05-18T10:36:00Z">
              <w:rPr/>
            </w:rPrChange>
          </w:rPr>
          <w:t>This type of training is targeted towards technical oriented staff who needs to have more in-depth or specific security knowledge in their jobs such as software/product development and IT administration.</w:t>
        </w:r>
      </w:ins>
    </w:p>
    <w:p w14:paraId="589D3B25" w14:textId="50AC76D3" w:rsidR="00944620" w:rsidRPr="00876437" w:rsidRDefault="00944620">
      <w:pPr>
        <w:rPr>
          <w:lang w:val="en-GB"/>
          <w:rPrChange w:id="7245" w:author="Kevin Gu" w:date="2020-05-18T10:36:00Z">
            <w:rPr>
              <w:lang w:eastAsia="zh-CN"/>
            </w:rPr>
          </w:rPrChange>
        </w:rPr>
        <w:pPrChange w:id="7246" w:author="Julio Li" w:date="2020-05-13T18:21:00Z">
          <w:pPr>
            <w:pStyle w:val="Title2"/>
          </w:pPr>
        </w:pPrChange>
      </w:pPr>
      <w:proofErr w:type="spellStart"/>
      <w:ins w:id="7247" w:author="Julio Li" w:date="2020-05-13T18:22:00Z">
        <w:r w:rsidRPr="00876437">
          <w:rPr>
            <w:rFonts w:hint="eastAsia"/>
            <w:lang w:val="en-GB"/>
            <w:rPrChange w:id="7248" w:author="Kevin Gu" w:date="2020-05-18T10:36:00Z">
              <w:rPr>
                <w:rFonts w:hint="eastAsia"/>
                <w:b w:val="0"/>
                <w:bCs w:val="0"/>
              </w:rPr>
            </w:rPrChange>
          </w:rPr>
          <w:t>此种形式的培训适用于技术员工，在他们的工作中，需要对安全知识有更深层次的要求，如软件</w:t>
        </w:r>
        <w:proofErr w:type="spellEnd"/>
        <w:r w:rsidRPr="00876437">
          <w:rPr>
            <w:lang w:val="en-GB"/>
            <w:rPrChange w:id="7249" w:author="Kevin Gu" w:date="2020-05-18T10:36:00Z">
              <w:rPr>
                <w:b w:val="0"/>
                <w:bCs w:val="0"/>
              </w:rPr>
            </w:rPrChange>
          </w:rPr>
          <w:t>/</w:t>
        </w:r>
        <w:proofErr w:type="spellStart"/>
        <w:r w:rsidRPr="00876437">
          <w:rPr>
            <w:rFonts w:hint="eastAsia"/>
            <w:lang w:val="en-GB"/>
            <w:rPrChange w:id="7250" w:author="Kevin Gu" w:date="2020-05-18T10:36:00Z">
              <w:rPr>
                <w:rFonts w:hint="eastAsia"/>
                <w:b w:val="0"/>
                <w:bCs w:val="0"/>
              </w:rPr>
            </w:rPrChange>
          </w:rPr>
          <w:t>生产开发人员和</w:t>
        </w:r>
        <w:proofErr w:type="spellEnd"/>
        <w:r w:rsidRPr="00876437">
          <w:rPr>
            <w:lang w:val="en-GB"/>
            <w:rPrChange w:id="7251" w:author="Kevin Gu" w:date="2020-05-18T10:36:00Z">
              <w:rPr>
                <w:b w:val="0"/>
                <w:bCs w:val="0"/>
              </w:rPr>
            </w:rPrChange>
          </w:rPr>
          <w:t>IT</w:t>
        </w:r>
        <w:proofErr w:type="spellStart"/>
        <w:r w:rsidRPr="00876437">
          <w:rPr>
            <w:rFonts w:hint="eastAsia"/>
            <w:lang w:val="en-GB"/>
            <w:rPrChange w:id="7252" w:author="Kevin Gu" w:date="2020-05-18T10:36:00Z">
              <w:rPr>
                <w:rFonts w:hint="eastAsia"/>
                <w:b w:val="0"/>
                <w:bCs w:val="0"/>
              </w:rPr>
            </w:rPrChange>
          </w:rPr>
          <w:t>管理人员</w:t>
        </w:r>
        <w:proofErr w:type="spellEnd"/>
        <w:r w:rsidRPr="00876437">
          <w:rPr>
            <w:rFonts w:hint="eastAsia"/>
            <w:lang w:val="en-GB"/>
            <w:rPrChange w:id="7253" w:author="Kevin Gu" w:date="2020-05-18T10:36:00Z">
              <w:rPr>
                <w:rFonts w:hint="eastAsia"/>
                <w:b w:val="0"/>
                <w:bCs w:val="0"/>
              </w:rPr>
            </w:rPrChange>
          </w:rPr>
          <w:t>。</w:t>
        </w:r>
      </w:ins>
    </w:p>
    <w:p w14:paraId="23312CDF" w14:textId="5031848E" w:rsidR="008E6AC2" w:rsidRPr="00876437" w:rsidDel="00C54EBD" w:rsidRDefault="008E6AC2" w:rsidP="008E6AC2">
      <w:pPr>
        <w:pStyle w:val="Title2"/>
        <w:rPr>
          <w:del w:id="7254" w:author="Julio Li" w:date="2020-05-13T18:23:00Z"/>
          <w:lang w:val="en-GB" w:eastAsia="zh-CN"/>
          <w:rPrChange w:id="7255" w:author="Kevin Gu" w:date="2020-05-18T10:36:00Z">
            <w:rPr>
              <w:del w:id="7256" w:author="Julio Li" w:date="2020-05-13T18:23:00Z"/>
              <w:lang w:eastAsia="zh-CN"/>
            </w:rPr>
          </w:rPrChange>
        </w:rPr>
      </w:pPr>
      <w:bookmarkStart w:id="7257" w:name="_Toc529784144"/>
      <w:bookmarkStart w:id="7258" w:name="_Toc2786156"/>
      <w:del w:id="7259" w:author="Julio Li" w:date="2020-05-13T18:23:00Z">
        <w:r w:rsidRPr="00876437" w:rsidDel="00C54EBD">
          <w:rPr>
            <w:b w:val="0"/>
            <w:bCs w:val="0"/>
            <w:lang w:val="en-GB" w:eastAsia="zh-CN"/>
            <w:rPrChange w:id="7260" w:author="Kevin Gu" w:date="2020-05-18T10:36:00Z">
              <w:rPr>
                <w:b w:val="0"/>
                <w:bCs w:val="0"/>
                <w:lang w:eastAsia="zh-CN"/>
              </w:rPr>
            </w:rPrChange>
          </w:rPr>
          <w:delText>Responsibilities of Security Guards</w:delText>
        </w:r>
        <w:bookmarkEnd w:id="7257"/>
        <w:bookmarkEnd w:id="7258"/>
        <w:r w:rsidR="0057686E" w:rsidRPr="00876437" w:rsidDel="00C54EBD">
          <w:rPr>
            <w:b w:val="0"/>
            <w:bCs w:val="0"/>
            <w:lang w:val="en-GB" w:eastAsia="zh-CN"/>
            <w:rPrChange w:id="7261" w:author="Kevin Gu" w:date="2020-05-18T10:36:00Z">
              <w:rPr>
                <w:b w:val="0"/>
                <w:bCs w:val="0"/>
                <w:lang w:eastAsia="zh-CN"/>
              </w:rPr>
            </w:rPrChange>
          </w:rPr>
          <w:delText xml:space="preserve"> </w:delText>
        </w:r>
        <w:r w:rsidR="0057686E" w:rsidRPr="00876437" w:rsidDel="00C54EBD">
          <w:rPr>
            <w:rFonts w:hint="eastAsia"/>
            <w:b w:val="0"/>
            <w:bCs w:val="0"/>
            <w:lang w:val="en-GB" w:eastAsia="zh-CN"/>
            <w:rPrChange w:id="7262" w:author="Kevin Gu" w:date="2020-05-18T10:36:00Z">
              <w:rPr>
                <w:rFonts w:hint="eastAsia"/>
                <w:b w:val="0"/>
                <w:bCs w:val="0"/>
                <w:lang w:eastAsia="zh-CN"/>
              </w:rPr>
            </w:rPrChange>
          </w:rPr>
          <w:delText>安保人员的职责</w:delText>
        </w:r>
      </w:del>
    </w:p>
    <w:p w14:paraId="30932368" w14:textId="5DD422E6" w:rsidR="008E6AC2" w:rsidRPr="00876437" w:rsidDel="00C54EBD" w:rsidRDefault="008E6AC2" w:rsidP="008E6AC2">
      <w:pPr>
        <w:rPr>
          <w:del w:id="7263" w:author="Julio Li" w:date="2020-05-13T18:23:00Z"/>
          <w:lang w:val="en-GB"/>
          <w:rPrChange w:id="7264" w:author="Kevin Gu" w:date="2020-05-18T10:36:00Z">
            <w:rPr>
              <w:del w:id="7265" w:author="Julio Li" w:date="2020-05-13T18:23:00Z"/>
              <w:lang w:val="en-US"/>
            </w:rPr>
          </w:rPrChange>
        </w:rPr>
      </w:pPr>
      <w:bookmarkStart w:id="7266" w:name="_Hlk18935535"/>
      <w:del w:id="7267" w:author="Julio Li" w:date="2020-05-13T18:23:00Z">
        <w:r w:rsidRPr="00876437" w:rsidDel="00C54EBD">
          <w:rPr>
            <w:lang w:val="en-GB"/>
            <w:rPrChange w:id="7268" w:author="Kevin Gu" w:date="2020-05-18T10:36:00Z">
              <w:rPr>
                <w:lang w:val="en-US"/>
              </w:rPr>
            </w:rPrChange>
          </w:rPr>
          <w:delText>Security guards are not allowed to engage in any work related to the IC encapsulation production.</w:delText>
        </w:r>
      </w:del>
    </w:p>
    <w:p w14:paraId="17C20FB2" w14:textId="40CAC30B" w:rsidR="0057686E" w:rsidRPr="00876437" w:rsidDel="00C54EBD" w:rsidRDefault="00E635B6" w:rsidP="008E6AC2">
      <w:pPr>
        <w:rPr>
          <w:del w:id="7269" w:author="Julio Li" w:date="2020-05-13T18:23:00Z"/>
          <w:lang w:val="en-GB" w:eastAsia="zh-CN"/>
          <w:rPrChange w:id="7270" w:author="Kevin Gu" w:date="2020-05-18T10:36:00Z">
            <w:rPr>
              <w:del w:id="7271" w:author="Julio Li" w:date="2020-05-13T18:23:00Z"/>
              <w:lang w:val="en-US" w:eastAsia="zh-CN"/>
            </w:rPr>
          </w:rPrChange>
        </w:rPr>
      </w:pPr>
      <w:del w:id="7272" w:author="Julio Li" w:date="2020-05-13T18:23:00Z">
        <w:r w:rsidRPr="00876437" w:rsidDel="00C54EBD">
          <w:rPr>
            <w:rFonts w:hint="eastAsia"/>
            <w:lang w:val="en-GB" w:eastAsia="zh-CN"/>
            <w:rPrChange w:id="7273" w:author="Kevin Gu" w:date="2020-05-18T10:36:00Z">
              <w:rPr>
                <w:rFonts w:hint="eastAsia"/>
                <w:lang w:val="en-US" w:eastAsia="zh-CN"/>
              </w:rPr>
            </w:rPrChange>
          </w:rPr>
          <w:delText>保安人员不得从事与</w:delText>
        </w:r>
        <w:r w:rsidRPr="00876437" w:rsidDel="00C54EBD">
          <w:rPr>
            <w:lang w:val="en-GB" w:eastAsia="zh-CN"/>
            <w:rPrChange w:id="7274" w:author="Kevin Gu" w:date="2020-05-18T10:36:00Z">
              <w:rPr>
                <w:lang w:val="en-US" w:eastAsia="zh-CN"/>
              </w:rPr>
            </w:rPrChange>
          </w:rPr>
          <w:delText>IC</w:delText>
        </w:r>
        <w:r w:rsidRPr="00876437" w:rsidDel="00C54EBD">
          <w:rPr>
            <w:rFonts w:hint="eastAsia"/>
            <w:lang w:val="en-GB" w:eastAsia="zh-CN"/>
            <w:rPrChange w:id="7275" w:author="Kevin Gu" w:date="2020-05-18T10:36:00Z">
              <w:rPr>
                <w:rFonts w:hint="eastAsia"/>
                <w:lang w:val="en-US" w:eastAsia="zh-CN"/>
              </w:rPr>
            </w:rPrChange>
          </w:rPr>
          <w:delText>封装生产有关的任何工作。</w:delText>
        </w:r>
      </w:del>
    </w:p>
    <w:p w14:paraId="0AE0DB03" w14:textId="242784E8" w:rsidR="008E6AC2" w:rsidRPr="00876437" w:rsidDel="00C54EBD" w:rsidRDefault="008E6AC2" w:rsidP="008E6AC2">
      <w:pPr>
        <w:rPr>
          <w:del w:id="7276" w:author="Julio Li" w:date="2020-05-13T18:23:00Z"/>
          <w:lang w:val="en-GB"/>
          <w:rPrChange w:id="7277" w:author="Kevin Gu" w:date="2020-05-18T10:36:00Z">
            <w:rPr>
              <w:del w:id="7278" w:author="Julio Li" w:date="2020-05-13T18:23:00Z"/>
              <w:lang w:val="en-US"/>
            </w:rPr>
          </w:rPrChange>
        </w:rPr>
      </w:pPr>
      <w:del w:id="7279" w:author="Julio Li" w:date="2020-05-13T18:23:00Z">
        <w:r w:rsidRPr="00876437" w:rsidDel="00C54EBD">
          <w:rPr>
            <w:lang w:val="en-GB"/>
            <w:rPrChange w:id="7280" w:author="Kevin Gu" w:date="2020-05-18T10:36:00Z">
              <w:rPr>
                <w:lang w:val="en-US"/>
              </w:rPr>
            </w:rPrChange>
          </w:rPr>
          <w:delText>Security guards are not allowed to access to production areas.</w:delText>
        </w:r>
      </w:del>
    </w:p>
    <w:p w14:paraId="6F3EB02B" w14:textId="17A8A84F" w:rsidR="00E635B6" w:rsidRPr="00876437" w:rsidDel="00C54EBD" w:rsidRDefault="00E635B6" w:rsidP="008E6AC2">
      <w:pPr>
        <w:rPr>
          <w:del w:id="7281" w:author="Julio Li" w:date="2020-05-13T18:23:00Z"/>
          <w:lang w:val="en-GB" w:eastAsia="zh-CN"/>
          <w:rPrChange w:id="7282" w:author="Kevin Gu" w:date="2020-05-18T10:36:00Z">
            <w:rPr>
              <w:del w:id="7283" w:author="Julio Li" w:date="2020-05-13T18:23:00Z"/>
              <w:lang w:val="en-US" w:eastAsia="zh-CN"/>
            </w:rPr>
          </w:rPrChange>
        </w:rPr>
      </w:pPr>
      <w:del w:id="7284" w:author="Julio Li" w:date="2020-05-13T18:23:00Z">
        <w:r w:rsidRPr="00876437" w:rsidDel="00C54EBD">
          <w:rPr>
            <w:rFonts w:hint="eastAsia"/>
            <w:lang w:val="en-GB" w:eastAsia="zh-CN"/>
            <w:rPrChange w:id="7285" w:author="Kevin Gu" w:date="2020-05-18T10:36:00Z">
              <w:rPr>
                <w:rFonts w:hint="eastAsia"/>
                <w:lang w:val="en-US" w:eastAsia="zh-CN"/>
              </w:rPr>
            </w:rPrChange>
          </w:rPr>
          <w:delText>保安人员禁止进入生产区域。</w:delText>
        </w:r>
      </w:del>
    </w:p>
    <w:p w14:paraId="52F956A9" w14:textId="70F91A09" w:rsidR="008E6AC2" w:rsidRPr="00876437" w:rsidDel="00C54EBD" w:rsidRDefault="008E6AC2" w:rsidP="008E6AC2">
      <w:pPr>
        <w:rPr>
          <w:del w:id="7286" w:author="Julio Li" w:date="2020-05-13T18:23:00Z"/>
          <w:lang w:val="en-GB"/>
          <w:rPrChange w:id="7287" w:author="Kevin Gu" w:date="2020-05-18T10:36:00Z">
            <w:rPr>
              <w:del w:id="7288" w:author="Julio Li" w:date="2020-05-13T18:23:00Z"/>
              <w:lang w:val="en-US"/>
            </w:rPr>
          </w:rPrChange>
        </w:rPr>
      </w:pPr>
      <w:del w:id="7289" w:author="Julio Li" w:date="2020-05-13T18:23:00Z">
        <w:r w:rsidRPr="00876437" w:rsidDel="00C54EBD">
          <w:rPr>
            <w:lang w:val="en-GB"/>
            <w:rPrChange w:id="7290" w:author="Kevin Gu" w:date="2020-05-18T10:36:00Z">
              <w:rPr>
                <w:lang w:val="en-US"/>
              </w:rPr>
            </w:rPrChange>
          </w:rPr>
          <w:delText>Security guards must be trained to learn the task requirements specified in the Personnel Security Management Procedure.</w:delText>
        </w:r>
      </w:del>
    </w:p>
    <w:p w14:paraId="427E60BE" w14:textId="0EE31A48" w:rsidR="00E635B6" w:rsidRPr="00876437" w:rsidDel="00C54EBD" w:rsidRDefault="00E635B6" w:rsidP="008E6AC2">
      <w:pPr>
        <w:rPr>
          <w:del w:id="7291" w:author="Julio Li" w:date="2020-05-13T18:23:00Z"/>
          <w:lang w:val="en-GB" w:eastAsia="zh-CN"/>
          <w:rPrChange w:id="7292" w:author="Kevin Gu" w:date="2020-05-18T10:36:00Z">
            <w:rPr>
              <w:del w:id="7293" w:author="Julio Li" w:date="2020-05-13T18:23:00Z"/>
              <w:lang w:val="en-US" w:eastAsia="zh-CN"/>
            </w:rPr>
          </w:rPrChange>
        </w:rPr>
      </w:pPr>
      <w:del w:id="7294" w:author="Julio Li" w:date="2020-05-13T18:23:00Z">
        <w:r w:rsidRPr="00876437" w:rsidDel="00C54EBD">
          <w:rPr>
            <w:rFonts w:hint="eastAsia"/>
            <w:lang w:val="en-GB" w:eastAsia="zh-CN"/>
            <w:rPrChange w:id="7295" w:author="Kevin Gu" w:date="2020-05-18T10:36:00Z">
              <w:rPr>
                <w:rFonts w:hint="eastAsia"/>
                <w:lang w:val="en-US" w:eastAsia="zh-CN"/>
              </w:rPr>
            </w:rPrChange>
          </w:rPr>
          <w:delText>是保安人员必须接受培训，学习《人员安全管理程序》中规定的任务要求。</w:delText>
        </w:r>
      </w:del>
    </w:p>
    <w:bookmarkEnd w:id="7266"/>
    <w:p w14:paraId="05524094" w14:textId="77777777" w:rsidR="00E635B6" w:rsidRPr="00876437" w:rsidRDefault="00E635B6" w:rsidP="008E6AC2">
      <w:pPr>
        <w:rPr>
          <w:lang w:val="en-GB" w:eastAsia="zh-CN"/>
          <w:rPrChange w:id="7296" w:author="Kevin Gu" w:date="2020-05-18T10:36:00Z">
            <w:rPr>
              <w:lang w:val="en-US" w:eastAsia="zh-CN"/>
            </w:rPr>
          </w:rPrChange>
        </w:rPr>
      </w:pPr>
    </w:p>
    <w:p w14:paraId="3F84224A" w14:textId="647D72F3" w:rsidR="00F00D68" w:rsidRPr="00876437" w:rsidDel="00332D39" w:rsidRDefault="00E63913" w:rsidP="00E63913">
      <w:pPr>
        <w:pStyle w:val="Title2"/>
        <w:rPr>
          <w:del w:id="7297" w:author="Julio Li [2]" w:date="2020-09-02T12:03:00Z"/>
          <w:lang w:val="en-GB"/>
          <w:rPrChange w:id="7298" w:author="Kevin Gu" w:date="2020-05-18T10:36:00Z">
            <w:rPr>
              <w:del w:id="7299" w:author="Julio Li [2]" w:date="2020-09-02T12:03:00Z"/>
            </w:rPr>
          </w:rPrChange>
        </w:rPr>
      </w:pPr>
      <w:bookmarkStart w:id="7300" w:name="_Toc43387074"/>
      <w:del w:id="7301" w:author="Julio Li [2]" w:date="2020-09-02T12:03:00Z">
        <w:r w:rsidRPr="00876437" w:rsidDel="00332D39">
          <w:rPr>
            <w:b w:val="0"/>
            <w:bCs w:val="0"/>
            <w:lang w:val="en-GB"/>
            <w:rPrChange w:id="7302" w:author="Kevin Gu" w:date="2020-05-18T10:36:00Z">
              <w:rPr>
                <w:b w:val="0"/>
                <w:bCs w:val="0"/>
              </w:rPr>
            </w:rPrChange>
          </w:rPr>
          <w:delText>Confidentiality and business conduct</w:delText>
        </w:r>
        <w:r w:rsidR="00E635B6" w:rsidRPr="00876437" w:rsidDel="00332D39">
          <w:rPr>
            <w:b w:val="0"/>
            <w:bCs w:val="0"/>
            <w:lang w:val="en-GB"/>
            <w:rPrChange w:id="7303" w:author="Kevin Gu" w:date="2020-05-18T10:36:00Z">
              <w:rPr>
                <w:b w:val="0"/>
                <w:bCs w:val="0"/>
              </w:rPr>
            </w:rPrChange>
          </w:rPr>
          <w:delText xml:space="preserve"> </w:delText>
        </w:r>
        <w:r w:rsidR="00E635B6" w:rsidRPr="00876437" w:rsidDel="00332D39">
          <w:rPr>
            <w:rFonts w:hint="eastAsia"/>
            <w:b w:val="0"/>
            <w:bCs w:val="0"/>
            <w:lang w:val="en-GB" w:eastAsia="zh-CN"/>
            <w:rPrChange w:id="7304" w:author="Kevin Gu" w:date="2020-05-18T10:36:00Z">
              <w:rPr>
                <w:rFonts w:hint="eastAsia"/>
                <w:b w:val="0"/>
                <w:bCs w:val="0"/>
                <w:lang w:eastAsia="zh-CN"/>
              </w:rPr>
            </w:rPrChange>
          </w:rPr>
          <w:delText>保密和业务活动</w:delText>
        </w:r>
        <w:bookmarkEnd w:id="7300"/>
      </w:del>
    </w:p>
    <w:p w14:paraId="6DA8CFF6" w14:textId="29058C02" w:rsidR="00D27F9E" w:rsidRPr="00876437" w:rsidDel="00332D39" w:rsidRDefault="00D27F9E">
      <w:pPr>
        <w:rPr>
          <w:ins w:id="7305" w:author="Julio Li" w:date="2020-05-13T18:25:00Z"/>
          <w:del w:id="7306" w:author="Julio Li [2]" w:date="2020-09-02T12:03:00Z"/>
          <w:lang w:val="en-GB"/>
          <w:rPrChange w:id="7307" w:author="Kevin Gu" w:date="2020-05-18T10:36:00Z">
            <w:rPr>
              <w:ins w:id="7308" w:author="Julio Li" w:date="2020-05-13T18:25:00Z"/>
              <w:del w:id="7309" w:author="Julio Li [2]" w:date="2020-09-02T12:03:00Z"/>
            </w:rPr>
          </w:rPrChange>
        </w:rPr>
        <w:pPrChange w:id="7310" w:author="Julio Li" w:date="2020-05-13T18:25:00Z">
          <w:pPr>
            <w:pStyle w:val="Title2"/>
          </w:pPr>
        </w:pPrChange>
      </w:pPr>
      <w:ins w:id="7311" w:author="Julio Li" w:date="2020-05-13T18:25:00Z">
        <w:del w:id="7312" w:author="Julio Li [2]" w:date="2020-09-02T12:03:00Z">
          <w:r w:rsidRPr="00876437" w:rsidDel="00332D39">
            <w:rPr>
              <w:lang w:val="en-GB"/>
              <w:rPrChange w:id="7313" w:author="Kevin Gu" w:date="2020-05-18T10:36:00Z">
                <w:rPr>
                  <w:b w:val="0"/>
                  <w:bCs w:val="0"/>
                </w:rPr>
              </w:rPrChange>
            </w:rPr>
            <w:delText>Any employment of sub-contractors will not be undertaken unless they agree to abide by the rules and</w:delText>
          </w:r>
        </w:del>
      </w:ins>
      <w:ins w:id="7314" w:author="Julio Li" w:date="2020-05-13T18:26:00Z">
        <w:del w:id="7315" w:author="Julio Li [2]" w:date="2020-09-02T12:03:00Z">
          <w:r w:rsidRPr="00876437" w:rsidDel="00332D39">
            <w:rPr>
              <w:lang w:val="en-GB"/>
              <w:rPrChange w:id="7316" w:author="Kevin Gu" w:date="2020-05-18T10:36:00Z">
                <w:rPr>
                  <w:b w:val="0"/>
                  <w:bCs w:val="0"/>
                </w:rPr>
              </w:rPrChange>
            </w:rPr>
            <w:delText xml:space="preserve"> </w:delText>
          </w:r>
        </w:del>
      </w:ins>
      <w:ins w:id="7317" w:author="Julio Li" w:date="2020-05-13T18:25:00Z">
        <w:del w:id="7318" w:author="Julio Li [2]" w:date="2020-09-02T12:03:00Z">
          <w:r w:rsidRPr="00876437" w:rsidDel="00332D39">
            <w:rPr>
              <w:lang w:val="en-GB"/>
              <w:rPrChange w:id="7319" w:author="Kevin Gu" w:date="2020-05-18T10:36:00Z">
                <w:rPr>
                  <w:b w:val="0"/>
                  <w:bCs w:val="0"/>
                </w:rPr>
              </w:rPrChange>
            </w:rPr>
            <w:delText>regulations to which regular employees are subject, as outlined above. Sub-contractors must be aware that</w:delText>
          </w:r>
        </w:del>
      </w:ins>
      <w:ins w:id="7320" w:author="Julio Li" w:date="2020-05-13T18:26:00Z">
        <w:del w:id="7321" w:author="Julio Li [2]" w:date="2020-09-02T12:03:00Z">
          <w:r w:rsidR="00852923" w:rsidRPr="00876437" w:rsidDel="00332D39">
            <w:rPr>
              <w:lang w:val="en-GB"/>
              <w:rPrChange w:id="7322" w:author="Kevin Gu" w:date="2020-05-18T10:36:00Z">
                <w:rPr>
                  <w:b w:val="0"/>
                  <w:bCs w:val="0"/>
                </w:rPr>
              </w:rPrChange>
            </w:rPr>
            <w:delText xml:space="preserve"> </w:delText>
          </w:r>
        </w:del>
      </w:ins>
      <w:ins w:id="7323" w:author="Julio Li" w:date="2020-05-13T18:25:00Z">
        <w:del w:id="7324" w:author="Julio Li [2]" w:date="2020-09-02T12:03:00Z">
          <w:r w:rsidRPr="00876437" w:rsidDel="00332D39">
            <w:rPr>
              <w:lang w:val="en-GB"/>
              <w:rPrChange w:id="7325" w:author="Kevin Gu" w:date="2020-05-18T10:36:00Z">
                <w:rPr>
                  <w:b w:val="0"/>
                  <w:bCs w:val="0"/>
                </w:rPr>
              </w:rPrChange>
            </w:rPr>
            <w:delText>any breach of the security regulations through a deliberate act or omission will result in a requirement to</w:delText>
          </w:r>
        </w:del>
      </w:ins>
      <w:ins w:id="7326" w:author="Julio Li" w:date="2020-05-13T18:26:00Z">
        <w:del w:id="7327" w:author="Julio Li [2]" w:date="2020-09-02T12:03:00Z">
          <w:r w:rsidRPr="00876437" w:rsidDel="00332D39">
            <w:rPr>
              <w:lang w:val="en-GB"/>
              <w:rPrChange w:id="7328" w:author="Kevin Gu" w:date="2020-05-18T10:36:00Z">
                <w:rPr>
                  <w:b w:val="0"/>
                  <w:bCs w:val="0"/>
                </w:rPr>
              </w:rPrChange>
            </w:rPr>
            <w:delText xml:space="preserve"> </w:delText>
          </w:r>
        </w:del>
      </w:ins>
      <w:ins w:id="7329" w:author="Julio Li" w:date="2020-05-13T18:25:00Z">
        <w:del w:id="7330" w:author="Julio Li [2]" w:date="2020-09-02T12:03:00Z">
          <w:r w:rsidRPr="00876437" w:rsidDel="00332D39">
            <w:rPr>
              <w:lang w:val="en-GB"/>
              <w:rPrChange w:id="7331" w:author="Kevin Gu" w:date="2020-05-18T10:36:00Z">
                <w:rPr>
                  <w:b w:val="0"/>
                  <w:bCs w:val="0"/>
                </w:rPr>
              </w:rPrChange>
            </w:rPr>
            <w:delText>immediately leave the work site. Subcontractors must sign a confidentiality agreement.</w:delText>
          </w:r>
        </w:del>
      </w:ins>
    </w:p>
    <w:p w14:paraId="0E1546AB" w14:textId="02748EAB" w:rsidR="00D27F9E" w:rsidRPr="00876437" w:rsidDel="00332D39" w:rsidRDefault="00D27F9E">
      <w:pPr>
        <w:rPr>
          <w:ins w:id="7332" w:author="Julio Li" w:date="2020-05-13T18:25:00Z"/>
          <w:del w:id="7333" w:author="Julio Li [2]" w:date="2020-09-02T12:03:00Z"/>
          <w:lang w:val="en-GB"/>
          <w:rPrChange w:id="7334" w:author="Kevin Gu" w:date="2020-05-18T10:36:00Z">
            <w:rPr>
              <w:ins w:id="7335" w:author="Julio Li" w:date="2020-05-13T18:25:00Z"/>
              <w:del w:id="7336" w:author="Julio Li [2]" w:date="2020-09-02T12:03:00Z"/>
            </w:rPr>
          </w:rPrChange>
        </w:rPr>
        <w:pPrChange w:id="7337" w:author="Julio Li" w:date="2020-05-13T18:25:00Z">
          <w:pPr>
            <w:pStyle w:val="Title2"/>
          </w:pPr>
        </w:pPrChange>
      </w:pPr>
      <w:ins w:id="7338" w:author="Julio Li" w:date="2020-05-13T18:25:00Z">
        <w:del w:id="7339" w:author="Julio Li [2]" w:date="2020-09-02T12:03:00Z">
          <w:r w:rsidRPr="00876437" w:rsidDel="00332D39">
            <w:rPr>
              <w:rFonts w:hint="eastAsia"/>
              <w:lang w:val="en-GB"/>
              <w:rPrChange w:id="7340" w:author="Kevin Gu" w:date="2020-05-18T10:36:00Z">
                <w:rPr>
                  <w:rFonts w:hint="eastAsia"/>
                  <w:b w:val="0"/>
                  <w:bCs w:val="0"/>
                </w:rPr>
              </w:rPrChange>
            </w:rPr>
            <w:delText>承包商只有在完全同意遵守公司规程的情况下，方能开始工作。承包商必须认识到，任何违背安全规程的行为，都将被立即驱逐出公司。承包商必须签订保密协议。</w:delText>
          </w:r>
        </w:del>
      </w:ins>
    </w:p>
    <w:p w14:paraId="6144D0A8" w14:textId="0D24F580" w:rsidR="00D27F9E" w:rsidRPr="00876437" w:rsidDel="00332D39" w:rsidRDefault="00D27F9E">
      <w:pPr>
        <w:rPr>
          <w:ins w:id="7341" w:author="Julio Li" w:date="2020-05-13T18:25:00Z"/>
          <w:del w:id="7342" w:author="Julio Li [2]" w:date="2020-09-02T12:03:00Z"/>
          <w:lang w:val="en-GB"/>
          <w:rPrChange w:id="7343" w:author="Kevin Gu" w:date="2020-05-18T10:36:00Z">
            <w:rPr>
              <w:ins w:id="7344" w:author="Julio Li" w:date="2020-05-13T18:25:00Z"/>
              <w:del w:id="7345" w:author="Julio Li [2]" w:date="2020-09-02T12:03:00Z"/>
            </w:rPr>
          </w:rPrChange>
        </w:rPr>
        <w:pPrChange w:id="7346" w:author="Julio Li" w:date="2020-05-13T18:25:00Z">
          <w:pPr>
            <w:pStyle w:val="Title2"/>
          </w:pPr>
        </w:pPrChange>
      </w:pPr>
      <w:ins w:id="7347" w:author="Julio Li" w:date="2020-05-13T18:25:00Z">
        <w:del w:id="7348" w:author="Julio Li [2]" w:date="2020-09-02T12:03:00Z">
          <w:r w:rsidRPr="00876437" w:rsidDel="00332D39">
            <w:rPr>
              <w:lang w:val="en-GB"/>
              <w:rPrChange w:id="7349" w:author="Kevin Gu" w:date="2020-05-18T10:36:00Z">
                <w:rPr>
                  <w:b w:val="0"/>
                  <w:bCs w:val="0"/>
                </w:rPr>
              </w:rPrChange>
            </w:rPr>
            <w:delText>All Chengtian Weiye (Ningbo) Chip Technology Co., Ltd employees will take all reasonable measures to ensure thesecurity of company premises, procedures, products and knowledge. They will remain alert to and report any suspicious activity that could compromise the company security. This report should be made to their line manager or to a member of the local or central security team.</w:delText>
          </w:r>
        </w:del>
      </w:ins>
    </w:p>
    <w:p w14:paraId="2805B0A1" w14:textId="510BD2D9" w:rsidR="00D27F9E" w:rsidRPr="00876437" w:rsidDel="00332D39" w:rsidRDefault="00D27F9E">
      <w:pPr>
        <w:rPr>
          <w:ins w:id="7350" w:author="Julio Li" w:date="2020-05-13T18:25:00Z"/>
          <w:del w:id="7351" w:author="Julio Li [2]" w:date="2020-09-02T12:03:00Z"/>
          <w:lang w:val="en-GB"/>
          <w:rPrChange w:id="7352" w:author="Kevin Gu" w:date="2020-05-18T10:36:00Z">
            <w:rPr>
              <w:ins w:id="7353" w:author="Julio Li" w:date="2020-05-13T18:25:00Z"/>
              <w:del w:id="7354" w:author="Julio Li [2]" w:date="2020-09-02T12:03:00Z"/>
            </w:rPr>
          </w:rPrChange>
        </w:rPr>
        <w:pPrChange w:id="7355" w:author="Julio Li" w:date="2020-05-13T18:25:00Z">
          <w:pPr>
            <w:pStyle w:val="Title2"/>
          </w:pPr>
        </w:pPrChange>
      </w:pPr>
      <w:ins w:id="7356" w:author="Julio Li" w:date="2020-05-13T18:25:00Z">
        <w:del w:id="7357" w:author="Julio Li [2]" w:date="2020-09-02T12:03:00Z">
          <w:r w:rsidRPr="00876437" w:rsidDel="00332D39">
            <w:rPr>
              <w:rFonts w:hint="eastAsia"/>
              <w:lang w:val="en-GB"/>
              <w:rPrChange w:id="7358" w:author="Kevin Gu" w:date="2020-05-18T10:36:00Z">
                <w:rPr>
                  <w:rFonts w:hint="eastAsia"/>
                  <w:b w:val="0"/>
                  <w:bCs w:val="0"/>
                </w:rPr>
              </w:rPrChange>
            </w:rPr>
            <w:delText>所有的澄天伟业（宁波）芯片技术有限公司员工应该采取合理的措施以保证公司、流程、产品和知识产权的安全。员工应该时刻保持警惕，遇到任何与公司安全要求相违背的可疑情况应该立即向直线经理或者本地安全团队汇报。</w:delText>
          </w:r>
        </w:del>
      </w:ins>
    </w:p>
    <w:p w14:paraId="7D55D63E" w14:textId="53D94AA1" w:rsidR="00D27F9E" w:rsidRPr="00876437" w:rsidDel="00332D39" w:rsidRDefault="00D27F9E">
      <w:pPr>
        <w:rPr>
          <w:ins w:id="7359" w:author="Julio Li" w:date="2020-05-13T18:25:00Z"/>
          <w:del w:id="7360" w:author="Julio Li [2]" w:date="2020-09-02T12:03:00Z"/>
          <w:lang w:val="en-GB"/>
          <w:rPrChange w:id="7361" w:author="Kevin Gu" w:date="2020-05-18T10:36:00Z">
            <w:rPr>
              <w:ins w:id="7362" w:author="Julio Li" w:date="2020-05-13T18:25:00Z"/>
              <w:del w:id="7363" w:author="Julio Li [2]" w:date="2020-09-02T12:03:00Z"/>
            </w:rPr>
          </w:rPrChange>
        </w:rPr>
        <w:pPrChange w:id="7364" w:author="Julio Li" w:date="2020-05-13T18:25:00Z">
          <w:pPr>
            <w:pStyle w:val="Title2"/>
          </w:pPr>
        </w:pPrChange>
      </w:pPr>
      <w:ins w:id="7365" w:author="Julio Li" w:date="2020-05-13T18:25:00Z">
        <w:del w:id="7366" w:author="Julio Li [2]" w:date="2020-09-02T12:03:00Z">
          <w:r w:rsidRPr="00876437" w:rsidDel="00332D39">
            <w:rPr>
              <w:lang w:val="en-GB"/>
              <w:rPrChange w:id="7367" w:author="Kevin Gu" w:date="2020-05-18T10:36:00Z">
                <w:rPr>
                  <w:b w:val="0"/>
                  <w:bCs w:val="0"/>
                </w:rPr>
              </w:rPrChange>
            </w:rPr>
            <w:delText>All Chengtian Weiye (Ningbo) Chip Technology Co., Ltd employess will take all reasonable measures to Report any weaknesses in systems, procedures and controls to the Security Department so that improvements can be made. These reports can be done via direct verbal communication or via email.</w:delText>
          </w:r>
        </w:del>
      </w:ins>
    </w:p>
    <w:p w14:paraId="4B245762" w14:textId="4F552F2B" w:rsidR="00E63913" w:rsidRPr="00876437" w:rsidDel="00332D39" w:rsidRDefault="00D27F9E" w:rsidP="00D27F9E">
      <w:pPr>
        <w:rPr>
          <w:del w:id="7368" w:author="Julio Li [2]" w:date="2020-09-02T12:03:00Z"/>
          <w:lang w:val="en-GB"/>
          <w:rPrChange w:id="7369" w:author="Kevin Gu" w:date="2020-05-18T10:36:00Z">
            <w:rPr>
              <w:del w:id="7370" w:author="Julio Li [2]" w:date="2020-09-02T12:03:00Z"/>
            </w:rPr>
          </w:rPrChange>
        </w:rPr>
      </w:pPr>
      <w:ins w:id="7371" w:author="Julio Li" w:date="2020-05-13T18:25:00Z">
        <w:del w:id="7372" w:author="Julio Li [2]" w:date="2020-09-02T12:03:00Z">
          <w:r w:rsidRPr="00876437" w:rsidDel="00332D39">
            <w:rPr>
              <w:rFonts w:hint="eastAsia"/>
              <w:lang w:val="en-GB"/>
              <w:rPrChange w:id="7373" w:author="Kevin Gu" w:date="2020-05-18T10:36:00Z">
                <w:rPr>
                  <w:rFonts w:hint="eastAsia"/>
                </w:rPr>
              </w:rPrChange>
            </w:rPr>
            <w:delText>所有澄天伟业（宁波）芯片技术有限公司员工应采取合理的措施向安全部门汇报系统、流程和控制措施的弱点已取得改进。员工可以通过直接的交流和邮件进行汇报。</w:delText>
          </w:r>
        </w:del>
      </w:ins>
      <w:del w:id="7374" w:author="Julio Li [2]" w:date="2020-09-02T12:03:00Z">
        <w:r w:rsidR="00E63913" w:rsidRPr="00876437" w:rsidDel="00332D39">
          <w:rPr>
            <w:lang w:val="en-GB" w:eastAsia="zh-CN"/>
            <w:rPrChange w:id="7375" w:author="Kevin Gu" w:date="2020-05-18T10:36:00Z">
              <w:rPr>
                <w:lang w:eastAsia="zh-CN"/>
              </w:rPr>
            </w:rPrChange>
          </w:rPr>
          <w:delText xml:space="preserve">Personnel are bound to confidentiality by </w:delText>
        </w:r>
        <w:r w:rsidR="00DE7DB7" w:rsidRPr="00876437" w:rsidDel="00332D39">
          <w:rPr>
            <w:lang w:val="en-GB" w:eastAsia="zh-CN"/>
            <w:rPrChange w:id="7376" w:author="Kevin Gu" w:date="2020-05-18T10:36:00Z">
              <w:rPr>
                <w:lang w:eastAsia="zh-CN"/>
              </w:rPr>
            </w:rPrChange>
          </w:rPr>
          <w:delText>the Labor Law of PRC</w:delText>
        </w:r>
        <w:r w:rsidR="00E63913" w:rsidRPr="00876437" w:rsidDel="00332D39">
          <w:rPr>
            <w:lang w:val="en-GB" w:eastAsia="zh-CN"/>
            <w:rPrChange w:id="7377" w:author="Kevin Gu" w:date="2020-05-18T10:36:00Z">
              <w:rPr>
                <w:lang w:eastAsia="zh-CN"/>
              </w:rPr>
            </w:rPrChange>
          </w:rPr>
          <w:delText xml:space="preserve"> for industrial workers</w:delText>
        </w:r>
        <w:r w:rsidR="00E635B6" w:rsidRPr="00876437" w:rsidDel="00332D39">
          <w:rPr>
            <w:lang w:val="en-GB" w:eastAsia="zh-CN"/>
            <w:rPrChange w:id="7378" w:author="Kevin Gu" w:date="2020-05-18T10:36:00Z">
              <w:rPr>
                <w:lang w:eastAsia="zh-CN"/>
              </w:rPr>
            </w:rPrChange>
          </w:rPr>
          <w:delText xml:space="preserve"> </w:delText>
        </w:r>
        <w:r w:rsidR="00E63913" w:rsidRPr="00876437" w:rsidDel="00332D39">
          <w:rPr>
            <w:lang w:val="en-GB" w:eastAsia="zh-CN"/>
            <w:rPrChange w:id="7379" w:author="Kevin Gu" w:date="2020-05-18T10:36:00Z">
              <w:rPr>
                <w:lang w:eastAsia="zh-CN"/>
              </w:rPr>
            </w:rPrChange>
          </w:rPr>
          <w:delText>that they subscribe when hired.</w:delText>
        </w:r>
      </w:del>
    </w:p>
    <w:p w14:paraId="7D9CCC01" w14:textId="11FF7744" w:rsidR="00AD431B" w:rsidRPr="00876437" w:rsidDel="00332D39" w:rsidRDefault="00AD431B" w:rsidP="00D27F9E">
      <w:pPr>
        <w:rPr>
          <w:ins w:id="7380" w:author="Julio Li" w:date="2020-05-13T18:33:00Z"/>
          <w:del w:id="7381" w:author="Julio Li [2]" w:date="2020-09-02T12:03:00Z"/>
          <w:lang w:val="en-GB"/>
          <w:rPrChange w:id="7382" w:author="Kevin Gu" w:date="2020-05-18T10:36:00Z">
            <w:rPr>
              <w:ins w:id="7383" w:author="Julio Li" w:date="2020-05-13T18:33:00Z"/>
              <w:del w:id="7384" w:author="Julio Li [2]" w:date="2020-09-02T12:03:00Z"/>
            </w:rPr>
          </w:rPrChange>
        </w:rPr>
      </w:pPr>
    </w:p>
    <w:p w14:paraId="4B99B3F6" w14:textId="5D27BF55" w:rsidR="00AD431B" w:rsidRPr="00876437" w:rsidDel="00332D39" w:rsidRDefault="00AD431B" w:rsidP="00AD431B">
      <w:pPr>
        <w:rPr>
          <w:ins w:id="7385" w:author="Julio Li" w:date="2020-05-13T18:33:00Z"/>
          <w:del w:id="7386" w:author="Julio Li [2]" w:date="2020-09-02T12:03:00Z"/>
          <w:lang w:val="en-GB" w:eastAsia="zh-CN"/>
          <w:rPrChange w:id="7387" w:author="Kevin Gu" w:date="2020-05-18T10:36:00Z">
            <w:rPr>
              <w:ins w:id="7388" w:author="Julio Li" w:date="2020-05-13T18:33:00Z"/>
              <w:del w:id="7389" w:author="Julio Li [2]" w:date="2020-09-02T12:03:00Z"/>
              <w:lang w:eastAsia="zh-CN"/>
            </w:rPr>
          </w:rPrChange>
        </w:rPr>
      </w:pPr>
      <w:ins w:id="7390" w:author="Julio Li" w:date="2020-05-13T18:33:00Z">
        <w:del w:id="7391" w:author="Julio Li [2]" w:date="2020-09-02T12:03:00Z">
          <w:r w:rsidRPr="00876437" w:rsidDel="00332D39">
            <w:rPr>
              <w:lang w:val="en-GB" w:eastAsia="zh-CN"/>
              <w:rPrChange w:id="7392" w:author="Kevin Gu" w:date="2020-05-18T10:36:00Z">
                <w:rPr>
                  <w:lang w:eastAsia="zh-CN"/>
                </w:rPr>
              </w:rPrChange>
            </w:rPr>
            <w:delText xml:space="preserve">The contract department shall examine matter in connection with security requirement, before a new contract is signed with a customer. </w:delText>
          </w:r>
        </w:del>
      </w:ins>
    </w:p>
    <w:p w14:paraId="6299B9A2" w14:textId="3C885E2C" w:rsidR="00AD431B" w:rsidRPr="00876437" w:rsidDel="00332D39" w:rsidRDefault="00AD431B" w:rsidP="00AD431B">
      <w:pPr>
        <w:rPr>
          <w:ins w:id="7393" w:author="Julio Li" w:date="2020-05-13T18:33:00Z"/>
          <w:del w:id="7394" w:author="Julio Li [2]" w:date="2020-09-02T12:03:00Z"/>
          <w:lang w:val="en-GB" w:eastAsia="zh-CN"/>
          <w:rPrChange w:id="7395" w:author="Kevin Gu" w:date="2020-05-18T10:36:00Z">
            <w:rPr>
              <w:ins w:id="7396" w:author="Julio Li" w:date="2020-05-13T18:33:00Z"/>
              <w:del w:id="7397" w:author="Julio Li [2]" w:date="2020-09-02T12:03:00Z"/>
              <w:lang w:eastAsia="zh-CN"/>
            </w:rPr>
          </w:rPrChange>
        </w:rPr>
      </w:pPr>
      <w:ins w:id="7398" w:author="Julio Li" w:date="2020-05-13T18:33:00Z">
        <w:del w:id="7399" w:author="Julio Li [2]" w:date="2020-09-02T12:03:00Z">
          <w:r w:rsidRPr="00876437" w:rsidDel="00332D39">
            <w:rPr>
              <w:rFonts w:hint="eastAsia"/>
              <w:lang w:val="en-GB" w:eastAsia="zh-CN"/>
              <w:rPrChange w:id="7400" w:author="Kevin Gu" w:date="2020-05-18T10:36:00Z">
                <w:rPr>
                  <w:rFonts w:hint="eastAsia"/>
                  <w:lang w:eastAsia="zh-CN"/>
                </w:rPr>
              </w:rPrChange>
            </w:rPr>
            <w:delText>在与客户签订新的合同之前，合同部门必须根据安全要求对合同进行审查。</w:delText>
          </w:r>
        </w:del>
      </w:ins>
    </w:p>
    <w:p w14:paraId="3E7370D1" w14:textId="29A594E5" w:rsidR="00AD431B" w:rsidRPr="00876437" w:rsidDel="00332D39" w:rsidRDefault="00AD431B" w:rsidP="00AD431B">
      <w:pPr>
        <w:rPr>
          <w:ins w:id="7401" w:author="Julio Li" w:date="2020-05-13T18:33:00Z"/>
          <w:del w:id="7402" w:author="Julio Li [2]" w:date="2020-09-02T12:03:00Z"/>
          <w:lang w:val="en-GB" w:eastAsia="zh-CN"/>
          <w:rPrChange w:id="7403" w:author="Kevin Gu" w:date="2020-05-18T10:36:00Z">
            <w:rPr>
              <w:ins w:id="7404" w:author="Julio Li" w:date="2020-05-13T18:33:00Z"/>
              <w:del w:id="7405" w:author="Julio Li [2]" w:date="2020-09-02T12:03:00Z"/>
              <w:lang w:eastAsia="zh-CN"/>
            </w:rPr>
          </w:rPrChange>
        </w:rPr>
      </w:pPr>
      <w:ins w:id="7406" w:author="Julio Li" w:date="2020-05-13T18:33:00Z">
        <w:del w:id="7407" w:author="Julio Li [2]" w:date="2020-09-02T12:03:00Z">
          <w:r w:rsidRPr="00876437" w:rsidDel="00332D39">
            <w:rPr>
              <w:lang w:val="en-GB" w:eastAsia="zh-CN"/>
              <w:rPrChange w:id="7408" w:author="Kevin Gu" w:date="2020-05-18T10:36:00Z">
                <w:rPr>
                  <w:lang w:eastAsia="zh-CN"/>
                </w:rPr>
              </w:rPrChange>
            </w:rPr>
            <w:delText>Each New Contract is examined for:</w:delText>
          </w:r>
        </w:del>
      </w:ins>
    </w:p>
    <w:p w14:paraId="6DBBCA27" w14:textId="587BDBB7" w:rsidR="00AD431B" w:rsidRPr="00876437" w:rsidDel="00332D39" w:rsidRDefault="00AD431B" w:rsidP="00AD431B">
      <w:pPr>
        <w:rPr>
          <w:ins w:id="7409" w:author="Julio Li" w:date="2020-05-13T18:33:00Z"/>
          <w:del w:id="7410" w:author="Julio Li [2]" w:date="2020-09-02T12:03:00Z"/>
          <w:lang w:val="en-GB" w:eastAsia="zh-CN"/>
          <w:rPrChange w:id="7411" w:author="Kevin Gu" w:date="2020-05-18T10:36:00Z">
            <w:rPr>
              <w:ins w:id="7412" w:author="Julio Li" w:date="2020-05-13T18:33:00Z"/>
              <w:del w:id="7413" w:author="Julio Li [2]" w:date="2020-09-02T12:03:00Z"/>
              <w:lang w:eastAsia="zh-CN"/>
            </w:rPr>
          </w:rPrChange>
        </w:rPr>
      </w:pPr>
      <w:ins w:id="7414" w:author="Julio Li" w:date="2020-05-13T18:33:00Z">
        <w:del w:id="7415" w:author="Julio Li [2]" w:date="2020-09-02T12:03:00Z">
          <w:r w:rsidRPr="00876437" w:rsidDel="00332D39">
            <w:rPr>
              <w:rFonts w:hint="eastAsia"/>
              <w:lang w:val="en-GB" w:eastAsia="zh-CN"/>
              <w:rPrChange w:id="7416" w:author="Kevin Gu" w:date="2020-05-18T10:36:00Z">
                <w:rPr>
                  <w:rFonts w:hint="eastAsia"/>
                  <w:lang w:eastAsia="zh-CN"/>
                </w:rPr>
              </w:rPrChange>
            </w:rPr>
            <w:delText>每一个新的合同都必须经过如下审查：</w:delText>
          </w:r>
        </w:del>
      </w:ins>
    </w:p>
    <w:p w14:paraId="58473E44" w14:textId="63B3C267" w:rsidR="00AD431B" w:rsidRPr="00876437" w:rsidDel="00332D39" w:rsidRDefault="00AD431B">
      <w:pPr>
        <w:ind w:left="709"/>
        <w:rPr>
          <w:ins w:id="7417" w:author="Julio Li" w:date="2020-05-13T18:33:00Z"/>
          <w:del w:id="7418" w:author="Julio Li [2]" w:date="2020-09-02T12:03:00Z"/>
          <w:lang w:val="en-GB" w:eastAsia="zh-CN"/>
          <w:rPrChange w:id="7419" w:author="Kevin Gu" w:date="2020-05-18T10:36:00Z">
            <w:rPr>
              <w:ins w:id="7420" w:author="Julio Li" w:date="2020-05-13T18:33:00Z"/>
              <w:del w:id="7421" w:author="Julio Li [2]" w:date="2020-09-02T12:03:00Z"/>
              <w:lang w:eastAsia="zh-CN"/>
            </w:rPr>
          </w:rPrChange>
        </w:rPr>
        <w:pPrChange w:id="7422" w:author="Kevin Gu" w:date="2020-05-18T10:50:00Z">
          <w:pPr/>
        </w:pPrChange>
      </w:pPr>
      <w:ins w:id="7423" w:author="Julio Li" w:date="2020-05-13T18:33:00Z">
        <w:del w:id="7424" w:author="Julio Li [2]" w:date="2020-09-02T12:03:00Z">
          <w:r w:rsidRPr="00876437" w:rsidDel="00332D39">
            <w:rPr>
              <w:lang w:val="en-GB" w:eastAsia="zh-CN"/>
              <w:rPrChange w:id="7425" w:author="Kevin Gu" w:date="2020-05-18T10:36:00Z">
                <w:rPr>
                  <w:lang w:eastAsia="zh-CN"/>
                </w:rPr>
              </w:rPrChange>
            </w:rPr>
            <w:delText>1) Conformity between the customer's security requirements and those of the Chengtian Weiye (Ningbo) Chip Technology Co., Ltd SMS (Including documentation).</w:delText>
          </w:r>
        </w:del>
      </w:ins>
    </w:p>
    <w:p w14:paraId="402C9989" w14:textId="6722A385" w:rsidR="00AD431B" w:rsidRPr="00876437" w:rsidDel="00332D39" w:rsidRDefault="00AD431B">
      <w:pPr>
        <w:ind w:left="709"/>
        <w:rPr>
          <w:ins w:id="7426" w:author="Julio Li" w:date="2020-05-13T18:33:00Z"/>
          <w:del w:id="7427" w:author="Julio Li [2]" w:date="2020-09-02T12:03:00Z"/>
          <w:lang w:val="en-GB" w:eastAsia="zh-CN"/>
          <w:rPrChange w:id="7428" w:author="Kevin Gu" w:date="2020-05-18T10:36:00Z">
            <w:rPr>
              <w:ins w:id="7429" w:author="Julio Li" w:date="2020-05-13T18:33:00Z"/>
              <w:del w:id="7430" w:author="Julio Li [2]" w:date="2020-09-02T12:03:00Z"/>
              <w:lang w:eastAsia="zh-CN"/>
            </w:rPr>
          </w:rPrChange>
        </w:rPr>
        <w:pPrChange w:id="7431" w:author="Kevin Gu" w:date="2020-05-18T10:50:00Z">
          <w:pPr/>
        </w:pPrChange>
      </w:pPr>
      <w:ins w:id="7432" w:author="Julio Li" w:date="2020-05-13T18:33:00Z">
        <w:del w:id="7433" w:author="Julio Li [2]" w:date="2020-09-02T12:03:00Z">
          <w:r w:rsidRPr="00876437" w:rsidDel="00332D39">
            <w:rPr>
              <w:rFonts w:hint="eastAsia"/>
              <w:lang w:val="en-GB" w:eastAsia="zh-CN"/>
              <w:rPrChange w:id="7434" w:author="Kevin Gu" w:date="2020-05-18T10:36:00Z">
                <w:rPr>
                  <w:rFonts w:hint="eastAsia"/>
                  <w:lang w:eastAsia="zh-CN"/>
                </w:rPr>
              </w:rPrChange>
            </w:rPr>
            <w:delText>同时符合客户的安全要求和澄天伟业（宁波）芯片技术有限公司的安全要求（包括文件）。</w:delText>
          </w:r>
        </w:del>
      </w:ins>
    </w:p>
    <w:p w14:paraId="0A0AE6A7" w14:textId="08464539" w:rsidR="00AD431B" w:rsidRPr="00876437" w:rsidDel="00332D39" w:rsidRDefault="00AD431B">
      <w:pPr>
        <w:ind w:left="709"/>
        <w:rPr>
          <w:ins w:id="7435" w:author="Julio Li" w:date="2020-05-13T18:33:00Z"/>
          <w:del w:id="7436" w:author="Julio Li [2]" w:date="2020-09-02T12:03:00Z"/>
          <w:lang w:val="en-GB" w:eastAsia="zh-CN"/>
          <w:rPrChange w:id="7437" w:author="Kevin Gu" w:date="2020-05-18T10:36:00Z">
            <w:rPr>
              <w:ins w:id="7438" w:author="Julio Li" w:date="2020-05-13T18:33:00Z"/>
              <w:del w:id="7439" w:author="Julio Li [2]" w:date="2020-09-02T12:03:00Z"/>
              <w:lang w:eastAsia="zh-CN"/>
            </w:rPr>
          </w:rPrChange>
        </w:rPr>
        <w:pPrChange w:id="7440" w:author="Kevin Gu" w:date="2020-05-18T10:50:00Z">
          <w:pPr/>
        </w:pPrChange>
      </w:pPr>
      <w:ins w:id="7441" w:author="Julio Li" w:date="2020-05-13T18:33:00Z">
        <w:del w:id="7442" w:author="Julio Li [2]" w:date="2020-09-02T12:03:00Z">
          <w:r w:rsidRPr="00876437" w:rsidDel="00332D39">
            <w:rPr>
              <w:lang w:val="en-GB" w:eastAsia="zh-CN"/>
              <w:rPrChange w:id="7443" w:author="Kevin Gu" w:date="2020-05-18T10:36:00Z">
                <w:rPr>
                  <w:lang w:eastAsia="zh-CN"/>
                </w:rPr>
              </w:rPrChange>
            </w:rPr>
            <w:delText>2) Additional requirements (in the case of amendment to or extension of a contract).</w:delText>
          </w:r>
        </w:del>
      </w:ins>
    </w:p>
    <w:p w14:paraId="5F3F4BE3" w14:textId="0667BFF7" w:rsidR="00AD431B" w:rsidRPr="00876437" w:rsidDel="00332D39" w:rsidRDefault="00AD431B">
      <w:pPr>
        <w:ind w:left="709"/>
        <w:rPr>
          <w:ins w:id="7444" w:author="Julio Li" w:date="2020-05-13T18:33:00Z"/>
          <w:del w:id="7445" w:author="Julio Li [2]" w:date="2020-09-02T12:03:00Z"/>
          <w:lang w:val="en-GB" w:eastAsia="zh-CN"/>
          <w:rPrChange w:id="7446" w:author="Kevin Gu" w:date="2020-05-18T10:36:00Z">
            <w:rPr>
              <w:ins w:id="7447" w:author="Julio Li" w:date="2020-05-13T18:33:00Z"/>
              <w:del w:id="7448" w:author="Julio Li [2]" w:date="2020-09-02T12:03:00Z"/>
              <w:lang w:eastAsia="zh-CN"/>
            </w:rPr>
          </w:rPrChange>
        </w:rPr>
        <w:pPrChange w:id="7449" w:author="Kevin Gu" w:date="2020-05-18T10:50:00Z">
          <w:pPr/>
        </w:pPrChange>
      </w:pPr>
      <w:ins w:id="7450" w:author="Julio Li" w:date="2020-05-13T18:33:00Z">
        <w:del w:id="7451" w:author="Julio Li [2]" w:date="2020-09-02T12:03:00Z">
          <w:r w:rsidRPr="00876437" w:rsidDel="00332D39">
            <w:rPr>
              <w:rFonts w:hint="eastAsia"/>
              <w:lang w:val="en-GB" w:eastAsia="zh-CN"/>
              <w:rPrChange w:id="7452" w:author="Kevin Gu" w:date="2020-05-18T10:36:00Z">
                <w:rPr>
                  <w:rFonts w:hint="eastAsia"/>
                  <w:lang w:eastAsia="zh-CN"/>
                </w:rPr>
              </w:rPrChange>
            </w:rPr>
            <w:delText>附加要求（在合同修订或者扩展的情况下）。</w:delText>
          </w:r>
        </w:del>
      </w:ins>
    </w:p>
    <w:p w14:paraId="1A4F3EA6" w14:textId="7EAC2A94" w:rsidR="00AD431B" w:rsidRPr="00876437" w:rsidDel="00332D39" w:rsidRDefault="00AD431B">
      <w:pPr>
        <w:ind w:left="709"/>
        <w:rPr>
          <w:ins w:id="7453" w:author="Julio Li" w:date="2020-05-13T18:33:00Z"/>
          <w:del w:id="7454" w:author="Julio Li [2]" w:date="2020-09-02T12:03:00Z"/>
          <w:lang w:val="en-GB" w:eastAsia="zh-CN"/>
          <w:rPrChange w:id="7455" w:author="Kevin Gu" w:date="2020-05-18T10:36:00Z">
            <w:rPr>
              <w:ins w:id="7456" w:author="Julio Li" w:date="2020-05-13T18:33:00Z"/>
              <w:del w:id="7457" w:author="Julio Li [2]" w:date="2020-09-02T12:03:00Z"/>
              <w:lang w:eastAsia="zh-CN"/>
            </w:rPr>
          </w:rPrChange>
        </w:rPr>
        <w:pPrChange w:id="7458" w:author="Kevin Gu" w:date="2020-05-18T10:50:00Z">
          <w:pPr/>
        </w:pPrChange>
      </w:pPr>
      <w:ins w:id="7459" w:author="Julio Li" w:date="2020-05-13T18:33:00Z">
        <w:del w:id="7460" w:author="Julio Li [2]" w:date="2020-09-02T12:03:00Z">
          <w:r w:rsidRPr="00876437" w:rsidDel="00332D39">
            <w:rPr>
              <w:lang w:val="en-GB" w:eastAsia="zh-CN"/>
              <w:rPrChange w:id="7461" w:author="Kevin Gu" w:date="2020-05-18T10:36:00Z">
                <w:rPr>
                  <w:lang w:eastAsia="zh-CN"/>
                </w:rPr>
              </w:rPrChange>
            </w:rPr>
            <w:delText>3) Fulfill ability of the contract requirements.</w:delText>
          </w:r>
        </w:del>
      </w:ins>
    </w:p>
    <w:p w14:paraId="4C393706" w14:textId="5057345B" w:rsidR="00DE7DB7" w:rsidRPr="00876437" w:rsidDel="00332D39" w:rsidRDefault="00AD431B">
      <w:pPr>
        <w:ind w:left="709"/>
        <w:rPr>
          <w:del w:id="7462" w:author="Julio Li [2]" w:date="2020-09-02T12:03:00Z"/>
          <w:lang w:val="en-GB" w:eastAsia="zh-CN"/>
          <w:rPrChange w:id="7463" w:author="Kevin Gu" w:date="2020-05-18T10:36:00Z">
            <w:rPr>
              <w:del w:id="7464" w:author="Julio Li [2]" w:date="2020-09-02T12:03:00Z"/>
              <w:lang w:eastAsia="zh-CN"/>
            </w:rPr>
          </w:rPrChange>
        </w:rPr>
        <w:pPrChange w:id="7465" w:author="Kevin Gu" w:date="2020-05-18T10:50:00Z">
          <w:pPr>
            <w:pStyle w:val="Title2"/>
          </w:pPr>
        </w:pPrChange>
      </w:pPr>
      <w:ins w:id="7466" w:author="Julio Li" w:date="2020-05-13T18:33:00Z">
        <w:del w:id="7467" w:author="Julio Li [2]" w:date="2020-09-02T12:03:00Z">
          <w:r w:rsidRPr="00876437" w:rsidDel="00332D39">
            <w:rPr>
              <w:rFonts w:hint="eastAsia"/>
              <w:lang w:val="en-GB" w:eastAsia="zh-CN"/>
              <w:rPrChange w:id="7468" w:author="Kevin Gu" w:date="2020-05-18T10:36:00Z">
                <w:rPr>
                  <w:rFonts w:hint="eastAsia"/>
                  <w:b w:val="0"/>
                  <w:bCs w:val="0"/>
                  <w:lang w:eastAsia="zh-CN"/>
                </w:rPr>
              </w:rPrChange>
            </w:rPr>
            <w:delText>完全遵守合同约定的要求。</w:delText>
          </w:r>
        </w:del>
      </w:ins>
      <w:del w:id="7469" w:author="Julio Li [2]" w:date="2020-09-02T12:03:00Z">
        <w:r w:rsidR="00DE7DB7" w:rsidRPr="00876437" w:rsidDel="00332D39">
          <w:rPr>
            <w:rFonts w:hint="eastAsia"/>
            <w:lang w:val="en-GB" w:eastAsia="zh-CN"/>
            <w:rPrChange w:id="7470" w:author="Kevin Gu" w:date="2020-05-18T10:36:00Z">
              <w:rPr>
                <w:rFonts w:hint="eastAsia"/>
                <w:b w:val="0"/>
                <w:bCs w:val="0"/>
                <w:lang w:eastAsia="zh-CN"/>
              </w:rPr>
            </w:rPrChange>
          </w:rPr>
          <w:delText>《中华人民共和国劳动法》规定，员工在受雇时必须遵守保密义务。</w:delText>
        </w:r>
      </w:del>
    </w:p>
    <w:p w14:paraId="4A00B4A6" w14:textId="274E03FC" w:rsidR="00E63913" w:rsidRPr="00876437" w:rsidDel="00332D39" w:rsidRDefault="00E63913">
      <w:pPr>
        <w:ind w:left="709"/>
        <w:rPr>
          <w:del w:id="7471" w:author="Julio Li [2]" w:date="2020-09-02T12:03:00Z"/>
          <w:lang w:val="en-GB" w:eastAsia="zh-CN"/>
          <w:rPrChange w:id="7472" w:author="Kevin Gu" w:date="2020-05-18T10:36:00Z">
            <w:rPr>
              <w:del w:id="7473" w:author="Julio Li [2]" w:date="2020-09-02T12:03:00Z"/>
              <w:lang w:eastAsia="zh-CN"/>
            </w:rPr>
          </w:rPrChange>
        </w:rPr>
        <w:pPrChange w:id="7474" w:author="Kevin Gu" w:date="2020-05-18T10:50:00Z">
          <w:pPr>
            <w:pStyle w:val="Title2"/>
          </w:pPr>
        </w:pPrChange>
      </w:pPr>
      <w:del w:id="7475" w:author="Julio Li [2]" w:date="2020-09-02T12:03:00Z">
        <w:r w:rsidRPr="00876437" w:rsidDel="00332D39">
          <w:rPr>
            <w:lang w:val="en-GB" w:eastAsia="zh-CN"/>
            <w:rPrChange w:id="7476" w:author="Kevin Gu" w:date="2020-05-18T10:36:00Z">
              <w:rPr>
                <w:b w:val="0"/>
                <w:bCs w:val="0"/>
                <w:lang w:eastAsia="zh-CN"/>
              </w:rPr>
            </w:rPrChange>
          </w:rPr>
          <w:delText>Confidentiality concerns:</w:delText>
        </w:r>
      </w:del>
    </w:p>
    <w:p w14:paraId="181F2B7C" w14:textId="2BCF0A7E" w:rsidR="00DE7DB7" w:rsidRPr="00876437" w:rsidDel="00332D39" w:rsidRDefault="00DE7DB7">
      <w:pPr>
        <w:ind w:left="709"/>
        <w:rPr>
          <w:del w:id="7477" w:author="Julio Li [2]" w:date="2020-09-02T12:03:00Z"/>
          <w:lang w:val="en-GB" w:eastAsia="zh-CN"/>
          <w:rPrChange w:id="7478" w:author="Kevin Gu" w:date="2020-05-18T10:36:00Z">
            <w:rPr>
              <w:del w:id="7479" w:author="Julio Li [2]" w:date="2020-09-02T12:03:00Z"/>
              <w:lang w:eastAsia="zh-CN"/>
            </w:rPr>
          </w:rPrChange>
        </w:rPr>
        <w:pPrChange w:id="7480" w:author="Kevin Gu" w:date="2020-05-18T10:50:00Z">
          <w:pPr>
            <w:pStyle w:val="Title2"/>
          </w:pPr>
        </w:pPrChange>
      </w:pPr>
      <w:del w:id="7481" w:author="Julio Li [2]" w:date="2020-09-02T12:03:00Z">
        <w:r w:rsidRPr="00876437" w:rsidDel="00332D39">
          <w:rPr>
            <w:rFonts w:hint="eastAsia"/>
            <w:lang w:val="en-GB" w:eastAsia="zh-CN"/>
            <w:rPrChange w:id="7482" w:author="Kevin Gu" w:date="2020-05-18T10:36:00Z">
              <w:rPr>
                <w:rFonts w:hint="eastAsia"/>
                <w:b w:val="0"/>
                <w:bCs w:val="0"/>
                <w:lang w:eastAsia="zh-CN"/>
              </w:rPr>
            </w:rPrChange>
          </w:rPr>
          <w:delText>机密性关注的信息有：</w:delText>
        </w:r>
      </w:del>
    </w:p>
    <w:p w14:paraId="7ED3EC17" w14:textId="2901A421" w:rsidR="00E63913" w:rsidRPr="00876437" w:rsidDel="00332D39" w:rsidRDefault="00E63913">
      <w:pPr>
        <w:ind w:left="709"/>
        <w:rPr>
          <w:del w:id="7483" w:author="Julio Li [2]" w:date="2020-09-02T12:03:00Z"/>
          <w:lang w:val="en-GB" w:eastAsia="zh-CN"/>
          <w:rPrChange w:id="7484" w:author="Kevin Gu" w:date="2020-05-18T10:36:00Z">
            <w:rPr>
              <w:del w:id="7485" w:author="Julio Li [2]" w:date="2020-09-02T12:03:00Z"/>
              <w:lang w:eastAsia="zh-CN"/>
            </w:rPr>
          </w:rPrChange>
        </w:rPr>
        <w:pPrChange w:id="7486" w:author="Kevin Gu" w:date="2020-05-18T10:50:00Z">
          <w:pPr>
            <w:pStyle w:val="Title2"/>
          </w:pPr>
        </w:pPrChange>
      </w:pPr>
      <w:del w:id="7487" w:author="Julio Li [2]" w:date="2020-09-02T12:03:00Z">
        <w:r w:rsidRPr="00876437" w:rsidDel="00332D39">
          <w:rPr>
            <w:lang w:val="en-GB" w:eastAsia="zh-CN"/>
            <w:rPrChange w:id="7488" w:author="Kevin Gu" w:date="2020-05-18T10:36:00Z">
              <w:rPr>
                <w:b w:val="0"/>
                <w:bCs w:val="0"/>
                <w:lang w:eastAsia="zh-CN"/>
              </w:rPr>
            </w:rPrChange>
          </w:rPr>
          <w:delText>technical information (methods, processes, formulae, compositions, systems, techniques, inventions, mechanisms, computer programs and research projects)</w:delText>
        </w:r>
      </w:del>
    </w:p>
    <w:p w14:paraId="23152977" w14:textId="55FE3DE6" w:rsidR="00DE7DB7" w:rsidRPr="00876437" w:rsidDel="00332D39" w:rsidRDefault="00DE7DB7">
      <w:pPr>
        <w:ind w:left="709"/>
        <w:rPr>
          <w:del w:id="7489" w:author="Julio Li [2]" w:date="2020-09-02T12:03:00Z"/>
          <w:lang w:val="en-GB" w:eastAsia="zh-CN"/>
          <w:rPrChange w:id="7490" w:author="Kevin Gu" w:date="2020-05-18T10:36:00Z">
            <w:rPr>
              <w:del w:id="7491" w:author="Julio Li [2]" w:date="2020-09-02T12:03:00Z"/>
              <w:lang w:eastAsia="zh-CN"/>
            </w:rPr>
          </w:rPrChange>
        </w:rPr>
        <w:pPrChange w:id="7492" w:author="Kevin Gu" w:date="2020-05-18T10:50:00Z">
          <w:pPr>
            <w:pStyle w:val="ListParagraph"/>
            <w:numPr>
              <w:numId w:val="30"/>
            </w:numPr>
            <w:ind w:hanging="360"/>
          </w:pPr>
        </w:pPrChange>
      </w:pPr>
      <w:del w:id="7493" w:author="Julio Li [2]" w:date="2020-09-02T12:03:00Z">
        <w:r w:rsidRPr="00876437" w:rsidDel="00332D39">
          <w:rPr>
            <w:rFonts w:hint="eastAsia"/>
            <w:lang w:val="en-GB" w:eastAsia="zh-CN"/>
            <w:rPrChange w:id="7494" w:author="Kevin Gu" w:date="2020-05-18T10:36:00Z">
              <w:rPr>
                <w:rFonts w:hint="eastAsia"/>
                <w:lang w:eastAsia="zh-CN"/>
              </w:rPr>
            </w:rPrChange>
          </w:rPr>
          <w:delText>技术信息（方法、过程、公式、组成、系统、技术、发明、机制、计算机程序和研究项目）</w:delText>
        </w:r>
      </w:del>
    </w:p>
    <w:p w14:paraId="7DE47E7D" w14:textId="3C5B01F7" w:rsidR="00E63913" w:rsidRPr="00876437" w:rsidDel="00332D39" w:rsidRDefault="00E63913">
      <w:pPr>
        <w:ind w:left="709"/>
        <w:rPr>
          <w:del w:id="7495" w:author="Julio Li [2]" w:date="2020-09-02T12:03:00Z"/>
          <w:lang w:val="en-GB" w:eastAsia="zh-CN"/>
          <w:rPrChange w:id="7496" w:author="Kevin Gu" w:date="2020-05-18T10:36:00Z">
            <w:rPr>
              <w:del w:id="7497" w:author="Julio Li [2]" w:date="2020-09-02T12:03:00Z"/>
              <w:lang w:eastAsia="zh-CN"/>
            </w:rPr>
          </w:rPrChange>
        </w:rPr>
        <w:pPrChange w:id="7498" w:author="Kevin Gu" w:date="2020-05-18T10:50:00Z">
          <w:pPr>
            <w:pStyle w:val="Title2"/>
          </w:pPr>
        </w:pPrChange>
      </w:pPr>
      <w:del w:id="7499" w:author="Julio Li [2]" w:date="2020-09-02T12:03:00Z">
        <w:r w:rsidRPr="00876437" w:rsidDel="00332D39">
          <w:rPr>
            <w:lang w:val="en-GB" w:eastAsia="zh-CN"/>
            <w:rPrChange w:id="7500" w:author="Kevin Gu" w:date="2020-05-18T10:36:00Z">
              <w:rPr>
                <w:b w:val="0"/>
                <w:bCs w:val="0"/>
                <w:lang w:eastAsia="zh-CN"/>
              </w:rPr>
            </w:rPrChange>
          </w:rPr>
          <w:delText>business information (customer lists, pricing data, sources of supply, financial data and marketing, production, or merchandising systems or plans).</w:delText>
        </w:r>
      </w:del>
    </w:p>
    <w:p w14:paraId="41D56D75" w14:textId="058F5355" w:rsidR="00C600C4" w:rsidRPr="00876437" w:rsidDel="00332D39" w:rsidRDefault="00DE7DB7">
      <w:pPr>
        <w:ind w:left="709"/>
        <w:rPr>
          <w:del w:id="7501" w:author="Julio Li [2]" w:date="2020-09-02T12:03:00Z"/>
          <w:lang w:val="en-GB" w:eastAsia="zh-CN"/>
          <w:rPrChange w:id="7502" w:author="Kevin Gu" w:date="2020-05-18T10:36:00Z">
            <w:rPr>
              <w:del w:id="7503" w:author="Julio Li [2]" w:date="2020-09-02T12:03:00Z"/>
              <w:lang w:eastAsia="zh-CN"/>
            </w:rPr>
          </w:rPrChange>
        </w:rPr>
        <w:pPrChange w:id="7504" w:author="Kevin Gu" w:date="2020-05-18T10:50:00Z">
          <w:pPr>
            <w:pStyle w:val="ListParagraph"/>
            <w:numPr>
              <w:numId w:val="30"/>
            </w:numPr>
            <w:ind w:hanging="360"/>
          </w:pPr>
        </w:pPrChange>
      </w:pPr>
      <w:del w:id="7505" w:author="Julio Li [2]" w:date="2020-09-02T12:03:00Z">
        <w:r w:rsidRPr="00876437" w:rsidDel="00332D39">
          <w:rPr>
            <w:rFonts w:hint="eastAsia"/>
            <w:lang w:val="en-GB" w:eastAsia="zh-CN"/>
            <w:rPrChange w:id="7506" w:author="Kevin Gu" w:date="2020-05-18T10:36:00Z">
              <w:rPr>
                <w:rFonts w:hint="eastAsia"/>
                <w:lang w:eastAsia="zh-CN"/>
              </w:rPr>
            </w:rPrChange>
          </w:rPr>
          <w:delText>业务信息（客户名单、价格数据，供应来源，财务数据和市场营销、生产、销售推广系统或计划）</w:delText>
        </w:r>
      </w:del>
    </w:p>
    <w:p w14:paraId="33D4F8A6" w14:textId="667C915C" w:rsidR="00E40670" w:rsidRPr="00876437" w:rsidDel="00332D39" w:rsidRDefault="00E40670">
      <w:pPr>
        <w:ind w:left="709"/>
        <w:rPr>
          <w:del w:id="7507" w:author="Julio Li [2]" w:date="2020-09-02T12:03:00Z"/>
          <w:lang w:val="en-GB" w:eastAsia="zh-CN"/>
          <w:rPrChange w:id="7508" w:author="Kevin Gu" w:date="2020-05-18T10:36:00Z">
            <w:rPr>
              <w:del w:id="7509" w:author="Julio Li [2]" w:date="2020-09-02T12:03:00Z"/>
              <w:lang w:eastAsia="zh-CN"/>
            </w:rPr>
          </w:rPrChange>
        </w:rPr>
        <w:pPrChange w:id="7510" w:author="Kevin Gu" w:date="2020-05-18T10:50:00Z">
          <w:pPr>
            <w:pStyle w:val="Title2"/>
          </w:pPr>
        </w:pPrChange>
      </w:pPr>
    </w:p>
    <w:p w14:paraId="53E15A13" w14:textId="77777777" w:rsidR="00332D39" w:rsidRPr="00D050FB" w:rsidRDefault="00332D39" w:rsidP="00332D39">
      <w:pPr>
        <w:pStyle w:val="Title2"/>
        <w:rPr>
          <w:ins w:id="7511" w:author="Julio Li [2]" w:date="2020-09-02T12:03:00Z"/>
          <w:lang w:val="en-GB"/>
        </w:rPr>
      </w:pPr>
      <w:bookmarkStart w:id="7512" w:name="_Toc43387075"/>
      <w:ins w:id="7513" w:author="Julio Li [2]" w:date="2020-09-02T12:03:00Z">
        <w:r w:rsidRPr="00D050FB">
          <w:rPr>
            <w:lang w:val="en-GB"/>
          </w:rPr>
          <w:t xml:space="preserve">Confidentiality and business conduct </w:t>
        </w:r>
        <w:r w:rsidRPr="00D050FB">
          <w:rPr>
            <w:rFonts w:hint="eastAsia"/>
            <w:lang w:val="en-GB" w:eastAsia="zh-CN"/>
          </w:rPr>
          <w:t>保密和业务活动</w:t>
        </w:r>
      </w:ins>
    </w:p>
    <w:p w14:paraId="07497B13" w14:textId="77777777" w:rsidR="00332D39" w:rsidRPr="00D050FB" w:rsidRDefault="00332D39" w:rsidP="00332D39">
      <w:pPr>
        <w:rPr>
          <w:ins w:id="7514" w:author="Julio Li [2]" w:date="2020-09-02T12:03:00Z"/>
          <w:lang w:val="en-GB"/>
        </w:rPr>
      </w:pPr>
      <w:ins w:id="7515" w:author="Julio Li [2]" w:date="2020-09-02T12:03:00Z">
        <w:r w:rsidRPr="00D050FB">
          <w:rPr>
            <w:lang w:val="en-GB"/>
          </w:rPr>
          <w:t>Any employment of sub-contractors will not be undertaken unless they agree to abide by the rules and regulations to which regular employees are subject, as outlined above. Sub-contractors must be aware that any breach of the security regulations through a deliberate act or omission will result in a requirement to immediately leave the work site. Subcontractors must sign a confidentiality agreement.</w:t>
        </w:r>
      </w:ins>
    </w:p>
    <w:p w14:paraId="29033828" w14:textId="77777777" w:rsidR="00332D39" w:rsidRPr="00D050FB" w:rsidRDefault="00332D39" w:rsidP="00332D39">
      <w:pPr>
        <w:rPr>
          <w:ins w:id="7516" w:author="Julio Li [2]" w:date="2020-09-02T12:03:00Z"/>
          <w:lang w:val="en-GB"/>
        </w:rPr>
      </w:pPr>
      <w:ins w:id="7517" w:author="Julio Li [2]" w:date="2020-09-02T12:03:00Z">
        <w:r w:rsidRPr="00D050FB">
          <w:rPr>
            <w:rFonts w:hint="eastAsia"/>
            <w:lang w:val="en-GB"/>
          </w:rPr>
          <w:t>承包商只有在完全同意遵守公司规程的情况下，方能开始工作。承包商必须认识到，任何违背安全规程的行为，都将被立即驱逐出公司。承包商必须签订保密协议。</w:t>
        </w:r>
      </w:ins>
    </w:p>
    <w:p w14:paraId="7B8E2F78" w14:textId="77777777" w:rsidR="00332D39" w:rsidRPr="00D050FB" w:rsidRDefault="00332D39" w:rsidP="00332D39">
      <w:pPr>
        <w:rPr>
          <w:ins w:id="7518" w:author="Julio Li [2]" w:date="2020-09-02T12:03:00Z"/>
          <w:lang w:val="en-GB"/>
        </w:rPr>
      </w:pPr>
      <w:ins w:id="7519" w:author="Julio Li [2]" w:date="2020-09-02T12:03:00Z">
        <w:r w:rsidRPr="00D050FB">
          <w:rPr>
            <w:lang w:val="en-GB"/>
          </w:rPr>
          <w:t xml:space="preserve">All </w:t>
        </w:r>
        <w:proofErr w:type="spellStart"/>
        <w:r w:rsidRPr="00D050FB">
          <w:rPr>
            <w:lang w:val="en-GB"/>
          </w:rPr>
          <w:t>Chengtian</w:t>
        </w:r>
        <w:proofErr w:type="spellEnd"/>
        <w:r w:rsidRPr="00D050FB">
          <w:rPr>
            <w:lang w:val="en-GB"/>
          </w:rPr>
          <w:t xml:space="preserve"> </w:t>
        </w:r>
        <w:proofErr w:type="spellStart"/>
        <w:r w:rsidRPr="00D050FB">
          <w:rPr>
            <w:lang w:val="en-GB"/>
          </w:rPr>
          <w:t>Weiye</w:t>
        </w:r>
        <w:proofErr w:type="spellEnd"/>
        <w:r w:rsidRPr="00D050FB">
          <w:rPr>
            <w:lang w:val="en-GB"/>
          </w:rPr>
          <w:t xml:space="preserve"> (Ningbo) Chip Technology Co., Ltd employees will take all reasonable measures to ensure </w:t>
        </w:r>
        <w:proofErr w:type="spellStart"/>
        <w:r w:rsidRPr="00D050FB">
          <w:rPr>
            <w:lang w:val="en-GB"/>
          </w:rPr>
          <w:t>thesecurity</w:t>
        </w:r>
        <w:proofErr w:type="spellEnd"/>
        <w:r w:rsidRPr="00D050FB">
          <w:rPr>
            <w:lang w:val="en-GB"/>
          </w:rPr>
          <w:t xml:space="preserve"> of company premises, procedures, products and knowledge. They will remain alert to and report any suspicious activity that could compromise the company security. This report should be made to their line manager or to a member of the local or central security team.</w:t>
        </w:r>
      </w:ins>
    </w:p>
    <w:p w14:paraId="18BFFFBD" w14:textId="77777777" w:rsidR="00332D39" w:rsidRPr="00D050FB" w:rsidRDefault="00332D39" w:rsidP="00332D39">
      <w:pPr>
        <w:rPr>
          <w:ins w:id="7520" w:author="Julio Li [2]" w:date="2020-09-02T12:03:00Z"/>
          <w:lang w:val="en-GB"/>
        </w:rPr>
      </w:pPr>
      <w:ins w:id="7521" w:author="Julio Li [2]" w:date="2020-09-02T12:03:00Z">
        <w:r w:rsidRPr="00D050FB">
          <w:rPr>
            <w:rFonts w:hint="eastAsia"/>
            <w:lang w:val="en-GB"/>
          </w:rPr>
          <w:t>所有的澄天伟业（宁波）芯片技术有限公司员工应该采取合理的措施以保证公司、流程、产品和知识产权的安全。员工应该时刻保持警惕，遇到任何与公司安全要求相违背的可疑情况应该立即向直线经理或者本地安全团队汇报。</w:t>
        </w:r>
      </w:ins>
    </w:p>
    <w:p w14:paraId="18C2B3EE" w14:textId="77777777" w:rsidR="00332D39" w:rsidRPr="00D050FB" w:rsidRDefault="00332D39" w:rsidP="00332D39">
      <w:pPr>
        <w:rPr>
          <w:ins w:id="7522" w:author="Julio Li [2]" w:date="2020-09-02T12:03:00Z"/>
          <w:lang w:val="en-GB"/>
        </w:rPr>
      </w:pPr>
      <w:ins w:id="7523" w:author="Julio Li [2]" w:date="2020-09-02T12:03:00Z">
        <w:r w:rsidRPr="00D050FB">
          <w:rPr>
            <w:lang w:val="en-GB"/>
          </w:rPr>
          <w:t xml:space="preserve">All </w:t>
        </w:r>
        <w:proofErr w:type="spellStart"/>
        <w:r w:rsidRPr="00D050FB">
          <w:rPr>
            <w:lang w:val="en-GB"/>
          </w:rPr>
          <w:t>Chengtian</w:t>
        </w:r>
        <w:proofErr w:type="spellEnd"/>
        <w:r w:rsidRPr="00D050FB">
          <w:rPr>
            <w:lang w:val="en-GB"/>
          </w:rPr>
          <w:t xml:space="preserve"> </w:t>
        </w:r>
        <w:proofErr w:type="spellStart"/>
        <w:r w:rsidRPr="00D050FB">
          <w:rPr>
            <w:lang w:val="en-GB"/>
          </w:rPr>
          <w:t>Weiye</w:t>
        </w:r>
        <w:proofErr w:type="spellEnd"/>
        <w:r w:rsidRPr="00D050FB">
          <w:rPr>
            <w:lang w:val="en-GB"/>
          </w:rPr>
          <w:t xml:space="preserve"> (Ningbo) Chip Technology Co., Ltd </w:t>
        </w:r>
        <w:proofErr w:type="spellStart"/>
        <w:r w:rsidRPr="00D050FB">
          <w:rPr>
            <w:lang w:val="en-GB"/>
          </w:rPr>
          <w:t>employess</w:t>
        </w:r>
        <w:proofErr w:type="spellEnd"/>
        <w:r w:rsidRPr="00D050FB">
          <w:rPr>
            <w:lang w:val="en-GB"/>
          </w:rPr>
          <w:t xml:space="preserve"> will take all reasonable measures to Report any weaknesses in systems, procedures and controls to the Security Department so that improvements can be made. These reports can be done via direct verbal communication or via email.</w:t>
        </w:r>
      </w:ins>
    </w:p>
    <w:p w14:paraId="007D62C5" w14:textId="77777777" w:rsidR="00332D39" w:rsidRPr="00D050FB" w:rsidRDefault="00332D39" w:rsidP="00332D39">
      <w:pPr>
        <w:rPr>
          <w:ins w:id="7524" w:author="Julio Li [2]" w:date="2020-09-02T12:03:00Z"/>
          <w:lang w:val="en-GB"/>
        </w:rPr>
      </w:pPr>
      <w:ins w:id="7525" w:author="Julio Li [2]" w:date="2020-09-02T12:03:00Z">
        <w:r w:rsidRPr="00D050FB">
          <w:rPr>
            <w:rFonts w:hint="eastAsia"/>
            <w:lang w:val="en-GB"/>
          </w:rPr>
          <w:t>所有澄天伟业（宁波）芯片技术有限公司员工应采取合理的措施向安全部门汇报系统、流程和控制措施的弱点已取得改进。员工可以通过直接的交流和邮件进行汇报。</w:t>
        </w:r>
      </w:ins>
    </w:p>
    <w:p w14:paraId="6542C09C" w14:textId="4C4CEAD6" w:rsidR="00332D39" w:rsidRPr="00D050FB" w:rsidRDefault="00332D39" w:rsidP="00332D39">
      <w:pPr>
        <w:rPr>
          <w:ins w:id="7526" w:author="Julio Li [2]" w:date="2020-09-02T12:03:00Z"/>
          <w:lang w:val="en-GB" w:eastAsia="zh-CN"/>
        </w:rPr>
      </w:pPr>
      <w:ins w:id="7527" w:author="Julio Li [2]" w:date="2020-09-02T12:03:00Z">
        <w:r w:rsidRPr="00D050FB">
          <w:rPr>
            <w:lang w:val="en-GB" w:eastAsia="zh-CN"/>
          </w:rPr>
          <w:lastRenderedPageBreak/>
          <w:t xml:space="preserve">The </w:t>
        </w:r>
      </w:ins>
      <w:commentRangeStart w:id="7528"/>
      <w:ins w:id="7529" w:author="Julio Li [2]" w:date="2020-10-26T13:56:00Z">
        <w:r w:rsidR="00223494">
          <w:rPr>
            <w:lang w:val="en-GB" w:eastAsia="zh-CN"/>
          </w:rPr>
          <w:t xml:space="preserve">GM and related staffs </w:t>
        </w:r>
      </w:ins>
      <w:commentRangeEnd w:id="7528"/>
      <w:ins w:id="7530" w:author="Julio Li [2]" w:date="2020-10-26T13:57:00Z">
        <w:r w:rsidR="00B72246">
          <w:rPr>
            <w:rStyle w:val="CommentReference"/>
          </w:rPr>
          <w:commentReference w:id="7528"/>
        </w:r>
      </w:ins>
      <w:ins w:id="7531" w:author="Julio Li [2]" w:date="2020-09-02T12:03:00Z">
        <w:r w:rsidRPr="00D050FB">
          <w:rPr>
            <w:lang w:val="en-GB" w:eastAsia="zh-CN"/>
          </w:rPr>
          <w:t xml:space="preserve">shall examine matter in connection with security requirement, before a new contract is signed with a customer. </w:t>
        </w:r>
      </w:ins>
    </w:p>
    <w:p w14:paraId="4CE3FE7C" w14:textId="61547066" w:rsidR="00332D39" w:rsidRPr="00D050FB" w:rsidRDefault="00332D39" w:rsidP="00332D39">
      <w:pPr>
        <w:rPr>
          <w:ins w:id="7532" w:author="Julio Li [2]" w:date="2020-09-02T12:03:00Z"/>
          <w:lang w:val="en-GB" w:eastAsia="zh-CN"/>
        </w:rPr>
      </w:pPr>
      <w:ins w:id="7533" w:author="Julio Li [2]" w:date="2020-09-02T12:03:00Z">
        <w:r w:rsidRPr="00D050FB">
          <w:rPr>
            <w:rFonts w:hint="eastAsia"/>
            <w:lang w:val="en-GB" w:eastAsia="zh-CN"/>
          </w:rPr>
          <w:t>在与客户签订新的合同之前，</w:t>
        </w:r>
      </w:ins>
      <w:ins w:id="7534" w:author="Julio Li [2]" w:date="2020-10-26T13:57:00Z">
        <w:r w:rsidR="00223494">
          <w:rPr>
            <w:rFonts w:hint="eastAsia"/>
            <w:lang w:val="en-GB" w:eastAsia="zh-CN"/>
          </w:rPr>
          <w:t>总经理和相关人员</w:t>
        </w:r>
      </w:ins>
      <w:ins w:id="7535" w:author="Julio Li [2]" w:date="2020-09-02T12:03:00Z">
        <w:r w:rsidRPr="00D050FB">
          <w:rPr>
            <w:rFonts w:hint="eastAsia"/>
            <w:lang w:val="en-GB" w:eastAsia="zh-CN"/>
          </w:rPr>
          <w:t>必须根据安全要求对合同进行审查。</w:t>
        </w:r>
      </w:ins>
    </w:p>
    <w:p w14:paraId="61A6A9DF" w14:textId="77777777" w:rsidR="00332D39" w:rsidRPr="00D050FB" w:rsidRDefault="00332D39" w:rsidP="00332D39">
      <w:pPr>
        <w:rPr>
          <w:ins w:id="7536" w:author="Julio Li [2]" w:date="2020-09-02T12:03:00Z"/>
          <w:lang w:val="en-GB" w:eastAsia="zh-CN"/>
        </w:rPr>
      </w:pPr>
      <w:ins w:id="7537" w:author="Julio Li [2]" w:date="2020-09-02T12:03:00Z">
        <w:r w:rsidRPr="00D050FB">
          <w:rPr>
            <w:lang w:val="en-GB" w:eastAsia="zh-CN"/>
          </w:rPr>
          <w:t>Each New Contract is examined for:</w:t>
        </w:r>
      </w:ins>
    </w:p>
    <w:p w14:paraId="51CFAD26" w14:textId="77777777" w:rsidR="00332D39" w:rsidRPr="00D050FB" w:rsidRDefault="00332D39" w:rsidP="00332D39">
      <w:pPr>
        <w:rPr>
          <w:ins w:id="7538" w:author="Julio Li [2]" w:date="2020-09-02T12:03:00Z"/>
          <w:lang w:val="en-GB" w:eastAsia="zh-CN"/>
        </w:rPr>
      </w:pPr>
      <w:ins w:id="7539" w:author="Julio Li [2]" w:date="2020-09-02T12:03:00Z">
        <w:r w:rsidRPr="00D050FB">
          <w:rPr>
            <w:rFonts w:hint="eastAsia"/>
            <w:lang w:val="en-GB" w:eastAsia="zh-CN"/>
          </w:rPr>
          <w:t>每一个新的合同都必须经过如下审查：</w:t>
        </w:r>
      </w:ins>
    </w:p>
    <w:p w14:paraId="27325C2E" w14:textId="77777777" w:rsidR="00332D39" w:rsidRPr="00D050FB" w:rsidRDefault="00332D39" w:rsidP="00332D39">
      <w:pPr>
        <w:ind w:left="709"/>
        <w:rPr>
          <w:ins w:id="7540" w:author="Julio Li [2]" w:date="2020-09-02T12:03:00Z"/>
          <w:lang w:val="en-GB" w:eastAsia="zh-CN"/>
        </w:rPr>
      </w:pPr>
      <w:ins w:id="7541" w:author="Julio Li [2]" w:date="2020-09-02T12:03:00Z">
        <w:r w:rsidRPr="00D050FB">
          <w:rPr>
            <w:lang w:val="en-GB" w:eastAsia="zh-CN"/>
          </w:rPr>
          <w:t xml:space="preserve">1) Conformity between the customer's security requirements and those of the </w:t>
        </w:r>
        <w:proofErr w:type="spellStart"/>
        <w:r w:rsidRPr="00D050FB">
          <w:rPr>
            <w:lang w:val="en-GB" w:eastAsia="zh-CN"/>
          </w:rPr>
          <w:t>Chengtian</w:t>
        </w:r>
        <w:proofErr w:type="spellEnd"/>
        <w:r w:rsidRPr="00D050FB">
          <w:rPr>
            <w:lang w:val="en-GB" w:eastAsia="zh-CN"/>
          </w:rPr>
          <w:t xml:space="preserve"> </w:t>
        </w:r>
        <w:proofErr w:type="spellStart"/>
        <w:r w:rsidRPr="00D050FB">
          <w:rPr>
            <w:lang w:val="en-GB" w:eastAsia="zh-CN"/>
          </w:rPr>
          <w:t>Weiye</w:t>
        </w:r>
        <w:proofErr w:type="spellEnd"/>
        <w:r w:rsidRPr="00D050FB">
          <w:rPr>
            <w:lang w:val="en-GB" w:eastAsia="zh-CN"/>
          </w:rPr>
          <w:t xml:space="preserve"> (Ningbo) Chip Technology Co., Ltd SMS (Including documentation).</w:t>
        </w:r>
      </w:ins>
    </w:p>
    <w:p w14:paraId="52070E3A" w14:textId="77777777" w:rsidR="00332D39" w:rsidRPr="00D050FB" w:rsidRDefault="00332D39" w:rsidP="00332D39">
      <w:pPr>
        <w:ind w:left="709"/>
        <w:rPr>
          <w:ins w:id="7542" w:author="Julio Li [2]" w:date="2020-09-02T12:03:00Z"/>
          <w:lang w:val="en-GB" w:eastAsia="zh-CN"/>
        </w:rPr>
      </w:pPr>
      <w:ins w:id="7543" w:author="Julio Li [2]" w:date="2020-09-02T12:03:00Z">
        <w:r w:rsidRPr="00D050FB">
          <w:rPr>
            <w:rFonts w:hint="eastAsia"/>
            <w:lang w:val="en-GB" w:eastAsia="zh-CN"/>
          </w:rPr>
          <w:t>同时符合客户的安全要求和澄天伟业（宁波）芯片技术有限公司的安全要求（包括文件）。</w:t>
        </w:r>
      </w:ins>
    </w:p>
    <w:p w14:paraId="73B9A5C7" w14:textId="77777777" w:rsidR="00332D39" w:rsidRPr="00D050FB" w:rsidRDefault="00332D39" w:rsidP="00332D39">
      <w:pPr>
        <w:ind w:left="709"/>
        <w:rPr>
          <w:ins w:id="7544" w:author="Julio Li [2]" w:date="2020-09-02T12:03:00Z"/>
          <w:lang w:val="en-GB" w:eastAsia="zh-CN"/>
        </w:rPr>
      </w:pPr>
      <w:ins w:id="7545" w:author="Julio Li [2]" w:date="2020-09-02T12:03:00Z">
        <w:r w:rsidRPr="00D050FB">
          <w:rPr>
            <w:lang w:val="en-GB" w:eastAsia="zh-CN"/>
          </w:rPr>
          <w:t>2) Additional requirements (in the case of amendment to or extension of a contract).</w:t>
        </w:r>
      </w:ins>
    </w:p>
    <w:p w14:paraId="3419B3E9" w14:textId="77777777" w:rsidR="00332D39" w:rsidRPr="00D050FB" w:rsidRDefault="00332D39" w:rsidP="00332D39">
      <w:pPr>
        <w:ind w:left="709"/>
        <w:rPr>
          <w:ins w:id="7546" w:author="Julio Li [2]" w:date="2020-09-02T12:03:00Z"/>
          <w:lang w:val="en-GB" w:eastAsia="zh-CN"/>
        </w:rPr>
      </w:pPr>
      <w:ins w:id="7547" w:author="Julio Li [2]" w:date="2020-09-02T12:03:00Z">
        <w:r w:rsidRPr="00D050FB">
          <w:rPr>
            <w:rFonts w:hint="eastAsia"/>
            <w:lang w:val="en-GB" w:eastAsia="zh-CN"/>
          </w:rPr>
          <w:t>附加要求（在合同修订或者扩展的情况下）。</w:t>
        </w:r>
      </w:ins>
    </w:p>
    <w:p w14:paraId="5917CBC8" w14:textId="77777777" w:rsidR="00332D39" w:rsidRPr="00D050FB" w:rsidRDefault="00332D39" w:rsidP="00332D39">
      <w:pPr>
        <w:ind w:left="709"/>
        <w:rPr>
          <w:ins w:id="7548" w:author="Julio Li [2]" w:date="2020-09-02T12:03:00Z"/>
          <w:lang w:val="en-GB" w:eastAsia="zh-CN"/>
        </w:rPr>
      </w:pPr>
      <w:ins w:id="7549" w:author="Julio Li [2]" w:date="2020-09-02T12:03:00Z">
        <w:r w:rsidRPr="00D050FB">
          <w:rPr>
            <w:lang w:val="en-GB" w:eastAsia="zh-CN"/>
          </w:rPr>
          <w:t xml:space="preserve">3) </w:t>
        </w:r>
        <w:proofErr w:type="spellStart"/>
        <w:r w:rsidRPr="00D050FB">
          <w:rPr>
            <w:lang w:val="en-GB" w:eastAsia="zh-CN"/>
          </w:rPr>
          <w:t>Fulfill</w:t>
        </w:r>
        <w:proofErr w:type="spellEnd"/>
        <w:r w:rsidRPr="00D050FB">
          <w:rPr>
            <w:lang w:val="en-GB" w:eastAsia="zh-CN"/>
          </w:rPr>
          <w:t xml:space="preserve"> ability of the contract requirements.</w:t>
        </w:r>
      </w:ins>
    </w:p>
    <w:p w14:paraId="00F1A535" w14:textId="77777777" w:rsidR="00332D39" w:rsidRPr="00D050FB" w:rsidRDefault="00332D39" w:rsidP="00332D39">
      <w:pPr>
        <w:ind w:left="709"/>
        <w:rPr>
          <w:ins w:id="7550" w:author="Julio Li [2]" w:date="2020-09-02T12:03:00Z"/>
          <w:lang w:val="en-GB" w:eastAsia="zh-CN"/>
        </w:rPr>
      </w:pPr>
      <w:ins w:id="7551" w:author="Julio Li [2]" w:date="2020-09-02T12:03:00Z">
        <w:r w:rsidRPr="00D050FB">
          <w:rPr>
            <w:rFonts w:hint="eastAsia"/>
            <w:lang w:val="en-GB" w:eastAsia="zh-CN"/>
          </w:rPr>
          <w:t>完全遵守合同约定的要求。</w:t>
        </w:r>
      </w:ins>
    </w:p>
    <w:p w14:paraId="0C53B54D" w14:textId="77777777" w:rsidR="00E63913" w:rsidRPr="00876437" w:rsidRDefault="00E63913" w:rsidP="00E63913">
      <w:pPr>
        <w:pStyle w:val="Title2"/>
        <w:rPr>
          <w:lang w:val="en-GB"/>
          <w:rPrChange w:id="7552" w:author="Kevin Gu" w:date="2020-05-18T10:36:00Z">
            <w:rPr/>
          </w:rPrChange>
        </w:rPr>
      </w:pPr>
      <w:r w:rsidRPr="00876437">
        <w:rPr>
          <w:lang w:val="en-GB"/>
          <w:rPrChange w:id="7553" w:author="Kevin Gu" w:date="2020-05-18T10:36:00Z">
            <w:rPr/>
          </w:rPrChange>
        </w:rPr>
        <w:t>Change of Personnel</w:t>
      </w:r>
      <w:r w:rsidR="00C05C50" w:rsidRPr="00876437">
        <w:rPr>
          <w:lang w:val="en-GB"/>
          <w:rPrChange w:id="7554" w:author="Kevin Gu" w:date="2020-05-18T10:36:00Z">
            <w:rPr/>
          </w:rPrChange>
        </w:rPr>
        <w:t xml:space="preserve"> </w:t>
      </w:r>
      <w:r w:rsidR="00C05C50" w:rsidRPr="00876437">
        <w:rPr>
          <w:rFonts w:hint="eastAsia"/>
          <w:lang w:val="en-GB" w:eastAsia="zh-CN"/>
          <w:rPrChange w:id="7555" w:author="Kevin Gu" w:date="2020-05-18T10:36:00Z">
            <w:rPr>
              <w:rFonts w:hint="eastAsia"/>
              <w:lang w:eastAsia="zh-CN"/>
            </w:rPr>
          </w:rPrChange>
        </w:rPr>
        <w:t>人员变动</w:t>
      </w:r>
      <w:bookmarkEnd w:id="7512"/>
    </w:p>
    <w:p w14:paraId="33FDB34A" w14:textId="54A3683A" w:rsidR="00F07B1D" w:rsidRPr="00876437" w:rsidRDefault="00F07B1D">
      <w:pPr>
        <w:rPr>
          <w:ins w:id="7556" w:author="Julio Li" w:date="2020-05-13T18:27:00Z"/>
          <w:lang w:val="en-GB"/>
          <w:rPrChange w:id="7557" w:author="Kevin Gu" w:date="2020-05-18T10:36:00Z">
            <w:rPr>
              <w:ins w:id="7558" w:author="Julio Li" w:date="2020-05-13T18:27:00Z"/>
            </w:rPr>
          </w:rPrChange>
        </w:rPr>
        <w:pPrChange w:id="7559" w:author="Julio Li" w:date="2020-05-13T18:27:00Z">
          <w:pPr>
            <w:pStyle w:val="Title2"/>
          </w:pPr>
        </w:pPrChange>
      </w:pPr>
      <w:ins w:id="7560" w:author="Julio Li" w:date="2020-05-13T18:27:00Z">
        <w:r w:rsidRPr="00876437">
          <w:rPr>
            <w:lang w:val="en-GB"/>
            <w:rPrChange w:id="7561" w:author="Kevin Gu" w:date="2020-05-18T10:36:00Z">
              <w:rPr>
                <w:b w:val="0"/>
                <w:bCs w:val="0"/>
              </w:rPr>
            </w:rPrChange>
          </w:rPr>
          <w:t>Where an employee’s function with the company changes, the security status of the employee must be reviewed and, where appropriate, amended to take account of the new function. The review will be undertaken by the Security Manager on advice from the Human Resources Department or the new Line Manager responsible for the employee.</w:t>
        </w:r>
      </w:ins>
    </w:p>
    <w:p w14:paraId="025EF8E8" w14:textId="1BE25755" w:rsidR="00E63913" w:rsidRPr="00876437" w:rsidDel="00F07B1D" w:rsidRDefault="00F07B1D">
      <w:pPr>
        <w:rPr>
          <w:del w:id="7562" w:author="Julio Li" w:date="2020-05-13T18:27:00Z"/>
          <w:lang w:val="en-GB"/>
          <w:rPrChange w:id="7563" w:author="Kevin Gu" w:date="2020-05-18T10:36:00Z">
            <w:rPr>
              <w:del w:id="7564" w:author="Julio Li" w:date="2020-05-13T18:27:00Z"/>
            </w:rPr>
          </w:rPrChange>
        </w:rPr>
        <w:pPrChange w:id="7565" w:author="Julio Li" w:date="2020-05-13T18:27:00Z">
          <w:pPr>
            <w:pStyle w:val="Title2"/>
          </w:pPr>
        </w:pPrChange>
      </w:pPr>
      <w:proofErr w:type="spellStart"/>
      <w:ins w:id="7566" w:author="Julio Li" w:date="2020-05-13T18:27:00Z">
        <w:r w:rsidRPr="00876437">
          <w:rPr>
            <w:rFonts w:hint="eastAsia"/>
            <w:lang w:val="en-GB"/>
            <w:rPrChange w:id="7567" w:author="Kevin Gu" w:date="2020-05-18T10:36:00Z">
              <w:rPr>
                <w:rFonts w:hint="eastAsia"/>
                <w:b w:val="0"/>
                <w:bCs w:val="0"/>
              </w:rPr>
            </w:rPrChange>
          </w:rPr>
          <w:t>当员工转换部门时，该员工在新岗位上的安全状态必须被考虑和审核。该审核应由安全经理在人事部门或者其直线经理的建议下进行</w:t>
        </w:r>
        <w:proofErr w:type="spellEnd"/>
        <w:r w:rsidRPr="00876437">
          <w:rPr>
            <w:rFonts w:hint="eastAsia"/>
            <w:lang w:val="en-GB"/>
            <w:rPrChange w:id="7568" w:author="Kevin Gu" w:date="2020-05-18T10:36:00Z">
              <w:rPr>
                <w:rFonts w:hint="eastAsia"/>
                <w:b w:val="0"/>
                <w:bCs w:val="0"/>
              </w:rPr>
            </w:rPrChange>
          </w:rPr>
          <w:t>。</w:t>
        </w:r>
      </w:ins>
      <w:del w:id="7569" w:author="Julio Li" w:date="2020-05-13T18:27:00Z">
        <w:r w:rsidR="00E63913" w:rsidRPr="00876437" w:rsidDel="00F07B1D">
          <w:rPr>
            <w:lang w:val="en-GB" w:eastAsia="zh-CN"/>
            <w:rPrChange w:id="7570" w:author="Kevin Gu" w:date="2020-05-18T10:36:00Z">
              <w:rPr>
                <w:b w:val="0"/>
                <w:bCs w:val="0"/>
                <w:lang w:eastAsia="zh-CN"/>
              </w:rPr>
            </w:rPrChange>
          </w:rPr>
          <w:delText>Immediate actions are performed in case of personnel changes (changes of position or department, Personnel leaving the company).</w:delText>
        </w:r>
      </w:del>
    </w:p>
    <w:p w14:paraId="107F9D06" w14:textId="14B32E6B" w:rsidR="00C05C50" w:rsidRPr="00876437" w:rsidDel="00F07B1D" w:rsidRDefault="00C05C50">
      <w:pPr>
        <w:rPr>
          <w:del w:id="7571" w:author="Julio Li" w:date="2020-05-13T18:27:00Z"/>
          <w:lang w:val="en-GB" w:eastAsia="zh-CN"/>
          <w:rPrChange w:id="7572" w:author="Kevin Gu" w:date="2020-05-18T10:36:00Z">
            <w:rPr>
              <w:del w:id="7573" w:author="Julio Li" w:date="2020-05-13T18:27:00Z"/>
              <w:lang w:eastAsia="zh-CN"/>
            </w:rPr>
          </w:rPrChange>
        </w:rPr>
        <w:pPrChange w:id="7574" w:author="Julio Li" w:date="2020-05-13T18:27:00Z">
          <w:pPr>
            <w:pStyle w:val="Title2"/>
          </w:pPr>
        </w:pPrChange>
      </w:pPr>
      <w:del w:id="7575" w:author="Julio Li" w:date="2020-05-13T18:27:00Z">
        <w:r w:rsidRPr="00876437" w:rsidDel="00F07B1D">
          <w:rPr>
            <w:rFonts w:hint="eastAsia"/>
            <w:lang w:val="en-GB" w:eastAsia="zh-CN"/>
            <w:rPrChange w:id="7576" w:author="Kevin Gu" w:date="2020-05-18T10:36:00Z">
              <w:rPr>
                <w:rFonts w:hint="eastAsia"/>
                <w:b w:val="0"/>
                <w:bCs w:val="0"/>
                <w:lang w:eastAsia="zh-CN"/>
              </w:rPr>
            </w:rPrChange>
          </w:rPr>
          <w:delText>如果发生人员变动</w:delText>
        </w:r>
        <w:r w:rsidRPr="00876437" w:rsidDel="00F07B1D">
          <w:rPr>
            <w:lang w:val="en-GB" w:eastAsia="zh-CN"/>
            <w:rPrChange w:id="7577" w:author="Kevin Gu" w:date="2020-05-18T10:36:00Z">
              <w:rPr>
                <w:b w:val="0"/>
                <w:bCs w:val="0"/>
                <w:lang w:eastAsia="zh-CN"/>
              </w:rPr>
            </w:rPrChange>
          </w:rPr>
          <w:delText>(</w:delText>
        </w:r>
        <w:r w:rsidRPr="00876437" w:rsidDel="00F07B1D">
          <w:rPr>
            <w:rFonts w:hint="eastAsia"/>
            <w:lang w:val="en-GB" w:eastAsia="zh-CN"/>
            <w:rPrChange w:id="7578" w:author="Kevin Gu" w:date="2020-05-18T10:36:00Z">
              <w:rPr>
                <w:rFonts w:hint="eastAsia"/>
                <w:b w:val="0"/>
                <w:bCs w:val="0"/>
                <w:lang w:eastAsia="zh-CN"/>
              </w:rPr>
            </w:rPrChange>
          </w:rPr>
          <w:delText>职位或部门的变动，人员离开公司</w:delText>
        </w:r>
        <w:r w:rsidRPr="00876437" w:rsidDel="00F07B1D">
          <w:rPr>
            <w:lang w:val="en-GB" w:eastAsia="zh-CN"/>
            <w:rPrChange w:id="7579" w:author="Kevin Gu" w:date="2020-05-18T10:36:00Z">
              <w:rPr>
                <w:b w:val="0"/>
                <w:bCs w:val="0"/>
                <w:lang w:eastAsia="zh-CN"/>
              </w:rPr>
            </w:rPrChange>
          </w:rPr>
          <w:delText>)</w:delText>
        </w:r>
        <w:r w:rsidRPr="00876437" w:rsidDel="00F07B1D">
          <w:rPr>
            <w:rFonts w:hint="eastAsia"/>
            <w:lang w:val="en-GB" w:eastAsia="zh-CN"/>
            <w:rPrChange w:id="7580" w:author="Kevin Gu" w:date="2020-05-18T10:36:00Z">
              <w:rPr>
                <w:rFonts w:hint="eastAsia"/>
                <w:b w:val="0"/>
                <w:bCs w:val="0"/>
                <w:lang w:eastAsia="zh-CN"/>
              </w:rPr>
            </w:rPrChange>
          </w:rPr>
          <w:delText>的情况，应立即采取相应的行动。</w:delText>
        </w:r>
      </w:del>
    </w:p>
    <w:p w14:paraId="0AB7A043" w14:textId="576A5D68" w:rsidR="00E63913" w:rsidRPr="00876437" w:rsidDel="00F07B1D" w:rsidRDefault="00E63913">
      <w:pPr>
        <w:rPr>
          <w:del w:id="7581" w:author="Julio Li" w:date="2020-05-13T18:27:00Z"/>
          <w:lang w:val="en-GB" w:eastAsia="zh-CN"/>
          <w:rPrChange w:id="7582" w:author="Kevin Gu" w:date="2020-05-18T10:36:00Z">
            <w:rPr>
              <w:del w:id="7583" w:author="Julio Li" w:date="2020-05-13T18:27:00Z"/>
              <w:lang w:eastAsia="zh-CN"/>
            </w:rPr>
          </w:rPrChange>
        </w:rPr>
        <w:pPrChange w:id="7584" w:author="Julio Li" w:date="2020-05-13T18:27:00Z">
          <w:pPr>
            <w:pStyle w:val="Title2"/>
          </w:pPr>
        </w:pPrChange>
      </w:pPr>
      <w:del w:id="7585" w:author="Julio Li" w:date="2020-05-13T18:27:00Z">
        <w:r w:rsidRPr="00876437" w:rsidDel="00F07B1D">
          <w:rPr>
            <w:lang w:val="en-GB" w:eastAsia="zh-CN"/>
            <w:rPrChange w:id="7586" w:author="Kevin Gu" w:date="2020-05-18T10:36:00Z">
              <w:rPr>
                <w:b w:val="0"/>
                <w:bCs w:val="0"/>
                <w:lang w:eastAsia="zh-CN"/>
              </w:rPr>
            </w:rPrChange>
          </w:rPr>
          <w:delText>The access rights of Personnel are revoked upon job termination or adjusted upon change.</w:delText>
        </w:r>
        <w:r w:rsidR="00C42DCC" w:rsidRPr="00876437" w:rsidDel="00F07B1D">
          <w:rPr>
            <w:lang w:val="en-GB" w:eastAsia="zh-CN"/>
            <w:rPrChange w:id="7587" w:author="Kevin Gu" w:date="2020-05-18T10:36:00Z">
              <w:rPr>
                <w:b w:val="0"/>
                <w:bCs w:val="0"/>
                <w:lang w:eastAsia="zh-CN"/>
              </w:rPr>
            </w:rPrChange>
          </w:rPr>
          <w:delText xml:space="preserve"> T</w:delText>
        </w:r>
        <w:r w:rsidRPr="00876437" w:rsidDel="00F07B1D">
          <w:rPr>
            <w:lang w:val="en-GB" w:eastAsia="zh-CN"/>
            <w:rPrChange w:id="7588" w:author="Kevin Gu" w:date="2020-05-18T10:36:00Z">
              <w:rPr>
                <w:b w:val="0"/>
                <w:bCs w:val="0"/>
                <w:lang w:eastAsia="zh-CN"/>
              </w:rPr>
            </w:rPrChange>
          </w:rPr>
          <w:delText>he access rights to be removed include physical and logical access, passwords and</w:delText>
        </w:r>
        <w:r w:rsidR="00C42DCC" w:rsidRPr="00876437" w:rsidDel="00F07B1D">
          <w:rPr>
            <w:lang w:val="en-GB" w:eastAsia="zh-CN"/>
            <w:rPrChange w:id="7589" w:author="Kevin Gu" w:date="2020-05-18T10:36:00Z">
              <w:rPr>
                <w:b w:val="0"/>
                <w:bCs w:val="0"/>
                <w:lang w:eastAsia="zh-CN"/>
              </w:rPr>
            </w:rPrChange>
          </w:rPr>
          <w:delText xml:space="preserve"> </w:delText>
        </w:r>
        <w:r w:rsidRPr="00876437" w:rsidDel="00F07B1D">
          <w:rPr>
            <w:lang w:val="en-GB" w:eastAsia="zh-CN"/>
            <w:rPrChange w:id="7590" w:author="Kevin Gu" w:date="2020-05-18T10:36:00Z">
              <w:rPr>
                <w:b w:val="0"/>
                <w:bCs w:val="0"/>
                <w:lang w:eastAsia="zh-CN"/>
              </w:rPr>
            </w:rPrChange>
          </w:rPr>
          <w:delText>cryptographic keys, identification cards, information processing facilities, subscription and</w:delText>
        </w:r>
        <w:r w:rsidR="00C42DCC" w:rsidRPr="00876437" w:rsidDel="00F07B1D">
          <w:rPr>
            <w:lang w:val="en-GB" w:eastAsia="zh-CN"/>
            <w:rPrChange w:id="7591" w:author="Kevin Gu" w:date="2020-05-18T10:36:00Z">
              <w:rPr>
                <w:b w:val="0"/>
                <w:bCs w:val="0"/>
                <w:lang w:eastAsia="zh-CN"/>
              </w:rPr>
            </w:rPrChange>
          </w:rPr>
          <w:delText xml:space="preserve"> </w:delText>
        </w:r>
        <w:r w:rsidRPr="00876437" w:rsidDel="00F07B1D">
          <w:rPr>
            <w:lang w:val="en-GB" w:eastAsia="zh-CN"/>
            <w:rPrChange w:id="7592" w:author="Kevin Gu" w:date="2020-05-18T10:36:00Z">
              <w:rPr>
                <w:b w:val="0"/>
                <w:bCs w:val="0"/>
                <w:lang w:eastAsia="zh-CN"/>
              </w:rPr>
            </w:rPrChange>
          </w:rPr>
          <w:delText>removal from any documentation that identify them as a current member of the organization.</w:delText>
        </w:r>
        <w:r w:rsidR="00C42DCC" w:rsidRPr="00876437" w:rsidDel="00F07B1D">
          <w:rPr>
            <w:lang w:val="en-GB" w:eastAsia="zh-CN"/>
            <w:rPrChange w:id="7593" w:author="Kevin Gu" w:date="2020-05-18T10:36:00Z">
              <w:rPr>
                <w:b w:val="0"/>
                <w:bCs w:val="0"/>
                <w:lang w:eastAsia="zh-CN"/>
              </w:rPr>
            </w:rPrChange>
          </w:rPr>
          <w:delText xml:space="preserve"> </w:delText>
        </w:r>
        <w:r w:rsidRPr="00876437" w:rsidDel="00F07B1D">
          <w:rPr>
            <w:lang w:val="en-GB" w:eastAsia="zh-CN"/>
            <w:rPrChange w:id="7594" w:author="Kevin Gu" w:date="2020-05-18T10:36:00Z">
              <w:rPr>
                <w:b w:val="0"/>
                <w:bCs w:val="0"/>
                <w:lang w:eastAsia="zh-CN"/>
              </w:rPr>
            </w:rPrChange>
          </w:rPr>
          <w:delText>The personal identification card of an employee who leaves the company is disabled in a</w:delText>
        </w:r>
        <w:r w:rsidR="00C42DCC" w:rsidRPr="00876437" w:rsidDel="00F07B1D">
          <w:rPr>
            <w:lang w:val="en-GB" w:eastAsia="zh-CN"/>
            <w:rPrChange w:id="7595" w:author="Kevin Gu" w:date="2020-05-18T10:36:00Z">
              <w:rPr>
                <w:b w:val="0"/>
                <w:bCs w:val="0"/>
                <w:lang w:eastAsia="zh-CN"/>
              </w:rPr>
            </w:rPrChange>
          </w:rPr>
          <w:delText xml:space="preserve"> </w:delText>
        </w:r>
        <w:r w:rsidRPr="00876437" w:rsidDel="00F07B1D">
          <w:rPr>
            <w:lang w:val="en-GB" w:eastAsia="zh-CN"/>
            <w:rPrChange w:id="7596" w:author="Kevin Gu" w:date="2020-05-18T10:36:00Z">
              <w:rPr>
                <w:b w:val="0"/>
                <w:bCs w:val="0"/>
                <w:lang w:eastAsia="zh-CN"/>
              </w:rPr>
            </w:rPrChange>
          </w:rPr>
          <w:delText>permanent way, retired and destroyed. Emails and personal shared folders are removed</w:delText>
        </w:r>
        <w:r w:rsidR="00C42DCC" w:rsidRPr="00876437" w:rsidDel="00F07B1D">
          <w:rPr>
            <w:lang w:val="en-GB" w:eastAsia="zh-CN"/>
            <w:rPrChange w:id="7597" w:author="Kevin Gu" w:date="2020-05-18T10:36:00Z">
              <w:rPr>
                <w:b w:val="0"/>
                <w:bCs w:val="0"/>
                <w:lang w:eastAsia="zh-CN"/>
              </w:rPr>
            </w:rPrChange>
          </w:rPr>
          <w:delText xml:space="preserve"> </w:delText>
        </w:r>
        <w:r w:rsidRPr="00876437" w:rsidDel="00F07B1D">
          <w:rPr>
            <w:lang w:val="en-GB" w:eastAsia="zh-CN"/>
            <w:rPrChange w:id="7598" w:author="Kevin Gu" w:date="2020-05-18T10:36:00Z">
              <w:rPr>
                <w:b w:val="0"/>
                <w:bCs w:val="0"/>
                <w:lang w:eastAsia="zh-CN"/>
              </w:rPr>
            </w:rPrChange>
          </w:rPr>
          <w:delText>from servers.</w:delText>
        </w:r>
      </w:del>
    </w:p>
    <w:p w14:paraId="418BF3D8" w14:textId="326FD7C8" w:rsidR="00C05C50" w:rsidRPr="00876437" w:rsidDel="00F07B1D" w:rsidRDefault="00C05C50">
      <w:pPr>
        <w:rPr>
          <w:del w:id="7599" w:author="Julio Li" w:date="2020-05-13T18:27:00Z"/>
          <w:lang w:val="en-GB" w:eastAsia="zh-CN"/>
          <w:rPrChange w:id="7600" w:author="Kevin Gu" w:date="2020-05-18T10:36:00Z">
            <w:rPr>
              <w:del w:id="7601" w:author="Julio Li" w:date="2020-05-13T18:27:00Z"/>
              <w:lang w:eastAsia="zh-CN"/>
            </w:rPr>
          </w:rPrChange>
        </w:rPr>
        <w:pPrChange w:id="7602" w:author="Julio Li" w:date="2020-05-13T18:27:00Z">
          <w:pPr>
            <w:pStyle w:val="Title2"/>
          </w:pPr>
        </w:pPrChange>
      </w:pPr>
      <w:del w:id="7603" w:author="Julio Li" w:date="2020-05-13T18:27:00Z">
        <w:r w:rsidRPr="00876437" w:rsidDel="00F07B1D">
          <w:rPr>
            <w:rFonts w:hint="eastAsia"/>
            <w:lang w:val="en-GB" w:eastAsia="zh-CN"/>
            <w:rPrChange w:id="7604" w:author="Kevin Gu" w:date="2020-05-18T10:36:00Z">
              <w:rPr>
                <w:rFonts w:hint="eastAsia"/>
                <w:b w:val="0"/>
                <w:bCs w:val="0"/>
                <w:lang w:eastAsia="zh-CN"/>
              </w:rPr>
            </w:rPrChange>
          </w:rPr>
          <w:delText>员工的访问权限需要在工作终止时被撤销，或者在工作变更时被调整。要删除的访问权限包括物理和逻辑访问权限、密码和加密密钥、身份卡与信息处理设施、并将其从任何将其标识为组织当前成员的文档中删除。离职员工的个人身份证明将会永久失效并被销毁。还需要从服务器上删除其电子邮件和个人共享文件夹。</w:delText>
        </w:r>
      </w:del>
    </w:p>
    <w:p w14:paraId="31168694" w14:textId="65AA9DBE" w:rsidR="00E63913" w:rsidRPr="00876437" w:rsidDel="00F07B1D" w:rsidRDefault="00E63913">
      <w:pPr>
        <w:rPr>
          <w:del w:id="7605" w:author="Julio Li" w:date="2020-05-13T18:27:00Z"/>
          <w:lang w:val="en-GB" w:eastAsia="zh-CN"/>
          <w:rPrChange w:id="7606" w:author="Kevin Gu" w:date="2020-05-18T10:36:00Z">
            <w:rPr>
              <w:del w:id="7607" w:author="Julio Li" w:date="2020-05-13T18:27:00Z"/>
              <w:lang w:eastAsia="zh-CN"/>
            </w:rPr>
          </w:rPrChange>
        </w:rPr>
        <w:pPrChange w:id="7608" w:author="Julio Li" w:date="2020-05-13T18:27:00Z">
          <w:pPr>
            <w:pStyle w:val="Title2"/>
          </w:pPr>
        </w:pPrChange>
      </w:pPr>
      <w:del w:id="7609" w:author="Julio Li" w:date="2020-05-13T18:27:00Z">
        <w:r w:rsidRPr="00876437" w:rsidDel="00F07B1D">
          <w:rPr>
            <w:lang w:val="en-GB" w:eastAsia="zh-CN"/>
            <w:rPrChange w:id="7610" w:author="Kevin Gu" w:date="2020-05-18T10:36:00Z">
              <w:rPr>
                <w:b w:val="0"/>
                <w:bCs w:val="0"/>
                <w:lang w:eastAsia="zh-CN"/>
              </w:rPr>
            </w:rPrChange>
          </w:rPr>
          <w:delText>The General Manager is responsible for employment termination.</w:delText>
        </w:r>
      </w:del>
    </w:p>
    <w:p w14:paraId="48359ED4" w14:textId="0AFB13C4" w:rsidR="00C05C50" w:rsidRPr="00876437" w:rsidDel="00F07B1D" w:rsidRDefault="00C05C50">
      <w:pPr>
        <w:rPr>
          <w:del w:id="7611" w:author="Julio Li" w:date="2020-05-13T18:27:00Z"/>
          <w:lang w:val="en-GB" w:eastAsia="zh-CN"/>
          <w:rPrChange w:id="7612" w:author="Kevin Gu" w:date="2020-05-18T10:36:00Z">
            <w:rPr>
              <w:del w:id="7613" w:author="Julio Li" w:date="2020-05-13T18:27:00Z"/>
              <w:lang w:eastAsia="zh-CN"/>
            </w:rPr>
          </w:rPrChange>
        </w:rPr>
        <w:pPrChange w:id="7614" w:author="Julio Li" w:date="2020-05-13T18:27:00Z">
          <w:pPr>
            <w:pStyle w:val="Title2"/>
          </w:pPr>
        </w:pPrChange>
      </w:pPr>
      <w:del w:id="7615" w:author="Julio Li" w:date="2020-05-13T18:27:00Z">
        <w:r w:rsidRPr="00876437" w:rsidDel="00F07B1D">
          <w:rPr>
            <w:rFonts w:hint="eastAsia"/>
            <w:lang w:val="en-GB" w:eastAsia="zh-CN"/>
            <w:rPrChange w:id="7616" w:author="Kevin Gu" w:date="2020-05-18T10:36:00Z">
              <w:rPr>
                <w:rFonts w:hint="eastAsia"/>
                <w:b w:val="0"/>
                <w:bCs w:val="0"/>
                <w:lang w:eastAsia="zh-CN"/>
              </w:rPr>
            </w:rPrChange>
          </w:rPr>
          <w:delText>总经理负责处理员工离职。</w:delText>
        </w:r>
      </w:del>
    </w:p>
    <w:p w14:paraId="4C1AF44C" w14:textId="2185446B" w:rsidR="00E63913" w:rsidRPr="00876437" w:rsidDel="00F07B1D" w:rsidRDefault="00E63913">
      <w:pPr>
        <w:rPr>
          <w:del w:id="7617" w:author="Julio Li" w:date="2020-05-13T18:27:00Z"/>
          <w:lang w:val="en-GB" w:eastAsia="zh-CN"/>
          <w:rPrChange w:id="7618" w:author="Kevin Gu" w:date="2020-05-18T10:36:00Z">
            <w:rPr>
              <w:del w:id="7619" w:author="Julio Li" w:date="2020-05-13T18:27:00Z"/>
              <w:lang w:eastAsia="zh-CN"/>
            </w:rPr>
          </w:rPrChange>
        </w:rPr>
        <w:pPrChange w:id="7620" w:author="Julio Li" w:date="2020-05-13T18:27:00Z">
          <w:pPr>
            <w:pStyle w:val="Title2"/>
          </w:pPr>
        </w:pPrChange>
      </w:pPr>
      <w:del w:id="7621" w:author="Julio Li" w:date="2020-05-13T18:27:00Z">
        <w:r w:rsidRPr="00876437" w:rsidDel="00F07B1D">
          <w:rPr>
            <w:lang w:val="en-GB" w:eastAsia="zh-CN"/>
            <w:rPrChange w:id="7622" w:author="Kevin Gu" w:date="2020-05-18T10:36:00Z">
              <w:rPr>
                <w:b w:val="0"/>
                <w:bCs w:val="0"/>
                <w:lang w:eastAsia="zh-CN"/>
              </w:rPr>
            </w:rPrChange>
          </w:rPr>
          <w:delText xml:space="preserve">The General Manager and the </w:delText>
        </w:r>
        <w:r w:rsidR="006D01F0" w:rsidRPr="00876437" w:rsidDel="00F07B1D">
          <w:rPr>
            <w:lang w:val="en-GB" w:eastAsia="zh-CN"/>
            <w:rPrChange w:id="7623" w:author="Kevin Gu" w:date="2020-05-18T10:36:00Z">
              <w:rPr>
                <w:b w:val="0"/>
                <w:bCs w:val="0"/>
                <w:lang w:eastAsia="zh-CN"/>
              </w:rPr>
            </w:rPrChange>
          </w:rPr>
          <w:delText>CISO</w:delText>
        </w:r>
        <w:r w:rsidRPr="00876437" w:rsidDel="00F07B1D">
          <w:rPr>
            <w:lang w:val="en-GB" w:eastAsia="zh-CN"/>
            <w:rPrChange w:id="7624" w:author="Kevin Gu" w:date="2020-05-18T10:36:00Z">
              <w:rPr>
                <w:b w:val="0"/>
                <w:bCs w:val="0"/>
                <w:lang w:eastAsia="zh-CN"/>
              </w:rPr>
            </w:rPrChange>
          </w:rPr>
          <w:delText xml:space="preserve"> are responsible for change of employment.</w:delText>
        </w:r>
      </w:del>
    </w:p>
    <w:p w14:paraId="411AD3D0" w14:textId="68F3DF88" w:rsidR="00C05C50" w:rsidRPr="00876437" w:rsidDel="00F07B1D" w:rsidRDefault="00C05C50">
      <w:pPr>
        <w:rPr>
          <w:del w:id="7625" w:author="Julio Li" w:date="2020-05-13T18:27:00Z"/>
          <w:lang w:val="en-GB" w:eastAsia="zh-CN"/>
          <w:rPrChange w:id="7626" w:author="Kevin Gu" w:date="2020-05-18T10:36:00Z">
            <w:rPr>
              <w:del w:id="7627" w:author="Julio Li" w:date="2020-05-13T18:27:00Z"/>
              <w:lang w:eastAsia="zh-CN"/>
            </w:rPr>
          </w:rPrChange>
        </w:rPr>
        <w:pPrChange w:id="7628" w:author="Julio Li" w:date="2020-05-13T18:27:00Z">
          <w:pPr>
            <w:pStyle w:val="Title2"/>
          </w:pPr>
        </w:pPrChange>
      </w:pPr>
      <w:del w:id="7629" w:author="Julio Li" w:date="2020-05-13T18:27:00Z">
        <w:r w:rsidRPr="00876437" w:rsidDel="00F07B1D">
          <w:rPr>
            <w:rFonts w:hint="eastAsia"/>
            <w:lang w:val="en-GB" w:eastAsia="zh-CN"/>
            <w:rPrChange w:id="7630" w:author="Kevin Gu" w:date="2020-05-18T10:36:00Z">
              <w:rPr>
                <w:rFonts w:hint="eastAsia"/>
                <w:b w:val="0"/>
                <w:bCs w:val="0"/>
                <w:lang w:eastAsia="zh-CN"/>
              </w:rPr>
            </w:rPrChange>
          </w:rPr>
          <w:delText>总经理和</w:delText>
        </w:r>
        <w:r w:rsidR="006D01F0" w:rsidRPr="00876437" w:rsidDel="00F07B1D">
          <w:rPr>
            <w:lang w:val="en-GB" w:eastAsia="zh-CN"/>
            <w:rPrChange w:id="7631" w:author="Kevin Gu" w:date="2020-05-18T10:36:00Z">
              <w:rPr>
                <w:b w:val="0"/>
                <w:bCs w:val="0"/>
                <w:lang w:eastAsia="zh-CN"/>
              </w:rPr>
            </w:rPrChange>
          </w:rPr>
          <w:delText>CISO</w:delText>
        </w:r>
        <w:r w:rsidRPr="00876437" w:rsidDel="00F07B1D">
          <w:rPr>
            <w:rFonts w:hint="eastAsia"/>
            <w:lang w:val="en-GB" w:eastAsia="zh-CN"/>
            <w:rPrChange w:id="7632" w:author="Kevin Gu" w:date="2020-05-18T10:36:00Z">
              <w:rPr>
                <w:rFonts w:hint="eastAsia"/>
                <w:b w:val="0"/>
                <w:bCs w:val="0"/>
                <w:lang w:eastAsia="zh-CN"/>
              </w:rPr>
            </w:rPrChange>
          </w:rPr>
          <w:delText>共同负责处理员工的职位变更。</w:delText>
        </w:r>
      </w:del>
    </w:p>
    <w:p w14:paraId="3D3CA1FD" w14:textId="77777777" w:rsidR="00C600C4" w:rsidRPr="00876437" w:rsidRDefault="00C600C4">
      <w:pPr>
        <w:rPr>
          <w:lang w:val="en-GB" w:eastAsia="zh-CN"/>
          <w:rPrChange w:id="7633" w:author="Kevin Gu" w:date="2020-05-18T10:36:00Z">
            <w:rPr>
              <w:lang w:eastAsia="zh-CN"/>
            </w:rPr>
          </w:rPrChange>
        </w:rPr>
        <w:pPrChange w:id="7634" w:author="Julio Li" w:date="2020-05-13T18:27:00Z">
          <w:pPr>
            <w:pStyle w:val="Title2"/>
          </w:pPr>
        </w:pPrChange>
      </w:pPr>
    </w:p>
    <w:p w14:paraId="5A1F2F11" w14:textId="28EE8EC1" w:rsidR="00C42DCC" w:rsidRPr="00876437" w:rsidDel="00941BBF" w:rsidRDefault="00C42DCC" w:rsidP="00C42DCC">
      <w:pPr>
        <w:pStyle w:val="Title2"/>
        <w:rPr>
          <w:del w:id="7635" w:author="Kevin Gu" w:date="2020-05-18T16:44:00Z"/>
          <w:rStyle w:val="fontstyle01"/>
          <w:rFonts w:ascii="Open Sans Semibold" w:hAnsi="Open Sans Semibold"/>
          <w:color w:val="FF6600"/>
          <w:sz w:val="28"/>
          <w:lang w:val="en-GB"/>
          <w:rPrChange w:id="7636" w:author="Kevin Gu" w:date="2020-05-18T10:36:00Z">
            <w:rPr>
              <w:del w:id="7637" w:author="Kevin Gu" w:date="2020-05-18T16:44:00Z"/>
              <w:rStyle w:val="fontstyle01"/>
              <w:rFonts w:ascii="Open Sans Semibold" w:hAnsi="Open Sans Semibold"/>
              <w:color w:val="FF6600"/>
              <w:sz w:val="28"/>
            </w:rPr>
          </w:rPrChange>
        </w:rPr>
      </w:pPr>
      <w:commentRangeStart w:id="7638"/>
      <w:del w:id="7639" w:author="Kevin Gu" w:date="2020-05-18T16:44:00Z">
        <w:r w:rsidRPr="00876437" w:rsidDel="00941BBF">
          <w:rPr>
            <w:rStyle w:val="fontstyle01"/>
            <w:rFonts w:ascii="Open Sans Semibold" w:hAnsi="Open Sans Semibold"/>
            <w:color w:val="FF6600"/>
            <w:sz w:val="28"/>
            <w:lang w:val="en-GB"/>
            <w:rPrChange w:id="7640" w:author="Kevin Gu" w:date="2020-05-18T10:36:00Z">
              <w:rPr>
                <w:rStyle w:val="fontstyle01"/>
                <w:rFonts w:ascii="Open Sans Semibold" w:hAnsi="Open Sans Semibold"/>
                <w:color w:val="FF6600"/>
                <w:sz w:val="28"/>
              </w:rPr>
            </w:rPrChange>
          </w:rPr>
          <w:delText>Badge management</w:delText>
        </w:r>
        <w:r w:rsidR="00C05C50" w:rsidRPr="00876437" w:rsidDel="00941BBF">
          <w:rPr>
            <w:rStyle w:val="fontstyle01"/>
            <w:rFonts w:ascii="Open Sans Semibold" w:hAnsi="Open Sans Semibold"/>
            <w:color w:val="FF6600"/>
            <w:sz w:val="28"/>
            <w:lang w:val="en-GB"/>
            <w:rPrChange w:id="7641" w:author="Kevin Gu" w:date="2020-05-18T10:36:00Z">
              <w:rPr>
                <w:rStyle w:val="fontstyle01"/>
                <w:rFonts w:ascii="Open Sans Semibold" w:hAnsi="Open Sans Semibold"/>
                <w:color w:val="FF6600"/>
                <w:sz w:val="28"/>
              </w:rPr>
            </w:rPrChange>
          </w:rPr>
          <w:delText xml:space="preserve"> </w:delText>
        </w:r>
        <w:r w:rsidR="00704002" w:rsidRPr="00876437" w:rsidDel="00941BBF">
          <w:rPr>
            <w:rStyle w:val="fontstyle01"/>
            <w:rFonts w:ascii="Open Sans Semibold" w:hAnsi="Open Sans Semibold" w:hint="eastAsia"/>
            <w:color w:val="FF6600"/>
            <w:sz w:val="28"/>
            <w:lang w:val="en-GB" w:eastAsia="zh-CN"/>
            <w:rPrChange w:id="7642" w:author="Kevin Gu" w:date="2020-05-18T10:36:00Z">
              <w:rPr>
                <w:rStyle w:val="fontstyle01"/>
                <w:rFonts w:ascii="Open Sans Semibold" w:hAnsi="Open Sans Semibold" w:hint="eastAsia"/>
                <w:color w:val="FF6600"/>
                <w:sz w:val="28"/>
                <w:lang w:eastAsia="zh-CN"/>
              </w:rPr>
            </w:rPrChange>
          </w:rPr>
          <w:delText>工卡</w:delText>
        </w:r>
        <w:r w:rsidR="00C05C50" w:rsidRPr="00876437" w:rsidDel="00941BBF">
          <w:rPr>
            <w:rStyle w:val="fontstyle01"/>
            <w:rFonts w:ascii="Open Sans Semibold" w:hAnsi="Open Sans Semibold" w:hint="eastAsia"/>
            <w:color w:val="FF6600"/>
            <w:sz w:val="28"/>
            <w:lang w:val="en-GB" w:eastAsia="zh-CN"/>
            <w:rPrChange w:id="7643" w:author="Kevin Gu" w:date="2020-05-18T10:36:00Z">
              <w:rPr>
                <w:rStyle w:val="fontstyle01"/>
                <w:rFonts w:ascii="Open Sans Semibold" w:hAnsi="Open Sans Semibold" w:hint="eastAsia"/>
                <w:color w:val="FF6600"/>
                <w:sz w:val="28"/>
                <w:lang w:eastAsia="zh-CN"/>
              </w:rPr>
            </w:rPrChange>
          </w:rPr>
          <w:delText>管理</w:delText>
        </w:r>
        <w:commentRangeEnd w:id="7638"/>
        <w:r w:rsidR="008316E7" w:rsidRPr="00876437" w:rsidDel="00941BBF">
          <w:rPr>
            <w:rStyle w:val="CommentReference"/>
            <w:b w:val="0"/>
            <w:bCs w:val="0"/>
            <w:lang w:val="en-GB"/>
            <w:rPrChange w:id="7644" w:author="Kevin Gu" w:date="2020-05-18T10:36:00Z">
              <w:rPr>
                <w:rStyle w:val="CommentReference"/>
                <w:b w:val="0"/>
                <w:bCs w:val="0"/>
              </w:rPr>
            </w:rPrChange>
          </w:rPr>
          <w:commentReference w:id="7638"/>
        </w:r>
        <w:bookmarkStart w:id="7645" w:name="_Toc40965099"/>
        <w:bookmarkStart w:id="7646" w:name="_Toc40965454"/>
        <w:bookmarkStart w:id="7647" w:name="_Toc40965807"/>
        <w:bookmarkStart w:id="7648" w:name="_Toc40966159"/>
        <w:bookmarkStart w:id="7649" w:name="_Toc40966512"/>
        <w:bookmarkStart w:id="7650" w:name="_Toc40966864"/>
        <w:bookmarkStart w:id="7651" w:name="_Toc40967218"/>
        <w:bookmarkStart w:id="7652" w:name="_Toc40967572"/>
        <w:bookmarkStart w:id="7653" w:name="_Toc40967926"/>
        <w:bookmarkStart w:id="7654" w:name="_Toc40968280"/>
        <w:bookmarkStart w:id="7655" w:name="_Toc40969336"/>
        <w:bookmarkStart w:id="7656" w:name="_Toc40969692"/>
        <w:bookmarkStart w:id="7657" w:name="_Toc43387076"/>
        <w:bookmarkEnd w:id="7645"/>
        <w:bookmarkEnd w:id="7646"/>
        <w:bookmarkEnd w:id="7647"/>
        <w:bookmarkEnd w:id="7648"/>
        <w:bookmarkEnd w:id="7649"/>
        <w:bookmarkEnd w:id="7650"/>
        <w:bookmarkEnd w:id="7651"/>
        <w:bookmarkEnd w:id="7652"/>
        <w:bookmarkEnd w:id="7653"/>
        <w:bookmarkEnd w:id="7654"/>
        <w:bookmarkEnd w:id="7655"/>
        <w:bookmarkEnd w:id="7656"/>
        <w:bookmarkEnd w:id="7657"/>
      </w:del>
    </w:p>
    <w:p w14:paraId="795D75F1" w14:textId="0DFB26A8" w:rsidR="00C42DCC" w:rsidRPr="00876437" w:rsidDel="00941BBF" w:rsidRDefault="00C42DCC" w:rsidP="00C42DCC">
      <w:pPr>
        <w:rPr>
          <w:del w:id="7658" w:author="Kevin Gu" w:date="2020-05-18T16:44:00Z"/>
          <w:strike/>
          <w:lang w:val="en-GB" w:eastAsia="zh-CN"/>
          <w:rPrChange w:id="7659" w:author="Kevin Gu" w:date="2020-05-18T10:36:00Z">
            <w:rPr>
              <w:del w:id="7660" w:author="Kevin Gu" w:date="2020-05-18T16:44:00Z"/>
              <w:lang w:val="en-US" w:eastAsia="zh-CN"/>
            </w:rPr>
          </w:rPrChange>
        </w:rPr>
      </w:pPr>
      <w:del w:id="7661" w:author="Kevin Gu" w:date="2020-05-18T16:44:00Z">
        <w:r w:rsidRPr="00876437" w:rsidDel="00941BBF">
          <w:rPr>
            <w:strike/>
            <w:lang w:val="en-GB" w:eastAsia="zh-CN"/>
            <w:rPrChange w:id="7662" w:author="Kevin Gu" w:date="2020-05-18T10:36:00Z">
              <w:rPr>
                <w:lang w:val="en-US" w:eastAsia="zh-CN"/>
              </w:rPr>
            </w:rPrChange>
          </w:rPr>
          <w:delText xml:space="preserve">At the emission of a new badge, a form is filled and signed by the holder, by the </w:delText>
        </w:r>
        <w:r w:rsidR="006D01F0" w:rsidRPr="00876437" w:rsidDel="00941BBF">
          <w:rPr>
            <w:strike/>
            <w:lang w:val="en-GB" w:eastAsia="zh-CN"/>
            <w:rPrChange w:id="7663" w:author="Kevin Gu" w:date="2020-05-18T10:36:00Z">
              <w:rPr>
                <w:lang w:val="en-US" w:eastAsia="zh-CN"/>
              </w:rPr>
            </w:rPrChange>
          </w:rPr>
          <w:delText>CISO</w:delText>
        </w:r>
        <w:r w:rsidRPr="00876437" w:rsidDel="00941BBF">
          <w:rPr>
            <w:strike/>
            <w:lang w:val="en-GB" w:eastAsia="zh-CN"/>
            <w:rPrChange w:id="7664" w:author="Kevin Gu" w:date="2020-05-18T10:36:00Z">
              <w:rPr>
                <w:lang w:val="en-US" w:eastAsia="zh-CN"/>
              </w:rPr>
            </w:rPrChange>
          </w:rPr>
          <w:delText xml:space="preserve"> and by </w:delText>
        </w:r>
        <w:r w:rsidR="00851EC3" w:rsidRPr="00876437" w:rsidDel="00941BBF">
          <w:rPr>
            <w:strike/>
            <w:lang w:val="en-GB" w:eastAsia="zh-CN"/>
            <w:rPrChange w:id="7665" w:author="Kevin Gu" w:date="2020-05-18T10:36:00Z">
              <w:rPr>
                <w:lang w:val="en-US" w:eastAsia="zh-CN"/>
              </w:rPr>
            </w:rPrChange>
          </w:rPr>
          <w:delText>the department leader</w:delText>
        </w:r>
        <w:r w:rsidRPr="00876437" w:rsidDel="00941BBF">
          <w:rPr>
            <w:strike/>
            <w:lang w:val="en-GB" w:eastAsia="zh-CN"/>
            <w:rPrChange w:id="7666" w:author="Kevin Gu" w:date="2020-05-18T10:36:00Z">
              <w:rPr>
                <w:lang w:val="en-US" w:eastAsia="zh-CN"/>
              </w:rPr>
            </w:rPrChange>
          </w:rPr>
          <w:delText>. This form indicates the areas the Holder can access, i.e. the devices that the card can unlock (turnstile at the entrance, door of the Computer Room, door of the OS Development Room).</w:delText>
        </w:r>
        <w:bookmarkStart w:id="7667" w:name="_Toc40965100"/>
        <w:bookmarkStart w:id="7668" w:name="_Toc40965455"/>
        <w:bookmarkStart w:id="7669" w:name="_Toc40965808"/>
        <w:bookmarkStart w:id="7670" w:name="_Toc40966160"/>
        <w:bookmarkStart w:id="7671" w:name="_Toc40966513"/>
        <w:bookmarkStart w:id="7672" w:name="_Toc40966865"/>
        <w:bookmarkStart w:id="7673" w:name="_Toc40967219"/>
        <w:bookmarkStart w:id="7674" w:name="_Toc40967573"/>
        <w:bookmarkStart w:id="7675" w:name="_Toc40967927"/>
        <w:bookmarkStart w:id="7676" w:name="_Toc40968281"/>
        <w:bookmarkStart w:id="7677" w:name="_Toc40969337"/>
        <w:bookmarkStart w:id="7678" w:name="_Toc40969693"/>
        <w:bookmarkStart w:id="7679" w:name="_Toc43387077"/>
        <w:bookmarkEnd w:id="7667"/>
        <w:bookmarkEnd w:id="7668"/>
        <w:bookmarkEnd w:id="7669"/>
        <w:bookmarkEnd w:id="7670"/>
        <w:bookmarkEnd w:id="7671"/>
        <w:bookmarkEnd w:id="7672"/>
        <w:bookmarkEnd w:id="7673"/>
        <w:bookmarkEnd w:id="7674"/>
        <w:bookmarkEnd w:id="7675"/>
        <w:bookmarkEnd w:id="7676"/>
        <w:bookmarkEnd w:id="7677"/>
        <w:bookmarkEnd w:id="7678"/>
        <w:bookmarkEnd w:id="7679"/>
      </w:del>
    </w:p>
    <w:p w14:paraId="1182856E" w14:textId="7515C2C4" w:rsidR="00C05C50" w:rsidRPr="00876437" w:rsidDel="00941BBF" w:rsidRDefault="00C05C50" w:rsidP="00C42DCC">
      <w:pPr>
        <w:rPr>
          <w:del w:id="7680" w:author="Kevin Gu" w:date="2020-05-18T16:44:00Z"/>
          <w:strike/>
          <w:lang w:val="en-GB" w:eastAsia="zh-CN"/>
          <w:rPrChange w:id="7681" w:author="Kevin Gu" w:date="2020-05-18T10:36:00Z">
            <w:rPr>
              <w:del w:id="7682" w:author="Kevin Gu" w:date="2020-05-18T16:44:00Z"/>
              <w:lang w:val="en-US" w:eastAsia="zh-CN"/>
            </w:rPr>
          </w:rPrChange>
        </w:rPr>
      </w:pPr>
      <w:del w:id="7683" w:author="Kevin Gu" w:date="2020-05-18T16:44:00Z">
        <w:r w:rsidRPr="00876437" w:rsidDel="00941BBF">
          <w:rPr>
            <w:rFonts w:hint="eastAsia"/>
            <w:strike/>
            <w:lang w:val="en-GB" w:eastAsia="zh-CN"/>
            <w:rPrChange w:id="7684" w:author="Kevin Gu" w:date="2020-05-18T10:36:00Z">
              <w:rPr>
                <w:rFonts w:hint="eastAsia"/>
                <w:lang w:val="en-US" w:eastAsia="zh-CN"/>
              </w:rPr>
            </w:rPrChange>
          </w:rPr>
          <w:delText>在发放新徽章时，持证人、</w:delText>
        </w:r>
        <w:r w:rsidR="006D01F0" w:rsidRPr="00876437" w:rsidDel="00941BBF">
          <w:rPr>
            <w:strike/>
            <w:lang w:val="en-GB" w:eastAsia="zh-CN"/>
            <w:rPrChange w:id="7685" w:author="Kevin Gu" w:date="2020-05-18T10:36:00Z">
              <w:rPr>
                <w:lang w:val="en-US" w:eastAsia="zh-CN"/>
              </w:rPr>
            </w:rPrChange>
          </w:rPr>
          <w:delText>CISO</w:delText>
        </w:r>
        <w:r w:rsidRPr="00876437" w:rsidDel="00941BBF">
          <w:rPr>
            <w:rFonts w:hint="eastAsia"/>
            <w:strike/>
            <w:lang w:val="en-GB" w:eastAsia="zh-CN"/>
            <w:rPrChange w:id="7686" w:author="Kevin Gu" w:date="2020-05-18T10:36:00Z">
              <w:rPr>
                <w:rFonts w:hint="eastAsia"/>
                <w:lang w:val="en-US" w:eastAsia="zh-CN"/>
              </w:rPr>
            </w:rPrChange>
          </w:rPr>
          <w:delText>以及</w:delText>
        </w:r>
        <w:r w:rsidR="00285829" w:rsidRPr="00876437" w:rsidDel="00941BBF">
          <w:rPr>
            <w:rFonts w:hint="eastAsia"/>
            <w:strike/>
            <w:lang w:val="en-GB" w:eastAsia="zh-CN"/>
            <w:rPrChange w:id="7687" w:author="Kevin Gu" w:date="2020-05-18T10:36:00Z">
              <w:rPr>
                <w:rFonts w:hint="eastAsia"/>
                <w:lang w:val="en-US" w:eastAsia="zh-CN"/>
              </w:rPr>
            </w:rPrChange>
          </w:rPr>
          <w:delText>部门负责人</w:delText>
        </w:r>
        <w:r w:rsidRPr="00876437" w:rsidDel="00941BBF">
          <w:rPr>
            <w:rFonts w:hint="eastAsia"/>
            <w:strike/>
            <w:lang w:val="en-GB" w:eastAsia="zh-CN"/>
            <w:rPrChange w:id="7688" w:author="Kevin Gu" w:date="2020-05-18T10:36:00Z">
              <w:rPr>
                <w:rFonts w:hint="eastAsia"/>
                <w:lang w:val="en-US" w:eastAsia="zh-CN"/>
              </w:rPr>
            </w:rPrChange>
          </w:rPr>
          <w:delText>须填妥表格并签署。此表格显示了持卡人可进入的范围，即持卡人可开启的装置</w:delText>
        </w:r>
        <w:r w:rsidRPr="00876437" w:rsidDel="00941BBF">
          <w:rPr>
            <w:strike/>
            <w:lang w:val="en-GB" w:eastAsia="zh-CN"/>
            <w:rPrChange w:id="7689" w:author="Kevin Gu" w:date="2020-05-18T10:36:00Z">
              <w:rPr>
                <w:lang w:val="en-US" w:eastAsia="zh-CN"/>
              </w:rPr>
            </w:rPrChange>
          </w:rPr>
          <w:delText>(</w:delText>
        </w:r>
        <w:r w:rsidRPr="00876437" w:rsidDel="00941BBF">
          <w:rPr>
            <w:rFonts w:hint="eastAsia"/>
            <w:strike/>
            <w:lang w:val="en-GB" w:eastAsia="zh-CN"/>
            <w:rPrChange w:id="7690" w:author="Kevin Gu" w:date="2020-05-18T10:36:00Z">
              <w:rPr>
                <w:rFonts w:hint="eastAsia"/>
                <w:lang w:val="en-US" w:eastAsia="zh-CN"/>
              </w:rPr>
            </w:rPrChange>
          </w:rPr>
          <w:delText>入口的旋转门、电脑室的门、操作系统</w:delText>
        </w:r>
        <w:r w:rsidR="00C772EE" w:rsidRPr="00876437" w:rsidDel="00941BBF">
          <w:rPr>
            <w:rFonts w:hint="eastAsia"/>
            <w:strike/>
            <w:lang w:val="en-GB" w:eastAsia="zh-CN"/>
            <w:rPrChange w:id="7691" w:author="Kevin Gu" w:date="2020-05-18T10:36:00Z">
              <w:rPr>
                <w:rFonts w:hint="eastAsia"/>
                <w:lang w:val="en-US" w:eastAsia="zh-CN"/>
              </w:rPr>
            </w:rPrChange>
          </w:rPr>
          <w:delText>开发</w:delText>
        </w:r>
        <w:r w:rsidRPr="00876437" w:rsidDel="00941BBF">
          <w:rPr>
            <w:rFonts w:hint="eastAsia"/>
            <w:strike/>
            <w:lang w:val="en-GB" w:eastAsia="zh-CN"/>
            <w:rPrChange w:id="7692" w:author="Kevin Gu" w:date="2020-05-18T10:36:00Z">
              <w:rPr>
                <w:rFonts w:hint="eastAsia"/>
                <w:lang w:val="en-US" w:eastAsia="zh-CN"/>
              </w:rPr>
            </w:rPrChange>
          </w:rPr>
          <w:delText>室的门</w:delText>
        </w:r>
        <w:r w:rsidRPr="00876437" w:rsidDel="00941BBF">
          <w:rPr>
            <w:strike/>
            <w:lang w:val="en-GB" w:eastAsia="zh-CN"/>
            <w:rPrChange w:id="7693" w:author="Kevin Gu" w:date="2020-05-18T10:36:00Z">
              <w:rPr>
                <w:lang w:val="en-US" w:eastAsia="zh-CN"/>
              </w:rPr>
            </w:rPrChange>
          </w:rPr>
          <w:delText>)</w:delText>
        </w:r>
        <w:r w:rsidRPr="00876437" w:rsidDel="00941BBF">
          <w:rPr>
            <w:rFonts w:hint="eastAsia"/>
            <w:strike/>
            <w:lang w:val="en-GB" w:eastAsia="zh-CN"/>
            <w:rPrChange w:id="7694" w:author="Kevin Gu" w:date="2020-05-18T10:36:00Z">
              <w:rPr>
                <w:rFonts w:hint="eastAsia"/>
                <w:lang w:val="en-US" w:eastAsia="zh-CN"/>
              </w:rPr>
            </w:rPrChange>
          </w:rPr>
          <w:delText>。</w:delText>
        </w:r>
        <w:bookmarkStart w:id="7695" w:name="_Toc40965101"/>
        <w:bookmarkStart w:id="7696" w:name="_Toc40965456"/>
        <w:bookmarkStart w:id="7697" w:name="_Toc40965809"/>
        <w:bookmarkStart w:id="7698" w:name="_Toc40966161"/>
        <w:bookmarkStart w:id="7699" w:name="_Toc40966514"/>
        <w:bookmarkStart w:id="7700" w:name="_Toc40966866"/>
        <w:bookmarkStart w:id="7701" w:name="_Toc40967220"/>
        <w:bookmarkStart w:id="7702" w:name="_Toc40967574"/>
        <w:bookmarkStart w:id="7703" w:name="_Toc40967928"/>
        <w:bookmarkStart w:id="7704" w:name="_Toc40968282"/>
        <w:bookmarkStart w:id="7705" w:name="_Toc40969338"/>
        <w:bookmarkStart w:id="7706" w:name="_Toc40969694"/>
        <w:bookmarkStart w:id="7707" w:name="_Toc43387078"/>
        <w:bookmarkEnd w:id="7695"/>
        <w:bookmarkEnd w:id="7696"/>
        <w:bookmarkEnd w:id="7697"/>
        <w:bookmarkEnd w:id="7698"/>
        <w:bookmarkEnd w:id="7699"/>
        <w:bookmarkEnd w:id="7700"/>
        <w:bookmarkEnd w:id="7701"/>
        <w:bookmarkEnd w:id="7702"/>
        <w:bookmarkEnd w:id="7703"/>
        <w:bookmarkEnd w:id="7704"/>
        <w:bookmarkEnd w:id="7705"/>
        <w:bookmarkEnd w:id="7706"/>
        <w:bookmarkEnd w:id="7707"/>
      </w:del>
    </w:p>
    <w:p w14:paraId="57458F92" w14:textId="70A80A0F" w:rsidR="00C42DCC" w:rsidRPr="00876437" w:rsidDel="00941BBF" w:rsidRDefault="00C42DCC" w:rsidP="00C42DCC">
      <w:pPr>
        <w:rPr>
          <w:del w:id="7708" w:author="Kevin Gu" w:date="2020-05-18T16:44:00Z"/>
          <w:strike/>
          <w:lang w:val="en-GB"/>
          <w:rPrChange w:id="7709" w:author="Kevin Gu" w:date="2020-05-18T10:36:00Z">
            <w:rPr>
              <w:del w:id="7710" w:author="Kevin Gu" w:date="2020-05-18T16:44:00Z"/>
              <w:lang w:val="en-US"/>
            </w:rPr>
          </w:rPrChange>
        </w:rPr>
      </w:pPr>
      <w:del w:id="7711" w:author="Kevin Gu" w:date="2020-05-18T16:44:00Z">
        <w:r w:rsidRPr="00876437" w:rsidDel="00941BBF">
          <w:rPr>
            <w:strike/>
            <w:lang w:val="en-GB"/>
            <w:rPrChange w:id="7712" w:author="Kevin Gu" w:date="2020-05-18T10:36:00Z">
              <w:rPr>
                <w:lang w:val="en-US"/>
              </w:rPr>
            </w:rPrChange>
          </w:rPr>
          <w:delText xml:space="preserve">A new card is personalized with the personal data of the holder, then it is registered into the </w:delText>
        </w:r>
        <w:r w:rsidR="008543CE" w:rsidRPr="00876437" w:rsidDel="00941BBF">
          <w:rPr>
            <w:strike/>
            <w:lang w:val="en-GB"/>
            <w:rPrChange w:id="7713" w:author="Kevin Gu" w:date="2020-05-18T10:36:00Z">
              <w:rPr/>
            </w:rPrChange>
          </w:rPr>
          <w:fldChar w:fldCharType="begin"/>
        </w:r>
        <w:r w:rsidR="008543CE" w:rsidRPr="00876437" w:rsidDel="00941BBF">
          <w:rPr>
            <w:strike/>
            <w:lang w:val="en-GB"/>
            <w:rPrChange w:id="7714" w:author="Kevin Gu" w:date="2020-05-18T10:36:00Z">
              <w:rPr>
                <w:lang w:val="en-US"/>
              </w:rPr>
            </w:rPrChange>
          </w:rPr>
          <w:delInstrText xml:space="preserve"> DOCPROPERTY  app_developer  \* MERGEFORMAT </w:delInstrText>
        </w:r>
        <w:r w:rsidR="008543CE" w:rsidRPr="00876437" w:rsidDel="00941BBF">
          <w:rPr>
            <w:strike/>
            <w:lang w:val="en-GB"/>
            <w:rPrChange w:id="7715" w:author="Kevin Gu" w:date="2020-05-18T10:36:00Z">
              <w:rPr>
                <w:lang w:val="en-US"/>
              </w:rPr>
            </w:rPrChange>
          </w:rPr>
          <w:fldChar w:fldCharType="separate"/>
        </w:r>
        <w:r w:rsidR="00F20899" w:rsidRPr="00876437" w:rsidDel="00941BBF">
          <w:rPr>
            <w:strike/>
            <w:lang w:val="en-GB"/>
            <w:rPrChange w:id="7716" w:author="Kevin Gu" w:date="2020-05-18T10:36:00Z">
              <w:rPr>
                <w:lang w:val="en-US"/>
              </w:rPr>
            </w:rPrChange>
          </w:rPr>
          <w:delText>CTWY</w:delText>
        </w:r>
        <w:r w:rsidR="008543CE" w:rsidRPr="00876437" w:rsidDel="00941BBF">
          <w:rPr>
            <w:strike/>
            <w:lang w:val="en-GB"/>
            <w:rPrChange w:id="7717" w:author="Kevin Gu" w:date="2020-05-18T10:36:00Z">
              <w:rPr>
                <w:lang w:val="en-US"/>
              </w:rPr>
            </w:rPrChange>
          </w:rPr>
          <w:fldChar w:fldCharType="end"/>
        </w:r>
        <w:r w:rsidRPr="00876437" w:rsidDel="00941BBF">
          <w:rPr>
            <w:strike/>
            <w:lang w:val="en-GB"/>
            <w:rPrChange w:id="7718" w:author="Kevin Gu" w:date="2020-05-18T10:36:00Z">
              <w:rPr>
                <w:lang w:val="en-US"/>
              </w:rPr>
            </w:rPrChange>
          </w:rPr>
          <w:delText xml:space="preserve"> access control system, thus allowing the holder access to the areas for which he/she has been authorized.</w:delText>
        </w:r>
        <w:bookmarkStart w:id="7719" w:name="_Toc40965102"/>
        <w:bookmarkStart w:id="7720" w:name="_Toc40965457"/>
        <w:bookmarkStart w:id="7721" w:name="_Toc40965810"/>
        <w:bookmarkStart w:id="7722" w:name="_Toc40966162"/>
        <w:bookmarkStart w:id="7723" w:name="_Toc40966515"/>
        <w:bookmarkStart w:id="7724" w:name="_Toc40966867"/>
        <w:bookmarkStart w:id="7725" w:name="_Toc40967221"/>
        <w:bookmarkStart w:id="7726" w:name="_Toc40967575"/>
        <w:bookmarkStart w:id="7727" w:name="_Toc40967929"/>
        <w:bookmarkStart w:id="7728" w:name="_Toc40968283"/>
        <w:bookmarkStart w:id="7729" w:name="_Toc40969339"/>
        <w:bookmarkStart w:id="7730" w:name="_Toc40969695"/>
        <w:bookmarkStart w:id="7731" w:name="_Toc43387079"/>
        <w:bookmarkEnd w:id="7719"/>
        <w:bookmarkEnd w:id="7720"/>
        <w:bookmarkEnd w:id="7721"/>
        <w:bookmarkEnd w:id="7722"/>
        <w:bookmarkEnd w:id="7723"/>
        <w:bookmarkEnd w:id="7724"/>
        <w:bookmarkEnd w:id="7725"/>
        <w:bookmarkEnd w:id="7726"/>
        <w:bookmarkEnd w:id="7727"/>
        <w:bookmarkEnd w:id="7728"/>
        <w:bookmarkEnd w:id="7729"/>
        <w:bookmarkEnd w:id="7730"/>
        <w:bookmarkEnd w:id="7731"/>
      </w:del>
    </w:p>
    <w:p w14:paraId="22A1C03D" w14:textId="13099B85" w:rsidR="005D6A91" w:rsidRPr="00876437" w:rsidDel="00941BBF" w:rsidRDefault="005D6A91" w:rsidP="00C42DCC">
      <w:pPr>
        <w:rPr>
          <w:del w:id="7732" w:author="Kevin Gu" w:date="2020-05-18T16:44:00Z"/>
          <w:strike/>
          <w:lang w:val="en-GB" w:eastAsia="zh-CN"/>
          <w:rPrChange w:id="7733" w:author="Kevin Gu" w:date="2020-05-18T10:36:00Z">
            <w:rPr>
              <w:del w:id="7734" w:author="Kevin Gu" w:date="2020-05-18T16:44:00Z"/>
              <w:lang w:val="en-US" w:eastAsia="zh-CN"/>
            </w:rPr>
          </w:rPrChange>
        </w:rPr>
      </w:pPr>
      <w:del w:id="7735" w:author="Kevin Gu" w:date="2020-05-18T16:44:00Z">
        <w:r w:rsidRPr="00876437" w:rsidDel="00941BBF">
          <w:rPr>
            <w:rFonts w:hint="eastAsia"/>
            <w:strike/>
            <w:lang w:val="en-GB" w:eastAsia="zh-CN"/>
            <w:rPrChange w:id="7736" w:author="Kevin Gu" w:date="2020-05-18T10:36:00Z">
              <w:rPr>
                <w:rFonts w:hint="eastAsia"/>
                <w:lang w:val="en-US" w:eastAsia="zh-CN"/>
              </w:rPr>
            </w:rPrChange>
          </w:rPr>
          <w:delText>新卡里面有持卡人的个人信息，然后这些信息会被注册到</w:delText>
        </w:r>
        <w:r w:rsidR="002772C8" w:rsidRPr="00876437" w:rsidDel="00941BBF">
          <w:rPr>
            <w:rFonts w:hint="eastAsia"/>
            <w:strike/>
            <w:lang w:val="en-GB" w:eastAsia="zh-CN"/>
            <w:rPrChange w:id="7737" w:author="Kevin Gu" w:date="2020-05-18T10:36:00Z">
              <w:rPr>
                <w:rFonts w:hint="eastAsia"/>
                <w:lang w:val="en-US" w:eastAsia="zh-CN"/>
              </w:rPr>
            </w:rPrChange>
          </w:rPr>
          <w:delText>公司名称</w:delText>
        </w:r>
        <w:r w:rsidRPr="00876437" w:rsidDel="00941BBF">
          <w:rPr>
            <w:rFonts w:hint="eastAsia"/>
            <w:strike/>
            <w:lang w:val="en-GB" w:eastAsia="zh-CN"/>
            <w:rPrChange w:id="7738" w:author="Kevin Gu" w:date="2020-05-18T10:36:00Z">
              <w:rPr>
                <w:rFonts w:hint="eastAsia"/>
                <w:lang w:val="en-US" w:eastAsia="zh-CN"/>
              </w:rPr>
            </w:rPrChange>
          </w:rPr>
          <w:delText>的门禁控制系统中，以让持证人进入获授权进入的地区。</w:delText>
        </w:r>
        <w:bookmarkStart w:id="7739" w:name="_Toc40965103"/>
        <w:bookmarkStart w:id="7740" w:name="_Toc40965458"/>
        <w:bookmarkStart w:id="7741" w:name="_Toc40965811"/>
        <w:bookmarkStart w:id="7742" w:name="_Toc40966163"/>
        <w:bookmarkStart w:id="7743" w:name="_Toc40966516"/>
        <w:bookmarkStart w:id="7744" w:name="_Toc40966868"/>
        <w:bookmarkStart w:id="7745" w:name="_Toc40967222"/>
        <w:bookmarkStart w:id="7746" w:name="_Toc40967576"/>
        <w:bookmarkStart w:id="7747" w:name="_Toc40967930"/>
        <w:bookmarkStart w:id="7748" w:name="_Toc40968284"/>
        <w:bookmarkStart w:id="7749" w:name="_Toc40969340"/>
        <w:bookmarkStart w:id="7750" w:name="_Toc40969696"/>
        <w:bookmarkStart w:id="7751" w:name="_Toc43387080"/>
        <w:bookmarkEnd w:id="7739"/>
        <w:bookmarkEnd w:id="7740"/>
        <w:bookmarkEnd w:id="7741"/>
        <w:bookmarkEnd w:id="7742"/>
        <w:bookmarkEnd w:id="7743"/>
        <w:bookmarkEnd w:id="7744"/>
        <w:bookmarkEnd w:id="7745"/>
        <w:bookmarkEnd w:id="7746"/>
        <w:bookmarkEnd w:id="7747"/>
        <w:bookmarkEnd w:id="7748"/>
        <w:bookmarkEnd w:id="7749"/>
        <w:bookmarkEnd w:id="7750"/>
        <w:bookmarkEnd w:id="7751"/>
      </w:del>
    </w:p>
    <w:p w14:paraId="3258A2BA" w14:textId="4DC44CB8" w:rsidR="00C42DCC" w:rsidRPr="00876437" w:rsidDel="00941BBF" w:rsidRDefault="00E40670" w:rsidP="00C42DCC">
      <w:pPr>
        <w:rPr>
          <w:del w:id="7752" w:author="Kevin Gu" w:date="2020-05-18T16:44:00Z"/>
          <w:strike/>
          <w:lang w:val="en-GB"/>
          <w:rPrChange w:id="7753" w:author="Kevin Gu" w:date="2020-05-18T10:36:00Z">
            <w:rPr>
              <w:del w:id="7754" w:author="Kevin Gu" w:date="2020-05-18T16:44:00Z"/>
              <w:lang w:val="en-US"/>
            </w:rPr>
          </w:rPrChange>
        </w:rPr>
      </w:pPr>
      <w:del w:id="7755" w:author="Kevin Gu" w:date="2020-05-18T16:44:00Z">
        <w:r w:rsidRPr="00876437" w:rsidDel="00941BBF">
          <w:rPr>
            <w:strike/>
            <w:lang w:val="en-GB"/>
            <w:rPrChange w:id="7756" w:author="Kevin Gu" w:date="2020-05-18T10:36:00Z">
              <w:rPr>
                <w:lang w:val="en-US"/>
              </w:rPr>
            </w:rPrChange>
          </w:rPr>
          <w:delText>Some</w:delText>
        </w:r>
        <w:r w:rsidR="00C42DCC" w:rsidRPr="00876437" w:rsidDel="00941BBF">
          <w:rPr>
            <w:strike/>
            <w:lang w:val="en-GB"/>
            <w:rPrChange w:id="7757" w:author="Kevin Gu" w:date="2020-05-18T10:36:00Z">
              <w:rPr>
                <w:lang w:val="en-US"/>
              </w:rPr>
            </w:rPrChange>
          </w:rPr>
          <w:delText xml:space="preserve"> badges are consigned to be used for visitors, as well as for temporarily replacing a badge in case Personnel do not carry his/her own. The temporary badge is handed back to the reception on the way out.</w:delText>
        </w:r>
        <w:bookmarkStart w:id="7758" w:name="_Toc40965104"/>
        <w:bookmarkStart w:id="7759" w:name="_Toc40965459"/>
        <w:bookmarkStart w:id="7760" w:name="_Toc40965812"/>
        <w:bookmarkStart w:id="7761" w:name="_Toc40966164"/>
        <w:bookmarkStart w:id="7762" w:name="_Toc40966517"/>
        <w:bookmarkStart w:id="7763" w:name="_Toc40966869"/>
        <w:bookmarkStart w:id="7764" w:name="_Toc40967223"/>
        <w:bookmarkStart w:id="7765" w:name="_Toc40967577"/>
        <w:bookmarkStart w:id="7766" w:name="_Toc40967931"/>
        <w:bookmarkStart w:id="7767" w:name="_Toc40968285"/>
        <w:bookmarkStart w:id="7768" w:name="_Toc40969341"/>
        <w:bookmarkStart w:id="7769" w:name="_Toc40969697"/>
        <w:bookmarkStart w:id="7770" w:name="_Toc43387081"/>
        <w:bookmarkEnd w:id="7758"/>
        <w:bookmarkEnd w:id="7759"/>
        <w:bookmarkEnd w:id="7760"/>
        <w:bookmarkEnd w:id="7761"/>
        <w:bookmarkEnd w:id="7762"/>
        <w:bookmarkEnd w:id="7763"/>
        <w:bookmarkEnd w:id="7764"/>
        <w:bookmarkEnd w:id="7765"/>
        <w:bookmarkEnd w:id="7766"/>
        <w:bookmarkEnd w:id="7767"/>
        <w:bookmarkEnd w:id="7768"/>
        <w:bookmarkEnd w:id="7769"/>
        <w:bookmarkEnd w:id="7770"/>
      </w:del>
    </w:p>
    <w:p w14:paraId="0D6786C0" w14:textId="2705FFAA" w:rsidR="006D01F0" w:rsidRPr="00876437" w:rsidDel="00941BBF" w:rsidRDefault="006D01F0" w:rsidP="00C42DCC">
      <w:pPr>
        <w:rPr>
          <w:del w:id="7771" w:author="Kevin Gu" w:date="2020-05-18T16:44:00Z"/>
          <w:strike/>
          <w:lang w:val="en-GB" w:eastAsia="zh-CN"/>
          <w:rPrChange w:id="7772" w:author="Kevin Gu" w:date="2020-05-18T10:36:00Z">
            <w:rPr>
              <w:del w:id="7773" w:author="Kevin Gu" w:date="2020-05-18T16:44:00Z"/>
              <w:lang w:val="en-US" w:eastAsia="zh-CN"/>
            </w:rPr>
          </w:rPrChange>
        </w:rPr>
      </w:pPr>
      <w:del w:id="7774" w:author="Kevin Gu" w:date="2020-05-18T16:44:00Z">
        <w:r w:rsidRPr="00876437" w:rsidDel="00941BBF">
          <w:rPr>
            <w:rFonts w:hint="eastAsia"/>
            <w:strike/>
            <w:lang w:val="en-GB" w:eastAsia="zh-CN"/>
            <w:rPrChange w:id="7775" w:author="Kevin Gu" w:date="2020-05-18T10:36:00Z">
              <w:rPr>
                <w:rFonts w:hint="eastAsia"/>
                <w:lang w:val="en-US" w:eastAsia="zh-CN"/>
              </w:rPr>
            </w:rPrChange>
          </w:rPr>
          <w:delText>一些证章可以用于给访客使用，还可以临时给那些没带自己证章的员工使用。离开时，临时的证章需要在接待处归还。</w:delText>
        </w:r>
        <w:bookmarkStart w:id="7776" w:name="_Toc40965105"/>
        <w:bookmarkStart w:id="7777" w:name="_Toc40965460"/>
        <w:bookmarkStart w:id="7778" w:name="_Toc40965813"/>
        <w:bookmarkStart w:id="7779" w:name="_Toc40966165"/>
        <w:bookmarkStart w:id="7780" w:name="_Toc40966518"/>
        <w:bookmarkStart w:id="7781" w:name="_Toc40966870"/>
        <w:bookmarkStart w:id="7782" w:name="_Toc40967224"/>
        <w:bookmarkStart w:id="7783" w:name="_Toc40967578"/>
        <w:bookmarkStart w:id="7784" w:name="_Toc40967932"/>
        <w:bookmarkStart w:id="7785" w:name="_Toc40968286"/>
        <w:bookmarkStart w:id="7786" w:name="_Toc40969342"/>
        <w:bookmarkStart w:id="7787" w:name="_Toc40969698"/>
        <w:bookmarkStart w:id="7788" w:name="_Toc43387082"/>
        <w:bookmarkEnd w:id="7776"/>
        <w:bookmarkEnd w:id="7777"/>
        <w:bookmarkEnd w:id="7778"/>
        <w:bookmarkEnd w:id="7779"/>
        <w:bookmarkEnd w:id="7780"/>
        <w:bookmarkEnd w:id="7781"/>
        <w:bookmarkEnd w:id="7782"/>
        <w:bookmarkEnd w:id="7783"/>
        <w:bookmarkEnd w:id="7784"/>
        <w:bookmarkEnd w:id="7785"/>
        <w:bookmarkEnd w:id="7786"/>
        <w:bookmarkEnd w:id="7787"/>
        <w:bookmarkEnd w:id="7788"/>
      </w:del>
    </w:p>
    <w:p w14:paraId="57A92AAC" w14:textId="150A5639" w:rsidR="00C42DCC" w:rsidRPr="00876437" w:rsidDel="00941BBF" w:rsidRDefault="00C42DCC" w:rsidP="00C42DCC">
      <w:pPr>
        <w:rPr>
          <w:del w:id="7789" w:author="Kevin Gu" w:date="2020-05-18T16:44:00Z"/>
          <w:strike/>
          <w:lang w:val="en-GB" w:eastAsia="zh-CN"/>
          <w:rPrChange w:id="7790" w:author="Kevin Gu" w:date="2020-05-18T10:36:00Z">
            <w:rPr>
              <w:del w:id="7791" w:author="Kevin Gu" w:date="2020-05-18T16:44:00Z"/>
              <w:lang w:val="en-US" w:eastAsia="zh-CN"/>
            </w:rPr>
          </w:rPrChange>
        </w:rPr>
      </w:pPr>
      <w:del w:id="7792" w:author="Kevin Gu" w:date="2020-05-18T16:44:00Z">
        <w:r w:rsidRPr="00876437" w:rsidDel="00941BBF">
          <w:rPr>
            <w:strike/>
            <w:lang w:val="en-GB" w:eastAsia="zh-CN"/>
            <w:rPrChange w:id="7793" w:author="Kevin Gu" w:date="2020-05-18T10:36:00Z">
              <w:rPr>
                <w:lang w:val="en-US" w:eastAsia="zh-CN"/>
              </w:rPr>
            </w:rPrChange>
          </w:rPr>
          <w:delText xml:space="preserve">When a person leaves the company, a form is compiled and signed by the leaving person, by the </w:delText>
        </w:r>
        <w:r w:rsidR="00851EC3" w:rsidRPr="00876437" w:rsidDel="00941BBF">
          <w:rPr>
            <w:strike/>
            <w:lang w:val="en-GB" w:eastAsia="zh-CN"/>
            <w:rPrChange w:id="7794" w:author="Kevin Gu" w:date="2020-05-18T10:36:00Z">
              <w:rPr>
                <w:lang w:val="en-US" w:eastAsia="zh-CN"/>
              </w:rPr>
            </w:rPrChange>
          </w:rPr>
          <w:delText>department leader</w:delText>
        </w:r>
        <w:r w:rsidRPr="00876437" w:rsidDel="00941BBF">
          <w:rPr>
            <w:strike/>
            <w:lang w:val="en-GB" w:eastAsia="zh-CN"/>
            <w:rPrChange w:id="7795" w:author="Kevin Gu" w:date="2020-05-18T10:36:00Z">
              <w:rPr>
                <w:lang w:val="en-US" w:eastAsia="zh-CN"/>
              </w:rPr>
            </w:rPrChange>
          </w:rPr>
          <w:delText xml:space="preserve"> and by the </w:delText>
        </w:r>
        <w:r w:rsidR="006D01F0" w:rsidRPr="00876437" w:rsidDel="00941BBF">
          <w:rPr>
            <w:strike/>
            <w:lang w:val="en-GB" w:eastAsia="zh-CN"/>
            <w:rPrChange w:id="7796" w:author="Kevin Gu" w:date="2020-05-18T10:36:00Z">
              <w:rPr>
                <w:lang w:val="en-US" w:eastAsia="zh-CN"/>
              </w:rPr>
            </w:rPrChange>
          </w:rPr>
          <w:delText>CISO</w:delText>
        </w:r>
        <w:r w:rsidRPr="00876437" w:rsidDel="00941BBF">
          <w:rPr>
            <w:strike/>
            <w:lang w:val="en-GB" w:eastAsia="zh-CN"/>
            <w:rPrChange w:id="7797" w:author="Kevin Gu" w:date="2020-05-18T10:36:00Z">
              <w:rPr>
                <w:lang w:val="en-US" w:eastAsia="zh-CN"/>
              </w:rPr>
            </w:rPrChange>
          </w:rPr>
          <w:delText xml:space="preserve">. The QA Manager, by means of an email, asks the IT Systems Manager to clean up the computer(s) of the leaving person. Then the badge number is deleted form the access control systems of </w:delText>
        </w:r>
        <w:r w:rsidR="008543CE" w:rsidRPr="00876437" w:rsidDel="00941BBF">
          <w:rPr>
            <w:strike/>
            <w:lang w:val="en-GB" w:eastAsia="zh-CN"/>
            <w:rPrChange w:id="7798" w:author="Kevin Gu" w:date="2020-05-18T10:36:00Z">
              <w:rPr>
                <w:lang w:val="en-US" w:eastAsia="zh-CN"/>
              </w:rPr>
            </w:rPrChange>
          </w:rPr>
          <w:fldChar w:fldCharType="begin"/>
        </w:r>
        <w:r w:rsidR="008543CE" w:rsidRPr="00876437" w:rsidDel="00941BBF">
          <w:rPr>
            <w:strike/>
            <w:lang w:val="en-GB" w:eastAsia="zh-CN"/>
            <w:rPrChange w:id="7799" w:author="Kevin Gu" w:date="2020-05-18T10:36:00Z">
              <w:rPr>
                <w:lang w:val="en-US" w:eastAsia="zh-CN"/>
              </w:rPr>
            </w:rPrChange>
          </w:rPr>
          <w:delInstrText xml:space="preserve"> DOCPROPERTY  app_developer  \* MERGEFORMAT </w:delInstrText>
        </w:r>
        <w:r w:rsidR="008543CE" w:rsidRPr="00876437" w:rsidDel="00941BBF">
          <w:rPr>
            <w:strike/>
            <w:lang w:val="en-GB" w:eastAsia="zh-CN"/>
            <w:rPrChange w:id="7800" w:author="Kevin Gu" w:date="2020-05-18T10:36:00Z">
              <w:rPr>
                <w:lang w:val="en-US" w:eastAsia="zh-CN"/>
              </w:rPr>
            </w:rPrChange>
          </w:rPr>
          <w:fldChar w:fldCharType="separate"/>
        </w:r>
        <w:r w:rsidR="00F20899" w:rsidRPr="00876437" w:rsidDel="00941BBF">
          <w:rPr>
            <w:strike/>
            <w:lang w:val="en-GB" w:eastAsia="zh-CN"/>
            <w:rPrChange w:id="7801" w:author="Kevin Gu" w:date="2020-05-18T10:36:00Z">
              <w:rPr>
                <w:lang w:val="en-US" w:eastAsia="zh-CN"/>
              </w:rPr>
            </w:rPrChange>
          </w:rPr>
          <w:delText>CTWY</w:delText>
        </w:r>
        <w:r w:rsidR="008543CE" w:rsidRPr="00876437" w:rsidDel="00941BBF">
          <w:rPr>
            <w:strike/>
            <w:lang w:val="en-GB" w:eastAsia="zh-CN"/>
            <w:rPrChange w:id="7802" w:author="Kevin Gu" w:date="2020-05-18T10:36:00Z">
              <w:rPr>
                <w:lang w:val="en-US" w:eastAsia="zh-CN"/>
              </w:rPr>
            </w:rPrChange>
          </w:rPr>
          <w:fldChar w:fldCharType="end"/>
        </w:r>
        <w:r w:rsidRPr="00876437" w:rsidDel="00941BBF">
          <w:rPr>
            <w:strike/>
            <w:lang w:val="en-GB" w:eastAsia="zh-CN"/>
            <w:rPrChange w:id="7803" w:author="Kevin Gu" w:date="2020-05-18T10:36:00Z">
              <w:rPr>
                <w:lang w:val="en-US" w:eastAsia="zh-CN"/>
              </w:rPr>
            </w:rPrChange>
          </w:rPr>
          <w:delText>.</w:delText>
        </w:r>
        <w:bookmarkStart w:id="7804" w:name="_Toc40965106"/>
        <w:bookmarkStart w:id="7805" w:name="_Toc40965461"/>
        <w:bookmarkStart w:id="7806" w:name="_Toc40965814"/>
        <w:bookmarkStart w:id="7807" w:name="_Toc40966166"/>
        <w:bookmarkStart w:id="7808" w:name="_Toc40966519"/>
        <w:bookmarkStart w:id="7809" w:name="_Toc40966871"/>
        <w:bookmarkStart w:id="7810" w:name="_Toc40967225"/>
        <w:bookmarkStart w:id="7811" w:name="_Toc40967579"/>
        <w:bookmarkStart w:id="7812" w:name="_Toc40967933"/>
        <w:bookmarkStart w:id="7813" w:name="_Toc40968287"/>
        <w:bookmarkStart w:id="7814" w:name="_Toc40969343"/>
        <w:bookmarkStart w:id="7815" w:name="_Toc40969699"/>
        <w:bookmarkStart w:id="7816" w:name="_Toc43387083"/>
        <w:bookmarkEnd w:id="7804"/>
        <w:bookmarkEnd w:id="7805"/>
        <w:bookmarkEnd w:id="7806"/>
        <w:bookmarkEnd w:id="7807"/>
        <w:bookmarkEnd w:id="7808"/>
        <w:bookmarkEnd w:id="7809"/>
        <w:bookmarkEnd w:id="7810"/>
        <w:bookmarkEnd w:id="7811"/>
        <w:bookmarkEnd w:id="7812"/>
        <w:bookmarkEnd w:id="7813"/>
        <w:bookmarkEnd w:id="7814"/>
        <w:bookmarkEnd w:id="7815"/>
        <w:bookmarkEnd w:id="7816"/>
      </w:del>
    </w:p>
    <w:p w14:paraId="0FD6E7CC" w14:textId="3BA482CE" w:rsidR="00C600C4" w:rsidRPr="00876437" w:rsidDel="00941BBF" w:rsidRDefault="006D01F0" w:rsidP="00C42DCC">
      <w:pPr>
        <w:rPr>
          <w:del w:id="7817" w:author="Kevin Gu" w:date="2020-05-18T16:44:00Z"/>
          <w:strike/>
          <w:lang w:val="en-GB" w:eastAsia="zh-CN"/>
          <w:rPrChange w:id="7818" w:author="Kevin Gu" w:date="2020-05-18T10:36:00Z">
            <w:rPr>
              <w:del w:id="7819" w:author="Kevin Gu" w:date="2020-05-18T16:44:00Z"/>
              <w:lang w:val="en-US" w:eastAsia="zh-CN"/>
            </w:rPr>
          </w:rPrChange>
        </w:rPr>
      </w:pPr>
      <w:del w:id="7820" w:author="Kevin Gu" w:date="2020-05-18T16:44:00Z">
        <w:r w:rsidRPr="00876437" w:rsidDel="00941BBF">
          <w:rPr>
            <w:rFonts w:hint="eastAsia"/>
            <w:strike/>
            <w:lang w:val="en-GB" w:eastAsia="zh-CN"/>
            <w:rPrChange w:id="7821" w:author="Kevin Gu" w:date="2020-05-18T10:36:00Z">
              <w:rPr>
                <w:rFonts w:hint="eastAsia"/>
                <w:lang w:val="en-US" w:eastAsia="zh-CN"/>
              </w:rPr>
            </w:rPrChange>
          </w:rPr>
          <w:delText>当员工离职时，由离职人员、财务经理</w:delText>
        </w:r>
        <w:r w:rsidR="00285829" w:rsidRPr="00876437" w:rsidDel="00941BBF">
          <w:rPr>
            <w:rFonts w:hint="eastAsia"/>
            <w:strike/>
            <w:lang w:val="en-GB" w:eastAsia="zh-CN"/>
            <w:rPrChange w:id="7822" w:author="Kevin Gu" w:date="2020-05-18T10:36:00Z">
              <w:rPr>
                <w:rFonts w:hint="eastAsia"/>
                <w:lang w:val="en-US" w:eastAsia="zh-CN"/>
              </w:rPr>
            </w:rPrChange>
          </w:rPr>
          <w:delText>、部门负责人</w:delText>
        </w:r>
        <w:r w:rsidRPr="00876437" w:rsidDel="00941BBF">
          <w:rPr>
            <w:rFonts w:hint="eastAsia"/>
            <w:strike/>
            <w:lang w:val="en-GB" w:eastAsia="zh-CN"/>
            <w:rPrChange w:id="7823" w:author="Kevin Gu" w:date="2020-05-18T10:36:00Z">
              <w:rPr>
                <w:rFonts w:hint="eastAsia"/>
                <w:lang w:val="en-US" w:eastAsia="zh-CN"/>
              </w:rPr>
            </w:rPrChange>
          </w:rPr>
          <w:delText>和</w:delText>
        </w:r>
        <w:r w:rsidRPr="00876437" w:rsidDel="00941BBF">
          <w:rPr>
            <w:strike/>
            <w:lang w:val="en-GB" w:eastAsia="zh-CN"/>
            <w:rPrChange w:id="7824" w:author="Kevin Gu" w:date="2020-05-18T10:36:00Z">
              <w:rPr>
                <w:lang w:val="en-US" w:eastAsia="zh-CN"/>
              </w:rPr>
            </w:rPrChange>
          </w:rPr>
          <w:delText>CISO</w:delText>
        </w:r>
        <w:r w:rsidRPr="00876437" w:rsidDel="00941BBF">
          <w:rPr>
            <w:rFonts w:hint="eastAsia"/>
            <w:strike/>
            <w:lang w:val="en-GB" w:eastAsia="zh-CN"/>
            <w:rPrChange w:id="7825" w:author="Kevin Gu" w:date="2020-05-18T10:36:00Z">
              <w:rPr>
                <w:rFonts w:hint="eastAsia"/>
                <w:lang w:val="en-US" w:eastAsia="zh-CN"/>
              </w:rPr>
            </w:rPrChange>
          </w:rPr>
          <w:delText>编制并签署一份表格。</w:delText>
        </w:r>
        <w:r w:rsidRPr="00876437" w:rsidDel="00941BBF">
          <w:rPr>
            <w:strike/>
            <w:lang w:val="en-GB" w:eastAsia="zh-CN"/>
            <w:rPrChange w:id="7826" w:author="Kevin Gu" w:date="2020-05-18T10:36:00Z">
              <w:rPr>
                <w:lang w:val="en-US" w:eastAsia="zh-CN"/>
              </w:rPr>
            </w:rPrChange>
          </w:rPr>
          <w:delText>QA</w:delText>
        </w:r>
        <w:r w:rsidRPr="00876437" w:rsidDel="00941BBF">
          <w:rPr>
            <w:rFonts w:hint="eastAsia"/>
            <w:strike/>
            <w:lang w:val="en-GB" w:eastAsia="zh-CN"/>
            <w:rPrChange w:id="7827" w:author="Kevin Gu" w:date="2020-05-18T10:36:00Z">
              <w:rPr>
                <w:rFonts w:hint="eastAsia"/>
                <w:lang w:val="en-US" w:eastAsia="zh-CN"/>
              </w:rPr>
            </w:rPrChange>
          </w:rPr>
          <w:delText>经理通过电子邮件要求</w:delText>
        </w:r>
        <w:r w:rsidRPr="00876437" w:rsidDel="00941BBF">
          <w:rPr>
            <w:strike/>
            <w:lang w:val="en-GB" w:eastAsia="zh-CN"/>
            <w:rPrChange w:id="7828" w:author="Kevin Gu" w:date="2020-05-18T10:36:00Z">
              <w:rPr>
                <w:lang w:val="en-US" w:eastAsia="zh-CN"/>
              </w:rPr>
            </w:rPrChange>
          </w:rPr>
          <w:delText>IT</w:delText>
        </w:r>
        <w:r w:rsidRPr="00876437" w:rsidDel="00941BBF">
          <w:rPr>
            <w:rFonts w:hint="eastAsia"/>
            <w:strike/>
            <w:lang w:val="en-GB" w:eastAsia="zh-CN"/>
            <w:rPrChange w:id="7829" w:author="Kevin Gu" w:date="2020-05-18T10:36:00Z">
              <w:rPr>
                <w:rFonts w:hint="eastAsia"/>
                <w:lang w:val="en-US" w:eastAsia="zh-CN"/>
              </w:rPr>
            </w:rPrChange>
          </w:rPr>
          <w:delText>系统经理清理离职人员的计算机，然后从</w:delText>
        </w:r>
        <w:r w:rsidR="007159AE" w:rsidRPr="00876437" w:rsidDel="00941BBF">
          <w:rPr>
            <w:rFonts w:hint="eastAsia"/>
            <w:strike/>
            <w:lang w:val="en-GB" w:eastAsia="zh-CN"/>
            <w:rPrChange w:id="7830" w:author="Kevin Gu" w:date="2020-05-18T10:36:00Z">
              <w:rPr>
                <w:rFonts w:hint="eastAsia"/>
                <w:lang w:val="en-US" w:eastAsia="zh-CN"/>
              </w:rPr>
            </w:rPrChange>
          </w:rPr>
          <w:delText>澄天伟业</w:delText>
        </w:r>
        <w:r w:rsidRPr="00876437" w:rsidDel="00941BBF">
          <w:rPr>
            <w:rFonts w:hint="eastAsia"/>
            <w:strike/>
            <w:lang w:val="en-GB" w:eastAsia="zh-CN"/>
            <w:rPrChange w:id="7831" w:author="Kevin Gu" w:date="2020-05-18T10:36:00Z">
              <w:rPr>
                <w:rFonts w:hint="eastAsia"/>
                <w:lang w:val="en-US" w:eastAsia="zh-CN"/>
              </w:rPr>
            </w:rPrChange>
          </w:rPr>
          <w:delText>的访问控制系统中删除其证章号。</w:delText>
        </w:r>
        <w:bookmarkStart w:id="7832" w:name="_Toc40965107"/>
        <w:bookmarkStart w:id="7833" w:name="_Toc40965462"/>
        <w:bookmarkStart w:id="7834" w:name="_Toc40965815"/>
        <w:bookmarkStart w:id="7835" w:name="_Toc40966167"/>
        <w:bookmarkStart w:id="7836" w:name="_Toc40966520"/>
        <w:bookmarkStart w:id="7837" w:name="_Toc40966872"/>
        <w:bookmarkStart w:id="7838" w:name="_Toc40967226"/>
        <w:bookmarkStart w:id="7839" w:name="_Toc40967580"/>
        <w:bookmarkStart w:id="7840" w:name="_Toc40967934"/>
        <w:bookmarkStart w:id="7841" w:name="_Toc40968288"/>
        <w:bookmarkStart w:id="7842" w:name="_Toc40969344"/>
        <w:bookmarkStart w:id="7843" w:name="_Toc40969700"/>
        <w:bookmarkStart w:id="7844" w:name="_Toc43387084"/>
        <w:bookmarkEnd w:id="7832"/>
        <w:bookmarkEnd w:id="7833"/>
        <w:bookmarkEnd w:id="7834"/>
        <w:bookmarkEnd w:id="7835"/>
        <w:bookmarkEnd w:id="7836"/>
        <w:bookmarkEnd w:id="7837"/>
        <w:bookmarkEnd w:id="7838"/>
        <w:bookmarkEnd w:id="7839"/>
        <w:bookmarkEnd w:id="7840"/>
        <w:bookmarkEnd w:id="7841"/>
        <w:bookmarkEnd w:id="7842"/>
        <w:bookmarkEnd w:id="7843"/>
        <w:bookmarkEnd w:id="7844"/>
      </w:del>
    </w:p>
    <w:p w14:paraId="42873262" w14:textId="313AEDBB" w:rsidR="006D01F0" w:rsidRPr="00876437" w:rsidDel="00941BBF" w:rsidRDefault="006D01F0" w:rsidP="00C42DCC">
      <w:pPr>
        <w:rPr>
          <w:del w:id="7845" w:author="Kevin Gu" w:date="2020-05-18T16:44:00Z"/>
          <w:lang w:val="en-GB" w:eastAsia="zh-CN"/>
          <w:rPrChange w:id="7846" w:author="Kevin Gu" w:date="2020-05-18T10:36:00Z">
            <w:rPr>
              <w:del w:id="7847" w:author="Kevin Gu" w:date="2020-05-18T16:44:00Z"/>
              <w:lang w:val="en-US" w:eastAsia="zh-CN"/>
            </w:rPr>
          </w:rPrChange>
        </w:rPr>
      </w:pPr>
      <w:bookmarkStart w:id="7848" w:name="_Toc40965108"/>
      <w:bookmarkStart w:id="7849" w:name="_Toc40965463"/>
      <w:bookmarkStart w:id="7850" w:name="_Toc40965816"/>
      <w:bookmarkStart w:id="7851" w:name="_Toc40966168"/>
      <w:bookmarkStart w:id="7852" w:name="_Toc40966521"/>
      <w:bookmarkStart w:id="7853" w:name="_Toc40966873"/>
      <w:bookmarkStart w:id="7854" w:name="_Toc40967227"/>
      <w:bookmarkStart w:id="7855" w:name="_Toc40967581"/>
      <w:bookmarkStart w:id="7856" w:name="_Toc40967935"/>
      <w:bookmarkStart w:id="7857" w:name="_Toc40968289"/>
      <w:bookmarkStart w:id="7858" w:name="_Toc40969345"/>
      <w:bookmarkStart w:id="7859" w:name="_Toc40969701"/>
      <w:bookmarkStart w:id="7860" w:name="_Toc43387085"/>
      <w:bookmarkEnd w:id="7848"/>
      <w:bookmarkEnd w:id="7849"/>
      <w:bookmarkEnd w:id="7850"/>
      <w:bookmarkEnd w:id="7851"/>
      <w:bookmarkEnd w:id="7852"/>
      <w:bookmarkEnd w:id="7853"/>
      <w:bookmarkEnd w:id="7854"/>
      <w:bookmarkEnd w:id="7855"/>
      <w:bookmarkEnd w:id="7856"/>
      <w:bookmarkEnd w:id="7857"/>
      <w:bookmarkEnd w:id="7858"/>
      <w:bookmarkEnd w:id="7859"/>
      <w:bookmarkEnd w:id="7860"/>
    </w:p>
    <w:p w14:paraId="57A4B90F" w14:textId="2BF26898" w:rsidR="00C42DCC" w:rsidRPr="00876437" w:rsidDel="00941BBF" w:rsidRDefault="00C42DCC" w:rsidP="00C42DCC">
      <w:pPr>
        <w:pStyle w:val="Title2"/>
        <w:rPr>
          <w:del w:id="7861" w:author="Kevin Gu" w:date="2020-05-18T16:45:00Z"/>
          <w:lang w:val="en-GB"/>
          <w:rPrChange w:id="7862" w:author="Kevin Gu" w:date="2020-05-18T10:36:00Z">
            <w:rPr>
              <w:del w:id="7863" w:author="Kevin Gu" w:date="2020-05-18T16:45:00Z"/>
            </w:rPr>
          </w:rPrChange>
        </w:rPr>
      </w:pPr>
      <w:commentRangeStart w:id="7864"/>
      <w:del w:id="7865" w:author="Kevin Gu" w:date="2020-05-18T16:45:00Z">
        <w:r w:rsidRPr="00876437" w:rsidDel="00941BBF">
          <w:rPr>
            <w:lang w:val="en-GB"/>
            <w:rPrChange w:id="7866" w:author="Kevin Gu" w:date="2020-05-18T10:36:00Z">
              <w:rPr/>
            </w:rPrChange>
          </w:rPr>
          <w:delText>Rules</w:delText>
        </w:r>
        <w:r w:rsidR="008F7730" w:rsidRPr="00876437" w:rsidDel="00941BBF">
          <w:rPr>
            <w:lang w:val="en-GB"/>
            <w:rPrChange w:id="7867" w:author="Kevin Gu" w:date="2020-05-18T10:36:00Z">
              <w:rPr/>
            </w:rPrChange>
          </w:rPr>
          <w:delText xml:space="preserve"> </w:delText>
        </w:r>
        <w:r w:rsidR="008F7730" w:rsidRPr="00876437" w:rsidDel="00941BBF">
          <w:rPr>
            <w:rFonts w:hint="eastAsia"/>
            <w:lang w:val="en-GB" w:eastAsia="zh-CN"/>
            <w:rPrChange w:id="7868" w:author="Kevin Gu" w:date="2020-05-18T10:36:00Z">
              <w:rPr>
                <w:rFonts w:hint="eastAsia"/>
                <w:lang w:eastAsia="zh-CN"/>
              </w:rPr>
            </w:rPrChange>
          </w:rPr>
          <w:delText>条例</w:delText>
        </w:r>
        <w:commentRangeEnd w:id="7864"/>
        <w:r w:rsidR="008316E7" w:rsidRPr="00876437" w:rsidDel="00941BBF">
          <w:rPr>
            <w:rStyle w:val="CommentReference"/>
            <w:b w:val="0"/>
            <w:bCs w:val="0"/>
            <w:lang w:val="en-GB"/>
            <w:rPrChange w:id="7869" w:author="Kevin Gu" w:date="2020-05-18T10:36:00Z">
              <w:rPr>
                <w:rStyle w:val="CommentReference"/>
                <w:b w:val="0"/>
                <w:bCs w:val="0"/>
              </w:rPr>
            </w:rPrChange>
          </w:rPr>
          <w:commentReference w:id="7864"/>
        </w:r>
        <w:bookmarkStart w:id="7870" w:name="_Toc40965109"/>
        <w:bookmarkStart w:id="7871" w:name="_Toc40965464"/>
        <w:bookmarkStart w:id="7872" w:name="_Toc40965817"/>
        <w:bookmarkStart w:id="7873" w:name="_Toc40966169"/>
        <w:bookmarkStart w:id="7874" w:name="_Toc40966522"/>
        <w:bookmarkStart w:id="7875" w:name="_Toc40966874"/>
        <w:bookmarkStart w:id="7876" w:name="_Toc40967228"/>
        <w:bookmarkStart w:id="7877" w:name="_Toc40967582"/>
        <w:bookmarkStart w:id="7878" w:name="_Toc40967936"/>
        <w:bookmarkStart w:id="7879" w:name="_Toc40968290"/>
        <w:bookmarkStart w:id="7880" w:name="_Toc40969346"/>
        <w:bookmarkStart w:id="7881" w:name="_Toc40969702"/>
        <w:bookmarkStart w:id="7882" w:name="_Toc43387086"/>
        <w:bookmarkEnd w:id="7870"/>
        <w:bookmarkEnd w:id="7871"/>
        <w:bookmarkEnd w:id="7872"/>
        <w:bookmarkEnd w:id="7873"/>
        <w:bookmarkEnd w:id="7874"/>
        <w:bookmarkEnd w:id="7875"/>
        <w:bookmarkEnd w:id="7876"/>
        <w:bookmarkEnd w:id="7877"/>
        <w:bookmarkEnd w:id="7878"/>
        <w:bookmarkEnd w:id="7879"/>
        <w:bookmarkEnd w:id="7880"/>
        <w:bookmarkEnd w:id="7881"/>
        <w:bookmarkEnd w:id="7882"/>
      </w:del>
    </w:p>
    <w:p w14:paraId="655C5E05" w14:textId="4CEBE532" w:rsidR="00C42DCC" w:rsidRPr="00876437" w:rsidDel="00941BBF" w:rsidRDefault="00C42DCC" w:rsidP="00C42DCC">
      <w:pPr>
        <w:rPr>
          <w:del w:id="7883" w:author="Kevin Gu" w:date="2020-05-18T16:45:00Z"/>
          <w:strike/>
          <w:lang w:val="en-GB" w:eastAsia="zh-CN"/>
          <w:rPrChange w:id="7884" w:author="Kevin Gu" w:date="2020-05-18T10:36:00Z">
            <w:rPr>
              <w:del w:id="7885" w:author="Kevin Gu" w:date="2020-05-18T16:45:00Z"/>
              <w:lang w:val="en-US" w:eastAsia="zh-CN"/>
            </w:rPr>
          </w:rPrChange>
        </w:rPr>
      </w:pPr>
      <w:del w:id="7886" w:author="Kevin Gu" w:date="2020-05-18T16:45:00Z">
        <w:r w:rsidRPr="00876437" w:rsidDel="00941BBF">
          <w:rPr>
            <w:strike/>
            <w:lang w:val="en-GB" w:eastAsia="zh-CN"/>
            <w:rPrChange w:id="7887" w:author="Kevin Gu" w:date="2020-05-18T10:36:00Z">
              <w:rPr>
                <w:lang w:val="en-US" w:eastAsia="zh-CN"/>
              </w:rPr>
            </w:rPrChange>
          </w:rPr>
          <w:delText>Personnel must strictly comply with the following rules:</w:delText>
        </w:r>
        <w:bookmarkStart w:id="7888" w:name="_Toc40965110"/>
        <w:bookmarkStart w:id="7889" w:name="_Toc40965465"/>
        <w:bookmarkStart w:id="7890" w:name="_Toc40965818"/>
        <w:bookmarkStart w:id="7891" w:name="_Toc40966170"/>
        <w:bookmarkStart w:id="7892" w:name="_Toc40966523"/>
        <w:bookmarkStart w:id="7893" w:name="_Toc40966875"/>
        <w:bookmarkStart w:id="7894" w:name="_Toc40967229"/>
        <w:bookmarkStart w:id="7895" w:name="_Toc40967583"/>
        <w:bookmarkStart w:id="7896" w:name="_Toc40967937"/>
        <w:bookmarkStart w:id="7897" w:name="_Toc40968291"/>
        <w:bookmarkStart w:id="7898" w:name="_Toc40969347"/>
        <w:bookmarkStart w:id="7899" w:name="_Toc40969703"/>
        <w:bookmarkStart w:id="7900" w:name="_Toc43387087"/>
        <w:bookmarkEnd w:id="7888"/>
        <w:bookmarkEnd w:id="7889"/>
        <w:bookmarkEnd w:id="7890"/>
        <w:bookmarkEnd w:id="7891"/>
        <w:bookmarkEnd w:id="7892"/>
        <w:bookmarkEnd w:id="7893"/>
        <w:bookmarkEnd w:id="7894"/>
        <w:bookmarkEnd w:id="7895"/>
        <w:bookmarkEnd w:id="7896"/>
        <w:bookmarkEnd w:id="7897"/>
        <w:bookmarkEnd w:id="7898"/>
        <w:bookmarkEnd w:id="7899"/>
        <w:bookmarkEnd w:id="7900"/>
      </w:del>
    </w:p>
    <w:p w14:paraId="238FE366" w14:textId="5F4CF716" w:rsidR="006D01F0" w:rsidRPr="00876437" w:rsidDel="00941BBF" w:rsidRDefault="006D01F0" w:rsidP="00C42DCC">
      <w:pPr>
        <w:rPr>
          <w:del w:id="7901" w:author="Kevin Gu" w:date="2020-05-18T16:45:00Z"/>
          <w:strike/>
          <w:lang w:val="en-GB" w:eastAsia="zh-CN"/>
          <w:rPrChange w:id="7902" w:author="Kevin Gu" w:date="2020-05-18T10:36:00Z">
            <w:rPr>
              <w:del w:id="7903" w:author="Kevin Gu" w:date="2020-05-18T16:45:00Z"/>
              <w:lang w:val="en-US" w:eastAsia="zh-CN"/>
            </w:rPr>
          </w:rPrChange>
        </w:rPr>
      </w:pPr>
      <w:del w:id="7904" w:author="Kevin Gu" w:date="2020-05-18T16:45:00Z">
        <w:r w:rsidRPr="00876437" w:rsidDel="00941BBF">
          <w:rPr>
            <w:rFonts w:hint="eastAsia"/>
            <w:strike/>
            <w:lang w:val="en-GB" w:eastAsia="zh-CN"/>
            <w:rPrChange w:id="7905" w:author="Kevin Gu" w:date="2020-05-18T10:36:00Z">
              <w:rPr>
                <w:rFonts w:hint="eastAsia"/>
                <w:lang w:val="en-US" w:eastAsia="zh-CN"/>
              </w:rPr>
            </w:rPrChange>
          </w:rPr>
          <w:delText>员工需要严格遵循以下条例：</w:delText>
        </w:r>
        <w:bookmarkStart w:id="7906" w:name="_Toc40965111"/>
        <w:bookmarkStart w:id="7907" w:name="_Toc40965466"/>
        <w:bookmarkStart w:id="7908" w:name="_Toc40965819"/>
        <w:bookmarkStart w:id="7909" w:name="_Toc40966171"/>
        <w:bookmarkStart w:id="7910" w:name="_Toc40966524"/>
        <w:bookmarkStart w:id="7911" w:name="_Toc40966876"/>
        <w:bookmarkStart w:id="7912" w:name="_Toc40967230"/>
        <w:bookmarkStart w:id="7913" w:name="_Toc40967584"/>
        <w:bookmarkStart w:id="7914" w:name="_Toc40967938"/>
        <w:bookmarkStart w:id="7915" w:name="_Toc40968292"/>
        <w:bookmarkStart w:id="7916" w:name="_Toc40969348"/>
        <w:bookmarkStart w:id="7917" w:name="_Toc40969704"/>
        <w:bookmarkStart w:id="7918" w:name="_Toc43387088"/>
        <w:bookmarkEnd w:id="7906"/>
        <w:bookmarkEnd w:id="7907"/>
        <w:bookmarkEnd w:id="7908"/>
        <w:bookmarkEnd w:id="7909"/>
        <w:bookmarkEnd w:id="7910"/>
        <w:bookmarkEnd w:id="7911"/>
        <w:bookmarkEnd w:id="7912"/>
        <w:bookmarkEnd w:id="7913"/>
        <w:bookmarkEnd w:id="7914"/>
        <w:bookmarkEnd w:id="7915"/>
        <w:bookmarkEnd w:id="7916"/>
        <w:bookmarkEnd w:id="7917"/>
        <w:bookmarkEnd w:id="7918"/>
      </w:del>
    </w:p>
    <w:p w14:paraId="62138403" w14:textId="449619F2" w:rsidR="00C42DCC" w:rsidRPr="00876437" w:rsidDel="00941BBF" w:rsidRDefault="00C42DCC" w:rsidP="00FD5D6C">
      <w:pPr>
        <w:pStyle w:val="ListParagraph"/>
        <w:numPr>
          <w:ilvl w:val="0"/>
          <w:numId w:val="32"/>
        </w:numPr>
        <w:rPr>
          <w:del w:id="7919" w:author="Kevin Gu" w:date="2020-05-18T16:45:00Z"/>
          <w:strike/>
          <w:lang w:val="en-GB" w:eastAsia="zh-CN"/>
          <w:rPrChange w:id="7920" w:author="Kevin Gu" w:date="2020-05-18T10:36:00Z">
            <w:rPr>
              <w:del w:id="7921" w:author="Kevin Gu" w:date="2020-05-18T16:45:00Z"/>
              <w:lang w:val="en-US" w:eastAsia="zh-CN"/>
            </w:rPr>
          </w:rPrChange>
        </w:rPr>
      </w:pPr>
      <w:del w:id="7922" w:author="Kevin Gu" w:date="2020-05-18T16:45:00Z">
        <w:r w:rsidRPr="00876437" w:rsidDel="00941BBF">
          <w:rPr>
            <w:strike/>
            <w:lang w:val="en-GB" w:eastAsia="zh-CN"/>
            <w:rPrChange w:id="7923" w:author="Kevin Gu" w:date="2020-05-18T10:36:00Z">
              <w:rPr>
                <w:lang w:val="en-US" w:eastAsia="zh-CN"/>
              </w:rPr>
            </w:rPrChange>
          </w:rPr>
          <w:delText>Personnel shall carry their personal identification cards at all times;</w:delText>
        </w:r>
        <w:bookmarkStart w:id="7924" w:name="_Toc40965112"/>
        <w:bookmarkStart w:id="7925" w:name="_Toc40965467"/>
        <w:bookmarkStart w:id="7926" w:name="_Toc40965820"/>
        <w:bookmarkStart w:id="7927" w:name="_Toc40966172"/>
        <w:bookmarkStart w:id="7928" w:name="_Toc40966525"/>
        <w:bookmarkStart w:id="7929" w:name="_Toc40966877"/>
        <w:bookmarkStart w:id="7930" w:name="_Toc40967231"/>
        <w:bookmarkStart w:id="7931" w:name="_Toc40967585"/>
        <w:bookmarkStart w:id="7932" w:name="_Toc40967939"/>
        <w:bookmarkStart w:id="7933" w:name="_Toc40968293"/>
        <w:bookmarkStart w:id="7934" w:name="_Toc40969349"/>
        <w:bookmarkStart w:id="7935" w:name="_Toc40969705"/>
        <w:bookmarkStart w:id="7936" w:name="_Toc43387089"/>
        <w:bookmarkEnd w:id="7924"/>
        <w:bookmarkEnd w:id="7925"/>
        <w:bookmarkEnd w:id="7926"/>
        <w:bookmarkEnd w:id="7927"/>
        <w:bookmarkEnd w:id="7928"/>
        <w:bookmarkEnd w:id="7929"/>
        <w:bookmarkEnd w:id="7930"/>
        <w:bookmarkEnd w:id="7931"/>
        <w:bookmarkEnd w:id="7932"/>
        <w:bookmarkEnd w:id="7933"/>
        <w:bookmarkEnd w:id="7934"/>
        <w:bookmarkEnd w:id="7935"/>
        <w:bookmarkEnd w:id="7936"/>
      </w:del>
    </w:p>
    <w:p w14:paraId="21BC5DA1" w14:textId="1594C073" w:rsidR="006D01F0" w:rsidRPr="00876437" w:rsidDel="00941BBF" w:rsidRDefault="006D01F0">
      <w:pPr>
        <w:pStyle w:val="ListParagraph"/>
        <w:rPr>
          <w:del w:id="7937" w:author="Kevin Gu" w:date="2020-05-18T16:45:00Z"/>
          <w:strike/>
          <w:lang w:val="en-GB" w:eastAsia="zh-CN"/>
          <w:rPrChange w:id="7938" w:author="Kevin Gu" w:date="2020-05-18T10:36:00Z">
            <w:rPr>
              <w:del w:id="7939" w:author="Kevin Gu" w:date="2020-05-18T16:45:00Z"/>
              <w:lang w:val="en-US" w:eastAsia="zh-CN"/>
            </w:rPr>
          </w:rPrChange>
        </w:rPr>
        <w:pPrChange w:id="7940" w:author="Marc Gomez" w:date="2019-11-13T08:00:00Z">
          <w:pPr>
            <w:pStyle w:val="ListParagraph"/>
            <w:numPr>
              <w:numId w:val="32"/>
            </w:numPr>
            <w:ind w:hanging="360"/>
          </w:pPr>
        </w:pPrChange>
      </w:pPr>
      <w:del w:id="7941" w:author="Kevin Gu" w:date="2020-05-18T16:45:00Z">
        <w:r w:rsidRPr="00876437" w:rsidDel="00941BBF">
          <w:rPr>
            <w:rFonts w:hint="eastAsia"/>
            <w:strike/>
            <w:lang w:val="en-GB" w:eastAsia="zh-CN"/>
            <w:rPrChange w:id="7942" w:author="Kevin Gu" w:date="2020-05-18T10:36:00Z">
              <w:rPr>
                <w:rFonts w:hint="eastAsia"/>
                <w:lang w:val="en-US" w:eastAsia="zh-CN"/>
              </w:rPr>
            </w:rPrChange>
          </w:rPr>
          <w:delText>员工应该随身携带个人身份证</w:delText>
        </w:r>
        <w:r w:rsidR="00102E28" w:rsidRPr="00876437" w:rsidDel="00941BBF">
          <w:rPr>
            <w:rFonts w:hint="eastAsia"/>
            <w:strike/>
            <w:lang w:val="en-GB" w:eastAsia="zh-CN"/>
            <w:rPrChange w:id="7943" w:author="Kevin Gu" w:date="2020-05-18T10:36:00Z">
              <w:rPr>
                <w:rFonts w:hint="eastAsia"/>
                <w:lang w:val="en-US" w:eastAsia="zh-CN"/>
              </w:rPr>
            </w:rPrChange>
          </w:rPr>
          <w:delText>章</w:delText>
        </w:r>
        <w:bookmarkStart w:id="7944" w:name="_Toc40965113"/>
        <w:bookmarkStart w:id="7945" w:name="_Toc40965468"/>
        <w:bookmarkStart w:id="7946" w:name="_Toc40965821"/>
        <w:bookmarkStart w:id="7947" w:name="_Toc40966173"/>
        <w:bookmarkStart w:id="7948" w:name="_Toc40966526"/>
        <w:bookmarkStart w:id="7949" w:name="_Toc40966878"/>
        <w:bookmarkStart w:id="7950" w:name="_Toc40967232"/>
        <w:bookmarkStart w:id="7951" w:name="_Toc40967586"/>
        <w:bookmarkStart w:id="7952" w:name="_Toc40967940"/>
        <w:bookmarkStart w:id="7953" w:name="_Toc40968294"/>
        <w:bookmarkStart w:id="7954" w:name="_Toc40969350"/>
        <w:bookmarkStart w:id="7955" w:name="_Toc40969706"/>
        <w:bookmarkStart w:id="7956" w:name="_Toc43387090"/>
        <w:bookmarkEnd w:id="7944"/>
        <w:bookmarkEnd w:id="7945"/>
        <w:bookmarkEnd w:id="7946"/>
        <w:bookmarkEnd w:id="7947"/>
        <w:bookmarkEnd w:id="7948"/>
        <w:bookmarkEnd w:id="7949"/>
        <w:bookmarkEnd w:id="7950"/>
        <w:bookmarkEnd w:id="7951"/>
        <w:bookmarkEnd w:id="7952"/>
        <w:bookmarkEnd w:id="7953"/>
        <w:bookmarkEnd w:id="7954"/>
        <w:bookmarkEnd w:id="7955"/>
        <w:bookmarkEnd w:id="7956"/>
      </w:del>
    </w:p>
    <w:p w14:paraId="5260AA9A" w14:textId="5DB79008" w:rsidR="00C42DCC" w:rsidRPr="00876437" w:rsidDel="00941BBF" w:rsidRDefault="00C42DCC" w:rsidP="00FD5D6C">
      <w:pPr>
        <w:pStyle w:val="ListParagraph"/>
        <w:numPr>
          <w:ilvl w:val="0"/>
          <w:numId w:val="32"/>
        </w:numPr>
        <w:rPr>
          <w:del w:id="7957" w:author="Kevin Gu" w:date="2020-05-18T16:45:00Z"/>
          <w:strike/>
          <w:lang w:val="en-GB" w:eastAsia="zh-CN"/>
          <w:rPrChange w:id="7958" w:author="Kevin Gu" w:date="2020-05-18T10:36:00Z">
            <w:rPr>
              <w:del w:id="7959" w:author="Kevin Gu" w:date="2020-05-18T16:45:00Z"/>
              <w:lang w:val="en-US" w:eastAsia="zh-CN"/>
            </w:rPr>
          </w:rPrChange>
        </w:rPr>
      </w:pPr>
      <w:del w:id="7960" w:author="Kevin Gu" w:date="2020-05-18T16:45:00Z">
        <w:r w:rsidRPr="00876437" w:rsidDel="00941BBF">
          <w:rPr>
            <w:strike/>
            <w:lang w:val="en-GB" w:eastAsia="zh-CN"/>
            <w:rPrChange w:id="7961" w:author="Kevin Gu" w:date="2020-05-18T10:36:00Z">
              <w:rPr>
                <w:lang w:val="en-US" w:eastAsia="zh-CN"/>
              </w:rPr>
            </w:rPrChange>
          </w:rPr>
          <w:delText>The personal identification card shall be used:</w:delText>
        </w:r>
        <w:bookmarkStart w:id="7962" w:name="_Toc40965114"/>
        <w:bookmarkStart w:id="7963" w:name="_Toc40965469"/>
        <w:bookmarkStart w:id="7964" w:name="_Toc40965822"/>
        <w:bookmarkStart w:id="7965" w:name="_Toc40966174"/>
        <w:bookmarkStart w:id="7966" w:name="_Toc40966527"/>
        <w:bookmarkStart w:id="7967" w:name="_Toc40966879"/>
        <w:bookmarkStart w:id="7968" w:name="_Toc40967233"/>
        <w:bookmarkStart w:id="7969" w:name="_Toc40967587"/>
        <w:bookmarkStart w:id="7970" w:name="_Toc40967941"/>
        <w:bookmarkStart w:id="7971" w:name="_Toc40968295"/>
        <w:bookmarkStart w:id="7972" w:name="_Toc40969351"/>
        <w:bookmarkStart w:id="7973" w:name="_Toc40969707"/>
        <w:bookmarkStart w:id="7974" w:name="_Toc43387091"/>
        <w:bookmarkEnd w:id="7962"/>
        <w:bookmarkEnd w:id="7963"/>
        <w:bookmarkEnd w:id="7964"/>
        <w:bookmarkEnd w:id="7965"/>
        <w:bookmarkEnd w:id="7966"/>
        <w:bookmarkEnd w:id="7967"/>
        <w:bookmarkEnd w:id="7968"/>
        <w:bookmarkEnd w:id="7969"/>
        <w:bookmarkEnd w:id="7970"/>
        <w:bookmarkEnd w:id="7971"/>
        <w:bookmarkEnd w:id="7972"/>
        <w:bookmarkEnd w:id="7973"/>
        <w:bookmarkEnd w:id="7974"/>
      </w:del>
    </w:p>
    <w:p w14:paraId="617DA9DD" w14:textId="11FFC018" w:rsidR="006D01F0" w:rsidRPr="00876437" w:rsidDel="00941BBF" w:rsidRDefault="00102E28">
      <w:pPr>
        <w:pStyle w:val="ListParagraph"/>
        <w:rPr>
          <w:del w:id="7975" w:author="Kevin Gu" w:date="2020-05-18T16:45:00Z"/>
          <w:strike/>
          <w:lang w:val="en-GB" w:eastAsia="zh-CN"/>
          <w:rPrChange w:id="7976" w:author="Kevin Gu" w:date="2020-05-18T10:36:00Z">
            <w:rPr>
              <w:del w:id="7977" w:author="Kevin Gu" w:date="2020-05-18T16:45:00Z"/>
              <w:lang w:val="en-US" w:eastAsia="zh-CN"/>
            </w:rPr>
          </w:rPrChange>
        </w:rPr>
        <w:pPrChange w:id="7978" w:author="Marc Gomez" w:date="2019-11-13T08:00:00Z">
          <w:pPr>
            <w:pStyle w:val="ListParagraph"/>
            <w:numPr>
              <w:numId w:val="32"/>
            </w:numPr>
            <w:ind w:hanging="360"/>
          </w:pPr>
        </w:pPrChange>
      </w:pPr>
      <w:del w:id="7979" w:author="Kevin Gu" w:date="2020-05-18T16:45:00Z">
        <w:r w:rsidRPr="00876437" w:rsidDel="00941BBF">
          <w:rPr>
            <w:rFonts w:hint="eastAsia"/>
            <w:strike/>
            <w:lang w:val="en-GB" w:eastAsia="zh-CN"/>
            <w:rPrChange w:id="7980" w:author="Kevin Gu" w:date="2020-05-18T10:36:00Z">
              <w:rPr>
                <w:rFonts w:hint="eastAsia"/>
                <w:lang w:val="en-US" w:eastAsia="zh-CN"/>
              </w:rPr>
            </w:rPrChange>
          </w:rPr>
          <w:delText>个人身份证章被用于：</w:delText>
        </w:r>
        <w:bookmarkStart w:id="7981" w:name="_Toc40965115"/>
        <w:bookmarkStart w:id="7982" w:name="_Toc40965470"/>
        <w:bookmarkStart w:id="7983" w:name="_Toc40965823"/>
        <w:bookmarkStart w:id="7984" w:name="_Toc40966175"/>
        <w:bookmarkStart w:id="7985" w:name="_Toc40966528"/>
        <w:bookmarkStart w:id="7986" w:name="_Toc40966880"/>
        <w:bookmarkStart w:id="7987" w:name="_Toc40967234"/>
        <w:bookmarkStart w:id="7988" w:name="_Toc40967588"/>
        <w:bookmarkStart w:id="7989" w:name="_Toc40967942"/>
        <w:bookmarkStart w:id="7990" w:name="_Toc40968296"/>
        <w:bookmarkStart w:id="7991" w:name="_Toc40969352"/>
        <w:bookmarkStart w:id="7992" w:name="_Toc40969708"/>
        <w:bookmarkStart w:id="7993" w:name="_Toc43387092"/>
        <w:bookmarkEnd w:id="7981"/>
        <w:bookmarkEnd w:id="7982"/>
        <w:bookmarkEnd w:id="7983"/>
        <w:bookmarkEnd w:id="7984"/>
        <w:bookmarkEnd w:id="7985"/>
        <w:bookmarkEnd w:id="7986"/>
        <w:bookmarkEnd w:id="7987"/>
        <w:bookmarkEnd w:id="7988"/>
        <w:bookmarkEnd w:id="7989"/>
        <w:bookmarkEnd w:id="7990"/>
        <w:bookmarkEnd w:id="7991"/>
        <w:bookmarkEnd w:id="7992"/>
        <w:bookmarkEnd w:id="7993"/>
      </w:del>
    </w:p>
    <w:p w14:paraId="2CEA6DE9" w14:textId="7ABA5248" w:rsidR="00102E28" w:rsidRPr="00876437" w:rsidDel="00941BBF" w:rsidRDefault="00C42DCC" w:rsidP="00FD5D6C">
      <w:pPr>
        <w:pStyle w:val="ListParagraph"/>
        <w:numPr>
          <w:ilvl w:val="1"/>
          <w:numId w:val="32"/>
        </w:numPr>
        <w:rPr>
          <w:del w:id="7994" w:author="Kevin Gu" w:date="2020-05-18T16:45:00Z"/>
          <w:strike/>
          <w:lang w:val="en-GB" w:eastAsia="zh-CN"/>
          <w:rPrChange w:id="7995" w:author="Kevin Gu" w:date="2020-05-18T10:36:00Z">
            <w:rPr>
              <w:del w:id="7996" w:author="Kevin Gu" w:date="2020-05-18T16:45:00Z"/>
              <w:lang w:val="en-US" w:eastAsia="zh-CN"/>
            </w:rPr>
          </w:rPrChange>
        </w:rPr>
      </w:pPr>
      <w:del w:id="7997" w:author="Kevin Gu" w:date="2020-05-18T16:45:00Z">
        <w:r w:rsidRPr="00876437" w:rsidDel="00941BBF">
          <w:rPr>
            <w:strike/>
            <w:lang w:val="en-GB" w:eastAsia="zh-CN"/>
            <w:rPrChange w:id="7998" w:author="Kevin Gu" w:date="2020-05-18T10:36:00Z">
              <w:rPr>
                <w:lang w:val="en-US" w:eastAsia="zh-CN"/>
              </w:rPr>
            </w:rPrChange>
          </w:rPr>
          <w:delText>To unlock security doors;</w:delText>
        </w:r>
        <w:r w:rsidR="00102E28" w:rsidRPr="00876437" w:rsidDel="00941BBF">
          <w:rPr>
            <w:strike/>
            <w:lang w:val="en-GB" w:eastAsia="zh-CN"/>
            <w:rPrChange w:id="7999" w:author="Kevin Gu" w:date="2020-05-18T10:36:00Z">
              <w:rPr>
                <w:lang w:val="en-US" w:eastAsia="zh-CN"/>
              </w:rPr>
            </w:rPrChange>
          </w:rPr>
          <w:delText xml:space="preserve"> </w:delText>
        </w:r>
        <w:bookmarkStart w:id="8000" w:name="_Toc40965116"/>
        <w:bookmarkStart w:id="8001" w:name="_Toc40965471"/>
        <w:bookmarkStart w:id="8002" w:name="_Toc40965824"/>
        <w:bookmarkStart w:id="8003" w:name="_Toc40966176"/>
        <w:bookmarkStart w:id="8004" w:name="_Toc40966529"/>
        <w:bookmarkStart w:id="8005" w:name="_Toc40966881"/>
        <w:bookmarkStart w:id="8006" w:name="_Toc40967235"/>
        <w:bookmarkStart w:id="8007" w:name="_Toc40967589"/>
        <w:bookmarkStart w:id="8008" w:name="_Toc40967943"/>
        <w:bookmarkStart w:id="8009" w:name="_Toc40968297"/>
        <w:bookmarkStart w:id="8010" w:name="_Toc40969353"/>
        <w:bookmarkStart w:id="8011" w:name="_Toc40969709"/>
        <w:bookmarkStart w:id="8012" w:name="_Toc43387093"/>
        <w:bookmarkEnd w:id="8000"/>
        <w:bookmarkEnd w:id="8001"/>
        <w:bookmarkEnd w:id="8002"/>
        <w:bookmarkEnd w:id="8003"/>
        <w:bookmarkEnd w:id="8004"/>
        <w:bookmarkEnd w:id="8005"/>
        <w:bookmarkEnd w:id="8006"/>
        <w:bookmarkEnd w:id="8007"/>
        <w:bookmarkEnd w:id="8008"/>
        <w:bookmarkEnd w:id="8009"/>
        <w:bookmarkEnd w:id="8010"/>
        <w:bookmarkEnd w:id="8011"/>
        <w:bookmarkEnd w:id="8012"/>
      </w:del>
    </w:p>
    <w:p w14:paraId="38874954" w14:textId="156F69A6" w:rsidR="00C42DCC" w:rsidRPr="00876437" w:rsidDel="00941BBF" w:rsidRDefault="00102E28">
      <w:pPr>
        <w:pStyle w:val="ListParagraph"/>
        <w:ind w:left="1440"/>
        <w:rPr>
          <w:del w:id="8013" w:author="Kevin Gu" w:date="2020-05-18T16:45:00Z"/>
          <w:strike/>
          <w:lang w:val="en-GB" w:eastAsia="zh-CN"/>
          <w:rPrChange w:id="8014" w:author="Kevin Gu" w:date="2020-05-18T10:36:00Z">
            <w:rPr>
              <w:del w:id="8015" w:author="Kevin Gu" w:date="2020-05-18T16:45:00Z"/>
              <w:lang w:val="en-US" w:eastAsia="zh-CN"/>
            </w:rPr>
          </w:rPrChange>
        </w:rPr>
        <w:pPrChange w:id="8016" w:author="Marc Gomez" w:date="2019-11-13T08:00:00Z">
          <w:pPr>
            <w:pStyle w:val="ListParagraph"/>
            <w:numPr>
              <w:ilvl w:val="1"/>
              <w:numId w:val="32"/>
            </w:numPr>
            <w:ind w:left="1440" w:hanging="360"/>
          </w:pPr>
        </w:pPrChange>
      </w:pPr>
      <w:del w:id="8017" w:author="Kevin Gu" w:date="2020-05-18T16:45:00Z">
        <w:r w:rsidRPr="00876437" w:rsidDel="00941BBF">
          <w:rPr>
            <w:rFonts w:hint="eastAsia"/>
            <w:strike/>
            <w:lang w:val="en-GB" w:eastAsia="zh-CN"/>
            <w:rPrChange w:id="8018" w:author="Kevin Gu" w:date="2020-05-18T10:36:00Z">
              <w:rPr>
                <w:rFonts w:hint="eastAsia"/>
                <w:lang w:val="en-US" w:eastAsia="zh-CN"/>
              </w:rPr>
            </w:rPrChange>
          </w:rPr>
          <w:delText>解锁安全门</w:delText>
        </w:r>
        <w:bookmarkStart w:id="8019" w:name="_Toc40965117"/>
        <w:bookmarkStart w:id="8020" w:name="_Toc40965472"/>
        <w:bookmarkStart w:id="8021" w:name="_Toc40965825"/>
        <w:bookmarkStart w:id="8022" w:name="_Toc40966177"/>
        <w:bookmarkStart w:id="8023" w:name="_Toc40966530"/>
        <w:bookmarkStart w:id="8024" w:name="_Toc40966882"/>
        <w:bookmarkStart w:id="8025" w:name="_Toc40967236"/>
        <w:bookmarkStart w:id="8026" w:name="_Toc40967590"/>
        <w:bookmarkStart w:id="8027" w:name="_Toc40967944"/>
        <w:bookmarkStart w:id="8028" w:name="_Toc40968298"/>
        <w:bookmarkStart w:id="8029" w:name="_Toc40969354"/>
        <w:bookmarkStart w:id="8030" w:name="_Toc40969710"/>
        <w:bookmarkStart w:id="8031" w:name="_Toc43387094"/>
        <w:bookmarkEnd w:id="8019"/>
        <w:bookmarkEnd w:id="8020"/>
        <w:bookmarkEnd w:id="8021"/>
        <w:bookmarkEnd w:id="8022"/>
        <w:bookmarkEnd w:id="8023"/>
        <w:bookmarkEnd w:id="8024"/>
        <w:bookmarkEnd w:id="8025"/>
        <w:bookmarkEnd w:id="8026"/>
        <w:bookmarkEnd w:id="8027"/>
        <w:bookmarkEnd w:id="8028"/>
        <w:bookmarkEnd w:id="8029"/>
        <w:bookmarkEnd w:id="8030"/>
        <w:bookmarkEnd w:id="8031"/>
      </w:del>
    </w:p>
    <w:p w14:paraId="3914F282" w14:textId="1252123D" w:rsidR="00C42DCC" w:rsidRPr="00876437" w:rsidDel="00941BBF" w:rsidRDefault="00C42DCC" w:rsidP="00FD5D6C">
      <w:pPr>
        <w:pStyle w:val="ListParagraph"/>
        <w:numPr>
          <w:ilvl w:val="1"/>
          <w:numId w:val="32"/>
        </w:numPr>
        <w:rPr>
          <w:del w:id="8032" w:author="Kevin Gu" w:date="2020-05-18T16:45:00Z"/>
          <w:strike/>
          <w:lang w:val="en-GB" w:eastAsia="zh-CN"/>
          <w:rPrChange w:id="8033" w:author="Kevin Gu" w:date="2020-05-18T10:36:00Z">
            <w:rPr>
              <w:del w:id="8034" w:author="Kevin Gu" w:date="2020-05-18T16:45:00Z"/>
              <w:lang w:val="en-US" w:eastAsia="zh-CN"/>
            </w:rPr>
          </w:rPrChange>
        </w:rPr>
      </w:pPr>
      <w:del w:id="8035" w:author="Kevin Gu" w:date="2020-05-18T16:45:00Z">
        <w:r w:rsidRPr="00876437" w:rsidDel="00941BBF">
          <w:rPr>
            <w:strike/>
            <w:lang w:val="en-GB" w:eastAsia="zh-CN"/>
            <w:rPrChange w:id="8036" w:author="Kevin Gu" w:date="2020-05-18T10:36:00Z">
              <w:rPr>
                <w:lang w:val="en-US" w:eastAsia="zh-CN"/>
              </w:rPr>
            </w:rPrChange>
          </w:rPr>
          <w:delText xml:space="preserve">To authenticate to the </w:delText>
        </w:r>
        <w:r w:rsidR="00BA7882" w:rsidRPr="00876437" w:rsidDel="00941BBF">
          <w:rPr>
            <w:strike/>
            <w:lang w:val="en-GB" w:eastAsia="zh-CN"/>
            <w:rPrChange w:id="8037" w:author="Kevin Gu" w:date="2020-05-18T10:36:00Z">
              <w:rPr>
                <w:lang w:val="en-US" w:eastAsia="zh-CN"/>
              </w:rPr>
            </w:rPrChange>
          </w:rPr>
          <w:delText>production area access control system</w:delText>
        </w:r>
        <w:r w:rsidRPr="00876437" w:rsidDel="00941BBF">
          <w:rPr>
            <w:strike/>
            <w:lang w:val="en-GB" w:eastAsia="zh-CN"/>
            <w:rPrChange w:id="8038" w:author="Kevin Gu" w:date="2020-05-18T10:36:00Z">
              <w:rPr>
                <w:lang w:val="en-US" w:eastAsia="zh-CN"/>
              </w:rPr>
            </w:rPrChange>
          </w:rPr>
          <w:delText>. A passcode shall also be entered to access this area;</w:delText>
        </w:r>
        <w:bookmarkStart w:id="8039" w:name="_Toc40965118"/>
        <w:bookmarkStart w:id="8040" w:name="_Toc40965473"/>
        <w:bookmarkStart w:id="8041" w:name="_Toc40965826"/>
        <w:bookmarkStart w:id="8042" w:name="_Toc40966178"/>
        <w:bookmarkStart w:id="8043" w:name="_Toc40966531"/>
        <w:bookmarkStart w:id="8044" w:name="_Toc40966883"/>
        <w:bookmarkStart w:id="8045" w:name="_Toc40967237"/>
        <w:bookmarkStart w:id="8046" w:name="_Toc40967591"/>
        <w:bookmarkStart w:id="8047" w:name="_Toc40967945"/>
        <w:bookmarkStart w:id="8048" w:name="_Toc40968299"/>
        <w:bookmarkStart w:id="8049" w:name="_Toc40969355"/>
        <w:bookmarkStart w:id="8050" w:name="_Toc40969711"/>
        <w:bookmarkStart w:id="8051" w:name="_Toc43387095"/>
        <w:bookmarkEnd w:id="8039"/>
        <w:bookmarkEnd w:id="8040"/>
        <w:bookmarkEnd w:id="8041"/>
        <w:bookmarkEnd w:id="8042"/>
        <w:bookmarkEnd w:id="8043"/>
        <w:bookmarkEnd w:id="8044"/>
        <w:bookmarkEnd w:id="8045"/>
        <w:bookmarkEnd w:id="8046"/>
        <w:bookmarkEnd w:id="8047"/>
        <w:bookmarkEnd w:id="8048"/>
        <w:bookmarkEnd w:id="8049"/>
        <w:bookmarkEnd w:id="8050"/>
        <w:bookmarkEnd w:id="8051"/>
      </w:del>
    </w:p>
    <w:p w14:paraId="73A83AA4" w14:textId="0F5185D5" w:rsidR="00102E28" w:rsidRPr="00876437" w:rsidDel="00941BBF" w:rsidRDefault="00102E28">
      <w:pPr>
        <w:pStyle w:val="ListParagraph"/>
        <w:ind w:left="1440"/>
        <w:rPr>
          <w:del w:id="8052" w:author="Kevin Gu" w:date="2020-05-18T16:45:00Z"/>
          <w:strike/>
          <w:lang w:val="en-GB" w:eastAsia="zh-CN"/>
          <w:rPrChange w:id="8053" w:author="Kevin Gu" w:date="2020-05-18T10:36:00Z">
            <w:rPr>
              <w:del w:id="8054" w:author="Kevin Gu" w:date="2020-05-18T16:45:00Z"/>
              <w:lang w:val="en-US" w:eastAsia="zh-CN"/>
            </w:rPr>
          </w:rPrChange>
        </w:rPr>
        <w:pPrChange w:id="8055" w:author="Marc Gomez" w:date="2019-11-13T08:00:00Z">
          <w:pPr>
            <w:pStyle w:val="ListParagraph"/>
            <w:numPr>
              <w:ilvl w:val="1"/>
              <w:numId w:val="32"/>
            </w:numPr>
            <w:ind w:left="1440" w:hanging="360"/>
          </w:pPr>
        </w:pPrChange>
      </w:pPr>
      <w:del w:id="8056" w:author="Kevin Gu" w:date="2020-05-18T16:45:00Z">
        <w:r w:rsidRPr="00876437" w:rsidDel="00941BBF">
          <w:rPr>
            <w:rFonts w:hint="eastAsia"/>
            <w:strike/>
            <w:lang w:val="en-GB" w:eastAsia="zh-CN"/>
            <w:rPrChange w:id="8057" w:author="Kevin Gu" w:date="2020-05-18T10:36:00Z">
              <w:rPr>
                <w:rFonts w:hint="eastAsia"/>
                <w:lang w:val="en-US" w:eastAsia="zh-CN"/>
              </w:rPr>
            </w:rPrChange>
          </w:rPr>
          <w:delText>对操作系统开发室门禁系统进行身份验证。进入该区域还应输入密码</w:delText>
        </w:r>
        <w:r w:rsidRPr="00876437" w:rsidDel="00941BBF">
          <w:rPr>
            <w:strike/>
            <w:lang w:val="en-GB" w:eastAsia="zh-CN"/>
            <w:rPrChange w:id="8058" w:author="Kevin Gu" w:date="2020-05-18T10:36:00Z">
              <w:rPr>
                <w:lang w:val="en-US" w:eastAsia="zh-CN"/>
              </w:rPr>
            </w:rPrChange>
          </w:rPr>
          <w:delText>;</w:delText>
        </w:r>
        <w:bookmarkStart w:id="8059" w:name="_Toc40965119"/>
        <w:bookmarkStart w:id="8060" w:name="_Toc40965474"/>
        <w:bookmarkStart w:id="8061" w:name="_Toc40965827"/>
        <w:bookmarkStart w:id="8062" w:name="_Toc40966179"/>
        <w:bookmarkStart w:id="8063" w:name="_Toc40966532"/>
        <w:bookmarkStart w:id="8064" w:name="_Toc40966884"/>
        <w:bookmarkStart w:id="8065" w:name="_Toc40967238"/>
        <w:bookmarkStart w:id="8066" w:name="_Toc40967592"/>
        <w:bookmarkStart w:id="8067" w:name="_Toc40967946"/>
        <w:bookmarkStart w:id="8068" w:name="_Toc40968300"/>
        <w:bookmarkStart w:id="8069" w:name="_Toc40969356"/>
        <w:bookmarkStart w:id="8070" w:name="_Toc40969712"/>
        <w:bookmarkStart w:id="8071" w:name="_Toc43387096"/>
        <w:bookmarkEnd w:id="8059"/>
        <w:bookmarkEnd w:id="8060"/>
        <w:bookmarkEnd w:id="8061"/>
        <w:bookmarkEnd w:id="8062"/>
        <w:bookmarkEnd w:id="8063"/>
        <w:bookmarkEnd w:id="8064"/>
        <w:bookmarkEnd w:id="8065"/>
        <w:bookmarkEnd w:id="8066"/>
        <w:bookmarkEnd w:id="8067"/>
        <w:bookmarkEnd w:id="8068"/>
        <w:bookmarkEnd w:id="8069"/>
        <w:bookmarkEnd w:id="8070"/>
        <w:bookmarkEnd w:id="8071"/>
      </w:del>
    </w:p>
    <w:p w14:paraId="17DEA87B" w14:textId="483B0579" w:rsidR="00C42DCC" w:rsidRPr="00876437" w:rsidDel="00941BBF" w:rsidRDefault="00C42DCC" w:rsidP="00C42DCC">
      <w:pPr>
        <w:pStyle w:val="ListParagraph"/>
        <w:numPr>
          <w:ilvl w:val="1"/>
          <w:numId w:val="32"/>
        </w:numPr>
        <w:rPr>
          <w:del w:id="8072" w:author="Kevin Gu" w:date="2020-05-18T16:45:00Z"/>
          <w:strike/>
          <w:lang w:val="en-GB" w:eastAsia="zh-CN"/>
          <w:rPrChange w:id="8073" w:author="Kevin Gu" w:date="2020-05-18T10:36:00Z">
            <w:rPr>
              <w:del w:id="8074" w:author="Kevin Gu" w:date="2020-05-18T16:45:00Z"/>
              <w:lang w:val="en-US" w:eastAsia="zh-CN"/>
            </w:rPr>
          </w:rPrChange>
        </w:rPr>
      </w:pPr>
      <w:del w:id="8075" w:author="Kevin Gu" w:date="2020-05-18T16:45:00Z">
        <w:r w:rsidRPr="00876437" w:rsidDel="00941BBF">
          <w:rPr>
            <w:strike/>
            <w:lang w:val="en-GB" w:eastAsia="zh-CN"/>
            <w:rPrChange w:id="8076" w:author="Kevin Gu" w:date="2020-05-18T10:36:00Z">
              <w:rPr>
                <w:lang w:val="en-US" w:eastAsia="zh-CN"/>
              </w:rPr>
            </w:rPrChange>
          </w:rPr>
          <w:delText xml:space="preserve">To authenticate to the </w:delText>
        </w:r>
        <w:r w:rsidR="00BA7882" w:rsidRPr="00876437" w:rsidDel="00941BBF">
          <w:rPr>
            <w:strike/>
            <w:lang w:val="en-GB" w:eastAsia="zh-CN"/>
            <w:rPrChange w:id="8077" w:author="Kevin Gu" w:date="2020-05-18T10:36:00Z">
              <w:rPr>
                <w:lang w:val="en-US" w:eastAsia="zh-CN"/>
              </w:rPr>
            </w:rPrChange>
          </w:rPr>
          <w:delText>server room and monitoring room access control system</w:delText>
        </w:r>
        <w:r w:rsidRPr="00876437" w:rsidDel="00941BBF">
          <w:rPr>
            <w:strike/>
            <w:lang w:val="en-GB" w:eastAsia="zh-CN"/>
            <w:rPrChange w:id="8078" w:author="Kevin Gu" w:date="2020-05-18T10:36:00Z">
              <w:rPr>
                <w:lang w:val="en-US" w:eastAsia="zh-CN"/>
              </w:rPr>
            </w:rPrChange>
          </w:rPr>
          <w:delText>. A passcode shall also be entered to access this area;</w:delText>
        </w:r>
        <w:bookmarkStart w:id="8079" w:name="_Toc40965120"/>
        <w:bookmarkStart w:id="8080" w:name="_Toc40965475"/>
        <w:bookmarkStart w:id="8081" w:name="_Toc40965828"/>
        <w:bookmarkStart w:id="8082" w:name="_Toc40966180"/>
        <w:bookmarkStart w:id="8083" w:name="_Toc40966533"/>
        <w:bookmarkStart w:id="8084" w:name="_Toc40966885"/>
        <w:bookmarkStart w:id="8085" w:name="_Toc40967239"/>
        <w:bookmarkStart w:id="8086" w:name="_Toc40967593"/>
        <w:bookmarkStart w:id="8087" w:name="_Toc40967947"/>
        <w:bookmarkStart w:id="8088" w:name="_Toc40968301"/>
        <w:bookmarkStart w:id="8089" w:name="_Toc40969357"/>
        <w:bookmarkStart w:id="8090" w:name="_Toc40969713"/>
        <w:bookmarkStart w:id="8091" w:name="_Toc43387097"/>
        <w:bookmarkEnd w:id="8079"/>
        <w:bookmarkEnd w:id="8080"/>
        <w:bookmarkEnd w:id="8081"/>
        <w:bookmarkEnd w:id="8082"/>
        <w:bookmarkEnd w:id="8083"/>
        <w:bookmarkEnd w:id="8084"/>
        <w:bookmarkEnd w:id="8085"/>
        <w:bookmarkEnd w:id="8086"/>
        <w:bookmarkEnd w:id="8087"/>
        <w:bookmarkEnd w:id="8088"/>
        <w:bookmarkEnd w:id="8089"/>
        <w:bookmarkEnd w:id="8090"/>
        <w:bookmarkEnd w:id="8091"/>
      </w:del>
    </w:p>
    <w:p w14:paraId="53F236BF" w14:textId="789C48DA" w:rsidR="00102E28" w:rsidRPr="00876437" w:rsidDel="00941BBF" w:rsidRDefault="00102E28">
      <w:pPr>
        <w:pStyle w:val="ListParagraph"/>
        <w:ind w:left="1440"/>
        <w:rPr>
          <w:del w:id="8092" w:author="Kevin Gu" w:date="2020-05-18T16:45:00Z"/>
          <w:strike/>
          <w:lang w:val="en-GB" w:eastAsia="zh-CN"/>
          <w:rPrChange w:id="8093" w:author="Kevin Gu" w:date="2020-05-18T10:36:00Z">
            <w:rPr>
              <w:del w:id="8094" w:author="Kevin Gu" w:date="2020-05-18T16:45:00Z"/>
              <w:lang w:val="en-US" w:eastAsia="zh-CN"/>
            </w:rPr>
          </w:rPrChange>
        </w:rPr>
        <w:pPrChange w:id="8095" w:author="Marc Gomez" w:date="2019-11-13T08:00:00Z">
          <w:pPr>
            <w:pStyle w:val="ListParagraph"/>
            <w:numPr>
              <w:ilvl w:val="1"/>
              <w:numId w:val="32"/>
            </w:numPr>
            <w:ind w:left="1440" w:hanging="360"/>
          </w:pPr>
        </w:pPrChange>
      </w:pPr>
      <w:del w:id="8096" w:author="Kevin Gu" w:date="2020-05-18T16:45:00Z">
        <w:r w:rsidRPr="00876437" w:rsidDel="00941BBF">
          <w:rPr>
            <w:rFonts w:hint="eastAsia"/>
            <w:strike/>
            <w:lang w:val="en-GB" w:eastAsia="zh-CN"/>
            <w:rPrChange w:id="8097" w:author="Kevin Gu" w:date="2020-05-18T10:36:00Z">
              <w:rPr>
                <w:rFonts w:hint="eastAsia"/>
                <w:lang w:val="en-US" w:eastAsia="zh-CN"/>
              </w:rPr>
            </w:rPrChange>
          </w:rPr>
          <w:delText>对机房门禁系统进行认证。进入该区域还应输入密码</w:delText>
        </w:r>
        <w:r w:rsidRPr="00876437" w:rsidDel="00941BBF">
          <w:rPr>
            <w:strike/>
            <w:lang w:val="en-GB" w:eastAsia="zh-CN"/>
            <w:rPrChange w:id="8098" w:author="Kevin Gu" w:date="2020-05-18T10:36:00Z">
              <w:rPr>
                <w:lang w:val="en-US" w:eastAsia="zh-CN"/>
              </w:rPr>
            </w:rPrChange>
          </w:rPr>
          <w:delText>;</w:delText>
        </w:r>
        <w:bookmarkStart w:id="8099" w:name="_Toc40965121"/>
        <w:bookmarkStart w:id="8100" w:name="_Toc40965476"/>
        <w:bookmarkStart w:id="8101" w:name="_Toc40965829"/>
        <w:bookmarkStart w:id="8102" w:name="_Toc40966181"/>
        <w:bookmarkStart w:id="8103" w:name="_Toc40966534"/>
        <w:bookmarkStart w:id="8104" w:name="_Toc40966886"/>
        <w:bookmarkStart w:id="8105" w:name="_Toc40967240"/>
        <w:bookmarkStart w:id="8106" w:name="_Toc40967594"/>
        <w:bookmarkStart w:id="8107" w:name="_Toc40967948"/>
        <w:bookmarkStart w:id="8108" w:name="_Toc40968302"/>
        <w:bookmarkStart w:id="8109" w:name="_Toc40969358"/>
        <w:bookmarkStart w:id="8110" w:name="_Toc40969714"/>
        <w:bookmarkStart w:id="8111" w:name="_Toc43387098"/>
        <w:bookmarkEnd w:id="8099"/>
        <w:bookmarkEnd w:id="8100"/>
        <w:bookmarkEnd w:id="8101"/>
        <w:bookmarkEnd w:id="8102"/>
        <w:bookmarkEnd w:id="8103"/>
        <w:bookmarkEnd w:id="8104"/>
        <w:bookmarkEnd w:id="8105"/>
        <w:bookmarkEnd w:id="8106"/>
        <w:bookmarkEnd w:id="8107"/>
        <w:bookmarkEnd w:id="8108"/>
        <w:bookmarkEnd w:id="8109"/>
        <w:bookmarkEnd w:id="8110"/>
        <w:bookmarkEnd w:id="8111"/>
      </w:del>
    </w:p>
    <w:p w14:paraId="0E2B22D8" w14:textId="4777C231" w:rsidR="00C42DCC" w:rsidRPr="00876437" w:rsidDel="00941BBF" w:rsidRDefault="00C42DCC" w:rsidP="00C42DCC">
      <w:pPr>
        <w:pStyle w:val="ListParagraph"/>
        <w:numPr>
          <w:ilvl w:val="0"/>
          <w:numId w:val="32"/>
        </w:numPr>
        <w:rPr>
          <w:del w:id="8112" w:author="Kevin Gu" w:date="2020-05-18T16:45:00Z"/>
          <w:strike/>
          <w:lang w:val="en-GB" w:eastAsia="zh-CN"/>
          <w:rPrChange w:id="8113" w:author="Kevin Gu" w:date="2020-05-18T10:36:00Z">
            <w:rPr>
              <w:del w:id="8114" w:author="Kevin Gu" w:date="2020-05-18T16:45:00Z"/>
              <w:lang w:val="en-US" w:eastAsia="zh-CN"/>
            </w:rPr>
          </w:rPrChange>
        </w:rPr>
      </w:pPr>
      <w:del w:id="8115" w:author="Kevin Gu" w:date="2020-05-18T16:45:00Z">
        <w:r w:rsidRPr="00876437" w:rsidDel="00941BBF">
          <w:rPr>
            <w:strike/>
            <w:lang w:val="en-GB" w:eastAsia="zh-CN"/>
            <w:rPrChange w:id="8116" w:author="Kevin Gu" w:date="2020-05-18T10:36:00Z">
              <w:rPr>
                <w:lang w:val="en-US" w:eastAsia="zh-CN"/>
              </w:rPr>
            </w:rPrChange>
          </w:rPr>
          <w:delText xml:space="preserve">Upon request of </w:delText>
        </w:r>
        <w:r w:rsidR="00BA7882" w:rsidRPr="00876437" w:rsidDel="00941BBF">
          <w:rPr>
            <w:strike/>
            <w:lang w:val="en-GB" w:eastAsia="zh-CN"/>
            <w:rPrChange w:id="8117" w:author="Kevin Gu" w:date="2020-05-18T10:36:00Z">
              <w:rPr>
                <w:lang w:val="en-US" w:eastAsia="zh-CN"/>
              </w:rPr>
            </w:rPrChange>
          </w:rPr>
          <w:delText>security personnel</w:delText>
        </w:r>
        <w:r w:rsidRPr="00876437" w:rsidDel="00941BBF">
          <w:rPr>
            <w:strike/>
            <w:lang w:val="en-GB" w:eastAsia="zh-CN"/>
            <w:rPrChange w:id="8118" w:author="Kevin Gu" w:date="2020-05-18T10:36:00Z">
              <w:rPr>
                <w:lang w:val="en-US" w:eastAsia="zh-CN"/>
              </w:rPr>
            </w:rPrChange>
          </w:rPr>
          <w:delText xml:space="preserve">, </w:delText>
        </w:r>
        <w:r w:rsidR="008543CE" w:rsidRPr="00876437" w:rsidDel="00941BBF">
          <w:rPr>
            <w:strike/>
            <w:lang w:val="en-GB"/>
            <w:rPrChange w:id="8119" w:author="Kevin Gu" w:date="2020-05-18T10:36:00Z">
              <w:rPr/>
            </w:rPrChange>
          </w:rPr>
          <w:fldChar w:fldCharType="begin"/>
        </w:r>
        <w:r w:rsidR="008543CE" w:rsidRPr="00876437" w:rsidDel="00941BBF">
          <w:rPr>
            <w:strike/>
            <w:lang w:val="en-GB"/>
            <w:rPrChange w:id="8120" w:author="Kevin Gu" w:date="2020-05-18T10:36:00Z">
              <w:rPr>
                <w:lang w:val="en-US"/>
              </w:rPr>
            </w:rPrChange>
          </w:rPr>
          <w:delInstrText xml:space="preserve"> DOCPROPERTY  app_developer  \* MERGEFORMAT </w:delInstrText>
        </w:r>
        <w:r w:rsidR="008543CE" w:rsidRPr="00876437" w:rsidDel="00941BBF">
          <w:rPr>
            <w:strike/>
            <w:lang w:val="en-GB"/>
            <w:rPrChange w:id="8121" w:author="Kevin Gu" w:date="2020-05-18T10:36:00Z">
              <w:rPr>
                <w:lang w:val="en-US"/>
              </w:rPr>
            </w:rPrChange>
          </w:rPr>
          <w:fldChar w:fldCharType="separate"/>
        </w:r>
        <w:r w:rsidR="00F20899" w:rsidRPr="00876437" w:rsidDel="00941BBF">
          <w:rPr>
            <w:strike/>
            <w:lang w:val="en-GB"/>
            <w:rPrChange w:id="8122" w:author="Kevin Gu" w:date="2020-05-18T10:36:00Z">
              <w:rPr>
                <w:lang w:val="en-US"/>
              </w:rPr>
            </w:rPrChange>
          </w:rPr>
          <w:delText>CTWY</w:delText>
        </w:r>
        <w:r w:rsidR="008543CE" w:rsidRPr="00876437" w:rsidDel="00941BBF">
          <w:rPr>
            <w:strike/>
            <w:lang w:val="en-GB"/>
            <w:rPrChange w:id="8123" w:author="Kevin Gu" w:date="2020-05-18T10:36:00Z">
              <w:rPr>
                <w:lang w:val="en-US"/>
              </w:rPr>
            </w:rPrChange>
          </w:rPr>
          <w:fldChar w:fldCharType="end"/>
        </w:r>
        <w:r w:rsidR="00E40670" w:rsidRPr="00876437" w:rsidDel="00941BBF">
          <w:rPr>
            <w:strike/>
            <w:lang w:val="en-GB"/>
            <w:rPrChange w:id="8124" w:author="Kevin Gu" w:date="2020-05-18T10:36:00Z">
              <w:rPr>
                <w:lang w:val="en-US"/>
              </w:rPr>
            </w:rPrChange>
          </w:rPr>
          <w:delText xml:space="preserve"> </w:delText>
        </w:r>
        <w:r w:rsidRPr="00876437" w:rsidDel="00941BBF">
          <w:rPr>
            <w:strike/>
            <w:lang w:val="en-GB" w:eastAsia="zh-CN"/>
            <w:rPrChange w:id="8125" w:author="Kevin Gu" w:date="2020-05-18T10:36:00Z">
              <w:rPr>
                <w:lang w:val="en-US" w:eastAsia="zh-CN"/>
              </w:rPr>
            </w:rPrChange>
          </w:rPr>
          <w:delText xml:space="preserve">personnel must present their personal identification card and/or a government-issued identity document. </w:delText>
        </w:r>
        <w:r w:rsidR="00BA7882" w:rsidRPr="00876437" w:rsidDel="00941BBF">
          <w:rPr>
            <w:strike/>
            <w:lang w:val="en-GB" w:eastAsia="zh-CN"/>
            <w:rPrChange w:id="8126" w:author="Kevin Gu" w:date="2020-05-18T10:36:00Z">
              <w:rPr>
                <w:lang w:val="en-US" w:eastAsia="zh-CN"/>
              </w:rPr>
            </w:rPrChange>
          </w:rPr>
          <w:delText xml:space="preserve">The </w:delText>
        </w:r>
        <w:r w:rsidRPr="00876437" w:rsidDel="00941BBF">
          <w:rPr>
            <w:strike/>
            <w:lang w:val="en-GB" w:eastAsia="zh-CN"/>
            <w:rPrChange w:id="8127" w:author="Kevin Gu" w:date="2020-05-18T10:36:00Z">
              <w:rPr>
                <w:lang w:val="en-US" w:eastAsia="zh-CN"/>
              </w:rPr>
            </w:rPrChange>
          </w:rPr>
          <w:delText>security personnel may deny access to the campus or require leaving the campus in the case that people are unable to produce an identity card;</w:delText>
        </w:r>
        <w:bookmarkStart w:id="8128" w:name="_Toc40965122"/>
        <w:bookmarkStart w:id="8129" w:name="_Toc40965477"/>
        <w:bookmarkStart w:id="8130" w:name="_Toc40965830"/>
        <w:bookmarkStart w:id="8131" w:name="_Toc40966182"/>
        <w:bookmarkStart w:id="8132" w:name="_Toc40966535"/>
        <w:bookmarkStart w:id="8133" w:name="_Toc40966887"/>
        <w:bookmarkStart w:id="8134" w:name="_Toc40967241"/>
        <w:bookmarkStart w:id="8135" w:name="_Toc40967595"/>
        <w:bookmarkStart w:id="8136" w:name="_Toc40967949"/>
        <w:bookmarkStart w:id="8137" w:name="_Toc40968303"/>
        <w:bookmarkStart w:id="8138" w:name="_Toc40969359"/>
        <w:bookmarkStart w:id="8139" w:name="_Toc40969715"/>
        <w:bookmarkStart w:id="8140" w:name="_Toc43387099"/>
        <w:bookmarkEnd w:id="8128"/>
        <w:bookmarkEnd w:id="8129"/>
        <w:bookmarkEnd w:id="8130"/>
        <w:bookmarkEnd w:id="8131"/>
        <w:bookmarkEnd w:id="8132"/>
        <w:bookmarkEnd w:id="8133"/>
        <w:bookmarkEnd w:id="8134"/>
        <w:bookmarkEnd w:id="8135"/>
        <w:bookmarkEnd w:id="8136"/>
        <w:bookmarkEnd w:id="8137"/>
        <w:bookmarkEnd w:id="8138"/>
        <w:bookmarkEnd w:id="8139"/>
        <w:bookmarkEnd w:id="8140"/>
      </w:del>
    </w:p>
    <w:p w14:paraId="27E469B3" w14:textId="1DB9CE82" w:rsidR="00102E28" w:rsidRPr="00876437" w:rsidDel="00941BBF" w:rsidRDefault="00102E28">
      <w:pPr>
        <w:pStyle w:val="ListParagraph"/>
        <w:rPr>
          <w:del w:id="8141" w:author="Kevin Gu" w:date="2020-05-18T16:45:00Z"/>
          <w:strike/>
          <w:lang w:val="en-GB" w:eastAsia="zh-CN"/>
          <w:rPrChange w:id="8142" w:author="Kevin Gu" w:date="2020-05-18T10:36:00Z">
            <w:rPr>
              <w:del w:id="8143" w:author="Kevin Gu" w:date="2020-05-18T16:45:00Z"/>
              <w:lang w:val="en-US" w:eastAsia="zh-CN"/>
            </w:rPr>
          </w:rPrChange>
        </w:rPr>
        <w:pPrChange w:id="8144" w:author="Marc Gomez" w:date="2019-11-13T08:00:00Z">
          <w:pPr>
            <w:pStyle w:val="ListParagraph"/>
            <w:numPr>
              <w:numId w:val="32"/>
            </w:numPr>
            <w:ind w:hanging="360"/>
          </w:pPr>
        </w:pPrChange>
      </w:pPr>
      <w:del w:id="8145" w:author="Kevin Gu" w:date="2020-05-18T16:45:00Z">
        <w:r w:rsidRPr="00876437" w:rsidDel="00941BBF">
          <w:rPr>
            <w:rFonts w:hint="eastAsia"/>
            <w:strike/>
            <w:lang w:val="en-GB" w:eastAsia="zh-CN"/>
            <w:rPrChange w:id="8146" w:author="Kevin Gu" w:date="2020-05-18T10:36:00Z">
              <w:rPr>
                <w:rFonts w:hint="eastAsia"/>
                <w:lang w:val="en-US" w:eastAsia="zh-CN"/>
              </w:rPr>
            </w:rPrChange>
          </w:rPr>
          <w:delText>如安保人员的要求，</w:delText>
        </w:r>
        <w:r w:rsidR="007159AE" w:rsidRPr="00876437" w:rsidDel="00941BBF">
          <w:rPr>
            <w:rFonts w:hint="eastAsia"/>
            <w:strike/>
            <w:lang w:val="en-GB" w:eastAsia="zh-CN"/>
            <w:rPrChange w:id="8147" w:author="Kevin Gu" w:date="2020-05-18T10:36:00Z">
              <w:rPr>
                <w:rFonts w:hint="eastAsia"/>
                <w:lang w:val="en-US" w:eastAsia="zh-CN"/>
              </w:rPr>
            </w:rPrChange>
          </w:rPr>
          <w:delText>澄天伟业</w:delText>
        </w:r>
        <w:r w:rsidRPr="00876437" w:rsidDel="00941BBF">
          <w:rPr>
            <w:rFonts w:hint="eastAsia"/>
            <w:strike/>
            <w:lang w:val="en-GB" w:eastAsia="zh-CN"/>
            <w:rPrChange w:id="8148" w:author="Kevin Gu" w:date="2020-05-18T10:36:00Z">
              <w:rPr>
                <w:rFonts w:hint="eastAsia"/>
                <w:lang w:val="en-US" w:eastAsia="zh-CN"/>
              </w:rPr>
            </w:rPrChange>
          </w:rPr>
          <w:delText>人员必须出示个人身份证及</w:delText>
        </w:r>
        <w:r w:rsidRPr="00876437" w:rsidDel="00941BBF">
          <w:rPr>
            <w:strike/>
            <w:lang w:val="en-GB" w:eastAsia="zh-CN"/>
            <w:rPrChange w:id="8149" w:author="Kevin Gu" w:date="2020-05-18T10:36:00Z">
              <w:rPr>
                <w:lang w:val="en-US" w:eastAsia="zh-CN"/>
              </w:rPr>
            </w:rPrChange>
          </w:rPr>
          <w:delText>/</w:delText>
        </w:r>
        <w:r w:rsidRPr="00876437" w:rsidDel="00941BBF">
          <w:rPr>
            <w:rFonts w:hint="eastAsia"/>
            <w:strike/>
            <w:lang w:val="en-GB" w:eastAsia="zh-CN"/>
            <w:rPrChange w:id="8150" w:author="Kevin Gu" w:date="2020-05-18T10:36:00Z">
              <w:rPr>
                <w:rFonts w:hint="eastAsia"/>
                <w:lang w:val="en-US" w:eastAsia="zh-CN"/>
              </w:rPr>
            </w:rPrChange>
          </w:rPr>
          <w:delText>或政府发出的身份证明文件。安保人员在来人不能出示身份证时，可拒绝其进入园区或要求其离开园区</w:delText>
        </w:r>
        <w:bookmarkStart w:id="8151" w:name="_Toc40965123"/>
        <w:bookmarkStart w:id="8152" w:name="_Toc40965478"/>
        <w:bookmarkStart w:id="8153" w:name="_Toc40965831"/>
        <w:bookmarkStart w:id="8154" w:name="_Toc40966183"/>
        <w:bookmarkStart w:id="8155" w:name="_Toc40966536"/>
        <w:bookmarkStart w:id="8156" w:name="_Toc40966888"/>
        <w:bookmarkStart w:id="8157" w:name="_Toc40967242"/>
        <w:bookmarkStart w:id="8158" w:name="_Toc40967596"/>
        <w:bookmarkStart w:id="8159" w:name="_Toc40967950"/>
        <w:bookmarkStart w:id="8160" w:name="_Toc40968304"/>
        <w:bookmarkStart w:id="8161" w:name="_Toc40969360"/>
        <w:bookmarkStart w:id="8162" w:name="_Toc40969716"/>
        <w:bookmarkStart w:id="8163" w:name="_Toc43387100"/>
        <w:bookmarkEnd w:id="8151"/>
        <w:bookmarkEnd w:id="8152"/>
        <w:bookmarkEnd w:id="8153"/>
        <w:bookmarkEnd w:id="8154"/>
        <w:bookmarkEnd w:id="8155"/>
        <w:bookmarkEnd w:id="8156"/>
        <w:bookmarkEnd w:id="8157"/>
        <w:bookmarkEnd w:id="8158"/>
        <w:bookmarkEnd w:id="8159"/>
        <w:bookmarkEnd w:id="8160"/>
        <w:bookmarkEnd w:id="8161"/>
        <w:bookmarkEnd w:id="8162"/>
        <w:bookmarkEnd w:id="8163"/>
      </w:del>
    </w:p>
    <w:p w14:paraId="00B7B878" w14:textId="7F12317C" w:rsidR="00C42DCC" w:rsidRPr="00876437" w:rsidDel="00941BBF" w:rsidRDefault="00C42DCC" w:rsidP="00C42DCC">
      <w:pPr>
        <w:pStyle w:val="ListParagraph"/>
        <w:numPr>
          <w:ilvl w:val="0"/>
          <w:numId w:val="32"/>
        </w:numPr>
        <w:rPr>
          <w:del w:id="8164" w:author="Kevin Gu" w:date="2020-05-18T16:45:00Z"/>
          <w:strike/>
          <w:lang w:val="en-GB" w:eastAsia="zh-CN"/>
          <w:rPrChange w:id="8165" w:author="Kevin Gu" w:date="2020-05-18T10:36:00Z">
            <w:rPr>
              <w:del w:id="8166" w:author="Kevin Gu" w:date="2020-05-18T16:45:00Z"/>
              <w:lang w:val="en-US" w:eastAsia="zh-CN"/>
            </w:rPr>
          </w:rPrChange>
        </w:rPr>
      </w:pPr>
      <w:del w:id="8167" w:author="Kevin Gu" w:date="2020-05-18T16:45:00Z">
        <w:r w:rsidRPr="00876437" w:rsidDel="00941BBF">
          <w:rPr>
            <w:strike/>
            <w:lang w:val="en-GB" w:eastAsia="zh-CN"/>
            <w:rPrChange w:id="8168" w:author="Kevin Gu" w:date="2020-05-18T10:36:00Z">
              <w:rPr>
                <w:lang w:val="en-US" w:eastAsia="zh-CN"/>
              </w:rPr>
            </w:rPrChange>
          </w:rPr>
          <w:delText xml:space="preserve">The Security Manager or delegate may call police authorities to deal with illegal activities or to deal with an individual or group that refuses to leave </w:delText>
        </w:r>
        <w:r w:rsidR="008543CE" w:rsidRPr="00876437" w:rsidDel="00941BBF">
          <w:rPr>
            <w:strike/>
            <w:lang w:val="en-GB" w:eastAsia="zh-CN"/>
            <w:rPrChange w:id="8169" w:author="Kevin Gu" w:date="2020-05-18T10:36:00Z">
              <w:rPr>
                <w:lang w:val="en-US" w:eastAsia="zh-CN"/>
              </w:rPr>
            </w:rPrChange>
          </w:rPr>
          <w:fldChar w:fldCharType="begin"/>
        </w:r>
        <w:r w:rsidR="008543CE" w:rsidRPr="00876437" w:rsidDel="00941BBF">
          <w:rPr>
            <w:strike/>
            <w:lang w:val="en-GB" w:eastAsia="zh-CN"/>
            <w:rPrChange w:id="8170" w:author="Kevin Gu" w:date="2020-05-18T10:36:00Z">
              <w:rPr>
                <w:lang w:val="en-US" w:eastAsia="zh-CN"/>
              </w:rPr>
            </w:rPrChange>
          </w:rPr>
          <w:delInstrText xml:space="preserve"> DOCPROPERTY  app_developer  \* MERGEFORMAT </w:delInstrText>
        </w:r>
        <w:r w:rsidR="008543CE" w:rsidRPr="00876437" w:rsidDel="00941BBF">
          <w:rPr>
            <w:strike/>
            <w:lang w:val="en-GB" w:eastAsia="zh-CN"/>
            <w:rPrChange w:id="8171" w:author="Kevin Gu" w:date="2020-05-18T10:36:00Z">
              <w:rPr>
                <w:lang w:val="en-US" w:eastAsia="zh-CN"/>
              </w:rPr>
            </w:rPrChange>
          </w:rPr>
          <w:fldChar w:fldCharType="separate"/>
        </w:r>
        <w:r w:rsidR="00F20899" w:rsidRPr="00876437" w:rsidDel="00941BBF">
          <w:rPr>
            <w:strike/>
            <w:lang w:val="en-GB" w:eastAsia="zh-CN"/>
            <w:rPrChange w:id="8172" w:author="Kevin Gu" w:date="2020-05-18T10:36:00Z">
              <w:rPr>
                <w:lang w:val="en-US" w:eastAsia="zh-CN"/>
              </w:rPr>
            </w:rPrChange>
          </w:rPr>
          <w:delText>CTWY</w:delText>
        </w:r>
        <w:r w:rsidR="008543CE" w:rsidRPr="00876437" w:rsidDel="00941BBF">
          <w:rPr>
            <w:strike/>
            <w:lang w:val="en-GB" w:eastAsia="zh-CN"/>
            <w:rPrChange w:id="8173" w:author="Kevin Gu" w:date="2020-05-18T10:36:00Z">
              <w:rPr>
                <w:lang w:val="en-US" w:eastAsia="zh-CN"/>
              </w:rPr>
            </w:rPrChange>
          </w:rPr>
          <w:fldChar w:fldCharType="end"/>
        </w:r>
        <w:r w:rsidRPr="00876437" w:rsidDel="00941BBF">
          <w:rPr>
            <w:strike/>
            <w:lang w:val="en-GB" w:eastAsia="zh-CN"/>
            <w:rPrChange w:id="8174" w:author="Kevin Gu" w:date="2020-05-18T10:36:00Z">
              <w:rPr>
                <w:lang w:val="en-US" w:eastAsia="zh-CN"/>
              </w:rPr>
            </w:rPrChange>
          </w:rPr>
          <w:delText>’s sites;</w:delText>
        </w:r>
        <w:bookmarkStart w:id="8175" w:name="_Toc40965124"/>
        <w:bookmarkStart w:id="8176" w:name="_Toc40965479"/>
        <w:bookmarkStart w:id="8177" w:name="_Toc40965832"/>
        <w:bookmarkStart w:id="8178" w:name="_Toc40966184"/>
        <w:bookmarkStart w:id="8179" w:name="_Toc40966537"/>
        <w:bookmarkStart w:id="8180" w:name="_Toc40966889"/>
        <w:bookmarkStart w:id="8181" w:name="_Toc40967243"/>
        <w:bookmarkStart w:id="8182" w:name="_Toc40967597"/>
        <w:bookmarkStart w:id="8183" w:name="_Toc40967951"/>
        <w:bookmarkStart w:id="8184" w:name="_Toc40968305"/>
        <w:bookmarkStart w:id="8185" w:name="_Toc40969361"/>
        <w:bookmarkStart w:id="8186" w:name="_Toc40969717"/>
        <w:bookmarkStart w:id="8187" w:name="_Toc43387101"/>
        <w:bookmarkEnd w:id="8175"/>
        <w:bookmarkEnd w:id="8176"/>
        <w:bookmarkEnd w:id="8177"/>
        <w:bookmarkEnd w:id="8178"/>
        <w:bookmarkEnd w:id="8179"/>
        <w:bookmarkEnd w:id="8180"/>
        <w:bookmarkEnd w:id="8181"/>
        <w:bookmarkEnd w:id="8182"/>
        <w:bookmarkEnd w:id="8183"/>
        <w:bookmarkEnd w:id="8184"/>
        <w:bookmarkEnd w:id="8185"/>
        <w:bookmarkEnd w:id="8186"/>
        <w:bookmarkEnd w:id="8187"/>
      </w:del>
    </w:p>
    <w:p w14:paraId="232C8F2A" w14:textId="59169C4C" w:rsidR="00102E28" w:rsidRPr="00876437" w:rsidDel="00941BBF" w:rsidRDefault="00102E28">
      <w:pPr>
        <w:pStyle w:val="ListParagraph"/>
        <w:rPr>
          <w:del w:id="8188" w:author="Kevin Gu" w:date="2020-05-18T16:45:00Z"/>
          <w:strike/>
          <w:lang w:val="en-GB" w:eastAsia="zh-CN"/>
          <w:rPrChange w:id="8189" w:author="Kevin Gu" w:date="2020-05-18T10:36:00Z">
            <w:rPr>
              <w:del w:id="8190" w:author="Kevin Gu" w:date="2020-05-18T16:45:00Z"/>
              <w:lang w:val="en-US" w:eastAsia="zh-CN"/>
            </w:rPr>
          </w:rPrChange>
        </w:rPr>
        <w:pPrChange w:id="8191" w:author="Marc Gomez" w:date="2019-11-13T08:00:00Z">
          <w:pPr>
            <w:pStyle w:val="ListParagraph"/>
            <w:numPr>
              <w:numId w:val="32"/>
            </w:numPr>
            <w:ind w:hanging="360"/>
          </w:pPr>
        </w:pPrChange>
      </w:pPr>
      <w:del w:id="8192" w:author="Kevin Gu" w:date="2020-05-18T16:45:00Z">
        <w:r w:rsidRPr="00876437" w:rsidDel="00941BBF">
          <w:rPr>
            <w:rFonts w:hint="eastAsia"/>
            <w:strike/>
            <w:lang w:val="en-GB" w:eastAsia="zh-CN"/>
            <w:rPrChange w:id="8193" w:author="Kevin Gu" w:date="2020-05-18T10:36:00Z">
              <w:rPr>
                <w:rFonts w:hint="eastAsia"/>
                <w:lang w:val="en-US" w:eastAsia="zh-CN"/>
              </w:rPr>
            </w:rPrChange>
          </w:rPr>
          <w:delText>安全经理或代理人可致电警方来处理非法活动，或处理那些拒绝离开</w:delText>
        </w:r>
        <w:r w:rsidR="007159AE" w:rsidRPr="00876437" w:rsidDel="00941BBF">
          <w:rPr>
            <w:rFonts w:hint="eastAsia"/>
            <w:strike/>
            <w:lang w:val="en-GB" w:eastAsia="zh-CN"/>
            <w:rPrChange w:id="8194" w:author="Kevin Gu" w:date="2020-05-18T10:36:00Z">
              <w:rPr>
                <w:rFonts w:hint="eastAsia"/>
                <w:lang w:val="en-US" w:eastAsia="zh-CN"/>
              </w:rPr>
            </w:rPrChange>
          </w:rPr>
          <w:delText>澄天伟业</w:delText>
        </w:r>
        <w:r w:rsidRPr="00876437" w:rsidDel="00941BBF">
          <w:rPr>
            <w:rFonts w:hint="eastAsia"/>
            <w:strike/>
            <w:lang w:val="en-GB" w:eastAsia="zh-CN"/>
            <w:rPrChange w:id="8195" w:author="Kevin Gu" w:date="2020-05-18T10:36:00Z">
              <w:rPr>
                <w:rFonts w:hint="eastAsia"/>
                <w:lang w:val="en-US" w:eastAsia="zh-CN"/>
              </w:rPr>
            </w:rPrChange>
          </w:rPr>
          <w:delText>站点的个人或团体；</w:delText>
        </w:r>
        <w:bookmarkStart w:id="8196" w:name="_Toc40965125"/>
        <w:bookmarkStart w:id="8197" w:name="_Toc40965480"/>
        <w:bookmarkStart w:id="8198" w:name="_Toc40965833"/>
        <w:bookmarkStart w:id="8199" w:name="_Toc40966185"/>
        <w:bookmarkStart w:id="8200" w:name="_Toc40966538"/>
        <w:bookmarkStart w:id="8201" w:name="_Toc40966890"/>
        <w:bookmarkStart w:id="8202" w:name="_Toc40967244"/>
        <w:bookmarkStart w:id="8203" w:name="_Toc40967598"/>
        <w:bookmarkStart w:id="8204" w:name="_Toc40967952"/>
        <w:bookmarkStart w:id="8205" w:name="_Toc40968306"/>
        <w:bookmarkStart w:id="8206" w:name="_Toc40969362"/>
        <w:bookmarkStart w:id="8207" w:name="_Toc40969718"/>
        <w:bookmarkStart w:id="8208" w:name="_Toc43387102"/>
        <w:bookmarkEnd w:id="8196"/>
        <w:bookmarkEnd w:id="8197"/>
        <w:bookmarkEnd w:id="8198"/>
        <w:bookmarkEnd w:id="8199"/>
        <w:bookmarkEnd w:id="8200"/>
        <w:bookmarkEnd w:id="8201"/>
        <w:bookmarkEnd w:id="8202"/>
        <w:bookmarkEnd w:id="8203"/>
        <w:bookmarkEnd w:id="8204"/>
        <w:bookmarkEnd w:id="8205"/>
        <w:bookmarkEnd w:id="8206"/>
        <w:bookmarkEnd w:id="8207"/>
        <w:bookmarkEnd w:id="8208"/>
      </w:del>
    </w:p>
    <w:p w14:paraId="7F7D013E" w14:textId="7F6C3E1B" w:rsidR="00C42DCC" w:rsidRPr="00876437" w:rsidDel="00941BBF" w:rsidRDefault="00C42DCC" w:rsidP="00C42DCC">
      <w:pPr>
        <w:pStyle w:val="ListParagraph"/>
        <w:numPr>
          <w:ilvl w:val="0"/>
          <w:numId w:val="32"/>
        </w:numPr>
        <w:rPr>
          <w:del w:id="8209" w:author="Kevin Gu" w:date="2020-05-18T16:45:00Z"/>
          <w:strike/>
          <w:lang w:val="en-GB" w:eastAsia="zh-CN"/>
          <w:rPrChange w:id="8210" w:author="Kevin Gu" w:date="2020-05-18T10:36:00Z">
            <w:rPr>
              <w:del w:id="8211" w:author="Kevin Gu" w:date="2020-05-18T16:45:00Z"/>
              <w:lang w:val="en-US" w:eastAsia="zh-CN"/>
            </w:rPr>
          </w:rPrChange>
        </w:rPr>
      </w:pPr>
      <w:del w:id="8212" w:author="Kevin Gu" w:date="2020-05-18T16:45:00Z">
        <w:r w:rsidRPr="00876437" w:rsidDel="00941BBF">
          <w:rPr>
            <w:strike/>
            <w:lang w:val="en-GB" w:eastAsia="zh-CN"/>
            <w:rPrChange w:id="8213" w:author="Kevin Gu" w:date="2020-05-18T10:36:00Z">
              <w:rPr>
                <w:lang w:val="en-US" w:eastAsia="zh-CN"/>
              </w:rPr>
            </w:rPrChange>
          </w:rPr>
          <w:delText xml:space="preserve">Personnel shall not copy any of the objects classified as confidential in </w:delText>
        </w:r>
        <w:bookmarkStart w:id="8214" w:name="_Hlk18938080"/>
        <w:bookmarkStart w:id="8215" w:name="OLE_LINK1"/>
        <w:r w:rsidR="006D01F0" w:rsidRPr="00876437" w:rsidDel="00941BBF">
          <w:rPr>
            <w:strike/>
            <w:lang w:val="en-GB" w:eastAsia="zh-CN"/>
            <w:rPrChange w:id="8216" w:author="Kevin Gu" w:date="2020-05-18T10:36:00Z">
              <w:rPr>
                <w:lang w:val="en-US" w:eastAsia="zh-CN"/>
              </w:rPr>
            </w:rPrChange>
          </w:rPr>
          <w:delText>chapter</w:delText>
        </w:r>
        <w:r w:rsidRPr="00876437" w:rsidDel="00941BBF">
          <w:rPr>
            <w:strike/>
            <w:lang w:val="en-GB" w:eastAsia="zh-CN"/>
            <w:rPrChange w:id="8217" w:author="Kevin Gu" w:date="2020-05-18T10:36:00Z">
              <w:rPr>
                <w:lang w:val="en-US" w:eastAsia="zh-CN"/>
              </w:rPr>
            </w:rPrChange>
          </w:rPr>
          <w:delText xml:space="preserve"> 3</w:delText>
        </w:r>
        <w:bookmarkEnd w:id="8214"/>
        <w:bookmarkEnd w:id="8215"/>
        <w:r w:rsidRPr="00876437" w:rsidDel="00941BBF">
          <w:rPr>
            <w:strike/>
            <w:lang w:val="en-GB" w:eastAsia="zh-CN"/>
            <w:rPrChange w:id="8218" w:author="Kevin Gu" w:date="2020-05-18T10:36:00Z">
              <w:rPr>
                <w:lang w:val="en-US" w:eastAsia="zh-CN"/>
              </w:rPr>
            </w:rPrChange>
          </w:rPr>
          <w:delText>, without permission;</w:delText>
        </w:r>
        <w:bookmarkStart w:id="8219" w:name="_Toc40965126"/>
        <w:bookmarkStart w:id="8220" w:name="_Toc40965481"/>
        <w:bookmarkStart w:id="8221" w:name="_Toc40965834"/>
        <w:bookmarkStart w:id="8222" w:name="_Toc40966186"/>
        <w:bookmarkStart w:id="8223" w:name="_Toc40966539"/>
        <w:bookmarkStart w:id="8224" w:name="_Toc40966891"/>
        <w:bookmarkStart w:id="8225" w:name="_Toc40967245"/>
        <w:bookmarkStart w:id="8226" w:name="_Toc40967599"/>
        <w:bookmarkStart w:id="8227" w:name="_Toc40967953"/>
        <w:bookmarkStart w:id="8228" w:name="_Toc40968307"/>
        <w:bookmarkStart w:id="8229" w:name="_Toc40969363"/>
        <w:bookmarkStart w:id="8230" w:name="_Toc40969719"/>
        <w:bookmarkStart w:id="8231" w:name="_Toc43387103"/>
        <w:bookmarkEnd w:id="8219"/>
        <w:bookmarkEnd w:id="8220"/>
        <w:bookmarkEnd w:id="8221"/>
        <w:bookmarkEnd w:id="8222"/>
        <w:bookmarkEnd w:id="8223"/>
        <w:bookmarkEnd w:id="8224"/>
        <w:bookmarkEnd w:id="8225"/>
        <w:bookmarkEnd w:id="8226"/>
        <w:bookmarkEnd w:id="8227"/>
        <w:bookmarkEnd w:id="8228"/>
        <w:bookmarkEnd w:id="8229"/>
        <w:bookmarkEnd w:id="8230"/>
        <w:bookmarkEnd w:id="8231"/>
      </w:del>
    </w:p>
    <w:p w14:paraId="79A59BB2" w14:textId="27A33AA1" w:rsidR="00102E28" w:rsidRPr="00876437" w:rsidDel="00941BBF" w:rsidRDefault="00102E28">
      <w:pPr>
        <w:pStyle w:val="ListParagraph"/>
        <w:rPr>
          <w:del w:id="8232" w:author="Kevin Gu" w:date="2020-05-18T16:45:00Z"/>
          <w:strike/>
          <w:lang w:val="en-GB" w:eastAsia="zh-CN"/>
          <w:rPrChange w:id="8233" w:author="Kevin Gu" w:date="2020-05-18T10:36:00Z">
            <w:rPr>
              <w:del w:id="8234" w:author="Kevin Gu" w:date="2020-05-18T16:45:00Z"/>
              <w:lang w:val="en-US" w:eastAsia="zh-CN"/>
            </w:rPr>
          </w:rPrChange>
        </w:rPr>
        <w:pPrChange w:id="8235" w:author="Marc Gomez" w:date="2019-11-13T08:00:00Z">
          <w:pPr>
            <w:pStyle w:val="ListParagraph"/>
            <w:numPr>
              <w:numId w:val="32"/>
            </w:numPr>
            <w:ind w:hanging="360"/>
          </w:pPr>
        </w:pPrChange>
      </w:pPr>
      <w:del w:id="8236" w:author="Kevin Gu" w:date="2020-05-18T16:45:00Z">
        <w:r w:rsidRPr="00876437" w:rsidDel="00941BBF">
          <w:rPr>
            <w:rFonts w:hint="eastAsia"/>
            <w:strike/>
            <w:lang w:val="en-GB" w:eastAsia="zh-CN"/>
            <w:rPrChange w:id="8237" w:author="Kevin Gu" w:date="2020-05-18T10:36:00Z">
              <w:rPr>
                <w:rFonts w:hint="eastAsia"/>
                <w:lang w:val="en-US" w:eastAsia="zh-CN"/>
              </w:rPr>
            </w:rPrChange>
          </w:rPr>
          <w:delText>未经许可，任何人不得复制第</w:delText>
        </w:r>
        <w:r w:rsidRPr="00876437" w:rsidDel="00941BBF">
          <w:rPr>
            <w:strike/>
            <w:lang w:val="en-GB" w:eastAsia="zh-CN"/>
            <w:rPrChange w:id="8238" w:author="Kevin Gu" w:date="2020-05-18T10:36:00Z">
              <w:rPr>
                <w:lang w:val="en-US" w:eastAsia="zh-CN"/>
              </w:rPr>
            </w:rPrChange>
          </w:rPr>
          <w:delText>3</w:delText>
        </w:r>
        <w:r w:rsidRPr="00876437" w:rsidDel="00941BBF">
          <w:rPr>
            <w:rFonts w:hint="eastAsia"/>
            <w:strike/>
            <w:lang w:val="en-GB" w:eastAsia="zh-CN"/>
            <w:rPrChange w:id="8239" w:author="Kevin Gu" w:date="2020-05-18T10:36:00Z">
              <w:rPr>
                <w:rFonts w:hint="eastAsia"/>
                <w:lang w:val="en-US" w:eastAsia="zh-CN"/>
              </w:rPr>
            </w:rPrChange>
          </w:rPr>
          <w:delText>章中提及的保密的物品；</w:delText>
        </w:r>
        <w:bookmarkStart w:id="8240" w:name="_Toc40965127"/>
        <w:bookmarkStart w:id="8241" w:name="_Toc40965482"/>
        <w:bookmarkStart w:id="8242" w:name="_Toc40965835"/>
        <w:bookmarkStart w:id="8243" w:name="_Toc40966187"/>
        <w:bookmarkStart w:id="8244" w:name="_Toc40966540"/>
        <w:bookmarkStart w:id="8245" w:name="_Toc40966892"/>
        <w:bookmarkStart w:id="8246" w:name="_Toc40967246"/>
        <w:bookmarkStart w:id="8247" w:name="_Toc40967600"/>
        <w:bookmarkStart w:id="8248" w:name="_Toc40967954"/>
        <w:bookmarkStart w:id="8249" w:name="_Toc40968308"/>
        <w:bookmarkStart w:id="8250" w:name="_Toc40969364"/>
        <w:bookmarkStart w:id="8251" w:name="_Toc40969720"/>
        <w:bookmarkStart w:id="8252" w:name="_Toc43387104"/>
        <w:bookmarkEnd w:id="8240"/>
        <w:bookmarkEnd w:id="8241"/>
        <w:bookmarkEnd w:id="8242"/>
        <w:bookmarkEnd w:id="8243"/>
        <w:bookmarkEnd w:id="8244"/>
        <w:bookmarkEnd w:id="8245"/>
        <w:bookmarkEnd w:id="8246"/>
        <w:bookmarkEnd w:id="8247"/>
        <w:bookmarkEnd w:id="8248"/>
        <w:bookmarkEnd w:id="8249"/>
        <w:bookmarkEnd w:id="8250"/>
        <w:bookmarkEnd w:id="8251"/>
        <w:bookmarkEnd w:id="8252"/>
      </w:del>
    </w:p>
    <w:p w14:paraId="6153011C" w14:textId="49381619" w:rsidR="00C42DCC" w:rsidRPr="00876437" w:rsidDel="00941BBF" w:rsidRDefault="00C42DCC" w:rsidP="00C42DCC">
      <w:pPr>
        <w:pStyle w:val="ListParagraph"/>
        <w:numPr>
          <w:ilvl w:val="0"/>
          <w:numId w:val="32"/>
        </w:numPr>
        <w:rPr>
          <w:del w:id="8253" w:author="Kevin Gu" w:date="2020-05-18T16:45:00Z"/>
          <w:strike/>
          <w:lang w:val="en-GB" w:eastAsia="zh-CN"/>
          <w:rPrChange w:id="8254" w:author="Kevin Gu" w:date="2020-05-18T10:36:00Z">
            <w:rPr>
              <w:del w:id="8255" w:author="Kevin Gu" w:date="2020-05-18T16:45:00Z"/>
              <w:lang w:val="en-US" w:eastAsia="zh-CN"/>
            </w:rPr>
          </w:rPrChange>
        </w:rPr>
      </w:pPr>
      <w:del w:id="8256" w:author="Kevin Gu" w:date="2020-05-18T16:45:00Z">
        <w:r w:rsidRPr="00876437" w:rsidDel="00941BBF">
          <w:rPr>
            <w:strike/>
            <w:lang w:val="en-GB" w:eastAsia="zh-CN"/>
            <w:rPrChange w:id="8257" w:author="Kevin Gu" w:date="2020-05-18T10:36:00Z">
              <w:rPr>
                <w:lang w:val="en-US" w:eastAsia="zh-CN"/>
              </w:rPr>
            </w:rPrChange>
          </w:rPr>
          <w:delText xml:space="preserve">Personnel shall not carry out of the development sites any of the objects classified as confidential in </w:delText>
        </w:r>
        <w:r w:rsidR="006D01F0" w:rsidRPr="00876437" w:rsidDel="00941BBF">
          <w:rPr>
            <w:strike/>
            <w:lang w:val="en-GB" w:eastAsia="zh-CN"/>
            <w:rPrChange w:id="8258" w:author="Kevin Gu" w:date="2020-05-18T10:36:00Z">
              <w:rPr>
                <w:lang w:val="en-US" w:eastAsia="zh-CN"/>
              </w:rPr>
            </w:rPrChange>
          </w:rPr>
          <w:delText>chapter 3</w:delText>
        </w:r>
        <w:r w:rsidRPr="00876437" w:rsidDel="00941BBF">
          <w:rPr>
            <w:strike/>
            <w:lang w:val="en-GB" w:eastAsia="zh-CN"/>
            <w:rPrChange w:id="8259" w:author="Kevin Gu" w:date="2020-05-18T10:36:00Z">
              <w:rPr>
                <w:lang w:val="en-US" w:eastAsia="zh-CN"/>
              </w:rPr>
            </w:rPrChange>
          </w:rPr>
          <w:delText>, without permission;</w:delText>
        </w:r>
        <w:bookmarkStart w:id="8260" w:name="_Toc40965128"/>
        <w:bookmarkStart w:id="8261" w:name="_Toc40965483"/>
        <w:bookmarkStart w:id="8262" w:name="_Toc40965836"/>
        <w:bookmarkStart w:id="8263" w:name="_Toc40966188"/>
        <w:bookmarkStart w:id="8264" w:name="_Toc40966541"/>
        <w:bookmarkStart w:id="8265" w:name="_Toc40966893"/>
        <w:bookmarkStart w:id="8266" w:name="_Toc40967247"/>
        <w:bookmarkStart w:id="8267" w:name="_Toc40967601"/>
        <w:bookmarkStart w:id="8268" w:name="_Toc40967955"/>
        <w:bookmarkStart w:id="8269" w:name="_Toc40968309"/>
        <w:bookmarkStart w:id="8270" w:name="_Toc40969365"/>
        <w:bookmarkStart w:id="8271" w:name="_Toc40969721"/>
        <w:bookmarkStart w:id="8272" w:name="_Toc43387105"/>
        <w:bookmarkEnd w:id="8260"/>
        <w:bookmarkEnd w:id="8261"/>
        <w:bookmarkEnd w:id="8262"/>
        <w:bookmarkEnd w:id="8263"/>
        <w:bookmarkEnd w:id="8264"/>
        <w:bookmarkEnd w:id="8265"/>
        <w:bookmarkEnd w:id="8266"/>
        <w:bookmarkEnd w:id="8267"/>
        <w:bookmarkEnd w:id="8268"/>
        <w:bookmarkEnd w:id="8269"/>
        <w:bookmarkEnd w:id="8270"/>
        <w:bookmarkEnd w:id="8271"/>
        <w:bookmarkEnd w:id="8272"/>
      </w:del>
    </w:p>
    <w:p w14:paraId="485E7C58" w14:textId="3D5139EF" w:rsidR="00102E28" w:rsidRPr="00876437" w:rsidDel="00941BBF" w:rsidRDefault="00102E28">
      <w:pPr>
        <w:pStyle w:val="ListParagraph"/>
        <w:rPr>
          <w:del w:id="8273" w:author="Kevin Gu" w:date="2020-05-18T16:45:00Z"/>
          <w:strike/>
          <w:lang w:val="en-GB" w:eastAsia="zh-CN"/>
          <w:rPrChange w:id="8274" w:author="Kevin Gu" w:date="2020-05-18T10:36:00Z">
            <w:rPr>
              <w:del w:id="8275" w:author="Kevin Gu" w:date="2020-05-18T16:45:00Z"/>
              <w:lang w:val="en-US" w:eastAsia="zh-CN"/>
            </w:rPr>
          </w:rPrChange>
        </w:rPr>
        <w:pPrChange w:id="8276" w:author="Marc Gomez" w:date="2019-11-13T08:00:00Z">
          <w:pPr>
            <w:pStyle w:val="ListParagraph"/>
            <w:numPr>
              <w:numId w:val="32"/>
            </w:numPr>
            <w:ind w:hanging="360"/>
          </w:pPr>
        </w:pPrChange>
      </w:pPr>
      <w:del w:id="8277" w:author="Kevin Gu" w:date="2020-05-18T16:45:00Z">
        <w:r w:rsidRPr="00876437" w:rsidDel="00941BBF">
          <w:rPr>
            <w:rFonts w:hint="eastAsia"/>
            <w:strike/>
            <w:lang w:val="en-GB" w:eastAsia="zh-CN"/>
            <w:rPrChange w:id="8278" w:author="Kevin Gu" w:date="2020-05-18T10:36:00Z">
              <w:rPr>
                <w:rFonts w:hint="eastAsia"/>
                <w:lang w:val="en-US" w:eastAsia="zh-CN"/>
              </w:rPr>
            </w:rPrChange>
          </w:rPr>
          <w:delText>未经批准，任何人不得擅自将第</w:delText>
        </w:r>
        <w:r w:rsidRPr="00876437" w:rsidDel="00941BBF">
          <w:rPr>
            <w:strike/>
            <w:lang w:val="en-GB" w:eastAsia="zh-CN"/>
            <w:rPrChange w:id="8279" w:author="Kevin Gu" w:date="2020-05-18T10:36:00Z">
              <w:rPr>
                <w:lang w:val="en-US" w:eastAsia="zh-CN"/>
              </w:rPr>
            </w:rPrChange>
          </w:rPr>
          <w:delText>3</w:delText>
        </w:r>
        <w:r w:rsidRPr="00876437" w:rsidDel="00941BBF">
          <w:rPr>
            <w:rFonts w:hint="eastAsia"/>
            <w:strike/>
            <w:lang w:val="en-GB" w:eastAsia="zh-CN"/>
            <w:rPrChange w:id="8280" w:author="Kevin Gu" w:date="2020-05-18T10:36:00Z">
              <w:rPr>
                <w:rFonts w:hint="eastAsia"/>
                <w:lang w:val="en-US" w:eastAsia="zh-CN"/>
              </w:rPr>
            </w:rPrChange>
          </w:rPr>
          <w:delText>章规定的保密物品带出开发站点；</w:delText>
        </w:r>
        <w:bookmarkStart w:id="8281" w:name="_Toc40965129"/>
        <w:bookmarkStart w:id="8282" w:name="_Toc40965484"/>
        <w:bookmarkStart w:id="8283" w:name="_Toc40965837"/>
        <w:bookmarkStart w:id="8284" w:name="_Toc40966189"/>
        <w:bookmarkStart w:id="8285" w:name="_Toc40966542"/>
        <w:bookmarkStart w:id="8286" w:name="_Toc40966894"/>
        <w:bookmarkStart w:id="8287" w:name="_Toc40967248"/>
        <w:bookmarkStart w:id="8288" w:name="_Toc40967602"/>
        <w:bookmarkStart w:id="8289" w:name="_Toc40967956"/>
        <w:bookmarkStart w:id="8290" w:name="_Toc40968310"/>
        <w:bookmarkStart w:id="8291" w:name="_Toc40969366"/>
        <w:bookmarkStart w:id="8292" w:name="_Toc40969722"/>
        <w:bookmarkStart w:id="8293" w:name="_Toc43387106"/>
        <w:bookmarkEnd w:id="8281"/>
        <w:bookmarkEnd w:id="8282"/>
        <w:bookmarkEnd w:id="8283"/>
        <w:bookmarkEnd w:id="8284"/>
        <w:bookmarkEnd w:id="8285"/>
        <w:bookmarkEnd w:id="8286"/>
        <w:bookmarkEnd w:id="8287"/>
        <w:bookmarkEnd w:id="8288"/>
        <w:bookmarkEnd w:id="8289"/>
        <w:bookmarkEnd w:id="8290"/>
        <w:bookmarkEnd w:id="8291"/>
        <w:bookmarkEnd w:id="8292"/>
        <w:bookmarkEnd w:id="8293"/>
      </w:del>
    </w:p>
    <w:p w14:paraId="6BD50865" w14:textId="3393B235" w:rsidR="00C42DCC" w:rsidRPr="00876437" w:rsidDel="00941BBF" w:rsidRDefault="00C42DCC" w:rsidP="00C42DCC">
      <w:pPr>
        <w:pStyle w:val="ListParagraph"/>
        <w:numPr>
          <w:ilvl w:val="0"/>
          <w:numId w:val="32"/>
        </w:numPr>
        <w:rPr>
          <w:del w:id="8294" w:author="Kevin Gu" w:date="2020-05-18T16:45:00Z"/>
          <w:strike/>
          <w:lang w:val="en-GB" w:eastAsia="zh-CN"/>
          <w:rPrChange w:id="8295" w:author="Kevin Gu" w:date="2020-05-18T10:36:00Z">
            <w:rPr>
              <w:del w:id="8296" w:author="Kevin Gu" w:date="2020-05-18T16:45:00Z"/>
              <w:lang w:val="en-US" w:eastAsia="zh-CN"/>
            </w:rPr>
          </w:rPrChange>
        </w:rPr>
      </w:pPr>
      <w:del w:id="8297" w:author="Kevin Gu" w:date="2020-05-18T16:45:00Z">
        <w:r w:rsidRPr="00876437" w:rsidDel="00941BBF">
          <w:rPr>
            <w:strike/>
            <w:lang w:val="en-GB" w:eastAsia="zh-CN"/>
            <w:rPrChange w:id="8298" w:author="Kevin Gu" w:date="2020-05-18T10:36:00Z">
              <w:rPr>
                <w:lang w:val="en-US" w:eastAsia="zh-CN"/>
              </w:rPr>
            </w:rPrChange>
          </w:rPr>
          <w:delText xml:space="preserve">No person shall damage or destroy </w:delText>
        </w:r>
        <w:r w:rsidR="008543CE" w:rsidRPr="00876437" w:rsidDel="00941BBF">
          <w:rPr>
            <w:strike/>
            <w:lang w:val="en-GB"/>
            <w:rPrChange w:id="8299" w:author="Kevin Gu" w:date="2020-05-18T10:36:00Z">
              <w:rPr/>
            </w:rPrChange>
          </w:rPr>
          <w:fldChar w:fldCharType="begin"/>
        </w:r>
        <w:r w:rsidR="008543CE" w:rsidRPr="00876437" w:rsidDel="00941BBF">
          <w:rPr>
            <w:strike/>
            <w:lang w:val="en-GB"/>
            <w:rPrChange w:id="8300" w:author="Kevin Gu" w:date="2020-05-18T10:36:00Z">
              <w:rPr>
                <w:lang w:val="en-US"/>
              </w:rPr>
            </w:rPrChange>
          </w:rPr>
          <w:delInstrText xml:space="preserve"> DOCPROPERTY  app_developer  \* MERGEFORMAT </w:delInstrText>
        </w:r>
        <w:r w:rsidR="008543CE" w:rsidRPr="00876437" w:rsidDel="00941BBF">
          <w:rPr>
            <w:strike/>
            <w:lang w:val="en-GB"/>
            <w:rPrChange w:id="8301" w:author="Kevin Gu" w:date="2020-05-18T10:36:00Z">
              <w:rPr>
                <w:lang w:val="en-US"/>
              </w:rPr>
            </w:rPrChange>
          </w:rPr>
          <w:fldChar w:fldCharType="separate"/>
        </w:r>
        <w:r w:rsidR="00F20899" w:rsidRPr="00876437" w:rsidDel="00941BBF">
          <w:rPr>
            <w:strike/>
            <w:lang w:val="en-GB"/>
            <w:rPrChange w:id="8302" w:author="Kevin Gu" w:date="2020-05-18T10:36:00Z">
              <w:rPr>
                <w:lang w:val="en-US"/>
              </w:rPr>
            </w:rPrChange>
          </w:rPr>
          <w:delText>CTWY</w:delText>
        </w:r>
        <w:r w:rsidR="008543CE" w:rsidRPr="00876437" w:rsidDel="00941BBF">
          <w:rPr>
            <w:strike/>
            <w:lang w:val="en-GB"/>
            <w:rPrChange w:id="8303" w:author="Kevin Gu" w:date="2020-05-18T10:36:00Z">
              <w:rPr>
                <w:lang w:val="en-US"/>
              </w:rPr>
            </w:rPrChange>
          </w:rPr>
          <w:fldChar w:fldCharType="end"/>
        </w:r>
        <w:r w:rsidRPr="00876437" w:rsidDel="00941BBF">
          <w:rPr>
            <w:strike/>
            <w:lang w:val="en-GB"/>
            <w:rPrChange w:id="8304" w:author="Kevin Gu" w:date="2020-05-18T10:36:00Z">
              <w:rPr>
                <w:lang w:val="en-US"/>
              </w:rPr>
            </w:rPrChange>
          </w:rPr>
          <w:delText xml:space="preserve">’s </w:delText>
        </w:r>
        <w:r w:rsidRPr="00876437" w:rsidDel="00941BBF">
          <w:rPr>
            <w:strike/>
            <w:lang w:val="en-GB" w:eastAsia="zh-CN"/>
            <w:rPrChange w:id="8305" w:author="Kevin Gu" w:date="2020-05-18T10:36:00Z">
              <w:rPr>
                <w:lang w:val="en-US" w:eastAsia="zh-CN"/>
              </w:rPr>
            </w:rPrChange>
          </w:rPr>
          <w:delText>property or engage illegal behavior;</w:delText>
        </w:r>
        <w:bookmarkStart w:id="8306" w:name="_Toc40965130"/>
        <w:bookmarkStart w:id="8307" w:name="_Toc40965485"/>
        <w:bookmarkStart w:id="8308" w:name="_Toc40965838"/>
        <w:bookmarkStart w:id="8309" w:name="_Toc40966190"/>
        <w:bookmarkStart w:id="8310" w:name="_Toc40966543"/>
        <w:bookmarkStart w:id="8311" w:name="_Toc40966895"/>
        <w:bookmarkStart w:id="8312" w:name="_Toc40967249"/>
        <w:bookmarkStart w:id="8313" w:name="_Toc40967603"/>
        <w:bookmarkStart w:id="8314" w:name="_Toc40967957"/>
        <w:bookmarkStart w:id="8315" w:name="_Toc40968311"/>
        <w:bookmarkStart w:id="8316" w:name="_Toc40969367"/>
        <w:bookmarkStart w:id="8317" w:name="_Toc40969723"/>
        <w:bookmarkStart w:id="8318" w:name="_Toc43387107"/>
        <w:bookmarkEnd w:id="8306"/>
        <w:bookmarkEnd w:id="8307"/>
        <w:bookmarkEnd w:id="8308"/>
        <w:bookmarkEnd w:id="8309"/>
        <w:bookmarkEnd w:id="8310"/>
        <w:bookmarkEnd w:id="8311"/>
        <w:bookmarkEnd w:id="8312"/>
        <w:bookmarkEnd w:id="8313"/>
        <w:bookmarkEnd w:id="8314"/>
        <w:bookmarkEnd w:id="8315"/>
        <w:bookmarkEnd w:id="8316"/>
        <w:bookmarkEnd w:id="8317"/>
        <w:bookmarkEnd w:id="8318"/>
      </w:del>
    </w:p>
    <w:p w14:paraId="66AFEF05" w14:textId="6FFE1E23" w:rsidR="00102E28" w:rsidRPr="00876437" w:rsidDel="00941BBF" w:rsidRDefault="00102E28">
      <w:pPr>
        <w:pStyle w:val="ListParagraph"/>
        <w:rPr>
          <w:del w:id="8319" w:author="Kevin Gu" w:date="2020-05-18T16:45:00Z"/>
          <w:strike/>
          <w:lang w:val="en-GB" w:eastAsia="zh-CN"/>
          <w:rPrChange w:id="8320" w:author="Kevin Gu" w:date="2020-05-18T10:36:00Z">
            <w:rPr>
              <w:del w:id="8321" w:author="Kevin Gu" w:date="2020-05-18T16:45:00Z"/>
              <w:lang w:val="en-US" w:eastAsia="zh-CN"/>
            </w:rPr>
          </w:rPrChange>
        </w:rPr>
        <w:pPrChange w:id="8322" w:author="Marc Gomez" w:date="2019-11-13T08:00:00Z">
          <w:pPr>
            <w:pStyle w:val="ListParagraph"/>
            <w:numPr>
              <w:numId w:val="32"/>
            </w:numPr>
            <w:ind w:hanging="360"/>
          </w:pPr>
        </w:pPrChange>
      </w:pPr>
      <w:del w:id="8323" w:author="Kevin Gu" w:date="2020-05-18T16:45:00Z">
        <w:r w:rsidRPr="00876437" w:rsidDel="00941BBF">
          <w:rPr>
            <w:rFonts w:hint="eastAsia"/>
            <w:strike/>
            <w:lang w:val="en-GB" w:eastAsia="zh-CN"/>
            <w:rPrChange w:id="8324" w:author="Kevin Gu" w:date="2020-05-18T10:36:00Z">
              <w:rPr>
                <w:rFonts w:hint="eastAsia"/>
                <w:lang w:val="en-US" w:eastAsia="zh-CN"/>
              </w:rPr>
            </w:rPrChange>
          </w:rPr>
          <w:delText>任何人不得损害、毁损</w:delText>
        </w:r>
        <w:r w:rsidR="0086179E" w:rsidRPr="00876437" w:rsidDel="00941BBF">
          <w:rPr>
            <w:rFonts w:hint="eastAsia"/>
            <w:strike/>
            <w:lang w:val="en-GB" w:eastAsia="zh-CN"/>
            <w:rPrChange w:id="8325" w:author="Kevin Gu" w:date="2020-05-18T10:36:00Z">
              <w:rPr>
                <w:rFonts w:hint="eastAsia"/>
                <w:lang w:val="en-US" w:eastAsia="zh-CN"/>
              </w:rPr>
            </w:rPrChange>
          </w:rPr>
          <w:delText>澄天伟业</w:delText>
        </w:r>
        <w:r w:rsidRPr="00876437" w:rsidDel="00941BBF">
          <w:rPr>
            <w:rFonts w:hint="eastAsia"/>
            <w:strike/>
            <w:lang w:val="en-GB" w:eastAsia="zh-CN"/>
            <w:rPrChange w:id="8326" w:author="Kevin Gu" w:date="2020-05-18T10:36:00Z">
              <w:rPr>
                <w:rFonts w:hint="eastAsia"/>
                <w:lang w:val="en-US" w:eastAsia="zh-CN"/>
              </w:rPr>
            </w:rPrChange>
          </w:rPr>
          <w:delText>的财产或者从事违法行为；</w:delText>
        </w:r>
        <w:bookmarkStart w:id="8327" w:name="_Toc40965131"/>
        <w:bookmarkStart w:id="8328" w:name="_Toc40965486"/>
        <w:bookmarkStart w:id="8329" w:name="_Toc40965839"/>
        <w:bookmarkStart w:id="8330" w:name="_Toc40966191"/>
        <w:bookmarkStart w:id="8331" w:name="_Toc40966544"/>
        <w:bookmarkStart w:id="8332" w:name="_Toc40966896"/>
        <w:bookmarkStart w:id="8333" w:name="_Toc40967250"/>
        <w:bookmarkStart w:id="8334" w:name="_Toc40967604"/>
        <w:bookmarkStart w:id="8335" w:name="_Toc40967958"/>
        <w:bookmarkStart w:id="8336" w:name="_Toc40968312"/>
        <w:bookmarkStart w:id="8337" w:name="_Toc40969368"/>
        <w:bookmarkStart w:id="8338" w:name="_Toc40969724"/>
        <w:bookmarkStart w:id="8339" w:name="_Toc43387108"/>
        <w:bookmarkEnd w:id="8327"/>
        <w:bookmarkEnd w:id="8328"/>
        <w:bookmarkEnd w:id="8329"/>
        <w:bookmarkEnd w:id="8330"/>
        <w:bookmarkEnd w:id="8331"/>
        <w:bookmarkEnd w:id="8332"/>
        <w:bookmarkEnd w:id="8333"/>
        <w:bookmarkEnd w:id="8334"/>
        <w:bookmarkEnd w:id="8335"/>
        <w:bookmarkEnd w:id="8336"/>
        <w:bookmarkEnd w:id="8337"/>
        <w:bookmarkEnd w:id="8338"/>
        <w:bookmarkEnd w:id="8339"/>
      </w:del>
    </w:p>
    <w:p w14:paraId="0671750D" w14:textId="0E6BCE44" w:rsidR="00C42DCC" w:rsidRPr="00876437" w:rsidDel="00941BBF" w:rsidRDefault="00C42DCC" w:rsidP="00C42DCC">
      <w:pPr>
        <w:pStyle w:val="ListParagraph"/>
        <w:numPr>
          <w:ilvl w:val="0"/>
          <w:numId w:val="32"/>
        </w:numPr>
        <w:rPr>
          <w:del w:id="8340" w:author="Kevin Gu" w:date="2020-05-18T16:45:00Z"/>
          <w:strike/>
          <w:lang w:val="en-GB" w:eastAsia="zh-CN"/>
          <w:rPrChange w:id="8341" w:author="Kevin Gu" w:date="2020-05-18T10:36:00Z">
            <w:rPr>
              <w:del w:id="8342" w:author="Kevin Gu" w:date="2020-05-18T16:45:00Z"/>
              <w:lang w:val="en-US" w:eastAsia="zh-CN"/>
            </w:rPr>
          </w:rPrChange>
        </w:rPr>
      </w:pPr>
      <w:del w:id="8343" w:author="Kevin Gu" w:date="2020-05-18T16:45:00Z">
        <w:r w:rsidRPr="00876437" w:rsidDel="00941BBF">
          <w:rPr>
            <w:strike/>
            <w:lang w:val="en-GB" w:eastAsia="zh-CN"/>
            <w:rPrChange w:id="8344" w:author="Kevin Gu" w:date="2020-05-18T10:36:00Z">
              <w:rPr>
                <w:lang w:val="en-US" w:eastAsia="zh-CN"/>
              </w:rPr>
            </w:rPrChange>
          </w:rPr>
          <w:delText>Each employee is responsible for his/her workstation and for the integrity of data stored on the workstation;</w:delText>
        </w:r>
        <w:bookmarkStart w:id="8345" w:name="_Toc40965132"/>
        <w:bookmarkStart w:id="8346" w:name="_Toc40965487"/>
        <w:bookmarkStart w:id="8347" w:name="_Toc40965840"/>
        <w:bookmarkStart w:id="8348" w:name="_Toc40966192"/>
        <w:bookmarkStart w:id="8349" w:name="_Toc40966545"/>
        <w:bookmarkStart w:id="8350" w:name="_Toc40966897"/>
        <w:bookmarkStart w:id="8351" w:name="_Toc40967251"/>
        <w:bookmarkStart w:id="8352" w:name="_Toc40967605"/>
        <w:bookmarkStart w:id="8353" w:name="_Toc40967959"/>
        <w:bookmarkStart w:id="8354" w:name="_Toc40968313"/>
        <w:bookmarkStart w:id="8355" w:name="_Toc40969369"/>
        <w:bookmarkStart w:id="8356" w:name="_Toc40969725"/>
        <w:bookmarkStart w:id="8357" w:name="_Toc43387109"/>
        <w:bookmarkEnd w:id="8345"/>
        <w:bookmarkEnd w:id="8346"/>
        <w:bookmarkEnd w:id="8347"/>
        <w:bookmarkEnd w:id="8348"/>
        <w:bookmarkEnd w:id="8349"/>
        <w:bookmarkEnd w:id="8350"/>
        <w:bookmarkEnd w:id="8351"/>
        <w:bookmarkEnd w:id="8352"/>
        <w:bookmarkEnd w:id="8353"/>
        <w:bookmarkEnd w:id="8354"/>
        <w:bookmarkEnd w:id="8355"/>
        <w:bookmarkEnd w:id="8356"/>
        <w:bookmarkEnd w:id="8357"/>
      </w:del>
    </w:p>
    <w:p w14:paraId="49A42C38" w14:textId="4CB317D6" w:rsidR="00102E28" w:rsidRPr="00876437" w:rsidDel="00941BBF" w:rsidRDefault="00102E28">
      <w:pPr>
        <w:pStyle w:val="ListParagraph"/>
        <w:rPr>
          <w:del w:id="8358" w:author="Kevin Gu" w:date="2020-05-18T16:45:00Z"/>
          <w:strike/>
          <w:lang w:val="en-GB" w:eastAsia="zh-CN"/>
          <w:rPrChange w:id="8359" w:author="Kevin Gu" w:date="2020-05-18T10:36:00Z">
            <w:rPr>
              <w:del w:id="8360" w:author="Kevin Gu" w:date="2020-05-18T16:45:00Z"/>
              <w:lang w:val="en-US" w:eastAsia="zh-CN"/>
            </w:rPr>
          </w:rPrChange>
        </w:rPr>
        <w:pPrChange w:id="8361" w:author="Marc Gomez" w:date="2019-11-13T08:00:00Z">
          <w:pPr>
            <w:pStyle w:val="ListParagraph"/>
            <w:numPr>
              <w:numId w:val="32"/>
            </w:numPr>
            <w:ind w:hanging="360"/>
          </w:pPr>
        </w:pPrChange>
      </w:pPr>
      <w:del w:id="8362" w:author="Kevin Gu" w:date="2020-05-18T16:45:00Z">
        <w:r w:rsidRPr="00876437" w:rsidDel="00941BBF">
          <w:rPr>
            <w:rFonts w:hint="eastAsia"/>
            <w:strike/>
            <w:lang w:val="en-GB" w:eastAsia="zh-CN"/>
            <w:rPrChange w:id="8363" w:author="Kevin Gu" w:date="2020-05-18T10:36:00Z">
              <w:rPr>
                <w:rFonts w:hint="eastAsia"/>
                <w:lang w:val="en-US" w:eastAsia="zh-CN"/>
              </w:rPr>
            </w:rPrChange>
          </w:rPr>
          <w:delText>每名员工必须负责并保证其工作站上所储存的资料的完整性</w:delText>
        </w:r>
        <w:r w:rsidRPr="00876437" w:rsidDel="00941BBF">
          <w:rPr>
            <w:strike/>
            <w:lang w:val="en-GB" w:eastAsia="zh-CN"/>
            <w:rPrChange w:id="8364" w:author="Kevin Gu" w:date="2020-05-18T10:36:00Z">
              <w:rPr>
                <w:lang w:val="en-US" w:eastAsia="zh-CN"/>
              </w:rPr>
            </w:rPrChange>
          </w:rPr>
          <w:delText>;</w:delText>
        </w:r>
        <w:bookmarkStart w:id="8365" w:name="_Toc40965133"/>
        <w:bookmarkStart w:id="8366" w:name="_Toc40965488"/>
        <w:bookmarkStart w:id="8367" w:name="_Toc40965841"/>
        <w:bookmarkStart w:id="8368" w:name="_Toc40966193"/>
        <w:bookmarkStart w:id="8369" w:name="_Toc40966546"/>
        <w:bookmarkStart w:id="8370" w:name="_Toc40966898"/>
        <w:bookmarkStart w:id="8371" w:name="_Toc40967252"/>
        <w:bookmarkStart w:id="8372" w:name="_Toc40967606"/>
        <w:bookmarkStart w:id="8373" w:name="_Toc40967960"/>
        <w:bookmarkStart w:id="8374" w:name="_Toc40968314"/>
        <w:bookmarkStart w:id="8375" w:name="_Toc40969370"/>
        <w:bookmarkStart w:id="8376" w:name="_Toc40969726"/>
        <w:bookmarkStart w:id="8377" w:name="_Toc43387110"/>
        <w:bookmarkEnd w:id="8365"/>
        <w:bookmarkEnd w:id="8366"/>
        <w:bookmarkEnd w:id="8367"/>
        <w:bookmarkEnd w:id="8368"/>
        <w:bookmarkEnd w:id="8369"/>
        <w:bookmarkEnd w:id="8370"/>
        <w:bookmarkEnd w:id="8371"/>
        <w:bookmarkEnd w:id="8372"/>
        <w:bookmarkEnd w:id="8373"/>
        <w:bookmarkEnd w:id="8374"/>
        <w:bookmarkEnd w:id="8375"/>
        <w:bookmarkEnd w:id="8376"/>
        <w:bookmarkEnd w:id="8377"/>
      </w:del>
    </w:p>
    <w:p w14:paraId="3A413889" w14:textId="3D0BA987" w:rsidR="00C42DCC" w:rsidRPr="00876437" w:rsidDel="00941BBF" w:rsidRDefault="00C42DCC" w:rsidP="00C42DCC">
      <w:pPr>
        <w:pStyle w:val="ListParagraph"/>
        <w:numPr>
          <w:ilvl w:val="0"/>
          <w:numId w:val="32"/>
        </w:numPr>
        <w:rPr>
          <w:del w:id="8378" w:author="Kevin Gu" w:date="2020-05-18T16:45:00Z"/>
          <w:strike/>
          <w:lang w:val="en-GB" w:eastAsia="zh-CN"/>
          <w:rPrChange w:id="8379" w:author="Kevin Gu" w:date="2020-05-18T10:36:00Z">
            <w:rPr>
              <w:del w:id="8380" w:author="Kevin Gu" w:date="2020-05-18T16:45:00Z"/>
              <w:lang w:val="en-US" w:eastAsia="zh-CN"/>
            </w:rPr>
          </w:rPrChange>
        </w:rPr>
      </w:pPr>
      <w:del w:id="8381" w:author="Kevin Gu" w:date="2020-05-18T16:45:00Z">
        <w:r w:rsidRPr="00876437" w:rsidDel="00941BBF">
          <w:rPr>
            <w:strike/>
            <w:lang w:val="en-GB" w:eastAsia="zh-CN"/>
            <w:rPrChange w:id="8382" w:author="Kevin Gu" w:date="2020-05-18T10:36:00Z">
              <w:rPr>
                <w:lang w:val="en-US" w:eastAsia="zh-CN"/>
              </w:rPr>
            </w:rPrChange>
          </w:rPr>
          <w:delText>Personnel shall not keep classified printed documents on their desktops after the working time;</w:delText>
        </w:r>
        <w:bookmarkStart w:id="8383" w:name="_Toc40965134"/>
        <w:bookmarkStart w:id="8384" w:name="_Toc40965489"/>
        <w:bookmarkStart w:id="8385" w:name="_Toc40965842"/>
        <w:bookmarkStart w:id="8386" w:name="_Toc40966194"/>
        <w:bookmarkStart w:id="8387" w:name="_Toc40966547"/>
        <w:bookmarkStart w:id="8388" w:name="_Toc40966899"/>
        <w:bookmarkStart w:id="8389" w:name="_Toc40967253"/>
        <w:bookmarkStart w:id="8390" w:name="_Toc40967607"/>
        <w:bookmarkStart w:id="8391" w:name="_Toc40967961"/>
        <w:bookmarkStart w:id="8392" w:name="_Toc40968315"/>
        <w:bookmarkStart w:id="8393" w:name="_Toc40969371"/>
        <w:bookmarkStart w:id="8394" w:name="_Toc40969727"/>
        <w:bookmarkStart w:id="8395" w:name="_Toc43387111"/>
        <w:bookmarkEnd w:id="8383"/>
        <w:bookmarkEnd w:id="8384"/>
        <w:bookmarkEnd w:id="8385"/>
        <w:bookmarkEnd w:id="8386"/>
        <w:bookmarkEnd w:id="8387"/>
        <w:bookmarkEnd w:id="8388"/>
        <w:bookmarkEnd w:id="8389"/>
        <w:bookmarkEnd w:id="8390"/>
        <w:bookmarkEnd w:id="8391"/>
        <w:bookmarkEnd w:id="8392"/>
        <w:bookmarkEnd w:id="8393"/>
        <w:bookmarkEnd w:id="8394"/>
        <w:bookmarkEnd w:id="8395"/>
      </w:del>
    </w:p>
    <w:p w14:paraId="7322B197" w14:textId="670C8B59" w:rsidR="00102E28" w:rsidRPr="00876437" w:rsidDel="00941BBF" w:rsidRDefault="00102E28">
      <w:pPr>
        <w:pStyle w:val="ListParagraph"/>
        <w:rPr>
          <w:del w:id="8396" w:author="Kevin Gu" w:date="2020-05-18T16:45:00Z"/>
          <w:strike/>
          <w:lang w:val="en-GB" w:eastAsia="zh-CN"/>
          <w:rPrChange w:id="8397" w:author="Kevin Gu" w:date="2020-05-18T10:36:00Z">
            <w:rPr>
              <w:del w:id="8398" w:author="Kevin Gu" w:date="2020-05-18T16:45:00Z"/>
              <w:lang w:val="en-US" w:eastAsia="zh-CN"/>
            </w:rPr>
          </w:rPrChange>
        </w:rPr>
        <w:pPrChange w:id="8399" w:author="Marc Gomez" w:date="2019-11-13T08:01:00Z">
          <w:pPr>
            <w:pStyle w:val="ListParagraph"/>
            <w:numPr>
              <w:numId w:val="32"/>
            </w:numPr>
            <w:ind w:hanging="360"/>
          </w:pPr>
        </w:pPrChange>
      </w:pPr>
      <w:del w:id="8400" w:author="Kevin Gu" w:date="2020-05-18T16:45:00Z">
        <w:r w:rsidRPr="00876437" w:rsidDel="00941BBF">
          <w:rPr>
            <w:rFonts w:hint="eastAsia"/>
            <w:strike/>
            <w:lang w:val="en-GB" w:eastAsia="zh-CN"/>
            <w:rPrChange w:id="8401" w:author="Kevin Gu" w:date="2020-05-18T10:36:00Z">
              <w:rPr>
                <w:rFonts w:hint="eastAsia"/>
                <w:lang w:val="en-US" w:eastAsia="zh-CN"/>
              </w:rPr>
            </w:rPrChange>
          </w:rPr>
          <w:delText>工作时间结束后，工作人员不得将保密打印文件放在办公桌上；</w:delText>
        </w:r>
        <w:bookmarkStart w:id="8402" w:name="_Toc40965135"/>
        <w:bookmarkStart w:id="8403" w:name="_Toc40965490"/>
        <w:bookmarkStart w:id="8404" w:name="_Toc40965843"/>
        <w:bookmarkStart w:id="8405" w:name="_Toc40966195"/>
        <w:bookmarkStart w:id="8406" w:name="_Toc40966548"/>
        <w:bookmarkStart w:id="8407" w:name="_Toc40966900"/>
        <w:bookmarkStart w:id="8408" w:name="_Toc40967254"/>
        <w:bookmarkStart w:id="8409" w:name="_Toc40967608"/>
        <w:bookmarkStart w:id="8410" w:name="_Toc40967962"/>
        <w:bookmarkStart w:id="8411" w:name="_Toc40968316"/>
        <w:bookmarkStart w:id="8412" w:name="_Toc40969372"/>
        <w:bookmarkStart w:id="8413" w:name="_Toc40969728"/>
        <w:bookmarkStart w:id="8414" w:name="_Toc43387112"/>
        <w:bookmarkEnd w:id="8402"/>
        <w:bookmarkEnd w:id="8403"/>
        <w:bookmarkEnd w:id="8404"/>
        <w:bookmarkEnd w:id="8405"/>
        <w:bookmarkEnd w:id="8406"/>
        <w:bookmarkEnd w:id="8407"/>
        <w:bookmarkEnd w:id="8408"/>
        <w:bookmarkEnd w:id="8409"/>
        <w:bookmarkEnd w:id="8410"/>
        <w:bookmarkEnd w:id="8411"/>
        <w:bookmarkEnd w:id="8412"/>
        <w:bookmarkEnd w:id="8413"/>
        <w:bookmarkEnd w:id="8414"/>
      </w:del>
    </w:p>
    <w:p w14:paraId="1503D52F" w14:textId="3C33F13C" w:rsidR="00C42DCC" w:rsidRPr="00876437" w:rsidDel="00941BBF" w:rsidRDefault="00C42DCC" w:rsidP="00C42DCC">
      <w:pPr>
        <w:pStyle w:val="ListParagraph"/>
        <w:numPr>
          <w:ilvl w:val="0"/>
          <w:numId w:val="32"/>
        </w:numPr>
        <w:rPr>
          <w:del w:id="8415" w:author="Kevin Gu" w:date="2020-05-18T16:45:00Z"/>
          <w:strike/>
          <w:lang w:val="en-GB" w:eastAsia="zh-CN"/>
          <w:rPrChange w:id="8416" w:author="Kevin Gu" w:date="2020-05-18T10:36:00Z">
            <w:rPr>
              <w:del w:id="8417" w:author="Kevin Gu" w:date="2020-05-18T16:45:00Z"/>
              <w:lang w:val="en-US" w:eastAsia="zh-CN"/>
            </w:rPr>
          </w:rPrChange>
        </w:rPr>
      </w:pPr>
      <w:del w:id="8418" w:author="Kevin Gu" w:date="2020-05-18T16:45:00Z">
        <w:r w:rsidRPr="00876437" w:rsidDel="00941BBF">
          <w:rPr>
            <w:strike/>
            <w:lang w:val="en-GB" w:eastAsia="zh-CN"/>
            <w:rPrChange w:id="8419" w:author="Kevin Gu" w:date="2020-05-18T10:36:00Z">
              <w:rPr>
                <w:lang w:val="en-US" w:eastAsia="zh-CN"/>
              </w:rPr>
            </w:rPrChange>
          </w:rPr>
          <w:delText>Personnel shall lock the screen of their workstations during temporary absence, and shall shutdown their workstations before leaving the office;</w:delText>
        </w:r>
        <w:bookmarkStart w:id="8420" w:name="_Toc40965136"/>
        <w:bookmarkStart w:id="8421" w:name="_Toc40965491"/>
        <w:bookmarkStart w:id="8422" w:name="_Toc40965844"/>
        <w:bookmarkStart w:id="8423" w:name="_Toc40966196"/>
        <w:bookmarkStart w:id="8424" w:name="_Toc40966549"/>
        <w:bookmarkStart w:id="8425" w:name="_Toc40966901"/>
        <w:bookmarkStart w:id="8426" w:name="_Toc40967255"/>
        <w:bookmarkStart w:id="8427" w:name="_Toc40967609"/>
        <w:bookmarkStart w:id="8428" w:name="_Toc40967963"/>
        <w:bookmarkStart w:id="8429" w:name="_Toc40968317"/>
        <w:bookmarkStart w:id="8430" w:name="_Toc40969373"/>
        <w:bookmarkStart w:id="8431" w:name="_Toc40969729"/>
        <w:bookmarkStart w:id="8432" w:name="_Toc43387113"/>
        <w:bookmarkEnd w:id="8420"/>
        <w:bookmarkEnd w:id="8421"/>
        <w:bookmarkEnd w:id="8422"/>
        <w:bookmarkEnd w:id="8423"/>
        <w:bookmarkEnd w:id="8424"/>
        <w:bookmarkEnd w:id="8425"/>
        <w:bookmarkEnd w:id="8426"/>
        <w:bookmarkEnd w:id="8427"/>
        <w:bookmarkEnd w:id="8428"/>
        <w:bookmarkEnd w:id="8429"/>
        <w:bookmarkEnd w:id="8430"/>
        <w:bookmarkEnd w:id="8431"/>
        <w:bookmarkEnd w:id="8432"/>
      </w:del>
    </w:p>
    <w:p w14:paraId="4F163222" w14:textId="1BD07D1B" w:rsidR="00102E28" w:rsidRPr="00876437" w:rsidDel="00941BBF" w:rsidRDefault="00102E28">
      <w:pPr>
        <w:pStyle w:val="ListParagraph"/>
        <w:rPr>
          <w:del w:id="8433" w:author="Kevin Gu" w:date="2020-05-18T16:45:00Z"/>
          <w:strike/>
          <w:lang w:val="en-GB" w:eastAsia="zh-CN"/>
          <w:rPrChange w:id="8434" w:author="Kevin Gu" w:date="2020-05-18T10:36:00Z">
            <w:rPr>
              <w:del w:id="8435" w:author="Kevin Gu" w:date="2020-05-18T16:45:00Z"/>
              <w:lang w:val="en-US" w:eastAsia="zh-CN"/>
            </w:rPr>
          </w:rPrChange>
        </w:rPr>
        <w:pPrChange w:id="8436" w:author="Marc Gomez" w:date="2019-11-13T08:01:00Z">
          <w:pPr>
            <w:pStyle w:val="ListParagraph"/>
            <w:numPr>
              <w:numId w:val="32"/>
            </w:numPr>
            <w:ind w:hanging="360"/>
          </w:pPr>
        </w:pPrChange>
      </w:pPr>
      <w:del w:id="8437" w:author="Kevin Gu" w:date="2020-05-18T16:45:00Z">
        <w:r w:rsidRPr="00876437" w:rsidDel="00941BBF">
          <w:rPr>
            <w:rFonts w:hint="eastAsia"/>
            <w:strike/>
            <w:lang w:val="en-GB" w:eastAsia="zh-CN"/>
            <w:rPrChange w:id="8438" w:author="Kevin Gu" w:date="2020-05-18T10:36:00Z">
              <w:rPr>
                <w:rFonts w:hint="eastAsia"/>
                <w:lang w:val="en-US" w:eastAsia="zh-CN"/>
              </w:rPr>
            </w:rPrChange>
          </w:rPr>
          <w:delText>临时不在时，工作人员应锁好工作场所的电脑屏幕，在离开办公室前应关闭工作场所；</w:delText>
        </w:r>
        <w:bookmarkStart w:id="8439" w:name="_Toc40965137"/>
        <w:bookmarkStart w:id="8440" w:name="_Toc40965492"/>
        <w:bookmarkStart w:id="8441" w:name="_Toc40965845"/>
        <w:bookmarkStart w:id="8442" w:name="_Toc40966197"/>
        <w:bookmarkStart w:id="8443" w:name="_Toc40966550"/>
        <w:bookmarkStart w:id="8444" w:name="_Toc40966902"/>
        <w:bookmarkStart w:id="8445" w:name="_Toc40967256"/>
        <w:bookmarkStart w:id="8446" w:name="_Toc40967610"/>
        <w:bookmarkStart w:id="8447" w:name="_Toc40967964"/>
        <w:bookmarkStart w:id="8448" w:name="_Toc40968318"/>
        <w:bookmarkStart w:id="8449" w:name="_Toc40969374"/>
        <w:bookmarkStart w:id="8450" w:name="_Toc40969730"/>
        <w:bookmarkStart w:id="8451" w:name="_Toc43387114"/>
        <w:bookmarkEnd w:id="8439"/>
        <w:bookmarkEnd w:id="8440"/>
        <w:bookmarkEnd w:id="8441"/>
        <w:bookmarkEnd w:id="8442"/>
        <w:bookmarkEnd w:id="8443"/>
        <w:bookmarkEnd w:id="8444"/>
        <w:bookmarkEnd w:id="8445"/>
        <w:bookmarkEnd w:id="8446"/>
        <w:bookmarkEnd w:id="8447"/>
        <w:bookmarkEnd w:id="8448"/>
        <w:bookmarkEnd w:id="8449"/>
        <w:bookmarkEnd w:id="8450"/>
        <w:bookmarkEnd w:id="8451"/>
      </w:del>
    </w:p>
    <w:p w14:paraId="218E15D3" w14:textId="610E2E4C" w:rsidR="00C42DCC" w:rsidRPr="00876437" w:rsidDel="00941BBF" w:rsidRDefault="00C42DCC" w:rsidP="00C42DCC">
      <w:pPr>
        <w:pStyle w:val="ListParagraph"/>
        <w:numPr>
          <w:ilvl w:val="0"/>
          <w:numId w:val="32"/>
        </w:numPr>
        <w:rPr>
          <w:del w:id="8452" w:author="Kevin Gu" w:date="2020-05-18T16:45:00Z"/>
          <w:strike/>
          <w:lang w:val="en-GB" w:eastAsia="zh-CN"/>
          <w:rPrChange w:id="8453" w:author="Kevin Gu" w:date="2020-05-18T10:36:00Z">
            <w:rPr>
              <w:del w:id="8454" w:author="Kevin Gu" w:date="2020-05-18T16:45:00Z"/>
              <w:lang w:val="en-US" w:eastAsia="zh-CN"/>
            </w:rPr>
          </w:rPrChange>
        </w:rPr>
      </w:pPr>
      <w:del w:id="8455" w:author="Kevin Gu" w:date="2020-05-18T16:45:00Z">
        <w:r w:rsidRPr="00876437" w:rsidDel="00941BBF">
          <w:rPr>
            <w:strike/>
            <w:lang w:val="en-GB" w:eastAsia="zh-CN"/>
            <w:rPrChange w:id="8456" w:author="Kevin Gu" w:date="2020-05-18T10:36:00Z">
              <w:rPr>
                <w:lang w:val="en-US" w:eastAsia="zh-CN"/>
              </w:rPr>
            </w:rPrChange>
          </w:rPr>
          <w:delText>Personnel shall take care of printed confidential documents to avoid unauthorized access. This rule applies to own documents as well as to received documents</w:delText>
        </w:r>
        <w:r w:rsidR="00102E28" w:rsidRPr="00876437" w:rsidDel="00941BBF">
          <w:rPr>
            <w:strike/>
            <w:lang w:val="en-GB" w:eastAsia="zh-CN"/>
            <w:rPrChange w:id="8457" w:author="Kevin Gu" w:date="2020-05-18T10:36:00Z">
              <w:rPr>
                <w:lang w:val="en-US" w:eastAsia="zh-CN"/>
              </w:rPr>
            </w:rPrChange>
          </w:rPr>
          <w:delText>.</w:delText>
        </w:r>
        <w:bookmarkStart w:id="8458" w:name="_Toc40965138"/>
        <w:bookmarkStart w:id="8459" w:name="_Toc40965493"/>
        <w:bookmarkStart w:id="8460" w:name="_Toc40965846"/>
        <w:bookmarkStart w:id="8461" w:name="_Toc40966198"/>
        <w:bookmarkStart w:id="8462" w:name="_Toc40966551"/>
        <w:bookmarkStart w:id="8463" w:name="_Toc40966903"/>
        <w:bookmarkStart w:id="8464" w:name="_Toc40967257"/>
        <w:bookmarkStart w:id="8465" w:name="_Toc40967611"/>
        <w:bookmarkStart w:id="8466" w:name="_Toc40967965"/>
        <w:bookmarkStart w:id="8467" w:name="_Toc40968319"/>
        <w:bookmarkStart w:id="8468" w:name="_Toc40969375"/>
        <w:bookmarkStart w:id="8469" w:name="_Toc40969731"/>
        <w:bookmarkStart w:id="8470" w:name="_Toc43387115"/>
        <w:bookmarkEnd w:id="8458"/>
        <w:bookmarkEnd w:id="8459"/>
        <w:bookmarkEnd w:id="8460"/>
        <w:bookmarkEnd w:id="8461"/>
        <w:bookmarkEnd w:id="8462"/>
        <w:bookmarkEnd w:id="8463"/>
        <w:bookmarkEnd w:id="8464"/>
        <w:bookmarkEnd w:id="8465"/>
        <w:bookmarkEnd w:id="8466"/>
        <w:bookmarkEnd w:id="8467"/>
        <w:bookmarkEnd w:id="8468"/>
        <w:bookmarkEnd w:id="8469"/>
        <w:bookmarkEnd w:id="8470"/>
      </w:del>
    </w:p>
    <w:p w14:paraId="62E80077" w14:textId="0BF25EDB" w:rsidR="00102E28" w:rsidRPr="00876437" w:rsidDel="00941BBF" w:rsidRDefault="00102E28">
      <w:pPr>
        <w:pStyle w:val="ListParagraph"/>
        <w:rPr>
          <w:del w:id="8471" w:author="Kevin Gu" w:date="2020-05-18T16:45:00Z"/>
          <w:strike/>
          <w:lang w:val="en-GB" w:eastAsia="zh-CN"/>
          <w:rPrChange w:id="8472" w:author="Kevin Gu" w:date="2020-05-18T10:36:00Z">
            <w:rPr>
              <w:del w:id="8473" w:author="Kevin Gu" w:date="2020-05-18T16:45:00Z"/>
              <w:lang w:val="en-US" w:eastAsia="zh-CN"/>
            </w:rPr>
          </w:rPrChange>
        </w:rPr>
        <w:pPrChange w:id="8474" w:author="Marc Gomez" w:date="2019-11-13T08:01:00Z">
          <w:pPr>
            <w:pStyle w:val="ListParagraph"/>
            <w:numPr>
              <w:numId w:val="32"/>
            </w:numPr>
            <w:ind w:hanging="360"/>
          </w:pPr>
        </w:pPrChange>
      </w:pPr>
      <w:del w:id="8475" w:author="Kevin Gu" w:date="2020-05-18T16:45:00Z">
        <w:r w:rsidRPr="00876437" w:rsidDel="00941BBF">
          <w:rPr>
            <w:rFonts w:hint="eastAsia"/>
            <w:strike/>
            <w:lang w:val="en-GB" w:eastAsia="zh-CN"/>
            <w:rPrChange w:id="8476" w:author="Kevin Gu" w:date="2020-05-18T10:36:00Z">
              <w:rPr>
                <w:rFonts w:hint="eastAsia"/>
                <w:lang w:val="en-US" w:eastAsia="zh-CN"/>
              </w:rPr>
            </w:rPrChange>
          </w:rPr>
          <w:delText>人员应妥善保管打印的保密文件，避免未经授权的进入。本条例适用于本文件以及所收文件。</w:delText>
        </w:r>
        <w:bookmarkStart w:id="8477" w:name="_Toc40965139"/>
        <w:bookmarkStart w:id="8478" w:name="_Toc40965494"/>
        <w:bookmarkStart w:id="8479" w:name="_Toc40965847"/>
        <w:bookmarkStart w:id="8480" w:name="_Toc40966199"/>
        <w:bookmarkStart w:id="8481" w:name="_Toc40966552"/>
        <w:bookmarkStart w:id="8482" w:name="_Toc40966904"/>
        <w:bookmarkStart w:id="8483" w:name="_Toc40967258"/>
        <w:bookmarkStart w:id="8484" w:name="_Toc40967612"/>
        <w:bookmarkStart w:id="8485" w:name="_Toc40967966"/>
        <w:bookmarkStart w:id="8486" w:name="_Toc40968320"/>
        <w:bookmarkStart w:id="8487" w:name="_Toc40969376"/>
        <w:bookmarkStart w:id="8488" w:name="_Toc40969732"/>
        <w:bookmarkStart w:id="8489" w:name="_Toc43387116"/>
        <w:bookmarkEnd w:id="8477"/>
        <w:bookmarkEnd w:id="8478"/>
        <w:bookmarkEnd w:id="8479"/>
        <w:bookmarkEnd w:id="8480"/>
        <w:bookmarkEnd w:id="8481"/>
        <w:bookmarkEnd w:id="8482"/>
        <w:bookmarkEnd w:id="8483"/>
        <w:bookmarkEnd w:id="8484"/>
        <w:bookmarkEnd w:id="8485"/>
        <w:bookmarkEnd w:id="8486"/>
        <w:bookmarkEnd w:id="8487"/>
        <w:bookmarkEnd w:id="8488"/>
        <w:bookmarkEnd w:id="8489"/>
      </w:del>
    </w:p>
    <w:p w14:paraId="7966B3A3" w14:textId="6C2DACFB" w:rsidR="00C600C4" w:rsidRPr="00876437" w:rsidDel="00941BBF" w:rsidRDefault="00C600C4" w:rsidP="006D01F0">
      <w:pPr>
        <w:rPr>
          <w:del w:id="8490" w:author="Kevin Gu" w:date="2020-05-18T16:45:00Z"/>
          <w:lang w:val="en-GB" w:eastAsia="zh-CN"/>
          <w:rPrChange w:id="8491" w:author="Kevin Gu" w:date="2020-05-18T10:36:00Z">
            <w:rPr>
              <w:del w:id="8492" w:author="Kevin Gu" w:date="2020-05-18T16:45:00Z"/>
              <w:lang w:val="en-US" w:eastAsia="zh-CN"/>
            </w:rPr>
          </w:rPrChange>
        </w:rPr>
      </w:pPr>
      <w:bookmarkStart w:id="8493" w:name="_Toc40965140"/>
      <w:bookmarkStart w:id="8494" w:name="_Toc40965495"/>
      <w:bookmarkStart w:id="8495" w:name="_Toc40965848"/>
      <w:bookmarkStart w:id="8496" w:name="_Toc40966200"/>
      <w:bookmarkStart w:id="8497" w:name="_Toc40966553"/>
      <w:bookmarkStart w:id="8498" w:name="_Toc40966905"/>
      <w:bookmarkStart w:id="8499" w:name="_Toc40967259"/>
      <w:bookmarkStart w:id="8500" w:name="_Toc40967613"/>
      <w:bookmarkStart w:id="8501" w:name="_Toc40967967"/>
      <w:bookmarkStart w:id="8502" w:name="_Toc40968321"/>
      <w:bookmarkStart w:id="8503" w:name="_Toc40969377"/>
      <w:bookmarkStart w:id="8504" w:name="_Toc40969733"/>
      <w:bookmarkStart w:id="8505" w:name="_Toc43387117"/>
      <w:bookmarkEnd w:id="8493"/>
      <w:bookmarkEnd w:id="8494"/>
      <w:bookmarkEnd w:id="8495"/>
      <w:bookmarkEnd w:id="8496"/>
      <w:bookmarkEnd w:id="8497"/>
      <w:bookmarkEnd w:id="8498"/>
      <w:bookmarkEnd w:id="8499"/>
      <w:bookmarkEnd w:id="8500"/>
      <w:bookmarkEnd w:id="8501"/>
      <w:bookmarkEnd w:id="8502"/>
      <w:bookmarkEnd w:id="8503"/>
      <w:bookmarkEnd w:id="8504"/>
      <w:bookmarkEnd w:id="8505"/>
    </w:p>
    <w:p w14:paraId="74066F52" w14:textId="77777777" w:rsidR="008E6AC2" w:rsidRPr="00876437" w:rsidRDefault="008E6AC2" w:rsidP="008E6AC2">
      <w:pPr>
        <w:pStyle w:val="Title2"/>
        <w:rPr>
          <w:lang w:val="en-GB"/>
          <w:rPrChange w:id="8506" w:author="Kevin Gu" w:date="2020-05-18T10:36:00Z">
            <w:rPr/>
          </w:rPrChange>
        </w:rPr>
      </w:pPr>
      <w:bookmarkStart w:id="8507" w:name="_Toc2786162"/>
      <w:bookmarkStart w:id="8508" w:name="_Toc43387118"/>
      <w:r w:rsidRPr="00876437">
        <w:rPr>
          <w:lang w:val="en-GB"/>
          <w:rPrChange w:id="8509" w:author="Kevin Gu" w:date="2020-05-18T10:36:00Z">
            <w:rPr/>
          </w:rPrChange>
        </w:rPr>
        <w:t>Employment Termination</w:t>
      </w:r>
      <w:bookmarkEnd w:id="8507"/>
      <w:r w:rsidR="00EC6A46" w:rsidRPr="00876437">
        <w:rPr>
          <w:lang w:val="en-GB"/>
          <w:rPrChange w:id="8510" w:author="Kevin Gu" w:date="2020-05-18T10:36:00Z">
            <w:rPr/>
          </w:rPrChange>
        </w:rPr>
        <w:t xml:space="preserve"> </w:t>
      </w:r>
      <w:commentRangeStart w:id="8511"/>
      <w:commentRangeStart w:id="8512"/>
      <w:r w:rsidR="00EC6A46" w:rsidRPr="00876437">
        <w:rPr>
          <w:rFonts w:hint="eastAsia"/>
          <w:lang w:val="en-GB" w:eastAsia="zh-CN"/>
          <w:rPrChange w:id="8513" w:author="Kevin Gu" w:date="2020-05-18T10:36:00Z">
            <w:rPr>
              <w:rFonts w:hint="eastAsia"/>
              <w:lang w:eastAsia="zh-CN"/>
            </w:rPr>
          </w:rPrChange>
        </w:rPr>
        <w:t>员工离职</w:t>
      </w:r>
      <w:bookmarkEnd w:id="8508"/>
      <w:commentRangeEnd w:id="8511"/>
      <w:r w:rsidR="00A360AC">
        <w:rPr>
          <w:rStyle w:val="CommentReference"/>
          <w:rFonts w:asciiTheme="minorHAnsi" w:eastAsiaTheme="minorEastAsia" w:hAnsiTheme="minorHAnsi" w:cstheme="minorBidi"/>
          <w:b w:val="0"/>
          <w:bCs w:val="0"/>
          <w:noProof w:val="0"/>
          <w:color w:val="auto"/>
          <w:lang w:val="es-ES" w:eastAsia="es-ES"/>
        </w:rPr>
        <w:commentReference w:id="8511"/>
      </w:r>
      <w:commentRangeEnd w:id="8512"/>
      <w:r w:rsidR="00436E81">
        <w:rPr>
          <w:rStyle w:val="CommentReference"/>
          <w:rFonts w:asciiTheme="minorHAnsi" w:eastAsiaTheme="minorEastAsia" w:hAnsiTheme="minorHAnsi" w:cstheme="minorBidi"/>
          <w:b w:val="0"/>
          <w:bCs w:val="0"/>
          <w:noProof w:val="0"/>
          <w:color w:val="auto"/>
          <w:lang w:val="es-ES" w:eastAsia="es-ES"/>
        </w:rPr>
        <w:commentReference w:id="8512"/>
      </w:r>
    </w:p>
    <w:p w14:paraId="0B078474" w14:textId="03C20695" w:rsidR="00283509" w:rsidRPr="00876437" w:rsidDel="00043A86" w:rsidRDefault="00A70E14">
      <w:pPr>
        <w:rPr>
          <w:ins w:id="8514" w:author="Julio Li" w:date="2020-05-13T18:29:00Z"/>
          <w:del w:id="8515" w:author="Kevin Gu" w:date="2020-06-18T15:56:00Z"/>
          <w:lang w:val="en-GB" w:eastAsia="zh-CN"/>
          <w:rPrChange w:id="8516" w:author="Kevin Gu" w:date="2020-05-18T10:36:00Z">
            <w:rPr>
              <w:ins w:id="8517" w:author="Julio Li" w:date="2020-05-13T18:29:00Z"/>
              <w:del w:id="8518" w:author="Kevin Gu" w:date="2020-06-18T15:56:00Z"/>
              <w:lang w:eastAsia="zh-CN"/>
            </w:rPr>
          </w:rPrChange>
        </w:rPr>
        <w:pPrChange w:id="8519" w:author="Julio Li" w:date="2020-05-13T18:29:00Z">
          <w:pPr>
            <w:pStyle w:val="Title2"/>
          </w:pPr>
        </w:pPrChange>
      </w:pPr>
      <w:ins w:id="8520" w:author="Julio Li [2]" w:date="2020-09-04T18:28:00Z">
        <w:r>
          <w:rPr>
            <w:lang w:val="en-US" w:eastAsia="zh-CN"/>
          </w:rPr>
          <w:t>Supervising t</w:t>
        </w:r>
      </w:ins>
      <w:ins w:id="8521" w:author="Julio Li [2]" w:date="2020-09-04T18:27:00Z">
        <w:r>
          <w:rPr>
            <w:lang w:val="en-US" w:eastAsia="zh-CN"/>
          </w:rPr>
          <w:t>ermination procedure</w:t>
        </w:r>
      </w:ins>
      <w:ins w:id="8522" w:author="Julio Li" w:date="2020-05-13T18:29:00Z">
        <w:del w:id="8523" w:author="Kevin Gu" w:date="2020-06-18T15:56:00Z">
          <w:r w:rsidR="00283509" w:rsidRPr="00876437" w:rsidDel="00043A86">
            <w:rPr>
              <w:lang w:val="en-GB" w:eastAsia="zh-CN"/>
              <w:rPrChange w:id="8524" w:author="Kevin Gu" w:date="2020-05-18T10:36:00Z">
                <w:rPr>
                  <w:b w:val="0"/>
                  <w:bCs w:val="0"/>
                  <w:lang w:eastAsia="zh-CN"/>
                </w:rPr>
              </w:rPrChange>
            </w:rPr>
            <w:delText>An inventory of the information that person holds will be drawn up by the department head.  Security Personnel will ensure card access is deactivated within 24 business hours of the departure of the employee. Any anomaly observed will lead to a request for explanation and a momentary stoppage of the departure operations.</w:delText>
          </w:r>
        </w:del>
      </w:ins>
    </w:p>
    <w:p w14:paraId="3D5F1DAD" w14:textId="3E8DC9D4" w:rsidR="00A70E14" w:rsidRDefault="00283509" w:rsidP="00043A86">
      <w:pPr>
        <w:rPr>
          <w:ins w:id="8525" w:author="Julio Li [2]" w:date="2020-09-04T18:33:00Z"/>
          <w:lang w:val="en-GB"/>
        </w:rPr>
      </w:pPr>
      <w:ins w:id="8526" w:author="Julio Li" w:date="2020-05-13T18:29:00Z">
        <w:del w:id="8527" w:author="Kevin Gu" w:date="2020-06-18T15:56:00Z">
          <w:r w:rsidRPr="00876437" w:rsidDel="00043A86">
            <w:rPr>
              <w:rFonts w:hint="eastAsia"/>
              <w:lang w:val="en-GB" w:eastAsia="zh-CN"/>
              <w:rPrChange w:id="8528" w:author="Kevin Gu" w:date="2020-05-18T10:36:00Z">
                <w:rPr>
                  <w:rFonts w:hint="eastAsia"/>
                  <w:lang w:eastAsia="zh-CN"/>
                </w:rPr>
              </w:rPrChange>
            </w:rPr>
            <w:delText>部门经理必须回收该员工所持有的所有物品。安全人员应确保该员工的权限在离开公司</w:delText>
          </w:r>
          <w:r w:rsidRPr="00876437" w:rsidDel="00043A86">
            <w:rPr>
              <w:lang w:val="en-GB" w:eastAsia="zh-CN"/>
              <w:rPrChange w:id="8529" w:author="Kevin Gu" w:date="2020-05-18T10:36:00Z">
                <w:rPr>
                  <w:lang w:eastAsia="zh-CN"/>
                </w:rPr>
              </w:rPrChange>
            </w:rPr>
            <w:delText>24</w:delText>
          </w:r>
          <w:r w:rsidRPr="00876437" w:rsidDel="00043A86">
            <w:rPr>
              <w:rFonts w:hint="eastAsia"/>
              <w:lang w:val="en-GB" w:eastAsia="zh-CN"/>
              <w:rPrChange w:id="8530" w:author="Kevin Gu" w:date="2020-05-18T10:36:00Z">
                <w:rPr>
                  <w:rFonts w:hint="eastAsia"/>
                  <w:lang w:eastAsia="zh-CN"/>
                </w:rPr>
              </w:rPrChange>
            </w:rPr>
            <w:delText>小时之内被删除。任何观察到的异常都应该获得解释，并强制其停止离开行为</w:delText>
          </w:r>
        </w:del>
      </w:ins>
      <w:ins w:id="8531" w:author="Kevin Gu" w:date="2020-06-18T15:56:00Z">
        <w:r w:rsidR="00043A86" w:rsidRPr="00043A86">
          <w:rPr>
            <w:lang w:val="en-GB"/>
          </w:rPr>
          <w:t xml:space="preserve"> </w:t>
        </w:r>
      </w:ins>
      <w:ins w:id="8532" w:author="Julio Li [2]" w:date="2020-09-04T18:28:00Z">
        <w:r w:rsidR="00A70E14">
          <w:rPr>
            <w:lang w:val="en-GB"/>
          </w:rPr>
          <w:t>is the responsibility of HR department. A checklist is used for perform</w:t>
        </w:r>
      </w:ins>
      <w:ins w:id="8533" w:author="Julio Li [2]" w:date="2020-09-04T18:29:00Z">
        <w:r w:rsidR="00A70E14">
          <w:rPr>
            <w:lang w:val="en-GB"/>
          </w:rPr>
          <w:t>ing the procedure by checking whether the employee has cancelled all the logical ac</w:t>
        </w:r>
      </w:ins>
      <w:ins w:id="8534" w:author="Julio Li [2]" w:date="2020-09-04T18:30:00Z">
        <w:r w:rsidR="00A70E14">
          <w:rPr>
            <w:lang w:val="en-GB"/>
          </w:rPr>
          <w:t>cess right</w:t>
        </w:r>
      </w:ins>
      <w:ins w:id="8535" w:author="Julio Li [2]" w:date="2020-09-04T18:35:00Z">
        <w:r w:rsidR="0034175D">
          <w:rPr>
            <w:lang w:val="en-GB"/>
          </w:rPr>
          <w:t xml:space="preserve">, </w:t>
        </w:r>
      </w:ins>
      <w:ins w:id="8536" w:author="Julio Li [2]" w:date="2020-09-04T18:30:00Z">
        <w:r w:rsidR="00A70E14">
          <w:rPr>
            <w:lang w:val="en-GB"/>
          </w:rPr>
          <w:t xml:space="preserve">returned </w:t>
        </w:r>
      </w:ins>
      <w:ins w:id="8537" w:author="Julio Li [2]" w:date="2020-09-04T18:35:00Z">
        <w:r w:rsidR="0034175D">
          <w:rPr>
            <w:lang w:val="en-GB"/>
          </w:rPr>
          <w:t xml:space="preserve">physical badge card </w:t>
        </w:r>
      </w:ins>
      <w:ins w:id="8538" w:author="Julio Li [2]" w:date="2020-09-04T18:36:00Z">
        <w:r w:rsidR="0034175D">
          <w:rPr>
            <w:lang w:val="en-US"/>
          </w:rPr>
          <w:t xml:space="preserve">and </w:t>
        </w:r>
      </w:ins>
      <w:ins w:id="8539" w:author="Julio Li [2]" w:date="2020-09-04T18:30:00Z">
        <w:r w:rsidR="00A70E14">
          <w:rPr>
            <w:lang w:val="en-GB"/>
          </w:rPr>
          <w:t xml:space="preserve">company property </w:t>
        </w:r>
      </w:ins>
      <w:ins w:id="8540" w:author="Julio Li [2]" w:date="2020-09-04T18:31:00Z">
        <w:r w:rsidR="0034175D">
          <w:rPr>
            <w:lang w:val="en-GB"/>
          </w:rPr>
          <w:t>before leaving.</w:t>
        </w:r>
      </w:ins>
      <w:ins w:id="8541" w:author="Julio Li [2]" w:date="2020-09-04T18:32:00Z">
        <w:r w:rsidR="0034175D">
          <w:rPr>
            <w:lang w:val="en-GB"/>
          </w:rPr>
          <w:t xml:space="preserve"> The checklist is named that </w:t>
        </w:r>
        <w:r w:rsidR="0034175D" w:rsidRPr="0034175D">
          <w:rPr>
            <w:i/>
            <w:iCs/>
            <w:lang w:val="en-GB"/>
            <w:rPrChange w:id="8542" w:author="Julio Li [2]" w:date="2020-09-04T18:33:00Z">
              <w:rPr>
                <w:lang w:val="en-GB"/>
              </w:rPr>
            </w:rPrChange>
          </w:rPr>
          <w:t>employee termination delivery form</w:t>
        </w:r>
        <w:r w:rsidR="0034175D">
          <w:rPr>
            <w:lang w:val="en-GB"/>
          </w:rPr>
          <w:t>.</w:t>
        </w:r>
      </w:ins>
    </w:p>
    <w:p w14:paraId="08464F21" w14:textId="54DFB6D5" w:rsidR="0034175D" w:rsidRPr="0034175D" w:rsidRDefault="0034175D" w:rsidP="00043A86">
      <w:pPr>
        <w:rPr>
          <w:ins w:id="8543" w:author="Julio Li [2]" w:date="2020-09-04T18:27:00Z"/>
          <w:lang w:val="en-GB" w:eastAsia="zh-CN"/>
        </w:rPr>
      </w:pPr>
      <w:ins w:id="8544" w:author="Julio Li [2]" w:date="2020-09-04T18:33:00Z">
        <w:r>
          <w:rPr>
            <w:rFonts w:hint="eastAsia"/>
            <w:lang w:val="en-GB" w:eastAsia="zh-CN"/>
          </w:rPr>
          <w:t>监督离职流程是</w:t>
        </w:r>
        <w:r>
          <w:rPr>
            <w:rFonts w:hint="eastAsia"/>
            <w:lang w:val="en-GB" w:eastAsia="zh-CN"/>
          </w:rPr>
          <w:t>HR</w:t>
        </w:r>
        <w:r>
          <w:rPr>
            <w:rFonts w:hint="eastAsia"/>
            <w:lang w:val="en-GB" w:eastAsia="zh-CN"/>
          </w:rPr>
          <w:t>部门的职责。</w:t>
        </w:r>
      </w:ins>
      <w:ins w:id="8545" w:author="Julio Li [2]" w:date="2020-09-04T18:34:00Z">
        <w:r>
          <w:rPr>
            <w:rFonts w:hint="eastAsia"/>
            <w:lang w:val="en-GB" w:eastAsia="zh-CN"/>
          </w:rPr>
          <w:t>一份用于执行这个流程通过检查员工</w:t>
        </w:r>
      </w:ins>
      <w:ins w:id="8546" w:author="Julio Li [2]" w:date="2020-09-04T18:36:00Z">
        <w:r>
          <w:rPr>
            <w:rFonts w:hint="eastAsia"/>
            <w:lang w:val="en-GB" w:eastAsia="zh-CN"/>
          </w:rPr>
          <w:t>在离职前</w:t>
        </w:r>
      </w:ins>
      <w:ins w:id="8547" w:author="Julio Li [2]" w:date="2020-09-04T18:34:00Z">
        <w:r>
          <w:rPr>
            <w:rFonts w:hint="eastAsia"/>
            <w:lang w:val="en-GB" w:eastAsia="zh-CN"/>
          </w:rPr>
          <w:t>是否已取消逻辑访问权限</w:t>
        </w:r>
      </w:ins>
      <w:ins w:id="8548" w:author="Julio Li [2]" w:date="2020-09-04T18:36:00Z">
        <w:r>
          <w:rPr>
            <w:rFonts w:hint="eastAsia"/>
            <w:lang w:val="en-GB" w:eastAsia="zh-CN"/>
          </w:rPr>
          <w:t>、收回物理门禁卡和公司资产。这份清单被命名为</w:t>
        </w:r>
      </w:ins>
      <w:ins w:id="8549" w:author="Julio Li [2]" w:date="2020-09-04T18:37:00Z">
        <w:r w:rsidRPr="0034175D">
          <w:rPr>
            <w:rFonts w:hint="eastAsia"/>
            <w:i/>
            <w:iCs/>
            <w:lang w:val="en-GB" w:eastAsia="zh-CN"/>
            <w:rPrChange w:id="8550" w:author="Julio Li [2]" w:date="2020-09-04T18:37:00Z">
              <w:rPr>
                <w:rFonts w:hint="eastAsia"/>
                <w:lang w:val="en-GB" w:eastAsia="zh-CN"/>
              </w:rPr>
            </w:rPrChange>
          </w:rPr>
          <w:t>员工离职交接单</w:t>
        </w:r>
        <w:r>
          <w:rPr>
            <w:rFonts w:hint="eastAsia"/>
            <w:lang w:val="en-GB" w:eastAsia="zh-CN"/>
          </w:rPr>
          <w:t>。</w:t>
        </w:r>
      </w:ins>
    </w:p>
    <w:p w14:paraId="28688C90" w14:textId="421511F8" w:rsidR="00043A86" w:rsidRPr="00BD490D" w:rsidRDefault="00043A86" w:rsidP="00043A86">
      <w:pPr>
        <w:rPr>
          <w:ins w:id="8551" w:author="Kevin Gu" w:date="2020-06-18T15:56:00Z"/>
          <w:rFonts w:ascii="Arial" w:eastAsia="SimSun" w:hAnsi="Arial" w:cs="Times New Roman"/>
          <w:sz w:val="20"/>
          <w:szCs w:val="20"/>
          <w:lang w:val="en-GB" w:eastAsia="zh-CN"/>
        </w:rPr>
      </w:pPr>
      <w:ins w:id="8552" w:author="Kevin Gu" w:date="2020-06-18T15:56:00Z">
        <w:r w:rsidRPr="00BD490D">
          <w:rPr>
            <w:lang w:val="en-GB"/>
          </w:rPr>
          <w:t>If termination of employment is a planned event</w:t>
        </w:r>
        <w:r w:rsidRPr="00BD490D">
          <w:rPr>
            <w:lang w:val="en-GB" w:eastAsia="zh-CN"/>
          </w:rPr>
          <w:t>.</w:t>
        </w:r>
        <w:r w:rsidRPr="00BD490D">
          <w:rPr>
            <w:lang w:val="en-GB"/>
          </w:rPr>
          <w:t xml:space="preserve"> The Human Resources Department will arrange for appropriate notification to avoid the possibility of security breaches as a result of the employee leaving the company.</w:t>
        </w:r>
      </w:ins>
    </w:p>
    <w:p w14:paraId="4DE53B3E" w14:textId="77777777" w:rsidR="00043A86" w:rsidRPr="00BD490D" w:rsidRDefault="00043A86" w:rsidP="00043A86">
      <w:pPr>
        <w:rPr>
          <w:ins w:id="8553" w:author="Kevin Gu" w:date="2020-06-18T15:56:00Z"/>
          <w:lang w:val="en-GB"/>
        </w:rPr>
      </w:pPr>
      <w:proofErr w:type="spellStart"/>
      <w:ins w:id="8554" w:author="Kevin Gu" w:date="2020-06-18T15:56:00Z">
        <w:r w:rsidRPr="00BD490D">
          <w:rPr>
            <w:lang w:val="en-GB"/>
          </w:rPr>
          <w:lastRenderedPageBreak/>
          <w:t>当员工辞职离开公司时，人力资源部将安排适当的通知以避免违反安全规定的雇员离开公司的可能性</w:t>
        </w:r>
        <w:proofErr w:type="spellEnd"/>
        <w:r w:rsidRPr="00BD490D">
          <w:rPr>
            <w:lang w:val="en-GB"/>
          </w:rPr>
          <w:t>。</w:t>
        </w:r>
      </w:ins>
    </w:p>
    <w:p w14:paraId="6E1E8593" w14:textId="77777777" w:rsidR="00043A86" w:rsidRPr="00BD490D" w:rsidRDefault="00043A86" w:rsidP="00043A86">
      <w:pPr>
        <w:rPr>
          <w:ins w:id="8555" w:author="Kevin Gu" w:date="2020-06-18T15:56:00Z"/>
          <w:lang w:val="en-GB" w:eastAsia="zh-CN"/>
        </w:rPr>
      </w:pPr>
      <w:ins w:id="8556" w:author="Kevin Gu" w:date="2020-06-18T15:56:00Z">
        <w:r w:rsidRPr="00BD490D">
          <w:rPr>
            <w:lang w:val="en-GB"/>
          </w:rPr>
          <w:t>All physical and logical accesses should be closed, and sensitive assets inventoried and returned to Human Resources or employee’s management.</w:t>
        </w:r>
      </w:ins>
    </w:p>
    <w:p w14:paraId="23F74041" w14:textId="77777777" w:rsidR="00043A86" w:rsidRPr="00BD490D" w:rsidRDefault="00043A86" w:rsidP="00043A86">
      <w:pPr>
        <w:rPr>
          <w:ins w:id="8557" w:author="Kevin Gu" w:date="2020-06-18T15:56:00Z"/>
          <w:lang w:val="en-GB"/>
        </w:rPr>
      </w:pPr>
      <w:proofErr w:type="spellStart"/>
      <w:ins w:id="8558" w:author="Kevin Gu" w:date="2020-06-18T15:56:00Z">
        <w:r w:rsidRPr="00BD490D">
          <w:rPr>
            <w:lang w:val="en-GB"/>
          </w:rPr>
          <w:t>应关闭所有的物理和逻辑访问权限，并且清点和交还敏感的资产至人力资源或员工管理</w:t>
        </w:r>
        <w:proofErr w:type="spellEnd"/>
        <w:r w:rsidRPr="00BD490D">
          <w:rPr>
            <w:lang w:val="en-GB"/>
          </w:rPr>
          <w:t>。</w:t>
        </w:r>
      </w:ins>
    </w:p>
    <w:p w14:paraId="5F68CE29" w14:textId="77777777" w:rsidR="00043A86" w:rsidRPr="00BD490D" w:rsidRDefault="00043A86" w:rsidP="00043A86">
      <w:pPr>
        <w:rPr>
          <w:ins w:id="8559" w:author="Kevin Gu" w:date="2020-06-18T15:56:00Z"/>
          <w:lang w:val="en-GB" w:eastAsia="zh-CN"/>
        </w:rPr>
      </w:pPr>
      <w:ins w:id="8560" w:author="Kevin Gu" w:date="2020-06-18T15:56:00Z">
        <w:r w:rsidRPr="00BD490D">
          <w:rPr>
            <w:lang w:val="en-GB"/>
          </w:rPr>
          <w:t>During exit interviews carried out by the Human Resources department, the employee will be reminded of the confidentiality agreement he/she has signed and that the terms of this agreement will remain in force in relation to confidential information gained during the course of his/her employment after having left the employment of the company. This will be recorded on the exit document, signed by both parties.</w:t>
        </w:r>
      </w:ins>
    </w:p>
    <w:p w14:paraId="52B9DED9" w14:textId="77777777" w:rsidR="00043A86" w:rsidRDefault="00043A86" w:rsidP="00043A86">
      <w:pPr>
        <w:rPr>
          <w:ins w:id="8561" w:author="Kevin Gu" w:date="2020-06-18T15:56:00Z"/>
        </w:rPr>
      </w:pPr>
      <w:ins w:id="8562" w:author="Kevin Gu" w:date="2020-06-18T15:56:00Z">
        <w:r>
          <w:rPr>
            <w:rFonts w:hint="eastAsia"/>
          </w:rPr>
          <w:t>在由人力资源部进行离职面谈时，雇员将会被提醒他</w:t>
        </w:r>
        <w:r>
          <w:t>/</w:t>
        </w:r>
        <w:r>
          <w:rPr>
            <w:rFonts w:hint="eastAsia"/>
          </w:rPr>
          <w:t>她已签署的保密协议和本协议的条款将继续有效，有关机密信息在他</w:t>
        </w:r>
        <w:r>
          <w:t>/</w:t>
        </w:r>
        <w:r>
          <w:rPr>
            <w:rFonts w:hint="eastAsia"/>
          </w:rPr>
          <w:t>她离开该公司后的就业过程中仍然有效。这将记录在离职文档中，并由双方签署。</w:t>
        </w:r>
      </w:ins>
    </w:p>
    <w:p w14:paraId="3FA71083" w14:textId="77777777" w:rsidR="00043A86" w:rsidRPr="00FE42F7" w:rsidRDefault="00043A86" w:rsidP="00043A86">
      <w:pPr>
        <w:rPr>
          <w:ins w:id="8563" w:author="Kevin Gu" w:date="2020-06-18T15:56:00Z"/>
          <w:lang w:eastAsia="zh-CN"/>
          <w:rPrChange w:id="8564" w:author="Julio Li [2]" w:date="2020-08-19T11:02:00Z">
            <w:rPr>
              <w:ins w:id="8565" w:author="Kevin Gu" w:date="2020-06-18T15:56:00Z"/>
              <w:lang w:val="en-US" w:eastAsia="zh-CN"/>
            </w:rPr>
          </w:rPrChange>
        </w:rPr>
      </w:pPr>
      <w:proofErr w:type="spellStart"/>
      <w:ins w:id="8566" w:author="Kevin Gu" w:date="2020-06-18T15:56:00Z">
        <w:r w:rsidRPr="00FE42F7">
          <w:rPr>
            <w:lang w:eastAsia="zh-CN"/>
            <w:rPrChange w:id="8567" w:author="Julio Li [2]" w:date="2020-08-19T11:02:00Z">
              <w:rPr>
                <w:lang w:val="en-US" w:eastAsia="zh-CN"/>
              </w:rPr>
            </w:rPrChange>
          </w:rPr>
          <w:t>If</w:t>
        </w:r>
        <w:proofErr w:type="spellEnd"/>
        <w:r w:rsidRPr="00FE42F7">
          <w:rPr>
            <w:lang w:eastAsia="zh-CN"/>
            <w:rPrChange w:id="8568" w:author="Julio Li [2]" w:date="2020-08-19T11:02:00Z">
              <w:rPr>
                <w:lang w:val="en-US" w:eastAsia="zh-CN"/>
              </w:rPr>
            </w:rPrChange>
          </w:rPr>
          <w:t xml:space="preserve"> </w:t>
        </w:r>
        <w:proofErr w:type="spellStart"/>
        <w:r w:rsidRPr="00FE42F7">
          <w:rPr>
            <w:lang w:eastAsia="zh-CN"/>
            <w:rPrChange w:id="8569" w:author="Julio Li [2]" w:date="2020-08-19T11:02:00Z">
              <w:rPr>
                <w:lang w:val="en-US" w:eastAsia="zh-CN"/>
              </w:rPr>
            </w:rPrChange>
          </w:rPr>
          <w:t>termination</w:t>
        </w:r>
        <w:proofErr w:type="spellEnd"/>
        <w:r w:rsidRPr="00FE42F7">
          <w:rPr>
            <w:lang w:eastAsia="zh-CN"/>
            <w:rPrChange w:id="8570" w:author="Julio Li [2]" w:date="2020-08-19T11:02:00Z">
              <w:rPr>
                <w:lang w:val="en-US" w:eastAsia="zh-CN"/>
              </w:rPr>
            </w:rPrChange>
          </w:rPr>
          <w:t xml:space="preserve"> </w:t>
        </w:r>
        <w:proofErr w:type="spellStart"/>
        <w:r w:rsidRPr="00FE42F7">
          <w:rPr>
            <w:lang w:eastAsia="zh-CN"/>
            <w:rPrChange w:id="8571" w:author="Julio Li [2]" w:date="2020-08-19T11:02:00Z">
              <w:rPr>
                <w:lang w:val="en-US" w:eastAsia="zh-CN"/>
              </w:rPr>
            </w:rPrChange>
          </w:rPr>
          <w:t>of</w:t>
        </w:r>
        <w:proofErr w:type="spellEnd"/>
        <w:r w:rsidRPr="00FE42F7">
          <w:rPr>
            <w:lang w:eastAsia="zh-CN"/>
            <w:rPrChange w:id="8572" w:author="Julio Li [2]" w:date="2020-08-19T11:02:00Z">
              <w:rPr>
                <w:lang w:val="en-US" w:eastAsia="zh-CN"/>
              </w:rPr>
            </w:rPrChange>
          </w:rPr>
          <w:t xml:space="preserve"> </w:t>
        </w:r>
        <w:proofErr w:type="spellStart"/>
        <w:r w:rsidRPr="00FE42F7">
          <w:rPr>
            <w:lang w:eastAsia="zh-CN"/>
            <w:rPrChange w:id="8573" w:author="Julio Li [2]" w:date="2020-08-19T11:02:00Z">
              <w:rPr>
                <w:lang w:val="en-US" w:eastAsia="zh-CN"/>
              </w:rPr>
            </w:rPrChange>
          </w:rPr>
          <w:t>employment</w:t>
        </w:r>
        <w:proofErr w:type="spellEnd"/>
        <w:r w:rsidRPr="00FE42F7">
          <w:rPr>
            <w:lang w:eastAsia="zh-CN"/>
            <w:rPrChange w:id="8574" w:author="Julio Li [2]" w:date="2020-08-19T11:02:00Z">
              <w:rPr>
                <w:lang w:val="en-US" w:eastAsia="zh-CN"/>
              </w:rPr>
            </w:rPrChange>
          </w:rPr>
          <w:t xml:space="preserve"> </w:t>
        </w:r>
        <w:proofErr w:type="spellStart"/>
        <w:r w:rsidRPr="00FE42F7">
          <w:rPr>
            <w:lang w:eastAsia="zh-CN"/>
            <w:rPrChange w:id="8575" w:author="Julio Li [2]" w:date="2020-08-19T11:02:00Z">
              <w:rPr>
                <w:lang w:val="en-US" w:eastAsia="zh-CN"/>
              </w:rPr>
            </w:rPrChange>
          </w:rPr>
          <w:t>is</w:t>
        </w:r>
        <w:proofErr w:type="spellEnd"/>
        <w:r w:rsidRPr="00FE42F7">
          <w:rPr>
            <w:lang w:eastAsia="zh-CN"/>
            <w:rPrChange w:id="8576" w:author="Julio Li [2]" w:date="2020-08-19T11:02:00Z">
              <w:rPr>
                <w:lang w:val="en-US" w:eastAsia="zh-CN"/>
              </w:rPr>
            </w:rPrChange>
          </w:rPr>
          <w:t xml:space="preserve"> </w:t>
        </w:r>
        <w:proofErr w:type="spellStart"/>
        <w:r w:rsidRPr="00FE42F7">
          <w:rPr>
            <w:lang w:eastAsia="zh-CN"/>
            <w:rPrChange w:id="8577" w:author="Julio Li [2]" w:date="2020-08-19T11:02:00Z">
              <w:rPr>
                <w:lang w:val="en-US" w:eastAsia="zh-CN"/>
              </w:rPr>
            </w:rPrChange>
          </w:rPr>
          <w:t>an</w:t>
        </w:r>
        <w:proofErr w:type="spellEnd"/>
        <w:r w:rsidRPr="00FE42F7">
          <w:rPr>
            <w:lang w:eastAsia="zh-CN"/>
            <w:rPrChange w:id="8578" w:author="Julio Li [2]" w:date="2020-08-19T11:02:00Z">
              <w:rPr>
                <w:lang w:val="en-US" w:eastAsia="zh-CN"/>
              </w:rPr>
            </w:rPrChange>
          </w:rPr>
          <w:t xml:space="preserve"> </w:t>
        </w:r>
        <w:proofErr w:type="spellStart"/>
        <w:r w:rsidRPr="00FE42F7">
          <w:rPr>
            <w:lang w:eastAsia="zh-CN"/>
            <w:rPrChange w:id="8579" w:author="Julio Li [2]" w:date="2020-08-19T11:02:00Z">
              <w:rPr>
                <w:lang w:val="en-US" w:eastAsia="zh-CN"/>
              </w:rPr>
            </w:rPrChange>
          </w:rPr>
          <w:t>unscheduled</w:t>
        </w:r>
        <w:proofErr w:type="spellEnd"/>
        <w:r w:rsidRPr="00FE42F7">
          <w:rPr>
            <w:lang w:eastAsia="zh-CN"/>
            <w:rPrChange w:id="8580" w:author="Julio Li [2]" w:date="2020-08-19T11:02:00Z">
              <w:rPr>
                <w:lang w:val="en-US" w:eastAsia="zh-CN"/>
              </w:rPr>
            </w:rPrChange>
          </w:rPr>
          <w:t xml:space="preserve"> </w:t>
        </w:r>
        <w:proofErr w:type="spellStart"/>
        <w:r w:rsidRPr="00FE42F7">
          <w:rPr>
            <w:lang w:eastAsia="zh-CN"/>
            <w:rPrChange w:id="8581" w:author="Julio Li [2]" w:date="2020-08-19T11:02:00Z">
              <w:rPr>
                <w:lang w:val="en-US" w:eastAsia="zh-CN"/>
              </w:rPr>
            </w:rPrChange>
          </w:rPr>
          <w:t>event</w:t>
        </w:r>
        <w:proofErr w:type="spellEnd"/>
        <w:r w:rsidRPr="00FE42F7">
          <w:rPr>
            <w:lang w:eastAsia="zh-CN"/>
            <w:rPrChange w:id="8582" w:author="Julio Li [2]" w:date="2020-08-19T11:02:00Z">
              <w:rPr>
                <w:lang w:val="en-US" w:eastAsia="zh-CN"/>
              </w:rPr>
            </w:rPrChange>
          </w:rPr>
          <w:t xml:space="preserve">, </w:t>
        </w:r>
        <w:proofErr w:type="spellStart"/>
        <w:r w:rsidRPr="00FE42F7">
          <w:rPr>
            <w:lang w:eastAsia="zh-CN"/>
            <w:rPrChange w:id="8583" w:author="Julio Li [2]" w:date="2020-08-19T11:02:00Z">
              <w:rPr>
                <w:lang w:val="en-US" w:eastAsia="zh-CN"/>
              </w:rPr>
            </w:rPrChange>
          </w:rPr>
          <w:t>The</w:t>
        </w:r>
        <w:proofErr w:type="spellEnd"/>
        <w:r w:rsidRPr="00FE42F7">
          <w:rPr>
            <w:lang w:eastAsia="zh-CN"/>
            <w:rPrChange w:id="8584" w:author="Julio Li [2]" w:date="2020-08-19T11:02:00Z">
              <w:rPr>
                <w:lang w:val="en-US" w:eastAsia="zh-CN"/>
              </w:rPr>
            </w:rPrChange>
          </w:rPr>
          <w:t xml:space="preserve"> </w:t>
        </w:r>
        <w:proofErr w:type="spellStart"/>
        <w:r w:rsidRPr="00FE42F7">
          <w:rPr>
            <w:lang w:eastAsia="zh-CN"/>
            <w:rPrChange w:id="8585" w:author="Julio Li [2]" w:date="2020-08-19T11:02:00Z">
              <w:rPr>
                <w:lang w:val="en-US" w:eastAsia="zh-CN"/>
              </w:rPr>
            </w:rPrChange>
          </w:rPr>
          <w:t>Personnel</w:t>
        </w:r>
        <w:proofErr w:type="spellEnd"/>
        <w:r w:rsidRPr="00FE42F7">
          <w:rPr>
            <w:lang w:eastAsia="zh-CN"/>
            <w:rPrChange w:id="8586" w:author="Julio Li [2]" w:date="2020-08-19T11:02:00Z">
              <w:rPr>
                <w:lang w:val="en-US" w:eastAsia="zh-CN"/>
              </w:rPr>
            </w:rPrChange>
          </w:rPr>
          <w:t xml:space="preserve"> </w:t>
        </w:r>
        <w:proofErr w:type="spellStart"/>
        <w:r w:rsidRPr="00FE42F7">
          <w:rPr>
            <w:lang w:eastAsia="zh-CN"/>
            <w:rPrChange w:id="8587" w:author="Julio Li [2]" w:date="2020-08-19T11:02:00Z">
              <w:rPr>
                <w:lang w:val="en-US" w:eastAsia="zh-CN"/>
              </w:rPr>
            </w:rPrChange>
          </w:rPr>
          <w:t>Department</w:t>
        </w:r>
        <w:proofErr w:type="spellEnd"/>
        <w:r w:rsidRPr="00FE42F7">
          <w:rPr>
            <w:lang w:eastAsia="zh-CN"/>
            <w:rPrChange w:id="8588" w:author="Julio Li [2]" w:date="2020-08-19T11:02:00Z">
              <w:rPr>
                <w:lang w:val="en-US" w:eastAsia="zh-CN"/>
              </w:rPr>
            </w:rPrChange>
          </w:rPr>
          <w:t xml:space="preserve"> </w:t>
        </w:r>
        <w:proofErr w:type="spellStart"/>
        <w:r w:rsidRPr="00FE42F7">
          <w:rPr>
            <w:lang w:eastAsia="zh-CN"/>
            <w:rPrChange w:id="8589" w:author="Julio Li [2]" w:date="2020-08-19T11:02:00Z">
              <w:rPr>
                <w:lang w:val="en-US" w:eastAsia="zh-CN"/>
              </w:rPr>
            </w:rPrChange>
          </w:rPr>
          <w:t>shall</w:t>
        </w:r>
        <w:proofErr w:type="spellEnd"/>
        <w:r w:rsidRPr="00FE42F7">
          <w:rPr>
            <w:lang w:eastAsia="zh-CN"/>
            <w:rPrChange w:id="8590" w:author="Julio Li [2]" w:date="2020-08-19T11:02:00Z">
              <w:rPr>
                <w:lang w:val="en-US" w:eastAsia="zh-CN"/>
              </w:rPr>
            </w:rPrChange>
          </w:rPr>
          <w:t xml:space="preserve"> </w:t>
        </w:r>
        <w:proofErr w:type="spellStart"/>
        <w:r w:rsidRPr="00FE42F7">
          <w:rPr>
            <w:lang w:eastAsia="zh-CN"/>
            <w:rPrChange w:id="8591" w:author="Julio Li [2]" w:date="2020-08-19T11:02:00Z">
              <w:rPr>
                <w:lang w:val="en-US" w:eastAsia="zh-CN"/>
              </w:rPr>
            </w:rPrChange>
          </w:rPr>
          <w:t>confirm</w:t>
        </w:r>
        <w:proofErr w:type="spellEnd"/>
        <w:r w:rsidRPr="00FE42F7">
          <w:rPr>
            <w:lang w:eastAsia="zh-CN"/>
            <w:rPrChange w:id="8592" w:author="Julio Li [2]" w:date="2020-08-19T11:02:00Z">
              <w:rPr>
                <w:lang w:val="en-US" w:eastAsia="zh-CN"/>
              </w:rPr>
            </w:rPrChange>
          </w:rPr>
          <w:t xml:space="preserve"> </w:t>
        </w:r>
        <w:proofErr w:type="spellStart"/>
        <w:r w:rsidRPr="00FE42F7">
          <w:rPr>
            <w:lang w:eastAsia="zh-CN"/>
            <w:rPrChange w:id="8593" w:author="Julio Li [2]" w:date="2020-08-19T11:02:00Z">
              <w:rPr>
                <w:lang w:val="en-US" w:eastAsia="zh-CN"/>
              </w:rPr>
            </w:rPrChange>
          </w:rPr>
          <w:t>the</w:t>
        </w:r>
        <w:proofErr w:type="spellEnd"/>
        <w:r w:rsidRPr="00FE42F7">
          <w:rPr>
            <w:lang w:eastAsia="zh-CN"/>
            <w:rPrChange w:id="8594" w:author="Julio Li [2]" w:date="2020-08-19T11:02:00Z">
              <w:rPr>
                <w:lang w:val="en-US" w:eastAsia="zh-CN"/>
              </w:rPr>
            </w:rPrChange>
          </w:rPr>
          <w:t xml:space="preserve"> </w:t>
        </w:r>
        <w:proofErr w:type="spellStart"/>
        <w:r w:rsidRPr="00FE42F7">
          <w:rPr>
            <w:lang w:eastAsia="zh-CN"/>
            <w:rPrChange w:id="8595" w:author="Julio Li [2]" w:date="2020-08-19T11:02:00Z">
              <w:rPr>
                <w:lang w:val="en-US" w:eastAsia="zh-CN"/>
              </w:rPr>
            </w:rPrChange>
          </w:rPr>
          <w:t>event</w:t>
        </w:r>
        <w:proofErr w:type="spellEnd"/>
        <w:r w:rsidRPr="00FE42F7">
          <w:rPr>
            <w:lang w:eastAsia="zh-CN"/>
            <w:rPrChange w:id="8596" w:author="Julio Li [2]" w:date="2020-08-19T11:02:00Z">
              <w:rPr>
                <w:lang w:val="en-US" w:eastAsia="zh-CN"/>
              </w:rPr>
            </w:rPrChange>
          </w:rPr>
          <w:t xml:space="preserve"> </w:t>
        </w:r>
        <w:proofErr w:type="spellStart"/>
        <w:r w:rsidRPr="00FE42F7">
          <w:rPr>
            <w:lang w:eastAsia="zh-CN"/>
            <w:rPrChange w:id="8597" w:author="Julio Li [2]" w:date="2020-08-19T11:02:00Z">
              <w:rPr>
                <w:lang w:val="en-US" w:eastAsia="zh-CN"/>
              </w:rPr>
            </w:rPrChange>
          </w:rPr>
          <w:t>immediately</w:t>
        </w:r>
        <w:proofErr w:type="spellEnd"/>
        <w:r w:rsidRPr="00FE42F7">
          <w:rPr>
            <w:lang w:eastAsia="zh-CN"/>
            <w:rPrChange w:id="8598" w:author="Julio Li [2]" w:date="2020-08-19T11:02:00Z">
              <w:rPr>
                <w:lang w:val="en-US" w:eastAsia="zh-CN"/>
              </w:rPr>
            </w:rPrChange>
          </w:rPr>
          <w:t xml:space="preserve"> after </w:t>
        </w:r>
        <w:proofErr w:type="spellStart"/>
        <w:r w:rsidRPr="00FE42F7">
          <w:rPr>
            <w:lang w:eastAsia="zh-CN"/>
            <w:rPrChange w:id="8599" w:author="Julio Li [2]" w:date="2020-08-19T11:02:00Z">
              <w:rPr>
                <w:lang w:val="en-US" w:eastAsia="zh-CN"/>
              </w:rPr>
            </w:rPrChange>
          </w:rPr>
          <w:t>receiving</w:t>
        </w:r>
        <w:proofErr w:type="spellEnd"/>
        <w:r w:rsidRPr="00FE42F7">
          <w:rPr>
            <w:lang w:eastAsia="zh-CN"/>
            <w:rPrChange w:id="8600" w:author="Julio Li [2]" w:date="2020-08-19T11:02:00Z">
              <w:rPr>
                <w:lang w:val="en-US" w:eastAsia="zh-CN"/>
              </w:rPr>
            </w:rPrChange>
          </w:rPr>
          <w:t xml:space="preserve"> </w:t>
        </w:r>
        <w:proofErr w:type="spellStart"/>
        <w:r w:rsidRPr="00FE42F7">
          <w:rPr>
            <w:lang w:eastAsia="zh-CN"/>
            <w:rPrChange w:id="8601" w:author="Julio Li [2]" w:date="2020-08-19T11:02:00Z">
              <w:rPr>
                <w:lang w:val="en-US" w:eastAsia="zh-CN"/>
              </w:rPr>
            </w:rPrChange>
          </w:rPr>
          <w:t>the</w:t>
        </w:r>
        <w:proofErr w:type="spellEnd"/>
        <w:r w:rsidRPr="00FE42F7">
          <w:rPr>
            <w:lang w:eastAsia="zh-CN"/>
            <w:rPrChange w:id="8602" w:author="Julio Li [2]" w:date="2020-08-19T11:02:00Z">
              <w:rPr>
                <w:lang w:val="en-US" w:eastAsia="zh-CN"/>
              </w:rPr>
            </w:rPrChange>
          </w:rPr>
          <w:t xml:space="preserve"> </w:t>
        </w:r>
        <w:proofErr w:type="spellStart"/>
        <w:r w:rsidRPr="00FE42F7">
          <w:rPr>
            <w:lang w:eastAsia="zh-CN"/>
            <w:rPrChange w:id="8603" w:author="Julio Li [2]" w:date="2020-08-19T11:02:00Z">
              <w:rPr>
                <w:lang w:val="en-US" w:eastAsia="zh-CN"/>
              </w:rPr>
            </w:rPrChange>
          </w:rPr>
          <w:t>department's</w:t>
        </w:r>
        <w:proofErr w:type="spellEnd"/>
        <w:r w:rsidRPr="00FE42F7">
          <w:rPr>
            <w:lang w:eastAsia="zh-CN"/>
            <w:rPrChange w:id="8604" w:author="Julio Li [2]" w:date="2020-08-19T11:02:00Z">
              <w:rPr>
                <w:lang w:val="en-US" w:eastAsia="zh-CN"/>
              </w:rPr>
            </w:rPrChange>
          </w:rPr>
          <w:t xml:space="preserve"> </w:t>
        </w:r>
        <w:proofErr w:type="spellStart"/>
        <w:r w:rsidRPr="00FE42F7">
          <w:rPr>
            <w:lang w:eastAsia="zh-CN"/>
            <w:rPrChange w:id="8605" w:author="Julio Li [2]" w:date="2020-08-19T11:02:00Z">
              <w:rPr>
                <w:lang w:val="en-US" w:eastAsia="zh-CN"/>
              </w:rPr>
            </w:rPrChange>
          </w:rPr>
          <w:t>notification</w:t>
        </w:r>
        <w:proofErr w:type="spellEnd"/>
        <w:r w:rsidRPr="00FE42F7">
          <w:rPr>
            <w:lang w:eastAsia="zh-CN"/>
            <w:rPrChange w:id="8606" w:author="Julio Li [2]" w:date="2020-08-19T11:02:00Z">
              <w:rPr>
                <w:lang w:val="en-US" w:eastAsia="zh-CN"/>
              </w:rPr>
            </w:rPrChange>
          </w:rPr>
          <w:t xml:space="preserve"> and complete </w:t>
        </w:r>
        <w:proofErr w:type="spellStart"/>
        <w:r w:rsidRPr="00FE42F7">
          <w:rPr>
            <w:lang w:eastAsia="zh-CN"/>
            <w:rPrChange w:id="8607" w:author="Julio Li [2]" w:date="2020-08-19T11:02:00Z">
              <w:rPr>
                <w:lang w:val="en-US" w:eastAsia="zh-CN"/>
              </w:rPr>
            </w:rPrChange>
          </w:rPr>
          <w:t>the</w:t>
        </w:r>
        <w:proofErr w:type="spellEnd"/>
        <w:r w:rsidRPr="00FE42F7">
          <w:rPr>
            <w:lang w:eastAsia="zh-CN"/>
            <w:rPrChange w:id="8608" w:author="Julio Li [2]" w:date="2020-08-19T11:02:00Z">
              <w:rPr>
                <w:lang w:val="en-US" w:eastAsia="zh-CN"/>
              </w:rPr>
            </w:rPrChange>
          </w:rPr>
          <w:t xml:space="preserve"> </w:t>
        </w:r>
        <w:proofErr w:type="spellStart"/>
        <w:r w:rsidRPr="00FE42F7">
          <w:rPr>
            <w:lang w:eastAsia="zh-CN"/>
            <w:rPrChange w:id="8609" w:author="Julio Li [2]" w:date="2020-08-19T11:02:00Z">
              <w:rPr>
                <w:lang w:val="en-US" w:eastAsia="zh-CN"/>
              </w:rPr>
            </w:rPrChange>
          </w:rPr>
          <w:t>above</w:t>
        </w:r>
        <w:proofErr w:type="spellEnd"/>
        <w:r w:rsidRPr="00FE42F7">
          <w:rPr>
            <w:lang w:eastAsia="zh-CN"/>
            <w:rPrChange w:id="8610" w:author="Julio Li [2]" w:date="2020-08-19T11:02:00Z">
              <w:rPr>
                <w:lang w:val="en-US" w:eastAsia="zh-CN"/>
              </w:rPr>
            </w:rPrChange>
          </w:rPr>
          <w:t xml:space="preserve"> normal </w:t>
        </w:r>
        <w:proofErr w:type="spellStart"/>
        <w:r w:rsidRPr="00FE42F7">
          <w:rPr>
            <w:lang w:eastAsia="zh-CN"/>
            <w:rPrChange w:id="8611" w:author="Julio Li [2]" w:date="2020-08-19T11:02:00Z">
              <w:rPr>
                <w:lang w:val="en-US" w:eastAsia="zh-CN"/>
              </w:rPr>
            </w:rPrChange>
          </w:rPr>
          <w:t>contract</w:t>
        </w:r>
        <w:proofErr w:type="spellEnd"/>
        <w:r w:rsidRPr="00FE42F7">
          <w:rPr>
            <w:lang w:eastAsia="zh-CN"/>
            <w:rPrChange w:id="8612" w:author="Julio Li [2]" w:date="2020-08-19T11:02:00Z">
              <w:rPr>
                <w:lang w:val="en-US" w:eastAsia="zh-CN"/>
              </w:rPr>
            </w:rPrChange>
          </w:rPr>
          <w:t xml:space="preserve"> </w:t>
        </w:r>
        <w:proofErr w:type="spellStart"/>
        <w:r w:rsidRPr="00FE42F7">
          <w:rPr>
            <w:lang w:eastAsia="zh-CN"/>
            <w:rPrChange w:id="8613" w:author="Julio Li [2]" w:date="2020-08-19T11:02:00Z">
              <w:rPr>
                <w:lang w:val="en-US" w:eastAsia="zh-CN"/>
              </w:rPr>
            </w:rPrChange>
          </w:rPr>
          <w:t>termination</w:t>
        </w:r>
        <w:proofErr w:type="spellEnd"/>
        <w:r w:rsidRPr="00FE42F7">
          <w:rPr>
            <w:lang w:eastAsia="zh-CN"/>
            <w:rPrChange w:id="8614" w:author="Julio Li [2]" w:date="2020-08-19T11:02:00Z">
              <w:rPr>
                <w:lang w:val="en-US" w:eastAsia="zh-CN"/>
              </w:rPr>
            </w:rPrChange>
          </w:rPr>
          <w:t xml:space="preserve"> </w:t>
        </w:r>
        <w:proofErr w:type="spellStart"/>
        <w:r w:rsidRPr="00FE42F7">
          <w:rPr>
            <w:lang w:eastAsia="zh-CN"/>
            <w:rPrChange w:id="8615" w:author="Julio Li [2]" w:date="2020-08-19T11:02:00Z">
              <w:rPr>
                <w:lang w:val="en-US" w:eastAsia="zh-CN"/>
              </w:rPr>
            </w:rPrChange>
          </w:rPr>
          <w:t>process</w:t>
        </w:r>
        <w:proofErr w:type="spellEnd"/>
        <w:r w:rsidRPr="00FE42F7">
          <w:rPr>
            <w:lang w:eastAsia="zh-CN"/>
            <w:rPrChange w:id="8616" w:author="Julio Li [2]" w:date="2020-08-19T11:02:00Z">
              <w:rPr>
                <w:lang w:val="en-US" w:eastAsia="zh-CN"/>
              </w:rPr>
            </w:rPrChange>
          </w:rPr>
          <w:t xml:space="preserve"> </w:t>
        </w:r>
        <w:proofErr w:type="spellStart"/>
        <w:r w:rsidRPr="00FE42F7">
          <w:rPr>
            <w:lang w:eastAsia="zh-CN"/>
            <w:rPrChange w:id="8617" w:author="Julio Li [2]" w:date="2020-08-19T11:02:00Z">
              <w:rPr>
                <w:lang w:val="en-US" w:eastAsia="zh-CN"/>
              </w:rPr>
            </w:rPrChange>
          </w:rPr>
          <w:t>on</w:t>
        </w:r>
        <w:proofErr w:type="spellEnd"/>
        <w:r w:rsidRPr="00FE42F7">
          <w:rPr>
            <w:lang w:eastAsia="zh-CN"/>
            <w:rPrChange w:id="8618" w:author="Julio Li [2]" w:date="2020-08-19T11:02:00Z">
              <w:rPr>
                <w:lang w:val="en-US" w:eastAsia="zh-CN"/>
              </w:rPr>
            </w:rPrChange>
          </w:rPr>
          <w:t xml:space="preserve"> </w:t>
        </w:r>
        <w:proofErr w:type="spellStart"/>
        <w:r w:rsidRPr="00FE42F7">
          <w:rPr>
            <w:lang w:eastAsia="zh-CN"/>
            <w:rPrChange w:id="8619" w:author="Julio Li [2]" w:date="2020-08-19T11:02:00Z">
              <w:rPr>
                <w:lang w:val="en-US" w:eastAsia="zh-CN"/>
              </w:rPr>
            </w:rPrChange>
          </w:rPr>
          <w:t>behalf</w:t>
        </w:r>
        <w:proofErr w:type="spellEnd"/>
        <w:r w:rsidRPr="00FE42F7">
          <w:rPr>
            <w:lang w:eastAsia="zh-CN"/>
            <w:rPrChange w:id="8620" w:author="Julio Li [2]" w:date="2020-08-19T11:02:00Z">
              <w:rPr>
                <w:lang w:val="en-US" w:eastAsia="zh-CN"/>
              </w:rPr>
            </w:rPrChange>
          </w:rPr>
          <w:t xml:space="preserve"> </w:t>
        </w:r>
        <w:proofErr w:type="spellStart"/>
        <w:r w:rsidRPr="00FE42F7">
          <w:rPr>
            <w:lang w:eastAsia="zh-CN"/>
            <w:rPrChange w:id="8621" w:author="Julio Li [2]" w:date="2020-08-19T11:02:00Z">
              <w:rPr>
                <w:lang w:val="en-US" w:eastAsia="zh-CN"/>
              </w:rPr>
            </w:rPrChange>
          </w:rPr>
          <w:t>of</w:t>
        </w:r>
        <w:proofErr w:type="spellEnd"/>
        <w:r w:rsidRPr="00FE42F7">
          <w:rPr>
            <w:lang w:eastAsia="zh-CN"/>
            <w:rPrChange w:id="8622" w:author="Julio Li [2]" w:date="2020-08-19T11:02:00Z">
              <w:rPr>
                <w:lang w:val="en-US" w:eastAsia="zh-CN"/>
              </w:rPr>
            </w:rPrChange>
          </w:rPr>
          <w:t xml:space="preserve"> </w:t>
        </w:r>
        <w:proofErr w:type="spellStart"/>
        <w:r w:rsidRPr="00FE42F7">
          <w:rPr>
            <w:lang w:eastAsia="zh-CN"/>
            <w:rPrChange w:id="8623" w:author="Julio Li [2]" w:date="2020-08-19T11:02:00Z">
              <w:rPr>
                <w:lang w:val="en-US" w:eastAsia="zh-CN"/>
              </w:rPr>
            </w:rPrChange>
          </w:rPr>
          <w:t>the</w:t>
        </w:r>
        <w:proofErr w:type="spellEnd"/>
        <w:r w:rsidRPr="00FE42F7">
          <w:rPr>
            <w:lang w:eastAsia="zh-CN"/>
            <w:rPrChange w:id="8624" w:author="Julio Li [2]" w:date="2020-08-19T11:02:00Z">
              <w:rPr>
                <w:lang w:val="en-US" w:eastAsia="zh-CN"/>
              </w:rPr>
            </w:rPrChange>
          </w:rPr>
          <w:t xml:space="preserve"> </w:t>
        </w:r>
        <w:proofErr w:type="spellStart"/>
        <w:r w:rsidRPr="00FE42F7">
          <w:rPr>
            <w:lang w:eastAsia="zh-CN"/>
            <w:rPrChange w:id="8625" w:author="Julio Li [2]" w:date="2020-08-19T11:02:00Z">
              <w:rPr>
                <w:lang w:val="en-US" w:eastAsia="zh-CN"/>
              </w:rPr>
            </w:rPrChange>
          </w:rPr>
          <w:t>employee</w:t>
        </w:r>
        <w:proofErr w:type="spellEnd"/>
        <w:r w:rsidRPr="00FE42F7">
          <w:rPr>
            <w:lang w:eastAsia="zh-CN"/>
            <w:rPrChange w:id="8626" w:author="Julio Li [2]" w:date="2020-08-19T11:02:00Z">
              <w:rPr>
                <w:lang w:val="en-US" w:eastAsia="zh-CN"/>
              </w:rPr>
            </w:rPrChange>
          </w:rPr>
          <w:t xml:space="preserve"> </w:t>
        </w:r>
        <w:proofErr w:type="spellStart"/>
        <w:r w:rsidRPr="00FE42F7">
          <w:rPr>
            <w:lang w:eastAsia="zh-CN"/>
            <w:rPrChange w:id="8627" w:author="Julio Li [2]" w:date="2020-08-19T11:02:00Z">
              <w:rPr>
                <w:lang w:val="en-US" w:eastAsia="zh-CN"/>
              </w:rPr>
            </w:rPrChange>
          </w:rPr>
          <w:t>within</w:t>
        </w:r>
        <w:proofErr w:type="spellEnd"/>
        <w:r w:rsidRPr="00FE42F7">
          <w:rPr>
            <w:lang w:eastAsia="zh-CN"/>
            <w:rPrChange w:id="8628" w:author="Julio Li [2]" w:date="2020-08-19T11:02:00Z">
              <w:rPr>
                <w:lang w:val="en-US" w:eastAsia="zh-CN"/>
              </w:rPr>
            </w:rPrChange>
          </w:rPr>
          <w:t xml:space="preserve"> 24 </w:t>
        </w:r>
        <w:proofErr w:type="spellStart"/>
        <w:r w:rsidRPr="00FE42F7">
          <w:rPr>
            <w:lang w:eastAsia="zh-CN"/>
            <w:rPrChange w:id="8629" w:author="Julio Li [2]" w:date="2020-08-19T11:02:00Z">
              <w:rPr>
                <w:lang w:val="en-US" w:eastAsia="zh-CN"/>
              </w:rPr>
            </w:rPrChange>
          </w:rPr>
          <w:t>hours</w:t>
        </w:r>
        <w:proofErr w:type="spellEnd"/>
        <w:r w:rsidRPr="00FE42F7">
          <w:rPr>
            <w:lang w:eastAsia="zh-CN"/>
            <w:rPrChange w:id="8630" w:author="Julio Li [2]" w:date="2020-08-19T11:02:00Z">
              <w:rPr>
                <w:lang w:val="en-US" w:eastAsia="zh-CN"/>
              </w:rPr>
            </w:rPrChange>
          </w:rPr>
          <w:t>.</w:t>
        </w:r>
      </w:ins>
    </w:p>
    <w:p w14:paraId="073137BA" w14:textId="77777777" w:rsidR="00043A86" w:rsidRPr="00BD490D" w:rsidRDefault="00043A86" w:rsidP="00043A86">
      <w:pPr>
        <w:rPr>
          <w:ins w:id="8631" w:author="Kevin Gu" w:date="2020-06-18T15:56:00Z"/>
        </w:rPr>
      </w:pPr>
      <w:ins w:id="8632" w:author="Kevin Gu" w:date="2020-06-18T15:56:00Z">
        <w:r>
          <w:rPr>
            <w:rFonts w:hint="eastAsia"/>
            <w:lang w:val="en-US" w:eastAsia="zh-CN"/>
          </w:rPr>
          <w:t>如果终止合同是一个非计划内的事件</w:t>
        </w:r>
        <w:r>
          <w:rPr>
            <w:lang w:val="en-US" w:eastAsia="zh-CN"/>
          </w:rPr>
          <w:t>,</w:t>
        </w:r>
        <w:r>
          <w:rPr>
            <w:rFonts w:hint="eastAsia"/>
            <w:lang w:val="en-US" w:eastAsia="zh-CN"/>
          </w:rPr>
          <w:t>比如常说的自离，人事部在接到部门通知后，需立即确认此事，并在确认后</w:t>
        </w:r>
        <w:r>
          <w:rPr>
            <w:lang w:val="en-US" w:eastAsia="zh-CN"/>
          </w:rPr>
          <w:t>24</w:t>
        </w:r>
        <w:r>
          <w:rPr>
            <w:rFonts w:hint="eastAsia"/>
            <w:lang w:val="en-US" w:eastAsia="zh-CN"/>
          </w:rPr>
          <w:t>小时内代表该自离员工完成以上正常离职流程。</w:t>
        </w:r>
      </w:ins>
    </w:p>
    <w:p w14:paraId="35E9876A" w14:textId="7A6EE375" w:rsidR="008E6AC2" w:rsidRPr="00876437" w:rsidDel="00283509" w:rsidRDefault="00283509">
      <w:pPr>
        <w:rPr>
          <w:del w:id="8633" w:author="Julio Li" w:date="2020-05-13T18:29:00Z"/>
          <w:lang w:val="en-GB" w:eastAsia="zh-CN"/>
          <w:rPrChange w:id="8634" w:author="Kevin Gu" w:date="2020-05-18T10:36:00Z">
            <w:rPr>
              <w:del w:id="8635" w:author="Julio Li" w:date="2020-05-13T18:29:00Z"/>
              <w:lang w:eastAsia="zh-CN"/>
            </w:rPr>
          </w:rPrChange>
        </w:rPr>
        <w:pPrChange w:id="8636" w:author="Kevin Gu" w:date="2020-06-18T15:56:00Z">
          <w:pPr>
            <w:pStyle w:val="Title2"/>
          </w:pPr>
        </w:pPrChange>
      </w:pPr>
      <w:ins w:id="8637" w:author="Julio Li" w:date="2020-05-13T18:29:00Z">
        <w:del w:id="8638" w:author="Kevin Gu" w:date="2020-06-18T15:56:00Z">
          <w:r w:rsidRPr="00876437" w:rsidDel="00043A86">
            <w:rPr>
              <w:rFonts w:hint="eastAsia"/>
              <w:lang w:val="en-GB" w:eastAsia="zh-CN"/>
              <w:rPrChange w:id="8639" w:author="Kevin Gu" w:date="2020-05-18T10:36:00Z">
                <w:rPr>
                  <w:rFonts w:hint="eastAsia"/>
                  <w:b w:val="0"/>
                  <w:bCs w:val="0"/>
                  <w:lang w:eastAsia="zh-CN"/>
                </w:rPr>
              </w:rPrChange>
            </w:rPr>
            <w:delText>。</w:delText>
          </w:r>
        </w:del>
      </w:ins>
      <w:del w:id="8640" w:author="Julio Li" w:date="2020-05-13T18:29:00Z">
        <w:r w:rsidR="008E6AC2" w:rsidRPr="00876437" w:rsidDel="00283509">
          <w:rPr>
            <w:lang w:val="en-GB" w:eastAsia="zh-CN"/>
            <w:rPrChange w:id="8641" w:author="Kevin Gu" w:date="2020-05-18T10:36:00Z">
              <w:rPr>
                <w:b w:val="0"/>
                <w:bCs w:val="0"/>
                <w:lang w:eastAsia="zh-CN"/>
              </w:rPr>
            </w:rPrChange>
          </w:rPr>
          <w:delText>The resigned employee must conduct the hand over process. and finish the items of the Termination Checklist in last working day, such as assets returning back and revoking IT access rights, related departments shall be responsible for the monitoring.</w:delText>
        </w:r>
      </w:del>
    </w:p>
    <w:p w14:paraId="5AFCB344" w14:textId="3717F689" w:rsidR="00EC6A46" w:rsidRPr="00876437" w:rsidDel="00283509" w:rsidRDefault="00EC6A46">
      <w:pPr>
        <w:rPr>
          <w:del w:id="8642" w:author="Julio Li" w:date="2020-05-13T18:29:00Z"/>
          <w:lang w:val="en-GB" w:eastAsia="zh-CN"/>
          <w:rPrChange w:id="8643" w:author="Kevin Gu" w:date="2020-05-18T10:36:00Z">
            <w:rPr>
              <w:del w:id="8644" w:author="Julio Li" w:date="2020-05-13T18:29:00Z"/>
              <w:lang w:eastAsia="zh-CN"/>
            </w:rPr>
          </w:rPrChange>
        </w:rPr>
        <w:pPrChange w:id="8645" w:author="Kevin Gu" w:date="2020-06-18T15:56:00Z">
          <w:pPr>
            <w:pStyle w:val="Title2"/>
          </w:pPr>
        </w:pPrChange>
      </w:pPr>
      <w:del w:id="8646" w:author="Julio Li" w:date="2020-05-13T18:29:00Z">
        <w:r w:rsidRPr="00876437" w:rsidDel="00283509">
          <w:rPr>
            <w:rFonts w:hint="eastAsia"/>
            <w:lang w:val="en-GB" w:eastAsia="zh-CN"/>
            <w:rPrChange w:id="8647" w:author="Kevin Gu" w:date="2020-05-18T10:36:00Z">
              <w:rPr>
                <w:rFonts w:hint="eastAsia"/>
                <w:b w:val="0"/>
                <w:bCs w:val="0"/>
                <w:lang w:eastAsia="zh-CN"/>
              </w:rPr>
            </w:rPrChange>
          </w:rPr>
          <w:delText>离职员工必须办理交接手续。并在最后一个工作日内完成资产返还、</w:delText>
        </w:r>
        <w:r w:rsidRPr="00876437" w:rsidDel="00283509">
          <w:rPr>
            <w:lang w:val="en-GB" w:eastAsia="zh-CN"/>
            <w:rPrChange w:id="8648" w:author="Kevin Gu" w:date="2020-05-18T10:36:00Z">
              <w:rPr>
                <w:b w:val="0"/>
                <w:bCs w:val="0"/>
                <w:lang w:eastAsia="zh-CN"/>
              </w:rPr>
            </w:rPrChange>
          </w:rPr>
          <w:delText>IT</w:delText>
        </w:r>
        <w:r w:rsidRPr="00876437" w:rsidDel="00283509">
          <w:rPr>
            <w:rFonts w:hint="eastAsia"/>
            <w:lang w:val="en-GB" w:eastAsia="zh-CN"/>
            <w:rPrChange w:id="8649" w:author="Kevin Gu" w:date="2020-05-18T10:36:00Z">
              <w:rPr>
                <w:rFonts w:hint="eastAsia"/>
                <w:b w:val="0"/>
                <w:bCs w:val="0"/>
                <w:lang w:eastAsia="zh-CN"/>
              </w:rPr>
            </w:rPrChange>
          </w:rPr>
          <w:delText>访问权限的撤销等事项，由相关部门负责监控。</w:delText>
        </w:r>
      </w:del>
    </w:p>
    <w:p w14:paraId="2B7615AA" w14:textId="402F6EBE" w:rsidR="008E6AC2" w:rsidRPr="00876437" w:rsidDel="00283509" w:rsidRDefault="008E6AC2">
      <w:pPr>
        <w:rPr>
          <w:del w:id="8650" w:author="Julio Li" w:date="2020-05-13T18:29:00Z"/>
          <w:lang w:val="en-GB" w:eastAsia="zh-CN"/>
          <w:rPrChange w:id="8651" w:author="Kevin Gu" w:date="2020-05-18T10:36:00Z">
            <w:rPr>
              <w:del w:id="8652" w:author="Julio Li" w:date="2020-05-13T18:29:00Z"/>
              <w:lang w:eastAsia="zh-CN"/>
            </w:rPr>
          </w:rPrChange>
        </w:rPr>
        <w:pPrChange w:id="8653" w:author="Kevin Gu" w:date="2020-06-18T15:56:00Z">
          <w:pPr>
            <w:pStyle w:val="Title2"/>
          </w:pPr>
        </w:pPrChange>
      </w:pPr>
      <w:del w:id="8654" w:author="Julio Li" w:date="2020-05-13T18:29:00Z">
        <w:r w:rsidRPr="00876437" w:rsidDel="00283509">
          <w:rPr>
            <w:lang w:val="en-GB" w:eastAsia="zh-CN"/>
            <w:rPrChange w:id="8655" w:author="Kevin Gu" w:date="2020-05-18T10:36:00Z">
              <w:rPr>
                <w:b w:val="0"/>
                <w:bCs w:val="0"/>
                <w:lang w:eastAsia="zh-CN"/>
              </w:rPr>
            </w:rPrChange>
          </w:rPr>
          <w:delText xml:space="preserve">In case of job termination, the </w:delText>
        </w:r>
        <w:r w:rsidR="00B40AE6" w:rsidRPr="00876437" w:rsidDel="00283509">
          <w:rPr>
            <w:lang w:val="en-GB" w:eastAsia="zh-CN"/>
            <w:rPrChange w:id="8656" w:author="Kevin Gu" w:date="2020-05-18T10:36:00Z">
              <w:rPr>
                <w:b w:val="0"/>
                <w:bCs w:val="0"/>
                <w:lang w:eastAsia="zh-CN"/>
              </w:rPr>
            </w:rPrChange>
          </w:rPr>
          <w:delText>HR</w:delText>
        </w:r>
        <w:r w:rsidRPr="00876437" w:rsidDel="00283509">
          <w:rPr>
            <w:lang w:val="en-GB" w:eastAsia="zh-CN"/>
            <w:rPrChange w:id="8657" w:author="Kevin Gu" w:date="2020-05-18T10:36:00Z">
              <w:rPr>
                <w:b w:val="0"/>
                <w:bCs w:val="0"/>
                <w:lang w:eastAsia="zh-CN"/>
              </w:rPr>
            </w:rPrChange>
          </w:rPr>
          <w:delText xml:space="preserve"> department must immediately notify the </w:delText>
        </w:r>
        <w:r w:rsidR="0086179E" w:rsidRPr="00876437" w:rsidDel="00283509">
          <w:rPr>
            <w:lang w:val="en-GB" w:eastAsia="zh-CN"/>
            <w:rPrChange w:id="8658" w:author="Kevin Gu" w:date="2020-05-18T10:36:00Z">
              <w:rPr>
                <w:b w:val="0"/>
                <w:bCs w:val="0"/>
                <w:lang w:eastAsia="zh-CN"/>
              </w:rPr>
            </w:rPrChange>
          </w:rPr>
          <w:delText>CISO</w:delText>
        </w:r>
        <w:r w:rsidRPr="00876437" w:rsidDel="00283509">
          <w:rPr>
            <w:lang w:val="en-GB" w:eastAsia="zh-CN"/>
            <w:rPrChange w:id="8659" w:author="Kevin Gu" w:date="2020-05-18T10:36:00Z">
              <w:rPr>
                <w:b w:val="0"/>
                <w:bCs w:val="0"/>
                <w:lang w:eastAsia="zh-CN"/>
              </w:rPr>
            </w:rPrChange>
          </w:rPr>
          <w:delText xml:space="preserve"> and the </w:delText>
        </w:r>
        <w:r w:rsidR="0086179E" w:rsidRPr="00876437" w:rsidDel="00283509">
          <w:rPr>
            <w:lang w:val="en-GB" w:eastAsia="zh-CN"/>
            <w:rPrChange w:id="8660" w:author="Kevin Gu" w:date="2020-05-18T10:36:00Z">
              <w:rPr>
                <w:b w:val="0"/>
                <w:bCs w:val="0"/>
                <w:lang w:eastAsia="zh-CN"/>
              </w:rPr>
            </w:rPrChange>
          </w:rPr>
          <w:delText>general manager</w:delText>
        </w:r>
        <w:r w:rsidRPr="00876437" w:rsidDel="00283509">
          <w:rPr>
            <w:lang w:val="en-GB" w:eastAsia="zh-CN"/>
            <w:rPrChange w:id="8661" w:author="Kevin Gu" w:date="2020-05-18T10:36:00Z">
              <w:rPr>
                <w:b w:val="0"/>
                <w:bCs w:val="0"/>
                <w:lang w:eastAsia="zh-CN"/>
              </w:rPr>
            </w:rPrChange>
          </w:rPr>
          <w:delText>.</w:delText>
        </w:r>
      </w:del>
    </w:p>
    <w:p w14:paraId="6C29EC0D" w14:textId="39B9CCD4" w:rsidR="00EC6A46" w:rsidRPr="00876437" w:rsidDel="00283509" w:rsidRDefault="008F7730">
      <w:pPr>
        <w:rPr>
          <w:del w:id="8662" w:author="Julio Li" w:date="2020-05-13T18:29:00Z"/>
          <w:lang w:val="en-GB" w:eastAsia="zh-CN"/>
          <w:rPrChange w:id="8663" w:author="Kevin Gu" w:date="2020-05-18T10:36:00Z">
            <w:rPr>
              <w:del w:id="8664" w:author="Julio Li" w:date="2020-05-13T18:29:00Z"/>
              <w:lang w:eastAsia="zh-CN"/>
            </w:rPr>
          </w:rPrChange>
        </w:rPr>
        <w:pPrChange w:id="8665" w:author="Kevin Gu" w:date="2020-06-18T15:56:00Z">
          <w:pPr>
            <w:pStyle w:val="Title2"/>
          </w:pPr>
        </w:pPrChange>
      </w:pPr>
      <w:del w:id="8666" w:author="Julio Li" w:date="2020-05-13T18:29:00Z">
        <w:r w:rsidRPr="00876437" w:rsidDel="00283509">
          <w:rPr>
            <w:rFonts w:hint="eastAsia"/>
            <w:lang w:val="en-GB" w:eastAsia="zh-CN"/>
            <w:rPrChange w:id="8667" w:author="Kevin Gu" w:date="2020-05-18T10:36:00Z">
              <w:rPr>
                <w:rFonts w:hint="eastAsia"/>
                <w:b w:val="0"/>
                <w:bCs w:val="0"/>
                <w:lang w:eastAsia="zh-CN"/>
              </w:rPr>
            </w:rPrChange>
          </w:rPr>
          <w:delText>如果有离职情况，</w:delText>
        </w:r>
        <w:r w:rsidR="00013F6B" w:rsidRPr="00876437" w:rsidDel="00283509">
          <w:rPr>
            <w:rFonts w:hint="eastAsia"/>
            <w:lang w:val="en-GB" w:eastAsia="zh-CN"/>
            <w:rPrChange w:id="8668" w:author="Kevin Gu" w:date="2020-05-18T10:36:00Z">
              <w:rPr>
                <w:rFonts w:hint="eastAsia"/>
                <w:b w:val="0"/>
                <w:bCs w:val="0"/>
                <w:lang w:eastAsia="zh-CN"/>
              </w:rPr>
            </w:rPrChange>
          </w:rPr>
          <w:delText>综合</w:delText>
        </w:r>
        <w:r w:rsidR="00285829" w:rsidRPr="00876437" w:rsidDel="00283509">
          <w:rPr>
            <w:rFonts w:hint="eastAsia"/>
            <w:lang w:val="en-GB" w:eastAsia="zh-CN"/>
            <w:rPrChange w:id="8669" w:author="Kevin Gu" w:date="2020-05-18T10:36:00Z">
              <w:rPr>
                <w:rFonts w:hint="eastAsia"/>
                <w:b w:val="0"/>
                <w:bCs w:val="0"/>
                <w:lang w:eastAsia="zh-CN"/>
              </w:rPr>
            </w:rPrChange>
          </w:rPr>
          <w:delText>办</w:delText>
        </w:r>
        <w:r w:rsidRPr="00876437" w:rsidDel="00283509">
          <w:rPr>
            <w:rFonts w:hint="eastAsia"/>
            <w:lang w:val="en-GB" w:eastAsia="zh-CN"/>
            <w:rPrChange w:id="8670" w:author="Kevin Gu" w:date="2020-05-18T10:36:00Z">
              <w:rPr>
                <w:rFonts w:hint="eastAsia"/>
                <w:b w:val="0"/>
                <w:bCs w:val="0"/>
                <w:lang w:eastAsia="zh-CN"/>
              </w:rPr>
            </w:rPrChange>
          </w:rPr>
          <w:delText>应立即通知</w:delText>
        </w:r>
        <w:r w:rsidR="0086179E" w:rsidRPr="00876437" w:rsidDel="00283509">
          <w:rPr>
            <w:lang w:val="en-GB" w:eastAsia="zh-CN"/>
            <w:rPrChange w:id="8671" w:author="Kevin Gu" w:date="2020-05-18T10:36:00Z">
              <w:rPr>
                <w:b w:val="0"/>
                <w:bCs w:val="0"/>
                <w:lang w:eastAsia="zh-CN"/>
              </w:rPr>
            </w:rPrChange>
          </w:rPr>
          <w:delText>CISO</w:delText>
        </w:r>
        <w:r w:rsidR="0086179E" w:rsidRPr="00876437" w:rsidDel="00283509">
          <w:rPr>
            <w:rFonts w:hint="eastAsia"/>
            <w:lang w:val="en-GB" w:eastAsia="zh-CN"/>
            <w:rPrChange w:id="8672" w:author="Kevin Gu" w:date="2020-05-18T10:36:00Z">
              <w:rPr>
                <w:rFonts w:hint="eastAsia"/>
                <w:b w:val="0"/>
                <w:bCs w:val="0"/>
                <w:lang w:eastAsia="zh-CN"/>
              </w:rPr>
            </w:rPrChange>
          </w:rPr>
          <w:delText>及经理</w:delText>
        </w:r>
        <w:r w:rsidRPr="00876437" w:rsidDel="00283509">
          <w:rPr>
            <w:rFonts w:hint="eastAsia"/>
            <w:lang w:val="en-GB" w:eastAsia="zh-CN"/>
            <w:rPrChange w:id="8673" w:author="Kevin Gu" w:date="2020-05-18T10:36:00Z">
              <w:rPr>
                <w:rFonts w:hint="eastAsia"/>
                <w:b w:val="0"/>
                <w:bCs w:val="0"/>
                <w:lang w:eastAsia="zh-CN"/>
              </w:rPr>
            </w:rPrChange>
          </w:rPr>
          <w:delText>。</w:delText>
        </w:r>
      </w:del>
    </w:p>
    <w:p w14:paraId="1F51B200" w14:textId="4AAAAA6E" w:rsidR="008E6AC2" w:rsidRPr="00876437" w:rsidDel="00283509" w:rsidRDefault="008E6AC2">
      <w:pPr>
        <w:rPr>
          <w:del w:id="8674" w:author="Julio Li" w:date="2020-05-13T18:29:00Z"/>
          <w:lang w:val="en-GB" w:eastAsia="zh-CN"/>
          <w:rPrChange w:id="8675" w:author="Kevin Gu" w:date="2020-05-18T10:36:00Z">
            <w:rPr>
              <w:del w:id="8676" w:author="Julio Li" w:date="2020-05-13T18:29:00Z"/>
              <w:lang w:eastAsia="zh-CN"/>
            </w:rPr>
          </w:rPrChange>
        </w:rPr>
        <w:pPrChange w:id="8677" w:author="Kevin Gu" w:date="2020-06-18T15:56:00Z">
          <w:pPr>
            <w:pStyle w:val="Title2"/>
          </w:pPr>
        </w:pPrChange>
      </w:pPr>
      <w:del w:id="8678" w:author="Julio Li" w:date="2020-05-13T18:29:00Z">
        <w:r w:rsidRPr="00876437" w:rsidDel="00283509">
          <w:rPr>
            <w:lang w:val="en-GB" w:eastAsia="zh-CN"/>
            <w:rPrChange w:id="8679" w:author="Kevin Gu" w:date="2020-05-18T10:36:00Z">
              <w:rPr>
                <w:b w:val="0"/>
                <w:bCs w:val="0"/>
                <w:lang w:eastAsia="zh-CN"/>
              </w:rPr>
            </w:rPrChange>
          </w:rPr>
          <w:delText>In case of normal resignation of employee, the employee must return all the corporate property, and complete the work handover and the related dismiss formalities before leaving the company according to the Termination Checklist.</w:delText>
        </w:r>
      </w:del>
    </w:p>
    <w:p w14:paraId="1C266678" w14:textId="45999DA5" w:rsidR="008F7730" w:rsidRPr="00876437" w:rsidDel="00283509" w:rsidRDefault="008F7730">
      <w:pPr>
        <w:rPr>
          <w:del w:id="8680" w:author="Julio Li" w:date="2020-05-13T18:29:00Z"/>
          <w:lang w:val="en-GB" w:eastAsia="zh-CN"/>
          <w:rPrChange w:id="8681" w:author="Kevin Gu" w:date="2020-05-18T10:36:00Z">
            <w:rPr>
              <w:del w:id="8682" w:author="Julio Li" w:date="2020-05-13T18:29:00Z"/>
              <w:lang w:eastAsia="zh-CN"/>
            </w:rPr>
          </w:rPrChange>
        </w:rPr>
        <w:pPrChange w:id="8683" w:author="Kevin Gu" w:date="2020-06-18T15:56:00Z">
          <w:pPr>
            <w:pStyle w:val="Title2"/>
          </w:pPr>
        </w:pPrChange>
      </w:pPr>
      <w:del w:id="8684" w:author="Julio Li" w:date="2020-05-13T18:29:00Z">
        <w:r w:rsidRPr="00876437" w:rsidDel="00283509">
          <w:rPr>
            <w:rFonts w:hint="eastAsia"/>
            <w:lang w:val="en-GB" w:eastAsia="zh-CN"/>
            <w:rPrChange w:id="8685" w:author="Kevin Gu" w:date="2020-05-18T10:36:00Z">
              <w:rPr>
                <w:rFonts w:hint="eastAsia"/>
                <w:b w:val="0"/>
                <w:bCs w:val="0"/>
                <w:lang w:eastAsia="zh-CN"/>
              </w:rPr>
            </w:rPrChange>
          </w:rPr>
          <w:delText>员工在正常离职的情况下，必须归还公司所有财产，并按照离职清单办理离职前的工作交接及相关辞退手续。</w:delText>
        </w:r>
      </w:del>
    </w:p>
    <w:p w14:paraId="0835D37A" w14:textId="0ED2B25E" w:rsidR="008E6AC2" w:rsidRPr="00876437" w:rsidDel="00283509" w:rsidRDefault="008E6AC2">
      <w:pPr>
        <w:rPr>
          <w:del w:id="8686" w:author="Julio Li" w:date="2020-05-13T18:29:00Z"/>
          <w:lang w:val="en-GB" w:eastAsia="zh-CN"/>
          <w:rPrChange w:id="8687" w:author="Kevin Gu" w:date="2020-05-18T10:36:00Z">
            <w:rPr>
              <w:del w:id="8688" w:author="Julio Li" w:date="2020-05-13T18:29:00Z"/>
              <w:lang w:eastAsia="zh-CN"/>
            </w:rPr>
          </w:rPrChange>
        </w:rPr>
        <w:pPrChange w:id="8689" w:author="Kevin Gu" w:date="2020-06-18T15:56:00Z">
          <w:pPr>
            <w:pStyle w:val="Title2"/>
          </w:pPr>
        </w:pPrChange>
      </w:pPr>
      <w:del w:id="8690" w:author="Julio Li" w:date="2020-05-13T18:29:00Z">
        <w:r w:rsidRPr="00876437" w:rsidDel="00283509">
          <w:rPr>
            <w:lang w:val="en-GB" w:eastAsia="zh-CN"/>
            <w:rPrChange w:id="8691" w:author="Kevin Gu" w:date="2020-05-18T10:36:00Z">
              <w:rPr>
                <w:b w:val="0"/>
                <w:bCs w:val="0"/>
                <w:lang w:eastAsia="zh-CN"/>
              </w:rPr>
            </w:rPrChange>
          </w:rPr>
          <w:delText>In case of suspension or dismissal due to disciplinary reasons, access rights shall be revoked immediately. The CISO shall be notified.</w:delText>
        </w:r>
      </w:del>
    </w:p>
    <w:p w14:paraId="13FEA68C" w14:textId="2A9360B5" w:rsidR="00EC6A46" w:rsidRPr="00876437" w:rsidDel="00283509" w:rsidRDefault="008F7730">
      <w:pPr>
        <w:rPr>
          <w:del w:id="8692" w:author="Julio Li" w:date="2020-05-13T18:29:00Z"/>
          <w:lang w:val="en-GB" w:eastAsia="zh-CN"/>
          <w:rPrChange w:id="8693" w:author="Kevin Gu" w:date="2020-05-18T10:36:00Z">
            <w:rPr>
              <w:del w:id="8694" w:author="Julio Li" w:date="2020-05-13T18:29:00Z"/>
              <w:lang w:eastAsia="zh-CN"/>
            </w:rPr>
          </w:rPrChange>
        </w:rPr>
        <w:pPrChange w:id="8695" w:author="Kevin Gu" w:date="2020-06-18T15:56:00Z">
          <w:pPr>
            <w:pStyle w:val="Title2"/>
          </w:pPr>
        </w:pPrChange>
      </w:pPr>
      <w:del w:id="8696" w:author="Julio Li" w:date="2020-05-13T18:29:00Z">
        <w:r w:rsidRPr="00876437" w:rsidDel="00283509">
          <w:rPr>
            <w:rFonts w:hint="eastAsia"/>
            <w:lang w:val="en-GB" w:eastAsia="zh-CN"/>
            <w:rPrChange w:id="8697" w:author="Kevin Gu" w:date="2020-05-18T10:36:00Z">
              <w:rPr>
                <w:rFonts w:hint="eastAsia"/>
                <w:b w:val="0"/>
                <w:bCs w:val="0"/>
                <w:lang w:eastAsia="zh-CN"/>
              </w:rPr>
            </w:rPrChange>
          </w:rPr>
          <w:delText>因纪律原因中止雇用或者开除的，应当立即其撤销访问权并且通知</w:delText>
        </w:r>
        <w:r w:rsidRPr="00876437" w:rsidDel="00283509">
          <w:rPr>
            <w:lang w:val="en-GB" w:eastAsia="zh-CN"/>
            <w:rPrChange w:id="8698" w:author="Kevin Gu" w:date="2020-05-18T10:36:00Z">
              <w:rPr>
                <w:b w:val="0"/>
                <w:bCs w:val="0"/>
                <w:lang w:eastAsia="zh-CN"/>
              </w:rPr>
            </w:rPrChange>
          </w:rPr>
          <w:delText>CISO</w:delText>
        </w:r>
        <w:r w:rsidRPr="00876437" w:rsidDel="00283509">
          <w:rPr>
            <w:rFonts w:hint="eastAsia"/>
            <w:lang w:val="en-GB" w:eastAsia="zh-CN"/>
            <w:rPrChange w:id="8699" w:author="Kevin Gu" w:date="2020-05-18T10:36:00Z">
              <w:rPr>
                <w:rFonts w:hint="eastAsia"/>
                <w:b w:val="0"/>
                <w:bCs w:val="0"/>
                <w:lang w:eastAsia="zh-CN"/>
              </w:rPr>
            </w:rPrChange>
          </w:rPr>
          <w:delText>。</w:delText>
        </w:r>
      </w:del>
    </w:p>
    <w:p w14:paraId="2B47F751" w14:textId="0B18EC87" w:rsidR="00C600C4" w:rsidRPr="00876437" w:rsidDel="00043A86" w:rsidRDefault="00C600C4">
      <w:pPr>
        <w:rPr>
          <w:del w:id="8700" w:author="Kevin Gu" w:date="2020-06-18T15:56:00Z"/>
          <w:lang w:val="en-GB" w:eastAsia="zh-CN"/>
          <w:rPrChange w:id="8701" w:author="Kevin Gu" w:date="2020-05-18T10:36:00Z">
            <w:rPr>
              <w:del w:id="8702" w:author="Kevin Gu" w:date="2020-06-18T15:56:00Z"/>
              <w:lang w:eastAsia="zh-CN"/>
            </w:rPr>
          </w:rPrChange>
        </w:rPr>
        <w:pPrChange w:id="8703" w:author="Kevin Gu" w:date="2020-06-18T15:56:00Z">
          <w:pPr>
            <w:pStyle w:val="Title2"/>
          </w:pPr>
        </w:pPrChange>
      </w:pPr>
    </w:p>
    <w:p w14:paraId="02E7A995" w14:textId="77777777" w:rsidR="008E6AC2" w:rsidRPr="00876437" w:rsidRDefault="008E6AC2" w:rsidP="008E6AC2">
      <w:pPr>
        <w:pStyle w:val="Title2"/>
        <w:rPr>
          <w:lang w:val="en-GB"/>
          <w:rPrChange w:id="8704" w:author="Kevin Gu" w:date="2020-05-18T10:36:00Z">
            <w:rPr/>
          </w:rPrChange>
        </w:rPr>
      </w:pPr>
      <w:bookmarkStart w:id="8705" w:name="_Toc43387119"/>
      <w:r w:rsidRPr="00876437">
        <w:rPr>
          <w:lang w:val="en-GB"/>
          <w:rPrChange w:id="8706" w:author="Kevin Gu" w:date="2020-05-18T10:36:00Z">
            <w:rPr/>
          </w:rPrChange>
        </w:rPr>
        <w:t>Security Discipline</w:t>
      </w:r>
      <w:r w:rsidR="00EC6A46" w:rsidRPr="00876437">
        <w:rPr>
          <w:lang w:val="en-GB"/>
          <w:rPrChange w:id="8707" w:author="Kevin Gu" w:date="2020-05-18T10:36:00Z">
            <w:rPr/>
          </w:rPrChange>
        </w:rPr>
        <w:t xml:space="preserve"> </w:t>
      </w:r>
      <w:r w:rsidR="00EC6A46" w:rsidRPr="00876437">
        <w:rPr>
          <w:rFonts w:hint="eastAsia"/>
          <w:lang w:val="en-GB" w:eastAsia="zh-CN"/>
          <w:rPrChange w:id="8708" w:author="Kevin Gu" w:date="2020-05-18T10:36:00Z">
            <w:rPr>
              <w:rFonts w:hint="eastAsia"/>
              <w:lang w:eastAsia="zh-CN"/>
            </w:rPr>
          </w:rPrChange>
        </w:rPr>
        <w:t>安全纪律</w:t>
      </w:r>
      <w:bookmarkEnd w:id="8705"/>
    </w:p>
    <w:p w14:paraId="2FB3AF91" w14:textId="77777777" w:rsidR="001C6B7E" w:rsidRDefault="001C6B7E">
      <w:pPr>
        <w:rPr>
          <w:ins w:id="8709" w:author="Kevin Gu" w:date="2020-06-19T10:13:00Z"/>
        </w:rPr>
        <w:pPrChange w:id="8710" w:author="Kevin Gu" w:date="2020-06-19T10:13:00Z">
          <w:pPr>
            <w:pStyle w:val="Title1"/>
          </w:pPr>
        </w:pPrChange>
      </w:pPr>
      <w:ins w:id="8711" w:author="Kevin Gu" w:date="2020-06-19T10:13:00Z">
        <w:r>
          <w:t xml:space="preserve">In case </w:t>
        </w:r>
        <w:proofErr w:type="spellStart"/>
        <w:r>
          <w:t>of</w:t>
        </w:r>
        <w:proofErr w:type="spellEnd"/>
        <w:r>
          <w:t xml:space="preserve"> </w:t>
        </w:r>
        <w:proofErr w:type="spellStart"/>
        <w:r>
          <w:t>violation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security</w:t>
        </w:r>
        <w:proofErr w:type="spellEnd"/>
        <w:r>
          <w:t xml:space="preserve"> </w:t>
        </w:r>
        <w:proofErr w:type="spellStart"/>
        <w:r>
          <w:t>provisions</w:t>
        </w:r>
        <w:proofErr w:type="spellEnd"/>
        <w:r>
          <w:t xml:space="preserve">, </w:t>
        </w:r>
        <w:proofErr w:type="spellStart"/>
        <w:r>
          <w:t>we</w:t>
        </w:r>
        <w:proofErr w:type="spellEnd"/>
        <w:r>
          <w:t xml:space="preserve"> </w:t>
        </w:r>
        <w:proofErr w:type="spellStart"/>
        <w:r>
          <w:t>will</w:t>
        </w:r>
        <w:proofErr w:type="spellEnd"/>
        <w:r>
          <w:t xml:space="preserve"> deal </w:t>
        </w:r>
        <w:proofErr w:type="spellStart"/>
        <w:r>
          <w:t>with</w:t>
        </w:r>
        <w:proofErr w:type="spellEnd"/>
        <w:r>
          <w:t xml:space="preserve"> </w:t>
        </w:r>
        <w:proofErr w:type="spellStart"/>
        <w:r>
          <w:t>its</w:t>
        </w:r>
        <w:proofErr w:type="spellEnd"/>
        <w:r>
          <w:t xml:space="preserve"> </w:t>
        </w:r>
        <w:proofErr w:type="spellStart"/>
        <w:r>
          <w:t>nature</w:t>
        </w:r>
        <w:proofErr w:type="spellEnd"/>
        <w:r>
          <w:t xml:space="preserve"> and </w:t>
        </w:r>
        <w:proofErr w:type="spellStart"/>
        <w:r>
          <w:t>gravity</w:t>
        </w:r>
        <w:proofErr w:type="spellEnd"/>
        <w:r>
          <w:t xml:space="preserve"> </w:t>
        </w:r>
        <w:proofErr w:type="spellStart"/>
        <w:r>
          <w:t>of</w:t>
        </w:r>
        <w:proofErr w:type="spellEnd"/>
        <w:r>
          <w:t xml:space="preserve"> </w:t>
        </w:r>
        <w:proofErr w:type="spellStart"/>
        <w:r>
          <w:t>the</w:t>
        </w:r>
        <w:proofErr w:type="spellEnd"/>
        <w:r>
          <w:t xml:space="preserve"> </w:t>
        </w:r>
        <w:proofErr w:type="spellStart"/>
        <w:r>
          <w:t>breach</w:t>
        </w:r>
        <w:proofErr w:type="spellEnd"/>
        <w:r>
          <w:t xml:space="preserve"> and </w:t>
        </w:r>
        <w:proofErr w:type="spellStart"/>
        <w:r>
          <w:t>its</w:t>
        </w:r>
        <w:proofErr w:type="spellEnd"/>
        <w:r>
          <w:t xml:space="preserve"> </w:t>
        </w:r>
        <w:proofErr w:type="spellStart"/>
        <w:r>
          <w:t>impact</w:t>
        </w:r>
        <w:proofErr w:type="spellEnd"/>
        <w:r>
          <w:t xml:space="preserve"> </w:t>
        </w:r>
        <w:proofErr w:type="spellStart"/>
        <w:r>
          <w:t>on</w:t>
        </w:r>
        <w:proofErr w:type="spellEnd"/>
        <w:r>
          <w:t xml:space="preserve"> </w:t>
        </w:r>
        <w:proofErr w:type="spellStart"/>
        <w:r>
          <w:t>confidentiality</w:t>
        </w:r>
        <w:proofErr w:type="spellEnd"/>
        <w:r>
          <w:t xml:space="preserve"> and </w:t>
        </w:r>
        <w:proofErr w:type="spellStart"/>
        <w:r>
          <w:t>integrity</w:t>
        </w:r>
        <w:proofErr w:type="spellEnd"/>
        <w:r>
          <w:t xml:space="preserve"> </w:t>
        </w:r>
        <w:proofErr w:type="spellStart"/>
        <w:r>
          <w:t>of</w:t>
        </w:r>
        <w:proofErr w:type="spellEnd"/>
        <w:r>
          <w:t xml:space="preserve"> </w:t>
        </w:r>
        <w:proofErr w:type="spellStart"/>
        <w:r>
          <w:t>the</w:t>
        </w:r>
        <w:proofErr w:type="spellEnd"/>
        <w:r>
          <w:t xml:space="preserve"> </w:t>
        </w:r>
        <w:proofErr w:type="spellStart"/>
        <w:r>
          <w:t>assets</w:t>
        </w:r>
        <w:proofErr w:type="spellEnd"/>
        <w:r>
          <w:t xml:space="preserve">, </w:t>
        </w:r>
        <w:proofErr w:type="spellStart"/>
        <w:r>
          <w:t>whether</w:t>
        </w:r>
        <w:proofErr w:type="spellEnd"/>
        <w:r>
          <w:t xml:space="preserve"> </w:t>
        </w:r>
        <w:proofErr w:type="spellStart"/>
        <w:r>
          <w:t>or</w:t>
        </w:r>
        <w:proofErr w:type="spellEnd"/>
        <w:r>
          <w:t xml:space="preserve"> </w:t>
        </w:r>
        <w:proofErr w:type="spellStart"/>
        <w:r>
          <w:t>not</w:t>
        </w:r>
        <w:proofErr w:type="spellEnd"/>
        <w:r>
          <w:t xml:space="preserve"> </w:t>
        </w:r>
        <w:proofErr w:type="spellStart"/>
        <w:r>
          <w:t>this</w:t>
        </w:r>
        <w:proofErr w:type="spellEnd"/>
        <w:r>
          <w:t xml:space="preserve"> </w:t>
        </w:r>
        <w:proofErr w:type="spellStart"/>
        <w:r>
          <w:t>is</w:t>
        </w:r>
        <w:proofErr w:type="spellEnd"/>
        <w:r>
          <w:t xml:space="preserve"> a </w:t>
        </w:r>
        <w:proofErr w:type="spellStart"/>
        <w:r>
          <w:t>first</w:t>
        </w:r>
        <w:proofErr w:type="spellEnd"/>
        <w:r>
          <w:t xml:space="preserve"> </w:t>
        </w:r>
        <w:proofErr w:type="spellStart"/>
        <w:r>
          <w:t>or</w:t>
        </w:r>
        <w:proofErr w:type="spellEnd"/>
        <w:r>
          <w:t xml:space="preserve"> </w:t>
        </w:r>
        <w:proofErr w:type="spellStart"/>
        <w:r>
          <w:t>repeat</w:t>
        </w:r>
        <w:proofErr w:type="spellEnd"/>
        <w:r>
          <w:t xml:space="preserve"> </w:t>
        </w:r>
        <w:proofErr w:type="spellStart"/>
        <w:r>
          <w:t>offence</w:t>
        </w:r>
        <w:proofErr w:type="spellEnd"/>
        <w:r>
          <w:t xml:space="preserve">, </w:t>
        </w:r>
        <w:proofErr w:type="spellStart"/>
        <w:r>
          <w:t>whether</w:t>
        </w:r>
        <w:proofErr w:type="spellEnd"/>
        <w:r>
          <w:t xml:space="preserve"> </w:t>
        </w:r>
        <w:proofErr w:type="spellStart"/>
        <w:r>
          <w:t>or</w:t>
        </w:r>
        <w:proofErr w:type="spellEnd"/>
        <w:r>
          <w:t xml:space="preserve"> </w:t>
        </w:r>
        <w:proofErr w:type="spellStart"/>
        <w:r>
          <w:t>not</w:t>
        </w:r>
        <w:proofErr w:type="spellEnd"/>
        <w:r>
          <w:t xml:space="preserve"> </w:t>
        </w:r>
        <w:proofErr w:type="spellStart"/>
        <w:r>
          <w:t>the</w:t>
        </w:r>
        <w:proofErr w:type="spellEnd"/>
        <w:r>
          <w:t xml:space="preserve"> </w:t>
        </w:r>
        <w:proofErr w:type="spellStart"/>
        <w:r>
          <w:t>violator</w:t>
        </w:r>
        <w:proofErr w:type="spellEnd"/>
        <w:r>
          <w:t xml:space="preserve"> </w:t>
        </w:r>
        <w:proofErr w:type="spellStart"/>
        <w:r>
          <w:t>was</w:t>
        </w:r>
        <w:proofErr w:type="spellEnd"/>
        <w:r>
          <w:t xml:space="preserve"> </w:t>
        </w:r>
        <w:proofErr w:type="spellStart"/>
        <w:r>
          <w:t>properly</w:t>
        </w:r>
        <w:proofErr w:type="spellEnd"/>
        <w:r>
          <w:t xml:space="preserve"> </w:t>
        </w:r>
        <w:proofErr w:type="spellStart"/>
        <w:r>
          <w:t>trained</w:t>
        </w:r>
        <w:proofErr w:type="spellEnd"/>
        <w:r>
          <w:t xml:space="preserve">, </w:t>
        </w:r>
        <w:proofErr w:type="spellStart"/>
        <w:r>
          <w:t>relevant</w:t>
        </w:r>
        <w:proofErr w:type="spellEnd"/>
        <w:r>
          <w:t xml:space="preserve"> </w:t>
        </w:r>
        <w:proofErr w:type="spellStart"/>
        <w:r>
          <w:t>legislation</w:t>
        </w:r>
        <w:proofErr w:type="spellEnd"/>
        <w:r>
          <w:t xml:space="preserve">, </w:t>
        </w:r>
        <w:proofErr w:type="spellStart"/>
        <w:r>
          <w:t>business</w:t>
        </w:r>
        <w:proofErr w:type="spellEnd"/>
        <w:r>
          <w:t xml:space="preserve"> </w:t>
        </w:r>
        <w:proofErr w:type="spellStart"/>
        <w:r>
          <w:t>contracts</w:t>
        </w:r>
        <w:proofErr w:type="spellEnd"/>
        <w:r>
          <w:t xml:space="preserve"> and </w:t>
        </w:r>
        <w:proofErr w:type="spellStart"/>
        <w:r>
          <w:t>other</w:t>
        </w:r>
        <w:proofErr w:type="spellEnd"/>
        <w:r>
          <w:t xml:space="preserve"> </w:t>
        </w:r>
        <w:proofErr w:type="spellStart"/>
        <w:r>
          <w:t>factors</w:t>
        </w:r>
        <w:proofErr w:type="spellEnd"/>
        <w:r>
          <w:t xml:space="preserve">. </w:t>
        </w:r>
        <w:proofErr w:type="spellStart"/>
        <w:r>
          <w:t>The</w:t>
        </w:r>
        <w:proofErr w:type="spellEnd"/>
        <w:r>
          <w:t xml:space="preserve"> </w:t>
        </w:r>
        <w:proofErr w:type="spellStart"/>
        <w:r>
          <w:t>corresponding</w:t>
        </w:r>
        <w:proofErr w:type="spellEnd"/>
        <w:r>
          <w:t xml:space="preserve"> </w:t>
        </w:r>
        <w:proofErr w:type="spellStart"/>
        <w:r>
          <w:t>department</w:t>
        </w:r>
        <w:proofErr w:type="spellEnd"/>
        <w:r>
          <w:t xml:space="preserve"> </w:t>
        </w:r>
        <w:proofErr w:type="gramStart"/>
        <w:r>
          <w:t>manager</w:t>
        </w:r>
        <w:proofErr w:type="gramEnd"/>
        <w:r>
          <w:t xml:space="preserve"> </w:t>
        </w:r>
        <w:proofErr w:type="spellStart"/>
        <w:r>
          <w:t>shall</w:t>
        </w:r>
        <w:proofErr w:type="spellEnd"/>
        <w:r>
          <w:t xml:space="preserve"> </w:t>
        </w:r>
        <w:proofErr w:type="spellStart"/>
        <w:r>
          <w:t>teach</w:t>
        </w:r>
        <w:proofErr w:type="spellEnd"/>
        <w:r>
          <w:t xml:space="preserve"> </w:t>
        </w:r>
        <w:proofErr w:type="spellStart"/>
        <w:r>
          <w:t>the</w:t>
        </w:r>
        <w:proofErr w:type="spellEnd"/>
        <w:r>
          <w:t xml:space="preserve"> </w:t>
        </w:r>
        <w:proofErr w:type="spellStart"/>
        <w:r>
          <w:t>employee</w:t>
        </w:r>
        <w:proofErr w:type="spellEnd"/>
        <w:r>
          <w:t xml:space="preserve"> </w:t>
        </w:r>
        <w:proofErr w:type="spellStart"/>
        <w:r>
          <w:t>who</w:t>
        </w:r>
        <w:proofErr w:type="spellEnd"/>
        <w:r>
          <w:t xml:space="preserve"> </w:t>
        </w:r>
        <w:proofErr w:type="spellStart"/>
        <w:r>
          <w:t>breaks</w:t>
        </w:r>
        <w:proofErr w:type="spellEnd"/>
        <w:r>
          <w:t xml:space="preserve"> </w:t>
        </w:r>
        <w:proofErr w:type="spellStart"/>
        <w:r>
          <w:t>the</w:t>
        </w:r>
        <w:proofErr w:type="spellEnd"/>
        <w:r>
          <w:t xml:space="preserve"> rules and </w:t>
        </w:r>
        <w:proofErr w:type="spellStart"/>
        <w:r>
          <w:t>the</w:t>
        </w:r>
        <w:proofErr w:type="spellEnd"/>
        <w:r>
          <w:t xml:space="preserve"> </w:t>
        </w:r>
        <w:proofErr w:type="spellStart"/>
        <w:r>
          <w:t>employee</w:t>
        </w:r>
        <w:proofErr w:type="spellEnd"/>
        <w:r>
          <w:t xml:space="preserve"> </w:t>
        </w:r>
        <w:proofErr w:type="spellStart"/>
        <w:r>
          <w:t>must</w:t>
        </w:r>
        <w:proofErr w:type="spellEnd"/>
        <w:r>
          <w:t xml:space="preserve"> </w:t>
        </w:r>
        <w:proofErr w:type="spellStart"/>
        <w:r>
          <w:t>make</w:t>
        </w:r>
        <w:proofErr w:type="spellEnd"/>
        <w:r>
          <w:t xml:space="preserve"> </w:t>
        </w:r>
        <w:proofErr w:type="spellStart"/>
        <w:r>
          <w:t>the</w:t>
        </w:r>
        <w:proofErr w:type="spellEnd"/>
        <w:r>
          <w:t xml:space="preserve"> </w:t>
        </w:r>
        <w:proofErr w:type="spellStart"/>
        <w:r>
          <w:t>commitment</w:t>
        </w:r>
        <w:proofErr w:type="spellEnd"/>
        <w:r>
          <w:t xml:space="preserve"> </w:t>
        </w:r>
        <w:proofErr w:type="spellStart"/>
        <w:r>
          <w:t>by</w:t>
        </w:r>
        <w:proofErr w:type="spellEnd"/>
        <w:r>
          <w:t xml:space="preserve"> </w:t>
        </w:r>
        <w:proofErr w:type="spellStart"/>
        <w:r>
          <w:t>written</w:t>
        </w:r>
        <w:proofErr w:type="spellEnd"/>
        <w:r>
          <w:t xml:space="preserve"> </w:t>
        </w:r>
        <w:proofErr w:type="spellStart"/>
        <w:r>
          <w:t>to</w:t>
        </w:r>
        <w:proofErr w:type="spellEnd"/>
        <w:r>
          <w:t xml:space="preserve"> declare </w:t>
        </w:r>
        <w:proofErr w:type="spellStart"/>
        <w:r>
          <w:t>that</w:t>
        </w:r>
        <w:proofErr w:type="spellEnd"/>
        <w:r>
          <w:t xml:space="preserve"> </w:t>
        </w:r>
        <w:proofErr w:type="spellStart"/>
        <w:r>
          <w:t>the</w:t>
        </w:r>
        <w:proofErr w:type="spellEnd"/>
        <w:r>
          <w:t xml:space="preserve"> </w:t>
        </w:r>
        <w:proofErr w:type="spellStart"/>
        <w:r>
          <w:t>same</w:t>
        </w:r>
        <w:proofErr w:type="spellEnd"/>
        <w:r>
          <w:t xml:space="preserve"> </w:t>
        </w:r>
        <w:proofErr w:type="spellStart"/>
        <w:r>
          <w:t>mistake</w:t>
        </w:r>
        <w:proofErr w:type="spellEnd"/>
        <w:r>
          <w:t xml:space="preserve"> </w:t>
        </w:r>
        <w:proofErr w:type="spellStart"/>
        <w:r>
          <w:t>will</w:t>
        </w:r>
        <w:proofErr w:type="spellEnd"/>
        <w:r>
          <w:t xml:space="preserve"> be </w:t>
        </w:r>
        <w:proofErr w:type="spellStart"/>
        <w:r>
          <w:t>paid</w:t>
        </w:r>
        <w:proofErr w:type="spellEnd"/>
        <w:r>
          <w:t xml:space="preserve"> </w:t>
        </w:r>
        <w:proofErr w:type="spellStart"/>
        <w:r>
          <w:t>enough</w:t>
        </w:r>
        <w:proofErr w:type="spellEnd"/>
        <w:r>
          <w:t xml:space="preserve"> </w:t>
        </w:r>
        <w:proofErr w:type="spellStart"/>
        <w:r>
          <w:t>attention</w:t>
        </w:r>
        <w:proofErr w:type="spellEnd"/>
        <w:r>
          <w:t xml:space="preserve"> and </w:t>
        </w:r>
        <w:proofErr w:type="spellStart"/>
        <w:r>
          <w:t>not</w:t>
        </w:r>
        <w:proofErr w:type="spellEnd"/>
        <w:r>
          <w:t xml:space="preserve"> </w:t>
        </w:r>
        <w:proofErr w:type="spellStart"/>
        <w:r>
          <w:t>to</w:t>
        </w:r>
        <w:proofErr w:type="spellEnd"/>
        <w:r>
          <w:t xml:space="preserve"> </w:t>
        </w:r>
        <w:proofErr w:type="spellStart"/>
        <w:r>
          <w:t>happen</w:t>
        </w:r>
        <w:proofErr w:type="spellEnd"/>
        <w:r>
          <w:t xml:space="preserve"> </w:t>
        </w:r>
        <w:proofErr w:type="spellStart"/>
        <w:r>
          <w:t>again</w:t>
        </w:r>
        <w:proofErr w:type="spellEnd"/>
        <w:r>
          <w:t>.</w:t>
        </w:r>
      </w:ins>
    </w:p>
    <w:p w14:paraId="1B6327E4" w14:textId="77777777" w:rsidR="001C6B7E" w:rsidRDefault="001C6B7E">
      <w:pPr>
        <w:rPr>
          <w:ins w:id="8712" w:author="Kevin Gu" w:date="2020-06-19T10:13:00Z"/>
        </w:rPr>
        <w:pPrChange w:id="8713" w:author="Kevin Gu" w:date="2020-06-19T10:13:00Z">
          <w:pPr>
            <w:pStyle w:val="Title1"/>
          </w:pPr>
        </w:pPrChange>
      </w:pPr>
      <w:ins w:id="8714" w:author="Kevin Gu" w:date="2020-06-19T10:13:00Z">
        <w:r>
          <w:rPr>
            <w:rFonts w:hint="eastAsia"/>
          </w:rPr>
          <w:t>如果出现违反安全规定的情况，需要根据事故的性质，严重性以及其对资产的机密性与完整性的影响来处理，并且还要考虑是是否是第一次违反，违反者是否接受过相应培训，相关立法，商业合同和其他因素。相应的部门经理应教育违规员工，员工必须以书面形式承诺，同样的错误将得到足够的重视，不再发生。</w:t>
        </w:r>
      </w:ins>
    </w:p>
    <w:p w14:paraId="45FE23FA" w14:textId="77777777" w:rsidR="001C6B7E" w:rsidRDefault="001C6B7E">
      <w:pPr>
        <w:rPr>
          <w:ins w:id="8715" w:author="Kevin Gu" w:date="2020-06-19T10:13:00Z"/>
        </w:rPr>
        <w:pPrChange w:id="8716" w:author="Kevin Gu" w:date="2020-06-19T10:13:00Z">
          <w:pPr>
            <w:pStyle w:val="Title1"/>
          </w:pPr>
        </w:pPrChange>
      </w:pPr>
      <w:proofErr w:type="spellStart"/>
      <w:ins w:id="8717" w:author="Kevin Gu" w:date="2020-06-19T10:13:00Z">
        <w:r>
          <w:t>For</w:t>
        </w:r>
        <w:proofErr w:type="spellEnd"/>
        <w:r>
          <w:t xml:space="preserve"> </w:t>
        </w:r>
        <w:proofErr w:type="spellStart"/>
        <w:r>
          <w:t>severe</w:t>
        </w:r>
        <w:proofErr w:type="spellEnd"/>
        <w:r>
          <w:t xml:space="preserve"> </w:t>
        </w:r>
        <w:proofErr w:type="spellStart"/>
        <w:r>
          <w:t>violation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security</w:t>
        </w:r>
        <w:proofErr w:type="spellEnd"/>
        <w:r>
          <w:t xml:space="preserve"> </w:t>
        </w:r>
        <w:proofErr w:type="spellStart"/>
        <w:r>
          <w:t>stipulations</w:t>
        </w:r>
        <w:proofErr w:type="spellEnd"/>
        <w:r>
          <w:t xml:space="preserve"> </w:t>
        </w:r>
        <w:proofErr w:type="spellStart"/>
        <w:r>
          <w:t>or</w:t>
        </w:r>
        <w:proofErr w:type="spellEnd"/>
        <w:r>
          <w:t xml:space="preserve"> </w:t>
        </w:r>
        <w:proofErr w:type="spellStart"/>
        <w:r>
          <w:t>the</w:t>
        </w:r>
        <w:proofErr w:type="spellEnd"/>
        <w:r>
          <w:t xml:space="preserve"> </w:t>
        </w:r>
        <w:proofErr w:type="spellStart"/>
        <w:r>
          <w:t>laws</w:t>
        </w:r>
        <w:proofErr w:type="spellEnd"/>
        <w:r>
          <w:t xml:space="preserve">, </w:t>
        </w:r>
        <w:proofErr w:type="spellStart"/>
        <w:r>
          <w:t>the</w:t>
        </w:r>
        <w:proofErr w:type="spellEnd"/>
        <w:r>
          <w:t xml:space="preserve"> </w:t>
        </w:r>
        <w:proofErr w:type="spellStart"/>
        <w:r>
          <w:t>employees</w:t>
        </w:r>
        <w:proofErr w:type="spellEnd"/>
        <w:r>
          <w:t xml:space="preserve"> </w:t>
        </w:r>
        <w:proofErr w:type="spellStart"/>
        <w:r>
          <w:t>will</w:t>
        </w:r>
        <w:proofErr w:type="spellEnd"/>
        <w:r>
          <w:t xml:space="preserve"> be </w:t>
        </w:r>
        <w:proofErr w:type="spellStart"/>
        <w:r>
          <w:t>reported</w:t>
        </w:r>
        <w:proofErr w:type="spellEnd"/>
        <w:r>
          <w:t xml:space="preserve"> </w:t>
        </w:r>
        <w:proofErr w:type="spellStart"/>
        <w:r>
          <w:t>to</w:t>
        </w:r>
        <w:proofErr w:type="spellEnd"/>
        <w:r>
          <w:t xml:space="preserve"> </w:t>
        </w:r>
        <w:proofErr w:type="spellStart"/>
        <w:r>
          <w:t>the</w:t>
        </w:r>
        <w:proofErr w:type="spellEnd"/>
        <w:r>
          <w:t xml:space="preserve"> </w:t>
        </w:r>
        <w:proofErr w:type="spellStart"/>
        <w:r>
          <w:t>police</w:t>
        </w:r>
        <w:proofErr w:type="spellEnd"/>
        <w:r>
          <w:t xml:space="preserve"> </w:t>
        </w:r>
        <w:proofErr w:type="spellStart"/>
        <w:r>
          <w:t>station</w:t>
        </w:r>
        <w:proofErr w:type="spellEnd"/>
        <w:r>
          <w:t xml:space="preserve"> </w:t>
        </w:r>
        <w:proofErr w:type="spellStart"/>
        <w:r>
          <w:t>for</w:t>
        </w:r>
        <w:proofErr w:type="spellEnd"/>
        <w:r>
          <w:t xml:space="preserve"> </w:t>
        </w:r>
        <w:proofErr w:type="spellStart"/>
        <w:r>
          <w:t>treatment</w:t>
        </w:r>
        <w:proofErr w:type="spellEnd"/>
        <w:r>
          <w:t xml:space="preserve">. </w:t>
        </w:r>
        <w:proofErr w:type="spellStart"/>
        <w:r>
          <w:t>The</w:t>
        </w:r>
        <w:proofErr w:type="spellEnd"/>
        <w:r>
          <w:t xml:space="preserve"> </w:t>
        </w:r>
        <w:proofErr w:type="spellStart"/>
        <w:r>
          <w:t>situation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fired</w:t>
        </w:r>
        <w:proofErr w:type="spellEnd"/>
        <w:r>
          <w:t xml:space="preserve"> </w:t>
        </w:r>
        <w:proofErr w:type="spellStart"/>
        <w:r>
          <w:t>employee</w:t>
        </w:r>
        <w:proofErr w:type="spellEnd"/>
        <w:r>
          <w:t xml:space="preserve"> </w:t>
        </w:r>
        <w:proofErr w:type="spellStart"/>
        <w:r>
          <w:t>will</w:t>
        </w:r>
        <w:proofErr w:type="spellEnd"/>
        <w:r>
          <w:t xml:space="preserve"> be </w:t>
        </w:r>
        <w:proofErr w:type="spellStart"/>
        <w:r>
          <w:t>posted</w:t>
        </w:r>
        <w:proofErr w:type="spellEnd"/>
        <w:r>
          <w:t xml:space="preserve"> </w:t>
        </w:r>
        <w:proofErr w:type="spellStart"/>
        <w:r>
          <w:t>to</w:t>
        </w:r>
        <w:proofErr w:type="spellEnd"/>
        <w:r>
          <w:t xml:space="preserve"> </w:t>
        </w:r>
        <w:proofErr w:type="spellStart"/>
        <w:r>
          <w:t>inform</w:t>
        </w:r>
        <w:proofErr w:type="spellEnd"/>
        <w:r>
          <w:t xml:space="preserve"> </w:t>
        </w:r>
        <w:proofErr w:type="spellStart"/>
        <w:r>
          <w:t>other</w:t>
        </w:r>
        <w:proofErr w:type="spellEnd"/>
        <w:r>
          <w:t xml:space="preserve"> </w:t>
        </w:r>
        <w:proofErr w:type="spellStart"/>
        <w:r>
          <w:t>employee</w:t>
        </w:r>
        <w:proofErr w:type="spellEnd"/>
        <w:r>
          <w:t xml:space="preserve"> </w:t>
        </w:r>
        <w:proofErr w:type="spellStart"/>
        <w:r>
          <w:t>to</w:t>
        </w:r>
        <w:proofErr w:type="spellEnd"/>
        <w:r>
          <w:t xml:space="preserve"> </w:t>
        </w:r>
        <w:proofErr w:type="spellStart"/>
        <w:r>
          <w:t>avoid</w:t>
        </w:r>
        <w:proofErr w:type="spellEnd"/>
        <w:r>
          <w:t xml:space="preserve"> </w:t>
        </w:r>
        <w:proofErr w:type="spellStart"/>
        <w:r>
          <w:t>the</w:t>
        </w:r>
        <w:proofErr w:type="spellEnd"/>
        <w:r>
          <w:t xml:space="preserve"> </w:t>
        </w:r>
        <w:proofErr w:type="spellStart"/>
        <w:r>
          <w:t>same</w:t>
        </w:r>
        <w:proofErr w:type="spellEnd"/>
        <w:r>
          <w:t xml:space="preserve"> </w:t>
        </w:r>
        <w:proofErr w:type="spellStart"/>
        <w:r>
          <w:t>situation</w:t>
        </w:r>
        <w:proofErr w:type="spellEnd"/>
        <w:r>
          <w:t xml:space="preserve"> </w:t>
        </w:r>
        <w:proofErr w:type="spellStart"/>
        <w:r>
          <w:t>happen</w:t>
        </w:r>
        <w:proofErr w:type="spellEnd"/>
        <w:r>
          <w:t xml:space="preserve">, </w:t>
        </w:r>
        <w:proofErr w:type="spellStart"/>
        <w:r>
          <w:t>the</w:t>
        </w:r>
        <w:proofErr w:type="spellEnd"/>
        <w:r>
          <w:t xml:space="preserve"> post </w:t>
        </w:r>
        <w:proofErr w:type="spellStart"/>
        <w:r>
          <w:t>notification</w:t>
        </w:r>
        <w:proofErr w:type="spellEnd"/>
        <w:r>
          <w:t xml:space="preserve"> </w:t>
        </w:r>
        <w:proofErr w:type="spellStart"/>
        <w:r>
          <w:t>form</w:t>
        </w:r>
        <w:proofErr w:type="spellEnd"/>
        <w:r>
          <w:t xml:space="preserve"> </w:t>
        </w:r>
        <w:proofErr w:type="spellStart"/>
        <w:r>
          <w:t>will</w:t>
        </w:r>
        <w:proofErr w:type="spellEnd"/>
        <w:r>
          <w:t xml:space="preserve"> be </w:t>
        </w:r>
        <w:proofErr w:type="spellStart"/>
        <w:r>
          <w:t>kept</w:t>
        </w:r>
        <w:proofErr w:type="spellEnd"/>
        <w:r>
          <w:t xml:space="preserve"> in </w:t>
        </w:r>
        <w:proofErr w:type="spellStart"/>
        <w:r>
          <w:t>the</w:t>
        </w:r>
        <w:proofErr w:type="spellEnd"/>
        <w:r>
          <w:t xml:space="preserve"> </w:t>
        </w:r>
        <w:proofErr w:type="spellStart"/>
        <w:r>
          <w:t>employee’s</w:t>
        </w:r>
        <w:proofErr w:type="spellEnd"/>
        <w:r>
          <w:t xml:space="preserve"> </w:t>
        </w:r>
        <w:proofErr w:type="spellStart"/>
        <w:r>
          <w:t>background</w:t>
        </w:r>
        <w:proofErr w:type="spellEnd"/>
        <w:r>
          <w:t xml:space="preserve"> file.</w:t>
        </w:r>
      </w:ins>
    </w:p>
    <w:p w14:paraId="41B718F8" w14:textId="77777777" w:rsidR="001C6B7E" w:rsidRDefault="001C6B7E">
      <w:pPr>
        <w:rPr>
          <w:ins w:id="8718" w:author="Kevin Gu" w:date="2020-06-19T10:13:00Z"/>
        </w:rPr>
        <w:pPrChange w:id="8719" w:author="Kevin Gu" w:date="2020-06-19T10:13:00Z">
          <w:pPr>
            <w:pStyle w:val="Title1"/>
          </w:pPr>
        </w:pPrChange>
      </w:pPr>
      <w:ins w:id="8720" w:author="Kevin Gu" w:date="2020-06-19T10:13:00Z">
        <w:r>
          <w:rPr>
            <w:rFonts w:hint="eastAsia"/>
          </w:rPr>
          <w:t>严重违反安全规定或法律规定的，应当报派出所处理。被解雇员工的情况会被张贴出来通知其他员工，以避免同样的情况发生，张贴通知表格会保存在员工的背景文件中。</w:t>
        </w:r>
      </w:ins>
    </w:p>
    <w:p w14:paraId="0C6173BA" w14:textId="5B24FDFE" w:rsidR="008E6AC2" w:rsidRPr="001C6B7E" w:rsidDel="00043A86" w:rsidRDefault="001C6B7E" w:rsidP="008E6AC2">
      <w:pPr>
        <w:rPr>
          <w:del w:id="8721" w:author="Kevin Gu" w:date="2020-06-18T15:59:00Z"/>
          <w:lang w:val="en-GB"/>
          <w:rPrChange w:id="8722" w:author="Kevin Gu" w:date="2020-06-19T10:14:00Z">
            <w:rPr>
              <w:del w:id="8723" w:author="Kevin Gu" w:date="2020-06-18T15:59:00Z"/>
              <w:lang w:val="en-US"/>
            </w:rPr>
          </w:rPrChange>
        </w:rPr>
      </w:pPr>
      <w:ins w:id="8724" w:author="Kevin Gu" w:date="2020-06-19T10:13:00Z">
        <w:r w:rsidRPr="001C6B7E">
          <w:rPr>
            <w:lang w:val="en-GB"/>
            <w:rPrChange w:id="8725" w:author="Kevin Gu" w:date="2020-06-19T10:14:00Z">
              <w:rPr>
                <w:strike/>
                <w:lang w:val="en-GB"/>
              </w:rPr>
            </w:rPrChange>
          </w:rPr>
          <w:lastRenderedPageBreak/>
          <w:t>For</w:t>
        </w:r>
      </w:ins>
      <w:ins w:id="8726" w:author="Kevin Gu" w:date="2020-06-19T10:14:00Z">
        <w:r w:rsidRPr="001C6B7E">
          <w:rPr>
            <w:lang w:val="en-GB"/>
            <w:rPrChange w:id="8727" w:author="Kevin Gu" w:date="2020-06-19T10:14:00Z">
              <w:rPr>
                <w:strike/>
                <w:lang w:val="en-GB"/>
              </w:rPr>
            </w:rPrChange>
          </w:rPr>
          <w:t xml:space="preserve"> more information, please refer to “Staff Manual v1.0”.</w:t>
        </w:r>
      </w:ins>
      <w:del w:id="8728" w:author="Kevin Gu" w:date="2020-06-18T15:59:00Z">
        <w:r w:rsidR="008E6AC2" w:rsidRPr="001C6B7E" w:rsidDel="00043A86">
          <w:rPr>
            <w:lang w:val="en-GB"/>
            <w:rPrChange w:id="8729" w:author="Kevin Gu" w:date="2020-06-19T10:14:00Z">
              <w:rPr>
                <w:lang w:val="en-US"/>
              </w:rPr>
            </w:rPrChange>
          </w:rPr>
          <w:delText>In case of violation of the security provisions, we will deal with its nature and gravity of the breach and its impact on confidentiality and integrity of the assets, whether or not this is a first or repeat offence, whether or not the violator was properly trained, relevant legislation, business contracts and other factors. The corresponding department manager shall teach the employee who breaks the rules and the employee must make the commitment by written to declare that the same mistake will be paid enough attention and not to happen again.</w:delText>
        </w:r>
      </w:del>
    </w:p>
    <w:p w14:paraId="11A15BB3" w14:textId="3F3E1426" w:rsidR="00EC6A46" w:rsidRPr="00876437" w:rsidDel="00043A86" w:rsidRDefault="00EC6A46" w:rsidP="008E6AC2">
      <w:pPr>
        <w:rPr>
          <w:del w:id="8730" w:author="Kevin Gu" w:date="2020-06-18T15:59:00Z"/>
          <w:strike/>
          <w:lang w:val="en-GB" w:eastAsia="zh-CN"/>
          <w:rPrChange w:id="8731" w:author="Kevin Gu" w:date="2020-05-18T10:36:00Z">
            <w:rPr>
              <w:del w:id="8732" w:author="Kevin Gu" w:date="2020-06-18T15:59:00Z"/>
              <w:lang w:val="en-US" w:eastAsia="zh-CN"/>
            </w:rPr>
          </w:rPrChange>
        </w:rPr>
      </w:pPr>
      <w:del w:id="8733" w:author="Kevin Gu" w:date="2020-06-18T15:59:00Z">
        <w:r w:rsidRPr="00876437" w:rsidDel="00043A86">
          <w:rPr>
            <w:rFonts w:hint="eastAsia"/>
            <w:strike/>
            <w:lang w:val="en-GB" w:eastAsia="zh-CN"/>
            <w:rPrChange w:id="8734" w:author="Kevin Gu" w:date="2020-05-18T10:36:00Z">
              <w:rPr>
                <w:rFonts w:hint="eastAsia"/>
                <w:lang w:val="en-US" w:eastAsia="zh-CN"/>
              </w:rPr>
            </w:rPrChange>
          </w:rPr>
          <w:delText>如果出现违反安全规定的情况，需要根据事故的性质，严重性以及其对资产的机密性与完整性的影响来处理，并且还要考虑是是否是第一次违反，违反者是否接受过相应培训，相关立法，商业合同和其他因素。相应的部门经理应教育违规员工，员工必须以书面形式承诺，同样的错误将得到足够的重视，不再发生。</w:delText>
        </w:r>
      </w:del>
    </w:p>
    <w:p w14:paraId="7647A42D" w14:textId="21E7C7AB" w:rsidR="008E6AC2" w:rsidRPr="00876437" w:rsidDel="00043A86" w:rsidRDefault="008E6AC2" w:rsidP="008E6AC2">
      <w:pPr>
        <w:rPr>
          <w:del w:id="8735" w:author="Kevin Gu" w:date="2020-06-18T15:59:00Z"/>
          <w:strike/>
          <w:lang w:val="en-GB"/>
          <w:rPrChange w:id="8736" w:author="Kevin Gu" w:date="2020-05-18T10:36:00Z">
            <w:rPr>
              <w:del w:id="8737" w:author="Kevin Gu" w:date="2020-06-18T15:59:00Z"/>
              <w:lang w:val="en-US"/>
            </w:rPr>
          </w:rPrChange>
        </w:rPr>
      </w:pPr>
      <w:del w:id="8738" w:author="Kevin Gu" w:date="2020-06-18T15:59:00Z">
        <w:r w:rsidRPr="00876437" w:rsidDel="00043A86">
          <w:rPr>
            <w:strike/>
            <w:lang w:val="en-GB"/>
            <w:rPrChange w:id="8739" w:author="Kevin Gu" w:date="2020-05-18T10:36:00Z">
              <w:rPr>
                <w:lang w:val="en-US"/>
              </w:rPr>
            </w:rPrChange>
          </w:rPr>
          <w:delText>For severe violation of the security stipulations or the laws, the employees will be reported to the police station for treatment. The situation of the fired employee will be posted to inform other employee to avoid the same situation happen, the post notification form will be kept in the employee’s background file.</w:delText>
        </w:r>
      </w:del>
    </w:p>
    <w:p w14:paraId="35725237" w14:textId="789EBBD7" w:rsidR="00EC6A46" w:rsidRPr="00876437" w:rsidDel="00CF5867" w:rsidRDefault="00EC6A46" w:rsidP="00CF5867">
      <w:pPr>
        <w:rPr>
          <w:del w:id="8740" w:author="Julio Li" w:date="2020-05-14T10:44:00Z"/>
          <w:strike/>
          <w:lang w:val="en-GB" w:eastAsia="zh-CN"/>
          <w:rPrChange w:id="8741" w:author="Kevin Gu" w:date="2020-05-18T10:36:00Z">
            <w:rPr>
              <w:del w:id="8742" w:author="Julio Li" w:date="2020-05-14T10:44:00Z"/>
              <w:strike/>
              <w:lang w:val="en-US" w:eastAsia="zh-CN"/>
            </w:rPr>
          </w:rPrChange>
        </w:rPr>
      </w:pPr>
      <w:del w:id="8743" w:author="Kevin Gu" w:date="2020-06-18T15:59:00Z">
        <w:r w:rsidRPr="00876437" w:rsidDel="00043A86">
          <w:rPr>
            <w:rFonts w:hint="eastAsia"/>
            <w:strike/>
            <w:lang w:val="en-GB" w:eastAsia="zh-CN"/>
            <w:rPrChange w:id="8744" w:author="Kevin Gu" w:date="2020-05-18T10:36:00Z">
              <w:rPr>
                <w:rFonts w:hint="eastAsia"/>
                <w:lang w:val="en-US" w:eastAsia="zh-CN"/>
              </w:rPr>
            </w:rPrChange>
          </w:rPr>
          <w:delText>严重违反安全规定或法律规定的，应当报派出所处理。被解雇员工的情况会被张贴出来通知其他员工，以避免同样的情况发生，张贴通知表格会保存在员工的背景文件中</w:delText>
        </w:r>
      </w:del>
      <w:del w:id="8745" w:author="Kevin Gu" w:date="2020-06-19T10:13:00Z">
        <w:r w:rsidRPr="00876437" w:rsidDel="001C6B7E">
          <w:rPr>
            <w:rFonts w:hint="eastAsia"/>
            <w:strike/>
            <w:lang w:val="en-GB" w:eastAsia="zh-CN"/>
            <w:rPrChange w:id="8746" w:author="Kevin Gu" w:date="2020-05-18T10:36:00Z">
              <w:rPr>
                <w:rFonts w:hint="eastAsia"/>
                <w:lang w:val="en-US" w:eastAsia="zh-CN"/>
              </w:rPr>
            </w:rPrChange>
          </w:rPr>
          <w:delText>。</w:delText>
        </w:r>
      </w:del>
    </w:p>
    <w:p w14:paraId="6FD80CC4" w14:textId="4E6EBBB4" w:rsidR="00CF5867" w:rsidRPr="00876437" w:rsidRDefault="00CF5867" w:rsidP="008E6AC2">
      <w:pPr>
        <w:rPr>
          <w:ins w:id="8747" w:author="Julio Li" w:date="2020-05-14T10:44:00Z"/>
          <w:strike/>
          <w:lang w:val="en-GB" w:eastAsia="zh-CN"/>
          <w:rPrChange w:id="8748" w:author="Kevin Gu" w:date="2020-05-18T10:36:00Z">
            <w:rPr>
              <w:ins w:id="8749" w:author="Julio Li" w:date="2020-05-14T10:44:00Z"/>
              <w:strike/>
              <w:lang w:val="en-US" w:eastAsia="zh-CN"/>
            </w:rPr>
          </w:rPrChange>
        </w:rPr>
      </w:pPr>
    </w:p>
    <w:p w14:paraId="0923D604" w14:textId="70C473A5" w:rsidR="00CF5867" w:rsidRPr="00876437" w:rsidDel="00941BBF" w:rsidRDefault="00CF5867">
      <w:pPr>
        <w:pStyle w:val="Title2"/>
        <w:rPr>
          <w:ins w:id="8750" w:author="Julio Li" w:date="2020-05-14T10:44:00Z"/>
          <w:del w:id="8751" w:author="Kevin Gu" w:date="2020-05-18T16:46:00Z"/>
          <w:lang w:val="en-GB"/>
          <w:rPrChange w:id="8752" w:author="Kevin Gu" w:date="2020-05-18T10:36:00Z">
            <w:rPr>
              <w:ins w:id="8753" w:author="Julio Li" w:date="2020-05-14T10:44:00Z"/>
              <w:del w:id="8754" w:author="Kevin Gu" w:date="2020-05-18T16:46:00Z"/>
              <w:lang w:val="en-US" w:eastAsia="zh-CN"/>
            </w:rPr>
          </w:rPrChange>
        </w:rPr>
        <w:pPrChange w:id="8755" w:author="Julio Li" w:date="2020-05-14T10:44:00Z">
          <w:pPr/>
        </w:pPrChange>
      </w:pPr>
      <w:ins w:id="8756" w:author="Julio Li" w:date="2020-05-14T10:44:00Z">
        <w:del w:id="8757" w:author="Kevin Gu" w:date="2020-05-18T16:46:00Z">
          <w:r w:rsidRPr="00876437" w:rsidDel="00941BBF">
            <w:rPr>
              <w:b w:val="0"/>
              <w:bCs w:val="0"/>
              <w:lang w:val="en-GB"/>
              <w:rPrChange w:id="8758" w:author="Kevin Gu" w:date="2020-05-18T10:36:00Z">
                <w:rPr>
                  <w:b/>
                  <w:bCs/>
                </w:rPr>
              </w:rPrChange>
            </w:rPr>
            <w:delText>Contract</w:delText>
          </w:r>
        </w:del>
      </w:ins>
      <w:ins w:id="8759" w:author="Julio Li" w:date="2020-05-14T10:45:00Z">
        <w:del w:id="8760" w:author="Kevin Gu" w:date="2020-05-18T16:46:00Z">
          <w:r w:rsidRPr="00876437" w:rsidDel="00941BBF">
            <w:rPr>
              <w:b w:val="0"/>
              <w:bCs w:val="0"/>
              <w:lang w:val="en-GB"/>
              <w:rPrChange w:id="8761" w:author="Kevin Gu" w:date="2020-05-18T10:36:00Z">
                <w:rPr>
                  <w:b/>
                  <w:bCs/>
                </w:rPr>
              </w:rPrChange>
            </w:rPr>
            <w:delText xml:space="preserve"> Examination</w:delText>
          </w:r>
          <w:r w:rsidRPr="00876437" w:rsidDel="00941BBF">
            <w:rPr>
              <w:b w:val="0"/>
              <w:bCs w:val="0"/>
              <w:lang w:val="en-GB" w:eastAsia="zh-CN"/>
              <w:rPrChange w:id="8762" w:author="Kevin Gu" w:date="2020-05-18T10:36:00Z">
                <w:rPr>
                  <w:b/>
                  <w:bCs/>
                  <w:lang w:eastAsia="zh-CN"/>
                </w:rPr>
              </w:rPrChange>
            </w:rPr>
            <w:delText xml:space="preserve"> </w:delText>
          </w:r>
          <w:r w:rsidRPr="00876437" w:rsidDel="00941BBF">
            <w:rPr>
              <w:rFonts w:hint="eastAsia"/>
              <w:b w:val="0"/>
              <w:bCs w:val="0"/>
              <w:lang w:val="en-GB" w:eastAsia="zh-CN"/>
              <w:rPrChange w:id="8763" w:author="Kevin Gu" w:date="2020-05-18T10:36:00Z">
                <w:rPr>
                  <w:rFonts w:hint="eastAsia"/>
                  <w:b/>
                  <w:bCs/>
                  <w:lang w:eastAsia="zh-CN"/>
                </w:rPr>
              </w:rPrChange>
            </w:rPr>
            <w:delText>合同审查</w:delText>
          </w:r>
        </w:del>
      </w:ins>
    </w:p>
    <w:p w14:paraId="7DC8CD96" w14:textId="3B9563EC" w:rsidR="00EC6A46" w:rsidRPr="00876437" w:rsidDel="00941BBF" w:rsidRDefault="00EC6A46">
      <w:pPr>
        <w:rPr>
          <w:del w:id="8764" w:author="Kevin Gu" w:date="2020-05-18T16:46:00Z"/>
          <w:lang w:val="en-GB" w:eastAsia="zh-CN"/>
          <w:rPrChange w:id="8765" w:author="Kevin Gu" w:date="2020-05-18T10:36:00Z">
            <w:rPr>
              <w:del w:id="8766" w:author="Kevin Gu" w:date="2020-05-18T16:46:00Z"/>
              <w:lang w:eastAsia="zh-CN"/>
            </w:rPr>
          </w:rPrChange>
        </w:rPr>
      </w:pPr>
    </w:p>
    <w:p w14:paraId="1B83E9E2" w14:textId="1A6ECC77" w:rsidR="008E6AC2" w:rsidRPr="00876437" w:rsidDel="00941BBF" w:rsidRDefault="008E6AC2">
      <w:pPr>
        <w:rPr>
          <w:del w:id="8767" w:author="Kevin Gu" w:date="2020-05-18T16:46:00Z"/>
          <w:lang w:val="en-GB"/>
          <w:rPrChange w:id="8768" w:author="Kevin Gu" w:date="2020-05-18T10:36:00Z">
            <w:rPr>
              <w:del w:id="8769" w:author="Kevin Gu" w:date="2020-05-18T16:46:00Z"/>
            </w:rPr>
          </w:rPrChange>
        </w:rPr>
        <w:pPrChange w:id="8770" w:author="Julio Li" w:date="2020-05-14T10:46:00Z">
          <w:pPr>
            <w:pStyle w:val="Title2"/>
          </w:pPr>
        </w:pPrChange>
      </w:pPr>
      <w:bookmarkStart w:id="8771" w:name="_Toc2786163"/>
      <w:del w:id="8772" w:author="Kevin Gu" w:date="2020-05-18T16:46:00Z">
        <w:r w:rsidRPr="00876437" w:rsidDel="00941BBF">
          <w:rPr>
            <w:lang w:val="en-GB"/>
            <w:rPrChange w:id="8773" w:author="Kevin Gu" w:date="2020-05-18T10:36:00Z">
              <w:rPr>
                <w:b w:val="0"/>
                <w:bCs w:val="0"/>
              </w:rPr>
            </w:rPrChange>
          </w:rPr>
          <w:delText>Labour Contract Management</w:delText>
        </w:r>
        <w:bookmarkEnd w:id="8771"/>
        <w:r w:rsidR="00EC6A46" w:rsidRPr="00876437" w:rsidDel="00941BBF">
          <w:rPr>
            <w:lang w:val="en-GB"/>
            <w:rPrChange w:id="8774" w:author="Kevin Gu" w:date="2020-05-18T10:36:00Z">
              <w:rPr>
                <w:b w:val="0"/>
                <w:bCs w:val="0"/>
              </w:rPr>
            </w:rPrChange>
          </w:rPr>
          <w:delText xml:space="preserve"> </w:delText>
        </w:r>
        <w:r w:rsidR="00EC6A46" w:rsidRPr="00876437" w:rsidDel="00941BBF">
          <w:rPr>
            <w:rFonts w:hint="eastAsia"/>
            <w:lang w:val="en-GB" w:eastAsia="zh-CN"/>
            <w:rPrChange w:id="8775" w:author="Kevin Gu" w:date="2020-05-18T10:36:00Z">
              <w:rPr>
                <w:rFonts w:hint="eastAsia"/>
                <w:b w:val="0"/>
                <w:bCs w:val="0"/>
                <w:lang w:eastAsia="zh-CN"/>
              </w:rPr>
            </w:rPrChange>
          </w:rPr>
          <w:delText>劳动合同管理</w:delText>
        </w:r>
      </w:del>
    </w:p>
    <w:p w14:paraId="562DCBEE" w14:textId="609E039A" w:rsidR="00CF5867" w:rsidRPr="00876437" w:rsidDel="00941BBF" w:rsidRDefault="00CF5867">
      <w:pPr>
        <w:rPr>
          <w:ins w:id="8776" w:author="Julio Li" w:date="2020-05-14T10:46:00Z"/>
          <w:del w:id="8777" w:author="Kevin Gu" w:date="2020-05-18T16:46:00Z"/>
          <w:lang w:val="en-GB"/>
          <w:rPrChange w:id="8778" w:author="Kevin Gu" w:date="2020-05-18T10:36:00Z">
            <w:rPr>
              <w:ins w:id="8779" w:author="Julio Li" w:date="2020-05-14T10:46:00Z"/>
              <w:del w:id="8780" w:author="Kevin Gu" w:date="2020-05-18T16:46:00Z"/>
            </w:rPr>
          </w:rPrChange>
        </w:rPr>
        <w:pPrChange w:id="8781" w:author="Julio Li" w:date="2020-05-14T10:46:00Z">
          <w:pPr>
            <w:pStyle w:val="Title2"/>
          </w:pPr>
        </w:pPrChange>
      </w:pPr>
      <w:ins w:id="8782" w:author="Julio Li" w:date="2020-05-14T10:46:00Z">
        <w:del w:id="8783" w:author="Kevin Gu" w:date="2020-05-18T16:46:00Z">
          <w:r w:rsidRPr="00876437" w:rsidDel="00941BBF">
            <w:rPr>
              <w:lang w:val="en-GB"/>
              <w:rPrChange w:id="8784" w:author="Kevin Gu" w:date="2020-05-18T10:36:00Z">
                <w:rPr>
                  <w:b w:val="0"/>
                  <w:bCs w:val="0"/>
                </w:rPr>
              </w:rPrChange>
            </w:rPr>
            <w:delText xml:space="preserve">The </w:delText>
          </w:r>
          <w:commentRangeStart w:id="8785"/>
          <w:r w:rsidRPr="00876437" w:rsidDel="00941BBF">
            <w:rPr>
              <w:lang w:val="en-GB"/>
              <w:rPrChange w:id="8786" w:author="Kevin Gu" w:date="2020-05-18T10:36:00Z">
                <w:rPr>
                  <w:b w:val="0"/>
                  <w:bCs w:val="0"/>
                </w:rPr>
              </w:rPrChange>
            </w:rPr>
            <w:delText xml:space="preserve">contract department </w:delText>
          </w:r>
        </w:del>
      </w:ins>
      <w:commentRangeEnd w:id="8785"/>
      <w:ins w:id="8787" w:author="Julio Li" w:date="2020-05-14T10:48:00Z">
        <w:del w:id="8788" w:author="Kevin Gu" w:date="2020-05-18T16:46:00Z">
          <w:r w:rsidRPr="00876437" w:rsidDel="00941BBF">
            <w:rPr>
              <w:rStyle w:val="CommentReference"/>
              <w:lang w:val="en-GB"/>
              <w:rPrChange w:id="8789" w:author="Kevin Gu" w:date="2020-05-18T10:36:00Z">
                <w:rPr>
                  <w:rStyle w:val="CommentReference"/>
                  <w:b w:val="0"/>
                  <w:bCs w:val="0"/>
                </w:rPr>
              </w:rPrChange>
            </w:rPr>
            <w:commentReference w:id="8785"/>
          </w:r>
        </w:del>
      </w:ins>
      <w:ins w:id="8790" w:author="Julio Li" w:date="2020-05-14T10:46:00Z">
        <w:del w:id="8791" w:author="Kevin Gu" w:date="2020-05-18T16:46:00Z">
          <w:r w:rsidRPr="00876437" w:rsidDel="00941BBF">
            <w:rPr>
              <w:lang w:val="en-GB"/>
              <w:rPrChange w:id="8792" w:author="Kevin Gu" w:date="2020-05-18T10:36:00Z">
                <w:rPr>
                  <w:b w:val="0"/>
                  <w:bCs w:val="0"/>
                </w:rPr>
              </w:rPrChange>
            </w:rPr>
            <w:delText xml:space="preserve">shall examine matter in connection with security requirement, before a new contract is signed with a customer. </w:delText>
          </w:r>
        </w:del>
      </w:ins>
    </w:p>
    <w:p w14:paraId="35F53D02" w14:textId="0E655C6B" w:rsidR="00CF5867" w:rsidRPr="00876437" w:rsidDel="00941BBF" w:rsidRDefault="00CF5867">
      <w:pPr>
        <w:rPr>
          <w:ins w:id="8793" w:author="Julio Li" w:date="2020-05-14T10:46:00Z"/>
          <w:del w:id="8794" w:author="Kevin Gu" w:date="2020-05-18T16:46:00Z"/>
          <w:lang w:val="en-GB"/>
          <w:rPrChange w:id="8795" w:author="Kevin Gu" w:date="2020-05-18T10:36:00Z">
            <w:rPr>
              <w:ins w:id="8796" w:author="Julio Li" w:date="2020-05-14T10:46:00Z"/>
              <w:del w:id="8797" w:author="Kevin Gu" w:date="2020-05-18T16:46:00Z"/>
            </w:rPr>
          </w:rPrChange>
        </w:rPr>
        <w:pPrChange w:id="8798" w:author="Julio Li" w:date="2020-05-14T10:46:00Z">
          <w:pPr>
            <w:pStyle w:val="Title2"/>
          </w:pPr>
        </w:pPrChange>
      </w:pPr>
      <w:ins w:id="8799" w:author="Julio Li" w:date="2020-05-14T10:46:00Z">
        <w:del w:id="8800" w:author="Kevin Gu" w:date="2020-05-18T16:46:00Z">
          <w:r w:rsidRPr="00876437" w:rsidDel="00941BBF">
            <w:rPr>
              <w:rFonts w:hint="eastAsia"/>
              <w:lang w:val="en-GB"/>
              <w:rPrChange w:id="8801" w:author="Kevin Gu" w:date="2020-05-18T10:36:00Z">
                <w:rPr>
                  <w:rFonts w:hint="eastAsia"/>
                  <w:b w:val="0"/>
                  <w:bCs w:val="0"/>
                </w:rPr>
              </w:rPrChange>
            </w:rPr>
            <w:delText>在与客户签订新的合同之前，合同部门必须根据安全要求对合同进行审查。</w:delText>
          </w:r>
        </w:del>
      </w:ins>
    </w:p>
    <w:p w14:paraId="1C323D83" w14:textId="7F9A6880" w:rsidR="00CF5867" w:rsidRPr="00876437" w:rsidDel="00941BBF" w:rsidRDefault="00CF5867">
      <w:pPr>
        <w:rPr>
          <w:ins w:id="8802" w:author="Julio Li" w:date="2020-05-14T10:46:00Z"/>
          <w:del w:id="8803" w:author="Kevin Gu" w:date="2020-05-18T16:46:00Z"/>
          <w:lang w:val="en-GB"/>
          <w:rPrChange w:id="8804" w:author="Kevin Gu" w:date="2020-05-18T10:36:00Z">
            <w:rPr>
              <w:ins w:id="8805" w:author="Julio Li" w:date="2020-05-14T10:46:00Z"/>
              <w:del w:id="8806" w:author="Kevin Gu" w:date="2020-05-18T16:46:00Z"/>
            </w:rPr>
          </w:rPrChange>
        </w:rPr>
        <w:pPrChange w:id="8807" w:author="Julio Li" w:date="2020-05-14T10:46:00Z">
          <w:pPr>
            <w:pStyle w:val="Title2"/>
          </w:pPr>
        </w:pPrChange>
      </w:pPr>
      <w:ins w:id="8808" w:author="Julio Li" w:date="2020-05-14T10:46:00Z">
        <w:del w:id="8809" w:author="Kevin Gu" w:date="2020-05-18T16:46:00Z">
          <w:r w:rsidRPr="00876437" w:rsidDel="00941BBF">
            <w:rPr>
              <w:lang w:val="en-GB"/>
              <w:rPrChange w:id="8810" w:author="Kevin Gu" w:date="2020-05-18T10:36:00Z">
                <w:rPr>
                  <w:b w:val="0"/>
                  <w:bCs w:val="0"/>
                </w:rPr>
              </w:rPrChange>
            </w:rPr>
            <w:delText>Each New Contract is examined for:</w:delText>
          </w:r>
        </w:del>
      </w:ins>
    </w:p>
    <w:p w14:paraId="4E6E7E84" w14:textId="024BB92E" w:rsidR="00CF5867" w:rsidRPr="00876437" w:rsidDel="00941BBF" w:rsidRDefault="00CF5867">
      <w:pPr>
        <w:rPr>
          <w:ins w:id="8811" w:author="Julio Li" w:date="2020-05-14T10:46:00Z"/>
          <w:del w:id="8812" w:author="Kevin Gu" w:date="2020-05-18T16:46:00Z"/>
          <w:lang w:val="en-GB"/>
          <w:rPrChange w:id="8813" w:author="Kevin Gu" w:date="2020-05-18T10:36:00Z">
            <w:rPr>
              <w:ins w:id="8814" w:author="Julio Li" w:date="2020-05-14T10:46:00Z"/>
              <w:del w:id="8815" w:author="Kevin Gu" w:date="2020-05-18T16:46:00Z"/>
            </w:rPr>
          </w:rPrChange>
        </w:rPr>
        <w:pPrChange w:id="8816" w:author="Julio Li" w:date="2020-05-14T10:46:00Z">
          <w:pPr>
            <w:pStyle w:val="Title2"/>
          </w:pPr>
        </w:pPrChange>
      </w:pPr>
      <w:ins w:id="8817" w:author="Julio Li" w:date="2020-05-14T10:46:00Z">
        <w:del w:id="8818" w:author="Kevin Gu" w:date="2020-05-18T16:46:00Z">
          <w:r w:rsidRPr="00876437" w:rsidDel="00941BBF">
            <w:rPr>
              <w:rFonts w:hint="eastAsia"/>
              <w:lang w:val="en-GB"/>
              <w:rPrChange w:id="8819" w:author="Kevin Gu" w:date="2020-05-18T10:36:00Z">
                <w:rPr>
                  <w:rFonts w:hint="eastAsia"/>
                  <w:b w:val="0"/>
                  <w:bCs w:val="0"/>
                </w:rPr>
              </w:rPrChange>
            </w:rPr>
            <w:delText>每一个新的合同都必须经过如下审查</w:delText>
          </w:r>
        </w:del>
      </w:ins>
    </w:p>
    <w:p w14:paraId="7FF86311" w14:textId="79EA70E9" w:rsidR="00CF5867" w:rsidRPr="00876437" w:rsidDel="00941BBF" w:rsidRDefault="00CF5867">
      <w:pPr>
        <w:rPr>
          <w:ins w:id="8820" w:author="Julio Li" w:date="2020-05-14T10:46:00Z"/>
          <w:del w:id="8821" w:author="Kevin Gu" w:date="2020-05-18T16:46:00Z"/>
          <w:lang w:val="en-GB"/>
          <w:rPrChange w:id="8822" w:author="Kevin Gu" w:date="2020-05-18T10:36:00Z">
            <w:rPr>
              <w:ins w:id="8823" w:author="Julio Li" w:date="2020-05-14T10:46:00Z"/>
              <w:del w:id="8824" w:author="Kevin Gu" w:date="2020-05-18T16:46:00Z"/>
            </w:rPr>
          </w:rPrChange>
        </w:rPr>
        <w:pPrChange w:id="8825" w:author="Julio Li" w:date="2020-05-14T10:46:00Z">
          <w:pPr>
            <w:pStyle w:val="Title2"/>
          </w:pPr>
        </w:pPrChange>
      </w:pPr>
      <w:ins w:id="8826" w:author="Julio Li" w:date="2020-05-14T10:46:00Z">
        <w:del w:id="8827" w:author="Kevin Gu" w:date="2020-05-18T16:46:00Z">
          <w:r w:rsidRPr="00876437" w:rsidDel="00941BBF">
            <w:rPr>
              <w:lang w:val="en-GB"/>
              <w:rPrChange w:id="8828" w:author="Kevin Gu" w:date="2020-05-18T10:36:00Z">
                <w:rPr>
                  <w:b w:val="0"/>
                  <w:bCs w:val="0"/>
                </w:rPr>
              </w:rPrChange>
            </w:rPr>
            <w:delText>1)</w:delText>
          </w:r>
        </w:del>
      </w:ins>
      <w:ins w:id="8829" w:author="Julio Li" w:date="2020-05-14T10:47:00Z">
        <w:del w:id="8830" w:author="Kevin Gu" w:date="2020-05-18T16:46:00Z">
          <w:r w:rsidRPr="00876437" w:rsidDel="00941BBF">
            <w:rPr>
              <w:lang w:val="en-GB"/>
              <w:rPrChange w:id="8831" w:author="Kevin Gu" w:date="2020-05-18T10:36:00Z">
                <w:rPr>
                  <w:b w:val="0"/>
                  <w:bCs w:val="0"/>
                </w:rPr>
              </w:rPrChange>
            </w:rPr>
            <w:delText xml:space="preserve"> </w:delText>
          </w:r>
        </w:del>
      </w:ins>
      <w:ins w:id="8832" w:author="Julio Li" w:date="2020-05-14T10:46:00Z">
        <w:del w:id="8833" w:author="Kevin Gu" w:date="2020-05-18T16:46:00Z">
          <w:r w:rsidRPr="00876437" w:rsidDel="00941BBF">
            <w:rPr>
              <w:lang w:val="en-GB"/>
              <w:rPrChange w:id="8834" w:author="Kevin Gu" w:date="2020-05-18T10:36:00Z">
                <w:rPr>
                  <w:b w:val="0"/>
                  <w:bCs w:val="0"/>
                </w:rPr>
              </w:rPrChange>
            </w:rPr>
            <w:delText>Conformity between the customer's security requirements and those of the Chengtian Weiye (Ningbo) Chip Technology Co., Ltd SMS (Including documentation).</w:delText>
          </w:r>
        </w:del>
      </w:ins>
    </w:p>
    <w:p w14:paraId="76FD9090" w14:textId="73DA222F" w:rsidR="00CF5867" w:rsidRPr="00876437" w:rsidDel="00941BBF" w:rsidRDefault="00CF5867">
      <w:pPr>
        <w:rPr>
          <w:ins w:id="8835" w:author="Julio Li" w:date="2020-05-14T10:46:00Z"/>
          <w:del w:id="8836" w:author="Kevin Gu" w:date="2020-05-18T16:46:00Z"/>
          <w:lang w:val="en-GB"/>
          <w:rPrChange w:id="8837" w:author="Kevin Gu" w:date="2020-05-18T10:36:00Z">
            <w:rPr>
              <w:ins w:id="8838" w:author="Julio Li" w:date="2020-05-14T10:46:00Z"/>
              <w:del w:id="8839" w:author="Kevin Gu" w:date="2020-05-18T16:46:00Z"/>
            </w:rPr>
          </w:rPrChange>
        </w:rPr>
        <w:pPrChange w:id="8840" w:author="Julio Li" w:date="2020-05-14T10:46:00Z">
          <w:pPr>
            <w:pStyle w:val="Title2"/>
          </w:pPr>
        </w:pPrChange>
      </w:pPr>
      <w:ins w:id="8841" w:author="Julio Li" w:date="2020-05-14T10:46:00Z">
        <w:del w:id="8842" w:author="Kevin Gu" w:date="2020-05-18T16:46:00Z">
          <w:r w:rsidRPr="00876437" w:rsidDel="00941BBF">
            <w:rPr>
              <w:rFonts w:hint="eastAsia"/>
              <w:lang w:val="en-GB"/>
              <w:rPrChange w:id="8843" w:author="Kevin Gu" w:date="2020-05-18T10:36:00Z">
                <w:rPr>
                  <w:rFonts w:hint="eastAsia"/>
                  <w:b w:val="0"/>
                  <w:bCs w:val="0"/>
                </w:rPr>
              </w:rPrChange>
            </w:rPr>
            <w:delText>同时符合客户的安全要求和澄天伟业（宁波）芯片技术有限公司的安全要求（包括文件）</w:delText>
          </w:r>
        </w:del>
      </w:ins>
    </w:p>
    <w:p w14:paraId="789FDB38" w14:textId="20331BC3" w:rsidR="00CF5867" w:rsidRPr="00876437" w:rsidDel="00941BBF" w:rsidRDefault="00CF5867">
      <w:pPr>
        <w:rPr>
          <w:ins w:id="8844" w:author="Julio Li" w:date="2020-05-14T10:46:00Z"/>
          <w:del w:id="8845" w:author="Kevin Gu" w:date="2020-05-18T16:46:00Z"/>
          <w:lang w:val="en-GB"/>
          <w:rPrChange w:id="8846" w:author="Kevin Gu" w:date="2020-05-18T10:36:00Z">
            <w:rPr>
              <w:ins w:id="8847" w:author="Julio Li" w:date="2020-05-14T10:46:00Z"/>
              <w:del w:id="8848" w:author="Kevin Gu" w:date="2020-05-18T16:46:00Z"/>
            </w:rPr>
          </w:rPrChange>
        </w:rPr>
        <w:pPrChange w:id="8849" w:author="Julio Li" w:date="2020-05-14T10:46:00Z">
          <w:pPr>
            <w:pStyle w:val="Title2"/>
          </w:pPr>
        </w:pPrChange>
      </w:pPr>
      <w:ins w:id="8850" w:author="Julio Li" w:date="2020-05-14T10:46:00Z">
        <w:del w:id="8851" w:author="Kevin Gu" w:date="2020-05-18T16:46:00Z">
          <w:r w:rsidRPr="00876437" w:rsidDel="00941BBF">
            <w:rPr>
              <w:lang w:val="en-GB"/>
              <w:rPrChange w:id="8852" w:author="Kevin Gu" w:date="2020-05-18T10:36:00Z">
                <w:rPr>
                  <w:b w:val="0"/>
                  <w:bCs w:val="0"/>
                </w:rPr>
              </w:rPrChange>
            </w:rPr>
            <w:delText>2)</w:delText>
          </w:r>
        </w:del>
      </w:ins>
      <w:ins w:id="8853" w:author="Julio Li" w:date="2020-05-14T10:47:00Z">
        <w:del w:id="8854" w:author="Kevin Gu" w:date="2020-05-18T16:46:00Z">
          <w:r w:rsidRPr="00876437" w:rsidDel="00941BBF">
            <w:rPr>
              <w:lang w:val="en-GB"/>
              <w:rPrChange w:id="8855" w:author="Kevin Gu" w:date="2020-05-18T10:36:00Z">
                <w:rPr>
                  <w:b w:val="0"/>
                  <w:bCs w:val="0"/>
                </w:rPr>
              </w:rPrChange>
            </w:rPr>
            <w:delText xml:space="preserve"> </w:delText>
          </w:r>
        </w:del>
      </w:ins>
      <w:ins w:id="8856" w:author="Julio Li" w:date="2020-05-14T10:46:00Z">
        <w:del w:id="8857" w:author="Kevin Gu" w:date="2020-05-18T16:46:00Z">
          <w:r w:rsidRPr="00876437" w:rsidDel="00941BBF">
            <w:rPr>
              <w:lang w:val="en-GB"/>
              <w:rPrChange w:id="8858" w:author="Kevin Gu" w:date="2020-05-18T10:36:00Z">
                <w:rPr>
                  <w:b w:val="0"/>
                  <w:bCs w:val="0"/>
                </w:rPr>
              </w:rPrChange>
            </w:rPr>
            <w:delText>Additional requirements (in the case of amendment to or extension of a contract).</w:delText>
          </w:r>
        </w:del>
      </w:ins>
    </w:p>
    <w:p w14:paraId="27A9FDBD" w14:textId="5EF42FD9" w:rsidR="00CF5867" w:rsidRPr="00876437" w:rsidDel="00941BBF" w:rsidRDefault="00CF5867">
      <w:pPr>
        <w:rPr>
          <w:ins w:id="8859" w:author="Julio Li" w:date="2020-05-14T10:46:00Z"/>
          <w:del w:id="8860" w:author="Kevin Gu" w:date="2020-05-18T16:46:00Z"/>
          <w:lang w:val="en-GB"/>
          <w:rPrChange w:id="8861" w:author="Kevin Gu" w:date="2020-05-18T10:36:00Z">
            <w:rPr>
              <w:ins w:id="8862" w:author="Julio Li" w:date="2020-05-14T10:46:00Z"/>
              <w:del w:id="8863" w:author="Kevin Gu" w:date="2020-05-18T16:46:00Z"/>
            </w:rPr>
          </w:rPrChange>
        </w:rPr>
        <w:pPrChange w:id="8864" w:author="Julio Li" w:date="2020-05-14T10:46:00Z">
          <w:pPr>
            <w:pStyle w:val="Title2"/>
          </w:pPr>
        </w:pPrChange>
      </w:pPr>
      <w:ins w:id="8865" w:author="Julio Li" w:date="2020-05-14T10:46:00Z">
        <w:del w:id="8866" w:author="Kevin Gu" w:date="2020-05-18T16:46:00Z">
          <w:r w:rsidRPr="00876437" w:rsidDel="00941BBF">
            <w:rPr>
              <w:rFonts w:hint="eastAsia"/>
              <w:lang w:val="en-GB"/>
              <w:rPrChange w:id="8867" w:author="Kevin Gu" w:date="2020-05-18T10:36:00Z">
                <w:rPr>
                  <w:rFonts w:hint="eastAsia"/>
                  <w:b w:val="0"/>
                  <w:bCs w:val="0"/>
                </w:rPr>
              </w:rPrChange>
            </w:rPr>
            <w:delText>附加要求（在合同修订或者扩展的情况下）</w:delText>
          </w:r>
        </w:del>
      </w:ins>
    </w:p>
    <w:p w14:paraId="3F780205" w14:textId="5B47618E" w:rsidR="00CF5867" w:rsidRPr="00876437" w:rsidDel="00941BBF" w:rsidRDefault="00CF5867">
      <w:pPr>
        <w:rPr>
          <w:ins w:id="8868" w:author="Julio Li" w:date="2020-05-14T10:46:00Z"/>
          <w:del w:id="8869" w:author="Kevin Gu" w:date="2020-05-18T16:46:00Z"/>
          <w:lang w:val="en-GB"/>
          <w:rPrChange w:id="8870" w:author="Kevin Gu" w:date="2020-05-18T10:36:00Z">
            <w:rPr>
              <w:ins w:id="8871" w:author="Julio Li" w:date="2020-05-14T10:46:00Z"/>
              <w:del w:id="8872" w:author="Kevin Gu" w:date="2020-05-18T16:46:00Z"/>
            </w:rPr>
          </w:rPrChange>
        </w:rPr>
        <w:pPrChange w:id="8873" w:author="Julio Li" w:date="2020-05-14T10:46:00Z">
          <w:pPr>
            <w:pStyle w:val="Title2"/>
          </w:pPr>
        </w:pPrChange>
      </w:pPr>
      <w:ins w:id="8874" w:author="Julio Li" w:date="2020-05-14T10:46:00Z">
        <w:del w:id="8875" w:author="Kevin Gu" w:date="2020-05-18T16:46:00Z">
          <w:r w:rsidRPr="00876437" w:rsidDel="00941BBF">
            <w:rPr>
              <w:lang w:val="en-GB"/>
              <w:rPrChange w:id="8876" w:author="Kevin Gu" w:date="2020-05-18T10:36:00Z">
                <w:rPr>
                  <w:b w:val="0"/>
                  <w:bCs w:val="0"/>
                </w:rPr>
              </w:rPrChange>
            </w:rPr>
            <w:delText>3)</w:delText>
          </w:r>
        </w:del>
      </w:ins>
      <w:ins w:id="8877" w:author="Julio Li" w:date="2020-05-14T10:47:00Z">
        <w:del w:id="8878" w:author="Kevin Gu" w:date="2020-05-18T16:46:00Z">
          <w:r w:rsidRPr="00876437" w:rsidDel="00941BBF">
            <w:rPr>
              <w:lang w:val="en-GB"/>
              <w:rPrChange w:id="8879" w:author="Kevin Gu" w:date="2020-05-18T10:36:00Z">
                <w:rPr>
                  <w:b w:val="0"/>
                  <w:bCs w:val="0"/>
                </w:rPr>
              </w:rPrChange>
            </w:rPr>
            <w:delText xml:space="preserve"> </w:delText>
          </w:r>
        </w:del>
      </w:ins>
      <w:ins w:id="8880" w:author="Julio Li" w:date="2020-05-14T10:46:00Z">
        <w:del w:id="8881" w:author="Kevin Gu" w:date="2020-05-18T10:54:00Z">
          <w:r w:rsidRPr="00876437" w:rsidDel="0071282F">
            <w:rPr>
              <w:lang w:val="en-GB"/>
              <w:rPrChange w:id="8882" w:author="Kevin Gu" w:date="2020-05-18T10:36:00Z">
                <w:rPr>
                  <w:b w:val="0"/>
                  <w:bCs w:val="0"/>
                </w:rPr>
              </w:rPrChange>
            </w:rPr>
            <w:delText>Fulfill</w:delText>
          </w:r>
        </w:del>
        <w:del w:id="8883" w:author="Kevin Gu" w:date="2020-05-18T16:46:00Z">
          <w:r w:rsidRPr="00876437" w:rsidDel="00941BBF">
            <w:rPr>
              <w:lang w:val="en-GB"/>
              <w:rPrChange w:id="8884" w:author="Kevin Gu" w:date="2020-05-18T10:36:00Z">
                <w:rPr>
                  <w:b w:val="0"/>
                  <w:bCs w:val="0"/>
                </w:rPr>
              </w:rPrChange>
            </w:rPr>
            <w:delText xml:space="preserve"> ability of the contract requirements.</w:delText>
          </w:r>
        </w:del>
      </w:ins>
    </w:p>
    <w:p w14:paraId="2EB03647" w14:textId="07DDFD30" w:rsidR="008E6AC2" w:rsidRPr="00876437" w:rsidDel="00941BBF" w:rsidRDefault="00CF5867">
      <w:pPr>
        <w:rPr>
          <w:del w:id="8885" w:author="Kevin Gu" w:date="2020-05-18T16:46:00Z"/>
          <w:lang w:val="en-GB" w:eastAsia="zh-CN"/>
          <w:rPrChange w:id="8886" w:author="Kevin Gu" w:date="2020-05-18T10:36:00Z">
            <w:rPr>
              <w:del w:id="8887" w:author="Kevin Gu" w:date="2020-05-18T16:46:00Z"/>
            </w:rPr>
          </w:rPrChange>
        </w:rPr>
      </w:pPr>
      <w:ins w:id="8888" w:author="Julio Li" w:date="2020-05-14T10:46:00Z">
        <w:del w:id="8889" w:author="Kevin Gu" w:date="2020-05-18T16:46:00Z">
          <w:r w:rsidRPr="00876437" w:rsidDel="00941BBF">
            <w:rPr>
              <w:rFonts w:hint="eastAsia"/>
              <w:lang w:val="en-GB"/>
              <w:rPrChange w:id="8890" w:author="Kevin Gu" w:date="2020-05-18T10:36:00Z">
                <w:rPr>
                  <w:rFonts w:hint="eastAsia"/>
                </w:rPr>
              </w:rPrChange>
            </w:rPr>
            <w:delText>完全遵守合同约定的要求</w:delText>
          </w:r>
        </w:del>
      </w:ins>
      <w:del w:id="8891" w:author="Kevin Gu" w:date="2020-05-18T16:46:00Z">
        <w:r w:rsidR="008E6AC2" w:rsidRPr="00876437" w:rsidDel="00941BBF">
          <w:rPr>
            <w:lang w:val="en-GB" w:eastAsia="zh-CN"/>
            <w:rPrChange w:id="8892" w:author="Kevin Gu" w:date="2020-05-18T10:36:00Z">
              <w:rPr>
                <w:lang w:eastAsia="zh-CN"/>
              </w:rPr>
            </w:rPrChange>
          </w:rPr>
          <w:delText>All the formal employees should sign the labor contract. Both the company and employee should obey the items of the labor contract.</w:delText>
        </w:r>
      </w:del>
    </w:p>
    <w:p w14:paraId="391F1DF5" w14:textId="1037BA22" w:rsidR="00EC6A46" w:rsidRPr="00876437" w:rsidDel="00CF5867" w:rsidRDefault="00EC6A46">
      <w:pPr>
        <w:rPr>
          <w:del w:id="8893" w:author="Julio Li" w:date="2020-05-14T10:46:00Z"/>
          <w:lang w:val="en-GB" w:eastAsia="zh-CN"/>
          <w:rPrChange w:id="8894" w:author="Kevin Gu" w:date="2020-05-18T10:36:00Z">
            <w:rPr>
              <w:del w:id="8895" w:author="Julio Li" w:date="2020-05-14T10:46:00Z"/>
              <w:lang w:eastAsia="zh-CN"/>
            </w:rPr>
          </w:rPrChange>
        </w:rPr>
        <w:pPrChange w:id="8896" w:author="Julio Li" w:date="2020-05-14T10:53:00Z">
          <w:pPr>
            <w:pStyle w:val="Title2"/>
          </w:pPr>
        </w:pPrChange>
      </w:pPr>
      <w:del w:id="8897" w:author="Julio Li" w:date="2020-05-14T10:46:00Z">
        <w:r w:rsidRPr="00876437" w:rsidDel="00CF5867">
          <w:rPr>
            <w:rFonts w:hint="eastAsia"/>
            <w:lang w:val="en-GB" w:eastAsia="zh-CN"/>
            <w:rPrChange w:id="8898" w:author="Kevin Gu" w:date="2020-05-18T10:36:00Z">
              <w:rPr>
                <w:rFonts w:hint="eastAsia"/>
                <w:b w:val="0"/>
                <w:bCs w:val="0"/>
                <w:lang w:eastAsia="zh-CN"/>
              </w:rPr>
            </w:rPrChange>
          </w:rPr>
          <w:delText>所有的正式员工都需要签署一份劳动合同，公司与员工都需要遵循合同里面所规定的条款。</w:delText>
        </w:r>
      </w:del>
    </w:p>
    <w:p w14:paraId="79CD0383" w14:textId="6EADE2BE" w:rsidR="008E6AC2" w:rsidRPr="00876437" w:rsidDel="00CF5867" w:rsidRDefault="008E6AC2">
      <w:pPr>
        <w:rPr>
          <w:del w:id="8899" w:author="Julio Li" w:date="2020-05-14T10:46:00Z"/>
          <w:lang w:val="en-GB" w:eastAsia="zh-CN"/>
          <w:rPrChange w:id="8900" w:author="Kevin Gu" w:date="2020-05-18T10:36:00Z">
            <w:rPr>
              <w:del w:id="8901" w:author="Julio Li" w:date="2020-05-14T10:46:00Z"/>
              <w:lang w:eastAsia="zh-CN"/>
            </w:rPr>
          </w:rPrChange>
        </w:rPr>
        <w:pPrChange w:id="8902" w:author="Julio Li" w:date="2020-05-14T10:53:00Z">
          <w:pPr>
            <w:pStyle w:val="Title2"/>
          </w:pPr>
        </w:pPrChange>
      </w:pPr>
      <w:del w:id="8903" w:author="Julio Li" w:date="2020-05-14T10:46:00Z">
        <w:r w:rsidRPr="00876437" w:rsidDel="00CF5867">
          <w:rPr>
            <w:lang w:val="en-GB" w:eastAsia="zh-CN"/>
            <w:rPrChange w:id="8904" w:author="Kevin Gu" w:date="2020-05-18T10:36:00Z">
              <w:rPr>
                <w:b w:val="0"/>
                <w:bCs w:val="0"/>
                <w:lang w:eastAsia="zh-CN"/>
              </w:rPr>
            </w:rPrChange>
          </w:rPr>
          <w:delText>All the interns, third parties and subcontractors shall sign the NDA.</w:delText>
        </w:r>
      </w:del>
    </w:p>
    <w:p w14:paraId="490CABAE" w14:textId="052C6D71" w:rsidR="00EC6A46" w:rsidRPr="00876437" w:rsidDel="00CF5867" w:rsidRDefault="00EC6A46">
      <w:pPr>
        <w:rPr>
          <w:del w:id="8905" w:author="Julio Li" w:date="2020-05-14T10:46:00Z"/>
          <w:lang w:val="en-GB" w:eastAsia="zh-CN"/>
          <w:rPrChange w:id="8906" w:author="Kevin Gu" w:date="2020-05-18T10:36:00Z">
            <w:rPr>
              <w:del w:id="8907" w:author="Julio Li" w:date="2020-05-14T10:46:00Z"/>
              <w:lang w:eastAsia="zh-CN"/>
            </w:rPr>
          </w:rPrChange>
        </w:rPr>
        <w:pPrChange w:id="8908" w:author="Julio Li" w:date="2020-05-14T10:53:00Z">
          <w:pPr>
            <w:pStyle w:val="Title2"/>
          </w:pPr>
        </w:pPrChange>
      </w:pPr>
      <w:del w:id="8909" w:author="Julio Li" w:date="2020-05-14T10:46:00Z">
        <w:r w:rsidRPr="00876437" w:rsidDel="00CF5867">
          <w:rPr>
            <w:rFonts w:hint="eastAsia"/>
            <w:lang w:val="en-GB" w:eastAsia="zh-CN"/>
            <w:rPrChange w:id="8910" w:author="Kevin Gu" w:date="2020-05-18T10:36:00Z">
              <w:rPr>
                <w:rFonts w:hint="eastAsia"/>
                <w:b w:val="0"/>
                <w:bCs w:val="0"/>
                <w:lang w:eastAsia="zh-CN"/>
              </w:rPr>
            </w:rPrChange>
          </w:rPr>
          <w:delText>所有的实习生，第三方组织和外包商都需要签署保密协议。</w:delText>
        </w:r>
      </w:del>
    </w:p>
    <w:p w14:paraId="06230C0E" w14:textId="3FDD98EC" w:rsidR="008E6AC2" w:rsidRPr="00876437" w:rsidDel="00CF5867" w:rsidRDefault="008E6AC2">
      <w:pPr>
        <w:rPr>
          <w:del w:id="8911" w:author="Julio Li" w:date="2020-05-14T10:46:00Z"/>
          <w:lang w:val="en-GB" w:eastAsia="zh-CN"/>
          <w:rPrChange w:id="8912" w:author="Kevin Gu" w:date="2020-05-18T10:36:00Z">
            <w:rPr>
              <w:del w:id="8913" w:author="Julio Li" w:date="2020-05-14T10:46:00Z"/>
              <w:lang w:eastAsia="zh-CN"/>
            </w:rPr>
          </w:rPrChange>
        </w:rPr>
        <w:pPrChange w:id="8914" w:author="Julio Li" w:date="2020-05-14T10:53:00Z">
          <w:pPr>
            <w:pStyle w:val="Title2"/>
          </w:pPr>
        </w:pPrChange>
      </w:pPr>
      <w:del w:id="8915" w:author="Julio Li" w:date="2020-05-14T10:46:00Z">
        <w:r w:rsidRPr="00876437" w:rsidDel="00CF5867">
          <w:rPr>
            <w:lang w:val="en-GB" w:eastAsia="zh-CN"/>
            <w:rPrChange w:id="8916" w:author="Kevin Gu" w:date="2020-05-18T10:36:00Z">
              <w:rPr>
                <w:b w:val="0"/>
                <w:bCs w:val="0"/>
                <w:lang w:eastAsia="zh-CN"/>
              </w:rPr>
            </w:rPrChange>
          </w:rPr>
          <w:delText>The labor contract is consisting of the contract and the attachments. Attachments contains, Non-disclosure Agreement, Development Security Policy and the regulations.</w:delText>
        </w:r>
      </w:del>
    </w:p>
    <w:p w14:paraId="09922066" w14:textId="6B81307B" w:rsidR="00EC6A46" w:rsidRPr="00876437" w:rsidDel="00CF5867" w:rsidRDefault="00EC6A46">
      <w:pPr>
        <w:rPr>
          <w:del w:id="8917" w:author="Julio Li" w:date="2020-05-14T10:46:00Z"/>
          <w:lang w:val="en-GB" w:eastAsia="zh-CN"/>
          <w:rPrChange w:id="8918" w:author="Kevin Gu" w:date="2020-05-18T10:36:00Z">
            <w:rPr>
              <w:del w:id="8919" w:author="Julio Li" w:date="2020-05-14T10:46:00Z"/>
              <w:lang w:eastAsia="zh-CN"/>
            </w:rPr>
          </w:rPrChange>
        </w:rPr>
        <w:pPrChange w:id="8920" w:author="Julio Li" w:date="2020-05-14T10:53:00Z">
          <w:pPr>
            <w:pStyle w:val="Title2"/>
          </w:pPr>
        </w:pPrChange>
      </w:pPr>
      <w:del w:id="8921" w:author="Julio Li" w:date="2020-05-14T10:46:00Z">
        <w:r w:rsidRPr="00876437" w:rsidDel="00CF5867">
          <w:rPr>
            <w:rFonts w:hint="eastAsia"/>
            <w:lang w:val="en-GB" w:eastAsia="zh-CN"/>
            <w:rPrChange w:id="8922" w:author="Kevin Gu" w:date="2020-05-18T10:36:00Z">
              <w:rPr>
                <w:rFonts w:hint="eastAsia"/>
                <w:b w:val="0"/>
                <w:bCs w:val="0"/>
                <w:lang w:eastAsia="zh-CN"/>
              </w:rPr>
            </w:rPrChange>
          </w:rPr>
          <w:delText>劳动合同由劳动合同及其附件组成。附件包括：保密协议、开发安全政策和规章制度。</w:delText>
        </w:r>
      </w:del>
    </w:p>
    <w:p w14:paraId="45F19C15" w14:textId="77777777" w:rsidR="00181CF1" w:rsidRPr="00876437" w:rsidRDefault="00181CF1">
      <w:pPr>
        <w:rPr>
          <w:lang w:val="en-GB" w:eastAsia="zh-CN"/>
          <w:rPrChange w:id="8923" w:author="Kevin Gu" w:date="2020-05-18T10:36:00Z">
            <w:rPr>
              <w:lang w:eastAsia="zh-CN"/>
            </w:rPr>
          </w:rPrChange>
        </w:rPr>
        <w:pPrChange w:id="8924" w:author="Julio Li" w:date="2020-05-14T10:53:00Z">
          <w:pPr>
            <w:pStyle w:val="Title2"/>
          </w:pPr>
        </w:pPrChange>
      </w:pPr>
      <w:r w:rsidRPr="00876437">
        <w:rPr>
          <w:lang w:val="en-GB" w:eastAsia="zh-CN"/>
          <w:rPrChange w:id="8925" w:author="Kevin Gu" w:date="2020-05-18T10:36:00Z">
            <w:rPr>
              <w:b w:val="0"/>
              <w:bCs w:val="0"/>
              <w:lang w:eastAsia="zh-CN"/>
            </w:rPr>
          </w:rPrChange>
        </w:rPr>
        <w:br w:type="page"/>
      </w:r>
    </w:p>
    <w:p w14:paraId="60FD9FDA" w14:textId="77777777" w:rsidR="0045046A" w:rsidRPr="00876437" w:rsidRDefault="0045046A" w:rsidP="00181CF1">
      <w:pPr>
        <w:pStyle w:val="Title1"/>
        <w:rPr>
          <w:lang w:val="en-GB"/>
          <w:rPrChange w:id="8926" w:author="Kevin Gu" w:date="2020-05-18T10:36:00Z">
            <w:rPr/>
          </w:rPrChange>
        </w:rPr>
      </w:pPr>
      <w:bookmarkStart w:id="8927" w:name="_Ref17801144"/>
      <w:bookmarkStart w:id="8928" w:name="_Toc43387120"/>
      <w:r w:rsidRPr="00876437">
        <w:rPr>
          <w:lang w:val="en-GB"/>
          <w:rPrChange w:id="8929" w:author="Kevin Gu" w:date="2020-05-18T10:36:00Z">
            <w:rPr/>
          </w:rPrChange>
        </w:rPr>
        <w:lastRenderedPageBreak/>
        <w:t>Physical Security Facilities Management</w:t>
      </w:r>
      <w:bookmarkEnd w:id="8927"/>
      <w:r w:rsidR="00093F4E" w:rsidRPr="00876437">
        <w:rPr>
          <w:lang w:val="en-GB"/>
          <w:rPrChange w:id="8930" w:author="Kevin Gu" w:date="2020-05-18T10:36:00Z">
            <w:rPr/>
          </w:rPrChange>
        </w:rPr>
        <w:t xml:space="preserve"> </w:t>
      </w:r>
      <w:r w:rsidR="00093F4E" w:rsidRPr="00876437">
        <w:rPr>
          <w:rFonts w:hint="eastAsia"/>
          <w:lang w:val="en-GB" w:eastAsia="zh-CN"/>
          <w:rPrChange w:id="8931" w:author="Kevin Gu" w:date="2020-05-18T10:36:00Z">
            <w:rPr>
              <w:rFonts w:hint="eastAsia"/>
              <w:lang w:eastAsia="zh-CN"/>
            </w:rPr>
          </w:rPrChange>
        </w:rPr>
        <w:t>物理安全设备管理</w:t>
      </w:r>
      <w:bookmarkEnd w:id="8928"/>
    </w:p>
    <w:p w14:paraId="7CEA604F" w14:textId="7E3733CC" w:rsidR="00A07F04" w:rsidRPr="00876437" w:rsidDel="009503C3" w:rsidRDefault="00A07F04" w:rsidP="009503C3">
      <w:pPr>
        <w:pStyle w:val="Title2"/>
        <w:rPr>
          <w:del w:id="8932" w:author="Julio Li" w:date="2020-05-14T11:24:00Z"/>
          <w:lang w:val="en-GB"/>
          <w:rPrChange w:id="8933" w:author="Kevin Gu" w:date="2020-05-18T10:36:00Z">
            <w:rPr>
              <w:del w:id="8934" w:author="Julio Li" w:date="2020-05-14T11:24:00Z"/>
            </w:rPr>
          </w:rPrChange>
        </w:rPr>
      </w:pPr>
      <w:commentRangeStart w:id="8935"/>
      <w:commentRangeStart w:id="8936"/>
      <w:commentRangeStart w:id="8937"/>
      <w:del w:id="8938" w:author="Julio Li" w:date="2020-05-14T11:24:00Z">
        <w:r w:rsidRPr="00876437" w:rsidDel="009503C3">
          <w:rPr>
            <w:b w:val="0"/>
            <w:bCs w:val="0"/>
            <w:lang w:val="en-GB"/>
            <w:rPrChange w:id="8939" w:author="Kevin Gu" w:date="2020-05-18T10:36:00Z">
              <w:rPr>
                <w:b w:val="0"/>
                <w:bCs w:val="0"/>
              </w:rPr>
            </w:rPrChange>
          </w:rPr>
          <w:delText>Physical Protection</w:delText>
        </w:r>
        <w:r w:rsidR="00093F4E" w:rsidRPr="00876437" w:rsidDel="009503C3">
          <w:rPr>
            <w:b w:val="0"/>
            <w:bCs w:val="0"/>
            <w:lang w:val="en-GB"/>
            <w:rPrChange w:id="8940" w:author="Kevin Gu" w:date="2020-05-18T10:36:00Z">
              <w:rPr>
                <w:b w:val="0"/>
                <w:bCs w:val="0"/>
              </w:rPr>
            </w:rPrChange>
          </w:rPr>
          <w:delText xml:space="preserve"> </w:delText>
        </w:r>
        <w:r w:rsidR="00093F4E" w:rsidRPr="00876437" w:rsidDel="009503C3">
          <w:rPr>
            <w:rFonts w:hint="eastAsia"/>
            <w:b w:val="0"/>
            <w:bCs w:val="0"/>
            <w:lang w:val="en-GB" w:eastAsia="zh-CN"/>
            <w:rPrChange w:id="8941" w:author="Kevin Gu" w:date="2020-05-18T10:36:00Z">
              <w:rPr>
                <w:rFonts w:hint="eastAsia"/>
                <w:b w:val="0"/>
                <w:bCs w:val="0"/>
                <w:lang w:eastAsia="zh-CN"/>
              </w:rPr>
            </w:rPrChange>
          </w:rPr>
          <w:delText>物理防护</w:delText>
        </w:r>
        <w:bookmarkStart w:id="8942" w:name="_Toc40965144"/>
        <w:bookmarkStart w:id="8943" w:name="_Toc40965499"/>
        <w:bookmarkStart w:id="8944" w:name="_Toc40965852"/>
        <w:bookmarkStart w:id="8945" w:name="_Toc40966204"/>
        <w:bookmarkStart w:id="8946" w:name="_Toc40966557"/>
        <w:bookmarkStart w:id="8947" w:name="_Toc40966909"/>
        <w:bookmarkStart w:id="8948" w:name="_Toc40967263"/>
        <w:bookmarkStart w:id="8949" w:name="_Toc40967617"/>
        <w:bookmarkStart w:id="8950" w:name="_Toc40967971"/>
        <w:bookmarkStart w:id="8951" w:name="_Toc40968325"/>
        <w:bookmarkStart w:id="8952" w:name="_Toc40969381"/>
        <w:bookmarkStart w:id="8953" w:name="_Toc40969737"/>
        <w:bookmarkStart w:id="8954" w:name="_Toc43387121"/>
        <w:bookmarkEnd w:id="8942"/>
        <w:bookmarkEnd w:id="8943"/>
        <w:bookmarkEnd w:id="8944"/>
        <w:bookmarkEnd w:id="8945"/>
        <w:bookmarkEnd w:id="8946"/>
        <w:bookmarkEnd w:id="8947"/>
        <w:bookmarkEnd w:id="8948"/>
        <w:bookmarkEnd w:id="8949"/>
        <w:bookmarkEnd w:id="8950"/>
        <w:bookmarkEnd w:id="8951"/>
        <w:bookmarkEnd w:id="8952"/>
        <w:bookmarkEnd w:id="8953"/>
        <w:bookmarkEnd w:id="8954"/>
      </w:del>
    </w:p>
    <w:p w14:paraId="0CC486D6" w14:textId="68C3F0D8" w:rsidR="009503C3" w:rsidRPr="00876437" w:rsidRDefault="009503C3" w:rsidP="009503C3">
      <w:pPr>
        <w:pStyle w:val="Title2"/>
        <w:rPr>
          <w:ins w:id="8955" w:author="Julio Li" w:date="2020-05-14T11:28:00Z"/>
          <w:lang w:val="en-GB"/>
          <w:rPrChange w:id="8956" w:author="Kevin Gu" w:date="2020-05-18T10:36:00Z">
            <w:rPr>
              <w:ins w:id="8957" w:author="Julio Li" w:date="2020-05-14T11:28:00Z"/>
            </w:rPr>
          </w:rPrChange>
        </w:rPr>
      </w:pPr>
      <w:bookmarkStart w:id="8958" w:name="_Toc43387122"/>
      <w:ins w:id="8959" w:author="Julio Li" w:date="2020-05-14T11:27:00Z">
        <w:r w:rsidRPr="00876437">
          <w:rPr>
            <w:lang w:val="en-GB"/>
            <w:rPrChange w:id="8960" w:author="Kevin Gu" w:date="2020-05-18T10:36:00Z">
              <w:rPr/>
            </w:rPrChange>
          </w:rPr>
          <w:t xml:space="preserve">Site Perimeter Protection </w:t>
        </w:r>
        <w:r w:rsidRPr="00876437">
          <w:rPr>
            <w:rFonts w:hint="eastAsia"/>
            <w:lang w:val="en-GB" w:eastAsia="zh-CN"/>
            <w:rPrChange w:id="8961" w:author="Kevin Gu" w:date="2020-05-18T10:36:00Z">
              <w:rPr>
                <w:rFonts w:hint="eastAsia"/>
                <w:lang w:eastAsia="zh-CN"/>
              </w:rPr>
            </w:rPrChange>
          </w:rPr>
          <w:t>现场周边保护</w:t>
        </w:r>
      </w:ins>
      <w:bookmarkEnd w:id="8958"/>
      <w:commentRangeEnd w:id="8935"/>
      <w:r w:rsidR="00BB0193">
        <w:rPr>
          <w:rStyle w:val="CommentReference"/>
          <w:rFonts w:asciiTheme="minorHAnsi" w:eastAsiaTheme="minorEastAsia" w:hAnsiTheme="minorHAnsi" w:cstheme="minorBidi"/>
          <w:b w:val="0"/>
          <w:bCs w:val="0"/>
          <w:noProof w:val="0"/>
          <w:color w:val="auto"/>
          <w:lang w:val="es-ES" w:eastAsia="es-ES"/>
        </w:rPr>
        <w:commentReference w:id="8935"/>
      </w:r>
      <w:commentRangeEnd w:id="8936"/>
      <w:r w:rsidR="003C7F0F">
        <w:rPr>
          <w:rStyle w:val="CommentReference"/>
          <w:rFonts w:asciiTheme="minorHAnsi" w:eastAsiaTheme="minorEastAsia" w:hAnsiTheme="minorHAnsi" w:cstheme="minorBidi"/>
          <w:b w:val="0"/>
          <w:bCs w:val="0"/>
          <w:noProof w:val="0"/>
          <w:color w:val="auto"/>
          <w:lang w:val="es-ES" w:eastAsia="es-ES"/>
        </w:rPr>
        <w:commentReference w:id="8936"/>
      </w:r>
      <w:commentRangeEnd w:id="8937"/>
      <w:r w:rsidR="00144647">
        <w:rPr>
          <w:rStyle w:val="CommentReference"/>
          <w:rFonts w:asciiTheme="minorHAnsi" w:eastAsiaTheme="minorEastAsia" w:hAnsiTheme="minorHAnsi" w:cstheme="minorBidi"/>
          <w:b w:val="0"/>
          <w:bCs w:val="0"/>
          <w:noProof w:val="0"/>
          <w:color w:val="auto"/>
          <w:lang w:val="es-ES" w:eastAsia="es-ES"/>
        </w:rPr>
        <w:commentReference w:id="8937"/>
      </w:r>
    </w:p>
    <w:p w14:paraId="28BB23ED" w14:textId="1C9D2F2C" w:rsidR="00505820" w:rsidRDefault="00505820" w:rsidP="00505820">
      <w:pPr>
        <w:rPr>
          <w:ins w:id="8962" w:author="Julio Li [2]" w:date="2020-09-07T11:06:00Z"/>
          <w:lang w:val="en-GB"/>
        </w:rPr>
      </w:pPr>
      <w:ins w:id="8963" w:author="Julio Li [2]" w:date="2020-09-07T10:41:00Z">
        <w:r>
          <w:rPr>
            <w:lang w:val="en-GB"/>
          </w:rPr>
          <w:t>There are three sides of perimeter wall</w:t>
        </w:r>
      </w:ins>
      <w:ins w:id="8964" w:author="Julio Li [2]" w:date="2020-09-07T10:42:00Z">
        <w:r>
          <w:rPr>
            <w:lang w:val="en-GB"/>
          </w:rPr>
          <w:t>s</w:t>
        </w:r>
      </w:ins>
      <w:ins w:id="8965" w:author="Julio Li [2]" w:date="2020-09-07T10:41:00Z">
        <w:r>
          <w:rPr>
            <w:lang w:val="en-GB"/>
          </w:rPr>
          <w:t xml:space="preserve"> and </w:t>
        </w:r>
      </w:ins>
      <w:ins w:id="8966" w:author="Julio Li [2]" w:date="2020-09-07T10:42:00Z">
        <w:r>
          <w:rPr>
            <w:lang w:val="en-GB"/>
          </w:rPr>
          <w:t xml:space="preserve">one side of a river surrounded the </w:t>
        </w:r>
      </w:ins>
      <w:ins w:id="8967" w:author="Julio Li [2]" w:date="2020-09-07T10:43:00Z">
        <w:r w:rsidR="00287066">
          <w:rPr>
            <w:lang w:val="en-GB"/>
          </w:rPr>
          <w:t>factory premise. An entry gate of the perimeter wall guarded by security guard. CCTV camera</w:t>
        </w:r>
      </w:ins>
      <w:ins w:id="8968" w:author="Julio Li [2]" w:date="2020-09-07T10:44:00Z">
        <w:r w:rsidR="00287066">
          <w:rPr>
            <w:lang w:val="en-GB"/>
          </w:rPr>
          <w:t xml:space="preserve">s are deployed </w:t>
        </w:r>
      </w:ins>
      <w:ins w:id="8969" w:author="Julio Li [2]" w:date="2020-09-07T10:46:00Z">
        <w:r w:rsidR="00287066">
          <w:rPr>
            <w:lang w:val="en-GB"/>
          </w:rPr>
          <w:t>in</w:t>
        </w:r>
      </w:ins>
      <w:ins w:id="8970" w:author="Julio Li [2]" w:date="2020-09-07T10:44:00Z">
        <w:r w:rsidR="00287066">
          <w:rPr>
            <w:lang w:val="en-GB"/>
          </w:rPr>
          <w:t xml:space="preserve"> both the perimeter walls and the</w:t>
        </w:r>
      </w:ins>
      <w:ins w:id="8971" w:author="Julio Li [2]" w:date="2020-09-07T10:45:00Z">
        <w:r w:rsidR="00287066">
          <w:rPr>
            <w:lang w:val="en-GB"/>
          </w:rPr>
          <w:t xml:space="preserve"> premise’s wall facing the river</w:t>
        </w:r>
      </w:ins>
      <w:ins w:id="8972" w:author="Julio Li [2]" w:date="2020-09-07T10:47:00Z">
        <w:r w:rsidR="00287066">
          <w:rPr>
            <w:lang w:val="en-GB"/>
          </w:rPr>
          <w:t xml:space="preserve"> and all the CCTV cameras are connected to the security room located within the premise.</w:t>
        </w:r>
      </w:ins>
    </w:p>
    <w:p w14:paraId="55276820" w14:textId="667F3659" w:rsidR="00CA5495" w:rsidRPr="00CA5495" w:rsidRDefault="00CA5495" w:rsidP="00505820">
      <w:pPr>
        <w:rPr>
          <w:ins w:id="8973" w:author="Julio Li [2]" w:date="2020-09-07T10:47:00Z"/>
          <w:lang w:val="en-US" w:eastAsia="zh-CN"/>
          <w:rPrChange w:id="8974" w:author="Julio Li [2]" w:date="2020-09-07T11:06:00Z">
            <w:rPr>
              <w:ins w:id="8975" w:author="Julio Li [2]" w:date="2020-09-07T10:47:00Z"/>
              <w:lang w:val="en-GB" w:eastAsia="zh-CN"/>
            </w:rPr>
          </w:rPrChange>
        </w:rPr>
      </w:pPr>
      <w:ins w:id="8976" w:author="Julio Li [2]" w:date="2020-09-07T11:06:00Z">
        <w:r>
          <w:rPr>
            <w:rFonts w:hint="eastAsia"/>
            <w:lang w:val="en-US" w:eastAsia="zh-CN"/>
          </w:rPr>
          <w:t>工厂厂房三面围墙，另外一面被一条河</w:t>
        </w:r>
      </w:ins>
      <w:ins w:id="8977" w:author="Julio Li [2]" w:date="2020-09-07T11:07:00Z">
        <w:r>
          <w:rPr>
            <w:rFonts w:hint="eastAsia"/>
            <w:lang w:val="en-US" w:eastAsia="zh-CN"/>
          </w:rPr>
          <w:t>阻挡。</w:t>
        </w:r>
      </w:ins>
      <w:ins w:id="8978" w:author="Julio Li [2]" w:date="2020-09-07T11:13:00Z">
        <w:r w:rsidR="00A84A0F">
          <w:rPr>
            <w:rFonts w:hint="eastAsia"/>
            <w:lang w:val="en-US" w:eastAsia="zh-CN"/>
          </w:rPr>
          <w:t>只有一个围墙入口，有</w:t>
        </w:r>
      </w:ins>
      <w:ins w:id="8979" w:author="Julio Li [2]" w:date="2020-09-07T11:14:00Z">
        <w:r w:rsidR="00A84A0F">
          <w:rPr>
            <w:rFonts w:hint="eastAsia"/>
            <w:lang w:val="en-US" w:eastAsia="zh-CN"/>
          </w:rPr>
          <w:t>安保把守。三面围墙和面向河岸的</w:t>
        </w:r>
      </w:ins>
      <w:ins w:id="8980" w:author="Julio Li [2]" w:date="2020-09-07T11:15:00Z">
        <w:r w:rsidR="00A84A0F">
          <w:rPr>
            <w:rFonts w:hint="eastAsia"/>
            <w:lang w:val="en-US" w:eastAsia="zh-CN"/>
          </w:rPr>
          <w:t>厂房</w:t>
        </w:r>
      </w:ins>
      <w:ins w:id="8981" w:author="Julio Li [2]" w:date="2020-09-07T11:14:00Z">
        <w:r w:rsidR="00A84A0F">
          <w:rPr>
            <w:rFonts w:hint="eastAsia"/>
            <w:lang w:val="en-US" w:eastAsia="zh-CN"/>
          </w:rPr>
          <w:t>外墙</w:t>
        </w:r>
      </w:ins>
      <w:ins w:id="8982" w:author="Julio Li [2]" w:date="2020-09-07T11:15:00Z">
        <w:r w:rsidR="00A84A0F">
          <w:rPr>
            <w:rFonts w:hint="eastAsia"/>
            <w:lang w:val="en-US" w:eastAsia="zh-CN"/>
          </w:rPr>
          <w:t>都部署了</w:t>
        </w:r>
        <w:r w:rsidR="00A84A0F">
          <w:rPr>
            <w:rFonts w:hint="eastAsia"/>
            <w:lang w:val="en-US" w:eastAsia="zh-CN"/>
          </w:rPr>
          <w:t>CCTV</w:t>
        </w:r>
        <w:r w:rsidR="00A84A0F">
          <w:rPr>
            <w:rFonts w:hint="eastAsia"/>
            <w:lang w:val="en-US" w:eastAsia="zh-CN"/>
          </w:rPr>
          <w:t>摄像头，并连接到位于厂房内的安全控制室。</w:t>
        </w:r>
      </w:ins>
    </w:p>
    <w:p w14:paraId="26AABA4B" w14:textId="237323DB" w:rsidR="004C1A06" w:rsidRDefault="004C1A06" w:rsidP="00505820">
      <w:pPr>
        <w:rPr>
          <w:ins w:id="8983" w:author="Julio Li [2]" w:date="2020-09-07T11:15:00Z"/>
          <w:lang w:val="en-US"/>
        </w:rPr>
      </w:pPr>
      <w:ins w:id="8984" w:author="Julio Li [2]" w:date="2020-09-07T10:48:00Z">
        <w:r>
          <w:rPr>
            <w:lang w:val="en-GB"/>
          </w:rPr>
          <w:t>Security guard will cruise the roads within the perimeter walls every two hours</w:t>
        </w:r>
      </w:ins>
      <w:ins w:id="8985" w:author="Julio Li [2]" w:date="2020-09-07T10:49:00Z">
        <w:r>
          <w:rPr>
            <w:lang w:val="en-GB"/>
          </w:rPr>
          <w:t xml:space="preserve"> during daily time.</w:t>
        </w:r>
        <w:r w:rsidR="00BE6677">
          <w:rPr>
            <w:lang w:val="en-GB"/>
          </w:rPr>
          <w:t xml:space="preserve"> Security guard </w:t>
        </w:r>
      </w:ins>
      <w:ins w:id="8986" w:author="Julio Li [2]" w:date="2020-11-02T12:15:00Z">
        <w:r w:rsidR="00B660FC">
          <w:rPr>
            <w:lang w:val="en-GB"/>
          </w:rPr>
          <w:t xml:space="preserve">working in </w:t>
        </w:r>
      </w:ins>
      <w:ins w:id="8987" w:author="Julio Li [2]" w:date="2020-11-02T12:16:00Z">
        <w:r w:rsidR="00B660FC">
          <w:rPr>
            <w:lang w:val="en-GB"/>
          </w:rPr>
          <w:t xml:space="preserve">the entry gate </w:t>
        </w:r>
      </w:ins>
      <w:ins w:id="8988" w:author="Julio Li [2]" w:date="2020-09-07T10:49:00Z">
        <w:r w:rsidR="00BE6677">
          <w:rPr>
            <w:lang w:val="en-GB"/>
          </w:rPr>
          <w:t xml:space="preserve">will be on duty </w:t>
        </w:r>
      </w:ins>
      <w:ins w:id="8989" w:author="Julio Li [2]" w:date="2020-09-07T10:50:00Z">
        <w:r w:rsidR="00BE6677">
          <w:rPr>
            <w:lang w:val="en-GB"/>
          </w:rPr>
          <w:t xml:space="preserve">for </w:t>
        </w:r>
      </w:ins>
      <w:ins w:id="8990" w:author="Julio Li [2]" w:date="2020-09-07T10:49:00Z">
        <w:r w:rsidR="00BE6677">
          <w:rPr>
            <w:lang w:val="en-GB"/>
          </w:rPr>
          <w:t>24 hours and 7 days per w</w:t>
        </w:r>
      </w:ins>
      <w:ins w:id="8991" w:author="Julio Li [2]" w:date="2020-09-07T10:50:00Z">
        <w:r w:rsidR="00BE6677">
          <w:rPr>
            <w:lang w:val="en-GB"/>
          </w:rPr>
          <w:t>eek.</w:t>
        </w:r>
      </w:ins>
    </w:p>
    <w:p w14:paraId="0A1C4A1E" w14:textId="0708312B" w:rsidR="00A84A0F" w:rsidRDefault="00A84A0F" w:rsidP="00505820">
      <w:pPr>
        <w:rPr>
          <w:ins w:id="8992" w:author="Julio Li [2]" w:date="2020-11-02T12:13:00Z"/>
          <w:lang w:val="en-US" w:eastAsia="zh-CN"/>
        </w:rPr>
      </w:pPr>
      <w:ins w:id="8993" w:author="Julio Li [2]" w:date="2020-09-07T11:16:00Z">
        <w:r>
          <w:rPr>
            <w:rFonts w:hint="eastAsia"/>
            <w:lang w:val="en-US" w:eastAsia="zh-CN"/>
          </w:rPr>
          <w:t>白天安保会每两个小时在工厂围墙内的路上巡逻。安保</w:t>
        </w:r>
        <w:r>
          <w:rPr>
            <w:rFonts w:hint="eastAsia"/>
            <w:lang w:val="en-US" w:eastAsia="zh-CN"/>
          </w:rPr>
          <w:t>7</w:t>
        </w:r>
        <w:r>
          <w:rPr>
            <w:rFonts w:hint="eastAsia"/>
            <w:lang w:val="en-US" w:eastAsia="zh-CN"/>
          </w:rPr>
          <w:t>天</w:t>
        </w:r>
        <w:r>
          <w:rPr>
            <w:rFonts w:hint="eastAsia"/>
            <w:lang w:val="en-US" w:eastAsia="zh-CN"/>
          </w:rPr>
          <w:t>2</w:t>
        </w:r>
        <w:r>
          <w:rPr>
            <w:lang w:val="en-US" w:eastAsia="zh-CN"/>
          </w:rPr>
          <w:t>4</w:t>
        </w:r>
        <w:r>
          <w:rPr>
            <w:rFonts w:hint="eastAsia"/>
            <w:lang w:val="en-US" w:eastAsia="zh-CN"/>
          </w:rPr>
          <w:t>小时值班。</w:t>
        </w:r>
      </w:ins>
    </w:p>
    <w:p w14:paraId="6052DFE3" w14:textId="594AE320" w:rsidR="00B660FC" w:rsidRDefault="00B660FC" w:rsidP="00505820">
      <w:pPr>
        <w:rPr>
          <w:ins w:id="8994" w:author="Julio Li [2]" w:date="2020-11-02T12:16:00Z"/>
          <w:lang w:val="en-US" w:eastAsia="zh-CN"/>
        </w:rPr>
      </w:pPr>
      <w:ins w:id="8995" w:author="Julio Li [2]" w:date="2020-11-02T12:16:00Z">
        <w:r>
          <w:rPr>
            <w:lang w:val="en-US" w:eastAsia="zh-CN"/>
          </w:rPr>
          <w:t>S</w:t>
        </w:r>
      </w:ins>
      <w:ins w:id="8996" w:author="Julio Li [2]" w:date="2020-11-02T12:14:00Z">
        <w:r>
          <w:rPr>
            <w:lang w:val="en-US" w:eastAsia="zh-CN"/>
          </w:rPr>
          <w:t>ecurity guards in the security control room are set with two shifts with 12 hours for each shi</w:t>
        </w:r>
      </w:ins>
      <w:ins w:id="8997" w:author="Julio Li [2]" w:date="2020-11-02T12:15:00Z">
        <w:r>
          <w:rPr>
            <w:lang w:val="en-US" w:eastAsia="zh-CN"/>
          </w:rPr>
          <w:t>ft. At any time</w:t>
        </w:r>
      </w:ins>
      <w:ins w:id="8998" w:author="Julio Li [2]" w:date="2020-11-02T12:16:00Z">
        <w:r w:rsidR="008A6262">
          <w:rPr>
            <w:lang w:val="en-US" w:eastAsia="zh-CN"/>
          </w:rPr>
          <w:t>,</w:t>
        </w:r>
      </w:ins>
      <w:ins w:id="8999" w:author="Julio Li [2]" w:date="2020-11-02T12:15:00Z">
        <w:r>
          <w:rPr>
            <w:lang w:val="en-US" w:eastAsia="zh-CN"/>
          </w:rPr>
          <w:t xml:space="preserve"> there are at least 2 guards working in the security control room</w:t>
        </w:r>
      </w:ins>
      <w:ins w:id="9000" w:author="Julio Li [2]" w:date="2020-11-02T12:16:00Z">
        <w:r w:rsidR="008A6262">
          <w:rPr>
            <w:lang w:val="en-US" w:eastAsia="zh-CN"/>
          </w:rPr>
          <w:t>.</w:t>
        </w:r>
      </w:ins>
    </w:p>
    <w:p w14:paraId="28F8259B" w14:textId="5D5AF4DF" w:rsidR="008A6262" w:rsidRPr="00A84A0F" w:rsidRDefault="00B268E8" w:rsidP="00505820">
      <w:pPr>
        <w:rPr>
          <w:ins w:id="9001" w:author="Julio Li [2]" w:date="2020-09-07T10:50:00Z"/>
          <w:lang w:val="en-US" w:eastAsia="zh-CN"/>
          <w:rPrChange w:id="9002" w:author="Julio Li [2]" w:date="2020-09-07T11:15:00Z">
            <w:rPr>
              <w:ins w:id="9003" w:author="Julio Li [2]" w:date="2020-09-07T10:50:00Z"/>
              <w:lang w:val="en-GB"/>
            </w:rPr>
          </w:rPrChange>
        </w:rPr>
      </w:pPr>
      <w:ins w:id="9004" w:author="Julio Li [2]" w:date="2020-11-02T12:16:00Z">
        <w:r>
          <w:rPr>
            <w:rFonts w:hint="eastAsia"/>
            <w:lang w:val="en-US" w:eastAsia="zh-CN"/>
          </w:rPr>
          <w:t>安全控制室里的安保</w:t>
        </w:r>
      </w:ins>
      <w:ins w:id="9005" w:author="Julio Li [2]" w:date="2020-11-02T12:17:00Z">
        <w:r>
          <w:rPr>
            <w:rFonts w:hint="eastAsia"/>
            <w:lang w:val="en-US" w:eastAsia="zh-CN"/>
          </w:rPr>
          <w:t>每天有两班每班</w:t>
        </w:r>
        <w:r>
          <w:rPr>
            <w:rFonts w:hint="eastAsia"/>
            <w:lang w:val="en-US" w:eastAsia="zh-CN"/>
          </w:rPr>
          <w:t>1</w:t>
        </w:r>
        <w:r>
          <w:rPr>
            <w:lang w:val="en-US" w:eastAsia="zh-CN"/>
          </w:rPr>
          <w:t>2</w:t>
        </w:r>
        <w:r>
          <w:rPr>
            <w:rFonts w:hint="eastAsia"/>
            <w:lang w:val="en-US" w:eastAsia="zh-CN"/>
          </w:rPr>
          <w:t>个小时。在任何一个时间段安全控制室里都有至少</w:t>
        </w:r>
        <w:r>
          <w:rPr>
            <w:rFonts w:hint="eastAsia"/>
            <w:lang w:val="en-US" w:eastAsia="zh-CN"/>
          </w:rPr>
          <w:t>2</w:t>
        </w:r>
        <w:r>
          <w:rPr>
            <w:rFonts w:hint="eastAsia"/>
            <w:lang w:val="en-US" w:eastAsia="zh-CN"/>
          </w:rPr>
          <w:t>个安保。</w:t>
        </w:r>
      </w:ins>
    </w:p>
    <w:p w14:paraId="08C862E4" w14:textId="062930BC" w:rsidR="00BE6677" w:rsidRDefault="00EF236F" w:rsidP="00505820">
      <w:pPr>
        <w:rPr>
          <w:ins w:id="9006" w:author="Julio Li [2]" w:date="2020-09-07T11:17:00Z"/>
          <w:lang w:val="en-GB"/>
        </w:rPr>
      </w:pPr>
      <w:ins w:id="9007" w:author="Julio Li [2]" w:date="2020-09-07T11:03:00Z">
        <w:r>
          <w:rPr>
            <w:lang w:val="en-GB"/>
          </w:rPr>
          <w:t>Access to the factory premise</w:t>
        </w:r>
      </w:ins>
      <w:ins w:id="9008" w:author="Julio Li [2]" w:date="2020-09-07T11:04:00Z">
        <w:r>
          <w:rPr>
            <w:lang w:val="en-GB"/>
          </w:rPr>
          <w:t xml:space="preserve"> is controlled by </w:t>
        </w:r>
      </w:ins>
      <w:ins w:id="9009" w:author="Julio Li [2]" w:date="2020-09-07T11:05:00Z">
        <w:r w:rsidR="00CA5495">
          <w:rPr>
            <w:lang w:val="en-GB"/>
          </w:rPr>
          <w:t xml:space="preserve">doors equipped with </w:t>
        </w:r>
      </w:ins>
      <w:ins w:id="9010" w:author="Julio Li [2]" w:date="2020-09-07T11:04:00Z">
        <w:r>
          <w:rPr>
            <w:lang w:val="en-GB"/>
          </w:rPr>
          <w:t xml:space="preserve">physical access control system where the control panel </w:t>
        </w:r>
      </w:ins>
      <w:ins w:id="9011" w:author="Julio Li [2]" w:date="2020-09-07T11:05:00Z">
        <w:r>
          <w:rPr>
            <w:lang w:val="en-GB"/>
          </w:rPr>
          <w:t>of the system is deployed in security control server room</w:t>
        </w:r>
        <w:r w:rsidR="00CA5495">
          <w:rPr>
            <w:lang w:val="en-GB"/>
          </w:rPr>
          <w:t>.</w:t>
        </w:r>
      </w:ins>
    </w:p>
    <w:p w14:paraId="753F5158" w14:textId="0E3B583E" w:rsidR="00A84A0F" w:rsidRDefault="00A84A0F" w:rsidP="00505820">
      <w:pPr>
        <w:rPr>
          <w:ins w:id="9012" w:author="Julio Li [2]" w:date="2020-09-07T11:17:00Z"/>
          <w:lang w:val="en-US"/>
        </w:rPr>
      </w:pPr>
      <w:ins w:id="9013" w:author="Julio Li [2]" w:date="2020-09-07T11:17:00Z">
        <w:r>
          <w:rPr>
            <w:rFonts w:hint="eastAsia"/>
            <w:lang w:val="en-GB" w:eastAsia="zh-CN"/>
          </w:rPr>
          <w:t>进入厂房的门装备了门禁系统，门禁系统的控制端部署在安全控制室。</w:t>
        </w:r>
      </w:ins>
    </w:p>
    <w:p w14:paraId="15B4FED8" w14:textId="39602B25" w:rsidR="00A84A0F" w:rsidRDefault="00A84A0F" w:rsidP="00505820">
      <w:pPr>
        <w:rPr>
          <w:ins w:id="9014" w:author="Julio Li [2]" w:date="2020-09-07T11:23:00Z"/>
          <w:lang w:val="en-US" w:eastAsia="zh-CN"/>
        </w:rPr>
      </w:pPr>
      <w:ins w:id="9015" w:author="Julio Li [2]" w:date="2020-09-07T11:18:00Z">
        <w:r>
          <w:rPr>
            <w:lang w:val="en-US"/>
          </w:rPr>
          <w:t>Two layers of protection:</w:t>
        </w:r>
      </w:ins>
    </w:p>
    <w:p w14:paraId="39640A93" w14:textId="3677AD79" w:rsidR="006B0046" w:rsidRDefault="006B0046" w:rsidP="00505820">
      <w:pPr>
        <w:rPr>
          <w:ins w:id="9016" w:author="Julio Li [2]" w:date="2020-09-07T11:18:00Z"/>
          <w:lang w:val="en-US" w:eastAsia="zh-CN"/>
        </w:rPr>
      </w:pPr>
      <w:ins w:id="9017" w:author="Julio Li [2]" w:date="2020-09-07T11:23:00Z">
        <w:r>
          <w:rPr>
            <w:lang w:val="en-US" w:eastAsia="zh-CN"/>
          </w:rPr>
          <w:t>两层</w:t>
        </w:r>
        <w:r>
          <w:rPr>
            <w:rFonts w:hint="eastAsia"/>
            <w:lang w:val="en-US" w:eastAsia="zh-CN"/>
          </w:rPr>
          <w:t>防护：</w:t>
        </w:r>
      </w:ins>
    </w:p>
    <w:p w14:paraId="63C1A69A" w14:textId="6249377F" w:rsidR="00A84A0F" w:rsidRDefault="00A84A0F" w:rsidP="00505820">
      <w:pPr>
        <w:rPr>
          <w:ins w:id="9018" w:author="Julio Li [2]" w:date="2020-09-07T11:23:00Z"/>
          <w:lang w:val="en-US"/>
        </w:rPr>
      </w:pPr>
      <w:ins w:id="9019" w:author="Julio Li [2]" w:date="2020-09-07T11:18:00Z">
        <w:r>
          <w:rPr>
            <w:lang w:val="en-US"/>
          </w:rPr>
          <w:t xml:space="preserve">Detection layer: registration and identification </w:t>
        </w:r>
      </w:ins>
      <w:ins w:id="9020" w:author="Julio Li [2]" w:date="2020-09-07T11:19:00Z">
        <w:r>
          <w:rPr>
            <w:lang w:val="en-US"/>
          </w:rPr>
          <w:t xml:space="preserve">performed by security guard in the entry gate of the perimeter, CCTV camera deployed </w:t>
        </w:r>
      </w:ins>
      <w:ins w:id="9021" w:author="Julio Li [2]" w:date="2020-09-07T11:20:00Z">
        <w:r>
          <w:rPr>
            <w:lang w:val="en-US"/>
          </w:rPr>
          <w:t xml:space="preserve">around the factory premise, </w:t>
        </w:r>
      </w:ins>
      <w:ins w:id="9022" w:author="Julio Li [2]" w:date="2020-09-07T11:25:00Z">
        <w:r w:rsidR="00026DCF">
          <w:rPr>
            <w:lang w:val="en-US"/>
          </w:rPr>
          <w:t xml:space="preserve">security guards’ </w:t>
        </w:r>
      </w:ins>
      <w:ins w:id="9023" w:author="Julio Li [2]" w:date="2020-09-07T11:20:00Z">
        <w:r>
          <w:rPr>
            <w:lang w:val="en-US"/>
          </w:rPr>
          <w:t>periodic cruising</w:t>
        </w:r>
      </w:ins>
      <w:ins w:id="9024" w:author="Julio Li [2]" w:date="2020-09-07T11:21:00Z">
        <w:r>
          <w:rPr>
            <w:lang w:val="en-US"/>
          </w:rPr>
          <w:t>.</w:t>
        </w:r>
      </w:ins>
    </w:p>
    <w:p w14:paraId="3DB24690" w14:textId="58443A24" w:rsidR="006B0046" w:rsidRDefault="006B0046" w:rsidP="00505820">
      <w:pPr>
        <w:rPr>
          <w:ins w:id="9025" w:author="Julio Li [2]" w:date="2020-09-07T11:20:00Z"/>
          <w:lang w:val="en-US" w:eastAsia="zh-CN"/>
        </w:rPr>
      </w:pPr>
      <w:proofErr w:type="spellStart"/>
      <w:ins w:id="9026" w:author="Julio Li [2]" w:date="2020-09-07T11:23:00Z">
        <w:r>
          <w:rPr>
            <w:lang w:val="en-US"/>
          </w:rPr>
          <w:t>检测</w:t>
        </w:r>
        <w:proofErr w:type="spellEnd"/>
        <w:r>
          <w:rPr>
            <w:rFonts w:hint="eastAsia"/>
            <w:lang w:val="en-US" w:eastAsia="zh-CN"/>
          </w:rPr>
          <w:t>层：</w:t>
        </w:r>
      </w:ins>
      <w:ins w:id="9027" w:author="Julio Li [2]" w:date="2020-09-07T11:24:00Z">
        <w:r>
          <w:rPr>
            <w:rFonts w:hint="eastAsia"/>
            <w:lang w:val="en-US" w:eastAsia="zh-CN"/>
          </w:rPr>
          <w:t>围墙入口安保</w:t>
        </w:r>
        <w:r w:rsidR="002E634E">
          <w:rPr>
            <w:rFonts w:hint="eastAsia"/>
            <w:lang w:val="en-US" w:eastAsia="zh-CN"/>
          </w:rPr>
          <w:t>执行</w:t>
        </w:r>
        <w:r>
          <w:rPr>
            <w:rFonts w:hint="eastAsia"/>
            <w:lang w:val="en-US" w:eastAsia="zh-CN"/>
          </w:rPr>
          <w:t>的登记和身份识别</w:t>
        </w:r>
        <w:r w:rsidR="00026DCF">
          <w:rPr>
            <w:rFonts w:hint="eastAsia"/>
            <w:lang w:val="en-US" w:eastAsia="zh-CN"/>
          </w:rPr>
          <w:t>、部署在厂房四周的</w:t>
        </w:r>
      </w:ins>
      <w:ins w:id="9028" w:author="Julio Li [2]" w:date="2020-09-07T11:25:00Z">
        <w:r w:rsidR="00026DCF">
          <w:rPr>
            <w:rFonts w:hint="eastAsia"/>
            <w:lang w:val="en-US" w:eastAsia="zh-CN"/>
          </w:rPr>
          <w:t>CCTV</w:t>
        </w:r>
        <w:r w:rsidR="00026DCF">
          <w:rPr>
            <w:lang w:val="en-US" w:eastAsia="zh-CN"/>
          </w:rPr>
          <w:t>摄像头</w:t>
        </w:r>
        <w:r w:rsidR="00026DCF">
          <w:rPr>
            <w:rFonts w:hint="eastAsia"/>
            <w:lang w:val="en-US" w:eastAsia="zh-CN"/>
          </w:rPr>
          <w:t>、安保的定期巡逻。</w:t>
        </w:r>
      </w:ins>
    </w:p>
    <w:p w14:paraId="057CE7B0" w14:textId="6777DA96" w:rsidR="009503C3" w:rsidDel="00144647" w:rsidRDefault="00A84A0F" w:rsidP="00505820">
      <w:pPr>
        <w:rPr>
          <w:del w:id="9029" w:author="Julio Li [2]" w:date="2020-09-07T10:40:00Z"/>
          <w:lang w:val="en-US"/>
        </w:rPr>
      </w:pPr>
      <w:ins w:id="9030" w:author="Julio Li [2]" w:date="2020-09-07T11:20:00Z">
        <w:r>
          <w:rPr>
            <w:lang w:val="en-US"/>
          </w:rPr>
          <w:t>Stop layer: doors</w:t>
        </w:r>
      </w:ins>
      <w:ins w:id="9031" w:author="Julio Li [2]" w:date="2020-09-07T11:21:00Z">
        <w:r>
          <w:rPr>
            <w:lang w:val="en-US"/>
          </w:rPr>
          <w:t xml:space="preserve"> for the entry of the factory premise</w:t>
        </w:r>
      </w:ins>
      <w:ins w:id="9032" w:author="Julio Li [2]" w:date="2020-09-07T11:20:00Z">
        <w:r>
          <w:rPr>
            <w:lang w:val="en-US"/>
          </w:rPr>
          <w:t xml:space="preserve"> equipped with </w:t>
        </w:r>
      </w:ins>
      <w:ins w:id="9033" w:author="Julio Li [2]" w:date="2020-09-07T11:21:00Z">
        <w:r>
          <w:rPr>
            <w:lang w:val="en-US"/>
          </w:rPr>
          <w:t>physical access control system</w:t>
        </w:r>
      </w:ins>
      <w:ins w:id="9034" w:author="Julio Li [2]" w:date="2020-09-07T11:22:00Z">
        <w:r>
          <w:rPr>
            <w:lang w:val="en-US"/>
          </w:rPr>
          <w:t xml:space="preserve"> and security guard coming for any detected issu</w:t>
        </w:r>
      </w:ins>
      <w:ins w:id="9035" w:author="Julio Li [2]" w:date="2020-09-07T11:23:00Z">
        <w:r>
          <w:rPr>
            <w:lang w:val="en-US"/>
          </w:rPr>
          <w:t>es</w:t>
        </w:r>
        <w:r w:rsidR="006B0046">
          <w:rPr>
            <w:lang w:val="en-US"/>
          </w:rPr>
          <w:t>.</w:t>
        </w:r>
      </w:ins>
      <w:ins w:id="9036" w:author="Julio Li" w:date="2020-05-14T11:28:00Z">
        <w:del w:id="9037" w:author="Julio Li [2]" w:date="2020-09-07T11:23:00Z">
          <w:r w:rsidR="009503C3" w:rsidRPr="00876437" w:rsidDel="006B0046">
            <w:rPr>
              <w:lang w:val="en-GB"/>
              <w:rPrChange w:id="9038" w:author="Kevin Gu" w:date="2020-05-18T10:36:00Z">
                <w:rPr/>
              </w:rPrChange>
            </w:rPr>
            <w:delText xml:space="preserve">The basis of all physical protection should be to start with a means of protection at the extremity of </w:delText>
          </w:r>
        </w:del>
        <w:del w:id="9039" w:author="Julio Li [2]" w:date="2020-09-07T10:40:00Z">
          <w:r w:rsidR="009503C3" w:rsidRPr="00876437" w:rsidDel="00505820">
            <w:rPr>
              <w:lang w:val="en-GB"/>
              <w:rPrChange w:id="9040" w:author="Kevin Gu" w:date="2020-05-18T10:36:00Z">
                <w:rPr/>
              </w:rPrChange>
            </w:rPr>
            <w:delText>a site and allow access to the site on a strictly controlled basis. Additional measures should then be put in place to add to the level of security protection</w:delText>
          </w:r>
        </w:del>
      </w:ins>
      <w:ins w:id="9041" w:author="Kevin Gu" w:date="2020-05-18T10:55:00Z">
        <w:del w:id="9042" w:author="Julio Li [2]" w:date="2020-09-07T10:40:00Z">
          <w:r w:rsidR="0071282F" w:rsidRPr="00876437" w:rsidDel="00505820">
            <w:rPr>
              <w:lang w:val="en-GB"/>
            </w:rPr>
            <w:delText>protection,</w:delText>
          </w:r>
        </w:del>
      </w:ins>
      <w:ins w:id="9043" w:author="Julio Li" w:date="2020-05-14T11:28:00Z">
        <w:del w:id="9044" w:author="Julio Li [2]" w:date="2020-09-07T10:40:00Z">
          <w:r w:rsidR="009503C3" w:rsidRPr="00876437" w:rsidDel="00505820">
            <w:rPr>
              <w:lang w:val="en-GB"/>
              <w:rPrChange w:id="9045" w:author="Kevin Gu" w:date="2020-05-18T10:36:00Z">
                <w:rPr/>
              </w:rPrChange>
            </w:rPr>
            <w:delText xml:space="preserve"> which is commensurate with the risk to those products, services or know how in need of protection. </w:delText>
          </w:r>
        </w:del>
      </w:ins>
    </w:p>
    <w:p w14:paraId="7C09A0A1" w14:textId="18642F29" w:rsidR="00144647" w:rsidRDefault="00144647" w:rsidP="00505820">
      <w:pPr>
        <w:rPr>
          <w:ins w:id="9046" w:author="Julio Li [2]" w:date="2020-09-07T11:25:00Z"/>
          <w:lang w:val="en-US"/>
        </w:rPr>
      </w:pPr>
    </w:p>
    <w:p w14:paraId="23D0EC48" w14:textId="60CC57A4" w:rsidR="009503C3" w:rsidRPr="00876437" w:rsidDel="00505820" w:rsidRDefault="00144647">
      <w:pPr>
        <w:rPr>
          <w:ins w:id="9047" w:author="Julio Li" w:date="2020-05-14T11:28:00Z"/>
          <w:del w:id="9048" w:author="Julio Li [2]" w:date="2020-09-07T10:40:00Z"/>
          <w:lang w:val="en-GB"/>
          <w:rPrChange w:id="9049" w:author="Kevin Gu" w:date="2020-05-18T10:36:00Z">
            <w:rPr>
              <w:ins w:id="9050" w:author="Julio Li" w:date="2020-05-14T11:28:00Z"/>
              <w:del w:id="9051" w:author="Julio Li [2]" w:date="2020-09-07T10:40:00Z"/>
            </w:rPr>
          </w:rPrChange>
        </w:rPr>
      </w:pPr>
      <w:proofErr w:type="spellStart"/>
      <w:ins w:id="9052" w:author="Julio Li [2]" w:date="2020-09-07T11:25:00Z">
        <w:r>
          <w:rPr>
            <w:lang w:val="en-US"/>
          </w:rPr>
          <w:t>停止</w:t>
        </w:r>
        <w:proofErr w:type="spellEnd"/>
        <w:r>
          <w:rPr>
            <w:rFonts w:hint="eastAsia"/>
            <w:lang w:val="en-US" w:eastAsia="zh-CN"/>
          </w:rPr>
          <w:t>层：配备了</w:t>
        </w:r>
      </w:ins>
      <w:ins w:id="9053" w:author="Julio Li [2]" w:date="2020-09-07T11:26:00Z">
        <w:r>
          <w:rPr>
            <w:rFonts w:hint="eastAsia"/>
            <w:lang w:val="en-US" w:eastAsia="zh-CN"/>
          </w:rPr>
          <w:t>物理门禁系统的厂房入口门、奔赴检测到</w:t>
        </w:r>
      </w:ins>
      <w:ins w:id="9054" w:author="Julio Li [2]" w:date="2020-09-07T11:27:00Z">
        <w:r>
          <w:rPr>
            <w:rFonts w:hint="eastAsia"/>
            <w:lang w:val="en-US" w:eastAsia="zh-CN"/>
          </w:rPr>
          <w:t>事件地点的安保。</w:t>
        </w:r>
      </w:ins>
      <w:ins w:id="9055" w:author="Julio Li" w:date="2020-05-14T11:28:00Z">
        <w:del w:id="9056" w:author="Julio Li [2]" w:date="2020-09-07T10:40:00Z">
          <w:r w:rsidR="009503C3" w:rsidRPr="00876437" w:rsidDel="00505820">
            <w:rPr>
              <w:rFonts w:hint="eastAsia"/>
              <w:lang w:val="en-GB"/>
              <w:rPrChange w:id="9057" w:author="Kevin Gu" w:date="2020-05-18T10:36:00Z">
                <w:rPr>
                  <w:rFonts w:hint="eastAsia"/>
                </w:rPr>
              </w:rPrChange>
            </w:rPr>
            <w:delText>所有的物理保护的基础应是从开始在对一个站点的极端保护并严格控制对站点的访问的基础上，然后对这些产品、服务风险，如何保护等相应添加额外措施。</w:delText>
          </w:r>
        </w:del>
      </w:ins>
    </w:p>
    <w:p w14:paraId="2105597B" w14:textId="090AC44A" w:rsidR="009503C3" w:rsidRPr="00876437" w:rsidDel="00505820" w:rsidRDefault="009503C3">
      <w:pPr>
        <w:rPr>
          <w:ins w:id="9058" w:author="Julio Li" w:date="2020-05-14T11:28:00Z"/>
          <w:del w:id="9059" w:author="Julio Li [2]" w:date="2020-09-07T10:40:00Z"/>
          <w:lang w:val="en-GB"/>
          <w:rPrChange w:id="9060" w:author="Kevin Gu" w:date="2020-05-18T10:36:00Z">
            <w:rPr>
              <w:ins w:id="9061" w:author="Julio Li" w:date="2020-05-14T11:28:00Z"/>
              <w:del w:id="9062" w:author="Julio Li [2]" w:date="2020-09-07T10:40:00Z"/>
            </w:rPr>
          </w:rPrChange>
        </w:rPr>
      </w:pPr>
      <w:ins w:id="9063" w:author="Julio Li" w:date="2020-05-14T11:28:00Z">
        <w:del w:id="9064" w:author="Julio Li [2]" w:date="2020-09-07T10:40:00Z">
          <w:r w:rsidRPr="00876437" w:rsidDel="00505820">
            <w:rPr>
              <w:lang w:val="en-GB"/>
              <w:rPrChange w:id="9065" w:author="Kevin Gu" w:date="2020-05-18T10:36:00Z">
                <w:rPr/>
              </w:rPrChange>
            </w:rPr>
            <w:delText>For this reason, wherever possible, it is recommended that the site should be surrounded by a fence of at least 2 meters in height. It should ideally be of a solid construction, (i.e. metal palisade, not merely chain link.) with access and egress gates being kept to a minimum and controlled from within the premises or by an access control system. Areas where the transfer of “high security” goods takes place should be additionally segregated externally in addition to secure loading bays.</w:delText>
          </w:r>
        </w:del>
      </w:ins>
    </w:p>
    <w:p w14:paraId="6546768F" w14:textId="343A176D" w:rsidR="009503C3" w:rsidRPr="00876437" w:rsidDel="00505820" w:rsidRDefault="009503C3">
      <w:pPr>
        <w:rPr>
          <w:ins w:id="9066" w:author="Julio Li" w:date="2020-05-14T11:28:00Z"/>
          <w:del w:id="9067" w:author="Julio Li [2]" w:date="2020-09-07T10:40:00Z"/>
          <w:lang w:val="en-GB"/>
          <w:rPrChange w:id="9068" w:author="Kevin Gu" w:date="2020-05-18T10:36:00Z">
            <w:rPr>
              <w:ins w:id="9069" w:author="Julio Li" w:date="2020-05-14T11:28:00Z"/>
              <w:del w:id="9070" w:author="Julio Li [2]" w:date="2020-09-07T10:40:00Z"/>
            </w:rPr>
          </w:rPrChange>
        </w:rPr>
      </w:pPr>
      <w:ins w:id="9071" w:author="Julio Li" w:date="2020-05-14T11:28:00Z">
        <w:del w:id="9072" w:author="Julio Li [2]" w:date="2020-09-07T10:40:00Z">
          <w:r w:rsidRPr="00876437" w:rsidDel="00505820">
            <w:rPr>
              <w:rFonts w:hint="eastAsia"/>
              <w:lang w:val="en-GB"/>
              <w:rPrChange w:id="9073" w:author="Kevin Gu" w:date="2020-05-18T10:36:00Z">
                <w:rPr>
                  <w:rFonts w:hint="eastAsia"/>
                </w:rPr>
              </w:rPrChange>
            </w:rPr>
            <w:delText>为此，只要有可能，建议厂区应被包围在高度至少</w:delText>
          </w:r>
          <w:r w:rsidRPr="00876437" w:rsidDel="00505820">
            <w:rPr>
              <w:lang w:val="en-GB"/>
              <w:rPrChange w:id="9074" w:author="Kevin Gu" w:date="2020-05-18T10:36:00Z">
                <w:rPr/>
              </w:rPrChange>
            </w:rPr>
            <w:delText xml:space="preserve"> 2 </w:delText>
          </w:r>
          <w:r w:rsidRPr="00876437" w:rsidDel="00505820">
            <w:rPr>
              <w:rFonts w:hint="eastAsia"/>
              <w:lang w:val="en-GB"/>
              <w:rPrChange w:id="9075" w:author="Kevin Gu" w:date="2020-05-18T10:36:00Z">
                <w:rPr>
                  <w:rFonts w:hint="eastAsia"/>
                </w:rPr>
              </w:rPrChange>
            </w:rPr>
            <w:delText>米的围墙里。理想情况下应有坚固的结构，</w:delText>
          </w:r>
          <w:r w:rsidRPr="00876437" w:rsidDel="00505820">
            <w:rPr>
              <w:lang w:val="en-GB"/>
              <w:rPrChange w:id="9076" w:author="Kevin Gu" w:date="2020-05-18T10:36:00Z">
                <w:rPr/>
              </w:rPrChange>
            </w:rPr>
            <w:delText>(</w:delText>
          </w:r>
          <w:r w:rsidRPr="00876437" w:rsidDel="00505820">
            <w:rPr>
              <w:rFonts w:hint="eastAsia"/>
              <w:lang w:val="en-GB"/>
              <w:rPrChange w:id="9077" w:author="Kevin Gu" w:date="2020-05-18T10:36:00Z">
                <w:rPr>
                  <w:rFonts w:hint="eastAsia"/>
                </w:rPr>
              </w:rPrChange>
            </w:rPr>
            <w:delText>即金属栅栏，</w:delText>
          </w:r>
          <w:r w:rsidRPr="00876437" w:rsidDel="00505820">
            <w:rPr>
              <w:lang w:val="en-GB"/>
              <w:rPrChange w:id="9078" w:author="Kevin Gu" w:date="2020-05-18T10:36:00Z">
                <w:rPr/>
              </w:rPrChange>
            </w:rPr>
            <w:delText xml:space="preserve">) </w:delText>
          </w:r>
          <w:r w:rsidRPr="00876437" w:rsidDel="00505820">
            <w:rPr>
              <w:rFonts w:hint="eastAsia"/>
              <w:lang w:val="en-GB"/>
              <w:rPrChange w:id="9079" w:author="Kevin Gu" w:date="2020-05-18T10:36:00Z">
                <w:rPr>
                  <w:rFonts w:hint="eastAsia"/>
                </w:rPr>
              </w:rPrChange>
            </w:rPr>
            <w:delText>通道和出口的门被保持在最低限度并和由公司内部或通过门禁控制系统监控。</w:delText>
          </w:r>
          <w:r w:rsidRPr="00876437" w:rsidDel="00505820">
            <w:rPr>
              <w:lang w:val="en-GB"/>
              <w:rPrChange w:id="9080" w:author="Kevin Gu" w:date="2020-05-18T10:36:00Z">
                <w:rPr/>
              </w:rPrChange>
            </w:rPr>
            <w:delText>“</w:delText>
          </w:r>
        </w:del>
      </w:ins>
      <w:ins w:id="9081" w:author="Kevin Gu" w:date="2020-05-18T10:56:00Z">
        <w:del w:id="9082" w:author="Julio Li [2]" w:date="2020-09-07T10:40:00Z">
          <w:r w:rsidR="0071282F" w:rsidRPr="00876437" w:rsidDel="00505820">
            <w:rPr>
              <w:rFonts w:hint="eastAsia"/>
              <w:lang w:val="en-GB"/>
            </w:rPr>
            <w:delText>。</w:delText>
          </w:r>
          <w:r w:rsidR="0071282F" w:rsidRPr="00876437" w:rsidDel="00505820">
            <w:rPr>
              <w:lang w:val="en-GB"/>
            </w:rPr>
            <w:delText xml:space="preserve"> “</w:delText>
          </w:r>
        </w:del>
      </w:ins>
      <w:ins w:id="9083" w:author="Julio Li" w:date="2020-05-14T11:28:00Z">
        <w:del w:id="9084" w:author="Julio Li [2]" w:date="2020-09-07T10:40:00Z">
          <w:r w:rsidRPr="00876437" w:rsidDel="00505820">
            <w:rPr>
              <w:rFonts w:hint="eastAsia"/>
              <w:lang w:val="en-GB"/>
              <w:rPrChange w:id="9085" w:author="Kevin Gu" w:date="2020-05-18T10:36:00Z">
                <w:rPr>
                  <w:rFonts w:hint="eastAsia"/>
                </w:rPr>
              </w:rPrChange>
            </w:rPr>
            <w:delText>高安全</w:delText>
          </w:r>
          <w:r w:rsidRPr="00876437" w:rsidDel="00505820">
            <w:rPr>
              <w:lang w:val="en-GB"/>
              <w:rPrChange w:id="9086" w:author="Kevin Gu" w:date="2020-05-18T10:36:00Z">
                <w:rPr/>
              </w:rPrChange>
            </w:rPr>
            <w:delText>”</w:delText>
          </w:r>
          <w:r w:rsidRPr="00876437" w:rsidDel="00505820">
            <w:rPr>
              <w:rFonts w:hint="eastAsia"/>
              <w:lang w:val="en-GB"/>
              <w:rPrChange w:id="9087" w:author="Kevin Gu" w:date="2020-05-18T10:36:00Z">
                <w:rPr>
                  <w:rFonts w:hint="eastAsia"/>
                </w:rPr>
              </w:rPrChange>
            </w:rPr>
            <w:delText>货物进行转移的地区应在装卸区的基础上另外划分。</w:delText>
          </w:r>
        </w:del>
      </w:ins>
    </w:p>
    <w:p w14:paraId="5B3F329A" w14:textId="3E588E4A" w:rsidR="009503C3" w:rsidRPr="00876437" w:rsidDel="00505820" w:rsidRDefault="009503C3">
      <w:pPr>
        <w:rPr>
          <w:ins w:id="9088" w:author="Julio Li" w:date="2020-05-14T11:28:00Z"/>
          <w:del w:id="9089" w:author="Julio Li [2]" w:date="2020-09-07T10:40:00Z"/>
          <w:lang w:val="en-GB"/>
          <w:rPrChange w:id="9090" w:author="Kevin Gu" w:date="2020-05-18T10:36:00Z">
            <w:rPr>
              <w:ins w:id="9091" w:author="Julio Li" w:date="2020-05-14T11:28:00Z"/>
              <w:del w:id="9092" w:author="Julio Li [2]" w:date="2020-09-07T10:40:00Z"/>
            </w:rPr>
          </w:rPrChange>
        </w:rPr>
      </w:pPr>
      <w:ins w:id="9093" w:author="Julio Li" w:date="2020-05-14T11:28:00Z">
        <w:del w:id="9094" w:author="Julio Li [2]" w:date="2020-09-07T10:40:00Z">
          <w:r w:rsidRPr="00876437" w:rsidDel="00505820">
            <w:rPr>
              <w:lang w:val="en-GB"/>
              <w:rPrChange w:id="9095" w:author="Kevin Gu" w:date="2020-05-18T10:36:00Z">
                <w:rPr/>
              </w:rPrChange>
            </w:rPr>
            <w:delText>If it is not possible to implement a fence (local law doesn’t allow it, or high building), a formal detection has to be added before the building (i.e. complete CCTV coverage controlled 24 hours/ 24 by a guard, or intrusion system before the building)</w:delText>
          </w:r>
        </w:del>
      </w:ins>
    </w:p>
    <w:p w14:paraId="228511F1" w14:textId="36A9E29E" w:rsidR="009503C3" w:rsidRPr="00876437" w:rsidDel="00505820" w:rsidRDefault="009503C3">
      <w:pPr>
        <w:rPr>
          <w:ins w:id="9096" w:author="Julio Li" w:date="2020-05-14T11:28:00Z"/>
          <w:del w:id="9097" w:author="Julio Li [2]" w:date="2020-09-07T10:40:00Z"/>
          <w:lang w:val="en-GB"/>
          <w:rPrChange w:id="9098" w:author="Kevin Gu" w:date="2020-05-18T10:36:00Z">
            <w:rPr>
              <w:ins w:id="9099" w:author="Julio Li" w:date="2020-05-14T11:28:00Z"/>
              <w:del w:id="9100" w:author="Julio Li [2]" w:date="2020-09-07T10:40:00Z"/>
            </w:rPr>
          </w:rPrChange>
        </w:rPr>
      </w:pPr>
      <w:ins w:id="9101" w:author="Julio Li" w:date="2020-05-14T11:28:00Z">
        <w:del w:id="9102" w:author="Julio Li [2]" w:date="2020-09-07T10:40:00Z">
          <w:r w:rsidRPr="00876437" w:rsidDel="00505820">
            <w:rPr>
              <w:rFonts w:hint="eastAsia"/>
              <w:lang w:val="en-GB"/>
              <w:rPrChange w:id="9103" w:author="Kevin Gu" w:date="2020-05-18T10:36:00Z">
                <w:rPr>
                  <w:rFonts w:hint="eastAsia"/>
                </w:rPr>
              </w:rPrChange>
            </w:rPr>
            <w:delText>如果无法建一个围墙（当地法律不允许，或高层建筑不允许），应在大厦之前添加正规的检测</w:delText>
          </w:r>
          <w:r w:rsidRPr="00876437" w:rsidDel="00505820">
            <w:rPr>
              <w:lang w:val="en-GB"/>
              <w:rPrChange w:id="9104" w:author="Kevin Gu" w:date="2020-05-18T10:36:00Z">
                <w:rPr/>
              </w:rPrChange>
            </w:rPr>
            <w:delText xml:space="preserve"> (</w:delText>
          </w:r>
          <w:r w:rsidRPr="00876437" w:rsidDel="00505820">
            <w:rPr>
              <w:rFonts w:hint="eastAsia"/>
              <w:lang w:val="en-GB"/>
              <w:rPrChange w:id="9105" w:author="Kevin Gu" w:date="2020-05-18T10:36:00Z">
                <w:rPr>
                  <w:rFonts w:hint="eastAsia"/>
                </w:rPr>
              </w:rPrChange>
            </w:rPr>
            <w:delText>即</w:delText>
          </w:r>
          <w:r w:rsidRPr="00876437" w:rsidDel="00505820">
            <w:rPr>
              <w:lang w:val="en-GB"/>
              <w:rPrChange w:id="9106" w:author="Kevin Gu" w:date="2020-05-18T10:36:00Z">
                <w:rPr/>
              </w:rPrChange>
            </w:rPr>
            <w:delText xml:space="preserve"> CCTV </w:delText>
          </w:r>
          <w:r w:rsidRPr="00876437" w:rsidDel="00505820">
            <w:rPr>
              <w:rFonts w:hint="eastAsia"/>
              <w:lang w:val="en-GB"/>
              <w:rPrChange w:id="9107" w:author="Kevin Gu" w:date="2020-05-18T10:36:00Z">
                <w:rPr>
                  <w:rFonts w:hint="eastAsia"/>
                </w:rPr>
              </w:rPrChange>
            </w:rPr>
            <w:delText>的完全覆盖，由警卫队</w:delText>
          </w:r>
          <w:r w:rsidRPr="00876437" w:rsidDel="00505820">
            <w:rPr>
              <w:lang w:val="en-GB"/>
              <w:rPrChange w:id="9108" w:author="Kevin Gu" w:date="2020-05-18T10:36:00Z">
                <w:rPr/>
              </w:rPrChange>
            </w:rPr>
            <w:delText xml:space="preserve">24 </w:delText>
          </w:r>
          <w:r w:rsidRPr="00876437" w:rsidDel="00505820">
            <w:rPr>
              <w:rFonts w:hint="eastAsia"/>
              <w:lang w:val="en-GB"/>
              <w:rPrChange w:id="9109" w:author="Kevin Gu" w:date="2020-05-18T10:36:00Z">
                <w:rPr>
                  <w:rFonts w:hint="eastAsia"/>
                </w:rPr>
              </w:rPrChange>
            </w:rPr>
            <w:delText>小时控制，或添加大厦的入侵系统</w:delText>
          </w:r>
          <w:r w:rsidRPr="00876437" w:rsidDel="00505820">
            <w:rPr>
              <w:lang w:val="en-GB"/>
              <w:rPrChange w:id="9110" w:author="Kevin Gu" w:date="2020-05-18T10:36:00Z">
                <w:rPr/>
              </w:rPrChange>
            </w:rPr>
            <w:delText>)</w:delText>
          </w:r>
        </w:del>
      </w:ins>
    </w:p>
    <w:p w14:paraId="660E15C7" w14:textId="416DDB12" w:rsidR="009503C3" w:rsidRPr="00876437" w:rsidDel="00505820" w:rsidRDefault="009503C3">
      <w:pPr>
        <w:rPr>
          <w:ins w:id="9111" w:author="Julio Li" w:date="2020-05-14T11:28:00Z"/>
          <w:del w:id="9112" w:author="Julio Li [2]" w:date="2020-09-07T10:40:00Z"/>
          <w:lang w:val="en-GB"/>
          <w:rPrChange w:id="9113" w:author="Kevin Gu" w:date="2020-05-18T10:36:00Z">
            <w:rPr>
              <w:ins w:id="9114" w:author="Julio Li" w:date="2020-05-14T11:28:00Z"/>
              <w:del w:id="9115" w:author="Julio Li [2]" w:date="2020-09-07T10:40:00Z"/>
            </w:rPr>
          </w:rPrChange>
        </w:rPr>
      </w:pPr>
      <w:ins w:id="9116" w:author="Julio Li" w:date="2020-05-14T11:28:00Z">
        <w:del w:id="9117" w:author="Julio Li [2]" w:date="2020-09-07T10:40:00Z">
          <w:r w:rsidRPr="00876437" w:rsidDel="00505820">
            <w:rPr>
              <w:lang w:val="en-GB"/>
              <w:rPrChange w:id="9118" w:author="Kevin Gu" w:date="2020-05-18T10:36:00Z">
                <w:rPr/>
              </w:rPrChange>
            </w:rPr>
            <w:delText>When the parking area used by employees or visitors is located inside the site perimeter, it is considered as Normal Zone. It must then be physically segregated from loading bay area. So that it is not possible to go from the parking to the loading bay and vice versa.</w:delText>
          </w:r>
        </w:del>
      </w:ins>
    </w:p>
    <w:p w14:paraId="467DA90A" w14:textId="2E7A0679" w:rsidR="0007454E" w:rsidRPr="00876437" w:rsidDel="009503C3" w:rsidRDefault="009503C3">
      <w:pPr>
        <w:rPr>
          <w:del w:id="9119" w:author="Julio Li" w:date="2020-05-14T11:23:00Z"/>
          <w:lang w:val="en-GB"/>
          <w:rPrChange w:id="9120" w:author="Kevin Gu" w:date="2020-05-18T10:36:00Z">
            <w:rPr>
              <w:del w:id="9121" w:author="Julio Li" w:date="2020-05-14T11:23:00Z"/>
            </w:rPr>
          </w:rPrChange>
        </w:rPr>
      </w:pPr>
      <w:ins w:id="9122" w:author="Julio Li" w:date="2020-05-14T11:28:00Z">
        <w:del w:id="9123" w:author="Julio Li [2]" w:date="2020-09-07T10:40:00Z">
          <w:r w:rsidRPr="00876437" w:rsidDel="00505820">
            <w:rPr>
              <w:rFonts w:hint="eastAsia"/>
              <w:lang w:val="en-GB"/>
              <w:rPrChange w:id="9124" w:author="Kevin Gu" w:date="2020-05-18T10:36:00Z">
                <w:rPr>
                  <w:rFonts w:hint="eastAsia"/>
                </w:rPr>
              </w:rPrChange>
            </w:rPr>
            <w:delText>当雇员或访客所使用的停车区域位于内部站点外围时，它被视为正常区域。它必须和装卸区从物理上分隔。即他们是无法到达装卸区的，反之亦然。</w:delText>
          </w:r>
        </w:del>
      </w:ins>
      <w:commentRangeStart w:id="9125"/>
      <w:del w:id="9126" w:author="Julio Li" w:date="2020-05-14T11:23:00Z">
        <w:r w:rsidR="0007454E" w:rsidRPr="00876437" w:rsidDel="009503C3">
          <w:rPr>
            <w:lang w:val="en-GB"/>
            <w:rPrChange w:id="9127" w:author="Kevin Gu" w:date="2020-05-18T10:36:00Z">
              <w:rPr/>
            </w:rPrChange>
          </w:rPr>
          <w:delText>The site is located in an industrial park surrounded by fences with CCTV and sensors</w:delText>
        </w:r>
        <w:commentRangeEnd w:id="9125"/>
        <w:r w:rsidR="0086179E" w:rsidRPr="00876437" w:rsidDel="009503C3">
          <w:rPr>
            <w:rStyle w:val="CommentReference"/>
            <w:lang w:val="en-GB"/>
            <w:rPrChange w:id="9128" w:author="Kevin Gu" w:date="2020-05-18T10:36:00Z">
              <w:rPr>
                <w:rStyle w:val="CommentReference"/>
              </w:rPr>
            </w:rPrChange>
          </w:rPr>
          <w:commentReference w:id="9125"/>
        </w:r>
        <w:r w:rsidR="0007454E" w:rsidRPr="00876437" w:rsidDel="009503C3">
          <w:rPr>
            <w:lang w:val="en-GB"/>
            <w:rPrChange w:id="9129" w:author="Kevin Gu" w:date="2020-05-18T10:36:00Z">
              <w:rPr/>
            </w:rPrChange>
          </w:rPr>
          <w:delText>.</w:delText>
        </w:r>
      </w:del>
    </w:p>
    <w:p w14:paraId="3B2942DA" w14:textId="550E6DAE" w:rsidR="009503C3" w:rsidRPr="00876437" w:rsidRDefault="009503C3">
      <w:pPr>
        <w:rPr>
          <w:ins w:id="9130" w:author="Julio Li" w:date="2020-05-14T11:29:00Z"/>
          <w:lang w:val="en-GB"/>
          <w:rPrChange w:id="9131" w:author="Kevin Gu" w:date="2020-05-18T10:36:00Z">
            <w:rPr>
              <w:ins w:id="9132" w:author="Julio Li" w:date="2020-05-14T11:29:00Z"/>
            </w:rPr>
          </w:rPrChange>
        </w:rPr>
      </w:pPr>
    </w:p>
    <w:p w14:paraId="259287A0" w14:textId="606A8828" w:rsidR="009503C3" w:rsidRPr="00876437" w:rsidRDefault="009503C3" w:rsidP="009503C3">
      <w:pPr>
        <w:pStyle w:val="Title2"/>
        <w:rPr>
          <w:ins w:id="9133" w:author="Julio Li" w:date="2020-05-14T11:29:00Z"/>
          <w:lang w:val="en-GB"/>
          <w:rPrChange w:id="9134" w:author="Kevin Gu" w:date="2020-05-18T10:36:00Z">
            <w:rPr>
              <w:ins w:id="9135" w:author="Julio Li" w:date="2020-05-14T11:29:00Z"/>
            </w:rPr>
          </w:rPrChange>
        </w:rPr>
      </w:pPr>
      <w:bookmarkStart w:id="9136" w:name="_Toc43387123"/>
      <w:ins w:id="9137" w:author="Julio Li" w:date="2020-05-14T11:29:00Z">
        <w:r w:rsidRPr="00876437">
          <w:rPr>
            <w:lang w:val="en-GB"/>
            <w:rPrChange w:id="9138" w:author="Kevin Gu" w:date="2020-05-18T10:36:00Z">
              <w:rPr/>
            </w:rPrChange>
          </w:rPr>
          <w:t>Exterior Building Security</w:t>
        </w:r>
        <w:r w:rsidRPr="00876437">
          <w:rPr>
            <w:rFonts w:hint="eastAsia"/>
            <w:lang w:val="en-GB"/>
            <w:rPrChange w:id="9139" w:author="Kevin Gu" w:date="2020-05-18T10:36:00Z">
              <w:rPr>
                <w:rFonts w:hint="eastAsia"/>
              </w:rPr>
            </w:rPrChange>
          </w:rPr>
          <w:t>外部建筑安全</w:t>
        </w:r>
        <w:bookmarkEnd w:id="9136"/>
      </w:ins>
    </w:p>
    <w:p w14:paraId="71F647C9" w14:textId="046C3CF8" w:rsidR="009503C3" w:rsidRPr="00876437" w:rsidRDefault="009503C3" w:rsidP="009503C3">
      <w:pPr>
        <w:pStyle w:val="Title3"/>
        <w:rPr>
          <w:ins w:id="9140" w:author="Julio Li" w:date="2020-05-14T11:30:00Z"/>
          <w:lang w:val="en-GB"/>
          <w:rPrChange w:id="9141" w:author="Kevin Gu" w:date="2020-05-18T10:36:00Z">
            <w:rPr>
              <w:ins w:id="9142" w:author="Julio Li" w:date="2020-05-14T11:30:00Z"/>
            </w:rPr>
          </w:rPrChange>
        </w:rPr>
      </w:pPr>
      <w:ins w:id="9143" w:author="Julio Li" w:date="2020-05-14T11:29:00Z">
        <w:r w:rsidRPr="00876437">
          <w:rPr>
            <w:lang w:val="en-GB"/>
            <w:rPrChange w:id="9144" w:author="Kevin Gu" w:date="2020-05-18T10:36:00Z">
              <w:rPr/>
            </w:rPrChange>
          </w:rPr>
          <w:t>Building Construction</w:t>
        </w:r>
        <w:proofErr w:type="spellStart"/>
        <w:r w:rsidRPr="00876437">
          <w:rPr>
            <w:rFonts w:hint="eastAsia"/>
            <w:lang w:val="en-GB"/>
            <w:rPrChange w:id="9145" w:author="Kevin Gu" w:date="2020-05-18T10:36:00Z">
              <w:rPr>
                <w:rFonts w:hint="eastAsia"/>
              </w:rPr>
            </w:rPrChange>
          </w:rPr>
          <w:t>建筑施工</w:t>
        </w:r>
      </w:ins>
      <w:proofErr w:type="spellEnd"/>
    </w:p>
    <w:p w14:paraId="2A14976E" w14:textId="4F002575" w:rsidR="00161C10" w:rsidRDefault="00161C10" w:rsidP="009503C3">
      <w:pPr>
        <w:rPr>
          <w:ins w:id="9146" w:author="Julio Li [2]" w:date="2020-09-07T11:32:00Z"/>
          <w:lang w:val="en-GB"/>
        </w:rPr>
      </w:pPr>
      <w:commentRangeStart w:id="9147"/>
      <w:ins w:id="9148" w:author="Julio Li [2]" w:date="2020-09-07T11:28:00Z">
        <w:r>
          <w:rPr>
            <w:lang w:val="en-GB"/>
          </w:rPr>
          <w:t>Areas within the scope of this audit only have</w:t>
        </w:r>
      </w:ins>
      <w:ins w:id="9149" w:author="Julio Li [2]" w:date="2020-09-07T11:29:00Z">
        <w:r>
          <w:rPr>
            <w:lang w:val="en-GB"/>
          </w:rPr>
          <w:t xml:space="preserve"> one window that located in the security control room and it is blur</w:t>
        </w:r>
      </w:ins>
      <w:ins w:id="9150" w:author="Julio Li [2]" w:date="2020-09-07T11:30:00Z">
        <w:r>
          <w:rPr>
            <w:lang w:val="en-GB"/>
          </w:rPr>
          <w:t>red to prevent external observation. There are security</w:t>
        </w:r>
      </w:ins>
      <w:ins w:id="9151" w:author="Julio Li [2]" w:date="2020-09-07T11:31:00Z">
        <w:r>
          <w:rPr>
            <w:lang w:val="en-GB"/>
          </w:rPr>
          <w:t xml:space="preserve"> guards on duty within the security </w:t>
        </w:r>
        <w:r>
          <w:rPr>
            <w:lang w:val="en-GB"/>
          </w:rPr>
          <w:lastRenderedPageBreak/>
          <w:t xml:space="preserve">control room 24 hours per day and 7 days per week, which is able to prevent </w:t>
        </w:r>
      </w:ins>
      <w:ins w:id="9152" w:author="Julio Li [2]" w:date="2020-09-07T11:32:00Z">
        <w:r>
          <w:rPr>
            <w:lang w:val="en-GB"/>
          </w:rPr>
          <w:t>entry by breaking the window.</w:t>
        </w:r>
      </w:ins>
    </w:p>
    <w:p w14:paraId="53A9E0D4" w14:textId="691CECBA" w:rsidR="00161C10" w:rsidRDefault="00161C10" w:rsidP="009503C3">
      <w:pPr>
        <w:rPr>
          <w:ins w:id="9153" w:author="Julio Li [2]" w:date="2020-09-07T11:28:00Z"/>
          <w:lang w:val="en-GB" w:eastAsia="zh-CN"/>
        </w:rPr>
      </w:pPr>
      <w:ins w:id="9154" w:author="Julio Li [2]" w:date="2020-09-07T11:32:00Z">
        <w:r>
          <w:rPr>
            <w:rFonts w:hint="eastAsia"/>
            <w:lang w:val="en-GB" w:eastAsia="zh-CN"/>
          </w:rPr>
          <w:t>这次审核范围内的区域</w:t>
        </w:r>
      </w:ins>
      <w:ins w:id="9155" w:author="Julio Li [2]" w:date="2020-09-07T11:33:00Z">
        <w:r>
          <w:rPr>
            <w:rFonts w:hint="eastAsia"/>
            <w:lang w:val="en-GB" w:eastAsia="zh-CN"/>
          </w:rPr>
          <w:t>只有一扇窗户，位于</w:t>
        </w:r>
        <w:r w:rsidR="004F159E">
          <w:rPr>
            <w:lang w:val="en-GB" w:eastAsia="zh-CN"/>
          </w:rPr>
          <w:t>安全</w:t>
        </w:r>
        <w:r w:rsidR="004F159E">
          <w:rPr>
            <w:rFonts w:hint="eastAsia"/>
            <w:lang w:val="en-GB" w:eastAsia="zh-CN"/>
          </w:rPr>
          <w:t>控制室而且经过了模糊处理来防止外部的观测。</w:t>
        </w:r>
      </w:ins>
      <w:ins w:id="9156" w:author="Julio Li [2]" w:date="2020-09-07T11:34:00Z">
        <w:r w:rsidR="004F159E">
          <w:rPr>
            <w:rFonts w:hint="eastAsia"/>
            <w:lang w:val="en-GB" w:eastAsia="zh-CN"/>
          </w:rPr>
          <w:t>安全控制室内的安保</w:t>
        </w:r>
        <w:r w:rsidR="004F159E">
          <w:rPr>
            <w:rFonts w:hint="eastAsia"/>
            <w:lang w:val="en-GB" w:eastAsia="zh-CN"/>
          </w:rPr>
          <w:t>7</w:t>
        </w:r>
        <w:r w:rsidR="004F159E">
          <w:rPr>
            <w:lang w:val="en-GB" w:eastAsia="zh-CN"/>
          </w:rPr>
          <w:t>天</w:t>
        </w:r>
        <w:r w:rsidR="004F159E">
          <w:rPr>
            <w:rFonts w:hint="eastAsia"/>
            <w:lang w:val="en-GB" w:eastAsia="zh-CN"/>
          </w:rPr>
          <w:t>2</w:t>
        </w:r>
        <w:r w:rsidR="004F159E">
          <w:rPr>
            <w:lang w:val="en-GB" w:eastAsia="zh-CN"/>
          </w:rPr>
          <w:t>4</w:t>
        </w:r>
        <w:r w:rsidR="004F159E">
          <w:rPr>
            <w:lang w:val="en-GB" w:eastAsia="zh-CN"/>
          </w:rPr>
          <w:t>小时</w:t>
        </w:r>
        <w:r w:rsidR="004F159E">
          <w:rPr>
            <w:rFonts w:hint="eastAsia"/>
            <w:lang w:val="en-GB" w:eastAsia="zh-CN"/>
          </w:rPr>
          <w:t>在岗，以此能够防止通过打破</w:t>
        </w:r>
      </w:ins>
      <w:ins w:id="9157" w:author="Julio Li [2]" w:date="2020-09-07T11:35:00Z">
        <w:r w:rsidR="004F159E">
          <w:rPr>
            <w:rFonts w:hint="eastAsia"/>
            <w:lang w:val="en-GB" w:eastAsia="zh-CN"/>
          </w:rPr>
          <w:t>窗户玻璃进入。</w:t>
        </w:r>
        <w:commentRangeEnd w:id="9147"/>
        <w:r w:rsidR="00047A84">
          <w:rPr>
            <w:rStyle w:val="CommentReference"/>
          </w:rPr>
          <w:commentReference w:id="9147"/>
        </w:r>
      </w:ins>
    </w:p>
    <w:p w14:paraId="10175B01" w14:textId="6633884A" w:rsidR="009503C3" w:rsidRPr="00876437" w:rsidDel="001D3168" w:rsidRDefault="009503C3" w:rsidP="009503C3">
      <w:pPr>
        <w:rPr>
          <w:ins w:id="9158" w:author="Julio Li" w:date="2020-05-14T11:30:00Z"/>
          <w:del w:id="9159" w:author="Julio Li [2]" w:date="2020-09-07T11:35:00Z"/>
          <w:lang w:val="en-GB"/>
          <w:rPrChange w:id="9160" w:author="Kevin Gu" w:date="2020-05-18T10:36:00Z">
            <w:rPr>
              <w:ins w:id="9161" w:author="Julio Li" w:date="2020-05-14T11:30:00Z"/>
              <w:del w:id="9162" w:author="Julio Li [2]" w:date="2020-09-07T11:35:00Z"/>
            </w:rPr>
          </w:rPrChange>
        </w:rPr>
      </w:pPr>
      <w:commentRangeStart w:id="9163"/>
      <w:commentRangeStart w:id="9164"/>
      <w:ins w:id="9165" w:author="Julio Li" w:date="2020-05-14T11:30:00Z">
        <w:del w:id="9166" w:author="Julio Li [2]" w:date="2020-09-07T11:35:00Z">
          <w:r w:rsidRPr="00876437" w:rsidDel="001D3168">
            <w:rPr>
              <w:lang w:val="en-GB"/>
              <w:rPrChange w:id="9167" w:author="Kevin Gu" w:date="2020-05-18T10:36:00Z">
                <w:rPr/>
              </w:rPrChange>
            </w:rPr>
            <w:delText>The structure of the building has to be compliant with the followings:</w:delText>
          </w:r>
        </w:del>
      </w:ins>
    </w:p>
    <w:p w14:paraId="6B0AEE75" w14:textId="0A7DBDF7" w:rsidR="009503C3" w:rsidRPr="00876437" w:rsidDel="00161C10" w:rsidRDefault="009503C3" w:rsidP="009503C3">
      <w:pPr>
        <w:rPr>
          <w:ins w:id="9168" w:author="Julio Li" w:date="2020-05-14T11:30:00Z"/>
          <w:del w:id="9169" w:author="Julio Li [2]" w:date="2020-09-07T11:28:00Z"/>
          <w:lang w:val="en-GB"/>
          <w:rPrChange w:id="9170" w:author="Kevin Gu" w:date="2020-05-18T10:36:00Z">
            <w:rPr>
              <w:ins w:id="9171" w:author="Julio Li" w:date="2020-05-14T11:30:00Z"/>
              <w:del w:id="9172" w:author="Julio Li [2]" w:date="2020-09-07T11:28:00Z"/>
            </w:rPr>
          </w:rPrChange>
        </w:rPr>
      </w:pPr>
      <w:ins w:id="9173" w:author="Julio Li" w:date="2020-05-14T11:30:00Z">
        <w:del w:id="9174" w:author="Julio Li [2]" w:date="2020-09-07T11:28:00Z">
          <w:r w:rsidRPr="00876437" w:rsidDel="00161C10">
            <w:rPr>
              <w:rFonts w:hint="eastAsia"/>
              <w:lang w:val="en-GB"/>
              <w:rPrChange w:id="9175" w:author="Kevin Gu" w:date="2020-05-18T10:36:00Z">
                <w:rPr>
                  <w:rFonts w:hint="eastAsia"/>
                </w:rPr>
              </w:rPrChange>
            </w:rPr>
            <w:delText>建筑物的结构必须要符合以下：</w:delText>
          </w:r>
        </w:del>
      </w:ins>
    </w:p>
    <w:p w14:paraId="1D6AE815" w14:textId="3708B776" w:rsidR="009503C3" w:rsidRPr="00876437" w:rsidDel="00161C10" w:rsidRDefault="009503C3" w:rsidP="009503C3">
      <w:pPr>
        <w:rPr>
          <w:ins w:id="9176" w:author="Julio Li" w:date="2020-05-14T11:30:00Z"/>
          <w:del w:id="9177" w:author="Julio Li [2]" w:date="2020-09-07T11:28:00Z"/>
          <w:lang w:val="en-GB"/>
          <w:rPrChange w:id="9178" w:author="Kevin Gu" w:date="2020-05-18T10:36:00Z">
            <w:rPr>
              <w:ins w:id="9179" w:author="Julio Li" w:date="2020-05-14T11:30:00Z"/>
              <w:del w:id="9180" w:author="Julio Li [2]" w:date="2020-09-07T11:28:00Z"/>
            </w:rPr>
          </w:rPrChange>
        </w:rPr>
      </w:pPr>
      <w:ins w:id="9181" w:author="Julio Li" w:date="2020-05-14T11:30:00Z">
        <w:del w:id="9182" w:author="Julio Li [2]" w:date="2020-09-07T11:28:00Z">
          <w:r w:rsidRPr="00876437" w:rsidDel="00161C10">
            <w:rPr>
              <w:lang w:val="en-GB"/>
              <w:rPrChange w:id="9183" w:author="Kevin Gu" w:date="2020-05-18T10:36:00Z">
                <w:rPr/>
              </w:rPrChange>
            </w:rPr>
            <w:delText>-</w:delText>
          </w:r>
          <w:r w:rsidRPr="00876437" w:rsidDel="00161C10">
            <w:rPr>
              <w:lang w:val="en-GB"/>
              <w:rPrChange w:id="9184" w:author="Kevin Gu" w:date="2020-05-18T10:36:00Z">
                <w:rPr/>
              </w:rPrChange>
            </w:rPr>
            <w:tab/>
            <w:delText>Secured walls (concrete) or shock detectors implemented on the wall</w:delText>
          </w:r>
        </w:del>
      </w:ins>
    </w:p>
    <w:p w14:paraId="29561E8F" w14:textId="3AE1F08B" w:rsidR="009503C3" w:rsidRPr="00876437" w:rsidDel="00161C10" w:rsidRDefault="009503C3" w:rsidP="009503C3">
      <w:pPr>
        <w:rPr>
          <w:ins w:id="9185" w:author="Julio Li" w:date="2020-05-14T11:30:00Z"/>
          <w:del w:id="9186" w:author="Julio Li [2]" w:date="2020-09-07T11:28:00Z"/>
          <w:lang w:val="en-GB"/>
          <w:rPrChange w:id="9187" w:author="Kevin Gu" w:date="2020-05-18T10:36:00Z">
            <w:rPr>
              <w:ins w:id="9188" w:author="Julio Li" w:date="2020-05-14T11:30:00Z"/>
              <w:del w:id="9189" w:author="Julio Li [2]" w:date="2020-09-07T11:28:00Z"/>
            </w:rPr>
          </w:rPrChange>
        </w:rPr>
      </w:pPr>
      <w:ins w:id="9190" w:author="Julio Li" w:date="2020-05-14T11:30:00Z">
        <w:del w:id="9191" w:author="Julio Li [2]" w:date="2020-09-07T11:28:00Z">
          <w:r w:rsidRPr="00876437" w:rsidDel="00161C10">
            <w:rPr>
              <w:rFonts w:hint="eastAsia"/>
              <w:lang w:val="en-GB"/>
              <w:rPrChange w:id="9192" w:author="Kevin Gu" w:date="2020-05-18T10:36:00Z">
                <w:rPr>
                  <w:rFonts w:hint="eastAsia"/>
                </w:rPr>
              </w:rPrChange>
            </w:rPr>
            <w:delText>有保护墙</w:delText>
          </w:r>
          <w:r w:rsidRPr="00876437" w:rsidDel="00161C10">
            <w:rPr>
              <w:lang w:val="en-GB"/>
              <w:rPrChange w:id="9193" w:author="Kevin Gu" w:date="2020-05-18T10:36:00Z">
                <w:rPr/>
              </w:rPrChange>
            </w:rPr>
            <w:delText xml:space="preserve"> (</w:delText>
          </w:r>
          <w:r w:rsidRPr="00876437" w:rsidDel="00161C10">
            <w:rPr>
              <w:rFonts w:hint="eastAsia"/>
              <w:lang w:val="en-GB"/>
              <w:rPrChange w:id="9194" w:author="Kevin Gu" w:date="2020-05-18T10:36:00Z">
                <w:rPr>
                  <w:rFonts w:hint="eastAsia"/>
                </w:rPr>
              </w:rPrChange>
            </w:rPr>
            <w:delText>混凝土</w:delText>
          </w:r>
          <w:r w:rsidRPr="00876437" w:rsidDel="00161C10">
            <w:rPr>
              <w:lang w:val="en-GB"/>
              <w:rPrChange w:id="9195" w:author="Kevin Gu" w:date="2020-05-18T10:36:00Z">
                <w:rPr/>
              </w:rPrChange>
            </w:rPr>
            <w:delText xml:space="preserve">) </w:delText>
          </w:r>
          <w:r w:rsidRPr="00876437" w:rsidDel="00161C10">
            <w:rPr>
              <w:rFonts w:hint="eastAsia"/>
              <w:lang w:val="en-GB"/>
              <w:rPrChange w:id="9196" w:author="Kevin Gu" w:date="2020-05-18T10:36:00Z">
                <w:rPr>
                  <w:rFonts w:hint="eastAsia"/>
                </w:rPr>
              </w:rPrChange>
            </w:rPr>
            <w:delText>或休克探测器在墙上</w:delText>
          </w:r>
        </w:del>
      </w:ins>
    </w:p>
    <w:p w14:paraId="67DF1EE0" w14:textId="2F6809CD" w:rsidR="009503C3" w:rsidRPr="00876437" w:rsidDel="00161C10" w:rsidRDefault="009503C3" w:rsidP="009503C3">
      <w:pPr>
        <w:rPr>
          <w:ins w:id="9197" w:author="Julio Li" w:date="2020-05-14T11:30:00Z"/>
          <w:del w:id="9198" w:author="Julio Li [2]" w:date="2020-09-07T11:28:00Z"/>
          <w:lang w:val="en-GB"/>
          <w:rPrChange w:id="9199" w:author="Kevin Gu" w:date="2020-05-18T10:36:00Z">
            <w:rPr>
              <w:ins w:id="9200" w:author="Julio Li" w:date="2020-05-14T11:30:00Z"/>
              <w:del w:id="9201" w:author="Julio Li [2]" w:date="2020-09-07T11:28:00Z"/>
            </w:rPr>
          </w:rPrChange>
        </w:rPr>
      </w:pPr>
      <w:ins w:id="9202" w:author="Julio Li" w:date="2020-05-14T11:30:00Z">
        <w:del w:id="9203" w:author="Julio Li [2]" w:date="2020-09-07T11:28:00Z">
          <w:r w:rsidRPr="00876437" w:rsidDel="00161C10">
            <w:rPr>
              <w:lang w:val="en-GB"/>
              <w:rPrChange w:id="9204" w:author="Kevin Gu" w:date="2020-05-18T10:36:00Z">
                <w:rPr/>
              </w:rPrChange>
            </w:rPr>
            <w:delText>-</w:delText>
          </w:r>
          <w:r w:rsidRPr="00876437" w:rsidDel="00161C10">
            <w:rPr>
              <w:lang w:val="en-GB"/>
              <w:rPrChange w:id="9205" w:author="Kevin Gu" w:date="2020-05-18T10:36:00Z">
                <w:rPr/>
              </w:rPrChange>
            </w:rPr>
            <w:tab/>
            <w:delText>Secured windows or simple windows with physical protection (unbreakable glass, grids, steel bars…)</w:delText>
          </w:r>
        </w:del>
      </w:ins>
    </w:p>
    <w:p w14:paraId="75B069CA" w14:textId="2CC40B84" w:rsidR="009503C3" w:rsidRPr="00876437" w:rsidDel="00161C10" w:rsidRDefault="009503C3" w:rsidP="009503C3">
      <w:pPr>
        <w:rPr>
          <w:ins w:id="9206" w:author="Julio Li" w:date="2020-05-14T11:30:00Z"/>
          <w:del w:id="9207" w:author="Julio Li [2]" w:date="2020-09-07T11:28:00Z"/>
          <w:lang w:val="en-GB"/>
          <w:rPrChange w:id="9208" w:author="Kevin Gu" w:date="2020-05-18T10:36:00Z">
            <w:rPr>
              <w:ins w:id="9209" w:author="Julio Li" w:date="2020-05-14T11:30:00Z"/>
              <w:del w:id="9210" w:author="Julio Li [2]" w:date="2020-09-07T11:28:00Z"/>
            </w:rPr>
          </w:rPrChange>
        </w:rPr>
      </w:pPr>
      <w:ins w:id="9211" w:author="Julio Li" w:date="2020-05-14T11:30:00Z">
        <w:del w:id="9212" w:author="Julio Li [2]" w:date="2020-09-07T11:28:00Z">
          <w:r w:rsidRPr="00876437" w:rsidDel="00161C10">
            <w:rPr>
              <w:rFonts w:hint="eastAsia"/>
              <w:lang w:val="en-GB"/>
              <w:rPrChange w:id="9213" w:author="Kevin Gu" w:date="2020-05-18T10:36:00Z">
                <w:rPr>
                  <w:rFonts w:hint="eastAsia"/>
                </w:rPr>
              </w:rPrChange>
            </w:rPr>
            <w:delText>安全窗户或简单的窗户用实物</w:delText>
          </w:r>
          <w:r w:rsidRPr="00876437" w:rsidDel="00161C10">
            <w:rPr>
              <w:lang w:val="en-GB"/>
              <w:rPrChange w:id="9214" w:author="Kevin Gu" w:date="2020-05-18T10:36:00Z">
                <w:rPr/>
              </w:rPrChange>
            </w:rPr>
            <w:delText>(</w:delText>
          </w:r>
          <w:r w:rsidRPr="00876437" w:rsidDel="00161C10">
            <w:rPr>
              <w:rFonts w:hint="eastAsia"/>
              <w:lang w:val="en-GB"/>
              <w:rPrChange w:id="9215" w:author="Kevin Gu" w:date="2020-05-18T10:36:00Z">
                <w:rPr>
                  <w:rFonts w:hint="eastAsia"/>
                </w:rPr>
              </w:rPrChange>
            </w:rPr>
            <w:delText>不碎玻璃、网格、钢棒</w:delText>
          </w:r>
          <w:r w:rsidRPr="00876437" w:rsidDel="00161C10">
            <w:rPr>
              <w:lang w:val="en-GB"/>
              <w:rPrChange w:id="9216" w:author="Kevin Gu" w:date="2020-05-18T10:36:00Z">
                <w:rPr/>
              </w:rPrChange>
            </w:rPr>
            <w:delText>......)</w:delText>
          </w:r>
          <w:r w:rsidRPr="00876437" w:rsidDel="00161C10">
            <w:rPr>
              <w:rFonts w:hint="eastAsia"/>
              <w:lang w:val="en-GB"/>
              <w:rPrChange w:id="9217" w:author="Kevin Gu" w:date="2020-05-18T10:36:00Z">
                <w:rPr>
                  <w:rFonts w:hint="eastAsia"/>
                </w:rPr>
              </w:rPrChange>
            </w:rPr>
            <w:delText>保护</w:delText>
          </w:r>
        </w:del>
      </w:ins>
      <w:ins w:id="9218" w:author="Kevin Gu" w:date="2020-06-17T10:41:00Z">
        <w:del w:id="9219" w:author="Julio Li [2]" w:date="2020-09-07T11:28:00Z">
          <w:r w:rsidR="003B3F19" w:rsidRPr="00876437" w:rsidDel="00161C10">
            <w:rPr>
              <w:lang w:val="en-GB"/>
            </w:rPr>
            <w:delText xml:space="preserve">......) </w:delText>
          </w:r>
          <w:r w:rsidR="003B3F19" w:rsidRPr="00876437" w:rsidDel="00161C10">
            <w:rPr>
              <w:rFonts w:hint="eastAsia"/>
              <w:lang w:val="en-GB"/>
            </w:rPr>
            <w:delText>保护</w:delText>
          </w:r>
        </w:del>
      </w:ins>
    </w:p>
    <w:p w14:paraId="0BD7523D" w14:textId="2AC94F7F" w:rsidR="009503C3" w:rsidRPr="00876437" w:rsidDel="00161C10" w:rsidRDefault="009503C3" w:rsidP="009503C3">
      <w:pPr>
        <w:rPr>
          <w:ins w:id="9220" w:author="Julio Li" w:date="2020-05-14T11:30:00Z"/>
          <w:del w:id="9221" w:author="Julio Li [2]" w:date="2020-09-07T11:28:00Z"/>
          <w:lang w:val="en-GB"/>
          <w:rPrChange w:id="9222" w:author="Kevin Gu" w:date="2020-05-18T10:36:00Z">
            <w:rPr>
              <w:ins w:id="9223" w:author="Julio Li" w:date="2020-05-14T11:30:00Z"/>
              <w:del w:id="9224" w:author="Julio Li [2]" w:date="2020-09-07T11:28:00Z"/>
            </w:rPr>
          </w:rPrChange>
        </w:rPr>
      </w:pPr>
      <w:ins w:id="9225" w:author="Julio Li" w:date="2020-05-14T11:30:00Z">
        <w:del w:id="9226" w:author="Julio Li [2]" w:date="2020-09-07T11:28:00Z">
          <w:r w:rsidRPr="00876437" w:rsidDel="00161C10">
            <w:rPr>
              <w:lang w:val="en-GB"/>
              <w:rPrChange w:id="9227" w:author="Kevin Gu" w:date="2020-05-18T10:36:00Z">
                <w:rPr/>
              </w:rPrChange>
            </w:rPr>
            <w:delText>-</w:delText>
          </w:r>
          <w:r w:rsidRPr="00876437" w:rsidDel="00161C10">
            <w:rPr>
              <w:lang w:val="en-GB"/>
              <w:rPrChange w:id="9228" w:author="Kevin Gu" w:date="2020-05-18T10:36:00Z">
                <w:rPr/>
              </w:rPrChange>
            </w:rPr>
            <w:tab/>
            <w:delText>Opening windows in high security areas must be fitted with contact monitors and covered with wire mesh</w:delText>
          </w:r>
        </w:del>
      </w:ins>
    </w:p>
    <w:p w14:paraId="5E7A9858" w14:textId="56840F8A" w:rsidR="009503C3" w:rsidRPr="00876437" w:rsidDel="00161C10" w:rsidRDefault="009503C3" w:rsidP="009503C3">
      <w:pPr>
        <w:rPr>
          <w:ins w:id="9229" w:author="Julio Li" w:date="2020-05-14T11:30:00Z"/>
          <w:del w:id="9230" w:author="Julio Li [2]" w:date="2020-09-07T11:28:00Z"/>
          <w:lang w:val="en-GB"/>
          <w:rPrChange w:id="9231" w:author="Kevin Gu" w:date="2020-05-18T10:36:00Z">
            <w:rPr>
              <w:ins w:id="9232" w:author="Julio Li" w:date="2020-05-14T11:30:00Z"/>
              <w:del w:id="9233" w:author="Julio Li [2]" w:date="2020-09-07T11:28:00Z"/>
            </w:rPr>
          </w:rPrChange>
        </w:rPr>
      </w:pPr>
      <w:ins w:id="9234" w:author="Julio Li" w:date="2020-05-14T11:30:00Z">
        <w:del w:id="9235" w:author="Julio Li [2]" w:date="2020-09-07T11:28:00Z">
          <w:r w:rsidRPr="00876437" w:rsidDel="00161C10">
            <w:rPr>
              <w:rFonts w:hint="eastAsia"/>
              <w:lang w:val="en-GB"/>
              <w:rPrChange w:id="9236" w:author="Kevin Gu" w:date="2020-05-18T10:36:00Z">
                <w:rPr>
                  <w:rFonts w:hint="eastAsia"/>
                </w:rPr>
              </w:rPrChange>
            </w:rPr>
            <w:delText>在高安全区中的窗户必须装有接触显示器并覆盖着金属丝网</w:delText>
          </w:r>
        </w:del>
      </w:ins>
    </w:p>
    <w:p w14:paraId="20334BED" w14:textId="0EBF8D89" w:rsidR="009503C3" w:rsidRPr="00876437" w:rsidDel="00161C10" w:rsidRDefault="009503C3" w:rsidP="009503C3">
      <w:pPr>
        <w:rPr>
          <w:ins w:id="9237" w:author="Julio Li" w:date="2020-05-14T11:30:00Z"/>
          <w:del w:id="9238" w:author="Julio Li [2]" w:date="2020-09-07T11:28:00Z"/>
          <w:lang w:val="en-GB"/>
          <w:rPrChange w:id="9239" w:author="Kevin Gu" w:date="2020-05-18T10:36:00Z">
            <w:rPr>
              <w:ins w:id="9240" w:author="Julio Li" w:date="2020-05-14T11:30:00Z"/>
              <w:del w:id="9241" w:author="Julio Li [2]" w:date="2020-09-07T11:28:00Z"/>
            </w:rPr>
          </w:rPrChange>
        </w:rPr>
      </w:pPr>
      <w:ins w:id="9242" w:author="Julio Li" w:date="2020-05-14T11:30:00Z">
        <w:del w:id="9243" w:author="Julio Li [2]" w:date="2020-09-07T11:28:00Z">
          <w:r w:rsidRPr="00876437" w:rsidDel="00161C10">
            <w:rPr>
              <w:lang w:val="en-GB"/>
              <w:rPrChange w:id="9244" w:author="Kevin Gu" w:date="2020-05-18T10:36:00Z">
                <w:rPr/>
              </w:rPrChange>
            </w:rPr>
            <w:delText>-</w:delText>
          </w:r>
          <w:r w:rsidRPr="00876437" w:rsidDel="00161C10">
            <w:rPr>
              <w:lang w:val="en-GB"/>
              <w:rPrChange w:id="9245" w:author="Kevin Gu" w:date="2020-05-18T10:36:00Z">
                <w:rPr/>
              </w:rPrChange>
            </w:rPr>
            <w:tab/>
            <w:delText>Secured doors (external doors: solid steel or equivalent, contact alarm monitored)</w:delText>
          </w:r>
        </w:del>
      </w:ins>
    </w:p>
    <w:p w14:paraId="6AF48269" w14:textId="7F892270" w:rsidR="009503C3" w:rsidRPr="00876437" w:rsidDel="00161C10" w:rsidRDefault="009503C3" w:rsidP="009503C3">
      <w:pPr>
        <w:rPr>
          <w:ins w:id="9246" w:author="Julio Li" w:date="2020-05-14T11:30:00Z"/>
          <w:del w:id="9247" w:author="Julio Li [2]" w:date="2020-09-07T11:28:00Z"/>
          <w:lang w:val="en-GB"/>
          <w:rPrChange w:id="9248" w:author="Kevin Gu" w:date="2020-05-18T10:36:00Z">
            <w:rPr>
              <w:ins w:id="9249" w:author="Julio Li" w:date="2020-05-14T11:30:00Z"/>
              <w:del w:id="9250" w:author="Julio Li [2]" w:date="2020-09-07T11:28:00Z"/>
            </w:rPr>
          </w:rPrChange>
        </w:rPr>
      </w:pPr>
      <w:ins w:id="9251" w:author="Julio Li" w:date="2020-05-14T11:30:00Z">
        <w:del w:id="9252" w:author="Julio Li [2]" w:date="2020-09-07T11:28:00Z">
          <w:r w:rsidRPr="00876437" w:rsidDel="00161C10">
            <w:rPr>
              <w:rFonts w:hint="eastAsia"/>
              <w:lang w:val="en-GB"/>
              <w:rPrChange w:id="9253" w:author="Kevin Gu" w:date="2020-05-18T10:36:00Z">
                <w:rPr>
                  <w:rFonts w:hint="eastAsia"/>
                </w:rPr>
              </w:rPrChange>
            </w:rPr>
            <w:delText>安全门</w:delText>
          </w:r>
          <w:r w:rsidRPr="00876437" w:rsidDel="00161C10">
            <w:rPr>
              <w:lang w:val="en-GB"/>
              <w:rPrChange w:id="9254" w:author="Kevin Gu" w:date="2020-05-18T10:36:00Z">
                <w:rPr/>
              </w:rPrChange>
            </w:rPr>
            <w:delText xml:space="preserve"> (</w:delText>
          </w:r>
          <w:r w:rsidRPr="00876437" w:rsidDel="00161C10">
            <w:rPr>
              <w:rFonts w:hint="eastAsia"/>
              <w:lang w:val="en-GB"/>
              <w:rPrChange w:id="9255" w:author="Kevin Gu" w:date="2020-05-18T10:36:00Z">
                <w:rPr>
                  <w:rFonts w:hint="eastAsia"/>
                </w:rPr>
              </w:rPrChange>
            </w:rPr>
            <w:delText>外门：固体钢或等效，连接报警监测</w:delText>
          </w:r>
          <w:r w:rsidRPr="00876437" w:rsidDel="00161C10">
            <w:rPr>
              <w:lang w:val="en-GB"/>
              <w:rPrChange w:id="9256" w:author="Kevin Gu" w:date="2020-05-18T10:36:00Z">
                <w:rPr/>
              </w:rPrChange>
            </w:rPr>
            <w:delText>)</w:delText>
          </w:r>
        </w:del>
      </w:ins>
    </w:p>
    <w:p w14:paraId="413BE2A4" w14:textId="7CE0545F" w:rsidR="009503C3" w:rsidRPr="00876437" w:rsidDel="00161C10" w:rsidRDefault="009503C3" w:rsidP="009503C3">
      <w:pPr>
        <w:rPr>
          <w:ins w:id="9257" w:author="Julio Li" w:date="2020-05-14T11:30:00Z"/>
          <w:del w:id="9258" w:author="Julio Li [2]" w:date="2020-09-07T11:28:00Z"/>
          <w:lang w:val="en-GB"/>
          <w:rPrChange w:id="9259" w:author="Kevin Gu" w:date="2020-05-18T10:36:00Z">
            <w:rPr>
              <w:ins w:id="9260" w:author="Julio Li" w:date="2020-05-14T11:30:00Z"/>
              <w:del w:id="9261" w:author="Julio Li [2]" w:date="2020-09-07T11:28:00Z"/>
            </w:rPr>
          </w:rPrChange>
        </w:rPr>
      </w:pPr>
      <w:ins w:id="9262" w:author="Julio Li" w:date="2020-05-14T11:30:00Z">
        <w:del w:id="9263" w:author="Julio Li [2]" w:date="2020-09-07T11:28:00Z">
          <w:r w:rsidRPr="00876437" w:rsidDel="00161C10">
            <w:rPr>
              <w:lang w:val="en-GB"/>
              <w:rPrChange w:id="9264" w:author="Kevin Gu" w:date="2020-05-18T10:36:00Z">
                <w:rPr/>
              </w:rPrChange>
            </w:rPr>
            <w:delText>-</w:delText>
          </w:r>
          <w:r w:rsidRPr="00876437" w:rsidDel="00161C10">
            <w:rPr>
              <w:lang w:val="en-GB"/>
              <w:rPrChange w:id="9265" w:author="Kevin Gu" w:date="2020-05-18T10:36:00Z">
                <w:rPr/>
              </w:rPrChange>
            </w:rPr>
            <w:tab/>
            <w:delText>Secured roof traps (solid steels, contact alarm monitored)</w:delText>
          </w:r>
        </w:del>
      </w:ins>
    </w:p>
    <w:p w14:paraId="31728805" w14:textId="5B8A53FF" w:rsidR="009503C3" w:rsidRPr="00876437" w:rsidDel="00161C10" w:rsidRDefault="009503C3" w:rsidP="009503C3">
      <w:pPr>
        <w:rPr>
          <w:ins w:id="9266" w:author="Julio Li" w:date="2020-05-14T11:30:00Z"/>
          <w:del w:id="9267" w:author="Julio Li [2]" w:date="2020-09-07T11:28:00Z"/>
          <w:lang w:val="en-GB"/>
          <w:rPrChange w:id="9268" w:author="Kevin Gu" w:date="2020-05-18T10:36:00Z">
            <w:rPr>
              <w:ins w:id="9269" w:author="Julio Li" w:date="2020-05-14T11:30:00Z"/>
              <w:del w:id="9270" w:author="Julio Li [2]" w:date="2020-09-07T11:28:00Z"/>
            </w:rPr>
          </w:rPrChange>
        </w:rPr>
      </w:pPr>
      <w:ins w:id="9271" w:author="Julio Li" w:date="2020-05-14T11:30:00Z">
        <w:del w:id="9272" w:author="Julio Li [2]" w:date="2020-09-07T11:28:00Z">
          <w:r w:rsidRPr="00876437" w:rsidDel="00161C10">
            <w:rPr>
              <w:rFonts w:hint="eastAsia"/>
              <w:lang w:val="en-GB"/>
              <w:rPrChange w:id="9273" w:author="Kevin Gu" w:date="2020-05-18T10:36:00Z">
                <w:rPr>
                  <w:rFonts w:hint="eastAsia"/>
                </w:rPr>
              </w:rPrChange>
            </w:rPr>
            <w:delText>安全屋顶陷阱</w:delText>
          </w:r>
          <w:r w:rsidRPr="00876437" w:rsidDel="00161C10">
            <w:rPr>
              <w:lang w:val="en-GB"/>
              <w:rPrChange w:id="9274" w:author="Kevin Gu" w:date="2020-05-18T10:36:00Z">
                <w:rPr/>
              </w:rPrChange>
            </w:rPr>
            <w:delText xml:space="preserve"> (</w:delText>
          </w:r>
          <w:r w:rsidRPr="00876437" w:rsidDel="00161C10">
            <w:rPr>
              <w:rFonts w:hint="eastAsia"/>
              <w:lang w:val="en-GB"/>
              <w:rPrChange w:id="9275" w:author="Kevin Gu" w:date="2020-05-18T10:36:00Z">
                <w:rPr>
                  <w:rFonts w:hint="eastAsia"/>
                </w:rPr>
              </w:rPrChange>
            </w:rPr>
            <w:delText>固体钢，连接报警监测</w:delText>
          </w:r>
          <w:r w:rsidRPr="00876437" w:rsidDel="00161C10">
            <w:rPr>
              <w:lang w:val="en-GB"/>
              <w:rPrChange w:id="9276" w:author="Kevin Gu" w:date="2020-05-18T10:36:00Z">
                <w:rPr/>
              </w:rPrChange>
            </w:rPr>
            <w:delText>)</w:delText>
          </w:r>
        </w:del>
      </w:ins>
    </w:p>
    <w:p w14:paraId="11D8E483" w14:textId="4E770D0B" w:rsidR="009503C3" w:rsidRPr="00876437" w:rsidDel="00161C10" w:rsidRDefault="009503C3" w:rsidP="009503C3">
      <w:pPr>
        <w:rPr>
          <w:ins w:id="9277" w:author="Julio Li" w:date="2020-05-14T11:30:00Z"/>
          <w:del w:id="9278" w:author="Julio Li [2]" w:date="2020-09-07T11:28:00Z"/>
          <w:lang w:val="en-GB"/>
          <w:rPrChange w:id="9279" w:author="Kevin Gu" w:date="2020-05-18T10:36:00Z">
            <w:rPr>
              <w:ins w:id="9280" w:author="Julio Li" w:date="2020-05-14T11:30:00Z"/>
              <w:del w:id="9281" w:author="Julio Li [2]" w:date="2020-09-07T11:28:00Z"/>
            </w:rPr>
          </w:rPrChange>
        </w:rPr>
      </w:pPr>
      <w:ins w:id="9282" w:author="Julio Li" w:date="2020-05-14T11:30:00Z">
        <w:del w:id="9283" w:author="Julio Li [2]" w:date="2020-09-07T11:28:00Z">
          <w:r w:rsidRPr="00876437" w:rsidDel="00161C10">
            <w:rPr>
              <w:lang w:val="en-GB"/>
              <w:rPrChange w:id="9284" w:author="Kevin Gu" w:date="2020-05-18T10:36:00Z">
                <w:rPr/>
              </w:rPrChange>
            </w:rPr>
            <w:delText>-</w:delText>
          </w:r>
          <w:r w:rsidRPr="00876437" w:rsidDel="00161C10">
            <w:rPr>
              <w:lang w:val="en-GB"/>
              <w:rPrChange w:id="9285" w:author="Kevin Gu" w:date="2020-05-18T10:36:00Z">
                <w:rPr/>
              </w:rPrChange>
            </w:rPr>
            <w:tab/>
            <w:delText>External pipes, e.g. drainage/ AC, should be fitted with some form of physical obstruction or other method to prevent climbing.</w:delText>
          </w:r>
        </w:del>
      </w:ins>
    </w:p>
    <w:p w14:paraId="476BB628" w14:textId="45346B30" w:rsidR="009503C3" w:rsidRPr="00876437" w:rsidDel="00161C10" w:rsidRDefault="009503C3" w:rsidP="009503C3">
      <w:pPr>
        <w:rPr>
          <w:ins w:id="9286" w:author="Julio Li" w:date="2020-05-14T11:30:00Z"/>
          <w:del w:id="9287" w:author="Julio Li [2]" w:date="2020-09-07T11:28:00Z"/>
          <w:lang w:val="en-GB"/>
          <w:rPrChange w:id="9288" w:author="Kevin Gu" w:date="2020-05-18T10:36:00Z">
            <w:rPr>
              <w:ins w:id="9289" w:author="Julio Li" w:date="2020-05-14T11:30:00Z"/>
              <w:del w:id="9290" w:author="Julio Li [2]" w:date="2020-09-07T11:28:00Z"/>
            </w:rPr>
          </w:rPrChange>
        </w:rPr>
      </w:pPr>
      <w:ins w:id="9291" w:author="Julio Li" w:date="2020-05-14T11:30:00Z">
        <w:del w:id="9292" w:author="Julio Li [2]" w:date="2020-09-07T11:28:00Z">
          <w:r w:rsidRPr="00876437" w:rsidDel="00161C10">
            <w:rPr>
              <w:rFonts w:hint="eastAsia"/>
              <w:lang w:val="en-GB"/>
              <w:rPrChange w:id="9293" w:author="Kevin Gu" w:date="2020-05-18T10:36:00Z">
                <w:rPr>
                  <w:rFonts w:hint="eastAsia"/>
                </w:rPr>
              </w:rPrChange>
            </w:rPr>
            <w:delText>外部管道，如排水</w:delText>
          </w:r>
          <w:r w:rsidRPr="00876437" w:rsidDel="00161C10">
            <w:rPr>
              <w:lang w:val="en-GB"/>
              <w:rPrChange w:id="9294" w:author="Kevin Gu" w:date="2020-05-18T10:36:00Z">
                <w:rPr/>
              </w:rPrChange>
            </w:rPr>
            <w:delText xml:space="preserve"> / AC</w:delText>
          </w:r>
          <w:r w:rsidRPr="00876437" w:rsidDel="00161C10">
            <w:rPr>
              <w:rFonts w:hint="eastAsia"/>
              <w:lang w:val="en-GB"/>
              <w:rPrChange w:id="9295" w:author="Kevin Gu" w:date="2020-05-18T10:36:00Z">
                <w:rPr>
                  <w:rFonts w:hint="eastAsia"/>
                </w:rPr>
              </w:rPrChange>
            </w:rPr>
            <w:delText>，应装有某种形式的物理障碍物或其他方法来防止攀爬。</w:delText>
          </w:r>
        </w:del>
      </w:ins>
      <w:commentRangeEnd w:id="9163"/>
      <w:del w:id="9296" w:author="Julio Li [2]" w:date="2020-09-07T11:28:00Z">
        <w:r w:rsidR="00C630C9" w:rsidDel="00161C10">
          <w:rPr>
            <w:rStyle w:val="CommentReference"/>
          </w:rPr>
          <w:commentReference w:id="9163"/>
        </w:r>
        <w:commentRangeEnd w:id="9164"/>
        <w:r w:rsidR="00D63C04" w:rsidDel="00161C10">
          <w:rPr>
            <w:rStyle w:val="CommentReference"/>
          </w:rPr>
          <w:commentReference w:id="9164"/>
        </w:r>
      </w:del>
    </w:p>
    <w:p w14:paraId="7337A501" w14:textId="6DF5E8CA" w:rsidR="009503C3" w:rsidRPr="00876437" w:rsidRDefault="009503C3" w:rsidP="009503C3">
      <w:pPr>
        <w:pStyle w:val="Title3"/>
        <w:rPr>
          <w:ins w:id="9297" w:author="Julio Li" w:date="2020-05-14T11:30:00Z"/>
          <w:lang w:val="en-GB"/>
          <w:rPrChange w:id="9298" w:author="Kevin Gu" w:date="2020-05-18T10:36:00Z">
            <w:rPr>
              <w:ins w:id="9299" w:author="Julio Li" w:date="2020-05-14T11:30:00Z"/>
            </w:rPr>
          </w:rPrChange>
        </w:rPr>
      </w:pPr>
      <w:ins w:id="9300" w:author="Julio Li" w:date="2020-05-14T11:30:00Z">
        <w:r w:rsidRPr="00876437">
          <w:rPr>
            <w:lang w:val="en-GB"/>
            <w:rPrChange w:id="9301" w:author="Kevin Gu" w:date="2020-05-18T10:36:00Z">
              <w:rPr/>
            </w:rPrChange>
          </w:rPr>
          <w:t>External Building Surveillance</w:t>
        </w:r>
        <w:proofErr w:type="spellStart"/>
        <w:r w:rsidRPr="00876437">
          <w:rPr>
            <w:rFonts w:hint="eastAsia"/>
            <w:lang w:val="en-GB"/>
            <w:rPrChange w:id="9302" w:author="Kevin Gu" w:date="2020-05-18T10:36:00Z">
              <w:rPr>
                <w:rFonts w:hint="eastAsia"/>
              </w:rPr>
            </w:rPrChange>
          </w:rPr>
          <w:t>外部大厦监控</w:t>
        </w:r>
        <w:proofErr w:type="spellEnd"/>
      </w:ins>
    </w:p>
    <w:p w14:paraId="27100DD2" w14:textId="118290F6" w:rsidR="009503C3" w:rsidRPr="00876437" w:rsidRDefault="009503C3" w:rsidP="009503C3">
      <w:pPr>
        <w:rPr>
          <w:ins w:id="9303" w:author="Julio Li" w:date="2020-05-14T11:31:00Z"/>
          <w:lang w:val="en-GB"/>
          <w:rPrChange w:id="9304" w:author="Kevin Gu" w:date="2020-05-18T10:36:00Z">
            <w:rPr>
              <w:ins w:id="9305" w:author="Julio Li" w:date="2020-05-14T11:31:00Z"/>
            </w:rPr>
          </w:rPrChange>
        </w:rPr>
      </w:pPr>
      <w:commentRangeStart w:id="9306"/>
      <w:commentRangeStart w:id="9307"/>
      <w:commentRangeStart w:id="9308"/>
      <w:ins w:id="9309" w:author="Julio Li" w:date="2020-05-14T11:31:00Z">
        <w:r w:rsidRPr="00876437">
          <w:rPr>
            <w:lang w:val="en-GB"/>
            <w:rPrChange w:id="9310" w:author="Kevin Gu" w:date="2020-05-18T10:36:00Z">
              <w:rPr/>
            </w:rPrChange>
          </w:rPr>
          <w:t xml:space="preserve">External areas of the site must be illuminated at night and the exterior of the building must be </w:t>
        </w:r>
      </w:ins>
      <w:ins w:id="9311" w:author="Julio Li [2]" w:date="2020-09-07T11:36:00Z">
        <w:r w:rsidR="00047A84">
          <w:rPr>
            <w:lang w:val="en-GB"/>
          </w:rPr>
          <w:t xml:space="preserve">monitored </w:t>
        </w:r>
      </w:ins>
      <w:ins w:id="9312" w:author="Julio Li" w:date="2020-05-14T11:31:00Z">
        <w:del w:id="9313" w:author="Julio Li [2]" w:date="2020-09-07T11:36:00Z">
          <w:r w:rsidRPr="00876437" w:rsidDel="00047A84">
            <w:rPr>
              <w:lang w:val="en-GB"/>
              <w:rPrChange w:id="9314" w:author="Kevin Gu" w:date="2020-05-18T10:36:00Z">
                <w:rPr/>
              </w:rPrChange>
            </w:rPr>
            <w:delText xml:space="preserve">under alarm (see §3.3) and surveyed </w:delText>
          </w:r>
        </w:del>
        <w:r w:rsidRPr="00876437">
          <w:rPr>
            <w:lang w:val="en-GB"/>
            <w:rPrChange w:id="9315" w:author="Kevin Gu" w:date="2020-05-18T10:36:00Z">
              <w:rPr/>
            </w:rPrChange>
          </w:rPr>
          <w:t>by CCTV</w:t>
        </w:r>
      </w:ins>
      <w:ins w:id="9316" w:author="Julio Li [2]" w:date="2020-09-07T11:36:00Z">
        <w:r w:rsidR="00047A84">
          <w:rPr>
            <w:lang w:val="en-GB"/>
          </w:rPr>
          <w:t xml:space="preserve"> cameras</w:t>
        </w:r>
      </w:ins>
      <w:ins w:id="9317" w:author="Julio Li" w:date="2020-05-14T11:31:00Z">
        <w:del w:id="9318" w:author="Kevin Gu" w:date="2020-05-18T10:58:00Z">
          <w:r w:rsidRPr="00876437" w:rsidDel="0071282F">
            <w:rPr>
              <w:lang w:val="en-GB"/>
              <w:rPrChange w:id="9319" w:author="Kevin Gu" w:date="2020-05-18T10:36:00Z">
                <w:rPr/>
              </w:rPrChange>
            </w:rPr>
            <w:delText xml:space="preserve"> (see §3.9)</w:delText>
          </w:r>
        </w:del>
        <w:r w:rsidRPr="00876437">
          <w:rPr>
            <w:lang w:val="en-GB"/>
            <w:rPrChange w:id="9320" w:author="Kevin Gu" w:date="2020-05-18T10:36:00Z">
              <w:rPr/>
            </w:rPrChange>
          </w:rPr>
          <w:t>. Special care must be taken to gates, doors and emergency exits.</w:t>
        </w:r>
      </w:ins>
    </w:p>
    <w:p w14:paraId="0DF08007" w14:textId="08719F27" w:rsidR="009503C3" w:rsidRPr="00876437" w:rsidRDefault="009503C3" w:rsidP="009503C3">
      <w:pPr>
        <w:rPr>
          <w:ins w:id="9321" w:author="Julio Li" w:date="2020-05-14T11:31:00Z"/>
          <w:lang w:val="en-GB"/>
          <w:rPrChange w:id="9322" w:author="Kevin Gu" w:date="2020-05-18T10:36:00Z">
            <w:rPr>
              <w:ins w:id="9323" w:author="Julio Li" w:date="2020-05-14T11:31:00Z"/>
            </w:rPr>
          </w:rPrChange>
        </w:rPr>
      </w:pPr>
      <w:proofErr w:type="spellStart"/>
      <w:ins w:id="9324" w:author="Julio Li" w:date="2020-05-14T11:31:00Z">
        <w:r w:rsidRPr="00876437">
          <w:rPr>
            <w:rFonts w:hint="eastAsia"/>
            <w:lang w:val="en-GB"/>
            <w:rPrChange w:id="9325" w:author="Kevin Gu" w:date="2020-05-18T10:36:00Z">
              <w:rPr>
                <w:rFonts w:hint="eastAsia"/>
              </w:rPr>
            </w:rPrChange>
          </w:rPr>
          <w:t>对站点的外部区域必须在夜间照明，建筑的外墙都必须</w:t>
        </w:r>
        <w:del w:id="9326" w:author="Julio Li [2]" w:date="2020-09-07T11:36:00Z">
          <w:r w:rsidRPr="00876437" w:rsidDel="00047A84">
            <w:rPr>
              <w:rFonts w:hint="eastAsia"/>
              <w:lang w:val="en-GB"/>
              <w:rPrChange w:id="9327" w:author="Kevin Gu" w:date="2020-05-18T10:36:00Z">
                <w:rPr>
                  <w:rFonts w:hint="eastAsia"/>
                </w:rPr>
              </w:rPrChange>
            </w:rPr>
            <w:delText>在警报状态下</w:delText>
          </w:r>
        </w:del>
        <w:del w:id="9328" w:author="Kevin Gu" w:date="2020-05-18T10:58:00Z">
          <w:r w:rsidRPr="00876437" w:rsidDel="0071282F">
            <w:rPr>
              <w:lang w:val="en-GB"/>
              <w:rPrChange w:id="9329" w:author="Kevin Gu" w:date="2020-05-18T10:36:00Z">
                <w:rPr/>
              </w:rPrChange>
            </w:rPr>
            <w:delText xml:space="preserve"> (</w:delText>
          </w:r>
          <w:r w:rsidRPr="00876437" w:rsidDel="0071282F">
            <w:rPr>
              <w:rFonts w:hint="eastAsia"/>
              <w:lang w:val="en-GB"/>
              <w:rPrChange w:id="9330" w:author="Kevin Gu" w:date="2020-05-18T10:36:00Z">
                <w:rPr>
                  <w:rFonts w:hint="eastAsia"/>
                </w:rPr>
              </w:rPrChange>
            </w:rPr>
            <w:delText>参见第</w:delText>
          </w:r>
          <w:r w:rsidRPr="00876437" w:rsidDel="0071282F">
            <w:rPr>
              <w:lang w:val="en-GB"/>
              <w:rPrChange w:id="9331" w:author="Kevin Gu" w:date="2020-05-18T10:36:00Z">
                <w:rPr/>
              </w:rPrChange>
            </w:rPr>
            <w:delText xml:space="preserve"> 3.3 </w:delText>
          </w:r>
          <w:r w:rsidRPr="00876437" w:rsidDel="0071282F">
            <w:rPr>
              <w:rFonts w:hint="eastAsia"/>
              <w:lang w:val="en-GB"/>
              <w:rPrChange w:id="9332" w:author="Kevin Gu" w:date="2020-05-18T10:36:00Z">
                <w:rPr>
                  <w:rFonts w:hint="eastAsia"/>
                </w:rPr>
              </w:rPrChange>
            </w:rPr>
            <w:delText>节</w:delText>
          </w:r>
          <w:r w:rsidRPr="00876437" w:rsidDel="0071282F">
            <w:rPr>
              <w:lang w:val="en-GB"/>
              <w:rPrChange w:id="9333" w:author="Kevin Gu" w:date="2020-05-18T10:36:00Z">
                <w:rPr/>
              </w:rPrChange>
            </w:rPr>
            <w:delText>)</w:delText>
          </w:r>
        </w:del>
        <w:del w:id="9334" w:author="Julio Li [2]" w:date="2020-09-07T11:36:00Z">
          <w:r w:rsidRPr="00876437" w:rsidDel="00047A84">
            <w:rPr>
              <w:rFonts w:hint="eastAsia"/>
              <w:lang w:val="en-GB"/>
              <w:rPrChange w:id="9335" w:author="Kevin Gu" w:date="2020-05-18T10:36:00Z">
                <w:rPr>
                  <w:rFonts w:hint="eastAsia"/>
                </w:rPr>
              </w:rPrChange>
            </w:rPr>
            <w:delText>，并</w:delText>
          </w:r>
        </w:del>
        <w:r w:rsidRPr="00876437">
          <w:rPr>
            <w:rFonts w:hint="eastAsia"/>
            <w:lang w:val="en-GB"/>
            <w:rPrChange w:id="9336" w:author="Kevin Gu" w:date="2020-05-18T10:36:00Z">
              <w:rPr>
                <w:rFonts w:hint="eastAsia"/>
              </w:rPr>
            </w:rPrChange>
          </w:rPr>
          <w:t>由</w:t>
        </w:r>
        <w:proofErr w:type="spellEnd"/>
        <w:r w:rsidRPr="00876437">
          <w:rPr>
            <w:lang w:val="en-GB"/>
            <w:rPrChange w:id="9337" w:author="Kevin Gu" w:date="2020-05-18T10:36:00Z">
              <w:rPr/>
            </w:rPrChange>
          </w:rPr>
          <w:t>CCTV</w:t>
        </w:r>
        <w:proofErr w:type="spellStart"/>
        <w:r w:rsidRPr="00876437">
          <w:rPr>
            <w:rFonts w:hint="eastAsia"/>
            <w:lang w:val="en-GB"/>
            <w:rPrChange w:id="9338" w:author="Kevin Gu" w:date="2020-05-18T10:36:00Z">
              <w:rPr>
                <w:rFonts w:hint="eastAsia"/>
              </w:rPr>
            </w:rPrChange>
          </w:rPr>
          <w:t>监控</w:t>
        </w:r>
        <w:del w:id="9339" w:author="Kevin Gu" w:date="2020-05-18T10:58:00Z">
          <w:r w:rsidRPr="00876437" w:rsidDel="0071282F">
            <w:rPr>
              <w:rFonts w:hint="eastAsia"/>
              <w:lang w:val="en-GB"/>
              <w:rPrChange w:id="9340" w:author="Kevin Gu" w:date="2020-05-18T10:36:00Z">
                <w:rPr>
                  <w:rFonts w:hint="eastAsia"/>
                </w:rPr>
              </w:rPrChange>
            </w:rPr>
            <w:delText>（见</w:delText>
          </w:r>
          <w:r w:rsidRPr="00876437" w:rsidDel="0071282F">
            <w:rPr>
              <w:lang w:val="en-GB"/>
              <w:rPrChange w:id="9341" w:author="Kevin Gu" w:date="2020-05-18T10:36:00Z">
                <w:rPr/>
              </w:rPrChange>
            </w:rPr>
            <w:delText xml:space="preserve"> §3.9</w:delText>
          </w:r>
          <w:r w:rsidRPr="00876437" w:rsidDel="0071282F">
            <w:rPr>
              <w:rFonts w:hint="eastAsia"/>
              <w:lang w:val="en-GB"/>
              <w:rPrChange w:id="9342" w:author="Kevin Gu" w:date="2020-05-18T10:36:00Z">
                <w:rPr>
                  <w:rFonts w:hint="eastAsia"/>
                </w:rPr>
              </w:rPrChange>
            </w:rPr>
            <w:delText>）</w:delText>
          </w:r>
        </w:del>
        <w:r w:rsidRPr="00876437">
          <w:rPr>
            <w:rFonts w:hint="eastAsia"/>
            <w:lang w:val="en-GB"/>
            <w:rPrChange w:id="9343" w:author="Kevin Gu" w:date="2020-05-18T10:36:00Z">
              <w:rPr>
                <w:rFonts w:hint="eastAsia"/>
              </w:rPr>
            </w:rPrChange>
          </w:rPr>
          <w:t>。必须特别注意大门、门和紧急出口</w:t>
        </w:r>
        <w:proofErr w:type="spellEnd"/>
        <w:r w:rsidRPr="00876437">
          <w:rPr>
            <w:rFonts w:hint="eastAsia"/>
            <w:lang w:val="en-GB"/>
            <w:rPrChange w:id="9344" w:author="Kevin Gu" w:date="2020-05-18T10:36:00Z">
              <w:rPr>
                <w:rFonts w:hint="eastAsia"/>
              </w:rPr>
            </w:rPrChange>
          </w:rPr>
          <w:t>。</w:t>
        </w:r>
      </w:ins>
      <w:commentRangeEnd w:id="9306"/>
      <w:r w:rsidR="00C60DA4">
        <w:rPr>
          <w:rStyle w:val="CommentReference"/>
        </w:rPr>
        <w:commentReference w:id="9306"/>
      </w:r>
      <w:commentRangeEnd w:id="9307"/>
      <w:r w:rsidR="00E95152">
        <w:rPr>
          <w:rStyle w:val="CommentReference"/>
        </w:rPr>
        <w:commentReference w:id="9307"/>
      </w:r>
      <w:commentRangeEnd w:id="9308"/>
      <w:r w:rsidR="00E94A37">
        <w:rPr>
          <w:rStyle w:val="CommentReference"/>
        </w:rPr>
        <w:commentReference w:id="9308"/>
      </w:r>
    </w:p>
    <w:p w14:paraId="2F3ED0B7" w14:textId="2A5D8CF8" w:rsidR="009503C3" w:rsidRPr="00876437" w:rsidDel="00324EA0" w:rsidRDefault="009503C3" w:rsidP="009503C3">
      <w:pPr>
        <w:pStyle w:val="Title3"/>
        <w:rPr>
          <w:ins w:id="9345" w:author="Julio Li" w:date="2020-05-14T11:31:00Z"/>
          <w:moveFrom w:id="9346" w:author="Kevin Gu" w:date="2020-05-21T15:25:00Z"/>
          <w:lang w:val="en-GB"/>
          <w:rPrChange w:id="9347" w:author="Kevin Gu" w:date="2020-05-18T10:36:00Z">
            <w:rPr>
              <w:ins w:id="9348" w:author="Julio Li" w:date="2020-05-14T11:31:00Z"/>
              <w:moveFrom w:id="9349" w:author="Kevin Gu" w:date="2020-05-21T15:25:00Z"/>
            </w:rPr>
          </w:rPrChange>
        </w:rPr>
      </w:pPr>
      <w:moveFromRangeStart w:id="9350" w:author="Kevin Gu" w:date="2020-05-21T15:25:00Z" w:name="move40969569"/>
      <w:moveFrom w:id="9351" w:author="Kevin Gu" w:date="2020-05-21T15:25:00Z">
        <w:ins w:id="9352" w:author="Julio Li" w:date="2020-05-14T11:31:00Z">
          <w:r w:rsidRPr="00876437" w:rsidDel="00324EA0">
            <w:rPr>
              <w:b w:val="0"/>
              <w:bCs w:val="0"/>
              <w:lang w:val="en-GB" w:eastAsia="zh-CN"/>
              <w:rPrChange w:id="9353" w:author="Kevin Gu" w:date="2020-05-18T10:36:00Z">
                <w:rPr>
                  <w:b w:val="0"/>
                  <w:bCs w:val="0"/>
                </w:rPr>
              </w:rPrChange>
            </w:rPr>
            <w:t>Emergency door of workshop</w:t>
          </w:r>
          <w:r w:rsidRPr="00876437" w:rsidDel="00324EA0">
            <w:rPr>
              <w:rFonts w:hint="eastAsia"/>
              <w:b w:val="0"/>
              <w:bCs w:val="0"/>
              <w:lang w:val="en-GB" w:eastAsia="zh-CN"/>
              <w:rPrChange w:id="9354" w:author="Kevin Gu" w:date="2020-05-18T10:36:00Z">
                <w:rPr>
                  <w:rFonts w:hint="eastAsia"/>
                  <w:b w:val="0"/>
                  <w:bCs w:val="0"/>
                </w:rPr>
              </w:rPrChange>
            </w:rPr>
            <w:t>车间应急门</w:t>
          </w:r>
        </w:ins>
      </w:moveFrom>
    </w:p>
    <w:p w14:paraId="4604D1ED" w14:textId="032D7C7F" w:rsidR="009503C3" w:rsidRPr="00876437" w:rsidDel="00324EA0" w:rsidRDefault="009503C3">
      <w:pPr>
        <w:rPr>
          <w:ins w:id="9355" w:author="Julio Li" w:date="2020-05-14T11:29:00Z"/>
          <w:moveFrom w:id="9356" w:author="Kevin Gu" w:date="2020-05-21T15:25:00Z"/>
          <w:lang w:val="en-GB"/>
          <w:rPrChange w:id="9357" w:author="Kevin Gu" w:date="2020-05-18T10:36:00Z">
            <w:rPr>
              <w:ins w:id="9358" w:author="Julio Li" w:date="2020-05-14T11:29:00Z"/>
              <w:moveFrom w:id="9359" w:author="Kevin Gu" w:date="2020-05-21T15:25:00Z"/>
            </w:rPr>
          </w:rPrChange>
        </w:rPr>
      </w:pPr>
      <w:moveFrom w:id="9360" w:author="Kevin Gu" w:date="2020-05-21T15:25:00Z">
        <w:ins w:id="9361" w:author="Julio Li" w:date="2020-05-14T11:31:00Z">
          <w:r w:rsidRPr="00876437" w:rsidDel="00324EA0">
            <w:rPr>
              <w:lang w:val="en-GB"/>
              <w:rPrChange w:id="9362" w:author="Kevin Gu" w:date="2020-05-18T10:36:00Z">
                <w:rPr/>
              </w:rPrChange>
            </w:rPr>
            <w:t xml:space="preserve">There is CCTV coverage outside and inside </w:t>
          </w:r>
          <w:r w:rsidRPr="00876437" w:rsidDel="0071282F">
            <w:rPr>
              <w:lang w:val="en-GB"/>
              <w:rPrChange w:id="9363" w:author="Kevin Gu" w:date="2020-05-18T10:36:00Z">
                <w:rPr/>
              </w:rPrChange>
            </w:rPr>
            <w:t>of  the</w:t>
          </w:r>
          <w:r w:rsidRPr="00876437" w:rsidDel="00324EA0">
            <w:rPr>
              <w:lang w:val="en-GB"/>
              <w:rPrChange w:id="9364" w:author="Kevin Gu" w:date="2020-05-18T10:36:00Z">
                <w:rPr/>
              </w:rPrChange>
            </w:rPr>
            <w:t xml:space="preserve"> emergency exit</w:t>
          </w:r>
          <w:r w:rsidRPr="00876437" w:rsidDel="0071282F">
            <w:rPr>
              <w:lang w:val="en-GB"/>
              <w:rPrChange w:id="9365" w:author="Kevin Gu" w:date="2020-05-18T10:36:00Z">
                <w:rPr/>
              </w:rPrChange>
            </w:rPr>
            <w:t xml:space="preserve"> </w:t>
          </w:r>
          <w:r w:rsidRPr="00876437" w:rsidDel="00324EA0">
            <w:rPr>
              <w:lang w:val="en-GB"/>
              <w:rPrChange w:id="9366" w:author="Kevin Gu" w:date="2020-05-18T10:36:00Z">
                <w:rPr/>
              </w:rPrChange>
            </w:rPr>
            <w:t xml:space="preserve">. Once they are opened, the local alarm will sound, and the monitoring room will also receive the alarm </w:t>
          </w:r>
          <w:r w:rsidRPr="00876437" w:rsidDel="0071282F">
            <w:rPr>
              <w:lang w:val="en-GB"/>
              <w:rPrChange w:id="9367" w:author="Kevin Gu" w:date="2020-05-18T10:36:00Z">
                <w:rPr/>
              </w:rPrChange>
            </w:rPr>
            <w:t>signal.</w:t>
          </w:r>
          <w:r w:rsidRPr="00876437" w:rsidDel="0071282F">
            <w:rPr>
              <w:rFonts w:hint="eastAsia"/>
              <w:lang w:val="en-GB"/>
              <w:rPrChange w:id="9368" w:author="Kevin Gu" w:date="2020-05-18T10:36:00Z">
                <w:rPr>
                  <w:rFonts w:hint="eastAsia"/>
                </w:rPr>
              </w:rPrChange>
            </w:rPr>
            <w:t>车间紧急出口外面和里面都有</w:t>
          </w:r>
          <w:r w:rsidRPr="00876437" w:rsidDel="00324EA0">
            <w:rPr>
              <w:lang w:val="en-GB"/>
              <w:rPrChange w:id="9369" w:author="Kevin Gu" w:date="2020-05-18T10:36:00Z">
                <w:rPr/>
              </w:rPrChange>
            </w:rPr>
            <w:t>CCTV</w:t>
          </w:r>
          <w:r w:rsidRPr="00876437" w:rsidDel="00324EA0">
            <w:rPr>
              <w:rFonts w:hint="eastAsia"/>
              <w:lang w:val="en-GB"/>
              <w:rPrChange w:id="9370" w:author="Kevin Gu" w:date="2020-05-18T10:36:00Z">
                <w:rPr>
                  <w:rFonts w:hint="eastAsia"/>
                </w:rPr>
              </w:rPrChange>
            </w:rPr>
            <w:t>覆盖，们一旦被打开，本地报警器响起，同时监控室也会收到报警信号。</w:t>
          </w:r>
        </w:ins>
      </w:moveFrom>
    </w:p>
    <w:moveFromRangeEnd w:id="9350"/>
    <w:p w14:paraId="5DCAC5AA" w14:textId="668FCFCF" w:rsidR="00093F4E" w:rsidRPr="00876437" w:rsidDel="009503C3" w:rsidRDefault="00093F4E">
      <w:pPr>
        <w:rPr>
          <w:del w:id="9371" w:author="Julio Li" w:date="2020-05-14T11:23:00Z"/>
          <w:lang w:val="en-GB"/>
          <w:rPrChange w:id="9372" w:author="Kevin Gu" w:date="2020-05-18T10:36:00Z">
            <w:rPr>
              <w:del w:id="9373" w:author="Julio Li" w:date="2020-05-14T11:23:00Z"/>
            </w:rPr>
          </w:rPrChange>
        </w:rPr>
      </w:pPr>
      <w:del w:id="9374" w:author="Julio Li" w:date="2020-05-14T11:23:00Z">
        <w:r w:rsidRPr="00876437" w:rsidDel="009503C3">
          <w:rPr>
            <w:rFonts w:hint="eastAsia"/>
            <w:lang w:val="en-GB"/>
            <w:rPrChange w:id="9375" w:author="Kevin Gu" w:date="2020-05-18T10:36:00Z">
              <w:rPr>
                <w:rFonts w:hint="eastAsia"/>
              </w:rPr>
            </w:rPrChange>
          </w:rPr>
          <w:delText>站点位于一个工业园区内，四周环绕着闭路电视和传感器。</w:delText>
        </w:r>
      </w:del>
    </w:p>
    <w:p w14:paraId="470DED37" w14:textId="53794859" w:rsidR="0007454E" w:rsidRPr="00876437" w:rsidDel="009503C3" w:rsidRDefault="0007454E">
      <w:pPr>
        <w:rPr>
          <w:del w:id="9376" w:author="Julio Li" w:date="2020-05-14T11:23:00Z"/>
          <w:lang w:val="en-GB"/>
          <w:rPrChange w:id="9377" w:author="Kevin Gu" w:date="2020-05-18T10:36:00Z">
            <w:rPr>
              <w:del w:id="9378" w:author="Julio Li" w:date="2020-05-14T11:23:00Z"/>
            </w:rPr>
          </w:rPrChange>
        </w:rPr>
      </w:pPr>
      <w:del w:id="9379" w:author="Julio Li" w:date="2020-05-14T11:23:00Z">
        <w:r w:rsidRPr="00876437" w:rsidDel="009503C3">
          <w:rPr>
            <w:lang w:val="en-GB"/>
            <w:rPrChange w:id="9380" w:author="Kevin Gu" w:date="2020-05-18T10:36:00Z">
              <w:rPr/>
            </w:rPrChange>
          </w:rPr>
          <w:delText>The security measures are divided in 2 different types:</w:delText>
        </w:r>
      </w:del>
    </w:p>
    <w:p w14:paraId="7C522461" w14:textId="23D05962" w:rsidR="00093F4E" w:rsidRPr="00876437" w:rsidDel="009503C3" w:rsidRDefault="00093F4E">
      <w:pPr>
        <w:rPr>
          <w:del w:id="9381" w:author="Julio Li" w:date="2020-05-14T11:23:00Z"/>
          <w:lang w:val="en-GB"/>
          <w:rPrChange w:id="9382" w:author="Kevin Gu" w:date="2020-05-18T10:36:00Z">
            <w:rPr>
              <w:del w:id="9383" w:author="Julio Li" w:date="2020-05-14T11:23:00Z"/>
            </w:rPr>
          </w:rPrChange>
        </w:rPr>
      </w:pPr>
      <w:del w:id="9384" w:author="Julio Li" w:date="2020-05-14T11:23:00Z">
        <w:r w:rsidRPr="00876437" w:rsidDel="009503C3">
          <w:rPr>
            <w:rFonts w:hint="eastAsia"/>
            <w:lang w:val="en-GB"/>
            <w:rPrChange w:id="9385" w:author="Kevin Gu" w:date="2020-05-18T10:36:00Z">
              <w:rPr>
                <w:rFonts w:hint="eastAsia"/>
              </w:rPr>
            </w:rPrChange>
          </w:rPr>
          <w:delText>安全措施被划分为两种：</w:delText>
        </w:r>
      </w:del>
    </w:p>
    <w:p w14:paraId="764A8F6D" w14:textId="5CAC212D" w:rsidR="0007454E" w:rsidRPr="00876437" w:rsidDel="009503C3" w:rsidRDefault="0007454E">
      <w:pPr>
        <w:rPr>
          <w:del w:id="9386" w:author="Julio Li" w:date="2020-05-14T11:23:00Z"/>
          <w:lang w:val="en-GB"/>
          <w:rPrChange w:id="9387" w:author="Kevin Gu" w:date="2020-05-18T10:36:00Z">
            <w:rPr>
              <w:del w:id="9388" w:author="Julio Li" w:date="2020-05-14T11:23:00Z"/>
            </w:rPr>
          </w:rPrChange>
        </w:rPr>
      </w:pPr>
      <w:del w:id="9389" w:author="Julio Li" w:date="2020-05-14T11:23:00Z">
        <w:r w:rsidRPr="00876437" w:rsidDel="009503C3">
          <w:rPr>
            <w:lang w:val="en-GB"/>
            <w:rPrChange w:id="9390" w:author="Kevin Gu" w:date="2020-05-18T10:36:00Z">
              <w:rPr/>
            </w:rPrChange>
          </w:rPr>
          <w:delText>1. Stop layers: external staff only need to register at the entrance.</w:delText>
        </w:r>
      </w:del>
    </w:p>
    <w:p w14:paraId="256D41E9" w14:textId="47FE1D2A" w:rsidR="00093F4E" w:rsidRPr="00876437" w:rsidDel="009503C3" w:rsidRDefault="00093F4E">
      <w:pPr>
        <w:rPr>
          <w:del w:id="9391" w:author="Julio Li" w:date="2020-05-14T11:23:00Z"/>
          <w:lang w:val="en-GB"/>
          <w:rPrChange w:id="9392" w:author="Kevin Gu" w:date="2020-05-18T10:36:00Z">
            <w:rPr>
              <w:del w:id="9393" w:author="Julio Li" w:date="2020-05-14T11:23:00Z"/>
            </w:rPr>
          </w:rPrChange>
        </w:rPr>
      </w:pPr>
      <w:del w:id="9394" w:author="Julio Li" w:date="2020-05-14T11:23:00Z">
        <w:r w:rsidRPr="00876437" w:rsidDel="009503C3">
          <w:rPr>
            <w:rFonts w:hint="eastAsia"/>
            <w:lang w:val="en-GB"/>
            <w:rPrChange w:id="9395" w:author="Kevin Gu" w:date="2020-05-18T10:36:00Z">
              <w:rPr>
                <w:rFonts w:hint="eastAsia"/>
              </w:rPr>
            </w:rPrChange>
          </w:rPr>
          <w:delText>停止层：外部人员只需要在入口处登记即可。</w:delText>
        </w:r>
      </w:del>
    </w:p>
    <w:p w14:paraId="6B863E1D" w14:textId="1E8EFA83" w:rsidR="00A07F04" w:rsidRPr="00876437" w:rsidDel="009503C3" w:rsidRDefault="0007454E">
      <w:pPr>
        <w:rPr>
          <w:del w:id="9396" w:author="Julio Li" w:date="2020-05-14T11:23:00Z"/>
          <w:lang w:val="en-GB"/>
          <w:rPrChange w:id="9397" w:author="Kevin Gu" w:date="2020-05-18T10:36:00Z">
            <w:rPr>
              <w:del w:id="9398" w:author="Julio Li" w:date="2020-05-14T11:23:00Z"/>
            </w:rPr>
          </w:rPrChange>
        </w:rPr>
      </w:pPr>
      <w:del w:id="9399" w:author="Julio Li" w:date="2020-05-14T11:23:00Z">
        <w:r w:rsidRPr="00876437" w:rsidDel="009503C3">
          <w:rPr>
            <w:lang w:val="en-GB"/>
            <w:rPrChange w:id="9400" w:author="Kevin Gu" w:date="2020-05-18T10:36:00Z">
              <w:rPr/>
            </w:rPrChange>
          </w:rPr>
          <w:delText>2. Detection layers: external staff need to provide identification.</w:delText>
        </w:r>
      </w:del>
    </w:p>
    <w:p w14:paraId="1809E0C3" w14:textId="54E76CDB" w:rsidR="00093F4E" w:rsidRPr="00876437" w:rsidDel="009503C3" w:rsidRDefault="00093F4E">
      <w:pPr>
        <w:rPr>
          <w:del w:id="9401" w:author="Julio Li" w:date="2020-05-14T11:23:00Z"/>
          <w:lang w:val="en-GB"/>
          <w:rPrChange w:id="9402" w:author="Kevin Gu" w:date="2020-05-18T10:36:00Z">
            <w:rPr>
              <w:del w:id="9403" w:author="Julio Li" w:date="2020-05-14T11:23:00Z"/>
            </w:rPr>
          </w:rPrChange>
        </w:rPr>
      </w:pPr>
      <w:del w:id="9404" w:author="Julio Li" w:date="2020-05-14T11:23:00Z">
        <w:r w:rsidRPr="00876437" w:rsidDel="009503C3">
          <w:rPr>
            <w:rFonts w:hint="eastAsia"/>
            <w:lang w:val="en-GB"/>
            <w:rPrChange w:id="9405" w:author="Kevin Gu" w:date="2020-05-18T10:36:00Z">
              <w:rPr>
                <w:rFonts w:hint="eastAsia"/>
              </w:rPr>
            </w:rPrChange>
          </w:rPr>
          <w:delText>检测层：外部人员需要提供身份证明。</w:delText>
        </w:r>
      </w:del>
    </w:p>
    <w:p w14:paraId="4E0066FD" w14:textId="77777777" w:rsidR="0007454E" w:rsidRPr="00876437" w:rsidRDefault="0007454E">
      <w:pPr>
        <w:rPr>
          <w:highlight w:val="yellow"/>
          <w:lang w:val="en-GB"/>
          <w:rPrChange w:id="9406" w:author="Kevin Gu" w:date="2020-05-18T10:36:00Z">
            <w:rPr>
              <w:highlight w:val="yellow"/>
            </w:rPr>
          </w:rPrChange>
        </w:rPr>
      </w:pPr>
    </w:p>
    <w:p w14:paraId="007BE310" w14:textId="77777777" w:rsidR="008D4F61" w:rsidRPr="00876437" w:rsidRDefault="008D4F61" w:rsidP="00B3098F">
      <w:pPr>
        <w:pStyle w:val="Title2"/>
        <w:rPr>
          <w:lang w:val="en-GB"/>
          <w:rPrChange w:id="9407" w:author="Kevin Gu" w:date="2020-05-18T10:36:00Z">
            <w:rPr/>
          </w:rPrChange>
        </w:rPr>
      </w:pPr>
      <w:bookmarkStart w:id="9408" w:name="_Toc43387124"/>
      <w:r w:rsidRPr="00876437">
        <w:rPr>
          <w:lang w:val="en-GB"/>
          <w:rPrChange w:id="9409" w:author="Kevin Gu" w:date="2020-05-18T10:36:00Z">
            <w:rPr/>
          </w:rPrChange>
        </w:rPr>
        <w:t>Physical Access Control</w:t>
      </w:r>
      <w:r w:rsidR="00093F4E" w:rsidRPr="00876437">
        <w:rPr>
          <w:lang w:val="en-GB"/>
          <w:rPrChange w:id="9410" w:author="Kevin Gu" w:date="2020-05-18T10:36:00Z">
            <w:rPr/>
          </w:rPrChange>
        </w:rPr>
        <w:t xml:space="preserve"> </w:t>
      </w:r>
      <w:r w:rsidR="00093F4E" w:rsidRPr="00876437">
        <w:rPr>
          <w:rFonts w:hint="eastAsia"/>
          <w:lang w:val="en-GB" w:eastAsia="zh-CN"/>
          <w:rPrChange w:id="9411" w:author="Kevin Gu" w:date="2020-05-18T10:36:00Z">
            <w:rPr>
              <w:rFonts w:hint="eastAsia"/>
              <w:lang w:eastAsia="zh-CN"/>
            </w:rPr>
          </w:rPrChange>
        </w:rPr>
        <w:t>物理访问控制</w:t>
      </w:r>
      <w:bookmarkEnd w:id="9408"/>
    </w:p>
    <w:p w14:paraId="1C512D8F" w14:textId="77777777" w:rsidR="004025DB" w:rsidRPr="00876437" w:rsidRDefault="004025DB">
      <w:pPr>
        <w:rPr>
          <w:ins w:id="9412" w:author="Julio Li" w:date="2020-05-14T11:33:00Z"/>
          <w:lang w:val="en-GB"/>
          <w:rPrChange w:id="9413" w:author="Kevin Gu" w:date="2020-05-18T10:36:00Z">
            <w:rPr>
              <w:ins w:id="9414" w:author="Julio Li" w:date="2020-05-14T11:33:00Z"/>
            </w:rPr>
          </w:rPrChange>
        </w:rPr>
        <w:pPrChange w:id="9415" w:author="Julio Li" w:date="2020-05-14T11:33:00Z">
          <w:pPr>
            <w:pStyle w:val="Title2"/>
          </w:pPr>
        </w:pPrChange>
      </w:pPr>
      <w:ins w:id="9416" w:author="Julio Li" w:date="2020-05-14T11:33:00Z">
        <w:r w:rsidRPr="00876437">
          <w:rPr>
            <w:lang w:val="en-GB"/>
            <w:rPrChange w:id="9417" w:author="Kevin Gu" w:date="2020-05-18T10:36:00Z">
              <w:rPr>
                <w:b w:val="0"/>
                <w:bCs w:val="0"/>
              </w:rPr>
            </w:rPrChange>
          </w:rPr>
          <w:t xml:space="preserve">Within </w:t>
        </w:r>
        <w:proofErr w:type="spellStart"/>
        <w:r w:rsidRPr="00876437">
          <w:rPr>
            <w:lang w:val="en-GB"/>
            <w:rPrChange w:id="9418" w:author="Kevin Gu" w:date="2020-05-18T10:36:00Z">
              <w:rPr>
                <w:b w:val="0"/>
                <w:bCs w:val="0"/>
              </w:rPr>
            </w:rPrChange>
          </w:rPr>
          <w:t>Chengtian</w:t>
        </w:r>
        <w:proofErr w:type="spellEnd"/>
        <w:r w:rsidRPr="00876437">
          <w:rPr>
            <w:lang w:val="en-GB"/>
            <w:rPrChange w:id="9419" w:author="Kevin Gu" w:date="2020-05-18T10:36:00Z">
              <w:rPr>
                <w:b w:val="0"/>
                <w:bCs w:val="0"/>
              </w:rPr>
            </w:rPrChange>
          </w:rPr>
          <w:t xml:space="preserve"> </w:t>
        </w:r>
        <w:proofErr w:type="spellStart"/>
        <w:r w:rsidRPr="00876437">
          <w:rPr>
            <w:lang w:val="en-GB"/>
            <w:rPrChange w:id="9420" w:author="Kevin Gu" w:date="2020-05-18T10:36:00Z">
              <w:rPr>
                <w:b w:val="0"/>
                <w:bCs w:val="0"/>
              </w:rPr>
            </w:rPrChange>
          </w:rPr>
          <w:t>Weiye</w:t>
        </w:r>
        <w:proofErr w:type="spellEnd"/>
        <w:r w:rsidRPr="00876437">
          <w:rPr>
            <w:lang w:val="en-GB"/>
            <w:rPrChange w:id="9421" w:author="Kevin Gu" w:date="2020-05-18T10:36:00Z">
              <w:rPr>
                <w:b w:val="0"/>
                <w:bCs w:val="0"/>
              </w:rPr>
            </w:rPrChange>
          </w:rPr>
          <w:t xml:space="preserve"> (Ningbo) Chip Technology Co., Ltd premises, all personnel must be identified by a badge. This badge must be worn visibly at all times by all employees, contractors and visitors and is used by the access control system.</w:t>
        </w:r>
      </w:ins>
    </w:p>
    <w:p w14:paraId="714D849D" w14:textId="77777777" w:rsidR="004025DB" w:rsidRPr="00876437" w:rsidRDefault="004025DB">
      <w:pPr>
        <w:rPr>
          <w:ins w:id="9422" w:author="Julio Li" w:date="2020-05-14T11:33:00Z"/>
          <w:lang w:val="en-GB"/>
          <w:rPrChange w:id="9423" w:author="Kevin Gu" w:date="2020-05-18T10:36:00Z">
            <w:rPr>
              <w:ins w:id="9424" w:author="Julio Li" w:date="2020-05-14T11:33:00Z"/>
            </w:rPr>
          </w:rPrChange>
        </w:rPr>
        <w:pPrChange w:id="9425" w:author="Julio Li" w:date="2020-05-14T11:33:00Z">
          <w:pPr>
            <w:pStyle w:val="Title2"/>
          </w:pPr>
        </w:pPrChange>
      </w:pPr>
      <w:ins w:id="9426" w:author="Julio Li" w:date="2020-05-14T11:33:00Z">
        <w:r w:rsidRPr="00876437">
          <w:rPr>
            <w:rFonts w:hint="eastAsia"/>
            <w:lang w:val="en-GB"/>
            <w:rPrChange w:id="9427" w:author="Kevin Gu" w:date="2020-05-18T10:36:00Z">
              <w:rPr>
                <w:rFonts w:hint="eastAsia"/>
                <w:b w:val="0"/>
                <w:bCs w:val="0"/>
              </w:rPr>
            </w:rPrChange>
          </w:rPr>
          <w:t>澄天伟业（宁波）芯片技术有限公司处所内的所有人员必须由一个门禁卡。门禁卡必须将佩戴明显地在所有时间所有员工、承建商及访客，由门禁控制系统使用。</w:t>
        </w:r>
      </w:ins>
    </w:p>
    <w:p w14:paraId="45E567AE" w14:textId="77777777" w:rsidR="004025DB" w:rsidRPr="00876437" w:rsidRDefault="004025DB">
      <w:pPr>
        <w:rPr>
          <w:ins w:id="9428" w:author="Julio Li" w:date="2020-05-14T11:33:00Z"/>
          <w:lang w:val="en-GB"/>
          <w:rPrChange w:id="9429" w:author="Kevin Gu" w:date="2020-05-18T10:36:00Z">
            <w:rPr>
              <w:ins w:id="9430" w:author="Julio Li" w:date="2020-05-14T11:33:00Z"/>
            </w:rPr>
          </w:rPrChange>
        </w:rPr>
        <w:pPrChange w:id="9431" w:author="Julio Li" w:date="2020-05-14T11:33:00Z">
          <w:pPr>
            <w:pStyle w:val="Title2"/>
          </w:pPr>
        </w:pPrChange>
      </w:pPr>
      <w:ins w:id="9432" w:author="Julio Li" w:date="2020-05-14T11:33:00Z">
        <w:r w:rsidRPr="00876437">
          <w:rPr>
            <w:lang w:val="en-GB"/>
            <w:rPrChange w:id="9433" w:author="Kevin Gu" w:date="2020-05-18T10:36:00Z">
              <w:rPr>
                <w:b w:val="0"/>
                <w:bCs w:val="0"/>
              </w:rPr>
            </w:rPrChange>
          </w:rPr>
          <w:t>The badge management and the operation of access control systems must be documented in a local procedure.</w:t>
        </w:r>
      </w:ins>
    </w:p>
    <w:p w14:paraId="0CC766BD" w14:textId="77777777" w:rsidR="004025DB" w:rsidRPr="00876437" w:rsidRDefault="004025DB">
      <w:pPr>
        <w:rPr>
          <w:ins w:id="9434" w:author="Julio Li" w:date="2020-05-14T11:33:00Z"/>
          <w:lang w:val="en-GB"/>
          <w:rPrChange w:id="9435" w:author="Kevin Gu" w:date="2020-05-18T10:36:00Z">
            <w:rPr>
              <w:ins w:id="9436" w:author="Julio Li" w:date="2020-05-14T11:33:00Z"/>
            </w:rPr>
          </w:rPrChange>
        </w:rPr>
        <w:pPrChange w:id="9437" w:author="Julio Li" w:date="2020-05-14T11:33:00Z">
          <w:pPr>
            <w:pStyle w:val="Title2"/>
          </w:pPr>
        </w:pPrChange>
      </w:pPr>
      <w:proofErr w:type="spellStart"/>
      <w:ins w:id="9438" w:author="Julio Li" w:date="2020-05-14T11:33:00Z">
        <w:r w:rsidRPr="00876437">
          <w:rPr>
            <w:rFonts w:hint="eastAsia"/>
            <w:lang w:val="en-GB"/>
            <w:rPrChange w:id="9439" w:author="Kevin Gu" w:date="2020-05-18T10:36:00Z">
              <w:rPr>
                <w:rFonts w:hint="eastAsia"/>
                <w:b w:val="0"/>
                <w:bCs w:val="0"/>
              </w:rPr>
            </w:rPrChange>
          </w:rPr>
          <w:t>门禁卡管理和门禁控制系统的运作必须记录在本地的过程</w:t>
        </w:r>
        <w:proofErr w:type="spellEnd"/>
        <w:r w:rsidRPr="00876437">
          <w:rPr>
            <w:rFonts w:hint="eastAsia"/>
            <w:lang w:val="en-GB"/>
            <w:rPrChange w:id="9440" w:author="Kevin Gu" w:date="2020-05-18T10:36:00Z">
              <w:rPr>
                <w:rFonts w:hint="eastAsia"/>
                <w:b w:val="0"/>
                <w:bCs w:val="0"/>
              </w:rPr>
            </w:rPrChange>
          </w:rPr>
          <w:t>。</w:t>
        </w:r>
      </w:ins>
    </w:p>
    <w:p w14:paraId="58BD230C" w14:textId="3CFAB33E" w:rsidR="004025DB" w:rsidRPr="00876437" w:rsidRDefault="004025DB">
      <w:pPr>
        <w:rPr>
          <w:ins w:id="9441" w:author="Julio Li" w:date="2020-05-14T11:33:00Z"/>
          <w:lang w:val="en-GB"/>
          <w:rPrChange w:id="9442" w:author="Kevin Gu" w:date="2020-05-18T10:36:00Z">
            <w:rPr>
              <w:ins w:id="9443" w:author="Julio Li" w:date="2020-05-14T11:33:00Z"/>
            </w:rPr>
          </w:rPrChange>
        </w:rPr>
        <w:pPrChange w:id="9444" w:author="Julio Li" w:date="2020-05-14T11:33:00Z">
          <w:pPr>
            <w:pStyle w:val="Title2"/>
          </w:pPr>
        </w:pPrChange>
      </w:pPr>
      <w:commentRangeStart w:id="9445"/>
      <w:commentRangeStart w:id="9446"/>
      <w:commentRangeStart w:id="9447"/>
      <w:ins w:id="9448" w:author="Julio Li" w:date="2020-05-14T11:33:00Z">
        <w:r w:rsidRPr="00876437">
          <w:rPr>
            <w:lang w:val="en-GB"/>
            <w:rPrChange w:id="9449" w:author="Kevin Gu" w:date="2020-05-18T10:36:00Z">
              <w:rPr>
                <w:b w:val="0"/>
                <w:bCs w:val="0"/>
              </w:rPr>
            </w:rPrChange>
          </w:rPr>
          <w:t>Card access systems that allow entry into restricted areas</w:t>
        </w:r>
        <w:del w:id="9450" w:author="Julio Li [2]" w:date="2020-09-07T11:37:00Z">
          <w:r w:rsidRPr="00876437" w:rsidDel="0085553D">
            <w:rPr>
              <w:lang w:val="en-GB"/>
              <w:rPrChange w:id="9451" w:author="Kevin Gu" w:date="2020-05-18T10:36:00Z">
                <w:rPr>
                  <w:b w:val="0"/>
                  <w:bCs w:val="0"/>
                </w:rPr>
              </w:rPrChange>
            </w:rPr>
            <w:delText xml:space="preserve"> must</w:delText>
          </w:r>
        </w:del>
        <w:r w:rsidRPr="00876437">
          <w:rPr>
            <w:lang w:val="en-GB"/>
            <w:rPrChange w:id="9452" w:author="Kevin Gu" w:date="2020-05-18T10:36:00Z">
              <w:rPr>
                <w:b w:val="0"/>
                <w:bCs w:val="0"/>
              </w:rPr>
            </w:rPrChange>
          </w:rPr>
          <w:t xml:space="preserve"> have a backup electrical power source capable of maintaining the system for </w:t>
        </w:r>
        <w:del w:id="9453" w:author="Julio Li [2]" w:date="2020-09-07T11:37:00Z">
          <w:r w:rsidRPr="00876437" w:rsidDel="0085553D">
            <w:rPr>
              <w:lang w:val="en-GB"/>
              <w:rPrChange w:id="9454" w:author="Kevin Gu" w:date="2020-05-18T10:36:00Z">
                <w:rPr>
                  <w:b w:val="0"/>
                  <w:bCs w:val="0"/>
                </w:rPr>
              </w:rPrChange>
            </w:rPr>
            <w:delText>48</w:delText>
          </w:r>
        </w:del>
      </w:ins>
      <w:ins w:id="9455" w:author="Julio Li [2]" w:date="2020-09-07T11:37:00Z">
        <w:r w:rsidR="0085553D">
          <w:rPr>
            <w:lang w:val="en-GB"/>
          </w:rPr>
          <w:t>1 to 2</w:t>
        </w:r>
      </w:ins>
      <w:ins w:id="9456" w:author="Julio Li" w:date="2020-05-14T11:33:00Z">
        <w:r w:rsidRPr="00876437">
          <w:rPr>
            <w:lang w:val="en-GB"/>
            <w:rPrChange w:id="9457" w:author="Kevin Gu" w:date="2020-05-18T10:36:00Z">
              <w:rPr>
                <w:b w:val="0"/>
                <w:bCs w:val="0"/>
              </w:rPr>
            </w:rPrChange>
          </w:rPr>
          <w:t xml:space="preserve"> hours. </w:t>
        </w:r>
      </w:ins>
    </w:p>
    <w:p w14:paraId="2BC2868D" w14:textId="43A460B9" w:rsidR="000F211C" w:rsidRPr="00876437" w:rsidDel="004025DB" w:rsidRDefault="004025DB" w:rsidP="004025DB">
      <w:pPr>
        <w:rPr>
          <w:del w:id="9458" w:author="Julio Li" w:date="2020-05-14T11:33:00Z"/>
          <w:lang w:val="en-GB"/>
          <w:rPrChange w:id="9459" w:author="Kevin Gu" w:date="2020-05-18T10:36:00Z">
            <w:rPr>
              <w:del w:id="9460" w:author="Julio Li" w:date="2020-05-14T11:33:00Z"/>
            </w:rPr>
          </w:rPrChange>
        </w:rPr>
      </w:pPr>
      <w:proofErr w:type="spellStart"/>
      <w:ins w:id="9461" w:author="Julio Li" w:date="2020-05-14T11:33:00Z">
        <w:r w:rsidRPr="00876437">
          <w:rPr>
            <w:rFonts w:hint="eastAsia"/>
            <w:lang w:val="en-GB"/>
            <w:rPrChange w:id="9462" w:author="Kevin Gu" w:date="2020-05-18T10:36:00Z">
              <w:rPr>
                <w:rFonts w:hint="eastAsia"/>
              </w:rPr>
            </w:rPrChange>
          </w:rPr>
          <w:t>允许进入限制区的卡访问系统必须有备用电源，能够维持</w:t>
        </w:r>
      </w:ins>
      <w:proofErr w:type="spellEnd"/>
      <w:ins w:id="9463" w:author="Julio Li [2]" w:date="2020-09-07T11:38:00Z">
        <w:r w:rsidR="00572AC4">
          <w:rPr>
            <w:rFonts w:hint="eastAsia"/>
            <w:lang w:val="en-GB" w:eastAsia="zh-CN"/>
          </w:rPr>
          <w:t>1</w:t>
        </w:r>
        <w:r w:rsidR="00572AC4">
          <w:rPr>
            <w:rFonts w:hint="eastAsia"/>
            <w:lang w:val="en-GB" w:eastAsia="zh-CN"/>
          </w:rPr>
          <w:t>到</w:t>
        </w:r>
        <w:r w:rsidR="00572AC4">
          <w:rPr>
            <w:lang w:val="en-GB" w:eastAsia="zh-CN"/>
          </w:rPr>
          <w:t>2</w:t>
        </w:r>
      </w:ins>
      <w:ins w:id="9464" w:author="Julio Li" w:date="2020-05-14T11:33:00Z">
        <w:del w:id="9465" w:author="Julio Li [2]" w:date="2020-09-07T11:38:00Z">
          <w:r w:rsidRPr="00876437" w:rsidDel="00572AC4">
            <w:rPr>
              <w:lang w:val="en-GB"/>
              <w:rPrChange w:id="9466" w:author="Kevin Gu" w:date="2020-05-18T10:36:00Z">
                <w:rPr/>
              </w:rPrChange>
            </w:rPr>
            <w:delText>48</w:delText>
          </w:r>
        </w:del>
        <w:proofErr w:type="spellStart"/>
        <w:r w:rsidRPr="00876437">
          <w:rPr>
            <w:rFonts w:hint="eastAsia"/>
            <w:lang w:val="en-GB"/>
            <w:rPrChange w:id="9467" w:author="Kevin Gu" w:date="2020-05-18T10:36:00Z">
              <w:rPr>
                <w:rFonts w:hint="eastAsia"/>
              </w:rPr>
            </w:rPrChange>
          </w:rPr>
          <w:t>小时</w:t>
        </w:r>
        <w:proofErr w:type="spellEnd"/>
        <w:del w:id="9468" w:author="Julio Li [2]" w:date="2020-09-07T11:38:00Z">
          <w:r w:rsidRPr="00876437" w:rsidDel="00572AC4">
            <w:rPr>
              <w:rFonts w:hint="eastAsia"/>
              <w:lang w:val="en-GB"/>
              <w:rPrChange w:id="9469" w:author="Kevin Gu" w:date="2020-05-18T10:36:00Z">
                <w:rPr>
                  <w:rFonts w:hint="eastAsia"/>
                </w:rPr>
              </w:rPrChange>
            </w:rPr>
            <w:delText>的系统</w:delText>
          </w:r>
        </w:del>
        <w:r w:rsidRPr="00876437">
          <w:rPr>
            <w:rFonts w:hint="eastAsia"/>
            <w:lang w:val="en-GB"/>
            <w:rPrChange w:id="9470" w:author="Kevin Gu" w:date="2020-05-18T10:36:00Z">
              <w:rPr>
                <w:rFonts w:hint="eastAsia"/>
              </w:rPr>
            </w:rPrChange>
          </w:rPr>
          <w:t>。</w:t>
        </w:r>
      </w:ins>
      <w:commentRangeEnd w:id="9445"/>
      <w:r w:rsidR="00C630C9">
        <w:rPr>
          <w:rStyle w:val="CommentReference"/>
        </w:rPr>
        <w:commentReference w:id="9445"/>
      </w:r>
      <w:commentRangeEnd w:id="9446"/>
      <w:r w:rsidR="00E95152">
        <w:rPr>
          <w:rStyle w:val="CommentReference"/>
        </w:rPr>
        <w:commentReference w:id="9446"/>
      </w:r>
      <w:commentRangeEnd w:id="9447"/>
      <w:r w:rsidR="00271674">
        <w:rPr>
          <w:rStyle w:val="CommentReference"/>
        </w:rPr>
        <w:commentReference w:id="9447"/>
      </w:r>
      <w:del w:id="9471" w:author="Julio Li" w:date="2020-05-14T11:33:00Z">
        <w:r w:rsidR="000F211C" w:rsidRPr="00876437" w:rsidDel="004025DB">
          <w:rPr>
            <w:lang w:val="en-GB" w:eastAsia="zh-CN"/>
            <w:rPrChange w:id="9472" w:author="Kevin Gu" w:date="2020-05-18T10:36:00Z">
              <w:rPr>
                <w:lang w:eastAsia="zh-CN"/>
              </w:rPr>
            </w:rPrChange>
          </w:rPr>
          <w:delText>Access request</w:delText>
        </w:r>
        <w:r w:rsidR="00093F4E" w:rsidRPr="00876437" w:rsidDel="004025DB">
          <w:rPr>
            <w:lang w:val="en-GB" w:eastAsia="zh-CN"/>
            <w:rPrChange w:id="9473" w:author="Kevin Gu" w:date="2020-05-18T10:36:00Z">
              <w:rPr>
                <w:lang w:eastAsia="zh-CN"/>
              </w:rPr>
            </w:rPrChange>
          </w:rPr>
          <w:delText xml:space="preserve"> </w:delText>
        </w:r>
        <w:r w:rsidR="00093F4E" w:rsidRPr="00876437" w:rsidDel="004025DB">
          <w:rPr>
            <w:rFonts w:hint="eastAsia"/>
            <w:lang w:val="en-GB" w:eastAsia="zh-CN"/>
            <w:rPrChange w:id="9474" w:author="Kevin Gu" w:date="2020-05-18T10:36:00Z">
              <w:rPr>
                <w:rFonts w:hint="eastAsia"/>
                <w:lang w:eastAsia="zh-CN"/>
              </w:rPr>
            </w:rPrChange>
          </w:rPr>
          <w:delText>访问请求</w:delText>
        </w:r>
      </w:del>
    </w:p>
    <w:p w14:paraId="73539847" w14:textId="6905C43E" w:rsidR="004025DB" w:rsidRPr="00876437" w:rsidRDefault="004025DB" w:rsidP="004025DB">
      <w:pPr>
        <w:rPr>
          <w:ins w:id="9475" w:author="Julio Li" w:date="2020-05-14T11:34:00Z"/>
          <w:lang w:val="en-GB"/>
          <w:rPrChange w:id="9476" w:author="Kevin Gu" w:date="2020-05-18T10:36:00Z">
            <w:rPr>
              <w:ins w:id="9477" w:author="Julio Li" w:date="2020-05-14T11:34:00Z"/>
            </w:rPr>
          </w:rPrChange>
        </w:rPr>
      </w:pPr>
    </w:p>
    <w:p w14:paraId="1D466EB2" w14:textId="130466B0" w:rsidR="004025DB" w:rsidRPr="00876437" w:rsidRDefault="004025DB" w:rsidP="004025DB">
      <w:pPr>
        <w:pStyle w:val="Title3"/>
        <w:rPr>
          <w:ins w:id="9478" w:author="Julio Li" w:date="2020-05-14T11:34:00Z"/>
          <w:lang w:val="en-GB"/>
          <w:rPrChange w:id="9479" w:author="Kevin Gu" w:date="2020-05-18T10:36:00Z">
            <w:rPr>
              <w:ins w:id="9480" w:author="Julio Li" w:date="2020-05-14T11:34:00Z"/>
            </w:rPr>
          </w:rPrChange>
        </w:rPr>
      </w:pPr>
      <w:ins w:id="9481" w:author="Julio Li" w:date="2020-05-14T11:34:00Z">
        <w:r w:rsidRPr="00876437">
          <w:rPr>
            <w:lang w:val="en-GB"/>
            <w:rPrChange w:id="9482" w:author="Kevin Gu" w:date="2020-05-18T10:36:00Z">
              <w:rPr/>
            </w:rPrChange>
          </w:rPr>
          <w:t>Basic</w:t>
        </w:r>
        <w:proofErr w:type="spellStart"/>
        <w:r w:rsidRPr="00876437">
          <w:rPr>
            <w:rFonts w:hint="eastAsia"/>
            <w:lang w:val="en-GB"/>
            <w:rPrChange w:id="9483" w:author="Kevin Gu" w:date="2020-05-18T10:36:00Z">
              <w:rPr>
                <w:rFonts w:hint="eastAsia"/>
              </w:rPr>
            </w:rPrChange>
          </w:rPr>
          <w:t>基本</w:t>
        </w:r>
        <w:proofErr w:type="spellEnd"/>
      </w:ins>
    </w:p>
    <w:p w14:paraId="2AE418A6" w14:textId="6BFBEDF3" w:rsidR="004025DB" w:rsidRPr="0071282F" w:rsidRDefault="004025DB" w:rsidP="004025DB">
      <w:pPr>
        <w:rPr>
          <w:ins w:id="9484" w:author="Julio Li" w:date="2020-05-14T11:35:00Z"/>
          <w:b/>
          <w:bCs/>
          <w:lang w:val="en-GB"/>
          <w:rPrChange w:id="9485" w:author="Kevin Gu" w:date="2020-05-18T11:01:00Z">
            <w:rPr>
              <w:ins w:id="9486" w:author="Julio Li" w:date="2020-05-14T11:35:00Z"/>
            </w:rPr>
          </w:rPrChange>
        </w:rPr>
      </w:pPr>
      <w:ins w:id="9487" w:author="Julio Li" w:date="2020-05-14T11:35:00Z">
        <w:r w:rsidRPr="0071282F">
          <w:rPr>
            <w:b/>
            <w:bCs/>
            <w:lang w:val="en-GB"/>
            <w:rPrChange w:id="9488" w:author="Kevin Gu" w:date="2020-05-18T11:01:00Z">
              <w:rPr/>
            </w:rPrChange>
          </w:rPr>
          <w:t>Access control system</w:t>
        </w:r>
        <w:proofErr w:type="spellStart"/>
        <w:r w:rsidRPr="0071282F">
          <w:rPr>
            <w:rFonts w:hint="eastAsia"/>
            <w:b/>
            <w:bCs/>
            <w:lang w:val="en-GB"/>
            <w:rPrChange w:id="9489" w:author="Kevin Gu" w:date="2020-05-18T11:01:00Z">
              <w:rPr>
                <w:rFonts w:hint="eastAsia"/>
              </w:rPr>
            </w:rPrChange>
          </w:rPr>
          <w:t>门禁控制系统</w:t>
        </w:r>
        <w:proofErr w:type="spellEnd"/>
      </w:ins>
    </w:p>
    <w:p w14:paraId="090A2353" w14:textId="77777777" w:rsidR="004025DB" w:rsidRPr="00876437" w:rsidRDefault="004025DB" w:rsidP="004025DB">
      <w:pPr>
        <w:rPr>
          <w:ins w:id="9490" w:author="Julio Li" w:date="2020-05-14T11:35:00Z"/>
          <w:lang w:val="en-GB"/>
          <w:rPrChange w:id="9491" w:author="Kevin Gu" w:date="2020-05-18T10:36:00Z">
            <w:rPr>
              <w:ins w:id="9492" w:author="Julio Li" w:date="2020-05-14T11:35:00Z"/>
            </w:rPr>
          </w:rPrChange>
        </w:rPr>
      </w:pPr>
      <w:ins w:id="9493" w:author="Julio Li" w:date="2020-05-14T11:35:00Z">
        <w:r w:rsidRPr="00876437">
          <w:rPr>
            <w:lang w:val="en-GB"/>
            <w:rPrChange w:id="9494" w:author="Kevin Gu" w:date="2020-05-18T10:36:00Z">
              <w:rPr/>
            </w:rPrChange>
          </w:rPr>
          <w:t>Access to the premises should be controlled with an access control system or suitable locking mechanism in accordance with the zone definitions. The access control system should conform to company standards. A record of authorization of access must be retained in respect of each employee and visitor and updated according to any change from the original requirement.</w:t>
        </w:r>
      </w:ins>
    </w:p>
    <w:p w14:paraId="64F9C9B1" w14:textId="77777777" w:rsidR="004025DB" w:rsidRPr="00876437" w:rsidRDefault="004025DB" w:rsidP="004025DB">
      <w:pPr>
        <w:rPr>
          <w:ins w:id="9495" w:author="Julio Li" w:date="2020-05-14T11:35:00Z"/>
          <w:lang w:val="en-GB"/>
          <w:rPrChange w:id="9496" w:author="Kevin Gu" w:date="2020-05-18T10:36:00Z">
            <w:rPr>
              <w:ins w:id="9497" w:author="Julio Li" w:date="2020-05-14T11:35:00Z"/>
            </w:rPr>
          </w:rPrChange>
        </w:rPr>
      </w:pPr>
      <w:ins w:id="9498" w:author="Julio Li" w:date="2020-05-14T11:35:00Z">
        <w:r w:rsidRPr="00876437">
          <w:rPr>
            <w:rFonts w:hint="eastAsia"/>
            <w:lang w:val="en-GB"/>
            <w:rPrChange w:id="9499" w:author="Kevin Gu" w:date="2020-05-18T10:36:00Z">
              <w:rPr>
                <w:rFonts w:hint="eastAsia"/>
              </w:rPr>
            </w:rPrChange>
          </w:rPr>
          <w:t>进出公司应设置门禁控制系统或根据区域定义的锁定机制。门禁控制系统应符合公司的标准。授权访问的记录必须保留每个员工和访客，并对根据原先的要求进行的任何更改作更新。</w:t>
        </w:r>
      </w:ins>
    </w:p>
    <w:p w14:paraId="5DBB8163" w14:textId="77777777" w:rsidR="004025DB" w:rsidRPr="00876437" w:rsidRDefault="004025DB" w:rsidP="004025DB">
      <w:pPr>
        <w:rPr>
          <w:ins w:id="9500" w:author="Julio Li" w:date="2020-05-14T11:35:00Z"/>
          <w:lang w:val="en-GB"/>
          <w:rPrChange w:id="9501" w:author="Kevin Gu" w:date="2020-05-18T10:36:00Z">
            <w:rPr>
              <w:ins w:id="9502" w:author="Julio Li" w:date="2020-05-14T11:35:00Z"/>
            </w:rPr>
          </w:rPrChange>
        </w:rPr>
      </w:pPr>
      <w:ins w:id="9503" w:author="Julio Li" w:date="2020-05-14T11:35:00Z">
        <w:r w:rsidRPr="00876437">
          <w:rPr>
            <w:lang w:val="en-GB"/>
            <w:rPrChange w:id="9504" w:author="Kevin Gu" w:date="2020-05-18T10:36:00Z">
              <w:rPr/>
            </w:rPrChange>
          </w:rPr>
          <w:t xml:space="preserve">Access to normal zones is granted to all </w:t>
        </w:r>
        <w:proofErr w:type="spellStart"/>
        <w:r w:rsidRPr="00876437">
          <w:rPr>
            <w:lang w:val="en-GB"/>
            <w:rPrChange w:id="9505" w:author="Kevin Gu" w:date="2020-05-18T10:36:00Z">
              <w:rPr/>
            </w:rPrChange>
          </w:rPr>
          <w:t>Chengtian</w:t>
        </w:r>
        <w:proofErr w:type="spellEnd"/>
        <w:r w:rsidRPr="00876437">
          <w:rPr>
            <w:lang w:val="en-GB"/>
            <w:rPrChange w:id="9506" w:author="Kevin Gu" w:date="2020-05-18T10:36:00Z">
              <w:rPr/>
            </w:rPrChange>
          </w:rPr>
          <w:t xml:space="preserve"> </w:t>
        </w:r>
        <w:proofErr w:type="spellStart"/>
        <w:r w:rsidRPr="00876437">
          <w:rPr>
            <w:lang w:val="en-GB"/>
            <w:rPrChange w:id="9507" w:author="Kevin Gu" w:date="2020-05-18T10:36:00Z">
              <w:rPr/>
            </w:rPrChange>
          </w:rPr>
          <w:t>Weiye</w:t>
        </w:r>
        <w:proofErr w:type="spellEnd"/>
        <w:r w:rsidRPr="00876437">
          <w:rPr>
            <w:lang w:val="en-GB"/>
            <w:rPrChange w:id="9508" w:author="Kevin Gu" w:date="2020-05-18T10:36:00Z">
              <w:rPr/>
            </w:rPrChange>
          </w:rPr>
          <w:t xml:space="preserve"> (Ningbo) Chip Technology Co., Ltd employees.</w:t>
        </w:r>
      </w:ins>
    </w:p>
    <w:p w14:paraId="7D5F96FE" w14:textId="77777777" w:rsidR="004025DB" w:rsidRPr="00876437" w:rsidRDefault="004025DB" w:rsidP="004025DB">
      <w:pPr>
        <w:rPr>
          <w:ins w:id="9509" w:author="Julio Li" w:date="2020-05-14T11:35:00Z"/>
          <w:lang w:val="en-GB"/>
          <w:rPrChange w:id="9510" w:author="Kevin Gu" w:date="2020-05-18T10:36:00Z">
            <w:rPr>
              <w:ins w:id="9511" w:author="Julio Li" w:date="2020-05-14T11:35:00Z"/>
            </w:rPr>
          </w:rPrChange>
        </w:rPr>
      </w:pPr>
      <w:proofErr w:type="spellStart"/>
      <w:ins w:id="9512" w:author="Julio Li" w:date="2020-05-14T11:35:00Z">
        <w:r w:rsidRPr="00876437">
          <w:rPr>
            <w:rFonts w:hint="eastAsia"/>
            <w:lang w:val="en-GB"/>
            <w:rPrChange w:id="9513" w:author="Kevin Gu" w:date="2020-05-18T10:36:00Z">
              <w:rPr>
                <w:rFonts w:hint="eastAsia"/>
              </w:rPr>
            </w:rPrChange>
          </w:rPr>
          <w:lastRenderedPageBreak/>
          <w:t>授予澄天伟业（宁波）芯片技术有限公司的所有员工对普通区域的访问权限</w:t>
        </w:r>
        <w:proofErr w:type="spellEnd"/>
        <w:r w:rsidRPr="00876437">
          <w:rPr>
            <w:rFonts w:hint="eastAsia"/>
            <w:lang w:val="en-GB"/>
            <w:rPrChange w:id="9514" w:author="Kevin Gu" w:date="2020-05-18T10:36:00Z">
              <w:rPr>
                <w:rFonts w:hint="eastAsia"/>
              </w:rPr>
            </w:rPrChange>
          </w:rPr>
          <w:t>。</w:t>
        </w:r>
      </w:ins>
    </w:p>
    <w:p w14:paraId="57307AEB" w14:textId="77777777" w:rsidR="004025DB" w:rsidRPr="00876437" w:rsidRDefault="004025DB" w:rsidP="004025DB">
      <w:pPr>
        <w:rPr>
          <w:ins w:id="9515" w:author="Julio Li" w:date="2020-05-14T11:35:00Z"/>
          <w:lang w:val="en-GB"/>
          <w:rPrChange w:id="9516" w:author="Kevin Gu" w:date="2020-05-18T10:36:00Z">
            <w:rPr>
              <w:ins w:id="9517" w:author="Julio Li" w:date="2020-05-14T11:35:00Z"/>
            </w:rPr>
          </w:rPrChange>
        </w:rPr>
      </w:pPr>
      <w:ins w:id="9518" w:author="Julio Li" w:date="2020-05-14T11:35:00Z">
        <w:r w:rsidRPr="00876437">
          <w:rPr>
            <w:lang w:val="en-GB"/>
            <w:rPrChange w:id="9519" w:author="Kevin Gu" w:date="2020-05-18T10:36:00Z">
              <w:rPr/>
            </w:rPrChange>
          </w:rPr>
          <w:t xml:space="preserve">A principle of </w:t>
        </w:r>
        <w:proofErr w:type="spellStart"/>
        <w:r w:rsidRPr="00876437">
          <w:rPr>
            <w:lang w:val="en-GB"/>
            <w:rPrChange w:id="9520" w:author="Kevin Gu" w:date="2020-05-18T10:36:00Z">
              <w:rPr/>
            </w:rPrChange>
          </w:rPr>
          <w:t>Chengtian</w:t>
        </w:r>
        <w:proofErr w:type="spellEnd"/>
        <w:r w:rsidRPr="00876437">
          <w:rPr>
            <w:lang w:val="en-GB"/>
            <w:rPrChange w:id="9521" w:author="Kevin Gu" w:date="2020-05-18T10:36:00Z">
              <w:rPr/>
            </w:rPrChange>
          </w:rPr>
          <w:t xml:space="preserve"> </w:t>
        </w:r>
        <w:proofErr w:type="spellStart"/>
        <w:r w:rsidRPr="00876437">
          <w:rPr>
            <w:lang w:val="en-GB"/>
            <w:rPrChange w:id="9522" w:author="Kevin Gu" w:date="2020-05-18T10:36:00Z">
              <w:rPr/>
            </w:rPrChange>
          </w:rPr>
          <w:t>Weiye</w:t>
        </w:r>
        <w:proofErr w:type="spellEnd"/>
        <w:r w:rsidRPr="00876437">
          <w:rPr>
            <w:lang w:val="en-GB"/>
            <w:rPrChange w:id="9523" w:author="Kevin Gu" w:date="2020-05-18T10:36:00Z">
              <w:rPr/>
            </w:rPrChange>
          </w:rPr>
          <w:t xml:space="preserve"> (Ningbo) Chip Technology Co., Ltd policy is that access control systems in operation on all sites will utilize </w:t>
        </w:r>
        <w:proofErr w:type="spellStart"/>
        <w:r w:rsidRPr="00876437">
          <w:rPr>
            <w:lang w:val="en-GB"/>
            <w:rPrChange w:id="9524" w:author="Kevin Gu" w:date="2020-05-18T10:36:00Z">
              <w:rPr/>
            </w:rPrChange>
          </w:rPr>
          <w:t>Chengtian</w:t>
        </w:r>
        <w:proofErr w:type="spellEnd"/>
        <w:r w:rsidRPr="00876437">
          <w:rPr>
            <w:lang w:val="en-GB"/>
            <w:rPrChange w:id="9525" w:author="Kevin Gu" w:date="2020-05-18T10:36:00Z">
              <w:rPr/>
            </w:rPrChange>
          </w:rPr>
          <w:t xml:space="preserve"> </w:t>
        </w:r>
        <w:proofErr w:type="spellStart"/>
        <w:r w:rsidRPr="00876437">
          <w:rPr>
            <w:lang w:val="en-GB"/>
            <w:rPrChange w:id="9526" w:author="Kevin Gu" w:date="2020-05-18T10:36:00Z">
              <w:rPr/>
            </w:rPrChange>
          </w:rPr>
          <w:t>Weiye</w:t>
        </w:r>
        <w:proofErr w:type="spellEnd"/>
        <w:r w:rsidRPr="00876437">
          <w:rPr>
            <w:lang w:val="en-GB"/>
            <w:rPrChange w:id="9527" w:author="Kevin Gu" w:date="2020-05-18T10:36:00Z">
              <w:rPr/>
            </w:rPrChange>
          </w:rPr>
          <w:t xml:space="preserve"> (Ningbo) Chip Technology Co., Ltd cards, certified cards readers and access control system software to facilitate entry to sites.</w:t>
        </w:r>
      </w:ins>
    </w:p>
    <w:p w14:paraId="3AE46A87" w14:textId="656646F0" w:rsidR="004025DB" w:rsidRPr="00876437" w:rsidRDefault="004025DB" w:rsidP="004025DB">
      <w:pPr>
        <w:rPr>
          <w:ins w:id="9528" w:author="Julio Li" w:date="2020-05-14T11:35:00Z"/>
          <w:lang w:val="en-GB"/>
          <w:rPrChange w:id="9529" w:author="Kevin Gu" w:date="2020-05-18T10:36:00Z">
            <w:rPr>
              <w:ins w:id="9530" w:author="Julio Li" w:date="2020-05-14T11:35:00Z"/>
            </w:rPr>
          </w:rPrChange>
        </w:rPr>
      </w:pPr>
      <w:ins w:id="9531" w:author="Julio Li" w:date="2020-05-14T11:35:00Z">
        <w:r w:rsidRPr="00876437">
          <w:rPr>
            <w:rFonts w:hint="eastAsia"/>
            <w:lang w:val="en-GB"/>
            <w:rPrChange w:id="9532" w:author="Kevin Gu" w:date="2020-05-18T10:36:00Z">
              <w:rPr>
                <w:rFonts w:hint="eastAsia"/>
              </w:rPr>
            </w:rPrChange>
          </w:rPr>
          <w:t>澄天伟业（宁波）芯片技术有限公司政策的一个原则是门禁控制系统中的所有站点上的操作将会利用澄天伟业（宁波）芯片技术有限公司卡、认证读卡器和门禁控制系统软件，设置公司的进出。</w:t>
        </w:r>
      </w:ins>
    </w:p>
    <w:p w14:paraId="1FBC62FF" w14:textId="022EB03C" w:rsidR="004025DB" w:rsidRPr="00876437" w:rsidRDefault="00E074B1" w:rsidP="004025DB">
      <w:pPr>
        <w:pStyle w:val="Title3"/>
        <w:rPr>
          <w:ins w:id="9533" w:author="Julio Li" w:date="2020-05-14T11:36:00Z"/>
          <w:lang w:val="en-GB"/>
          <w:rPrChange w:id="9534" w:author="Kevin Gu" w:date="2020-05-18T10:36:00Z">
            <w:rPr>
              <w:ins w:id="9535" w:author="Julio Li" w:date="2020-05-14T11:36:00Z"/>
            </w:rPr>
          </w:rPrChange>
        </w:rPr>
      </w:pPr>
      <w:ins w:id="9536" w:author="Julio Li [2]" w:date="2020-09-07T11:45:00Z">
        <w:r>
          <w:rPr>
            <w:rFonts w:hint="eastAsia"/>
            <w:lang w:val="en-GB"/>
          </w:rPr>
          <w:t>H</w:t>
        </w:r>
        <w:r>
          <w:rPr>
            <w:lang w:val="en-GB"/>
          </w:rPr>
          <w:t xml:space="preserve">igh security area </w:t>
        </w:r>
        <w:r>
          <w:rPr>
            <w:rFonts w:hint="eastAsia"/>
            <w:lang w:val="en-GB" w:eastAsia="zh-CN"/>
          </w:rPr>
          <w:t>高安区</w:t>
        </w:r>
      </w:ins>
      <w:ins w:id="9537" w:author="Julio Li" w:date="2020-05-14T11:36:00Z">
        <w:del w:id="9538" w:author="Julio Li [2]" w:date="2020-09-07T11:45:00Z">
          <w:r w:rsidR="004025DB" w:rsidRPr="00876437" w:rsidDel="00E074B1">
            <w:rPr>
              <w:lang w:val="en-GB"/>
              <w:rPrChange w:id="9539" w:author="Kevin Gu" w:date="2020-05-18T10:36:00Z">
                <w:rPr/>
              </w:rPrChange>
            </w:rPr>
            <w:delText>Reinforce</w:delText>
          </w:r>
        </w:del>
        <w:del w:id="9540" w:author="Julio Li [2]" w:date="2020-09-07T11:44:00Z">
          <w:r w:rsidR="004025DB" w:rsidRPr="00876437" w:rsidDel="00E074B1">
            <w:rPr>
              <w:lang w:val="en-GB"/>
              <w:rPrChange w:id="9541" w:author="Kevin Gu" w:date="2020-05-18T10:36:00Z">
                <w:rPr/>
              </w:rPrChange>
            </w:rPr>
            <w:delText>d</w:delText>
          </w:r>
          <w:r w:rsidR="004025DB" w:rsidRPr="00876437" w:rsidDel="00E074B1">
            <w:rPr>
              <w:rFonts w:hint="eastAsia"/>
              <w:lang w:val="en-GB"/>
              <w:rPrChange w:id="9542" w:author="Kevin Gu" w:date="2020-05-18T10:36:00Z">
                <w:rPr>
                  <w:rFonts w:hint="eastAsia"/>
                </w:rPr>
              </w:rPrChange>
            </w:rPr>
            <w:delText>加强</w:delText>
          </w:r>
        </w:del>
      </w:ins>
    </w:p>
    <w:p w14:paraId="25FA9D0E" w14:textId="77777777" w:rsidR="004025DB" w:rsidRPr="00876437" w:rsidRDefault="004025DB" w:rsidP="004025DB">
      <w:pPr>
        <w:rPr>
          <w:ins w:id="9543" w:author="Julio Li" w:date="2020-05-14T11:36:00Z"/>
          <w:lang w:val="en-GB"/>
          <w:rPrChange w:id="9544" w:author="Kevin Gu" w:date="2020-05-18T10:36:00Z">
            <w:rPr>
              <w:ins w:id="9545" w:author="Julio Li" w:date="2020-05-14T11:36:00Z"/>
            </w:rPr>
          </w:rPrChange>
        </w:rPr>
      </w:pPr>
      <w:ins w:id="9546" w:author="Julio Li" w:date="2020-05-14T11:36:00Z">
        <w:r w:rsidRPr="00876437">
          <w:rPr>
            <w:lang w:val="en-GB"/>
            <w:rPrChange w:id="9547" w:author="Kevin Gu" w:date="2020-05-18T10:36:00Z">
              <w:rPr/>
            </w:rPrChange>
          </w:rPr>
          <w:t>The basic access control system has to be reinforced for stronger authentication in high security zones:</w:t>
        </w:r>
      </w:ins>
    </w:p>
    <w:p w14:paraId="1A67F5A2" w14:textId="0177A1A7" w:rsidR="004025DB" w:rsidRDefault="004025DB" w:rsidP="004025DB">
      <w:pPr>
        <w:rPr>
          <w:ins w:id="9548" w:author="Julio Li [2]" w:date="2020-09-07T11:40:00Z"/>
          <w:lang w:val="en-GB"/>
        </w:rPr>
      </w:pPr>
      <w:proofErr w:type="spellStart"/>
      <w:ins w:id="9549" w:author="Julio Li" w:date="2020-05-14T11:36:00Z">
        <w:r w:rsidRPr="00876437">
          <w:rPr>
            <w:rFonts w:hint="eastAsia"/>
            <w:lang w:val="en-GB"/>
            <w:rPrChange w:id="9550" w:author="Kevin Gu" w:date="2020-05-18T10:36:00Z">
              <w:rPr>
                <w:rFonts w:hint="eastAsia"/>
              </w:rPr>
            </w:rPrChange>
          </w:rPr>
          <w:t>基本的门禁控制系统应予以加强，为在高安全区域更强的身份验证</w:t>
        </w:r>
        <w:proofErr w:type="spellEnd"/>
        <w:r w:rsidRPr="00876437">
          <w:rPr>
            <w:rFonts w:hint="eastAsia"/>
            <w:lang w:val="en-GB"/>
            <w:rPrChange w:id="9551" w:author="Kevin Gu" w:date="2020-05-18T10:36:00Z">
              <w:rPr>
                <w:rFonts w:hint="eastAsia"/>
              </w:rPr>
            </w:rPrChange>
          </w:rPr>
          <w:t>：</w:t>
        </w:r>
      </w:ins>
    </w:p>
    <w:p w14:paraId="65813E09" w14:textId="62C1322A" w:rsidR="0064088C" w:rsidRDefault="00E074B1" w:rsidP="004025DB">
      <w:pPr>
        <w:rPr>
          <w:ins w:id="9552" w:author="Julio Li [2]" w:date="2020-09-07T11:47:00Z"/>
          <w:lang w:val="en-US"/>
        </w:rPr>
      </w:pPr>
      <w:commentRangeStart w:id="9553"/>
      <w:commentRangeStart w:id="9554"/>
      <w:ins w:id="9555" w:author="Julio Li [2]" w:date="2020-09-07T11:46:00Z">
        <w:r>
          <w:rPr>
            <w:lang w:val="en-US"/>
          </w:rPr>
          <w:t>Doors deployed in high security area</w:t>
        </w:r>
      </w:ins>
      <w:ins w:id="9556" w:author="Julio Li [2]" w:date="2020-09-07T11:47:00Z">
        <w:r>
          <w:rPr>
            <w:lang w:val="en-US"/>
          </w:rPr>
          <w:t xml:space="preserve"> are controlled by two persons’ badge for entry and exit.</w:t>
        </w:r>
      </w:ins>
    </w:p>
    <w:p w14:paraId="28AE6A26" w14:textId="6D58D6F9" w:rsidR="00E074B1" w:rsidRPr="00E074B1" w:rsidRDefault="00E074B1" w:rsidP="004025DB">
      <w:pPr>
        <w:rPr>
          <w:ins w:id="9557" w:author="Julio Li" w:date="2020-05-14T11:36:00Z"/>
          <w:lang w:val="en-US" w:eastAsia="zh-CN"/>
          <w:rPrChange w:id="9558" w:author="Julio Li [2]" w:date="2020-09-07T11:46:00Z">
            <w:rPr>
              <w:ins w:id="9559" w:author="Julio Li" w:date="2020-05-14T11:36:00Z"/>
            </w:rPr>
          </w:rPrChange>
        </w:rPr>
      </w:pPr>
      <w:ins w:id="9560" w:author="Julio Li [2]" w:date="2020-09-07T11:48:00Z">
        <w:r>
          <w:rPr>
            <w:rFonts w:hint="eastAsia"/>
            <w:lang w:val="en-US" w:eastAsia="zh-CN"/>
          </w:rPr>
          <w:t>高安区门的门禁通过双人的门禁卡来控制进出。</w:t>
        </w:r>
        <w:commentRangeEnd w:id="9553"/>
        <w:r>
          <w:rPr>
            <w:rStyle w:val="CommentReference"/>
          </w:rPr>
          <w:commentReference w:id="9553"/>
        </w:r>
      </w:ins>
      <w:commentRangeEnd w:id="9554"/>
      <w:ins w:id="9561" w:author="Julio Li [2]" w:date="2020-09-07T11:49:00Z">
        <w:r>
          <w:rPr>
            <w:rStyle w:val="CommentReference"/>
          </w:rPr>
          <w:commentReference w:id="9554"/>
        </w:r>
      </w:ins>
    </w:p>
    <w:p w14:paraId="21470FA3" w14:textId="0569674C" w:rsidR="004025DB" w:rsidRPr="00876437" w:rsidDel="00E074B1" w:rsidRDefault="004025DB" w:rsidP="004025DB">
      <w:pPr>
        <w:rPr>
          <w:ins w:id="9562" w:author="Julio Li" w:date="2020-05-14T11:36:00Z"/>
          <w:del w:id="9563" w:author="Julio Li [2]" w:date="2020-09-07T11:49:00Z"/>
          <w:lang w:val="en-GB"/>
          <w:rPrChange w:id="9564" w:author="Kevin Gu" w:date="2020-05-18T10:36:00Z">
            <w:rPr>
              <w:ins w:id="9565" w:author="Julio Li" w:date="2020-05-14T11:36:00Z"/>
              <w:del w:id="9566" w:author="Julio Li [2]" w:date="2020-09-07T11:49:00Z"/>
            </w:rPr>
          </w:rPrChange>
        </w:rPr>
      </w:pPr>
      <w:commentRangeStart w:id="9567"/>
      <w:commentRangeStart w:id="9568"/>
      <w:ins w:id="9569" w:author="Julio Li" w:date="2020-05-14T11:36:00Z">
        <w:del w:id="9570" w:author="Julio Li [2]" w:date="2020-09-07T11:49:00Z">
          <w:r w:rsidRPr="00876437" w:rsidDel="00E074B1">
            <w:rPr>
              <w:lang w:val="en-GB"/>
              <w:rPrChange w:id="9571" w:author="Kevin Gu" w:date="2020-05-18T10:36:00Z">
                <w:rPr/>
              </w:rPrChange>
            </w:rPr>
            <w:delText>In R&amp;D environment, this is achieved in placing successive access controls when moving from a zone security level to another one. An authentication with pin code may be added to reader.</w:delText>
          </w:r>
        </w:del>
      </w:ins>
    </w:p>
    <w:p w14:paraId="04EEAB32" w14:textId="6049188A" w:rsidR="004025DB" w:rsidRPr="00876437" w:rsidDel="00E074B1" w:rsidRDefault="004025DB" w:rsidP="004025DB">
      <w:pPr>
        <w:rPr>
          <w:ins w:id="9572" w:author="Julio Li" w:date="2020-05-14T11:36:00Z"/>
          <w:del w:id="9573" w:author="Julio Li [2]" w:date="2020-09-07T11:49:00Z"/>
          <w:lang w:val="en-GB"/>
          <w:rPrChange w:id="9574" w:author="Kevin Gu" w:date="2020-05-18T10:36:00Z">
            <w:rPr>
              <w:ins w:id="9575" w:author="Julio Li" w:date="2020-05-14T11:36:00Z"/>
              <w:del w:id="9576" w:author="Julio Li [2]" w:date="2020-09-07T11:49:00Z"/>
            </w:rPr>
          </w:rPrChange>
        </w:rPr>
      </w:pPr>
      <w:ins w:id="9577" w:author="Julio Li" w:date="2020-05-14T11:36:00Z">
        <w:del w:id="9578" w:author="Julio Li [2]" w:date="2020-09-07T11:49:00Z">
          <w:r w:rsidRPr="00876437" w:rsidDel="00E074B1">
            <w:rPr>
              <w:rFonts w:hint="eastAsia"/>
              <w:lang w:val="en-GB"/>
              <w:rPrChange w:id="9579" w:author="Kevin Gu" w:date="2020-05-18T10:36:00Z">
                <w:rPr>
                  <w:rFonts w:hint="eastAsia"/>
                </w:rPr>
              </w:rPrChange>
            </w:rPr>
            <w:delText>在</w:delText>
          </w:r>
          <w:r w:rsidRPr="00876437" w:rsidDel="00E074B1">
            <w:rPr>
              <w:lang w:val="en-GB"/>
              <w:rPrChange w:id="9580" w:author="Kevin Gu" w:date="2020-05-18T10:36:00Z">
                <w:rPr/>
              </w:rPrChange>
            </w:rPr>
            <w:delText xml:space="preserve"> R&amp;D </w:delText>
          </w:r>
          <w:r w:rsidRPr="00876437" w:rsidDel="00E074B1">
            <w:rPr>
              <w:rFonts w:hint="eastAsia"/>
              <w:lang w:val="en-GB"/>
              <w:rPrChange w:id="9581" w:author="Kevin Gu" w:date="2020-05-18T10:36:00Z">
                <w:rPr>
                  <w:rFonts w:hint="eastAsia"/>
                </w:rPr>
              </w:rPrChange>
            </w:rPr>
            <w:delText>的环境中，通过从一个区域的安全级别移动到另一个时放置连续访问控件实现。身份验证与</w:delText>
          </w:r>
          <w:r w:rsidRPr="00876437" w:rsidDel="00E074B1">
            <w:rPr>
              <w:lang w:val="en-GB"/>
              <w:rPrChange w:id="9582" w:author="Kevin Gu" w:date="2020-05-18T10:36:00Z">
                <w:rPr/>
              </w:rPrChange>
            </w:rPr>
            <w:delText xml:space="preserve"> pin </w:delText>
          </w:r>
          <w:r w:rsidRPr="00876437" w:rsidDel="00E074B1">
            <w:rPr>
              <w:rFonts w:hint="eastAsia"/>
              <w:lang w:val="en-GB"/>
              <w:rPrChange w:id="9583" w:author="Kevin Gu" w:date="2020-05-18T10:36:00Z">
                <w:rPr>
                  <w:rFonts w:hint="eastAsia"/>
                </w:rPr>
              </w:rPrChange>
            </w:rPr>
            <w:delText>代码可能添加到读卡器中。</w:delText>
          </w:r>
        </w:del>
      </w:ins>
      <w:commentRangeEnd w:id="9567"/>
      <w:del w:id="9584" w:author="Julio Li [2]" w:date="2020-09-07T11:49:00Z">
        <w:r w:rsidR="00C60DA4" w:rsidDel="00E074B1">
          <w:rPr>
            <w:rStyle w:val="CommentReference"/>
          </w:rPr>
          <w:commentReference w:id="9567"/>
        </w:r>
        <w:commentRangeEnd w:id="9568"/>
        <w:r w:rsidR="00483E5B" w:rsidDel="00E074B1">
          <w:rPr>
            <w:rStyle w:val="CommentReference"/>
          </w:rPr>
          <w:commentReference w:id="9568"/>
        </w:r>
      </w:del>
    </w:p>
    <w:p w14:paraId="532A4746" w14:textId="4B88576F" w:rsidR="004025DB" w:rsidRPr="00876437" w:rsidRDefault="004025DB" w:rsidP="004025DB">
      <w:pPr>
        <w:rPr>
          <w:ins w:id="9585" w:author="Julio Li" w:date="2020-05-14T11:36:00Z"/>
          <w:lang w:val="en-GB"/>
          <w:rPrChange w:id="9586" w:author="Kevin Gu" w:date="2020-05-18T10:36:00Z">
            <w:rPr>
              <w:ins w:id="9587" w:author="Julio Li" w:date="2020-05-14T11:36:00Z"/>
            </w:rPr>
          </w:rPrChange>
        </w:rPr>
      </w:pPr>
      <w:ins w:id="9588" w:author="Julio Li" w:date="2020-05-14T11:36:00Z">
        <w:r w:rsidRPr="00876437">
          <w:rPr>
            <w:lang w:val="en-GB"/>
            <w:rPrChange w:id="9589" w:author="Kevin Gu" w:date="2020-05-18T10:36:00Z">
              <w:rPr/>
            </w:rPrChange>
          </w:rPr>
          <w:t xml:space="preserve">In production sites, the access control must guarantee the traceability of all movements from a zone to another for every single person. (for </w:t>
        </w:r>
        <w:del w:id="9590" w:author="Kevin Gu" w:date="2020-05-18T11:00:00Z">
          <w:r w:rsidRPr="00876437" w:rsidDel="0071282F">
            <w:rPr>
              <w:lang w:val="en-GB"/>
              <w:rPrChange w:id="9591" w:author="Kevin Gu" w:date="2020-05-18T10:36:00Z">
                <w:rPr/>
              </w:rPrChange>
            </w:rPr>
            <w:delText>instance</w:delText>
          </w:r>
        </w:del>
      </w:ins>
      <w:ins w:id="9592" w:author="Kevin Gu" w:date="2020-05-18T11:00:00Z">
        <w:r w:rsidR="0071282F" w:rsidRPr="00876437">
          <w:rPr>
            <w:lang w:val="en-GB"/>
          </w:rPr>
          <w:t>instance,</w:t>
        </w:r>
      </w:ins>
      <w:ins w:id="9593" w:author="Julio Li" w:date="2020-05-14T11:36:00Z">
        <w:r w:rsidRPr="00876437">
          <w:rPr>
            <w:lang w:val="en-GB"/>
            <w:rPrChange w:id="9594" w:author="Kevin Gu" w:date="2020-05-18T10:36:00Z">
              <w:rPr/>
            </w:rPrChange>
          </w:rPr>
          <w:t xml:space="preserve"> placing successive access controls)</w:t>
        </w:r>
      </w:ins>
    </w:p>
    <w:p w14:paraId="659681D6" w14:textId="17FD256B" w:rsidR="004025DB" w:rsidRPr="00876437" w:rsidRDefault="004025DB">
      <w:pPr>
        <w:rPr>
          <w:ins w:id="9595" w:author="Julio Li" w:date="2020-05-14T11:34:00Z"/>
          <w:lang w:val="en-GB"/>
          <w:rPrChange w:id="9596" w:author="Kevin Gu" w:date="2020-05-18T10:36:00Z">
            <w:rPr>
              <w:ins w:id="9597" w:author="Julio Li" w:date="2020-05-14T11:34:00Z"/>
            </w:rPr>
          </w:rPrChange>
        </w:rPr>
        <w:pPrChange w:id="9598" w:author="Julio Li" w:date="2020-05-14T11:36:00Z">
          <w:pPr>
            <w:pStyle w:val="Title2"/>
          </w:pPr>
        </w:pPrChange>
      </w:pPr>
      <w:proofErr w:type="spellStart"/>
      <w:ins w:id="9599" w:author="Julio Li" w:date="2020-05-14T11:36:00Z">
        <w:r w:rsidRPr="00876437">
          <w:rPr>
            <w:rFonts w:hint="eastAsia"/>
            <w:lang w:val="en-GB"/>
            <w:rPrChange w:id="9600" w:author="Kevin Gu" w:date="2020-05-18T10:36:00Z">
              <w:rPr>
                <w:rFonts w:hint="eastAsia"/>
                <w:b w:val="0"/>
                <w:bCs w:val="0"/>
              </w:rPr>
            </w:rPrChange>
          </w:rPr>
          <w:t>在生产车间，访问控制必须保证从一个区域到另一种的每一个人的所有运动的可追溯性</w:t>
        </w:r>
        <w:proofErr w:type="spellEnd"/>
        <w:r w:rsidRPr="00876437">
          <w:rPr>
            <w:rFonts w:hint="eastAsia"/>
            <w:lang w:val="en-GB"/>
            <w:rPrChange w:id="9601" w:author="Kevin Gu" w:date="2020-05-18T10:36:00Z">
              <w:rPr>
                <w:rFonts w:hint="eastAsia"/>
                <w:b w:val="0"/>
                <w:bCs w:val="0"/>
              </w:rPr>
            </w:rPrChange>
          </w:rPr>
          <w:t>。（</w:t>
        </w:r>
        <w:proofErr w:type="spellStart"/>
        <w:r w:rsidRPr="00876437">
          <w:rPr>
            <w:rFonts w:hint="eastAsia"/>
            <w:lang w:val="en-GB"/>
            <w:rPrChange w:id="9602" w:author="Kevin Gu" w:date="2020-05-18T10:36:00Z">
              <w:rPr>
                <w:rFonts w:hint="eastAsia"/>
                <w:b w:val="0"/>
                <w:bCs w:val="0"/>
              </w:rPr>
            </w:rPrChange>
          </w:rPr>
          <w:t>例如将置于连续访问控制中</w:t>
        </w:r>
        <w:proofErr w:type="spellEnd"/>
        <w:r w:rsidRPr="00876437">
          <w:rPr>
            <w:rFonts w:hint="eastAsia"/>
            <w:lang w:val="en-GB"/>
            <w:rPrChange w:id="9603" w:author="Kevin Gu" w:date="2020-05-18T10:36:00Z">
              <w:rPr>
                <w:rFonts w:hint="eastAsia"/>
                <w:b w:val="0"/>
                <w:bCs w:val="0"/>
              </w:rPr>
            </w:rPrChange>
          </w:rPr>
          <w:t>）</w:t>
        </w:r>
      </w:ins>
    </w:p>
    <w:p w14:paraId="60B0895E" w14:textId="542BA6BE" w:rsidR="000F211C" w:rsidDel="00E074B1" w:rsidRDefault="004025DB" w:rsidP="004025DB">
      <w:pPr>
        <w:rPr>
          <w:del w:id="9604" w:author="Julio Li [2]" w:date="2020-09-07T11:39:00Z"/>
          <w:b/>
          <w:bCs/>
          <w:lang w:val="en-GB" w:eastAsia="zh-CN"/>
        </w:rPr>
      </w:pPr>
      <w:ins w:id="9605" w:author="Julio Li" w:date="2020-05-14T11:36:00Z">
        <w:del w:id="9606" w:author="Julio Li [2]" w:date="2020-09-07T11:39:00Z">
          <w:r w:rsidRPr="0071282F" w:rsidDel="00E12022">
            <w:rPr>
              <w:b/>
              <w:bCs/>
              <w:lang w:val="en-GB" w:eastAsia="zh-CN"/>
              <w:rPrChange w:id="9607" w:author="Kevin Gu" w:date="2020-05-18T11:01:00Z">
                <w:rPr>
                  <w:lang w:eastAsia="zh-CN"/>
                </w:rPr>
              </w:rPrChange>
            </w:rPr>
            <w:delText>Single sluice entry points</w:delText>
          </w:r>
          <w:r w:rsidRPr="0071282F" w:rsidDel="00E12022">
            <w:rPr>
              <w:rFonts w:hint="eastAsia"/>
              <w:b/>
              <w:bCs/>
              <w:lang w:val="en-GB" w:eastAsia="zh-CN"/>
              <w:rPrChange w:id="9608" w:author="Kevin Gu" w:date="2020-05-18T11:01:00Z">
                <w:rPr>
                  <w:rFonts w:hint="eastAsia"/>
                  <w:lang w:eastAsia="zh-CN"/>
                </w:rPr>
              </w:rPrChange>
            </w:rPr>
            <w:delText>单闸入口点</w:delText>
          </w:r>
        </w:del>
      </w:ins>
      <w:del w:id="9609" w:author="Julio Li [2]" w:date="2020-09-07T11:39:00Z">
        <w:r w:rsidR="000F211C" w:rsidRPr="0071282F" w:rsidDel="00E12022">
          <w:rPr>
            <w:b/>
            <w:bCs/>
            <w:lang w:val="en-GB" w:eastAsia="zh-CN"/>
            <w:rPrChange w:id="9610" w:author="Kevin Gu" w:date="2020-05-18T11:01:00Z">
              <w:rPr>
                <w:lang w:eastAsia="zh-CN"/>
              </w:rPr>
            </w:rPrChange>
          </w:rPr>
          <w:delText>In order to provide physical access to specific area, this will be requested in paper format to the superior and needs to be approved.</w:delText>
        </w:r>
      </w:del>
    </w:p>
    <w:p w14:paraId="29A8A2AA" w14:textId="77777777" w:rsidR="00E074B1" w:rsidRPr="0071282F" w:rsidRDefault="00E074B1" w:rsidP="004025DB">
      <w:pPr>
        <w:rPr>
          <w:ins w:id="9611" w:author="Julio Li [2]" w:date="2020-09-07T11:45:00Z"/>
          <w:b/>
          <w:bCs/>
          <w:lang w:val="en-GB" w:eastAsia="zh-CN"/>
          <w:rPrChange w:id="9612" w:author="Kevin Gu" w:date="2020-05-18T11:01:00Z">
            <w:rPr>
              <w:ins w:id="9613" w:author="Julio Li [2]" w:date="2020-09-07T11:45:00Z"/>
              <w:lang w:eastAsia="zh-CN"/>
            </w:rPr>
          </w:rPrChange>
        </w:rPr>
      </w:pPr>
    </w:p>
    <w:p w14:paraId="76BD0C8B" w14:textId="071CA389" w:rsidR="004025DB" w:rsidRPr="0071282F" w:rsidDel="00E12022" w:rsidRDefault="004025DB" w:rsidP="004025DB">
      <w:pPr>
        <w:rPr>
          <w:ins w:id="9614" w:author="Julio Li" w:date="2020-05-14T11:36:00Z"/>
          <w:del w:id="9615" w:author="Julio Li [2]" w:date="2020-09-07T11:39:00Z"/>
          <w:b/>
          <w:bCs/>
          <w:lang w:val="en-GB" w:eastAsia="zh-CN"/>
          <w:rPrChange w:id="9616" w:author="Kevin Gu" w:date="2020-05-18T11:01:00Z">
            <w:rPr>
              <w:ins w:id="9617" w:author="Julio Li" w:date="2020-05-14T11:36:00Z"/>
              <w:del w:id="9618" w:author="Julio Li [2]" w:date="2020-09-07T11:39:00Z"/>
              <w:lang w:eastAsia="zh-CN"/>
            </w:rPr>
          </w:rPrChange>
        </w:rPr>
      </w:pPr>
    </w:p>
    <w:p w14:paraId="01769FF3" w14:textId="6D45B80B" w:rsidR="004025DB" w:rsidRPr="00876437" w:rsidDel="00E12022" w:rsidRDefault="004025DB" w:rsidP="004025DB">
      <w:pPr>
        <w:rPr>
          <w:ins w:id="9619" w:author="Julio Li" w:date="2020-05-14T11:37:00Z"/>
          <w:del w:id="9620" w:author="Julio Li [2]" w:date="2020-09-07T11:39:00Z"/>
          <w:lang w:val="en-GB" w:eastAsia="zh-CN"/>
          <w:rPrChange w:id="9621" w:author="Kevin Gu" w:date="2020-05-18T10:36:00Z">
            <w:rPr>
              <w:ins w:id="9622" w:author="Julio Li" w:date="2020-05-14T11:37:00Z"/>
              <w:del w:id="9623" w:author="Julio Li [2]" w:date="2020-09-07T11:39:00Z"/>
              <w:lang w:eastAsia="zh-CN"/>
            </w:rPr>
          </w:rPrChange>
        </w:rPr>
      </w:pPr>
      <w:commentRangeStart w:id="9624"/>
      <w:commentRangeStart w:id="9625"/>
      <w:ins w:id="9626" w:author="Julio Li" w:date="2020-05-14T11:37:00Z">
        <w:del w:id="9627" w:author="Julio Li [2]" w:date="2020-09-07T11:39:00Z">
          <w:r w:rsidRPr="00876437" w:rsidDel="00E12022">
            <w:rPr>
              <w:lang w:val="en-GB" w:eastAsia="zh-CN"/>
              <w:rPrChange w:id="9628" w:author="Kevin Gu" w:date="2020-05-18T10:36:00Z">
                <w:rPr>
                  <w:lang w:eastAsia="zh-CN"/>
                </w:rPr>
              </w:rPrChange>
            </w:rPr>
            <w:delText>Production zones where security products are manufactured or personalized should additionally be subjected to a person-by-person entry system, to make sure that each authorized person is recorded when entering/exiting from high security zone, and separate goods.</w:delText>
          </w:r>
        </w:del>
      </w:ins>
    </w:p>
    <w:p w14:paraId="3EE2E792" w14:textId="477E7F12" w:rsidR="004025DB" w:rsidRPr="00876437" w:rsidDel="00E12022" w:rsidRDefault="004025DB" w:rsidP="004025DB">
      <w:pPr>
        <w:rPr>
          <w:ins w:id="9629" w:author="Julio Li" w:date="2020-05-14T11:37:00Z"/>
          <w:del w:id="9630" w:author="Julio Li [2]" w:date="2020-09-07T11:39:00Z"/>
          <w:lang w:val="en-GB" w:eastAsia="zh-CN"/>
          <w:rPrChange w:id="9631" w:author="Kevin Gu" w:date="2020-05-18T10:36:00Z">
            <w:rPr>
              <w:ins w:id="9632" w:author="Julio Li" w:date="2020-05-14T11:37:00Z"/>
              <w:del w:id="9633" w:author="Julio Li [2]" w:date="2020-09-07T11:39:00Z"/>
              <w:lang w:eastAsia="zh-CN"/>
            </w:rPr>
          </w:rPrChange>
        </w:rPr>
      </w:pPr>
      <w:ins w:id="9634" w:author="Julio Li" w:date="2020-05-14T11:37:00Z">
        <w:del w:id="9635" w:author="Julio Li [2]" w:date="2020-09-07T11:39:00Z">
          <w:r w:rsidRPr="00876437" w:rsidDel="00E12022">
            <w:rPr>
              <w:rFonts w:hint="eastAsia"/>
              <w:lang w:val="en-GB" w:eastAsia="zh-CN"/>
              <w:rPrChange w:id="9636" w:author="Kevin Gu" w:date="2020-05-18T10:36:00Z">
                <w:rPr>
                  <w:rFonts w:hint="eastAsia"/>
                  <w:lang w:eastAsia="zh-CN"/>
                </w:rPr>
              </w:rPrChange>
            </w:rPr>
            <w:delText>用于生产或个性化的生产区在此外应受一个</w:delText>
          </w:r>
          <w:r w:rsidRPr="00876437" w:rsidDel="00E12022">
            <w:rPr>
              <w:lang w:val="en-GB" w:eastAsia="zh-CN"/>
              <w:rPrChange w:id="9637" w:author="Kevin Gu" w:date="2020-05-18T10:36:00Z">
                <w:rPr>
                  <w:lang w:eastAsia="zh-CN"/>
                </w:rPr>
              </w:rPrChange>
            </w:rPr>
            <w:delText>“</w:delText>
          </w:r>
          <w:r w:rsidRPr="00876437" w:rsidDel="00E12022">
            <w:rPr>
              <w:rFonts w:hint="eastAsia"/>
              <w:lang w:val="en-GB" w:eastAsia="zh-CN"/>
              <w:rPrChange w:id="9638" w:author="Kevin Gu" w:date="2020-05-18T10:36:00Z">
                <w:rPr>
                  <w:rFonts w:hint="eastAsia"/>
                  <w:lang w:eastAsia="zh-CN"/>
                </w:rPr>
              </w:rPrChange>
            </w:rPr>
            <w:delText>一人接一人</w:delText>
          </w:r>
          <w:r w:rsidRPr="00876437" w:rsidDel="00E12022">
            <w:rPr>
              <w:lang w:val="en-GB" w:eastAsia="zh-CN"/>
              <w:rPrChange w:id="9639" w:author="Kevin Gu" w:date="2020-05-18T10:36:00Z">
                <w:rPr>
                  <w:lang w:eastAsia="zh-CN"/>
                </w:rPr>
              </w:rPrChange>
            </w:rPr>
            <w:delText>”</w:delText>
          </w:r>
          <w:r w:rsidRPr="00876437" w:rsidDel="00E12022">
            <w:rPr>
              <w:rFonts w:hint="eastAsia"/>
              <w:lang w:val="en-GB" w:eastAsia="zh-CN"/>
              <w:rPrChange w:id="9640" w:author="Kevin Gu" w:date="2020-05-18T10:36:00Z">
                <w:rPr>
                  <w:rFonts w:hint="eastAsia"/>
                  <w:lang w:eastAsia="zh-CN"/>
                </w:rPr>
              </w:rPrChange>
            </w:rPr>
            <w:delText>的进入系统，以确保每个获授权的人和单独的物品从高安全区进入</w:delText>
          </w:r>
          <w:r w:rsidRPr="00876437" w:rsidDel="00E12022">
            <w:rPr>
              <w:lang w:val="en-GB" w:eastAsia="zh-CN"/>
              <w:rPrChange w:id="9641" w:author="Kevin Gu" w:date="2020-05-18T10:36:00Z">
                <w:rPr>
                  <w:lang w:eastAsia="zh-CN"/>
                </w:rPr>
              </w:rPrChange>
            </w:rPr>
            <w:delText>/</w:delText>
          </w:r>
          <w:r w:rsidRPr="00876437" w:rsidDel="00E12022">
            <w:rPr>
              <w:rFonts w:hint="eastAsia"/>
              <w:lang w:val="en-GB" w:eastAsia="zh-CN"/>
              <w:rPrChange w:id="9642" w:author="Kevin Gu" w:date="2020-05-18T10:36:00Z">
                <w:rPr>
                  <w:rFonts w:hint="eastAsia"/>
                  <w:lang w:eastAsia="zh-CN"/>
                </w:rPr>
              </w:rPrChange>
            </w:rPr>
            <w:delText>退出时的记录。</w:delText>
          </w:r>
        </w:del>
      </w:ins>
      <w:commentRangeEnd w:id="9624"/>
      <w:del w:id="9643" w:author="Julio Li [2]" w:date="2020-09-07T11:39:00Z">
        <w:r w:rsidR="00C60DA4" w:rsidDel="00E12022">
          <w:rPr>
            <w:rStyle w:val="CommentReference"/>
          </w:rPr>
          <w:commentReference w:id="9624"/>
        </w:r>
        <w:commentRangeEnd w:id="9625"/>
        <w:r w:rsidR="000A1E1A" w:rsidDel="00E12022">
          <w:rPr>
            <w:rStyle w:val="CommentReference"/>
          </w:rPr>
          <w:commentReference w:id="9625"/>
        </w:r>
      </w:del>
    </w:p>
    <w:p w14:paraId="21DAB205" w14:textId="05A0CDC9" w:rsidR="004025DB" w:rsidRPr="00876437" w:rsidDel="00E12022" w:rsidRDefault="004025DB" w:rsidP="004025DB">
      <w:pPr>
        <w:rPr>
          <w:ins w:id="9644" w:author="Julio Li" w:date="2020-05-14T11:37:00Z"/>
          <w:del w:id="9645" w:author="Julio Li [2]" w:date="2020-09-07T11:39:00Z"/>
          <w:lang w:val="en-GB" w:eastAsia="zh-CN"/>
          <w:rPrChange w:id="9646" w:author="Kevin Gu" w:date="2020-05-18T10:36:00Z">
            <w:rPr>
              <w:ins w:id="9647" w:author="Julio Li" w:date="2020-05-14T11:37:00Z"/>
              <w:del w:id="9648" w:author="Julio Li [2]" w:date="2020-09-07T11:39:00Z"/>
              <w:lang w:eastAsia="zh-CN"/>
            </w:rPr>
          </w:rPrChange>
        </w:rPr>
      </w:pPr>
      <w:commentRangeStart w:id="9649"/>
      <w:ins w:id="9650" w:author="Julio Li" w:date="2020-05-14T11:37:00Z">
        <w:del w:id="9651" w:author="Julio Li [2]" w:date="2020-09-07T11:39:00Z">
          <w:r w:rsidRPr="00876437" w:rsidDel="00E12022">
            <w:rPr>
              <w:lang w:val="en-GB" w:eastAsia="zh-CN"/>
              <w:rPrChange w:id="9652" w:author="Kevin Gu" w:date="2020-05-18T10:36:00Z">
                <w:rPr>
                  <w:lang w:eastAsia="zh-CN"/>
                </w:rPr>
              </w:rPrChange>
            </w:rPr>
            <w:delText>Goods are transferred from secure zone to high secure zone or conversely via good traps and do not allow people.</w:delText>
          </w:r>
        </w:del>
      </w:ins>
    </w:p>
    <w:p w14:paraId="39B5F17C" w14:textId="3C215B42" w:rsidR="004025DB" w:rsidRPr="00876437" w:rsidDel="00E12022" w:rsidRDefault="004025DB" w:rsidP="004025DB">
      <w:pPr>
        <w:rPr>
          <w:ins w:id="9653" w:author="Julio Li" w:date="2020-05-14T11:37:00Z"/>
          <w:del w:id="9654" w:author="Julio Li [2]" w:date="2020-09-07T11:39:00Z"/>
          <w:lang w:val="en-GB" w:eastAsia="zh-CN"/>
          <w:rPrChange w:id="9655" w:author="Kevin Gu" w:date="2020-05-18T10:36:00Z">
            <w:rPr>
              <w:ins w:id="9656" w:author="Julio Li" w:date="2020-05-14T11:37:00Z"/>
              <w:del w:id="9657" w:author="Julio Li [2]" w:date="2020-09-07T11:39:00Z"/>
              <w:lang w:eastAsia="zh-CN"/>
            </w:rPr>
          </w:rPrChange>
        </w:rPr>
      </w:pPr>
      <w:ins w:id="9658" w:author="Julio Li" w:date="2020-05-14T11:37:00Z">
        <w:del w:id="9659" w:author="Julio Li [2]" w:date="2020-09-07T11:39:00Z">
          <w:r w:rsidRPr="00876437" w:rsidDel="00E12022">
            <w:rPr>
              <w:rFonts w:hint="eastAsia"/>
              <w:lang w:val="en-GB" w:eastAsia="zh-CN"/>
              <w:rPrChange w:id="9660" w:author="Kevin Gu" w:date="2020-05-18T10:36:00Z">
                <w:rPr>
                  <w:rFonts w:hint="eastAsia"/>
                  <w:lang w:eastAsia="zh-CN"/>
                </w:rPr>
              </w:rPrChange>
            </w:rPr>
            <w:delText>货物将通过不允许人进入的货闸从安全区转移到高安全区，反之亦然。</w:delText>
          </w:r>
        </w:del>
      </w:ins>
      <w:commentRangeEnd w:id="9649"/>
      <w:del w:id="9661" w:author="Julio Li [2]" w:date="2020-09-07T11:39:00Z">
        <w:r w:rsidR="00C60DA4" w:rsidDel="00E12022">
          <w:rPr>
            <w:rStyle w:val="CommentReference"/>
          </w:rPr>
          <w:commentReference w:id="9649"/>
        </w:r>
      </w:del>
    </w:p>
    <w:p w14:paraId="13DD4B1E" w14:textId="33B500BA" w:rsidR="004025DB" w:rsidRPr="0071282F" w:rsidRDefault="004025DB" w:rsidP="004025DB">
      <w:pPr>
        <w:rPr>
          <w:ins w:id="9662" w:author="Julio Li" w:date="2020-05-14T11:37:00Z"/>
          <w:b/>
          <w:bCs/>
          <w:lang w:val="en-GB" w:eastAsia="zh-CN"/>
          <w:rPrChange w:id="9663" w:author="Kevin Gu" w:date="2020-05-18T11:01:00Z">
            <w:rPr>
              <w:ins w:id="9664" w:author="Julio Li" w:date="2020-05-14T11:37:00Z"/>
              <w:lang w:eastAsia="zh-CN"/>
            </w:rPr>
          </w:rPrChange>
        </w:rPr>
      </w:pPr>
      <w:ins w:id="9665" w:author="Julio Li" w:date="2020-05-14T11:37:00Z">
        <w:del w:id="9666" w:author="Kevin Gu" w:date="2020-05-18T11:01:00Z">
          <w:r w:rsidRPr="0071282F" w:rsidDel="0071282F">
            <w:rPr>
              <w:b/>
              <w:bCs/>
              <w:lang w:val="en-GB" w:eastAsia="zh-CN"/>
              <w:rPrChange w:id="9667" w:author="Kevin Gu" w:date="2020-05-18T11:01:00Z">
                <w:rPr>
                  <w:lang w:eastAsia="zh-CN"/>
                </w:rPr>
              </w:rPrChange>
            </w:rPr>
            <w:delText>Anti pass</w:delText>
          </w:r>
        </w:del>
      </w:ins>
      <w:ins w:id="9668" w:author="Kevin Gu" w:date="2020-05-18T11:01:00Z">
        <w:r w:rsidR="0071282F" w:rsidRPr="0071282F">
          <w:rPr>
            <w:b/>
            <w:bCs/>
            <w:lang w:val="en-GB" w:eastAsia="zh-CN"/>
            <w:rPrChange w:id="9669" w:author="Kevin Gu" w:date="2020-05-18T11:01:00Z">
              <w:rPr>
                <w:lang w:val="en-GB" w:eastAsia="zh-CN"/>
              </w:rPr>
            </w:rPrChange>
          </w:rPr>
          <w:t>Anti-pass</w:t>
        </w:r>
      </w:ins>
      <w:ins w:id="9670" w:author="Julio Li" w:date="2020-05-14T11:37:00Z">
        <w:r w:rsidRPr="0071282F">
          <w:rPr>
            <w:b/>
            <w:bCs/>
            <w:lang w:val="en-GB" w:eastAsia="zh-CN"/>
            <w:rPrChange w:id="9671" w:author="Kevin Gu" w:date="2020-05-18T11:01:00Z">
              <w:rPr>
                <w:lang w:eastAsia="zh-CN"/>
              </w:rPr>
            </w:rPrChange>
          </w:rPr>
          <w:t xml:space="preserve"> back</w:t>
        </w:r>
        <w:r w:rsidRPr="0071282F">
          <w:rPr>
            <w:rFonts w:hint="eastAsia"/>
            <w:b/>
            <w:bCs/>
            <w:lang w:val="en-GB" w:eastAsia="zh-CN"/>
            <w:rPrChange w:id="9672" w:author="Kevin Gu" w:date="2020-05-18T11:01:00Z">
              <w:rPr>
                <w:rFonts w:hint="eastAsia"/>
                <w:lang w:eastAsia="zh-CN"/>
              </w:rPr>
            </w:rPrChange>
          </w:rPr>
          <w:t>反潜回门</w:t>
        </w:r>
      </w:ins>
    </w:p>
    <w:p w14:paraId="30051401" w14:textId="3A6A31A2" w:rsidR="004025DB" w:rsidRPr="00876437" w:rsidRDefault="004025DB" w:rsidP="004025DB">
      <w:pPr>
        <w:rPr>
          <w:ins w:id="9673" w:author="Julio Li" w:date="2020-05-14T11:38:00Z"/>
          <w:lang w:val="en-GB" w:eastAsia="zh-CN"/>
          <w:rPrChange w:id="9674" w:author="Kevin Gu" w:date="2020-05-18T10:36:00Z">
            <w:rPr>
              <w:ins w:id="9675" w:author="Julio Li" w:date="2020-05-14T11:38:00Z"/>
              <w:lang w:eastAsia="zh-CN"/>
            </w:rPr>
          </w:rPrChange>
        </w:rPr>
      </w:pPr>
      <w:commentRangeStart w:id="9676"/>
      <w:commentRangeStart w:id="9677"/>
      <w:ins w:id="9678" w:author="Julio Li" w:date="2020-05-14T11:38:00Z">
        <w:r w:rsidRPr="00876437">
          <w:rPr>
            <w:lang w:val="en-GB" w:eastAsia="zh-CN"/>
            <w:rPrChange w:id="9679" w:author="Kevin Gu" w:date="2020-05-18T10:36:00Z">
              <w:rPr>
                <w:lang w:eastAsia="zh-CN"/>
              </w:rPr>
            </w:rPrChange>
          </w:rPr>
          <w:t xml:space="preserve">The </w:t>
        </w:r>
        <w:del w:id="9680" w:author="Kevin Gu" w:date="2020-05-18T11:01:00Z">
          <w:r w:rsidRPr="00876437" w:rsidDel="0071282F">
            <w:rPr>
              <w:lang w:val="en-GB" w:eastAsia="zh-CN"/>
              <w:rPrChange w:id="9681" w:author="Kevin Gu" w:date="2020-05-18T10:36:00Z">
                <w:rPr>
                  <w:lang w:eastAsia="zh-CN"/>
                </w:rPr>
              </w:rPrChange>
            </w:rPr>
            <w:delText>anti pass</w:delText>
          </w:r>
        </w:del>
      </w:ins>
      <w:ins w:id="9682" w:author="Kevin Gu" w:date="2020-05-18T11:01:00Z">
        <w:r w:rsidR="0071282F" w:rsidRPr="00876437">
          <w:rPr>
            <w:lang w:val="en-GB" w:eastAsia="zh-CN"/>
          </w:rPr>
          <w:t>anti-pass</w:t>
        </w:r>
      </w:ins>
      <w:ins w:id="9683" w:author="Julio Li" w:date="2020-05-14T11:38:00Z">
        <w:r w:rsidRPr="00876437">
          <w:rPr>
            <w:lang w:val="en-GB" w:eastAsia="zh-CN"/>
            <w:rPrChange w:id="9684" w:author="Kevin Gu" w:date="2020-05-18T10:36:00Z">
              <w:rPr>
                <w:lang w:eastAsia="zh-CN"/>
              </w:rPr>
            </w:rPrChange>
          </w:rPr>
          <w:t xml:space="preserve"> back function consists in managing the gradual passages from one zone to another one. This system enforces people to systematically record their passages at each controlled point.</w:t>
        </w:r>
      </w:ins>
    </w:p>
    <w:p w14:paraId="7EA57703" w14:textId="381C03C7" w:rsidR="004025DB" w:rsidRPr="00876437" w:rsidRDefault="004025DB" w:rsidP="004025DB">
      <w:pPr>
        <w:rPr>
          <w:ins w:id="9685" w:author="Julio Li" w:date="2020-05-14T11:38:00Z"/>
          <w:lang w:val="en-GB" w:eastAsia="zh-CN"/>
          <w:rPrChange w:id="9686" w:author="Kevin Gu" w:date="2020-05-18T10:36:00Z">
            <w:rPr>
              <w:ins w:id="9687" w:author="Julio Li" w:date="2020-05-14T11:38:00Z"/>
              <w:lang w:eastAsia="zh-CN"/>
            </w:rPr>
          </w:rPrChange>
        </w:rPr>
      </w:pPr>
      <w:ins w:id="9688" w:author="Julio Li" w:date="2020-05-14T11:38:00Z">
        <w:r w:rsidRPr="00876437">
          <w:rPr>
            <w:rFonts w:hint="eastAsia"/>
            <w:lang w:val="en-GB" w:eastAsia="zh-CN"/>
            <w:rPrChange w:id="9689" w:author="Kevin Gu" w:date="2020-05-18T10:36:00Z">
              <w:rPr>
                <w:rFonts w:hint="eastAsia"/>
                <w:lang w:eastAsia="zh-CN"/>
              </w:rPr>
            </w:rPrChange>
          </w:rPr>
          <w:t>反潜回门功能包括管理从一个区域到另一个中的逐步通过。这一系统强制记录人员在每个控制点的通过。</w:t>
        </w:r>
      </w:ins>
      <w:commentRangeEnd w:id="9676"/>
      <w:r w:rsidR="00C60DA4">
        <w:rPr>
          <w:rStyle w:val="CommentReference"/>
        </w:rPr>
        <w:commentReference w:id="9676"/>
      </w:r>
      <w:commentRangeEnd w:id="9677"/>
      <w:r w:rsidR="000A1E1A">
        <w:rPr>
          <w:rStyle w:val="CommentReference"/>
        </w:rPr>
        <w:commentReference w:id="9677"/>
      </w:r>
    </w:p>
    <w:p w14:paraId="25C9B100" w14:textId="235C6446" w:rsidR="004025DB" w:rsidRPr="00876437" w:rsidRDefault="00464773" w:rsidP="004025DB">
      <w:pPr>
        <w:pStyle w:val="Title3"/>
        <w:rPr>
          <w:ins w:id="9690" w:author="Julio Li" w:date="2020-05-14T11:38:00Z"/>
          <w:lang w:val="en-GB"/>
          <w:rPrChange w:id="9691" w:author="Kevin Gu" w:date="2020-05-18T10:36:00Z">
            <w:rPr>
              <w:ins w:id="9692" w:author="Julio Li" w:date="2020-05-14T11:38:00Z"/>
            </w:rPr>
          </w:rPrChange>
        </w:rPr>
      </w:pPr>
      <w:ins w:id="9693" w:author="Julio Li [2]" w:date="2020-09-07T11:52:00Z">
        <w:r>
          <w:rPr>
            <w:lang w:val="en-GB"/>
          </w:rPr>
          <w:t>Entry to packaging workshop</w:t>
        </w:r>
        <w:r>
          <w:rPr>
            <w:rFonts w:hint="eastAsia"/>
            <w:lang w:val="en-GB" w:eastAsia="zh-CN"/>
          </w:rPr>
          <w:t>封装车间的</w:t>
        </w:r>
      </w:ins>
      <w:ins w:id="9694" w:author="Julio Li [2]" w:date="2020-09-07T11:53:00Z">
        <w:r>
          <w:rPr>
            <w:rFonts w:hint="eastAsia"/>
            <w:lang w:val="en-GB" w:eastAsia="zh-CN"/>
          </w:rPr>
          <w:t>进入</w:t>
        </w:r>
      </w:ins>
      <w:ins w:id="9695" w:author="Julio Li" w:date="2020-05-14T11:38:00Z">
        <w:del w:id="9696" w:author="Julio Li [2]" w:date="2020-09-07T11:52:00Z">
          <w:r w:rsidR="004025DB" w:rsidRPr="00876437" w:rsidDel="00464773">
            <w:rPr>
              <w:lang w:val="en-GB"/>
              <w:rPrChange w:id="9697" w:author="Kevin Gu" w:date="2020-05-18T10:36:00Z">
                <w:rPr/>
              </w:rPrChange>
            </w:rPr>
            <w:delText>Specific</w:delText>
          </w:r>
          <w:r w:rsidR="004025DB" w:rsidRPr="00876437" w:rsidDel="00464773">
            <w:rPr>
              <w:rFonts w:hint="eastAsia"/>
              <w:lang w:val="en-GB"/>
              <w:rPrChange w:id="9698" w:author="Kevin Gu" w:date="2020-05-18T10:36:00Z">
                <w:rPr>
                  <w:rFonts w:hint="eastAsia"/>
                </w:rPr>
              </w:rPrChange>
            </w:rPr>
            <w:delText>特殊</w:delText>
          </w:r>
        </w:del>
      </w:ins>
    </w:p>
    <w:p w14:paraId="7591DE5C" w14:textId="77777777" w:rsidR="004025DB" w:rsidRPr="00876437" w:rsidRDefault="004025DB" w:rsidP="004025DB">
      <w:pPr>
        <w:rPr>
          <w:ins w:id="9699" w:author="Julio Li" w:date="2020-05-14T11:38:00Z"/>
          <w:lang w:val="en-GB"/>
          <w:rPrChange w:id="9700" w:author="Kevin Gu" w:date="2020-05-18T10:36:00Z">
            <w:rPr>
              <w:ins w:id="9701" w:author="Julio Li" w:date="2020-05-14T11:38:00Z"/>
            </w:rPr>
          </w:rPrChange>
        </w:rPr>
      </w:pPr>
      <w:ins w:id="9702" w:author="Julio Li" w:date="2020-05-14T11:38:00Z">
        <w:r w:rsidRPr="00876437">
          <w:rPr>
            <w:lang w:val="en-GB"/>
            <w:rPrChange w:id="9703" w:author="Kevin Gu" w:date="2020-05-18T10:36:00Z">
              <w:rPr/>
            </w:rPrChange>
          </w:rPr>
          <w:t>Further features are required for specific areas:</w:t>
        </w:r>
      </w:ins>
    </w:p>
    <w:p w14:paraId="5AEDACC0" w14:textId="0D1DE1BD" w:rsidR="004025DB" w:rsidRPr="00876437" w:rsidRDefault="004025DB" w:rsidP="004025DB">
      <w:pPr>
        <w:rPr>
          <w:ins w:id="9704" w:author="Julio Li" w:date="2020-05-14T11:38:00Z"/>
          <w:lang w:val="en-GB"/>
          <w:rPrChange w:id="9705" w:author="Kevin Gu" w:date="2020-05-18T10:36:00Z">
            <w:rPr>
              <w:ins w:id="9706" w:author="Julio Li" w:date="2020-05-14T11:38:00Z"/>
            </w:rPr>
          </w:rPrChange>
        </w:rPr>
      </w:pPr>
      <w:proofErr w:type="spellStart"/>
      <w:ins w:id="9707" w:author="Julio Li" w:date="2020-05-14T11:38:00Z">
        <w:r w:rsidRPr="00876437">
          <w:rPr>
            <w:rFonts w:hint="eastAsia"/>
            <w:lang w:val="en-GB"/>
            <w:rPrChange w:id="9708" w:author="Kevin Gu" w:date="2020-05-18T10:36:00Z">
              <w:rPr>
                <w:rFonts w:hint="eastAsia"/>
              </w:rPr>
            </w:rPrChange>
          </w:rPr>
          <w:t>特定领域需要进一步的功能</w:t>
        </w:r>
        <w:proofErr w:type="spellEnd"/>
        <w:r w:rsidRPr="00876437">
          <w:rPr>
            <w:rFonts w:hint="eastAsia"/>
            <w:lang w:val="en-GB"/>
            <w:rPrChange w:id="9709" w:author="Kevin Gu" w:date="2020-05-18T10:36:00Z">
              <w:rPr>
                <w:rFonts w:hint="eastAsia"/>
              </w:rPr>
            </w:rPrChange>
          </w:rPr>
          <w:t>：</w:t>
        </w:r>
      </w:ins>
    </w:p>
    <w:p w14:paraId="4E69CCBA" w14:textId="4BE00906" w:rsidR="004025DB" w:rsidDel="002335AE" w:rsidRDefault="00C343FE" w:rsidP="004025DB">
      <w:pPr>
        <w:rPr>
          <w:del w:id="9710" w:author="Julio Li [2]" w:date="2020-09-07T11:54:00Z"/>
          <w:b/>
          <w:bCs/>
          <w:lang w:val="en-GB"/>
        </w:rPr>
      </w:pPr>
      <w:ins w:id="9711" w:author="Julio Li [2]" w:date="2020-09-07T11:54:00Z">
        <w:r>
          <w:rPr>
            <w:lang w:val="en-GB"/>
          </w:rPr>
          <w:t xml:space="preserve">there </w:t>
        </w:r>
      </w:ins>
      <w:ins w:id="9712" w:author="Julio Li [2]" w:date="2020-09-07T11:55:00Z">
        <w:r>
          <w:rPr>
            <w:lang w:val="en-GB"/>
          </w:rPr>
          <w:t xml:space="preserve">are two entry doors </w:t>
        </w:r>
      </w:ins>
      <w:ins w:id="9713" w:author="Julio Li" w:date="2020-05-14T11:38:00Z">
        <w:del w:id="9714" w:author="Julio Li [2]" w:date="2020-09-07T11:54:00Z">
          <w:r w:rsidR="004025DB" w:rsidRPr="0071282F" w:rsidDel="002335AE">
            <w:rPr>
              <w:b/>
              <w:bCs/>
              <w:lang w:val="en-GB"/>
              <w:rPrChange w:id="9715" w:author="Kevin Gu" w:date="2020-05-18T11:01:00Z">
                <w:rPr/>
              </w:rPrChange>
            </w:rPr>
            <w:delText>Areas under dual control</w:delText>
          </w:r>
          <w:r w:rsidR="004025DB" w:rsidRPr="0071282F" w:rsidDel="002335AE">
            <w:rPr>
              <w:rFonts w:hint="eastAsia"/>
              <w:b/>
              <w:bCs/>
              <w:lang w:val="en-GB"/>
              <w:rPrChange w:id="9716" w:author="Kevin Gu" w:date="2020-05-18T11:01:00Z">
                <w:rPr>
                  <w:rFonts w:hint="eastAsia"/>
                </w:rPr>
              </w:rPrChange>
            </w:rPr>
            <w:delText>双控下区域</w:delText>
          </w:r>
        </w:del>
      </w:ins>
    </w:p>
    <w:p w14:paraId="1E62D306" w14:textId="03B2175B" w:rsidR="002335AE" w:rsidRDefault="00C343FE" w:rsidP="004025DB">
      <w:pPr>
        <w:rPr>
          <w:ins w:id="9717" w:author="Julio Li [2]" w:date="2020-09-07T11:59:00Z"/>
          <w:lang w:val="en-GB" w:eastAsia="zh-CN"/>
        </w:rPr>
      </w:pPr>
      <w:ins w:id="9718" w:author="Julio Li [2]" w:date="2020-09-07T11:55:00Z">
        <w:r>
          <w:rPr>
            <w:lang w:val="en-GB"/>
          </w:rPr>
          <w:t>to the packaging workshop, which are de</w:t>
        </w:r>
      </w:ins>
      <w:ins w:id="9719" w:author="Julio Li [2]" w:date="2020-09-07T11:56:00Z">
        <w:r>
          <w:rPr>
            <w:lang w:val="en-GB"/>
          </w:rPr>
          <w:t xml:space="preserve">ployed on the same locality for efficiency consideration. The two doors there </w:t>
        </w:r>
      </w:ins>
      <w:ins w:id="9720" w:author="Julio Li [2]" w:date="2020-09-07T11:57:00Z">
        <w:r>
          <w:rPr>
            <w:lang w:val="en-GB"/>
          </w:rPr>
          <w:t>not only have physical access control system but also have one-by-one feature. The on</w:t>
        </w:r>
      </w:ins>
      <w:ins w:id="9721" w:author="Julio Li [2]" w:date="2020-09-07T11:58:00Z">
        <w:r>
          <w:rPr>
            <w:lang w:val="en-GB"/>
          </w:rPr>
          <w:t>e-by-one feature can implement anti-pass</w:t>
        </w:r>
      </w:ins>
      <w:ins w:id="9722" w:author="Julio Li [2]" w:date="2020-09-07T11:59:00Z">
        <w:r>
          <w:rPr>
            <w:lang w:val="en-GB"/>
          </w:rPr>
          <w:t xml:space="preserve"> </w:t>
        </w:r>
      </w:ins>
      <w:ins w:id="9723" w:author="Julio Li [2]" w:date="2020-09-07T11:58:00Z">
        <w:r>
          <w:rPr>
            <w:lang w:val="en-GB"/>
          </w:rPr>
          <w:t>back</w:t>
        </w:r>
      </w:ins>
      <w:ins w:id="9724" w:author="Julio Li [2]" w:date="2020-09-07T11:59:00Z">
        <w:r>
          <w:rPr>
            <w:lang w:val="en-GB"/>
          </w:rPr>
          <w:t xml:space="preserve"> function.</w:t>
        </w:r>
      </w:ins>
    </w:p>
    <w:p w14:paraId="6236A984" w14:textId="45F0FD7B" w:rsidR="00C343FE" w:rsidRPr="00C343FE" w:rsidRDefault="00C343FE" w:rsidP="004025DB">
      <w:pPr>
        <w:rPr>
          <w:ins w:id="9725" w:author="Julio Li [2]" w:date="2020-09-07T11:54:00Z"/>
          <w:lang w:val="en-GB" w:eastAsia="zh-CN"/>
          <w:rPrChange w:id="9726" w:author="Julio Li [2]" w:date="2020-09-07T11:55:00Z">
            <w:rPr>
              <w:ins w:id="9727" w:author="Julio Li [2]" w:date="2020-09-07T11:54:00Z"/>
            </w:rPr>
          </w:rPrChange>
        </w:rPr>
      </w:pPr>
      <w:ins w:id="9728" w:author="Julio Li [2]" w:date="2020-09-07T11:59:00Z">
        <w:r>
          <w:rPr>
            <w:rFonts w:hint="eastAsia"/>
            <w:lang w:val="en-GB" w:eastAsia="zh-CN"/>
          </w:rPr>
          <w:t>进入封装车间的两扇门位于同一</w:t>
        </w:r>
      </w:ins>
      <w:ins w:id="9729" w:author="Julio Li [2]" w:date="2020-09-07T12:00:00Z">
        <w:r>
          <w:rPr>
            <w:rFonts w:hint="eastAsia"/>
            <w:lang w:val="en-GB" w:eastAsia="zh-CN"/>
          </w:rPr>
          <w:t>地点，两扇门的设置是出于效率方面的考虑。这两扇门不仅有物理门禁系统而且具有单次一人通过的</w:t>
        </w:r>
      </w:ins>
      <w:ins w:id="9730" w:author="Julio Li [2]" w:date="2020-09-07T12:01:00Z">
        <w:r>
          <w:rPr>
            <w:rFonts w:hint="eastAsia"/>
            <w:lang w:val="en-GB" w:eastAsia="zh-CN"/>
          </w:rPr>
          <w:t>功能。这种功能能够实现防潜回。</w:t>
        </w:r>
      </w:ins>
    </w:p>
    <w:p w14:paraId="142873A5" w14:textId="5E1E64E3" w:rsidR="004025DB" w:rsidRPr="009C05B7" w:rsidDel="002335AE" w:rsidRDefault="004025DB" w:rsidP="004025DB">
      <w:pPr>
        <w:rPr>
          <w:ins w:id="9731" w:author="Julio Li" w:date="2020-05-14T11:38:00Z"/>
          <w:del w:id="9732" w:author="Julio Li [2]" w:date="2020-09-07T11:54:00Z"/>
          <w:lang w:val="en-GB"/>
          <w:rPrChange w:id="9733" w:author="Julio Li [2]" w:date="2020-09-07T12:09:00Z">
            <w:rPr>
              <w:ins w:id="9734" w:author="Julio Li" w:date="2020-05-14T11:38:00Z"/>
              <w:del w:id="9735" w:author="Julio Li [2]" w:date="2020-09-07T11:54:00Z"/>
            </w:rPr>
          </w:rPrChange>
        </w:rPr>
      </w:pPr>
      <w:commentRangeStart w:id="9736"/>
      <w:commentRangeStart w:id="9737"/>
      <w:ins w:id="9738" w:author="Julio Li" w:date="2020-05-14T11:38:00Z">
        <w:del w:id="9739" w:author="Julio Li [2]" w:date="2020-09-07T11:54:00Z">
          <w:r w:rsidRPr="009C05B7" w:rsidDel="002335AE">
            <w:rPr>
              <w:lang w:val="en-GB"/>
              <w:rPrChange w:id="9740" w:author="Julio Li [2]" w:date="2020-09-07T12:09:00Z">
                <w:rPr/>
              </w:rPrChange>
            </w:rPr>
            <w:delText>Such areas require the implementation of two badge readers, distant of at least three meters, both outside and inside.</w:delText>
          </w:r>
        </w:del>
      </w:ins>
    </w:p>
    <w:p w14:paraId="6EE93C82" w14:textId="420FC0D6" w:rsidR="004025DB" w:rsidRPr="009C05B7" w:rsidDel="002335AE" w:rsidRDefault="004025DB" w:rsidP="004025DB">
      <w:pPr>
        <w:rPr>
          <w:ins w:id="9741" w:author="Julio Li" w:date="2020-05-14T11:38:00Z"/>
          <w:del w:id="9742" w:author="Julio Li [2]" w:date="2020-09-07T11:54:00Z"/>
          <w:lang w:val="en-GB"/>
          <w:rPrChange w:id="9743" w:author="Julio Li [2]" w:date="2020-09-07T12:09:00Z">
            <w:rPr>
              <w:ins w:id="9744" w:author="Julio Li" w:date="2020-05-14T11:38:00Z"/>
              <w:del w:id="9745" w:author="Julio Li [2]" w:date="2020-09-07T11:54:00Z"/>
            </w:rPr>
          </w:rPrChange>
        </w:rPr>
      </w:pPr>
      <w:ins w:id="9746" w:author="Julio Li" w:date="2020-05-14T11:38:00Z">
        <w:del w:id="9747" w:author="Julio Li [2]" w:date="2020-09-07T11:54:00Z">
          <w:r w:rsidRPr="009C05B7" w:rsidDel="002335AE">
            <w:rPr>
              <w:lang w:val="en-GB"/>
              <w:rPrChange w:id="9748" w:author="Julio Li [2]" w:date="2020-09-07T12:09:00Z">
                <w:rPr/>
              </w:rPrChange>
            </w:rPr>
            <w:delText>If it is not possible to implementat</w:delText>
          </w:r>
        </w:del>
      </w:ins>
      <w:ins w:id="9749" w:author="Kevin Gu" w:date="2020-05-18T11:01:00Z">
        <w:del w:id="9750" w:author="Julio Li [2]" w:date="2020-09-07T11:54:00Z">
          <w:r w:rsidR="0071282F" w:rsidRPr="009C05B7" w:rsidDel="002335AE">
            <w:rPr>
              <w:lang w:val="en-GB"/>
            </w:rPr>
            <w:delText>implement at</w:delText>
          </w:r>
        </w:del>
      </w:ins>
      <w:ins w:id="9751" w:author="Julio Li" w:date="2020-05-14T11:38:00Z">
        <w:del w:id="9752" w:author="Julio Li [2]" w:date="2020-09-07T11:54:00Z">
          <w:r w:rsidRPr="009C05B7" w:rsidDel="002335AE">
            <w:rPr>
              <w:lang w:val="en-GB"/>
              <w:rPrChange w:id="9753" w:author="Julio Li [2]" w:date="2020-09-07T12:09:00Z">
                <w:rPr/>
              </w:rPrChange>
            </w:rPr>
            <w:delText xml:space="preserve"> least three meters (buildingcan’t</w:delText>
          </w:r>
        </w:del>
      </w:ins>
      <w:ins w:id="9754" w:author="Kevin Gu" w:date="2020-05-18T11:01:00Z">
        <w:del w:id="9755" w:author="Julio Li [2]" w:date="2020-09-07T11:54:00Z">
          <w:r w:rsidR="0071282F" w:rsidRPr="009C05B7" w:rsidDel="002335AE">
            <w:rPr>
              <w:lang w:val="en-GB"/>
            </w:rPr>
            <w:delText>building can’t</w:delText>
          </w:r>
        </w:del>
      </w:ins>
      <w:ins w:id="9756" w:author="Julio Li" w:date="2020-05-14T11:38:00Z">
        <w:del w:id="9757" w:author="Julio Li [2]" w:date="2020-09-07T11:54:00Z">
          <w:r w:rsidRPr="009C05B7" w:rsidDel="002335AE">
            <w:rPr>
              <w:lang w:val="en-GB"/>
              <w:rPrChange w:id="9758" w:author="Julio Li [2]" w:date="2020-09-07T12:09:00Z">
                <w:rPr/>
              </w:rPrChange>
            </w:rPr>
            <w:delText xml:space="preserve"> allow it,) has to be added “badge + Password” for dual control before into the Areas.</w:delText>
          </w:r>
        </w:del>
      </w:ins>
    </w:p>
    <w:p w14:paraId="4F2B603A" w14:textId="6C662F1B" w:rsidR="004025DB" w:rsidRPr="009C05B7" w:rsidDel="002335AE" w:rsidRDefault="004025DB" w:rsidP="004025DB">
      <w:pPr>
        <w:rPr>
          <w:ins w:id="9759" w:author="Julio Li" w:date="2020-05-14T11:38:00Z"/>
          <w:del w:id="9760" w:author="Julio Li [2]" w:date="2020-09-07T11:54:00Z"/>
          <w:lang w:val="en-GB"/>
          <w:rPrChange w:id="9761" w:author="Julio Li [2]" w:date="2020-09-07T12:09:00Z">
            <w:rPr>
              <w:ins w:id="9762" w:author="Julio Li" w:date="2020-05-14T11:38:00Z"/>
              <w:del w:id="9763" w:author="Julio Li [2]" w:date="2020-09-07T11:54:00Z"/>
            </w:rPr>
          </w:rPrChange>
        </w:rPr>
      </w:pPr>
      <w:ins w:id="9764" w:author="Julio Li" w:date="2020-05-14T11:38:00Z">
        <w:del w:id="9765" w:author="Julio Li [2]" w:date="2020-09-07T11:54:00Z">
          <w:r w:rsidRPr="009C05B7" w:rsidDel="002335AE">
            <w:rPr>
              <w:rFonts w:hint="eastAsia"/>
              <w:lang w:val="en-GB"/>
              <w:rPrChange w:id="9766" w:author="Julio Li [2]" w:date="2020-09-07T12:09:00Z">
                <w:rPr>
                  <w:rFonts w:hint="eastAsia"/>
                </w:rPr>
              </w:rPrChange>
            </w:rPr>
            <w:delText>这种领域需要两个门卡读卡器，两边距离至少为三米，内外设置相同。如果因建筑设置不能满足最少</w:delText>
          </w:r>
          <w:r w:rsidRPr="009C05B7" w:rsidDel="002335AE">
            <w:rPr>
              <w:lang w:val="en-GB"/>
              <w:rPrChange w:id="9767" w:author="Julio Li [2]" w:date="2020-09-07T12:09:00Z">
                <w:rPr/>
              </w:rPrChange>
            </w:rPr>
            <w:delText>3</w:delText>
          </w:r>
          <w:r w:rsidRPr="009C05B7" w:rsidDel="002335AE">
            <w:rPr>
              <w:rFonts w:hint="eastAsia"/>
              <w:lang w:val="en-GB"/>
              <w:rPrChange w:id="9768" w:author="Julio Li [2]" w:date="2020-09-07T12:09:00Z">
                <w:rPr>
                  <w:rFonts w:hint="eastAsia"/>
                </w:rPr>
              </w:rPrChange>
            </w:rPr>
            <w:delText>米的距离，不得不采取门禁卡</w:delText>
          </w:r>
          <w:r w:rsidRPr="009C05B7" w:rsidDel="002335AE">
            <w:rPr>
              <w:lang w:val="en-GB"/>
              <w:rPrChange w:id="9769" w:author="Julio Li [2]" w:date="2020-09-07T12:09:00Z">
                <w:rPr/>
              </w:rPrChange>
            </w:rPr>
            <w:delText>+</w:delText>
          </w:r>
          <w:r w:rsidRPr="009C05B7" w:rsidDel="002335AE">
            <w:rPr>
              <w:rFonts w:hint="eastAsia"/>
              <w:lang w:val="en-GB"/>
              <w:rPrChange w:id="9770" w:author="Julio Li [2]" w:date="2020-09-07T12:09:00Z">
                <w:rPr>
                  <w:rFonts w:hint="eastAsia"/>
                </w:rPr>
              </w:rPrChange>
            </w:rPr>
            <w:delText>密码的双人控制下进入安全区。</w:delText>
          </w:r>
        </w:del>
      </w:ins>
    </w:p>
    <w:p w14:paraId="4E176F54" w14:textId="6F8B06A1" w:rsidR="004025DB" w:rsidRPr="009C05B7" w:rsidDel="002335AE" w:rsidRDefault="004025DB" w:rsidP="004025DB">
      <w:pPr>
        <w:rPr>
          <w:ins w:id="9771" w:author="Julio Li" w:date="2020-05-14T11:38:00Z"/>
          <w:del w:id="9772" w:author="Julio Li [2]" w:date="2020-09-07T11:54:00Z"/>
          <w:lang w:val="en-GB"/>
          <w:rPrChange w:id="9773" w:author="Julio Li [2]" w:date="2020-09-07T12:09:00Z">
            <w:rPr>
              <w:ins w:id="9774" w:author="Julio Li" w:date="2020-05-14T11:38:00Z"/>
              <w:del w:id="9775" w:author="Julio Li [2]" w:date="2020-09-07T11:54:00Z"/>
            </w:rPr>
          </w:rPrChange>
        </w:rPr>
      </w:pPr>
      <w:ins w:id="9776" w:author="Julio Li" w:date="2020-05-14T11:38:00Z">
        <w:del w:id="9777" w:author="Julio Li [2]" w:date="2020-09-07T11:54:00Z">
          <w:r w:rsidRPr="009C05B7" w:rsidDel="002335AE">
            <w:rPr>
              <w:lang w:val="en-GB"/>
              <w:rPrChange w:id="9778" w:author="Julio Li [2]" w:date="2020-09-07T12:09:00Z">
                <w:rPr/>
              </w:rPrChange>
            </w:rPr>
            <w:delText>It is also recommended that the access control system permanently increments/decrements the number of persons present at a given time and activates an alarm as soon as there only one person present for more than 30 seconds.</w:delText>
          </w:r>
        </w:del>
      </w:ins>
    </w:p>
    <w:p w14:paraId="212C1906" w14:textId="028E5C9E" w:rsidR="004025DB" w:rsidRPr="009C05B7" w:rsidDel="002335AE" w:rsidRDefault="004025DB" w:rsidP="004025DB">
      <w:pPr>
        <w:rPr>
          <w:ins w:id="9779" w:author="Julio Li" w:date="2020-05-14T11:39:00Z"/>
          <w:del w:id="9780" w:author="Julio Li [2]" w:date="2020-09-07T11:54:00Z"/>
          <w:lang w:val="en-GB"/>
          <w:rPrChange w:id="9781" w:author="Julio Li [2]" w:date="2020-09-07T12:09:00Z">
            <w:rPr>
              <w:ins w:id="9782" w:author="Julio Li" w:date="2020-05-14T11:39:00Z"/>
              <w:del w:id="9783" w:author="Julio Li [2]" w:date="2020-09-07T11:54:00Z"/>
            </w:rPr>
          </w:rPrChange>
        </w:rPr>
      </w:pPr>
      <w:ins w:id="9784" w:author="Julio Li" w:date="2020-05-14T11:38:00Z">
        <w:del w:id="9785" w:author="Julio Li [2]" w:date="2020-09-07T11:54:00Z">
          <w:r w:rsidRPr="009C05B7" w:rsidDel="002335AE">
            <w:rPr>
              <w:rFonts w:hint="eastAsia"/>
              <w:lang w:val="en-GB"/>
              <w:rPrChange w:id="9786" w:author="Julio Li [2]" w:date="2020-09-07T12:09:00Z">
                <w:rPr>
                  <w:rFonts w:hint="eastAsia"/>
                </w:rPr>
              </w:rPrChange>
            </w:rPr>
            <w:delText>建议门禁控制系统永久增量</w:delText>
          </w:r>
          <w:r w:rsidRPr="009C05B7" w:rsidDel="002335AE">
            <w:rPr>
              <w:lang w:val="en-GB"/>
              <w:rPrChange w:id="9787" w:author="Julio Li [2]" w:date="2020-09-07T12:09:00Z">
                <w:rPr/>
              </w:rPrChange>
            </w:rPr>
            <w:delText>/</w:delText>
          </w:r>
          <w:r w:rsidRPr="009C05B7" w:rsidDel="002335AE">
            <w:rPr>
              <w:rFonts w:hint="eastAsia"/>
              <w:lang w:val="en-GB"/>
              <w:rPrChange w:id="9788" w:author="Julio Li [2]" w:date="2020-09-07T12:09:00Z">
                <w:rPr>
                  <w:rFonts w:hint="eastAsia"/>
                </w:rPr>
              </w:rPrChange>
            </w:rPr>
            <w:delText>递减在给定时间的在场人数并在只剩下一人超过</w:delText>
          </w:r>
          <w:r w:rsidRPr="009C05B7" w:rsidDel="002335AE">
            <w:rPr>
              <w:lang w:val="en-GB"/>
              <w:rPrChange w:id="9789" w:author="Julio Li [2]" w:date="2020-09-07T12:09:00Z">
                <w:rPr/>
              </w:rPrChange>
            </w:rPr>
            <w:delText>30</w:delText>
          </w:r>
          <w:r w:rsidRPr="009C05B7" w:rsidDel="002335AE">
            <w:rPr>
              <w:rFonts w:hint="eastAsia"/>
              <w:lang w:val="en-GB"/>
              <w:rPrChange w:id="9790" w:author="Julio Li [2]" w:date="2020-09-07T12:09:00Z">
                <w:rPr>
                  <w:rFonts w:hint="eastAsia"/>
                </w:rPr>
              </w:rPrChange>
            </w:rPr>
            <w:delText>秒时尽快激活警报。</w:delText>
          </w:r>
        </w:del>
      </w:ins>
      <w:commentRangeEnd w:id="9736"/>
      <w:del w:id="9791" w:author="Julio Li [2]" w:date="2020-09-07T11:54:00Z">
        <w:r w:rsidR="00C60DA4" w:rsidRPr="009C05B7" w:rsidDel="002335AE">
          <w:rPr>
            <w:rStyle w:val="CommentReference"/>
          </w:rPr>
          <w:commentReference w:id="9736"/>
        </w:r>
        <w:commentRangeEnd w:id="9737"/>
        <w:r w:rsidR="000A1E1A" w:rsidRPr="009C05B7" w:rsidDel="002335AE">
          <w:rPr>
            <w:rStyle w:val="CommentReference"/>
          </w:rPr>
          <w:commentReference w:id="9737"/>
        </w:r>
      </w:del>
    </w:p>
    <w:p w14:paraId="7E27F8B0" w14:textId="3C8818A4" w:rsidR="004025DB" w:rsidRPr="009C05B7" w:rsidRDefault="004025DB" w:rsidP="004025DB">
      <w:pPr>
        <w:rPr>
          <w:ins w:id="9792" w:author="Julio Li" w:date="2020-05-14T11:39:00Z"/>
          <w:lang w:val="en-GB"/>
          <w:rPrChange w:id="9793" w:author="Julio Li [2]" w:date="2020-09-07T12:09:00Z">
            <w:rPr>
              <w:ins w:id="9794" w:author="Julio Li" w:date="2020-05-14T11:39:00Z"/>
            </w:rPr>
          </w:rPrChange>
        </w:rPr>
      </w:pPr>
      <w:ins w:id="9795" w:author="Julio Li" w:date="2020-05-14T11:39:00Z">
        <w:r w:rsidRPr="009C05B7">
          <w:rPr>
            <w:lang w:val="en-GB"/>
            <w:rPrChange w:id="9796" w:author="Julio Li [2]" w:date="2020-09-07T12:09:00Z">
              <w:rPr/>
            </w:rPrChange>
          </w:rPr>
          <w:t>Security Control Room</w:t>
        </w:r>
        <w:proofErr w:type="spellStart"/>
        <w:r w:rsidRPr="009C05B7">
          <w:rPr>
            <w:rFonts w:hint="eastAsia"/>
            <w:lang w:val="en-GB"/>
            <w:rPrChange w:id="9797" w:author="Julio Li [2]" w:date="2020-09-07T12:09:00Z">
              <w:rPr>
                <w:rFonts w:hint="eastAsia"/>
              </w:rPr>
            </w:rPrChange>
          </w:rPr>
          <w:t>安全控制室</w:t>
        </w:r>
        <w:proofErr w:type="spellEnd"/>
      </w:ins>
    </w:p>
    <w:p w14:paraId="4C30F416" w14:textId="77777777" w:rsidR="004025DB" w:rsidRPr="00876437" w:rsidRDefault="004025DB" w:rsidP="004025DB">
      <w:pPr>
        <w:rPr>
          <w:ins w:id="9798" w:author="Julio Li" w:date="2020-05-14T11:39:00Z"/>
          <w:lang w:val="en-GB"/>
          <w:rPrChange w:id="9799" w:author="Kevin Gu" w:date="2020-05-18T10:36:00Z">
            <w:rPr>
              <w:ins w:id="9800" w:author="Julio Li" w:date="2020-05-14T11:39:00Z"/>
            </w:rPr>
          </w:rPrChange>
        </w:rPr>
      </w:pPr>
      <w:ins w:id="9801" w:author="Julio Li" w:date="2020-05-14T11:39:00Z">
        <w:r w:rsidRPr="00876437">
          <w:rPr>
            <w:lang w:val="en-GB"/>
            <w:rPrChange w:id="9802" w:author="Kevin Gu" w:date="2020-05-18T10:36:00Z">
              <w:rPr/>
            </w:rPrChange>
          </w:rPr>
          <w:lastRenderedPageBreak/>
          <w:t xml:space="preserve">Access to the security control room is permitted only to security guards and authorized employees on duty. </w:t>
        </w:r>
      </w:ins>
    </w:p>
    <w:p w14:paraId="0D10D4A0" w14:textId="77777777" w:rsidR="004025DB" w:rsidRPr="00876437" w:rsidRDefault="004025DB" w:rsidP="004025DB">
      <w:pPr>
        <w:rPr>
          <w:ins w:id="9803" w:author="Julio Li" w:date="2020-05-14T11:39:00Z"/>
          <w:lang w:val="en-GB"/>
          <w:rPrChange w:id="9804" w:author="Kevin Gu" w:date="2020-05-18T10:36:00Z">
            <w:rPr>
              <w:ins w:id="9805" w:author="Julio Li" w:date="2020-05-14T11:39:00Z"/>
            </w:rPr>
          </w:rPrChange>
        </w:rPr>
      </w:pPr>
      <w:proofErr w:type="spellStart"/>
      <w:ins w:id="9806" w:author="Julio Li" w:date="2020-05-14T11:39:00Z">
        <w:r w:rsidRPr="00876437">
          <w:rPr>
            <w:rFonts w:hint="eastAsia"/>
            <w:lang w:val="en-GB"/>
            <w:rPrChange w:id="9807" w:author="Kevin Gu" w:date="2020-05-18T10:36:00Z">
              <w:rPr>
                <w:rFonts w:hint="eastAsia"/>
              </w:rPr>
            </w:rPrChange>
          </w:rPr>
          <w:t>仅允许安全警卫和授权雇员访问安全控制室</w:t>
        </w:r>
        <w:proofErr w:type="spellEnd"/>
        <w:r w:rsidRPr="00876437">
          <w:rPr>
            <w:rFonts w:hint="eastAsia"/>
            <w:lang w:val="en-GB"/>
            <w:rPrChange w:id="9808" w:author="Kevin Gu" w:date="2020-05-18T10:36:00Z">
              <w:rPr>
                <w:rFonts w:hint="eastAsia"/>
              </w:rPr>
            </w:rPrChange>
          </w:rPr>
          <w:t>。</w:t>
        </w:r>
      </w:ins>
    </w:p>
    <w:p w14:paraId="59B9AF6D" w14:textId="36582D48" w:rsidR="004025DB" w:rsidRPr="00876437" w:rsidDel="00C343FE" w:rsidRDefault="004025DB" w:rsidP="004025DB">
      <w:pPr>
        <w:rPr>
          <w:ins w:id="9809" w:author="Julio Li" w:date="2020-05-14T11:39:00Z"/>
          <w:del w:id="9810" w:author="Julio Li [2]" w:date="2020-09-07T12:02:00Z"/>
          <w:lang w:val="en-GB"/>
          <w:rPrChange w:id="9811" w:author="Kevin Gu" w:date="2020-05-18T10:36:00Z">
            <w:rPr>
              <w:ins w:id="9812" w:author="Julio Li" w:date="2020-05-14T11:39:00Z"/>
              <w:del w:id="9813" w:author="Julio Li [2]" w:date="2020-09-07T12:02:00Z"/>
            </w:rPr>
          </w:rPrChange>
        </w:rPr>
      </w:pPr>
      <w:commentRangeStart w:id="9814"/>
      <w:commentRangeStart w:id="9815"/>
      <w:commentRangeStart w:id="9816"/>
      <w:ins w:id="9817" w:author="Julio Li" w:date="2020-05-14T11:39:00Z">
        <w:del w:id="9818" w:author="Julio Li [2]" w:date="2020-09-07T12:02:00Z">
          <w:r w:rsidRPr="00876437" w:rsidDel="00C343FE">
            <w:rPr>
              <w:lang w:val="en-GB"/>
              <w:rPrChange w:id="9819" w:author="Kevin Gu" w:date="2020-05-18T10:36:00Z">
                <w:rPr/>
              </w:rPrChange>
            </w:rPr>
            <w:delText>The security control room door must be fitted with an “in and out” card reader access control system with anti-pass back function and capable of recording all entry and exit transactions. The door must also be fitted with an automatic closing device. The opening of the door for a time lapse exceeding 30 seconds should automatically activate a sound alarm. The access control system must be programmed whereby access is restricted to authorized personnel only.</w:delText>
          </w:r>
        </w:del>
      </w:ins>
    </w:p>
    <w:p w14:paraId="438BD65E" w14:textId="758E6D44" w:rsidR="004025DB" w:rsidRPr="00876437" w:rsidDel="00C343FE" w:rsidRDefault="004025DB" w:rsidP="004025DB">
      <w:pPr>
        <w:rPr>
          <w:ins w:id="9820" w:author="Julio Li" w:date="2020-05-14T11:39:00Z"/>
          <w:del w:id="9821" w:author="Julio Li [2]" w:date="2020-09-07T12:02:00Z"/>
          <w:lang w:val="en-GB"/>
          <w:rPrChange w:id="9822" w:author="Kevin Gu" w:date="2020-05-18T10:36:00Z">
            <w:rPr>
              <w:ins w:id="9823" w:author="Julio Li" w:date="2020-05-14T11:39:00Z"/>
              <w:del w:id="9824" w:author="Julio Li [2]" w:date="2020-09-07T12:02:00Z"/>
            </w:rPr>
          </w:rPrChange>
        </w:rPr>
      </w:pPr>
      <w:ins w:id="9825" w:author="Julio Li" w:date="2020-05-14T11:39:00Z">
        <w:del w:id="9826" w:author="Julio Li [2]" w:date="2020-09-07T12:02:00Z">
          <w:r w:rsidRPr="00876437" w:rsidDel="00C343FE">
            <w:rPr>
              <w:rFonts w:hint="eastAsia"/>
              <w:lang w:val="en-GB"/>
              <w:rPrChange w:id="9827" w:author="Kevin Gu" w:date="2020-05-18T10:36:00Z">
                <w:rPr>
                  <w:rFonts w:hint="eastAsia"/>
                </w:rPr>
              </w:rPrChange>
            </w:rPr>
            <w:delText>安全控制室的门必须装有</w:delText>
          </w:r>
          <w:r w:rsidRPr="00876437" w:rsidDel="00C343FE">
            <w:rPr>
              <w:lang w:val="en-GB"/>
              <w:rPrChange w:id="9828" w:author="Kevin Gu" w:date="2020-05-18T10:36:00Z">
                <w:rPr/>
              </w:rPrChange>
            </w:rPr>
            <w:delText>"</w:delText>
          </w:r>
          <w:r w:rsidRPr="00876437" w:rsidDel="00C343FE">
            <w:rPr>
              <w:rFonts w:hint="eastAsia"/>
              <w:lang w:val="en-GB"/>
              <w:rPrChange w:id="9829" w:author="Kevin Gu" w:date="2020-05-18T10:36:00Z">
                <w:rPr>
                  <w:rFonts w:hint="eastAsia"/>
                </w:rPr>
              </w:rPrChange>
            </w:rPr>
            <w:delText>进出</w:delText>
          </w:r>
          <w:r w:rsidRPr="00876437" w:rsidDel="00C343FE">
            <w:rPr>
              <w:lang w:val="en-GB"/>
              <w:rPrChange w:id="9830" w:author="Kevin Gu" w:date="2020-05-18T10:36:00Z">
                <w:rPr/>
              </w:rPrChange>
            </w:rPr>
            <w:delText>"</w:delText>
          </w:r>
          <w:r w:rsidRPr="00876437" w:rsidDel="00C343FE">
            <w:rPr>
              <w:rFonts w:hint="eastAsia"/>
              <w:lang w:val="en-GB"/>
              <w:rPrChange w:id="9831" w:author="Kevin Gu" w:date="2020-05-18T10:36:00Z">
                <w:rPr>
                  <w:rFonts w:hint="eastAsia"/>
                </w:rPr>
              </w:rPrChange>
            </w:rPr>
            <w:delText>卡读卡器的门禁控制系统与反潜回功能，并能记录所有的进入和退出情况。门还必须装有自动关闭装置。门开启超过</w:delText>
          </w:r>
          <w:r w:rsidRPr="00876437" w:rsidDel="00C343FE">
            <w:rPr>
              <w:lang w:val="en-GB"/>
              <w:rPrChange w:id="9832" w:author="Kevin Gu" w:date="2020-05-18T10:36:00Z">
                <w:rPr/>
              </w:rPrChange>
            </w:rPr>
            <w:delText xml:space="preserve"> 30 </w:delText>
          </w:r>
          <w:r w:rsidRPr="00876437" w:rsidDel="00C343FE">
            <w:rPr>
              <w:rFonts w:hint="eastAsia"/>
              <w:lang w:val="en-GB"/>
              <w:rPrChange w:id="9833" w:author="Kevin Gu" w:date="2020-05-18T10:36:00Z">
                <w:rPr>
                  <w:rFonts w:hint="eastAsia"/>
                </w:rPr>
              </w:rPrChange>
            </w:rPr>
            <w:delText>秒后应自动激活声音报警。门禁控制系统必须进行编程，藉以限制只有授权人员的访问。</w:delText>
          </w:r>
        </w:del>
      </w:ins>
    </w:p>
    <w:p w14:paraId="66ABB1F5" w14:textId="2420F138" w:rsidR="004025DB" w:rsidRPr="00876437" w:rsidDel="00C343FE" w:rsidRDefault="004025DB" w:rsidP="004025DB">
      <w:pPr>
        <w:rPr>
          <w:ins w:id="9834" w:author="Julio Li" w:date="2020-05-14T11:39:00Z"/>
          <w:del w:id="9835" w:author="Julio Li [2]" w:date="2020-09-07T12:02:00Z"/>
          <w:lang w:val="en-GB"/>
          <w:rPrChange w:id="9836" w:author="Kevin Gu" w:date="2020-05-18T10:36:00Z">
            <w:rPr>
              <w:ins w:id="9837" w:author="Julio Li" w:date="2020-05-14T11:39:00Z"/>
              <w:del w:id="9838" w:author="Julio Li [2]" w:date="2020-09-07T12:02:00Z"/>
            </w:rPr>
          </w:rPrChange>
        </w:rPr>
      </w:pPr>
      <w:ins w:id="9839" w:author="Julio Li" w:date="2020-05-14T11:39:00Z">
        <w:del w:id="9840" w:author="Julio Li [2]" w:date="2020-09-07T12:02:00Z">
          <w:r w:rsidRPr="00876437" w:rsidDel="00C343FE">
            <w:rPr>
              <w:lang w:val="en-GB"/>
              <w:rPrChange w:id="9841" w:author="Kevin Gu" w:date="2020-05-18T10:36:00Z">
                <w:rPr/>
              </w:rPrChange>
            </w:rPr>
            <w:delText>When the security control room is located within a high security zone, additional access controls must be enforced to ensure the security guards do not have direct access to the production areas.</w:delText>
          </w:r>
        </w:del>
      </w:ins>
    </w:p>
    <w:p w14:paraId="63D6EDBA" w14:textId="43CA4918" w:rsidR="004025DB" w:rsidRPr="00876437" w:rsidDel="00C343FE" w:rsidRDefault="004025DB" w:rsidP="004025DB">
      <w:pPr>
        <w:rPr>
          <w:ins w:id="9842" w:author="Julio Li" w:date="2020-05-14T11:39:00Z"/>
          <w:del w:id="9843" w:author="Julio Li [2]" w:date="2020-09-07T12:02:00Z"/>
          <w:lang w:val="en-GB"/>
          <w:rPrChange w:id="9844" w:author="Kevin Gu" w:date="2020-05-18T10:36:00Z">
            <w:rPr>
              <w:ins w:id="9845" w:author="Julio Li" w:date="2020-05-14T11:39:00Z"/>
              <w:del w:id="9846" w:author="Julio Li [2]" w:date="2020-09-07T12:02:00Z"/>
            </w:rPr>
          </w:rPrChange>
        </w:rPr>
      </w:pPr>
      <w:ins w:id="9847" w:author="Julio Li" w:date="2020-05-14T11:39:00Z">
        <w:del w:id="9848" w:author="Julio Li [2]" w:date="2020-09-07T12:02:00Z">
          <w:r w:rsidRPr="00876437" w:rsidDel="00C343FE">
            <w:rPr>
              <w:lang w:val="en-GB"/>
              <w:rPrChange w:id="9849" w:author="Kevin Gu" w:date="2020-05-18T10:36:00Z">
                <w:rPr/>
              </w:rPrChange>
            </w:rPr>
            <w:delText>The security control room must be equipped with two independent means of communication (one of which being cellular) and a fixed silent duress button, and</w:delText>
          </w:r>
        </w:del>
      </w:ins>
      <w:ins w:id="9850" w:author="Kevin Gu" w:date="2020-05-18T11:02:00Z">
        <w:del w:id="9851" w:author="Julio Li [2]" w:date="2020-09-07T12:02:00Z">
          <w:r w:rsidR="0071282F" w:rsidRPr="00876437" w:rsidDel="00C343FE">
            <w:rPr>
              <w:lang w:val="en-GB"/>
            </w:rPr>
            <w:delText>button and</w:delText>
          </w:r>
        </w:del>
      </w:ins>
      <w:ins w:id="9852" w:author="Julio Li" w:date="2020-05-14T11:39:00Z">
        <w:del w:id="9853" w:author="Julio Li [2]" w:date="2020-09-07T12:02:00Z">
          <w:r w:rsidRPr="00876437" w:rsidDel="00C343FE">
            <w:rPr>
              <w:lang w:val="en-GB"/>
              <w:rPrChange w:id="9854" w:author="Kevin Gu" w:date="2020-05-18T10:36:00Z">
                <w:rPr/>
              </w:rPrChange>
            </w:rPr>
            <w:delText xml:space="preserve"> protected with a passive infrared (PIR) detector.</w:delText>
          </w:r>
        </w:del>
      </w:ins>
    </w:p>
    <w:p w14:paraId="476ADDB9" w14:textId="6A301593" w:rsidR="004025DB" w:rsidRPr="00876437" w:rsidDel="00C343FE" w:rsidRDefault="004025DB" w:rsidP="004025DB">
      <w:pPr>
        <w:rPr>
          <w:ins w:id="9855" w:author="Julio Li" w:date="2020-05-14T11:39:00Z"/>
          <w:del w:id="9856" w:author="Julio Li [2]" w:date="2020-09-07T12:02:00Z"/>
          <w:lang w:val="en-GB"/>
          <w:rPrChange w:id="9857" w:author="Kevin Gu" w:date="2020-05-18T10:36:00Z">
            <w:rPr>
              <w:ins w:id="9858" w:author="Julio Li" w:date="2020-05-14T11:39:00Z"/>
              <w:del w:id="9859" w:author="Julio Li [2]" w:date="2020-09-07T12:02:00Z"/>
            </w:rPr>
          </w:rPrChange>
        </w:rPr>
      </w:pPr>
      <w:ins w:id="9860" w:author="Julio Li" w:date="2020-05-14T11:39:00Z">
        <w:del w:id="9861" w:author="Julio Li [2]" w:date="2020-09-07T12:02:00Z">
          <w:r w:rsidRPr="00876437" w:rsidDel="00C343FE">
            <w:rPr>
              <w:rFonts w:hint="eastAsia"/>
              <w:lang w:val="en-GB"/>
              <w:rPrChange w:id="9862" w:author="Kevin Gu" w:date="2020-05-18T10:36:00Z">
                <w:rPr>
                  <w:rFonts w:hint="eastAsia"/>
                </w:rPr>
              </w:rPrChange>
            </w:rPr>
            <w:delText>安全控制室位于高安全区内时，必须执行额外的访问控制，确保安全警卫并没有到生产领域的直接访问。</w:delText>
          </w:r>
        </w:del>
      </w:ins>
    </w:p>
    <w:p w14:paraId="69C8E449" w14:textId="1A8E59BF" w:rsidR="004025DB" w:rsidRPr="00876437" w:rsidDel="00C343FE" w:rsidRDefault="004025DB" w:rsidP="004025DB">
      <w:pPr>
        <w:rPr>
          <w:ins w:id="9863" w:author="Julio Li" w:date="2020-05-14T11:39:00Z"/>
          <w:del w:id="9864" w:author="Julio Li [2]" w:date="2020-09-07T12:02:00Z"/>
          <w:lang w:val="en-GB"/>
          <w:rPrChange w:id="9865" w:author="Kevin Gu" w:date="2020-05-18T10:36:00Z">
            <w:rPr>
              <w:ins w:id="9866" w:author="Julio Li" w:date="2020-05-14T11:39:00Z"/>
              <w:del w:id="9867" w:author="Julio Li [2]" w:date="2020-09-07T12:02:00Z"/>
            </w:rPr>
          </w:rPrChange>
        </w:rPr>
      </w:pPr>
      <w:ins w:id="9868" w:author="Julio Li" w:date="2020-05-14T11:39:00Z">
        <w:del w:id="9869" w:author="Julio Li [2]" w:date="2020-09-07T12:02:00Z">
          <w:r w:rsidRPr="00876437" w:rsidDel="00C343FE">
            <w:rPr>
              <w:rFonts w:hint="eastAsia"/>
              <w:lang w:val="en-GB"/>
              <w:rPrChange w:id="9870" w:author="Kevin Gu" w:date="2020-05-18T10:36:00Z">
                <w:rPr>
                  <w:rFonts w:hint="eastAsia"/>
                </w:rPr>
              </w:rPrChange>
            </w:rPr>
            <w:delText>安全控制室必须配备两个独立的通信手段（其中之一为移动电话）和固定的无声胁迫按钮和受保护的一种被动红外</w:delText>
          </w:r>
          <w:r w:rsidRPr="00876437" w:rsidDel="00C343FE">
            <w:rPr>
              <w:lang w:val="en-GB"/>
              <w:rPrChange w:id="9871" w:author="Kevin Gu" w:date="2020-05-18T10:36:00Z">
                <w:rPr/>
              </w:rPrChange>
            </w:rPr>
            <w:delText xml:space="preserve"> (PIR) </w:delText>
          </w:r>
          <w:r w:rsidRPr="00876437" w:rsidDel="00C343FE">
            <w:rPr>
              <w:rFonts w:hint="eastAsia"/>
              <w:lang w:val="en-GB"/>
              <w:rPrChange w:id="9872" w:author="Kevin Gu" w:date="2020-05-18T10:36:00Z">
                <w:rPr>
                  <w:rFonts w:hint="eastAsia"/>
                </w:rPr>
              </w:rPrChange>
            </w:rPr>
            <w:delText>探测器。</w:delText>
          </w:r>
        </w:del>
      </w:ins>
    </w:p>
    <w:p w14:paraId="5AEABBCE" w14:textId="2F5539C8" w:rsidR="004025DB" w:rsidRPr="00876437" w:rsidRDefault="004025DB" w:rsidP="004025DB">
      <w:pPr>
        <w:rPr>
          <w:ins w:id="9873" w:author="Julio Li" w:date="2020-05-14T11:39:00Z"/>
          <w:lang w:val="en-GB"/>
          <w:rPrChange w:id="9874" w:author="Kevin Gu" w:date="2020-05-18T10:36:00Z">
            <w:rPr>
              <w:ins w:id="9875" w:author="Julio Li" w:date="2020-05-14T11:39:00Z"/>
            </w:rPr>
          </w:rPrChange>
        </w:rPr>
      </w:pPr>
      <w:ins w:id="9876" w:author="Julio Li" w:date="2020-05-14T11:39:00Z">
        <w:r w:rsidRPr="00876437">
          <w:rPr>
            <w:lang w:val="en-GB"/>
            <w:rPrChange w:id="9877" w:author="Kevin Gu" w:date="2020-05-18T10:36:00Z">
              <w:rPr/>
            </w:rPrChange>
          </w:rPr>
          <w:t xml:space="preserve">During working </w:t>
        </w:r>
        <w:del w:id="9878" w:author="Kevin Gu" w:date="2020-05-18T11:02:00Z">
          <w:r w:rsidRPr="00876437" w:rsidDel="0071282F">
            <w:rPr>
              <w:lang w:val="en-GB"/>
              <w:rPrChange w:id="9879" w:author="Kevin Gu" w:date="2020-05-18T10:36:00Z">
                <w:rPr/>
              </w:rPrChange>
            </w:rPr>
            <w:delText>hours</w:delText>
          </w:r>
        </w:del>
      </w:ins>
      <w:ins w:id="9880" w:author="Kevin Gu" w:date="2020-05-18T11:02:00Z">
        <w:r w:rsidR="0071282F" w:rsidRPr="00876437">
          <w:rPr>
            <w:lang w:val="en-GB"/>
          </w:rPr>
          <w:t>hours,</w:t>
        </w:r>
      </w:ins>
      <w:ins w:id="9881" w:author="Julio Li" w:date="2020-05-14T11:39:00Z">
        <w:r w:rsidRPr="00876437">
          <w:rPr>
            <w:lang w:val="en-GB"/>
            <w:rPrChange w:id="9882" w:author="Kevin Gu" w:date="2020-05-18T10:36:00Z">
              <w:rPr/>
            </w:rPrChange>
          </w:rPr>
          <w:t xml:space="preserve"> the security control or receptionist areas must always be staffed by at least one guard or employee. After working hours, all security protection devices (including activation and deactivation) must be monitored electronically by either an in-house security monitoring system or by a private central monitoring company</w:t>
        </w:r>
      </w:ins>
    </w:p>
    <w:p w14:paraId="4C2631EF" w14:textId="4E75533C" w:rsidR="004025DB" w:rsidRPr="00876437" w:rsidDel="00464773" w:rsidRDefault="004025DB" w:rsidP="004025DB">
      <w:pPr>
        <w:rPr>
          <w:ins w:id="9883" w:author="Julio Li" w:date="2020-05-14T11:39:00Z"/>
          <w:del w:id="9884" w:author="Julio Li [2]" w:date="2020-09-07T11:51:00Z"/>
          <w:lang w:val="en-GB" w:eastAsia="zh-CN"/>
          <w:rPrChange w:id="9885" w:author="Kevin Gu" w:date="2020-05-18T10:36:00Z">
            <w:rPr>
              <w:ins w:id="9886" w:author="Julio Li" w:date="2020-05-14T11:39:00Z"/>
              <w:del w:id="9887" w:author="Julio Li [2]" w:date="2020-09-07T11:51:00Z"/>
              <w:lang w:val="en-US" w:eastAsia="zh-CN"/>
            </w:rPr>
          </w:rPrChange>
        </w:rPr>
      </w:pPr>
      <w:ins w:id="9888" w:author="Julio Li" w:date="2020-05-14T11:39:00Z">
        <w:r w:rsidRPr="00876437">
          <w:rPr>
            <w:rFonts w:hint="eastAsia"/>
            <w:lang w:val="en-GB"/>
            <w:rPrChange w:id="9889" w:author="Kevin Gu" w:date="2020-05-18T10:36:00Z">
              <w:rPr>
                <w:rFonts w:hint="eastAsia"/>
              </w:rPr>
            </w:rPrChange>
          </w:rPr>
          <w:t>在工作时间内至少一个警卫或雇员总是必须在安全控制或接待员领域。工作时间后，所有的安全保护装置（包括激活和取消激活）必须监视以电子方式通过任一内部的安全监控系统或私人的中央监测公司</w:t>
        </w:r>
        <w:r w:rsidRPr="00876437">
          <w:rPr>
            <w:rFonts w:hint="eastAsia"/>
            <w:lang w:val="en-GB" w:eastAsia="zh-CN"/>
            <w:rPrChange w:id="9890" w:author="Kevin Gu" w:date="2020-05-18T10:36:00Z">
              <w:rPr>
                <w:rFonts w:hint="eastAsia"/>
                <w:lang w:eastAsia="zh-CN"/>
              </w:rPr>
            </w:rPrChange>
          </w:rPr>
          <w:t>。</w:t>
        </w:r>
      </w:ins>
      <w:commentRangeEnd w:id="9814"/>
      <w:r w:rsidR="00344925">
        <w:rPr>
          <w:rStyle w:val="CommentReference"/>
        </w:rPr>
        <w:commentReference w:id="9814"/>
      </w:r>
      <w:commentRangeEnd w:id="9815"/>
      <w:r w:rsidR="0049424E">
        <w:rPr>
          <w:rStyle w:val="CommentReference"/>
        </w:rPr>
        <w:commentReference w:id="9815"/>
      </w:r>
      <w:commentRangeEnd w:id="9816"/>
      <w:r w:rsidR="00B62A06">
        <w:rPr>
          <w:rStyle w:val="CommentReference"/>
        </w:rPr>
        <w:commentReference w:id="9816"/>
      </w:r>
    </w:p>
    <w:p w14:paraId="0606FB91" w14:textId="259F07E0" w:rsidR="004025DB" w:rsidRPr="00073214" w:rsidDel="00464773" w:rsidRDefault="004025DB" w:rsidP="004025DB">
      <w:pPr>
        <w:rPr>
          <w:ins w:id="9891" w:author="Julio Li" w:date="2020-05-14T11:39:00Z"/>
          <w:del w:id="9892" w:author="Julio Li [2]" w:date="2020-09-07T11:51:00Z"/>
          <w:b/>
          <w:bCs/>
          <w:lang w:val="en-GB" w:eastAsia="zh-CN"/>
          <w:rPrChange w:id="9893" w:author="Kevin Gu" w:date="2020-05-20T11:29:00Z">
            <w:rPr>
              <w:ins w:id="9894" w:author="Julio Li" w:date="2020-05-14T11:39:00Z"/>
              <w:del w:id="9895" w:author="Julio Li [2]" w:date="2020-09-07T11:51:00Z"/>
              <w:lang w:val="en-US" w:eastAsia="zh-CN"/>
            </w:rPr>
          </w:rPrChange>
        </w:rPr>
      </w:pPr>
      <w:commentRangeStart w:id="9896"/>
      <w:commentRangeStart w:id="9897"/>
      <w:ins w:id="9898" w:author="Julio Li" w:date="2020-05-14T11:39:00Z">
        <w:del w:id="9899" w:author="Julio Li [2]" w:date="2020-09-07T11:51:00Z">
          <w:r w:rsidRPr="00073214" w:rsidDel="00464773">
            <w:rPr>
              <w:b/>
              <w:bCs/>
              <w:lang w:val="en-GB" w:eastAsia="zh-CN"/>
              <w:rPrChange w:id="9900" w:author="Kevin Gu" w:date="2020-05-20T11:29:00Z">
                <w:rPr>
                  <w:lang w:val="en-US" w:eastAsia="zh-CN"/>
                </w:rPr>
              </w:rPrChange>
            </w:rPr>
            <w:delText>EMV Card Production Computer Room EMV</w:delText>
          </w:r>
          <w:r w:rsidRPr="00073214" w:rsidDel="00464773">
            <w:rPr>
              <w:rFonts w:hint="eastAsia"/>
              <w:b/>
              <w:bCs/>
              <w:lang w:val="en-GB" w:eastAsia="zh-CN"/>
              <w:rPrChange w:id="9901" w:author="Kevin Gu" w:date="2020-05-20T11:29:00Z">
                <w:rPr>
                  <w:rFonts w:hint="eastAsia"/>
                  <w:lang w:val="en-US" w:eastAsia="zh-CN"/>
                </w:rPr>
              </w:rPrChange>
            </w:rPr>
            <w:delText>卡生产计算机室</w:delText>
          </w:r>
        </w:del>
      </w:ins>
    </w:p>
    <w:p w14:paraId="05EE8957" w14:textId="6D97151F" w:rsidR="004025DB" w:rsidRPr="00876437" w:rsidDel="00464773" w:rsidRDefault="004025DB" w:rsidP="004025DB">
      <w:pPr>
        <w:rPr>
          <w:ins w:id="9902" w:author="Julio Li" w:date="2020-05-14T11:40:00Z"/>
          <w:del w:id="9903" w:author="Julio Li [2]" w:date="2020-09-07T11:51:00Z"/>
          <w:lang w:val="en-GB" w:eastAsia="zh-CN"/>
          <w:rPrChange w:id="9904" w:author="Kevin Gu" w:date="2020-05-18T10:36:00Z">
            <w:rPr>
              <w:ins w:id="9905" w:author="Julio Li" w:date="2020-05-14T11:40:00Z"/>
              <w:del w:id="9906" w:author="Julio Li [2]" w:date="2020-09-07T11:51:00Z"/>
              <w:lang w:val="en-US" w:eastAsia="zh-CN"/>
            </w:rPr>
          </w:rPrChange>
        </w:rPr>
      </w:pPr>
      <w:ins w:id="9907" w:author="Julio Li" w:date="2020-05-14T11:40:00Z">
        <w:del w:id="9908" w:author="Julio Li [2]" w:date="2020-09-07T11:51:00Z">
          <w:r w:rsidRPr="00876437" w:rsidDel="00464773">
            <w:rPr>
              <w:lang w:val="en-GB" w:eastAsia="zh-CN"/>
              <w:rPrChange w:id="9909" w:author="Kevin Gu" w:date="2020-05-18T10:36:00Z">
                <w:rPr>
                  <w:lang w:val="en-US" w:eastAsia="zh-CN"/>
                </w:rPr>
              </w:rPrChange>
            </w:rPr>
            <w:delText>The room containing network and computer equipment for the production of EMV banking cards must be located in the high security area. The door must be fitted with an access control system that restricts entry to authorized personnel only. All doors must have an automatic closing device in which the opening of the door for a time lapse exceeding 30 seconds should automatically activate a sound alarm.</w:delText>
          </w:r>
        </w:del>
      </w:ins>
    </w:p>
    <w:p w14:paraId="2B178BC0" w14:textId="23693AFC" w:rsidR="004025DB" w:rsidRPr="00876437" w:rsidDel="00464773" w:rsidRDefault="004025DB" w:rsidP="004025DB">
      <w:pPr>
        <w:rPr>
          <w:ins w:id="9910" w:author="Julio Li" w:date="2020-05-14T11:40:00Z"/>
          <w:del w:id="9911" w:author="Julio Li [2]" w:date="2020-09-07T11:51:00Z"/>
          <w:lang w:val="en-GB" w:eastAsia="zh-CN"/>
          <w:rPrChange w:id="9912" w:author="Kevin Gu" w:date="2020-05-18T10:36:00Z">
            <w:rPr>
              <w:ins w:id="9913" w:author="Julio Li" w:date="2020-05-14T11:40:00Z"/>
              <w:del w:id="9914" w:author="Julio Li [2]" w:date="2020-09-07T11:51:00Z"/>
              <w:lang w:val="en-US" w:eastAsia="zh-CN"/>
            </w:rPr>
          </w:rPrChange>
        </w:rPr>
      </w:pPr>
      <w:ins w:id="9915" w:author="Julio Li" w:date="2020-05-14T11:40:00Z">
        <w:del w:id="9916" w:author="Julio Li [2]" w:date="2020-09-07T11:51:00Z">
          <w:r w:rsidRPr="00876437" w:rsidDel="00464773">
            <w:rPr>
              <w:rFonts w:hint="eastAsia"/>
              <w:lang w:val="en-GB" w:eastAsia="zh-CN"/>
              <w:rPrChange w:id="9917" w:author="Kevin Gu" w:date="2020-05-18T10:36:00Z">
                <w:rPr>
                  <w:rFonts w:hint="eastAsia"/>
                  <w:lang w:val="en-US" w:eastAsia="zh-CN"/>
                </w:rPr>
              </w:rPrChange>
            </w:rPr>
            <w:delText>包含生产的</w:delText>
          </w:r>
          <w:r w:rsidRPr="00876437" w:rsidDel="00464773">
            <w:rPr>
              <w:lang w:val="en-GB" w:eastAsia="zh-CN"/>
              <w:rPrChange w:id="9918" w:author="Kevin Gu" w:date="2020-05-18T10:36:00Z">
                <w:rPr>
                  <w:lang w:val="en-US" w:eastAsia="zh-CN"/>
                </w:rPr>
              </w:rPrChange>
            </w:rPr>
            <w:delText>GSM</w:delText>
          </w:r>
          <w:r w:rsidRPr="00876437" w:rsidDel="00464773">
            <w:rPr>
              <w:rFonts w:hint="eastAsia"/>
              <w:lang w:val="en-GB" w:eastAsia="zh-CN"/>
              <w:rPrChange w:id="9919" w:author="Kevin Gu" w:date="2020-05-18T10:36:00Z">
                <w:rPr>
                  <w:rFonts w:hint="eastAsia"/>
                  <w:lang w:val="en-US" w:eastAsia="zh-CN"/>
                </w:rPr>
              </w:rPrChange>
            </w:rPr>
            <w:delText>卡网络和计算机设备的房间必须位于高安全地区。门必须装有限制为只有授权人员才能门禁控制系统。所有的门必须有门开启超过</w:delText>
          </w:r>
          <w:r w:rsidRPr="00876437" w:rsidDel="00464773">
            <w:rPr>
              <w:lang w:val="en-GB" w:eastAsia="zh-CN"/>
              <w:rPrChange w:id="9920" w:author="Kevin Gu" w:date="2020-05-18T10:36:00Z">
                <w:rPr>
                  <w:lang w:val="en-US" w:eastAsia="zh-CN"/>
                </w:rPr>
              </w:rPrChange>
            </w:rPr>
            <w:delText xml:space="preserve"> 30 </w:delText>
          </w:r>
          <w:r w:rsidRPr="00876437" w:rsidDel="00464773">
            <w:rPr>
              <w:rFonts w:hint="eastAsia"/>
              <w:lang w:val="en-GB" w:eastAsia="zh-CN"/>
              <w:rPrChange w:id="9921" w:author="Kevin Gu" w:date="2020-05-18T10:36:00Z">
                <w:rPr>
                  <w:rFonts w:hint="eastAsia"/>
                  <w:lang w:val="en-US" w:eastAsia="zh-CN"/>
                </w:rPr>
              </w:rPrChange>
            </w:rPr>
            <w:delText>秒的时间间隔应自动激活声音报警自动关闭装置。</w:delText>
          </w:r>
        </w:del>
      </w:ins>
      <w:commentRangeEnd w:id="9896"/>
      <w:del w:id="9922" w:author="Julio Li [2]" w:date="2020-09-07T11:51:00Z">
        <w:r w:rsidR="00F73973" w:rsidDel="00464773">
          <w:rPr>
            <w:rStyle w:val="CommentReference"/>
          </w:rPr>
          <w:commentReference w:id="9896"/>
        </w:r>
        <w:commentRangeEnd w:id="9897"/>
        <w:r w:rsidR="0049424E" w:rsidDel="00464773">
          <w:rPr>
            <w:rStyle w:val="CommentReference"/>
          </w:rPr>
          <w:commentReference w:id="9897"/>
        </w:r>
      </w:del>
    </w:p>
    <w:p w14:paraId="4159009E" w14:textId="40717AD7" w:rsidR="004025DB" w:rsidRPr="00876437" w:rsidDel="00464773" w:rsidRDefault="004025DB" w:rsidP="004025DB">
      <w:pPr>
        <w:rPr>
          <w:ins w:id="9923" w:author="Julio Li" w:date="2020-05-14T11:40:00Z"/>
          <w:del w:id="9924" w:author="Julio Li [2]" w:date="2020-09-07T11:51:00Z"/>
          <w:lang w:val="en-GB" w:eastAsia="zh-CN"/>
          <w:rPrChange w:id="9925" w:author="Kevin Gu" w:date="2020-05-18T10:36:00Z">
            <w:rPr>
              <w:ins w:id="9926" w:author="Julio Li" w:date="2020-05-14T11:40:00Z"/>
              <w:del w:id="9927" w:author="Julio Li [2]" w:date="2020-09-07T11:51:00Z"/>
              <w:lang w:val="en-US" w:eastAsia="zh-CN"/>
            </w:rPr>
          </w:rPrChange>
        </w:rPr>
      </w:pPr>
      <w:ins w:id="9928" w:author="Julio Li" w:date="2020-05-14T11:40:00Z">
        <w:del w:id="9929" w:author="Julio Li [2]" w:date="2020-09-07T11:51:00Z">
          <w:r w:rsidRPr="00876437" w:rsidDel="00464773">
            <w:rPr>
              <w:lang w:val="en-GB" w:eastAsia="zh-CN"/>
              <w:rPrChange w:id="9930" w:author="Kevin Gu" w:date="2020-05-18T10:36:00Z">
                <w:rPr>
                  <w:lang w:val="en-US" w:eastAsia="zh-CN"/>
                </w:rPr>
              </w:rPrChange>
            </w:rPr>
            <w:delText xml:space="preserve">The room must be protected with an internal movement detector. </w:delText>
          </w:r>
        </w:del>
      </w:ins>
    </w:p>
    <w:p w14:paraId="0E798C43" w14:textId="0FBCFE0C" w:rsidR="004025DB" w:rsidRPr="00876437" w:rsidDel="00464773" w:rsidRDefault="004025DB" w:rsidP="004025DB">
      <w:pPr>
        <w:rPr>
          <w:ins w:id="9931" w:author="Julio Li" w:date="2020-05-14T11:40:00Z"/>
          <w:del w:id="9932" w:author="Julio Li [2]" w:date="2020-09-07T11:51:00Z"/>
          <w:lang w:val="en-GB" w:eastAsia="zh-CN"/>
          <w:rPrChange w:id="9933" w:author="Kevin Gu" w:date="2020-05-18T10:36:00Z">
            <w:rPr>
              <w:ins w:id="9934" w:author="Julio Li" w:date="2020-05-14T11:40:00Z"/>
              <w:del w:id="9935" w:author="Julio Li [2]" w:date="2020-09-07T11:51:00Z"/>
              <w:lang w:val="en-US" w:eastAsia="zh-CN"/>
            </w:rPr>
          </w:rPrChange>
        </w:rPr>
      </w:pPr>
      <w:ins w:id="9936" w:author="Julio Li" w:date="2020-05-14T11:40:00Z">
        <w:del w:id="9937" w:author="Julio Li [2]" w:date="2020-09-07T11:51:00Z">
          <w:r w:rsidRPr="00876437" w:rsidDel="00464773">
            <w:rPr>
              <w:rFonts w:hint="eastAsia"/>
              <w:lang w:val="en-GB" w:eastAsia="zh-CN"/>
              <w:rPrChange w:id="9938" w:author="Kevin Gu" w:date="2020-05-18T10:36:00Z">
                <w:rPr>
                  <w:rFonts w:hint="eastAsia"/>
                  <w:lang w:val="en-US" w:eastAsia="zh-CN"/>
                </w:rPr>
              </w:rPrChange>
            </w:rPr>
            <w:delText>房间必须使用内部运动探测器保护。</w:delText>
          </w:r>
        </w:del>
      </w:ins>
    </w:p>
    <w:p w14:paraId="6806982A" w14:textId="028C1608" w:rsidR="004025DB" w:rsidRPr="00876437" w:rsidDel="00464773" w:rsidRDefault="004025DB" w:rsidP="004025DB">
      <w:pPr>
        <w:rPr>
          <w:ins w:id="9939" w:author="Julio Li" w:date="2020-05-14T11:40:00Z"/>
          <w:del w:id="9940" w:author="Julio Li [2]" w:date="2020-09-07T11:51:00Z"/>
          <w:lang w:val="en-GB" w:eastAsia="zh-CN"/>
          <w:rPrChange w:id="9941" w:author="Kevin Gu" w:date="2020-05-18T10:36:00Z">
            <w:rPr>
              <w:ins w:id="9942" w:author="Julio Li" w:date="2020-05-14T11:40:00Z"/>
              <w:del w:id="9943" w:author="Julio Li [2]" w:date="2020-09-07T11:51:00Z"/>
              <w:lang w:val="en-US" w:eastAsia="zh-CN"/>
            </w:rPr>
          </w:rPrChange>
        </w:rPr>
      </w:pPr>
      <w:ins w:id="9944" w:author="Julio Li" w:date="2020-05-14T11:40:00Z">
        <w:del w:id="9945" w:author="Julio Li [2]" w:date="2020-09-07T11:51:00Z">
          <w:r w:rsidRPr="00876437" w:rsidDel="00464773">
            <w:rPr>
              <w:lang w:val="en-GB" w:eastAsia="zh-CN"/>
              <w:rPrChange w:id="9946" w:author="Kevin Gu" w:date="2020-05-18T10:36:00Z">
                <w:rPr>
                  <w:lang w:val="en-US" w:eastAsia="zh-CN"/>
                </w:rPr>
              </w:rPrChange>
            </w:rPr>
            <w:delText>An internal CCTV camera must be installed in order to cover the access to this room and provide an overview of the room whenever there is activity inside. The camera must not be provided with zoom or scanning functionality and must not be positioned in such a manner as to allow observation of keystroke entry or the monitoring of the screen during key loading sessions.</w:delText>
          </w:r>
        </w:del>
      </w:ins>
    </w:p>
    <w:p w14:paraId="6F92BEB0" w14:textId="46A427F8" w:rsidR="004E6311" w:rsidRPr="00876437" w:rsidDel="00464773" w:rsidRDefault="004025DB">
      <w:pPr>
        <w:rPr>
          <w:del w:id="9947" w:author="Julio Li [2]" w:date="2020-09-07T11:51:00Z"/>
          <w:lang w:val="en-GB" w:eastAsia="zh-CN"/>
          <w:rPrChange w:id="9948" w:author="Kevin Gu" w:date="2020-05-18T10:36:00Z">
            <w:rPr>
              <w:del w:id="9949" w:author="Julio Li [2]" w:date="2020-09-07T11:51:00Z"/>
              <w:lang w:eastAsia="zh-CN"/>
            </w:rPr>
          </w:rPrChange>
        </w:rPr>
        <w:pPrChange w:id="9950" w:author="Julio Li" w:date="2020-05-14T11:33:00Z">
          <w:pPr>
            <w:pStyle w:val="Title2"/>
          </w:pPr>
        </w:pPrChange>
      </w:pPr>
      <w:ins w:id="9951" w:author="Julio Li" w:date="2020-05-14T11:40:00Z">
        <w:del w:id="9952" w:author="Julio Li [2]" w:date="2020-09-07T11:51:00Z">
          <w:r w:rsidRPr="00876437" w:rsidDel="00464773">
            <w:rPr>
              <w:rFonts w:hint="eastAsia"/>
              <w:lang w:val="en-GB" w:eastAsia="zh-CN"/>
              <w:rPrChange w:id="9953" w:author="Kevin Gu" w:date="2020-05-18T10:36:00Z">
                <w:rPr>
                  <w:rFonts w:hint="eastAsia"/>
                  <w:b w:val="0"/>
                  <w:bCs w:val="0"/>
                  <w:lang w:eastAsia="zh-CN"/>
                </w:rPr>
              </w:rPrChange>
            </w:rPr>
            <w:delText>内部闭路电视摄像机必须安装以覆盖到这个房间并显示画面无论里面有无活动。相机不能提供缩放或扫描功能，并不允许的击键项观察或在密钥加载会话期间监测屏幕的方式定位。</w:delText>
          </w:r>
        </w:del>
      </w:ins>
      <w:del w:id="9954" w:author="Julio Li [2]" w:date="2020-09-07T11:51:00Z">
        <w:r w:rsidR="004E6311" w:rsidRPr="00876437" w:rsidDel="00464773">
          <w:rPr>
            <w:rFonts w:hint="eastAsia"/>
            <w:lang w:val="en-GB" w:eastAsia="zh-CN"/>
            <w:rPrChange w:id="9955" w:author="Kevin Gu" w:date="2020-05-18T10:36:00Z">
              <w:rPr>
                <w:rFonts w:hint="eastAsia"/>
                <w:b w:val="0"/>
                <w:bCs w:val="0"/>
                <w:lang w:eastAsia="zh-CN"/>
              </w:rPr>
            </w:rPrChange>
          </w:rPr>
          <w:delText>如果想要取得特定区域的物理访问权限，则要以书面形式向上级提出要求，并需要得到批准。</w:delText>
        </w:r>
      </w:del>
    </w:p>
    <w:p w14:paraId="6BAA5EDF" w14:textId="3714F27D" w:rsidR="008D4F61" w:rsidRPr="00876437" w:rsidDel="00464773" w:rsidRDefault="008D4F61">
      <w:pPr>
        <w:rPr>
          <w:del w:id="9956" w:author="Julio Li [2]" w:date="2020-09-07T11:51:00Z"/>
          <w:lang w:val="en-GB" w:eastAsia="zh-CN"/>
          <w:rPrChange w:id="9957" w:author="Kevin Gu" w:date="2020-05-18T10:36:00Z">
            <w:rPr>
              <w:del w:id="9958" w:author="Julio Li [2]" w:date="2020-09-07T11:51:00Z"/>
              <w:lang w:eastAsia="zh-CN"/>
            </w:rPr>
          </w:rPrChange>
        </w:rPr>
        <w:pPrChange w:id="9959" w:author="Julio Li" w:date="2020-05-14T11:33:00Z">
          <w:pPr>
            <w:pStyle w:val="Title2"/>
          </w:pPr>
        </w:pPrChange>
      </w:pPr>
      <w:del w:id="9960" w:author="Julio Li [2]" w:date="2020-09-07T11:51:00Z">
        <w:r w:rsidRPr="00876437" w:rsidDel="00464773">
          <w:rPr>
            <w:lang w:val="en-GB" w:eastAsia="zh-CN"/>
            <w:rPrChange w:id="9961" w:author="Kevin Gu" w:date="2020-05-18T10:36:00Z">
              <w:rPr>
                <w:b w:val="0"/>
                <w:bCs w:val="0"/>
                <w:lang w:eastAsia="zh-CN"/>
              </w:rPr>
            </w:rPrChange>
          </w:rPr>
          <w:delText>Restrictions for Access to Production Area</w:delText>
        </w:r>
        <w:r w:rsidR="004E6311" w:rsidRPr="00876437" w:rsidDel="00464773">
          <w:rPr>
            <w:lang w:val="en-GB" w:eastAsia="zh-CN"/>
            <w:rPrChange w:id="9962" w:author="Kevin Gu" w:date="2020-05-18T10:36:00Z">
              <w:rPr>
                <w:b w:val="0"/>
                <w:bCs w:val="0"/>
                <w:lang w:eastAsia="zh-CN"/>
              </w:rPr>
            </w:rPrChange>
          </w:rPr>
          <w:delText xml:space="preserve"> </w:delText>
        </w:r>
        <w:r w:rsidR="004E6311" w:rsidRPr="00876437" w:rsidDel="00464773">
          <w:rPr>
            <w:rFonts w:hint="eastAsia"/>
            <w:lang w:val="en-GB" w:eastAsia="zh-CN"/>
            <w:rPrChange w:id="9963" w:author="Kevin Gu" w:date="2020-05-18T10:36:00Z">
              <w:rPr>
                <w:rFonts w:hint="eastAsia"/>
                <w:b w:val="0"/>
                <w:bCs w:val="0"/>
                <w:lang w:eastAsia="zh-CN"/>
              </w:rPr>
            </w:rPrChange>
          </w:rPr>
          <w:delText>访问生产区域的限制</w:delText>
        </w:r>
      </w:del>
    </w:p>
    <w:p w14:paraId="02067173" w14:textId="79BE6250" w:rsidR="008D4F61" w:rsidRPr="00876437" w:rsidDel="00464773" w:rsidRDefault="008D4F61">
      <w:pPr>
        <w:rPr>
          <w:del w:id="9964" w:author="Julio Li [2]" w:date="2020-09-07T11:51:00Z"/>
          <w:lang w:val="en-GB" w:eastAsia="zh-CN"/>
          <w:rPrChange w:id="9965" w:author="Kevin Gu" w:date="2020-05-18T10:36:00Z">
            <w:rPr>
              <w:del w:id="9966" w:author="Julio Li [2]" w:date="2020-09-07T11:51:00Z"/>
              <w:lang w:eastAsia="zh-CN"/>
            </w:rPr>
          </w:rPrChange>
        </w:rPr>
        <w:pPrChange w:id="9967" w:author="Julio Li" w:date="2020-05-14T11:33:00Z">
          <w:pPr>
            <w:pStyle w:val="Title2"/>
          </w:pPr>
        </w:pPrChange>
      </w:pPr>
      <w:del w:id="9968" w:author="Julio Li [2]" w:date="2020-09-07T11:51:00Z">
        <w:r w:rsidRPr="00876437" w:rsidDel="00464773">
          <w:rPr>
            <w:lang w:val="en-GB" w:eastAsia="zh-CN"/>
            <w:rPrChange w:id="9969" w:author="Kevin Gu" w:date="2020-05-18T10:36:00Z">
              <w:rPr>
                <w:b w:val="0"/>
                <w:bCs w:val="0"/>
                <w:lang w:eastAsia="zh-CN"/>
              </w:rPr>
            </w:rPrChange>
          </w:rPr>
          <w:delText>We divide the access right according to the difference of the production working area and departments.</w:delText>
        </w:r>
      </w:del>
    </w:p>
    <w:p w14:paraId="4C3AF390" w14:textId="6A23ADBE" w:rsidR="004E6311" w:rsidRPr="00876437" w:rsidDel="00464773" w:rsidRDefault="004E6311">
      <w:pPr>
        <w:rPr>
          <w:del w:id="9970" w:author="Julio Li [2]" w:date="2020-09-07T11:51:00Z"/>
          <w:lang w:val="en-GB" w:eastAsia="zh-CN"/>
          <w:rPrChange w:id="9971" w:author="Kevin Gu" w:date="2020-05-18T10:36:00Z">
            <w:rPr>
              <w:del w:id="9972" w:author="Julio Li [2]" w:date="2020-09-07T11:51:00Z"/>
              <w:lang w:eastAsia="zh-CN"/>
            </w:rPr>
          </w:rPrChange>
        </w:rPr>
        <w:pPrChange w:id="9973" w:author="Julio Li" w:date="2020-05-14T11:33:00Z">
          <w:pPr>
            <w:pStyle w:val="Title2"/>
          </w:pPr>
        </w:pPrChange>
      </w:pPr>
      <w:del w:id="9974" w:author="Julio Li [2]" w:date="2020-09-07T11:51:00Z">
        <w:r w:rsidRPr="00876437" w:rsidDel="00464773">
          <w:rPr>
            <w:rFonts w:hint="eastAsia"/>
            <w:lang w:val="en-GB" w:eastAsia="zh-CN"/>
            <w:rPrChange w:id="9975" w:author="Kevin Gu" w:date="2020-05-18T10:36:00Z">
              <w:rPr>
                <w:rFonts w:hint="eastAsia"/>
                <w:b w:val="0"/>
                <w:bCs w:val="0"/>
                <w:lang w:eastAsia="zh-CN"/>
              </w:rPr>
            </w:rPrChange>
          </w:rPr>
          <w:delText>我们根据生产作业区和部门的不同来划分了访问权限。</w:delText>
        </w:r>
      </w:del>
    </w:p>
    <w:p w14:paraId="0C9EAA4B" w14:textId="5D34AFF4" w:rsidR="008D4F61" w:rsidRPr="00876437" w:rsidDel="00464773" w:rsidRDefault="008D4F61">
      <w:pPr>
        <w:rPr>
          <w:del w:id="9976" w:author="Julio Li [2]" w:date="2020-09-07T11:51:00Z"/>
          <w:lang w:val="en-GB" w:eastAsia="zh-CN"/>
          <w:rPrChange w:id="9977" w:author="Kevin Gu" w:date="2020-05-18T10:36:00Z">
            <w:rPr>
              <w:del w:id="9978" w:author="Julio Li [2]" w:date="2020-09-07T11:51:00Z"/>
              <w:lang w:eastAsia="zh-CN"/>
            </w:rPr>
          </w:rPrChange>
        </w:rPr>
        <w:pPrChange w:id="9979" w:author="Julio Li" w:date="2020-05-14T11:33:00Z">
          <w:pPr>
            <w:pStyle w:val="Title2"/>
          </w:pPr>
        </w:pPrChange>
      </w:pPr>
      <w:del w:id="9980" w:author="Julio Li [2]" w:date="2020-09-07T11:51:00Z">
        <w:r w:rsidRPr="00876437" w:rsidDel="00464773">
          <w:rPr>
            <w:lang w:val="en-GB" w:eastAsia="zh-CN"/>
            <w:rPrChange w:id="9981" w:author="Kevin Gu" w:date="2020-05-18T10:36:00Z">
              <w:rPr>
                <w:b w:val="0"/>
                <w:bCs w:val="0"/>
                <w:lang w:eastAsia="zh-CN"/>
              </w:rPr>
            </w:rPrChange>
          </w:rPr>
          <w:delText>The authorized employees enter the related area with their badge cards</w:delText>
        </w:r>
        <w:r w:rsidR="002E16CF" w:rsidRPr="00876437" w:rsidDel="00464773">
          <w:rPr>
            <w:lang w:val="en-GB" w:eastAsia="zh-CN"/>
            <w:rPrChange w:id="9982" w:author="Kevin Gu" w:date="2020-05-18T10:36:00Z">
              <w:rPr>
                <w:b w:val="0"/>
                <w:bCs w:val="0"/>
                <w:lang w:eastAsia="zh-CN"/>
              </w:rPr>
            </w:rPrChange>
          </w:rPr>
          <w:delText xml:space="preserve"> and keys (Strong Authorization).</w:delText>
        </w:r>
        <w:r w:rsidRPr="00876437" w:rsidDel="00464773">
          <w:rPr>
            <w:lang w:val="en-GB" w:eastAsia="zh-CN"/>
            <w:rPrChange w:id="9983" w:author="Kevin Gu" w:date="2020-05-18T10:36:00Z">
              <w:rPr>
                <w:b w:val="0"/>
                <w:bCs w:val="0"/>
                <w:lang w:eastAsia="zh-CN"/>
              </w:rPr>
            </w:rPrChange>
          </w:rPr>
          <w:delText xml:space="preserve"> </w:delText>
        </w:r>
        <w:r w:rsidR="002E16CF" w:rsidRPr="00876437" w:rsidDel="00464773">
          <w:rPr>
            <w:lang w:val="en-GB" w:eastAsia="zh-CN"/>
            <w:rPrChange w:id="9984" w:author="Kevin Gu" w:date="2020-05-18T10:36:00Z">
              <w:rPr>
                <w:b w:val="0"/>
                <w:bCs w:val="0"/>
                <w:lang w:eastAsia="zh-CN"/>
              </w:rPr>
            </w:rPrChange>
          </w:rPr>
          <w:delText>A</w:delText>
        </w:r>
        <w:r w:rsidRPr="00876437" w:rsidDel="00464773">
          <w:rPr>
            <w:lang w:val="en-GB" w:eastAsia="zh-CN"/>
            <w:rPrChange w:id="9985" w:author="Kevin Gu" w:date="2020-05-18T10:36:00Z">
              <w:rPr>
                <w:b w:val="0"/>
                <w:bCs w:val="0"/>
                <w:lang w:eastAsia="zh-CN"/>
              </w:rPr>
            </w:rPrChange>
          </w:rPr>
          <w:delText>nd the unauthorized employees are restricted to enter the unauthorized areas that are not within the range of their work.</w:delText>
        </w:r>
      </w:del>
    </w:p>
    <w:p w14:paraId="3DF7B498" w14:textId="5E99FC21" w:rsidR="004E6311" w:rsidRPr="00876437" w:rsidDel="00464773" w:rsidRDefault="004E6311">
      <w:pPr>
        <w:rPr>
          <w:del w:id="9986" w:author="Julio Li [2]" w:date="2020-09-07T11:51:00Z"/>
          <w:lang w:val="en-GB" w:eastAsia="zh-CN"/>
          <w:rPrChange w:id="9987" w:author="Kevin Gu" w:date="2020-05-18T10:36:00Z">
            <w:rPr>
              <w:del w:id="9988" w:author="Julio Li [2]" w:date="2020-09-07T11:51:00Z"/>
              <w:lang w:eastAsia="zh-CN"/>
            </w:rPr>
          </w:rPrChange>
        </w:rPr>
        <w:pPrChange w:id="9989" w:author="Julio Li" w:date="2020-05-14T11:33:00Z">
          <w:pPr>
            <w:pStyle w:val="Title2"/>
          </w:pPr>
        </w:pPrChange>
      </w:pPr>
      <w:del w:id="9990" w:author="Julio Li [2]" w:date="2020-09-07T11:51:00Z">
        <w:r w:rsidRPr="00876437" w:rsidDel="00464773">
          <w:rPr>
            <w:rFonts w:hint="eastAsia"/>
            <w:lang w:val="en-GB" w:eastAsia="zh-CN"/>
            <w:rPrChange w:id="9991" w:author="Kevin Gu" w:date="2020-05-18T10:36:00Z">
              <w:rPr>
                <w:rFonts w:hint="eastAsia"/>
                <w:b w:val="0"/>
                <w:bCs w:val="0"/>
                <w:lang w:eastAsia="zh-CN"/>
              </w:rPr>
            </w:rPrChange>
          </w:rPr>
          <w:delText>授权员工凭借胸卡和钥匙（强认证）进入相关区域。未经授权的员工被限制进入不在其工作范围内的未经授权区域</w:delText>
        </w:r>
      </w:del>
    </w:p>
    <w:p w14:paraId="62D811A5" w14:textId="139D794E" w:rsidR="008D4F61" w:rsidRPr="00876437" w:rsidDel="00464773" w:rsidRDefault="008D4F61">
      <w:pPr>
        <w:rPr>
          <w:del w:id="9992" w:author="Julio Li [2]" w:date="2020-09-07T11:51:00Z"/>
          <w:lang w:val="en-GB" w:eastAsia="zh-CN"/>
          <w:rPrChange w:id="9993" w:author="Kevin Gu" w:date="2020-05-18T10:36:00Z">
            <w:rPr>
              <w:del w:id="9994" w:author="Julio Li [2]" w:date="2020-09-07T11:51:00Z"/>
              <w:lang w:eastAsia="zh-CN"/>
            </w:rPr>
          </w:rPrChange>
        </w:rPr>
        <w:pPrChange w:id="9995" w:author="Julio Li" w:date="2020-05-14T11:33:00Z">
          <w:pPr>
            <w:pStyle w:val="Title2"/>
          </w:pPr>
        </w:pPrChange>
      </w:pPr>
      <w:del w:id="9996" w:author="Julio Li [2]" w:date="2020-09-07T11:51:00Z">
        <w:r w:rsidRPr="00876437" w:rsidDel="00464773">
          <w:rPr>
            <w:lang w:val="en-GB" w:eastAsia="zh-CN"/>
            <w:rPrChange w:id="9997" w:author="Kevin Gu" w:date="2020-05-18T10:36:00Z">
              <w:rPr>
                <w:b w:val="0"/>
                <w:bCs w:val="0"/>
                <w:lang w:eastAsia="zh-CN"/>
              </w:rPr>
            </w:rPrChange>
          </w:rPr>
          <w:delText>Non-productive office employee needs to register at the reception before entering the production area.</w:delText>
        </w:r>
      </w:del>
    </w:p>
    <w:p w14:paraId="1629CC66" w14:textId="02932B27" w:rsidR="002E16CF" w:rsidRPr="00876437" w:rsidDel="00464773" w:rsidRDefault="004E6311">
      <w:pPr>
        <w:rPr>
          <w:del w:id="9998" w:author="Julio Li [2]" w:date="2020-09-07T11:51:00Z"/>
          <w:lang w:val="en-GB" w:eastAsia="zh-CN"/>
          <w:rPrChange w:id="9999" w:author="Kevin Gu" w:date="2020-05-18T10:36:00Z">
            <w:rPr>
              <w:del w:id="10000" w:author="Julio Li [2]" w:date="2020-09-07T11:51:00Z"/>
              <w:lang w:eastAsia="zh-CN"/>
            </w:rPr>
          </w:rPrChange>
        </w:rPr>
        <w:pPrChange w:id="10001" w:author="Julio Li" w:date="2020-05-14T11:33:00Z">
          <w:pPr>
            <w:pStyle w:val="Title2"/>
          </w:pPr>
        </w:pPrChange>
      </w:pPr>
      <w:del w:id="10002" w:author="Julio Li [2]" w:date="2020-09-07T11:51:00Z">
        <w:r w:rsidRPr="00876437" w:rsidDel="00464773">
          <w:rPr>
            <w:rFonts w:hint="eastAsia"/>
            <w:lang w:val="en-GB" w:eastAsia="zh-CN"/>
            <w:rPrChange w:id="10003" w:author="Kevin Gu" w:date="2020-05-18T10:36:00Z">
              <w:rPr>
                <w:rFonts w:hint="eastAsia"/>
                <w:b w:val="0"/>
                <w:bCs w:val="0"/>
                <w:lang w:eastAsia="zh-CN"/>
              </w:rPr>
            </w:rPrChange>
          </w:rPr>
          <w:delText>非工作在生产区的员工进入生产区域前需要到前台进行登记</w:delText>
        </w:r>
      </w:del>
    </w:p>
    <w:p w14:paraId="16BCE4DF" w14:textId="0B5F0E3E" w:rsidR="00C600C4" w:rsidRPr="00876437" w:rsidRDefault="00C600C4" w:rsidP="00C600C4">
      <w:pPr>
        <w:rPr>
          <w:ins w:id="10004" w:author="Julio Li" w:date="2020-05-14T11:50:00Z"/>
          <w:lang w:val="en-GB" w:eastAsia="zh-CN"/>
          <w:rPrChange w:id="10005" w:author="Kevin Gu" w:date="2020-05-18T10:36:00Z">
            <w:rPr>
              <w:ins w:id="10006" w:author="Julio Li" w:date="2020-05-14T11:50:00Z"/>
              <w:lang w:val="en-US" w:eastAsia="zh-CN"/>
            </w:rPr>
          </w:rPrChange>
        </w:rPr>
      </w:pPr>
    </w:p>
    <w:p w14:paraId="58B21619" w14:textId="389C4BAA" w:rsidR="006A614B" w:rsidRPr="00876437" w:rsidRDefault="00A45BB5" w:rsidP="006A614B">
      <w:pPr>
        <w:pStyle w:val="Title2"/>
        <w:rPr>
          <w:ins w:id="10007" w:author="Julio Li" w:date="2020-05-14T11:50:00Z"/>
          <w:lang w:val="en-GB"/>
          <w:rPrChange w:id="10008" w:author="Kevin Gu" w:date="2020-05-18T10:36:00Z">
            <w:rPr>
              <w:ins w:id="10009" w:author="Julio Li" w:date="2020-05-14T11:50:00Z"/>
            </w:rPr>
          </w:rPrChange>
        </w:rPr>
      </w:pPr>
      <w:bookmarkStart w:id="10010" w:name="_Toc43387125"/>
      <w:ins w:id="10011" w:author="Kevin Gu" w:date="2020-05-18T17:05:00Z">
        <w:r w:rsidRPr="00721025">
          <w:rPr>
            <w:lang w:val="en-GB"/>
          </w:rPr>
          <w:t>Access Control Management System</w:t>
        </w:r>
        <w:bookmarkEnd w:id="10010"/>
        <w:r w:rsidRPr="00876437" w:rsidDel="00A45BB5">
          <w:rPr>
            <w:lang w:val="en-GB"/>
          </w:rPr>
          <w:t xml:space="preserve"> </w:t>
        </w:r>
      </w:ins>
      <w:ins w:id="10012" w:author="Julio Li" w:date="2020-05-14T11:50:00Z">
        <w:del w:id="10013" w:author="Kevin Gu" w:date="2020-05-18T17:05:00Z">
          <w:r w:rsidR="006A614B" w:rsidRPr="00876437" w:rsidDel="00A45BB5">
            <w:rPr>
              <w:lang w:val="en-GB"/>
              <w:rPrChange w:id="10014" w:author="Kevin Gu" w:date="2020-05-18T10:36:00Z">
                <w:rPr/>
              </w:rPrChange>
            </w:rPr>
            <w:delText>Badge management</w:delText>
          </w:r>
        </w:del>
      </w:ins>
    </w:p>
    <w:p w14:paraId="47542A26" w14:textId="0408D412" w:rsidR="006A614B" w:rsidRPr="00876437" w:rsidRDefault="006A614B" w:rsidP="006A614B">
      <w:pPr>
        <w:pStyle w:val="Title3"/>
        <w:rPr>
          <w:ins w:id="10015" w:author="Julio Li" w:date="2020-05-14T11:52:00Z"/>
          <w:lang w:val="en-GB"/>
          <w:rPrChange w:id="10016" w:author="Kevin Gu" w:date="2020-05-18T10:36:00Z">
            <w:rPr>
              <w:ins w:id="10017" w:author="Julio Li" w:date="2020-05-14T11:52:00Z"/>
            </w:rPr>
          </w:rPrChange>
        </w:rPr>
      </w:pPr>
      <w:ins w:id="10018" w:author="Julio Li" w:date="2020-05-14T11:51:00Z">
        <w:r w:rsidRPr="00876437">
          <w:rPr>
            <w:lang w:val="en-GB"/>
            <w:rPrChange w:id="10019" w:author="Kevin Gu" w:date="2020-05-18T10:36:00Z">
              <w:rPr/>
            </w:rPrChange>
          </w:rPr>
          <w:t>Installation of Access Control System</w:t>
        </w:r>
      </w:ins>
      <w:ins w:id="10020" w:author="Julio Li" w:date="2020-05-14T11:52:00Z">
        <w:r w:rsidRPr="00876437">
          <w:rPr>
            <w:lang w:val="en-GB"/>
            <w:rPrChange w:id="10021" w:author="Kevin Gu" w:date="2020-05-18T10:36:00Z">
              <w:rPr/>
            </w:rPrChange>
          </w:rPr>
          <w:t xml:space="preserve"> </w:t>
        </w:r>
        <w:proofErr w:type="spellStart"/>
        <w:r w:rsidRPr="00876437">
          <w:rPr>
            <w:rFonts w:hint="eastAsia"/>
            <w:lang w:val="en-GB"/>
            <w:rPrChange w:id="10022" w:author="Kevin Gu" w:date="2020-05-18T10:36:00Z">
              <w:rPr>
                <w:rFonts w:hint="eastAsia"/>
              </w:rPr>
            </w:rPrChange>
          </w:rPr>
          <w:t>门禁控制系统的安装</w:t>
        </w:r>
        <w:proofErr w:type="spellEnd"/>
      </w:ins>
    </w:p>
    <w:p w14:paraId="7F2F8611" w14:textId="4BA68922" w:rsidR="006A614B" w:rsidRPr="00876437" w:rsidRDefault="006A614B" w:rsidP="006A614B">
      <w:pPr>
        <w:rPr>
          <w:ins w:id="10023" w:author="Julio Li" w:date="2020-05-14T11:52:00Z"/>
          <w:lang w:val="en-GB"/>
          <w:rPrChange w:id="10024" w:author="Kevin Gu" w:date="2020-05-18T10:36:00Z">
            <w:rPr>
              <w:ins w:id="10025" w:author="Julio Li" w:date="2020-05-14T11:52:00Z"/>
            </w:rPr>
          </w:rPrChange>
        </w:rPr>
      </w:pPr>
      <w:ins w:id="10026" w:author="Julio Li" w:date="2020-05-14T11:52:00Z">
        <w:r w:rsidRPr="00876437">
          <w:rPr>
            <w:lang w:val="en-GB"/>
            <w:rPrChange w:id="10027" w:author="Kevin Gu" w:date="2020-05-18T10:36:00Z">
              <w:rPr/>
            </w:rPrChange>
          </w:rPr>
          <w:t>The access control panel and device are installed inside the Security Control</w:t>
        </w:r>
      </w:ins>
      <w:ins w:id="10028" w:author="Julio Li [2]" w:date="2020-09-11T13:46:00Z">
        <w:r w:rsidR="009C2294">
          <w:rPr>
            <w:lang w:val="en-GB"/>
          </w:rPr>
          <w:t xml:space="preserve"> Room</w:t>
        </w:r>
      </w:ins>
      <w:ins w:id="10029" w:author="Julio Li" w:date="2020-05-14T11:52:00Z">
        <w:del w:id="10030" w:author="Julio Li [2]" w:date="2020-09-11T13:46:00Z">
          <w:r w:rsidRPr="00876437" w:rsidDel="009C2294">
            <w:rPr>
              <w:lang w:val="en-GB"/>
              <w:rPrChange w:id="10031" w:author="Kevin Gu" w:date="2020-05-18T10:36:00Z">
                <w:rPr/>
              </w:rPrChange>
            </w:rPr>
            <w:delText xml:space="preserve"> Center (SCC)</w:delText>
          </w:r>
        </w:del>
        <w:r w:rsidRPr="00876437">
          <w:rPr>
            <w:lang w:val="en-GB"/>
            <w:rPrChange w:id="10032" w:author="Kevin Gu" w:date="2020-05-18T10:36:00Z">
              <w:rPr/>
            </w:rPrChange>
          </w:rPr>
          <w:t>. While the entire card readers are installed at relevant access point throughout the premises.</w:t>
        </w:r>
      </w:ins>
    </w:p>
    <w:p w14:paraId="623B3479" w14:textId="75E8667B" w:rsidR="006A614B" w:rsidRPr="00876437" w:rsidRDefault="006A614B" w:rsidP="006A614B">
      <w:pPr>
        <w:rPr>
          <w:ins w:id="10033" w:author="Julio Li" w:date="2020-05-14T11:52:00Z"/>
          <w:lang w:val="en-GB"/>
          <w:rPrChange w:id="10034" w:author="Kevin Gu" w:date="2020-05-18T10:36:00Z">
            <w:rPr>
              <w:ins w:id="10035" w:author="Julio Li" w:date="2020-05-14T11:52:00Z"/>
            </w:rPr>
          </w:rPrChange>
        </w:rPr>
      </w:pPr>
      <w:commentRangeStart w:id="10036"/>
      <w:commentRangeStart w:id="10037"/>
      <w:commentRangeStart w:id="10038"/>
      <w:proofErr w:type="spellStart"/>
      <w:ins w:id="10039" w:author="Julio Li" w:date="2020-05-14T11:52:00Z">
        <w:r w:rsidRPr="00876437">
          <w:rPr>
            <w:rFonts w:hint="eastAsia"/>
            <w:lang w:val="en-GB"/>
            <w:rPrChange w:id="10040" w:author="Kevin Gu" w:date="2020-05-18T10:36:00Z">
              <w:rPr>
                <w:rFonts w:hint="eastAsia"/>
              </w:rPr>
            </w:rPrChange>
          </w:rPr>
          <w:t>门禁控制系统设备安装于安全控制室，而全部的读卡器安装在整个工厂的相关访问点</w:t>
        </w:r>
        <w:proofErr w:type="spellEnd"/>
        <w:r w:rsidRPr="00876437">
          <w:rPr>
            <w:rFonts w:hint="eastAsia"/>
            <w:lang w:val="en-GB"/>
            <w:rPrChange w:id="10041" w:author="Kevin Gu" w:date="2020-05-18T10:36:00Z">
              <w:rPr>
                <w:rFonts w:hint="eastAsia"/>
              </w:rPr>
            </w:rPrChange>
          </w:rPr>
          <w:t>。</w:t>
        </w:r>
      </w:ins>
      <w:commentRangeEnd w:id="10036"/>
      <w:r w:rsidR="00E22EEE">
        <w:rPr>
          <w:rStyle w:val="CommentReference"/>
        </w:rPr>
        <w:commentReference w:id="10036"/>
      </w:r>
      <w:commentRangeEnd w:id="10037"/>
      <w:r w:rsidR="0049424E">
        <w:rPr>
          <w:rStyle w:val="CommentReference"/>
        </w:rPr>
        <w:commentReference w:id="10037"/>
      </w:r>
      <w:commentRangeEnd w:id="10038"/>
      <w:r w:rsidR="009C05B7">
        <w:rPr>
          <w:rStyle w:val="CommentReference"/>
        </w:rPr>
        <w:commentReference w:id="10038"/>
      </w:r>
    </w:p>
    <w:p w14:paraId="6FB06714" w14:textId="7E31F06E" w:rsidR="006A614B" w:rsidRPr="00876437" w:rsidRDefault="006A614B" w:rsidP="006A614B">
      <w:pPr>
        <w:pStyle w:val="Title3"/>
        <w:rPr>
          <w:ins w:id="10042" w:author="Julio Li" w:date="2020-05-14T11:53:00Z"/>
          <w:lang w:val="en-GB"/>
          <w:rPrChange w:id="10043" w:author="Kevin Gu" w:date="2020-05-18T10:36:00Z">
            <w:rPr>
              <w:ins w:id="10044" w:author="Julio Li" w:date="2020-05-14T11:53:00Z"/>
            </w:rPr>
          </w:rPrChange>
        </w:rPr>
      </w:pPr>
      <w:ins w:id="10045" w:author="Julio Li" w:date="2020-05-14T11:53:00Z">
        <w:r w:rsidRPr="00876437">
          <w:rPr>
            <w:lang w:val="en-GB"/>
            <w:rPrChange w:id="10046" w:author="Kevin Gu" w:date="2020-05-18T10:36:00Z">
              <w:rPr/>
            </w:rPrChange>
          </w:rPr>
          <w:t xml:space="preserve">The Method of Control </w:t>
        </w:r>
        <w:proofErr w:type="spellStart"/>
        <w:r w:rsidRPr="00876437">
          <w:rPr>
            <w:rFonts w:hint="eastAsia"/>
            <w:lang w:val="en-GB"/>
            <w:rPrChange w:id="10047" w:author="Kevin Gu" w:date="2020-05-18T10:36:00Z">
              <w:rPr>
                <w:rFonts w:hint="eastAsia"/>
              </w:rPr>
            </w:rPrChange>
          </w:rPr>
          <w:t>控制方法</w:t>
        </w:r>
        <w:proofErr w:type="spellEnd"/>
      </w:ins>
    </w:p>
    <w:p w14:paraId="5CE19802" w14:textId="25323C85" w:rsidR="006A614B" w:rsidRPr="00876437" w:rsidRDefault="006A614B" w:rsidP="006A614B">
      <w:pPr>
        <w:rPr>
          <w:ins w:id="10048" w:author="Julio Li" w:date="2020-05-14T11:53:00Z"/>
          <w:lang w:val="en-GB"/>
          <w:rPrChange w:id="10049" w:author="Kevin Gu" w:date="2020-05-18T10:36:00Z">
            <w:rPr>
              <w:ins w:id="10050" w:author="Julio Li" w:date="2020-05-14T11:53:00Z"/>
            </w:rPr>
          </w:rPrChange>
        </w:rPr>
      </w:pPr>
      <w:ins w:id="10051" w:author="Julio Li" w:date="2020-05-14T11:53:00Z">
        <w:r w:rsidRPr="00876437">
          <w:rPr>
            <w:lang w:val="en-GB"/>
            <w:rPrChange w:id="10052" w:author="Kevin Gu" w:date="2020-05-18T10:36:00Z">
              <w:rPr/>
            </w:rPrChange>
          </w:rPr>
          <w:t>The Point of Access into the facility is controlled by contactless badge. The badges act as an identity card as well as a key to his/her place of work. The access process is divided into 3 barriers of access groups for effective control. They are the following:</w:t>
        </w:r>
      </w:ins>
    </w:p>
    <w:p w14:paraId="13486F98" w14:textId="1027B24F" w:rsidR="006A614B" w:rsidRPr="00876437" w:rsidRDefault="006A614B" w:rsidP="006A614B">
      <w:pPr>
        <w:rPr>
          <w:ins w:id="10053" w:author="Julio Li" w:date="2020-05-14T11:54:00Z"/>
          <w:lang w:val="en-GB" w:eastAsia="zh-CN"/>
          <w:rPrChange w:id="10054" w:author="Kevin Gu" w:date="2020-05-18T10:36:00Z">
            <w:rPr>
              <w:ins w:id="10055" w:author="Julio Li" w:date="2020-05-14T11:54:00Z"/>
              <w:lang w:val="en-US" w:eastAsia="zh-CN"/>
            </w:rPr>
          </w:rPrChange>
        </w:rPr>
      </w:pPr>
      <w:proofErr w:type="spellStart"/>
      <w:ins w:id="10056" w:author="Julio Li" w:date="2020-05-14T11:54:00Z">
        <w:r w:rsidRPr="00876437">
          <w:rPr>
            <w:rFonts w:hint="eastAsia"/>
            <w:lang w:val="en-GB"/>
            <w:rPrChange w:id="10057" w:author="Kevin Gu" w:date="2020-05-18T10:36:00Z">
              <w:rPr>
                <w:rFonts w:hint="eastAsia"/>
              </w:rPr>
            </w:rPrChange>
          </w:rPr>
          <w:t>进入工厂的通过门禁控制，门禁是由</w:t>
        </w:r>
        <w:proofErr w:type="spellEnd"/>
        <w:r w:rsidRPr="00876437">
          <w:rPr>
            <w:lang w:val="en-GB"/>
            <w:rPrChange w:id="10058" w:author="Kevin Gu" w:date="2020-05-18T10:36:00Z">
              <w:rPr/>
            </w:rPrChange>
          </w:rPr>
          <w:t>ID</w:t>
        </w:r>
        <w:proofErr w:type="spellStart"/>
        <w:r w:rsidRPr="00876437">
          <w:rPr>
            <w:rFonts w:hint="eastAsia"/>
            <w:lang w:val="en-GB"/>
            <w:rPrChange w:id="10059" w:author="Kevin Gu" w:date="2020-05-18T10:36:00Z">
              <w:rPr>
                <w:rFonts w:hint="eastAsia"/>
              </w:rPr>
            </w:rPrChange>
          </w:rPr>
          <w:t>卡或密码实现</w:t>
        </w:r>
        <w:proofErr w:type="spellEnd"/>
        <w:r w:rsidRPr="00876437">
          <w:rPr>
            <w:rFonts w:hint="eastAsia"/>
            <w:lang w:val="en-GB" w:eastAsia="zh-CN"/>
            <w:rPrChange w:id="10060" w:author="Kevin Gu" w:date="2020-05-18T10:36:00Z">
              <w:rPr>
                <w:rFonts w:hint="eastAsia"/>
                <w:lang w:eastAsia="zh-CN"/>
              </w:rPr>
            </w:rPrChange>
          </w:rPr>
          <w:t>：</w:t>
        </w:r>
      </w:ins>
    </w:p>
    <w:p w14:paraId="602FDEF6" w14:textId="75DC8A4E" w:rsidR="006A614B" w:rsidRPr="00876437" w:rsidRDefault="006A614B">
      <w:pPr>
        <w:ind w:left="709"/>
        <w:rPr>
          <w:ins w:id="10061" w:author="Julio Li" w:date="2020-05-14T11:54:00Z"/>
          <w:lang w:val="en-GB" w:eastAsia="zh-CN"/>
          <w:rPrChange w:id="10062" w:author="Kevin Gu" w:date="2020-05-18T10:36:00Z">
            <w:rPr>
              <w:ins w:id="10063" w:author="Julio Li" w:date="2020-05-14T11:54:00Z"/>
              <w:lang w:val="en-US" w:eastAsia="zh-CN"/>
            </w:rPr>
          </w:rPrChange>
        </w:rPr>
        <w:pPrChange w:id="10064" w:author="Kevin Gu" w:date="2020-05-18T11:04:00Z">
          <w:pPr/>
        </w:pPrChange>
      </w:pPr>
      <w:ins w:id="10065" w:author="Julio Li" w:date="2020-05-14T11:54:00Z">
        <w:r w:rsidRPr="00876437">
          <w:rPr>
            <w:lang w:val="en-GB" w:eastAsia="zh-CN"/>
            <w:rPrChange w:id="10066" w:author="Kevin Gu" w:date="2020-05-18T10:36:00Z">
              <w:rPr>
                <w:lang w:val="en-US" w:eastAsia="zh-CN"/>
              </w:rPr>
            </w:rPrChange>
          </w:rPr>
          <w:t>a) The Glass Door at the reception and side entrance.</w:t>
        </w:r>
      </w:ins>
      <w:ins w:id="10067" w:author="Kevin Gu" w:date="2020-05-18T11:04:00Z">
        <w:r w:rsidR="005D406D">
          <w:rPr>
            <w:lang w:val="en-GB" w:eastAsia="zh-CN"/>
          </w:rPr>
          <w:t xml:space="preserve"> </w:t>
        </w:r>
        <w:r w:rsidR="005D406D" w:rsidRPr="00E90A0E">
          <w:rPr>
            <w:lang w:val="en-GB" w:eastAsia="zh-CN"/>
          </w:rPr>
          <w:t>玻璃门在接待处与侧门</w:t>
        </w:r>
      </w:ins>
    </w:p>
    <w:p w14:paraId="27897662" w14:textId="2D0BA4FF" w:rsidR="006A614B" w:rsidRDefault="006A614B">
      <w:pPr>
        <w:ind w:left="709"/>
        <w:rPr>
          <w:ins w:id="10068" w:author="Julio Li [2]" w:date="2020-09-07T12:12:00Z"/>
          <w:lang w:val="en-GB" w:eastAsia="zh-CN"/>
        </w:rPr>
      </w:pPr>
      <w:ins w:id="10069" w:author="Julio Li" w:date="2020-05-14T11:54:00Z">
        <w:r w:rsidRPr="00876437">
          <w:rPr>
            <w:lang w:val="en-GB" w:eastAsia="zh-CN"/>
            <w:rPrChange w:id="10070" w:author="Kevin Gu" w:date="2020-05-18T10:36:00Z">
              <w:rPr>
                <w:lang w:val="en-US" w:eastAsia="zh-CN"/>
              </w:rPr>
            </w:rPrChange>
          </w:rPr>
          <w:t xml:space="preserve">b) </w:t>
        </w:r>
        <w:commentRangeStart w:id="10071"/>
        <w:commentRangeStart w:id="10072"/>
        <w:commentRangeStart w:id="10073"/>
        <w:r w:rsidRPr="00876437">
          <w:rPr>
            <w:lang w:val="en-GB" w:eastAsia="zh-CN"/>
            <w:rPrChange w:id="10074" w:author="Kevin Gu" w:date="2020-05-18T10:36:00Z">
              <w:rPr>
                <w:lang w:val="en-US" w:eastAsia="zh-CN"/>
              </w:rPr>
            </w:rPrChange>
          </w:rPr>
          <w:t>The</w:t>
        </w:r>
      </w:ins>
      <w:ins w:id="10075" w:author="Julio Li [2]" w:date="2020-09-07T12:09:00Z">
        <w:r w:rsidR="009C05B7">
          <w:rPr>
            <w:lang w:val="en-GB" w:eastAsia="zh-CN"/>
          </w:rPr>
          <w:t xml:space="preserve"> one-by-one door </w:t>
        </w:r>
      </w:ins>
      <w:ins w:id="10076" w:author="Julio Li" w:date="2020-05-14T11:54:00Z">
        <w:del w:id="10077" w:author="Julio Li [2]" w:date="2020-09-07T12:09:00Z">
          <w:r w:rsidRPr="00876437" w:rsidDel="009C05B7">
            <w:rPr>
              <w:lang w:val="en-GB" w:eastAsia="zh-CN"/>
              <w:rPrChange w:id="10078" w:author="Kevin Gu" w:date="2020-05-18T10:36:00Z">
                <w:rPr>
                  <w:lang w:val="en-US" w:eastAsia="zh-CN"/>
                </w:rPr>
              </w:rPrChange>
            </w:rPr>
            <w:delText xml:space="preserve"> mantraps </w:delText>
          </w:r>
        </w:del>
        <w:r w:rsidRPr="00876437">
          <w:rPr>
            <w:lang w:val="en-GB" w:eastAsia="zh-CN"/>
            <w:rPrChange w:id="10079" w:author="Kevin Gu" w:date="2020-05-18T10:36:00Z">
              <w:rPr>
                <w:lang w:val="en-US" w:eastAsia="zh-CN"/>
              </w:rPr>
            </w:rPrChange>
          </w:rPr>
          <w:t>into the workshop</w:t>
        </w:r>
        <w:del w:id="10080" w:author="Julio Li [2]" w:date="2020-09-07T12:10:00Z">
          <w:r w:rsidRPr="00876437" w:rsidDel="009C05B7">
            <w:rPr>
              <w:lang w:val="en-GB" w:eastAsia="zh-CN"/>
              <w:rPrChange w:id="10081" w:author="Kevin Gu" w:date="2020-05-18T10:36:00Z">
                <w:rPr>
                  <w:lang w:val="en-US" w:eastAsia="zh-CN"/>
                </w:rPr>
              </w:rPrChange>
            </w:rPr>
            <w:delText xml:space="preserve"> and high sensitive zone</w:delText>
          </w:r>
        </w:del>
      </w:ins>
      <w:ins w:id="10082" w:author="Kevin Gu" w:date="2020-05-18T11:05:00Z">
        <w:r w:rsidR="005D406D">
          <w:rPr>
            <w:lang w:val="en-GB" w:eastAsia="zh-CN"/>
          </w:rPr>
          <w:t xml:space="preserve">. </w:t>
        </w:r>
        <w:r w:rsidR="005D406D" w:rsidRPr="00E90A0E">
          <w:rPr>
            <w:lang w:val="en-GB" w:eastAsia="zh-CN"/>
          </w:rPr>
          <w:t>单人通道安装于车间</w:t>
        </w:r>
        <w:del w:id="10083" w:author="Julio Li [2]" w:date="2020-09-07T12:12:00Z">
          <w:r w:rsidR="005D406D" w:rsidRPr="00E90A0E" w:rsidDel="00DE5F3F">
            <w:rPr>
              <w:lang w:val="en-GB" w:eastAsia="zh-CN"/>
            </w:rPr>
            <w:delText>与高敏感区域</w:delText>
          </w:r>
        </w:del>
      </w:ins>
      <w:commentRangeEnd w:id="10071"/>
      <w:del w:id="10084" w:author="Julio Li [2]" w:date="2020-09-07T12:12:00Z">
        <w:r w:rsidR="00E22EEE" w:rsidDel="00DE5F3F">
          <w:rPr>
            <w:rStyle w:val="CommentReference"/>
          </w:rPr>
          <w:commentReference w:id="10071"/>
        </w:r>
        <w:commentRangeEnd w:id="10072"/>
        <w:r w:rsidR="004B7943" w:rsidDel="00DE5F3F">
          <w:rPr>
            <w:rStyle w:val="CommentReference"/>
          </w:rPr>
          <w:commentReference w:id="10072"/>
        </w:r>
      </w:del>
      <w:commentRangeEnd w:id="10073"/>
      <w:r w:rsidR="00714B8A">
        <w:rPr>
          <w:rStyle w:val="CommentReference"/>
        </w:rPr>
        <w:commentReference w:id="10073"/>
      </w:r>
    </w:p>
    <w:p w14:paraId="32C59292" w14:textId="3CA2D39A" w:rsidR="00DE5F3F" w:rsidRPr="00DE5F3F" w:rsidRDefault="00DE5F3F">
      <w:pPr>
        <w:ind w:left="709"/>
        <w:rPr>
          <w:ins w:id="10085" w:author="Julio Li" w:date="2020-05-14T11:54:00Z"/>
          <w:lang w:val="en-US" w:eastAsia="zh-CN"/>
        </w:rPr>
        <w:pPrChange w:id="10086" w:author="Kevin Gu" w:date="2020-05-18T11:04:00Z">
          <w:pPr/>
        </w:pPrChange>
      </w:pPr>
      <w:ins w:id="10087" w:author="Julio Li [2]" w:date="2020-09-07T12:12:00Z">
        <w:r>
          <w:rPr>
            <w:lang w:val="en-US" w:eastAsia="zh-CN"/>
          </w:rPr>
          <w:t xml:space="preserve">c ) </w:t>
        </w:r>
      </w:ins>
      <w:ins w:id="10088" w:author="Julio Li [2]" w:date="2020-09-07T12:13:00Z">
        <w:r>
          <w:rPr>
            <w:lang w:val="en-US" w:eastAsia="zh-CN"/>
          </w:rPr>
          <w:t xml:space="preserve">Dual control for doors in high security area. Two badges for entry and exit. </w:t>
        </w:r>
        <w:r>
          <w:rPr>
            <w:rFonts w:hint="eastAsia"/>
            <w:lang w:val="en-US" w:eastAsia="zh-CN"/>
          </w:rPr>
          <w:t>安全</w:t>
        </w:r>
      </w:ins>
      <w:ins w:id="10089" w:author="Julio Li [2]" w:date="2020-09-07T12:14:00Z">
        <w:r>
          <w:rPr>
            <w:rFonts w:hint="eastAsia"/>
            <w:lang w:val="en-US" w:eastAsia="zh-CN"/>
          </w:rPr>
          <w:t>区门的双人控制。两个门禁卡用于进出。</w:t>
        </w:r>
      </w:ins>
    </w:p>
    <w:p w14:paraId="5DF036DF" w14:textId="54CD9B8B" w:rsidR="006A614B" w:rsidRPr="009C05B7" w:rsidDel="005D406D" w:rsidRDefault="00DE5F3F">
      <w:pPr>
        <w:ind w:left="709"/>
        <w:rPr>
          <w:ins w:id="10090" w:author="Julio Li" w:date="2020-05-14T11:54:00Z"/>
          <w:del w:id="10091" w:author="Kevin Gu" w:date="2020-05-18T11:05:00Z"/>
          <w:lang w:val="en-US" w:eastAsia="zh-CN"/>
        </w:rPr>
        <w:pPrChange w:id="10092" w:author="Kevin Gu" w:date="2020-05-18T11:04:00Z">
          <w:pPr/>
        </w:pPrChange>
      </w:pPr>
      <w:ins w:id="10093" w:author="Julio Li [2]" w:date="2020-09-07T12:12:00Z">
        <w:r>
          <w:rPr>
            <w:lang w:val="en-GB" w:eastAsia="zh-CN"/>
          </w:rPr>
          <w:t xml:space="preserve">d </w:t>
        </w:r>
      </w:ins>
      <w:ins w:id="10094" w:author="Julio Li" w:date="2020-05-14T11:54:00Z">
        <w:del w:id="10095" w:author="Julio Li [2]" w:date="2020-09-07T12:12:00Z">
          <w:r w:rsidR="006A614B" w:rsidRPr="00876437" w:rsidDel="00DE5F3F">
            <w:rPr>
              <w:lang w:val="en-GB" w:eastAsia="zh-CN"/>
              <w:rPrChange w:id="10096" w:author="Kevin Gu" w:date="2020-05-18T10:36:00Z">
                <w:rPr>
                  <w:lang w:val="en-US" w:eastAsia="zh-CN"/>
                </w:rPr>
              </w:rPrChange>
            </w:rPr>
            <w:delText>c</w:delText>
          </w:r>
        </w:del>
        <w:commentRangeStart w:id="10097"/>
        <w:commentRangeStart w:id="10098"/>
        <w:commentRangeStart w:id="10099"/>
        <w:r w:rsidR="006A614B" w:rsidRPr="00876437">
          <w:rPr>
            <w:lang w:val="en-GB" w:eastAsia="zh-CN"/>
            <w:rPrChange w:id="10100" w:author="Kevin Gu" w:date="2020-05-18T10:36:00Z">
              <w:rPr>
                <w:lang w:val="en-US" w:eastAsia="zh-CN"/>
              </w:rPr>
            </w:rPrChange>
          </w:rPr>
          <w:t xml:space="preserve">) The good traps with interlocking system </w:t>
        </w:r>
      </w:ins>
      <w:ins w:id="10101" w:author="Julio Li [2]" w:date="2020-09-07T12:11:00Z">
        <w:r w:rsidR="009C05B7">
          <w:rPr>
            <w:lang w:val="en-GB" w:eastAsia="zh-CN"/>
          </w:rPr>
          <w:t>(three doors’ control)</w:t>
        </w:r>
      </w:ins>
      <w:ins w:id="10102" w:author="Julio Li [2]" w:date="2020-09-07T12:12:00Z">
        <w:r w:rsidR="009C05B7">
          <w:rPr>
            <w:lang w:val="en-GB" w:eastAsia="zh-CN"/>
          </w:rPr>
          <w:t xml:space="preserve"> </w:t>
        </w:r>
      </w:ins>
      <w:ins w:id="10103" w:author="Julio Li" w:date="2020-05-14T11:54:00Z">
        <w:r w:rsidR="006A614B" w:rsidRPr="00876437">
          <w:rPr>
            <w:lang w:val="en-GB" w:eastAsia="zh-CN"/>
            <w:rPrChange w:id="10104" w:author="Kevin Gu" w:date="2020-05-18T10:36:00Z">
              <w:rPr>
                <w:lang w:val="en-US" w:eastAsia="zh-CN"/>
              </w:rPr>
            </w:rPrChange>
          </w:rPr>
          <w:t>for the transfer of goods.</w:t>
        </w:r>
      </w:ins>
      <w:ins w:id="10105" w:author="Kevin Gu" w:date="2020-05-18T11:05:00Z">
        <w:r w:rsidR="005D406D">
          <w:rPr>
            <w:lang w:val="en-GB" w:eastAsia="zh-CN"/>
          </w:rPr>
          <w:t xml:space="preserve"> </w:t>
        </w:r>
        <w:r w:rsidR="005D406D" w:rsidRPr="00E90A0E">
          <w:rPr>
            <w:lang w:val="en-GB" w:eastAsia="zh-CN"/>
          </w:rPr>
          <w:t>货物通道具有互锁功能为了货物运输</w:t>
        </w:r>
      </w:ins>
      <w:ins w:id="10106" w:author="Julio Li [2]" w:date="2020-09-07T12:12:00Z">
        <w:r w:rsidR="009C05B7">
          <w:rPr>
            <w:lang w:val="en-US" w:eastAsia="zh-CN"/>
          </w:rPr>
          <w:t>(</w:t>
        </w:r>
        <w:r w:rsidR="009C05B7">
          <w:rPr>
            <w:rFonts w:hint="eastAsia"/>
            <w:lang w:val="en-US" w:eastAsia="zh-CN"/>
          </w:rPr>
          <w:t>三门控制</w:t>
        </w:r>
        <w:r w:rsidR="009C05B7">
          <w:rPr>
            <w:lang w:val="en-US" w:eastAsia="zh-CN"/>
          </w:rPr>
          <w:t>)</w:t>
        </w:r>
        <w:r w:rsidR="009C05B7">
          <w:rPr>
            <w:rFonts w:hint="eastAsia"/>
            <w:lang w:val="en-US" w:eastAsia="zh-CN"/>
          </w:rPr>
          <w:t>。</w:t>
        </w:r>
      </w:ins>
    </w:p>
    <w:p w14:paraId="3304F01F" w14:textId="4B0889BE" w:rsidR="006A614B" w:rsidRPr="00876437" w:rsidDel="005D406D" w:rsidRDefault="006A614B">
      <w:pPr>
        <w:ind w:left="709"/>
        <w:rPr>
          <w:ins w:id="10107" w:author="Julio Li" w:date="2020-05-14T11:54:00Z"/>
          <w:del w:id="10108" w:author="Kevin Gu" w:date="2020-05-18T11:05:00Z"/>
          <w:lang w:val="en-GB" w:eastAsia="zh-CN"/>
          <w:rPrChange w:id="10109" w:author="Kevin Gu" w:date="2020-05-18T10:36:00Z">
            <w:rPr>
              <w:ins w:id="10110" w:author="Julio Li" w:date="2020-05-14T11:54:00Z"/>
              <w:del w:id="10111" w:author="Kevin Gu" w:date="2020-05-18T11:05:00Z"/>
              <w:lang w:val="en-US" w:eastAsia="zh-CN"/>
            </w:rPr>
          </w:rPrChange>
        </w:rPr>
        <w:pPrChange w:id="10112" w:author="Kevin Gu" w:date="2020-05-18T11:04:00Z">
          <w:pPr/>
        </w:pPrChange>
      </w:pPr>
      <w:ins w:id="10113" w:author="Julio Li" w:date="2020-05-14T11:54:00Z">
        <w:del w:id="10114" w:author="Kevin Gu" w:date="2020-05-18T11:05:00Z">
          <w:r w:rsidRPr="00876437" w:rsidDel="005D406D">
            <w:rPr>
              <w:lang w:val="en-GB" w:eastAsia="zh-CN"/>
              <w:rPrChange w:id="10115" w:author="Kevin Gu" w:date="2020-05-18T10:36:00Z">
                <w:rPr>
                  <w:lang w:val="en-US" w:eastAsia="zh-CN"/>
                </w:rPr>
              </w:rPrChange>
            </w:rPr>
            <w:delText xml:space="preserve">a) </w:delText>
          </w:r>
        </w:del>
        <w:del w:id="10116" w:author="Kevin Gu" w:date="2020-05-18T11:04:00Z">
          <w:r w:rsidRPr="00876437" w:rsidDel="005D406D">
            <w:rPr>
              <w:rFonts w:hint="eastAsia"/>
              <w:lang w:val="en-GB" w:eastAsia="zh-CN"/>
              <w:rPrChange w:id="10117" w:author="Kevin Gu" w:date="2020-05-18T10:36:00Z">
                <w:rPr>
                  <w:rFonts w:hint="eastAsia"/>
                  <w:lang w:val="en-US" w:eastAsia="zh-CN"/>
                </w:rPr>
              </w:rPrChange>
            </w:rPr>
            <w:delText>玻璃门在接待处与侧门</w:delText>
          </w:r>
        </w:del>
      </w:ins>
    </w:p>
    <w:p w14:paraId="5F7CA61C" w14:textId="2D115C42" w:rsidR="006A614B" w:rsidRPr="00876437" w:rsidDel="005D406D" w:rsidRDefault="006A614B">
      <w:pPr>
        <w:ind w:left="709"/>
        <w:rPr>
          <w:ins w:id="10118" w:author="Julio Li" w:date="2020-05-14T11:54:00Z"/>
          <w:del w:id="10119" w:author="Kevin Gu" w:date="2020-05-18T11:05:00Z"/>
          <w:lang w:val="en-GB" w:eastAsia="zh-CN"/>
          <w:rPrChange w:id="10120" w:author="Kevin Gu" w:date="2020-05-18T10:36:00Z">
            <w:rPr>
              <w:ins w:id="10121" w:author="Julio Li" w:date="2020-05-14T11:54:00Z"/>
              <w:del w:id="10122" w:author="Kevin Gu" w:date="2020-05-18T11:05:00Z"/>
              <w:lang w:val="en-US" w:eastAsia="zh-CN"/>
            </w:rPr>
          </w:rPrChange>
        </w:rPr>
        <w:pPrChange w:id="10123" w:author="Kevin Gu" w:date="2020-05-18T11:04:00Z">
          <w:pPr/>
        </w:pPrChange>
      </w:pPr>
      <w:ins w:id="10124" w:author="Julio Li" w:date="2020-05-14T11:54:00Z">
        <w:del w:id="10125" w:author="Kevin Gu" w:date="2020-05-18T11:05:00Z">
          <w:r w:rsidRPr="00876437" w:rsidDel="005D406D">
            <w:rPr>
              <w:lang w:val="en-GB" w:eastAsia="zh-CN"/>
              <w:rPrChange w:id="10126" w:author="Kevin Gu" w:date="2020-05-18T10:36:00Z">
                <w:rPr>
                  <w:lang w:val="en-US" w:eastAsia="zh-CN"/>
                </w:rPr>
              </w:rPrChange>
            </w:rPr>
            <w:delText xml:space="preserve">b) </w:delText>
          </w:r>
          <w:r w:rsidRPr="00876437" w:rsidDel="005D406D">
            <w:rPr>
              <w:rFonts w:hint="eastAsia"/>
              <w:lang w:val="en-GB" w:eastAsia="zh-CN"/>
              <w:rPrChange w:id="10127" w:author="Kevin Gu" w:date="2020-05-18T10:36:00Z">
                <w:rPr>
                  <w:rFonts w:hint="eastAsia"/>
                  <w:lang w:val="en-US" w:eastAsia="zh-CN"/>
                </w:rPr>
              </w:rPrChange>
            </w:rPr>
            <w:delText>单人通道安装于车间与高敏感区域。</w:delText>
          </w:r>
        </w:del>
      </w:ins>
    </w:p>
    <w:p w14:paraId="100C22F6" w14:textId="1F2A5B38" w:rsidR="006A614B" w:rsidRPr="00876437" w:rsidRDefault="006A614B">
      <w:pPr>
        <w:ind w:left="709"/>
        <w:rPr>
          <w:ins w:id="10128" w:author="Julio Li" w:date="2020-05-14T11:55:00Z"/>
          <w:lang w:val="en-GB" w:eastAsia="zh-CN"/>
          <w:rPrChange w:id="10129" w:author="Kevin Gu" w:date="2020-05-18T10:36:00Z">
            <w:rPr>
              <w:ins w:id="10130" w:author="Julio Li" w:date="2020-05-14T11:55:00Z"/>
              <w:lang w:val="en-US" w:eastAsia="zh-CN"/>
            </w:rPr>
          </w:rPrChange>
        </w:rPr>
        <w:pPrChange w:id="10131" w:author="Kevin Gu" w:date="2020-05-18T11:04:00Z">
          <w:pPr/>
        </w:pPrChange>
      </w:pPr>
      <w:ins w:id="10132" w:author="Julio Li" w:date="2020-05-14T11:54:00Z">
        <w:del w:id="10133" w:author="Kevin Gu" w:date="2020-05-18T11:05:00Z">
          <w:r w:rsidRPr="00876437" w:rsidDel="005D406D">
            <w:rPr>
              <w:lang w:val="en-GB" w:eastAsia="zh-CN"/>
              <w:rPrChange w:id="10134" w:author="Kevin Gu" w:date="2020-05-18T10:36:00Z">
                <w:rPr>
                  <w:lang w:val="en-US" w:eastAsia="zh-CN"/>
                </w:rPr>
              </w:rPrChange>
            </w:rPr>
            <w:delText>c)</w:delText>
          </w:r>
        </w:del>
      </w:ins>
      <w:ins w:id="10135" w:author="Julio Li" w:date="2020-05-14T11:55:00Z">
        <w:del w:id="10136" w:author="Kevin Gu" w:date="2020-05-18T11:05:00Z">
          <w:r w:rsidRPr="00876437" w:rsidDel="005D406D">
            <w:rPr>
              <w:lang w:val="en-GB" w:eastAsia="zh-CN"/>
              <w:rPrChange w:id="10137" w:author="Kevin Gu" w:date="2020-05-18T10:36:00Z">
                <w:rPr>
                  <w:lang w:val="en-US" w:eastAsia="zh-CN"/>
                </w:rPr>
              </w:rPrChange>
            </w:rPr>
            <w:delText xml:space="preserve"> </w:delText>
          </w:r>
        </w:del>
      </w:ins>
      <w:ins w:id="10138" w:author="Julio Li" w:date="2020-05-14T11:54:00Z">
        <w:del w:id="10139" w:author="Kevin Gu" w:date="2020-05-18T11:05:00Z">
          <w:r w:rsidRPr="00876437" w:rsidDel="005D406D">
            <w:rPr>
              <w:rFonts w:hint="eastAsia"/>
              <w:lang w:val="en-GB" w:eastAsia="zh-CN"/>
              <w:rPrChange w:id="10140" w:author="Kevin Gu" w:date="2020-05-18T10:36:00Z">
                <w:rPr>
                  <w:rFonts w:hint="eastAsia"/>
                  <w:lang w:val="en-US" w:eastAsia="zh-CN"/>
                </w:rPr>
              </w:rPrChange>
            </w:rPr>
            <w:delText>货物通道具有互锁功能为了货物运输。</w:delText>
          </w:r>
        </w:del>
      </w:ins>
      <w:commentRangeEnd w:id="10097"/>
      <w:r w:rsidR="00E22EEE">
        <w:rPr>
          <w:rStyle w:val="CommentReference"/>
        </w:rPr>
        <w:commentReference w:id="10097"/>
      </w:r>
      <w:commentRangeEnd w:id="10098"/>
      <w:r w:rsidR="004B7943">
        <w:rPr>
          <w:rStyle w:val="CommentReference"/>
        </w:rPr>
        <w:commentReference w:id="10098"/>
      </w:r>
      <w:commentRangeEnd w:id="10099"/>
      <w:r w:rsidR="00714B8A">
        <w:rPr>
          <w:rStyle w:val="CommentReference"/>
        </w:rPr>
        <w:commentReference w:id="10099"/>
      </w:r>
    </w:p>
    <w:p w14:paraId="5DCB4E7A" w14:textId="4430FEE9" w:rsidR="006A614B" w:rsidRPr="00876437" w:rsidRDefault="006A614B" w:rsidP="006A614B">
      <w:pPr>
        <w:pStyle w:val="Title3"/>
        <w:rPr>
          <w:ins w:id="10141" w:author="Julio Li" w:date="2020-05-14T11:55:00Z"/>
          <w:lang w:val="en-GB"/>
          <w:rPrChange w:id="10142" w:author="Kevin Gu" w:date="2020-05-18T10:36:00Z">
            <w:rPr>
              <w:ins w:id="10143" w:author="Julio Li" w:date="2020-05-14T11:55:00Z"/>
            </w:rPr>
          </w:rPrChange>
        </w:rPr>
      </w:pPr>
      <w:ins w:id="10144" w:author="Julio Li" w:date="2020-05-14T11:55:00Z">
        <w:r w:rsidRPr="00876437">
          <w:rPr>
            <w:lang w:val="en-GB"/>
            <w:rPrChange w:id="10145" w:author="Kevin Gu" w:date="2020-05-18T10:36:00Z">
              <w:rPr/>
            </w:rPrChange>
          </w:rPr>
          <w:t xml:space="preserve">Security Control on Access Badge System </w:t>
        </w:r>
      </w:ins>
      <w:ins w:id="10146" w:author="Julio Li [2]" w:date="2020-09-07T12:26:00Z">
        <w:r w:rsidR="00B8458B">
          <w:rPr>
            <w:rFonts w:hint="eastAsia"/>
            <w:lang w:val="en-GB" w:eastAsia="zh-CN"/>
          </w:rPr>
          <w:t>门禁系统的安全配置</w:t>
        </w:r>
      </w:ins>
      <w:ins w:id="10147" w:author="Julio Li" w:date="2020-05-14T11:55:00Z">
        <w:del w:id="10148" w:author="Julio Li [2]" w:date="2020-09-07T12:26:00Z">
          <w:r w:rsidRPr="00876437" w:rsidDel="006D0DA0">
            <w:rPr>
              <w:rFonts w:hint="eastAsia"/>
              <w:lang w:val="en-GB"/>
              <w:rPrChange w:id="10149" w:author="Kevin Gu" w:date="2020-05-18T10:36:00Z">
                <w:rPr>
                  <w:rFonts w:hint="eastAsia"/>
                </w:rPr>
              </w:rPrChange>
            </w:rPr>
            <w:delText>门</w:delText>
          </w:r>
          <w:r w:rsidRPr="00876437" w:rsidDel="00B8458B">
            <w:rPr>
              <w:rFonts w:hint="eastAsia"/>
              <w:lang w:val="en-GB"/>
              <w:rPrChange w:id="10150" w:author="Kevin Gu" w:date="2020-05-18T10:36:00Z">
                <w:rPr>
                  <w:rFonts w:hint="eastAsia"/>
                </w:rPr>
              </w:rPrChange>
            </w:rPr>
            <w:delText>禁系统的安全控制</w:delText>
          </w:r>
        </w:del>
      </w:ins>
    </w:p>
    <w:p w14:paraId="71919D5B" w14:textId="167C7A0D" w:rsidR="006A614B" w:rsidRPr="00876437" w:rsidRDefault="00714B8A" w:rsidP="006A614B">
      <w:pPr>
        <w:rPr>
          <w:ins w:id="10151" w:author="Julio Li" w:date="2020-05-14T11:55:00Z"/>
          <w:lang w:val="en-GB"/>
          <w:rPrChange w:id="10152" w:author="Kevin Gu" w:date="2020-05-18T10:36:00Z">
            <w:rPr>
              <w:ins w:id="10153" w:author="Julio Li" w:date="2020-05-14T11:55:00Z"/>
            </w:rPr>
          </w:rPrChange>
        </w:rPr>
      </w:pPr>
      <w:commentRangeStart w:id="10154"/>
      <w:commentRangeStart w:id="10155"/>
      <w:ins w:id="10156" w:author="Julio Li [2]" w:date="2020-09-07T12:15:00Z">
        <w:r>
          <w:rPr>
            <w:lang w:val="en-GB"/>
          </w:rPr>
          <w:t xml:space="preserve">Security officer </w:t>
        </w:r>
      </w:ins>
      <w:commentRangeEnd w:id="10154"/>
      <w:ins w:id="10157" w:author="Julio Li [2]" w:date="2020-09-07T12:18:00Z">
        <w:r w:rsidR="00FD39B4">
          <w:rPr>
            <w:rStyle w:val="CommentReference"/>
          </w:rPr>
          <w:commentReference w:id="10154"/>
        </w:r>
        <w:commentRangeEnd w:id="10155"/>
        <w:r w:rsidR="00FD39B4">
          <w:rPr>
            <w:rStyle w:val="CommentReference"/>
          </w:rPr>
          <w:commentReference w:id="10155"/>
        </w:r>
      </w:ins>
      <w:commentRangeStart w:id="10158"/>
      <w:commentRangeStart w:id="10159"/>
      <w:ins w:id="10160" w:author="Julio Li" w:date="2020-05-14T11:55:00Z">
        <w:del w:id="10161" w:author="Julio Li [2]" w:date="2020-09-07T12:15:00Z">
          <w:r w:rsidR="006A614B" w:rsidRPr="00876437" w:rsidDel="00714B8A">
            <w:rPr>
              <w:lang w:val="en-GB"/>
              <w:rPrChange w:id="10162" w:author="Kevin Gu" w:date="2020-05-18T10:36:00Z">
                <w:rPr/>
              </w:rPrChange>
            </w:rPr>
            <w:delText xml:space="preserve">The Security Supervisor </w:delText>
          </w:r>
        </w:del>
      </w:ins>
      <w:commentRangeEnd w:id="10158"/>
      <w:del w:id="10163" w:author="Julio Li [2]" w:date="2020-09-07T12:15:00Z">
        <w:r w:rsidR="00E22EEE" w:rsidDel="00714B8A">
          <w:rPr>
            <w:rStyle w:val="CommentReference"/>
          </w:rPr>
          <w:commentReference w:id="10158"/>
        </w:r>
        <w:commentRangeEnd w:id="10159"/>
        <w:r w:rsidR="004B7943" w:rsidDel="00714B8A">
          <w:rPr>
            <w:rStyle w:val="CommentReference"/>
          </w:rPr>
          <w:commentReference w:id="10159"/>
        </w:r>
      </w:del>
      <w:ins w:id="10164" w:author="Julio Li" w:date="2020-05-14T11:55:00Z">
        <w:r w:rsidR="006A614B" w:rsidRPr="00876437">
          <w:rPr>
            <w:lang w:val="en-GB"/>
            <w:rPrChange w:id="10165" w:author="Kevin Gu" w:date="2020-05-18T10:36:00Z">
              <w:rPr/>
            </w:rPrChange>
          </w:rPr>
          <w:t>shall be responsible to check and ensure that the system is functioning effectively to meet the day-to-day workload. He shall review the access rights of staff from time to time. This is achievable by sending a periodical copy of the current access printout to</w:t>
        </w:r>
      </w:ins>
      <w:ins w:id="10166" w:author="Julio Li [2]" w:date="2020-09-07T12:19:00Z">
        <w:r w:rsidR="00CA254F">
          <w:rPr>
            <w:lang w:val="en-GB"/>
          </w:rPr>
          <w:t xml:space="preserve"> security manager </w:t>
        </w:r>
      </w:ins>
      <w:ins w:id="10167" w:author="Julio Li" w:date="2020-05-14T11:55:00Z">
        <w:del w:id="10168" w:author="Julio Li [2]" w:date="2020-09-07T12:19:00Z">
          <w:r w:rsidR="006A614B" w:rsidRPr="00876437" w:rsidDel="00CA254F">
            <w:rPr>
              <w:lang w:val="en-GB"/>
              <w:rPrChange w:id="10169" w:author="Kevin Gu" w:date="2020-05-18T10:36:00Z">
                <w:rPr/>
              </w:rPrChange>
            </w:rPr>
            <w:delText xml:space="preserve"> </w:delText>
          </w:r>
          <w:commentRangeStart w:id="10170"/>
          <w:commentRangeStart w:id="10171"/>
          <w:commentRangeStart w:id="10172"/>
          <w:r w:rsidR="006A614B" w:rsidRPr="00876437" w:rsidDel="00CA254F">
            <w:rPr>
              <w:lang w:val="en-GB"/>
              <w:rPrChange w:id="10173" w:author="Kevin Gu" w:date="2020-05-18T10:36:00Z">
                <w:rPr/>
              </w:rPrChange>
            </w:rPr>
            <w:delText xml:space="preserve">Departmental Manager </w:delText>
          </w:r>
        </w:del>
        <w:r w:rsidR="006A614B" w:rsidRPr="00876437">
          <w:rPr>
            <w:lang w:val="en-GB"/>
            <w:rPrChange w:id="10174" w:author="Kevin Gu" w:date="2020-05-18T10:36:00Z">
              <w:rPr/>
            </w:rPrChange>
          </w:rPr>
          <w:t>for review</w:t>
        </w:r>
      </w:ins>
      <w:commentRangeEnd w:id="10170"/>
      <w:r w:rsidR="00410C7E">
        <w:rPr>
          <w:rStyle w:val="CommentReference"/>
        </w:rPr>
        <w:commentReference w:id="10170"/>
      </w:r>
      <w:commentRangeEnd w:id="10171"/>
      <w:commentRangeEnd w:id="10172"/>
      <w:ins w:id="10175" w:author="Julio Li [2]" w:date="2020-09-07T12:20:00Z">
        <w:r w:rsidR="00CA254F">
          <w:rPr>
            <w:lang w:val="en-GB"/>
          </w:rPr>
          <w:t xml:space="preserve"> </w:t>
        </w:r>
      </w:ins>
      <w:ins w:id="10176" w:author="Julio Li [2]" w:date="2020-09-07T12:19:00Z">
        <w:r w:rsidR="00CA254F">
          <w:rPr>
            <w:lang w:val="en-GB"/>
          </w:rPr>
          <w:t>mon</w:t>
        </w:r>
      </w:ins>
      <w:ins w:id="10177" w:author="Julio Li [2]" w:date="2020-09-07T12:20:00Z">
        <w:r w:rsidR="00CA254F">
          <w:rPr>
            <w:lang w:val="en-GB"/>
          </w:rPr>
          <w:t>thly</w:t>
        </w:r>
      </w:ins>
      <w:r w:rsidR="004B7943">
        <w:rPr>
          <w:rStyle w:val="CommentReference"/>
        </w:rPr>
        <w:commentReference w:id="10171"/>
      </w:r>
      <w:r w:rsidR="00CA254F">
        <w:rPr>
          <w:rStyle w:val="CommentReference"/>
        </w:rPr>
        <w:commentReference w:id="10172"/>
      </w:r>
      <w:ins w:id="10178" w:author="Julio Li [2]" w:date="2020-09-07T12:21:00Z">
        <w:r w:rsidR="00CA254F">
          <w:rPr>
            <w:lang w:val="en-GB"/>
          </w:rPr>
          <w:t xml:space="preserve"> and security manager will sign the printout</w:t>
        </w:r>
      </w:ins>
      <w:ins w:id="10179" w:author="Julio Li" w:date="2020-05-14T11:55:00Z">
        <w:r w:rsidR="006A614B" w:rsidRPr="00876437">
          <w:rPr>
            <w:lang w:val="en-GB"/>
            <w:rPrChange w:id="10180" w:author="Kevin Gu" w:date="2020-05-18T10:36:00Z">
              <w:rPr/>
            </w:rPrChange>
          </w:rPr>
          <w:t xml:space="preserve">. The returned listing will be updated accordingly into the system. In furtherance, the </w:t>
        </w:r>
      </w:ins>
      <w:ins w:id="10181" w:author="Julio Li [2]" w:date="2020-09-07T12:22:00Z">
        <w:r w:rsidR="00CA254F">
          <w:rPr>
            <w:lang w:val="en-GB"/>
          </w:rPr>
          <w:t xml:space="preserve">security officer </w:t>
        </w:r>
      </w:ins>
      <w:ins w:id="10182" w:author="Julio Li" w:date="2020-05-14T11:55:00Z">
        <w:del w:id="10183" w:author="Julio Li [2]" w:date="2020-09-07T12:22:00Z">
          <w:r w:rsidR="006A614B" w:rsidRPr="00876437" w:rsidDel="00CA254F">
            <w:rPr>
              <w:lang w:val="en-GB"/>
              <w:rPrChange w:id="10184" w:author="Kevin Gu" w:date="2020-05-18T10:36:00Z">
                <w:rPr/>
              </w:rPrChange>
            </w:rPr>
            <w:delText xml:space="preserve">Security Supervisor </w:delText>
          </w:r>
        </w:del>
        <w:r w:rsidR="006A614B" w:rsidRPr="00876437">
          <w:rPr>
            <w:lang w:val="en-GB"/>
            <w:rPrChange w:id="10185" w:author="Kevin Gu" w:date="2020-05-18T10:36:00Z">
              <w:rPr/>
            </w:rPrChange>
          </w:rPr>
          <w:t xml:space="preserve">shall on a weekly basis, update or delete the </w:t>
        </w:r>
        <w:r w:rsidR="006A614B" w:rsidRPr="00876437">
          <w:rPr>
            <w:lang w:val="en-GB"/>
            <w:rPrChange w:id="10186" w:author="Kevin Gu" w:date="2020-05-18T10:36:00Z">
              <w:rPr/>
            </w:rPrChange>
          </w:rPr>
          <w:lastRenderedPageBreak/>
          <w:t xml:space="preserve">access right of any staff, acting on written information. Any discrepancy will be reported to </w:t>
        </w:r>
      </w:ins>
      <w:ins w:id="10187" w:author="Julio Li [2]" w:date="2020-09-07T12:22:00Z">
        <w:r w:rsidR="00CA254F">
          <w:rPr>
            <w:lang w:val="en-GB"/>
          </w:rPr>
          <w:t>s</w:t>
        </w:r>
      </w:ins>
      <w:ins w:id="10188" w:author="Julio Li" w:date="2020-05-14T11:55:00Z">
        <w:del w:id="10189" w:author="Julio Li [2]" w:date="2020-09-07T12:21:00Z">
          <w:r w:rsidR="006A614B" w:rsidRPr="00876437" w:rsidDel="00CA254F">
            <w:rPr>
              <w:lang w:val="en-GB"/>
              <w:rPrChange w:id="10190" w:author="Kevin Gu" w:date="2020-05-18T10:36:00Z">
                <w:rPr/>
              </w:rPrChange>
            </w:rPr>
            <w:delText>S</w:delText>
          </w:r>
        </w:del>
        <w:r w:rsidR="006A614B" w:rsidRPr="00876437">
          <w:rPr>
            <w:lang w:val="en-GB"/>
            <w:rPrChange w:id="10191" w:author="Kevin Gu" w:date="2020-05-18T10:36:00Z">
              <w:rPr/>
            </w:rPrChange>
          </w:rPr>
          <w:t xml:space="preserve">ecurity </w:t>
        </w:r>
      </w:ins>
      <w:ins w:id="10192" w:author="Julio Li [2]" w:date="2020-09-07T12:22:00Z">
        <w:r w:rsidR="00CA254F">
          <w:rPr>
            <w:lang w:val="en-GB"/>
          </w:rPr>
          <w:t>m</w:t>
        </w:r>
      </w:ins>
      <w:ins w:id="10193" w:author="Julio Li" w:date="2020-05-14T11:55:00Z">
        <w:del w:id="10194" w:author="Julio Li [2]" w:date="2020-09-07T12:22:00Z">
          <w:r w:rsidR="006A614B" w:rsidRPr="00876437" w:rsidDel="00CA254F">
            <w:rPr>
              <w:lang w:val="en-GB"/>
              <w:rPrChange w:id="10195" w:author="Kevin Gu" w:date="2020-05-18T10:36:00Z">
                <w:rPr/>
              </w:rPrChange>
            </w:rPr>
            <w:delText>M</w:delText>
          </w:r>
        </w:del>
        <w:r w:rsidR="006A614B" w:rsidRPr="00876437">
          <w:rPr>
            <w:lang w:val="en-GB"/>
            <w:rPrChange w:id="10196" w:author="Kevin Gu" w:date="2020-05-18T10:36:00Z">
              <w:rPr/>
            </w:rPrChange>
          </w:rPr>
          <w:t>anager for further investigation.</w:t>
        </w:r>
      </w:ins>
    </w:p>
    <w:p w14:paraId="524B2646" w14:textId="03DE3DCD" w:rsidR="006A614B" w:rsidRPr="00876437" w:rsidRDefault="00CA254F" w:rsidP="006A614B">
      <w:pPr>
        <w:rPr>
          <w:ins w:id="10197" w:author="Julio Li" w:date="2020-05-14T11:55:00Z"/>
          <w:lang w:val="en-GB"/>
          <w:rPrChange w:id="10198" w:author="Kevin Gu" w:date="2020-05-18T10:36:00Z">
            <w:rPr>
              <w:ins w:id="10199" w:author="Julio Li" w:date="2020-05-14T11:55:00Z"/>
            </w:rPr>
          </w:rPrChange>
        </w:rPr>
      </w:pPr>
      <w:ins w:id="10200" w:author="Julio Li [2]" w:date="2020-09-07T12:23:00Z">
        <w:r>
          <w:rPr>
            <w:rFonts w:hint="eastAsia"/>
            <w:lang w:val="en-GB" w:eastAsia="zh-CN"/>
          </w:rPr>
          <w:t>安全员</w:t>
        </w:r>
      </w:ins>
      <w:ins w:id="10201" w:author="Julio Li" w:date="2020-05-14T11:55:00Z">
        <w:del w:id="10202" w:author="Julio Li [2]" w:date="2020-09-07T12:23:00Z">
          <w:r w:rsidR="006A614B" w:rsidRPr="00876437" w:rsidDel="00CA254F">
            <w:rPr>
              <w:rFonts w:hint="eastAsia"/>
              <w:lang w:val="en-GB"/>
              <w:rPrChange w:id="10203" w:author="Kevin Gu" w:date="2020-05-18T10:36:00Z">
                <w:rPr>
                  <w:rFonts w:hint="eastAsia"/>
                </w:rPr>
              </w:rPrChange>
            </w:rPr>
            <w:delText>安全主管</w:delText>
          </w:r>
        </w:del>
        <w:r w:rsidR="006A614B" w:rsidRPr="00876437">
          <w:rPr>
            <w:rFonts w:hint="eastAsia"/>
            <w:lang w:val="en-GB"/>
            <w:rPrChange w:id="10204" w:author="Kevin Gu" w:date="2020-05-18T10:36:00Z">
              <w:rPr>
                <w:rFonts w:hint="eastAsia"/>
              </w:rPr>
            </w:rPrChange>
          </w:rPr>
          <w:t>负责检查确保系统功能是有效的并能满足每天的工作量。他应不定时检查员工的门禁权限。通过定期发送当前打印的权限复印件记录至安全经理检查是可适用的</w:t>
        </w:r>
      </w:ins>
      <w:ins w:id="10205" w:author="Julio Li [2]" w:date="2020-09-07T12:23:00Z">
        <w:r>
          <w:rPr>
            <w:rFonts w:hint="eastAsia"/>
            <w:lang w:val="en-GB" w:eastAsia="zh-CN"/>
          </w:rPr>
          <w:t>，安全经理确认后签字</w:t>
        </w:r>
      </w:ins>
      <w:ins w:id="10206" w:author="Julio Li" w:date="2020-05-14T11:55:00Z">
        <w:r w:rsidR="006A614B" w:rsidRPr="00876437">
          <w:rPr>
            <w:rFonts w:hint="eastAsia"/>
            <w:lang w:val="en-GB"/>
            <w:rPrChange w:id="10207" w:author="Kevin Gu" w:date="2020-05-18T10:36:00Z">
              <w:rPr>
                <w:rFonts w:hint="eastAsia"/>
              </w:rPr>
            </w:rPrChange>
          </w:rPr>
          <w:t>。</w:t>
        </w:r>
        <w:proofErr w:type="spellStart"/>
        <w:r w:rsidR="006A614B" w:rsidRPr="00876437">
          <w:rPr>
            <w:rFonts w:hint="eastAsia"/>
            <w:lang w:val="en-GB"/>
            <w:rPrChange w:id="10208" w:author="Kevin Gu" w:date="2020-05-18T10:36:00Z">
              <w:rPr>
                <w:rFonts w:hint="eastAsia"/>
              </w:rPr>
            </w:rPrChange>
          </w:rPr>
          <w:t>返回的清单将相应</w:t>
        </w:r>
      </w:ins>
      <w:proofErr w:type="spellEnd"/>
      <w:ins w:id="10209" w:author="Julio Li [2]" w:date="2020-09-07T12:24:00Z">
        <w:r w:rsidR="006559E3">
          <w:rPr>
            <w:rFonts w:hint="eastAsia"/>
            <w:lang w:val="en-GB" w:eastAsia="zh-CN"/>
          </w:rPr>
          <w:t>地</w:t>
        </w:r>
      </w:ins>
      <w:ins w:id="10210" w:author="Julio Li" w:date="2020-05-14T11:55:00Z">
        <w:del w:id="10211" w:author="Julio Li [2]" w:date="2020-09-07T12:24:00Z">
          <w:r w:rsidR="006A614B" w:rsidRPr="00876437" w:rsidDel="006559E3">
            <w:rPr>
              <w:rFonts w:hint="eastAsia"/>
              <w:lang w:val="en-GB"/>
              <w:rPrChange w:id="10212" w:author="Kevin Gu" w:date="2020-05-18T10:36:00Z">
                <w:rPr>
                  <w:rFonts w:hint="eastAsia"/>
                </w:rPr>
              </w:rPrChange>
            </w:rPr>
            <w:delText>的</w:delText>
          </w:r>
        </w:del>
        <w:proofErr w:type="spellStart"/>
        <w:r w:rsidR="006A614B" w:rsidRPr="00876437">
          <w:rPr>
            <w:rFonts w:hint="eastAsia"/>
            <w:lang w:val="en-GB"/>
            <w:rPrChange w:id="10213" w:author="Kevin Gu" w:date="2020-05-18T10:36:00Z">
              <w:rPr>
                <w:rFonts w:hint="eastAsia"/>
              </w:rPr>
            </w:rPrChange>
          </w:rPr>
          <w:t>更新到系统中。</w:t>
        </w:r>
        <w:del w:id="10214" w:author="Julio Li [2]" w:date="2020-09-07T12:23:00Z">
          <w:r w:rsidR="006A614B" w:rsidRPr="00876437" w:rsidDel="00CA254F">
            <w:rPr>
              <w:rFonts w:hint="eastAsia"/>
              <w:lang w:val="en-GB"/>
              <w:rPrChange w:id="10215" w:author="Kevin Gu" w:date="2020-05-18T10:36:00Z">
                <w:rPr>
                  <w:rFonts w:hint="eastAsia"/>
                </w:rPr>
              </w:rPrChange>
            </w:rPr>
            <w:delText>以促进，</w:delText>
          </w:r>
        </w:del>
        <w:r w:rsidR="006A614B" w:rsidRPr="00876437">
          <w:rPr>
            <w:rFonts w:hint="eastAsia"/>
            <w:lang w:val="en-GB"/>
            <w:rPrChange w:id="10216" w:author="Kevin Gu" w:date="2020-05-18T10:36:00Z">
              <w:rPr>
                <w:rFonts w:hint="eastAsia"/>
              </w:rPr>
            </w:rPrChange>
          </w:rPr>
          <w:t>安全</w:t>
        </w:r>
      </w:ins>
      <w:proofErr w:type="spellEnd"/>
      <w:ins w:id="10217" w:author="Julio Li [2]" w:date="2020-09-07T12:24:00Z">
        <w:r>
          <w:rPr>
            <w:rFonts w:hint="eastAsia"/>
            <w:lang w:val="en-GB" w:eastAsia="zh-CN"/>
          </w:rPr>
          <w:t>员</w:t>
        </w:r>
      </w:ins>
      <w:ins w:id="10218" w:author="Julio Li" w:date="2020-05-14T11:55:00Z">
        <w:del w:id="10219" w:author="Julio Li [2]" w:date="2020-09-07T12:23:00Z">
          <w:r w:rsidR="006A614B" w:rsidRPr="00876437" w:rsidDel="00CA254F">
            <w:rPr>
              <w:rFonts w:hint="eastAsia"/>
              <w:lang w:val="en-GB"/>
              <w:rPrChange w:id="10220" w:author="Kevin Gu" w:date="2020-05-18T10:36:00Z">
                <w:rPr>
                  <w:rFonts w:hint="eastAsia"/>
                </w:rPr>
              </w:rPrChange>
            </w:rPr>
            <w:delText>主管</w:delText>
          </w:r>
        </w:del>
        <w:proofErr w:type="spellStart"/>
        <w:r w:rsidR="006A614B" w:rsidRPr="00876437">
          <w:rPr>
            <w:rFonts w:hint="eastAsia"/>
            <w:lang w:val="en-GB"/>
            <w:rPrChange w:id="10221" w:author="Kevin Gu" w:date="2020-05-18T10:36:00Z">
              <w:rPr>
                <w:rFonts w:hint="eastAsia"/>
              </w:rPr>
            </w:rPrChange>
          </w:rPr>
          <w:t>应每周更新或删除任何员工的权限并书面记录。为了进一步调查任何不符都需报告至安全经理</w:t>
        </w:r>
        <w:proofErr w:type="spellEnd"/>
        <w:r w:rsidR="006A614B" w:rsidRPr="00876437">
          <w:rPr>
            <w:rFonts w:hint="eastAsia"/>
            <w:lang w:val="en-GB"/>
            <w:rPrChange w:id="10222" w:author="Kevin Gu" w:date="2020-05-18T10:36:00Z">
              <w:rPr>
                <w:rFonts w:hint="eastAsia"/>
              </w:rPr>
            </w:rPrChange>
          </w:rPr>
          <w:t>。</w:t>
        </w:r>
      </w:ins>
    </w:p>
    <w:p w14:paraId="58C07DBE" w14:textId="036F7891" w:rsidR="006A614B" w:rsidRPr="00876437" w:rsidRDefault="006A614B" w:rsidP="006A614B">
      <w:pPr>
        <w:pStyle w:val="Title3"/>
        <w:rPr>
          <w:ins w:id="10223" w:author="Julio Li" w:date="2020-05-14T11:56:00Z"/>
          <w:lang w:val="en-GB"/>
          <w:rPrChange w:id="10224" w:author="Kevin Gu" w:date="2020-05-18T10:36:00Z">
            <w:rPr>
              <w:ins w:id="10225" w:author="Julio Li" w:date="2020-05-14T11:56:00Z"/>
            </w:rPr>
          </w:rPrChange>
        </w:rPr>
      </w:pPr>
      <w:ins w:id="10226" w:author="Julio Li" w:date="2020-05-14T11:55:00Z">
        <w:r w:rsidRPr="00876437">
          <w:rPr>
            <w:lang w:val="en-GB"/>
            <w:rPrChange w:id="10227" w:author="Kevin Gu" w:date="2020-05-18T10:36:00Z">
              <w:rPr/>
            </w:rPrChange>
          </w:rPr>
          <w:t>The Physical Control on Badges Stock</w:t>
        </w:r>
      </w:ins>
      <w:ins w:id="10228" w:author="Julio Li" w:date="2020-05-14T11:56:00Z">
        <w:r w:rsidRPr="00876437">
          <w:rPr>
            <w:lang w:val="en-GB"/>
            <w:rPrChange w:id="10229" w:author="Kevin Gu" w:date="2020-05-18T10:36:00Z">
              <w:rPr/>
            </w:rPrChange>
          </w:rPr>
          <w:t xml:space="preserve"> </w:t>
        </w:r>
        <w:proofErr w:type="spellStart"/>
        <w:r w:rsidRPr="00876437">
          <w:rPr>
            <w:rFonts w:hint="eastAsia"/>
            <w:lang w:val="en-GB"/>
            <w:rPrChange w:id="10230" w:author="Kevin Gu" w:date="2020-05-18T10:36:00Z">
              <w:rPr>
                <w:rFonts w:hint="eastAsia"/>
              </w:rPr>
            </w:rPrChange>
          </w:rPr>
          <w:t>门禁卡库存的物理控制</w:t>
        </w:r>
        <w:proofErr w:type="spellEnd"/>
      </w:ins>
    </w:p>
    <w:p w14:paraId="667103E7" w14:textId="24636B45" w:rsidR="006A614B" w:rsidRPr="00876437" w:rsidRDefault="006A614B" w:rsidP="006A614B">
      <w:pPr>
        <w:rPr>
          <w:ins w:id="10231" w:author="Julio Li" w:date="2020-05-14T11:56:00Z"/>
          <w:lang w:val="en-GB"/>
          <w:rPrChange w:id="10232" w:author="Kevin Gu" w:date="2020-05-18T10:36:00Z">
            <w:rPr>
              <w:ins w:id="10233" w:author="Julio Li" w:date="2020-05-14T11:56:00Z"/>
            </w:rPr>
          </w:rPrChange>
        </w:rPr>
      </w:pPr>
      <w:commentRangeStart w:id="10234"/>
      <w:commentRangeStart w:id="10235"/>
      <w:commentRangeStart w:id="10236"/>
      <w:ins w:id="10237" w:author="Julio Li" w:date="2020-05-14T11:56:00Z">
        <w:r w:rsidRPr="00876437">
          <w:rPr>
            <w:lang w:val="en-GB"/>
            <w:rPrChange w:id="10238" w:author="Kevin Gu" w:date="2020-05-18T10:36:00Z">
              <w:rPr/>
            </w:rPrChange>
          </w:rPr>
          <w:t>The</w:t>
        </w:r>
      </w:ins>
      <w:ins w:id="10239" w:author="Julio Li [2]" w:date="2020-09-07T12:25:00Z">
        <w:r w:rsidR="006D0DA0">
          <w:rPr>
            <w:lang w:val="en-GB"/>
          </w:rPr>
          <w:t xml:space="preserve"> security officer</w:t>
        </w:r>
      </w:ins>
      <w:ins w:id="10240" w:author="Julio Li" w:date="2020-05-14T11:56:00Z">
        <w:del w:id="10241" w:author="Julio Li [2]" w:date="2020-09-07T12:24:00Z">
          <w:r w:rsidRPr="00876437" w:rsidDel="006D0DA0">
            <w:rPr>
              <w:lang w:val="en-GB"/>
              <w:rPrChange w:id="10242" w:author="Kevin Gu" w:date="2020-05-18T10:36:00Z">
                <w:rPr/>
              </w:rPrChange>
            </w:rPr>
            <w:delText xml:space="preserve"> Security Manager</w:delText>
          </w:r>
        </w:del>
        <w:r w:rsidRPr="00876437">
          <w:rPr>
            <w:lang w:val="en-GB"/>
            <w:rPrChange w:id="10243" w:author="Kevin Gu" w:date="2020-05-18T10:36:00Z">
              <w:rPr/>
            </w:rPrChange>
          </w:rPr>
          <w:t xml:space="preserve"> assisted by </w:t>
        </w:r>
      </w:ins>
      <w:ins w:id="10244" w:author="Julio Li [2]" w:date="2020-09-07T12:25:00Z">
        <w:r w:rsidR="006D0DA0">
          <w:rPr>
            <w:lang w:val="en-GB"/>
          </w:rPr>
          <w:t xml:space="preserve">security guard in the security control room </w:t>
        </w:r>
      </w:ins>
      <w:ins w:id="10245" w:author="Julio Li" w:date="2020-05-14T11:56:00Z">
        <w:del w:id="10246" w:author="Julio Li [2]" w:date="2020-09-07T12:25:00Z">
          <w:r w:rsidRPr="00876437" w:rsidDel="006D0DA0">
            <w:rPr>
              <w:lang w:val="en-GB"/>
              <w:rPrChange w:id="10247" w:author="Kevin Gu" w:date="2020-05-18T10:36:00Z">
                <w:rPr/>
              </w:rPrChange>
            </w:rPr>
            <w:delText xml:space="preserve">Security Supervisor </w:delText>
          </w:r>
        </w:del>
        <w:r w:rsidRPr="00876437">
          <w:rPr>
            <w:lang w:val="en-GB"/>
            <w:rPrChange w:id="10248" w:author="Kevin Gu" w:date="2020-05-18T10:36:00Z">
              <w:rPr/>
            </w:rPrChange>
          </w:rPr>
          <w:t xml:space="preserve">shall be the sole custodian of the Access Badge stock. The movement of the badge shall be recorded in a register. The issue or withdrawer of the badge shall be under the supervision of the </w:t>
        </w:r>
      </w:ins>
      <w:ins w:id="10249" w:author="Julio Li [2]" w:date="2020-09-07T12:25:00Z">
        <w:r w:rsidR="006D0DA0">
          <w:rPr>
            <w:lang w:val="en-GB"/>
          </w:rPr>
          <w:t>security manager</w:t>
        </w:r>
      </w:ins>
      <w:ins w:id="10250" w:author="Julio Li" w:date="2020-05-14T11:56:00Z">
        <w:del w:id="10251" w:author="Julio Li [2]" w:date="2020-09-07T12:25:00Z">
          <w:r w:rsidRPr="00876437" w:rsidDel="006D0DA0">
            <w:rPr>
              <w:lang w:val="en-GB"/>
              <w:rPrChange w:id="10252" w:author="Kevin Gu" w:date="2020-05-18T10:36:00Z">
                <w:rPr/>
              </w:rPrChange>
            </w:rPr>
            <w:delText>Security Supervisor</w:delText>
          </w:r>
        </w:del>
        <w:r w:rsidRPr="00876437">
          <w:rPr>
            <w:lang w:val="en-GB"/>
            <w:rPrChange w:id="10253" w:author="Kevin Gu" w:date="2020-05-18T10:36:00Z">
              <w:rPr/>
            </w:rPrChange>
          </w:rPr>
          <w:t>.</w:t>
        </w:r>
      </w:ins>
      <w:commentRangeEnd w:id="10234"/>
      <w:r w:rsidR="00410C7E">
        <w:rPr>
          <w:rStyle w:val="CommentReference"/>
        </w:rPr>
        <w:commentReference w:id="10234"/>
      </w:r>
      <w:commentRangeEnd w:id="10235"/>
      <w:r w:rsidR="00024658">
        <w:rPr>
          <w:rStyle w:val="CommentReference"/>
        </w:rPr>
        <w:commentReference w:id="10235"/>
      </w:r>
      <w:commentRangeEnd w:id="10236"/>
      <w:r w:rsidR="00E56E2D">
        <w:rPr>
          <w:rStyle w:val="CommentReference"/>
        </w:rPr>
        <w:commentReference w:id="10236"/>
      </w:r>
    </w:p>
    <w:p w14:paraId="7025EF46" w14:textId="14F1C52C" w:rsidR="006A614B" w:rsidRDefault="006A614B" w:rsidP="006A614B">
      <w:pPr>
        <w:rPr>
          <w:ins w:id="10254" w:author="Julio Li [2]" w:date="2020-09-07T12:27:00Z"/>
          <w:lang w:val="en-US"/>
        </w:rPr>
      </w:pPr>
      <w:proofErr w:type="spellStart"/>
      <w:ins w:id="10255" w:author="Julio Li" w:date="2020-05-14T11:56:00Z">
        <w:r w:rsidRPr="00876437">
          <w:rPr>
            <w:rFonts w:hint="eastAsia"/>
            <w:lang w:val="en-GB"/>
            <w:rPrChange w:id="10256" w:author="Kevin Gu" w:date="2020-05-18T10:36:00Z">
              <w:rPr>
                <w:rFonts w:hint="eastAsia"/>
              </w:rPr>
            </w:rPrChange>
          </w:rPr>
          <w:t>安全</w:t>
        </w:r>
      </w:ins>
      <w:proofErr w:type="spellEnd"/>
      <w:ins w:id="10257" w:author="Julio Li [2]" w:date="2020-09-07T13:27:00Z">
        <w:r w:rsidR="00041EE7">
          <w:rPr>
            <w:rFonts w:hint="eastAsia"/>
            <w:lang w:val="en-GB" w:eastAsia="zh-CN"/>
          </w:rPr>
          <w:t>员</w:t>
        </w:r>
      </w:ins>
      <w:ins w:id="10258" w:author="Julio Li" w:date="2020-05-14T11:56:00Z">
        <w:del w:id="10259" w:author="Julio Li [2]" w:date="2020-09-07T13:27:00Z">
          <w:r w:rsidRPr="00876437" w:rsidDel="00041EE7">
            <w:rPr>
              <w:rFonts w:hint="eastAsia"/>
              <w:lang w:val="en-GB"/>
              <w:rPrChange w:id="10260" w:author="Kevin Gu" w:date="2020-05-18T10:36:00Z">
                <w:rPr>
                  <w:rFonts w:hint="eastAsia"/>
                </w:rPr>
              </w:rPrChange>
            </w:rPr>
            <w:delText>经理</w:delText>
          </w:r>
        </w:del>
      </w:ins>
      <w:ins w:id="10261" w:author="Julio Li [2]" w:date="2020-09-07T13:28:00Z">
        <w:r w:rsidR="00041EE7">
          <w:rPr>
            <w:rFonts w:hint="eastAsia"/>
            <w:lang w:val="en-GB" w:eastAsia="zh-CN"/>
          </w:rPr>
          <w:t>并在</w:t>
        </w:r>
      </w:ins>
      <w:ins w:id="10262" w:author="Julio Li" w:date="2020-05-14T11:56:00Z">
        <w:del w:id="10263" w:author="Julio Li [2]" w:date="2020-09-07T13:27:00Z">
          <w:r w:rsidRPr="00876437" w:rsidDel="00041EE7">
            <w:rPr>
              <w:rFonts w:hint="eastAsia"/>
              <w:lang w:val="en-GB"/>
              <w:rPrChange w:id="10264" w:author="Kevin Gu" w:date="2020-05-18T10:36:00Z">
                <w:rPr>
                  <w:rFonts w:hint="eastAsia"/>
                </w:rPr>
              </w:rPrChange>
            </w:rPr>
            <w:delText>协助</w:delText>
          </w:r>
        </w:del>
      </w:ins>
      <w:ins w:id="10265" w:author="Julio Li [2]" w:date="2020-09-07T13:28:00Z">
        <w:r w:rsidR="00041EE7">
          <w:rPr>
            <w:rFonts w:hint="eastAsia"/>
            <w:lang w:val="en-GB" w:eastAsia="zh-CN"/>
          </w:rPr>
          <w:t>一名保安的协助下，</w:t>
        </w:r>
      </w:ins>
      <w:ins w:id="10266" w:author="Julio Li" w:date="2020-05-14T11:56:00Z">
        <w:del w:id="10267" w:author="Julio Li [2]" w:date="2020-09-07T13:28:00Z">
          <w:r w:rsidRPr="00876437" w:rsidDel="00041EE7">
            <w:rPr>
              <w:rFonts w:hint="eastAsia"/>
              <w:lang w:val="en-GB"/>
              <w:rPrChange w:id="10268" w:author="Kevin Gu" w:date="2020-05-18T10:36:00Z">
                <w:rPr>
                  <w:rFonts w:hint="eastAsia"/>
                </w:rPr>
              </w:rPrChange>
            </w:rPr>
            <w:delText>安全主管</w:delText>
          </w:r>
        </w:del>
        <w:proofErr w:type="spellStart"/>
        <w:r w:rsidRPr="00876437">
          <w:rPr>
            <w:rFonts w:hint="eastAsia"/>
            <w:lang w:val="en-GB"/>
            <w:rPrChange w:id="10269" w:author="Kevin Gu" w:date="2020-05-18T10:36:00Z">
              <w:rPr>
                <w:rFonts w:hint="eastAsia"/>
              </w:rPr>
            </w:rPrChange>
          </w:rPr>
          <w:t>应是唯一的门禁卡存储管理员。门禁卡的转移必须记录。门禁卡的发出或回收都应在安全主管的管控下</w:t>
        </w:r>
        <w:proofErr w:type="spellEnd"/>
        <w:r w:rsidRPr="00876437">
          <w:rPr>
            <w:rFonts w:hint="eastAsia"/>
            <w:lang w:val="en-GB"/>
            <w:rPrChange w:id="10270" w:author="Kevin Gu" w:date="2020-05-18T10:36:00Z">
              <w:rPr>
                <w:rFonts w:hint="eastAsia"/>
              </w:rPr>
            </w:rPrChange>
          </w:rPr>
          <w:t>。</w:t>
        </w:r>
      </w:ins>
    </w:p>
    <w:p w14:paraId="2517C81B" w14:textId="1E275B72" w:rsidR="00BD6AC3" w:rsidRDefault="00E56E2D" w:rsidP="006A614B">
      <w:pPr>
        <w:rPr>
          <w:ins w:id="10271" w:author="Julio Li [2]" w:date="2020-09-07T13:24:00Z"/>
          <w:lang w:val="en-US" w:eastAsia="zh-CN"/>
        </w:rPr>
      </w:pPr>
      <w:ins w:id="10272" w:author="Julio Li [2]" w:date="2020-09-07T13:19:00Z">
        <w:r>
          <w:rPr>
            <w:lang w:val="en-US"/>
          </w:rPr>
          <w:t>Unused acces</w:t>
        </w:r>
      </w:ins>
      <w:ins w:id="10273" w:author="Julio Li [2]" w:date="2020-09-07T13:20:00Z">
        <w:r>
          <w:rPr>
            <w:lang w:val="en-US"/>
          </w:rPr>
          <w:t>s</w:t>
        </w:r>
      </w:ins>
      <w:ins w:id="10274" w:author="Julio Li [2]" w:date="2020-09-07T13:19:00Z">
        <w:r>
          <w:rPr>
            <w:lang w:val="en-US"/>
          </w:rPr>
          <w:t xml:space="preserve"> badge</w:t>
        </w:r>
      </w:ins>
      <w:ins w:id="10275" w:author="Julio Li [2]" w:date="2020-09-07T13:20:00Z">
        <w:r>
          <w:rPr>
            <w:lang w:val="en-US"/>
          </w:rPr>
          <w:t xml:space="preserve">s are stored in a secure box located in the security control room and needs two keys to unlock it. One key is </w:t>
        </w:r>
      </w:ins>
      <w:ins w:id="10276" w:author="Julio Li [2]" w:date="2020-09-07T13:21:00Z">
        <w:r>
          <w:rPr>
            <w:lang w:val="en-US"/>
          </w:rPr>
          <w:t xml:space="preserve">kept by the security officer and another key is kept by a security guard within the security control room. Every time when security officer needs to open that secure box and </w:t>
        </w:r>
      </w:ins>
      <w:ins w:id="10277" w:author="Julio Li [2]" w:date="2020-09-07T13:22:00Z">
        <w:r>
          <w:rPr>
            <w:lang w:val="en-US"/>
          </w:rPr>
          <w:t>uses the unused badges, that security guard has t</w:t>
        </w:r>
      </w:ins>
      <w:ins w:id="10278" w:author="Julio Li [2]" w:date="2020-09-07T13:23:00Z">
        <w:r>
          <w:rPr>
            <w:lang w:val="en-US"/>
          </w:rPr>
          <w:t xml:space="preserve">o help </w:t>
        </w:r>
      </w:ins>
      <w:ins w:id="10279" w:author="Julio Li [2]" w:date="2020-09-07T13:24:00Z">
        <w:r>
          <w:rPr>
            <w:lang w:val="en-US"/>
          </w:rPr>
          <w:t>him aside.</w:t>
        </w:r>
      </w:ins>
    </w:p>
    <w:p w14:paraId="66EBD531" w14:textId="55F4BEFE" w:rsidR="00E56E2D" w:rsidRPr="00BD6AC3" w:rsidRDefault="00E56E2D" w:rsidP="006A614B">
      <w:pPr>
        <w:rPr>
          <w:ins w:id="10280" w:author="Julio Li" w:date="2020-05-14T11:56:00Z"/>
          <w:lang w:val="en-US" w:eastAsia="zh-CN"/>
          <w:rPrChange w:id="10281" w:author="Julio Li [2]" w:date="2020-09-07T12:27:00Z">
            <w:rPr>
              <w:ins w:id="10282" w:author="Julio Li" w:date="2020-05-14T11:56:00Z"/>
            </w:rPr>
          </w:rPrChange>
        </w:rPr>
      </w:pPr>
      <w:ins w:id="10283" w:author="Julio Li [2]" w:date="2020-09-07T13:24:00Z">
        <w:r>
          <w:rPr>
            <w:rFonts w:hint="eastAsia"/>
            <w:lang w:val="en-US" w:eastAsia="zh-CN"/>
          </w:rPr>
          <w:t>未使用的门禁卡被锁在安全控制室的保险柜里，这个</w:t>
        </w:r>
      </w:ins>
      <w:ins w:id="10284" w:author="Julio Li [2]" w:date="2020-09-07T13:25:00Z">
        <w:r>
          <w:rPr>
            <w:rFonts w:hint="eastAsia"/>
            <w:lang w:val="en-US" w:eastAsia="zh-CN"/>
          </w:rPr>
          <w:t>保险柜需要同时两把钥匙才能打开</w:t>
        </w:r>
      </w:ins>
      <w:ins w:id="10285" w:author="Julio Li [2]" w:date="2020-09-07T13:26:00Z">
        <w:r>
          <w:rPr>
            <w:rFonts w:hint="eastAsia"/>
            <w:lang w:val="en-US" w:eastAsia="zh-CN"/>
          </w:rPr>
          <w:t>。一把钥匙由安全员掌握而另一把在安全控制室的一个安保手里。每次安全员需要打开保险柜使用未使用的</w:t>
        </w:r>
      </w:ins>
      <w:ins w:id="10286" w:author="Julio Li [2]" w:date="2020-09-07T13:27:00Z">
        <w:r>
          <w:rPr>
            <w:rFonts w:hint="eastAsia"/>
            <w:lang w:val="en-US" w:eastAsia="zh-CN"/>
          </w:rPr>
          <w:t>门禁卡，有另一把钥匙的安保必须在一旁协助。</w:t>
        </w:r>
      </w:ins>
    </w:p>
    <w:p w14:paraId="13BF09F1" w14:textId="4C11859B" w:rsidR="006A614B" w:rsidRPr="00876437" w:rsidRDefault="006A614B" w:rsidP="006A614B">
      <w:pPr>
        <w:pStyle w:val="Title3"/>
        <w:rPr>
          <w:ins w:id="10287" w:author="Julio Li" w:date="2020-05-14T11:56:00Z"/>
          <w:lang w:val="en-GB"/>
          <w:rPrChange w:id="10288" w:author="Kevin Gu" w:date="2020-05-18T10:36:00Z">
            <w:rPr>
              <w:ins w:id="10289" w:author="Julio Li" w:date="2020-05-14T11:56:00Z"/>
            </w:rPr>
          </w:rPrChange>
        </w:rPr>
      </w:pPr>
      <w:ins w:id="10290" w:author="Julio Li" w:date="2020-05-14T11:56:00Z">
        <w:r w:rsidRPr="00876437">
          <w:rPr>
            <w:lang w:val="en-GB"/>
            <w:rPrChange w:id="10291" w:author="Kevin Gu" w:date="2020-05-18T10:36:00Z">
              <w:rPr/>
            </w:rPrChange>
          </w:rPr>
          <w:t xml:space="preserve">Predetermine Access Right </w:t>
        </w:r>
        <w:proofErr w:type="spellStart"/>
        <w:r w:rsidRPr="00876437">
          <w:rPr>
            <w:rFonts w:hint="eastAsia"/>
            <w:lang w:val="en-GB"/>
            <w:rPrChange w:id="10292" w:author="Kevin Gu" w:date="2020-05-18T10:36:00Z">
              <w:rPr>
                <w:rFonts w:hint="eastAsia"/>
              </w:rPr>
            </w:rPrChange>
          </w:rPr>
          <w:t>预定门禁权限</w:t>
        </w:r>
        <w:proofErr w:type="spellEnd"/>
      </w:ins>
    </w:p>
    <w:p w14:paraId="11BF13C8" w14:textId="43524DE8" w:rsidR="006A614B" w:rsidRPr="00876437" w:rsidRDefault="006A614B" w:rsidP="006A614B">
      <w:pPr>
        <w:rPr>
          <w:ins w:id="10293" w:author="Julio Li" w:date="2020-05-14T11:57:00Z"/>
          <w:lang w:val="en-GB"/>
          <w:rPrChange w:id="10294" w:author="Kevin Gu" w:date="2020-05-18T10:36:00Z">
            <w:rPr>
              <w:ins w:id="10295" w:author="Julio Li" w:date="2020-05-14T11:57:00Z"/>
            </w:rPr>
          </w:rPrChange>
        </w:rPr>
      </w:pPr>
      <w:ins w:id="10296" w:author="Julio Li" w:date="2020-05-14T11:57:00Z">
        <w:r w:rsidRPr="00876437">
          <w:rPr>
            <w:lang w:val="en-GB"/>
            <w:rPrChange w:id="10297" w:author="Kevin Gu" w:date="2020-05-18T10:36:00Z">
              <w:rPr/>
            </w:rPrChange>
          </w:rPr>
          <w:t xml:space="preserve">HR department shall </w:t>
        </w:r>
        <w:del w:id="10298" w:author="Kevin Gu" w:date="2020-05-18T11:03:00Z">
          <w:r w:rsidRPr="00876437" w:rsidDel="005D406D">
            <w:rPr>
              <w:lang w:val="en-GB"/>
              <w:rPrChange w:id="10299" w:author="Kevin Gu" w:date="2020-05-18T10:36:00Z">
                <w:rPr/>
              </w:rPrChange>
            </w:rPr>
            <w:delText>notified</w:delText>
          </w:r>
        </w:del>
      </w:ins>
      <w:ins w:id="10300" w:author="Kevin Gu" w:date="2020-05-18T11:03:00Z">
        <w:r w:rsidR="005D406D" w:rsidRPr="00876437">
          <w:rPr>
            <w:lang w:val="en-GB"/>
          </w:rPr>
          <w:t>notify</w:t>
        </w:r>
      </w:ins>
      <w:ins w:id="10301" w:author="Julio Li" w:date="2020-05-14T11:57:00Z">
        <w:r w:rsidRPr="00876437">
          <w:rPr>
            <w:lang w:val="en-GB"/>
            <w:rPrChange w:id="10302" w:author="Kevin Gu" w:date="2020-05-18T10:36:00Z">
              <w:rPr/>
            </w:rPrChange>
          </w:rPr>
          <w:t xml:space="preserve"> </w:t>
        </w:r>
      </w:ins>
      <w:commentRangeStart w:id="10303"/>
      <w:commentRangeStart w:id="10304"/>
      <w:ins w:id="10305" w:author="Julio Li [2]" w:date="2020-09-07T13:29:00Z">
        <w:r w:rsidR="00C103F1">
          <w:rPr>
            <w:lang w:val="en-US"/>
          </w:rPr>
          <w:t xml:space="preserve">security officer </w:t>
        </w:r>
        <w:commentRangeEnd w:id="10303"/>
        <w:r w:rsidR="00C103F1">
          <w:rPr>
            <w:rStyle w:val="CommentReference"/>
          </w:rPr>
          <w:commentReference w:id="10303"/>
        </w:r>
        <w:commentRangeEnd w:id="10304"/>
        <w:r w:rsidR="00C103F1">
          <w:rPr>
            <w:rStyle w:val="CommentReference"/>
          </w:rPr>
          <w:commentReference w:id="10304"/>
        </w:r>
      </w:ins>
      <w:commentRangeStart w:id="10306"/>
      <w:commentRangeStart w:id="10307"/>
      <w:ins w:id="10308" w:author="Julio Li" w:date="2020-05-14T11:57:00Z">
        <w:del w:id="10309" w:author="Julio Li [2]" w:date="2020-09-07T13:29:00Z">
          <w:r w:rsidRPr="00876437" w:rsidDel="00C103F1">
            <w:rPr>
              <w:lang w:val="en-GB"/>
              <w:rPrChange w:id="10310" w:author="Kevin Gu" w:date="2020-05-18T10:36:00Z">
                <w:rPr/>
              </w:rPrChange>
            </w:rPr>
            <w:delText>Security Dept</w:delText>
          </w:r>
        </w:del>
      </w:ins>
      <w:commentRangeEnd w:id="10306"/>
      <w:del w:id="10311" w:author="Julio Li [2]" w:date="2020-09-07T13:29:00Z">
        <w:r w:rsidR="00410C7E" w:rsidDel="00C103F1">
          <w:rPr>
            <w:rStyle w:val="CommentReference"/>
          </w:rPr>
          <w:commentReference w:id="10306"/>
        </w:r>
        <w:commentRangeEnd w:id="10307"/>
        <w:r w:rsidR="009C45CA" w:rsidDel="00C103F1">
          <w:rPr>
            <w:rStyle w:val="CommentReference"/>
          </w:rPr>
          <w:commentReference w:id="10307"/>
        </w:r>
      </w:del>
      <w:ins w:id="10312" w:author="Julio Li" w:date="2020-05-14T11:57:00Z">
        <w:del w:id="10313" w:author="Julio Li [2]" w:date="2020-09-07T13:29:00Z">
          <w:r w:rsidRPr="00876437" w:rsidDel="00C103F1">
            <w:rPr>
              <w:lang w:val="en-GB"/>
              <w:rPrChange w:id="10314" w:author="Kevin Gu" w:date="2020-05-18T10:36:00Z">
                <w:rPr/>
              </w:rPrChange>
            </w:rPr>
            <w:delText xml:space="preserve">. </w:delText>
          </w:r>
        </w:del>
        <w:r w:rsidRPr="00876437">
          <w:rPr>
            <w:lang w:val="en-GB"/>
            <w:rPrChange w:id="10315" w:author="Kevin Gu" w:date="2020-05-18T10:36:00Z">
              <w:rPr/>
            </w:rPrChange>
          </w:rPr>
          <w:t xml:space="preserve">in writing upon confirmation of appointment. The staff’s </w:t>
        </w:r>
      </w:ins>
    </w:p>
    <w:p w14:paraId="573F6BE4" w14:textId="641DFCD6" w:rsidR="006A614B" w:rsidRPr="00876437" w:rsidRDefault="006A614B" w:rsidP="006A614B">
      <w:pPr>
        <w:rPr>
          <w:ins w:id="10316" w:author="Julio Li" w:date="2020-05-14T11:57:00Z"/>
          <w:lang w:val="en-GB"/>
          <w:rPrChange w:id="10317" w:author="Kevin Gu" w:date="2020-05-18T10:36:00Z">
            <w:rPr>
              <w:ins w:id="10318" w:author="Julio Li" w:date="2020-05-14T11:57:00Z"/>
            </w:rPr>
          </w:rPrChange>
        </w:rPr>
      </w:pPr>
      <w:ins w:id="10319" w:author="Julio Li" w:date="2020-05-14T11:57:00Z">
        <w:r w:rsidRPr="00876437">
          <w:rPr>
            <w:lang w:val="en-GB"/>
            <w:rPrChange w:id="10320" w:author="Kevin Gu" w:date="2020-05-18T10:36:00Z">
              <w:rPr/>
            </w:rPrChange>
          </w:rPr>
          <w:t>badge access right is activated in accordance with the individual area of work.</w:t>
        </w:r>
      </w:ins>
    </w:p>
    <w:p w14:paraId="6D797F39" w14:textId="0E72105C" w:rsidR="006A614B" w:rsidRPr="00876437" w:rsidRDefault="006A614B" w:rsidP="006A614B">
      <w:pPr>
        <w:rPr>
          <w:ins w:id="10321" w:author="Julio Li" w:date="2020-05-14T11:57:00Z"/>
          <w:lang w:val="en-GB"/>
          <w:rPrChange w:id="10322" w:author="Kevin Gu" w:date="2020-05-18T10:36:00Z">
            <w:rPr>
              <w:ins w:id="10323" w:author="Julio Li" w:date="2020-05-14T11:57:00Z"/>
            </w:rPr>
          </w:rPrChange>
        </w:rPr>
      </w:pPr>
      <w:proofErr w:type="spellStart"/>
      <w:ins w:id="10324" w:author="Julio Li" w:date="2020-05-14T11:57:00Z">
        <w:r w:rsidRPr="00876437">
          <w:rPr>
            <w:rFonts w:hint="eastAsia"/>
            <w:lang w:val="en-GB"/>
            <w:rPrChange w:id="10325" w:author="Kevin Gu" w:date="2020-05-18T10:36:00Z">
              <w:rPr>
                <w:rFonts w:hint="eastAsia"/>
              </w:rPr>
            </w:rPrChange>
          </w:rPr>
          <w:t>人力资源部应书面通知安全部确认的职位，员工的门禁卡权限依据工作的区域来激活设置</w:t>
        </w:r>
        <w:proofErr w:type="spellEnd"/>
        <w:r w:rsidRPr="00876437">
          <w:rPr>
            <w:rFonts w:hint="eastAsia"/>
            <w:lang w:val="en-GB"/>
            <w:rPrChange w:id="10326" w:author="Kevin Gu" w:date="2020-05-18T10:36:00Z">
              <w:rPr>
                <w:rFonts w:hint="eastAsia"/>
              </w:rPr>
            </w:rPrChange>
          </w:rPr>
          <w:t>。</w:t>
        </w:r>
      </w:ins>
    </w:p>
    <w:p w14:paraId="48EA61A7" w14:textId="2F73165B" w:rsidR="006A614B" w:rsidRPr="00876437" w:rsidRDefault="006A614B" w:rsidP="006A614B">
      <w:pPr>
        <w:pStyle w:val="Title3"/>
        <w:rPr>
          <w:ins w:id="10327" w:author="Julio Li" w:date="2020-05-14T11:57:00Z"/>
          <w:lang w:val="en-GB"/>
          <w:rPrChange w:id="10328" w:author="Kevin Gu" w:date="2020-05-18T10:36:00Z">
            <w:rPr>
              <w:ins w:id="10329" w:author="Julio Li" w:date="2020-05-14T11:57:00Z"/>
            </w:rPr>
          </w:rPrChange>
        </w:rPr>
      </w:pPr>
      <w:ins w:id="10330" w:author="Julio Li" w:date="2020-05-14T11:57:00Z">
        <w:r w:rsidRPr="00876437">
          <w:rPr>
            <w:lang w:val="en-GB"/>
            <w:rPrChange w:id="10331" w:author="Kevin Gu" w:date="2020-05-18T10:36:00Z">
              <w:rPr/>
            </w:rPrChange>
          </w:rPr>
          <w:t>Change of Access Status</w:t>
        </w:r>
        <w:proofErr w:type="spellStart"/>
        <w:r w:rsidRPr="00876437">
          <w:rPr>
            <w:rFonts w:hint="eastAsia"/>
            <w:lang w:val="en-GB"/>
            <w:rPrChange w:id="10332" w:author="Kevin Gu" w:date="2020-05-18T10:36:00Z">
              <w:rPr>
                <w:rFonts w:hint="eastAsia"/>
              </w:rPr>
            </w:rPrChange>
          </w:rPr>
          <w:t>门禁权限的变更</w:t>
        </w:r>
        <w:proofErr w:type="spellEnd"/>
      </w:ins>
    </w:p>
    <w:p w14:paraId="56EB0F57" w14:textId="5D3BB36B" w:rsidR="00A97E52" w:rsidRPr="00876437" w:rsidRDefault="00C103F1" w:rsidP="006A614B">
      <w:pPr>
        <w:rPr>
          <w:ins w:id="10333" w:author="Julio Li" w:date="2020-05-14T14:30:00Z"/>
          <w:lang w:val="en-GB"/>
          <w:rPrChange w:id="10334" w:author="Kevin Gu" w:date="2020-05-18T10:36:00Z">
            <w:rPr>
              <w:ins w:id="10335" w:author="Julio Li" w:date="2020-05-14T14:30:00Z"/>
            </w:rPr>
          </w:rPrChange>
        </w:rPr>
      </w:pPr>
      <w:ins w:id="10336" w:author="Julio Li [2]" w:date="2020-09-07T13:31:00Z">
        <w:r>
          <w:rPr>
            <w:lang w:val="en-GB"/>
          </w:rPr>
          <w:t xml:space="preserve">The </w:t>
        </w:r>
        <w:commentRangeStart w:id="10337"/>
        <w:commentRangeStart w:id="10338"/>
        <w:r>
          <w:rPr>
            <w:lang w:val="en-GB"/>
          </w:rPr>
          <w:t>i</w:t>
        </w:r>
      </w:ins>
      <w:ins w:id="10339" w:author="Julio Li [2]" w:date="2020-09-07T13:32:00Z">
        <w:r>
          <w:rPr>
            <w:lang w:val="en-GB"/>
          </w:rPr>
          <w:t xml:space="preserve">nvolved employee </w:t>
        </w:r>
        <w:commentRangeEnd w:id="10337"/>
        <w:r>
          <w:rPr>
            <w:rStyle w:val="CommentReference"/>
          </w:rPr>
          <w:commentReference w:id="10337"/>
        </w:r>
        <w:commentRangeEnd w:id="10338"/>
        <w:r>
          <w:rPr>
            <w:rStyle w:val="CommentReference"/>
          </w:rPr>
          <w:commentReference w:id="10338"/>
        </w:r>
      </w:ins>
      <w:ins w:id="10340" w:author="Julio Li" w:date="2020-05-14T11:57:00Z">
        <w:del w:id="10341" w:author="Julio Li [2]" w:date="2020-09-07T13:31:00Z">
          <w:r w:rsidR="006A614B" w:rsidRPr="00876437" w:rsidDel="00C103F1">
            <w:rPr>
              <w:lang w:val="en-GB"/>
              <w:rPrChange w:id="10342" w:author="Kevin Gu" w:date="2020-05-18T10:36:00Z">
                <w:rPr/>
              </w:rPrChange>
            </w:rPr>
            <w:delText xml:space="preserve">The </w:delText>
          </w:r>
          <w:commentRangeStart w:id="10343"/>
          <w:commentRangeStart w:id="10344"/>
          <w:r w:rsidR="006A614B" w:rsidRPr="00876437" w:rsidDel="00C103F1">
            <w:rPr>
              <w:lang w:val="en-GB"/>
              <w:rPrChange w:id="10345" w:author="Kevin Gu" w:date="2020-05-18T10:36:00Z">
                <w:rPr/>
              </w:rPrChange>
            </w:rPr>
            <w:delText xml:space="preserve">Departmental Manager </w:delText>
          </w:r>
        </w:del>
      </w:ins>
      <w:commentRangeEnd w:id="10343"/>
      <w:del w:id="10346" w:author="Julio Li [2]" w:date="2020-09-07T13:31:00Z">
        <w:r w:rsidR="00410C7E" w:rsidDel="00C103F1">
          <w:rPr>
            <w:rStyle w:val="CommentReference"/>
          </w:rPr>
          <w:commentReference w:id="10343"/>
        </w:r>
        <w:commentRangeEnd w:id="10344"/>
        <w:r w:rsidR="009C45CA" w:rsidDel="00C103F1">
          <w:rPr>
            <w:rStyle w:val="CommentReference"/>
          </w:rPr>
          <w:commentReference w:id="10344"/>
        </w:r>
      </w:del>
      <w:ins w:id="10347" w:author="Julio Li" w:date="2020-05-14T11:57:00Z">
        <w:r w:rsidR="006A614B" w:rsidRPr="00876437">
          <w:rPr>
            <w:lang w:val="en-GB"/>
            <w:rPrChange w:id="10348" w:author="Kevin Gu" w:date="2020-05-18T10:36:00Z">
              <w:rPr/>
            </w:rPrChange>
          </w:rPr>
          <w:t>shall raise an</w:t>
        </w:r>
      </w:ins>
      <w:ins w:id="10349" w:author="Julio Li" w:date="2020-05-14T14:31:00Z">
        <w:r w:rsidR="00A97E52" w:rsidRPr="00876437">
          <w:rPr>
            <w:lang w:val="en-GB"/>
            <w:rPrChange w:id="10350" w:author="Kevin Gu" w:date="2020-05-18T10:36:00Z">
              <w:rPr/>
            </w:rPrChange>
          </w:rPr>
          <w:t xml:space="preserve"> ‘</w:t>
        </w:r>
      </w:ins>
      <w:ins w:id="10351" w:author="Julio Li" w:date="2020-05-14T11:57:00Z">
        <w:r w:rsidR="006A614B" w:rsidRPr="00876437">
          <w:rPr>
            <w:lang w:val="en-GB"/>
            <w:rPrChange w:id="10352" w:author="Kevin Gu" w:date="2020-05-18T10:36:00Z">
              <w:rPr/>
            </w:rPrChange>
          </w:rPr>
          <w:t>Entrance Authorization Application</w:t>
        </w:r>
      </w:ins>
      <w:ins w:id="10353" w:author="Julio Li" w:date="2020-05-14T14:31:00Z">
        <w:r w:rsidR="00A97E52" w:rsidRPr="00876437">
          <w:rPr>
            <w:lang w:val="en-GB"/>
            <w:rPrChange w:id="10354" w:author="Kevin Gu" w:date="2020-05-18T10:36:00Z">
              <w:rPr/>
            </w:rPrChange>
          </w:rPr>
          <w:t xml:space="preserve">’ </w:t>
        </w:r>
      </w:ins>
      <w:ins w:id="10355" w:author="Julio Li" w:date="2020-05-14T11:57:00Z">
        <w:r w:rsidR="006A614B" w:rsidRPr="00876437">
          <w:rPr>
            <w:lang w:val="en-GB"/>
            <w:rPrChange w:id="10356" w:author="Kevin Gu" w:date="2020-05-18T10:36:00Z">
              <w:rPr/>
            </w:rPrChange>
          </w:rPr>
          <w:t xml:space="preserve">for the purpose of any change in the access right of the individual employee. </w:t>
        </w:r>
      </w:ins>
      <w:ins w:id="10357" w:author="Julio Li [2]" w:date="2020-09-07T13:30:00Z">
        <w:r>
          <w:rPr>
            <w:lang w:val="en-GB"/>
          </w:rPr>
          <w:t xml:space="preserve">Department manager and security officer will review the application then it shall be </w:t>
        </w:r>
      </w:ins>
      <w:ins w:id="10358" w:author="Julio Li [2]" w:date="2020-09-07T13:31:00Z">
        <w:r>
          <w:rPr>
            <w:lang w:val="en-GB"/>
          </w:rPr>
          <w:t>approved by security manager.</w:t>
        </w:r>
      </w:ins>
      <w:ins w:id="10359" w:author="Julio Li" w:date="2020-05-14T11:57:00Z">
        <w:del w:id="10360" w:author="Julio Li [2]" w:date="2020-09-07T13:30:00Z">
          <w:r w:rsidR="006A614B" w:rsidRPr="00876437" w:rsidDel="00C103F1">
            <w:rPr>
              <w:lang w:val="en-GB"/>
              <w:rPrChange w:id="10361" w:author="Kevin Gu" w:date="2020-05-18T10:36:00Z">
                <w:rPr/>
              </w:rPrChange>
            </w:rPr>
            <w:delText>The Security Manager shall consider the factors and assess the requested prior to approval.</w:delText>
          </w:r>
        </w:del>
      </w:ins>
    </w:p>
    <w:p w14:paraId="6D2D6E15" w14:textId="359F3D19" w:rsidR="006A614B" w:rsidRPr="00876437" w:rsidRDefault="006A614B" w:rsidP="006A614B">
      <w:pPr>
        <w:rPr>
          <w:ins w:id="10362" w:author="Julio Li" w:date="2020-05-14T11:58:00Z"/>
          <w:lang w:val="en-GB"/>
          <w:rPrChange w:id="10363" w:author="Kevin Gu" w:date="2020-05-18T10:36:00Z">
            <w:rPr>
              <w:ins w:id="10364" w:author="Julio Li" w:date="2020-05-14T11:58:00Z"/>
            </w:rPr>
          </w:rPrChange>
        </w:rPr>
      </w:pPr>
      <w:ins w:id="10365" w:author="Julio Li" w:date="2020-05-14T11:57:00Z">
        <w:r w:rsidRPr="00876437">
          <w:rPr>
            <w:rFonts w:hint="eastAsia"/>
            <w:lang w:val="en-GB"/>
            <w:rPrChange w:id="10366" w:author="Kevin Gu" w:date="2020-05-18T10:36:00Z">
              <w:rPr>
                <w:rFonts w:hint="eastAsia"/>
              </w:rPr>
            </w:rPrChange>
          </w:rPr>
          <w:t>由</w:t>
        </w:r>
      </w:ins>
      <w:ins w:id="10367" w:author="Julio Li [2]" w:date="2020-09-07T13:32:00Z">
        <w:r w:rsidR="00C103F1">
          <w:rPr>
            <w:rFonts w:hint="eastAsia"/>
            <w:lang w:val="en-GB" w:eastAsia="zh-CN"/>
          </w:rPr>
          <w:t>涉事员工</w:t>
        </w:r>
      </w:ins>
      <w:ins w:id="10368" w:author="Julio Li" w:date="2020-05-14T11:57:00Z">
        <w:del w:id="10369" w:author="Julio Li [2]" w:date="2020-09-07T13:32:00Z">
          <w:r w:rsidRPr="00876437" w:rsidDel="00C103F1">
            <w:rPr>
              <w:rFonts w:hint="eastAsia"/>
              <w:lang w:val="en-GB"/>
              <w:rPrChange w:id="10370" w:author="Kevin Gu" w:date="2020-05-18T10:36:00Z">
                <w:rPr>
                  <w:rFonts w:hint="eastAsia"/>
                </w:rPr>
              </w:rPrChange>
            </w:rPr>
            <w:delText>部门经理</w:delText>
          </w:r>
        </w:del>
        <w:proofErr w:type="spellStart"/>
        <w:r w:rsidRPr="00876437">
          <w:rPr>
            <w:rFonts w:hint="eastAsia"/>
            <w:lang w:val="en-GB"/>
            <w:rPrChange w:id="10371" w:author="Kevin Gu" w:date="2020-05-18T10:36:00Z">
              <w:rPr>
                <w:rFonts w:hint="eastAsia"/>
              </w:rPr>
            </w:rPrChange>
          </w:rPr>
          <w:t>提交一份员工权限变更申请表来变更权限</w:t>
        </w:r>
        <w:proofErr w:type="spellEnd"/>
        <w:r w:rsidRPr="00876437">
          <w:rPr>
            <w:rFonts w:hint="eastAsia"/>
            <w:lang w:val="en-GB"/>
            <w:rPrChange w:id="10372" w:author="Kevin Gu" w:date="2020-05-18T10:36:00Z">
              <w:rPr>
                <w:rFonts w:hint="eastAsia"/>
              </w:rPr>
            </w:rPrChange>
          </w:rPr>
          <w:t>，</w:t>
        </w:r>
      </w:ins>
      <w:ins w:id="10373" w:author="Julio Li [2]" w:date="2020-09-07T13:32:00Z">
        <w:r w:rsidR="00C103F1">
          <w:rPr>
            <w:rFonts w:hint="eastAsia"/>
            <w:lang w:val="en-GB" w:eastAsia="zh-CN"/>
          </w:rPr>
          <w:t>部门经理和安全员</w:t>
        </w:r>
      </w:ins>
      <w:ins w:id="10374" w:author="Julio Li [2]" w:date="2020-09-07T13:33:00Z">
        <w:r w:rsidR="00C103F1">
          <w:rPr>
            <w:rFonts w:hint="eastAsia"/>
            <w:lang w:val="en-GB" w:eastAsia="zh-CN"/>
          </w:rPr>
          <w:t>会审核这份申请再由</w:t>
        </w:r>
      </w:ins>
      <w:proofErr w:type="spellStart"/>
      <w:ins w:id="10375" w:author="Julio Li" w:date="2020-05-14T11:57:00Z">
        <w:r w:rsidRPr="00876437">
          <w:rPr>
            <w:rFonts w:hint="eastAsia"/>
            <w:lang w:val="en-GB"/>
            <w:rPrChange w:id="10376" w:author="Kevin Gu" w:date="2020-05-18T10:36:00Z">
              <w:rPr>
                <w:rFonts w:hint="eastAsia"/>
              </w:rPr>
            </w:rPrChange>
          </w:rPr>
          <w:t>安全经理评估是否授权</w:t>
        </w:r>
        <w:proofErr w:type="spellEnd"/>
        <w:r w:rsidRPr="00876437">
          <w:rPr>
            <w:rFonts w:hint="eastAsia"/>
            <w:lang w:val="en-GB"/>
            <w:rPrChange w:id="10377" w:author="Kevin Gu" w:date="2020-05-18T10:36:00Z">
              <w:rPr>
                <w:rFonts w:hint="eastAsia"/>
              </w:rPr>
            </w:rPrChange>
          </w:rPr>
          <w:t>。</w:t>
        </w:r>
      </w:ins>
    </w:p>
    <w:p w14:paraId="26FE4F2E" w14:textId="2D96D990" w:rsidR="006A614B" w:rsidRPr="00876437" w:rsidRDefault="006A614B" w:rsidP="006A614B">
      <w:pPr>
        <w:pStyle w:val="Title3"/>
        <w:rPr>
          <w:ins w:id="10378" w:author="Julio Li" w:date="2020-05-14T11:58:00Z"/>
          <w:lang w:val="en-GB"/>
          <w:rPrChange w:id="10379" w:author="Kevin Gu" w:date="2020-05-18T10:36:00Z">
            <w:rPr>
              <w:ins w:id="10380" w:author="Julio Li" w:date="2020-05-14T11:58:00Z"/>
            </w:rPr>
          </w:rPrChange>
        </w:rPr>
      </w:pPr>
      <w:ins w:id="10381" w:author="Julio Li" w:date="2020-05-14T11:58:00Z">
        <w:r w:rsidRPr="00876437">
          <w:rPr>
            <w:lang w:val="en-GB"/>
            <w:rPrChange w:id="10382" w:author="Kevin Gu" w:date="2020-05-18T10:36:00Z">
              <w:rPr/>
            </w:rPrChange>
          </w:rPr>
          <w:t xml:space="preserve">Issue of Badges </w:t>
        </w:r>
        <w:proofErr w:type="spellStart"/>
        <w:r w:rsidRPr="00876437">
          <w:rPr>
            <w:rFonts w:hint="eastAsia"/>
            <w:lang w:val="en-GB"/>
            <w:rPrChange w:id="10383" w:author="Kevin Gu" w:date="2020-05-18T10:36:00Z">
              <w:rPr>
                <w:rFonts w:hint="eastAsia"/>
              </w:rPr>
            </w:rPrChange>
          </w:rPr>
          <w:t>门禁卡发行</w:t>
        </w:r>
        <w:proofErr w:type="spellEnd"/>
      </w:ins>
    </w:p>
    <w:p w14:paraId="0F2531B2" w14:textId="2EF941B4" w:rsidR="006A614B" w:rsidRPr="00876437" w:rsidRDefault="006A614B" w:rsidP="006A614B">
      <w:pPr>
        <w:rPr>
          <w:ins w:id="10384" w:author="Julio Li" w:date="2020-05-14T11:58:00Z"/>
          <w:lang w:val="en-GB"/>
          <w:rPrChange w:id="10385" w:author="Kevin Gu" w:date="2020-05-18T10:36:00Z">
            <w:rPr>
              <w:ins w:id="10386" w:author="Julio Li" w:date="2020-05-14T11:58:00Z"/>
            </w:rPr>
          </w:rPrChange>
        </w:rPr>
      </w:pPr>
      <w:ins w:id="10387" w:author="Julio Li" w:date="2020-05-14T11:58:00Z">
        <w:r w:rsidRPr="00876437">
          <w:rPr>
            <w:lang w:val="en-GB"/>
            <w:rPrChange w:id="10388" w:author="Kevin Gu" w:date="2020-05-18T10:36:00Z">
              <w:rPr/>
            </w:rPrChange>
          </w:rPr>
          <w:t xml:space="preserve">The Security Officer at the </w:t>
        </w:r>
      </w:ins>
      <w:ins w:id="10389" w:author="Julio Li [2]" w:date="2020-09-07T13:33:00Z">
        <w:r w:rsidR="006F03CD">
          <w:rPr>
            <w:lang w:val="en-GB"/>
          </w:rPr>
          <w:t>security committee</w:t>
        </w:r>
      </w:ins>
      <w:ins w:id="10390" w:author="Julio Li" w:date="2020-05-14T11:58:00Z">
        <w:del w:id="10391" w:author="Julio Li [2]" w:date="2020-09-07T13:33:00Z">
          <w:r w:rsidRPr="00876437" w:rsidDel="006F03CD">
            <w:rPr>
              <w:lang w:val="en-GB"/>
              <w:rPrChange w:id="10392" w:author="Kevin Gu" w:date="2020-05-18T10:36:00Z">
                <w:rPr/>
              </w:rPrChange>
            </w:rPr>
            <w:delText>SCC</w:delText>
          </w:r>
        </w:del>
        <w:r w:rsidRPr="00876437">
          <w:rPr>
            <w:lang w:val="en-GB"/>
            <w:rPrChange w:id="10393" w:author="Kevin Gu" w:date="2020-05-18T10:36:00Z">
              <w:rPr/>
            </w:rPrChange>
          </w:rPr>
          <w:t xml:space="preserve"> is responsible for the issue of visitor’s badge / temporary badge / contractor badge only on the condition that proper documentation and approval is done prior to the visit, not otherwise. A badge issue log is maintained for all cards issue. This is to </w:t>
        </w:r>
        <w:r w:rsidRPr="00876437">
          <w:rPr>
            <w:lang w:val="en-GB"/>
            <w:rPrChange w:id="10394" w:author="Kevin Gu" w:date="2020-05-18T10:36:00Z">
              <w:rPr/>
            </w:rPrChange>
          </w:rPr>
          <w:lastRenderedPageBreak/>
          <w:t xml:space="preserve">ensure that the issued badges are return at the end of the visit. Cards </w:t>
        </w:r>
        <w:proofErr w:type="gramStart"/>
        <w:r w:rsidRPr="00876437">
          <w:rPr>
            <w:lang w:val="en-GB"/>
            <w:rPrChange w:id="10395" w:author="Kevin Gu" w:date="2020-05-18T10:36:00Z">
              <w:rPr/>
            </w:rPrChange>
          </w:rPr>
          <w:t>not return</w:t>
        </w:r>
        <w:proofErr w:type="gramEnd"/>
        <w:r w:rsidRPr="00876437">
          <w:rPr>
            <w:lang w:val="en-GB"/>
            <w:rPrChange w:id="10396" w:author="Kevin Gu" w:date="2020-05-18T10:36:00Z">
              <w:rPr/>
            </w:rPrChange>
          </w:rPr>
          <w:t xml:space="preserve"> should be reported to </w:t>
        </w:r>
      </w:ins>
      <w:ins w:id="10397" w:author="Julio Li [2]" w:date="2020-09-07T13:34:00Z">
        <w:r w:rsidR="006F03CD">
          <w:rPr>
            <w:lang w:val="en-GB"/>
          </w:rPr>
          <w:t xml:space="preserve">security officer </w:t>
        </w:r>
      </w:ins>
      <w:commentRangeStart w:id="10398"/>
      <w:ins w:id="10399" w:author="Julio Li" w:date="2020-05-14T11:58:00Z">
        <w:del w:id="10400" w:author="Julio Li [2]" w:date="2020-09-07T13:34:00Z">
          <w:r w:rsidRPr="00876437" w:rsidDel="006F03CD">
            <w:rPr>
              <w:lang w:val="en-GB"/>
              <w:rPrChange w:id="10401" w:author="Kevin Gu" w:date="2020-05-18T10:36:00Z">
                <w:rPr/>
              </w:rPrChange>
            </w:rPr>
            <w:delText xml:space="preserve">Security Supervisor </w:delText>
          </w:r>
        </w:del>
      </w:ins>
      <w:commentRangeEnd w:id="10398"/>
      <w:del w:id="10402" w:author="Julio Li [2]" w:date="2020-09-07T13:34:00Z">
        <w:r w:rsidR="00410C7E" w:rsidDel="006F03CD">
          <w:rPr>
            <w:rStyle w:val="CommentReference"/>
          </w:rPr>
          <w:commentReference w:id="10398"/>
        </w:r>
      </w:del>
      <w:ins w:id="10403" w:author="Julio Li" w:date="2020-05-14T11:58:00Z">
        <w:r w:rsidRPr="00876437">
          <w:rPr>
            <w:lang w:val="en-GB"/>
            <w:rPrChange w:id="10404" w:author="Kevin Gu" w:date="2020-05-18T10:36:00Z">
              <w:rPr/>
            </w:rPrChange>
          </w:rPr>
          <w:t>who shall immediately remove all access rights attached to that badge. The next course of action is to recover the badge with the assistance of the host.</w:t>
        </w:r>
      </w:ins>
    </w:p>
    <w:p w14:paraId="16BA39F4" w14:textId="474FD3CF" w:rsidR="006A614B" w:rsidRPr="006F03CD" w:rsidRDefault="006A614B" w:rsidP="006A614B">
      <w:pPr>
        <w:rPr>
          <w:ins w:id="10405" w:author="Julio Li" w:date="2020-05-14T12:00:00Z"/>
          <w:lang w:val="en-US"/>
          <w:rPrChange w:id="10406" w:author="Julio Li [2]" w:date="2020-09-07T13:35:00Z">
            <w:rPr>
              <w:ins w:id="10407" w:author="Julio Li" w:date="2020-05-14T12:00:00Z"/>
            </w:rPr>
          </w:rPrChange>
        </w:rPr>
      </w:pPr>
      <w:ins w:id="10408" w:author="Julio Li" w:date="2020-05-14T11:58:00Z">
        <w:r w:rsidRPr="00876437">
          <w:rPr>
            <w:rFonts w:hint="eastAsia"/>
            <w:lang w:val="en-GB"/>
            <w:rPrChange w:id="10409" w:author="Kevin Gu" w:date="2020-05-18T10:36:00Z">
              <w:rPr>
                <w:rFonts w:hint="eastAsia"/>
              </w:rPr>
            </w:rPrChange>
          </w:rPr>
          <w:t>监控室安全人员负责访客卡，临时卡与合约卡的发行，前提是关于访问的适当的文件已经被提前做好并获得批准，否则不行。门禁卡发行日志包含所有的卡片发行。这是为了确保访客卡在最终被返回至安全部。未归还的门禁卡应报告至</w:t>
        </w:r>
      </w:ins>
      <w:commentRangeStart w:id="10410"/>
      <w:commentRangeStart w:id="10411"/>
      <w:ins w:id="10412" w:author="Julio Li [2]" w:date="2020-09-07T13:34:00Z">
        <w:r w:rsidR="006F03CD">
          <w:rPr>
            <w:rFonts w:hint="eastAsia"/>
            <w:lang w:val="en-GB" w:eastAsia="zh-CN"/>
          </w:rPr>
          <w:t>安全员</w:t>
        </w:r>
      </w:ins>
      <w:commentRangeEnd w:id="10410"/>
      <w:ins w:id="10413" w:author="Julio Li [2]" w:date="2020-09-07T13:35:00Z">
        <w:r w:rsidR="006F03CD">
          <w:rPr>
            <w:rStyle w:val="CommentReference"/>
          </w:rPr>
          <w:commentReference w:id="10410"/>
        </w:r>
        <w:commentRangeEnd w:id="10411"/>
        <w:r w:rsidR="006F03CD">
          <w:rPr>
            <w:rStyle w:val="CommentReference"/>
          </w:rPr>
          <w:commentReference w:id="10411"/>
        </w:r>
      </w:ins>
      <w:ins w:id="10414" w:author="Julio Li" w:date="2020-05-14T11:58:00Z">
        <w:del w:id="10415" w:author="Julio Li [2]" w:date="2020-09-07T13:34:00Z">
          <w:r w:rsidRPr="00876437" w:rsidDel="006F03CD">
            <w:rPr>
              <w:rFonts w:hint="eastAsia"/>
              <w:lang w:val="en-GB"/>
              <w:rPrChange w:id="10416" w:author="Kevin Gu" w:date="2020-05-18T10:36:00Z">
                <w:rPr>
                  <w:rFonts w:hint="eastAsia"/>
                </w:rPr>
              </w:rPrChange>
            </w:rPr>
            <w:delText>安全主管</w:delText>
          </w:r>
        </w:del>
        <w:r w:rsidRPr="00876437">
          <w:rPr>
            <w:rFonts w:hint="eastAsia"/>
            <w:lang w:val="en-GB"/>
            <w:rPrChange w:id="10417" w:author="Kevin Gu" w:date="2020-05-18T10:36:00Z">
              <w:rPr>
                <w:rFonts w:hint="eastAsia"/>
              </w:rPr>
            </w:rPrChange>
          </w:rPr>
          <w:t>，</w:t>
        </w:r>
        <w:proofErr w:type="spellStart"/>
        <w:r w:rsidRPr="00876437">
          <w:rPr>
            <w:rFonts w:hint="eastAsia"/>
            <w:lang w:val="en-GB"/>
            <w:rPrChange w:id="10418" w:author="Kevin Gu" w:date="2020-05-18T10:36:00Z">
              <w:rPr>
                <w:rFonts w:hint="eastAsia"/>
              </w:rPr>
            </w:rPrChange>
          </w:rPr>
          <w:t>安全</w:t>
        </w:r>
      </w:ins>
      <w:proofErr w:type="spellEnd"/>
      <w:ins w:id="10419" w:author="Julio Li [2]" w:date="2020-09-07T13:35:00Z">
        <w:r w:rsidR="006F03CD">
          <w:rPr>
            <w:rFonts w:hint="eastAsia"/>
            <w:lang w:val="en-GB" w:eastAsia="zh-CN"/>
          </w:rPr>
          <w:t>员</w:t>
        </w:r>
      </w:ins>
      <w:ins w:id="10420" w:author="Julio Li" w:date="2020-05-14T11:58:00Z">
        <w:del w:id="10421" w:author="Julio Li [2]" w:date="2020-09-07T13:35:00Z">
          <w:r w:rsidRPr="00876437" w:rsidDel="006F03CD">
            <w:rPr>
              <w:rFonts w:hint="eastAsia"/>
              <w:lang w:val="en-GB"/>
              <w:rPrChange w:id="10422" w:author="Kevin Gu" w:date="2020-05-18T10:36:00Z">
                <w:rPr>
                  <w:rFonts w:hint="eastAsia"/>
                </w:rPr>
              </w:rPrChange>
            </w:rPr>
            <w:delText>主</w:delText>
          </w:r>
        </w:del>
        <w:del w:id="10423" w:author="Julio Li [2]" w:date="2020-09-07T13:34:00Z">
          <w:r w:rsidRPr="00876437" w:rsidDel="006F03CD">
            <w:rPr>
              <w:rFonts w:hint="eastAsia"/>
              <w:lang w:val="en-GB"/>
              <w:rPrChange w:id="10424" w:author="Kevin Gu" w:date="2020-05-18T10:36:00Z">
                <w:rPr>
                  <w:rFonts w:hint="eastAsia"/>
                </w:rPr>
              </w:rPrChange>
            </w:rPr>
            <w:delText>管</w:delText>
          </w:r>
        </w:del>
        <w:proofErr w:type="spellStart"/>
        <w:r w:rsidRPr="00876437">
          <w:rPr>
            <w:rFonts w:hint="eastAsia"/>
            <w:lang w:val="en-GB"/>
            <w:rPrChange w:id="10425" w:author="Kevin Gu" w:date="2020-05-18T10:36:00Z">
              <w:rPr>
                <w:rFonts w:hint="eastAsia"/>
              </w:rPr>
            </w:rPrChange>
          </w:rPr>
          <w:t>将立即取消该卡片的所有权限。下一步是在卡片持有人的协助下找回门禁卡</w:t>
        </w:r>
        <w:proofErr w:type="spellEnd"/>
        <w:r w:rsidRPr="00876437">
          <w:rPr>
            <w:rFonts w:hint="eastAsia"/>
            <w:lang w:val="en-GB"/>
            <w:rPrChange w:id="10426" w:author="Kevin Gu" w:date="2020-05-18T10:36:00Z">
              <w:rPr>
                <w:rFonts w:hint="eastAsia"/>
              </w:rPr>
            </w:rPrChange>
          </w:rPr>
          <w:t>。</w:t>
        </w:r>
      </w:ins>
    </w:p>
    <w:p w14:paraId="0F073113" w14:textId="7459F688" w:rsidR="00210378" w:rsidRPr="00876437" w:rsidRDefault="00210378" w:rsidP="00210378">
      <w:pPr>
        <w:pStyle w:val="Title3"/>
        <w:rPr>
          <w:ins w:id="10427" w:author="Julio Li" w:date="2020-05-14T12:00:00Z"/>
          <w:lang w:val="en-GB"/>
          <w:rPrChange w:id="10428" w:author="Kevin Gu" w:date="2020-05-18T10:36:00Z">
            <w:rPr>
              <w:ins w:id="10429" w:author="Julio Li" w:date="2020-05-14T12:00:00Z"/>
            </w:rPr>
          </w:rPrChange>
        </w:rPr>
      </w:pPr>
      <w:ins w:id="10430" w:author="Julio Li" w:date="2020-05-14T12:00:00Z">
        <w:r w:rsidRPr="00876437">
          <w:rPr>
            <w:lang w:val="en-GB"/>
            <w:rPrChange w:id="10431" w:author="Kevin Gu" w:date="2020-05-18T10:36:00Z">
              <w:rPr/>
            </w:rPrChange>
          </w:rPr>
          <w:t>Monitoring of Anti-Pass Back</w:t>
        </w:r>
        <w:proofErr w:type="spellStart"/>
        <w:r w:rsidRPr="00876437">
          <w:rPr>
            <w:rFonts w:hint="eastAsia"/>
            <w:lang w:val="en-GB"/>
            <w:rPrChange w:id="10432" w:author="Kevin Gu" w:date="2020-05-18T10:36:00Z">
              <w:rPr>
                <w:rFonts w:hint="eastAsia"/>
              </w:rPr>
            </w:rPrChange>
          </w:rPr>
          <w:t>反潜监控</w:t>
        </w:r>
        <w:proofErr w:type="spellEnd"/>
      </w:ins>
    </w:p>
    <w:p w14:paraId="6D59B15F" w14:textId="7A1EF1FE" w:rsidR="00210378" w:rsidRPr="00876437" w:rsidRDefault="00210378" w:rsidP="00210378">
      <w:pPr>
        <w:rPr>
          <w:ins w:id="10433" w:author="Julio Li" w:date="2020-05-14T12:01:00Z"/>
          <w:lang w:val="en-GB"/>
          <w:rPrChange w:id="10434" w:author="Kevin Gu" w:date="2020-05-18T10:36:00Z">
            <w:rPr>
              <w:ins w:id="10435" w:author="Julio Li" w:date="2020-05-14T12:01:00Z"/>
            </w:rPr>
          </w:rPrChange>
        </w:rPr>
      </w:pPr>
      <w:ins w:id="10436" w:author="Julio Li" w:date="2020-05-14T12:01:00Z">
        <w:r w:rsidRPr="00876437">
          <w:rPr>
            <w:lang w:val="en-GB"/>
            <w:rPrChange w:id="10437" w:author="Kevin Gu" w:date="2020-05-18T10:36:00Z">
              <w:rPr/>
            </w:rPrChange>
          </w:rPr>
          <w:t xml:space="preserve">The </w:t>
        </w:r>
      </w:ins>
      <w:commentRangeStart w:id="10438"/>
      <w:commentRangeStart w:id="10439"/>
      <w:ins w:id="10440" w:author="Julio Li [2]" w:date="2020-09-07T13:35:00Z">
        <w:r w:rsidR="006F03CD">
          <w:rPr>
            <w:lang w:val="en-US" w:eastAsia="zh-CN"/>
          </w:rPr>
          <w:t xml:space="preserve">security officer </w:t>
        </w:r>
      </w:ins>
      <w:commentRangeEnd w:id="10438"/>
      <w:ins w:id="10441" w:author="Julio Li [2]" w:date="2020-09-07T13:36:00Z">
        <w:r w:rsidR="006F03CD">
          <w:rPr>
            <w:rStyle w:val="CommentReference"/>
          </w:rPr>
          <w:commentReference w:id="10438"/>
        </w:r>
        <w:commentRangeEnd w:id="10439"/>
        <w:r w:rsidR="006F03CD">
          <w:rPr>
            <w:rStyle w:val="CommentReference"/>
          </w:rPr>
          <w:commentReference w:id="10439"/>
        </w:r>
      </w:ins>
      <w:commentRangeStart w:id="10442"/>
      <w:commentRangeStart w:id="10443"/>
      <w:ins w:id="10444" w:author="Julio Li" w:date="2020-05-14T12:01:00Z">
        <w:del w:id="10445" w:author="Julio Li [2]" w:date="2020-09-07T13:35:00Z">
          <w:r w:rsidRPr="00876437" w:rsidDel="006F03CD">
            <w:rPr>
              <w:lang w:val="en-GB"/>
              <w:rPrChange w:id="10446" w:author="Kevin Gu" w:date="2020-05-18T10:36:00Z">
                <w:rPr/>
              </w:rPrChange>
            </w:rPr>
            <w:delText xml:space="preserve">Security Supervisor </w:delText>
          </w:r>
        </w:del>
      </w:ins>
      <w:commentRangeEnd w:id="10442"/>
      <w:del w:id="10447" w:author="Julio Li [2]" w:date="2020-09-07T13:35:00Z">
        <w:r w:rsidR="00410C7E" w:rsidDel="006F03CD">
          <w:rPr>
            <w:rStyle w:val="CommentReference"/>
          </w:rPr>
          <w:commentReference w:id="10442"/>
        </w:r>
        <w:commentRangeEnd w:id="10443"/>
        <w:r w:rsidR="009C45CA" w:rsidDel="006F03CD">
          <w:rPr>
            <w:rStyle w:val="CommentReference"/>
          </w:rPr>
          <w:commentReference w:id="10443"/>
        </w:r>
      </w:del>
      <w:ins w:id="10448" w:author="Julio Li" w:date="2020-05-14T12:01:00Z">
        <w:r w:rsidRPr="00876437">
          <w:rPr>
            <w:lang w:val="en-GB"/>
            <w:rPrChange w:id="10449" w:author="Kevin Gu" w:date="2020-05-18T10:36:00Z">
              <w:rPr/>
            </w:rPrChange>
          </w:rPr>
          <w:t xml:space="preserve">shall check the system log showing all internal anti-pass back activation. He hall determine whether follow up action is necessary to be highlighted to the departmental head for discipline action or retraining on the proper use of the access control system by such employee. </w:t>
        </w:r>
      </w:ins>
    </w:p>
    <w:p w14:paraId="3A53B63E" w14:textId="101892DD" w:rsidR="00210378" w:rsidRPr="00876437" w:rsidRDefault="00210378" w:rsidP="00210378">
      <w:pPr>
        <w:rPr>
          <w:ins w:id="10450" w:author="Julio Li" w:date="2020-05-14T12:01:00Z"/>
          <w:lang w:val="en-GB" w:eastAsia="zh-CN"/>
          <w:rPrChange w:id="10451" w:author="Kevin Gu" w:date="2020-05-18T10:36:00Z">
            <w:rPr>
              <w:ins w:id="10452" w:author="Julio Li" w:date="2020-05-14T12:01:00Z"/>
              <w:lang w:val="en-US" w:eastAsia="zh-CN"/>
            </w:rPr>
          </w:rPrChange>
        </w:rPr>
      </w:pPr>
      <w:proofErr w:type="spellStart"/>
      <w:ins w:id="10453" w:author="Julio Li" w:date="2020-05-14T12:01:00Z">
        <w:r w:rsidRPr="00876437">
          <w:rPr>
            <w:rFonts w:hint="eastAsia"/>
            <w:lang w:val="en-GB"/>
            <w:rPrChange w:id="10454" w:author="Kevin Gu" w:date="2020-05-18T10:36:00Z">
              <w:rPr>
                <w:rFonts w:hint="eastAsia"/>
              </w:rPr>
            </w:rPrChange>
          </w:rPr>
          <w:t>安全</w:t>
        </w:r>
      </w:ins>
      <w:proofErr w:type="spellEnd"/>
      <w:ins w:id="10455" w:author="Julio Li [2]" w:date="2020-09-07T13:36:00Z">
        <w:r w:rsidR="006F03CD">
          <w:rPr>
            <w:rFonts w:hint="eastAsia"/>
            <w:lang w:val="en-GB" w:eastAsia="zh-CN"/>
          </w:rPr>
          <w:t>员</w:t>
        </w:r>
      </w:ins>
      <w:ins w:id="10456" w:author="Julio Li" w:date="2020-05-14T12:01:00Z">
        <w:del w:id="10457" w:author="Julio Li [2]" w:date="2020-09-07T13:35:00Z">
          <w:r w:rsidRPr="00876437" w:rsidDel="006F03CD">
            <w:rPr>
              <w:rFonts w:hint="eastAsia"/>
              <w:lang w:val="en-GB"/>
              <w:rPrChange w:id="10458" w:author="Kevin Gu" w:date="2020-05-18T10:36:00Z">
                <w:rPr>
                  <w:rFonts w:hint="eastAsia"/>
                </w:rPr>
              </w:rPrChange>
            </w:rPr>
            <w:delText>主管</w:delText>
          </w:r>
        </w:del>
        <w:proofErr w:type="spellStart"/>
        <w:r w:rsidRPr="00876437">
          <w:rPr>
            <w:rFonts w:hint="eastAsia"/>
            <w:lang w:val="en-GB"/>
            <w:rPrChange w:id="10459" w:author="Kevin Gu" w:date="2020-05-18T10:36:00Z">
              <w:rPr>
                <w:rFonts w:hint="eastAsia"/>
              </w:rPr>
            </w:rPrChange>
          </w:rPr>
          <w:t>将审查所有内部返潜系统记录并决定是否提交至部门领导采取措施或者对此类员工进行培训门禁系统的正确使用方法</w:t>
        </w:r>
        <w:proofErr w:type="spellEnd"/>
        <w:r w:rsidRPr="00876437">
          <w:rPr>
            <w:rFonts w:hint="eastAsia"/>
            <w:lang w:val="en-GB" w:eastAsia="zh-CN"/>
            <w:rPrChange w:id="10460" w:author="Kevin Gu" w:date="2020-05-18T10:36:00Z">
              <w:rPr>
                <w:rFonts w:hint="eastAsia"/>
                <w:lang w:eastAsia="zh-CN"/>
              </w:rPr>
            </w:rPrChange>
          </w:rPr>
          <w:t>。</w:t>
        </w:r>
      </w:ins>
    </w:p>
    <w:p w14:paraId="499159A2" w14:textId="1DF9FD52" w:rsidR="00210378" w:rsidRPr="00876437" w:rsidRDefault="00210378" w:rsidP="00210378">
      <w:pPr>
        <w:pStyle w:val="Title3"/>
        <w:rPr>
          <w:ins w:id="10461" w:author="Julio Li" w:date="2020-05-14T12:01:00Z"/>
          <w:lang w:val="en-GB"/>
          <w:rPrChange w:id="10462" w:author="Kevin Gu" w:date="2020-05-18T10:36:00Z">
            <w:rPr>
              <w:ins w:id="10463" w:author="Julio Li" w:date="2020-05-14T12:01:00Z"/>
            </w:rPr>
          </w:rPrChange>
        </w:rPr>
      </w:pPr>
      <w:ins w:id="10464" w:author="Julio Li" w:date="2020-05-14T12:01:00Z">
        <w:r w:rsidRPr="00876437">
          <w:rPr>
            <w:lang w:val="en-GB"/>
            <w:rPrChange w:id="10465" w:author="Kevin Gu" w:date="2020-05-18T10:36:00Z">
              <w:rPr/>
            </w:rPrChange>
          </w:rPr>
          <w:t>Destruction of Badge</w:t>
        </w:r>
      </w:ins>
    </w:p>
    <w:p w14:paraId="1A77E931" w14:textId="46EF7147" w:rsidR="00210378" w:rsidRPr="00876437" w:rsidRDefault="00210378" w:rsidP="00210378">
      <w:pPr>
        <w:rPr>
          <w:ins w:id="10466" w:author="Julio Li" w:date="2020-05-14T12:01:00Z"/>
          <w:lang w:val="en-GB"/>
          <w:rPrChange w:id="10467" w:author="Kevin Gu" w:date="2020-05-18T10:36:00Z">
            <w:rPr>
              <w:ins w:id="10468" w:author="Julio Li" w:date="2020-05-14T12:01:00Z"/>
            </w:rPr>
          </w:rPrChange>
        </w:rPr>
      </w:pPr>
      <w:ins w:id="10469" w:author="Julio Li" w:date="2020-05-14T12:01:00Z">
        <w:r w:rsidRPr="00876437">
          <w:rPr>
            <w:lang w:val="en-GB"/>
            <w:rPrChange w:id="10470" w:author="Kevin Gu" w:date="2020-05-18T10:36:00Z">
              <w:rPr/>
            </w:rPrChange>
          </w:rPr>
          <w:t xml:space="preserve">Badges returned or surrendered to Security Control </w:t>
        </w:r>
        <w:proofErr w:type="spellStart"/>
        <w:r w:rsidRPr="00876437">
          <w:rPr>
            <w:lang w:val="en-GB"/>
            <w:rPrChange w:id="10471" w:author="Kevin Gu" w:date="2020-05-18T10:36:00Z">
              <w:rPr/>
            </w:rPrChange>
          </w:rPr>
          <w:t>Center</w:t>
        </w:r>
        <w:proofErr w:type="spellEnd"/>
        <w:r w:rsidRPr="00876437">
          <w:rPr>
            <w:lang w:val="en-GB"/>
            <w:rPrChange w:id="10472" w:author="Kevin Gu" w:date="2020-05-18T10:36:00Z">
              <w:rPr/>
            </w:rPrChange>
          </w:rPr>
          <w:t xml:space="preserve"> under the following circumstances:</w:t>
        </w:r>
      </w:ins>
    </w:p>
    <w:p w14:paraId="6AD9933F" w14:textId="045F35FF" w:rsidR="00210378" w:rsidRPr="00876437" w:rsidRDefault="00210378" w:rsidP="00210378">
      <w:pPr>
        <w:rPr>
          <w:ins w:id="10473" w:author="Julio Li" w:date="2020-05-14T12:01:00Z"/>
          <w:lang w:val="en-GB"/>
          <w:rPrChange w:id="10474" w:author="Kevin Gu" w:date="2020-05-18T10:36:00Z">
            <w:rPr>
              <w:ins w:id="10475" w:author="Julio Li" w:date="2020-05-14T12:01:00Z"/>
            </w:rPr>
          </w:rPrChange>
        </w:rPr>
      </w:pPr>
      <w:proofErr w:type="spellStart"/>
      <w:ins w:id="10476" w:author="Julio Li" w:date="2020-05-14T12:01:00Z">
        <w:r w:rsidRPr="00876437">
          <w:rPr>
            <w:rFonts w:hint="eastAsia"/>
            <w:lang w:val="en-GB"/>
            <w:rPrChange w:id="10477" w:author="Kevin Gu" w:date="2020-05-18T10:36:00Z">
              <w:rPr>
                <w:rFonts w:hint="eastAsia"/>
              </w:rPr>
            </w:rPrChange>
          </w:rPr>
          <w:t>以下情况门禁卡需归还至安全控制中心</w:t>
        </w:r>
        <w:proofErr w:type="spellEnd"/>
        <w:r w:rsidRPr="00876437">
          <w:rPr>
            <w:rFonts w:hint="eastAsia"/>
            <w:lang w:val="en-GB"/>
            <w:rPrChange w:id="10478" w:author="Kevin Gu" w:date="2020-05-18T10:36:00Z">
              <w:rPr>
                <w:rFonts w:hint="eastAsia"/>
              </w:rPr>
            </w:rPrChange>
          </w:rPr>
          <w:t>：</w:t>
        </w:r>
      </w:ins>
    </w:p>
    <w:p w14:paraId="7852D58B" w14:textId="7907E818" w:rsidR="00210378" w:rsidRPr="00876437" w:rsidRDefault="00210378">
      <w:pPr>
        <w:ind w:left="709"/>
        <w:rPr>
          <w:ins w:id="10479" w:author="Julio Li" w:date="2020-05-14T12:02:00Z"/>
          <w:lang w:val="en-GB"/>
          <w:rPrChange w:id="10480" w:author="Kevin Gu" w:date="2020-05-18T10:36:00Z">
            <w:rPr>
              <w:ins w:id="10481" w:author="Julio Li" w:date="2020-05-14T12:02:00Z"/>
            </w:rPr>
          </w:rPrChange>
        </w:rPr>
        <w:pPrChange w:id="10482" w:author="Kevin Gu" w:date="2020-05-18T11:04:00Z">
          <w:pPr/>
        </w:pPrChange>
      </w:pPr>
      <w:ins w:id="10483" w:author="Julio Li" w:date="2020-05-14T12:02:00Z">
        <w:r w:rsidRPr="00876437">
          <w:rPr>
            <w:lang w:val="en-GB"/>
            <w:rPrChange w:id="10484" w:author="Kevin Gu" w:date="2020-05-18T10:36:00Z">
              <w:rPr/>
            </w:rPrChange>
          </w:rPr>
          <w:t>a) Resignation</w:t>
        </w:r>
      </w:ins>
      <w:proofErr w:type="spellStart"/>
      <w:ins w:id="10485" w:author="Kevin Gu" w:date="2020-05-18T11:04:00Z">
        <w:r w:rsidR="005D406D" w:rsidRPr="00E90A0E">
          <w:rPr>
            <w:lang w:val="en-GB"/>
          </w:rPr>
          <w:t>辞职</w:t>
        </w:r>
      </w:ins>
      <w:proofErr w:type="spellEnd"/>
    </w:p>
    <w:p w14:paraId="1CD72332" w14:textId="47EC56D4" w:rsidR="00210378" w:rsidRPr="00876437" w:rsidRDefault="00210378">
      <w:pPr>
        <w:ind w:left="709"/>
        <w:rPr>
          <w:ins w:id="10486" w:author="Julio Li" w:date="2020-05-14T12:02:00Z"/>
          <w:lang w:val="en-GB"/>
          <w:rPrChange w:id="10487" w:author="Kevin Gu" w:date="2020-05-18T10:36:00Z">
            <w:rPr>
              <w:ins w:id="10488" w:author="Julio Li" w:date="2020-05-14T12:02:00Z"/>
            </w:rPr>
          </w:rPrChange>
        </w:rPr>
        <w:pPrChange w:id="10489" w:author="Kevin Gu" w:date="2020-05-18T11:04:00Z">
          <w:pPr/>
        </w:pPrChange>
      </w:pPr>
      <w:ins w:id="10490" w:author="Julio Li" w:date="2020-05-14T12:02:00Z">
        <w:r w:rsidRPr="00876437">
          <w:rPr>
            <w:lang w:val="en-GB"/>
            <w:rPrChange w:id="10491" w:author="Kevin Gu" w:date="2020-05-18T10:36:00Z">
              <w:rPr/>
            </w:rPrChange>
          </w:rPr>
          <w:t>b) Termination</w:t>
        </w:r>
      </w:ins>
      <w:proofErr w:type="spellStart"/>
      <w:ins w:id="10492" w:author="Kevin Gu" w:date="2020-05-18T11:04:00Z">
        <w:r w:rsidR="005D406D" w:rsidRPr="00E90A0E">
          <w:rPr>
            <w:lang w:val="en-GB"/>
          </w:rPr>
          <w:t>结束</w:t>
        </w:r>
      </w:ins>
      <w:proofErr w:type="spellEnd"/>
    </w:p>
    <w:p w14:paraId="046DE5A6" w14:textId="06785011" w:rsidR="00210378" w:rsidRPr="00876437" w:rsidRDefault="00210378">
      <w:pPr>
        <w:ind w:left="709"/>
        <w:rPr>
          <w:ins w:id="10493" w:author="Julio Li" w:date="2020-05-14T12:02:00Z"/>
          <w:lang w:val="en-GB"/>
          <w:rPrChange w:id="10494" w:author="Kevin Gu" w:date="2020-05-18T10:36:00Z">
            <w:rPr>
              <w:ins w:id="10495" w:author="Julio Li" w:date="2020-05-14T12:02:00Z"/>
            </w:rPr>
          </w:rPrChange>
        </w:rPr>
        <w:pPrChange w:id="10496" w:author="Kevin Gu" w:date="2020-05-18T11:04:00Z">
          <w:pPr/>
        </w:pPrChange>
      </w:pPr>
      <w:ins w:id="10497" w:author="Julio Li" w:date="2020-05-14T12:02:00Z">
        <w:r w:rsidRPr="00876437">
          <w:rPr>
            <w:lang w:val="en-GB"/>
            <w:rPrChange w:id="10498" w:author="Kevin Gu" w:date="2020-05-18T10:36:00Z">
              <w:rPr/>
            </w:rPrChange>
          </w:rPr>
          <w:t>c) Dismissal</w:t>
        </w:r>
      </w:ins>
      <w:ins w:id="10499" w:author="Kevin Gu" w:date="2020-05-18T11:04:00Z">
        <w:r w:rsidR="005D406D">
          <w:rPr>
            <w:lang w:val="en-GB"/>
          </w:rPr>
          <w:t xml:space="preserve"> </w:t>
        </w:r>
        <w:proofErr w:type="spellStart"/>
        <w:r w:rsidR="005D406D" w:rsidRPr="00E90A0E">
          <w:rPr>
            <w:lang w:val="en-GB"/>
          </w:rPr>
          <w:t>解雇</w:t>
        </w:r>
      </w:ins>
      <w:proofErr w:type="spellEnd"/>
    </w:p>
    <w:p w14:paraId="070FB26D" w14:textId="31984101" w:rsidR="00210378" w:rsidRPr="00876437" w:rsidRDefault="00210378">
      <w:pPr>
        <w:ind w:left="709"/>
        <w:rPr>
          <w:ins w:id="10500" w:author="Julio Li" w:date="2020-05-14T12:02:00Z"/>
          <w:lang w:val="en-GB"/>
          <w:rPrChange w:id="10501" w:author="Kevin Gu" w:date="2020-05-18T10:36:00Z">
            <w:rPr>
              <w:ins w:id="10502" w:author="Julio Li" w:date="2020-05-14T12:02:00Z"/>
            </w:rPr>
          </w:rPrChange>
        </w:rPr>
        <w:pPrChange w:id="10503" w:author="Kevin Gu" w:date="2020-05-18T11:04:00Z">
          <w:pPr/>
        </w:pPrChange>
      </w:pPr>
      <w:ins w:id="10504" w:author="Julio Li" w:date="2020-05-14T12:02:00Z">
        <w:r w:rsidRPr="00876437">
          <w:rPr>
            <w:lang w:val="en-GB"/>
            <w:rPrChange w:id="10505" w:author="Kevin Gu" w:date="2020-05-18T10:36:00Z">
              <w:rPr/>
            </w:rPrChange>
          </w:rPr>
          <w:t>d) End of Contract</w:t>
        </w:r>
      </w:ins>
      <w:ins w:id="10506" w:author="Kevin Gu" w:date="2020-05-18T11:04:00Z">
        <w:r w:rsidR="005D406D">
          <w:rPr>
            <w:lang w:val="en-GB"/>
          </w:rPr>
          <w:t xml:space="preserve"> </w:t>
        </w:r>
        <w:proofErr w:type="spellStart"/>
        <w:r w:rsidR="005D406D" w:rsidRPr="00E90A0E">
          <w:rPr>
            <w:lang w:val="en-GB"/>
          </w:rPr>
          <w:t>合约终止</w:t>
        </w:r>
      </w:ins>
      <w:proofErr w:type="spellEnd"/>
    </w:p>
    <w:p w14:paraId="53A72664" w14:textId="7D1E89D0" w:rsidR="00210378" w:rsidRPr="00876437" w:rsidRDefault="00210378">
      <w:pPr>
        <w:ind w:left="709"/>
        <w:rPr>
          <w:ins w:id="10507" w:author="Julio Li" w:date="2020-05-14T12:02:00Z"/>
          <w:lang w:val="en-GB"/>
          <w:rPrChange w:id="10508" w:author="Kevin Gu" w:date="2020-05-18T10:36:00Z">
            <w:rPr>
              <w:ins w:id="10509" w:author="Julio Li" w:date="2020-05-14T12:02:00Z"/>
            </w:rPr>
          </w:rPrChange>
        </w:rPr>
        <w:pPrChange w:id="10510" w:author="Kevin Gu" w:date="2020-05-18T11:04:00Z">
          <w:pPr/>
        </w:pPrChange>
      </w:pPr>
      <w:ins w:id="10511" w:author="Julio Li" w:date="2020-05-14T12:02:00Z">
        <w:r w:rsidRPr="00876437">
          <w:rPr>
            <w:lang w:val="en-GB"/>
            <w:rPrChange w:id="10512" w:author="Kevin Gu" w:date="2020-05-18T10:36:00Z">
              <w:rPr/>
            </w:rPrChange>
          </w:rPr>
          <w:t>e) Damaged / Defective Badge</w:t>
        </w:r>
      </w:ins>
      <w:ins w:id="10513" w:author="Kevin Gu" w:date="2020-05-18T11:04:00Z">
        <w:r w:rsidR="005D406D">
          <w:rPr>
            <w:lang w:val="en-GB"/>
          </w:rPr>
          <w:t xml:space="preserve"> </w:t>
        </w:r>
        <w:proofErr w:type="spellStart"/>
        <w:r w:rsidR="005D406D" w:rsidRPr="00E90A0E">
          <w:rPr>
            <w:lang w:val="en-GB"/>
          </w:rPr>
          <w:t>损毁</w:t>
        </w:r>
        <w:proofErr w:type="spellEnd"/>
        <w:r w:rsidR="005D406D" w:rsidRPr="00E90A0E">
          <w:rPr>
            <w:lang w:val="en-GB"/>
          </w:rPr>
          <w:t>/</w:t>
        </w:r>
        <w:proofErr w:type="spellStart"/>
        <w:r w:rsidR="005D406D" w:rsidRPr="00E90A0E">
          <w:rPr>
            <w:lang w:val="en-GB"/>
          </w:rPr>
          <w:t>卡片失效</w:t>
        </w:r>
      </w:ins>
      <w:proofErr w:type="spellEnd"/>
    </w:p>
    <w:p w14:paraId="0F8987A1" w14:textId="5D701F09" w:rsidR="00210378" w:rsidRPr="00876437" w:rsidDel="005D406D" w:rsidRDefault="00210378" w:rsidP="00210378">
      <w:pPr>
        <w:rPr>
          <w:ins w:id="10514" w:author="Julio Li" w:date="2020-05-14T12:02:00Z"/>
          <w:del w:id="10515" w:author="Kevin Gu" w:date="2020-05-18T11:04:00Z"/>
          <w:lang w:val="en-GB"/>
          <w:rPrChange w:id="10516" w:author="Kevin Gu" w:date="2020-05-18T10:36:00Z">
            <w:rPr>
              <w:ins w:id="10517" w:author="Julio Li" w:date="2020-05-14T12:02:00Z"/>
              <w:del w:id="10518" w:author="Kevin Gu" w:date="2020-05-18T11:04:00Z"/>
            </w:rPr>
          </w:rPrChange>
        </w:rPr>
      </w:pPr>
      <w:ins w:id="10519" w:author="Julio Li" w:date="2020-05-14T12:02:00Z">
        <w:del w:id="10520" w:author="Kevin Gu" w:date="2020-05-18T11:04:00Z">
          <w:r w:rsidRPr="00876437" w:rsidDel="005D406D">
            <w:rPr>
              <w:lang w:val="en-GB"/>
              <w:rPrChange w:id="10521" w:author="Kevin Gu" w:date="2020-05-18T10:36:00Z">
                <w:rPr/>
              </w:rPrChange>
            </w:rPr>
            <w:delText xml:space="preserve">a) </w:delText>
          </w:r>
          <w:r w:rsidRPr="00876437" w:rsidDel="005D406D">
            <w:rPr>
              <w:rFonts w:hint="eastAsia"/>
              <w:lang w:val="en-GB"/>
              <w:rPrChange w:id="10522" w:author="Kevin Gu" w:date="2020-05-18T10:36:00Z">
                <w:rPr>
                  <w:rFonts w:hint="eastAsia"/>
                </w:rPr>
              </w:rPrChange>
            </w:rPr>
            <w:delText>辞职</w:delText>
          </w:r>
        </w:del>
      </w:ins>
    </w:p>
    <w:p w14:paraId="2A24D620" w14:textId="7D8C771F" w:rsidR="00210378" w:rsidRPr="00876437" w:rsidDel="005D406D" w:rsidRDefault="00210378" w:rsidP="00210378">
      <w:pPr>
        <w:rPr>
          <w:ins w:id="10523" w:author="Julio Li" w:date="2020-05-14T12:02:00Z"/>
          <w:del w:id="10524" w:author="Kevin Gu" w:date="2020-05-18T11:04:00Z"/>
          <w:lang w:val="en-GB"/>
          <w:rPrChange w:id="10525" w:author="Kevin Gu" w:date="2020-05-18T10:36:00Z">
            <w:rPr>
              <w:ins w:id="10526" w:author="Julio Li" w:date="2020-05-14T12:02:00Z"/>
              <w:del w:id="10527" w:author="Kevin Gu" w:date="2020-05-18T11:04:00Z"/>
            </w:rPr>
          </w:rPrChange>
        </w:rPr>
      </w:pPr>
      <w:ins w:id="10528" w:author="Julio Li" w:date="2020-05-14T12:02:00Z">
        <w:del w:id="10529" w:author="Kevin Gu" w:date="2020-05-18T11:04:00Z">
          <w:r w:rsidRPr="00876437" w:rsidDel="005D406D">
            <w:rPr>
              <w:lang w:val="en-GB"/>
              <w:rPrChange w:id="10530" w:author="Kevin Gu" w:date="2020-05-18T10:36:00Z">
                <w:rPr/>
              </w:rPrChange>
            </w:rPr>
            <w:delText xml:space="preserve">b) </w:delText>
          </w:r>
          <w:r w:rsidRPr="00876437" w:rsidDel="005D406D">
            <w:rPr>
              <w:rFonts w:hint="eastAsia"/>
              <w:lang w:val="en-GB"/>
              <w:rPrChange w:id="10531" w:author="Kevin Gu" w:date="2020-05-18T10:36:00Z">
                <w:rPr>
                  <w:rFonts w:hint="eastAsia"/>
                </w:rPr>
              </w:rPrChange>
            </w:rPr>
            <w:delText>结束</w:delText>
          </w:r>
        </w:del>
      </w:ins>
    </w:p>
    <w:p w14:paraId="62374AA9" w14:textId="403F3ABC" w:rsidR="00210378" w:rsidRPr="00876437" w:rsidDel="005D406D" w:rsidRDefault="00210378" w:rsidP="00210378">
      <w:pPr>
        <w:rPr>
          <w:ins w:id="10532" w:author="Julio Li" w:date="2020-05-14T12:02:00Z"/>
          <w:del w:id="10533" w:author="Kevin Gu" w:date="2020-05-18T11:04:00Z"/>
          <w:lang w:val="en-GB"/>
          <w:rPrChange w:id="10534" w:author="Kevin Gu" w:date="2020-05-18T10:36:00Z">
            <w:rPr>
              <w:ins w:id="10535" w:author="Julio Li" w:date="2020-05-14T12:02:00Z"/>
              <w:del w:id="10536" w:author="Kevin Gu" w:date="2020-05-18T11:04:00Z"/>
            </w:rPr>
          </w:rPrChange>
        </w:rPr>
      </w:pPr>
      <w:ins w:id="10537" w:author="Julio Li" w:date="2020-05-14T12:02:00Z">
        <w:del w:id="10538" w:author="Kevin Gu" w:date="2020-05-18T11:04:00Z">
          <w:r w:rsidRPr="00876437" w:rsidDel="005D406D">
            <w:rPr>
              <w:lang w:val="en-GB"/>
              <w:rPrChange w:id="10539" w:author="Kevin Gu" w:date="2020-05-18T10:36:00Z">
                <w:rPr/>
              </w:rPrChange>
            </w:rPr>
            <w:delText xml:space="preserve">c) </w:delText>
          </w:r>
          <w:r w:rsidRPr="00876437" w:rsidDel="005D406D">
            <w:rPr>
              <w:rFonts w:hint="eastAsia"/>
              <w:lang w:val="en-GB"/>
              <w:rPrChange w:id="10540" w:author="Kevin Gu" w:date="2020-05-18T10:36:00Z">
                <w:rPr>
                  <w:rFonts w:hint="eastAsia"/>
                </w:rPr>
              </w:rPrChange>
            </w:rPr>
            <w:delText>解雇</w:delText>
          </w:r>
        </w:del>
      </w:ins>
    </w:p>
    <w:p w14:paraId="7E3828B5" w14:textId="3B979625" w:rsidR="00210378" w:rsidRPr="00876437" w:rsidDel="005D406D" w:rsidRDefault="00210378" w:rsidP="00210378">
      <w:pPr>
        <w:rPr>
          <w:ins w:id="10541" w:author="Julio Li" w:date="2020-05-14T12:02:00Z"/>
          <w:del w:id="10542" w:author="Kevin Gu" w:date="2020-05-18T11:04:00Z"/>
          <w:lang w:val="en-GB"/>
          <w:rPrChange w:id="10543" w:author="Kevin Gu" w:date="2020-05-18T10:36:00Z">
            <w:rPr>
              <w:ins w:id="10544" w:author="Julio Li" w:date="2020-05-14T12:02:00Z"/>
              <w:del w:id="10545" w:author="Kevin Gu" w:date="2020-05-18T11:04:00Z"/>
            </w:rPr>
          </w:rPrChange>
        </w:rPr>
      </w:pPr>
      <w:ins w:id="10546" w:author="Julio Li" w:date="2020-05-14T12:02:00Z">
        <w:del w:id="10547" w:author="Kevin Gu" w:date="2020-05-18T11:04:00Z">
          <w:r w:rsidRPr="00876437" w:rsidDel="005D406D">
            <w:rPr>
              <w:lang w:val="en-GB"/>
              <w:rPrChange w:id="10548" w:author="Kevin Gu" w:date="2020-05-18T10:36:00Z">
                <w:rPr/>
              </w:rPrChange>
            </w:rPr>
            <w:delText xml:space="preserve">d) </w:delText>
          </w:r>
          <w:r w:rsidRPr="00876437" w:rsidDel="005D406D">
            <w:rPr>
              <w:rFonts w:hint="eastAsia"/>
              <w:lang w:val="en-GB"/>
              <w:rPrChange w:id="10549" w:author="Kevin Gu" w:date="2020-05-18T10:36:00Z">
                <w:rPr>
                  <w:rFonts w:hint="eastAsia"/>
                </w:rPr>
              </w:rPrChange>
            </w:rPr>
            <w:delText>合约终止</w:delText>
          </w:r>
        </w:del>
      </w:ins>
    </w:p>
    <w:p w14:paraId="321B44F1" w14:textId="44B41F26" w:rsidR="00210378" w:rsidRPr="00876437" w:rsidDel="005D406D" w:rsidRDefault="00210378" w:rsidP="00210378">
      <w:pPr>
        <w:rPr>
          <w:ins w:id="10550" w:author="Julio Li" w:date="2020-05-14T12:02:00Z"/>
          <w:del w:id="10551" w:author="Kevin Gu" w:date="2020-05-18T11:04:00Z"/>
          <w:lang w:val="en-GB"/>
          <w:rPrChange w:id="10552" w:author="Kevin Gu" w:date="2020-05-18T10:36:00Z">
            <w:rPr>
              <w:ins w:id="10553" w:author="Julio Li" w:date="2020-05-14T12:02:00Z"/>
              <w:del w:id="10554" w:author="Kevin Gu" w:date="2020-05-18T11:04:00Z"/>
            </w:rPr>
          </w:rPrChange>
        </w:rPr>
      </w:pPr>
      <w:ins w:id="10555" w:author="Julio Li" w:date="2020-05-14T12:02:00Z">
        <w:del w:id="10556" w:author="Kevin Gu" w:date="2020-05-18T11:04:00Z">
          <w:r w:rsidRPr="00876437" w:rsidDel="005D406D">
            <w:rPr>
              <w:lang w:val="en-GB"/>
              <w:rPrChange w:id="10557" w:author="Kevin Gu" w:date="2020-05-18T10:36:00Z">
                <w:rPr/>
              </w:rPrChange>
            </w:rPr>
            <w:delText xml:space="preserve">e) </w:delText>
          </w:r>
          <w:r w:rsidRPr="00876437" w:rsidDel="005D406D">
            <w:rPr>
              <w:rFonts w:hint="eastAsia"/>
              <w:lang w:val="en-GB"/>
              <w:rPrChange w:id="10558" w:author="Kevin Gu" w:date="2020-05-18T10:36:00Z">
                <w:rPr>
                  <w:rFonts w:hint="eastAsia"/>
                </w:rPr>
              </w:rPrChange>
            </w:rPr>
            <w:delText>损毁</w:delText>
          </w:r>
          <w:r w:rsidRPr="00876437" w:rsidDel="005D406D">
            <w:rPr>
              <w:lang w:val="en-GB"/>
              <w:rPrChange w:id="10559" w:author="Kevin Gu" w:date="2020-05-18T10:36:00Z">
                <w:rPr/>
              </w:rPrChange>
            </w:rPr>
            <w:delText>/</w:delText>
          </w:r>
          <w:r w:rsidRPr="00876437" w:rsidDel="005D406D">
            <w:rPr>
              <w:rFonts w:hint="eastAsia"/>
              <w:lang w:val="en-GB"/>
              <w:rPrChange w:id="10560" w:author="Kevin Gu" w:date="2020-05-18T10:36:00Z">
                <w:rPr>
                  <w:rFonts w:hint="eastAsia"/>
                </w:rPr>
              </w:rPrChange>
            </w:rPr>
            <w:delText>卡片失效</w:delText>
          </w:r>
        </w:del>
      </w:ins>
    </w:p>
    <w:p w14:paraId="664BCF1E" w14:textId="6F0017D0" w:rsidR="00210378" w:rsidRPr="00876437" w:rsidRDefault="00210378" w:rsidP="00210378">
      <w:pPr>
        <w:rPr>
          <w:ins w:id="10561" w:author="Julio Li" w:date="2020-05-14T12:02:00Z"/>
          <w:lang w:val="en-GB"/>
          <w:rPrChange w:id="10562" w:author="Kevin Gu" w:date="2020-05-18T10:36:00Z">
            <w:rPr>
              <w:ins w:id="10563" w:author="Julio Li" w:date="2020-05-14T12:02:00Z"/>
            </w:rPr>
          </w:rPrChange>
        </w:rPr>
      </w:pPr>
      <w:ins w:id="10564" w:author="Julio Li" w:date="2020-05-14T12:02:00Z">
        <w:r w:rsidRPr="00876437">
          <w:rPr>
            <w:lang w:val="en-GB"/>
            <w:rPrChange w:id="10565" w:author="Kevin Gu" w:date="2020-05-18T10:36:00Z">
              <w:rPr/>
            </w:rPrChange>
          </w:rPr>
          <w:t xml:space="preserve">The </w:t>
        </w:r>
      </w:ins>
      <w:ins w:id="10566" w:author="Julio Li [2]" w:date="2020-09-07T13:36:00Z">
        <w:r w:rsidR="006F03CD">
          <w:rPr>
            <w:lang w:val="en-GB"/>
          </w:rPr>
          <w:t xml:space="preserve">security officer </w:t>
        </w:r>
      </w:ins>
      <w:commentRangeStart w:id="10567"/>
      <w:ins w:id="10568" w:author="Julio Li" w:date="2020-05-14T12:02:00Z">
        <w:del w:id="10569" w:author="Julio Li [2]" w:date="2020-09-07T13:36:00Z">
          <w:r w:rsidRPr="00876437" w:rsidDel="006F03CD">
            <w:rPr>
              <w:lang w:val="en-GB"/>
              <w:rPrChange w:id="10570" w:author="Kevin Gu" w:date="2020-05-18T10:36:00Z">
                <w:rPr/>
              </w:rPrChange>
            </w:rPr>
            <w:delText xml:space="preserve">Security Supervisor </w:delText>
          </w:r>
        </w:del>
      </w:ins>
      <w:commentRangeEnd w:id="10567"/>
      <w:del w:id="10571" w:author="Julio Li [2]" w:date="2020-09-07T13:36:00Z">
        <w:r w:rsidR="00A360AC" w:rsidDel="006F03CD">
          <w:rPr>
            <w:rStyle w:val="CommentReference"/>
          </w:rPr>
          <w:commentReference w:id="10567"/>
        </w:r>
      </w:del>
      <w:ins w:id="10572" w:author="Julio Li" w:date="2020-05-14T12:02:00Z">
        <w:r w:rsidRPr="00876437">
          <w:rPr>
            <w:lang w:val="en-GB"/>
            <w:rPrChange w:id="10573" w:author="Kevin Gu" w:date="2020-05-18T10:36:00Z">
              <w:rPr/>
            </w:rPrChange>
          </w:rPr>
          <w:t>upon receiving the above badge after verification shall immediately cut the</w:t>
        </w:r>
      </w:ins>
    </w:p>
    <w:p w14:paraId="0555A4C4" w14:textId="77777777" w:rsidR="00210378" w:rsidRPr="00876437" w:rsidRDefault="00210378" w:rsidP="00210378">
      <w:pPr>
        <w:rPr>
          <w:ins w:id="10574" w:author="Julio Li" w:date="2020-05-14T12:02:00Z"/>
          <w:lang w:val="en-GB"/>
          <w:rPrChange w:id="10575" w:author="Kevin Gu" w:date="2020-05-18T10:36:00Z">
            <w:rPr>
              <w:ins w:id="10576" w:author="Julio Li" w:date="2020-05-14T12:02:00Z"/>
            </w:rPr>
          </w:rPrChange>
        </w:rPr>
      </w:pPr>
      <w:ins w:id="10577" w:author="Julio Li" w:date="2020-05-14T12:02:00Z">
        <w:r w:rsidRPr="00876437">
          <w:rPr>
            <w:lang w:val="en-GB"/>
            <w:rPrChange w:id="10578" w:author="Kevin Gu" w:date="2020-05-18T10:36:00Z">
              <w:rPr/>
            </w:rPrChange>
          </w:rPr>
          <w:t>badge into half. This is to render it unusable. He shall deposit it into a box for later transfer to the</w:t>
        </w:r>
      </w:ins>
    </w:p>
    <w:p w14:paraId="3F285089" w14:textId="0D0E753C" w:rsidR="00210378" w:rsidRPr="00876437" w:rsidRDefault="00210378" w:rsidP="00210378">
      <w:pPr>
        <w:rPr>
          <w:ins w:id="10579" w:author="Julio Li" w:date="2020-05-14T12:02:00Z"/>
          <w:lang w:val="en-GB"/>
          <w:rPrChange w:id="10580" w:author="Kevin Gu" w:date="2020-05-18T10:36:00Z">
            <w:rPr>
              <w:ins w:id="10581" w:author="Julio Li" w:date="2020-05-14T12:02:00Z"/>
            </w:rPr>
          </w:rPrChange>
        </w:rPr>
      </w:pPr>
      <w:ins w:id="10582" w:author="Julio Li" w:date="2020-05-14T12:02:00Z">
        <w:r w:rsidRPr="00876437">
          <w:rPr>
            <w:lang w:val="en-GB"/>
            <w:rPrChange w:id="10583" w:author="Kevin Gu" w:date="2020-05-18T10:36:00Z">
              <w:rPr/>
            </w:rPrChange>
          </w:rPr>
          <w:t>Shredder Room for further destruction before final disposal.</w:t>
        </w:r>
      </w:ins>
    </w:p>
    <w:p w14:paraId="7EB42D70" w14:textId="3CE1880D" w:rsidR="00210378" w:rsidRPr="00876437" w:rsidRDefault="00210378" w:rsidP="00210378">
      <w:pPr>
        <w:rPr>
          <w:ins w:id="10584" w:author="Julio Li" w:date="2020-05-14T12:02:00Z"/>
          <w:lang w:val="en-GB"/>
          <w:rPrChange w:id="10585" w:author="Kevin Gu" w:date="2020-05-18T10:36:00Z">
            <w:rPr>
              <w:ins w:id="10586" w:author="Julio Li" w:date="2020-05-14T12:02:00Z"/>
            </w:rPr>
          </w:rPrChange>
        </w:rPr>
      </w:pPr>
      <w:proofErr w:type="spellStart"/>
      <w:ins w:id="10587" w:author="Julio Li" w:date="2020-05-14T12:02:00Z">
        <w:r w:rsidRPr="00876437">
          <w:rPr>
            <w:rFonts w:hint="eastAsia"/>
            <w:lang w:val="en-GB"/>
            <w:rPrChange w:id="10588" w:author="Kevin Gu" w:date="2020-05-18T10:36:00Z">
              <w:rPr>
                <w:rFonts w:hint="eastAsia"/>
              </w:rPr>
            </w:rPrChange>
          </w:rPr>
          <w:t>安全</w:t>
        </w:r>
      </w:ins>
      <w:proofErr w:type="spellEnd"/>
      <w:ins w:id="10589" w:author="Julio Li [2]" w:date="2020-09-07T13:36:00Z">
        <w:r w:rsidR="006F03CD">
          <w:rPr>
            <w:rFonts w:hint="eastAsia"/>
            <w:lang w:val="en-GB" w:eastAsia="zh-CN"/>
          </w:rPr>
          <w:t>员</w:t>
        </w:r>
      </w:ins>
      <w:ins w:id="10590" w:author="Julio Li" w:date="2020-05-14T12:02:00Z">
        <w:del w:id="10591" w:author="Julio Li [2]" w:date="2020-09-07T13:36:00Z">
          <w:r w:rsidRPr="00876437" w:rsidDel="006F03CD">
            <w:rPr>
              <w:rFonts w:hint="eastAsia"/>
              <w:lang w:val="en-GB"/>
              <w:rPrChange w:id="10592" w:author="Kevin Gu" w:date="2020-05-18T10:36:00Z">
                <w:rPr>
                  <w:rFonts w:hint="eastAsia"/>
                </w:rPr>
              </w:rPrChange>
            </w:rPr>
            <w:delText>主管</w:delText>
          </w:r>
        </w:del>
        <w:r w:rsidRPr="00876437">
          <w:rPr>
            <w:rFonts w:hint="eastAsia"/>
            <w:lang w:val="en-GB"/>
            <w:rPrChange w:id="10593" w:author="Kevin Gu" w:date="2020-05-18T10:36:00Z">
              <w:rPr>
                <w:rFonts w:hint="eastAsia"/>
              </w:rPr>
            </w:rPrChange>
          </w:rPr>
          <w:t>在确认后收回以上卡片应立即将卡片剪成两半使其不可再使用。在最终处置之前他应将废卡集中放置在一个盒子里随后运至粉碎间进行进一步粉碎。</w:t>
        </w:r>
      </w:ins>
    </w:p>
    <w:p w14:paraId="5924F8D3" w14:textId="5C1DC148" w:rsidR="00210378" w:rsidRPr="00876437" w:rsidRDefault="00210378" w:rsidP="00210378">
      <w:pPr>
        <w:pStyle w:val="Title3"/>
        <w:rPr>
          <w:ins w:id="10594" w:author="Julio Li" w:date="2020-05-14T12:03:00Z"/>
          <w:lang w:val="en-GB"/>
          <w:rPrChange w:id="10595" w:author="Kevin Gu" w:date="2020-05-18T10:36:00Z">
            <w:rPr>
              <w:ins w:id="10596" w:author="Julio Li" w:date="2020-05-14T12:03:00Z"/>
            </w:rPr>
          </w:rPrChange>
        </w:rPr>
      </w:pPr>
      <w:ins w:id="10597" w:author="Julio Li" w:date="2020-05-14T12:03:00Z">
        <w:r w:rsidRPr="00876437">
          <w:rPr>
            <w:lang w:val="en-GB"/>
            <w:rPrChange w:id="10598" w:author="Kevin Gu" w:date="2020-05-18T10:36:00Z">
              <w:rPr/>
            </w:rPrChange>
          </w:rPr>
          <w:t xml:space="preserve">System Time </w:t>
        </w:r>
        <w:proofErr w:type="spellStart"/>
        <w:r w:rsidRPr="00876437">
          <w:rPr>
            <w:rFonts w:hint="eastAsia"/>
            <w:lang w:val="en-GB"/>
            <w:rPrChange w:id="10599" w:author="Kevin Gu" w:date="2020-05-18T10:36:00Z">
              <w:rPr>
                <w:rFonts w:hint="eastAsia"/>
              </w:rPr>
            </w:rPrChange>
          </w:rPr>
          <w:t>系统时间</w:t>
        </w:r>
        <w:proofErr w:type="spellEnd"/>
      </w:ins>
    </w:p>
    <w:p w14:paraId="7C8CD9A5" w14:textId="0C22E86E" w:rsidR="00210378" w:rsidRPr="00B86264" w:rsidRDefault="00210378" w:rsidP="00210378">
      <w:pPr>
        <w:rPr>
          <w:ins w:id="10600" w:author="Julio Li" w:date="2020-05-14T12:03:00Z"/>
          <w:lang w:val="en-US"/>
          <w:rPrChange w:id="10601" w:author="Julio Li [2]" w:date="2020-09-07T13:37:00Z">
            <w:rPr>
              <w:ins w:id="10602" w:author="Julio Li" w:date="2020-05-14T12:03:00Z"/>
            </w:rPr>
          </w:rPrChange>
        </w:rPr>
      </w:pPr>
      <w:commentRangeStart w:id="10603"/>
      <w:commentRangeStart w:id="10604"/>
      <w:commentRangeStart w:id="10605"/>
      <w:ins w:id="10606" w:author="Julio Li" w:date="2020-05-14T12:03:00Z">
        <w:r w:rsidRPr="00876437">
          <w:rPr>
            <w:lang w:val="en-GB"/>
            <w:rPrChange w:id="10607" w:author="Kevin Gu" w:date="2020-05-18T10:36:00Z">
              <w:rPr/>
            </w:rPrChange>
          </w:rPr>
          <w:t xml:space="preserve">The System time for this system is to be sync to within 2s manually with the CCTV system and Alarm System and this is to be checked daily and this is in the security control </w:t>
        </w:r>
        <w:proofErr w:type="spellStart"/>
        <w:r w:rsidRPr="00876437">
          <w:rPr>
            <w:lang w:val="en-GB"/>
            <w:rPrChange w:id="10608" w:author="Kevin Gu" w:date="2020-05-18T10:36:00Z">
              <w:rPr/>
            </w:rPrChange>
          </w:rPr>
          <w:t>center</w:t>
        </w:r>
        <w:proofErr w:type="spellEnd"/>
        <w:r w:rsidRPr="00876437">
          <w:rPr>
            <w:lang w:val="en-GB"/>
            <w:rPrChange w:id="10609" w:author="Kevin Gu" w:date="2020-05-18T10:36:00Z">
              <w:rPr/>
            </w:rPrChange>
          </w:rPr>
          <w:t xml:space="preserve"> Checklist.</w:t>
        </w:r>
      </w:ins>
      <w:ins w:id="10610" w:author="Julio Li [2]" w:date="2020-09-07T13:37:00Z">
        <w:r w:rsidR="00B86264">
          <w:rPr>
            <w:lang w:val="en-US"/>
          </w:rPr>
          <w:t xml:space="preserve"> The check is performed by security guard within the s</w:t>
        </w:r>
      </w:ins>
      <w:ins w:id="10611" w:author="Julio Li [2]" w:date="2020-09-07T13:38:00Z">
        <w:r w:rsidR="00B86264">
          <w:rPr>
            <w:lang w:val="en-US"/>
          </w:rPr>
          <w:t>ecurity control room per day and security officer will check the record week</w:t>
        </w:r>
      </w:ins>
      <w:ins w:id="10612" w:author="Julio Li [2]" w:date="2020-09-07T13:39:00Z">
        <w:r w:rsidR="00B86264">
          <w:rPr>
            <w:lang w:val="en-US"/>
          </w:rPr>
          <w:t>ly.</w:t>
        </w:r>
      </w:ins>
    </w:p>
    <w:p w14:paraId="3AE1072D" w14:textId="3395E420" w:rsidR="00210378" w:rsidRPr="00876437" w:rsidRDefault="00210378" w:rsidP="00210378">
      <w:pPr>
        <w:rPr>
          <w:ins w:id="10613" w:author="Julio Li" w:date="2020-05-14T12:03:00Z"/>
          <w:lang w:val="en-GB"/>
          <w:rPrChange w:id="10614" w:author="Kevin Gu" w:date="2020-05-18T10:36:00Z">
            <w:rPr>
              <w:ins w:id="10615" w:author="Julio Li" w:date="2020-05-14T12:03:00Z"/>
            </w:rPr>
          </w:rPrChange>
        </w:rPr>
      </w:pPr>
      <w:proofErr w:type="spellStart"/>
      <w:ins w:id="10616" w:author="Julio Li" w:date="2020-05-14T12:03:00Z">
        <w:r w:rsidRPr="00876437">
          <w:rPr>
            <w:rFonts w:hint="eastAsia"/>
            <w:lang w:val="en-GB"/>
            <w:rPrChange w:id="10617" w:author="Kevin Gu" w:date="2020-05-18T10:36:00Z">
              <w:rPr>
                <w:rFonts w:hint="eastAsia"/>
              </w:rPr>
            </w:rPrChange>
          </w:rPr>
          <w:lastRenderedPageBreak/>
          <w:t>门禁系统的时间应手动调整</w:t>
        </w:r>
        <w:proofErr w:type="spellEnd"/>
        <w:r w:rsidRPr="00876437">
          <w:rPr>
            <w:lang w:val="en-GB"/>
            <w:rPrChange w:id="10618" w:author="Kevin Gu" w:date="2020-05-18T10:36:00Z">
              <w:rPr/>
            </w:rPrChange>
          </w:rPr>
          <w:t>2</w:t>
        </w:r>
        <w:proofErr w:type="spellStart"/>
        <w:r w:rsidRPr="00876437">
          <w:rPr>
            <w:rFonts w:hint="eastAsia"/>
            <w:lang w:val="en-GB"/>
            <w:rPrChange w:id="10619" w:author="Kevin Gu" w:date="2020-05-18T10:36:00Z">
              <w:rPr>
                <w:rFonts w:hint="eastAsia"/>
              </w:rPr>
            </w:rPrChange>
          </w:rPr>
          <w:t>秒与</w:t>
        </w:r>
        <w:proofErr w:type="spellEnd"/>
        <w:r w:rsidRPr="00876437">
          <w:rPr>
            <w:lang w:val="en-GB"/>
            <w:rPrChange w:id="10620" w:author="Kevin Gu" w:date="2020-05-18T10:36:00Z">
              <w:rPr/>
            </w:rPrChange>
          </w:rPr>
          <w:t>CCTV</w:t>
        </w:r>
        <w:proofErr w:type="spellStart"/>
        <w:r w:rsidRPr="00876437">
          <w:rPr>
            <w:rFonts w:hint="eastAsia"/>
            <w:lang w:val="en-GB"/>
            <w:rPrChange w:id="10621" w:author="Kevin Gu" w:date="2020-05-18T10:36:00Z">
              <w:rPr>
                <w:rFonts w:hint="eastAsia"/>
              </w:rPr>
            </w:rPrChange>
          </w:rPr>
          <w:t>监控系统和警报系统同步，此项需每天检查并记录在安全控制中心检查清单上</w:t>
        </w:r>
        <w:proofErr w:type="spellEnd"/>
        <w:r w:rsidRPr="00876437">
          <w:rPr>
            <w:rFonts w:hint="eastAsia"/>
            <w:lang w:val="en-GB"/>
            <w:rPrChange w:id="10622" w:author="Kevin Gu" w:date="2020-05-18T10:36:00Z">
              <w:rPr>
                <w:rFonts w:hint="eastAsia"/>
              </w:rPr>
            </w:rPrChange>
          </w:rPr>
          <w:t>。</w:t>
        </w:r>
      </w:ins>
      <w:commentRangeEnd w:id="10603"/>
      <w:r w:rsidR="00A360AC">
        <w:rPr>
          <w:rStyle w:val="CommentReference"/>
        </w:rPr>
        <w:commentReference w:id="10603"/>
      </w:r>
      <w:commentRangeEnd w:id="10604"/>
      <w:r w:rsidR="000F15FE">
        <w:rPr>
          <w:rStyle w:val="CommentReference"/>
        </w:rPr>
        <w:commentReference w:id="10604"/>
      </w:r>
      <w:commentRangeEnd w:id="10605"/>
      <w:r w:rsidR="00B86264">
        <w:rPr>
          <w:rStyle w:val="CommentReference"/>
        </w:rPr>
        <w:commentReference w:id="10605"/>
      </w:r>
      <w:ins w:id="10623" w:author="Julio Li [2]" w:date="2020-09-07T13:39:00Z">
        <w:r w:rsidR="00B86264">
          <w:rPr>
            <w:rFonts w:hint="eastAsia"/>
            <w:lang w:val="en-GB" w:eastAsia="zh-CN"/>
          </w:rPr>
          <w:t>这种检查由安全控制室里的安保每天来做并且安全员会每星期检查。</w:t>
        </w:r>
      </w:ins>
    </w:p>
    <w:p w14:paraId="1A0FB043" w14:textId="02E23F86" w:rsidR="00210378" w:rsidRPr="00876437" w:rsidRDefault="00210378" w:rsidP="00210378">
      <w:pPr>
        <w:pStyle w:val="Title3"/>
        <w:rPr>
          <w:ins w:id="10624" w:author="Julio Li" w:date="2020-05-14T12:03:00Z"/>
          <w:lang w:val="en-GB"/>
          <w:rPrChange w:id="10625" w:author="Kevin Gu" w:date="2020-05-18T10:36:00Z">
            <w:rPr>
              <w:ins w:id="10626" w:author="Julio Li" w:date="2020-05-14T12:03:00Z"/>
            </w:rPr>
          </w:rPrChange>
        </w:rPr>
      </w:pPr>
      <w:ins w:id="10627" w:author="Julio Li" w:date="2020-05-14T12:03:00Z">
        <w:r w:rsidRPr="00876437">
          <w:rPr>
            <w:lang w:val="en-GB"/>
            <w:rPrChange w:id="10628" w:author="Kevin Gu" w:date="2020-05-18T10:36:00Z">
              <w:rPr/>
            </w:rPrChange>
          </w:rPr>
          <w:t xml:space="preserve">Password Change </w:t>
        </w:r>
        <w:proofErr w:type="spellStart"/>
        <w:r w:rsidRPr="00876437">
          <w:rPr>
            <w:rFonts w:hint="eastAsia"/>
            <w:lang w:val="en-GB"/>
            <w:rPrChange w:id="10629" w:author="Kevin Gu" w:date="2020-05-18T10:36:00Z">
              <w:rPr>
                <w:rFonts w:hint="eastAsia"/>
              </w:rPr>
            </w:rPrChange>
          </w:rPr>
          <w:t>密码变更</w:t>
        </w:r>
        <w:proofErr w:type="spellEnd"/>
      </w:ins>
    </w:p>
    <w:p w14:paraId="3CAB97E6" w14:textId="07D9DECF" w:rsidR="00210378" w:rsidRPr="00876437" w:rsidRDefault="00210378" w:rsidP="00210378">
      <w:pPr>
        <w:rPr>
          <w:ins w:id="10630" w:author="Julio Li" w:date="2020-05-14T12:04:00Z"/>
          <w:lang w:val="en-GB"/>
          <w:rPrChange w:id="10631" w:author="Kevin Gu" w:date="2020-05-18T10:36:00Z">
            <w:rPr>
              <w:ins w:id="10632" w:author="Julio Li" w:date="2020-05-14T12:04:00Z"/>
            </w:rPr>
          </w:rPrChange>
        </w:rPr>
      </w:pPr>
      <w:ins w:id="10633" w:author="Julio Li" w:date="2020-05-14T12:04:00Z">
        <w:r w:rsidRPr="00876437">
          <w:rPr>
            <w:lang w:val="en-GB"/>
            <w:rPrChange w:id="10634" w:author="Kevin Gu" w:date="2020-05-18T10:36:00Z">
              <w:rPr/>
            </w:rPrChange>
          </w:rPr>
          <w:t>Account passwords are to be changed once every 90 days for all user accounts.</w:t>
        </w:r>
      </w:ins>
    </w:p>
    <w:p w14:paraId="4C455948" w14:textId="67DFF445" w:rsidR="00210378" w:rsidRPr="00876437" w:rsidRDefault="00210378" w:rsidP="00210378">
      <w:pPr>
        <w:rPr>
          <w:ins w:id="10635" w:author="Julio Li" w:date="2020-05-14T12:04:00Z"/>
          <w:lang w:val="en-GB" w:eastAsia="zh-CN"/>
          <w:rPrChange w:id="10636" w:author="Kevin Gu" w:date="2020-05-18T10:36:00Z">
            <w:rPr>
              <w:ins w:id="10637" w:author="Julio Li" w:date="2020-05-14T12:04:00Z"/>
              <w:lang w:val="en-US" w:eastAsia="zh-CN"/>
            </w:rPr>
          </w:rPrChange>
        </w:rPr>
      </w:pPr>
      <w:proofErr w:type="spellStart"/>
      <w:ins w:id="10638" w:author="Julio Li" w:date="2020-05-14T12:04:00Z">
        <w:r w:rsidRPr="00876437">
          <w:rPr>
            <w:rFonts w:hint="eastAsia"/>
            <w:lang w:val="en-GB"/>
            <w:rPrChange w:id="10639" w:author="Kevin Gu" w:date="2020-05-18T10:36:00Z">
              <w:rPr>
                <w:rFonts w:hint="eastAsia"/>
              </w:rPr>
            </w:rPrChange>
          </w:rPr>
          <w:t>所有用户的账号密码需每三个月更新一次</w:t>
        </w:r>
        <w:proofErr w:type="spellEnd"/>
        <w:r w:rsidRPr="00876437">
          <w:rPr>
            <w:rFonts w:hint="eastAsia"/>
            <w:lang w:val="en-GB" w:eastAsia="zh-CN"/>
            <w:rPrChange w:id="10640" w:author="Kevin Gu" w:date="2020-05-18T10:36:00Z">
              <w:rPr>
                <w:rFonts w:hint="eastAsia"/>
                <w:lang w:eastAsia="zh-CN"/>
              </w:rPr>
            </w:rPrChange>
          </w:rPr>
          <w:t>。</w:t>
        </w:r>
      </w:ins>
    </w:p>
    <w:p w14:paraId="15AAF308" w14:textId="3713C37E" w:rsidR="00210378" w:rsidRPr="00876437" w:rsidRDefault="00210378" w:rsidP="00210378">
      <w:pPr>
        <w:pStyle w:val="Title3"/>
        <w:rPr>
          <w:ins w:id="10641" w:author="Julio Li" w:date="2020-05-14T12:04:00Z"/>
          <w:lang w:val="en-GB"/>
          <w:rPrChange w:id="10642" w:author="Kevin Gu" w:date="2020-05-18T10:36:00Z">
            <w:rPr>
              <w:ins w:id="10643" w:author="Julio Li" w:date="2020-05-14T12:04:00Z"/>
            </w:rPr>
          </w:rPrChange>
        </w:rPr>
      </w:pPr>
      <w:ins w:id="10644" w:author="Julio Li" w:date="2020-05-14T12:04:00Z">
        <w:r w:rsidRPr="00876437">
          <w:rPr>
            <w:lang w:val="en-GB"/>
            <w:rPrChange w:id="10645" w:author="Kevin Gu" w:date="2020-05-18T10:36:00Z">
              <w:rPr/>
            </w:rPrChange>
          </w:rPr>
          <w:t xml:space="preserve">Review </w:t>
        </w:r>
        <w:proofErr w:type="spellStart"/>
        <w:r w:rsidRPr="00876437">
          <w:rPr>
            <w:rFonts w:hint="eastAsia"/>
            <w:lang w:val="en-GB"/>
            <w:rPrChange w:id="10646" w:author="Kevin Gu" w:date="2020-05-18T10:36:00Z">
              <w:rPr>
                <w:rFonts w:hint="eastAsia"/>
              </w:rPr>
            </w:rPrChange>
          </w:rPr>
          <w:t>检查</w:t>
        </w:r>
        <w:proofErr w:type="spellEnd"/>
      </w:ins>
    </w:p>
    <w:p w14:paraId="5B7EC5A3" w14:textId="6C4A912D" w:rsidR="00210378" w:rsidRPr="00761E02" w:rsidRDefault="00210378" w:rsidP="00210378">
      <w:pPr>
        <w:rPr>
          <w:ins w:id="10647" w:author="Julio Li" w:date="2020-05-14T12:04:00Z"/>
          <w:lang w:val="en-US"/>
          <w:rPrChange w:id="10648" w:author="Julio Li [2]" w:date="2020-09-02T16:39:00Z">
            <w:rPr>
              <w:ins w:id="10649" w:author="Julio Li" w:date="2020-05-14T12:04:00Z"/>
            </w:rPr>
          </w:rPrChange>
        </w:rPr>
      </w:pPr>
      <w:commentRangeStart w:id="10650"/>
      <w:commentRangeStart w:id="10651"/>
      <w:ins w:id="10652" w:author="Julio Li" w:date="2020-05-14T12:04:00Z">
        <w:r w:rsidRPr="00876437">
          <w:rPr>
            <w:lang w:val="en-GB"/>
            <w:rPrChange w:id="10653" w:author="Kevin Gu" w:date="2020-05-18T10:36:00Z">
              <w:rPr/>
            </w:rPrChange>
          </w:rPr>
          <w:t xml:space="preserve">Every </w:t>
        </w:r>
      </w:ins>
      <w:ins w:id="10654" w:author="Julio Li [2]" w:date="2020-09-07T13:42:00Z">
        <w:r w:rsidR="00D2775F">
          <w:rPr>
            <w:lang w:val="en-GB"/>
          </w:rPr>
          <w:t>month</w:t>
        </w:r>
        <w:commentRangeEnd w:id="10650"/>
        <w:r w:rsidR="00D2775F">
          <w:rPr>
            <w:rStyle w:val="CommentReference"/>
          </w:rPr>
          <w:commentReference w:id="10650"/>
        </w:r>
        <w:commentRangeEnd w:id="10651"/>
        <w:r w:rsidR="00D2775F">
          <w:rPr>
            <w:rStyle w:val="CommentReference"/>
          </w:rPr>
          <w:commentReference w:id="10651"/>
        </w:r>
      </w:ins>
      <w:ins w:id="10655" w:author="Julio Li" w:date="2020-05-14T12:04:00Z">
        <w:del w:id="10656" w:author="Julio Li [2]" w:date="2020-09-07T13:42:00Z">
          <w:r w:rsidRPr="00876437" w:rsidDel="00D2775F">
            <w:rPr>
              <w:lang w:val="en-GB"/>
              <w:rPrChange w:id="10657" w:author="Kevin Gu" w:date="2020-05-18T10:36:00Z">
                <w:rPr/>
              </w:rPrChange>
            </w:rPr>
            <w:delText>quarter</w:delText>
          </w:r>
        </w:del>
        <w:r w:rsidRPr="00876437">
          <w:rPr>
            <w:lang w:val="en-GB"/>
            <w:rPrChange w:id="10658" w:author="Kevin Gu" w:date="2020-05-18T10:36:00Z">
              <w:rPr/>
            </w:rPrChange>
          </w:rPr>
          <w:t xml:space="preserve">, there will be a review of the Groups Access List and the Personnel assigned to each group. This will be reviewed </w:t>
        </w:r>
      </w:ins>
      <w:ins w:id="10659" w:author="Julio Li [2]" w:date="2020-09-07T13:40:00Z">
        <w:r w:rsidR="00D2775F">
          <w:rPr>
            <w:lang w:val="en-GB"/>
          </w:rPr>
          <w:t xml:space="preserve">and verified </w:t>
        </w:r>
      </w:ins>
      <w:ins w:id="10660" w:author="Julio Li" w:date="2020-05-14T12:04:00Z">
        <w:r w:rsidRPr="00876437">
          <w:rPr>
            <w:lang w:val="en-GB"/>
            <w:rPrChange w:id="10661" w:author="Kevin Gu" w:date="2020-05-18T10:36:00Z">
              <w:rPr/>
            </w:rPrChange>
          </w:rPr>
          <w:t xml:space="preserve">by the </w:t>
        </w:r>
      </w:ins>
      <w:ins w:id="10662" w:author="Julio Li [2]" w:date="2020-09-07T13:40:00Z">
        <w:r w:rsidR="00D2775F">
          <w:rPr>
            <w:lang w:val="en-GB"/>
          </w:rPr>
          <w:t xml:space="preserve">security manager </w:t>
        </w:r>
      </w:ins>
      <w:commentRangeStart w:id="10663"/>
      <w:ins w:id="10664" w:author="Julio Li" w:date="2020-05-14T12:04:00Z">
        <w:del w:id="10665" w:author="Julio Li [2]" w:date="2020-09-07T13:40:00Z">
          <w:r w:rsidRPr="00876437" w:rsidDel="00D2775F">
            <w:rPr>
              <w:lang w:val="en-GB"/>
              <w:rPrChange w:id="10666" w:author="Kevin Gu" w:date="2020-05-18T10:36:00Z">
                <w:rPr/>
              </w:rPrChange>
            </w:rPr>
            <w:delText xml:space="preserve">Security Supervisor </w:delText>
          </w:r>
        </w:del>
      </w:ins>
      <w:commentRangeEnd w:id="10663"/>
      <w:del w:id="10667" w:author="Julio Li [2]" w:date="2020-09-07T13:40:00Z">
        <w:r w:rsidR="00A360AC" w:rsidDel="00D2775F">
          <w:rPr>
            <w:rStyle w:val="CommentReference"/>
          </w:rPr>
          <w:commentReference w:id="10663"/>
        </w:r>
      </w:del>
      <w:ins w:id="10668" w:author="Julio Li" w:date="2020-05-14T12:04:00Z">
        <w:del w:id="10669" w:author="Julio Li [2]" w:date="2020-09-07T13:40:00Z">
          <w:r w:rsidRPr="00876437" w:rsidDel="00D2775F">
            <w:rPr>
              <w:lang w:val="en-GB"/>
              <w:rPrChange w:id="10670" w:author="Kevin Gu" w:date="2020-05-18T10:36:00Z">
                <w:rPr/>
              </w:rPrChange>
            </w:rPr>
            <w:delText xml:space="preserve">and will be verified by the security Manager or his appointed representative (other than the Site Supervisor or his subordinate) </w:delText>
          </w:r>
        </w:del>
        <w:r w:rsidRPr="00876437">
          <w:rPr>
            <w:lang w:val="en-GB"/>
            <w:rPrChange w:id="10671" w:author="Kevin Gu" w:date="2020-05-18T10:36:00Z">
              <w:rPr/>
            </w:rPrChange>
          </w:rPr>
          <w:t xml:space="preserve">by comparing the prepared list prepared by the </w:t>
        </w:r>
      </w:ins>
      <w:ins w:id="10672" w:author="Julio Li [2]" w:date="2020-09-07T13:41:00Z">
        <w:r w:rsidR="00D2775F">
          <w:rPr>
            <w:lang w:val="en-GB"/>
          </w:rPr>
          <w:t xml:space="preserve">security officer </w:t>
        </w:r>
      </w:ins>
      <w:ins w:id="10673" w:author="Julio Li" w:date="2020-05-14T12:04:00Z">
        <w:del w:id="10674" w:author="Julio Li [2]" w:date="2020-09-07T13:41:00Z">
          <w:r w:rsidRPr="00876437" w:rsidDel="00D2775F">
            <w:rPr>
              <w:lang w:val="en-GB"/>
              <w:rPrChange w:id="10675" w:author="Kevin Gu" w:date="2020-05-18T10:36:00Z">
                <w:rPr/>
              </w:rPrChange>
            </w:rPr>
            <w:delText xml:space="preserve">Security Supervisor </w:delText>
          </w:r>
        </w:del>
        <w:r w:rsidRPr="00876437">
          <w:rPr>
            <w:lang w:val="en-GB"/>
            <w:rPrChange w:id="10676" w:author="Kevin Gu" w:date="2020-05-18T10:36:00Z">
              <w:rPr/>
            </w:rPrChange>
          </w:rPr>
          <w:t>against the System entries. The verification can be done by sampling.</w:t>
        </w:r>
      </w:ins>
    </w:p>
    <w:p w14:paraId="0C3F9563" w14:textId="0928D150" w:rsidR="00210378" w:rsidRPr="00876437" w:rsidRDefault="00210378" w:rsidP="00210378">
      <w:pPr>
        <w:rPr>
          <w:ins w:id="10677" w:author="Julio Li" w:date="2020-05-14T12:04:00Z"/>
          <w:lang w:val="en-GB"/>
          <w:rPrChange w:id="10678" w:author="Kevin Gu" w:date="2020-05-18T10:36:00Z">
            <w:rPr>
              <w:ins w:id="10679" w:author="Julio Li" w:date="2020-05-14T12:04:00Z"/>
            </w:rPr>
          </w:rPrChange>
        </w:rPr>
      </w:pPr>
      <w:ins w:id="10680" w:author="Julio Li" w:date="2020-05-14T12:04:00Z">
        <w:r w:rsidRPr="00876437">
          <w:rPr>
            <w:lang w:val="en-GB"/>
            <w:rPrChange w:id="10681" w:author="Kevin Gu" w:date="2020-05-18T10:36:00Z">
              <w:rPr/>
            </w:rPrChange>
          </w:rPr>
          <w:t xml:space="preserve">Every week, </w:t>
        </w:r>
        <w:commentRangeStart w:id="10682"/>
        <w:commentRangeStart w:id="10683"/>
        <w:r w:rsidRPr="00876437">
          <w:rPr>
            <w:lang w:val="en-GB"/>
            <w:rPrChange w:id="10684" w:author="Kevin Gu" w:date="2020-05-18T10:36:00Z">
              <w:rPr/>
            </w:rPrChange>
          </w:rPr>
          <w:t xml:space="preserve">the </w:t>
        </w:r>
      </w:ins>
      <w:ins w:id="10685" w:author="Julio Li [2]" w:date="2020-09-07T13:43:00Z">
        <w:r w:rsidR="00D2775F">
          <w:rPr>
            <w:lang w:val="en-US"/>
          </w:rPr>
          <w:t xml:space="preserve">security officer </w:t>
        </w:r>
      </w:ins>
      <w:commentRangeEnd w:id="10682"/>
      <w:ins w:id="10686" w:author="Julio Li [2]" w:date="2020-09-07T13:44:00Z">
        <w:r w:rsidR="00D2775F">
          <w:rPr>
            <w:rStyle w:val="CommentReference"/>
          </w:rPr>
          <w:commentReference w:id="10682"/>
        </w:r>
      </w:ins>
      <w:commentRangeEnd w:id="10683"/>
      <w:ins w:id="10687" w:author="Julio Li [2]" w:date="2020-09-07T13:45:00Z">
        <w:r w:rsidR="00D2775F">
          <w:rPr>
            <w:rStyle w:val="CommentReference"/>
          </w:rPr>
          <w:commentReference w:id="10683"/>
        </w:r>
      </w:ins>
      <w:ins w:id="10688" w:author="Julio Li" w:date="2020-05-14T12:04:00Z">
        <w:del w:id="10689" w:author="Julio Li [2]" w:date="2020-09-07T13:41:00Z">
          <w:r w:rsidRPr="00876437" w:rsidDel="00D2775F">
            <w:rPr>
              <w:lang w:val="en-GB"/>
              <w:rPrChange w:id="10690" w:author="Kevin Gu" w:date="2020-05-18T10:36:00Z">
                <w:rPr/>
              </w:rPrChange>
            </w:rPr>
            <w:delText xml:space="preserve">security Supervisor </w:delText>
          </w:r>
        </w:del>
        <w:r w:rsidRPr="00876437">
          <w:rPr>
            <w:lang w:val="en-GB"/>
            <w:rPrChange w:id="10691" w:author="Kevin Gu" w:date="2020-05-18T10:36:00Z">
              <w:rPr/>
            </w:rPrChange>
          </w:rPr>
          <w:t xml:space="preserve">will </w:t>
        </w:r>
      </w:ins>
      <w:ins w:id="10692" w:author="Julio Li [2]" w:date="2020-09-07T13:44:00Z">
        <w:r w:rsidR="00D2775F">
          <w:rPr>
            <w:lang w:val="en-GB"/>
          </w:rPr>
          <w:t>check</w:t>
        </w:r>
      </w:ins>
      <w:ins w:id="10693" w:author="Julio Li" w:date="2020-05-14T12:04:00Z">
        <w:del w:id="10694" w:author="Julio Li [2]" w:date="2020-09-07T13:44:00Z">
          <w:r w:rsidRPr="00876437" w:rsidDel="00D2775F">
            <w:rPr>
              <w:lang w:val="en-GB"/>
              <w:rPrChange w:id="10695" w:author="Kevin Gu" w:date="2020-05-18T10:36:00Z">
                <w:rPr/>
              </w:rPrChange>
            </w:rPr>
            <w:delText>review</w:delText>
          </w:r>
        </w:del>
        <w:r w:rsidRPr="00876437">
          <w:rPr>
            <w:lang w:val="en-GB"/>
            <w:rPrChange w:id="10696" w:author="Kevin Gu" w:date="2020-05-18T10:36:00Z">
              <w:rPr/>
            </w:rPrChange>
          </w:rPr>
          <w:t xml:space="preserve"> all exception cases such as Anti-</w:t>
        </w:r>
        <w:del w:id="10697" w:author="Kevin Gu" w:date="2020-05-18T11:06:00Z">
          <w:r w:rsidRPr="00876437" w:rsidDel="005D406D">
            <w:rPr>
              <w:lang w:val="en-GB"/>
              <w:rPrChange w:id="10698" w:author="Kevin Gu" w:date="2020-05-18T10:36:00Z">
                <w:rPr/>
              </w:rPrChange>
            </w:rPr>
            <w:delText>passbacks</w:delText>
          </w:r>
        </w:del>
      </w:ins>
      <w:ins w:id="10699" w:author="Kevin Gu" w:date="2020-05-18T11:06:00Z">
        <w:r w:rsidR="005D406D" w:rsidRPr="00876437">
          <w:rPr>
            <w:lang w:val="en-GB"/>
          </w:rPr>
          <w:t>pass backs</w:t>
        </w:r>
      </w:ins>
      <w:ins w:id="10700" w:author="Julio Li" w:date="2020-05-14T12:04:00Z">
        <w:r w:rsidRPr="00876437">
          <w:rPr>
            <w:lang w:val="en-GB"/>
            <w:rPrChange w:id="10701" w:author="Kevin Gu" w:date="2020-05-18T10:36:00Z">
              <w:rPr/>
            </w:rPrChange>
          </w:rPr>
          <w:t xml:space="preserve"> to determine if any unauthorized access or attempts have been done and this will be reviewed by the </w:t>
        </w:r>
      </w:ins>
      <w:ins w:id="10702" w:author="Julio Li [2]" w:date="2020-09-07T13:44:00Z">
        <w:r w:rsidR="00D2775F">
          <w:rPr>
            <w:lang w:val="en-GB"/>
          </w:rPr>
          <w:t>security manager</w:t>
        </w:r>
      </w:ins>
      <w:ins w:id="10703" w:author="Julio Li" w:date="2020-05-14T12:04:00Z">
        <w:del w:id="10704" w:author="Julio Li [2]" w:date="2020-09-07T13:44:00Z">
          <w:r w:rsidRPr="00876437" w:rsidDel="00D2775F">
            <w:rPr>
              <w:lang w:val="en-GB"/>
              <w:rPrChange w:id="10705" w:author="Kevin Gu" w:date="2020-05-18T10:36:00Z">
                <w:rPr/>
              </w:rPrChange>
            </w:rPr>
            <w:delText>Site Manager</w:delText>
          </w:r>
        </w:del>
        <w:r w:rsidRPr="00876437">
          <w:rPr>
            <w:lang w:val="en-GB"/>
            <w:rPrChange w:id="10706" w:author="Kevin Gu" w:date="2020-05-18T10:36:00Z">
              <w:rPr/>
            </w:rPrChange>
          </w:rPr>
          <w:t>.</w:t>
        </w:r>
      </w:ins>
    </w:p>
    <w:p w14:paraId="272D0B25" w14:textId="323299A4" w:rsidR="00210378" w:rsidDel="00D2775F" w:rsidRDefault="00D2775F" w:rsidP="00210378">
      <w:pPr>
        <w:rPr>
          <w:del w:id="10707" w:author="Julio Li [2]" w:date="2020-09-07T13:44:00Z"/>
          <w:lang w:val="en-GB" w:eastAsia="zh-CN"/>
        </w:rPr>
      </w:pPr>
      <w:ins w:id="10708" w:author="Julio Li [2]" w:date="2020-09-07T13:44:00Z">
        <w:r>
          <w:rPr>
            <w:rFonts w:hint="eastAsia"/>
            <w:lang w:val="en-GB" w:eastAsia="zh-CN"/>
          </w:rPr>
          <w:t>每个月</w:t>
        </w:r>
      </w:ins>
      <w:ins w:id="10709" w:author="Julio Li [2]" w:date="2020-09-07T13:45:00Z">
        <w:r>
          <w:rPr>
            <w:rFonts w:hint="eastAsia"/>
            <w:lang w:val="en-GB" w:eastAsia="zh-CN"/>
          </w:rPr>
          <w:t>都有一个组权限和人员对应列表。安全经理</w:t>
        </w:r>
      </w:ins>
      <w:ins w:id="10710" w:author="Julio Li [2]" w:date="2020-09-07T13:46:00Z">
        <w:r>
          <w:rPr>
            <w:rFonts w:hint="eastAsia"/>
            <w:lang w:val="en-GB" w:eastAsia="zh-CN"/>
          </w:rPr>
          <w:t>会审核、验证这些权限通过比对安全员根据门禁系统设施</w:t>
        </w:r>
      </w:ins>
      <w:ins w:id="10711" w:author="Julio Li [2]" w:date="2020-09-07T13:47:00Z">
        <w:r>
          <w:rPr>
            <w:rFonts w:hint="eastAsia"/>
            <w:lang w:val="en-GB" w:eastAsia="zh-CN"/>
          </w:rPr>
          <w:t>准备的列表。验证可以通过抽样调查。</w:t>
        </w:r>
      </w:ins>
      <w:ins w:id="10712" w:author="Julio Li" w:date="2020-05-14T12:04:00Z">
        <w:del w:id="10713" w:author="Julio Li [2]" w:date="2020-09-07T13:44:00Z">
          <w:r w:rsidR="00210378" w:rsidRPr="00876437" w:rsidDel="00D2775F">
            <w:rPr>
              <w:rFonts w:hint="eastAsia"/>
              <w:lang w:val="en-GB"/>
              <w:rPrChange w:id="10714" w:author="Kevin Gu" w:date="2020-05-18T10:36:00Z">
                <w:rPr>
                  <w:rFonts w:hint="eastAsia"/>
                </w:rPr>
              </w:rPrChange>
            </w:rPr>
            <w:delText>每个季度他们将检查门禁组清单并检查每个人员的签名，他们将由安全主管检查并由安全经理审核或他们被认定的代表（除了现场主管与他的下属）通过由安全主管准备的系统实体</w:delText>
          </w:r>
          <w:r w:rsidR="00210378" w:rsidRPr="00876437" w:rsidDel="00D2775F">
            <w:rPr>
              <w:rFonts w:hint="eastAsia"/>
              <w:lang w:val="en-GB" w:eastAsia="zh-CN"/>
              <w:rPrChange w:id="10715" w:author="Kevin Gu" w:date="2020-05-18T10:36:00Z">
                <w:rPr>
                  <w:rFonts w:hint="eastAsia"/>
                  <w:lang w:eastAsia="zh-CN"/>
                </w:rPr>
              </w:rPrChange>
            </w:rPr>
            <w:delText>。</w:delText>
          </w:r>
        </w:del>
      </w:ins>
    </w:p>
    <w:p w14:paraId="5A3CEAAA" w14:textId="6FE95005" w:rsidR="00D2775F" w:rsidRDefault="00D2775F" w:rsidP="00210378">
      <w:pPr>
        <w:rPr>
          <w:ins w:id="10716" w:author="Julio Li [2]" w:date="2020-09-07T13:47:00Z"/>
          <w:lang w:val="en-GB" w:eastAsia="zh-CN"/>
        </w:rPr>
      </w:pPr>
    </w:p>
    <w:p w14:paraId="045AE6FF" w14:textId="0F86C21A" w:rsidR="00210378" w:rsidRPr="00876437" w:rsidDel="00324EA0" w:rsidRDefault="00D2775F" w:rsidP="00210378">
      <w:pPr>
        <w:pStyle w:val="Title3"/>
        <w:rPr>
          <w:ins w:id="10717" w:author="Julio Li" w:date="2020-05-14T12:05:00Z"/>
          <w:del w:id="10718" w:author="Kevin Gu" w:date="2020-05-21T15:27:00Z"/>
          <w:lang w:val="en-GB"/>
          <w:rPrChange w:id="10719" w:author="Kevin Gu" w:date="2020-05-18T10:36:00Z">
            <w:rPr>
              <w:ins w:id="10720" w:author="Julio Li" w:date="2020-05-14T12:05:00Z"/>
              <w:del w:id="10721" w:author="Kevin Gu" w:date="2020-05-21T15:27:00Z"/>
            </w:rPr>
          </w:rPrChange>
        </w:rPr>
      </w:pPr>
      <w:ins w:id="10722" w:author="Julio Li [2]" w:date="2020-09-07T13:47:00Z">
        <w:r>
          <w:rPr>
            <w:rFonts w:hint="eastAsia"/>
            <w:lang w:val="en-GB" w:eastAsia="zh-CN"/>
          </w:rPr>
          <w:t>每周，安全员会</w:t>
        </w:r>
      </w:ins>
      <w:ins w:id="10723" w:author="Julio Li [2]" w:date="2020-09-07T13:48:00Z">
        <w:r>
          <w:rPr>
            <w:rFonts w:hint="eastAsia"/>
            <w:lang w:val="en-GB" w:eastAsia="zh-CN"/>
          </w:rPr>
          <w:t>检查所有例外的事件比如反潜回等来决定是否有未授权的访问</w:t>
        </w:r>
      </w:ins>
      <w:ins w:id="10724" w:author="Julio Li [2]" w:date="2020-09-07T13:49:00Z">
        <w:r>
          <w:rPr>
            <w:rFonts w:hint="eastAsia"/>
            <w:lang w:val="en-GB" w:eastAsia="zh-CN"/>
          </w:rPr>
          <w:t>或尝试并且安全经理会做出审核。</w:t>
        </w:r>
      </w:ins>
      <w:ins w:id="10725" w:author="Julio Li" w:date="2020-05-14T12:05:00Z">
        <w:del w:id="10726" w:author="Kevin Gu" w:date="2020-05-21T15:27:00Z">
          <w:r w:rsidR="00210378" w:rsidRPr="00876437" w:rsidDel="00324EA0">
            <w:rPr>
              <w:b w:val="0"/>
              <w:bCs w:val="0"/>
              <w:lang w:val="en-GB" w:eastAsia="zh-CN"/>
              <w:rPrChange w:id="10727" w:author="Kevin Gu" w:date="2020-05-18T10:36:00Z">
                <w:rPr>
                  <w:b w:val="0"/>
                  <w:bCs w:val="0"/>
                </w:rPr>
              </w:rPrChange>
            </w:rPr>
            <w:delText xml:space="preserve">Unissued Badges </w:delText>
          </w:r>
          <w:r w:rsidR="00210378" w:rsidRPr="00876437" w:rsidDel="00324EA0">
            <w:rPr>
              <w:rFonts w:hint="eastAsia"/>
              <w:b w:val="0"/>
              <w:bCs w:val="0"/>
              <w:lang w:val="en-GB" w:eastAsia="zh-CN"/>
              <w:rPrChange w:id="10728" w:author="Kevin Gu" w:date="2020-05-18T10:36:00Z">
                <w:rPr>
                  <w:rFonts w:hint="eastAsia"/>
                  <w:b w:val="0"/>
                  <w:bCs w:val="0"/>
                </w:rPr>
              </w:rPrChange>
            </w:rPr>
            <w:delText>未发行的门禁卡</w:delText>
          </w:r>
        </w:del>
      </w:ins>
    </w:p>
    <w:p w14:paraId="35ABC98B" w14:textId="704AE0AC" w:rsidR="00210378" w:rsidRPr="00876437" w:rsidDel="00324EA0" w:rsidRDefault="00210378" w:rsidP="00210378">
      <w:pPr>
        <w:rPr>
          <w:ins w:id="10729" w:author="Julio Li" w:date="2020-05-14T12:06:00Z"/>
          <w:del w:id="10730" w:author="Kevin Gu" w:date="2020-05-21T15:27:00Z"/>
          <w:lang w:val="en-GB"/>
          <w:rPrChange w:id="10731" w:author="Kevin Gu" w:date="2020-05-18T10:36:00Z">
            <w:rPr>
              <w:ins w:id="10732" w:author="Julio Li" w:date="2020-05-14T12:06:00Z"/>
              <w:del w:id="10733" w:author="Kevin Gu" w:date="2020-05-21T15:27:00Z"/>
            </w:rPr>
          </w:rPrChange>
        </w:rPr>
      </w:pPr>
      <w:ins w:id="10734" w:author="Julio Li" w:date="2020-05-14T12:06:00Z">
        <w:del w:id="10735" w:author="Kevin Gu" w:date="2020-05-21T15:27:00Z">
          <w:r w:rsidRPr="00876437" w:rsidDel="00324EA0">
            <w:rPr>
              <w:lang w:val="en-GB"/>
              <w:rPrChange w:id="10736" w:author="Kevin Gu" w:date="2020-05-18T10:36:00Z">
                <w:rPr/>
              </w:rPrChange>
            </w:rPr>
            <w:delText xml:space="preserve">Unissued badges </w:delText>
          </w:r>
        </w:del>
        <w:del w:id="10737" w:author="Kevin Gu" w:date="2020-05-18T11:06:00Z">
          <w:r w:rsidRPr="00876437" w:rsidDel="005D406D">
            <w:rPr>
              <w:lang w:val="en-GB"/>
              <w:rPrChange w:id="10738" w:author="Kevin Gu" w:date="2020-05-18T10:36:00Z">
                <w:rPr/>
              </w:rPrChange>
            </w:rPr>
            <w:delText>is</w:delText>
          </w:r>
        </w:del>
        <w:del w:id="10739" w:author="Kevin Gu" w:date="2020-05-21T15:27:00Z">
          <w:r w:rsidRPr="00876437" w:rsidDel="00324EA0">
            <w:rPr>
              <w:lang w:val="en-GB"/>
              <w:rPrChange w:id="10740" w:author="Kevin Gu" w:date="2020-05-18T10:36:00Z">
                <w:rPr/>
              </w:rPrChange>
            </w:rPr>
            <w:delText xml:space="preserve"> kept locked in the SCC under dual control by two Security Supervisors. </w:delText>
          </w:r>
        </w:del>
        <w:del w:id="10741" w:author="Kevin Gu" w:date="2020-05-18T11:06:00Z">
          <w:r w:rsidRPr="00876437" w:rsidDel="005D406D">
            <w:rPr>
              <w:lang w:val="en-GB"/>
              <w:rPrChange w:id="10742" w:author="Kevin Gu" w:date="2020-05-18T10:36:00Z">
                <w:rPr/>
              </w:rPrChange>
            </w:rPr>
            <w:delText>This badges</w:delText>
          </w:r>
        </w:del>
        <w:del w:id="10743" w:author="Kevin Gu" w:date="2020-05-21T15:27:00Z">
          <w:r w:rsidRPr="00876437" w:rsidDel="00324EA0">
            <w:rPr>
              <w:lang w:val="en-GB"/>
              <w:rPrChange w:id="10744" w:author="Kevin Gu" w:date="2020-05-18T10:36:00Z">
                <w:rPr/>
              </w:rPrChange>
            </w:rPr>
            <w:delText xml:space="preserve"> </w:delText>
          </w:r>
        </w:del>
        <w:del w:id="10745" w:author="Kevin Gu" w:date="2020-05-18T11:06:00Z">
          <w:r w:rsidRPr="00876437" w:rsidDel="005D406D">
            <w:rPr>
              <w:lang w:val="en-GB"/>
              <w:rPrChange w:id="10746" w:author="Kevin Gu" w:date="2020-05-18T10:36:00Z">
                <w:rPr/>
              </w:rPrChange>
            </w:rPr>
            <w:delText>are</w:delText>
          </w:r>
        </w:del>
        <w:del w:id="10747" w:author="Kevin Gu" w:date="2020-05-21T15:27:00Z">
          <w:r w:rsidRPr="00876437" w:rsidDel="00324EA0">
            <w:rPr>
              <w:lang w:val="en-GB"/>
              <w:rPrChange w:id="10748" w:author="Kevin Gu" w:date="2020-05-18T10:36:00Z">
                <w:rPr/>
              </w:rPrChange>
            </w:rPr>
            <w:delText xml:space="preserve"> withdrawn upon requirement and any movement of these badges is recorded in the Badge Movement Log.</w:delText>
          </w:r>
        </w:del>
      </w:ins>
    </w:p>
    <w:p w14:paraId="7EB50891" w14:textId="4A55507F" w:rsidR="00210378" w:rsidRPr="00876437" w:rsidRDefault="00210378" w:rsidP="00210378">
      <w:pPr>
        <w:rPr>
          <w:ins w:id="10749" w:author="Julio Li" w:date="2020-05-14T12:06:00Z"/>
          <w:lang w:val="en-GB"/>
          <w:rPrChange w:id="10750" w:author="Kevin Gu" w:date="2020-05-18T10:36:00Z">
            <w:rPr>
              <w:ins w:id="10751" w:author="Julio Li" w:date="2020-05-14T12:06:00Z"/>
            </w:rPr>
          </w:rPrChange>
        </w:rPr>
      </w:pPr>
      <w:ins w:id="10752" w:author="Julio Li" w:date="2020-05-14T12:06:00Z">
        <w:del w:id="10753" w:author="Kevin Gu" w:date="2020-05-21T15:27:00Z">
          <w:r w:rsidRPr="00876437" w:rsidDel="00324EA0">
            <w:rPr>
              <w:rFonts w:hint="eastAsia"/>
              <w:lang w:val="en-GB"/>
              <w:rPrChange w:id="10754" w:author="Kevin Gu" w:date="2020-05-18T10:36:00Z">
                <w:rPr>
                  <w:rFonts w:hint="eastAsia"/>
                </w:rPr>
              </w:rPrChange>
            </w:rPr>
            <w:delText>未使用的门禁卡应由两名安全人员双控锁在监控室。这些门禁卡的退回要求和任何移动都需记录在门禁卡移动日志中。</w:delText>
          </w:r>
        </w:del>
      </w:ins>
    </w:p>
    <w:p w14:paraId="18AF9AFF" w14:textId="16521D97" w:rsidR="00210378" w:rsidRPr="00876437" w:rsidRDefault="00210378" w:rsidP="00210378">
      <w:pPr>
        <w:pStyle w:val="Title3"/>
        <w:rPr>
          <w:ins w:id="10755" w:author="Julio Li" w:date="2020-05-14T12:06:00Z"/>
          <w:lang w:val="en-GB"/>
          <w:rPrChange w:id="10756" w:author="Kevin Gu" w:date="2020-05-18T10:36:00Z">
            <w:rPr>
              <w:ins w:id="10757" w:author="Julio Li" w:date="2020-05-14T12:06:00Z"/>
            </w:rPr>
          </w:rPrChange>
        </w:rPr>
      </w:pPr>
      <w:ins w:id="10758" w:author="Julio Li" w:date="2020-05-14T12:06:00Z">
        <w:r w:rsidRPr="00876437">
          <w:rPr>
            <w:lang w:val="en-GB"/>
            <w:rPrChange w:id="10759" w:author="Kevin Gu" w:date="2020-05-18T10:36:00Z">
              <w:rPr/>
            </w:rPrChange>
          </w:rPr>
          <w:t xml:space="preserve">System Log </w:t>
        </w:r>
        <w:proofErr w:type="spellStart"/>
        <w:r w:rsidRPr="00876437">
          <w:rPr>
            <w:rFonts w:hint="eastAsia"/>
            <w:lang w:val="en-GB"/>
            <w:rPrChange w:id="10760" w:author="Kevin Gu" w:date="2020-05-18T10:36:00Z">
              <w:rPr>
                <w:rFonts w:hint="eastAsia"/>
              </w:rPr>
            </w:rPrChange>
          </w:rPr>
          <w:t>系统日志</w:t>
        </w:r>
        <w:proofErr w:type="spellEnd"/>
      </w:ins>
    </w:p>
    <w:p w14:paraId="6745E99E" w14:textId="6C15DAE7" w:rsidR="00210378" w:rsidRPr="00876437" w:rsidRDefault="00210378" w:rsidP="00210378">
      <w:pPr>
        <w:rPr>
          <w:ins w:id="10761" w:author="Julio Li" w:date="2020-05-14T12:07:00Z"/>
          <w:lang w:val="en-GB"/>
          <w:rPrChange w:id="10762" w:author="Kevin Gu" w:date="2020-05-18T10:36:00Z">
            <w:rPr>
              <w:ins w:id="10763" w:author="Julio Li" w:date="2020-05-14T12:07:00Z"/>
            </w:rPr>
          </w:rPrChange>
        </w:rPr>
      </w:pPr>
      <w:ins w:id="10764" w:author="Julio Li" w:date="2020-05-14T12:07:00Z">
        <w:r w:rsidRPr="00876437">
          <w:rPr>
            <w:lang w:val="en-GB"/>
            <w:rPrChange w:id="10765" w:author="Kevin Gu" w:date="2020-05-18T10:36:00Z">
              <w:rPr/>
            </w:rPrChange>
          </w:rPr>
          <w:t xml:space="preserve">Access control system log should be retained at least </w:t>
        </w:r>
        <w:commentRangeStart w:id="10766"/>
        <w:commentRangeStart w:id="10767"/>
        <w:commentRangeStart w:id="10768"/>
        <w:r w:rsidRPr="00876437">
          <w:rPr>
            <w:lang w:val="en-GB"/>
            <w:rPrChange w:id="10769" w:author="Kevin Gu" w:date="2020-05-18T10:36:00Z">
              <w:rPr/>
            </w:rPrChange>
          </w:rPr>
          <w:t>12 months.</w:t>
        </w:r>
      </w:ins>
      <w:commentRangeEnd w:id="10766"/>
      <w:r w:rsidR="009B1E90">
        <w:rPr>
          <w:rStyle w:val="CommentReference"/>
        </w:rPr>
        <w:commentReference w:id="10766"/>
      </w:r>
      <w:commentRangeEnd w:id="10767"/>
      <w:r w:rsidR="003C4F27">
        <w:rPr>
          <w:rStyle w:val="CommentReference"/>
        </w:rPr>
        <w:commentReference w:id="10767"/>
      </w:r>
      <w:commentRangeEnd w:id="10768"/>
      <w:r w:rsidR="002F10D0">
        <w:rPr>
          <w:rStyle w:val="CommentReference"/>
        </w:rPr>
        <w:commentReference w:id="10768"/>
      </w:r>
    </w:p>
    <w:p w14:paraId="1D7BB047" w14:textId="69D9E9E4" w:rsidR="00210378" w:rsidRPr="00876437" w:rsidRDefault="00210378" w:rsidP="00210378">
      <w:pPr>
        <w:rPr>
          <w:ins w:id="10770" w:author="Julio Li" w:date="2020-05-14T12:07:00Z"/>
          <w:lang w:val="en-GB"/>
          <w:rPrChange w:id="10771" w:author="Kevin Gu" w:date="2020-05-18T10:36:00Z">
            <w:rPr>
              <w:ins w:id="10772" w:author="Julio Li" w:date="2020-05-14T12:07:00Z"/>
              <w:lang w:val="en-US"/>
            </w:rPr>
          </w:rPrChange>
        </w:rPr>
      </w:pPr>
      <w:proofErr w:type="spellStart"/>
      <w:ins w:id="10773" w:author="Julio Li" w:date="2020-05-14T12:07:00Z">
        <w:r w:rsidRPr="00876437">
          <w:rPr>
            <w:rFonts w:hint="eastAsia"/>
            <w:lang w:val="en-GB"/>
            <w:rPrChange w:id="10774" w:author="Kevin Gu" w:date="2020-05-18T10:36:00Z">
              <w:rPr>
                <w:rFonts w:hint="eastAsia"/>
              </w:rPr>
            </w:rPrChange>
          </w:rPr>
          <w:t>门禁控制系统日志应至少保存</w:t>
        </w:r>
        <w:proofErr w:type="spellEnd"/>
        <w:r w:rsidRPr="00876437">
          <w:rPr>
            <w:lang w:val="en-GB"/>
            <w:rPrChange w:id="10775" w:author="Kevin Gu" w:date="2020-05-18T10:36:00Z">
              <w:rPr/>
            </w:rPrChange>
          </w:rPr>
          <w:t>12</w:t>
        </w:r>
        <w:proofErr w:type="spellStart"/>
        <w:r w:rsidRPr="00876437">
          <w:rPr>
            <w:rFonts w:hint="eastAsia"/>
            <w:lang w:val="en-GB"/>
            <w:rPrChange w:id="10776" w:author="Kevin Gu" w:date="2020-05-18T10:36:00Z">
              <w:rPr>
                <w:rFonts w:hint="eastAsia"/>
              </w:rPr>
            </w:rPrChange>
          </w:rPr>
          <w:t>个月</w:t>
        </w:r>
        <w:proofErr w:type="spellEnd"/>
        <w:r w:rsidRPr="00876437">
          <w:rPr>
            <w:rFonts w:hint="eastAsia"/>
            <w:lang w:val="en-GB"/>
            <w:rPrChange w:id="10777" w:author="Kevin Gu" w:date="2020-05-18T10:36:00Z">
              <w:rPr>
                <w:rFonts w:hint="eastAsia"/>
              </w:rPr>
            </w:rPrChange>
          </w:rPr>
          <w:t>。</w:t>
        </w:r>
      </w:ins>
    </w:p>
    <w:p w14:paraId="67EEB701" w14:textId="40179CBC" w:rsidR="00210378" w:rsidRPr="00876437" w:rsidRDefault="00210378" w:rsidP="00210378">
      <w:pPr>
        <w:pStyle w:val="Title3"/>
        <w:rPr>
          <w:ins w:id="10778" w:author="Julio Li" w:date="2020-05-14T12:08:00Z"/>
          <w:lang w:val="en-GB"/>
          <w:rPrChange w:id="10779" w:author="Kevin Gu" w:date="2020-05-18T10:36:00Z">
            <w:rPr>
              <w:ins w:id="10780" w:author="Julio Li" w:date="2020-05-14T12:08:00Z"/>
            </w:rPr>
          </w:rPrChange>
        </w:rPr>
      </w:pPr>
      <w:ins w:id="10781" w:author="Julio Li" w:date="2020-05-14T12:08:00Z">
        <w:r w:rsidRPr="00876437">
          <w:rPr>
            <w:lang w:val="en-GB"/>
            <w:rPrChange w:id="10782" w:author="Kevin Gu" w:date="2020-05-18T10:36:00Z">
              <w:rPr/>
            </w:rPrChange>
          </w:rPr>
          <w:t xml:space="preserve">Responsibility </w:t>
        </w:r>
        <w:r w:rsidRPr="00876437">
          <w:rPr>
            <w:rFonts w:hint="eastAsia"/>
            <w:lang w:val="en-GB" w:eastAsia="zh-CN"/>
            <w:rPrChange w:id="10783" w:author="Kevin Gu" w:date="2020-05-18T10:36:00Z">
              <w:rPr>
                <w:rFonts w:hint="eastAsia"/>
                <w:lang w:eastAsia="zh-CN"/>
              </w:rPr>
            </w:rPrChange>
          </w:rPr>
          <w:t>门禁卡管理</w:t>
        </w:r>
      </w:ins>
      <w:proofErr w:type="spellStart"/>
      <w:ins w:id="10784" w:author="Julio Li" w:date="2020-05-14T12:07:00Z">
        <w:r w:rsidRPr="00876437">
          <w:rPr>
            <w:rFonts w:hint="eastAsia"/>
            <w:lang w:val="en-GB"/>
            <w:rPrChange w:id="10785" w:author="Kevin Gu" w:date="2020-05-18T10:36:00Z">
              <w:rPr>
                <w:rFonts w:hint="eastAsia"/>
              </w:rPr>
            </w:rPrChange>
          </w:rPr>
          <w:t>职责</w:t>
        </w:r>
      </w:ins>
      <w:proofErr w:type="spellEnd"/>
    </w:p>
    <w:p w14:paraId="7B37C943" w14:textId="569B2053" w:rsidR="00210378" w:rsidRPr="00876437" w:rsidRDefault="00210378" w:rsidP="00210378">
      <w:pPr>
        <w:rPr>
          <w:ins w:id="10786" w:author="Julio Li" w:date="2020-05-14T12:08:00Z"/>
          <w:lang w:val="en-GB"/>
          <w:rPrChange w:id="10787" w:author="Kevin Gu" w:date="2020-05-18T10:36:00Z">
            <w:rPr>
              <w:ins w:id="10788" w:author="Julio Li" w:date="2020-05-14T12:08:00Z"/>
              <w:lang w:val="en-US"/>
            </w:rPr>
          </w:rPrChange>
        </w:rPr>
      </w:pPr>
      <w:ins w:id="10789" w:author="Julio Li" w:date="2020-05-14T12:08:00Z">
        <w:r w:rsidRPr="00876437">
          <w:rPr>
            <w:lang w:val="en-GB"/>
            <w:rPrChange w:id="10790" w:author="Kevin Gu" w:date="2020-05-18T10:36:00Z">
              <w:rPr>
                <w:lang w:val="en-US"/>
              </w:rPr>
            </w:rPrChange>
          </w:rPr>
          <w:t xml:space="preserve">The </w:t>
        </w:r>
      </w:ins>
      <w:ins w:id="10791" w:author="Julio Li [2]" w:date="2020-09-07T13:50:00Z">
        <w:r w:rsidR="002F10D0">
          <w:rPr>
            <w:lang w:val="en-GB"/>
          </w:rPr>
          <w:t xml:space="preserve">security officer </w:t>
        </w:r>
      </w:ins>
      <w:commentRangeStart w:id="10792"/>
      <w:commentRangeStart w:id="10793"/>
      <w:ins w:id="10794" w:author="Julio Li" w:date="2020-05-14T12:08:00Z">
        <w:del w:id="10795" w:author="Julio Li [2]" w:date="2020-09-07T13:50:00Z">
          <w:r w:rsidRPr="00876437" w:rsidDel="002F10D0">
            <w:rPr>
              <w:lang w:val="en-GB"/>
              <w:rPrChange w:id="10796" w:author="Kevin Gu" w:date="2020-05-18T10:36:00Z">
                <w:rPr>
                  <w:lang w:val="en-US"/>
                </w:rPr>
              </w:rPrChange>
            </w:rPr>
            <w:delText xml:space="preserve">Security Supervisor </w:delText>
          </w:r>
        </w:del>
      </w:ins>
      <w:commentRangeEnd w:id="10792"/>
      <w:del w:id="10797" w:author="Julio Li [2]" w:date="2020-09-07T13:50:00Z">
        <w:r w:rsidR="00761E02" w:rsidDel="002F10D0">
          <w:rPr>
            <w:rStyle w:val="CommentReference"/>
          </w:rPr>
          <w:commentReference w:id="10792"/>
        </w:r>
        <w:commentRangeEnd w:id="10793"/>
        <w:r w:rsidR="003C4F27" w:rsidDel="002F10D0">
          <w:rPr>
            <w:rStyle w:val="CommentReference"/>
          </w:rPr>
          <w:commentReference w:id="10793"/>
        </w:r>
      </w:del>
      <w:ins w:id="10798" w:author="Julio Li" w:date="2020-05-14T12:08:00Z">
        <w:r w:rsidRPr="00876437">
          <w:rPr>
            <w:lang w:val="en-GB"/>
            <w:rPrChange w:id="10799" w:author="Kevin Gu" w:date="2020-05-18T10:36:00Z">
              <w:rPr>
                <w:lang w:val="en-US"/>
              </w:rPr>
            </w:rPrChange>
          </w:rPr>
          <w:t>shall be responsible for:</w:t>
        </w:r>
      </w:ins>
    </w:p>
    <w:p w14:paraId="245F2DF3" w14:textId="4B76BD42" w:rsidR="00210378" w:rsidRPr="00876437" w:rsidRDefault="002F10D0" w:rsidP="00210378">
      <w:pPr>
        <w:rPr>
          <w:ins w:id="10800" w:author="Julio Li" w:date="2020-05-14T12:08:00Z"/>
          <w:lang w:val="en-GB"/>
          <w:rPrChange w:id="10801" w:author="Kevin Gu" w:date="2020-05-18T10:36:00Z">
            <w:rPr>
              <w:ins w:id="10802" w:author="Julio Li" w:date="2020-05-14T12:08:00Z"/>
              <w:lang w:val="en-US"/>
            </w:rPr>
          </w:rPrChange>
        </w:rPr>
      </w:pPr>
      <w:ins w:id="10803" w:author="Julio Li [2]" w:date="2020-09-07T13:52:00Z">
        <w:r>
          <w:rPr>
            <w:rFonts w:hint="eastAsia"/>
            <w:lang w:val="en-GB" w:eastAsia="zh-CN"/>
          </w:rPr>
          <w:t>安全员</w:t>
        </w:r>
      </w:ins>
      <w:ins w:id="10804" w:author="Julio Li" w:date="2020-05-14T12:08:00Z">
        <w:del w:id="10805" w:author="Julio Li [2]" w:date="2020-09-07T13:52:00Z">
          <w:r w:rsidR="00210378" w:rsidRPr="00876437" w:rsidDel="002F10D0">
            <w:rPr>
              <w:rFonts w:hint="eastAsia"/>
              <w:lang w:val="en-GB"/>
              <w:rPrChange w:id="10806" w:author="Kevin Gu" w:date="2020-05-18T10:36:00Z">
                <w:rPr>
                  <w:rFonts w:hint="eastAsia"/>
                  <w:lang w:val="en-US"/>
                </w:rPr>
              </w:rPrChange>
            </w:rPr>
            <w:delText>安全主管</w:delText>
          </w:r>
        </w:del>
        <w:proofErr w:type="spellStart"/>
        <w:r w:rsidR="00210378" w:rsidRPr="00876437">
          <w:rPr>
            <w:rFonts w:hint="eastAsia"/>
            <w:lang w:val="en-GB"/>
            <w:rPrChange w:id="10807" w:author="Kevin Gu" w:date="2020-05-18T10:36:00Z">
              <w:rPr>
                <w:rFonts w:hint="eastAsia"/>
                <w:lang w:val="en-US"/>
              </w:rPr>
            </w:rPrChange>
          </w:rPr>
          <w:t>负责</w:t>
        </w:r>
        <w:proofErr w:type="spellEnd"/>
        <w:r w:rsidR="00210378" w:rsidRPr="00876437">
          <w:rPr>
            <w:rFonts w:hint="eastAsia"/>
            <w:lang w:val="en-GB"/>
            <w:rPrChange w:id="10808" w:author="Kevin Gu" w:date="2020-05-18T10:36:00Z">
              <w:rPr>
                <w:rFonts w:hint="eastAsia"/>
                <w:lang w:val="en-US"/>
              </w:rPr>
            </w:rPrChange>
          </w:rPr>
          <w:t>：</w:t>
        </w:r>
      </w:ins>
    </w:p>
    <w:p w14:paraId="79E68B55" w14:textId="198F8B3A" w:rsidR="00210378" w:rsidRPr="00876437" w:rsidRDefault="00210378">
      <w:pPr>
        <w:ind w:left="709"/>
        <w:rPr>
          <w:ins w:id="10809" w:author="Julio Li" w:date="2020-05-14T12:08:00Z"/>
          <w:lang w:val="en-GB"/>
          <w:rPrChange w:id="10810" w:author="Kevin Gu" w:date="2020-05-18T10:36:00Z">
            <w:rPr>
              <w:ins w:id="10811" w:author="Julio Li" w:date="2020-05-14T12:08:00Z"/>
              <w:lang w:val="en-US"/>
            </w:rPr>
          </w:rPrChange>
        </w:rPr>
        <w:pPrChange w:id="10812" w:author="Kevin Gu" w:date="2020-05-18T11:07:00Z">
          <w:pPr/>
        </w:pPrChange>
      </w:pPr>
      <w:ins w:id="10813" w:author="Julio Li" w:date="2020-05-14T12:08:00Z">
        <w:r w:rsidRPr="00876437">
          <w:rPr>
            <w:lang w:val="en-GB"/>
            <w:rPrChange w:id="10814" w:author="Kevin Gu" w:date="2020-05-18T10:36:00Z">
              <w:rPr>
                <w:lang w:val="en-US"/>
              </w:rPr>
            </w:rPrChange>
          </w:rPr>
          <w:t>a)</w:t>
        </w:r>
      </w:ins>
      <w:ins w:id="10815" w:author="Julio Li" w:date="2020-05-14T12:09:00Z">
        <w:r w:rsidRPr="00876437">
          <w:rPr>
            <w:lang w:val="en-GB"/>
            <w:rPrChange w:id="10816" w:author="Kevin Gu" w:date="2020-05-18T10:36:00Z">
              <w:rPr>
                <w:lang w:val="en-US"/>
              </w:rPr>
            </w:rPrChange>
          </w:rPr>
          <w:t xml:space="preserve"> </w:t>
        </w:r>
      </w:ins>
      <w:ins w:id="10817" w:author="Julio Li" w:date="2020-05-14T12:08:00Z">
        <w:r w:rsidRPr="00876437">
          <w:rPr>
            <w:lang w:val="en-GB"/>
            <w:rPrChange w:id="10818" w:author="Kevin Gu" w:date="2020-05-18T10:36:00Z">
              <w:rPr>
                <w:lang w:val="en-US"/>
              </w:rPr>
            </w:rPrChange>
          </w:rPr>
          <w:t>The proper handling of the Badge Access System that is installed in the Security</w:t>
        </w:r>
      </w:ins>
      <w:ins w:id="10819" w:author="Kevin Gu" w:date="2020-05-18T11:07:00Z">
        <w:r w:rsidR="005D406D">
          <w:rPr>
            <w:lang w:val="en-GB"/>
          </w:rPr>
          <w:t xml:space="preserve"> </w:t>
        </w:r>
      </w:ins>
      <w:ins w:id="10820" w:author="Julio Li" w:date="2020-05-14T12:08:00Z">
        <w:r w:rsidRPr="00876437">
          <w:rPr>
            <w:lang w:val="en-GB"/>
            <w:rPrChange w:id="10821" w:author="Kevin Gu" w:date="2020-05-18T10:36:00Z">
              <w:rPr>
                <w:lang w:val="en-US"/>
              </w:rPr>
            </w:rPrChange>
          </w:rPr>
          <w:t>Control</w:t>
        </w:r>
      </w:ins>
      <w:ins w:id="10822" w:author="Kevin Gu" w:date="2020-05-18T11:07:00Z">
        <w:r w:rsidR="005D406D">
          <w:rPr>
            <w:lang w:val="en-GB"/>
          </w:rPr>
          <w:t xml:space="preserve"> </w:t>
        </w:r>
      </w:ins>
      <w:proofErr w:type="spellStart"/>
      <w:ins w:id="10823" w:author="Julio Li" w:date="2020-05-14T12:08:00Z">
        <w:r w:rsidRPr="00876437">
          <w:rPr>
            <w:lang w:val="en-GB"/>
            <w:rPrChange w:id="10824" w:author="Kevin Gu" w:date="2020-05-18T10:36:00Z">
              <w:rPr>
                <w:lang w:val="en-US"/>
              </w:rPr>
            </w:rPrChange>
          </w:rPr>
          <w:t>Center</w:t>
        </w:r>
        <w:proofErr w:type="spellEnd"/>
        <w:r w:rsidRPr="00876437">
          <w:rPr>
            <w:lang w:val="en-GB"/>
            <w:rPrChange w:id="10825" w:author="Kevin Gu" w:date="2020-05-18T10:36:00Z">
              <w:rPr>
                <w:lang w:val="en-US"/>
              </w:rPr>
            </w:rPrChange>
          </w:rPr>
          <w:t>.</w:t>
        </w:r>
      </w:ins>
      <w:ins w:id="10826" w:author="Kevin Gu" w:date="2020-05-18T11:07:00Z">
        <w:r w:rsidR="005D406D">
          <w:rPr>
            <w:lang w:val="en-GB"/>
          </w:rPr>
          <w:t xml:space="preserve"> </w:t>
        </w:r>
        <w:proofErr w:type="spellStart"/>
        <w:r w:rsidR="005D406D" w:rsidRPr="00E90A0E">
          <w:rPr>
            <w:lang w:val="en-GB"/>
          </w:rPr>
          <w:t>安装在安全控制是的门禁系统的适当操作</w:t>
        </w:r>
      </w:ins>
      <w:proofErr w:type="spellEnd"/>
    </w:p>
    <w:p w14:paraId="1C7C3AF6" w14:textId="2FBC65EF" w:rsidR="00210378" w:rsidRPr="00876437" w:rsidRDefault="00210378">
      <w:pPr>
        <w:ind w:left="709"/>
        <w:rPr>
          <w:ins w:id="10827" w:author="Julio Li" w:date="2020-05-14T12:08:00Z"/>
          <w:lang w:val="en-GB"/>
          <w:rPrChange w:id="10828" w:author="Kevin Gu" w:date="2020-05-18T10:36:00Z">
            <w:rPr>
              <w:ins w:id="10829" w:author="Julio Li" w:date="2020-05-14T12:08:00Z"/>
              <w:lang w:val="en-US"/>
            </w:rPr>
          </w:rPrChange>
        </w:rPr>
        <w:pPrChange w:id="10830" w:author="Kevin Gu" w:date="2020-05-18T11:07:00Z">
          <w:pPr/>
        </w:pPrChange>
      </w:pPr>
      <w:ins w:id="10831" w:author="Julio Li" w:date="2020-05-14T12:08:00Z">
        <w:r w:rsidRPr="00876437">
          <w:rPr>
            <w:lang w:val="en-GB"/>
            <w:rPrChange w:id="10832" w:author="Kevin Gu" w:date="2020-05-18T10:36:00Z">
              <w:rPr>
                <w:lang w:val="en-US"/>
              </w:rPr>
            </w:rPrChange>
          </w:rPr>
          <w:t>b)</w:t>
        </w:r>
      </w:ins>
      <w:ins w:id="10833" w:author="Julio Li" w:date="2020-05-14T12:09:00Z">
        <w:r w:rsidRPr="00876437">
          <w:rPr>
            <w:lang w:val="en-GB"/>
            <w:rPrChange w:id="10834" w:author="Kevin Gu" w:date="2020-05-18T10:36:00Z">
              <w:rPr>
                <w:lang w:val="en-US"/>
              </w:rPr>
            </w:rPrChange>
          </w:rPr>
          <w:t xml:space="preserve"> </w:t>
        </w:r>
      </w:ins>
      <w:ins w:id="10835" w:author="Julio Li" w:date="2020-05-14T12:08:00Z">
        <w:r w:rsidRPr="00876437">
          <w:rPr>
            <w:lang w:val="en-GB"/>
            <w:rPrChange w:id="10836" w:author="Kevin Gu" w:date="2020-05-18T10:36:00Z">
              <w:rPr>
                <w:lang w:val="en-US"/>
              </w:rPr>
            </w:rPrChange>
          </w:rPr>
          <w:t>Badge Stock Control</w:t>
        </w:r>
      </w:ins>
      <w:ins w:id="10837" w:author="Kevin Gu" w:date="2020-05-18T11:07:00Z">
        <w:r w:rsidR="005D406D">
          <w:rPr>
            <w:lang w:val="en-GB"/>
          </w:rPr>
          <w:t xml:space="preserve">. </w:t>
        </w:r>
        <w:proofErr w:type="spellStart"/>
        <w:r w:rsidR="005D406D" w:rsidRPr="00E90A0E">
          <w:rPr>
            <w:lang w:val="en-GB"/>
          </w:rPr>
          <w:t>空白门禁卡控制</w:t>
        </w:r>
      </w:ins>
      <w:proofErr w:type="spellEnd"/>
    </w:p>
    <w:p w14:paraId="64EEA53D" w14:textId="515B1EE0" w:rsidR="00210378" w:rsidRPr="00876437" w:rsidRDefault="00210378">
      <w:pPr>
        <w:ind w:left="709"/>
        <w:rPr>
          <w:ins w:id="10838" w:author="Julio Li" w:date="2020-05-14T12:08:00Z"/>
          <w:lang w:val="en-GB"/>
          <w:rPrChange w:id="10839" w:author="Kevin Gu" w:date="2020-05-18T10:36:00Z">
            <w:rPr>
              <w:ins w:id="10840" w:author="Julio Li" w:date="2020-05-14T12:08:00Z"/>
              <w:lang w:val="en-US"/>
            </w:rPr>
          </w:rPrChange>
        </w:rPr>
        <w:pPrChange w:id="10841" w:author="Kevin Gu" w:date="2020-05-18T11:07:00Z">
          <w:pPr/>
        </w:pPrChange>
      </w:pPr>
      <w:ins w:id="10842" w:author="Julio Li" w:date="2020-05-14T12:08:00Z">
        <w:r w:rsidRPr="00876437">
          <w:rPr>
            <w:lang w:val="en-GB"/>
            <w:rPrChange w:id="10843" w:author="Kevin Gu" w:date="2020-05-18T10:36:00Z">
              <w:rPr>
                <w:lang w:val="en-US"/>
              </w:rPr>
            </w:rPrChange>
          </w:rPr>
          <w:t>c)</w:t>
        </w:r>
      </w:ins>
      <w:ins w:id="10844" w:author="Julio Li" w:date="2020-05-14T12:09:00Z">
        <w:r w:rsidRPr="00876437">
          <w:rPr>
            <w:lang w:val="en-GB"/>
            <w:rPrChange w:id="10845" w:author="Kevin Gu" w:date="2020-05-18T10:36:00Z">
              <w:rPr>
                <w:lang w:val="en-US"/>
              </w:rPr>
            </w:rPrChange>
          </w:rPr>
          <w:t xml:space="preserve"> </w:t>
        </w:r>
      </w:ins>
      <w:ins w:id="10846" w:author="Julio Li" w:date="2020-05-14T12:08:00Z">
        <w:r w:rsidRPr="00876437">
          <w:rPr>
            <w:lang w:val="en-GB"/>
            <w:rPrChange w:id="10847" w:author="Kevin Gu" w:date="2020-05-18T10:36:00Z">
              <w:rPr>
                <w:lang w:val="en-US"/>
              </w:rPr>
            </w:rPrChange>
          </w:rPr>
          <w:t>Maintenance of log register</w:t>
        </w:r>
      </w:ins>
      <w:ins w:id="10848" w:author="Kevin Gu" w:date="2020-05-18T11:07:00Z">
        <w:r w:rsidR="005D406D">
          <w:rPr>
            <w:lang w:val="en-GB"/>
          </w:rPr>
          <w:t>.</w:t>
        </w:r>
      </w:ins>
      <w:ins w:id="10849" w:author="Julio Li" w:date="2020-05-14T12:08:00Z">
        <w:r w:rsidRPr="00876437">
          <w:rPr>
            <w:lang w:val="en-GB"/>
            <w:rPrChange w:id="10850" w:author="Kevin Gu" w:date="2020-05-18T10:36:00Z">
              <w:rPr>
                <w:lang w:val="en-US"/>
              </w:rPr>
            </w:rPrChange>
          </w:rPr>
          <w:t xml:space="preserve"> </w:t>
        </w:r>
      </w:ins>
      <w:proofErr w:type="spellStart"/>
      <w:ins w:id="10851" w:author="Kevin Gu" w:date="2020-05-18T11:07:00Z">
        <w:r w:rsidR="005D406D" w:rsidRPr="00E90A0E">
          <w:rPr>
            <w:lang w:val="en-GB"/>
          </w:rPr>
          <w:t>维修登记日志</w:t>
        </w:r>
      </w:ins>
      <w:proofErr w:type="spellEnd"/>
    </w:p>
    <w:p w14:paraId="32460601" w14:textId="1612267C" w:rsidR="00210378" w:rsidRPr="00876437" w:rsidRDefault="00210378">
      <w:pPr>
        <w:ind w:left="709"/>
        <w:rPr>
          <w:ins w:id="10852" w:author="Julio Li" w:date="2020-05-14T12:08:00Z"/>
          <w:lang w:val="en-GB"/>
          <w:rPrChange w:id="10853" w:author="Kevin Gu" w:date="2020-05-18T10:36:00Z">
            <w:rPr>
              <w:ins w:id="10854" w:author="Julio Li" w:date="2020-05-14T12:08:00Z"/>
              <w:lang w:val="en-US"/>
            </w:rPr>
          </w:rPrChange>
        </w:rPr>
        <w:pPrChange w:id="10855" w:author="Kevin Gu" w:date="2020-05-18T11:07:00Z">
          <w:pPr/>
        </w:pPrChange>
      </w:pPr>
      <w:ins w:id="10856" w:author="Julio Li" w:date="2020-05-14T12:08:00Z">
        <w:r w:rsidRPr="00876437">
          <w:rPr>
            <w:lang w:val="en-GB"/>
            <w:rPrChange w:id="10857" w:author="Kevin Gu" w:date="2020-05-18T10:36:00Z">
              <w:rPr>
                <w:lang w:val="en-US"/>
              </w:rPr>
            </w:rPrChange>
          </w:rPr>
          <w:t>d)</w:t>
        </w:r>
      </w:ins>
      <w:ins w:id="10858" w:author="Julio Li" w:date="2020-05-14T12:09:00Z">
        <w:r w:rsidRPr="00876437">
          <w:rPr>
            <w:lang w:val="en-GB"/>
            <w:rPrChange w:id="10859" w:author="Kevin Gu" w:date="2020-05-18T10:36:00Z">
              <w:rPr>
                <w:lang w:val="en-US"/>
              </w:rPr>
            </w:rPrChange>
          </w:rPr>
          <w:t xml:space="preserve"> </w:t>
        </w:r>
      </w:ins>
      <w:ins w:id="10860" w:author="Julio Li" w:date="2020-05-14T12:08:00Z">
        <w:r w:rsidRPr="00876437">
          <w:rPr>
            <w:lang w:val="en-GB"/>
            <w:rPrChange w:id="10861" w:author="Kevin Gu" w:date="2020-05-18T10:36:00Z">
              <w:rPr>
                <w:lang w:val="en-US"/>
              </w:rPr>
            </w:rPrChange>
          </w:rPr>
          <w:t>Issue badges and return of the badges.</w:t>
        </w:r>
      </w:ins>
      <w:ins w:id="10862" w:author="Kevin Gu" w:date="2020-05-18T11:07:00Z">
        <w:r w:rsidR="005D406D">
          <w:rPr>
            <w:lang w:val="en-GB"/>
          </w:rPr>
          <w:t xml:space="preserve"> </w:t>
        </w:r>
        <w:proofErr w:type="spellStart"/>
        <w:r w:rsidR="005D406D" w:rsidRPr="00E90A0E">
          <w:rPr>
            <w:lang w:val="en-GB"/>
          </w:rPr>
          <w:t>门禁卡的发放与归还</w:t>
        </w:r>
      </w:ins>
      <w:proofErr w:type="spellEnd"/>
    </w:p>
    <w:p w14:paraId="4F3D0DA1" w14:textId="33DC60DF" w:rsidR="00210378" w:rsidRPr="00876437" w:rsidRDefault="00210378">
      <w:pPr>
        <w:ind w:left="709"/>
        <w:rPr>
          <w:ins w:id="10863" w:author="Julio Li" w:date="2020-05-14T12:08:00Z"/>
          <w:lang w:val="en-GB"/>
          <w:rPrChange w:id="10864" w:author="Kevin Gu" w:date="2020-05-18T10:36:00Z">
            <w:rPr>
              <w:ins w:id="10865" w:author="Julio Li" w:date="2020-05-14T12:08:00Z"/>
              <w:lang w:val="en-US"/>
            </w:rPr>
          </w:rPrChange>
        </w:rPr>
        <w:pPrChange w:id="10866" w:author="Kevin Gu" w:date="2020-05-18T11:07:00Z">
          <w:pPr/>
        </w:pPrChange>
      </w:pPr>
      <w:ins w:id="10867" w:author="Julio Li" w:date="2020-05-14T12:08:00Z">
        <w:r w:rsidRPr="00876437">
          <w:rPr>
            <w:lang w:val="en-GB"/>
            <w:rPrChange w:id="10868" w:author="Kevin Gu" w:date="2020-05-18T10:36:00Z">
              <w:rPr>
                <w:lang w:val="en-US"/>
              </w:rPr>
            </w:rPrChange>
          </w:rPr>
          <w:t>e)</w:t>
        </w:r>
      </w:ins>
      <w:ins w:id="10869" w:author="Julio Li" w:date="2020-05-14T12:09:00Z">
        <w:r w:rsidRPr="00876437">
          <w:rPr>
            <w:lang w:val="en-GB"/>
            <w:rPrChange w:id="10870" w:author="Kevin Gu" w:date="2020-05-18T10:36:00Z">
              <w:rPr>
                <w:lang w:val="en-US"/>
              </w:rPr>
            </w:rPrChange>
          </w:rPr>
          <w:t xml:space="preserve"> </w:t>
        </w:r>
      </w:ins>
      <w:ins w:id="10871" w:author="Julio Li" w:date="2020-05-14T12:08:00Z">
        <w:r w:rsidRPr="00876437">
          <w:rPr>
            <w:lang w:val="en-GB"/>
            <w:rPrChange w:id="10872" w:author="Kevin Gu" w:date="2020-05-18T10:36:00Z">
              <w:rPr>
                <w:lang w:val="en-US"/>
              </w:rPr>
            </w:rPrChange>
          </w:rPr>
          <w:t>The destruction of all return and defective badge.</w:t>
        </w:r>
      </w:ins>
      <w:ins w:id="10873" w:author="Kevin Gu" w:date="2020-05-18T11:07:00Z">
        <w:r w:rsidR="005D406D">
          <w:rPr>
            <w:lang w:val="en-GB"/>
          </w:rPr>
          <w:t xml:space="preserve"> </w:t>
        </w:r>
        <w:proofErr w:type="spellStart"/>
        <w:r w:rsidR="005D406D" w:rsidRPr="00E90A0E">
          <w:rPr>
            <w:lang w:val="en-GB"/>
          </w:rPr>
          <w:t>失效和待销毁门禁卡归还</w:t>
        </w:r>
      </w:ins>
      <w:proofErr w:type="spellEnd"/>
    </w:p>
    <w:p w14:paraId="045CAFDE" w14:textId="47261ADE" w:rsidR="00210378" w:rsidRPr="00876437" w:rsidDel="005D406D" w:rsidRDefault="00210378" w:rsidP="00210378">
      <w:pPr>
        <w:rPr>
          <w:ins w:id="10874" w:author="Julio Li" w:date="2020-05-14T12:09:00Z"/>
          <w:del w:id="10875" w:author="Kevin Gu" w:date="2020-05-18T11:07:00Z"/>
          <w:lang w:val="en-GB"/>
          <w:rPrChange w:id="10876" w:author="Kevin Gu" w:date="2020-05-18T10:36:00Z">
            <w:rPr>
              <w:ins w:id="10877" w:author="Julio Li" w:date="2020-05-14T12:09:00Z"/>
              <w:del w:id="10878" w:author="Kevin Gu" w:date="2020-05-18T11:07:00Z"/>
              <w:lang w:val="en-US"/>
            </w:rPr>
          </w:rPrChange>
        </w:rPr>
      </w:pPr>
      <w:ins w:id="10879" w:author="Julio Li" w:date="2020-05-14T12:09:00Z">
        <w:del w:id="10880" w:author="Kevin Gu" w:date="2020-05-18T11:07:00Z">
          <w:r w:rsidRPr="00876437" w:rsidDel="005D406D">
            <w:rPr>
              <w:lang w:val="en-GB"/>
              <w:rPrChange w:id="10881" w:author="Kevin Gu" w:date="2020-05-18T10:36:00Z">
                <w:rPr>
                  <w:lang w:val="en-US"/>
                </w:rPr>
              </w:rPrChange>
            </w:rPr>
            <w:delText xml:space="preserve">a) </w:delText>
          </w:r>
          <w:r w:rsidRPr="00876437" w:rsidDel="005D406D">
            <w:rPr>
              <w:rFonts w:hint="eastAsia"/>
              <w:lang w:val="en-GB"/>
              <w:rPrChange w:id="10882" w:author="Kevin Gu" w:date="2020-05-18T10:36:00Z">
                <w:rPr>
                  <w:rFonts w:hint="eastAsia"/>
                  <w:lang w:val="en-US"/>
                </w:rPr>
              </w:rPrChange>
            </w:rPr>
            <w:delText>安装在安全控制是的门禁系统的适当操作</w:delText>
          </w:r>
        </w:del>
      </w:ins>
    </w:p>
    <w:p w14:paraId="72D3898C" w14:textId="170E501C" w:rsidR="00210378" w:rsidRPr="00876437" w:rsidDel="005D406D" w:rsidRDefault="00210378" w:rsidP="00210378">
      <w:pPr>
        <w:rPr>
          <w:ins w:id="10883" w:author="Julio Li" w:date="2020-05-14T12:09:00Z"/>
          <w:del w:id="10884" w:author="Kevin Gu" w:date="2020-05-18T11:07:00Z"/>
          <w:lang w:val="en-GB"/>
          <w:rPrChange w:id="10885" w:author="Kevin Gu" w:date="2020-05-18T10:36:00Z">
            <w:rPr>
              <w:ins w:id="10886" w:author="Julio Li" w:date="2020-05-14T12:09:00Z"/>
              <w:del w:id="10887" w:author="Kevin Gu" w:date="2020-05-18T11:07:00Z"/>
              <w:lang w:val="en-US"/>
            </w:rPr>
          </w:rPrChange>
        </w:rPr>
      </w:pPr>
      <w:ins w:id="10888" w:author="Julio Li" w:date="2020-05-14T12:09:00Z">
        <w:del w:id="10889" w:author="Kevin Gu" w:date="2020-05-18T11:07:00Z">
          <w:r w:rsidRPr="00876437" w:rsidDel="005D406D">
            <w:rPr>
              <w:lang w:val="en-GB"/>
              <w:rPrChange w:id="10890" w:author="Kevin Gu" w:date="2020-05-18T10:36:00Z">
                <w:rPr>
                  <w:lang w:val="en-US"/>
                </w:rPr>
              </w:rPrChange>
            </w:rPr>
            <w:delText xml:space="preserve">b) </w:delText>
          </w:r>
          <w:r w:rsidRPr="00876437" w:rsidDel="005D406D">
            <w:rPr>
              <w:rFonts w:hint="eastAsia"/>
              <w:lang w:val="en-GB"/>
              <w:rPrChange w:id="10891" w:author="Kevin Gu" w:date="2020-05-18T10:36:00Z">
                <w:rPr>
                  <w:rFonts w:hint="eastAsia"/>
                  <w:lang w:val="en-US"/>
                </w:rPr>
              </w:rPrChange>
            </w:rPr>
            <w:delText>空白门禁卡控制</w:delText>
          </w:r>
        </w:del>
      </w:ins>
    </w:p>
    <w:p w14:paraId="3850BF03" w14:textId="4BEC758E" w:rsidR="00210378" w:rsidRPr="00876437" w:rsidDel="005D406D" w:rsidRDefault="00210378" w:rsidP="00210378">
      <w:pPr>
        <w:rPr>
          <w:ins w:id="10892" w:author="Julio Li" w:date="2020-05-14T12:09:00Z"/>
          <w:del w:id="10893" w:author="Kevin Gu" w:date="2020-05-18T11:07:00Z"/>
          <w:lang w:val="en-GB"/>
          <w:rPrChange w:id="10894" w:author="Kevin Gu" w:date="2020-05-18T10:36:00Z">
            <w:rPr>
              <w:ins w:id="10895" w:author="Julio Li" w:date="2020-05-14T12:09:00Z"/>
              <w:del w:id="10896" w:author="Kevin Gu" w:date="2020-05-18T11:07:00Z"/>
              <w:lang w:val="en-US"/>
            </w:rPr>
          </w:rPrChange>
        </w:rPr>
      </w:pPr>
      <w:ins w:id="10897" w:author="Julio Li" w:date="2020-05-14T12:09:00Z">
        <w:del w:id="10898" w:author="Kevin Gu" w:date="2020-05-18T11:07:00Z">
          <w:r w:rsidRPr="00876437" w:rsidDel="005D406D">
            <w:rPr>
              <w:lang w:val="en-GB"/>
              <w:rPrChange w:id="10899" w:author="Kevin Gu" w:date="2020-05-18T10:36:00Z">
                <w:rPr>
                  <w:lang w:val="en-US"/>
                </w:rPr>
              </w:rPrChange>
            </w:rPr>
            <w:delText xml:space="preserve">c) </w:delText>
          </w:r>
          <w:r w:rsidRPr="00876437" w:rsidDel="005D406D">
            <w:rPr>
              <w:rFonts w:hint="eastAsia"/>
              <w:lang w:val="en-GB"/>
              <w:rPrChange w:id="10900" w:author="Kevin Gu" w:date="2020-05-18T10:36:00Z">
                <w:rPr>
                  <w:rFonts w:hint="eastAsia"/>
                  <w:lang w:val="en-US"/>
                </w:rPr>
              </w:rPrChange>
            </w:rPr>
            <w:delText>维修登记日志</w:delText>
          </w:r>
        </w:del>
      </w:ins>
    </w:p>
    <w:p w14:paraId="0CBCB960" w14:textId="3545D920" w:rsidR="00210378" w:rsidRPr="00876437" w:rsidDel="005D406D" w:rsidRDefault="00210378" w:rsidP="00210378">
      <w:pPr>
        <w:rPr>
          <w:ins w:id="10901" w:author="Julio Li" w:date="2020-05-14T12:09:00Z"/>
          <w:del w:id="10902" w:author="Kevin Gu" w:date="2020-05-18T11:07:00Z"/>
          <w:lang w:val="en-GB"/>
          <w:rPrChange w:id="10903" w:author="Kevin Gu" w:date="2020-05-18T10:36:00Z">
            <w:rPr>
              <w:ins w:id="10904" w:author="Julio Li" w:date="2020-05-14T12:09:00Z"/>
              <w:del w:id="10905" w:author="Kevin Gu" w:date="2020-05-18T11:07:00Z"/>
              <w:lang w:val="en-US"/>
            </w:rPr>
          </w:rPrChange>
        </w:rPr>
      </w:pPr>
      <w:ins w:id="10906" w:author="Julio Li" w:date="2020-05-14T12:09:00Z">
        <w:del w:id="10907" w:author="Kevin Gu" w:date="2020-05-18T11:07:00Z">
          <w:r w:rsidRPr="00876437" w:rsidDel="005D406D">
            <w:rPr>
              <w:lang w:val="en-GB"/>
              <w:rPrChange w:id="10908" w:author="Kevin Gu" w:date="2020-05-18T10:36:00Z">
                <w:rPr>
                  <w:lang w:val="en-US"/>
                </w:rPr>
              </w:rPrChange>
            </w:rPr>
            <w:delText xml:space="preserve">d) </w:delText>
          </w:r>
          <w:r w:rsidRPr="00876437" w:rsidDel="005D406D">
            <w:rPr>
              <w:rFonts w:hint="eastAsia"/>
              <w:lang w:val="en-GB"/>
              <w:rPrChange w:id="10909" w:author="Kevin Gu" w:date="2020-05-18T10:36:00Z">
                <w:rPr>
                  <w:rFonts w:hint="eastAsia"/>
                  <w:lang w:val="en-US"/>
                </w:rPr>
              </w:rPrChange>
            </w:rPr>
            <w:delText>门禁卡的发放与归还</w:delText>
          </w:r>
        </w:del>
      </w:ins>
    </w:p>
    <w:p w14:paraId="1A00388F" w14:textId="6BDADD12" w:rsidR="00210378" w:rsidRPr="00876437" w:rsidDel="005D406D" w:rsidRDefault="00210378" w:rsidP="00210378">
      <w:pPr>
        <w:rPr>
          <w:ins w:id="10910" w:author="Julio Li" w:date="2020-05-14T12:09:00Z"/>
          <w:del w:id="10911" w:author="Kevin Gu" w:date="2020-05-18T11:07:00Z"/>
          <w:lang w:val="en-GB"/>
          <w:rPrChange w:id="10912" w:author="Kevin Gu" w:date="2020-05-18T10:36:00Z">
            <w:rPr>
              <w:ins w:id="10913" w:author="Julio Li" w:date="2020-05-14T12:09:00Z"/>
              <w:del w:id="10914" w:author="Kevin Gu" w:date="2020-05-18T11:07:00Z"/>
              <w:lang w:val="en-US"/>
            </w:rPr>
          </w:rPrChange>
        </w:rPr>
      </w:pPr>
      <w:ins w:id="10915" w:author="Julio Li" w:date="2020-05-14T12:09:00Z">
        <w:del w:id="10916" w:author="Kevin Gu" w:date="2020-05-18T11:07:00Z">
          <w:r w:rsidRPr="00876437" w:rsidDel="005D406D">
            <w:rPr>
              <w:lang w:val="en-GB"/>
              <w:rPrChange w:id="10917" w:author="Kevin Gu" w:date="2020-05-18T10:36:00Z">
                <w:rPr>
                  <w:lang w:val="en-US"/>
                </w:rPr>
              </w:rPrChange>
            </w:rPr>
            <w:delText xml:space="preserve">e) </w:delText>
          </w:r>
          <w:r w:rsidRPr="00876437" w:rsidDel="005D406D">
            <w:rPr>
              <w:rFonts w:hint="eastAsia"/>
              <w:lang w:val="en-GB"/>
              <w:rPrChange w:id="10918" w:author="Kevin Gu" w:date="2020-05-18T10:36:00Z">
                <w:rPr>
                  <w:rFonts w:hint="eastAsia"/>
                  <w:lang w:val="en-US"/>
                </w:rPr>
              </w:rPrChange>
            </w:rPr>
            <w:delText>失效和待销毁门禁卡归还</w:delText>
          </w:r>
        </w:del>
      </w:ins>
    </w:p>
    <w:p w14:paraId="266C2A3E" w14:textId="12233715" w:rsidR="00210378" w:rsidRDefault="00210378">
      <w:pPr>
        <w:rPr>
          <w:ins w:id="10919" w:author="Julio Li [2]" w:date="2020-09-07T13:51:00Z"/>
          <w:lang w:val="en-GB"/>
        </w:rPr>
      </w:pPr>
      <w:ins w:id="10920" w:author="Julio Li" w:date="2020-05-14T12:09:00Z">
        <w:r w:rsidRPr="00876437">
          <w:rPr>
            <w:lang w:val="en-GB"/>
            <w:rPrChange w:id="10921" w:author="Kevin Gu" w:date="2020-05-18T10:36:00Z">
              <w:rPr>
                <w:lang w:val="en-US"/>
              </w:rPr>
            </w:rPrChange>
          </w:rPr>
          <w:t xml:space="preserve">The </w:t>
        </w:r>
        <w:commentRangeStart w:id="10922"/>
        <w:commentRangeStart w:id="10923"/>
        <w:r w:rsidRPr="00876437">
          <w:rPr>
            <w:lang w:val="en-GB"/>
            <w:rPrChange w:id="10924" w:author="Kevin Gu" w:date="2020-05-18T10:36:00Z">
              <w:rPr>
                <w:lang w:val="en-US"/>
              </w:rPr>
            </w:rPrChange>
          </w:rPr>
          <w:t xml:space="preserve">Security Manager </w:t>
        </w:r>
      </w:ins>
      <w:commentRangeEnd w:id="10922"/>
      <w:r w:rsidR="002F10D0">
        <w:rPr>
          <w:rStyle w:val="CommentReference"/>
        </w:rPr>
        <w:commentReference w:id="10922"/>
      </w:r>
      <w:commentRangeEnd w:id="10923"/>
      <w:r w:rsidR="002F10D0">
        <w:rPr>
          <w:rStyle w:val="CommentReference"/>
        </w:rPr>
        <w:commentReference w:id="10923"/>
      </w:r>
      <w:ins w:id="10925" w:author="Julio Li" w:date="2020-05-14T12:09:00Z">
        <w:r w:rsidRPr="00876437">
          <w:rPr>
            <w:lang w:val="en-GB"/>
            <w:rPrChange w:id="10926" w:author="Kevin Gu" w:date="2020-05-18T10:36:00Z">
              <w:rPr>
                <w:lang w:val="en-US"/>
              </w:rPr>
            </w:rPrChange>
          </w:rPr>
          <w:t>shall be responsible for the audit of the issue badge system and the audit of the access badge stock.</w:t>
        </w:r>
      </w:ins>
    </w:p>
    <w:p w14:paraId="6C04DE84" w14:textId="739683D6" w:rsidR="002F10D0" w:rsidRPr="00876437" w:rsidRDefault="002F10D0">
      <w:pPr>
        <w:rPr>
          <w:lang w:val="en-GB" w:eastAsia="zh-CN"/>
          <w:rPrChange w:id="10927" w:author="Kevin Gu" w:date="2020-05-18T10:36:00Z">
            <w:rPr>
              <w:lang w:eastAsia="zh-CN"/>
            </w:rPr>
          </w:rPrChange>
        </w:rPr>
      </w:pPr>
      <w:ins w:id="10928" w:author="Julio Li [2]" w:date="2020-09-07T13:51:00Z">
        <w:r>
          <w:rPr>
            <w:rFonts w:hint="eastAsia"/>
            <w:lang w:val="en-GB" w:eastAsia="zh-CN"/>
          </w:rPr>
          <w:lastRenderedPageBreak/>
          <w:t>安全经理负责发卡系统和门禁卡库存的审核。</w:t>
        </w:r>
      </w:ins>
    </w:p>
    <w:p w14:paraId="67A5042B" w14:textId="2F3A74D3" w:rsidR="008D4F61" w:rsidRPr="00876437" w:rsidRDefault="008D4F61" w:rsidP="00B3098F">
      <w:pPr>
        <w:pStyle w:val="Title2"/>
        <w:rPr>
          <w:lang w:val="en-GB"/>
          <w:rPrChange w:id="10929" w:author="Kevin Gu" w:date="2020-05-18T10:36:00Z">
            <w:rPr/>
          </w:rPrChange>
        </w:rPr>
      </w:pPr>
      <w:bookmarkStart w:id="10930" w:name="_Toc43387126"/>
      <w:r w:rsidRPr="00876437">
        <w:rPr>
          <w:lang w:val="en-GB"/>
          <w:rPrChange w:id="10931" w:author="Kevin Gu" w:date="2020-05-18T10:36:00Z">
            <w:rPr/>
          </w:rPrChange>
        </w:rPr>
        <w:t>Visitors Management</w:t>
      </w:r>
      <w:r w:rsidR="004E6311" w:rsidRPr="00876437">
        <w:rPr>
          <w:lang w:val="en-GB"/>
          <w:rPrChange w:id="10932" w:author="Kevin Gu" w:date="2020-05-18T10:36:00Z">
            <w:rPr/>
          </w:rPrChange>
        </w:rPr>
        <w:t xml:space="preserve"> </w:t>
      </w:r>
      <w:r w:rsidR="004E6311" w:rsidRPr="00876437">
        <w:rPr>
          <w:rFonts w:hint="eastAsia"/>
          <w:lang w:val="en-GB" w:eastAsia="zh-CN"/>
          <w:rPrChange w:id="10933" w:author="Kevin Gu" w:date="2020-05-18T10:36:00Z">
            <w:rPr>
              <w:rFonts w:hint="eastAsia"/>
              <w:lang w:eastAsia="zh-CN"/>
            </w:rPr>
          </w:rPrChange>
        </w:rPr>
        <w:t>访客管理</w:t>
      </w:r>
      <w:bookmarkEnd w:id="10930"/>
    </w:p>
    <w:p w14:paraId="409DD890" w14:textId="26D82B0C" w:rsidR="008D4F61" w:rsidRPr="00876437" w:rsidDel="00C94159" w:rsidRDefault="008D4F61" w:rsidP="00C94159">
      <w:pPr>
        <w:pStyle w:val="Title3"/>
        <w:rPr>
          <w:del w:id="10934" w:author="Julio Li" w:date="2020-05-14T13:58:00Z"/>
          <w:lang w:val="en-GB"/>
          <w:rPrChange w:id="10935" w:author="Kevin Gu" w:date="2020-05-18T10:36:00Z">
            <w:rPr>
              <w:del w:id="10936" w:author="Julio Li" w:date="2020-05-14T13:58:00Z"/>
            </w:rPr>
          </w:rPrChange>
        </w:rPr>
      </w:pPr>
      <w:del w:id="10937" w:author="Julio Li" w:date="2020-05-14T13:58:00Z">
        <w:r w:rsidRPr="00876437" w:rsidDel="00C94159">
          <w:rPr>
            <w:b w:val="0"/>
            <w:bCs w:val="0"/>
            <w:lang w:val="en-GB"/>
            <w:rPrChange w:id="10938" w:author="Kevin Gu" w:date="2020-05-18T10:36:00Z">
              <w:rPr>
                <w:b w:val="0"/>
                <w:bCs w:val="0"/>
              </w:rPr>
            </w:rPrChange>
          </w:rPr>
          <w:delText>All the external visiting personnel, including the third-party audit institutions, customers, and external service providers, etc. are called as visitors.</w:delText>
        </w:r>
      </w:del>
    </w:p>
    <w:p w14:paraId="42B6AB7C" w14:textId="6647D360" w:rsidR="00C94159" w:rsidRPr="00876437" w:rsidRDefault="00C94159" w:rsidP="00C94159">
      <w:pPr>
        <w:pStyle w:val="Title3"/>
        <w:rPr>
          <w:ins w:id="10939" w:author="Julio Li" w:date="2020-05-14T14:01:00Z"/>
          <w:lang w:val="en-GB"/>
          <w:rPrChange w:id="10940" w:author="Kevin Gu" w:date="2020-05-18T10:36:00Z">
            <w:rPr>
              <w:ins w:id="10941" w:author="Julio Li" w:date="2020-05-14T14:01:00Z"/>
            </w:rPr>
          </w:rPrChange>
        </w:rPr>
      </w:pPr>
      <w:ins w:id="10942" w:author="Julio Li" w:date="2020-05-14T14:01:00Z">
        <w:r w:rsidRPr="00876437">
          <w:rPr>
            <w:lang w:val="en-GB"/>
            <w:rPrChange w:id="10943" w:author="Kevin Gu" w:date="2020-05-18T10:36:00Z">
              <w:rPr/>
            </w:rPrChange>
          </w:rPr>
          <w:t xml:space="preserve">Control </w:t>
        </w:r>
      </w:ins>
      <w:ins w:id="10944" w:author="Julio Li" w:date="2020-05-14T14:02:00Z">
        <w:r w:rsidRPr="00876437">
          <w:rPr>
            <w:lang w:val="en-GB"/>
            <w:rPrChange w:id="10945" w:author="Kevin Gu" w:date="2020-05-18T10:36:00Z">
              <w:rPr/>
            </w:rPrChange>
          </w:rPr>
          <w:t>o</w:t>
        </w:r>
      </w:ins>
      <w:ins w:id="10946" w:author="Julio Li" w:date="2020-05-14T14:01:00Z">
        <w:r w:rsidRPr="00876437">
          <w:rPr>
            <w:lang w:val="en-GB"/>
            <w:rPrChange w:id="10947" w:author="Kevin Gu" w:date="2020-05-18T10:36:00Z">
              <w:rPr/>
            </w:rPrChange>
          </w:rPr>
          <w:t>f Visitors</w:t>
        </w:r>
        <w:proofErr w:type="spellStart"/>
        <w:r w:rsidRPr="00876437">
          <w:rPr>
            <w:rFonts w:hint="eastAsia"/>
            <w:lang w:val="en-GB"/>
            <w:rPrChange w:id="10948" w:author="Kevin Gu" w:date="2020-05-18T10:36:00Z">
              <w:rPr>
                <w:rFonts w:hint="eastAsia"/>
              </w:rPr>
            </w:rPrChange>
          </w:rPr>
          <w:t>访客控制</w:t>
        </w:r>
        <w:proofErr w:type="spellEnd"/>
      </w:ins>
    </w:p>
    <w:p w14:paraId="6A44BEF9" w14:textId="77777777" w:rsidR="004539C8" w:rsidRDefault="004539C8" w:rsidP="004539C8">
      <w:pPr>
        <w:rPr>
          <w:ins w:id="10949" w:author="Julio Li [2]" w:date="2020-08-20T16:59:00Z"/>
          <w:lang w:val="en-US" w:eastAsia="zh-CN"/>
        </w:rPr>
      </w:pPr>
      <w:ins w:id="10950" w:author="Julio Li [2]" w:date="2020-08-20T16:59:00Z">
        <w:r>
          <w:rPr>
            <w:lang w:val="en-US"/>
          </w:rPr>
          <w:t xml:space="preserve">The </w:t>
        </w:r>
        <w:proofErr w:type="spellStart"/>
        <w:r w:rsidRPr="00CE06F4">
          <w:rPr>
            <w:lang w:val="en-US"/>
          </w:rPr>
          <w:t>Chengtian</w:t>
        </w:r>
        <w:proofErr w:type="spellEnd"/>
        <w:r w:rsidRPr="00CE06F4">
          <w:rPr>
            <w:lang w:val="en-US"/>
          </w:rPr>
          <w:t xml:space="preserve"> </w:t>
        </w:r>
        <w:proofErr w:type="spellStart"/>
        <w:r w:rsidRPr="00CE06F4">
          <w:rPr>
            <w:lang w:val="en-US"/>
          </w:rPr>
          <w:t>Weiye</w:t>
        </w:r>
        <w:proofErr w:type="spellEnd"/>
        <w:r w:rsidRPr="00CE06F4">
          <w:rPr>
            <w:lang w:val="en-US"/>
          </w:rPr>
          <w:t xml:space="preserve"> (Ningbo) Chip Technology Co., Ltd.</w:t>
        </w:r>
        <w:r>
          <w:rPr>
            <w:lang w:val="en-US"/>
          </w:rPr>
          <w:t xml:space="preserve"> host is responsible for the visitor at all times during his/her stay within the premises and must ensure that he/she is always accompanied by a </w:t>
        </w:r>
        <w:proofErr w:type="spellStart"/>
        <w:r w:rsidRPr="00CE06F4">
          <w:rPr>
            <w:lang w:val="en-US"/>
          </w:rPr>
          <w:t>Chengtian</w:t>
        </w:r>
        <w:proofErr w:type="spellEnd"/>
        <w:r w:rsidRPr="00CE06F4">
          <w:rPr>
            <w:lang w:val="en-US"/>
          </w:rPr>
          <w:t xml:space="preserve"> </w:t>
        </w:r>
        <w:proofErr w:type="spellStart"/>
        <w:r w:rsidRPr="00CE06F4">
          <w:rPr>
            <w:lang w:val="en-US"/>
          </w:rPr>
          <w:t>Weiye</w:t>
        </w:r>
        <w:proofErr w:type="spellEnd"/>
        <w:r w:rsidRPr="00CE06F4">
          <w:rPr>
            <w:lang w:val="en-US"/>
          </w:rPr>
          <w:t xml:space="preserve"> (N</w:t>
        </w:r>
        <w:r>
          <w:rPr>
            <w:lang w:val="en-US"/>
          </w:rPr>
          <w:t>ingbo) Chip Technology Co., Ltd employee.</w:t>
        </w:r>
      </w:ins>
    </w:p>
    <w:p w14:paraId="7983359D" w14:textId="28BE340E" w:rsidR="004539C8" w:rsidRPr="004539C8" w:rsidRDefault="004539C8" w:rsidP="00C94159">
      <w:pPr>
        <w:rPr>
          <w:ins w:id="10951" w:author="Julio Li [2]" w:date="2020-08-20T16:59:00Z"/>
          <w:lang w:val="en-US" w:eastAsia="zh-CN"/>
          <w:rPrChange w:id="10952" w:author="Julio Li [2]" w:date="2020-08-20T16:59:00Z">
            <w:rPr>
              <w:ins w:id="10953" w:author="Julio Li [2]" w:date="2020-08-20T16:59:00Z"/>
              <w:lang w:val="en-GB"/>
            </w:rPr>
          </w:rPrChange>
        </w:rPr>
      </w:pPr>
      <w:ins w:id="10954" w:author="Julio Li [2]" w:date="2020-08-20T16:59:00Z">
        <w:r w:rsidRPr="00CD1DD5">
          <w:rPr>
            <w:rFonts w:hint="eastAsia"/>
            <w:lang w:val="en-US" w:eastAsia="zh-CN"/>
          </w:rPr>
          <w:t>澄天伟业（宁波）芯片技术有限公司</w:t>
        </w:r>
        <w:r>
          <w:rPr>
            <w:rFonts w:hint="eastAsia"/>
            <w:lang w:val="en-US" w:eastAsia="zh-CN"/>
          </w:rPr>
          <w:t>被访者有责任保证访问者在工厂访问的时候有</w:t>
        </w:r>
        <w:r w:rsidRPr="00CD1DD5">
          <w:rPr>
            <w:rFonts w:hint="eastAsia"/>
            <w:lang w:val="en-US" w:eastAsia="zh-CN"/>
          </w:rPr>
          <w:t>澄天伟业（宁波）芯片技术有限公司</w:t>
        </w:r>
        <w:r>
          <w:rPr>
            <w:rFonts w:hint="eastAsia"/>
            <w:lang w:val="en-US" w:eastAsia="zh-CN"/>
          </w:rPr>
          <w:t>员工全程陪伴。</w:t>
        </w:r>
      </w:ins>
    </w:p>
    <w:p w14:paraId="15F0D3C2" w14:textId="5733CE6E" w:rsidR="00C94159" w:rsidRPr="00876437" w:rsidRDefault="00C94159" w:rsidP="00C94159">
      <w:pPr>
        <w:rPr>
          <w:ins w:id="10955" w:author="Julio Li" w:date="2020-05-14T14:02:00Z"/>
          <w:lang w:val="en-GB"/>
          <w:rPrChange w:id="10956" w:author="Kevin Gu" w:date="2020-05-18T10:36:00Z">
            <w:rPr>
              <w:ins w:id="10957" w:author="Julio Li" w:date="2020-05-14T14:02:00Z"/>
            </w:rPr>
          </w:rPrChange>
        </w:rPr>
      </w:pPr>
      <w:ins w:id="10958" w:author="Julio Li" w:date="2020-05-14T14:02:00Z">
        <w:r w:rsidRPr="00876437">
          <w:rPr>
            <w:lang w:val="en-GB"/>
            <w:rPrChange w:id="10959" w:author="Kevin Gu" w:date="2020-05-18T10:36:00Z">
              <w:rPr/>
            </w:rPrChange>
          </w:rPr>
          <w:t xml:space="preserve">The host department shall be responsible to notify the Security Department of the impending visit. The notification must be served at least 24 </w:t>
        </w:r>
        <w:del w:id="10960" w:author="Kevin Gu" w:date="2020-05-18T11:08:00Z">
          <w:r w:rsidRPr="00876437" w:rsidDel="005D406D">
            <w:rPr>
              <w:lang w:val="en-GB"/>
              <w:rPrChange w:id="10961" w:author="Kevin Gu" w:date="2020-05-18T10:36:00Z">
                <w:rPr/>
              </w:rPrChange>
            </w:rPr>
            <w:delText>hour</w:delText>
          </w:r>
        </w:del>
      </w:ins>
      <w:ins w:id="10962" w:author="Kevin Gu" w:date="2020-05-18T11:08:00Z">
        <w:r w:rsidR="005D406D" w:rsidRPr="00876437">
          <w:rPr>
            <w:lang w:val="en-GB"/>
          </w:rPr>
          <w:t>hours</w:t>
        </w:r>
      </w:ins>
      <w:ins w:id="10963" w:author="Julio Li" w:date="2020-05-14T14:02:00Z">
        <w:r w:rsidRPr="00876437">
          <w:rPr>
            <w:lang w:val="en-GB"/>
            <w:rPrChange w:id="10964" w:author="Kevin Gu" w:date="2020-05-18T10:36:00Z">
              <w:rPr/>
            </w:rPrChange>
          </w:rPr>
          <w:t xml:space="preserve"> prior to the visit.</w:t>
        </w:r>
      </w:ins>
    </w:p>
    <w:p w14:paraId="6A3DF3E4" w14:textId="79BEBB66" w:rsidR="005F3053" w:rsidRDefault="00C94159" w:rsidP="00C94159">
      <w:pPr>
        <w:rPr>
          <w:ins w:id="10965" w:author="Julio Li [2]" w:date="2020-09-07T13:53:00Z"/>
          <w:lang w:val="en-GB" w:eastAsia="zh-CN"/>
        </w:rPr>
      </w:pPr>
      <w:proofErr w:type="spellStart"/>
      <w:ins w:id="10966" w:author="Julio Li" w:date="2020-05-14T14:02:00Z">
        <w:r w:rsidRPr="00876437">
          <w:rPr>
            <w:rFonts w:hint="eastAsia"/>
            <w:lang w:val="en-GB"/>
            <w:rPrChange w:id="10967" w:author="Kevin Gu" w:date="2020-05-18T10:36:00Z">
              <w:rPr>
                <w:rFonts w:hint="eastAsia"/>
              </w:rPr>
            </w:rPrChange>
          </w:rPr>
          <w:t>被访部门应负责通知安全部门访问计划</w:t>
        </w:r>
        <w:proofErr w:type="spellEnd"/>
        <w:r w:rsidRPr="00876437">
          <w:rPr>
            <w:rFonts w:hint="eastAsia"/>
            <w:lang w:val="en-GB"/>
            <w:rPrChange w:id="10968" w:author="Kevin Gu" w:date="2020-05-18T10:36:00Z">
              <w:rPr>
                <w:rFonts w:hint="eastAsia"/>
              </w:rPr>
            </w:rPrChange>
          </w:rPr>
          <w:t>，</w:t>
        </w:r>
      </w:ins>
      <w:ins w:id="10969" w:author="Julio Li [2]" w:date="2020-09-07T14:02:00Z">
        <w:r w:rsidR="00B87747">
          <w:rPr>
            <w:rFonts w:hint="eastAsia"/>
            <w:lang w:eastAsia="zh-CN"/>
          </w:rPr>
          <w:t>访客入厂核准申请表</w:t>
        </w:r>
      </w:ins>
      <w:commentRangeStart w:id="10970"/>
      <w:commentRangeStart w:id="10971"/>
      <w:ins w:id="10972" w:author="Julio Li" w:date="2020-05-14T14:02:00Z">
        <w:del w:id="10973" w:author="Julio Li [2]" w:date="2020-09-07T13:52:00Z">
          <w:r w:rsidRPr="00876437" w:rsidDel="005F3053">
            <w:rPr>
              <w:rFonts w:hint="eastAsia"/>
              <w:lang w:val="en-GB"/>
              <w:rPrChange w:id="10974" w:author="Kevin Gu" w:date="2020-05-18T10:36:00Z">
                <w:rPr>
                  <w:rFonts w:hint="eastAsia"/>
                </w:rPr>
              </w:rPrChange>
            </w:rPr>
            <w:delText>访客通知单</w:delText>
          </w:r>
        </w:del>
      </w:ins>
      <w:commentRangeEnd w:id="10970"/>
      <w:del w:id="10975" w:author="Julio Li [2]" w:date="2020-09-07T13:52:00Z">
        <w:r w:rsidR="00700A45" w:rsidDel="005F3053">
          <w:rPr>
            <w:rStyle w:val="CommentReference"/>
          </w:rPr>
          <w:commentReference w:id="10970"/>
        </w:r>
        <w:commentRangeEnd w:id="10971"/>
        <w:r w:rsidR="00795831" w:rsidDel="005F3053">
          <w:rPr>
            <w:rStyle w:val="CommentReference"/>
          </w:rPr>
          <w:commentReference w:id="10971"/>
        </w:r>
      </w:del>
      <w:proofErr w:type="spellStart"/>
      <w:ins w:id="10976" w:author="Julio Li" w:date="2020-05-14T14:02:00Z">
        <w:r w:rsidRPr="00876437">
          <w:rPr>
            <w:rFonts w:hint="eastAsia"/>
            <w:lang w:val="en-GB"/>
            <w:rPrChange w:id="10977" w:author="Kevin Gu" w:date="2020-05-18T10:36:00Z">
              <w:rPr>
                <w:rFonts w:hint="eastAsia"/>
              </w:rPr>
            </w:rPrChange>
          </w:rPr>
          <w:t>应在访客到达</w:t>
        </w:r>
        <w:proofErr w:type="spellEnd"/>
        <w:r w:rsidRPr="00876437">
          <w:rPr>
            <w:lang w:val="en-GB"/>
            <w:rPrChange w:id="10978" w:author="Kevin Gu" w:date="2020-05-18T10:36:00Z">
              <w:rPr/>
            </w:rPrChange>
          </w:rPr>
          <w:t>24</w:t>
        </w:r>
        <w:proofErr w:type="spellStart"/>
        <w:r w:rsidRPr="00876437">
          <w:rPr>
            <w:rFonts w:hint="eastAsia"/>
            <w:lang w:val="en-GB"/>
            <w:rPrChange w:id="10979" w:author="Kevin Gu" w:date="2020-05-18T10:36:00Z">
              <w:rPr>
                <w:rFonts w:hint="eastAsia"/>
              </w:rPr>
            </w:rPrChange>
          </w:rPr>
          <w:t>小时之前提交给安全部</w:t>
        </w:r>
      </w:ins>
      <w:proofErr w:type="spellEnd"/>
      <w:ins w:id="10980" w:author="Julio Li [2]" w:date="2020-09-07T13:53:00Z">
        <w:r w:rsidR="005F3053">
          <w:rPr>
            <w:rFonts w:hint="eastAsia"/>
            <w:lang w:val="en-GB" w:eastAsia="zh-CN"/>
          </w:rPr>
          <w:t>。</w:t>
        </w:r>
      </w:ins>
    </w:p>
    <w:p w14:paraId="1A47DAA7" w14:textId="5678F889" w:rsidR="00C94159" w:rsidRPr="009B1E90" w:rsidRDefault="00C94159" w:rsidP="00C94159">
      <w:pPr>
        <w:rPr>
          <w:ins w:id="10981" w:author="Julio Li" w:date="2020-05-14T14:02:00Z"/>
          <w:lang w:val="en-US"/>
          <w:rPrChange w:id="10982" w:author="Julio Li [2]" w:date="2020-09-03T10:39:00Z">
            <w:rPr>
              <w:ins w:id="10983" w:author="Julio Li" w:date="2020-05-14T14:02:00Z"/>
            </w:rPr>
          </w:rPrChange>
        </w:rPr>
      </w:pPr>
      <w:ins w:id="10984" w:author="Julio Li" w:date="2020-05-14T14:02:00Z">
        <w:r w:rsidRPr="00876437">
          <w:rPr>
            <w:lang w:val="en-GB"/>
            <w:rPrChange w:id="10985" w:author="Kevin Gu" w:date="2020-05-18T10:36:00Z">
              <w:rPr/>
            </w:rPrChange>
          </w:rPr>
          <w:t xml:space="preserve">The host department upon confirmation of the visit shall adhere </w:t>
        </w:r>
        <w:del w:id="10986" w:author="Kevin Gu" w:date="2020-05-18T11:08:00Z">
          <w:r w:rsidRPr="00876437" w:rsidDel="005D406D">
            <w:rPr>
              <w:lang w:val="en-GB"/>
              <w:rPrChange w:id="10987" w:author="Kevin Gu" w:date="2020-05-18T10:36:00Z">
                <w:rPr/>
              </w:rPrChange>
            </w:rPr>
            <w:delText xml:space="preserve">to clause </w:delText>
          </w:r>
        </w:del>
      </w:ins>
      <w:ins w:id="10988" w:author="Julio Li" w:date="2020-05-14T14:37:00Z">
        <w:del w:id="10989" w:author="Kevin Gu" w:date="2020-05-18T11:08:00Z">
          <w:r w:rsidR="00344BBE" w:rsidRPr="00876437" w:rsidDel="005D406D">
            <w:rPr>
              <w:lang w:val="en-GB"/>
              <w:rPrChange w:id="10990" w:author="Kevin Gu" w:date="2020-05-18T10:36:00Z">
                <w:rPr/>
              </w:rPrChange>
            </w:rPr>
            <w:delText>6.5.4</w:delText>
          </w:r>
        </w:del>
      </w:ins>
      <w:ins w:id="10991" w:author="Julio Li" w:date="2020-05-14T14:02:00Z">
        <w:del w:id="10992" w:author="Kevin Gu" w:date="2020-05-18T11:08:00Z">
          <w:r w:rsidRPr="00876437" w:rsidDel="005D406D">
            <w:rPr>
              <w:lang w:val="en-GB"/>
              <w:rPrChange w:id="10993" w:author="Kevin Gu" w:date="2020-05-18T10:36:00Z">
                <w:rPr/>
              </w:rPrChange>
            </w:rPr>
            <w:delText xml:space="preserve"> of this document</w:delText>
          </w:r>
        </w:del>
      </w:ins>
      <w:ins w:id="10994" w:author="Kevin Gu" w:date="2020-05-18T11:08:00Z">
        <w:r w:rsidR="005D406D">
          <w:rPr>
            <w:lang w:val="en-GB"/>
          </w:rPr>
          <w:t xml:space="preserve">the </w:t>
        </w:r>
      </w:ins>
      <w:ins w:id="10995" w:author="Kevin Gu" w:date="2020-05-18T11:09:00Z">
        <w:r w:rsidR="005D406D">
          <w:rPr>
            <w:lang w:val="en-GB"/>
          </w:rPr>
          <w:t xml:space="preserve">relevant </w:t>
        </w:r>
      </w:ins>
      <w:ins w:id="10996" w:author="Kevin Gu" w:date="2020-05-18T11:08:00Z">
        <w:r w:rsidR="005D406D">
          <w:rPr>
            <w:lang w:val="en-GB"/>
          </w:rPr>
          <w:t>requirement</w:t>
        </w:r>
      </w:ins>
      <w:ins w:id="10997" w:author="Kevin Gu" w:date="2020-05-18T11:09:00Z">
        <w:r w:rsidR="005D406D">
          <w:rPr>
            <w:lang w:val="en-GB"/>
          </w:rPr>
          <w:t>s</w:t>
        </w:r>
      </w:ins>
      <w:ins w:id="10998" w:author="Julio Li" w:date="2020-05-14T14:02:00Z">
        <w:r w:rsidRPr="00876437">
          <w:rPr>
            <w:lang w:val="en-GB"/>
            <w:rPrChange w:id="10999" w:author="Kevin Gu" w:date="2020-05-18T10:36:00Z">
              <w:rPr/>
            </w:rPrChange>
          </w:rPr>
          <w:t>. (i.e. to complete the ‘</w:t>
        </w:r>
      </w:ins>
      <w:ins w:id="11000" w:author="Julio Li [2]" w:date="2020-09-07T13:54:00Z">
        <w:r w:rsidR="005F3053">
          <w:rPr>
            <w:lang w:val="en-GB"/>
          </w:rPr>
          <w:t>visitor entry approval application</w:t>
        </w:r>
        <w:r w:rsidR="005F3053">
          <w:rPr>
            <w:lang w:val="en-US" w:eastAsia="zh-CN"/>
          </w:rPr>
          <w:t>’</w:t>
        </w:r>
      </w:ins>
      <w:ins w:id="11001" w:author="Julio Li" w:date="2020-05-14T14:02:00Z">
        <w:del w:id="11002" w:author="Julio Li [2]" w:date="2020-09-07T13:54:00Z">
          <w:r w:rsidRPr="00876437" w:rsidDel="005F3053">
            <w:rPr>
              <w:lang w:val="en-GB"/>
              <w:rPrChange w:id="11003" w:author="Kevin Gu" w:date="2020-05-18T10:36:00Z">
                <w:rPr/>
              </w:rPrChange>
            </w:rPr>
            <w:delText xml:space="preserve">Notification Of Visitors’ </w:delText>
          </w:r>
        </w:del>
        <w:r w:rsidRPr="00876437">
          <w:rPr>
            <w:lang w:val="en-GB"/>
            <w:rPrChange w:id="11004" w:author="Kevin Gu" w:date="2020-05-18T10:36:00Z">
              <w:rPr/>
            </w:rPrChange>
          </w:rPr>
          <w:t>form)</w:t>
        </w:r>
      </w:ins>
    </w:p>
    <w:p w14:paraId="519BEC38" w14:textId="14B23A54" w:rsidR="00C94159" w:rsidRPr="00FE42F7" w:rsidRDefault="00C94159" w:rsidP="00C94159">
      <w:pPr>
        <w:rPr>
          <w:ins w:id="11005" w:author="Julio Li" w:date="2020-05-14T14:02:00Z"/>
        </w:rPr>
      </w:pPr>
      <w:proofErr w:type="spellStart"/>
      <w:ins w:id="11006" w:author="Julio Li" w:date="2020-05-14T14:02:00Z">
        <w:r w:rsidRPr="00876437">
          <w:rPr>
            <w:rFonts w:hint="eastAsia"/>
            <w:lang w:val="en-GB"/>
            <w:rPrChange w:id="11007" w:author="Kevin Gu" w:date="2020-05-18T10:36:00Z">
              <w:rPr>
                <w:rFonts w:hint="eastAsia"/>
              </w:rPr>
            </w:rPrChange>
          </w:rPr>
          <w:t>被访部门一旦与访客确认后，应遵循该</w:t>
        </w:r>
        <w:proofErr w:type="spellEnd"/>
        <w:del w:id="11008" w:author="Kevin Gu" w:date="2020-05-18T11:09:00Z">
          <w:r w:rsidRPr="00876437" w:rsidDel="005D406D">
            <w:rPr>
              <w:rFonts w:hint="eastAsia"/>
              <w:lang w:val="en-GB"/>
              <w:rPrChange w:id="11009" w:author="Kevin Gu" w:date="2020-05-18T10:36:00Z">
                <w:rPr>
                  <w:rFonts w:hint="eastAsia"/>
                </w:rPr>
              </w:rPrChange>
            </w:rPr>
            <w:delText>程序文件</w:delText>
          </w:r>
        </w:del>
      </w:ins>
      <w:ins w:id="11010" w:author="Julio Li" w:date="2020-05-14T14:37:00Z">
        <w:del w:id="11011" w:author="Kevin Gu" w:date="2020-05-18T11:09:00Z">
          <w:r w:rsidR="00344BBE" w:rsidRPr="00876437" w:rsidDel="005D406D">
            <w:rPr>
              <w:lang w:val="en-GB"/>
              <w:rPrChange w:id="11012" w:author="Kevin Gu" w:date="2020-05-18T10:36:00Z">
                <w:rPr/>
              </w:rPrChange>
            </w:rPr>
            <w:delText>6.5.4</w:delText>
          </w:r>
        </w:del>
      </w:ins>
      <w:ins w:id="11013" w:author="Julio Li" w:date="2020-05-14T14:02:00Z">
        <w:del w:id="11014" w:author="Kevin Gu" w:date="2020-05-18T11:09:00Z">
          <w:r w:rsidRPr="00876437" w:rsidDel="005D406D">
            <w:rPr>
              <w:rFonts w:hint="eastAsia"/>
              <w:lang w:val="en-GB"/>
              <w:rPrChange w:id="11015" w:author="Kevin Gu" w:date="2020-05-18T10:36:00Z">
                <w:rPr>
                  <w:rFonts w:hint="eastAsia"/>
                </w:rPr>
              </w:rPrChange>
            </w:rPr>
            <w:delText>的</w:delText>
          </w:r>
        </w:del>
      </w:ins>
      <w:ins w:id="11016" w:author="Kevin Gu" w:date="2020-05-18T11:09:00Z">
        <w:r w:rsidR="005D406D">
          <w:rPr>
            <w:rFonts w:hint="eastAsia"/>
            <w:lang w:val="en-GB" w:eastAsia="zh-CN"/>
          </w:rPr>
          <w:t>相关</w:t>
        </w:r>
      </w:ins>
      <w:proofErr w:type="spellStart"/>
      <w:ins w:id="11017" w:author="Julio Li" w:date="2020-05-14T14:02:00Z">
        <w:r w:rsidRPr="00876437">
          <w:rPr>
            <w:rFonts w:hint="eastAsia"/>
            <w:lang w:val="en-GB"/>
            <w:rPrChange w:id="11018" w:author="Kevin Gu" w:date="2020-05-18T10:36:00Z">
              <w:rPr>
                <w:rFonts w:hint="eastAsia"/>
              </w:rPr>
            </w:rPrChange>
          </w:rPr>
          <w:t>要求</w:t>
        </w:r>
        <w:proofErr w:type="spellEnd"/>
        <w:r w:rsidRPr="00876437">
          <w:rPr>
            <w:rFonts w:hint="eastAsia"/>
            <w:lang w:val="en-GB"/>
            <w:rPrChange w:id="11019" w:author="Kevin Gu" w:date="2020-05-18T10:36:00Z">
              <w:rPr>
                <w:rFonts w:hint="eastAsia"/>
              </w:rPr>
            </w:rPrChange>
          </w:rPr>
          <w:t>。</w:t>
        </w:r>
        <w:r w:rsidRPr="00FE42F7">
          <w:rPr>
            <w:rFonts w:hint="eastAsia"/>
          </w:rPr>
          <w:t>（</w:t>
        </w:r>
        <w:proofErr w:type="spellStart"/>
        <w:proofErr w:type="gramStart"/>
        <w:r w:rsidRPr="00876437">
          <w:rPr>
            <w:rFonts w:hint="eastAsia"/>
            <w:lang w:val="en-GB"/>
            <w:rPrChange w:id="11020" w:author="Kevin Gu" w:date="2020-05-18T10:36:00Z">
              <w:rPr>
                <w:rFonts w:hint="eastAsia"/>
              </w:rPr>
            </w:rPrChange>
          </w:rPr>
          <w:t>如完成</w:t>
        </w:r>
        <w:proofErr w:type="spellEnd"/>
        <w:r w:rsidRPr="00FE42F7">
          <w:t>“</w:t>
        </w:r>
      </w:ins>
      <w:proofErr w:type="gramEnd"/>
      <w:ins w:id="11021" w:author="Julio Li [2]" w:date="2020-09-07T14:02:00Z">
        <w:r w:rsidR="00B87747">
          <w:rPr>
            <w:rFonts w:hint="eastAsia"/>
            <w:lang w:eastAsia="zh-CN"/>
          </w:rPr>
          <w:t>访客入厂核准申请表</w:t>
        </w:r>
      </w:ins>
      <w:ins w:id="11022" w:author="Julio Li" w:date="2020-05-14T14:02:00Z">
        <w:del w:id="11023" w:author="Julio Li [2]" w:date="2020-09-07T13:55:00Z">
          <w:r w:rsidRPr="00876437" w:rsidDel="005F3053">
            <w:rPr>
              <w:rFonts w:hint="eastAsia"/>
              <w:lang w:val="en-GB"/>
              <w:rPrChange w:id="11024" w:author="Kevin Gu" w:date="2020-05-18T10:36:00Z">
                <w:rPr>
                  <w:rFonts w:hint="eastAsia"/>
                </w:rPr>
              </w:rPrChange>
            </w:rPr>
            <w:delText>访客通知单</w:delText>
          </w:r>
        </w:del>
        <w:r w:rsidRPr="00FE42F7">
          <w:t>”</w:t>
        </w:r>
        <w:r w:rsidRPr="00FE42F7">
          <w:rPr>
            <w:rFonts w:hint="eastAsia"/>
          </w:rPr>
          <w:t>）</w:t>
        </w:r>
      </w:ins>
    </w:p>
    <w:p w14:paraId="65C1F8FB" w14:textId="1C149BCA" w:rsidR="00C94159" w:rsidRPr="00FE42F7" w:rsidRDefault="00C94159" w:rsidP="00C94159">
      <w:pPr>
        <w:rPr>
          <w:ins w:id="11025" w:author="Julio Li" w:date="2020-05-14T14:02:00Z"/>
        </w:rPr>
      </w:pPr>
      <w:proofErr w:type="spellStart"/>
      <w:ins w:id="11026" w:author="Julio Li" w:date="2020-05-14T14:02:00Z">
        <w:r w:rsidRPr="00FE42F7">
          <w:t>The</w:t>
        </w:r>
        <w:proofErr w:type="spellEnd"/>
        <w:r w:rsidRPr="00FE42F7">
          <w:t xml:space="preserve"> host </w:t>
        </w:r>
        <w:proofErr w:type="spellStart"/>
        <w:r w:rsidRPr="00FE42F7">
          <w:t>shall</w:t>
        </w:r>
        <w:proofErr w:type="spellEnd"/>
        <w:r w:rsidRPr="00FE42F7">
          <w:t xml:space="preserve"> be </w:t>
        </w:r>
        <w:proofErr w:type="spellStart"/>
        <w:r w:rsidRPr="00FE42F7">
          <w:t>responsible</w:t>
        </w:r>
        <w:proofErr w:type="spellEnd"/>
        <w:r w:rsidRPr="00FE42F7">
          <w:t xml:space="preserve"> </w:t>
        </w:r>
        <w:proofErr w:type="spellStart"/>
        <w:r w:rsidRPr="00FE42F7">
          <w:t>to</w:t>
        </w:r>
        <w:proofErr w:type="spellEnd"/>
        <w:r w:rsidRPr="00FE42F7">
          <w:t xml:space="preserve"> </w:t>
        </w:r>
        <w:proofErr w:type="spellStart"/>
        <w:r w:rsidRPr="00FE42F7">
          <w:t>inform</w:t>
        </w:r>
        <w:proofErr w:type="spellEnd"/>
        <w:r w:rsidRPr="00FE42F7">
          <w:t xml:space="preserve"> </w:t>
        </w:r>
        <w:proofErr w:type="spellStart"/>
        <w:r w:rsidRPr="00FE42F7">
          <w:t>the</w:t>
        </w:r>
        <w:proofErr w:type="spellEnd"/>
        <w:r w:rsidRPr="00FE42F7">
          <w:t xml:space="preserve"> </w:t>
        </w:r>
        <w:proofErr w:type="spellStart"/>
        <w:r w:rsidRPr="00FE42F7">
          <w:t>Visitors</w:t>
        </w:r>
        <w:proofErr w:type="spellEnd"/>
        <w:r w:rsidRPr="00FE42F7">
          <w:t xml:space="preserve"> prior </w:t>
        </w:r>
        <w:proofErr w:type="spellStart"/>
        <w:r w:rsidRPr="00FE42F7">
          <w:t>to</w:t>
        </w:r>
        <w:proofErr w:type="spellEnd"/>
        <w:r w:rsidRPr="00FE42F7">
          <w:t xml:space="preserve"> </w:t>
        </w:r>
        <w:proofErr w:type="spellStart"/>
        <w:r w:rsidRPr="00FE42F7">
          <w:t>their</w:t>
        </w:r>
        <w:proofErr w:type="spellEnd"/>
        <w:r w:rsidRPr="00FE42F7">
          <w:t xml:space="preserve"> </w:t>
        </w:r>
        <w:proofErr w:type="spellStart"/>
        <w:r w:rsidRPr="00FE42F7">
          <w:t>visit</w:t>
        </w:r>
        <w:proofErr w:type="spellEnd"/>
        <w:r w:rsidRPr="00FE42F7">
          <w:t xml:space="preserve"> </w:t>
        </w:r>
        <w:proofErr w:type="spellStart"/>
        <w:r w:rsidRPr="00FE42F7">
          <w:t>that</w:t>
        </w:r>
        <w:proofErr w:type="spellEnd"/>
        <w:r w:rsidRPr="00FE42F7">
          <w:t xml:space="preserve"> </w:t>
        </w:r>
        <w:proofErr w:type="spellStart"/>
        <w:r w:rsidRPr="00FE42F7">
          <w:t>recording</w:t>
        </w:r>
        <w:proofErr w:type="spellEnd"/>
        <w:r w:rsidRPr="00FE42F7">
          <w:t xml:space="preserve"> material and</w:t>
        </w:r>
      </w:ins>
    </w:p>
    <w:p w14:paraId="5D79B0D0" w14:textId="77777777" w:rsidR="00C94159" w:rsidRPr="00876437" w:rsidRDefault="00C94159" w:rsidP="00C94159">
      <w:pPr>
        <w:rPr>
          <w:ins w:id="11027" w:author="Julio Li" w:date="2020-05-14T14:02:00Z"/>
          <w:lang w:val="en-GB"/>
          <w:rPrChange w:id="11028" w:author="Kevin Gu" w:date="2020-05-18T10:36:00Z">
            <w:rPr>
              <w:ins w:id="11029" w:author="Julio Li" w:date="2020-05-14T14:02:00Z"/>
            </w:rPr>
          </w:rPrChange>
        </w:rPr>
      </w:pPr>
      <w:ins w:id="11030" w:author="Julio Li" w:date="2020-05-14T14:02:00Z">
        <w:r w:rsidRPr="00876437">
          <w:rPr>
            <w:lang w:val="en-GB"/>
            <w:rPrChange w:id="11031" w:author="Kevin Gu" w:date="2020-05-18T10:36:00Z">
              <w:rPr/>
            </w:rPrChange>
          </w:rPr>
          <w:t>smoking is prohibited in the facilities area.</w:t>
        </w:r>
        <w:r w:rsidRPr="00876437">
          <w:rPr>
            <w:lang w:val="en-GB"/>
            <w:rPrChange w:id="11032" w:author="Kevin Gu" w:date="2020-05-18T10:36:00Z">
              <w:rPr/>
            </w:rPrChange>
          </w:rPr>
          <w:tab/>
        </w:r>
      </w:ins>
    </w:p>
    <w:p w14:paraId="20811087" w14:textId="77777777" w:rsidR="00C94159" w:rsidRPr="00876437" w:rsidRDefault="00C94159" w:rsidP="00C94159">
      <w:pPr>
        <w:rPr>
          <w:ins w:id="11033" w:author="Julio Li" w:date="2020-05-14T14:02:00Z"/>
          <w:lang w:val="en-GB"/>
          <w:rPrChange w:id="11034" w:author="Kevin Gu" w:date="2020-05-18T10:36:00Z">
            <w:rPr>
              <w:ins w:id="11035" w:author="Julio Li" w:date="2020-05-14T14:02:00Z"/>
            </w:rPr>
          </w:rPrChange>
        </w:rPr>
      </w:pPr>
      <w:proofErr w:type="spellStart"/>
      <w:ins w:id="11036" w:author="Julio Li" w:date="2020-05-14T14:02:00Z">
        <w:r w:rsidRPr="00876437">
          <w:rPr>
            <w:rFonts w:hint="eastAsia"/>
            <w:lang w:val="en-GB"/>
            <w:rPrChange w:id="11037" w:author="Kevin Gu" w:date="2020-05-18T10:36:00Z">
              <w:rPr>
                <w:rFonts w:hint="eastAsia"/>
              </w:rPr>
            </w:rPrChange>
          </w:rPr>
          <w:t>被访问人有义务提前通知访客，在生产区域严禁携带记录设备并且禁止吸烟</w:t>
        </w:r>
        <w:proofErr w:type="spellEnd"/>
        <w:r w:rsidRPr="00876437">
          <w:rPr>
            <w:rFonts w:hint="eastAsia"/>
            <w:lang w:val="en-GB"/>
            <w:rPrChange w:id="11038" w:author="Kevin Gu" w:date="2020-05-18T10:36:00Z">
              <w:rPr>
                <w:rFonts w:hint="eastAsia"/>
              </w:rPr>
            </w:rPrChange>
          </w:rPr>
          <w:t>。</w:t>
        </w:r>
      </w:ins>
    </w:p>
    <w:p w14:paraId="1263D347" w14:textId="42F267D9" w:rsidR="00C94159" w:rsidRPr="00876437" w:rsidRDefault="00C94159" w:rsidP="00C94159">
      <w:pPr>
        <w:rPr>
          <w:ins w:id="11039" w:author="Julio Li" w:date="2020-05-14T14:02:00Z"/>
          <w:lang w:val="en-GB"/>
          <w:rPrChange w:id="11040" w:author="Kevin Gu" w:date="2020-05-18T10:36:00Z">
            <w:rPr>
              <w:ins w:id="11041" w:author="Julio Li" w:date="2020-05-14T14:02:00Z"/>
            </w:rPr>
          </w:rPrChange>
        </w:rPr>
      </w:pPr>
      <w:ins w:id="11042" w:author="Julio Li" w:date="2020-05-14T14:02:00Z">
        <w:r w:rsidRPr="00876437">
          <w:rPr>
            <w:lang w:val="en-GB"/>
            <w:rPrChange w:id="11043" w:author="Kevin Gu" w:date="2020-05-18T10:36:00Z">
              <w:rPr/>
            </w:rPrChange>
          </w:rPr>
          <w:t xml:space="preserve">Visitor(s) without an appointment will not allow access to </w:t>
        </w:r>
        <w:proofErr w:type="spellStart"/>
        <w:r w:rsidRPr="00876437">
          <w:rPr>
            <w:lang w:val="en-GB"/>
            <w:rPrChange w:id="11044" w:author="Kevin Gu" w:date="2020-05-18T10:36:00Z">
              <w:rPr/>
            </w:rPrChange>
          </w:rPr>
          <w:t>Chengtian</w:t>
        </w:r>
        <w:proofErr w:type="spellEnd"/>
        <w:r w:rsidRPr="00876437">
          <w:rPr>
            <w:lang w:val="en-GB"/>
            <w:rPrChange w:id="11045" w:author="Kevin Gu" w:date="2020-05-18T10:36:00Z">
              <w:rPr/>
            </w:rPrChange>
          </w:rPr>
          <w:t xml:space="preserve"> </w:t>
        </w:r>
        <w:proofErr w:type="spellStart"/>
        <w:r w:rsidRPr="00876437">
          <w:rPr>
            <w:lang w:val="en-GB"/>
            <w:rPrChange w:id="11046" w:author="Kevin Gu" w:date="2020-05-18T10:36:00Z">
              <w:rPr/>
            </w:rPrChange>
          </w:rPr>
          <w:t>Weiye</w:t>
        </w:r>
        <w:proofErr w:type="spellEnd"/>
        <w:r w:rsidRPr="00876437">
          <w:rPr>
            <w:lang w:val="en-GB"/>
            <w:rPrChange w:id="11047" w:author="Kevin Gu" w:date="2020-05-18T10:36:00Z">
              <w:rPr/>
            </w:rPrChange>
          </w:rPr>
          <w:t xml:space="preserve"> (Ningbo) Chip Technology Co., Ltd.</w:t>
        </w:r>
      </w:ins>
      <w:ins w:id="11048" w:author="Kevin Gu" w:date="2020-05-18T11:09:00Z">
        <w:r w:rsidR="005D406D">
          <w:rPr>
            <w:lang w:val="en-GB"/>
          </w:rPr>
          <w:t xml:space="preserve"> </w:t>
        </w:r>
      </w:ins>
      <w:ins w:id="11049" w:author="Julio Li" w:date="2020-05-14T14:02:00Z">
        <w:r w:rsidRPr="00876437">
          <w:rPr>
            <w:lang w:val="en-GB"/>
            <w:rPrChange w:id="11050" w:author="Kevin Gu" w:date="2020-05-18T10:36:00Z">
              <w:rPr/>
            </w:rPrChange>
          </w:rPr>
          <w:t>Security Areas. Instead the Security officer shall politely inform the visitor(s) that it is necessary to make an appointment prior to the visit.</w:t>
        </w:r>
      </w:ins>
    </w:p>
    <w:p w14:paraId="1AAD022B" w14:textId="0FBFC373" w:rsidR="00C94159" w:rsidRPr="00876437" w:rsidRDefault="00C94159" w:rsidP="00C94159">
      <w:pPr>
        <w:rPr>
          <w:ins w:id="11051" w:author="Julio Li" w:date="2020-05-14T14:02:00Z"/>
          <w:lang w:val="en-GB"/>
          <w:rPrChange w:id="11052" w:author="Kevin Gu" w:date="2020-05-18T10:36:00Z">
            <w:rPr>
              <w:ins w:id="11053" w:author="Julio Li" w:date="2020-05-14T14:02:00Z"/>
            </w:rPr>
          </w:rPrChange>
        </w:rPr>
      </w:pPr>
      <w:proofErr w:type="spellStart"/>
      <w:ins w:id="11054" w:author="Julio Li" w:date="2020-05-14T14:02:00Z">
        <w:r w:rsidRPr="00876437">
          <w:rPr>
            <w:rFonts w:hint="eastAsia"/>
            <w:lang w:val="en-GB"/>
            <w:rPrChange w:id="11055" w:author="Kevin Gu" w:date="2020-05-18T10:36:00Z">
              <w:rPr>
                <w:rFonts w:hint="eastAsia"/>
              </w:rPr>
            </w:rPrChange>
          </w:rPr>
          <w:t>未预约的访客不得进入澄天伟业（宁波）芯片技术有限公司的安全区域。安全</w:t>
        </w:r>
      </w:ins>
      <w:proofErr w:type="spellEnd"/>
      <w:ins w:id="11056" w:author="Julio Li [2]" w:date="2020-09-07T13:55:00Z">
        <w:r w:rsidR="00081893">
          <w:rPr>
            <w:rFonts w:hint="eastAsia"/>
            <w:lang w:val="en-GB" w:eastAsia="zh-CN"/>
          </w:rPr>
          <w:t>员</w:t>
        </w:r>
      </w:ins>
      <w:ins w:id="11057" w:author="Julio Li" w:date="2020-05-14T14:02:00Z">
        <w:del w:id="11058" w:author="Julio Li [2]" w:date="2020-09-07T13:55:00Z">
          <w:r w:rsidRPr="00876437" w:rsidDel="00081893">
            <w:rPr>
              <w:rFonts w:hint="eastAsia"/>
              <w:lang w:val="en-GB"/>
              <w:rPrChange w:id="11059" w:author="Kevin Gu" w:date="2020-05-18T10:36:00Z">
                <w:rPr>
                  <w:rFonts w:hint="eastAsia"/>
                </w:rPr>
              </w:rPrChange>
            </w:rPr>
            <w:delText>主管</w:delText>
          </w:r>
        </w:del>
        <w:proofErr w:type="spellStart"/>
        <w:r w:rsidRPr="00876437">
          <w:rPr>
            <w:rFonts w:hint="eastAsia"/>
            <w:lang w:val="en-GB"/>
            <w:rPrChange w:id="11060" w:author="Kevin Gu" w:date="2020-05-18T10:36:00Z">
              <w:rPr>
                <w:rFonts w:hint="eastAsia"/>
              </w:rPr>
            </w:rPrChange>
          </w:rPr>
          <w:t>应该礼貌的通知访客，在访问之前应该事先预约</w:t>
        </w:r>
        <w:proofErr w:type="spellEnd"/>
        <w:r w:rsidRPr="00876437">
          <w:rPr>
            <w:rFonts w:hint="eastAsia"/>
            <w:lang w:val="en-GB"/>
            <w:rPrChange w:id="11061" w:author="Kevin Gu" w:date="2020-05-18T10:36:00Z">
              <w:rPr>
                <w:rFonts w:hint="eastAsia"/>
              </w:rPr>
            </w:rPrChange>
          </w:rPr>
          <w:t>。</w:t>
        </w:r>
      </w:ins>
    </w:p>
    <w:p w14:paraId="7A38E803" w14:textId="690BA522" w:rsidR="00C94159" w:rsidRPr="00876437" w:rsidRDefault="00C94159" w:rsidP="00C94159">
      <w:pPr>
        <w:rPr>
          <w:ins w:id="11062" w:author="Julio Li" w:date="2020-05-14T14:02:00Z"/>
          <w:lang w:val="en-GB"/>
          <w:rPrChange w:id="11063" w:author="Kevin Gu" w:date="2020-05-18T10:36:00Z">
            <w:rPr>
              <w:ins w:id="11064" w:author="Julio Li" w:date="2020-05-14T14:02:00Z"/>
            </w:rPr>
          </w:rPrChange>
        </w:rPr>
      </w:pPr>
      <w:ins w:id="11065" w:author="Julio Li" w:date="2020-05-14T14:02:00Z">
        <w:r w:rsidRPr="00876437">
          <w:rPr>
            <w:lang w:val="en-GB"/>
            <w:rPrChange w:id="11066" w:author="Kevin Gu" w:date="2020-05-18T10:36:00Z">
              <w:rPr/>
            </w:rPrChange>
          </w:rPr>
          <w:t xml:space="preserve">The </w:t>
        </w:r>
      </w:ins>
      <w:ins w:id="11067" w:author="Julio Li [2]" w:date="2020-09-07T13:58:00Z">
        <w:r w:rsidR="004D19D3">
          <w:rPr>
            <w:lang w:val="en-GB"/>
          </w:rPr>
          <w:t>s</w:t>
        </w:r>
      </w:ins>
      <w:ins w:id="11068" w:author="Julio Li" w:date="2020-05-14T14:02:00Z">
        <w:del w:id="11069" w:author="Julio Li [2]" w:date="2020-09-07T13:58:00Z">
          <w:r w:rsidRPr="00876437" w:rsidDel="004D19D3">
            <w:rPr>
              <w:lang w:val="en-GB"/>
              <w:rPrChange w:id="11070" w:author="Kevin Gu" w:date="2020-05-18T10:36:00Z">
                <w:rPr/>
              </w:rPrChange>
            </w:rPr>
            <w:delText>S</w:delText>
          </w:r>
        </w:del>
        <w:r w:rsidRPr="00876437">
          <w:rPr>
            <w:lang w:val="en-GB"/>
            <w:rPrChange w:id="11071" w:author="Kevin Gu" w:date="2020-05-18T10:36:00Z">
              <w:rPr/>
            </w:rPrChange>
          </w:rPr>
          <w:t xml:space="preserve">ecurity </w:t>
        </w:r>
      </w:ins>
      <w:ins w:id="11072" w:author="Julio Li [2]" w:date="2020-09-07T13:58:00Z">
        <w:r w:rsidR="004D19D3">
          <w:rPr>
            <w:lang w:val="en-GB"/>
          </w:rPr>
          <w:t>o</w:t>
        </w:r>
      </w:ins>
      <w:ins w:id="11073" w:author="Julio Li" w:date="2020-05-14T14:02:00Z">
        <w:del w:id="11074" w:author="Julio Li [2]" w:date="2020-09-07T13:58:00Z">
          <w:r w:rsidRPr="00876437" w:rsidDel="004D19D3">
            <w:rPr>
              <w:lang w:val="en-GB"/>
              <w:rPrChange w:id="11075" w:author="Kevin Gu" w:date="2020-05-18T10:36:00Z">
                <w:rPr/>
              </w:rPrChange>
            </w:rPr>
            <w:delText>O</w:delText>
          </w:r>
        </w:del>
        <w:r w:rsidRPr="00876437">
          <w:rPr>
            <w:lang w:val="en-GB"/>
            <w:rPrChange w:id="11076" w:author="Kevin Gu" w:date="2020-05-18T10:36:00Z">
              <w:rPr/>
            </w:rPrChange>
          </w:rPr>
          <w:t xml:space="preserve">fficer at the </w:t>
        </w:r>
      </w:ins>
      <w:ins w:id="11077" w:author="Julio Li [2]" w:date="2020-09-07T13:58:00Z">
        <w:r w:rsidR="005402E3">
          <w:rPr>
            <w:lang w:val="en-GB"/>
          </w:rPr>
          <w:t>s</w:t>
        </w:r>
      </w:ins>
      <w:ins w:id="11078" w:author="Julio Li" w:date="2020-05-14T14:02:00Z">
        <w:del w:id="11079" w:author="Julio Li [2]" w:date="2020-09-07T13:58:00Z">
          <w:r w:rsidRPr="00876437" w:rsidDel="005402E3">
            <w:rPr>
              <w:lang w:val="en-GB"/>
              <w:rPrChange w:id="11080" w:author="Kevin Gu" w:date="2020-05-18T10:36:00Z">
                <w:rPr/>
              </w:rPrChange>
            </w:rPr>
            <w:delText>S</w:delText>
          </w:r>
        </w:del>
        <w:r w:rsidRPr="00876437">
          <w:rPr>
            <w:lang w:val="en-GB"/>
            <w:rPrChange w:id="11081" w:author="Kevin Gu" w:date="2020-05-18T10:36:00Z">
              <w:rPr/>
            </w:rPrChange>
          </w:rPr>
          <w:t>ecurity</w:t>
        </w:r>
      </w:ins>
      <w:ins w:id="11082" w:author="Julio Li [2]" w:date="2020-09-07T13:58:00Z">
        <w:r w:rsidR="005402E3">
          <w:rPr>
            <w:lang w:val="en-GB"/>
          </w:rPr>
          <w:t xml:space="preserve"> </w:t>
        </w:r>
      </w:ins>
      <w:ins w:id="11083" w:author="Julio Li" w:date="2020-05-14T14:02:00Z">
        <w:del w:id="11084" w:author="Julio Li [2]" w:date="2020-09-07T13:58:00Z">
          <w:r w:rsidRPr="00876437" w:rsidDel="005402E3">
            <w:rPr>
              <w:lang w:val="en-GB"/>
              <w:rPrChange w:id="11085" w:author="Kevin Gu" w:date="2020-05-18T10:36:00Z">
                <w:rPr/>
              </w:rPrChange>
            </w:rPr>
            <w:delText xml:space="preserve"> </w:delText>
          </w:r>
        </w:del>
      </w:ins>
      <w:ins w:id="11086" w:author="Julio Li [2]" w:date="2020-09-07T13:58:00Z">
        <w:r w:rsidR="005402E3">
          <w:rPr>
            <w:lang w:val="en-GB"/>
          </w:rPr>
          <w:t>c</w:t>
        </w:r>
      </w:ins>
      <w:ins w:id="11087" w:author="Julio Li" w:date="2020-05-14T14:02:00Z">
        <w:del w:id="11088" w:author="Julio Li [2]" w:date="2020-09-07T13:58:00Z">
          <w:r w:rsidRPr="00876437" w:rsidDel="005402E3">
            <w:rPr>
              <w:lang w:val="en-GB"/>
              <w:rPrChange w:id="11089" w:author="Kevin Gu" w:date="2020-05-18T10:36:00Z">
                <w:rPr/>
              </w:rPrChange>
            </w:rPr>
            <w:delText>C</w:delText>
          </w:r>
        </w:del>
        <w:r w:rsidRPr="00876437">
          <w:rPr>
            <w:lang w:val="en-GB"/>
            <w:rPrChange w:id="11090" w:author="Kevin Gu" w:date="2020-05-18T10:36:00Z">
              <w:rPr/>
            </w:rPrChange>
          </w:rPr>
          <w:t xml:space="preserve">ontrol </w:t>
        </w:r>
      </w:ins>
      <w:ins w:id="11091" w:author="Julio Li [2]" w:date="2020-09-07T13:58:00Z">
        <w:r w:rsidR="005402E3">
          <w:rPr>
            <w:lang w:val="en-GB"/>
          </w:rPr>
          <w:t>room</w:t>
        </w:r>
      </w:ins>
      <w:ins w:id="11092" w:author="Julio Li" w:date="2020-05-14T14:02:00Z">
        <w:del w:id="11093" w:author="Julio Li [2]" w:date="2020-09-07T13:58:00Z">
          <w:r w:rsidRPr="00876437" w:rsidDel="005402E3">
            <w:rPr>
              <w:lang w:val="en-GB"/>
              <w:rPrChange w:id="11094" w:author="Kevin Gu" w:date="2020-05-18T10:36:00Z">
                <w:rPr/>
              </w:rPrChange>
            </w:rPr>
            <w:delText>Center</w:delText>
          </w:r>
          <w:r w:rsidRPr="00876437" w:rsidDel="000E1C89">
            <w:rPr>
              <w:lang w:val="en-GB"/>
              <w:rPrChange w:id="11095" w:author="Kevin Gu" w:date="2020-05-18T10:36:00Z">
                <w:rPr/>
              </w:rPrChange>
            </w:rPr>
            <w:delText xml:space="preserve"> (SCC)</w:delText>
          </w:r>
        </w:del>
        <w:r w:rsidRPr="00876437">
          <w:rPr>
            <w:lang w:val="en-GB"/>
            <w:rPrChange w:id="11096" w:author="Kevin Gu" w:date="2020-05-18T10:36:00Z">
              <w:rPr/>
            </w:rPrChange>
          </w:rPr>
          <w:t xml:space="preserve"> shall contact the host if there is business </w:t>
        </w:r>
      </w:ins>
    </w:p>
    <w:p w14:paraId="7429A45C" w14:textId="77777777" w:rsidR="00C94159" w:rsidRPr="00876437" w:rsidRDefault="00C94159" w:rsidP="00C94159">
      <w:pPr>
        <w:rPr>
          <w:ins w:id="11097" w:author="Julio Li" w:date="2020-05-14T14:02:00Z"/>
          <w:lang w:val="en-GB"/>
          <w:rPrChange w:id="11098" w:author="Kevin Gu" w:date="2020-05-18T10:36:00Z">
            <w:rPr>
              <w:ins w:id="11099" w:author="Julio Li" w:date="2020-05-14T14:02:00Z"/>
            </w:rPr>
          </w:rPrChange>
        </w:rPr>
      </w:pPr>
      <w:ins w:id="11100" w:author="Julio Li" w:date="2020-05-14T14:02:00Z">
        <w:r w:rsidRPr="00876437">
          <w:rPr>
            <w:lang w:val="en-GB"/>
            <w:rPrChange w:id="11101" w:author="Kevin Gu" w:date="2020-05-18T10:36:00Z">
              <w:rPr/>
            </w:rPrChange>
          </w:rPr>
          <w:t>urgency. This shall be done on a case to case basis. The host shall meet the visitors outside the</w:t>
        </w:r>
      </w:ins>
    </w:p>
    <w:p w14:paraId="7C936590" w14:textId="353E0A51" w:rsidR="00C94159" w:rsidRPr="00876437" w:rsidRDefault="005B5A18" w:rsidP="00C94159">
      <w:pPr>
        <w:rPr>
          <w:ins w:id="11102" w:author="Julio Li" w:date="2020-05-14T14:02:00Z"/>
          <w:lang w:val="en-GB"/>
          <w:rPrChange w:id="11103" w:author="Kevin Gu" w:date="2020-05-18T10:36:00Z">
            <w:rPr>
              <w:ins w:id="11104" w:author="Julio Li" w:date="2020-05-14T14:02:00Z"/>
            </w:rPr>
          </w:rPrChange>
        </w:rPr>
      </w:pPr>
      <w:ins w:id="11105" w:author="Julio Li [2]" w:date="2020-09-07T13:59:00Z">
        <w:r>
          <w:rPr>
            <w:lang w:val="en-GB"/>
          </w:rPr>
          <w:t>s</w:t>
        </w:r>
      </w:ins>
      <w:ins w:id="11106" w:author="Julio Li" w:date="2020-05-14T14:02:00Z">
        <w:del w:id="11107" w:author="Julio Li [2]" w:date="2020-09-07T13:59:00Z">
          <w:r w:rsidR="00C94159" w:rsidRPr="00876437" w:rsidDel="005B5A18">
            <w:rPr>
              <w:lang w:val="en-GB"/>
              <w:rPrChange w:id="11108" w:author="Kevin Gu" w:date="2020-05-18T10:36:00Z">
                <w:rPr/>
              </w:rPrChange>
            </w:rPr>
            <w:delText>S</w:delText>
          </w:r>
        </w:del>
        <w:r w:rsidR="00C94159" w:rsidRPr="00876437">
          <w:rPr>
            <w:lang w:val="en-GB"/>
            <w:rPrChange w:id="11109" w:author="Kevin Gu" w:date="2020-05-18T10:36:00Z">
              <w:rPr/>
            </w:rPrChange>
          </w:rPr>
          <w:t xml:space="preserve">ecurity </w:t>
        </w:r>
      </w:ins>
      <w:ins w:id="11110" w:author="Julio Li [2]" w:date="2020-09-07T13:59:00Z">
        <w:r>
          <w:rPr>
            <w:lang w:val="en-GB"/>
          </w:rPr>
          <w:t>c</w:t>
        </w:r>
      </w:ins>
      <w:ins w:id="11111" w:author="Julio Li" w:date="2020-05-14T14:02:00Z">
        <w:del w:id="11112" w:author="Julio Li [2]" w:date="2020-09-07T13:59:00Z">
          <w:r w:rsidR="00C94159" w:rsidRPr="00876437" w:rsidDel="005B5A18">
            <w:rPr>
              <w:lang w:val="en-GB"/>
              <w:rPrChange w:id="11113" w:author="Kevin Gu" w:date="2020-05-18T10:36:00Z">
                <w:rPr/>
              </w:rPrChange>
            </w:rPr>
            <w:delText>C</w:delText>
          </w:r>
        </w:del>
        <w:r w:rsidR="00C94159" w:rsidRPr="00876437">
          <w:rPr>
            <w:lang w:val="en-GB"/>
            <w:rPrChange w:id="11114" w:author="Kevin Gu" w:date="2020-05-18T10:36:00Z">
              <w:rPr/>
            </w:rPrChange>
          </w:rPr>
          <w:t xml:space="preserve">ontrol </w:t>
        </w:r>
      </w:ins>
      <w:ins w:id="11115" w:author="Julio Li [2]" w:date="2020-09-07T13:59:00Z">
        <w:r>
          <w:rPr>
            <w:lang w:val="en-GB"/>
          </w:rPr>
          <w:t xml:space="preserve">room </w:t>
        </w:r>
      </w:ins>
      <w:ins w:id="11116" w:author="Julio Li" w:date="2020-05-14T14:02:00Z">
        <w:del w:id="11117" w:author="Julio Li [2]" w:date="2020-09-07T13:59:00Z">
          <w:r w:rsidR="00C94159" w:rsidRPr="00876437" w:rsidDel="005B5A18">
            <w:rPr>
              <w:lang w:val="en-GB"/>
              <w:rPrChange w:id="11118" w:author="Kevin Gu" w:date="2020-05-18T10:36:00Z">
                <w:rPr/>
              </w:rPrChange>
            </w:rPr>
            <w:delText xml:space="preserve">Center </w:delText>
          </w:r>
        </w:del>
        <w:r w:rsidR="00C94159" w:rsidRPr="00876437">
          <w:rPr>
            <w:lang w:val="en-GB"/>
            <w:rPrChange w:id="11119" w:author="Kevin Gu" w:date="2020-05-18T10:36:00Z">
              <w:rPr/>
            </w:rPrChange>
          </w:rPr>
          <w:t>if he decides to entertain this. The host shall complete a ‘</w:t>
        </w:r>
      </w:ins>
      <w:ins w:id="11120" w:author="Julio Li [2]" w:date="2020-09-07T13:56:00Z">
        <w:r w:rsidR="00081893">
          <w:rPr>
            <w:lang w:val="en-GB"/>
          </w:rPr>
          <w:t>visitor entry approval application</w:t>
        </w:r>
        <w:r w:rsidR="00081893" w:rsidRPr="00876437" w:rsidDel="00081893">
          <w:rPr>
            <w:lang w:val="en-GB"/>
          </w:rPr>
          <w:t xml:space="preserve"> </w:t>
        </w:r>
      </w:ins>
      <w:ins w:id="11121" w:author="Julio Li" w:date="2020-05-14T14:02:00Z">
        <w:del w:id="11122" w:author="Julio Li [2]" w:date="2020-09-07T13:56:00Z">
          <w:r w:rsidR="00C94159" w:rsidRPr="00876437" w:rsidDel="00081893">
            <w:rPr>
              <w:lang w:val="en-GB"/>
              <w:rPrChange w:id="11123" w:author="Kevin Gu" w:date="2020-05-18T10:36:00Z">
                <w:rPr/>
              </w:rPrChange>
            </w:rPr>
            <w:delText>Notification of Visitors</w:delText>
          </w:r>
        </w:del>
        <w:r w:rsidR="00C94159" w:rsidRPr="00876437">
          <w:rPr>
            <w:lang w:val="en-GB"/>
            <w:rPrChange w:id="11124" w:author="Kevin Gu" w:date="2020-05-18T10:36:00Z">
              <w:rPr/>
            </w:rPrChange>
          </w:rPr>
          <w:t xml:space="preserve">’ form on the spot and submit to the Security Manager or Security Supervisor for approval. Visitors to Secure Areas require approval from </w:t>
        </w:r>
        <w:del w:id="11125" w:author="Julio Li [2]" w:date="2020-09-07T13:59:00Z">
          <w:r w:rsidR="00C94159" w:rsidRPr="00876437" w:rsidDel="005B5A18">
            <w:rPr>
              <w:lang w:val="en-GB"/>
              <w:rPrChange w:id="11126" w:author="Kevin Gu" w:date="2020-05-18T10:36:00Z">
                <w:rPr/>
              </w:rPrChange>
            </w:rPr>
            <w:delText xml:space="preserve">The CISO or </w:delText>
          </w:r>
        </w:del>
        <w:r w:rsidR="00C94159" w:rsidRPr="00876437">
          <w:rPr>
            <w:lang w:val="en-GB"/>
            <w:rPrChange w:id="11127" w:author="Kevin Gu" w:date="2020-05-18T10:36:00Z">
              <w:rPr/>
            </w:rPrChange>
          </w:rPr>
          <w:t xml:space="preserve">Security Manager </w:t>
        </w:r>
        <w:del w:id="11128" w:author="Julio Li [2]" w:date="2020-09-07T13:59:00Z">
          <w:r w:rsidR="00C94159" w:rsidRPr="00876437" w:rsidDel="005B5A18">
            <w:rPr>
              <w:lang w:val="en-GB"/>
              <w:rPrChange w:id="11129" w:author="Kevin Gu" w:date="2020-05-18T10:36:00Z">
                <w:rPr/>
              </w:rPrChange>
            </w:rPr>
            <w:delText xml:space="preserve">as well as other specific Managers </w:delText>
          </w:r>
        </w:del>
        <w:r w:rsidR="00C94159" w:rsidRPr="00876437">
          <w:rPr>
            <w:lang w:val="en-GB"/>
            <w:rPrChange w:id="11130" w:author="Kevin Gu" w:date="2020-05-18T10:36:00Z">
              <w:rPr/>
            </w:rPrChange>
          </w:rPr>
          <w:t>such as R&amp;D, Server Rooms etc.</w:t>
        </w:r>
      </w:ins>
    </w:p>
    <w:p w14:paraId="3DAC472A" w14:textId="6886C686" w:rsidR="00C94159" w:rsidRPr="00876437" w:rsidDel="005D406D" w:rsidRDefault="00C94159" w:rsidP="00C94159">
      <w:pPr>
        <w:rPr>
          <w:ins w:id="11131" w:author="Julio Li" w:date="2020-05-14T14:02:00Z"/>
          <w:del w:id="11132" w:author="Kevin Gu" w:date="2020-05-18T11:10:00Z"/>
          <w:lang w:val="en-GB"/>
          <w:rPrChange w:id="11133" w:author="Kevin Gu" w:date="2020-05-18T10:36:00Z">
            <w:rPr>
              <w:ins w:id="11134" w:author="Julio Li" w:date="2020-05-14T14:02:00Z"/>
              <w:del w:id="11135" w:author="Kevin Gu" w:date="2020-05-18T11:10:00Z"/>
            </w:rPr>
          </w:rPrChange>
        </w:rPr>
      </w:pPr>
      <w:ins w:id="11136" w:author="Julio Li" w:date="2020-05-14T14:02:00Z">
        <w:r w:rsidRPr="00876437">
          <w:rPr>
            <w:rFonts w:hint="eastAsia"/>
            <w:lang w:val="en-GB"/>
            <w:rPrChange w:id="11137" w:author="Kevin Gu" w:date="2020-05-18T10:36:00Z">
              <w:rPr>
                <w:rFonts w:hint="eastAsia"/>
              </w:rPr>
            </w:rPrChange>
          </w:rPr>
          <w:t>若有紧急的事务，在安全监控中心的安全主管应该联系被访人，但是应在个案的基础上。若被访问者决</w:t>
        </w:r>
      </w:ins>
    </w:p>
    <w:p w14:paraId="1532E7DC" w14:textId="4F4D4D32" w:rsidR="00C94159" w:rsidRPr="00876437" w:rsidDel="005D406D" w:rsidRDefault="00C94159" w:rsidP="00C94159">
      <w:pPr>
        <w:rPr>
          <w:ins w:id="11138" w:author="Julio Li" w:date="2020-05-14T14:02:00Z"/>
          <w:del w:id="11139" w:author="Kevin Gu" w:date="2020-05-18T11:10:00Z"/>
          <w:lang w:val="en-GB"/>
          <w:rPrChange w:id="11140" w:author="Kevin Gu" w:date="2020-05-18T10:36:00Z">
            <w:rPr>
              <w:ins w:id="11141" w:author="Julio Li" w:date="2020-05-14T14:02:00Z"/>
              <w:del w:id="11142" w:author="Kevin Gu" w:date="2020-05-18T11:10:00Z"/>
            </w:rPr>
          </w:rPrChange>
        </w:rPr>
      </w:pPr>
      <w:ins w:id="11143" w:author="Julio Li" w:date="2020-05-14T14:02:00Z">
        <w:r w:rsidRPr="00876437">
          <w:rPr>
            <w:rFonts w:hint="eastAsia"/>
            <w:lang w:val="en-GB"/>
            <w:rPrChange w:id="11144" w:author="Kevin Gu" w:date="2020-05-18T10:36:00Z">
              <w:rPr>
                <w:rFonts w:hint="eastAsia"/>
              </w:rPr>
            </w:rPrChange>
          </w:rPr>
          <w:t>定接待该访客，则必须在监控中心外进行接待。</w:t>
        </w:r>
        <w:proofErr w:type="gramStart"/>
        <w:r w:rsidRPr="00876437">
          <w:rPr>
            <w:rFonts w:hint="eastAsia"/>
            <w:lang w:val="en-GB"/>
            <w:rPrChange w:id="11145" w:author="Kevin Gu" w:date="2020-05-18T10:36:00Z">
              <w:rPr>
                <w:rFonts w:hint="eastAsia"/>
              </w:rPr>
            </w:rPrChange>
          </w:rPr>
          <w:t>被访问人应该完成</w:t>
        </w:r>
        <w:r w:rsidRPr="00876437">
          <w:rPr>
            <w:lang w:val="en-GB"/>
            <w:rPrChange w:id="11146" w:author="Kevin Gu" w:date="2020-05-18T10:36:00Z">
              <w:rPr/>
            </w:rPrChange>
          </w:rPr>
          <w:t>“</w:t>
        </w:r>
      </w:ins>
      <w:proofErr w:type="gramEnd"/>
      <w:ins w:id="11147" w:author="Julio Li [2]" w:date="2020-09-07T14:02:00Z">
        <w:r w:rsidR="00B87747">
          <w:rPr>
            <w:rFonts w:hint="eastAsia"/>
            <w:lang w:eastAsia="zh-CN"/>
          </w:rPr>
          <w:t>访客入厂核准申请表</w:t>
        </w:r>
      </w:ins>
      <w:ins w:id="11148" w:author="Julio Li" w:date="2020-05-14T14:02:00Z">
        <w:del w:id="11149" w:author="Julio Li [2]" w:date="2020-09-07T13:57:00Z">
          <w:r w:rsidRPr="00876437" w:rsidDel="007D1415">
            <w:rPr>
              <w:rFonts w:hint="eastAsia"/>
              <w:lang w:val="en-GB"/>
              <w:rPrChange w:id="11150" w:author="Kevin Gu" w:date="2020-05-18T10:36:00Z">
                <w:rPr>
                  <w:rFonts w:hint="eastAsia"/>
                </w:rPr>
              </w:rPrChange>
            </w:rPr>
            <w:delText>访客通知单</w:delText>
          </w:r>
        </w:del>
        <w:r w:rsidRPr="00876437">
          <w:rPr>
            <w:lang w:val="en-GB"/>
            <w:rPrChange w:id="11151" w:author="Kevin Gu" w:date="2020-05-18T10:36:00Z">
              <w:rPr/>
            </w:rPrChange>
          </w:rPr>
          <w:t>”</w:t>
        </w:r>
        <w:proofErr w:type="spellStart"/>
        <w:r w:rsidRPr="00876437">
          <w:rPr>
            <w:rFonts w:hint="eastAsia"/>
            <w:lang w:val="en-GB"/>
            <w:rPrChange w:id="11152" w:author="Kevin Gu" w:date="2020-05-18T10:36:00Z">
              <w:rPr>
                <w:rFonts w:hint="eastAsia"/>
              </w:rPr>
            </w:rPrChange>
          </w:rPr>
          <w:t>并且提交给安全经理</w:t>
        </w:r>
      </w:ins>
    </w:p>
    <w:p w14:paraId="5CF58EFA" w14:textId="70652385" w:rsidR="00C94159" w:rsidRPr="00876437" w:rsidDel="00DC4859" w:rsidRDefault="00C94159">
      <w:pPr>
        <w:rPr>
          <w:ins w:id="11153" w:author="Julio Li" w:date="2020-05-14T14:02:00Z"/>
          <w:del w:id="11154" w:author="Julio Li [2]" w:date="2020-09-07T13:58:00Z"/>
          <w:lang w:val="en-GB"/>
          <w:rPrChange w:id="11155" w:author="Kevin Gu" w:date="2020-05-18T10:36:00Z">
            <w:rPr>
              <w:ins w:id="11156" w:author="Julio Li" w:date="2020-05-14T14:02:00Z"/>
              <w:del w:id="11157" w:author="Julio Li [2]" w:date="2020-09-07T13:58:00Z"/>
            </w:rPr>
          </w:rPrChange>
        </w:rPr>
      </w:pPr>
      <w:ins w:id="11158" w:author="Julio Li" w:date="2020-05-14T14:02:00Z">
        <w:r w:rsidRPr="00876437">
          <w:rPr>
            <w:rFonts w:hint="eastAsia"/>
            <w:lang w:val="en-GB"/>
            <w:rPrChange w:id="11159" w:author="Kevin Gu" w:date="2020-05-18T10:36:00Z">
              <w:rPr>
                <w:rFonts w:hint="eastAsia"/>
              </w:rPr>
            </w:rPrChange>
          </w:rPr>
          <w:t>或者安全主管获得批准。</w:t>
        </w:r>
        <w:commentRangeStart w:id="11160"/>
        <w:commentRangeStart w:id="11161"/>
        <w:commentRangeStart w:id="11162"/>
        <w:r w:rsidRPr="00876437">
          <w:rPr>
            <w:rFonts w:hint="eastAsia"/>
            <w:lang w:val="en-GB"/>
            <w:rPrChange w:id="11163" w:author="Kevin Gu" w:date="2020-05-18T10:36:00Z">
              <w:rPr>
                <w:rFonts w:hint="eastAsia"/>
              </w:rPr>
            </w:rPrChange>
          </w:rPr>
          <w:t>对于需要访问安全区域的访客，必须获得</w:t>
        </w:r>
        <w:del w:id="11164" w:author="Julio Li [2]" w:date="2020-09-07T13:58:00Z">
          <w:r w:rsidRPr="00876437" w:rsidDel="008B1676">
            <w:rPr>
              <w:lang w:val="en-GB"/>
              <w:rPrChange w:id="11165" w:author="Kevin Gu" w:date="2020-05-18T10:36:00Z">
                <w:rPr/>
              </w:rPrChange>
            </w:rPr>
            <w:delText>CISO</w:delText>
          </w:r>
          <w:r w:rsidRPr="00876437" w:rsidDel="008B1676">
            <w:rPr>
              <w:rFonts w:hint="eastAsia"/>
              <w:lang w:val="en-GB"/>
              <w:rPrChange w:id="11166" w:author="Kevin Gu" w:date="2020-05-18T10:36:00Z">
                <w:rPr>
                  <w:rFonts w:hint="eastAsia"/>
                </w:rPr>
              </w:rPrChange>
            </w:rPr>
            <w:delText>、</w:delText>
          </w:r>
        </w:del>
        <w:r w:rsidRPr="00876437">
          <w:rPr>
            <w:rFonts w:hint="eastAsia"/>
            <w:lang w:val="en-GB"/>
            <w:rPrChange w:id="11167" w:author="Kevin Gu" w:date="2020-05-18T10:36:00Z">
              <w:rPr>
                <w:rFonts w:hint="eastAsia"/>
              </w:rPr>
            </w:rPrChange>
          </w:rPr>
          <w:t>安全经理</w:t>
        </w:r>
        <w:del w:id="11168" w:author="Julio Li [2]" w:date="2020-09-07T13:58:00Z">
          <w:r w:rsidRPr="00876437" w:rsidDel="00DC4859">
            <w:rPr>
              <w:rFonts w:hint="eastAsia"/>
              <w:lang w:val="en-GB"/>
              <w:rPrChange w:id="11169" w:author="Kevin Gu" w:date="2020-05-18T10:36:00Z">
                <w:rPr>
                  <w:rFonts w:hint="eastAsia"/>
                </w:rPr>
              </w:rPrChange>
            </w:rPr>
            <w:delText>或者其他相关经</w:delText>
          </w:r>
        </w:del>
      </w:ins>
    </w:p>
    <w:p w14:paraId="0289D838" w14:textId="7310A67D" w:rsidR="004E6311" w:rsidRPr="00876437" w:rsidDel="005B529B" w:rsidRDefault="00C94159">
      <w:pPr>
        <w:rPr>
          <w:del w:id="11170" w:author="Julio Li" w:date="2020-05-14T13:58:00Z"/>
          <w:lang w:val="en-GB"/>
          <w:rPrChange w:id="11171" w:author="Kevin Gu" w:date="2020-05-18T10:36:00Z">
            <w:rPr>
              <w:del w:id="11172" w:author="Julio Li" w:date="2020-05-14T13:58:00Z"/>
            </w:rPr>
          </w:rPrChange>
        </w:rPr>
      </w:pPr>
      <w:ins w:id="11173" w:author="Julio Li" w:date="2020-05-14T14:02:00Z">
        <w:del w:id="11174" w:author="Julio Li [2]" w:date="2020-09-07T13:58:00Z">
          <w:r w:rsidRPr="00876437" w:rsidDel="00DC4859">
            <w:rPr>
              <w:rFonts w:hint="eastAsia"/>
              <w:lang w:val="en-GB"/>
              <w:rPrChange w:id="11175" w:author="Kevin Gu" w:date="2020-05-18T10:36:00Z">
                <w:rPr>
                  <w:rFonts w:hint="eastAsia"/>
                </w:rPr>
              </w:rPrChange>
            </w:rPr>
            <w:delText>理</w:delText>
          </w:r>
        </w:del>
        <w:r w:rsidRPr="00876437">
          <w:rPr>
            <w:rFonts w:hint="eastAsia"/>
            <w:lang w:val="en-GB"/>
            <w:rPrChange w:id="11176" w:author="Kevin Gu" w:date="2020-05-18T10:36:00Z">
              <w:rPr>
                <w:rFonts w:hint="eastAsia"/>
              </w:rPr>
            </w:rPrChange>
          </w:rPr>
          <w:t>的批准，如研发中心，服务器室等</w:t>
        </w:r>
        <w:proofErr w:type="spellEnd"/>
        <w:r w:rsidRPr="00876437">
          <w:rPr>
            <w:rFonts w:hint="eastAsia"/>
            <w:lang w:val="en-GB"/>
            <w:rPrChange w:id="11177" w:author="Kevin Gu" w:date="2020-05-18T10:36:00Z">
              <w:rPr>
                <w:rFonts w:hint="eastAsia"/>
              </w:rPr>
            </w:rPrChange>
          </w:rPr>
          <w:t>。</w:t>
        </w:r>
      </w:ins>
      <w:commentRangeEnd w:id="11160"/>
      <w:r w:rsidR="00761E02">
        <w:rPr>
          <w:rStyle w:val="CommentReference"/>
        </w:rPr>
        <w:commentReference w:id="11160"/>
      </w:r>
      <w:commentRangeEnd w:id="11161"/>
      <w:r w:rsidR="00795831">
        <w:rPr>
          <w:rStyle w:val="CommentReference"/>
        </w:rPr>
        <w:commentReference w:id="11161"/>
      </w:r>
      <w:commentRangeEnd w:id="11162"/>
      <w:r w:rsidR="00DC4859">
        <w:rPr>
          <w:rStyle w:val="CommentReference"/>
        </w:rPr>
        <w:commentReference w:id="11162"/>
      </w:r>
      <w:del w:id="11178" w:author="Julio Li" w:date="2020-05-14T13:58:00Z">
        <w:r w:rsidR="004E6311" w:rsidRPr="00876437" w:rsidDel="00C94159">
          <w:rPr>
            <w:rFonts w:hint="eastAsia"/>
            <w:lang w:val="en-GB" w:eastAsia="zh-CN"/>
            <w:rPrChange w:id="11179" w:author="Kevin Gu" w:date="2020-05-18T10:36:00Z">
              <w:rPr>
                <w:rFonts w:hint="eastAsia"/>
                <w:lang w:eastAsia="zh-CN"/>
              </w:rPr>
            </w:rPrChange>
          </w:rPr>
          <w:delText>所有的外部访问人员，包括第三方审计机构、客户、外部服务提供商等都被归于访客。</w:delText>
        </w:r>
      </w:del>
    </w:p>
    <w:p w14:paraId="170D0081" w14:textId="2BBB0ADC" w:rsidR="005B529B" w:rsidRPr="00876437" w:rsidRDefault="005B529B">
      <w:pPr>
        <w:rPr>
          <w:ins w:id="11180" w:author="Julio Li" w:date="2020-05-14T14:03:00Z"/>
          <w:lang w:val="en-GB"/>
          <w:rPrChange w:id="11181" w:author="Kevin Gu" w:date="2020-05-18T10:36:00Z">
            <w:rPr>
              <w:ins w:id="11182" w:author="Julio Li" w:date="2020-05-14T14:03:00Z"/>
            </w:rPr>
          </w:rPrChange>
        </w:rPr>
      </w:pPr>
    </w:p>
    <w:p w14:paraId="419C5AE3" w14:textId="76901F1E" w:rsidR="005B529B" w:rsidRPr="00876437" w:rsidRDefault="005B529B" w:rsidP="005B529B">
      <w:pPr>
        <w:pStyle w:val="Title3"/>
        <w:rPr>
          <w:ins w:id="11183" w:author="Julio Li" w:date="2020-05-14T14:04:00Z"/>
          <w:lang w:val="en-GB"/>
          <w:rPrChange w:id="11184" w:author="Kevin Gu" w:date="2020-05-18T10:36:00Z">
            <w:rPr>
              <w:ins w:id="11185" w:author="Julio Li" w:date="2020-05-14T14:04:00Z"/>
            </w:rPr>
          </w:rPrChange>
        </w:rPr>
      </w:pPr>
      <w:ins w:id="11186" w:author="Julio Li" w:date="2020-05-14T14:03:00Z">
        <w:r w:rsidRPr="00876437">
          <w:rPr>
            <w:lang w:val="en-GB"/>
            <w:rPrChange w:id="11187" w:author="Kevin Gu" w:date="2020-05-18T10:36:00Z">
              <w:rPr/>
            </w:rPrChange>
          </w:rPr>
          <w:lastRenderedPageBreak/>
          <w:t xml:space="preserve">Unspecified Visitors </w:t>
        </w:r>
        <w:proofErr w:type="spellStart"/>
        <w:r w:rsidRPr="00876437">
          <w:rPr>
            <w:rFonts w:hint="eastAsia"/>
            <w:lang w:val="en-GB"/>
            <w:rPrChange w:id="11188" w:author="Kevin Gu" w:date="2020-05-18T10:36:00Z">
              <w:rPr>
                <w:rFonts w:hint="eastAsia"/>
              </w:rPr>
            </w:rPrChange>
          </w:rPr>
          <w:t>未知访客</w:t>
        </w:r>
      </w:ins>
      <w:proofErr w:type="spellEnd"/>
    </w:p>
    <w:p w14:paraId="63B3B774" w14:textId="3164B4FA" w:rsidR="005B529B" w:rsidRPr="00876437" w:rsidRDefault="005B529B" w:rsidP="005B529B">
      <w:pPr>
        <w:rPr>
          <w:ins w:id="11189" w:author="Julio Li" w:date="2020-05-14T14:04:00Z"/>
          <w:lang w:val="en-GB"/>
          <w:rPrChange w:id="11190" w:author="Kevin Gu" w:date="2020-05-18T10:36:00Z">
            <w:rPr>
              <w:ins w:id="11191" w:author="Julio Li" w:date="2020-05-14T14:04:00Z"/>
            </w:rPr>
          </w:rPrChange>
        </w:rPr>
      </w:pPr>
      <w:ins w:id="11192" w:author="Julio Li" w:date="2020-05-14T14:04:00Z">
        <w:r w:rsidRPr="00876437">
          <w:rPr>
            <w:lang w:val="en-GB"/>
            <w:rPrChange w:id="11193" w:author="Kevin Gu" w:date="2020-05-18T10:36:00Z">
              <w:rPr/>
            </w:rPrChange>
          </w:rPr>
          <w:t xml:space="preserve">The </w:t>
        </w:r>
        <w:del w:id="11194" w:author="Julio Li [2]" w:date="2020-09-07T14:00:00Z">
          <w:r w:rsidRPr="00876437" w:rsidDel="007E28D1">
            <w:rPr>
              <w:lang w:val="en-GB"/>
              <w:rPrChange w:id="11195" w:author="Kevin Gu" w:date="2020-05-18T10:36:00Z">
                <w:rPr/>
              </w:rPrChange>
            </w:rPr>
            <w:delText>Security Control Center</w:delText>
          </w:r>
        </w:del>
      </w:ins>
      <w:ins w:id="11196" w:author="Julio Li [2]" w:date="2020-09-07T14:00:00Z">
        <w:r w:rsidR="007E28D1">
          <w:rPr>
            <w:lang w:val="en-GB"/>
          </w:rPr>
          <w:t>security control room</w:t>
        </w:r>
      </w:ins>
      <w:ins w:id="11197" w:author="Julio Li" w:date="2020-05-14T14:04:00Z">
        <w:r w:rsidRPr="00876437">
          <w:rPr>
            <w:lang w:val="en-GB"/>
            <w:rPrChange w:id="11198" w:author="Kevin Gu" w:date="2020-05-18T10:36:00Z">
              <w:rPr/>
            </w:rPrChange>
          </w:rPr>
          <w:t xml:space="preserve"> and Reception staff shall take the following action in the course of</w:t>
        </w:r>
      </w:ins>
    </w:p>
    <w:p w14:paraId="0091D0D6" w14:textId="77777777" w:rsidR="005B529B" w:rsidRPr="00876437" w:rsidRDefault="005B529B" w:rsidP="005B529B">
      <w:pPr>
        <w:rPr>
          <w:ins w:id="11199" w:author="Julio Li" w:date="2020-05-14T14:04:00Z"/>
          <w:lang w:val="en-GB"/>
          <w:rPrChange w:id="11200" w:author="Kevin Gu" w:date="2020-05-18T10:36:00Z">
            <w:rPr>
              <w:ins w:id="11201" w:author="Julio Li" w:date="2020-05-14T14:04:00Z"/>
            </w:rPr>
          </w:rPrChange>
        </w:rPr>
      </w:pPr>
      <w:ins w:id="11202" w:author="Julio Li" w:date="2020-05-14T14:04:00Z">
        <w:r w:rsidRPr="00876437">
          <w:rPr>
            <w:lang w:val="en-GB"/>
            <w:rPrChange w:id="11203" w:author="Kevin Gu" w:date="2020-05-18T10:36:00Z">
              <w:rPr/>
            </w:rPrChange>
          </w:rPr>
          <w:t>meeting with unspecified Visitor(s).</w:t>
        </w:r>
      </w:ins>
    </w:p>
    <w:p w14:paraId="7505403C" w14:textId="3B82DC93" w:rsidR="005B529B" w:rsidRPr="00876437" w:rsidRDefault="005B529B" w:rsidP="005B529B">
      <w:pPr>
        <w:rPr>
          <w:ins w:id="11204" w:author="Julio Li" w:date="2020-05-14T14:04:00Z"/>
          <w:lang w:val="en-GB" w:eastAsia="zh-CN"/>
          <w:rPrChange w:id="11205" w:author="Kevin Gu" w:date="2020-05-18T10:36:00Z">
            <w:rPr>
              <w:ins w:id="11206" w:author="Julio Li" w:date="2020-05-14T14:04:00Z"/>
              <w:lang w:eastAsia="zh-CN"/>
            </w:rPr>
          </w:rPrChange>
        </w:rPr>
      </w:pPr>
      <w:proofErr w:type="spellStart"/>
      <w:ins w:id="11207" w:author="Julio Li" w:date="2020-05-14T14:04:00Z">
        <w:r w:rsidRPr="00876437">
          <w:rPr>
            <w:rFonts w:hint="eastAsia"/>
            <w:lang w:val="en-GB"/>
            <w:rPrChange w:id="11208" w:author="Kevin Gu" w:date="2020-05-18T10:36:00Z">
              <w:rPr>
                <w:rFonts w:hint="eastAsia"/>
              </w:rPr>
            </w:rPrChange>
          </w:rPr>
          <w:t>监控中心以及前台在接待未知访客的时候，应按照如下流程进行接待</w:t>
        </w:r>
        <w:proofErr w:type="spellEnd"/>
        <w:r w:rsidRPr="00876437">
          <w:rPr>
            <w:rFonts w:hint="eastAsia"/>
            <w:lang w:val="en-GB" w:eastAsia="zh-CN"/>
            <w:rPrChange w:id="11209" w:author="Kevin Gu" w:date="2020-05-18T10:36:00Z">
              <w:rPr>
                <w:rFonts w:hint="eastAsia"/>
                <w:lang w:eastAsia="zh-CN"/>
              </w:rPr>
            </w:rPrChange>
          </w:rPr>
          <w:t>。</w:t>
        </w:r>
      </w:ins>
    </w:p>
    <w:p w14:paraId="36B307FF" w14:textId="2CA6A776" w:rsidR="005B529B" w:rsidRPr="005D406D" w:rsidRDefault="005B529B">
      <w:pPr>
        <w:pStyle w:val="ListParagraph"/>
        <w:numPr>
          <w:ilvl w:val="0"/>
          <w:numId w:val="52"/>
        </w:numPr>
        <w:rPr>
          <w:ins w:id="11210" w:author="Julio Li" w:date="2020-05-14T14:04:00Z"/>
          <w:lang w:val="en-GB"/>
          <w:rPrChange w:id="11211" w:author="Kevin Gu" w:date="2020-05-18T11:11:00Z">
            <w:rPr>
              <w:ins w:id="11212" w:author="Julio Li" w:date="2020-05-14T14:04:00Z"/>
            </w:rPr>
          </w:rPrChange>
        </w:rPr>
        <w:pPrChange w:id="11213" w:author="Kevin Gu" w:date="2020-05-18T11:11:00Z">
          <w:pPr/>
        </w:pPrChange>
      </w:pPr>
      <w:ins w:id="11214" w:author="Julio Li" w:date="2020-05-14T14:04:00Z">
        <w:r w:rsidRPr="005D406D">
          <w:rPr>
            <w:lang w:val="en-GB"/>
            <w:rPrChange w:id="11215" w:author="Kevin Gu" w:date="2020-05-18T11:11:00Z">
              <w:rPr/>
            </w:rPrChange>
          </w:rPr>
          <w:t>Obtain the name, address and telephone number of the company the person is said to represent. The particular of the host he intends to meet.</w:t>
        </w:r>
      </w:ins>
    </w:p>
    <w:p w14:paraId="0D469902" w14:textId="2654B5B7" w:rsidR="005B529B" w:rsidRPr="005D406D" w:rsidRDefault="005B529B">
      <w:pPr>
        <w:pStyle w:val="ListParagraph"/>
        <w:rPr>
          <w:ins w:id="11216" w:author="Julio Li" w:date="2020-05-14T14:04:00Z"/>
          <w:lang w:val="en-GB" w:eastAsia="zh-CN"/>
          <w:rPrChange w:id="11217" w:author="Kevin Gu" w:date="2020-05-18T11:11:00Z">
            <w:rPr>
              <w:ins w:id="11218" w:author="Julio Li" w:date="2020-05-14T14:04:00Z"/>
              <w:lang w:eastAsia="zh-CN"/>
            </w:rPr>
          </w:rPrChange>
        </w:rPr>
        <w:pPrChange w:id="11219" w:author="Kevin Gu" w:date="2020-05-18T11:12:00Z">
          <w:pPr/>
        </w:pPrChange>
      </w:pPr>
      <w:proofErr w:type="spellStart"/>
      <w:ins w:id="11220" w:author="Julio Li" w:date="2020-05-14T14:04:00Z">
        <w:r w:rsidRPr="005D406D">
          <w:rPr>
            <w:rFonts w:hint="eastAsia"/>
            <w:lang w:val="en-GB"/>
            <w:rPrChange w:id="11221" w:author="Kevin Gu" w:date="2020-05-18T11:11:00Z">
              <w:rPr>
                <w:rFonts w:hint="eastAsia"/>
              </w:rPr>
            </w:rPrChange>
          </w:rPr>
          <w:t>应该获得此访客的姓名、地址、电话以及他需要访问的人员</w:t>
        </w:r>
        <w:proofErr w:type="spellEnd"/>
        <w:r w:rsidRPr="005D406D">
          <w:rPr>
            <w:rFonts w:hint="eastAsia"/>
            <w:lang w:val="en-GB" w:eastAsia="zh-CN"/>
            <w:rPrChange w:id="11222" w:author="Kevin Gu" w:date="2020-05-18T11:11:00Z">
              <w:rPr>
                <w:rFonts w:hint="eastAsia"/>
                <w:lang w:eastAsia="zh-CN"/>
              </w:rPr>
            </w:rPrChange>
          </w:rPr>
          <w:t>。</w:t>
        </w:r>
      </w:ins>
    </w:p>
    <w:p w14:paraId="68688D42" w14:textId="4E1A02F2" w:rsidR="005B529B" w:rsidRPr="005D406D" w:rsidRDefault="005B529B">
      <w:pPr>
        <w:pStyle w:val="ListParagraph"/>
        <w:numPr>
          <w:ilvl w:val="0"/>
          <w:numId w:val="52"/>
        </w:numPr>
        <w:rPr>
          <w:ins w:id="11223" w:author="Julio Li" w:date="2020-05-14T14:04:00Z"/>
          <w:lang w:val="en-GB"/>
          <w:rPrChange w:id="11224" w:author="Kevin Gu" w:date="2020-05-18T11:11:00Z">
            <w:rPr>
              <w:ins w:id="11225" w:author="Julio Li" w:date="2020-05-14T14:04:00Z"/>
            </w:rPr>
          </w:rPrChange>
        </w:rPr>
        <w:pPrChange w:id="11226" w:author="Kevin Gu" w:date="2020-05-18T11:11:00Z">
          <w:pPr/>
        </w:pPrChange>
      </w:pPr>
      <w:ins w:id="11227" w:author="Julio Li" w:date="2020-05-14T14:04:00Z">
        <w:r w:rsidRPr="005D406D">
          <w:rPr>
            <w:lang w:val="en-GB"/>
            <w:rPrChange w:id="11228" w:author="Kevin Gu" w:date="2020-05-18T11:11:00Z">
              <w:rPr/>
            </w:rPrChange>
          </w:rPr>
          <w:t>Politely inform the person that visitors are required to make an appointment in advance.</w:t>
        </w:r>
      </w:ins>
    </w:p>
    <w:p w14:paraId="0E000B46" w14:textId="1ACBFDCE" w:rsidR="005B529B" w:rsidRPr="005D406D" w:rsidRDefault="005B529B">
      <w:pPr>
        <w:pStyle w:val="ListParagraph"/>
        <w:rPr>
          <w:ins w:id="11229" w:author="Julio Li" w:date="2020-05-14T14:04:00Z"/>
          <w:lang w:val="en-GB" w:eastAsia="zh-CN"/>
          <w:rPrChange w:id="11230" w:author="Kevin Gu" w:date="2020-05-18T11:11:00Z">
            <w:rPr>
              <w:ins w:id="11231" w:author="Julio Li" w:date="2020-05-14T14:04:00Z"/>
              <w:lang w:eastAsia="zh-CN"/>
            </w:rPr>
          </w:rPrChange>
        </w:rPr>
        <w:pPrChange w:id="11232" w:author="Kevin Gu" w:date="2020-05-18T11:12:00Z">
          <w:pPr/>
        </w:pPrChange>
      </w:pPr>
      <w:proofErr w:type="spellStart"/>
      <w:ins w:id="11233" w:author="Julio Li" w:date="2020-05-14T14:04:00Z">
        <w:r w:rsidRPr="005D406D">
          <w:rPr>
            <w:rFonts w:hint="eastAsia"/>
            <w:lang w:val="en-GB"/>
            <w:rPrChange w:id="11234" w:author="Kevin Gu" w:date="2020-05-18T11:11:00Z">
              <w:rPr>
                <w:rFonts w:hint="eastAsia"/>
              </w:rPr>
            </w:rPrChange>
          </w:rPr>
          <w:t>礼貌的通知该访客应该事先进行预约</w:t>
        </w:r>
        <w:proofErr w:type="spellEnd"/>
        <w:r w:rsidRPr="005D406D">
          <w:rPr>
            <w:rFonts w:hint="eastAsia"/>
            <w:lang w:val="en-GB" w:eastAsia="zh-CN"/>
            <w:rPrChange w:id="11235" w:author="Kevin Gu" w:date="2020-05-18T11:11:00Z">
              <w:rPr>
                <w:rFonts w:hint="eastAsia"/>
                <w:lang w:eastAsia="zh-CN"/>
              </w:rPr>
            </w:rPrChange>
          </w:rPr>
          <w:t>。</w:t>
        </w:r>
      </w:ins>
    </w:p>
    <w:p w14:paraId="32BD3E4B" w14:textId="711C1391" w:rsidR="005B529B" w:rsidRPr="005D406D" w:rsidRDefault="005B529B">
      <w:pPr>
        <w:pStyle w:val="ListParagraph"/>
        <w:numPr>
          <w:ilvl w:val="0"/>
          <w:numId w:val="52"/>
        </w:numPr>
        <w:rPr>
          <w:ins w:id="11236" w:author="Julio Li" w:date="2020-05-14T14:04:00Z"/>
          <w:lang w:val="en-GB"/>
          <w:rPrChange w:id="11237" w:author="Kevin Gu" w:date="2020-05-18T11:11:00Z">
            <w:rPr>
              <w:ins w:id="11238" w:author="Julio Li" w:date="2020-05-14T14:04:00Z"/>
            </w:rPr>
          </w:rPrChange>
        </w:rPr>
        <w:pPrChange w:id="11239" w:author="Kevin Gu" w:date="2020-05-18T11:11:00Z">
          <w:pPr/>
        </w:pPrChange>
      </w:pPr>
      <w:ins w:id="11240" w:author="Julio Li" w:date="2020-05-14T14:04:00Z">
        <w:r w:rsidRPr="005D406D">
          <w:rPr>
            <w:lang w:val="en-GB"/>
            <w:rPrChange w:id="11241" w:author="Kevin Gu" w:date="2020-05-18T11:11:00Z">
              <w:rPr/>
            </w:rPrChange>
          </w:rPr>
          <w:t xml:space="preserve">The detail shall be submitted to </w:t>
        </w:r>
        <w:commentRangeStart w:id="11242"/>
        <w:commentRangeStart w:id="11243"/>
        <w:r w:rsidRPr="005D406D">
          <w:rPr>
            <w:lang w:val="en-GB"/>
            <w:rPrChange w:id="11244" w:author="Kevin Gu" w:date="2020-05-18T11:11:00Z">
              <w:rPr/>
            </w:rPrChange>
          </w:rPr>
          <w:t>Security Manager</w:t>
        </w:r>
        <w:del w:id="11245" w:author="Julio Li [2]" w:date="2020-09-07T14:00:00Z">
          <w:r w:rsidRPr="005D406D" w:rsidDel="00302BEA">
            <w:rPr>
              <w:lang w:val="en-GB"/>
              <w:rPrChange w:id="11246" w:author="Kevin Gu" w:date="2020-05-18T11:11:00Z">
                <w:rPr/>
              </w:rPrChange>
            </w:rPr>
            <w:delText xml:space="preserve"> or Security Supervisor</w:delText>
          </w:r>
        </w:del>
      </w:ins>
      <w:commentRangeEnd w:id="11242"/>
      <w:del w:id="11247" w:author="Julio Li [2]" w:date="2020-09-07T14:00:00Z">
        <w:r w:rsidR="00761E02" w:rsidDel="00302BEA">
          <w:rPr>
            <w:rStyle w:val="CommentReference"/>
          </w:rPr>
          <w:commentReference w:id="11242"/>
        </w:r>
      </w:del>
      <w:commentRangeEnd w:id="11243"/>
      <w:r w:rsidR="00302BEA">
        <w:rPr>
          <w:rStyle w:val="CommentReference"/>
        </w:rPr>
        <w:commentReference w:id="11243"/>
      </w:r>
      <w:ins w:id="11248" w:author="Julio Li" w:date="2020-05-14T14:04:00Z">
        <w:r w:rsidRPr="005D406D">
          <w:rPr>
            <w:lang w:val="en-GB"/>
            <w:rPrChange w:id="11249" w:author="Kevin Gu" w:date="2020-05-18T11:11:00Z">
              <w:rPr/>
            </w:rPrChange>
          </w:rPr>
          <w:t>.</w:t>
        </w:r>
      </w:ins>
    </w:p>
    <w:p w14:paraId="210B9020" w14:textId="1A1D3341" w:rsidR="005B529B" w:rsidRPr="005D406D" w:rsidRDefault="005B529B">
      <w:pPr>
        <w:pStyle w:val="ListParagraph"/>
        <w:rPr>
          <w:ins w:id="11250" w:author="Julio Li" w:date="2020-05-14T14:04:00Z"/>
          <w:lang w:val="en-GB" w:eastAsia="zh-CN"/>
          <w:rPrChange w:id="11251" w:author="Kevin Gu" w:date="2020-05-18T11:11:00Z">
            <w:rPr>
              <w:ins w:id="11252" w:author="Julio Li" w:date="2020-05-14T14:04:00Z"/>
              <w:lang w:eastAsia="zh-CN"/>
            </w:rPr>
          </w:rPrChange>
        </w:rPr>
        <w:pPrChange w:id="11253" w:author="Kevin Gu" w:date="2020-05-18T11:12:00Z">
          <w:pPr/>
        </w:pPrChange>
      </w:pPr>
      <w:proofErr w:type="spellStart"/>
      <w:ins w:id="11254" w:author="Julio Li" w:date="2020-05-14T14:04:00Z">
        <w:r w:rsidRPr="005D406D">
          <w:rPr>
            <w:rFonts w:hint="eastAsia"/>
            <w:lang w:val="en-GB"/>
            <w:rPrChange w:id="11255" w:author="Kevin Gu" w:date="2020-05-18T11:11:00Z">
              <w:rPr>
                <w:rFonts w:hint="eastAsia"/>
              </w:rPr>
            </w:rPrChange>
          </w:rPr>
          <w:t>具体要求应该提交予安全经理</w:t>
        </w:r>
        <w:proofErr w:type="spellEnd"/>
        <w:del w:id="11256" w:author="Julio Li [2]" w:date="2020-09-07T14:00:00Z">
          <w:r w:rsidRPr="005D406D" w:rsidDel="00302BEA">
            <w:rPr>
              <w:rFonts w:hint="eastAsia"/>
              <w:lang w:val="en-GB"/>
              <w:rPrChange w:id="11257" w:author="Kevin Gu" w:date="2020-05-18T11:11:00Z">
                <w:rPr>
                  <w:rFonts w:hint="eastAsia"/>
                </w:rPr>
              </w:rPrChange>
            </w:rPr>
            <w:delText>或者安全主管</w:delText>
          </w:r>
        </w:del>
        <w:r w:rsidRPr="005D406D">
          <w:rPr>
            <w:rFonts w:hint="eastAsia"/>
            <w:lang w:val="en-GB" w:eastAsia="zh-CN"/>
            <w:rPrChange w:id="11258" w:author="Kevin Gu" w:date="2020-05-18T11:11:00Z">
              <w:rPr>
                <w:rFonts w:hint="eastAsia"/>
                <w:lang w:eastAsia="zh-CN"/>
              </w:rPr>
            </w:rPrChange>
          </w:rPr>
          <w:t>。</w:t>
        </w:r>
      </w:ins>
    </w:p>
    <w:p w14:paraId="53A4DD09" w14:textId="7708727E" w:rsidR="005B529B" w:rsidRPr="005D406D" w:rsidRDefault="005B529B">
      <w:pPr>
        <w:pStyle w:val="ListParagraph"/>
        <w:numPr>
          <w:ilvl w:val="0"/>
          <w:numId w:val="52"/>
        </w:numPr>
        <w:rPr>
          <w:ins w:id="11259" w:author="Julio Li" w:date="2020-05-14T14:04:00Z"/>
          <w:lang w:val="en-GB"/>
          <w:rPrChange w:id="11260" w:author="Kevin Gu" w:date="2020-05-18T11:11:00Z">
            <w:rPr>
              <w:ins w:id="11261" w:author="Julio Li" w:date="2020-05-14T14:04:00Z"/>
            </w:rPr>
          </w:rPrChange>
        </w:rPr>
        <w:pPrChange w:id="11262" w:author="Kevin Gu" w:date="2020-05-18T11:11:00Z">
          <w:pPr/>
        </w:pPrChange>
      </w:pPr>
      <w:ins w:id="11263" w:author="Julio Li" w:date="2020-05-14T14:04:00Z">
        <w:r w:rsidRPr="005D406D">
          <w:rPr>
            <w:lang w:val="en-GB"/>
            <w:rPrChange w:id="11264" w:author="Kevin Gu" w:date="2020-05-18T11:11:00Z">
              <w:rPr/>
            </w:rPrChange>
          </w:rPr>
          <w:t xml:space="preserve">Security Manager </w:t>
        </w:r>
        <w:del w:id="11265" w:author="Julio Li [2]" w:date="2020-09-07T14:00:00Z">
          <w:r w:rsidRPr="005D406D" w:rsidDel="00302BEA">
            <w:rPr>
              <w:lang w:val="en-GB"/>
              <w:rPrChange w:id="11266" w:author="Kevin Gu" w:date="2020-05-18T11:11:00Z">
                <w:rPr/>
              </w:rPrChange>
            </w:rPr>
            <w:delText xml:space="preserve">or Supervisor </w:delText>
          </w:r>
        </w:del>
        <w:r w:rsidRPr="005D406D">
          <w:rPr>
            <w:lang w:val="en-GB"/>
            <w:rPrChange w:id="11267" w:author="Kevin Gu" w:date="2020-05-18T11:11:00Z">
              <w:rPr/>
            </w:rPrChange>
          </w:rPr>
          <w:t>will contact the company concerned to inform them of our policy.</w:t>
        </w:r>
      </w:ins>
    </w:p>
    <w:p w14:paraId="76C0920F" w14:textId="6D44092C" w:rsidR="005B529B" w:rsidRPr="005D406D" w:rsidRDefault="005B529B">
      <w:pPr>
        <w:pStyle w:val="ListParagraph"/>
        <w:rPr>
          <w:ins w:id="11268" w:author="Julio Li" w:date="2020-05-14T14:04:00Z"/>
          <w:lang w:val="en-GB"/>
          <w:rPrChange w:id="11269" w:author="Kevin Gu" w:date="2020-05-18T11:11:00Z">
            <w:rPr>
              <w:ins w:id="11270" w:author="Julio Li" w:date="2020-05-14T14:04:00Z"/>
            </w:rPr>
          </w:rPrChange>
        </w:rPr>
        <w:pPrChange w:id="11271" w:author="Kevin Gu" w:date="2020-05-18T11:12:00Z">
          <w:pPr/>
        </w:pPrChange>
      </w:pPr>
      <w:proofErr w:type="spellStart"/>
      <w:ins w:id="11272" w:author="Julio Li" w:date="2020-05-14T14:04:00Z">
        <w:r w:rsidRPr="005D406D">
          <w:rPr>
            <w:rFonts w:hint="eastAsia"/>
            <w:lang w:val="en-GB"/>
            <w:rPrChange w:id="11273" w:author="Kevin Gu" w:date="2020-05-18T11:11:00Z">
              <w:rPr>
                <w:rFonts w:hint="eastAsia"/>
              </w:rPr>
            </w:rPrChange>
          </w:rPr>
          <w:t>安全经理</w:t>
        </w:r>
        <w:del w:id="11274" w:author="Julio Li [2]" w:date="2020-09-07T14:00:00Z">
          <w:r w:rsidRPr="005D406D" w:rsidDel="00302BEA">
            <w:rPr>
              <w:rFonts w:hint="eastAsia"/>
              <w:lang w:val="en-GB"/>
              <w:rPrChange w:id="11275" w:author="Kevin Gu" w:date="2020-05-18T11:11:00Z">
                <w:rPr>
                  <w:rFonts w:hint="eastAsia"/>
                </w:rPr>
              </w:rPrChange>
            </w:rPr>
            <w:delText>或者安全主管</w:delText>
          </w:r>
        </w:del>
        <w:r w:rsidRPr="005D406D">
          <w:rPr>
            <w:rFonts w:hint="eastAsia"/>
            <w:lang w:val="en-GB"/>
            <w:rPrChange w:id="11276" w:author="Kevin Gu" w:date="2020-05-18T11:11:00Z">
              <w:rPr>
                <w:rFonts w:hint="eastAsia"/>
              </w:rPr>
            </w:rPrChange>
          </w:rPr>
          <w:t>应与有关公司联系并通知他们我们的方针</w:t>
        </w:r>
        <w:proofErr w:type="spellEnd"/>
        <w:r w:rsidRPr="005D406D">
          <w:rPr>
            <w:rFonts w:hint="eastAsia"/>
            <w:lang w:val="en-GB"/>
            <w:rPrChange w:id="11277" w:author="Kevin Gu" w:date="2020-05-18T11:11:00Z">
              <w:rPr>
                <w:rFonts w:hint="eastAsia"/>
              </w:rPr>
            </w:rPrChange>
          </w:rPr>
          <w:t>。</w:t>
        </w:r>
      </w:ins>
    </w:p>
    <w:p w14:paraId="54B049F3" w14:textId="14D50842" w:rsidR="005B529B" w:rsidRPr="005D406D" w:rsidRDefault="005B529B">
      <w:pPr>
        <w:pStyle w:val="ListParagraph"/>
        <w:numPr>
          <w:ilvl w:val="0"/>
          <w:numId w:val="52"/>
        </w:numPr>
        <w:rPr>
          <w:ins w:id="11278" w:author="Julio Li" w:date="2020-05-14T14:04:00Z"/>
          <w:lang w:val="en-GB"/>
          <w:rPrChange w:id="11279" w:author="Kevin Gu" w:date="2020-05-18T11:11:00Z">
            <w:rPr>
              <w:ins w:id="11280" w:author="Julio Li" w:date="2020-05-14T14:04:00Z"/>
            </w:rPr>
          </w:rPrChange>
        </w:rPr>
        <w:pPrChange w:id="11281" w:author="Kevin Gu" w:date="2020-05-18T11:11:00Z">
          <w:pPr/>
        </w:pPrChange>
      </w:pPr>
      <w:ins w:id="11282" w:author="Julio Li" w:date="2020-05-14T14:04:00Z">
        <w:r w:rsidRPr="005D406D">
          <w:rPr>
            <w:lang w:val="en-GB"/>
            <w:rPrChange w:id="11283" w:author="Kevin Gu" w:date="2020-05-18T11:11:00Z">
              <w:rPr/>
            </w:rPrChange>
          </w:rPr>
          <w:t>Check the identity of the visitor with the company concerned to ascertain the visitor’s bona fides.</w:t>
        </w:r>
      </w:ins>
    </w:p>
    <w:p w14:paraId="0A11DCE7" w14:textId="5CAD4E24" w:rsidR="005B529B" w:rsidRPr="005D406D" w:rsidRDefault="005B529B">
      <w:pPr>
        <w:pStyle w:val="ListParagraph"/>
        <w:rPr>
          <w:ins w:id="11284" w:author="Julio Li" w:date="2020-05-14T14:04:00Z"/>
          <w:lang w:val="en-GB" w:eastAsia="zh-CN"/>
          <w:rPrChange w:id="11285" w:author="Kevin Gu" w:date="2020-05-18T11:11:00Z">
            <w:rPr>
              <w:ins w:id="11286" w:author="Julio Li" w:date="2020-05-14T14:04:00Z"/>
              <w:lang w:eastAsia="zh-CN"/>
            </w:rPr>
          </w:rPrChange>
        </w:rPr>
        <w:pPrChange w:id="11287" w:author="Kevin Gu" w:date="2020-05-18T11:12:00Z">
          <w:pPr/>
        </w:pPrChange>
      </w:pPr>
      <w:proofErr w:type="spellStart"/>
      <w:ins w:id="11288" w:author="Julio Li" w:date="2020-05-14T14:04:00Z">
        <w:r w:rsidRPr="005D406D">
          <w:rPr>
            <w:rFonts w:hint="eastAsia"/>
            <w:lang w:val="en-GB"/>
            <w:rPrChange w:id="11289" w:author="Kevin Gu" w:date="2020-05-18T11:11:00Z">
              <w:rPr>
                <w:rFonts w:hint="eastAsia"/>
              </w:rPr>
            </w:rPrChange>
          </w:rPr>
          <w:t>核查该访客的身份以确保访客信息的真实</w:t>
        </w:r>
        <w:proofErr w:type="spellEnd"/>
        <w:r w:rsidRPr="005D406D">
          <w:rPr>
            <w:rFonts w:hint="eastAsia"/>
            <w:lang w:val="en-GB" w:eastAsia="zh-CN"/>
            <w:rPrChange w:id="11290" w:author="Kevin Gu" w:date="2020-05-18T11:11:00Z">
              <w:rPr>
                <w:rFonts w:hint="eastAsia"/>
                <w:lang w:eastAsia="zh-CN"/>
              </w:rPr>
            </w:rPrChange>
          </w:rPr>
          <w:t>。</w:t>
        </w:r>
      </w:ins>
    </w:p>
    <w:p w14:paraId="6A54336D" w14:textId="4DB971C3" w:rsidR="005B529B" w:rsidRPr="005D406D" w:rsidDel="00AE184C" w:rsidRDefault="005B529B">
      <w:pPr>
        <w:pStyle w:val="ListParagraph"/>
        <w:numPr>
          <w:ilvl w:val="0"/>
          <w:numId w:val="52"/>
        </w:numPr>
        <w:rPr>
          <w:ins w:id="11291" w:author="Julio Li" w:date="2020-05-14T14:04:00Z"/>
          <w:del w:id="11292" w:author="Kevin Gu" w:date="2020-05-18T11:12:00Z"/>
          <w:lang w:val="en-GB"/>
          <w:rPrChange w:id="11293" w:author="Kevin Gu" w:date="2020-05-18T11:11:00Z">
            <w:rPr>
              <w:ins w:id="11294" w:author="Julio Li" w:date="2020-05-14T14:04:00Z"/>
              <w:del w:id="11295" w:author="Kevin Gu" w:date="2020-05-18T11:12:00Z"/>
            </w:rPr>
          </w:rPrChange>
        </w:rPr>
        <w:pPrChange w:id="11296" w:author="Kevin Gu" w:date="2020-05-18T11:11:00Z">
          <w:pPr/>
        </w:pPrChange>
      </w:pPr>
      <w:ins w:id="11297" w:author="Julio Li" w:date="2020-05-14T14:04:00Z">
        <w:r w:rsidRPr="00AE184C">
          <w:rPr>
            <w:lang w:val="en-GB"/>
            <w:rPrChange w:id="11298" w:author="Kevin Gu" w:date="2020-05-18T11:12:00Z">
              <w:rPr/>
            </w:rPrChange>
          </w:rPr>
          <w:t>If the person is unknown to the company as mentioned, Security shall consider informing the police</w:t>
        </w:r>
      </w:ins>
    </w:p>
    <w:p w14:paraId="3B45CE90" w14:textId="5E4E1CFB" w:rsidR="005B529B" w:rsidRPr="00AE184C" w:rsidRDefault="00AE184C">
      <w:pPr>
        <w:pStyle w:val="ListParagraph"/>
        <w:numPr>
          <w:ilvl w:val="0"/>
          <w:numId w:val="52"/>
        </w:numPr>
        <w:rPr>
          <w:ins w:id="11299" w:author="Julio Li" w:date="2020-05-14T14:04:00Z"/>
          <w:lang w:val="en-GB"/>
          <w:rPrChange w:id="11300" w:author="Kevin Gu" w:date="2020-05-18T11:12:00Z">
            <w:rPr>
              <w:ins w:id="11301" w:author="Julio Li" w:date="2020-05-14T14:04:00Z"/>
            </w:rPr>
          </w:rPrChange>
        </w:rPr>
        <w:pPrChange w:id="11302" w:author="Kevin Gu" w:date="2020-05-18T11:11:00Z">
          <w:pPr/>
        </w:pPrChange>
      </w:pPr>
      <w:ins w:id="11303" w:author="Kevin Gu" w:date="2020-05-18T11:12:00Z">
        <w:r>
          <w:rPr>
            <w:lang w:val="en-GB"/>
          </w:rPr>
          <w:t xml:space="preserve"> </w:t>
        </w:r>
      </w:ins>
      <w:ins w:id="11304" w:author="Julio Li" w:date="2020-05-14T14:04:00Z">
        <w:r w:rsidR="005B529B" w:rsidRPr="00AE184C">
          <w:rPr>
            <w:lang w:val="en-GB"/>
            <w:rPrChange w:id="11305" w:author="Kevin Gu" w:date="2020-05-18T11:12:00Z">
              <w:rPr/>
            </w:rPrChange>
          </w:rPr>
          <w:t>and notified the accreditation authority.</w:t>
        </w:r>
      </w:ins>
    </w:p>
    <w:p w14:paraId="1206A76E" w14:textId="4F00E362" w:rsidR="005B529B" w:rsidRPr="00876437" w:rsidRDefault="005B529B">
      <w:pPr>
        <w:ind w:firstLine="709"/>
        <w:rPr>
          <w:ins w:id="11306" w:author="Julio Li" w:date="2020-05-14T14:05:00Z"/>
          <w:lang w:val="en-GB" w:eastAsia="zh-CN"/>
          <w:rPrChange w:id="11307" w:author="Kevin Gu" w:date="2020-05-18T10:36:00Z">
            <w:rPr>
              <w:ins w:id="11308" w:author="Julio Li" w:date="2020-05-14T14:05:00Z"/>
              <w:lang w:eastAsia="zh-CN"/>
            </w:rPr>
          </w:rPrChange>
        </w:rPr>
        <w:pPrChange w:id="11309" w:author="Kevin Gu" w:date="2020-05-18T11:12:00Z">
          <w:pPr/>
        </w:pPrChange>
      </w:pPr>
      <w:proofErr w:type="spellStart"/>
      <w:ins w:id="11310" w:author="Julio Li" w:date="2020-05-14T14:04:00Z">
        <w:r w:rsidRPr="00876437">
          <w:rPr>
            <w:rFonts w:hint="eastAsia"/>
            <w:lang w:val="en-GB"/>
            <w:rPrChange w:id="11311" w:author="Kevin Gu" w:date="2020-05-18T10:36:00Z">
              <w:rPr>
                <w:rFonts w:hint="eastAsia"/>
              </w:rPr>
            </w:rPrChange>
          </w:rPr>
          <w:t>若该访客的公司不认识此访客，安全部应考虑报警并且通知其资格认证</w:t>
        </w:r>
        <w:proofErr w:type="spellEnd"/>
        <w:r w:rsidRPr="00876437">
          <w:rPr>
            <w:rFonts w:hint="eastAsia"/>
            <w:lang w:val="en-GB" w:eastAsia="zh-CN"/>
            <w:rPrChange w:id="11312" w:author="Kevin Gu" w:date="2020-05-18T10:36:00Z">
              <w:rPr>
                <w:rFonts w:hint="eastAsia"/>
                <w:lang w:eastAsia="zh-CN"/>
              </w:rPr>
            </w:rPrChange>
          </w:rPr>
          <w:t>。</w:t>
        </w:r>
      </w:ins>
    </w:p>
    <w:p w14:paraId="702003A9" w14:textId="7F14B66A" w:rsidR="005B529B" w:rsidRPr="00876437" w:rsidRDefault="005B529B" w:rsidP="005B529B">
      <w:pPr>
        <w:pStyle w:val="Title3"/>
        <w:rPr>
          <w:ins w:id="11313" w:author="Julio Li" w:date="2020-05-14T14:05:00Z"/>
          <w:lang w:val="en-GB"/>
          <w:rPrChange w:id="11314" w:author="Kevin Gu" w:date="2020-05-18T10:36:00Z">
            <w:rPr>
              <w:ins w:id="11315" w:author="Julio Li" w:date="2020-05-14T14:05:00Z"/>
            </w:rPr>
          </w:rPrChange>
        </w:rPr>
      </w:pPr>
      <w:ins w:id="11316" w:author="Julio Li" w:date="2020-05-14T14:05:00Z">
        <w:r w:rsidRPr="00876437">
          <w:rPr>
            <w:lang w:val="en-GB"/>
            <w:rPrChange w:id="11317" w:author="Kevin Gu" w:date="2020-05-18T10:36:00Z">
              <w:rPr/>
            </w:rPrChange>
          </w:rPr>
          <w:t>Urgent Visits by Relatives</w:t>
        </w:r>
        <w:proofErr w:type="spellStart"/>
        <w:r w:rsidRPr="00876437">
          <w:rPr>
            <w:rFonts w:hint="eastAsia"/>
            <w:lang w:val="en-GB"/>
            <w:rPrChange w:id="11318" w:author="Kevin Gu" w:date="2020-05-18T10:36:00Z">
              <w:rPr>
                <w:rFonts w:hint="eastAsia"/>
              </w:rPr>
            </w:rPrChange>
          </w:rPr>
          <w:t>家属紧急访问</w:t>
        </w:r>
        <w:proofErr w:type="spellEnd"/>
      </w:ins>
    </w:p>
    <w:p w14:paraId="57D2B2A9" w14:textId="23E9FBE0" w:rsidR="005B529B" w:rsidRPr="00876437" w:rsidRDefault="005B529B" w:rsidP="005B529B">
      <w:pPr>
        <w:rPr>
          <w:ins w:id="11319" w:author="Julio Li" w:date="2020-05-14T14:06:00Z"/>
          <w:lang w:val="en-GB"/>
          <w:rPrChange w:id="11320" w:author="Kevin Gu" w:date="2020-05-18T10:36:00Z">
            <w:rPr>
              <w:ins w:id="11321" w:author="Julio Li" w:date="2020-05-14T14:06:00Z"/>
            </w:rPr>
          </w:rPrChange>
        </w:rPr>
      </w:pPr>
      <w:ins w:id="11322" w:author="Julio Li" w:date="2020-05-14T14:06:00Z">
        <w:r w:rsidRPr="00876437">
          <w:rPr>
            <w:lang w:val="en-GB"/>
            <w:rPrChange w:id="11323" w:author="Kevin Gu" w:date="2020-05-18T10:36:00Z">
              <w:rPr/>
            </w:rPrChange>
          </w:rPr>
          <w:t xml:space="preserve">There may be urgent need to visit </w:t>
        </w:r>
        <w:proofErr w:type="spellStart"/>
        <w:r w:rsidRPr="00876437">
          <w:rPr>
            <w:lang w:val="en-GB"/>
            <w:rPrChange w:id="11324" w:author="Kevin Gu" w:date="2020-05-18T10:36:00Z">
              <w:rPr/>
            </w:rPrChange>
          </w:rPr>
          <w:t>Chengtian</w:t>
        </w:r>
        <w:proofErr w:type="spellEnd"/>
        <w:r w:rsidRPr="00876437">
          <w:rPr>
            <w:lang w:val="en-GB"/>
            <w:rPrChange w:id="11325" w:author="Kevin Gu" w:date="2020-05-18T10:36:00Z">
              <w:rPr/>
            </w:rPrChange>
          </w:rPr>
          <w:t xml:space="preserve"> </w:t>
        </w:r>
        <w:proofErr w:type="spellStart"/>
        <w:r w:rsidRPr="00876437">
          <w:rPr>
            <w:lang w:val="en-GB"/>
            <w:rPrChange w:id="11326" w:author="Kevin Gu" w:date="2020-05-18T10:36:00Z">
              <w:rPr/>
            </w:rPrChange>
          </w:rPr>
          <w:t>Weiye</w:t>
        </w:r>
        <w:proofErr w:type="spellEnd"/>
        <w:r w:rsidRPr="00876437">
          <w:rPr>
            <w:lang w:val="en-GB"/>
            <w:rPrChange w:id="11327" w:author="Kevin Gu" w:date="2020-05-18T10:36:00Z">
              <w:rPr/>
            </w:rPrChange>
          </w:rPr>
          <w:t xml:space="preserve"> (Ningbo) Chip Technology Co., Ltd by relatives of employees. In this case the following action shall be taken:</w:t>
        </w:r>
      </w:ins>
    </w:p>
    <w:p w14:paraId="491CF056" w14:textId="77777777" w:rsidR="005B529B" w:rsidRPr="00876437" w:rsidRDefault="005B529B" w:rsidP="005B529B">
      <w:pPr>
        <w:rPr>
          <w:ins w:id="11328" w:author="Julio Li" w:date="2020-05-14T14:06:00Z"/>
          <w:lang w:val="en-GB"/>
          <w:rPrChange w:id="11329" w:author="Kevin Gu" w:date="2020-05-18T10:36:00Z">
            <w:rPr>
              <w:ins w:id="11330" w:author="Julio Li" w:date="2020-05-14T14:06:00Z"/>
            </w:rPr>
          </w:rPrChange>
        </w:rPr>
      </w:pPr>
      <w:proofErr w:type="spellStart"/>
      <w:ins w:id="11331" w:author="Julio Li" w:date="2020-05-14T14:06:00Z">
        <w:r w:rsidRPr="00876437">
          <w:rPr>
            <w:rFonts w:hint="eastAsia"/>
            <w:lang w:val="en-GB"/>
            <w:rPrChange w:id="11332" w:author="Kevin Gu" w:date="2020-05-18T10:36:00Z">
              <w:rPr>
                <w:rFonts w:hint="eastAsia"/>
              </w:rPr>
            </w:rPrChange>
          </w:rPr>
          <w:t>如遇公司内家属因紧急事宜访问公司，需按如下规定处理</w:t>
        </w:r>
        <w:proofErr w:type="spellEnd"/>
        <w:r w:rsidRPr="00876437">
          <w:rPr>
            <w:rFonts w:hint="eastAsia"/>
            <w:lang w:val="en-GB"/>
            <w:rPrChange w:id="11333" w:author="Kevin Gu" w:date="2020-05-18T10:36:00Z">
              <w:rPr>
                <w:rFonts w:hint="eastAsia"/>
              </w:rPr>
            </w:rPrChange>
          </w:rPr>
          <w:t>：</w:t>
        </w:r>
      </w:ins>
    </w:p>
    <w:p w14:paraId="763CDF24" w14:textId="6201AFDD" w:rsidR="005B529B" w:rsidRPr="005D406D" w:rsidDel="00AE184C" w:rsidRDefault="005B529B">
      <w:pPr>
        <w:pStyle w:val="ListParagraph"/>
        <w:numPr>
          <w:ilvl w:val="0"/>
          <w:numId w:val="53"/>
        </w:numPr>
        <w:rPr>
          <w:ins w:id="11334" w:author="Julio Li" w:date="2020-05-14T14:06:00Z"/>
          <w:del w:id="11335" w:author="Kevin Gu" w:date="2020-05-18T11:12:00Z"/>
          <w:lang w:val="en-GB"/>
          <w:rPrChange w:id="11336" w:author="Kevin Gu" w:date="2020-05-18T11:12:00Z">
            <w:rPr>
              <w:ins w:id="11337" w:author="Julio Li" w:date="2020-05-14T14:06:00Z"/>
              <w:del w:id="11338" w:author="Kevin Gu" w:date="2020-05-18T11:12:00Z"/>
            </w:rPr>
          </w:rPrChange>
        </w:rPr>
        <w:pPrChange w:id="11339" w:author="Kevin Gu" w:date="2020-05-18T11:12:00Z">
          <w:pPr/>
        </w:pPrChange>
      </w:pPr>
      <w:ins w:id="11340" w:author="Julio Li" w:date="2020-05-14T14:06:00Z">
        <w:r w:rsidRPr="00AE184C">
          <w:rPr>
            <w:lang w:val="en-GB"/>
            <w:rPrChange w:id="11341" w:author="Kevin Gu" w:date="2020-05-18T11:12:00Z">
              <w:rPr/>
            </w:rPrChange>
          </w:rPr>
          <w:t>Security will record the particular of the visitor and the urgent nature of the visit in the occurrence</w:t>
        </w:r>
      </w:ins>
      <w:ins w:id="11342" w:author="Kevin Gu" w:date="2020-05-18T11:12:00Z">
        <w:r w:rsidR="00AE184C">
          <w:rPr>
            <w:lang w:val="en-GB"/>
          </w:rPr>
          <w:t xml:space="preserve"> r</w:t>
        </w:r>
      </w:ins>
    </w:p>
    <w:p w14:paraId="1849685C" w14:textId="331A7AD6" w:rsidR="005B529B" w:rsidRPr="00AE184C" w:rsidRDefault="005B529B">
      <w:pPr>
        <w:pStyle w:val="ListParagraph"/>
        <w:numPr>
          <w:ilvl w:val="0"/>
          <w:numId w:val="53"/>
        </w:numPr>
        <w:rPr>
          <w:ins w:id="11343" w:author="Julio Li" w:date="2020-05-14T14:06:00Z"/>
          <w:lang w:val="en-GB"/>
          <w:rPrChange w:id="11344" w:author="Kevin Gu" w:date="2020-05-18T11:12:00Z">
            <w:rPr>
              <w:ins w:id="11345" w:author="Julio Li" w:date="2020-05-14T14:06:00Z"/>
            </w:rPr>
          </w:rPrChange>
        </w:rPr>
        <w:pPrChange w:id="11346" w:author="Kevin Gu" w:date="2020-05-18T11:12:00Z">
          <w:pPr/>
        </w:pPrChange>
      </w:pPr>
      <w:ins w:id="11347" w:author="Julio Li" w:date="2020-05-14T14:06:00Z">
        <w:del w:id="11348" w:author="Kevin Gu" w:date="2020-05-18T11:12:00Z">
          <w:r w:rsidRPr="00AE184C" w:rsidDel="00AE184C">
            <w:rPr>
              <w:lang w:val="en-GB"/>
              <w:rPrChange w:id="11349" w:author="Kevin Gu" w:date="2020-05-18T11:12:00Z">
                <w:rPr/>
              </w:rPrChange>
            </w:rPr>
            <w:delText>r</w:delText>
          </w:r>
        </w:del>
        <w:r w:rsidRPr="00AE184C">
          <w:rPr>
            <w:lang w:val="en-GB"/>
            <w:rPrChange w:id="11350" w:author="Kevin Gu" w:date="2020-05-18T11:12:00Z">
              <w:rPr/>
            </w:rPrChange>
          </w:rPr>
          <w:t xml:space="preserve">egister. In the event of </w:t>
        </w:r>
        <w:del w:id="11351" w:author="Kevin Gu" w:date="2020-05-18T11:11:00Z">
          <w:r w:rsidRPr="00AE184C" w:rsidDel="005D406D">
            <w:rPr>
              <w:lang w:val="en-GB"/>
              <w:rPrChange w:id="11352" w:author="Kevin Gu" w:date="2020-05-18T11:12:00Z">
                <w:rPr/>
              </w:rPrChange>
            </w:rPr>
            <w:delText>uncertainty</w:delText>
          </w:r>
        </w:del>
      </w:ins>
      <w:ins w:id="11353" w:author="Kevin Gu" w:date="2020-05-18T11:11:00Z">
        <w:r w:rsidR="005D406D" w:rsidRPr="00AE184C">
          <w:rPr>
            <w:lang w:val="en-GB"/>
          </w:rPr>
          <w:t>uncertainty,</w:t>
        </w:r>
      </w:ins>
      <w:ins w:id="11354" w:author="Julio Li" w:date="2020-05-14T14:06:00Z">
        <w:r w:rsidRPr="00AE184C">
          <w:rPr>
            <w:lang w:val="en-GB"/>
            <w:rPrChange w:id="11355" w:author="Kevin Gu" w:date="2020-05-18T11:12:00Z">
              <w:rPr/>
            </w:rPrChange>
          </w:rPr>
          <w:t xml:space="preserve"> the Security </w:t>
        </w:r>
        <w:del w:id="11356" w:author="Julio Li [2]" w:date="2020-09-07T14:00:00Z">
          <w:r w:rsidRPr="00AE184C" w:rsidDel="00E87BEE">
            <w:rPr>
              <w:lang w:val="en-GB"/>
              <w:rPrChange w:id="11357" w:author="Kevin Gu" w:date="2020-05-18T11:12:00Z">
                <w:rPr/>
              </w:rPrChange>
            </w:rPr>
            <w:delText xml:space="preserve">Supervisor or </w:delText>
          </w:r>
        </w:del>
        <w:r w:rsidRPr="00AE184C">
          <w:rPr>
            <w:lang w:val="en-GB"/>
            <w:rPrChange w:id="11358" w:author="Kevin Gu" w:date="2020-05-18T11:12:00Z">
              <w:rPr/>
            </w:rPrChange>
          </w:rPr>
          <w:t>Manager shall be notified.</w:t>
        </w:r>
      </w:ins>
    </w:p>
    <w:p w14:paraId="533543B3" w14:textId="19E72981" w:rsidR="005B529B" w:rsidRPr="005D406D" w:rsidRDefault="005B529B">
      <w:pPr>
        <w:pStyle w:val="ListParagraph"/>
        <w:rPr>
          <w:ins w:id="11359" w:author="Julio Li" w:date="2020-05-14T14:06:00Z"/>
          <w:lang w:val="en-GB"/>
          <w:rPrChange w:id="11360" w:author="Kevin Gu" w:date="2020-05-18T11:12:00Z">
            <w:rPr>
              <w:ins w:id="11361" w:author="Julio Li" w:date="2020-05-14T14:06:00Z"/>
            </w:rPr>
          </w:rPrChange>
        </w:rPr>
        <w:pPrChange w:id="11362" w:author="Kevin Gu" w:date="2020-05-18T11:12:00Z">
          <w:pPr/>
        </w:pPrChange>
      </w:pPr>
      <w:proofErr w:type="spellStart"/>
      <w:ins w:id="11363" w:author="Julio Li" w:date="2020-05-14T14:06:00Z">
        <w:r w:rsidRPr="005D406D">
          <w:rPr>
            <w:rFonts w:hint="eastAsia"/>
            <w:lang w:val="en-GB"/>
            <w:rPrChange w:id="11364" w:author="Kevin Gu" w:date="2020-05-18T11:12:00Z">
              <w:rPr>
                <w:rFonts w:hint="eastAsia"/>
              </w:rPr>
            </w:rPrChange>
          </w:rPr>
          <w:t>保安记录访客的具体信息和来访的紧急事由。遇到不确定情况应请示安全</w:t>
        </w:r>
        <w:del w:id="11365" w:author="Julio Li [2]" w:date="2020-09-07T14:01:00Z">
          <w:r w:rsidRPr="005D406D" w:rsidDel="00E87BEE">
            <w:rPr>
              <w:rFonts w:hint="eastAsia"/>
              <w:lang w:val="en-GB"/>
              <w:rPrChange w:id="11366" w:author="Kevin Gu" w:date="2020-05-18T11:12:00Z">
                <w:rPr>
                  <w:rFonts w:hint="eastAsia"/>
                </w:rPr>
              </w:rPrChange>
            </w:rPr>
            <w:delText>主管或</w:delText>
          </w:r>
        </w:del>
        <w:r w:rsidRPr="005D406D">
          <w:rPr>
            <w:rFonts w:hint="eastAsia"/>
            <w:lang w:val="en-GB"/>
            <w:rPrChange w:id="11367" w:author="Kevin Gu" w:date="2020-05-18T11:12:00Z">
              <w:rPr>
                <w:rFonts w:hint="eastAsia"/>
              </w:rPr>
            </w:rPrChange>
          </w:rPr>
          <w:t>经理</w:t>
        </w:r>
        <w:proofErr w:type="spellEnd"/>
        <w:del w:id="11368" w:author="Kevin Gu" w:date="2020-05-18T11:12:00Z">
          <w:r w:rsidRPr="005D406D" w:rsidDel="00AE184C">
            <w:rPr>
              <w:rFonts w:hint="eastAsia"/>
              <w:lang w:val="en-GB"/>
              <w:rPrChange w:id="11369" w:author="Kevin Gu" w:date="2020-05-18T11:12:00Z">
                <w:rPr>
                  <w:rFonts w:hint="eastAsia"/>
                </w:rPr>
              </w:rPrChange>
            </w:rPr>
            <w:delText>。</w:delText>
          </w:r>
        </w:del>
      </w:ins>
    </w:p>
    <w:p w14:paraId="7FB8D535" w14:textId="26EEC243" w:rsidR="005B529B" w:rsidRPr="005D406D" w:rsidRDefault="005B529B">
      <w:pPr>
        <w:pStyle w:val="ListParagraph"/>
        <w:numPr>
          <w:ilvl w:val="0"/>
          <w:numId w:val="53"/>
        </w:numPr>
        <w:rPr>
          <w:ins w:id="11370" w:author="Julio Li" w:date="2020-05-14T14:06:00Z"/>
          <w:lang w:val="en-GB"/>
          <w:rPrChange w:id="11371" w:author="Kevin Gu" w:date="2020-05-18T11:12:00Z">
            <w:rPr>
              <w:ins w:id="11372" w:author="Julio Li" w:date="2020-05-14T14:06:00Z"/>
            </w:rPr>
          </w:rPrChange>
        </w:rPr>
        <w:pPrChange w:id="11373" w:author="Kevin Gu" w:date="2020-05-18T11:12:00Z">
          <w:pPr/>
        </w:pPrChange>
      </w:pPr>
      <w:ins w:id="11374" w:author="Julio Li" w:date="2020-05-14T14:06:00Z">
        <w:r w:rsidRPr="005D406D">
          <w:rPr>
            <w:lang w:val="en-GB"/>
            <w:rPrChange w:id="11375" w:author="Kevin Gu" w:date="2020-05-18T11:12:00Z">
              <w:rPr/>
            </w:rPrChange>
          </w:rPr>
          <w:t>The staff concerned will be contacted either by phone or direct approach to the department by the Security Officer.</w:t>
        </w:r>
      </w:ins>
    </w:p>
    <w:p w14:paraId="70D840D8" w14:textId="18A4CF06" w:rsidR="005B529B" w:rsidRPr="005D406D" w:rsidRDefault="005B529B">
      <w:pPr>
        <w:pStyle w:val="ListParagraph"/>
        <w:rPr>
          <w:ins w:id="11376" w:author="Julio Li" w:date="2020-05-14T14:06:00Z"/>
          <w:lang w:val="en-GB"/>
          <w:rPrChange w:id="11377" w:author="Kevin Gu" w:date="2020-05-18T11:12:00Z">
            <w:rPr>
              <w:ins w:id="11378" w:author="Julio Li" w:date="2020-05-14T14:06:00Z"/>
            </w:rPr>
          </w:rPrChange>
        </w:rPr>
        <w:pPrChange w:id="11379" w:author="Kevin Gu" w:date="2020-05-18T11:12:00Z">
          <w:pPr/>
        </w:pPrChange>
      </w:pPr>
      <w:proofErr w:type="spellStart"/>
      <w:ins w:id="11380" w:author="Julio Li" w:date="2020-05-14T14:06:00Z">
        <w:r w:rsidRPr="005D406D">
          <w:rPr>
            <w:rFonts w:hint="eastAsia"/>
            <w:lang w:val="en-GB"/>
            <w:rPrChange w:id="11381" w:author="Kevin Gu" w:date="2020-05-18T11:12:00Z">
              <w:rPr>
                <w:rFonts w:hint="eastAsia"/>
              </w:rPr>
            </w:rPrChange>
          </w:rPr>
          <w:t>安全</w:t>
        </w:r>
      </w:ins>
      <w:proofErr w:type="spellEnd"/>
      <w:ins w:id="11382" w:author="Julio Li [2]" w:date="2020-09-07T14:01:00Z">
        <w:r w:rsidR="00E87BEE">
          <w:rPr>
            <w:rFonts w:hint="eastAsia"/>
            <w:lang w:val="en-GB" w:eastAsia="zh-CN"/>
          </w:rPr>
          <w:t>员</w:t>
        </w:r>
      </w:ins>
      <w:ins w:id="11383" w:author="Julio Li" w:date="2020-05-14T14:06:00Z">
        <w:del w:id="11384" w:author="Julio Li [2]" w:date="2020-09-07T14:01:00Z">
          <w:r w:rsidRPr="005D406D" w:rsidDel="00E87BEE">
            <w:rPr>
              <w:rFonts w:hint="eastAsia"/>
              <w:lang w:val="en-GB"/>
              <w:rPrChange w:id="11385" w:author="Kevin Gu" w:date="2020-05-18T11:12:00Z">
                <w:rPr>
                  <w:rFonts w:hint="eastAsia"/>
                </w:rPr>
              </w:rPrChange>
            </w:rPr>
            <w:delText>主管</w:delText>
          </w:r>
        </w:del>
        <w:proofErr w:type="spellStart"/>
        <w:r w:rsidRPr="005D406D">
          <w:rPr>
            <w:rFonts w:hint="eastAsia"/>
            <w:lang w:val="en-GB"/>
            <w:rPrChange w:id="11386" w:author="Kevin Gu" w:date="2020-05-18T11:12:00Z">
              <w:rPr>
                <w:rFonts w:hint="eastAsia"/>
              </w:rPr>
            </w:rPrChange>
          </w:rPr>
          <w:t>电话联系员工或直接通知部门找到该员工</w:t>
        </w:r>
        <w:proofErr w:type="spellEnd"/>
        <w:r w:rsidRPr="005D406D">
          <w:rPr>
            <w:rFonts w:hint="eastAsia"/>
            <w:lang w:val="en-GB"/>
            <w:rPrChange w:id="11387" w:author="Kevin Gu" w:date="2020-05-18T11:12:00Z">
              <w:rPr>
                <w:rFonts w:hint="eastAsia"/>
              </w:rPr>
            </w:rPrChange>
          </w:rPr>
          <w:t>。</w:t>
        </w:r>
      </w:ins>
    </w:p>
    <w:p w14:paraId="333CA292" w14:textId="18BB7E8B" w:rsidR="005B529B" w:rsidRPr="005D406D" w:rsidDel="00AE184C" w:rsidRDefault="005B529B">
      <w:pPr>
        <w:pStyle w:val="ListParagraph"/>
        <w:numPr>
          <w:ilvl w:val="0"/>
          <w:numId w:val="53"/>
        </w:numPr>
        <w:rPr>
          <w:ins w:id="11388" w:author="Julio Li" w:date="2020-05-14T14:06:00Z"/>
          <w:del w:id="11389" w:author="Kevin Gu" w:date="2020-05-18T11:12:00Z"/>
          <w:lang w:val="en-GB"/>
          <w:rPrChange w:id="11390" w:author="Kevin Gu" w:date="2020-05-18T11:12:00Z">
            <w:rPr>
              <w:ins w:id="11391" w:author="Julio Li" w:date="2020-05-14T14:06:00Z"/>
              <w:del w:id="11392" w:author="Kevin Gu" w:date="2020-05-18T11:12:00Z"/>
            </w:rPr>
          </w:rPrChange>
        </w:rPr>
        <w:pPrChange w:id="11393" w:author="Kevin Gu" w:date="2020-05-18T11:12:00Z">
          <w:pPr/>
        </w:pPrChange>
      </w:pPr>
      <w:ins w:id="11394" w:author="Julio Li" w:date="2020-05-14T14:06:00Z">
        <w:r w:rsidRPr="00AE184C">
          <w:rPr>
            <w:lang w:val="en-GB"/>
            <w:rPrChange w:id="11395" w:author="Kevin Gu" w:date="2020-05-18T11:12:00Z">
              <w:rPr/>
            </w:rPrChange>
          </w:rPr>
          <w:t>The meeting place shall be limited to the lobby only and the period of the visit is within a reasonable</w:t>
        </w:r>
      </w:ins>
    </w:p>
    <w:p w14:paraId="38357782" w14:textId="6BF257C9" w:rsidR="005B529B" w:rsidRPr="00AE184C" w:rsidRDefault="00AE184C">
      <w:pPr>
        <w:pStyle w:val="ListParagraph"/>
        <w:numPr>
          <w:ilvl w:val="0"/>
          <w:numId w:val="53"/>
        </w:numPr>
        <w:rPr>
          <w:ins w:id="11396" w:author="Julio Li" w:date="2020-05-14T14:06:00Z"/>
          <w:lang w:val="en-GB"/>
          <w:rPrChange w:id="11397" w:author="Kevin Gu" w:date="2020-05-18T11:12:00Z">
            <w:rPr>
              <w:ins w:id="11398" w:author="Julio Li" w:date="2020-05-14T14:06:00Z"/>
            </w:rPr>
          </w:rPrChange>
        </w:rPr>
        <w:pPrChange w:id="11399" w:author="Kevin Gu" w:date="2020-05-18T11:12:00Z">
          <w:pPr/>
        </w:pPrChange>
      </w:pPr>
      <w:ins w:id="11400" w:author="Kevin Gu" w:date="2020-05-18T11:12:00Z">
        <w:r>
          <w:rPr>
            <w:lang w:val="en-GB"/>
          </w:rPr>
          <w:t xml:space="preserve"> </w:t>
        </w:r>
      </w:ins>
      <w:ins w:id="11401" w:author="Julio Li" w:date="2020-05-14T14:06:00Z">
        <w:r w:rsidR="005B529B" w:rsidRPr="00AE184C">
          <w:rPr>
            <w:lang w:val="en-GB"/>
            <w:rPrChange w:id="11402" w:author="Kevin Gu" w:date="2020-05-18T11:12:00Z">
              <w:rPr/>
            </w:rPrChange>
          </w:rPr>
          <w:t xml:space="preserve">time. </w:t>
        </w:r>
      </w:ins>
    </w:p>
    <w:p w14:paraId="7636801A" w14:textId="77777777" w:rsidR="005B529B" w:rsidRPr="005D406D" w:rsidRDefault="005B529B">
      <w:pPr>
        <w:pStyle w:val="ListParagraph"/>
        <w:rPr>
          <w:ins w:id="11403" w:author="Julio Li" w:date="2020-05-14T14:06:00Z"/>
          <w:lang w:val="en-GB"/>
          <w:rPrChange w:id="11404" w:author="Kevin Gu" w:date="2020-05-18T11:12:00Z">
            <w:rPr>
              <w:ins w:id="11405" w:author="Julio Li" w:date="2020-05-14T14:06:00Z"/>
            </w:rPr>
          </w:rPrChange>
        </w:rPr>
        <w:pPrChange w:id="11406" w:author="Kevin Gu" w:date="2020-05-18T11:12:00Z">
          <w:pPr/>
        </w:pPrChange>
      </w:pPr>
      <w:proofErr w:type="spellStart"/>
      <w:ins w:id="11407" w:author="Julio Li" w:date="2020-05-14T14:06:00Z">
        <w:r w:rsidRPr="005D406D">
          <w:rPr>
            <w:rFonts w:hint="eastAsia"/>
            <w:lang w:val="en-GB"/>
            <w:rPrChange w:id="11408" w:author="Kevin Gu" w:date="2020-05-18T11:12:00Z">
              <w:rPr>
                <w:rFonts w:hint="eastAsia"/>
              </w:rPr>
            </w:rPrChange>
          </w:rPr>
          <w:t>访客家属只限于在合适的时间在访客大厅进行访问</w:t>
        </w:r>
        <w:proofErr w:type="spellEnd"/>
      </w:ins>
    </w:p>
    <w:p w14:paraId="23DD6965" w14:textId="2BB68E76" w:rsidR="005B529B" w:rsidRPr="005D406D" w:rsidDel="00AE184C" w:rsidRDefault="005B529B">
      <w:pPr>
        <w:pStyle w:val="ListParagraph"/>
        <w:numPr>
          <w:ilvl w:val="0"/>
          <w:numId w:val="53"/>
        </w:numPr>
        <w:rPr>
          <w:ins w:id="11409" w:author="Julio Li" w:date="2020-05-14T14:06:00Z"/>
          <w:del w:id="11410" w:author="Kevin Gu" w:date="2020-05-18T11:13:00Z"/>
          <w:lang w:val="en-GB"/>
          <w:rPrChange w:id="11411" w:author="Kevin Gu" w:date="2020-05-18T11:12:00Z">
            <w:rPr>
              <w:ins w:id="11412" w:author="Julio Li" w:date="2020-05-14T14:06:00Z"/>
              <w:del w:id="11413" w:author="Kevin Gu" w:date="2020-05-18T11:13:00Z"/>
            </w:rPr>
          </w:rPrChange>
        </w:rPr>
        <w:pPrChange w:id="11414" w:author="Kevin Gu" w:date="2020-05-18T11:12:00Z">
          <w:pPr/>
        </w:pPrChange>
      </w:pPr>
      <w:ins w:id="11415" w:author="Julio Li" w:date="2020-05-14T14:06:00Z">
        <w:r w:rsidRPr="00AE184C">
          <w:rPr>
            <w:lang w:val="en-GB"/>
            <w:rPrChange w:id="11416" w:author="Kevin Gu" w:date="2020-05-18T11:13:00Z">
              <w:rPr/>
            </w:rPrChange>
          </w:rPr>
          <w:t>Security officer should maintain a DISCREET observation distance from the meeting place. This is to</w:t>
        </w:r>
      </w:ins>
      <w:ins w:id="11417" w:author="Kevin Gu" w:date="2020-05-18T11:13:00Z">
        <w:r w:rsidR="00AE184C" w:rsidRPr="00AE184C">
          <w:rPr>
            <w:lang w:val="en-GB"/>
          </w:rPr>
          <w:t xml:space="preserve"> </w:t>
        </w:r>
      </w:ins>
    </w:p>
    <w:p w14:paraId="00211C97" w14:textId="4B451B7B" w:rsidR="005B529B" w:rsidRPr="00AE184C" w:rsidRDefault="005B529B">
      <w:pPr>
        <w:pStyle w:val="ListParagraph"/>
        <w:numPr>
          <w:ilvl w:val="0"/>
          <w:numId w:val="53"/>
        </w:numPr>
        <w:rPr>
          <w:ins w:id="11418" w:author="Julio Li" w:date="2020-05-14T14:06:00Z"/>
          <w:lang w:val="en-GB"/>
          <w:rPrChange w:id="11419" w:author="Kevin Gu" w:date="2020-05-18T11:13:00Z">
            <w:rPr>
              <w:ins w:id="11420" w:author="Julio Li" w:date="2020-05-14T14:06:00Z"/>
            </w:rPr>
          </w:rPrChange>
        </w:rPr>
        <w:pPrChange w:id="11421" w:author="Kevin Gu" w:date="2020-05-18T11:12:00Z">
          <w:pPr/>
        </w:pPrChange>
      </w:pPr>
      <w:ins w:id="11422" w:author="Julio Li" w:date="2020-05-14T14:06:00Z">
        <w:r w:rsidRPr="00AE184C">
          <w:rPr>
            <w:lang w:val="en-GB"/>
            <w:rPrChange w:id="11423" w:author="Kevin Gu" w:date="2020-05-18T11:13:00Z">
              <w:rPr/>
            </w:rPrChange>
          </w:rPr>
          <w:t xml:space="preserve">make certain that no illicit transaction </w:t>
        </w:r>
        <w:del w:id="11424" w:author="Kevin Gu" w:date="2020-05-18T11:13:00Z">
          <w:r w:rsidRPr="00AE184C" w:rsidDel="00AE184C">
            <w:rPr>
              <w:lang w:val="en-GB"/>
              <w:rPrChange w:id="11425" w:author="Kevin Gu" w:date="2020-05-18T11:13:00Z">
                <w:rPr/>
              </w:rPrChange>
            </w:rPr>
            <w:delText>occur</w:delText>
          </w:r>
        </w:del>
      </w:ins>
      <w:ins w:id="11426" w:author="Kevin Gu" w:date="2020-05-18T11:13:00Z">
        <w:r w:rsidR="00AE184C" w:rsidRPr="00AE184C">
          <w:rPr>
            <w:lang w:val="en-GB"/>
          </w:rPr>
          <w:t>occurs</w:t>
        </w:r>
      </w:ins>
      <w:ins w:id="11427" w:author="Julio Li" w:date="2020-05-14T14:06:00Z">
        <w:r w:rsidRPr="00AE184C">
          <w:rPr>
            <w:lang w:val="en-GB"/>
            <w:rPrChange w:id="11428" w:author="Kevin Gu" w:date="2020-05-18T11:13:00Z">
              <w:rPr/>
            </w:rPrChange>
          </w:rPr>
          <w:t xml:space="preserve">. </w:t>
        </w:r>
      </w:ins>
    </w:p>
    <w:p w14:paraId="4D6BF764" w14:textId="17694AEB" w:rsidR="005B529B" w:rsidRPr="005D406D" w:rsidRDefault="005B529B">
      <w:pPr>
        <w:pStyle w:val="ListParagraph"/>
        <w:rPr>
          <w:ins w:id="11429" w:author="Julio Li" w:date="2020-05-14T14:06:00Z"/>
          <w:lang w:val="en-GB"/>
          <w:rPrChange w:id="11430" w:author="Kevin Gu" w:date="2020-05-18T11:12:00Z">
            <w:rPr>
              <w:ins w:id="11431" w:author="Julio Li" w:date="2020-05-14T14:06:00Z"/>
            </w:rPr>
          </w:rPrChange>
        </w:rPr>
        <w:pPrChange w:id="11432" w:author="Kevin Gu" w:date="2020-05-18T11:13:00Z">
          <w:pPr/>
        </w:pPrChange>
      </w:pPr>
      <w:proofErr w:type="spellStart"/>
      <w:ins w:id="11433" w:author="Julio Li" w:date="2020-05-14T14:06:00Z">
        <w:r w:rsidRPr="005D406D">
          <w:rPr>
            <w:rFonts w:hint="eastAsia"/>
            <w:lang w:val="en-GB"/>
            <w:rPrChange w:id="11434" w:author="Kevin Gu" w:date="2020-05-18T11:12:00Z">
              <w:rPr>
                <w:rFonts w:hint="eastAsia"/>
              </w:rPr>
            </w:rPrChange>
          </w:rPr>
          <w:lastRenderedPageBreak/>
          <w:t>安全</w:t>
        </w:r>
      </w:ins>
      <w:proofErr w:type="spellEnd"/>
      <w:ins w:id="11435" w:author="Julio Li [2]" w:date="2020-09-07T14:01:00Z">
        <w:r w:rsidR="00E87BEE">
          <w:rPr>
            <w:rFonts w:hint="eastAsia"/>
            <w:lang w:val="en-GB" w:eastAsia="zh-CN"/>
          </w:rPr>
          <w:t>员</w:t>
        </w:r>
      </w:ins>
      <w:ins w:id="11436" w:author="Julio Li" w:date="2020-05-14T14:06:00Z">
        <w:del w:id="11437" w:author="Julio Li [2]" w:date="2020-09-07T14:01:00Z">
          <w:r w:rsidRPr="005D406D" w:rsidDel="00E87BEE">
            <w:rPr>
              <w:rFonts w:hint="eastAsia"/>
              <w:lang w:val="en-GB"/>
              <w:rPrChange w:id="11438" w:author="Kevin Gu" w:date="2020-05-18T11:12:00Z">
                <w:rPr>
                  <w:rFonts w:hint="eastAsia"/>
                </w:rPr>
              </w:rPrChange>
            </w:rPr>
            <w:delText>主管</w:delText>
          </w:r>
        </w:del>
        <w:proofErr w:type="spellStart"/>
        <w:r w:rsidRPr="005D406D">
          <w:rPr>
            <w:rFonts w:hint="eastAsia"/>
            <w:lang w:val="en-GB"/>
            <w:rPrChange w:id="11439" w:author="Kevin Gu" w:date="2020-05-18T11:12:00Z">
              <w:rPr>
                <w:rFonts w:hint="eastAsia"/>
              </w:rPr>
            </w:rPrChange>
          </w:rPr>
          <w:t>应在离开访客区一定距离的地方监控现场，以防不法的交接</w:t>
        </w:r>
        <w:proofErr w:type="spellEnd"/>
        <w:r w:rsidRPr="005D406D">
          <w:rPr>
            <w:rFonts w:hint="eastAsia"/>
            <w:lang w:val="en-GB"/>
            <w:rPrChange w:id="11440" w:author="Kevin Gu" w:date="2020-05-18T11:12:00Z">
              <w:rPr>
                <w:rFonts w:hint="eastAsia"/>
              </w:rPr>
            </w:rPrChange>
          </w:rPr>
          <w:t>。</w:t>
        </w:r>
      </w:ins>
    </w:p>
    <w:p w14:paraId="4EC32B21" w14:textId="67FDA1D3" w:rsidR="005B529B" w:rsidRPr="00876437" w:rsidRDefault="00B87747" w:rsidP="005B529B">
      <w:pPr>
        <w:pStyle w:val="Title3"/>
        <w:rPr>
          <w:ins w:id="11441" w:author="Julio Li" w:date="2020-05-14T14:06:00Z"/>
          <w:lang w:val="en-GB"/>
          <w:rPrChange w:id="11442" w:author="Kevin Gu" w:date="2020-05-18T10:36:00Z">
            <w:rPr>
              <w:ins w:id="11443" w:author="Julio Li" w:date="2020-05-14T14:06:00Z"/>
            </w:rPr>
          </w:rPrChange>
        </w:rPr>
      </w:pPr>
      <w:ins w:id="11444" w:author="Julio Li [2]" w:date="2020-09-07T14:03:00Z">
        <w:r>
          <w:rPr>
            <w:lang w:val="en-GB"/>
          </w:rPr>
          <w:t>Visitor entry approval application</w:t>
        </w:r>
      </w:ins>
      <w:ins w:id="11445" w:author="Julio Li" w:date="2020-05-14T14:06:00Z">
        <w:del w:id="11446" w:author="Julio Li [2]" w:date="2020-09-07T14:03:00Z">
          <w:r w:rsidR="005B529B" w:rsidRPr="00876437" w:rsidDel="00B87747">
            <w:rPr>
              <w:lang w:val="en-GB"/>
              <w:rPrChange w:id="11447" w:author="Kevin Gu" w:date="2020-05-18T10:36:00Z">
                <w:rPr/>
              </w:rPrChange>
            </w:rPr>
            <w:delText>Notification Of Visitors Form</w:delText>
          </w:r>
        </w:del>
      </w:ins>
      <w:ins w:id="11448" w:author="Julio Li [2]" w:date="2020-09-07T14:03:00Z">
        <w:r>
          <w:rPr>
            <w:rFonts w:hint="eastAsia"/>
            <w:lang w:eastAsia="zh-CN"/>
          </w:rPr>
          <w:t>访客入厂核准申请表</w:t>
        </w:r>
      </w:ins>
      <w:commentRangeStart w:id="11449"/>
      <w:ins w:id="11450" w:author="Julio Li" w:date="2020-05-14T14:06:00Z">
        <w:del w:id="11451" w:author="Julio Li [2]" w:date="2020-09-07T14:03:00Z">
          <w:r w:rsidR="005B529B" w:rsidRPr="00876437" w:rsidDel="00B87747">
            <w:rPr>
              <w:rFonts w:hint="eastAsia"/>
              <w:lang w:val="en-GB"/>
              <w:rPrChange w:id="11452" w:author="Kevin Gu" w:date="2020-05-18T10:36:00Z">
                <w:rPr>
                  <w:rFonts w:hint="eastAsia"/>
                </w:rPr>
              </w:rPrChange>
            </w:rPr>
            <w:delText>访客通知单</w:delText>
          </w:r>
        </w:del>
      </w:ins>
      <w:commentRangeEnd w:id="11449"/>
      <w:del w:id="11453" w:author="Julio Li [2]" w:date="2020-09-07T14:03:00Z">
        <w:r w:rsidR="00795831" w:rsidDel="00B87747">
          <w:rPr>
            <w:rStyle w:val="CommentReference"/>
            <w:rFonts w:asciiTheme="minorHAnsi" w:eastAsiaTheme="minorEastAsia" w:hAnsiTheme="minorHAnsi" w:cstheme="minorBidi"/>
            <w:b w:val="0"/>
            <w:bCs w:val="0"/>
            <w:color w:val="auto"/>
            <w:lang w:val="es-ES" w:eastAsia="es-ES"/>
          </w:rPr>
          <w:commentReference w:id="11449"/>
        </w:r>
      </w:del>
    </w:p>
    <w:p w14:paraId="4B47B3F5" w14:textId="75D7EBDC" w:rsidR="005B529B" w:rsidRPr="00876437" w:rsidRDefault="005B529B" w:rsidP="005B529B">
      <w:pPr>
        <w:rPr>
          <w:ins w:id="11454" w:author="Julio Li" w:date="2020-05-14T14:07:00Z"/>
          <w:lang w:val="en-GB"/>
          <w:rPrChange w:id="11455" w:author="Kevin Gu" w:date="2020-05-18T10:36:00Z">
            <w:rPr>
              <w:ins w:id="11456" w:author="Julio Li" w:date="2020-05-14T14:07:00Z"/>
            </w:rPr>
          </w:rPrChange>
        </w:rPr>
      </w:pPr>
      <w:ins w:id="11457" w:author="Julio Li" w:date="2020-05-14T14:07:00Z">
        <w:r w:rsidRPr="00876437">
          <w:rPr>
            <w:lang w:val="en-GB"/>
            <w:rPrChange w:id="11458" w:author="Kevin Gu" w:date="2020-05-18T10:36:00Z">
              <w:rPr/>
            </w:rPrChange>
          </w:rPr>
          <w:t>The Host Department shall be responsible to complete the</w:t>
        </w:r>
      </w:ins>
      <w:ins w:id="11459" w:author="Julio Li [2]" w:date="2020-09-07T14:03:00Z">
        <w:r w:rsidR="006A24CF">
          <w:rPr>
            <w:lang w:val="en-GB"/>
          </w:rPr>
          <w:t xml:space="preserve"> ‘</w:t>
        </w:r>
      </w:ins>
      <w:ins w:id="11460" w:author="Julio Li" w:date="2020-05-14T14:07:00Z">
        <w:del w:id="11461" w:author="Julio Li [2]" w:date="2020-09-07T14:03:00Z">
          <w:r w:rsidRPr="00876437" w:rsidDel="006A24CF">
            <w:rPr>
              <w:lang w:val="en-GB"/>
              <w:rPrChange w:id="11462" w:author="Kevin Gu" w:date="2020-05-18T10:36:00Z">
                <w:rPr/>
              </w:rPrChange>
            </w:rPr>
            <w:delText xml:space="preserve"> </w:delText>
          </w:r>
        </w:del>
      </w:ins>
      <w:ins w:id="11463" w:author="Julio Li [2]" w:date="2020-09-07T14:03:00Z">
        <w:r w:rsidR="006A24CF" w:rsidRPr="006A24CF">
          <w:rPr>
            <w:lang w:val="en-GB"/>
          </w:rPr>
          <w:t>Visitor entry approval application</w:t>
        </w:r>
        <w:r w:rsidR="006A24CF">
          <w:rPr>
            <w:lang w:val="en-GB"/>
          </w:rPr>
          <w:t>’</w:t>
        </w:r>
      </w:ins>
      <w:ins w:id="11464" w:author="Julio Li" w:date="2020-05-14T14:07:00Z">
        <w:del w:id="11465" w:author="Julio Li [2]" w:date="2020-09-07T14:03:00Z">
          <w:r w:rsidRPr="00876437" w:rsidDel="006A24CF">
            <w:rPr>
              <w:lang w:val="en-GB"/>
              <w:rPrChange w:id="11466" w:author="Kevin Gu" w:date="2020-05-18T10:36:00Z">
                <w:rPr/>
              </w:rPrChange>
            </w:rPr>
            <w:delText>NOTIFICATION OF VISITORS FORM</w:delText>
          </w:r>
        </w:del>
        <w:r w:rsidRPr="00876437">
          <w:rPr>
            <w:lang w:val="en-GB"/>
            <w:rPrChange w:id="11467" w:author="Kevin Gu" w:date="2020-05-18T10:36:00Z">
              <w:rPr/>
            </w:rPrChange>
          </w:rPr>
          <w:t>.</w:t>
        </w:r>
      </w:ins>
    </w:p>
    <w:p w14:paraId="71C14B74" w14:textId="3E6B0A37" w:rsidR="005B529B" w:rsidRPr="00876437" w:rsidRDefault="005B529B" w:rsidP="005B529B">
      <w:pPr>
        <w:rPr>
          <w:ins w:id="11468" w:author="Julio Li" w:date="2020-05-14T14:07:00Z"/>
          <w:lang w:val="en-GB"/>
          <w:rPrChange w:id="11469" w:author="Kevin Gu" w:date="2020-05-18T10:36:00Z">
            <w:rPr>
              <w:ins w:id="11470" w:author="Julio Li" w:date="2020-05-14T14:07:00Z"/>
            </w:rPr>
          </w:rPrChange>
        </w:rPr>
      </w:pPr>
      <w:ins w:id="11471" w:author="Julio Li" w:date="2020-05-14T14:07:00Z">
        <w:r w:rsidRPr="00876437">
          <w:rPr>
            <w:lang w:val="en-GB"/>
            <w:rPrChange w:id="11472" w:author="Kevin Gu" w:date="2020-05-18T10:36:00Z">
              <w:rPr/>
            </w:rPrChange>
          </w:rPr>
          <w:t>This form must reach the Security Department at least 24 hours prior to the visit. The distribution list</w:t>
        </w:r>
        <w:r w:rsidRPr="00876437">
          <w:rPr>
            <w:lang w:val="en-GB" w:eastAsia="zh-CN"/>
            <w:rPrChange w:id="11473" w:author="Kevin Gu" w:date="2020-05-18T10:36:00Z">
              <w:rPr>
                <w:lang w:val="en-US" w:eastAsia="zh-CN"/>
              </w:rPr>
            </w:rPrChange>
          </w:rPr>
          <w:t xml:space="preserve"> </w:t>
        </w:r>
        <w:r w:rsidRPr="00876437">
          <w:rPr>
            <w:lang w:val="en-GB"/>
            <w:rPrChange w:id="11474" w:author="Kevin Gu" w:date="2020-05-18T10:36:00Z">
              <w:rPr/>
            </w:rPrChange>
          </w:rPr>
          <w:t>of the form is as follow:</w:t>
        </w:r>
      </w:ins>
    </w:p>
    <w:p w14:paraId="1F7894AF" w14:textId="2B0CA1FD" w:rsidR="005B529B" w:rsidRPr="00063D73" w:rsidRDefault="005B529B">
      <w:pPr>
        <w:rPr>
          <w:ins w:id="11475" w:author="Julio Li" w:date="2020-05-14T14:07:00Z"/>
          <w:lang w:val="en-GB"/>
          <w:rPrChange w:id="11476" w:author="Kevin Gu" w:date="2020-05-21T13:20:00Z">
            <w:rPr>
              <w:ins w:id="11477" w:author="Julio Li" w:date="2020-05-14T14:07:00Z"/>
            </w:rPr>
          </w:rPrChange>
        </w:rPr>
      </w:pPr>
      <w:proofErr w:type="spellStart"/>
      <w:ins w:id="11478" w:author="Julio Li" w:date="2020-05-14T14:07:00Z">
        <w:r w:rsidRPr="00063D73">
          <w:rPr>
            <w:rFonts w:hint="eastAsia"/>
            <w:lang w:val="en-GB"/>
            <w:rPrChange w:id="11479" w:author="Kevin Gu" w:date="2020-05-21T13:20:00Z">
              <w:rPr>
                <w:rFonts w:hint="eastAsia"/>
              </w:rPr>
            </w:rPrChange>
          </w:rPr>
          <w:t>被访部门有义务完成</w:t>
        </w:r>
      </w:ins>
      <w:ins w:id="11480" w:author="Julio Li [2]" w:date="2020-09-07T14:04:00Z">
        <w:r w:rsidR="0074052B" w:rsidRPr="0074052B">
          <w:rPr>
            <w:rFonts w:hint="eastAsia"/>
            <w:lang w:val="en-GB"/>
          </w:rPr>
          <w:t>访客入厂核准申请表</w:t>
        </w:r>
      </w:ins>
      <w:ins w:id="11481" w:author="Julio Li" w:date="2020-05-14T14:07:00Z">
        <w:del w:id="11482" w:author="Julio Li [2]" w:date="2020-09-07T14:04:00Z">
          <w:r w:rsidRPr="00063D73" w:rsidDel="0074052B">
            <w:rPr>
              <w:rFonts w:hint="eastAsia"/>
              <w:lang w:val="en-GB"/>
              <w:rPrChange w:id="11483" w:author="Kevin Gu" w:date="2020-05-21T13:20:00Z">
                <w:rPr>
                  <w:rFonts w:hint="eastAsia"/>
                </w:rPr>
              </w:rPrChange>
            </w:rPr>
            <w:delText>访客通知单</w:delText>
          </w:r>
        </w:del>
        <w:r w:rsidRPr="00063D73">
          <w:rPr>
            <w:rFonts w:hint="eastAsia"/>
            <w:lang w:val="en-GB"/>
            <w:rPrChange w:id="11484" w:author="Kevin Gu" w:date="2020-05-21T13:20:00Z">
              <w:rPr>
                <w:rFonts w:hint="eastAsia"/>
              </w:rPr>
            </w:rPrChange>
          </w:rPr>
          <w:t>，此通知单必须提前</w:t>
        </w:r>
        <w:proofErr w:type="spellEnd"/>
        <w:r w:rsidRPr="00063D73">
          <w:rPr>
            <w:lang w:val="en-GB"/>
            <w:rPrChange w:id="11485" w:author="Kevin Gu" w:date="2020-05-21T13:20:00Z">
              <w:rPr/>
            </w:rPrChange>
          </w:rPr>
          <w:t>24</w:t>
        </w:r>
        <w:proofErr w:type="spellStart"/>
        <w:r w:rsidRPr="00063D73">
          <w:rPr>
            <w:rFonts w:hint="eastAsia"/>
            <w:lang w:val="en-GB"/>
            <w:rPrChange w:id="11486" w:author="Kevin Gu" w:date="2020-05-21T13:20:00Z">
              <w:rPr>
                <w:rFonts w:hint="eastAsia"/>
              </w:rPr>
            </w:rPrChange>
          </w:rPr>
          <w:t>小时提交给安全部门。表格分发清单如下</w:t>
        </w:r>
        <w:proofErr w:type="spellEnd"/>
        <w:r w:rsidRPr="00063D73">
          <w:rPr>
            <w:rFonts w:hint="eastAsia"/>
            <w:lang w:val="en-GB"/>
            <w:rPrChange w:id="11487" w:author="Kevin Gu" w:date="2020-05-21T13:20:00Z">
              <w:rPr>
                <w:rFonts w:hint="eastAsia"/>
              </w:rPr>
            </w:rPrChange>
          </w:rPr>
          <w:t>：</w:t>
        </w:r>
      </w:ins>
    </w:p>
    <w:p w14:paraId="6FECB4A5" w14:textId="353C1CB2" w:rsidR="005B529B" w:rsidRPr="00876437" w:rsidDel="00AE184C" w:rsidRDefault="005B529B" w:rsidP="005B529B">
      <w:pPr>
        <w:rPr>
          <w:ins w:id="11488" w:author="Julio Li" w:date="2020-05-14T14:07:00Z"/>
          <w:del w:id="11489" w:author="Kevin Gu" w:date="2020-05-18T11:13:00Z"/>
          <w:lang w:val="en-GB"/>
          <w:rPrChange w:id="11490" w:author="Kevin Gu" w:date="2020-05-18T10:36:00Z">
            <w:rPr>
              <w:ins w:id="11491" w:author="Julio Li" w:date="2020-05-14T14:07:00Z"/>
              <w:del w:id="11492" w:author="Kevin Gu" w:date="2020-05-18T11:13:00Z"/>
            </w:rPr>
          </w:rPrChange>
        </w:rPr>
      </w:pPr>
      <w:ins w:id="11493" w:author="Julio Li" w:date="2020-05-14T14:07:00Z">
        <w:r w:rsidRPr="00876437">
          <w:rPr>
            <w:lang w:val="en-GB"/>
            <w:rPrChange w:id="11494" w:author="Kevin Gu" w:date="2020-05-18T10:36:00Z">
              <w:rPr/>
            </w:rPrChange>
          </w:rPr>
          <w:t>Security Dept</w:t>
        </w:r>
      </w:ins>
    </w:p>
    <w:p w14:paraId="66DB0B2F" w14:textId="77777777" w:rsidR="005B529B" w:rsidRPr="00063D73" w:rsidRDefault="005B529B">
      <w:pPr>
        <w:pStyle w:val="ListParagraph"/>
        <w:numPr>
          <w:ilvl w:val="0"/>
          <w:numId w:val="67"/>
        </w:numPr>
        <w:rPr>
          <w:ins w:id="11495" w:author="Julio Li" w:date="2020-05-14T14:07:00Z"/>
          <w:lang w:val="en-GB"/>
          <w:rPrChange w:id="11496" w:author="Kevin Gu" w:date="2020-05-21T13:20:00Z">
            <w:rPr>
              <w:ins w:id="11497" w:author="Julio Li" w:date="2020-05-14T14:07:00Z"/>
            </w:rPr>
          </w:rPrChange>
        </w:rPr>
        <w:pPrChange w:id="11498" w:author="Kevin Gu" w:date="2020-05-21T13:20:00Z">
          <w:pPr/>
        </w:pPrChange>
      </w:pPr>
      <w:proofErr w:type="spellStart"/>
      <w:ins w:id="11499" w:author="Julio Li" w:date="2020-05-14T14:07:00Z">
        <w:r w:rsidRPr="00063D73">
          <w:rPr>
            <w:rFonts w:hint="eastAsia"/>
            <w:lang w:val="en-GB"/>
            <w:rPrChange w:id="11500" w:author="Kevin Gu" w:date="2020-05-21T13:20:00Z">
              <w:rPr>
                <w:rFonts w:hint="eastAsia"/>
              </w:rPr>
            </w:rPrChange>
          </w:rPr>
          <w:t>安全部</w:t>
        </w:r>
        <w:proofErr w:type="spellEnd"/>
      </w:ins>
    </w:p>
    <w:p w14:paraId="7C4903FB" w14:textId="5C7EC096" w:rsidR="005B529B" w:rsidRPr="00876437" w:rsidDel="00AE184C" w:rsidRDefault="000A0ACD" w:rsidP="005B529B">
      <w:pPr>
        <w:rPr>
          <w:ins w:id="11501" w:author="Julio Li" w:date="2020-05-14T14:07:00Z"/>
          <w:del w:id="11502" w:author="Kevin Gu" w:date="2020-05-18T11:13:00Z"/>
          <w:lang w:val="en-GB"/>
          <w:rPrChange w:id="11503" w:author="Kevin Gu" w:date="2020-05-18T10:36:00Z">
            <w:rPr>
              <w:ins w:id="11504" w:author="Julio Li" w:date="2020-05-14T14:07:00Z"/>
              <w:del w:id="11505" w:author="Kevin Gu" w:date="2020-05-18T11:13:00Z"/>
            </w:rPr>
          </w:rPrChange>
        </w:rPr>
      </w:pPr>
      <w:ins w:id="11506" w:author="Julio Li [2]" w:date="2020-09-07T14:04:00Z">
        <w:r>
          <w:rPr>
            <w:lang w:val="en-GB"/>
          </w:rPr>
          <w:t>Front desk</w:t>
        </w:r>
      </w:ins>
      <w:ins w:id="11507" w:author="Julio Li" w:date="2020-05-14T14:07:00Z">
        <w:del w:id="11508" w:author="Julio Li [2]" w:date="2020-09-07T14:04:00Z">
          <w:r w:rsidR="005B529B" w:rsidRPr="00876437" w:rsidDel="000A0ACD">
            <w:rPr>
              <w:lang w:val="en-GB"/>
              <w:rPrChange w:id="11509" w:author="Kevin Gu" w:date="2020-05-18T10:36:00Z">
                <w:rPr/>
              </w:rPrChange>
            </w:rPr>
            <w:delText>Reception</w:delText>
          </w:r>
        </w:del>
      </w:ins>
    </w:p>
    <w:p w14:paraId="182AA255" w14:textId="77777777" w:rsidR="005B529B" w:rsidRPr="00063D73" w:rsidRDefault="005B529B">
      <w:pPr>
        <w:pStyle w:val="ListParagraph"/>
        <w:numPr>
          <w:ilvl w:val="0"/>
          <w:numId w:val="67"/>
        </w:numPr>
        <w:rPr>
          <w:ins w:id="11510" w:author="Julio Li" w:date="2020-05-14T14:07:00Z"/>
          <w:lang w:val="en-GB"/>
          <w:rPrChange w:id="11511" w:author="Kevin Gu" w:date="2020-05-21T13:20:00Z">
            <w:rPr>
              <w:ins w:id="11512" w:author="Julio Li" w:date="2020-05-14T14:07:00Z"/>
            </w:rPr>
          </w:rPrChange>
        </w:rPr>
        <w:pPrChange w:id="11513" w:author="Kevin Gu" w:date="2020-05-21T13:20:00Z">
          <w:pPr/>
        </w:pPrChange>
      </w:pPr>
      <w:proofErr w:type="spellStart"/>
      <w:ins w:id="11514" w:author="Julio Li" w:date="2020-05-14T14:07:00Z">
        <w:r w:rsidRPr="00063D73">
          <w:rPr>
            <w:rFonts w:hint="eastAsia"/>
            <w:lang w:val="en-GB"/>
            <w:rPrChange w:id="11515" w:author="Kevin Gu" w:date="2020-05-21T13:20:00Z">
              <w:rPr>
                <w:rFonts w:hint="eastAsia"/>
              </w:rPr>
            </w:rPrChange>
          </w:rPr>
          <w:t>前台</w:t>
        </w:r>
        <w:proofErr w:type="spellEnd"/>
      </w:ins>
    </w:p>
    <w:p w14:paraId="36A24AF4" w14:textId="77777777" w:rsidR="005B529B" w:rsidRPr="00876437" w:rsidRDefault="005B529B" w:rsidP="005B529B">
      <w:pPr>
        <w:rPr>
          <w:ins w:id="11516" w:author="Julio Li" w:date="2020-05-14T14:07:00Z"/>
          <w:lang w:val="en-GB"/>
          <w:rPrChange w:id="11517" w:author="Kevin Gu" w:date="2020-05-18T10:36:00Z">
            <w:rPr>
              <w:ins w:id="11518" w:author="Julio Li" w:date="2020-05-14T14:07:00Z"/>
            </w:rPr>
          </w:rPrChange>
        </w:rPr>
      </w:pPr>
      <w:ins w:id="11519" w:author="Julio Li" w:date="2020-05-14T14:07:00Z">
        <w:r w:rsidRPr="00876437">
          <w:rPr>
            <w:lang w:val="en-GB"/>
            <w:rPrChange w:id="11520" w:author="Kevin Gu" w:date="2020-05-18T10:36:00Z">
              <w:rPr/>
            </w:rPrChange>
          </w:rPr>
          <w:t>It is the responsibility of the person hosting the visit to prepare the form and seek approval from the</w:t>
        </w:r>
      </w:ins>
    </w:p>
    <w:p w14:paraId="0B2255B3" w14:textId="2019E5AE" w:rsidR="005B529B" w:rsidRPr="00876437" w:rsidRDefault="005B529B" w:rsidP="005B529B">
      <w:pPr>
        <w:rPr>
          <w:ins w:id="11521" w:author="Julio Li" w:date="2020-05-14T14:07:00Z"/>
          <w:lang w:val="en-GB"/>
          <w:rPrChange w:id="11522" w:author="Kevin Gu" w:date="2020-05-18T10:36:00Z">
            <w:rPr>
              <w:ins w:id="11523" w:author="Julio Li" w:date="2020-05-14T14:07:00Z"/>
            </w:rPr>
          </w:rPrChange>
        </w:rPr>
      </w:pPr>
      <w:ins w:id="11524" w:author="Julio Li" w:date="2020-05-14T14:07:00Z">
        <w:r w:rsidRPr="00876437">
          <w:rPr>
            <w:lang w:val="en-GB"/>
            <w:rPrChange w:id="11525" w:author="Kevin Gu" w:date="2020-05-18T10:36:00Z">
              <w:rPr/>
            </w:rPrChange>
          </w:rPr>
          <w:t xml:space="preserve">shop floor departmental head, as specified in </w:t>
        </w:r>
      </w:ins>
      <w:ins w:id="11526" w:author="Julio Li" w:date="2020-05-14T14:08:00Z">
        <w:r w:rsidRPr="00876437">
          <w:rPr>
            <w:lang w:val="en-GB"/>
            <w:rPrChange w:id="11527" w:author="Kevin Gu" w:date="2020-05-18T10:36:00Z">
              <w:rPr/>
            </w:rPrChange>
          </w:rPr>
          <w:t>context below</w:t>
        </w:r>
      </w:ins>
      <w:ins w:id="11528" w:author="Julio Li" w:date="2020-05-14T14:07:00Z">
        <w:r w:rsidRPr="00876437">
          <w:rPr>
            <w:lang w:val="en-GB"/>
            <w:rPrChange w:id="11529" w:author="Kevin Gu" w:date="2020-05-18T10:36:00Z">
              <w:rPr/>
            </w:rPrChange>
          </w:rPr>
          <w:t>.</w:t>
        </w:r>
      </w:ins>
    </w:p>
    <w:p w14:paraId="04B65F84" w14:textId="5D675441" w:rsidR="005B529B" w:rsidRPr="00876437" w:rsidRDefault="005B529B" w:rsidP="005B529B">
      <w:pPr>
        <w:rPr>
          <w:ins w:id="11530" w:author="Julio Li" w:date="2020-05-14T14:09:00Z"/>
          <w:lang w:val="en-GB" w:eastAsia="zh-CN"/>
          <w:rPrChange w:id="11531" w:author="Kevin Gu" w:date="2020-05-18T10:36:00Z">
            <w:rPr>
              <w:ins w:id="11532" w:author="Julio Li" w:date="2020-05-14T14:09:00Z"/>
              <w:lang w:val="en-US" w:eastAsia="zh-CN"/>
            </w:rPr>
          </w:rPrChange>
        </w:rPr>
      </w:pPr>
      <w:proofErr w:type="spellStart"/>
      <w:ins w:id="11533" w:author="Julio Li" w:date="2020-05-14T14:07:00Z">
        <w:r w:rsidRPr="00876437">
          <w:rPr>
            <w:rFonts w:hint="eastAsia"/>
            <w:lang w:val="en-GB"/>
            <w:rPrChange w:id="11534" w:author="Kevin Gu" w:date="2020-05-18T10:36:00Z">
              <w:rPr>
                <w:rFonts w:hint="eastAsia"/>
              </w:rPr>
            </w:rPrChange>
          </w:rPr>
          <w:t>陪同访问的被访问有义务完成</w:t>
        </w:r>
      </w:ins>
      <w:ins w:id="11535" w:author="Julio Li [2]" w:date="2020-09-07T14:05:00Z">
        <w:r w:rsidR="00FB01AF" w:rsidRPr="0074052B">
          <w:rPr>
            <w:rFonts w:hint="eastAsia"/>
            <w:lang w:val="en-GB"/>
          </w:rPr>
          <w:t>访客入厂核准申请表</w:t>
        </w:r>
      </w:ins>
      <w:ins w:id="11536" w:author="Julio Li" w:date="2020-05-14T14:07:00Z">
        <w:del w:id="11537" w:author="Julio Li [2]" w:date="2020-09-07T14:05:00Z">
          <w:r w:rsidRPr="00876437" w:rsidDel="00FB01AF">
            <w:rPr>
              <w:rFonts w:hint="eastAsia"/>
              <w:lang w:val="en-GB"/>
              <w:rPrChange w:id="11538" w:author="Kevin Gu" w:date="2020-05-18T10:36:00Z">
                <w:rPr>
                  <w:rFonts w:hint="eastAsia"/>
                </w:rPr>
              </w:rPrChange>
            </w:rPr>
            <w:delText>访客通知单</w:delText>
          </w:r>
        </w:del>
        <w:r w:rsidRPr="00876437">
          <w:rPr>
            <w:rFonts w:hint="eastAsia"/>
            <w:lang w:val="en-GB"/>
            <w:rPrChange w:id="11539" w:author="Kevin Gu" w:date="2020-05-18T10:36:00Z">
              <w:rPr>
                <w:rFonts w:hint="eastAsia"/>
              </w:rPr>
            </w:rPrChange>
          </w:rPr>
          <w:t>的填写并且获得相应的批准，具体</w:t>
        </w:r>
      </w:ins>
      <w:proofErr w:type="spellEnd"/>
      <w:ins w:id="11540" w:author="Julio Li" w:date="2020-05-14T14:08:00Z">
        <w:r w:rsidRPr="00876437">
          <w:rPr>
            <w:rFonts w:hint="eastAsia"/>
            <w:lang w:val="en-GB" w:eastAsia="zh-CN"/>
            <w:rPrChange w:id="11541" w:author="Kevin Gu" w:date="2020-05-18T10:36:00Z">
              <w:rPr>
                <w:rFonts w:hint="eastAsia"/>
                <w:lang w:eastAsia="zh-CN"/>
              </w:rPr>
            </w:rPrChange>
          </w:rPr>
          <w:t>描述下文可见</w:t>
        </w:r>
      </w:ins>
      <w:ins w:id="11542" w:author="Julio Li" w:date="2020-05-14T14:09:00Z">
        <w:r w:rsidRPr="00876437">
          <w:rPr>
            <w:rFonts w:hint="eastAsia"/>
            <w:lang w:val="en-GB" w:eastAsia="zh-CN"/>
            <w:rPrChange w:id="11543" w:author="Kevin Gu" w:date="2020-05-18T10:36:00Z">
              <w:rPr>
                <w:rFonts w:hint="eastAsia"/>
                <w:lang w:eastAsia="zh-CN"/>
              </w:rPr>
            </w:rPrChange>
          </w:rPr>
          <w:t>。</w:t>
        </w:r>
      </w:ins>
    </w:p>
    <w:p w14:paraId="0964EDC0" w14:textId="7B6FDA0C" w:rsidR="005B529B" w:rsidRPr="00876437" w:rsidRDefault="005B529B" w:rsidP="005B529B">
      <w:pPr>
        <w:pStyle w:val="Title3"/>
        <w:rPr>
          <w:ins w:id="11544" w:author="Julio Li" w:date="2020-05-14T14:09:00Z"/>
          <w:lang w:val="en-GB"/>
          <w:rPrChange w:id="11545" w:author="Kevin Gu" w:date="2020-05-18T10:36:00Z">
            <w:rPr>
              <w:ins w:id="11546" w:author="Julio Li" w:date="2020-05-14T14:09:00Z"/>
            </w:rPr>
          </w:rPrChange>
        </w:rPr>
      </w:pPr>
      <w:ins w:id="11547" w:author="Julio Li" w:date="2020-05-14T14:09:00Z">
        <w:r w:rsidRPr="00876437">
          <w:rPr>
            <w:lang w:val="en-GB"/>
            <w:rPrChange w:id="11548" w:author="Kevin Gu" w:date="2020-05-18T10:36:00Z">
              <w:rPr/>
            </w:rPrChange>
          </w:rPr>
          <w:t>Approval for Visitors</w:t>
        </w:r>
        <w:proofErr w:type="spellStart"/>
        <w:r w:rsidRPr="00876437">
          <w:rPr>
            <w:rFonts w:hint="eastAsia"/>
            <w:lang w:val="en-GB"/>
            <w:rPrChange w:id="11549" w:author="Kevin Gu" w:date="2020-05-18T10:36:00Z">
              <w:rPr>
                <w:rFonts w:hint="eastAsia"/>
              </w:rPr>
            </w:rPrChange>
          </w:rPr>
          <w:t>访问批准</w:t>
        </w:r>
        <w:proofErr w:type="spellEnd"/>
      </w:ins>
    </w:p>
    <w:p w14:paraId="06155F66" w14:textId="4AB17E2A" w:rsidR="005B529B" w:rsidRPr="00876437" w:rsidRDefault="005B529B" w:rsidP="005B529B">
      <w:pPr>
        <w:rPr>
          <w:ins w:id="11550" w:author="Julio Li" w:date="2020-05-14T14:09:00Z"/>
          <w:lang w:val="en-GB"/>
          <w:rPrChange w:id="11551" w:author="Kevin Gu" w:date="2020-05-18T10:36:00Z">
            <w:rPr>
              <w:ins w:id="11552" w:author="Julio Li" w:date="2020-05-14T14:09:00Z"/>
            </w:rPr>
          </w:rPrChange>
        </w:rPr>
      </w:pPr>
      <w:commentRangeStart w:id="11553"/>
      <w:commentRangeStart w:id="11554"/>
      <w:ins w:id="11555" w:author="Julio Li" w:date="2020-05-14T14:09:00Z">
        <w:r w:rsidRPr="00876437">
          <w:rPr>
            <w:lang w:val="en-GB"/>
            <w:rPrChange w:id="11556" w:author="Kevin Gu" w:date="2020-05-18T10:36:00Z">
              <w:rPr/>
            </w:rPrChange>
          </w:rPr>
          <w:t xml:space="preserve">Short Stay Entrance </w:t>
        </w:r>
      </w:ins>
      <w:commentRangeEnd w:id="11553"/>
      <w:r w:rsidR="00155FFB">
        <w:rPr>
          <w:rStyle w:val="CommentReference"/>
        </w:rPr>
        <w:commentReference w:id="11553"/>
      </w:r>
      <w:commentRangeEnd w:id="11554"/>
      <w:r w:rsidR="00155FFB">
        <w:rPr>
          <w:rStyle w:val="CommentReference"/>
        </w:rPr>
        <w:commentReference w:id="11554"/>
      </w:r>
      <w:ins w:id="11557" w:author="Julio Li" w:date="2020-05-14T14:09:00Z">
        <w:r w:rsidRPr="00876437">
          <w:rPr>
            <w:lang w:val="en-GB"/>
            <w:rPrChange w:id="11558" w:author="Kevin Gu" w:date="2020-05-18T10:36:00Z">
              <w:rPr/>
            </w:rPrChange>
          </w:rPr>
          <w:t>into workshop ---- Host department manager, production department manager and security department manager approval</w:t>
        </w:r>
      </w:ins>
      <w:ins w:id="11559" w:author="Julio Li" w:date="2020-05-14T14:10:00Z">
        <w:r w:rsidRPr="00876437">
          <w:rPr>
            <w:lang w:val="en-GB"/>
            <w:rPrChange w:id="11560" w:author="Kevin Gu" w:date="2020-05-18T10:36:00Z">
              <w:rPr/>
            </w:rPrChange>
          </w:rPr>
          <w:t>.</w:t>
        </w:r>
      </w:ins>
    </w:p>
    <w:p w14:paraId="7CF96D8B" w14:textId="1641F9A3" w:rsidR="005B529B" w:rsidRPr="00876437" w:rsidRDefault="005B529B" w:rsidP="005B529B">
      <w:pPr>
        <w:rPr>
          <w:ins w:id="11561" w:author="Julio Li" w:date="2020-05-14T14:09:00Z"/>
          <w:lang w:val="en-GB" w:eastAsia="zh-CN"/>
          <w:rPrChange w:id="11562" w:author="Kevin Gu" w:date="2020-05-18T10:36:00Z">
            <w:rPr>
              <w:ins w:id="11563" w:author="Julio Li" w:date="2020-05-14T14:09:00Z"/>
              <w:lang w:eastAsia="zh-CN"/>
            </w:rPr>
          </w:rPrChange>
        </w:rPr>
      </w:pPr>
      <w:proofErr w:type="spellStart"/>
      <w:ins w:id="11564" w:author="Julio Li" w:date="2020-05-14T14:09:00Z">
        <w:r w:rsidRPr="00876437">
          <w:rPr>
            <w:rFonts w:hint="eastAsia"/>
            <w:lang w:val="en-GB"/>
            <w:rPrChange w:id="11565" w:author="Kevin Gu" w:date="2020-05-18T10:36:00Z">
              <w:rPr>
                <w:rFonts w:hint="eastAsia"/>
              </w:rPr>
            </w:rPrChange>
          </w:rPr>
          <w:t>进入车间短期逗留需经接待部门经理、生产部经理和安全部经理批复</w:t>
        </w:r>
      </w:ins>
      <w:proofErr w:type="spellEnd"/>
      <w:ins w:id="11566" w:author="Julio Li" w:date="2020-05-14T14:10:00Z">
        <w:r w:rsidRPr="00876437">
          <w:rPr>
            <w:rFonts w:hint="eastAsia"/>
            <w:lang w:val="en-GB" w:eastAsia="zh-CN"/>
            <w:rPrChange w:id="11567" w:author="Kevin Gu" w:date="2020-05-18T10:36:00Z">
              <w:rPr>
                <w:rFonts w:hint="eastAsia"/>
                <w:lang w:eastAsia="zh-CN"/>
              </w:rPr>
            </w:rPrChange>
          </w:rPr>
          <w:t>。</w:t>
        </w:r>
      </w:ins>
    </w:p>
    <w:p w14:paraId="07EC751F" w14:textId="1AE7D629" w:rsidR="005B529B" w:rsidRPr="00876437" w:rsidRDefault="005B529B" w:rsidP="005B529B">
      <w:pPr>
        <w:rPr>
          <w:ins w:id="11568" w:author="Julio Li" w:date="2020-05-14T14:09:00Z"/>
          <w:lang w:val="en-GB"/>
          <w:rPrChange w:id="11569" w:author="Kevin Gu" w:date="2020-05-18T10:36:00Z">
            <w:rPr>
              <w:ins w:id="11570" w:author="Julio Li" w:date="2020-05-14T14:09:00Z"/>
            </w:rPr>
          </w:rPrChange>
        </w:rPr>
      </w:pPr>
      <w:ins w:id="11571" w:author="Julio Li" w:date="2020-05-14T14:09:00Z">
        <w:r w:rsidRPr="00876437">
          <w:rPr>
            <w:lang w:val="en-GB"/>
            <w:rPrChange w:id="11572" w:author="Kevin Gu" w:date="2020-05-18T10:36:00Z">
              <w:rPr/>
            </w:rPrChange>
          </w:rPr>
          <w:t xml:space="preserve">All approved application should submit to </w:t>
        </w:r>
      </w:ins>
      <w:ins w:id="11573" w:author="Julio Li [2]" w:date="2020-09-07T14:05:00Z">
        <w:r w:rsidR="0007585F">
          <w:rPr>
            <w:lang w:val="en-GB"/>
          </w:rPr>
          <w:t>security control</w:t>
        </w:r>
      </w:ins>
      <w:ins w:id="11574" w:author="Julio Li [2]" w:date="2020-09-07T14:06:00Z">
        <w:r w:rsidR="0007585F">
          <w:rPr>
            <w:lang w:val="en-GB"/>
          </w:rPr>
          <w:t xml:space="preserve"> room</w:t>
        </w:r>
      </w:ins>
      <w:ins w:id="11575" w:author="Julio Li" w:date="2020-05-14T14:09:00Z">
        <w:del w:id="11576" w:author="Julio Li [2]" w:date="2020-09-07T14:05:00Z">
          <w:r w:rsidRPr="00876437" w:rsidDel="0007585F">
            <w:rPr>
              <w:lang w:val="en-GB"/>
              <w:rPrChange w:id="11577" w:author="Kevin Gu" w:date="2020-05-18T10:36:00Z">
                <w:rPr/>
              </w:rPrChange>
            </w:rPr>
            <w:delText>Security Control Center</w:delText>
          </w:r>
        </w:del>
        <w:r w:rsidRPr="00876437">
          <w:rPr>
            <w:lang w:val="en-GB"/>
            <w:rPrChange w:id="11578" w:author="Kevin Gu" w:date="2020-05-18T10:36:00Z">
              <w:rPr/>
            </w:rPrChange>
          </w:rPr>
          <w:t>.</w:t>
        </w:r>
      </w:ins>
    </w:p>
    <w:p w14:paraId="0D0CFECA" w14:textId="7C1296A9" w:rsidR="005B529B" w:rsidRPr="00876437" w:rsidRDefault="005B529B" w:rsidP="005B529B">
      <w:pPr>
        <w:rPr>
          <w:ins w:id="11579" w:author="Julio Li" w:date="2020-05-14T14:10:00Z"/>
          <w:lang w:val="en-GB"/>
          <w:rPrChange w:id="11580" w:author="Kevin Gu" w:date="2020-05-18T10:36:00Z">
            <w:rPr>
              <w:ins w:id="11581" w:author="Julio Li" w:date="2020-05-14T14:10:00Z"/>
            </w:rPr>
          </w:rPrChange>
        </w:rPr>
      </w:pPr>
      <w:proofErr w:type="spellStart"/>
      <w:ins w:id="11582" w:author="Julio Li" w:date="2020-05-14T14:09:00Z">
        <w:r w:rsidRPr="00876437">
          <w:rPr>
            <w:rFonts w:hint="eastAsia"/>
            <w:lang w:val="en-GB"/>
            <w:rPrChange w:id="11583" w:author="Kevin Gu" w:date="2020-05-18T10:36:00Z">
              <w:rPr>
                <w:rFonts w:hint="eastAsia"/>
              </w:rPr>
            </w:rPrChange>
          </w:rPr>
          <w:t>所有批复的申请都应交至监控室</w:t>
        </w:r>
        <w:proofErr w:type="spellEnd"/>
        <w:r w:rsidRPr="00876437">
          <w:rPr>
            <w:rFonts w:hint="eastAsia"/>
            <w:lang w:val="en-GB"/>
            <w:rPrChange w:id="11584" w:author="Kevin Gu" w:date="2020-05-18T10:36:00Z">
              <w:rPr>
                <w:rFonts w:hint="eastAsia"/>
              </w:rPr>
            </w:rPrChange>
          </w:rPr>
          <w:t>。</w:t>
        </w:r>
      </w:ins>
    </w:p>
    <w:p w14:paraId="702AD74A" w14:textId="4E8C2FDC" w:rsidR="005B529B" w:rsidRPr="00876437" w:rsidRDefault="005B529B" w:rsidP="005B529B">
      <w:pPr>
        <w:pStyle w:val="Title3"/>
        <w:rPr>
          <w:ins w:id="11585" w:author="Julio Li" w:date="2020-05-14T14:11:00Z"/>
          <w:lang w:val="en-GB"/>
          <w:rPrChange w:id="11586" w:author="Kevin Gu" w:date="2020-05-18T10:36:00Z">
            <w:rPr>
              <w:ins w:id="11587" w:author="Julio Li" w:date="2020-05-14T14:11:00Z"/>
            </w:rPr>
          </w:rPrChange>
        </w:rPr>
      </w:pPr>
      <w:ins w:id="11588" w:author="Julio Li" w:date="2020-05-14T14:10:00Z">
        <w:r w:rsidRPr="00876437">
          <w:rPr>
            <w:lang w:val="en-GB"/>
            <w:rPrChange w:id="11589" w:author="Kevin Gu" w:date="2020-05-18T10:36:00Z">
              <w:rPr/>
            </w:rPrChange>
          </w:rPr>
          <w:t xml:space="preserve">Visit </w:t>
        </w:r>
      </w:ins>
      <w:ins w:id="11590" w:author="Julio Li" w:date="2020-05-14T14:11:00Z">
        <w:r w:rsidRPr="00876437">
          <w:rPr>
            <w:lang w:val="en-GB"/>
            <w:rPrChange w:id="11591" w:author="Kevin Gu" w:date="2020-05-18T10:36:00Z">
              <w:rPr/>
            </w:rPrChange>
          </w:rPr>
          <w:t>b</w:t>
        </w:r>
      </w:ins>
      <w:ins w:id="11592" w:author="Julio Li" w:date="2020-05-14T14:10:00Z">
        <w:r w:rsidRPr="00876437">
          <w:rPr>
            <w:lang w:val="en-GB"/>
            <w:rPrChange w:id="11593" w:author="Kevin Gu" w:date="2020-05-18T10:36:00Z">
              <w:rPr/>
            </w:rPrChange>
          </w:rPr>
          <w:t xml:space="preserve">y Service Provider (Consultants, Contractors, Repairman and Technical support) </w:t>
        </w:r>
        <w:proofErr w:type="spellStart"/>
        <w:r w:rsidRPr="00876437">
          <w:rPr>
            <w:rFonts w:hint="eastAsia"/>
            <w:lang w:val="en-GB"/>
            <w:rPrChange w:id="11594" w:author="Kevin Gu" w:date="2020-05-18T10:36:00Z">
              <w:rPr>
                <w:rFonts w:hint="eastAsia"/>
              </w:rPr>
            </w:rPrChange>
          </w:rPr>
          <w:t>供应商来访（顾问，承包商，修理工和技术支持</w:t>
        </w:r>
        <w:proofErr w:type="spellEnd"/>
        <w:r w:rsidRPr="00876437">
          <w:rPr>
            <w:rFonts w:hint="eastAsia"/>
            <w:lang w:val="en-GB"/>
            <w:rPrChange w:id="11595" w:author="Kevin Gu" w:date="2020-05-18T10:36:00Z">
              <w:rPr>
                <w:rFonts w:hint="eastAsia"/>
              </w:rPr>
            </w:rPrChange>
          </w:rPr>
          <w:t>）</w:t>
        </w:r>
      </w:ins>
    </w:p>
    <w:p w14:paraId="577E31C5" w14:textId="77777777" w:rsidR="005B529B" w:rsidRPr="00876437" w:rsidRDefault="005B529B" w:rsidP="005B529B">
      <w:pPr>
        <w:rPr>
          <w:ins w:id="11596" w:author="Julio Li" w:date="2020-05-14T14:11:00Z"/>
          <w:lang w:val="en-GB"/>
          <w:rPrChange w:id="11597" w:author="Kevin Gu" w:date="2020-05-18T10:36:00Z">
            <w:rPr>
              <w:ins w:id="11598" w:author="Julio Li" w:date="2020-05-14T14:11:00Z"/>
            </w:rPr>
          </w:rPrChange>
        </w:rPr>
      </w:pPr>
      <w:ins w:id="11599" w:author="Julio Li" w:date="2020-05-14T14:11:00Z">
        <w:r w:rsidRPr="00876437">
          <w:rPr>
            <w:lang w:val="en-GB"/>
            <w:rPrChange w:id="11600" w:author="Kevin Gu" w:date="2020-05-18T10:36:00Z">
              <w:rPr/>
            </w:rPrChange>
          </w:rPr>
          <w:t>The application of visit by the SERVICE PROVIDER should be activated by the Host Department.</w:t>
        </w:r>
      </w:ins>
    </w:p>
    <w:p w14:paraId="1F483FAA" w14:textId="77AFE718" w:rsidR="005B529B" w:rsidRPr="00876437" w:rsidRDefault="005B529B" w:rsidP="005B529B">
      <w:pPr>
        <w:rPr>
          <w:ins w:id="11601" w:author="Julio Li" w:date="2020-05-14T14:11:00Z"/>
          <w:lang w:val="en-GB"/>
          <w:rPrChange w:id="11602" w:author="Kevin Gu" w:date="2020-05-18T10:36:00Z">
            <w:rPr>
              <w:ins w:id="11603" w:author="Julio Li" w:date="2020-05-14T14:11:00Z"/>
            </w:rPr>
          </w:rPrChange>
        </w:rPr>
      </w:pPr>
      <w:ins w:id="11604" w:author="Julio Li" w:date="2020-05-14T14:11:00Z">
        <w:r w:rsidRPr="00876437">
          <w:rPr>
            <w:lang w:val="en-GB"/>
            <w:rPrChange w:id="11605" w:author="Kevin Gu" w:date="2020-05-18T10:36:00Z">
              <w:rPr/>
            </w:rPrChange>
          </w:rPr>
          <w:t xml:space="preserve">The form and procedure in respect of the application is similar to that in clause </w:t>
        </w:r>
      </w:ins>
      <w:ins w:id="11606" w:author="Julio Li" w:date="2020-05-14T14:12:00Z">
        <w:r w:rsidRPr="00876437">
          <w:rPr>
            <w:lang w:val="en-GB"/>
            <w:rPrChange w:id="11607" w:author="Kevin Gu" w:date="2020-05-18T10:36:00Z">
              <w:rPr/>
            </w:rPrChange>
          </w:rPr>
          <w:t>6.5.4</w:t>
        </w:r>
      </w:ins>
      <w:ins w:id="11608" w:author="Julio Li" w:date="2020-05-14T14:11:00Z">
        <w:r w:rsidRPr="00876437">
          <w:rPr>
            <w:lang w:val="en-GB"/>
            <w:rPrChange w:id="11609" w:author="Kevin Gu" w:date="2020-05-18T10:36:00Z">
              <w:rPr/>
            </w:rPrChange>
          </w:rPr>
          <w:t>.</w:t>
        </w:r>
      </w:ins>
    </w:p>
    <w:p w14:paraId="31BF2238" w14:textId="40C51AC7" w:rsidR="005B529B" w:rsidRPr="00876437" w:rsidRDefault="005B529B" w:rsidP="005B529B">
      <w:pPr>
        <w:rPr>
          <w:ins w:id="11610" w:author="Julio Li" w:date="2020-05-14T14:11:00Z"/>
          <w:lang w:val="en-GB" w:eastAsia="zh-CN"/>
          <w:rPrChange w:id="11611" w:author="Kevin Gu" w:date="2020-05-18T10:36:00Z">
            <w:rPr>
              <w:ins w:id="11612" w:author="Julio Li" w:date="2020-05-14T14:11:00Z"/>
              <w:lang w:eastAsia="zh-CN"/>
            </w:rPr>
          </w:rPrChange>
        </w:rPr>
      </w:pPr>
      <w:proofErr w:type="spellStart"/>
      <w:ins w:id="11613" w:author="Julio Li" w:date="2020-05-14T14:11:00Z">
        <w:r w:rsidRPr="00876437">
          <w:rPr>
            <w:rFonts w:hint="eastAsia"/>
            <w:lang w:val="en-GB"/>
            <w:rPrChange w:id="11614" w:author="Kevin Gu" w:date="2020-05-18T10:36:00Z">
              <w:rPr>
                <w:rFonts w:hint="eastAsia"/>
              </w:rPr>
            </w:rPrChange>
          </w:rPr>
          <w:t>服务商的访问申请应有被访部门完成，申请流程同</w:t>
        </w:r>
      </w:ins>
      <w:proofErr w:type="spellEnd"/>
      <w:ins w:id="11615" w:author="Julio Li" w:date="2020-05-14T14:12:00Z">
        <w:r w:rsidRPr="00876437">
          <w:rPr>
            <w:lang w:val="en-GB"/>
            <w:rPrChange w:id="11616" w:author="Kevin Gu" w:date="2020-05-18T10:36:00Z">
              <w:rPr/>
            </w:rPrChange>
          </w:rPr>
          <w:t>6.5.4</w:t>
        </w:r>
      </w:ins>
      <w:proofErr w:type="spellStart"/>
      <w:ins w:id="11617" w:author="Julio Li" w:date="2020-05-14T14:11:00Z">
        <w:r w:rsidRPr="00876437">
          <w:rPr>
            <w:rFonts w:hint="eastAsia"/>
            <w:lang w:val="en-GB"/>
            <w:rPrChange w:id="11618" w:author="Kevin Gu" w:date="2020-05-18T10:36:00Z">
              <w:rPr>
                <w:rFonts w:hint="eastAsia"/>
              </w:rPr>
            </w:rPrChange>
          </w:rPr>
          <w:t>的要求</w:t>
        </w:r>
      </w:ins>
      <w:proofErr w:type="spellEnd"/>
      <w:ins w:id="11619" w:author="Julio Li" w:date="2020-05-14T14:12:00Z">
        <w:r w:rsidRPr="00876437">
          <w:rPr>
            <w:rFonts w:hint="eastAsia"/>
            <w:lang w:val="en-GB" w:eastAsia="zh-CN"/>
            <w:rPrChange w:id="11620" w:author="Kevin Gu" w:date="2020-05-18T10:36:00Z">
              <w:rPr>
                <w:rFonts w:hint="eastAsia"/>
                <w:lang w:eastAsia="zh-CN"/>
              </w:rPr>
            </w:rPrChange>
          </w:rPr>
          <w:t>。</w:t>
        </w:r>
      </w:ins>
    </w:p>
    <w:p w14:paraId="0C90806F" w14:textId="0DAE6963" w:rsidR="005B529B" w:rsidRPr="00876437" w:rsidRDefault="005B529B" w:rsidP="005B529B">
      <w:pPr>
        <w:rPr>
          <w:ins w:id="11621" w:author="Julio Li" w:date="2020-05-14T14:11:00Z"/>
          <w:lang w:val="en-GB"/>
          <w:rPrChange w:id="11622" w:author="Kevin Gu" w:date="2020-05-18T10:36:00Z">
            <w:rPr>
              <w:ins w:id="11623" w:author="Julio Li" w:date="2020-05-14T14:11:00Z"/>
            </w:rPr>
          </w:rPrChange>
        </w:rPr>
      </w:pPr>
      <w:ins w:id="11624" w:author="Julio Li" w:date="2020-05-14T14:11:00Z">
        <w:r w:rsidRPr="00876437">
          <w:rPr>
            <w:lang w:val="en-GB"/>
            <w:rPrChange w:id="11625" w:author="Kevin Gu" w:date="2020-05-18T10:36:00Z">
              <w:rPr/>
            </w:rPrChange>
          </w:rPr>
          <w:t xml:space="preserve">The approving authority is either the Production Manager or the Security Manager. </w:t>
        </w:r>
      </w:ins>
    </w:p>
    <w:p w14:paraId="1E9BDDBF" w14:textId="136B1382" w:rsidR="005B529B" w:rsidRPr="00876437" w:rsidRDefault="005B529B" w:rsidP="005B529B">
      <w:pPr>
        <w:rPr>
          <w:ins w:id="11626" w:author="Julio Li" w:date="2020-05-14T14:11:00Z"/>
          <w:lang w:val="en-GB" w:eastAsia="zh-CN"/>
          <w:rPrChange w:id="11627" w:author="Kevin Gu" w:date="2020-05-18T10:36:00Z">
            <w:rPr>
              <w:ins w:id="11628" w:author="Julio Li" w:date="2020-05-14T14:11:00Z"/>
              <w:lang w:eastAsia="zh-CN"/>
            </w:rPr>
          </w:rPrChange>
        </w:rPr>
      </w:pPr>
      <w:proofErr w:type="spellStart"/>
      <w:ins w:id="11629" w:author="Julio Li" w:date="2020-05-14T14:11:00Z">
        <w:r w:rsidRPr="00876437">
          <w:rPr>
            <w:rFonts w:hint="eastAsia"/>
            <w:lang w:val="en-GB"/>
            <w:rPrChange w:id="11630" w:author="Kevin Gu" w:date="2020-05-18T10:36:00Z">
              <w:rPr>
                <w:rFonts w:hint="eastAsia"/>
              </w:rPr>
            </w:rPrChange>
          </w:rPr>
          <w:t>授权由安全经理或者生产经理批准</w:t>
        </w:r>
      </w:ins>
      <w:proofErr w:type="spellEnd"/>
      <w:ins w:id="11631" w:author="Julio Li" w:date="2020-05-14T14:12:00Z">
        <w:r w:rsidRPr="00876437">
          <w:rPr>
            <w:rFonts w:hint="eastAsia"/>
            <w:lang w:val="en-GB" w:eastAsia="zh-CN"/>
            <w:rPrChange w:id="11632" w:author="Kevin Gu" w:date="2020-05-18T10:36:00Z">
              <w:rPr>
                <w:rFonts w:hint="eastAsia"/>
                <w:lang w:eastAsia="zh-CN"/>
              </w:rPr>
            </w:rPrChange>
          </w:rPr>
          <w:t>。</w:t>
        </w:r>
      </w:ins>
    </w:p>
    <w:p w14:paraId="5FD0C618" w14:textId="5A1B3BF1" w:rsidR="005B529B" w:rsidRPr="00876437" w:rsidRDefault="005B529B" w:rsidP="005B529B">
      <w:pPr>
        <w:rPr>
          <w:ins w:id="11633" w:author="Julio Li" w:date="2020-05-14T14:11:00Z"/>
          <w:lang w:val="en-GB"/>
          <w:rPrChange w:id="11634" w:author="Kevin Gu" w:date="2020-05-18T10:36:00Z">
            <w:rPr>
              <w:ins w:id="11635" w:author="Julio Li" w:date="2020-05-14T14:11:00Z"/>
            </w:rPr>
          </w:rPrChange>
        </w:rPr>
      </w:pPr>
      <w:ins w:id="11636" w:author="Julio Li" w:date="2020-05-14T14:11:00Z">
        <w:r w:rsidRPr="00876437">
          <w:rPr>
            <w:lang w:val="en-GB"/>
            <w:rPrChange w:id="11637" w:author="Kevin Gu" w:date="2020-05-18T10:36:00Z">
              <w:rPr/>
            </w:rPrChange>
          </w:rPr>
          <w:t>The department that engages the service provider shall be responsible to ensure that the said</w:t>
        </w:r>
      </w:ins>
      <w:ins w:id="11638" w:author="Julio Li" w:date="2020-05-14T14:13:00Z">
        <w:r w:rsidRPr="00876437">
          <w:rPr>
            <w:lang w:val="en-GB"/>
            <w:rPrChange w:id="11639" w:author="Kevin Gu" w:date="2020-05-18T10:36:00Z">
              <w:rPr/>
            </w:rPrChange>
          </w:rPr>
          <w:t xml:space="preserve"> </w:t>
        </w:r>
      </w:ins>
      <w:ins w:id="11640" w:author="Julio Li" w:date="2020-05-14T14:11:00Z">
        <w:r w:rsidRPr="00876437">
          <w:rPr>
            <w:lang w:val="en-GB"/>
            <w:rPrChange w:id="11641" w:author="Kevin Gu" w:date="2020-05-18T10:36:00Z">
              <w:rPr/>
            </w:rPrChange>
          </w:rPr>
          <w:t>company is licensed, reputable and the workers must be sufficiently covered by insurance for their</w:t>
        </w:r>
      </w:ins>
      <w:ins w:id="11642" w:author="Julio Li" w:date="2020-05-14T14:13:00Z">
        <w:r w:rsidRPr="00876437">
          <w:rPr>
            <w:lang w:val="en-GB"/>
            <w:rPrChange w:id="11643" w:author="Kevin Gu" w:date="2020-05-18T10:36:00Z">
              <w:rPr/>
            </w:rPrChange>
          </w:rPr>
          <w:t xml:space="preserve"> </w:t>
        </w:r>
      </w:ins>
      <w:ins w:id="11644" w:author="Julio Li" w:date="2020-05-14T14:11:00Z">
        <w:r w:rsidRPr="00876437">
          <w:rPr>
            <w:lang w:val="en-GB"/>
            <w:rPrChange w:id="11645" w:author="Kevin Gu" w:date="2020-05-18T10:36:00Z">
              <w:rPr/>
            </w:rPrChange>
          </w:rPr>
          <w:t>respective trade.</w:t>
        </w:r>
      </w:ins>
    </w:p>
    <w:p w14:paraId="674C832C" w14:textId="77777777" w:rsidR="005B529B" w:rsidRPr="00876437" w:rsidRDefault="005B529B" w:rsidP="005B529B">
      <w:pPr>
        <w:rPr>
          <w:ins w:id="11646" w:author="Julio Li" w:date="2020-05-14T14:11:00Z"/>
          <w:lang w:val="en-GB"/>
          <w:rPrChange w:id="11647" w:author="Kevin Gu" w:date="2020-05-18T10:36:00Z">
            <w:rPr>
              <w:ins w:id="11648" w:author="Julio Li" w:date="2020-05-14T14:11:00Z"/>
            </w:rPr>
          </w:rPrChange>
        </w:rPr>
      </w:pPr>
      <w:proofErr w:type="spellStart"/>
      <w:ins w:id="11649" w:author="Julio Li" w:date="2020-05-14T14:11:00Z">
        <w:r w:rsidRPr="00876437">
          <w:rPr>
            <w:rFonts w:hint="eastAsia"/>
            <w:lang w:val="en-GB"/>
            <w:rPrChange w:id="11650" w:author="Kevin Gu" w:date="2020-05-18T10:36:00Z">
              <w:rPr>
                <w:rFonts w:hint="eastAsia"/>
              </w:rPr>
            </w:rPrChange>
          </w:rPr>
          <w:t>接待的部门必须确认供应商是注册的，知名的公司，并且其工人必须是入保险工作的</w:t>
        </w:r>
        <w:proofErr w:type="spellEnd"/>
        <w:r w:rsidRPr="00876437">
          <w:rPr>
            <w:rFonts w:hint="eastAsia"/>
            <w:lang w:val="en-GB"/>
            <w:rPrChange w:id="11651" w:author="Kevin Gu" w:date="2020-05-18T10:36:00Z">
              <w:rPr>
                <w:rFonts w:hint="eastAsia"/>
              </w:rPr>
            </w:rPrChange>
          </w:rPr>
          <w:t>。</w:t>
        </w:r>
      </w:ins>
    </w:p>
    <w:p w14:paraId="7D5123DE" w14:textId="3CE13248" w:rsidR="005B529B" w:rsidRPr="00876437" w:rsidRDefault="005B529B" w:rsidP="005B529B">
      <w:pPr>
        <w:rPr>
          <w:ins w:id="11652" w:author="Julio Li" w:date="2020-05-14T14:11:00Z"/>
          <w:lang w:val="en-GB"/>
          <w:rPrChange w:id="11653" w:author="Kevin Gu" w:date="2020-05-18T10:36:00Z">
            <w:rPr>
              <w:ins w:id="11654" w:author="Julio Li" w:date="2020-05-14T14:11:00Z"/>
            </w:rPr>
          </w:rPrChange>
        </w:rPr>
      </w:pPr>
      <w:ins w:id="11655" w:author="Julio Li" w:date="2020-05-14T14:11:00Z">
        <w:r w:rsidRPr="00876437">
          <w:rPr>
            <w:lang w:val="en-GB"/>
            <w:rPrChange w:id="11656" w:author="Kevin Gu" w:date="2020-05-18T10:36:00Z">
              <w:rPr/>
            </w:rPrChange>
          </w:rPr>
          <w:t xml:space="preserve">The service provider upon arrival shall report to the Security Control </w:t>
        </w:r>
        <w:proofErr w:type="spellStart"/>
        <w:r w:rsidRPr="00876437">
          <w:rPr>
            <w:lang w:val="en-GB"/>
            <w:rPrChange w:id="11657" w:author="Kevin Gu" w:date="2020-05-18T10:36:00Z">
              <w:rPr/>
            </w:rPrChange>
          </w:rPr>
          <w:t>Center</w:t>
        </w:r>
        <w:proofErr w:type="spellEnd"/>
        <w:r w:rsidRPr="00876437">
          <w:rPr>
            <w:lang w:val="en-GB"/>
            <w:rPrChange w:id="11658" w:author="Kevin Gu" w:date="2020-05-18T10:36:00Z">
              <w:rPr/>
            </w:rPrChange>
          </w:rPr>
          <w:t>. The security officer will</w:t>
        </w:r>
      </w:ins>
    </w:p>
    <w:p w14:paraId="43B09425" w14:textId="628E9E8A" w:rsidR="005B529B" w:rsidRPr="00876437" w:rsidRDefault="005B529B" w:rsidP="005B529B">
      <w:pPr>
        <w:rPr>
          <w:ins w:id="11659" w:author="Julio Li" w:date="2020-05-14T14:11:00Z"/>
          <w:lang w:val="en-GB"/>
          <w:rPrChange w:id="11660" w:author="Kevin Gu" w:date="2020-05-18T10:36:00Z">
            <w:rPr>
              <w:ins w:id="11661" w:author="Julio Li" w:date="2020-05-14T14:11:00Z"/>
            </w:rPr>
          </w:rPrChange>
        </w:rPr>
      </w:pPr>
      <w:ins w:id="11662" w:author="Julio Li" w:date="2020-05-14T14:11:00Z">
        <w:r w:rsidRPr="00876437">
          <w:rPr>
            <w:lang w:val="en-GB"/>
            <w:rPrChange w:id="11663" w:author="Kevin Gu" w:date="2020-05-18T10:36:00Z">
              <w:rPr/>
            </w:rPrChange>
          </w:rPr>
          <w:lastRenderedPageBreak/>
          <w:t>notify the host. A restricted access pass will be issued to him when he surrendered either his</w:t>
        </w:r>
      </w:ins>
      <w:ins w:id="11664" w:author="Julio Li" w:date="2020-05-14T14:13:00Z">
        <w:r w:rsidRPr="00876437">
          <w:rPr>
            <w:lang w:val="en-GB"/>
            <w:rPrChange w:id="11665" w:author="Kevin Gu" w:date="2020-05-18T10:36:00Z">
              <w:rPr/>
            </w:rPrChange>
          </w:rPr>
          <w:t xml:space="preserve"> </w:t>
        </w:r>
      </w:ins>
      <w:ins w:id="11666" w:author="Julio Li" w:date="2020-05-14T14:11:00Z">
        <w:r w:rsidRPr="00876437">
          <w:rPr>
            <w:lang w:val="en-GB"/>
            <w:rPrChange w:id="11667" w:author="Kevin Gu" w:date="2020-05-18T10:36:00Z">
              <w:rPr/>
            </w:rPrChange>
          </w:rPr>
          <w:t>passport or ID card to the Security Officer.</w:t>
        </w:r>
      </w:ins>
    </w:p>
    <w:p w14:paraId="1CFF860F" w14:textId="2652CE5F" w:rsidR="005B529B" w:rsidRPr="00876437" w:rsidRDefault="005B529B" w:rsidP="005B529B">
      <w:pPr>
        <w:rPr>
          <w:ins w:id="11668" w:author="Julio Li" w:date="2020-05-14T14:11:00Z"/>
          <w:lang w:val="en-GB"/>
          <w:rPrChange w:id="11669" w:author="Kevin Gu" w:date="2020-05-18T10:36:00Z">
            <w:rPr>
              <w:ins w:id="11670" w:author="Julio Li" w:date="2020-05-14T14:11:00Z"/>
            </w:rPr>
          </w:rPrChange>
        </w:rPr>
      </w:pPr>
      <w:proofErr w:type="spellStart"/>
      <w:ins w:id="11671" w:author="Julio Li" w:date="2020-05-14T14:11:00Z">
        <w:r w:rsidRPr="00876437">
          <w:rPr>
            <w:rFonts w:hint="eastAsia"/>
            <w:lang w:val="en-GB"/>
            <w:rPrChange w:id="11672" w:author="Kevin Gu" w:date="2020-05-18T10:36:00Z">
              <w:rPr>
                <w:rFonts w:hint="eastAsia"/>
              </w:rPr>
            </w:rPrChange>
          </w:rPr>
          <w:t>供应商到公司时须通知安全监控中心，安全主管通知受访人接待。访客应自觉在安全监控中心抵押护照或身份证件换公司设定权限的门禁卡</w:t>
        </w:r>
        <w:proofErr w:type="spellEnd"/>
        <w:r w:rsidRPr="00876437">
          <w:rPr>
            <w:rFonts w:hint="eastAsia"/>
            <w:lang w:val="en-GB"/>
            <w:rPrChange w:id="11673" w:author="Kevin Gu" w:date="2020-05-18T10:36:00Z">
              <w:rPr>
                <w:rFonts w:hint="eastAsia"/>
              </w:rPr>
            </w:rPrChange>
          </w:rPr>
          <w:t>。</w:t>
        </w:r>
      </w:ins>
    </w:p>
    <w:p w14:paraId="11C6BDC7" w14:textId="6B4580BA" w:rsidR="005B529B" w:rsidRPr="00876437" w:rsidRDefault="005B529B" w:rsidP="005B529B">
      <w:pPr>
        <w:rPr>
          <w:ins w:id="11674" w:author="Julio Li" w:date="2020-05-14T14:11:00Z"/>
          <w:lang w:val="en-GB"/>
          <w:rPrChange w:id="11675" w:author="Kevin Gu" w:date="2020-05-18T10:36:00Z">
            <w:rPr>
              <w:ins w:id="11676" w:author="Julio Li" w:date="2020-05-14T14:11:00Z"/>
            </w:rPr>
          </w:rPrChange>
        </w:rPr>
      </w:pPr>
      <w:ins w:id="11677" w:author="Julio Li" w:date="2020-05-14T14:11:00Z">
        <w:r w:rsidRPr="00876437">
          <w:rPr>
            <w:lang w:val="en-GB"/>
            <w:rPrChange w:id="11678" w:author="Kevin Gu" w:date="2020-05-18T10:36:00Z">
              <w:rPr/>
            </w:rPrChange>
          </w:rPr>
          <w:t>The departmental staff (host) shall accompany the Service Provider at all time while working in the</w:t>
        </w:r>
      </w:ins>
    </w:p>
    <w:p w14:paraId="106B23FB" w14:textId="77777777" w:rsidR="005B529B" w:rsidRPr="00876437" w:rsidRDefault="005B529B" w:rsidP="005B529B">
      <w:pPr>
        <w:rPr>
          <w:ins w:id="11679" w:author="Julio Li" w:date="2020-05-14T14:11:00Z"/>
          <w:lang w:val="en-GB"/>
          <w:rPrChange w:id="11680" w:author="Kevin Gu" w:date="2020-05-18T10:36:00Z">
            <w:rPr>
              <w:ins w:id="11681" w:author="Julio Li" w:date="2020-05-14T14:11:00Z"/>
            </w:rPr>
          </w:rPrChange>
        </w:rPr>
      </w:pPr>
      <w:ins w:id="11682" w:author="Julio Li" w:date="2020-05-14T14:11:00Z">
        <w:r w:rsidRPr="00876437">
          <w:rPr>
            <w:lang w:val="en-GB"/>
            <w:rPrChange w:id="11683" w:author="Kevin Gu" w:date="2020-05-18T10:36:00Z">
              <w:rPr/>
            </w:rPrChange>
          </w:rPr>
          <w:t>sensitive zone. The Security Officer shall pay periodical visit to ensure that the service provider is</w:t>
        </w:r>
      </w:ins>
    </w:p>
    <w:p w14:paraId="79501FDC" w14:textId="77777777" w:rsidR="005B529B" w:rsidRPr="00876437" w:rsidRDefault="005B529B" w:rsidP="005B529B">
      <w:pPr>
        <w:rPr>
          <w:ins w:id="11684" w:author="Julio Li" w:date="2020-05-14T14:11:00Z"/>
          <w:lang w:val="en-GB"/>
          <w:rPrChange w:id="11685" w:author="Kevin Gu" w:date="2020-05-18T10:36:00Z">
            <w:rPr>
              <w:ins w:id="11686" w:author="Julio Li" w:date="2020-05-14T14:11:00Z"/>
            </w:rPr>
          </w:rPrChange>
        </w:rPr>
      </w:pPr>
      <w:ins w:id="11687" w:author="Julio Li" w:date="2020-05-14T14:11:00Z">
        <w:r w:rsidRPr="00876437">
          <w:rPr>
            <w:lang w:val="en-GB"/>
            <w:rPrChange w:id="11688" w:author="Kevin Gu" w:date="2020-05-18T10:36:00Z">
              <w:rPr/>
            </w:rPrChange>
          </w:rPr>
          <w:t>working within the site and that they are not left unattended by the host.</w:t>
        </w:r>
      </w:ins>
    </w:p>
    <w:p w14:paraId="7314F6F7" w14:textId="124ECAC4" w:rsidR="005B529B" w:rsidRPr="00876437" w:rsidRDefault="005B529B" w:rsidP="005B529B">
      <w:pPr>
        <w:rPr>
          <w:ins w:id="11689" w:author="Julio Li" w:date="2020-05-14T14:13:00Z"/>
          <w:lang w:val="en-GB"/>
          <w:rPrChange w:id="11690" w:author="Kevin Gu" w:date="2020-05-18T10:36:00Z">
            <w:rPr>
              <w:ins w:id="11691" w:author="Julio Li" w:date="2020-05-14T14:13:00Z"/>
            </w:rPr>
          </w:rPrChange>
        </w:rPr>
      </w:pPr>
      <w:ins w:id="11692" w:author="Julio Li" w:date="2020-05-14T14:11:00Z">
        <w:r w:rsidRPr="00876437">
          <w:rPr>
            <w:rFonts w:hint="eastAsia"/>
            <w:lang w:val="en-GB"/>
            <w:rPrChange w:id="11693" w:author="Kevin Gu" w:date="2020-05-18T10:36:00Z">
              <w:rPr>
                <w:rFonts w:hint="eastAsia"/>
              </w:rPr>
            </w:rPrChange>
          </w:rPr>
          <w:t>若供应商在高安全区域进行作业，应有接待者陪同。安全专员须定期巡查，以确保供应商是否在指定的区域作业和防止其在无接待者陪同的情况下作业。</w:t>
        </w:r>
      </w:ins>
    </w:p>
    <w:p w14:paraId="73C589BB" w14:textId="1883AF44" w:rsidR="005B529B" w:rsidRPr="00876437" w:rsidRDefault="005B529B" w:rsidP="005B529B">
      <w:pPr>
        <w:pStyle w:val="Title3"/>
        <w:rPr>
          <w:ins w:id="11694" w:author="Julio Li" w:date="2020-05-14T14:14:00Z"/>
          <w:lang w:val="en-GB"/>
          <w:rPrChange w:id="11695" w:author="Kevin Gu" w:date="2020-05-18T10:36:00Z">
            <w:rPr>
              <w:ins w:id="11696" w:author="Julio Li" w:date="2020-05-14T14:14:00Z"/>
            </w:rPr>
          </w:rPrChange>
        </w:rPr>
      </w:pPr>
      <w:ins w:id="11697" w:author="Julio Li" w:date="2020-05-14T14:13:00Z">
        <w:r w:rsidRPr="00876437">
          <w:rPr>
            <w:lang w:val="en-GB"/>
            <w:rPrChange w:id="11698" w:author="Kevin Gu" w:date="2020-05-18T10:36:00Z">
              <w:rPr/>
            </w:rPrChange>
          </w:rPr>
          <w:t xml:space="preserve">Receiving Protocol </w:t>
        </w:r>
      </w:ins>
      <w:ins w:id="11699" w:author="Julio Li" w:date="2020-05-14T14:14:00Z">
        <w:r w:rsidR="00970117" w:rsidRPr="00876437">
          <w:rPr>
            <w:lang w:val="en-GB"/>
            <w:rPrChange w:id="11700" w:author="Kevin Gu" w:date="2020-05-18T10:36:00Z">
              <w:rPr/>
            </w:rPrChange>
          </w:rPr>
          <w:t>f</w:t>
        </w:r>
      </w:ins>
      <w:ins w:id="11701" w:author="Julio Li" w:date="2020-05-14T14:13:00Z">
        <w:r w:rsidRPr="00876437">
          <w:rPr>
            <w:lang w:val="en-GB"/>
            <w:rPrChange w:id="11702" w:author="Kevin Gu" w:date="2020-05-18T10:36:00Z">
              <w:rPr/>
            </w:rPrChange>
          </w:rPr>
          <w:t xml:space="preserve">or Visitors </w:t>
        </w:r>
        <w:proofErr w:type="spellStart"/>
        <w:r w:rsidRPr="00876437">
          <w:rPr>
            <w:rFonts w:hint="eastAsia"/>
            <w:lang w:val="en-GB"/>
            <w:rPrChange w:id="11703" w:author="Kevin Gu" w:date="2020-05-18T10:36:00Z">
              <w:rPr>
                <w:rFonts w:hint="eastAsia"/>
              </w:rPr>
            </w:rPrChange>
          </w:rPr>
          <w:t>访客接待流程</w:t>
        </w:r>
      </w:ins>
      <w:proofErr w:type="spellEnd"/>
    </w:p>
    <w:p w14:paraId="68317C6B" w14:textId="0DC148F1" w:rsidR="00B86318" w:rsidRPr="00B86318" w:rsidDel="00B86318" w:rsidRDefault="00B86318">
      <w:pPr>
        <w:rPr>
          <w:del w:id="11704" w:author="Kevin Gu" w:date="2020-05-21T15:29:00Z"/>
          <w:moveTo w:id="11705" w:author="Kevin Gu" w:date="2020-05-21T15:29:00Z"/>
          <w:lang w:val="en-GB"/>
          <w:rPrChange w:id="11706" w:author="Kevin Gu" w:date="2020-05-21T15:29:00Z">
            <w:rPr>
              <w:del w:id="11707" w:author="Kevin Gu" w:date="2020-05-21T15:29:00Z"/>
              <w:moveTo w:id="11708" w:author="Kevin Gu" w:date="2020-05-21T15:29:00Z"/>
            </w:rPr>
          </w:rPrChange>
        </w:rPr>
        <w:pPrChange w:id="11709" w:author="Kevin Gu" w:date="2020-05-21T15:29:00Z">
          <w:pPr>
            <w:pStyle w:val="Title1"/>
          </w:pPr>
        </w:pPrChange>
      </w:pPr>
      <w:moveToRangeStart w:id="11710" w:author="Kevin Gu" w:date="2020-05-21T15:29:00Z" w:name="move40969570"/>
      <w:moveTo w:id="11711" w:author="Kevin Gu" w:date="2020-05-21T15:29:00Z">
        <w:del w:id="11712" w:author="Kevin Gu" w:date="2020-05-21T15:29:00Z">
          <w:r w:rsidRPr="00B86318" w:rsidDel="00B86318">
            <w:rPr>
              <w:lang w:val="en-GB"/>
              <w:rPrChange w:id="11713" w:author="Kevin Gu" w:date="2020-05-21T15:29:00Z">
                <w:rPr>
                  <w:b w:val="0"/>
                </w:rPr>
              </w:rPrChange>
            </w:rPr>
            <w:delText>Standard</w:delText>
          </w:r>
          <w:r w:rsidRPr="00B86318" w:rsidDel="00B86318">
            <w:rPr>
              <w:rFonts w:hint="eastAsia"/>
              <w:lang w:val="en-GB"/>
              <w:rPrChange w:id="11714" w:author="Kevin Gu" w:date="2020-05-21T15:29:00Z">
                <w:rPr>
                  <w:rFonts w:hint="eastAsia"/>
                  <w:b w:val="0"/>
                </w:rPr>
              </w:rPrChange>
            </w:rPr>
            <w:delText>标准</w:delText>
          </w:r>
        </w:del>
      </w:moveTo>
    </w:p>
    <w:p w14:paraId="4D7EF467" w14:textId="77777777" w:rsidR="00B86318" w:rsidRPr="00B86318" w:rsidRDefault="00B86318">
      <w:pPr>
        <w:rPr>
          <w:moveTo w:id="11715" w:author="Kevin Gu" w:date="2020-05-21T15:29:00Z"/>
          <w:lang w:val="en-GB"/>
          <w:rPrChange w:id="11716" w:author="Kevin Gu" w:date="2020-05-21T15:29:00Z">
            <w:rPr>
              <w:moveTo w:id="11717" w:author="Kevin Gu" w:date="2020-05-21T15:29:00Z"/>
            </w:rPr>
          </w:rPrChange>
        </w:rPr>
        <w:pPrChange w:id="11718" w:author="Kevin Gu" w:date="2020-05-21T15:29:00Z">
          <w:pPr>
            <w:pStyle w:val="Title1"/>
          </w:pPr>
        </w:pPrChange>
      </w:pPr>
      <w:moveTo w:id="11719" w:author="Kevin Gu" w:date="2020-05-21T15:29:00Z">
        <w:r w:rsidRPr="00B86318">
          <w:rPr>
            <w:lang w:val="en-GB"/>
            <w:rPrChange w:id="11720" w:author="Kevin Gu" w:date="2020-05-21T15:29:00Z">
              <w:rPr>
                <w:b w:val="0"/>
              </w:rPr>
            </w:rPrChange>
          </w:rPr>
          <w:t xml:space="preserve">At the main entrance, a security desk with a guard or a receptionist is responsible for the entrance and departure of visitors during site standard opening hours. He must have unobstructed visual contact with the reception area at all </w:t>
        </w:r>
        <w:proofErr w:type="gramStart"/>
        <w:r w:rsidRPr="00B86318">
          <w:rPr>
            <w:lang w:val="en-GB"/>
            <w:rPrChange w:id="11721" w:author="Kevin Gu" w:date="2020-05-21T15:29:00Z">
              <w:rPr>
                <w:b w:val="0"/>
              </w:rPr>
            </w:rPrChange>
          </w:rPr>
          <w:t>times, and</w:t>
        </w:r>
        <w:proofErr w:type="gramEnd"/>
        <w:r w:rsidRPr="00B86318">
          <w:rPr>
            <w:lang w:val="en-GB"/>
            <w:rPrChange w:id="11722" w:author="Kevin Gu" w:date="2020-05-21T15:29:00Z">
              <w:rPr>
                <w:b w:val="0"/>
              </w:rPr>
            </w:rPrChange>
          </w:rPr>
          <w:t xml:space="preserve"> may allow visitors to enter only after identification has been established and the appropriate ID badge issued.</w:t>
        </w:r>
      </w:moveTo>
    </w:p>
    <w:p w14:paraId="1A7303F6" w14:textId="4B17F488" w:rsidR="00B86318" w:rsidRPr="00822201" w:rsidDel="00B86318" w:rsidRDefault="00B86318">
      <w:pPr>
        <w:rPr>
          <w:del w:id="11723" w:author="Kevin Gu" w:date="2020-05-21T15:29:00Z"/>
          <w:moveTo w:id="11724" w:author="Kevin Gu" w:date="2020-05-21T15:29:00Z"/>
        </w:rPr>
        <w:pPrChange w:id="11725" w:author="Kevin Gu" w:date="2020-05-21T15:29:00Z">
          <w:pPr>
            <w:pStyle w:val="Title1"/>
          </w:pPr>
        </w:pPrChange>
      </w:pPr>
      <w:moveTo w:id="11726" w:author="Kevin Gu" w:date="2020-05-21T15:29:00Z">
        <w:r w:rsidRPr="00822201">
          <w:rPr>
            <w:rFonts w:hint="eastAsia"/>
          </w:rPr>
          <w:t>在主要入口处，一名警卫或接待员在公司开放时间内负责访客的进入和离开。他必须总是有广阔的视角，只允许已建立身份认证且持有</w:t>
        </w:r>
        <w:r w:rsidRPr="00822201">
          <w:t>ID</w:t>
        </w:r>
        <w:r w:rsidRPr="00822201">
          <w:rPr>
            <w:rFonts w:hint="eastAsia"/>
          </w:rPr>
          <w:t>门卡的访客进入。</w:t>
        </w:r>
      </w:moveTo>
    </w:p>
    <w:moveToRangeEnd w:id="11710"/>
    <w:p w14:paraId="3DCC7857" w14:textId="77777777" w:rsidR="00B86318" w:rsidRDefault="00B86318" w:rsidP="00970117">
      <w:pPr>
        <w:rPr>
          <w:ins w:id="11727" w:author="Kevin Gu" w:date="2020-05-21T15:29:00Z"/>
          <w:lang w:val="en-GB"/>
        </w:rPr>
      </w:pPr>
    </w:p>
    <w:p w14:paraId="3EA050DF" w14:textId="403A7389" w:rsidR="00970117" w:rsidRPr="00876437" w:rsidRDefault="00970117" w:rsidP="00970117">
      <w:pPr>
        <w:rPr>
          <w:ins w:id="11728" w:author="Julio Li" w:date="2020-05-14T14:14:00Z"/>
          <w:lang w:val="en-GB"/>
          <w:rPrChange w:id="11729" w:author="Kevin Gu" w:date="2020-05-18T10:36:00Z">
            <w:rPr>
              <w:ins w:id="11730" w:author="Julio Li" w:date="2020-05-14T14:14:00Z"/>
            </w:rPr>
          </w:rPrChange>
        </w:rPr>
      </w:pPr>
      <w:ins w:id="11731" w:author="Julio Li" w:date="2020-05-14T14:14:00Z">
        <w:r w:rsidRPr="00876437">
          <w:rPr>
            <w:lang w:val="en-GB"/>
            <w:rPrChange w:id="11732" w:author="Kevin Gu" w:date="2020-05-18T10:36:00Z">
              <w:rPr/>
            </w:rPrChange>
          </w:rPr>
          <w:t xml:space="preserve">When visitor(s) arrive at </w:t>
        </w:r>
      </w:ins>
      <w:ins w:id="11733" w:author="Julio Li [2]" w:date="2020-09-07T14:08:00Z">
        <w:r w:rsidR="006E42DA">
          <w:rPr>
            <w:lang w:val="en-GB"/>
          </w:rPr>
          <w:t>front desk</w:t>
        </w:r>
      </w:ins>
      <w:ins w:id="11734" w:author="Julio Li" w:date="2020-05-14T14:14:00Z">
        <w:del w:id="11735" w:author="Julio Li [2]" w:date="2020-09-07T14:08:00Z">
          <w:r w:rsidRPr="00876437" w:rsidDel="006E42DA">
            <w:rPr>
              <w:lang w:val="en-GB"/>
              <w:rPrChange w:id="11736" w:author="Kevin Gu" w:date="2020-05-18T10:36:00Z">
                <w:rPr/>
              </w:rPrChange>
            </w:rPr>
            <w:delText>Reception</w:delText>
          </w:r>
        </w:del>
        <w:r w:rsidRPr="00876437">
          <w:rPr>
            <w:lang w:val="en-GB"/>
            <w:rPrChange w:id="11737" w:author="Kevin Gu" w:date="2020-05-18T10:36:00Z">
              <w:rPr/>
            </w:rPrChange>
          </w:rPr>
          <w:t>, the Receptionist will inform the relevant host(s) of their arrival.</w:t>
        </w:r>
      </w:ins>
    </w:p>
    <w:p w14:paraId="274B5C0C" w14:textId="77777777" w:rsidR="00970117" w:rsidRPr="00876437" w:rsidRDefault="00970117" w:rsidP="00970117">
      <w:pPr>
        <w:rPr>
          <w:ins w:id="11738" w:author="Julio Li" w:date="2020-05-14T14:14:00Z"/>
          <w:lang w:val="en-GB"/>
          <w:rPrChange w:id="11739" w:author="Kevin Gu" w:date="2020-05-18T10:36:00Z">
            <w:rPr>
              <w:ins w:id="11740" w:author="Julio Li" w:date="2020-05-14T14:14:00Z"/>
            </w:rPr>
          </w:rPrChange>
        </w:rPr>
      </w:pPr>
      <w:proofErr w:type="spellStart"/>
      <w:ins w:id="11741" w:author="Julio Li" w:date="2020-05-14T14:14:00Z">
        <w:r w:rsidRPr="00876437">
          <w:rPr>
            <w:rFonts w:hint="eastAsia"/>
            <w:lang w:val="en-GB"/>
            <w:rPrChange w:id="11742" w:author="Kevin Gu" w:date="2020-05-18T10:36:00Z">
              <w:rPr>
                <w:rFonts w:hint="eastAsia"/>
              </w:rPr>
            </w:rPrChange>
          </w:rPr>
          <w:t>当访客达到前台后，前台应负责通知相关人员（被访人</w:t>
        </w:r>
        <w:proofErr w:type="spellEnd"/>
        <w:r w:rsidRPr="00876437">
          <w:rPr>
            <w:rFonts w:hint="eastAsia"/>
            <w:lang w:val="en-GB"/>
            <w:rPrChange w:id="11743" w:author="Kevin Gu" w:date="2020-05-18T10:36:00Z">
              <w:rPr>
                <w:rFonts w:hint="eastAsia"/>
              </w:rPr>
            </w:rPrChange>
          </w:rPr>
          <w:t>）</w:t>
        </w:r>
      </w:ins>
    </w:p>
    <w:p w14:paraId="1116F474" w14:textId="419A8123" w:rsidR="00970117" w:rsidRPr="00876437" w:rsidRDefault="00970117" w:rsidP="00970117">
      <w:pPr>
        <w:rPr>
          <w:ins w:id="11744" w:author="Julio Li" w:date="2020-05-14T14:14:00Z"/>
          <w:lang w:val="en-GB"/>
          <w:rPrChange w:id="11745" w:author="Kevin Gu" w:date="2020-05-18T10:36:00Z">
            <w:rPr>
              <w:ins w:id="11746" w:author="Julio Li" w:date="2020-05-14T14:14:00Z"/>
            </w:rPr>
          </w:rPrChange>
        </w:rPr>
      </w:pPr>
      <w:ins w:id="11747" w:author="Julio Li" w:date="2020-05-14T14:14:00Z">
        <w:r w:rsidRPr="00876437">
          <w:rPr>
            <w:lang w:val="en-GB"/>
            <w:rPrChange w:id="11748" w:author="Kevin Gu" w:date="2020-05-18T10:36:00Z">
              <w:rPr/>
            </w:rPrChange>
          </w:rPr>
          <w:t>The visitor(s) shall surrender their Passport or ID card or equivalent personal document to the</w:t>
        </w:r>
      </w:ins>
    </w:p>
    <w:p w14:paraId="38ACD38B" w14:textId="77777777" w:rsidR="00970117" w:rsidRPr="00876437" w:rsidRDefault="00970117" w:rsidP="00970117">
      <w:pPr>
        <w:rPr>
          <w:ins w:id="11749" w:author="Julio Li" w:date="2020-05-14T14:14:00Z"/>
          <w:lang w:val="en-GB"/>
          <w:rPrChange w:id="11750" w:author="Kevin Gu" w:date="2020-05-18T10:36:00Z">
            <w:rPr>
              <w:ins w:id="11751" w:author="Julio Li" w:date="2020-05-14T14:14:00Z"/>
            </w:rPr>
          </w:rPrChange>
        </w:rPr>
      </w:pPr>
      <w:ins w:id="11752" w:author="Julio Li" w:date="2020-05-14T14:14:00Z">
        <w:r w:rsidRPr="00876437">
          <w:rPr>
            <w:lang w:val="en-GB"/>
            <w:rPrChange w:id="11753" w:author="Kevin Gu" w:date="2020-05-18T10:36:00Z">
              <w:rPr/>
            </w:rPrChange>
          </w:rPr>
          <w:t>receptionist in exchange for the pre-arranged access badge.</w:t>
        </w:r>
      </w:ins>
    </w:p>
    <w:p w14:paraId="593C4753" w14:textId="77777777" w:rsidR="00970117" w:rsidRPr="00876437" w:rsidRDefault="00970117" w:rsidP="00970117">
      <w:pPr>
        <w:rPr>
          <w:ins w:id="11754" w:author="Julio Li" w:date="2020-05-14T14:14:00Z"/>
          <w:lang w:val="en-GB"/>
          <w:rPrChange w:id="11755" w:author="Kevin Gu" w:date="2020-05-18T10:36:00Z">
            <w:rPr>
              <w:ins w:id="11756" w:author="Julio Li" w:date="2020-05-14T14:14:00Z"/>
            </w:rPr>
          </w:rPrChange>
        </w:rPr>
      </w:pPr>
      <w:proofErr w:type="spellStart"/>
      <w:ins w:id="11757" w:author="Julio Li" w:date="2020-05-14T14:14:00Z">
        <w:r w:rsidRPr="00876437">
          <w:rPr>
            <w:rFonts w:hint="eastAsia"/>
            <w:lang w:val="en-GB"/>
            <w:rPrChange w:id="11758" w:author="Kevin Gu" w:date="2020-05-18T10:36:00Z">
              <w:rPr>
                <w:rFonts w:hint="eastAsia"/>
              </w:rPr>
            </w:rPrChange>
          </w:rPr>
          <w:t>访客应用护照，身份证等有效的个人证件提交给前台，换取进入的证件</w:t>
        </w:r>
        <w:proofErr w:type="spellEnd"/>
        <w:r w:rsidRPr="00876437">
          <w:rPr>
            <w:rFonts w:hint="eastAsia"/>
            <w:lang w:val="en-GB"/>
            <w:rPrChange w:id="11759" w:author="Kevin Gu" w:date="2020-05-18T10:36:00Z">
              <w:rPr>
                <w:rFonts w:hint="eastAsia"/>
              </w:rPr>
            </w:rPrChange>
          </w:rPr>
          <w:t>。</w:t>
        </w:r>
      </w:ins>
    </w:p>
    <w:p w14:paraId="3CEEB1D8" w14:textId="1355264C" w:rsidR="00970117" w:rsidRPr="00876437" w:rsidRDefault="00970117" w:rsidP="00970117">
      <w:pPr>
        <w:rPr>
          <w:ins w:id="11760" w:author="Julio Li" w:date="2020-05-14T14:14:00Z"/>
          <w:lang w:val="en-GB"/>
          <w:rPrChange w:id="11761" w:author="Kevin Gu" w:date="2020-05-18T10:36:00Z">
            <w:rPr>
              <w:ins w:id="11762" w:author="Julio Li" w:date="2020-05-14T14:14:00Z"/>
            </w:rPr>
          </w:rPrChange>
        </w:rPr>
      </w:pPr>
      <w:ins w:id="11763" w:author="Julio Li" w:date="2020-05-14T14:14:00Z">
        <w:r w:rsidRPr="00876437">
          <w:rPr>
            <w:lang w:val="en-GB"/>
            <w:rPrChange w:id="11764" w:author="Kevin Gu" w:date="2020-05-18T10:36:00Z">
              <w:rPr/>
            </w:rPrChange>
          </w:rPr>
          <w:t>The receptionist shall advise the visitor(s) to sign in the Visitor Register to register their visit with</w:t>
        </w:r>
      </w:ins>
      <w:ins w:id="11765" w:author="Julio Li" w:date="2020-05-14T14:15:00Z">
        <w:r w:rsidRPr="00876437">
          <w:rPr>
            <w:lang w:val="en-GB"/>
            <w:rPrChange w:id="11766" w:author="Kevin Gu" w:date="2020-05-18T10:36:00Z">
              <w:rPr/>
            </w:rPrChange>
          </w:rPr>
          <w:t xml:space="preserve"> </w:t>
        </w:r>
      </w:ins>
      <w:ins w:id="11767" w:author="Julio Li" w:date="2020-05-14T14:14:00Z">
        <w:r w:rsidRPr="00876437">
          <w:rPr>
            <w:lang w:val="en-GB"/>
            <w:rPrChange w:id="11768" w:author="Kevin Gu" w:date="2020-05-18T10:36:00Z">
              <w:rPr/>
            </w:rPrChange>
          </w:rPr>
          <w:t xml:space="preserve">the Company. </w:t>
        </w:r>
      </w:ins>
    </w:p>
    <w:p w14:paraId="2C298084" w14:textId="17CAE3C1" w:rsidR="00970117" w:rsidRPr="00876437" w:rsidRDefault="00970117" w:rsidP="00970117">
      <w:pPr>
        <w:rPr>
          <w:ins w:id="11769" w:author="Julio Li" w:date="2020-05-14T14:14:00Z"/>
          <w:lang w:val="en-GB" w:eastAsia="zh-CN"/>
          <w:rPrChange w:id="11770" w:author="Kevin Gu" w:date="2020-05-18T10:36:00Z">
            <w:rPr>
              <w:ins w:id="11771" w:author="Julio Li" w:date="2020-05-14T14:14:00Z"/>
              <w:lang w:eastAsia="zh-CN"/>
            </w:rPr>
          </w:rPrChange>
        </w:rPr>
      </w:pPr>
      <w:proofErr w:type="spellStart"/>
      <w:ins w:id="11772" w:author="Julio Li" w:date="2020-05-14T14:14:00Z">
        <w:r w:rsidRPr="00876437">
          <w:rPr>
            <w:rFonts w:hint="eastAsia"/>
            <w:lang w:val="en-GB"/>
            <w:rPrChange w:id="11773" w:author="Kevin Gu" w:date="2020-05-18T10:36:00Z">
              <w:rPr>
                <w:rFonts w:hint="eastAsia"/>
              </w:rPr>
            </w:rPrChange>
          </w:rPr>
          <w:t>前台应该要求访客在访客登记薄上登记</w:t>
        </w:r>
      </w:ins>
      <w:proofErr w:type="spellEnd"/>
      <w:ins w:id="11774" w:author="Julio Li" w:date="2020-05-14T14:15:00Z">
        <w:r w:rsidRPr="00876437">
          <w:rPr>
            <w:rFonts w:hint="eastAsia"/>
            <w:lang w:val="en-GB" w:eastAsia="zh-CN"/>
            <w:rPrChange w:id="11775" w:author="Kevin Gu" w:date="2020-05-18T10:36:00Z">
              <w:rPr>
                <w:rFonts w:hint="eastAsia"/>
                <w:lang w:eastAsia="zh-CN"/>
              </w:rPr>
            </w:rPrChange>
          </w:rPr>
          <w:t>。</w:t>
        </w:r>
      </w:ins>
    </w:p>
    <w:p w14:paraId="642B812A" w14:textId="789F714F" w:rsidR="00970117" w:rsidRPr="00876437" w:rsidRDefault="00970117" w:rsidP="00970117">
      <w:pPr>
        <w:rPr>
          <w:ins w:id="11776" w:author="Julio Li" w:date="2020-05-14T14:14:00Z"/>
          <w:lang w:val="en-GB"/>
          <w:rPrChange w:id="11777" w:author="Kevin Gu" w:date="2020-05-18T10:36:00Z">
            <w:rPr>
              <w:ins w:id="11778" w:author="Julio Li" w:date="2020-05-14T14:14:00Z"/>
            </w:rPr>
          </w:rPrChange>
        </w:rPr>
      </w:pPr>
      <w:ins w:id="11779" w:author="Julio Li" w:date="2020-05-14T14:14:00Z">
        <w:r w:rsidRPr="00876437">
          <w:rPr>
            <w:lang w:val="en-GB"/>
            <w:rPrChange w:id="11780" w:author="Kevin Gu" w:date="2020-05-18T10:36:00Z">
              <w:rPr/>
            </w:rPrChange>
          </w:rPr>
          <w:t>The visitor(s) will remain in the reception area until the departmental host(s) arrives to escort them to</w:t>
        </w:r>
      </w:ins>
      <w:ins w:id="11781" w:author="Julio Li" w:date="2020-05-14T14:15:00Z">
        <w:r w:rsidRPr="00876437">
          <w:rPr>
            <w:lang w:val="en-GB"/>
            <w:rPrChange w:id="11782" w:author="Kevin Gu" w:date="2020-05-18T10:36:00Z">
              <w:rPr/>
            </w:rPrChange>
          </w:rPr>
          <w:t xml:space="preserve"> </w:t>
        </w:r>
      </w:ins>
      <w:ins w:id="11783" w:author="Julio Li" w:date="2020-05-14T14:14:00Z">
        <w:r w:rsidRPr="00876437">
          <w:rPr>
            <w:lang w:val="en-GB"/>
            <w:rPrChange w:id="11784" w:author="Kevin Gu" w:date="2020-05-18T10:36:00Z">
              <w:rPr/>
            </w:rPrChange>
          </w:rPr>
          <w:t>the designated site either for discussions or demonstrations or interview or presentation outside the</w:t>
        </w:r>
      </w:ins>
      <w:ins w:id="11785" w:author="Julio Li" w:date="2020-05-14T14:15:00Z">
        <w:r w:rsidRPr="00876437">
          <w:rPr>
            <w:lang w:val="en-GB"/>
            <w:rPrChange w:id="11786" w:author="Kevin Gu" w:date="2020-05-18T10:36:00Z">
              <w:rPr/>
            </w:rPrChange>
          </w:rPr>
          <w:t xml:space="preserve"> </w:t>
        </w:r>
      </w:ins>
      <w:ins w:id="11787" w:author="Julio Li" w:date="2020-05-14T14:14:00Z">
        <w:r w:rsidRPr="00876437">
          <w:rPr>
            <w:lang w:val="en-GB"/>
            <w:rPrChange w:id="11788" w:author="Kevin Gu" w:date="2020-05-18T10:36:00Z">
              <w:rPr/>
            </w:rPrChange>
          </w:rPr>
          <w:t>Sensitive Zone.</w:t>
        </w:r>
      </w:ins>
    </w:p>
    <w:p w14:paraId="4ED3A921" w14:textId="79F9282C" w:rsidR="00970117" w:rsidRPr="00876437" w:rsidRDefault="00970117" w:rsidP="00970117">
      <w:pPr>
        <w:rPr>
          <w:ins w:id="11789" w:author="Julio Li" w:date="2020-05-14T14:14:00Z"/>
          <w:lang w:val="en-GB"/>
          <w:rPrChange w:id="11790" w:author="Kevin Gu" w:date="2020-05-18T10:36:00Z">
            <w:rPr>
              <w:ins w:id="11791" w:author="Julio Li" w:date="2020-05-14T14:14:00Z"/>
            </w:rPr>
          </w:rPrChange>
        </w:rPr>
      </w:pPr>
      <w:proofErr w:type="spellStart"/>
      <w:ins w:id="11792" w:author="Julio Li" w:date="2020-05-14T14:14:00Z">
        <w:r w:rsidRPr="00876437">
          <w:rPr>
            <w:rFonts w:hint="eastAsia"/>
            <w:lang w:val="en-GB"/>
            <w:rPrChange w:id="11793" w:author="Kevin Gu" w:date="2020-05-18T10:36:00Z">
              <w:rPr>
                <w:rFonts w:hint="eastAsia"/>
              </w:rPr>
            </w:rPrChange>
          </w:rPr>
          <w:t>访客应该在访客大厅等候被访者接待，并在被访者的陪同下到指定区域。讨论，示范，面试以及描述等应该在敏感区域外进行</w:t>
        </w:r>
        <w:proofErr w:type="spellEnd"/>
        <w:r w:rsidRPr="00876437">
          <w:rPr>
            <w:rFonts w:hint="eastAsia"/>
            <w:lang w:val="en-GB"/>
            <w:rPrChange w:id="11794" w:author="Kevin Gu" w:date="2020-05-18T10:36:00Z">
              <w:rPr>
                <w:rFonts w:hint="eastAsia"/>
              </w:rPr>
            </w:rPrChange>
          </w:rPr>
          <w:t>。</w:t>
        </w:r>
      </w:ins>
    </w:p>
    <w:p w14:paraId="5416028C" w14:textId="61BDFF35" w:rsidR="00970117" w:rsidRPr="00876437" w:rsidRDefault="00970117" w:rsidP="00970117">
      <w:pPr>
        <w:rPr>
          <w:ins w:id="11795" w:author="Julio Li" w:date="2020-05-14T14:14:00Z"/>
          <w:lang w:val="en-GB"/>
          <w:rPrChange w:id="11796" w:author="Kevin Gu" w:date="2020-05-18T10:36:00Z">
            <w:rPr>
              <w:ins w:id="11797" w:author="Julio Li" w:date="2020-05-14T14:14:00Z"/>
            </w:rPr>
          </w:rPrChange>
        </w:rPr>
      </w:pPr>
      <w:ins w:id="11798" w:author="Julio Li" w:date="2020-05-14T14:14:00Z">
        <w:r w:rsidRPr="00876437">
          <w:rPr>
            <w:lang w:val="en-GB"/>
            <w:rPrChange w:id="11799" w:author="Kevin Gu" w:date="2020-05-18T10:36:00Z">
              <w:rPr/>
            </w:rPrChange>
          </w:rPr>
          <w:t xml:space="preserve">The host shall not </w:t>
        </w:r>
        <w:del w:id="11800" w:author="Kevin Gu" w:date="2020-05-18T11:14:00Z">
          <w:r w:rsidRPr="00876437" w:rsidDel="00AE184C">
            <w:rPr>
              <w:lang w:val="en-GB"/>
              <w:rPrChange w:id="11801" w:author="Kevin Gu" w:date="2020-05-18T10:36:00Z">
                <w:rPr/>
              </w:rPrChange>
            </w:rPr>
            <w:delText>allowed</w:delText>
          </w:r>
        </w:del>
      </w:ins>
      <w:ins w:id="11802" w:author="Kevin Gu" w:date="2020-05-18T11:14:00Z">
        <w:r w:rsidR="00AE184C" w:rsidRPr="00876437">
          <w:rPr>
            <w:lang w:val="en-GB"/>
          </w:rPr>
          <w:t>allow</w:t>
        </w:r>
      </w:ins>
      <w:ins w:id="11803" w:author="Julio Li" w:date="2020-05-14T14:14:00Z">
        <w:r w:rsidRPr="00876437">
          <w:rPr>
            <w:lang w:val="en-GB"/>
            <w:rPrChange w:id="11804" w:author="Kevin Gu" w:date="2020-05-18T10:36:00Z">
              <w:rPr/>
            </w:rPrChange>
          </w:rPr>
          <w:t xml:space="preserve"> unauthorized visit to other site other than the approved site or allow the visitor to loiter around the facility unattended.  </w:t>
        </w:r>
      </w:ins>
    </w:p>
    <w:p w14:paraId="6B6CA3D3" w14:textId="77777777" w:rsidR="00970117" w:rsidRPr="00876437" w:rsidRDefault="00970117" w:rsidP="00970117">
      <w:pPr>
        <w:rPr>
          <w:ins w:id="11805" w:author="Julio Li" w:date="2020-05-14T14:14:00Z"/>
          <w:lang w:val="en-GB"/>
          <w:rPrChange w:id="11806" w:author="Kevin Gu" w:date="2020-05-18T10:36:00Z">
            <w:rPr>
              <w:ins w:id="11807" w:author="Julio Li" w:date="2020-05-14T14:14:00Z"/>
            </w:rPr>
          </w:rPrChange>
        </w:rPr>
      </w:pPr>
      <w:proofErr w:type="spellStart"/>
      <w:ins w:id="11808" w:author="Julio Li" w:date="2020-05-14T14:14:00Z">
        <w:r w:rsidRPr="00876437">
          <w:rPr>
            <w:rFonts w:hint="eastAsia"/>
            <w:lang w:val="en-GB"/>
            <w:rPrChange w:id="11809" w:author="Kevin Gu" w:date="2020-05-18T10:36:00Z">
              <w:rPr>
                <w:rFonts w:hint="eastAsia"/>
              </w:rPr>
            </w:rPrChange>
          </w:rPr>
          <w:t>接待者不应让访客进去其他未批准的区域或任其在厂区在无人陪同的情况下闲逛</w:t>
        </w:r>
        <w:proofErr w:type="spellEnd"/>
        <w:r w:rsidRPr="00876437">
          <w:rPr>
            <w:rFonts w:hint="eastAsia"/>
            <w:lang w:val="en-GB"/>
            <w:rPrChange w:id="11810" w:author="Kevin Gu" w:date="2020-05-18T10:36:00Z">
              <w:rPr>
                <w:rFonts w:hint="eastAsia"/>
              </w:rPr>
            </w:rPrChange>
          </w:rPr>
          <w:t>。</w:t>
        </w:r>
      </w:ins>
    </w:p>
    <w:p w14:paraId="43886395" w14:textId="752955C5" w:rsidR="00970117" w:rsidRPr="00876437" w:rsidRDefault="00970117" w:rsidP="00970117">
      <w:pPr>
        <w:rPr>
          <w:ins w:id="11811" w:author="Julio Li" w:date="2020-05-14T14:14:00Z"/>
          <w:lang w:val="en-GB"/>
          <w:rPrChange w:id="11812" w:author="Kevin Gu" w:date="2020-05-18T10:36:00Z">
            <w:rPr>
              <w:ins w:id="11813" w:author="Julio Li" w:date="2020-05-14T14:14:00Z"/>
            </w:rPr>
          </w:rPrChange>
        </w:rPr>
      </w:pPr>
      <w:ins w:id="11814" w:author="Julio Li" w:date="2020-05-14T14:14:00Z">
        <w:r w:rsidRPr="00876437">
          <w:rPr>
            <w:lang w:val="en-GB"/>
            <w:rPrChange w:id="11815" w:author="Kevin Gu" w:date="2020-05-18T10:36:00Z">
              <w:rPr/>
            </w:rPrChange>
          </w:rPr>
          <w:lastRenderedPageBreak/>
          <w:t xml:space="preserve">On completion of the visit, the host shall escort the visitor(s) to Reception and return the visitor pass to the </w:t>
        </w:r>
      </w:ins>
      <w:ins w:id="11816" w:author="Julio Li [2]" w:date="2020-09-07T14:08:00Z">
        <w:r w:rsidR="00577B9D">
          <w:rPr>
            <w:lang w:val="en-GB"/>
          </w:rPr>
          <w:t>security control room</w:t>
        </w:r>
      </w:ins>
      <w:ins w:id="11817" w:author="Julio Li" w:date="2020-05-14T14:14:00Z">
        <w:del w:id="11818" w:author="Julio Li [2]" w:date="2020-09-07T14:08:00Z">
          <w:r w:rsidRPr="00876437" w:rsidDel="00577B9D">
            <w:rPr>
              <w:lang w:val="en-GB"/>
              <w:rPrChange w:id="11819" w:author="Kevin Gu" w:date="2020-05-18T10:36:00Z">
                <w:rPr/>
              </w:rPrChange>
            </w:rPr>
            <w:delText>Security</w:delText>
          </w:r>
        </w:del>
      </w:ins>
      <w:ins w:id="11820" w:author="Kevin Gu" w:date="2020-05-18T11:14:00Z">
        <w:del w:id="11821" w:author="Julio Li [2]" w:date="2020-09-07T14:08:00Z">
          <w:r w:rsidR="00AE184C" w:rsidDel="00577B9D">
            <w:rPr>
              <w:lang w:val="en-GB"/>
            </w:rPr>
            <w:delText xml:space="preserve"> </w:delText>
          </w:r>
        </w:del>
      </w:ins>
      <w:ins w:id="11822" w:author="Julio Li" w:date="2020-05-14T14:14:00Z">
        <w:del w:id="11823" w:author="Julio Li [2]" w:date="2020-09-07T14:08:00Z">
          <w:r w:rsidRPr="00876437" w:rsidDel="00577B9D">
            <w:rPr>
              <w:lang w:val="en-GB"/>
              <w:rPrChange w:id="11824" w:author="Kevin Gu" w:date="2020-05-18T10:36:00Z">
                <w:rPr/>
              </w:rPrChange>
            </w:rPr>
            <w:delText>Control</w:delText>
          </w:r>
        </w:del>
      </w:ins>
      <w:ins w:id="11825" w:author="Kevin Gu" w:date="2020-05-18T11:14:00Z">
        <w:del w:id="11826" w:author="Julio Li [2]" w:date="2020-09-07T14:08:00Z">
          <w:r w:rsidR="00AE184C" w:rsidDel="00577B9D">
            <w:rPr>
              <w:lang w:val="en-GB"/>
            </w:rPr>
            <w:delText xml:space="preserve"> </w:delText>
          </w:r>
        </w:del>
      </w:ins>
      <w:ins w:id="11827" w:author="Julio Li" w:date="2020-05-14T14:14:00Z">
        <w:del w:id="11828" w:author="Julio Li [2]" w:date="2020-09-07T14:08:00Z">
          <w:r w:rsidRPr="00876437" w:rsidDel="00577B9D">
            <w:rPr>
              <w:lang w:val="en-GB"/>
              <w:rPrChange w:id="11829" w:author="Kevin Gu" w:date="2020-05-18T10:36:00Z">
                <w:rPr/>
              </w:rPrChange>
            </w:rPr>
            <w:delText>Center</w:delText>
          </w:r>
        </w:del>
        <w:r w:rsidRPr="00876437">
          <w:rPr>
            <w:lang w:val="en-GB"/>
            <w:rPrChange w:id="11830" w:author="Kevin Gu" w:date="2020-05-18T10:36:00Z">
              <w:rPr/>
            </w:rPrChange>
          </w:rPr>
          <w:t>. Security guard return identity documents and record leaving time,</w:t>
        </w:r>
      </w:ins>
      <w:ins w:id="11831" w:author="Kevin Gu" w:date="2020-05-18T11:14:00Z">
        <w:r w:rsidR="00AE184C">
          <w:rPr>
            <w:lang w:val="en-GB"/>
          </w:rPr>
          <w:t xml:space="preserve"> </w:t>
        </w:r>
      </w:ins>
      <w:ins w:id="11832" w:author="Julio Li" w:date="2020-05-14T14:14:00Z">
        <w:del w:id="11833" w:author="Kevin Gu" w:date="2020-05-18T11:15:00Z">
          <w:r w:rsidRPr="00876437" w:rsidDel="00AE184C">
            <w:rPr>
              <w:lang w:val="en-GB"/>
              <w:rPrChange w:id="11834" w:author="Kevin Gu" w:date="2020-05-18T10:36:00Z">
                <w:rPr/>
              </w:rPrChange>
            </w:rPr>
            <w:delText>vistor</w:delText>
          </w:r>
        </w:del>
      </w:ins>
      <w:ins w:id="11835" w:author="Kevin Gu" w:date="2020-05-18T11:15:00Z">
        <w:r w:rsidR="00AE184C" w:rsidRPr="00876437">
          <w:rPr>
            <w:lang w:val="en-GB"/>
          </w:rPr>
          <w:t>visitor</w:t>
        </w:r>
      </w:ins>
      <w:ins w:id="11836" w:author="Kevin Gu" w:date="2020-05-18T11:14:00Z">
        <w:r w:rsidR="00AE184C">
          <w:rPr>
            <w:lang w:val="en-GB"/>
          </w:rPr>
          <w:t xml:space="preserve"> </w:t>
        </w:r>
      </w:ins>
      <w:ins w:id="11837" w:author="Julio Li" w:date="2020-05-14T14:14:00Z">
        <w:del w:id="11838" w:author="Kevin Gu" w:date="2020-05-18T11:14:00Z">
          <w:r w:rsidRPr="00876437" w:rsidDel="00AE184C">
            <w:rPr>
              <w:lang w:val="en-GB"/>
              <w:rPrChange w:id="11839" w:author="Kevin Gu" w:date="2020-05-18T10:36:00Z">
                <w:rPr/>
              </w:rPrChange>
            </w:rPr>
            <w:delText xml:space="preserve">   </w:delText>
          </w:r>
        </w:del>
        <w:r w:rsidRPr="00876437">
          <w:rPr>
            <w:lang w:val="en-GB"/>
            <w:rPrChange w:id="11840" w:author="Kevin Gu" w:date="2020-05-18T10:36:00Z">
              <w:rPr/>
            </w:rPrChange>
          </w:rPr>
          <w:t xml:space="preserve">should sign when get the ID document.           </w:t>
        </w:r>
      </w:ins>
    </w:p>
    <w:p w14:paraId="5DB184E5" w14:textId="5F58FA93" w:rsidR="00970117" w:rsidRPr="00876437" w:rsidRDefault="00970117" w:rsidP="00970117">
      <w:pPr>
        <w:rPr>
          <w:ins w:id="11841" w:author="Julio Li" w:date="2020-05-14T14:15:00Z"/>
          <w:lang w:val="en-GB"/>
          <w:rPrChange w:id="11842" w:author="Kevin Gu" w:date="2020-05-18T10:36:00Z">
            <w:rPr>
              <w:ins w:id="11843" w:author="Julio Li" w:date="2020-05-14T14:15:00Z"/>
            </w:rPr>
          </w:rPrChange>
        </w:rPr>
      </w:pPr>
      <w:proofErr w:type="spellStart"/>
      <w:ins w:id="11844" w:author="Julio Li" w:date="2020-05-14T14:14:00Z">
        <w:r w:rsidRPr="00876437">
          <w:rPr>
            <w:rFonts w:hint="eastAsia"/>
            <w:lang w:val="en-GB"/>
            <w:rPrChange w:id="11845" w:author="Kevin Gu" w:date="2020-05-18T10:36:00Z">
              <w:rPr>
                <w:rFonts w:hint="eastAsia"/>
              </w:rPr>
            </w:rPrChange>
          </w:rPr>
          <w:t>接待结束后，接待者应陪同到安全监控中心交换访客证。保安归还抵押证件并做好访客离开时间的记录，访客离开时签字回证件</w:t>
        </w:r>
        <w:proofErr w:type="spellEnd"/>
        <w:r w:rsidRPr="00876437">
          <w:rPr>
            <w:rFonts w:hint="eastAsia"/>
            <w:lang w:val="en-GB"/>
            <w:rPrChange w:id="11846" w:author="Kevin Gu" w:date="2020-05-18T10:36:00Z">
              <w:rPr>
                <w:rFonts w:hint="eastAsia"/>
              </w:rPr>
            </w:rPrChange>
          </w:rPr>
          <w:t>。</w:t>
        </w:r>
      </w:ins>
    </w:p>
    <w:p w14:paraId="7391B197" w14:textId="70F00321" w:rsidR="00970117" w:rsidRPr="00876437" w:rsidRDefault="00970117" w:rsidP="00970117">
      <w:pPr>
        <w:pStyle w:val="Title3"/>
        <w:rPr>
          <w:ins w:id="11847" w:author="Julio Li" w:date="2020-05-14T14:16:00Z"/>
          <w:lang w:val="en-GB"/>
          <w:rPrChange w:id="11848" w:author="Kevin Gu" w:date="2020-05-18T10:36:00Z">
            <w:rPr>
              <w:ins w:id="11849" w:author="Julio Li" w:date="2020-05-14T14:16:00Z"/>
            </w:rPr>
          </w:rPrChange>
        </w:rPr>
      </w:pPr>
      <w:ins w:id="11850" w:author="Julio Li" w:date="2020-05-14T14:16:00Z">
        <w:r w:rsidRPr="00876437">
          <w:rPr>
            <w:lang w:val="en-GB"/>
            <w:rPrChange w:id="11851" w:author="Kevin Gu" w:date="2020-05-18T10:36:00Z">
              <w:rPr/>
            </w:rPrChange>
          </w:rPr>
          <w:t>White Guidelines</w:t>
        </w:r>
        <w:proofErr w:type="spellStart"/>
        <w:r w:rsidRPr="00876437">
          <w:rPr>
            <w:rFonts w:hint="eastAsia"/>
            <w:lang w:val="en-GB"/>
            <w:rPrChange w:id="11852" w:author="Kevin Gu" w:date="2020-05-18T10:36:00Z">
              <w:rPr>
                <w:rFonts w:hint="eastAsia"/>
              </w:rPr>
            </w:rPrChange>
          </w:rPr>
          <w:t>访客须知</w:t>
        </w:r>
        <w:proofErr w:type="spellEnd"/>
      </w:ins>
    </w:p>
    <w:p w14:paraId="43B78637" w14:textId="5285AF97" w:rsidR="00970117" w:rsidRPr="00876437" w:rsidRDefault="00970117" w:rsidP="00970117">
      <w:pPr>
        <w:rPr>
          <w:ins w:id="11853" w:author="Julio Li" w:date="2020-05-14T14:16:00Z"/>
          <w:lang w:val="en-GB"/>
          <w:rPrChange w:id="11854" w:author="Kevin Gu" w:date="2020-05-18T10:36:00Z">
            <w:rPr>
              <w:ins w:id="11855" w:author="Julio Li" w:date="2020-05-14T14:16:00Z"/>
            </w:rPr>
          </w:rPrChange>
        </w:rPr>
      </w:pPr>
      <w:ins w:id="11856" w:author="Julio Li" w:date="2020-05-14T14:16:00Z">
        <w:r w:rsidRPr="00876437">
          <w:rPr>
            <w:lang w:val="en-GB"/>
            <w:rPrChange w:id="11857" w:author="Kevin Gu" w:date="2020-05-18T10:36:00Z">
              <w:rPr/>
            </w:rPrChange>
          </w:rPr>
          <w:t xml:space="preserve">Customers or Visitors and members of </w:t>
        </w:r>
        <w:proofErr w:type="spellStart"/>
        <w:r w:rsidRPr="00876437">
          <w:rPr>
            <w:lang w:val="en-GB"/>
            <w:rPrChange w:id="11858" w:author="Kevin Gu" w:date="2020-05-18T10:36:00Z">
              <w:rPr/>
            </w:rPrChange>
          </w:rPr>
          <w:t>Chengtian</w:t>
        </w:r>
        <w:proofErr w:type="spellEnd"/>
        <w:r w:rsidRPr="00876437">
          <w:rPr>
            <w:lang w:val="en-GB"/>
            <w:rPrChange w:id="11859" w:author="Kevin Gu" w:date="2020-05-18T10:36:00Z">
              <w:rPr/>
            </w:rPrChange>
          </w:rPr>
          <w:t xml:space="preserve"> </w:t>
        </w:r>
        <w:proofErr w:type="spellStart"/>
        <w:r w:rsidRPr="00876437">
          <w:rPr>
            <w:lang w:val="en-GB"/>
            <w:rPrChange w:id="11860" w:author="Kevin Gu" w:date="2020-05-18T10:36:00Z">
              <w:rPr/>
            </w:rPrChange>
          </w:rPr>
          <w:t>Weiye</w:t>
        </w:r>
        <w:proofErr w:type="spellEnd"/>
        <w:r w:rsidRPr="00876437">
          <w:rPr>
            <w:lang w:val="en-GB"/>
            <w:rPrChange w:id="11861" w:author="Kevin Gu" w:date="2020-05-18T10:36:00Z">
              <w:rPr/>
            </w:rPrChange>
          </w:rPr>
          <w:t xml:space="preserve"> (Ningbo) Chip Technology Co., Ltd.  who have been given permission to enter the Highly Sensitive Zone </w:t>
        </w:r>
        <w:r w:rsidRPr="00AE184C">
          <w:rPr>
            <w:b/>
            <w:bCs/>
            <w:lang w:val="en-GB"/>
            <w:rPrChange w:id="11862" w:author="Kevin Gu" w:date="2020-05-18T11:15:00Z">
              <w:rPr/>
            </w:rPrChange>
          </w:rPr>
          <w:t>MUST</w:t>
        </w:r>
        <w:r w:rsidRPr="00876437">
          <w:rPr>
            <w:lang w:val="en-GB"/>
            <w:rPrChange w:id="11863" w:author="Kevin Gu" w:date="2020-05-18T10:36:00Z">
              <w:rPr/>
            </w:rPrChange>
          </w:rPr>
          <w:t xml:space="preserve"> </w:t>
        </w:r>
        <w:del w:id="11864" w:author="Kevin Gu" w:date="2020-05-18T11:15:00Z">
          <w:r w:rsidRPr="00876437" w:rsidDel="00AE184C">
            <w:rPr>
              <w:lang w:val="en-GB"/>
              <w:rPrChange w:id="11865" w:author="Kevin Gu" w:date="2020-05-18T10:36:00Z">
                <w:rPr/>
              </w:rPrChange>
            </w:rPr>
            <w:delText>remains</w:delText>
          </w:r>
        </w:del>
      </w:ins>
      <w:ins w:id="11866" w:author="Kevin Gu" w:date="2020-05-18T11:15:00Z">
        <w:r w:rsidR="00AE184C" w:rsidRPr="00876437">
          <w:rPr>
            <w:lang w:val="en-GB"/>
          </w:rPr>
          <w:t>remain</w:t>
        </w:r>
      </w:ins>
      <w:ins w:id="11867" w:author="Julio Li" w:date="2020-05-14T14:16:00Z">
        <w:r w:rsidRPr="00876437">
          <w:rPr>
            <w:lang w:val="en-GB"/>
            <w:rPrChange w:id="11868" w:author="Kevin Gu" w:date="2020-05-18T10:36:00Z">
              <w:rPr/>
            </w:rPrChange>
          </w:rPr>
          <w:t xml:space="preserve"> within designated </w:t>
        </w:r>
        <w:proofErr w:type="gramStart"/>
        <w:r w:rsidRPr="00876437">
          <w:rPr>
            <w:lang w:val="en-GB"/>
            <w:rPrChange w:id="11869" w:author="Kevin Gu" w:date="2020-05-18T10:36:00Z">
              <w:rPr/>
            </w:rPrChange>
          </w:rPr>
          <w:t>walkways.</w:t>
        </w:r>
        <w:proofErr w:type="gramEnd"/>
      </w:ins>
    </w:p>
    <w:p w14:paraId="72A4BB07" w14:textId="378BA2DD" w:rsidR="00970117" w:rsidRPr="00876437" w:rsidRDefault="00970117" w:rsidP="00970117">
      <w:pPr>
        <w:rPr>
          <w:ins w:id="11870" w:author="Julio Li" w:date="2020-05-14T14:16:00Z"/>
          <w:lang w:val="en-GB" w:eastAsia="zh-CN"/>
          <w:rPrChange w:id="11871" w:author="Kevin Gu" w:date="2020-05-18T10:36:00Z">
            <w:rPr>
              <w:ins w:id="11872" w:author="Julio Li" w:date="2020-05-14T14:16:00Z"/>
              <w:lang w:eastAsia="zh-CN"/>
            </w:rPr>
          </w:rPrChange>
        </w:rPr>
      </w:pPr>
      <w:proofErr w:type="spellStart"/>
      <w:ins w:id="11873" w:author="Julio Li" w:date="2020-05-14T14:16:00Z">
        <w:r w:rsidRPr="00876437">
          <w:rPr>
            <w:rFonts w:hint="eastAsia"/>
            <w:lang w:val="en-GB"/>
            <w:rPrChange w:id="11874" w:author="Kevin Gu" w:date="2020-05-18T10:36:00Z">
              <w:rPr>
                <w:rFonts w:hint="eastAsia"/>
              </w:rPr>
            </w:rPrChange>
          </w:rPr>
          <w:t>获得进入高安全区域权限的客户，访客以及澄天伟业（宁波）芯片技术有限公司的其他成员必须在指定的区域范围内活动</w:t>
        </w:r>
      </w:ins>
      <w:proofErr w:type="spellEnd"/>
      <w:ins w:id="11875" w:author="Julio Li" w:date="2020-05-14T14:17:00Z">
        <w:r w:rsidRPr="00876437">
          <w:rPr>
            <w:rFonts w:hint="eastAsia"/>
            <w:lang w:val="en-GB" w:eastAsia="zh-CN"/>
            <w:rPrChange w:id="11876" w:author="Kevin Gu" w:date="2020-05-18T10:36:00Z">
              <w:rPr>
                <w:rFonts w:hint="eastAsia"/>
                <w:lang w:eastAsia="zh-CN"/>
              </w:rPr>
            </w:rPrChange>
          </w:rPr>
          <w:t>。</w:t>
        </w:r>
      </w:ins>
    </w:p>
    <w:p w14:paraId="34A7ED96" w14:textId="2658CBB5" w:rsidR="00970117" w:rsidRPr="00876437" w:rsidRDefault="00970117" w:rsidP="00970117">
      <w:pPr>
        <w:rPr>
          <w:ins w:id="11877" w:author="Julio Li" w:date="2020-05-14T14:16:00Z"/>
          <w:lang w:val="en-GB"/>
          <w:rPrChange w:id="11878" w:author="Kevin Gu" w:date="2020-05-18T10:36:00Z">
            <w:rPr>
              <w:ins w:id="11879" w:author="Julio Li" w:date="2020-05-14T14:16:00Z"/>
            </w:rPr>
          </w:rPrChange>
        </w:rPr>
      </w:pPr>
      <w:commentRangeStart w:id="11880"/>
      <w:commentRangeStart w:id="11881"/>
      <w:commentRangeStart w:id="11882"/>
      <w:ins w:id="11883" w:author="Julio Li" w:date="2020-05-14T14:16:00Z">
        <w:r w:rsidRPr="00876437">
          <w:rPr>
            <w:lang w:val="en-GB"/>
            <w:rPrChange w:id="11884" w:author="Kevin Gu" w:date="2020-05-18T10:36:00Z">
              <w:rPr/>
            </w:rPrChange>
          </w:rPr>
          <w:t>No recording devices or hand phone are allowed in the Highly Sensitive Zone.</w:t>
        </w:r>
      </w:ins>
    </w:p>
    <w:p w14:paraId="295258A7" w14:textId="125B53F3" w:rsidR="00970117" w:rsidRPr="00876437" w:rsidRDefault="00970117" w:rsidP="00970117">
      <w:pPr>
        <w:rPr>
          <w:ins w:id="11885" w:author="Julio Li" w:date="2020-05-14T14:16:00Z"/>
          <w:lang w:val="en-GB" w:eastAsia="zh-CN"/>
          <w:rPrChange w:id="11886" w:author="Kevin Gu" w:date="2020-05-18T10:36:00Z">
            <w:rPr>
              <w:ins w:id="11887" w:author="Julio Li" w:date="2020-05-14T14:16:00Z"/>
              <w:lang w:eastAsia="zh-CN"/>
            </w:rPr>
          </w:rPrChange>
        </w:rPr>
      </w:pPr>
      <w:proofErr w:type="spellStart"/>
      <w:ins w:id="11888" w:author="Julio Li" w:date="2020-05-14T14:16:00Z">
        <w:r w:rsidRPr="00876437">
          <w:rPr>
            <w:rFonts w:hint="eastAsia"/>
            <w:lang w:val="en-GB"/>
            <w:rPrChange w:id="11889" w:author="Kevin Gu" w:date="2020-05-18T10:36:00Z">
              <w:rPr>
                <w:rFonts w:hint="eastAsia"/>
              </w:rPr>
            </w:rPrChange>
          </w:rPr>
          <w:t>在高安全区域，不得使用记录设备和手机</w:t>
        </w:r>
      </w:ins>
      <w:proofErr w:type="spellEnd"/>
      <w:ins w:id="11890" w:author="Julio Li" w:date="2020-05-14T14:17:00Z">
        <w:r w:rsidRPr="00876437">
          <w:rPr>
            <w:rFonts w:hint="eastAsia"/>
            <w:lang w:val="en-GB" w:eastAsia="zh-CN"/>
            <w:rPrChange w:id="11891" w:author="Kevin Gu" w:date="2020-05-18T10:36:00Z">
              <w:rPr>
                <w:rFonts w:hint="eastAsia"/>
                <w:lang w:eastAsia="zh-CN"/>
              </w:rPr>
            </w:rPrChange>
          </w:rPr>
          <w:t>。</w:t>
        </w:r>
      </w:ins>
      <w:commentRangeEnd w:id="11880"/>
      <w:r w:rsidR="00DA0528">
        <w:rPr>
          <w:rStyle w:val="CommentReference"/>
        </w:rPr>
        <w:commentReference w:id="11880"/>
      </w:r>
      <w:commentRangeEnd w:id="11881"/>
      <w:r w:rsidR="006C46FB">
        <w:rPr>
          <w:rStyle w:val="CommentReference"/>
        </w:rPr>
        <w:commentReference w:id="11881"/>
      </w:r>
      <w:commentRangeEnd w:id="11882"/>
      <w:r w:rsidR="00270DED">
        <w:rPr>
          <w:rStyle w:val="CommentReference"/>
        </w:rPr>
        <w:commentReference w:id="11882"/>
      </w:r>
    </w:p>
    <w:p w14:paraId="79C4FBC9" w14:textId="0E133816" w:rsidR="00970117" w:rsidRPr="00876437" w:rsidRDefault="00970117" w:rsidP="00970117">
      <w:pPr>
        <w:rPr>
          <w:ins w:id="11892" w:author="Julio Li" w:date="2020-05-14T14:16:00Z"/>
          <w:lang w:val="en-GB"/>
          <w:rPrChange w:id="11893" w:author="Kevin Gu" w:date="2020-05-18T10:36:00Z">
            <w:rPr>
              <w:ins w:id="11894" w:author="Julio Li" w:date="2020-05-14T14:16:00Z"/>
            </w:rPr>
          </w:rPrChange>
        </w:rPr>
      </w:pPr>
      <w:ins w:id="11895" w:author="Julio Li" w:date="2020-05-14T14:16:00Z">
        <w:r w:rsidRPr="00876437">
          <w:rPr>
            <w:lang w:val="en-GB"/>
            <w:rPrChange w:id="11896" w:author="Kevin Gu" w:date="2020-05-18T10:36:00Z">
              <w:rPr/>
            </w:rPrChange>
          </w:rPr>
          <w:t>Supplier’s Service Engineers carrying out maintenance or repair work are NOT allowed to trespass into other sensitive area of operation.</w:t>
        </w:r>
      </w:ins>
    </w:p>
    <w:p w14:paraId="14FC4E4D" w14:textId="4B156FFD" w:rsidR="00970117" w:rsidRPr="00876437" w:rsidRDefault="00970117" w:rsidP="00970117">
      <w:pPr>
        <w:rPr>
          <w:ins w:id="11897" w:author="Julio Li" w:date="2020-05-14T14:16:00Z"/>
          <w:lang w:val="en-GB" w:eastAsia="zh-CN"/>
          <w:rPrChange w:id="11898" w:author="Kevin Gu" w:date="2020-05-18T10:36:00Z">
            <w:rPr>
              <w:ins w:id="11899" w:author="Julio Li" w:date="2020-05-14T14:16:00Z"/>
              <w:lang w:eastAsia="zh-CN"/>
            </w:rPr>
          </w:rPrChange>
        </w:rPr>
      </w:pPr>
      <w:proofErr w:type="spellStart"/>
      <w:ins w:id="11900" w:author="Julio Li" w:date="2020-05-14T14:16:00Z">
        <w:r w:rsidRPr="00876437">
          <w:rPr>
            <w:rFonts w:hint="eastAsia"/>
            <w:lang w:val="en-GB"/>
            <w:rPrChange w:id="11901" w:author="Kevin Gu" w:date="2020-05-18T10:36:00Z">
              <w:rPr>
                <w:rFonts w:hint="eastAsia"/>
              </w:rPr>
            </w:rPrChange>
          </w:rPr>
          <w:t>实施修理工作的供应商维修人员不得进入操作区域以外的保安区域</w:t>
        </w:r>
        <w:proofErr w:type="spellEnd"/>
        <w:r w:rsidRPr="00876437">
          <w:rPr>
            <w:rFonts w:hint="eastAsia"/>
            <w:lang w:val="en-GB" w:eastAsia="zh-CN"/>
            <w:rPrChange w:id="11902" w:author="Kevin Gu" w:date="2020-05-18T10:36:00Z">
              <w:rPr>
                <w:rFonts w:hint="eastAsia"/>
                <w:lang w:eastAsia="zh-CN"/>
              </w:rPr>
            </w:rPrChange>
          </w:rPr>
          <w:t>。</w:t>
        </w:r>
      </w:ins>
    </w:p>
    <w:p w14:paraId="7D7B7684" w14:textId="765ADEBA" w:rsidR="00970117" w:rsidRPr="00876437" w:rsidRDefault="00970117" w:rsidP="00970117">
      <w:pPr>
        <w:rPr>
          <w:ins w:id="11903" w:author="Julio Li" w:date="2020-05-14T14:16:00Z"/>
          <w:lang w:val="en-GB"/>
          <w:rPrChange w:id="11904" w:author="Kevin Gu" w:date="2020-05-18T10:36:00Z">
            <w:rPr>
              <w:ins w:id="11905" w:author="Julio Li" w:date="2020-05-14T14:16:00Z"/>
            </w:rPr>
          </w:rPrChange>
        </w:rPr>
      </w:pPr>
      <w:ins w:id="11906" w:author="Julio Li" w:date="2020-05-14T14:16:00Z">
        <w:r w:rsidRPr="00876437">
          <w:rPr>
            <w:lang w:val="en-GB"/>
            <w:rPrChange w:id="11907" w:author="Kevin Gu" w:date="2020-05-18T10:36:00Z">
              <w:rPr/>
            </w:rPrChange>
          </w:rPr>
          <w:t>Security Officer on routine rounds shall ensure compliance. By default, the Service provider or engineer or Visitor’s entry to the site will be reverted until investigate is completed.</w:t>
        </w:r>
      </w:ins>
    </w:p>
    <w:p w14:paraId="42B4F868" w14:textId="39B145B0" w:rsidR="00970117" w:rsidRDefault="00970117" w:rsidP="00970117">
      <w:pPr>
        <w:rPr>
          <w:ins w:id="11908" w:author="Julio Li [2]" w:date="2020-08-20T16:55:00Z"/>
          <w:lang w:val="en-GB" w:eastAsia="zh-CN"/>
        </w:rPr>
      </w:pPr>
      <w:proofErr w:type="spellStart"/>
      <w:ins w:id="11909" w:author="Julio Li" w:date="2020-05-14T14:16:00Z">
        <w:r w:rsidRPr="00876437">
          <w:rPr>
            <w:rFonts w:hint="eastAsia"/>
            <w:lang w:val="en-GB"/>
            <w:rPrChange w:id="11910" w:author="Kevin Gu" w:date="2020-05-18T10:36:00Z">
              <w:rPr>
                <w:rFonts w:hint="eastAsia"/>
              </w:rPr>
            </w:rPrChange>
          </w:rPr>
          <w:t>安全主管在日常的检查中应确保符合性。若有违反，供应商，维修人员以及访客的访问行为将被终止直到调查结束</w:t>
        </w:r>
        <w:proofErr w:type="spellEnd"/>
        <w:r w:rsidRPr="00876437">
          <w:rPr>
            <w:rFonts w:hint="eastAsia"/>
            <w:lang w:val="en-GB" w:eastAsia="zh-CN"/>
            <w:rPrChange w:id="11911" w:author="Kevin Gu" w:date="2020-05-18T10:36:00Z">
              <w:rPr>
                <w:rFonts w:hint="eastAsia"/>
                <w:lang w:eastAsia="zh-CN"/>
              </w:rPr>
            </w:rPrChange>
          </w:rPr>
          <w:t>。</w:t>
        </w:r>
      </w:ins>
    </w:p>
    <w:p w14:paraId="7AA60F4F" w14:textId="77777777" w:rsidR="004539C8" w:rsidRPr="004539C8" w:rsidRDefault="004539C8" w:rsidP="004539C8">
      <w:pPr>
        <w:rPr>
          <w:ins w:id="11912" w:author="Julio Li [2]" w:date="2020-08-20T16:56:00Z"/>
          <w:lang w:val="en-US" w:eastAsia="zh-CN"/>
        </w:rPr>
      </w:pPr>
      <w:ins w:id="11913" w:author="Julio Li [2]" w:date="2020-08-20T16:56:00Z">
        <w:r w:rsidRPr="004539C8">
          <w:rPr>
            <w:lang w:val="en-US" w:eastAsia="zh-CN"/>
          </w:rPr>
          <w:t xml:space="preserve">Specific regulations are to be applied for accessing to production sites. Visitors are not allowed to take any sample or production documents. </w:t>
        </w:r>
        <w:commentRangeStart w:id="11914"/>
        <w:commentRangeStart w:id="11915"/>
        <w:commentRangeStart w:id="11916"/>
        <w:r w:rsidRPr="004539C8">
          <w:rPr>
            <w:lang w:val="en-US" w:eastAsia="zh-CN"/>
          </w:rPr>
          <w:t>Mobile phones, camera, video, tape or any king of recording are prohibited inside the manufacturing areas.</w:t>
        </w:r>
      </w:ins>
      <w:commentRangeEnd w:id="11914"/>
      <w:ins w:id="11917" w:author="Julio Li [2]" w:date="2020-09-02T16:45:00Z">
        <w:r w:rsidR="00761E02">
          <w:rPr>
            <w:rStyle w:val="CommentReference"/>
          </w:rPr>
          <w:commentReference w:id="11914"/>
        </w:r>
      </w:ins>
      <w:commentRangeEnd w:id="11915"/>
      <w:r w:rsidR="00A936AE">
        <w:rPr>
          <w:rStyle w:val="CommentReference"/>
        </w:rPr>
        <w:commentReference w:id="11915"/>
      </w:r>
      <w:commentRangeEnd w:id="11916"/>
      <w:r w:rsidR="00270DED">
        <w:rPr>
          <w:rStyle w:val="CommentReference"/>
        </w:rPr>
        <w:commentReference w:id="11916"/>
      </w:r>
    </w:p>
    <w:p w14:paraId="60CB3B6A" w14:textId="4FA654EA" w:rsidR="004539C8" w:rsidRPr="00876437" w:rsidRDefault="004539C8" w:rsidP="004539C8">
      <w:pPr>
        <w:rPr>
          <w:ins w:id="11918" w:author="Julio Li" w:date="2020-05-14T14:17:00Z"/>
          <w:lang w:val="en-GB" w:eastAsia="zh-CN"/>
          <w:rPrChange w:id="11919" w:author="Kevin Gu" w:date="2020-05-18T10:36:00Z">
            <w:rPr>
              <w:ins w:id="11920" w:author="Julio Li" w:date="2020-05-14T14:17:00Z"/>
              <w:lang w:eastAsia="zh-CN"/>
            </w:rPr>
          </w:rPrChange>
        </w:rPr>
      </w:pPr>
      <w:ins w:id="11921" w:author="Julio Li [2]" w:date="2020-08-20T16:56:00Z">
        <w:r w:rsidRPr="004539C8">
          <w:rPr>
            <w:rFonts w:hint="eastAsia"/>
            <w:lang w:val="en-US" w:eastAsia="zh-CN"/>
          </w:rPr>
          <w:t>特殊规定将被应用于访问生产基地。访客不允许拿走任何样品或生产的文件。禁止在车间内的使用移动电话、拍照、录像、磁带或任何记录方法。</w:t>
        </w:r>
      </w:ins>
    </w:p>
    <w:p w14:paraId="2F2DD0BF" w14:textId="3F0701CE" w:rsidR="00970117" w:rsidRPr="00876437" w:rsidRDefault="00970117" w:rsidP="00970117">
      <w:pPr>
        <w:pStyle w:val="Title3"/>
        <w:rPr>
          <w:ins w:id="11922" w:author="Julio Li" w:date="2020-05-14T14:17:00Z"/>
          <w:lang w:val="en-GB"/>
          <w:rPrChange w:id="11923" w:author="Kevin Gu" w:date="2020-05-18T10:36:00Z">
            <w:rPr>
              <w:ins w:id="11924" w:author="Julio Li" w:date="2020-05-14T14:17:00Z"/>
            </w:rPr>
          </w:rPrChange>
        </w:rPr>
      </w:pPr>
      <w:ins w:id="11925" w:author="Julio Li" w:date="2020-05-14T14:17:00Z">
        <w:r w:rsidRPr="00876437">
          <w:rPr>
            <w:lang w:val="en-GB"/>
            <w:rPrChange w:id="11926" w:author="Kevin Gu" w:date="2020-05-18T10:36:00Z">
              <w:rPr/>
            </w:rPrChange>
          </w:rPr>
          <w:t>Confidentiality Agreement</w:t>
        </w:r>
        <w:proofErr w:type="spellStart"/>
        <w:r w:rsidRPr="00876437">
          <w:rPr>
            <w:rFonts w:hint="eastAsia"/>
            <w:lang w:val="en-GB"/>
            <w:rPrChange w:id="11927" w:author="Kevin Gu" w:date="2020-05-18T10:36:00Z">
              <w:rPr>
                <w:rFonts w:hint="eastAsia"/>
              </w:rPr>
            </w:rPrChange>
          </w:rPr>
          <w:t>保密协议</w:t>
        </w:r>
        <w:proofErr w:type="spellEnd"/>
      </w:ins>
    </w:p>
    <w:p w14:paraId="3A34151E" w14:textId="77777777" w:rsidR="00970117" w:rsidRPr="00876437" w:rsidRDefault="00970117" w:rsidP="00970117">
      <w:pPr>
        <w:rPr>
          <w:ins w:id="11928" w:author="Julio Li" w:date="2020-05-14T14:17:00Z"/>
          <w:lang w:val="en-GB"/>
          <w:rPrChange w:id="11929" w:author="Kevin Gu" w:date="2020-05-18T10:36:00Z">
            <w:rPr>
              <w:ins w:id="11930" w:author="Julio Li" w:date="2020-05-14T14:17:00Z"/>
            </w:rPr>
          </w:rPrChange>
        </w:rPr>
      </w:pPr>
      <w:ins w:id="11931" w:author="Julio Li" w:date="2020-05-14T14:17:00Z">
        <w:r w:rsidRPr="00876437">
          <w:rPr>
            <w:lang w:val="en-GB"/>
            <w:rPrChange w:id="11932" w:author="Kevin Gu" w:date="2020-05-18T10:36:00Z">
              <w:rPr/>
            </w:rPrChange>
          </w:rPr>
          <w:t xml:space="preserve">Customer or Visitor visiting the Highly Sensitive Zone is required to sign Confidentiality Agreement with the Company.  </w:t>
        </w:r>
        <w:r w:rsidRPr="00876437">
          <w:rPr>
            <w:lang w:val="en-GB"/>
            <w:rPrChange w:id="11933" w:author="Kevin Gu" w:date="2020-05-18T10:36:00Z">
              <w:rPr/>
            </w:rPrChange>
          </w:rPr>
          <w:tab/>
        </w:r>
        <w:r w:rsidRPr="00876437">
          <w:rPr>
            <w:lang w:val="en-GB"/>
            <w:rPrChange w:id="11934" w:author="Kevin Gu" w:date="2020-05-18T10:36:00Z">
              <w:rPr/>
            </w:rPrChange>
          </w:rPr>
          <w:tab/>
        </w:r>
      </w:ins>
    </w:p>
    <w:p w14:paraId="7B1AF7A3" w14:textId="257EE410" w:rsidR="00970117" w:rsidRPr="00876437" w:rsidRDefault="00970117" w:rsidP="00970117">
      <w:pPr>
        <w:rPr>
          <w:ins w:id="11935" w:author="Julio Li" w:date="2020-05-14T14:17:00Z"/>
          <w:lang w:val="en-GB" w:eastAsia="zh-CN"/>
          <w:rPrChange w:id="11936" w:author="Kevin Gu" w:date="2020-05-18T10:36:00Z">
            <w:rPr>
              <w:ins w:id="11937" w:author="Julio Li" w:date="2020-05-14T14:17:00Z"/>
              <w:lang w:eastAsia="zh-CN"/>
            </w:rPr>
          </w:rPrChange>
        </w:rPr>
      </w:pPr>
      <w:commentRangeStart w:id="11938"/>
      <w:commentRangeStart w:id="11939"/>
      <w:commentRangeStart w:id="11940"/>
      <w:proofErr w:type="spellStart"/>
      <w:ins w:id="11941" w:author="Julio Li" w:date="2020-05-14T14:17:00Z">
        <w:r w:rsidRPr="00876437">
          <w:rPr>
            <w:rFonts w:hint="eastAsia"/>
            <w:lang w:val="en-GB"/>
            <w:rPrChange w:id="11942" w:author="Kevin Gu" w:date="2020-05-18T10:36:00Z">
              <w:rPr>
                <w:rFonts w:hint="eastAsia"/>
              </w:rPr>
            </w:rPrChange>
          </w:rPr>
          <w:t>进入高安全区域访问的客户以及访客应与公司签订保密协议</w:t>
        </w:r>
      </w:ins>
      <w:proofErr w:type="spellEnd"/>
      <w:ins w:id="11943" w:author="Julio Li" w:date="2020-05-14T14:18:00Z">
        <w:r w:rsidRPr="00876437">
          <w:rPr>
            <w:rFonts w:hint="eastAsia"/>
            <w:lang w:val="en-GB" w:eastAsia="zh-CN"/>
            <w:rPrChange w:id="11944" w:author="Kevin Gu" w:date="2020-05-18T10:36:00Z">
              <w:rPr>
                <w:rFonts w:hint="eastAsia"/>
                <w:lang w:eastAsia="zh-CN"/>
              </w:rPr>
            </w:rPrChange>
          </w:rPr>
          <w:t>。</w:t>
        </w:r>
      </w:ins>
      <w:commentRangeEnd w:id="11938"/>
      <w:r w:rsidR="00BB506D">
        <w:rPr>
          <w:rStyle w:val="CommentReference"/>
        </w:rPr>
        <w:commentReference w:id="11938"/>
      </w:r>
      <w:commentRangeEnd w:id="11939"/>
      <w:r w:rsidR="00A936AE">
        <w:rPr>
          <w:rStyle w:val="CommentReference"/>
        </w:rPr>
        <w:commentReference w:id="11939"/>
      </w:r>
      <w:commentRangeEnd w:id="11940"/>
      <w:r w:rsidR="00270DED">
        <w:rPr>
          <w:rStyle w:val="CommentReference"/>
        </w:rPr>
        <w:commentReference w:id="11940"/>
      </w:r>
    </w:p>
    <w:p w14:paraId="549B1CF4" w14:textId="40A8C448" w:rsidR="00970117" w:rsidRPr="00876437" w:rsidRDefault="00970117" w:rsidP="00970117">
      <w:pPr>
        <w:rPr>
          <w:ins w:id="11945" w:author="Julio Li" w:date="2020-05-14T14:17:00Z"/>
          <w:lang w:val="en-GB"/>
          <w:rPrChange w:id="11946" w:author="Kevin Gu" w:date="2020-05-18T10:36:00Z">
            <w:rPr>
              <w:ins w:id="11947" w:author="Julio Li" w:date="2020-05-14T14:17:00Z"/>
            </w:rPr>
          </w:rPrChange>
        </w:rPr>
      </w:pPr>
      <w:ins w:id="11948" w:author="Julio Li" w:date="2020-05-14T14:17:00Z">
        <w:r w:rsidRPr="00876437">
          <w:rPr>
            <w:lang w:val="en-GB"/>
            <w:rPrChange w:id="11949" w:author="Kevin Gu" w:date="2020-05-18T10:36:00Z">
              <w:rPr/>
            </w:rPrChange>
          </w:rPr>
          <w:t>The Receptionist or Security Officer shall explain to the Customer or Visitor of such requirement.</w:t>
        </w:r>
      </w:ins>
    </w:p>
    <w:p w14:paraId="5DB2967A" w14:textId="77777777" w:rsidR="00970117" w:rsidRPr="00876437" w:rsidRDefault="00970117" w:rsidP="00970117">
      <w:pPr>
        <w:rPr>
          <w:ins w:id="11950" w:author="Julio Li" w:date="2020-05-14T14:17:00Z"/>
          <w:lang w:val="en-GB"/>
          <w:rPrChange w:id="11951" w:author="Kevin Gu" w:date="2020-05-18T10:36:00Z">
            <w:rPr>
              <w:ins w:id="11952" w:author="Julio Li" w:date="2020-05-14T14:17:00Z"/>
            </w:rPr>
          </w:rPrChange>
        </w:rPr>
      </w:pPr>
      <w:ins w:id="11953" w:author="Julio Li" w:date="2020-05-14T14:17:00Z">
        <w:r w:rsidRPr="00876437">
          <w:rPr>
            <w:lang w:val="en-GB"/>
            <w:rPrChange w:id="11954" w:author="Kevin Gu" w:date="2020-05-18T10:36:00Z">
              <w:rPr/>
            </w:rPrChange>
          </w:rPr>
          <w:t xml:space="preserve">They shall advise them to read and understand the agreement prior to their endorsement. </w:t>
        </w:r>
      </w:ins>
    </w:p>
    <w:p w14:paraId="6CEA8272" w14:textId="0FFFEE7E" w:rsidR="00970117" w:rsidRPr="00876437" w:rsidRDefault="00970117" w:rsidP="00970117">
      <w:pPr>
        <w:rPr>
          <w:ins w:id="11955" w:author="Julio Li" w:date="2020-05-14T14:17:00Z"/>
          <w:lang w:val="en-GB"/>
          <w:rPrChange w:id="11956" w:author="Kevin Gu" w:date="2020-05-18T10:36:00Z">
            <w:rPr>
              <w:ins w:id="11957" w:author="Julio Li" w:date="2020-05-14T14:17:00Z"/>
            </w:rPr>
          </w:rPrChange>
        </w:rPr>
      </w:pPr>
      <w:proofErr w:type="spellStart"/>
      <w:ins w:id="11958" w:author="Julio Li" w:date="2020-05-14T14:17:00Z">
        <w:r w:rsidRPr="00876437">
          <w:rPr>
            <w:rFonts w:hint="eastAsia"/>
            <w:lang w:val="en-GB"/>
            <w:rPrChange w:id="11959" w:author="Kevin Gu" w:date="2020-05-18T10:36:00Z">
              <w:rPr>
                <w:rFonts w:hint="eastAsia"/>
              </w:rPr>
            </w:rPrChange>
          </w:rPr>
          <w:t>前台或者安全主管应向客户以及访客解释我们的要求。他们应向访客建议，在签署保密协议之前，应充分阅读和了解此保密协议的内容</w:t>
        </w:r>
        <w:proofErr w:type="spellEnd"/>
        <w:r w:rsidRPr="00876437">
          <w:rPr>
            <w:rFonts w:hint="eastAsia"/>
            <w:lang w:val="en-GB"/>
            <w:rPrChange w:id="11960" w:author="Kevin Gu" w:date="2020-05-18T10:36:00Z">
              <w:rPr>
                <w:rFonts w:hint="eastAsia"/>
              </w:rPr>
            </w:rPrChange>
          </w:rPr>
          <w:t>。</w:t>
        </w:r>
      </w:ins>
    </w:p>
    <w:p w14:paraId="0E8CA61E" w14:textId="40809A25" w:rsidR="00970117" w:rsidRPr="00876437" w:rsidRDefault="00970117" w:rsidP="00970117">
      <w:pPr>
        <w:rPr>
          <w:ins w:id="11961" w:author="Julio Li" w:date="2020-05-14T14:17:00Z"/>
          <w:lang w:val="en-GB"/>
          <w:rPrChange w:id="11962" w:author="Kevin Gu" w:date="2020-05-18T10:36:00Z">
            <w:rPr>
              <w:ins w:id="11963" w:author="Julio Li" w:date="2020-05-14T14:17:00Z"/>
            </w:rPr>
          </w:rPrChange>
        </w:rPr>
      </w:pPr>
      <w:ins w:id="11964" w:author="Julio Li" w:date="2020-05-14T14:17:00Z">
        <w:r w:rsidRPr="00876437">
          <w:rPr>
            <w:lang w:val="en-GB"/>
            <w:rPrChange w:id="11965" w:author="Kevin Gu" w:date="2020-05-18T10:36:00Z">
              <w:rPr/>
            </w:rPrChange>
          </w:rPr>
          <w:lastRenderedPageBreak/>
          <w:t xml:space="preserve">Customer(s) or Visitor(s) who refuse to sign the agreement for reason best known to them </w:t>
        </w:r>
      </w:ins>
      <w:ins w:id="11966" w:author="Julio Li" w:date="2020-05-14T14:18:00Z">
        <w:r w:rsidRPr="00876437">
          <w:rPr>
            <w:lang w:val="en-GB"/>
            <w:rPrChange w:id="11967" w:author="Kevin Gu" w:date="2020-05-18T10:36:00Z">
              <w:rPr/>
            </w:rPrChange>
          </w:rPr>
          <w:t xml:space="preserve">Will </w:t>
        </w:r>
      </w:ins>
      <w:ins w:id="11968" w:author="Julio Li" w:date="2020-05-14T14:17:00Z">
        <w:r w:rsidRPr="00876437">
          <w:rPr>
            <w:lang w:val="en-GB"/>
            <w:rPrChange w:id="11969" w:author="Kevin Gu" w:date="2020-05-18T10:36:00Z">
              <w:rPr/>
            </w:rPrChange>
          </w:rPr>
          <w:t>be denied access to the Highly Sensitive Zone</w:t>
        </w:r>
        <w:del w:id="11970" w:author="Kevin Gu" w:date="2020-06-17T10:49:00Z">
          <w:r w:rsidRPr="00876437" w:rsidDel="006C217A">
            <w:rPr>
              <w:rFonts w:hint="eastAsia"/>
              <w:lang w:val="en-GB"/>
              <w:rPrChange w:id="11971" w:author="Kevin Gu" w:date="2020-05-18T10:36:00Z">
                <w:rPr>
                  <w:rFonts w:hint="eastAsia"/>
                </w:rPr>
              </w:rPrChange>
            </w:rPr>
            <w:delText>，</w:delText>
          </w:r>
          <w:r w:rsidRPr="00876437" w:rsidDel="006C217A">
            <w:rPr>
              <w:lang w:val="en-GB"/>
              <w:rPrChange w:id="11972" w:author="Kevin Gu" w:date="2020-05-18T10:36:00Z">
                <w:rPr/>
              </w:rPrChange>
            </w:rPr>
            <w:delText xml:space="preserve">as the signing of the document is pre-requisite of the </w:delText>
          </w:r>
          <w:commentRangeStart w:id="11973"/>
          <w:r w:rsidRPr="00876437" w:rsidDel="006C217A">
            <w:rPr>
              <w:lang w:val="en-GB"/>
              <w:rPrChange w:id="11974" w:author="Kevin Gu" w:date="2020-05-18T10:36:00Z">
                <w:rPr/>
              </w:rPrChange>
            </w:rPr>
            <w:delText>SAS</w:delText>
          </w:r>
        </w:del>
      </w:ins>
      <w:commentRangeEnd w:id="11973"/>
      <w:ins w:id="11975" w:author="Julio Li" w:date="2020-05-14T14:18:00Z">
        <w:del w:id="11976" w:author="Kevin Gu" w:date="2020-06-17T10:49:00Z">
          <w:r w:rsidRPr="00876437" w:rsidDel="006C217A">
            <w:rPr>
              <w:rStyle w:val="CommentReference"/>
              <w:lang w:val="en-GB"/>
              <w:rPrChange w:id="11977" w:author="Kevin Gu" w:date="2020-05-18T10:36:00Z">
                <w:rPr>
                  <w:rStyle w:val="CommentReference"/>
                </w:rPr>
              </w:rPrChange>
            </w:rPr>
            <w:commentReference w:id="11973"/>
          </w:r>
        </w:del>
      </w:ins>
      <w:ins w:id="11978" w:author="Julio Li" w:date="2020-05-14T14:17:00Z">
        <w:r w:rsidRPr="00876437">
          <w:rPr>
            <w:lang w:val="en-GB"/>
            <w:rPrChange w:id="11979" w:author="Kevin Gu" w:date="2020-05-18T10:36:00Z">
              <w:rPr/>
            </w:rPrChange>
          </w:rPr>
          <w:t>.</w:t>
        </w:r>
      </w:ins>
    </w:p>
    <w:p w14:paraId="0ADD1095" w14:textId="285C26FE" w:rsidR="00970117" w:rsidRPr="00876437" w:rsidRDefault="00970117" w:rsidP="00970117">
      <w:pPr>
        <w:rPr>
          <w:ins w:id="11980" w:author="Julio Li" w:date="2020-05-14T14:19:00Z"/>
          <w:lang w:val="en-GB" w:eastAsia="zh-CN"/>
          <w:rPrChange w:id="11981" w:author="Kevin Gu" w:date="2020-05-18T10:36:00Z">
            <w:rPr>
              <w:ins w:id="11982" w:author="Julio Li" w:date="2020-05-14T14:19:00Z"/>
            </w:rPr>
          </w:rPrChange>
        </w:rPr>
      </w:pPr>
      <w:proofErr w:type="spellStart"/>
      <w:ins w:id="11983" w:author="Julio Li" w:date="2020-05-14T14:17:00Z">
        <w:r w:rsidRPr="00876437">
          <w:rPr>
            <w:rFonts w:hint="eastAsia"/>
            <w:lang w:val="en-GB"/>
            <w:rPrChange w:id="11984" w:author="Kevin Gu" w:date="2020-05-18T10:36:00Z">
              <w:rPr>
                <w:rFonts w:hint="eastAsia"/>
              </w:rPr>
            </w:rPrChange>
          </w:rPr>
          <w:t>借故拒绝签署保密协议的客户和访客，不得进入高安全区域进行访问</w:t>
        </w:r>
        <w:proofErr w:type="spellEnd"/>
        <w:del w:id="11985" w:author="Kevin Gu" w:date="2020-06-17T10:49:00Z">
          <w:r w:rsidRPr="00876437" w:rsidDel="006C217A">
            <w:rPr>
              <w:rFonts w:hint="eastAsia"/>
              <w:lang w:val="en-GB"/>
              <w:rPrChange w:id="11986" w:author="Kevin Gu" w:date="2020-05-18T10:36:00Z">
                <w:rPr>
                  <w:rFonts w:hint="eastAsia"/>
                </w:rPr>
              </w:rPrChange>
            </w:rPr>
            <w:delText>。这是</w:delText>
          </w:r>
          <w:r w:rsidRPr="00876437" w:rsidDel="006C217A">
            <w:rPr>
              <w:lang w:val="en-GB"/>
              <w:rPrChange w:id="11987" w:author="Kevin Gu" w:date="2020-05-18T10:36:00Z">
                <w:rPr/>
              </w:rPrChange>
            </w:rPr>
            <w:delText>SAS</w:delText>
          </w:r>
          <w:r w:rsidRPr="00876437" w:rsidDel="006C217A">
            <w:rPr>
              <w:rFonts w:hint="eastAsia"/>
              <w:lang w:val="en-GB"/>
              <w:rPrChange w:id="11988" w:author="Kevin Gu" w:date="2020-05-18T10:36:00Z">
                <w:rPr>
                  <w:rFonts w:hint="eastAsia"/>
                </w:rPr>
              </w:rPrChange>
            </w:rPr>
            <w:delText>的首要条件。</w:delText>
          </w:r>
        </w:del>
      </w:ins>
      <w:ins w:id="11989" w:author="Kevin Gu" w:date="2020-06-17T10:49:00Z">
        <w:r w:rsidR="006C217A">
          <w:rPr>
            <w:rFonts w:hint="eastAsia"/>
            <w:lang w:val="en-GB" w:eastAsia="zh-CN"/>
          </w:rPr>
          <w:t>。</w:t>
        </w:r>
      </w:ins>
    </w:p>
    <w:p w14:paraId="4E6DA62C" w14:textId="1E89E1EF" w:rsidR="00970117" w:rsidRPr="00876437" w:rsidRDefault="00970117" w:rsidP="00970117">
      <w:pPr>
        <w:pStyle w:val="Title3"/>
        <w:rPr>
          <w:ins w:id="11990" w:author="Julio Li" w:date="2020-05-14T14:21:00Z"/>
          <w:lang w:val="en-GB"/>
          <w:rPrChange w:id="11991" w:author="Kevin Gu" w:date="2020-05-18T10:36:00Z">
            <w:rPr>
              <w:ins w:id="11992" w:author="Julio Li" w:date="2020-05-14T14:21:00Z"/>
            </w:rPr>
          </w:rPrChange>
        </w:rPr>
      </w:pPr>
      <w:ins w:id="11993" w:author="Julio Li" w:date="2020-05-14T14:20:00Z">
        <w:r w:rsidRPr="00876437">
          <w:rPr>
            <w:lang w:val="en-GB"/>
            <w:rPrChange w:id="11994" w:author="Kevin Gu" w:date="2020-05-18T10:36:00Z">
              <w:rPr/>
            </w:rPrChange>
          </w:rPr>
          <w:t>Responsibility</w:t>
        </w:r>
        <w:r w:rsidRPr="00876437">
          <w:rPr>
            <w:rFonts w:hint="eastAsia"/>
            <w:lang w:val="en-GB" w:eastAsia="zh-CN"/>
            <w:rPrChange w:id="11995" w:author="Kevin Gu" w:date="2020-05-18T10:36:00Z">
              <w:rPr>
                <w:rFonts w:hint="eastAsia"/>
                <w:lang w:eastAsia="zh-CN"/>
              </w:rPr>
            </w:rPrChange>
          </w:rPr>
          <w:t>访客管理</w:t>
        </w:r>
      </w:ins>
      <w:ins w:id="11996" w:author="Julio Li" w:date="2020-05-14T14:21:00Z">
        <w:r w:rsidRPr="00876437">
          <w:rPr>
            <w:rFonts w:hint="eastAsia"/>
            <w:lang w:val="en-GB" w:eastAsia="zh-CN"/>
            <w:rPrChange w:id="11997" w:author="Kevin Gu" w:date="2020-05-18T10:36:00Z">
              <w:rPr>
                <w:rFonts w:hint="eastAsia"/>
                <w:lang w:eastAsia="zh-CN"/>
              </w:rPr>
            </w:rPrChange>
          </w:rPr>
          <w:t>职责</w:t>
        </w:r>
      </w:ins>
    </w:p>
    <w:p w14:paraId="16E66E15" w14:textId="43182541" w:rsidR="00970117" w:rsidRPr="00876437" w:rsidRDefault="00970117" w:rsidP="00970117">
      <w:pPr>
        <w:rPr>
          <w:ins w:id="11998" w:author="Julio Li" w:date="2020-05-14T14:21:00Z"/>
          <w:lang w:val="en-GB"/>
          <w:rPrChange w:id="11999" w:author="Kevin Gu" w:date="2020-05-18T10:36:00Z">
            <w:rPr>
              <w:ins w:id="12000" w:author="Julio Li" w:date="2020-05-14T14:21:00Z"/>
            </w:rPr>
          </w:rPrChange>
        </w:rPr>
      </w:pPr>
      <w:ins w:id="12001" w:author="Julio Li" w:date="2020-05-14T14:21:00Z">
        <w:r w:rsidRPr="00876437">
          <w:rPr>
            <w:lang w:val="en-GB"/>
            <w:rPrChange w:id="12002" w:author="Kevin Gu" w:date="2020-05-18T10:36:00Z">
              <w:rPr/>
            </w:rPrChange>
          </w:rPr>
          <w:t>The host must ensure that the visitors are unable to obtain any details or confidentiality documentation</w:t>
        </w:r>
      </w:ins>
      <w:ins w:id="12003" w:author="Julio Li" w:date="2020-05-14T14:22:00Z">
        <w:r w:rsidRPr="00876437">
          <w:rPr>
            <w:lang w:val="en-GB"/>
            <w:rPrChange w:id="12004" w:author="Kevin Gu" w:date="2020-05-18T10:36:00Z">
              <w:rPr/>
            </w:rPrChange>
          </w:rPr>
          <w:t xml:space="preserve"> </w:t>
        </w:r>
      </w:ins>
      <w:ins w:id="12005" w:author="Julio Li" w:date="2020-05-14T14:21:00Z">
        <w:r w:rsidRPr="00876437">
          <w:rPr>
            <w:lang w:val="en-GB"/>
            <w:rPrChange w:id="12006" w:author="Kevin Gu" w:date="2020-05-18T10:36:00Z">
              <w:rPr/>
            </w:rPrChange>
          </w:rPr>
          <w:t>with regards to production and machinery procedure that could be of value to our competitors.</w:t>
        </w:r>
      </w:ins>
    </w:p>
    <w:p w14:paraId="2119E18A" w14:textId="77777777" w:rsidR="00970117" w:rsidRPr="00876437" w:rsidRDefault="00970117" w:rsidP="00970117">
      <w:pPr>
        <w:rPr>
          <w:ins w:id="12007" w:author="Julio Li" w:date="2020-05-14T14:21:00Z"/>
          <w:lang w:val="en-GB"/>
          <w:rPrChange w:id="12008" w:author="Kevin Gu" w:date="2020-05-18T10:36:00Z">
            <w:rPr>
              <w:ins w:id="12009" w:author="Julio Li" w:date="2020-05-14T14:21:00Z"/>
            </w:rPr>
          </w:rPrChange>
        </w:rPr>
      </w:pPr>
      <w:proofErr w:type="spellStart"/>
      <w:ins w:id="12010" w:author="Julio Li" w:date="2020-05-14T14:21:00Z">
        <w:r w:rsidRPr="00876437">
          <w:rPr>
            <w:rFonts w:hint="eastAsia"/>
            <w:lang w:val="en-GB"/>
            <w:rPrChange w:id="12011" w:author="Kevin Gu" w:date="2020-05-18T10:36:00Z">
              <w:rPr>
                <w:rFonts w:hint="eastAsia"/>
              </w:rPr>
            </w:rPrChange>
          </w:rPr>
          <w:t>被访人必须确保访客不能获得任何对我们竞争对手有价值的关于生产和设备的机密信息和文件</w:t>
        </w:r>
        <w:proofErr w:type="spellEnd"/>
        <w:r w:rsidRPr="00876437">
          <w:rPr>
            <w:rFonts w:hint="eastAsia"/>
            <w:lang w:val="en-GB"/>
            <w:rPrChange w:id="12012" w:author="Kevin Gu" w:date="2020-05-18T10:36:00Z">
              <w:rPr>
                <w:rFonts w:hint="eastAsia"/>
              </w:rPr>
            </w:rPrChange>
          </w:rPr>
          <w:t>。</w:t>
        </w:r>
      </w:ins>
    </w:p>
    <w:p w14:paraId="64CDD92D" w14:textId="5463435B" w:rsidR="00970117" w:rsidRPr="00876437" w:rsidRDefault="00970117" w:rsidP="00970117">
      <w:pPr>
        <w:rPr>
          <w:ins w:id="12013" w:author="Julio Li" w:date="2020-05-14T14:21:00Z"/>
          <w:lang w:val="en-GB"/>
          <w:rPrChange w:id="12014" w:author="Kevin Gu" w:date="2020-05-18T10:36:00Z">
            <w:rPr>
              <w:ins w:id="12015" w:author="Julio Li" w:date="2020-05-14T14:21:00Z"/>
            </w:rPr>
          </w:rPrChange>
        </w:rPr>
      </w:pPr>
      <w:ins w:id="12016" w:author="Julio Li" w:date="2020-05-14T14:21:00Z">
        <w:r w:rsidRPr="00876437">
          <w:rPr>
            <w:lang w:val="en-GB"/>
            <w:rPrChange w:id="12017" w:author="Kevin Gu" w:date="2020-05-18T10:36:00Z">
              <w:rPr/>
            </w:rPrChange>
          </w:rPr>
          <w:t xml:space="preserve">The Security Staff is responsible to ensure compliance of this document by all </w:t>
        </w:r>
        <w:del w:id="12018" w:author="Kevin Gu" w:date="2020-05-18T11:16:00Z">
          <w:r w:rsidRPr="00876437" w:rsidDel="00AE184C">
            <w:rPr>
              <w:lang w:val="en-GB"/>
              <w:rPrChange w:id="12019" w:author="Kevin Gu" w:date="2020-05-18T10:36:00Z">
                <w:rPr/>
              </w:rPrChange>
            </w:rPr>
            <w:delText>parties</w:delText>
          </w:r>
        </w:del>
      </w:ins>
      <w:ins w:id="12020" w:author="Kevin Gu" w:date="2020-05-18T11:16:00Z">
        <w:r w:rsidR="00AE184C" w:rsidRPr="00876437">
          <w:rPr>
            <w:lang w:val="en-GB"/>
          </w:rPr>
          <w:t>parties’</w:t>
        </w:r>
      </w:ins>
      <w:ins w:id="12021" w:author="Julio Li" w:date="2020-05-14T14:21:00Z">
        <w:r w:rsidRPr="00876437">
          <w:rPr>
            <w:lang w:val="en-GB"/>
            <w:rPrChange w:id="12022" w:author="Kevin Gu" w:date="2020-05-18T10:36:00Z">
              <w:rPr/>
            </w:rPrChange>
          </w:rPr>
          <w:t xml:space="preserve"> concern with the visit. The Visitor Access Badge must be returned to Security</w:t>
        </w:r>
      </w:ins>
      <w:ins w:id="12023" w:author="Kevin Gu" w:date="2020-05-18T11:16:00Z">
        <w:r w:rsidR="00AE184C">
          <w:rPr>
            <w:lang w:val="en-GB"/>
          </w:rPr>
          <w:t xml:space="preserve"> </w:t>
        </w:r>
      </w:ins>
      <w:ins w:id="12024" w:author="Julio Li" w:date="2020-05-14T14:21:00Z">
        <w:r w:rsidRPr="00876437">
          <w:rPr>
            <w:lang w:val="en-GB"/>
            <w:rPrChange w:id="12025" w:author="Kevin Gu" w:date="2020-05-18T10:36:00Z">
              <w:rPr/>
            </w:rPrChange>
          </w:rPr>
          <w:t>Control</w:t>
        </w:r>
      </w:ins>
      <w:ins w:id="12026" w:author="Kevin Gu" w:date="2020-05-18T11:16:00Z">
        <w:r w:rsidR="00AE184C">
          <w:rPr>
            <w:lang w:val="en-GB"/>
          </w:rPr>
          <w:t xml:space="preserve"> </w:t>
        </w:r>
      </w:ins>
      <w:proofErr w:type="spellStart"/>
      <w:ins w:id="12027" w:author="Julio Li" w:date="2020-05-14T14:21:00Z">
        <w:r w:rsidRPr="00876437">
          <w:rPr>
            <w:lang w:val="en-GB"/>
            <w:rPrChange w:id="12028" w:author="Kevin Gu" w:date="2020-05-18T10:36:00Z">
              <w:rPr/>
            </w:rPrChange>
          </w:rPr>
          <w:t>Center</w:t>
        </w:r>
        <w:proofErr w:type="spellEnd"/>
        <w:r w:rsidRPr="00876437">
          <w:rPr>
            <w:lang w:val="en-GB"/>
            <w:rPrChange w:id="12029" w:author="Kevin Gu" w:date="2020-05-18T10:36:00Z">
              <w:rPr/>
            </w:rPrChange>
          </w:rPr>
          <w:t xml:space="preserve"> at the conclusion of</w:t>
        </w:r>
      </w:ins>
    </w:p>
    <w:p w14:paraId="602C1562" w14:textId="15A916A4" w:rsidR="00970117" w:rsidRPr="00876437" w:rsidRDefault="00970117" w:rsidP="00970117">
      <w:pPr>
        <w:rPr>
          <w:ins w:id="12030" w:author="Julio Li" w:date="2020-05-14T14:21:00Z"/>
          <w:lang w:val="en-GB"/>
          <w:rPrChange w:id="12031" w:author="Kevin Gu" w:date="2020-05-18T10:36:00Z">
            <w:rPr>
              <w:ins w:id="12032" w:author="Julio Li" w:date="2020-05-14T14:21:00Z"/>
            </w:rPr>
          </w:rPrChange>
        </w:rPr>
      </w:pPr>
      <w:ins w:id="12033" w:author="Julio Li" w:date="2020-05-14T14:21:00Z">
        <w:r w:rsidRPr="00876437">
          <w:rPr>
            <w:lang w:val="en-GB"/>
            <w:rPrChange w:id="12034" w:author="Kevin Gu" w:date="2020-05-18T10:36:00Z">
              <w:rPr/>
            </w:rPrChange>
          </w:rPr>
          <w:t xml:space="preserve">the visit, failing which is the responsibility of the Host Department to recover the badge from his visitor(s). Meantime, the Security Manager will instruct the SCC to de-activate the card immediately. </w:t>
        </w:r>
      </w:ins>
    </w:p>
    <w:p w14:paraId="10288214" w14:textId="073329B6" w:rsidR="00970117" w:rsidRPr="00941BBF" w:rsidRDefault="00970117" w:rsidP="00970117">
      <w:pPr>
        <w:rPr>
          <w:ins w:id="12035" w:author="Julio Li" w:date="2020-05-14T14:21:00Z"/>
        </w:rPr>
      </w:pPr>
      <w:ins w:id="12036" w:author="Julio Li" w:date="2020-05-14T14:21:00Z">
        <w:r w:rsidRPr="00876437">
          <w:rPr>
            <w:rFonts w:hint="eastAsia"/>
            <w:lang w:val="en-GB"/>
            <w:rPrChange w:id="12037" w:author="Kevin Gu" w:date="2020-05-18T10:36:00Z">
              <w:rPr>
                <w:rFonts w:hint="eastAsia"/>
              </w:rPr>
            </w:rPrChange>
          </w:rPr>
          <w:t>安全主管应确保访问期间能够充分遵守此文件规定的要求。访问结束后，访客门禁卡被归还至监控室，若访客在结束访问后未归还访客门禁卡、被访人有责任向访客收回访客门禁卡。同时安全主管应立即将此卡的所有权限删除。</w:t>
        </w:r>
      </w:ins>
    </w:p>
    <w:p w14:paraId="5864B9F7" w14:textId="2BC2F832" w:rsidR="00970117" w:rsidRPr="00941BBF" w:rsidRDefault="00970117" w:rsidP="00970117">
      <w:pPr>
        <w:rPr>
          <w:ins w:id="12038" w:author="Julio Li" w:date="2020-05-14T14:21:00Z"/>
        </w:rPr>
      </w:pPr>
      <w:proofErr w:type="spellStart"/>
      <w:ins w:id="12039" w:author="Julio Li" w:date="2020-05-14T14:21:00Z">
        <w:r w:rsidRPr="00941BBF">
          <w:t>The</w:t>
        </w:r>
        <w:proofErr w:type="spellEnd"/>
        <w:r w:rsidRPr="00941BBF">
          <w:t xml:space="preserve"> </w:t>
        </w:r>
        <w:proofErr w:type="spellStart"/>
        <w:r w:rsidRPr="00941BBF">
          <w:t>department</w:t>
        </w:r>
        <w:proofErr w:type="spellEnd"/>
        <w:r w:rsidRPr="00941BBF">
          <w:t xml:space="preserve"> </w:t>
        </w:r>
        <w:proofErr w:type="gramStart"/>
        <w:r w:rsidRPr="00941BBF">
          <w:t>manager</w:t>
        </w:r>
        <w:proofErr w:type="gramEnd"/>
        <w:r w:rsidRPr="00941BBF">
          <w:t xml:space="preserve"> </w:t>
        </w:r>
        <w:proofErr w:type="spellStart"/>
        <w:r w:rsidRPr="00941BBF">
          <w:t>or</w:t>
        </w:r>
        <w:proofErr w:type="spellEnd"/>
        <w:r w:rsidRPr="00941BBF">
          <w:t xml:space="preserve"> </w:t>
        </w:r>
        <w:proofErr w:type="spellStart"/>
        <w:r w:rsidRPr="00941BBF">
          <w:t>his</w:t>
        </w:r>
        <w:proofErr w:type="spellEnd"/>
        <w:r w:rsidRPr="00941BBF">
          <w:t xml:space="preserve"> </w:t>
        </w:r>
        <w:proofErr w:type="spellStart"/>
        <w:r w:rsidRPr="00941BBF">
          <w:t>designate</w:t>
        </w:r>
        <w:proofErr w:type="spellEnd"/>
        <w:r w:rsidRPr="00941BBF">
          <w:t xml:space="preserve"> </w:t>
        </w:r>
        <w:proofErr w:type="spellStart"/>
        <w:r w:rsidRPr="00941BBF">
          <w:t>shall</w:t>
        </w:r>
        <w:proofErr w:type="spellEnd"/>
        <w:r w:rsidRPr="00941BBF">
          <w:t xml:space="preserve"> </w:t>
        </w:r>
        <w:proofErr w:type="spellStart"/>
        <w:r w:rsidRPr="00941BBF">
          <w:t>ensure</w:t>
        </w:r>
        <w:proofErr w:type="spellEnd"/>
        <w:r w:rsidRPr="00941BBF">
          <w:t xml:space="preserve"> </w:t>
        </w:r>
        <w:proofErr w:type="spellStart"/>
        <w:r w:rsidRPr="00941BBF">
          <w:t>that</w:t>
        </w:r>
        <w:proofErr w:type="spellEnd"/>
        <w:r w:rsidRPr="00941BBF">
          <w:t xml:space="preserve"> </w:t>
        </w:r>
        <w:proofErr w:type="spellStart"/>
        <w:r w:rsidRPr="00941BBF">
          <w:t>this</w:t>
        </w:r>
        <w:proofErr w:type="spellEnd"/>
        <w:r w:rsidRPr="00941BBF">
          <w:t xml:space="preserve"> </w:t>
        </w:r>
        <w:proofErr w:type="spellStart"/>
        <w:r w:rsidRPr="00941BBF">
          <w:t>document</w:t>
        </w:r>
        <w:proofErr w:type="spellEnd"/>
        <w:r w:rsidRPr="00941BBF">
          <w:t xml:space="preserve"> </w:t>
        </w:r>
        <w:proofErr w:type="spellStart"/>
        <w:r w:rsidRPr="00941BBF">
          <w:t>is</w:t>
        </w:r>
        <w:proofErr w:type="spellEnd"/>
        <w:r w:rsidRPr="00941BBF">
          <w:t xml:space="preserve"> </w:t>
        </w:r>
        <w:proofErr w:type="spellStart"/>
        <w:r w:rsidRPr="00941BBF">
          <w:t>being</w:t>
        </w:r>
        <w:proofErr w:type="spellEnd"/>
        <w:r w:rsidRPr="00941BBF">
          <w:t xml:space="preserve"> </w:t>
        </w:r>
        <w:proofErr w:type="spellStart"/>
        <w:r w:rsidRPr="00941BBF">
          <w:t>adhered</w:t>
        </w:r>
        <w:proofErr w:type="spellEnd"/>
        <w:r w:rsidRPr="00941BBF">
          <w:t xml:space="preserve"> </w:t>
        </w:r>
        <w:proofErr w:type="spellStart"/>
        <w:r w:rsidRPr="00941BBF">
          <w:t>to</w:t>
        </w:r>
        <w:proofErr w:type="spellEnd"/>
        <w:r w:rsidRPr="00941BBF">
          <w:t xml:space="preserve"> </w:t>
        </w:r>
        <w:proofErr w:type="spellStart"/>
        <w:r w:rsidRPr="00941BBF">
          <w:t>within</w:t>
        </w:r>
        <w:proofErr w:type="spellEnd"/>
        <w:r w:rsidRPr="00941BBF">
          <w:t xml:space="preserve"> </w:t>
        </w:r>
        <w:proofErr w:type="spellStart"/>
        <w:r w:rsidRPr="00941BBF">
          <w:t>their</w:t>
        </w:r>
        <w:proofErr w:type="spellEnd"/>
        <w:r w:rsidRPr="00941BBF">
          <w:t xml:space="preserve"> </w:t>
        </w:r>
        <w:proofErr w:type="spellStart"/>
        <w:r w:rsidRPr="00941BBF">
          <w:t>area</w:t>
        </w:r>
        <w:proofErr w:type="spellEnd"/>
        <w:r w:rsidRPr="00941BBF">
          <w:t xml:space="preserve"> </w:t>
        </w:r>
        <w:proofErr w:type="spellStart"/>
        <w:r w:rsidRPr="00941BBF">
          <w:t>of</w:t>
        </w:r>
        <w:proofErr w:type="spellEnd"/>
        <w:r w:rsidRPr="00941BBF">
          <w:t xml:space="preserve"> </w:t>
        </w:r>
        <w:proofErr w:type="spellStart"/>
        <w:r w:rsidRPr="00941BBF">
          <w:t>responsibilities</w:t>
        </w:r>
        <w:proofErr w:type="spellEnd"/>
        <w:r w:rsidRPr="00941BBF">
          <w:t>.</w:t>
        </w:r>
      </w:ins>
    </w:p>
    <w:p w14:paraId="2AAD5888" w14:textId="105A13D8" w:rsidR="00970117" w:rsidRPr="00876437" w:rsidRDefault="00970117" w:rsidP="00970117">
      <w:pPr>
        <w:rPr>
          <w:ins w:id="12040" w:author="Julio Li" w:date="2020-05-14T14:22:00Z"/>
          <w:lang w:val="en-GB"/>
          <w:rPrChange w:id="12041" w:author="Kevin Gu" w:date="2020-05-18T10:36:00Z">
            <w:rPr>
              <w:ins w:id="12042" w:author="Julio Li" w:date="2020-05-14T14:22:00Z"/>
            </w:rPr>
          </w:rPrChange>
        </w:rPr>
      </w:pPr>
      <w:proofErr w:type="spellStart"/>
      <w:ins w:id="12043" w:author="Julio Li" w:date="2020-05-14T14:21:00Z">
        <w:r w:rsidRPr="00876437">
          <w:rPr>
            <w:rFonts w:hint="eastAsia"/>
            <w:lang w:val="en-GB"/>
            <w:rPrChange w:id="12044" w:author="Kevin Gu" w:date="2020-05-18T10:36:00Z">
              <w:rPr>
                <w:rFonts w:hint="eastAsia"/>
              </w:rPr>
            </w:rPrChange>
          </w:rPr>
          <w:t>部门经理和指定人员应确保此程序规定要求能够在其区域被充分遵守</w:t>
        </w:r>
        <w:proofErr w:type="spellEnd"/>
        <w:r w:rsidRPr="00876437">
          <w:rPr>
            <w:rFonts w:hint="eastAsia"/>
            <w:lang w:val="en-GB"/>
            <w:rPrChange w:id="12045" w:author="Kevin Gu" w:date="2020-05-18T10:36:00Z">
              <w:rPr>
                <w:rFonts w:hint="eastAsia"/>
              </w:rPr>
            </w:rPrChange>
          </w:rPr>
          <w:t>。</w:t>
        </w:r>
      </w:ins>
    </w:p>
    <w:p w14:paraId="6AB80827" w14:textId="63B3333D" w:rsidR="00970117" w:rsidRPr="00876437" w:rsidRDefault="00970117" w:rsidP="00970117">
      <w:pPr>
        <w:pStyle w:val="Title3"/>
        <w:rPr>
          <w:ins w:id="12046" w:author="Julio Li" w:date="2020-05-14T14:22:00Z"/>
          <w:lang w:val="en-GB"/>
          <w:rPrChange w:id="12047" w:author="Kevin Gu" w:date="2020-05-18T10:36:00Z">
            <w:rPr>
              <w:ins w:id="12048" w:author="Julio Li" w:date="2020-05-14T14:22:00Z"/>
            </w:rPr>
          </w:rPrChange>
        </w:rPr>
      </w:pPr>
      <w:ins w:id="12049" w:author="Julio Li" w:date="2020-05-14T14:22:00Z">
        <w:r w:rsidRPr="00876437">
          <w:rPr>
            <w:lang w:val="en-GB"/>
            <w:rPrChange w:id="12050" w:author="Kevin Gu" w:date="2020-05-18T10:36:00Z">
              <w:rPr/>
            </w:rPrChange>
          </w:rPr>
          <w:t>Quality Record(S) &amp; Retention Period</w:t>
        </w:r>
        <w:proofErr w:type="spellStart"/>
        <w:r w:rsidRPr="00876437">
          <w:rPr>
            <w:rFonts w:hint="eastAsia"/>
            <w:lang w:val="en-GB"/>
            <w:rPrChange w:id="12051" w:author="Kevin Gu" w:date="2020-05-18T10:36:00Z">
              <w:rPr>
                <w:rFonts w:hint="eastAsia"/>
              </w:rPr>
            </w:rPrChange>
          </w:rPr>
          <w:t>记录和保存时间</w:t>
        </w:r>
        <w:proofErr w:type="spellEnd"/>
      </w:ins>
    </w:p>
    <w:p w14:paraId="3D41C698" w14:textId="5FC7FE76" w:rsidR="00970117" w:rsidRPr="00876437" w:rsidRDefault="00970117" w:rsidP="00970117">
      <w:pPr>
        <w:rPr>
          <w:ins w:id="12052" w:author="Julio Li" w:date="2020-05-14T14:23:00Z"/>
          <w:lang w:val="en-GB"/>
          <w:rPrChange w:id="12053" w:author="Kevin Gu" w:date="2020-05-18T10:36:00Z">
            <w:rPr>
              <w:ins w:id="12054" w:author="Julio Li" w:date="2020-05-14T14:23:00Z"/>
            </w:rPr>
          </w:rPrChange>
        </w:rPr>
      </w:pPr>
      <w:ins w:id="12055" w:author="Julio Li" w:date="2020-05-14T14:23:00Z">
        <w:r w:rsidRPr="00876437">
          <w:rPr>
            <w:lang w:val="en-GB"/>
            <w:rPrChange w:id="12056" w:author="Kevin Gu" w:date="2020-05-18T10:36:00Z">
              <w:rPr>
                <w:lang w:val="en-US"/>
              </w:rPr>
            </w:rPrChange>
          </w:rPr>
          <w:t>‘</w:t>
        </w:r>
        <w:r w:rsidRPr="00876437">
          <w:rPr>
            <w:lang w:val="en-GB"/>
            <w:rPrChange w:id="12057" w:author="Kevin Gu" w:date="2020-05-18T10:36:00Z">
              <w:rPr/>
            </w:rPrChange>
          </w:rPr>
          <w:t xml:space="preserve">Notification </w:t>
        </w:r>
        <w:proofErr w:type="gramStart"/>
        <w:r w:rsidRPr="00876437">
          <w:rPr>
            <w:lang w:val="en-GB"/>
            <w:rPrChange w:id="12058" w:author="Kevin Gu" w:date="2020-05-18T10:36:00Z">
              <w:rPr/>
            </w:rPrChange>
          </w:rPr>
          <w:t>Of</w:t>
        </w:r>
        <w:proofErr w:type="gramEnd"/>
        <w:r w:rsidRPr="00876437">
          <w:rPr>
            <w:lang w:val="en-GB"/>
            <w:rPrChange w:id="12059" w:author="Kevin Gu" w:date="2020-05-18T10:36:00Z">
              <w:rPr/>
            </w:rPrChange>
          </w:rPr>
          <w:t xml:space="preserve"> Visitors</w:t>
        </w:r>
      </w:ins>
      <w:ins w:id="12060" w:author="Julio Li" w:date="2020-05-14T14:24:00Z">
        <w:r w:rsidRPr="00876437">
          <w:rPr>
            <w:lang w:val="en-GB"/>
            <w:rPrChange w:id="12061" w:author="Kevin Gu" w:date="2020-05-18T10:36:00Z">
              <w:rPr/>
            </w:rPrChange>
          </w:rPr>
          <w:t>’</w:t>
        </w:r>
      </w:ins>
      <w:ins w:id="12062" w:author="Julio Li" w:date="2020-05-14T14:23:00Z">
        <w:r w:rsidRPr="00876437">
          <w:rPr>
            <w:lang w:val="en-GB"/>
            <w:rPrChange w:id="12063" w:author="Kevin Gu" w:date="2020-05-18T10:36:00Z">
              <w:rPr/>
            </w:rPrChange>
          </w:rPr>
          <w:t xml:space="preserve"> form to Non-Secure will be retained for 12 months.</w:t>
        </w:r>
      </w:ins>
    </w:p>
    <w:p w14:paraId="216B9320" w14:textId="5F0CB763" w:rsidR="00970117" w:rsidRPr="00876437" w:rsidRDefault="00970117" w:rsidP="00970117">
      <w:pPr>
        <w:rPr>
          <w:ins w:id="12064" w:author="Julio Li" w:date="2020-05-14T14:23:00Z"/>
          <w:lang w:val="en-GB" w:eastAsia="zh-CN"/>
          <w:rPrChange w:id="12065" w:author="Kevin Gu" w:date="2020-05-18T10:36:00Z">
            <w:rPr>
              <w:ins w:id="12066" w:author="Julio Li" w:date="2020-05-14T14:23:00Z"/>
              <w:lang w:eastAsia="zh-CN"/>
            </w:rPr>
          </w:rPrChange>
        </w:rPr>
      </w:pPr>
      <w:proofErr w:type="spellStart"/>
      <w:ins w:id="12067" w:author="Julio Li" w:date="2020-05-14T14:23:00Z">
        <w:r w:rsidRPr="00876437">
          <w:rPr>
            <w:rFonts w:hint="eastAsia"/>
            <w:lang w:val="en-GB"/>
            <w:rPrChange w:id="12068" w:author="Kevin Gu" w:date="2020-05-18T10:36:00Z">
              <w:rPr>
                <w:rFonts w:hint="eastAsia"/>
              </w:rPr>
            </w:rPrChange>
          </w:rPr>
          <w:t>进入非安全区域的访客通知单将被保留</w:t>
        </w:r>
        <w:proofErr w:type="spellEnd"/>
        <w:r w:rsidRPr="00876437">
          <w:rPr>
            <w:lang w:val="en-GB"/>
            <w:rPrChange w:id="12069" w:author="Kevin Gu" w:date="2020-05-18T10:36:00Z">
              <w:rPr/>
            </w:rPrChange>
          </w:rPr>
          <w:t>12</w:t>
        </w:r>
        <w:proofErr w:type="spellStart"/>
        <w:r w:rsidRPr="00876437">
          <w:rPr>
            <w:rFonts w:hint="eastAsia"/>
            <w:lang w:val="en-GB"/>
            <w:rPrChange w:id="12070" w:author="Kevin Gu" w:date="2020-05-18T10:36:00Z">
              <w:rPr>
                <w:rFonts w:hint="eastAsia"/>
              </w:rPr>
            </w:rPrChange>
          </w:rPr>
          <w:t>个月</w:t>
        </w:r>
        <w:proofErr w:type="spellEnd"/>
        <w:r w:rsidRPr="00876437">
          <w:rPr>
            <w:rFonts w:hint="eastAsia"/>
            <w:lang w:val="en-GB" w:eastAsia="zh-CN"/>
            <w:rPrChange w:id="12071" w:author="Kevin Gu" w:date="2020-05-18T10:36:00Z">
              <w:rPr>
                <w:rFonts w:hint="eastAsia"/>
                <w:lang w:eastAsia="zh-CN"/>
              </w:rPr>
            </w:rPrChange>
          </w:rPr>
          <w:t>。</w:t>
        </w:r>
      </w:ins>
    </w:p>
    <w:p w14:paraId="61D8675F" w14:textId="32D1298B" w:rsidR="00970117" w:rsidRPr="00876437" w:rsidRDefault="00970117" w:rsidP="00970117">
      <w:pPr>
        <w:rPr>
          <w:ins w:id="12072" w:author="Julio Li" w:date="2020-05-14T14:23:00Z"/>
          <w:lang w:val="en-GB"/>
          <w:rPrChange w:id="12073" w:author="Kevin Gu" w:date="2020-05-18T10:36:00Z">
            <w:rPr>
              <w:ins w:id="12074" w:author="Julio Li" w:date="2020-05-14T14:23:00Z"/>
            </w:rPr>
          </w:rPrChange>
        </w:rPr>
      </w:pPr>
      <w:ins w:id="12075" w:author="Julio Li" w:date="2020-05-14T14:23:00Z">
        <w:r w:rsidRPr="00876437">
          <w:rPr>
            <w:lang w:val="en-GB"/>
            <w:rPrChange w:id="12076" w:author="Kevin Gu" w:date="2020-05-18T10:36:00Z">
              <w:rPr/>
            </w:rPrChange>
          </w:rPr>
          <w:t xml:space="preserve">‘Notification </w:t>
        </w:r>
        <w:proofErr w:type="gramStart"/>
        <w:r w:rsidRPr="00876437">
          <w:rPr>
            <w:lang w:val="en-GB"/>
            <w:rPrChange w:id="12077" w:author="Kevin Gu" w:date="2020-05-18T10:36:00Z">
              <w:rPr/>
            </w:rPrChange>
          </w:rPr>
          <w:t>Of</w:t>
        </w:r>
        <w:proofErr w:type="gramEnd"/>
        <w:r w:rsidRPr="00876437">
          <w:rPr>
            <w:lang w:val="en-GB"/>
            <w:rPrChange w:id="12078" w:author="Kevin Gu" w:date="2020-05-18T10:36:00Z">
              <w:rPr/>
            </w:rPrChange>
          </w:rPr>
          <w:t xml:space="preserve"> Visitors’ form with Plant Tour inside the Production Shop floor in the Highly Sensitive Zone will be retained for 2 years.</w:t>
        </w:r>
      </w:ins>
    </w:p>
    <w:p w14:paraId="46028C24" w14:textId="18A19B02" w:rsidR="00970117" w:rsidRPr="00876437" w:rsidRDefault="00970117" w:rsidP="00970117">
      <w:pPr>
        <w:rPr>
          <w:ins w:id="12079" w:author="Julio Li" w:date="2020-05-14T14:23:00Z"/>
          <w:lang w:val="en-GB" w:eastAsia="zh-CN"/>
          <w:rPrChange w:id="12080" w:author="Kevin Gu" w:date="2020-05-18T10:36:00Z">
            <w:rPr>
              <w:ins w:id="12081" w:author="Julio Li" w:date="2020-05-14T14:23:00Z"/>
              <w:lang w:eastAsia="zh-CN"/>
            </w:rPr>
          </w:rPrChange>
        </w:rPr>
      </w:pPr>
      <w:proofErr w:type="spellStart"/>
      <w:ins w:id="12082" w:author="Julio Li" w:date="2020-05-14T14:23:00Z">
        <w:r w:rsidRPr="00876437">
          <w:rPr>
            <w:rFonts w:hint="eastAsia"/>
            <w:lang w:val="en-GB"/>
            <w:rPrChange w:id="12083" w:author="Kevin Gu" w:date="2020-05-18T10:36:00Z">
              <w:rPr>
                <w:rFonts w:hint="eastAsia"/>
              </w:rPr>
            </w:rPrChange>
          </w:rPr>
          <w:t>进入车间等高安全区域的访客通知单将被保留</w:t>
        </w:r>
        <w:proofErr w:type="spellEnd"/>
        <w:r w:rsidRPr="00876437">
          <w:rPr>
            <w:lang w:val="en-GB"/>
            <w:rPrChange w:id="12084" w:author="Kevin Gu" w:date="2020-05-18T10:36:00Z">
              <w:rPr/>
            </w:rPrChange>
          </w:rPr>
          <w:t>2</w:t>
        </w:r>
        <w:proofErr w:type="spellStart"/>
        <w:r w:rsidRPr="00876437">
          <w:rPr>
            <w:rFonts w:hint="eastAsia"/>
            <w:lang w:val="en-GB"/>
            <w:rPrChange w:id="12085" w:author="Kevin Gu" w:date="2020-05-18T10:36:00Z">
              <w:rPr>
                <w:rFonts w:hint="eastAsia"/>
              </w:rPr>
            </w:rPrChange>
          </w:rPr>
          <w:t>年的时间</w:t>
        </w:r>
        <w:proofErr w:type="spellEnd"/>
        <w:r w:rsidRPr="00876437">
          <w:rPr>
            <w:rFonts w:hint="eastAsia"/>
            <w:lang w:val="en-GB" w:eastAsia="zh-CN"/>
            <w:rPrChange w:id="12086" w:author="Kevin Gu" w:date="2020-05-18T10:36:00Z">
              <w:rPr>
                <w:rFonts w:hint="eastAsia"/>
                <w:lang w:eastAsia="zh-CN"/>
              </w:rPr>
            </w:rPrChange>
          </w:rPr>
          <w:t>。</w:t>
        </w:r>
      </w:ins>
    </w:p>
    <w:p w14:paraId="6AC718BE" w14:textId="6E3594FD" w:rsidR="00970117" w:rsidRPr="00876437" w:rsidRDefault="00970117" w:rsidP="00970117">
      <w:pPr>
        <w:rPr>
          <w:ins w:id="12087" w:author="Julio Li" w:date="2020-05-14T14:23:00Z"/>
          <w:lang w:val="en-GB"/>
          <w:rPrChange w:id="12088" w:author="Kevin Gu" w:date="2020-05-18T10:36:00Z">
            <w:rPr>
              <w:ins w:id="12089" w:author="Julio Li" w:date="2020-05-14T14:23:00Z"/>
            </w:rPr>
          </w:rPrChange>
        </w:rPr>
      </w:pPr>
      <w:ins w:id="12090" w:author="Julio Li" w:date="2020-05-14T14:23:00Z">
        <w:r w:rsidRPr="00876437">
          <w:rPr>
            <w:lang w:val="en-GB"/>
            <w:rPrChange w:id="12091" w:author="Kevin Gu" w:date="2020-05-18T10:36:00Z">
              <w:rPr/>
            </w:rPrChange>
          </w:rPr>
          <w:t xml:space="preserve">Confidential Agreement shall enjoy immunity. </w:t>
        </w:r>
      </w:ins>
    </w:p>
    <w:p w14:paraId="7D388FE4" w14:textId="761FC3C8" w:rsidR="008D4F61" w:rsidRPr="00876437" w:rsidDel="00C94159" w:rsidRDefault="00970117">
      <w:pPr>
        <w:rPr>
          <w:del w:id="12092" w:author="Julio Li" w:date="2020-05-14T13:58:00Z"/>
          <w:lang w:val="en-GB" w:eastAsia="zh-CN"/>
          <w:rPrChange w:id="12093" w:author="Kevin Gu" w:date="2020-05-18T10:36:00Z">
            <w:rPr>
              <w:del w:id="12094" w:author="Julio Li" w:date="2020-05-14T13:58:00Z"/>
              <w:lang w:eastAsia="zh-CN"/>
            </w:rPr>
          </w:rPrChange>
        </w:rPr>
        <w:pPrChange w:id="12095" w:author="Julio Li" w:date="2020-05-14T14:03:00Z">
          <w:pPr>
            <w:pStyle w:val="Title3"/>
          </w:pPr>
        </w:pPrChange>
      </w:pPr>
      <w:proofErr w:type="spellStart"/>
      <w:ins w:id="12096" w:author="Julio Li" w:date="2020-05-14T14:23:00Z">
        <w:r w:rsidRPr="00876437">
          <w:rPr>
            <w:rFonts w:hint="eastAsia"/>
            <w:lang w:val="en-GB"/>
            <w:rPrChange w:id="12097" w:author="Kevin Gu" w:date="2020-05-18T10:36:00Z">
              <w:rPr>
                <w:rFonts w:hint="eastAsia"/>
                <w:b w:val="0"/>
                <w:bCs w:val="0"/>
              </w:rPr>
            </w:rPrChange>
          </w:rPr>
          <w:t>保密协议将被无限期保存</w:t>
        </w:r>
        <w:proofErr w:type="spellEnd"/>
        <w:r w:rsidRPr="00876437">
          <w:rPr>
            <w:rFonts w:hint="eastAsia"/>
            <w:lang w:val="en-GB" w:eastAsia="zh-CN"/>
            <w:rPrChange w:id="12098" w:author="Kevin Gu" w:date="2020-05-18T10:36:00Z">
              <w:rPr>
                <w:rFonts w:hint="eastAsia"/>
                <w:b w:val="0"/>
                <w:bCs w:val="0"/>
                <w:lang w:eastAsia="zh-CN"/>
              </w:rPr>
            </w:rPrChange>
          </w:rPr>
          <w:t>。</w:t>
        </w:r>
      </w:ins>
      <w:del w:id="12099" w:author="Julio Li" w:date="2020-05-14T13:58:00Z">
        <w:r w:rsidR="008D4F61" w:rsidRPr="00876437" w:rsidDel="00C94159">
          <w:rPr>
            <w:lang w:val="en-GB" w:eastAsia="zh-CN"/>
            <w:rPrChange w:id="12100" w:author="Kevin Gu" w:date="2020-05-18T10:36:00Z">
              <w:rPr>
                <w:b w:val="0"/>
                <w:bCs w:val="0"/>
                <w:lang w:eastAsia="zh-CN"/>
              </w:rPr>
            </w:rPrChange>
          </w:rPr>
          <w:delText>Visiting Registry and Verification</w:delText>
        </w:r>
        <w:r w:rsidR="004E6311" w:rsidRPr="00876437" w:rsidDel="00C94159">
          <w:rPr>
            <w:lang w:val="en-GB" w:eastAsia="zh-CN"/>
            <w:rPrChange w:id="12101" w:author="Kevin Gu" w:date="2020-05-18T10:36:00Z">
              <w:rPr>
                <w:b w:val="0"/>
                <w:bCs w:val="0"/>
                <w:lang w:eastAsia="zh-CN"/>
              </w:rPr>
            </w:rPrChange>
          </w:rPr>
          <w:delText xml:space="preserve"> </w:delText>
        </w:r>
        <w:r w:rsidR="004E6311" w:rsidRPr="00876437" w:rsidDel="00C94159">
          <w:rPr>
            <w:rFonts w:hint="eastAsia"/>
            <w:lang w:val="en-GB" w:eastAsia="zh-CN"/>
            <w:rPrChange w:id="12102" w:author="Kevin Gu" w:date="2020-05-18T10:36:00Z">
              <w:rPr>
                <w:rFonts w:hint="eastAsia"/>
                <w:b w:val="0"/>
                <w:bCs w:val="0"/>
                <w:lang w:eastAsia="zh-CN"/>
              </w:rPr>
            </w:rPrChange>
          </w:rPr>
          <w:delText>参观前的注册以及核实</w:delText>
        </w:r>
      </w:del>
    </w:p>
    <w:p w14:paraId="7DF51CD5" w14:textId="19A05A95" w:rsidR="008D4F61" w:rsidRPr="00876437" w:rsidDel="00C94159" w:rsidRDefault="008D4F61">
      <w:pPr>
        <w:rPr>
          <w:del w:id="12103" w:author="Julio Li" w:date="2020-05-14T13:58:00Z"/>
          <w:lang w:val="en-GB" w:eastAsia="zh-CN"/>
          <w:rPrChange w:id="12104" w:author="Kevin Gu" w:date="2020-05-18T10:36:00Z">
            <w:rPr>
              <w:del w:id="12105" w:author="Julio Li" w:date="2020-05-14T13:58:00Z"/>
              <w:lang w:eastAsia="zh-CN"/>
            </w:rPr>
          </w:rPrChange>
        </w:rPr>
      </w:pPr>
      <w:del w:id="12106" w:author="Julio Li" w:date="2020-05-14T13:58:00Z">
        <w:r w:rsidRPr="00876437" w:rsidDel="00C94159">
          <w:rPr>
            <w:lang w:val="en-GB" w:eastAsia="zh-CN"/>
            <w:rPrChange w:id="12107" w:author="Kevin Gu" w:date="2020-05-18T10:36:00Z">
              <w:rPr>
                <w:lang w:eastAsia="zh-CN"/>
              </w:rPr>
            </w:rPrChange>
          </w:rPr>
          <w:delText>The visitor must make appointments and be confirmed by the receiving staff of the company before entering the campus.</w:delText>
        </w:r>
      </w:del>
    </w:p>
    <w:p w14:paraId="3F6003A7" w14:textId="488D712D" w:rsidR="004E6311" w:rsidRPr="00876437" w:rsidDel="00C94159" w:rsidRDefault="004E6311">
      <w:pPr>
        <w:rPr>
          <w:del w:id="12108" w:author="Julio Li" w:date="2020-05-14T13:58:00Z"/>
          <w:lang w:val="en-GB" w:eastAsia="zh-CN"/>
          <w:rPrChange w:id="12109" w:author="Kevin Gu" w:date="2020-05-18T10:36:00Z">
            <w:rPr>
              <w:del w:id="12110" w:author="Julio Li" w:date="2020-05-14T13:58:00Z"/>
              <w:lang w:eastAsia="zh-CN"/>
            </w:rPr>
          </w:rPrChange>
        </w:rPr>
      </w:pPr>
      <w:del w:id="12111" w:author="Julio Li" w:date="2020-05-14T13:58:00Z">
        <w:r w:rsidRPr="00876437" w:rsidDel="00C94159">
          <w:rPr>
            <w:rFonts w:hint="eastAsia"/>
            <w:lang w:val="en-GB" w:eastAsia="zh-CN"/>
            <w:rPrChange w:id="12112" w:author="Kevin Gu" w:date="2020-05-18T10:36:00Z">
              <w:rPr>
                <w:rFonts w:hint="eastAsia"/>
                <w:lang w:eastAsia="zh-CN"/>
              </w:rPr>
            </w:rPrChange>
          </w:rPr>
          <w:delText>访客进入园区前必须预约并得到公司接待人员的确认。</w:delText>
        </w:r>
      </w:del>
    </w:p>
    <w:p w14:paraId="6178E346" w14:textId="03C73439" w:rsidR="008D4F61" w:rsidRPr="00876437" w:rsidDel="00C94159" w:rsidRDefault="008D4F61">
      <w:pPr>
        <w:rPr>
          <w:del w:id="12113" w:author="Julio Li" w:date="2020-05-14T13:58:00Z"/>
          <w:lang w:val="en-GB" w:eastAsia="zh-CN"/>
          <w:rPrChange w:id="12114" w:author="Kevin Gu" w:date="2020-05-18T10:36:00Z">
            <w:rPr>
              <w:del w:id="12115" w:author="Julio Li" w:date="2020-05-14T13:58:00Z"/>
              <w:lang w:eastAsia="zh-CN"/>
            </w:rPr>
          </w:rPrChange>
        </w:rPr>
      </w:pPr>
      <w:del w:id="12116" w:author="Julio Li" w:date="2020-05-14T13:58:00Z">
        <w:r w:rsidRPr="00876437" w:rsidDel="00C94159">
          <w:rPr>
            <w:lang w:val="en-GB" w:eastAsia="zh-CN"/>
            <w:rPrChange w:id="12117" w:author="Kevin Gu" w:date="2020-05-18T10:36:00Z">
              <w:rPr>
                <w:lang w:eastAsia="zh-CN"/>
              </w:rPr>
            </w:rPrChange>
          </w:rPr>
          <w:delText>The registration information needs to record all the information of the visitors to the campus, such as the time, purpose, visit target person and visitor’s company, etc.</w:delText>
        </w:r>
      </w:del>
    </w:p>
    <w:p w14:paraId="75B3EAD0" w14:textId="2773A4B3" w:rsidR="004E6311" w:rsidRPr="00876437" w:rsidDel="00C94159" w:rsidRDefault="004E6311">
      <w:pPr>
        <w:rPr>
          <w:del w:id="12118" w:author="Julio Li" w:date="2020-05-14T13:58:00Z"/>
          <w:lang w:val="en-GB" w:eastAsia="zh-CN"/>
          <w:rPrChange w:id="12119" w:author="Kevin Gu" w:date="2020-05-18T10:36:00Z">
            <w:rPr>
              <w:del w:id="12120" w:author="Julio Li" w:date="2020-05-14T13:58:00Z"/>
              <w:lang w:eastAsia="zh-CN"/>
            </w:rPr>
          </w:rPrChange>
        </w:rPr>
      </w:pPr>
      <w:del w:id="12121" w:author="Julio Li" w:date="2020-05-14T13:58:00Z">
        <w:r w:rsidRPr="00876437" w:rsidDel="00C94159">
          <w:rPr>
            <w:rFonts w:hint="eastAsia"/>
            <w:lang w:val="en-GB" w:eastAsia="zh-CN"/>
            <w:rPrChange w:id="12122" w:author="Kevin Gu" w:date="2020-05-18T10:36:00Z">
              <w:rPr>
                <w:rFonts w:hint="eastAsia"/>
                <w:lang w:eastAsia="zh-CN"/>
              </w:rPr>
            </w:rPrChange>
          </w:rPr>
          <w:delText>注册信息需要记录所有进入园区的访客的信息，如时间、目的、访问对象、访客所属公司等。</w:delText>
        </w:r>
      </w:del>
    </w:p>
    <w:p w14:paraId="12442D78" w14:textId="0C7ED5B2" w:rsidR="008D4F61" w:rsidRPr="00876437" w:rsidDel="00C94159" w:rsidRDefault="008D4F61">
      <w:pPr>
        <w:rPr>
          <w:del w:id="12123" w:author="Julio Li" w:date="2020-05-14T13:58:00Z"/>
          <w:lang w:val="en-GB" w:eastAsia="zh-CN"/>
          <w:rPrChange w:id="12124" w:author="Kevin Gu" w:date="2020-05-18T10:36:00Z">
            <w:rPr>
              <w:del w:id="12125" w:author="Julio Li" w:date="2020-05-14T13:58:00Z"/>
              <w:lang w:eastAsia="zh-CN"/>
            </w:rPr>
          </w:rPrChange>
        </w:rPr>
      </w:pPr>
      <w:del w:id="12126" w:author="Julio Li" w:date="2020-05-14T13:58:00Z">
        <w:r w:rsidRPr="00876437" w:rsidDel="00C94159">
          <w:rPr>
            <w:lang w:val="en-GB" w:eastAsia="zh-CN"/>
            <w:rPrChange w:id="12127" w:author="Kevin Gu" w:date="2020-05-18T10:36:00Z">
              <w:rPr>
                <w:lang w:eastAsia="zh-CN"/>
              </w:rPr>
            </w:rPrChange>
          </w:rPr>
          <w:delText>Visitors must show their Govt Identity card (Passport and national ID card, etc.)  at the entrance of the campus to the security guards.</w:delText>
        </w:r>
      </w:del>
    </w:p>
    <w:p w14:paraId="5C910A77" w14:textId="74E67D48" w:rsidR="004E6311" w:rsidRPr="00876437" w:rsidDel="00C94159" w:rsidRDefault="004E6311">
      <w:pPr>
        <w:rPr>
          <w:del w:id="12128" w:author="Julio Li" w:date="2020-05-14T13:58:00Z"/>
          <w:lang w:val="en-GB" w:eastAsia="zh-CN"/>
          <w:rPrChange w:id="12129" w:author="Kevin Gu" w:date="2020-05-18T10:36:00Z">
            <w:rPr>
              <w:del w:id="12130" w:author="Julio Li" w:date="2020-05-14T13:58:00Z"/>
              <w:lang w:eastAsia="zh-CN"/>
            </w:rPr>
          </w:rPrChange>
        </w:rPr>
      </w:pPr>
      <w:del w:id="12131" w:author="Julio Li" w:date="2020-05-14T13:58:00Z">
        <w:r w:rsidRPr="00876437" w:rsidDel="00C94159">
          <w:rPr>
            <w:rFonts w:hint="eastAsia"/>
            <w:lang w:val="en-GB" w:eastAsia="zh-CN"/>
            <w:rPrChange w:id="12132" w:author="Kevin Gu" w:date="2020-05-18T10:36:00Z">
              <w:rPr>
                <w:rFonts w:hint="eastAsia"/>
                <w:lang w:eastAsia="zh-CN"/>
              </w:rPr>
            </w:rPrChange>
          </w:rPr>
          <w:delText>访客必须在园区入口处向保安出示身份证明（如护照、身份证等）。</w:delText>
        </w:r>
      </w:del>
    </w:p>
    <w:p w14:paraId="434B6813" w14:textId="7FEE4535" w:rsidR="008D4F61" w:rsidRPr="00876437" w:rsidDel="00C94159" w:rsidRDefault="008D4F61">
      <w:pPr>
        <w:rPr>
          <w:del w:id="12133" w:author="Julio Li" w:date="2020-05-14T13:58:00Z"/>
          <w:lang w:val="en-GB" w:eastAsia="zh-CN"/>
          <w:rPrChange w:id="12134" w:author="Kevin Gu" w:date="2020-05-18T10:36:00Z">
            <w:rPr>
              <w:del w:id="12135" w:author="Julio Li" w:date="2020-05-14T13:58:00Z"/>
              <w:lang w:eastAsia="zh-CN"/>
            </w:rPr>
          </w:rPrChange>
        </w:rPr>
        <w:pPrChange w:id="12136" w:author="Julio Li" w:date="2020-05-14T14:03:00Z">
          <w:pPr>
            <w:pStyle w:val="Title3"/>
          </w:pPr>
        </w:pPrChange>
      </w:pPr>
      <w:del w:id="12137" w:author="Julio Li" w:date="2020-05-14T13:58:00Z">
        <w:r w:rsidRPr="00876437" w:rsidDel="00C94159">
          <w:rPr>
            <w:lang w:val="en-GB" w:eastAsia="zh-CN"/>
            <w:rPrChange w:id="12138" w:author="Kevin Gu" w:date="2020-05-18T10:36:00Z">
              <w:rPr>
                <w:b w:val="0"/>
                <w:bCs w:val="0"/>
                <w:lang w:eastAsia="zh-CN"/>
              </w:rPr>
            </w:rPrChange>
          </w:rPr>
          <w:delText>Visiting Control in Production Area</w:delText>
        </w:r>
        <w:r w:rsidR="004E6311" w:rsidRPr="00876437" w:rsidDel="00C94159">
          <w:rPr>
            <w:lang w:val="en-GB" w:eastAsia="zh-CN"/>
            <w:rPrChange w:id="12139" w:author="Kevin Gu" w:date="2020-05-18T10:36:00Z">
              <w:rPr>
                <w:b w:val="0"/>
                <w:bCs w:val="0"/>
                <w:lang w:eastAsia="zh-CN"/>
              </w:rPr>
            </w:rPrChange>
          </w:rPr>
          <w:delText xml:space="preserve"> </w:delText>
        </w:r>
        <w:r w:rsidR="004E6311" w:rsidRPr="00876437" w:rsidDel="00C94159">
          <w:rPr>
            <w:rFonts w:hint="eastAsia"/>
            <w:lang w:val="en-GB" w:eastAsia="zh-CN"/>
            <w:rPrChange w:id="12140" w:author="Kevin Gu" w:date="2020-05-18T10:36:00Z">
              <w:rPr>
                <w:rFonts w:hint="eastAsia"/>
                <w:b w:val="0"/>
                <w:bCs w:val="0"/>
                <w:lang w:eastAsia="zh-CN"/>
              </w:rPr>
            </w:rPrChange>
          </w:rPr>
          <w:delText>生产区域的参观控制</w:delText>
        </w:r>
      </w:del>
    </w:p>
    <w:p w14:paraId="3EE46982" w14:textId="6DDC7D93" w:rsidR="008D4F61" w:rsidRPr="00876437" w:rsidDel="00C94159" w:rsidRDefault="008D4F61">
      <w:pPr>
        <w:rPr>
          <w:del w:id="12141" w:author="Julio Li" w:date="2020-05-14T13:58:00Z"/>
          <w:lang w:val="en-GB" w:eastAsia="zh-CN"/>
          <w:rPrChange w:id="12142" w:author="Kevin Gu" w:date="2020-05-18T10:36:00Z">
            <w:rPr>
              <w:del w:id="12143" w:author="Julio Li" w:date="2020-05-14T13:58:00Z"/>
              <w:lang w:eastAsia="zh-CN"/>
            </w:rPr>
          </w:rPrChange>
        </w:rPr>
      </w:pPr>
      <w:del w:id="12144" w:author="Julio Li" w:date="2020-05-14T13:58:00Z">
        <w:r w:rsidRPr="00876437" w:rsidDel="00C94159">
          <w:rPr>
            <w:lang w:val="en-GB" w:eastAsia="zh-CN"/>
            <w:rPrChange w:id="12145" w:author="Kevin Gu" w:date="2020-05-18T10:36:00Z">
              <w:rPr>
                <w:lang w:eastAsia="zh-CN"/>
              </w:rPr>
            </w:rPrChange>
          </w:rPr>
          <w:delText>If the visiting personnel request to access plant, they must register the same contents again at the entrance of the plant and approved by the CISO.</w:delText>
        </w:r>
      </w:del>
    </w:p>
    <w:p w14:paraId="5BB07A70" w14:textId="087F980B" w:rsidR="00FD220D" w:rsidRPr="00876437" w:rsidDel="00C94159" w:rsidRDefault="00FD220D">
      <w:pPr>
        <w:rPr>
          <w:del w:id="12146" w:author="Julio Li" w:date="2020-05-14T13:58:00Z"/>
          <w:lang w:val="en-GB" w:eastAsia="zh-CN"/>
          <w:rPrChange w:id="12147" w:author="Kevin Gu" w:date="2020-05-18T10:36:00Z">
            <w:rPr>
              <w:del w:id="12148" w:author="Julio Li" w:date="2020-05-14T13:58:00Z"/>
              <w:lang w:eastAsia="zh-CN"/>
            </w:rPr>
          </w:rPrChange>
        </w:rPr>
      </w:pPr>
      <w:del w:id="12149" w:author="Julio Li" w:date="2020-05-14T13:58:00Z">
        <w:r w:rsidRPr="00876437" w:rsidDel="00C94159">
          <w:rPr>
            <w:rFonts w:hint="eastAsia"/>
            <w:lang w:val="en-GB" w:eastAsia="zh-CN"/>
            <w:rPrChange w:id="12150" w:author="Kevin Gu" w:date="2020-05-18T10:36:00Z">
              <w:rPr>
                <w:rFonts w:hint="eastAsia"/>
                <w:lang w:eastAsia="zh-CN"/>
              </w:rPr>
            </w:rPrChange>
          </w:rPr>
          <w:delText>如果来访人员要求进入车间，则必须在车间入口处重新登记相同的内容，并得到</w:delText>
        </w:r>
        <w:r w:rsidRPr="00876437" w:rsidDel="00C94159">
          <w:rPr>
            <w:lang w:val="en-GB" w:eastAsia="zh-CN"/>
            <w:rPrChange w:id="12151" w:author="Kevin Gu" w:date="2020-05-18T10:36:00Z">
              <w:rPr>
                <w:lang w:eastAsia="zh-CN"/>
              </w:rPr>
            </w:rPrChange>
          </w:rPr>
          <w:delText>CISO</w:delText>
        </w:r>
        <w:r w:rsidRPr="00876437" w:rsidDel="00C94159">
          <w:rPr>
            <w:rFonts w:hint="eastAsia"/>
            <w:lang w:val="en-GB" w:eastAsia="zh-CN"/>
            <w:rPrChange w:id="12152" w:author="Kevin Gu" w:date="2020-05-18T10:36:00Z">
              <w:rPr>
                <w:rFonts w:hint="eastAsia"/>
                <w:lang w:eastAsia="zh-CN"/>
              </w:rPr>
            </w:rPrChange>
          </w:rPr>
          <w:delText>的批准。</w:delText>
        </w:r>
      </w:del>
    </w:p>
    <w:p w14:paraId="1C560F34" w14:textId="6C66700D" w:rsidR="008D4F61" w:rsidRPr="00876437" w:rsidDel="00C94159" w:rsidRDefault="008D4F61">
      <w:pPr>
        <w:rPr>
          <w:del w:id="12153" w:author="Julio Li" w:date="2020-05-14T13:58:00Z"/>
          <w:lang w:val="en-GB" w:eastAsia="zh-CN"/>
          <w:rPrChange w:id="12154" w:author="Kevin Gu" w:date="2020-05-18T10:36:00Z">
            <w:rPr>
              <w:del w:id="12155" w:author="Julio Li" w:date="2020-05-14T13:58:00Z"/>
              <w:lang w:eastAsia="zh-CN"/>
            </w:rPr>
          </w:rPrChange>
        </w:rPr>
      </w:pPr>
      <w:del w:id="12156" w:author="Julio Li" w:date="2020-05-14T13:58:00Z">
        <w:r w:rsidRPr="00876437" w:rsidDel="00C94159">
          <w:rPr>
            <w:lang w:val="en-GB" w:eastAsia="zh-CN"/>
            <w:rPrChange w:id="12157" w:author="Kevin Gu" w:date="2020-05-18T10:36:00Z">
              <w:rPr>
                <w:lang w:eastAsia="zh-CN"/>
              </w:rPr>
            </w:rPrChange>
          </w:rPr>
          <w:delText>Visitors must show their Gov</w:delText>
        </w:r>
        <w:r w:rsidR="00FD5D6C" w:rsidRPr="00876437" w:rsidDel="00C94159">
          <w:rPr>
            <w:lang w:val="en-GB" w:eastAsia="zh-CN"/>
            <w:rPrChange w:id="12158" w:author="Kevin Gu" w:date="2020-05-18T10:36:00Z">
              <w:rPr>
                <w:lang w:eastAsia="zh-CN"/>
              </w:rPr>
            </w:rPrChange>
          </w:rPr>
          <w:delText>ernment</w:delText>
        </w:r>
        <w:r w:rsidRPr="00876437" w:rsidDel="00C94159">
          <w:rPr>
            <w:lang w:val="en-GB" w:eastAsia="zh-CN"/>
            <w:rPrChange w:id="12159" w:author="Kevin Gu" w:date="2020-05-18T10:36:00Z">
              <w:rPr>
                <w:lang w:eastAsia="zh-CN"/>
              </w:rPr>
            </w:rPrChange>
          </w:rPr>
          <w:delText xml:space="preserve"> Identity card (Passport and national ID card, etc.)</w:delText>
        </w:r>
        <w:r w:rsidRPr="00876437" w:rsidDel="00C94159">
          <w:rPr>
            <w:sz w:val="20"/>
            <w:lang w:val="en-GB" w:eastAsia="zh-CN"/>
            <w:rPrChange w:id="12160" w:author="Kevin Gu" w:date="2020-05-18T10:36:00Z">
              <w:rPr>
                <w:sz w:val="20"/>
                <w:lang w:eastAsia="zh-CN"/>
              </w:rPr>
            </w:rPrChange>
          </w:rPr>
          <w:delText xml:space="preserve"> </w:delText>
        </w:r>
        <w:r w:rsidRPr="00876437" w:rsidDel="00C94159">
          <w:rPr>
            <w:lang w:val="en-GB" w:eastAsia="zh-CN"/>
            <w:rPrChange w:id="12161" w:author="Kevin Gu" w:date="2020-05-18T10:36:00Z">
              <w:rPr>
                <w:lang w:eastAsia="zh-CN"/>
              </w:rPr>
            </w:rPrChange>
          </w:rPr>
          <w:delText xml:space="preserve"> at the entrance again of the plant to the security guards.</w:delText>
        </w:r>
      </w:del>
    </w:p>
    <w:p w14:paraId="2C9202AD" w14:textId="489523A4" w:rsidR="00FD220D" w:rsidRPr="00876437" w:rsidDel="00C94159" w:rsidRDefault="00FD220D">
      <w:pPr>
        <w:rPr>
          <w:del w:id="12162" w:author="Julio Li" w:date="2020-05-14T13:58:00Z"/>
          <w:lang w:val="en-GB" w:eastAsia="zh-CN"/>
          <w:rPrChange w:id="12163" w:author="Kevin Gu" w:date="2020-05-18T10:36:00Z">
            <w:rPr>
              <w:del w:id="12164" w:author="Julio Li" w:date="2020-05-14T13:58:00Z"/>
              <w:lang w:eastAsia="zh-CN"/>
            </w:rPr>
          </w:rPrChange>
        </w:rPr>
      </w:pPr>
      <w:del w:id="12165" w:author="Julio Li" w:date="2020-05-14T13:58:00Z">
        <w:r w:rsidRPr="00876437" w:rsidDel="00C94159">
          <w:rPr>
            <w:rFonts w:hint="eastAsia"/>
            <w:lang w:val="en-GB" w:eastAsia="zh-CN"/>
            <w:rPrChange w:id="12166" w:author="Kevin Gu" w:date="2020-05-18T10:36:00Z">
              <w:rPr>
                <w:rFonts w:hint="eastAsia"/>
                <w:lang w:eastAsia="zh-CN"/>
              </w:rPr>
            </w:rPrChange>
          </w:rPr>
          <w:delText>参观者必须在车间入口处再次向保安出示政府发放的身份证明（如护照、身份证等）。</w:delText>
        </w:r>
      </w:del>
    </w:p>
    <w:p w14:paraId="787D76F1" w14:textId="25EF6FBE" w:rsidR="008D4F61" w:rsidRPr="00876437" w:rsidDel="00C94159" w:rsidRDefault="008D4F61">
      <w:pPr>
        <w:rPr>
          <w:del w:id="12167" w:author="Julio Li" w:date="2020-05-14T13:58:00Z"/>
          <w:lang w:val="en-GB" w:eastAsia="zh-CN"/>
          <w:rPrChange w:id="12168" w:author="Kevin Gu" w:date="2020-05-18T10:36:00Z">
            <w:rPr>
              <w:del w:id="12169" w:author="Julio Li" w:date="2020-05-14T13:58:00Z"/>
              <w:lang w:eastAsia="zh-CN"/>
            </w:rPr>
          </w:rPrChange>
        </w:rPr>
      </w:pPr>
      <w:del w:id="12170" w:author="Julio Li" w:date="2020-05-14T13:58:00Z">
        <w:r w:rsidRPr="00876437" w:rsidDel="00C94159">
          <w:rPr>
            <w:lang w:val="en-GB" w:eastAsia="zh-CN"/>
            <w:rPrChange w:id="12171" w:author="Kevin Gu" w:date="2020-05-18T10:36:00Z">
              <w:rPr>
                <w:lang w:eastAsia="zh-CN"/>
              </w:rPr>
            </w:rPrChange>
          </w:rPr>
          <w:delText xml:space="preserve">NDA must be signed at the entrance of plant by the visitors to commit that they will not disclose any confidential information of </w:delText>
        </w:r>
        <w:r w:rsidR="008543CE" w:rsidRPr="00876437" w:rsidDel="00C94159">
          <w:rPr>
            <w:lang w:val="en-GB"/>
            <w:rPrChange w:id="12172" w:author="Kevin Gu" w:date="2020-05-18T10:36:00Z">
              <w:rPr/>
            </w:rPrChange>
          </w:rPr>
          <w:fldChar w:fldCharType="begin"/>
        </w:r>
        <w:r w:rsidR="008543CE" w:rsidRPr="00876437" w:rsidDel="00C94159">
          <w:rPr>
            <w:lang w:val="en-GB" w:eastAsia="zh-CN"/>
            <w:rPrChange w:id="12173" w:author="Kevin Gu" w:date="2020-05-18T10:36:00Z">
              <w:rPr>
                <w:lang w:eastAsia="zh-CN"/>
              </w:rPr>
            </w:rPrChange>
          </w:rPr>
          <w:delInstrText xml:space="preserve"> DOCPROPERTY  app_developer  \* MERGEFORMAT </w:delInstrText>
        </w:r>
        <w:r w:rsidR="008543CE" w:rsidRPr="00876437" w:rsidDel="00C94159">
          <w:rPr>
            <w:lang w:val="en-GB"/>
            <w:rPrChange w:id="12174" w:author="Kevin Gu" w:date="2020-05-18T10:36:00Z">
              <w:rPr>
                <w:lang w:val="en-GB"/>
              </w:rPr>
            </w:rPrChange>
          </w:rPr>
          <w:fldChar w:fldCharType="separate"/>
        </w:r>
        <w:r w:rsidR="00F20899" w:rsidRPr="00876437" w:rsidDel="00C94159">
          <w:rPr>
            <w:lang w:val="en-GB" w:eastAsia="zh-CN"/>
          </w:rPr>
          <w:delText>CTWY</w:delText>
        </w:r>
        <w:r w:rsidR="008543CE" w:rsidRPr="00876437" w:rsidDel="00C94159">
          <w:rPr>
            <w:lang w:val="en-GB"/>
            <w:rPrChange w:id="12175" w:author="Kevin Gu" w:date="2020-05-18T10:36:00Z">
              <w:rPr>
                <w:lang w:val="en-GB"/>
              </w:rPr>
            </w:rPrChange>
          </w:rPr>
          <w:fldChar w:fldCharType="end"/>
        </w:r>
        <w:r w:rsidRPr="00876437" w:rsidDel="00C94159">
          <w:rPr>
            <w:lang w:val="en-GB" w:eastAsia="zh-CN"/>
            <w:rPrChange w:id="12176" w:author="Kevin Gu" w:date="2020-05-18T10:36:00Z">
              <w:rPr>
                <w:lang w:eastAsia="zh-CN"/>
              </w:rPr>
            </w:rPrChange>
          </w:rPr>
          <w:delText>. Visitors are not allowed to carry any electronic items e.g. Cameras, Laptop, USB Sticks, Hard Disk Drives or data storage devices &amp; mobile phone with cameras inside the plant.</w:delText>
        </w:r>
      </w:del>
    </w:p>
    <w:p w14:paraId="0049026D" w14:textId="268AA91B" w:rsidR="00FD220D" w:rsidRPr="00876437" w:rsidDel="00C94159" w:rsidRDefault="00FD220D">
      <w:pPr>
        <w:rPr>
          <w:del w:id="12177" w:author="Julio Li" w:date="2020-05-14T13:58:00Z"/>
          <w:rFonts w:ascii="Arial" w:hAnsi="Arial" w:cs="Arial"/>
          <w:lang w:val="en-GB" w:eastAsia="zh-CN"/>
          <w:rPrChange w:id="12178" w:author="Kevin Gu" w:date="2020-05-18T10:36:00Z">
            <w:rPr>
              <w:del w:id="12179" w:author="Julio Li" w:date="2020-05-14T13:58:00Z"/>
              <w:rFonts w:ascii="Arial" w:hAnsi="Arial" w:cs="Arial"/>
              <w:lang w:eastAsia="zh-CN"/>
            </w:rPr>
          </w:rPrChange>
        </w:rPr>
      </w:pPr>
      <w:del w:id="12180" w:author="Julio Li" w:date="2020-05-14T13:58:00Z">
        <w:r w:rsidRPr="00876437" w:rsidDel="00C94159">
          <w:rPr>
            <w:rFonts w:ascii="Arial" w:hAnsi="Arial" w:cs="Arial" w:hint="eastAsia"/>
            <w:lang w:val="en-GB" w:eastAsia="zh-CN"/>
            <w:rPrChange w:id="12181" w:author="Kevin Gu" w:date="2020-05-18T10:36:00Z">
              <w:rPr>
                <w:rFonts w:ascii="Arial" w:hAnsi="Arial" w:cs="Arial" w:hint="eastAsia"/>
                <w:lang w:eastAsia="zh-CN"/>
              </w:rPr>
            </w:rPrChange>
          </w:rPr>
          <w:delText>访客必须在车间入口处签署</w:delText>
        </w:r>
        <w:r w:rsidRPr="00876437" w:rsidDel="00C94159">
          <w:rPr>
            <w:rFonts w:ascii="Arial" w:hAnsi="Arial" w:cs="Arial"/>
            <w:lang w:val="en-GB" w:eastAsia="zh-CN"/>
            <w:rPrChange w:id="12182" w:author="Kevin Gu" w:date="2020-05-18T10:36:00Z">
              <w:rPr>
                <w:rFonts w:ascii="Arial" w:hAnsi="Arial" w:cs="Arial"/>
                <w:lang w:eastAsia="zh-CN"/>
              </w:rPr>
            </w:rPrChange>
          </w:rPr>
          <w:delText>NDA</w:delText>
        </w:r>
        <w:r w:rsidRPr="00876437" w:rsidDel="00C94159">
          <w:rPr>
            <w:rFonts w:ascii="Arial" w:hAnsi="Arial" w:cs="Arial" w:hint="eastAsia"/>
            <w:lang w:val="en-GB" w:eastAsia="zh-CN"/>
            <w:rPrChange w:id="12183" w:author="Kevin Gu" w:date="2020-05-18T10:36:00Z">
              <w:rPr>
                <w:rFonts w:ascii="Arial" w:hAnsi="Arial" w:cs="Arial" w:hint="eastAsia"/>
                <w:lang w:eastAsia="zh-CN"/>
              </w:rPr>
            </w:rPrChange>
          </w:rPr>
          <w:delText>（保密协议），以保证他们不会泄露</w:delText>
        </w:r>
        <w:r w:rsidR="00444503" w:rsidRPr="00876437" w:rsidDel="00C94159">
          <w:rPr>
            <w:rFonts w:ascii="Arial" w:hAnsi="Arial" w:cs="Arial" w:hint="eastAsia"/>
            <w:lang w:val="en-GB" w:eastAsia="zh-CN"/>
            <w:rPrChange w:id="12184" w:author="Kevin Gu" w:date="2020-05-18T10:36:00Z">
              <w:rPr>
                <w:rFonts w:ascii="Arial" w:hAnsi="Arial" w:cs="Arial" w:hint="eastAsia"/>
                <w:lang w:eastAsia="zh-CN"/>
              </w:rPr>
            </w:rPrChange>
          </w:rPr>
          <w:delText>澄天伟业</w:delText>
        </w:r>
        <w:r w:rsidRPr="00876437" w:rsidDel="00C94159">
          <w:rPr>
            <w:rFonts w:ascii="Arial" w:hAnsi="Arial" w:cs="Arial" w:hint="eastAsia"/>
            <w:lang w:val="en-GB" w:eastAsia="zh-CN"/>
            <w:rPrChange w:id="12185" w:author="Kevin Gu" w:date="2020-05-18T10:36:00Z">
              <w:rPr>
                <w:rFonts w:ascii="Arial" w:hAnsi="Arial" w:cs="Arial" w:hint="eastAsia"/>
                <w:lang w:eastAsia="zh-CN"/>
              </w:rPr>
            </w:rPrChange>
          </w:rPr>
          <w:delText>的机密信息。参观者不得携带任何电子物品，如相机、笔记本电脑、</w:delText>
        </w:r>
        <w:r w:rsidRPr="00876437" w:rsidDel="00C94159">
          <w:rPr>
            <w:rFonts w:ascii="Arial" w:hAnsi="Arial" w:cs="Arial"/>
            <w:lang w:val="en-GB" w:eastAsia="zh-CN"/>
            <w:rPrChange w:id="12186" w:author="Kevin Gu" w:date="2020-05-18T10:36:00Z">
              <w:rPr>
                <w:rFonts w:ascii="Arial" w:hAnsi="Arial" w:cs="Arial"/>
                <w:lang w:eastAsia="zh-CN"/>
              </w:rPr>
            </w:rPrChange>
          </w:rPr>
          <w:delText>u</w:delText>
        </w:r>
        <w:r w:rsidRPr="00876437" w:rsidDel="00C94159">
          <w:rPr>
            <w:rFonts w:ascii="Arial" w:hAnsi="Arial" w:cs="Arial" w:hint="eastAsia"/>
            <w:lang w:val="en-GB" w:eastAsia="zh-CN"/>
            <w:rPrChange w:id="12187" w:author="Kevin Gu" w:date="2020-05-18T10:36:00Z">
              <w:rPr>
                <w:rFonts w:ascii="Arial" w:hAnsi="Arial" w:cs="Arial" w:hint="eastAsia"/>
                <w:lang w:eastAsia="zh-CN"/>
              </w:rPr>
            </w:rPrChange>
          </w:rPr>
          <w:delText>盘、硬盘驱动器或带有相机的数据存储设备和手机。</w:delText>
        </w:r>
      </w:del>
    </w:p>
    <w:p w14:paraId="0BEEC147" w14:textId="53D5A5DD" w:rsidR="008D4F61" w:rsidRPr="00876437" w:rsidDel="00C94159" w:rsidRDefault="008D4F61">
      <w:pPr>
        <w:rPr>
          <w:del w:id="12188" w:author="Julio Li" w:date="2020-05-14T13:58:00Z"/>
          <w:lang w:val="en-GB" w:eastAsia="zh-CN"/>
          <w:rPrChange w:id="12189" w:author="Kevin Gu" w:date="2020-05-18T10:36:00Z">
            <w:rPr>
              <w:del w:id="12190" w:author="Julio Li" w:date="2020-05-14T13:58:00Z"/>
              <w:lang w:eastAsia="zh-CN"/>
            </w:rPr>
          </w:rPrChange>
        </w:rPr>
      </w:pPr>
      <w:del w:id="12191" w:author="Julio Li" w:date="2020-05-14T13:58:00Z">
        <w:r w:rsidRPr="00876437" w:rsidDel="00C94159">
          <w:rPr>
            <w:lang w:val="en-GB" w:eastAsia="zh-CN"/>
            <w:rPrChange w:id="12192" w:author="Kevin Gu" w:date="2020-05-18T10:36:00Z">
              <w:rPr>
                <w:lang w:eastAsia="zh-CN"/>
              </w:rPr>
            </w:rPrChange>
          </w:rPr>
          <w:delText>The visiting personnel must be accompanied all the time during their visit in the plant.</w:delText>
        </w:r>
      </w:del>
    </w:p>
    <w:p w14:paraId="617984AE" w14:textId="63FF9C8C" w:rsidR="00FD220D" w:rsidRPr="00876437" w:rsidDel="00C94159" w:rsidRDefault="00FD220D">
      <w:pPr>
        <w:rPr>
          <w:del w:id="12193" w:author="Julio Li" w:date="2020-05-14T13:58:00Z"/>
          <w:lang w:val="en-GB" w:eastAsia="zh-CN"/>
          <w:rPrChange w:id="12194" w:author="Kevin Gu" w:date="2020-05-18T10:36:00Z">
            <w:rPr>
              <w:del w:id="12195" w:author="Julio Li" w:date="2020-05-14T13:58:00Z"/>
              <w:lang w:eastAsia="zh-CN"/>
            </w:rPr>
          </w:rPrChange>
        </w:rPr>
      </w:pPr>
      <w:del w:id="12196" w:author="Julio Li" w:date="2020-05-14T13:58:00Z">
        <w:r w:rsidRPr="00876437" w:rsidDel="00C94159">
          <w:rPr>
            <w:rFonts w:hint="eastAsia"/>
            <w:lang w:val="en-GB" w:eastAsia="zh-CN"/>
            <w:rPrChange w:id="12197" w:author="Kevin Gu" w:date="2020-05-18T10:36:00Z">
              <w:rPr>
                <w:rFonts w:hint="eastAsia"/>
                <w:lang w:eastAsia="zh-CN"/>
              </w:rPr>
            </w:rPrChange>
          </w:rPr>
          <w:delText>参观人员在参观车间期间必须有人全程陪同。</w:delText>
        </w:r>
      </w:del>
    </w:p>
    <w:p w14:paraId="0DE3DECC" w14:textId="03110F70" w:rsidR="008D4F61" w:rsidRPr="00876437" w:rsidDel="00C94159" w:rsidRDefault="008D4F61">
      <w:pPr>
        <w:rPr>
          <w:del w:id="12198" w:author="Julio Li" w:date="2020-05-14T13:58:00Z"/>
          <w:rFonts w:ascii="Arial" w:hAnsi="Arial" w:cs="Arial"/>
          <w:lang w:val="en-GB" w:eastAsia="zh-CN"/>
          <w:rPrChange w:id="12199" w:author="Kevin Gu" w:date="2020-05-18T10:36:00Z">
            <w:rPr>
              <w:del w:id="12200" w:author="Julio Li" w:date="2020-05-14T13:58:00Z"/>
              <w:rFonts w:ascii="Arial" w:hAnsi="Arial" w:cs="Arial"/>
              <w:lang w:eastAsia="zh-CN"/>
            </w:rPr>
          </w:rPrChange>
        </w:rPr>
      </w:pPr>
      <w:del w:id="12201" w:author="Julio Li" w:date="2020-05-14T13:58:00Z">
        <w:r w:rsidRPr="00876437" w:rsidDel="00C94159">
          <w:rPr>
            <w:lang w:val="en-GB" w:eastAsia="zh-CN"/>
            <w:rPrChange w:id="12202" w:author="Kevin Gu" w:date="2020-05-18T10:36:00Z">
              <w:rPr>
                <w:lang w:eastAsia="zh-CN"/>
              </w:rPr>
            </w:rPrChange>
          </w:rPr>
          <w:delText>The visitors must wear a visitor’s ID badge issued during the visiting process.</w:delText>
        </w:r>
      </w:del>
    </w:p>
    <w:p w14:paraId="79E6E942" w14:textId="0C8910C1" w:rsidR="008D4F61" w:rsidRPr="00876437" w:rsidDel="00C94159" w:rsidRDefault="00FD220D">
      <w:pPr>
        <w:rPr>
          <w:del w:id="12203" w:author="Julio Li" w:date="2020-05-14T13:58:00Z"/>
          <w:rFonts w:ascii="Arial" w:hAnsi="Arial" w:cs="Arial"/>
          <w:lang w:val="en-GB" w:eastAsia="zh-CN"/>
          <w:rPrChange w:id="12204" w:author="Kevin Gu" w:date="2020-05-18T10:36:00Z">
            <w:rPr>
              <w:del w:id="12205" w:author="Julio Li" w:date="2020-05-14T13:58:00Z"/>
              <w:rFonts w:ascii="Arial" w:hAnsi="Arial" w:cs="Arial"/>
              <w:lang w:eastAsia="zh-CN"/>
            </w:rPr>
          </w:rPrChange>
        </w:rPr>
      </w:pPr>
      <w:del w:id="12206" w:author="Julio Li" w:date="2020-05-14T13:58:00Z">
        <w:r w:rsidRPr="00876437" w:rsidDel="00C94159">
          <w:rPr>
            <w:rFonts w:ascii="Arial" w:hAnsi="Arial" w:cs="Arial" w:hint="eastAsia"/>
            <w:lang w:val="en-GB" w:eastAsia="zh-CN"/>
            <w:rPrChange w:id="12207" w:author="Kevin Gu" w:date="2020-05-18T10:36:00Z">
              <w:rPr>
                <w:rFonts w:ascii="Arial" w:hAnsi="Arial" w:cs="Arial" w:hint="eastAsia"/>
                <w:lang w:eastAsia="zh-CN"/>
              </w:rPr>
            </w:rPrChange>
          </w:rPr>
          <w:delText>访客必在参观过程中必须佩戴好发放的访客身份证明。</w:delText>
        </w:r>
      </w:del>
    </w:p>
    <w:p w14:paraId="2A8F8F2D" w14:textId="77777777" w:rsidR="00FD220D" w:rsidRPr="00876437" w:rsidRDefault="00FD220D">
      <w:pPr>
        <w:rPr>
          <w:lang w:val="en-GB" w:eastAsia="zh-CN"/>
          <w:rPrChange w:id="12208" w:author="Kevin Gu" w:date="2020-05-18T10:36:00Z">
            <w:rPr>
              <w:lang w:eastAsia="zh-CN"/>
            </w:rPr>
          </w:rPrChange>
        </w:rPr>
      </w:pPr>
    </w:p>
    <w:p w14:paraId="6074711C" w14:textId="3336F660" w:rsidR="0045046A" w:rsidRPr="00876437" w:rsidRDefault="000213B2" w:rsidP="00B3098F">
      <w:pPr>
        <w:pStyle w:val="Title2"/>
        <w:rPr>
          <w:lang w:val="en-GB"/>
          <w:rPrChange w:id="12209" w:author="Kevin Gu" w:date="2020-05-18T10:36:00Z">
            <w:rPr/>
          </w:rPrChange>
        </w:rPr>
      </w:pPr>
      <w:bookmarkStart w:id="12210" w:name="_Toc43387127"/>
      <w:ins w:id="12211" w:author="Julio Li" w:date="2020-05-14T14:27:00Z">
        <w:r w:rsidRPr="00876437">
          <w:rPr>
            <w:lang w:val="en-GB"/>
            <w:rPrChange w:id="12212" w:author="Kevin Gu" w:date="2020-05-18T10:36:00Z">
              <w:rPr/>
            </w:rPrChange>
          </w:rPr>
          <w:t>Physical Key Management</w:t>
        </w:r>
        <w:r w:rsidRPr="00876437">
          <w:rPr>
            <w:rFonts w:hint="eastAsia"/>
            <w:lang w:val="en-GB"/>
            <w:rPrChange w:id="12213" w:author="Kevin Gu" w:date="2020-05-18T10:36:00Z">
              <w:rPr>
                <w:rFonts w:hint="eastAsia"/>
              </w:rPr>
            </w:rPrChange>
          </w:rPr>
          <w:t>物理钥匙管理</w:t>
        </w:r>
      </w:ins>
      <w:bookmarkEnd w:id="12210"/>
      <w:del w:id="12214" w:author="Julio Li" w:date="2020-05-14T14:27:00Z">
        <w:r w:rsidR="0045046A" w:rsidRPr="00876437" w:rsidDel="000213B2">
          <w:rPr>
            <w:lang w:val="en-GB"/>
            <w:rPrChange w:id="12215" w:author="Kevin Gu" w:date="2020-05-18T10:36:00Z">
              <w:rPr/>
            </w:rPrChange>
          </w:rPr>
          <w:delText>Management of Locks and Keys</w:delText>
        </w:r>
        <w:r w:rsidR="00FD220D" w:rsidRPr="00876437" w:rsidDel="000213B2">
          <w:rPr>
            <w:lang w:val="en-GB"/>
            <w:rPrChange w:id="12216" w:author="Kevin Gu" w:date="2020-05-18T10:36:00Z">
              <w:rPr/>
            </w:rPrChange>
          </w:rPr>
          <w:delText xml:space="preserve"> </w:delText>
        </w:r>
        <w:r w:rsidR="00FD220D" w:rsidRPr="00876437" w:rsidDel="000213B2">
          <w:rPr>
            <w:rFonts w:hint="eastAsia"/>
            <w:lang w:val="en-GB" w:eastAsia="zh-CN"/>
            <w:rPrChange w:id="12217" w:author="Kevin Gu" w:date="2020-05-18T10:36:00Z">
              <w:rPr>
                <w:rFonts w:hint="eastAsia"/>
                <w:lang w:eastAsia="zh-CN"/>
              </w:rPr>
            </w:rPrChange>
          </w:rPr>
          <w:delText>锁匙管理</w:delText>
        </w:r>
      </w:del>
    </w:p>
    <w:p w14:paraId="66770146" w14:textId="5600D737" w:rsidR="00270DED" w:rsidRPr="00270DED" w:rsidRDefault="00270DED">
      <w:pPr>
        <w:rPr>
          <w:ins w:id="12218" w:author="Julio Li [2]" w:date="2020-09-07T14:11:00Z"/>
          <w:lang w:val="en-US" w:eastAsia="zh-CN"/>
          <w:rPrChange w:id="12219" w:author="Julio Li [2]" w:date="2020-09-07T14:11:00Z">
            <w:rPr>
              <w:ins w:id="12220" w:author="Julio Li [2]" w:date="2020-09-07T14:11:00Z"/>
              <w:lang w:val="en-GB" w:eastAsia="zh-CN"/>
            </w:rPr>
          </w:rPrChange>
        </w:rPr>
      </w:pPr>
      <w:ins w:id="12221" w:author="Julio Li [2]" w:date="2020-09-07T14:11:00Z">
        <w:r>
          <w:rPr>
            <w:lang w:val="en-US" w:eastAsia="zh-CN"/>
          </w:rPr>
          <w:t>There are two kinds of physical keys used within the scope of the audit.</w:t>
        </w:r>
      </w:ins>
      <w:ins w:id="12222" w:author="Julio Li [2]" w:date="2020-09-07T14:13:00Z">
        <w:r w:rsidR="00B674A0">
          <w:rPr>
            <w:lang w:val="en-US" w:eastAsia="zh-CN"/>
          </w:rPr>
          <w:t xml:space="preserve"> One is the key used for locking the IT server room rack, which is managed by IT engineer. Another key is for </w:t>
        </w:r>
      </w:ins>
      <w:ins w:id="12223" w:author="Julio Li [2]" w:date="2020-09-07T14:14:00Z">
        <w:r w:rsidR="00B674A0">
          <w:rPr>
            <w:lang w:val="en-US" w:eastAsia="zh-CN"/>
          </w:rPr>
          <w:t xml:space="preserve">the secure box located in security control room implemented dual control where security </w:t>
        </w:r>
      </w:ins>
      <w:ins w:id="12224" w:author="Julio Li [2]" w:date="2020-09-07T14:15:00Z">
        <w:r w:rsidR="00B674A0">
          <w:rPr>
            <w:lang w:val="en-US" w:eastAsia="zh-CN"/>
          </w:rPr>
          <w:t xml:space="preserve">officer </w:t>
        </w:r>
      </w:ins>
      <w:ins w:id="12225" w:author="Julio Li [2]" w:date="2020-09-07T14:14:00Z">
        <w:r w:rsidR="00B674A0">
          <w:rPr>
            <w:lang w:val="en-US" w:eastAsia="zh-CN"/>
          </w:rPr>
          <w:t xml:space="preserve">and </w:t>
        </w:r>
      </w:ins>
      <w:ins w:id="12226" w:author="Julio Li [2]" w:date="2020-09-07T14:15:00Z">
        <w:r w:rsidR="00B674A0">
          <w:rPr>
            <w:lang w:val="en-US" w:eastAsia="zh-CN"/>
          </w:rPr>
          <w:t xml:space="preserve">a </w:t>
        </w:r>
      </w:ins>
      <w:ins w:id="12227" w:author="Julio Li [2]" w:date="2020-09-07T14:14:00Z">
        <w:r w:rsidR="00B674A0">
          <w:rPr>
            <w:lang w:val="en-US" w:eastAsia="zh-CN"/>
          </w:rPr>
          <w:t>secu</w:t>
        </w:r>
      </w:ins>
      <w:ins w:id="12228" w:author="Julio Li [2]" w:date="2020-09-07T14:15:00Z">
        <w:r w:rsidR="00B674A0">
          <w:rPr>
            <w:lang w:val="en-US" w:eastAsia="zh-CN"/>
          </w:rPr>
          <w:t>rity guard have it.</w:t>
        </w:r>
      </w:ins>
    </w:p>
    <w:p w14:paraId="47831E21" w14:textId="64BDF543" w:rsidR="000213B2" w:rsidRPr="00876437" w:rsidRDefault="000213B2">
      <w:pPr>
        <w:rPr>
          <w:ins w:id="12229" w:author="Julio Li" w:date="2020-05-14T14:27:00Z"/>
          <w:lang w:val="en-GB"/>
          <w:rPrChange w:id="12230" w:author="Kevin Gu" w:date="2020-05-18T10:36:00Z">
            <w:rPr>
              <w:ins w:id="12231" w:author="Julio Li" w:date="2020-05-14T14:27:00Z"/>
            </w:rPr>
          </w:rPrChange>
        </w:rPr>
        <w:pPrChange w:id="12232" w:author="Julio Li" w:date="2020-05-14T14:27:00Z">
          <w:pPr>
            <w:pStyle w:val="Title2"/>
          </w:pPr>
        </w:pPrChange>
      </w:pPr>
      <w:ins w:id="12233" w:author="Julio Li" w:date="2020-05-14T14:27:00Z">
        <w:r w:rsidRPr="00876437">
          <w:rPr>
            <w:lang w:val="en-GB"/>
            <w:rPrChange w:id="12234" w:author="Kevin Gu" w:date="2020-05-18T10:36:00Z">
              <w:rPr>
                <w:b w:val="0"/>
                <w:bCs w:val="0"/>
              </w:rPr>
            </w:rPrChange>
          </w:rPr>
          <w:lastRenderedPageBreak/>
          <w:t xml:space="preserve">Whenever an area is locked with physical key, a register of keys should be maintained and all keys </w:t>
        </w:r>
        <w:del w:id="12235" w:author="Julio Li [2]" w:date="2020-09-07T14:11:00Z">
          <w:r w:rsidRPr="00876437" w:rsidDel="00270DED">
            <w:rPr>
              <w:lang w:val="en-GB"/>
              <w:rPrChange w:id="12236" w:author="Kevin Gu" w:date="2020-05-18T10:36:00Z">
                <w:rPr>
                  <w:b w:val="0"/>
                  <w:bCs w:val="0"/>
                </w:rPr>
              </w:rPrChange>
            </w:rPr>
            <w:delText xml:space="preserve">should be stored in a secure cabinet under control of Site Security Manager when not in use, and when they are used to access to high security zones. It is recommended that key tags be color coded to clearly define the different types of keys in use in a building and thus the different conditions applying to their use. A local procedure should document the storage, issue and general control of keys. </w:delText>
          </w:r>
        </w:del>
      </w:ins>
    </w:p>
    <w:p w14:paraId="6E242F1D" w14:textId="7EC85B30" w:rsidR="00EE081E" w:rsidRPr="00876437" w:rsidDel="00B674A0" w:rsidRDefault="00B674A0">
      <w:pPr>
        <w:rPr>
          <w:del w:id="12237" w:author="Julio Li [2]" w:date="2020-09-07T14:15:00Z"/>
          <w:lang w:val="en-GB" w:eastAsia="zh-CN"/>
          <w:rPrChange w:id="12238" w:author="Kevin Gu" w:date="2020-05-18T10:36:00Z">
            <w:rPr>
              <w:del w:id="12239" w:author="Julio Li [2]" w:date="2020-09-07T14:15:00Z"/>
              <w:lang w:eastAsia="zh-CN"/>
            </w:rPr>
          </w:rPrChange>
        </w:rPr>
        <w:pPrChange w:id="12240" w:author="Julio Li" w:date="2020-05-14T14:27:00Z">
          <w:pPr>
            <w:pStyle w:val="Title2"/>
          </w:pPr>
        </w:pPrChange>
      </w:pPr>
      <w:commentRangeStart w:id="12241"/>
      <w:commentRangeStart w:id="12242"/>
      <w:ins w:id="12243" w:author="Julio Li [2]" w:date="2020-09-07T14:15:00Z">
        <w:r>
          <w:rPr>
            <w:rFonts w:hint="eastAsia"/>
            <w:lang w:val="en-GB" w:eastAsia="zh-CN"/>
          </w:rPr>
          <w:t>在这次审核范围内的有两种钥匙。</w:t>
        </w:r>
      </w:ins>
      <w:commentRangeEnd w:id="12241"/>
      <w:ins w:id="12244" w:author="Julio Li [2]" w:date="2020-09-07T14:18:00Z">
        <w:r w:rsidR="00F23E0B">
          <w:rPr>
            <w:rStyle w:val="CommentReference"/>
          </w:rPr>
          <w:commentReference w:id="12241"/>
        </w:r>
      </w:ins>
      <w:commentRangeEnd w:id="12242"/>
      <w:ins w:id="12245" w:author="Julio Li [2]" w:date="2020-09-07T14:19:00Z">
        <w:r w:rsidR="00F23E0B">
          <w:rPr>
            <w:rStyle w:val="CommentReference"/>
          </w:rPr>
          <w:commentReference w:id="12242"/>
        </w:r>
      </w:ins>
      <w:ins w:id="12246" w:author="Julio Li [2]" w:date="2020-09-07T14:15:00Z">
        <w:r>
          <w:rPr>
            <w:rFonts w:hint="eastAsia"/>
            <w:lang w:val="en-GB" w:eastAsia="zh-CN"/>
          </w:rPr>
          <w:t>一是</w:t>
        </w:r>
      </w:ins>
      <w:ins w:id="12247" w:author="Julio Li [2]" w:date="2020-09-07T14:16:00Z">
        <w:r>
          <w:rPr>
            <w:rFonts w:hint="eastAsia"/>
            <w:lang w:val="en-GB" w:eastAsia="zh-CN"/>
          </w:rPr>
          <w:t>用于锁</w:t>
        </w:r>
        <w:r>
          <w:rPr>
            <w:rFonts w:hint="eastAsia"/>
            <w:lang w:val="en-GB" w:eastAsia="zh-CN"/>
          </w:rPr>
          <w:t>IT</w:t>
        </w:r>
        <w:r>
          <w:rPr>
            <w:rFonts w:hint="eastAsia"/>
            <w:lang w:val="en-GB" w:eastAsia="zh-CN"/>
          </w:rPr>
          <w:t>机房</w:t>
        </w:r>
      </w:ins>
      <w:ins w:id="12248" w:author="Julio Li [2]" w:date="2020-09-07T14:18:00Z">
        <w:r w:rsidR="00F23E0B">
          <w:rPr>
            <w:rFonts w:hint="eastAsia"/>
            <w:lang w:val="en-GB" w:eastAsia="zh-CN"/>
          </w:rPr>
          <w:t>机柜</w:t>
        </w:r>
      </w:ins>
      <w:ins w:id="12249" w:author="Julio Li [2]" w:date="2020-09-07T14:16:00Z">
        <w:r>
          <w:rPr>
            <w:rFonts w:hint="eastAsia"/>
            <w:lang w:val="en-GB" w:eastAsia="zh-CN"/>
          </w:rPr>
          <w:t>的钥匙，其由</w:t>
        </w:r>
        <w:r>
          <w:rPr>
            <w:rFonts w:hint="eastAsia"/>
            <w:lang w:val="en-GB" w:eastAsia="zh-CN"/>
          </w:rPr>
          <w:t>IT</w:t>
        </w:r>
        <w:r>
          <w:rPr>
            <w:rFonts w:hint="eastAsia"/>
            <w:lang w:val="en-GB" w:eastAsia="zh-CN"/>
          </w:rPr>
          <w:t>工程师掌管</w:t>
        </w:r>
      </w:ins>
      <w:commentRangeStart w:id="12250"/>
      <w:commentRangeStart w:id="12251"/>
      <w:ins w:id="12252" w:author="Julio Li" w:date="2020-05-14T14:27:00Z">
        <w:del w:id="12253" w:author="Julio Li [2]" w:date="2020-09-07T14:15:00Z">
          <w:r w:rsidR="000213B2" w:rsidRPr="00876437" w:rsidDel="00B674A0">
            <w:rPr>
              <w:rFonts w:hint="eastAsia"/>
              <w:lang w:val="en-GB"/>
              <w:rPrChange w:id="12254" w:author="Kevin Gu" w:date="2020-05-18T10:36:00Z">
                <w:rPr>
                  <w:rFonts w:hint="eastAsia"/>
                  <w:b w:val="0"/>
                  <w:bCs w:val="0"/>
                </w:rPr>
              </w:rPrChange>
            </w:rPr>
            <w:delText>每当一个区域用物理钥匙锁住后，应维持一份钥匙登记册，所有钥匙应在不使用时储存在全经理控制下的文件柜里。建议对钥匙标记颜色编码来清楚地定义不同类型的钥匙，从而将应用于其使用的不同条件。本地过程应存档存储、问题和一般控制钥匙。</w:delText>
          </w:r>
        </w:del>
      </w:ins>
      <w:del w:id="12255" w:author="Julio Li [2]" w:date="2020-09-07T14:15:00Z">
        <w:r w:rsidR="000D6BCE" w:rsidRPr="00876437" w:rsidDel="00B674A0">
          <w:rPr>
            <w:lang w:val="en-GB" w:eastAsia="zh-CN"/>
            <w:rPrChange w:id="12256" w:author="Kevin Gu" w:date="2020-05-18T10:36:00Z">
              <w:rPr>
                <w:b w:val="0"/>
                <w:bCs w:val="0"/>
                <w:lang w:eastAsia="zh-CN"/>
              </w:rPr>
            </w:rPrChange>
          </w:rPr>
          <w:delText xml:space="preserve">The operators must follow the </w:delText>
        </w:r>
        <w:r w:rsidR="002C1482" w:rsidRPr="00876437" w:rsidDel="00B674A0">
          <w:rPr>
            <w:lang w:val="en-GB" w:eastAsia="zh-CN"/>
            <w:rPrChange w:id="12257" w:author="Kevin Gu" w:date="2020-05-18T10:36:00Z">
              <w:rPr>
                <w:b w:val="0"/>
                <w:bCs w:val="0"/>
                <w:lang w:eastAsia="zh-CN"/>
              </w:rPr>
            </w:rPrChange>
          </w:rPr>
          <w:delText>Physical Security Management Procedure</w:delText>
        </w:r>
        <w:r w:rsidR="000D6BCE" w:rsidRPr="00876437" w:rsidDel="00B674A0">
          <w:rPr>
            <w:lang w:val="en-GB" w:eastAsia="zh-CN"/>
            <w:rPrChange w:id="12258" w:author="Kevin Gu" w:date="2020-05-18T10:36:00Z">
              <w:rPr>
                <w:b w:val="0"/>
                <w:bCs w:val="0"/>
                <w:lang w:eastAsia="zh-CN"/>
              </w:rPr>
            </w:rPrChange>
          </w:rPr>
          <w:delText xml:space="preserve"> to</w:delText>
        </w:r>
        <w:r w:rsidR="0045046A" w:rsidRPr="00876437" w:rsidDel="00B674A0">
          <w:rPr>
            <w:lang w:val="en-GB" w:eastAsia="zh-CN"/>
            <w:rPrChange w:id="12259" w:author="Kevin Gu" w:date="2020-05-18T10:36:00Z">
              <w:rPr>
                <w:b w:val="0"/>
                <w:bCs w:val="0"/>
                <w:lang w:eastAsia="zh-CN"/>
              </w:rPr>
            </w:rPrChange>
          </w:rPr>
          <w:delText xml:space="preserve"> control</w:delText>
        </w:r>
        <w:r w:rsidR="000D6BCE" w:rsidRPr="00876437" w:rsidDel="00B674A0">
          <w:rPr>
            <w:lang w:val="en-GB" w:eastAsia="zh-CN"/>
            <w:rPrChange w:id="12260" w:author="Kevin Gu" w:date="2020-05-18T10:36:00Z">
              <w:rPr>
                <w:b w:val="0"/>
                <w:bCs w:val="0"/>
                <w:lang w:eastAsia="zh-CN"/>
              </w:rPr>
            </w:rPrChange>
          </w:rPr>
          <w:delText xml:space="preserve"> </w:delText>
        </w:r>
        <w:r w:rsidR="0045046A" w:rsidRPr="00876437" w:rsidDel="00B674A0">
          <w:rPr>
            <w:lang w:val="en-GB" w:eastAsia="zh-CN"/>
            <w:rPrChange w:id="12261" w:author="Kevin Gu" w:date="2020-05-18T10:36:00Z">
              <w:rPr>
                <w:b w:val="0"/>
                <w:bCs w:val="0"/>
                <w:lang w:eastAsia="zh-CN"/>
              </w:rPr>
            </w:rPrChange>
          </w:rPr>
          <w:delText>the</w:delText>
        </w:r>
        <w:r w:rsidR="002C1482" w:rsidRPr="00876437" w:rsidDel="00B674A0">
          <w:rPr>
            <w:lang w:val="en-GB" w:eastAsia="zh-CN"/>
            <w:rPrChange w:id="12262" w:author="Kevin Gu" w:date="2020-05-18T10:36:00Z">
              <w:rPr>
                <w:b w:val="0"/>
                <w:bCs w:val="0"/>
                <w:lang w:eastAsia="zh-CN"/>
              </w:rPr>
            </w:rPrChange>
          </w:rPr>
          <w:delText xml:space="preserve"> keys</w:delText>
        </w:r>
        <w:r w:rsidR="0045046A" w:rsidRPr="00876437" w:rsidDel="00B674A0">
          <w:rPr>
            <w:lang w:val="en-GB" w:eastAsia="zh-CN"/>
            <w:rPrChange w:id="12263" w:author="Kevin Gu" w:date="2020-05-18T10:36:00Z">
              <w:rPr>
                <w:b w:val="0"/>
                <w:bCs w:val="0"/>
                <w:lang w:eastAsia="zh-CN"/>
              </w:rPr>
            </w:rPrChange>
          </w:rPr>
          <w:delText>.</w:delText>
        </w:r>
        <w:commentRangeEnd w:id="12250"/>
        <w:r w:rsidR="00B573E9" w:rsidDel="00B674A0">
          <w:rPr>
            <w:rStyle w:val="CommentReference"/>
          </w:rPr>
          <w:commentReference w:id="12250"/>
        </w:r>
        <w:commentRangeEnd w:id="12251"/>
        <w:r w:rsidR="00A936AE" w:rsidDel="00B674A0">
          <w:rPr>
            <w:rStyle w:val="CommentReference"/>
          </w:rPr>
          <w:commentReference w:id="12251"/>
        </w:r>
      </w:del>
    </w:p>
    <w:p w14:paraId="7D30539B" w14:textId="046ABC6A" w:rsidR="00FD220D" w:rsidRPr="00876437" w:rsidDel="000213B2" w:rsidRDefault="00DB7C53">
      <w:pPr>
        <w:rPr>
          <w:del w:id="12264" w:author="Julio Li" w:date="2020-05-14T14:27:00Z"/>
          <w:lang w:val="en-GB" w:eastAsia="zh-CN"/>
          <w:rPrChange w:id="12265" w:author="Kevin Gu" w:date="2020-05-18T10:36:00Z">
            <w:rPr>
              <w:del w:id="12266" w:author="Julio Li" w:date="2020-05-14T14:27:00Z"/>
              <w:lang w:eastAsia="zh-CN"/>
            </w:rPr>
          </w:rPrChange>
        </w:rPr>
        <w:pPrChange w:id="12267" w:author="Julio Li" w:date="2020-05-14T14:27:00Z">
          <w:pPr>
            <w:pStyle w:val="Title2"/>
          </w:pPr>
        </w:pPrChange>
      </w:pPr>
      <w:del w:id="12268" w:author="Julio Li" w:date="2020-05-14T14:27:00Z">
        <w:r w:rsidRPr="00876437" w:rsidDel="000213B2">
          <w:rPr>
            <w:rFonts w:hint="eastAsia"/>
            <w:lang w:val="en-GB" w:eastAsia="zh-CN"/>
            <w:rPrChange w:id="12269" w:author="Kevin Gu" w:date="2020-05-18T10:36:00Z">
              <w:rPr>
                <w:rFonts w:hint="eastAsia"/>
                <w:b w:val="0"/>
                <w:bCs w:val="0"/>
                <w:lang w:eastAsia="zh-CN"/>
              </w:rPr>
            </w:rPrChange>
          </w:rPr>
          <w:delText>操作人员必须遵循物理安全管理程序来控制钥匙。</w:delText>
        </w:r>
      </w:del>
    </w:p>
    <w:p w14:paraId="42046D0D" w14:textId="6E153AEB" w:rsidR="00EE081E" w:rsidRPr="00876437" w:rsidDel="000213B2" w:rsidRDefault="0045046A">
      <w:pPr>
        <w:rPr>
          <w:del w:id="12270" w:author="Julio Li" w:date="2020-05-14T14:27:00Z"/>
          <w:lang w:val="en-GB" w:eastAsia="zh-CN"/>
          <w:rPrChange w:id="12271" w:author="Kevin Gu" w:date="2020-05-18T10:36:00Z">
            <w:rPr>
              <w:del w:id="12272" w:author="Julio Li" w:date="2020-05-14T14:27:00Z"/>
              <w:lang w:eastAsia="zh-CN"/>
            </w:rPr>
          </w:rPrChange>
        </w:rPr>
        <w:pPrChange w:id="12273" w:author="Julio Li" w:date="2020-05-14T14:27:00Z">
          <w:pPr>
            <w:pStyle w:val="Title2"/>
          </w:pPr>
        </w:pPrChange>
      </w:pPr>
      <w:del w:id="12274" w:author="Julio Li" w:date="2020-05-14T14:27:00Z">
        <w:r w:rsidRPr="00876437" w:rsidDel="000213B2">
          <w:rPr>
            <w:lang w:val="en-GB" w:eastAsia="zh-CN"/>
            <w:rPrChange w:id="12275" w:author="Kevin Gu" w:date="2020-05-18T10:36:00Z">
              <w:rPr>
                <w:b w:val="0"/>
                <w:bCs w:val="0"/>
                <w:lang w:eastAsia="zh-CN"/>
              </w:rPr>
            </w:rPrChange>
          </w:rPr>
          <w:delText>The usage of door keys / passwords must be under the approval process.</w:delText>
        </w:r>
      </w:del>
    </w:p>
    <w:p w14:paraId="3ED85C6C" w14:textId="0DE30304" w:rsidR="00DB7C53" w:rsidRPr="00876437" w:rsidDel="000213B2" w:rsidRDefault="00DB7C53">
      <w:pPr>
        <w:rPr>
          <w:del w:id="12276" w:author="Julio Li" w:date="2020-05-14T14:27:00Z"/>
          <w:lang w:val="en-GB" w:eastAsia="zh-CN"/>
          <w:rPrChange w:id="12277" w:author="Kevin Gu" w:date="2020-05-18T10:36:00Z">
            <w:rPr>
              <w:del w:id="12278" w:author="Julio Li" w:date="2020-05-14T14:27:00Z"/>
              <w:lang w:eastAsia="zh-CN"/>
            </w:rPr>
          </w:rPrChange>
        </w:rPr>
        <w:pPrChange w:id="12279" w:author="Julio Li" w:date="2020-05-14T14:27:00Z">
          <w:pPr>
            <w:pStyle w:val="Title2"/>
          </w:pPr>
        </w:pPrChange>
      </w:pPr>
      <w:del w:id="12280" w:author="Julio Li" w:date="2020-05-14T14:27:00Z">
        <w:r w:rsidRPr="00876437" w:rsidDel="000213B2">
          <w:rPr>
            <w:rFonts w:hint="eastAsia"/>
            <w:lang w:val="en-GB" w:eastAsia="zh-CN"/>
            <w:rPrChange w:id="12281" w:author="Kevin Gu" w:date="2020-05-18T10:36:00Z">
              <w:rPr>
                <w:rFonts w:hint="eastAsia"/>
                <w:b w:val="0"/>
                <w:bCs w:val="0"/>
                <w:lang w:eastAsia="zh-CN"/>
              </w:rPr>
            </w:rPrChange>
          </w:rPr>
          <w:delText>门钥匙或者密码的使用必须经过审批。</w:delText>
        </w:r>
      </w:del>
    </w:p>
    <w:p w14:paraId="0D5E66C4" w14:textId="3B466EDC" w:rsidR="0045046A" w:rsidRPr="00876437" w:rsidDel="000213B2" w:rsidRDefault="00EF6F48">
      <w:pPr>
        <w:rPr>
          <w:del w:id="12282" w:author="Julio Li" w:date="2020-05-14T14:27:00Z"/>
          <w:lang w:val="en-GB" w:eastAsia="zh-CN"/>
          <w:rPrChange w:id="12283" w:author="Kevin Gu" w:date="2020-05-18T10:36:00Z">
            <w:rPr>
              <w:del w:id="12284" w:author="Julio Li" w:date="2020-05-14T14:27:00Z"/>
              <w:lang w:eastAsia="zh-CN"/>
            </w:rPr>
          </w:rPrChange>
        </w:rPr>
        <w:pPrChange w:id="12285" w:author="Julio Li" w:date="2020-05-14T14:27:00Z">
          <w:pPr>
            <w:pStyle w:val="Title2"/>
          </w:pPr>
        </w:pPrChange>
      </w:pPr>
      <w:del w:id="12286" w:author="Julio Li" w:date="2020-05-14T14:27:00Z">
        <w:r w:rsidRPr="00876437" w:rsidDel="000213B2">
          <w:rPr>
            <w:lang w:val="en-GB" w:eastAsia="zh-CN"/>
            <w:rPrChange w:id="12287" w:author="Kevin Gu" w:date="2020-05-18T10:36:00Z">
              <w:rPr>
                <w:b w:val="0"/>
                <w:bCs w:val="0"/>
                <w:lang w:eastAsia="zh-CN"/>
              </w:rPr>
            </w:rPrChange>
          </w:rPr>
          <w:delText xml:space="preserve">Upon termination of a contract of employment all the keys belonging to the employee shall be returned immediately to the </w:delText>
        </w:r>
        <w:r w:rsidR="00B40AE6" w:rsidRPr="00876437" w:rsidDel="000213B2">
          <w:rPr>
            <w:lang w:val="en-GB" w:eastAsia="zh-CN"/>
            <w:rPrChange w:id="12288" w:author="Kevin Gu" w:date="2020-05-18T10:36:00Z">
              <w:rPr>
                <w:b w:val="0"/>
                <w:bCs w:val="0"/>
                <w:lang w:eastAsia="zh-CN"/>
              </w:rPr>
            </w:rPrChange>
          </w:rPr>
          <w:delText>HR</w:delText>
        </w:r>
        <w:r w:rsidRPr="00876437" w:rsidDel="000213B2">
          <w:rPr>
            <w:lang w:val="en-GB" w:eastAsia="zh-CN"/>
            <w:rPrChange w:id="12289" w:author="Kevin Gu" w:date="2020-05-18T10:36:00Z">
              <w:rPr>
                <w:b w:val="0"/>
                <w:bCs w:val="0"/>
                <w:lang w:eastAsia="zh-CN"/>
              </w:rPr>
            </w:rPrChange>
          </w:rPr>
          <w:delText xml:space="preserve"> Department. </w:delText>
        </w:r>
        <w:r w:rsidR="00B40AE6" w:rsidRPr="00876437" w:rsidDel="000213B2">
          <w:rPr>
            <w:lang w:val="en-GB" w:eastAsia="zh-CN"/>
            <w:rPrChange w:id="12290" w:author="Kevin Gu" w:date="2020-05-18T10:36:00Z">
              <w:rPr>
                <w:b w:val="0"/>
                <w:bCs w:val="0"/>
                <w:lang w:eastAsia="zh-CN"/>
              </w:rPr>
            </w:rPrChange>
          </w:rPr>
          <w:delText>HR</w:delText>
        </w:r>
        <w:r w:rsidRPr="00876437" w:rsidDel="000213B2">
          <w:rPr>
            <w:lang w:val="en-GB" w:eastAsia="zh-CN"/>
            <w:rPrChange w:id="12291" w:author="Kevin Gu" w:date="2020-05-18T10:36:00Z">
              <w:rPr>
                <w:b w:val="0"/>
                <w:bCs w:val="0"/>
                <w:lang w:eastAsia="zh-CN"/>
              </w:rPr>
            </w:rPrChange>
          </w:rPr>
          <w:delText xml:space="preserve"> department shall return the keys borrowed from monitor room to the key management security guard. Should an employee lose a key, all keys for areas for which the employee had access authorization shall be replaced immediately, and new locks be fitted.</w:delText>
        </w:r>
      </w:del>
    </w:p>
    <w:p w14:paraId="79992446" w14:textId="0E22E606" w:rsidR="00DB7C53" w:rsidRPr="00876437" w:rsidDel="000213B2" w:rsidRDefault="00DB7C53">
      <w:pPr>
        <w:rPr>
          <w:del w:id="12292" w:author="Julio Li" w:date="2020-05-14T14:27:00Z"/>
          <w:lang w:val="en-GB" w:eastAsia="zh-CN"/>
          <w:rPrChange w:id="12293" w:author="Kevin Gu" w:date="2020-05-18T10:36:00Z">
            <w:rPr>
              <w:del w:id="12294" w:author="Julio Li" w:date="2020-05-14T14:27:00Z"/>
              <w:lang w:eastAsia="zh-CN"/>
            </w:rPr>
          </w:rPrChange>
        </w:rPr>
        <w:pPrChange w:id="12295" w:author="Julio Li" w:date="2020-05-14T14:27:00Z">
          <w:pPr>
            <w:pStyle w:val="Title2"/>
          </w:pPr>
        </w:pPrChange>
      </w:pPr>
      <w:del w:id="12296" w:author="Julio Li" w:date="2020-05-14T14:27:00Z">
        <w:r w:rsidRPr="00876437" w:rsidDel="000213B2">
          <w:rPr>
            <w:rFonts w:hint="eastAsia"/>
            <w:lang w:val="en-GB" w:eastAsia="zh-CN"/>
            <w:rPrChange w:id="12297" w:author="Kevin Gu" w:date="2020-05-18T10:36:00Z">
              <w:rPr>
                <w:rFonts w:hint="eastAsia"/>
                <w:b w:val="0"/>
                <w:bCs w:val="0"/>
                <w:lang w:eastAsia="zh-CN"/>
              </w:rPr>
            </w:rPrChange>
          </w:rPr>
          <w:delText>雇佣合同终止后，所有属于员工的钥匙应立即归还给</w:delText>
        </w:r>
        <w:r w:rsidR="00013F6B" w:rsidRPr="00876437" w:rsidDel="000213B2">
          <w:rPr>
            <w:rFonts w:hint="eastAsia"/>
            <w:lang w:val="en-GB" w:eastAsia="zh-CN"/>
            <w:rPrChange w:id="12298" w:author="Kevin Gu" w:date="2020-05-18T10:36:00Z">
              <w:rPr>
                <w:rFonts w:hint="eastAsia"/>
                <w:b w:val="0"/>
                <w:bCs w:val="0"/>
                <w:lang w:eastAsia="zh-CN"/>
              </w:rPr>
            </w:rPrChange>
          </w:rPr>
          <w:delText>综合办</w:delText>
        </w:r>
        <w:r w:rsidRPr="00876437" w:rsidDel="000213B2">
          <w:rPr>
            <w:rFonts w:hint="eastAsia"/>
            <w:lang w:val="en-GB" w:eastAsia="zh-CN"/>
            <w:rPrChange w:id="12299" w:author="Kevin Gu" w:date="2020-05-18T10:36:00Z">
              <w:rPr>
                <w:rFonts w:hint="eastAsia"/>
                <w:b w:val="0"/>
                <w:bCs w:val="0"/>
                <w:lang w:eastAsia="zh-CN"/>
              </w:rPr>
            </w:rPrChange>
          </w:rPr>
          <w:delText>。</w:delText>
        </w:r>
        <w:r w:rsidR="00013F6B" w:rsidRPr="00876437" w:rsidDel="000213B2">
          <w:rPr>
            <w:rFonts w:hint="eastAsia"/>
            <w:lang w:val="en-GB" w:eastAsia="zh-CN"/>
            <w:rPrChange w:id="12300" w:author="Kevin Gu" w:date="2020-05-18T10:36:00Z">
              <w:rPr>
                <w:rFonts w:hint="eastAsia"/>
                <w:b w:val="0"/>
                <w:bCs w:val="0"/>
                <w:lang w:eastAsia="zh-CN"/>
              </w:rPr>
            </w:rPrChange>
          </w:rPr>
          <w:delText>综合办</w:delText>
        </w:r>
        <w:r w:rsidRPr="00876437" w:rsidDel="000213B2">
          <w:rPr>
            <w:rFonts w:hint="eastAsia"/>
            <w:lang w:val="en-GB" w:eastAsia="zh-CN"/>
            <w:rPrChange w:id="12301" w:author="Kevin Gu" w:date="2020-05-18T10:36:00Z">
              <w:rPr>
                <w:rFonts w:hint="eastAsia"/>
                <w:b w:val="0"/>
                <w:bCs w:val="0"/>
                <w:lang w:eastAsia="zh-CN"/>
              </w:rPr>
            </w:rPrChange>
          </w:rPr>
          <w:delText>应将从监控室借的钥匙归还给钥匙管理保安人员。如果员工丢失钥匙，应立即更换员工拥有访问权限区域的所有钥匙，并安装新锁。</w:delText>
        </w:r>
      </w:del>
    </w:p>
    <w:p w14:paraId="03117EAE" w14:textId="163AAF87" w:rsidR="008D4F61" w:rsidRPr="00876437" w:rsidRDefault="00B674A0">
      <w:pPr>
        <w:rPr>
          <w:lang w:val="en-GB" w:eastAsia="zh-CN"/>
          <w:rPrChange w:id="12302" w:author="Kevin Gu" w:date="2020-05-18T10:36:00Z">
            <w:rPr>
              <w:lang w:eastAsia="zh-CN"/>
            </w:rPr>
          </w:rPrChange>
        </w:rPr>
        <w:pPrChange w:id="12303" w:author="Julio Li" w:date="2020-05-14T14:27:00Z">
          <w:pPr>
            <w:pStyle w:val="Title2"/>
          </w:pPr>
        </w:pPrChange>
      </w:pPr>
      <w:ins w:id="12304" w:author="Julio Li [2]" w:date="2020-09-07T14:16:00Z">
        <w:r>
          <w:rPr>
            <w:rFonts w:hint="eastAsia"/>
            <w:lang w:val="en-GB" w:eastAsia="zh-CN"/>
          </w:rPr>
          <w:t>。而</w:t>
        </w:r>
      </w:ins>
      <w:ins w:id="12305" w:author="Julio Li [2]" w:date="2020-09-07T14:17:00Z">
        <w:r>
          <w:rPr>
            <w:rFonts w:hint="eastAsia"/>
            <w:lang w:val="en-GB" w:eastAsia="zh-CN"/>
          </w:rPr>
          <w:t>另一种钥匙用于安全控制室里的保险柜</w:t>
        </w:r>
        <w:r w:rsidR="00E86C23">
          <w:rPr>
            <w:rFonts w:hint="eastAsia"/>
            <w:lang w:val="en-GB" w:eastAsia="zh-CN"/>
          </w:rPr>
          <w:t>，其实行双人控制，由</w:t>
        </w:r>
      </w:ins>
      <w:ins w:id="12306" w:author="Julio Li [2]" w:date="2020-09-07T14:18:00Z">
        <w:r w:rsidR="00E86C23">
          <w:rPr>
            <w:rFonts w:hint="eastAsia"/>
            <w:lang w:val="en-GB" w:eastAsia="zh-CN"/>
          </w:rPr>
          <w:t>安全员和一名安保共同掌管。</w:t>
        </w:r>
      </w:ins>
    </w:p>
    <w:p w14:paraId="51358664" w14:textId="4D516425" w:rsidR="0045046A" w:rsidRPr="00876437" w:rsidDel="00A45BB5" w:rsidRDefault="0045046A" w:rsidP="00B3098F">
      <w:pPr>
        <w:pStyle w:val="Title2"/>
        <w:rPr>
          <w:del w:id="12307" w:author="Kevin Gu" w:date="2020-05-18T17:06:00Z"/>
          <w:lang w:val="en-GB"/>
          <w:rPrChange w:id="12308" w:author="Kevin Gu" w:date="2020-05-18T10:36:00Z">
            <w:rPr>
              <w:del w:id="12309" w:author="Kevin Gu" w:date="2020-05-18T17:06:00Z"/>
            </w:rPr>
          </w:rPrChange>
        </w:rPr>
      </w:pPr>
      <w:commentRangeStart w:id="12310"/>
      <w:del w:id="12311" w:author="Kevin Gu" w:date="2020-05-18T17:06:00Z">
        <w:r w:rsidRPr="00876437" w:rsidDel="00A45BB5">
          <w:rPr>
            <w:lang w:val="en-GB"/>
            <w:rPrChange w:id="12312" w:author="Kevin Gu" w:date="2020-05-18T10:36:00Z">
              <w:rPr/>
            </w:rPrChange>
          </w:rPr>
          <w:delText xml:space="preserve">Access Control </w:delText>
        </w:r>
        <w:r w:rsidR="000A7AE0" w:rsidRPr="00876437" w:rsidDel="00A45BB5">
          <w:rPr>
            <w:lang w:val="en-GB"/>
            <w:rPrChange w:id="12313" w:author="Kevin Gu" w:date="2020-05-18T10:36:00Z">
              <w:rPr/>
            </w:rPrChange>
          </w:rPr>
          <w:delText xml:space="preserve">Management </w:delText>
        </w:r>
        <w:r w:rsidRPr="00876437" w:rsidDel="00A45BB5">
          <w:rPr>
            <w:lang w:val="en-GB"/>
            <w:rPrChange w:id="12314" w:author="Kevin Gu" w:date="2020-05-18T10:36:00Z">
              <w:rPr/>
            </w:rPrChange>
          </w:rPr>
          <w:delText>System</w:delText>
        </w:r>
        <w:r w:rsidR="00DB7C53" w:rsidRPr="00876437" w:rsidDel="00A45BB5">
          <w:rPr>
            <w:lang w:val="en-GB"/>
            <w:rPrChange w:id="12315" w:author="Kevin Gu" w:date="2020-05-18T10:36:00Z">
              <w:rPr/>
            </w:rPrChange>
          </w:rPr>
          <w:delText xml:space="preserve"> </w:delText>
        </w:r>
        <w:bookmarkStart w:id="12316" w:name="_Hlk18660869"/>
        <w:bookmarkStart w:id="12317" w:name="_Hlk18659740"/>
        <w:r w:rsidR="003E5562" w:rsidRPr="00876437" w:rsidDel="00A45BB5">
          <w:rPr>
            <w:rFonts w:hint="eastAsia"/>
            <w:lang w:val="en-GB" w:eastAsia="zh-CN"/>
            <w:rPrChange w:id="12318" w:author="Kevin Gu" w:date="2020-05-18T10:36:00Z">
              <w:rPr>
                <w:rFonts w:hint="eastAsia"/>
                <w:lang w:eastAsia="zh-CN"/>
              </w:rPr>
            </w:rPrChange>
          </w:rPr>
          <w:delText>门禁</w:delText>
        </w:r>
        <w:bookmarkEnd w:id="12316"/>
        <w:r w:rsidR="00DB7C53" w:rsidRPr="00876437" w:rsidDel="00A45BB5">
          <w:rPr>
            <w:rFonts w:hint="eastAsia"/>
            <w:lang w:val="en-GB" w:eastAsia="zh-CN"/>
            <w:rPrChange w:id="12319" w:author="Kevin Gu" w:date="2020-05-18T10:36:00Z">
              <w:rPr>
                <w:rFonts w:hint="eastAsia"/>
                <w:lang w:eastAsia="zh-CN"/>
              </w:rPr>
            </w:rPrChange>
          </w:rPr>
          <w:delText>管理系统</w:delText>
        </w:r>
        <w:bookmarkEnd w:id="12317"/>
        <w:commentRangeEnd w:id="12310"/>
        <w:r w:rsidR="004E32DD" w:rsidRPr="00876437" w:rsidDel="00A45BB5">
          <w:rPr>
            <w:rStyle w:val="CommentReference"/>
            <w:b w:val="0"/>
            <w:bCs w:val="0"/>
            <w:lang w:val="en-GB"/>
            <w:rPrChange w:id="12320" w:author="Kevin Gu" w:date="2020-05-18T10:36:00Z">
              <w:rPr>
                <w:rStyle w:val="CommentReference"/>
                <w:b w:val="0"/>
                <w:bCs w:val="0"/>
              </w:rPr>
            </w:rPrChange>
          </w:rPr>
          <w:commentReference w:id="12310"/>
        </w:r>
        <w:bookmarkStart w:id="12321" w:name="_Toc40965151"/>
        <w:bookmarkStart w:id="12322" w:name="_Toc40965506"/>
        <w:bookmarkStart w:id="12323" w:name="_Toc40965859"/>
        <w:bookmarkStart w:id="12324" w:name="_Toc40966211"/>
        <w:bookmarkStart w:id="12325" w:name="_Toc40966564"/>
        <w:bookmarkStart w:id="12326" w:name="_Toc40966916"/>
        <w:bookmarkStart w:id="12327" w:name="_Toc40967270"/>
        <w:bookmarkStart w:id="12328" w:name="_Toc40967624"/>
        <w:bookmarkStart w:id="12329" w:name="_Toc40967978"/>
        <w:bookmarkStart w:id="12330" w:name="_Toc40968332"/>
        <w:bookmarkStart w:id="12331" w:name="_Toc40969388"/>
        <w:bookmarkStart w:id="12332" w:name="_Toc40969744"/>
        <w:bookmarkStart w:id="12333" w:name="_Toc43387128"/>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del>
    </w:p>
    <w:p w14:paraId="0D71987A" w14:textId="68C19332" w:rsidR="00BB7FA3" w:rsidRPr="00876437" w:rsidDel="00A45BB5" w:rsidRDefault="00BB7FA3" w:rsidP="00BB7FA3">
      <w:pPr>
        <w:pStyle w:val="Title3"/>
        <w:rPr>
          <w:del w:id="12334" w:author="Kevin Gu" w:date="2020-05-18T17:06:00Z"/>
          <w:lang w:val="en-GB" w:eastAsia="zh-CN"/>
        </w:rPr>
      </w:pPr>
      <w:del w:id="12335" w:author="Kevin Gu" w:date="2020-05-18T17:06:00Z">
        <w:r w:rsidRPr="00876437" w:rsidDel="00A45BB5">
          <w:rPr>
            <w:lang w:val="en-GB"/>
          </w:rPr>
          <w:delText>Access Control Management System</w:delText>
        </w:r>
        <w:r w:rsidR="00DB7C53" w:rsidRPr="00876437" w:rsidDel="00A45BB5">
          <w:rPr>
            <w:lang w:val="en-GB"/>
          </w:rPr>
          <w:delText xml:space="preserve"> </w:delText>
        </w:r>
        <w:r w:rsidR="003E5562" w:rsidRPr="00876437" w:rsidDel="00A45BB5">
          <w:rPr>
            <w:rFonts w:hint="eastAsia"/>
            <w:lang w:val="en-GB" w:eastAsia="zh-CN"/>
          </w:rPr>
          <w:delText>门禁</w:delText>
        </w:r>
        <w:r w:rsidR="00DB7C53" w:rsidRPr="00876437" w:rsidDel="00A45BB5">
          <w:rPr>
            <w:rFonts w:hint="eastAsia"/>
            <w:lang w:val="en-GB" w:eastAsia="zh-CN"/>
          </w:rPr>
          <w:delText>管理系统</w:delText>
        </w:r>
        <w:bookmarkStart w:id="12336" w:name="_Toc40965152"/>
        <w:bookmarkStart w:id="12337" w:name="_Toc40965507"/>
        <w:bookmarkStart w:id="12338" w:name="_Toc40965860"/>
        <w:bookmarkStart w:id="12339" w:name="_Toc40966212"/>
        <w:bookmarkStart w:id="12340" w:name="_Toc40966565"/>
        <w:bookmarkStart w:id="12341" w:name="_Toc40966917"/>
        <w:bookmarkStart w:id="12342" w:name="_Toc40967271"/>
        <w:bookmarkStart w:id="12343" w:name="_Toc40967625"/>
        <w:bookmarkStart w:id="12344" w:name="_Toc40967979"/>
        <w:bookmarkStart w:id="12345" w:name="_Toc40968333"/>
        <w:bookmarkStart w:id="12346" w:name="_Toc40969389"/>
        <w:bookmarkStart w:id="12347" w:name="_Toc40969745"/>
        <w:bookmarkStart w:id="12348" w:name="_Toc43387129"/>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del>
    </w:p>
    <w:p w14:paraId="59F34B3F" w14:textId="428297B3" w:rsidR="00BB7FA3" w:rsidRPr="00876437" w:rsidDel="00A45BB5" w:rsidRDefault="003E7D39" w:rsidP="00BB7FA3">
      <w:pPr>
        <w:rPr>
          <w:del w:id="12349" w:author="Kevin Gu" w:date="2020-05-18T17:06:00Z"/>
          <w:strike/>
          <w:noProof/>
          <w:lang w:val="en-GB"/>
          <w:rPrChange w:id="12350" w:author="Kevin Gu" w:date="2020-05-18T10:36:00Z">
            <w:rPr>
              <w:del w:id="12351" w:author="Kevin Gu" w:date="2020-05-18T17:06:00Z"/>
              <w:noProof/>
              <w:lang w:val="en-GB"/>
            </w:rPr>
          </w:rPrChange>
        </w:rPr>
      </w:pPr>
      <w:del w:id="12352" w:author="Kevin Gu" w:date="2020-05-18T17:06:00Z">
        <w:r w:rsidRPr="00876437" w:rsidDel="00A45BB5">
          <w:rPr>
            <w:strike/>
            <w:noProof/>
            <w:lang w:val="en-GB"/>
            <w:rPrChange w:id="12353" w:author="Kevin Gu" w:date="2020-05-18T10:36:00Z">
              <w:rPr>
                <w:noProof/>
                <w:lang w:val="en-GB"/>
              </w:rPr>
            </w:rPrChange>
          </w:rPr>
          <w:delText>E</w:delText>
        </w:r>
        <w:r w:rsidR="00BB7FA3" w:rsidRPr="00876437" w:rsidDel="00A45BB5">
          <w:rPr>
            <w:strike/>
            <w:noProof/>
            <w:lang w:val="en-GB"/>
            <w:rPrChange w:id="12354" w:author="Kevin Gu" w:date="2020-05-18T10:36:00Z">
              <w:rPr>
                <w:noProof/>
                <w:lang w:val="en-GB"/>
              </w:rPr>
            </w:rPrChange>
          </w:rPr>
          <w:delText>nsure that the operator’s normal work shall be monitored by the administrator.</w:delText>
        </w:r>
        <w:bookmarkStart w:id="12355" w:name="_Toc40965153"/>
        <w:bookmarkStart w:id="12356" w:name="_Toc40965508"/>
        <w:bookmarkStart w:id="12357" w:name="_Toc40965861"/>
        <w:bookmarkStart w:id="12358" w:name="_Toc40966213"/>
        <w:bookmarkStart w:id="12359" w:name="_Toc40966566"/>
        <w:bookmarkStart w:id="12360" w:name="_Toc40966918"/>
        <w:bookmarkStart w:id="12361" w:name="_Toc40967272"/>
        <w:bookmarkStart w:id="12362" w:name="_Toc40967626"/>
        <w:bookmarkStart w:id="12363" w:name="_Toc40967980"/>
        <w:bookmarkStart w:id="12364" w:name="_Toc40968334"/>
        <w:bookmarkStart w:id="12365" w:name="_Toc40969390"/>
        <w:bookmarkStart w:id="12366" w:name="_Toc40969746"/>
        <w:bookmarkStart w:id="12367" w:name="_Toc43387130"/>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del>
    </w:p>
    <w:p w14:paraId="659AA24D" w14:textId="504B214B" w:rsidR="00DB7C53" w:rsidRPr="00876437" w:rsidDel="00A45BB5" w:rsidRDefault="003E5562" w:rsidP="00BB7FA3">
      <w:pPr>
        <w:rPr>
          <w:del w:id="12368" w:author="Kevin Gu" w:date="2020-05-18T17:06:00Z"/>
          <w:strike/>
          <w:noProof/>
          <w:lang w:val="en-GB" w:eastAsia="zh-CN"/>
          <w:rPrChange w:id="12369" w:author="Kevin Gu" w:date="2020-05-18T10:36:00Z">
            <w:rPr>
              <w:del w:id="12370" w:author="Kevin Gu" w:date="2020-05-18T17:06:00Z"/>
              <w:noProof/>
              <w:lang w:val="en-GB" w:eastAsia="zh-CN"/>
            </w:rPr>
          </w:rPrChange>
        </w:rPr>
      </w:pPr>
      <w:del w:id="12371" w:author="Kevin Gu" w:date="2020-05-18T17:06:00Z">
        <w:r w:rsidRPr="00876437" w:rsidDel="00A45BB5">
          <w:rPr>
            <w:rFonts w:hint="eastAsia"/>
            <w:strike/>
            <w:noProof/>
            <w:lang w:val="en-GB" w:eastAsia="zh-CN"/>
            <w:rPrChange w:id="12372" w:author="Kevin Gu" w:date="2020-05-18T10:36:00Z">
              <w:rPr>
                <w:rFonts w:hint="eastAsia"/>
                <w:noProof/>
                <w:lang w:val="en-GB" w:eastAsia="zh-CN"/>
              </w:rPr>
            </w:rPrChange>
          </w:rPr>
          <w:delText>门禁</w:delText>
        </w:r>
        <w:r w:rsidR="00B63A20" w:rsidRPr="00876437" w:rsidDel="00A45BB5">
          <w:rPr>
            <w:rFonts w:hint="eastAsia"/>
            <w:strike/>
            <w:noProof/>
            <w:lang w:val="en-GB" w:eastAsia="zh-CN"/>
            <w:rPrChange w:id="12373" w:author="Kevin Gu" w:date="2020-05-18T10:36:00Z">
              <w:rPr>
                <w:rFonts w:hint="eastAsia"/>
                <w:noProof/>
                <w:lang w:val="en-GB" w:eastAsia="zh-CN"/>
              </w:rPr>
            </w:rPrChange>
          </w:rPr>
          <w:delText>管理系统的管理员和操作员各自管理系统登录密码的一半，确保管理员对操作员的正常工作进行监控。</w:delText>
        </w:r>
        <w:bookmarkStart w:id="12374" w:name="_Toc40965154"/>
        <w:bookmarkStart w:id="12375" w:name="_Toc40965509"/>
        <w:bookmarkStart w:id="12376" w:name="_Toc40965862"/>
        <w:bookmarkStart w:id="12377" w:name="_Toc40966214"/>
        <w:bookmarkStart w:id="12378" w:name="_Toc40966567"/>
        <w:bookmarkStart w:id="12379" w:name="_Toc40966919"/>
        <w:bookmarkStart w:id="12380" w:name="_Toc40967273"/>
        <w:bookmarkStart w:id="12381" w:name="_Toc40967627"/>
        <w:bookmarkStart w:id="12382" w:name="_Toc40967981"/>
        <w:bookmarkStart w:id="12383" w:name="_Toc40968335"/>
        <w:bookmarkStart w:id="12384" w:name="_Toc40969391"/>
        <w:bookmarkStart w:id="12385" w:name="_Toc40969747"/>
        <w:bookmarkStart w:id="12386" w:name="_Toc43387131"/>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del>
    </w:p>
    <w:p w14:paraId="78514BD2" w14:textId="344FB99E" w:rsidR="00BB7FA3" w:rsidRPr="00876437" w:rsidDel="00A45BB5" w:rsidRDefault="00BB7FA3" w:rsidP="00BD77B0">
      <w:pPr>
        <w:rPr>
          <w:del w:id="12387" w:author="Kevin Gu" w:date="2020-05-18T17:06:00Z"/>
          <w:strike/>
          <w:noProof/>
          <w:lang w:val="en-GB"/>
          <w:rPrChange w:id="12388" w:author="Kevin Gu" w:date="2020-05-18T10:36:00Z">
            <w:rPr>
              <w:del w:id="12389" w:author="Kevin Gu" w:date="2020-05-18T17:06:00Z"/>
              <w:noProof/>
              <w:lang w:val="en-GB"/>
            </w:rPr>
          </w:rPrChange>
        </w:rPr>
      </w:pPr>
      <w:del w:id="12390" w:author="Kevin Gu" w:date="2020-05-18T17:06:00Z">
        <w:r w:rsidRPr="00876437" w:rsidDel="00A45BB5">
          <w:rPr>
            <w:strike/>
            <w:noProof/>
            <w:lang w:val="en-GB"/>
            <w:rPrChange w:id="12391" w:author="Kevin Gu" w:date="2020-05-18T10:36:00Z">
              <w:rPr>
                <w:noProof/>
                <w:lang w:val="en-GB"/>
              </w:rPr>
            </w:rPrChange>
          </w:rPr>
          <w:delText xml:space="preserve">Login passwords </w:delText>
        </w:r>
        <w:r w:rsidRPr="00876437" w:rsidDel="00A45BB5">
          <w:rPr>
            <w:strike/>
            <w:noProof/>
            <w:lang w:val="en-GB" w:eastAsia="zh-CN"/>
            <w:rPrChange w:id="12392" w:author="Kevin Gu" w:date="2020-05-18T10:36:00Z">
              <w:rPr>
                <w:noProof/>
                <w:lang w:val="en-GB" w:eastAsia="zh-CN"/>
              </w:rPr>
            </w:rPrChange>
          </w:rPr>
          <w:delText xml:space="preserve">for the access control management system </w:delText>
        </w:r>
        <w:r w:rsidRPr="00876437" w:rsidDel="00A45BB5">
          <w:rPr>
            <w:strike/>
            <w:noProof/>
            <w:lang w:val="en-GB"/>
            <w:rPrChange w:id="12393" w:author="Kevin Gu" w:date="2020-05-18T10:36:00Z">
              <w:rPr>
                <w:noProof/>
                <w:lang w:val="en-GB"/>
              </w:rPr>
            </w:rPrChange>
          </w:rPr>
          <w:delText xml:space="preserve">are changed every </w:delText>
        </w:r>
        <w:r w:rsidR="00BD77B0" w:rsidRPr="00876437" w:rsidDel="00A45BB5">
          <w:rPr>
            <w:strike/>
            <w:noProof/>
            <w:lang w:val="en-GB"/>
            <w:rPrChange w:id="12394" w:author="Kevin Gu" w:date="2020-05-18T10:36:00Z">
              <w:rPr>
                <w:noProof/>
                <w:lang w:val="en-GB"/>
              </w:rPr>
            </w:rPrChange>
          </w:rPr>
          <w:delText xml:space="preserve">180 </w:delText>
        </w:r>
        <w:r w:rsidRPr="00876437" w:rsidDel="00A45BB5">
          <w:rPr>
            <w:strike/>
            <w:noProof/>
            <w:lang w:val="en-GB"/>
            <w:rPrChange w:id="12395" w:author="Kevin Gu" w:date="2020-05-18T10:36:00Z">
              <w:rPr>
                <w:noProof/>
                <w:lang w:val="en-GB"/>
              </w:rPr>
            </w:rPrChange>
          </w:rPr>
          <w:delText>days.</w:delText>
        </w:r>
        <w:bookmarkStart w:id="12396" w:name="_Toc40965155"/>
        <w:bookmarkStart w:id="12397" w:name="_Toc40965510"/>
        <w:bookmarkStart w:id="12398" w:name="_Toc40965863"/>
        <w:bookmarkStart w:id="12399" w:name="_Toc40966215"/>
        <w:bookmarkStart w:id="12400" w:name="_Toc40966568"/>
        <w:bookmarkStart w:id="12401" w:name="_Toc40966920"/>
        <w:bookmarkStart w:id="12402" w:name="_Toc40967274"/>
        <w:bookmarkStart w:id="12403" w:name="_Toc40967628"/>
        <w:bookmarkStart w:id="12404" w:name="_Toc40967982"/>
        <w:bookmarkStart w:id="12405" w:name="_Toc40968336"/>
        <w:bookmarkStart w:id="12406" w:name="_Toc40969392"/>
        <w:bookmarkStart w:id="12407" w:name="_Toc40969748"/>
        <w:bookmarkStart w:id="12408" w:name="_Toc43387132"/>
        <w:bookmarkEnd w:id="12396"/>
        <w:bookmarkEnd w:id="12397"/>
        <w:bookmarkEnd w:id="12398"/>
        <w:bookmarkEnd w:id="12399"/>
        <w:bookmarkEnd w:id="12400"/>
        <w:bookmarkEnd w:id="12401"/>
        <w:bookmarkEnd w:id="12402"/>
        <w:bookmarkEnd w:id="12403"/>
        <w:bookmarkEnd w:id="12404"/>
        <w:bookmarkEnd w:id="12405"/>
        <w:bookmarkEnd w:id="12406"/>
        <w:bookmarkEnd w:id="12407"/>
        <w:bookmarkEnd w:id="12408"/>
      </w:del>
    </w:p>
    <w:p w14:paraId="61D6AE0C" w14:textId="05BBBC02" w:rsidR="00B63A20" w:rsidRPr="00876437" w:rsidDel="00A45BB5" w:rsidRDefault="003E5562" w:rsidP="00BD77B0">
      <w:pPr>
        <w:rPr>
          <w:del w:id="12409" w:author="Kevin Gu" w:date="2020-05-18T17:06:00Z"/>
          <w:strike/>
          <w:noProof/>
          <w:lang w:val="en-GB" w:eastAsia="zh-CN"/>
          <w:rPrChange w:id="12410" w:author="Kevin Gu" w:date="2020-05-18T10:36:00Z">
            <w:rPr>
              <w:del w:id="12411" w:author="Kevin Gu" w:date="2020-05-18T17:06:00Z"/>
              <w:noProof/>
              <w:lang w:val="en-GB" w:eastAsia="zh-CN"/>
            </w:rPr>
          </w:rPrChange>
        </w:rPr>
      </w:pPr>
      <w:del w:id="12412" w:author="Kevin Gu" w:date="2020-05-18T17:06:00Z">
        <w:r w:rsidRPr="00876437" w:rsidDel="00A45BB5">
          <w:rPr>
            <w:rFonts w:hint="eastAsia"/>
            <w:strike/>
            <w:noProof/>
            <w:lang w:val="en-GB" w:eastAsia="zh-CN"/>
            <w:rPrChange w:id="12413" w:author="Kevin Gu" w:date="2020-05-18T10:36:00Z">
              <w:rPr>
                <w:rFonts w:hint="eastAsia"/>
                <w:noProof/>
                <w:lang w:val="en-GB" w:eastAsia="zh-CN"/>
              </w:rPr>
            </w:rPrChange>
          </w:rPr>
          <w:delText>门禁</w:delText>
        </w:r>
        <w:r w:rsidR="00B63A20" w:rsidRPr="00876437" w:rsidDel="00A45BB5">
          <w:rPr>
            <w:rFonts w:hint="eastAsia"/>
            <w:strike/>
            <w:noProof/>
            <w:lang w:val="en-GB" w:eastAsia="zh-CN"/>
            <w:rPrChange w:id="12414" w:author="Kevin Gu" w:date="2020-05-18T10:36:00Z">
              <w:rPr>
                <w:rFonts w:hint="eastAsia"/>
                <w:noProof/>
                <w:lang w:val="en-GB" w:eastAsia="zh-CN"/>
              </w:rPr>
            </w:rPrChange>
          </w:rPr>
          <w:delText>管理系统的登入密码每</w:delText>
        </w:r>
        <w:r w:rsidR="00BD77B0" w:rsidRPr="00876437" w:rsidDel="00A45BB5">
          <w:rPr>
            <w:strike/>
            <w:noProof/>
            <w:lang w:val="en-GB" w:eastAsia="zh-CN"/>
            <w:rPrChange w:id="12415" w:author="Kevin Gu" w:date="2020-05-18T10:36:00Z">
              <w:rPr>
                <w:noProof/>
                <w:lang w:val="en-GB" w:eastAsia="zh-CN"/>
              </w:rPr>
            </w:rPrChange>
          </w:rPr>
          <w:delText>180</w:delText>
        </w:r>
        <w:r w:rsidR="00B63A20" w:rsidRPr="00876437" w:rsidDel="00A45BB5">
          <w:rPr>
            <w:rFonts w:hint="eastAsia"/>
            <w:strike/>
            <w:noProof/>
            <w:lang w:val="en-GB" w:eastAsia="zh-CN"/>
            <w:rPrChange w:id="12416" w:author="Kevin Gu" w:date="2020-05-18T10:36:00Z">
              <w:rPr>
                <w:rFonts w:hint="eastAsia"/>
                <w:noProof/>
                <w:lang w:val="en-GB" w:eastAsia="zh-CN"/>
              </w:rPr>
            </w:rPrChange>
          </w:rPr>
          <w:delText>天更改一次。</w:delText>
        </w:r>
        <w:bookmarkStart w:id="12417" w:name="_Toc40965156"/>
        <w:bookmarkStart w:id="12418" w:name="_Toc40965511"/>
        <w:bookmarkStart w:id="12419" w:name="_Toc40965864"/>
        <w:bookmarkStart w:id="12420" w:name="_Toc40966216"/>
        <w:bookmarkStart w:id="12421" w:name="_Toc40966569"/>
        <w:bookmarkStart w:id="12422" w:name="_Toc40966921"/>
        <w:bookmarkStart w:id="12423" w:name="_Toc40967275"/>
        <w:bookmarkStart w:id="12424" w:name="_Toc40967629"/>
        <w:bookmarkStart w:id="12425" w:name="_Toc40967983"/>
        <w:bookmarkStart w:id="12426" w:name="_Toc40968337"/>
        <w:bookmarkStart w:id="12427" w:name="_Toc40969393"/>
        <w:bookmarkStart w:id="12428" w:name="_Toc40969749"/>
        <w:bookmarkStart w:id="12429" w:name="_Toc43387133"/>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del>
    </w:p>
    <w:p w14:paraId="03DFFED2" w14:textId="387CC5E9" w:rsidR="00BB7FA3" w:rsidRPr="00876437" w:rsidDel="00A45BB5" w:rsidRDefault="00BB7FA3" w:rsidP="00BB7FA3">
      <w:pPr>
        <w:rPr>
          <w:del w:id="12430" w:author="Kevin Gu" w:date="2020-05-18T17:06:00Z"/>
          <w:strike/>
          <w:noProof/>
          <w:lang w:val="en-GB"/>
          <w:rPrChange w:id="12431" w:author="Kevin Gu" w:date="2020-05-18T10:36:00Z">
            <w:rPr>
              <w:del w:id="12432" w:author="Kevin Gu" w:date="2020-05-18T17:06:00Z"/>
              <w:noProof/>
              <w:lang w:val="en-GB"/>
            </w:rPr>
          </w:rPrChange>
        </w:rPr>
      </w:pPr>
      <w:del w:id="12433" w:author="Kevin Gu" w:date="2020-05-18T17:06:00Z">
        <w:r w:rsidRPr="00876437" w:rsidDel="00A45BB5">
          <w:rPr>
            <w:strike/>
            <w:noProof/>
            <w:lang w:val="en-GB"/>
            <w:rPrChange w:id="12434" w:author="Kevin Gu" w:date="2020-05-18T10:36:00Z">
              <w:rPr>
                <w:noProof/>
                <w:lang w:val="en-GB"/>
              </w:rPr>
            </w:rPrChange>
          </w:rPr>
          <w:delText>All the changes and usage activities are recorded in the system electronic log</w:delText>
        </w:r>
        <w:bookmarkStart w:id="12435" w:name="_Hlk530659004"/>
        <w:r w:rsidRPr="00876437" w:rsidDel="00A45BB5">
          <w:rPr>
            <w:strike/>
            <w:noProof/>
            <w:lang w:val="en-GB"/>
            <w:rPrChange w:id="12436" w:author="Kevin Gu" w:date="2020-05-18T10:36:00Z">
              <w:rPr>
                <w:noProof/>
                <w:lang w:val="en-GB"/>
              </w:rPr>
            </w:rPrChange>
          </w:rPr>
          <w:delText xml:space="preserve"> automatically.</w:delText>
        </w:r>
        <w:bookmarkStart w:id="12437" w:name="_Toc40965157"/>
        <w:bookmarkStart w:id="12438" w:name="_Toc40965512"/>
        <w:bookmarkStart w:id="12439" w:name="_Toc40965865"/>
        <w:bookmarkStart w:id="12440" w:name="_Toc40966217"/>
        <w:bookmarkStart w:id="12441" w:name="_Toc40966570"/>
        <w:bookmarkStart w:id="12442" w:name="_Toc40966922"/>
        <w:bookmarkStart w:id="12443" w:name="_Toc40967276"/>
        <w:bookmarkStart w:id="12444" w:name="_Toc40967630"/>
        <w:bookmarkStart w:id="12445" w:name="_Toc40967984"/>
        <w:bookmarkStart w:id="12446" w:name="_Toc40968338"/>
        <w:bookmarkStart w:id="12447" w:name="_Toc40969394"/>
        <w:bookmarkStart w:id="12448" w:name="_Toc40969750"/>
        <w:bookmarkStart w:id="12449" w:name="_Toc43387134"/>
        <w:bookmarkEnd w:id="12435"/>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del>
    </w:p>
    <w:p w14:paraId="433F6673" w14:textId="0513268F" w:rsidR="00B63A20" w:rsidRPr="00876437" w:rsidDel="00A45BB5" w:rsidRDefault="00B63A20" w:rsidP="00BB7FA3">
      <w:pPr>
        <w:rPr>
          <w:del w:id="12450" w:author="Kevin Gu" w:date="2020-05-18T17:06:00Z"/>
          <w:strike/>
          <w:noProof/>
          <w:lang w:val="en-GB" w:eastAsia="zh-CN"/>
          <w:rPrChange w:id="12451" w:author="Kevin Gu" w:date="2020-05-18T10:36:00Z">
            <w:rPr>
              <w:del w:id="12452" w:author="Kevin Gu" w:date="2020-05-18T17:06:00Z"/>
              <w:noProof/>
              <w:lang w:val="en-GB" w:eastAsia="zh-CN"/>
            </w:rPr>
          </w:rPrChange>
        </w:rPr>
      </w:pPr>
      <w:del w:id="12453" w:author="Kevin Gu" w:date="2020-05-18T17:06:00Z">
        <w:r w:rsidRPr="00876437" w:rsidDel="00A45BB5">
          <w:rPr>
            <w:rFonts w:hint="eastAsia"/>
            <w:strike/>
            <w:noProof/>
            <w:lang w:val="en-GB" w:eastAsia="zh-CN"/>
            <w:rPrChange w:id="12454" w:author="Kevin Gu" w:date="2020-05-18T10:36:00Z">
              <w:rPr>
                <w:rFonts w:hint="eastAsia"/>
                <w:noProof/>
                <w:lang w:val="en-GB" w:eastAsia="zh-CN"/>
              </w:rPr>
            </w:rPrChange>
          </w:rPr>
          <w:delText>所有的更改以及使用活动都自动记录在系统电子日志中。</w:delText>
        </w:r>
        <w:bookmarkStart w:id="12455" w:name="_Toc40965158"/>
        <w:bookmarkStart w:id="12456" w:name="_Toc40965513"/>
        <w:bookmarkStart w:id="12457" w:name="_Toc40965866"/>
        <w:bookmarkStart w:id="12458" w:name="_Toc40966218"/>
        <w:bookmarkStart w:id="12459" w:name="_Toc40966571"/>
        <w:bookmarkStart w:id="12460" w:name="_Toc40966923"/>
        <w:bookmarkStart w:id="12461" w:name="_Toc40967277"/>
        <w:bookmarkStart w:id="12462" w:name="_Toc40967631"/>
        <w:bookmarkStart w:id="12463" w:name="_Toc40967985"/>
        <w:bookmarkStart w:id="12464" w:name="_Toc40968339"/>
        <w:bookmarkStart w:id="12465" w:name="_Toc40969395"/>
        <w:bookmarkStart w:id="12466" w:name="_Toc40969751"/>
        <w:bookmarkStart w:id="12467" w:name="_Toc43387135"/>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del>
    </w:p>
    <w:p w14:paraId="724A3167" w14:textId="6DFF82F5" w:rsidR="00BB7FA3" w:rsidRPr="00876437" w:rsidDel="00A45BB5" w:rsidRDefault="00BB7FA3" w:rsidP="00BB7FA3">
      <w:pPr>
        <w:rPr>
          <w:del w:id="12468" w:author="Kevin Gu" w:date="2020-05-18T17:06:00Z"/>
          <w:strike/>
          <w:noProof/>
          <w:lang w:val="en-GB"/>
          <w:rPrChange w:id="12469" w:author="Kevin Gu" w:date="2020-05-18T10:36:00Z">
            <w:rPr>
              <w:del w:id="12470" w:author="Kevin Gu" w:date="2020-05-18T17:06:00Z"/>
              <w:noProof/>
              <w:lang w:val="en-GB"/>
            </w:rPr>
          </w:rPrChange>
        </w:rPr>
      </w:pPr>
      <w:del w:id="12471" w:author="Kevin Gu" w:date="2020-05-18T17:06:00Z">
        <w:r w:rsidRPr="00876437" w:rsidDel="00A45BB5">
          <w:rPr>
            <w:strike/>
            <w:noProof/>
            <w:lang w:val="en-GB"/>
            <w:rPrChange w:id="12472" w:author="Kevin Gu" w:date="2020-05-18T10:36:00Z">
              <w:rPr>
                <w:noProof/>
                <w:lang w:val="en-GB"/>
              </w:rPr>
            </w:rPrChange>
          </w:rPr>
          <w:delText>At the end of each session, the individual who initiated the session must log off the system.</w:delText>
        </w:r>
        <w:bookmarkStart w:id="12473" w:name="_Toc40965159"/>
        <w:bookmarkStart w:id="12474" w:name="_Toc40965514"/>
        <w:bookmarkStart w:id="12475" w:name="_Toc40965867"/>
        <w:bookmarkStart w:id="12476" w:name="_Toc40966219"/>
        <w:bookmarkStart w:id="12477" w:name="_Toc40966572"/>
        <w:bookmarkStart w:id="12478" w:name="_Toc40966924"/>
        <w:bookmarkStart w:id="12479" w:name="_Toc40967278"/>
        <w:bookmarkStart w:id="12480" w:name="_Toc40967632"/>
        <w:bookmarkStart w:id="12481" w:name="_Toc40967986"/>
        <w:bookmarkStart w:id="12482" w:name="_Toc40968340"/>
        <w:bookmarkStart w:id="12483" w:name="_Toc40969396"/>
        <w:bookmarkStart w:id="12484" w:name="_Toc40969752"/>
        <w:bookmarkStart w:id="12485" w:name="_Toc43387136"/>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del>
    </w:p>
    <w:p w14:paraId="23561E47" w14:textId="5B739710" w:rsidR="00B63A20" w:rsidRPr="00876437" w:rsidDel="00A45BB5" w:rsidRDefault="00B63A20" w:rsidP="00BB7FA3">
      <w:pPr>
        <w:rPr>
          <w:del w:id="12486" w:author="Kevin Gu" w:date="2020-05-18T17:06:00Z"/>
          <w:strike/>
          <w:noProof/>
          <w:lang w:val="en-GB" w:eastAsia="zh-CN"/>
          <w:rPrChange w:id="12487" w:author="Kevin Gu" w:date="2020-05-18T10:36:00Z">
            <w:rPr>
              <w:del w:id="12488" w:author="Kevin Gu" w:date="2020-05-18T17:06:00Z"/>
              <w:noProof/>
              <w:lang w:val="en-GB" w:eastAsia="zh-CN"/>
            </w:rPr>
          </w:rPrChange>
        </w:rPr>
      </w:pPr>
      <w:del w:id="12489" w:author="Kevin Gu" w:date="2020-05-18T17:06:00Z">
        <w:r w:rsidRPr="00876437" w:rsidDel="00A45BB5">
          <w:rPr>
            <w:rFonts w:hint="eastAsia"/>
            <w:strike/>
            <w:noProof/>
            <w:lang w:val="en-GB" w:eastAsia="zh-CN"/>
            <w:rPrChange w:id="12490" w:author="Kevin Gu" w:date="2020-05-18T10:36:00Z">
              <w:rPr>
                <w:rFonts w:hint="eastAsia"/>
                <w:noProof/>
                <w:lang w:val="en-GB" w:eastAsia="zh-CN"/>
              </w:rPr>
            </w:rPrChange>
          </w:rPr>
          <w:delText>在每个会话结束时，发起会话的个人必须注销。</w:delText>
        </w:r>
        <w:bookmarkStart w:id="12491" w:name="_Toc40965160"/>
        <w:bookmarkStart w:id="12492" w:name="_Toc40965515"/>
        <w:bookmarkStart w:id="12493" w:name="_Toc40965868"/>
        <w:bookmarkStart w:id="12494" w:name="_Toc40966220"/>
        <w:bookmarkStart w:id="12495" w:name="_Toc40966573"/>
        <w:bookmarkStart w:id="12496" w:name="_Toc40966925"/>
        <w:bookmarkStart w:id="12497" w:name="_Toc40967279"/>
        <w:bookmarkStart w:id="12498" w:name="_Toc40967633"/>
        <w:bookmarkStart w:id="12499" w:name="_Toc40967987"/>
        <w:bookmarkStart w:id="12500" w:name="_Toc40968341"/>
        <w:bookmarkStart w:id="12501" w:name="_Toc40969397"/>
        <w:bookmarkStart w:id="12502" w:name="_Toc40969753"/>
        <w:bookmarkStart w:id="12503" w:name="_Toc43387137"/>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del>
    </w:p>
    <w:p w14:paraId="39D445F6" w14:textId="04DB1594" w:rsidR="00BB7FA3" w:rsidRPr="00876437" w:rsidDel="00A45BB5" w:rsidRDefault="00BB7FA3" w:rsidP="00BB7FA3">
      <w:pPr>
        <w:rPr>
          <w:del w:id="12504" w:author="Kevin Gu" w:date="2020-05-18T17:06:00Z"/>
          <w:strike/>
          <w:noProof/>
          <w:lang w:val="en-GB"/>
          <w:rPrChange w:id="12505" w:author="Kevin Gu" w:date="2020-05-18T10:36:00Z">
            <w:rPr>
              <w:del w:id="12506" w:author="Kevin Gu" w:date="2020-05-18T17:06:00Z"/>
              <w:noProof/>
              <w:lang w:val="en-GB"/>
            </w:rPr>
          </w:rPrChange>
        </w:rPr>
      </w:pPr>
      <w:del w:id="12507" w:author="Kevin Gu" w:date="2020-05-18T17:06:00Z">
        <w:r w:rsidRPr="00876437" w:rsidDel="00A45BB5">
          <w:rPr>
            <w:strike/>
            <w:noProof/>
            <w:lang w:val="en-GB"/>
            <w:rPrChange w:id="12508" w:author="Kevin Gu" w:date="2020-05-18T10:36:00Z">
              <w:rPr>
                <w:noProof/>
                <w:lang w:val="en-GB"/>
              </w:rPr>
            </w:rPrChange>
          </w:rPr>
          <w:delText>The access control management system is isolated on a dedicated network segment from the main office network.</w:delText>
        </w:r>
        <w:bookmarkStart w:id="12509" w:name="_Toc40965161"/>
        <w:bookmarkStart w:id="12510" w:name="_Toc40965516"/>
        <w:bookmarkStart w:id="12511" w:name="_Toc40965869"/>
        <w:bookmarkStart w:id="12512" w:name="_Toc40966221"/>
        <w:bookmarkStart w:id="12513" w:name="_Toc40966574"/>
        <w:bookmarkStart w:id="12514" w:name="_Toc40966926"/>
        <w:bookmarkStart w:id="12515" w:name="_Toc40967280"/>
        <w:bookmarkStart w:id="12516" w:name="_Toc40967634"/>
        <w:bookmarkStart w:id="12517" w:name="_Toc40967988"/>
        <w:bookmarkStart w:id="12518" w:name="_Toc40968342"/>
        <w:bookmarkStart w:id="12519" w:name="_Toc40969398"/>
        <w:bookmarkStart w:id="12520" w:name="_Toc40969754"/>
        <w:bookmarkStart w:id="12521" w:name="_Toc43387138"/>
        <w:bookmarkEnd w:id="12509"/>
        <w:bookmarkEnd w:id="12510"/>
        <w:bookmarkEnd w:id="12511"/>
        <w:bookmarkEnd w:id="12512"/>
        <w:bookmarkEnd w:id="12513"/>
        <w:bookmarkEnd w:id="12514"/>
        <w:bookmarkEnd w:id="12515"/>
        <w:bookmarkEnd w:id="12516"/>
        <w:bookmarkEnd w:id="12517"/>
        <w:bookmarkEnd w:id="12518"/>
        <w:bookmarkEnd w:id="12519"/>
        <w:bookmarkEnd w:id="12520"/>
        <w:bookmarkEnd w:id="12521"/>
      </w:del>
    </w:p>
    <w:p w14:paraId="1F8CC2BD" w14:textId="668E545E" w:rsidR="00B63A20" w:rsidRPr="00876437" w:rsidDel="00A45BB5" w:rsidRDefault="003E5562" w:rsidP="00BB7FA3">
      <w:pPr>
        <w:rPr>
          <w:del w:id="12522" w:author="Kevin Gu" w:date="2020-05-18T17:06:00Z"/>
          <w:strike/>
          <w:noProof/>
          <w:lang w:val="en-GB" w:eastAsia="zh-CN"/>
          <w:rPrChange w:id="12523" w:author="Kevin Gu" w:date="2020-05-18T10:36:00Z">
            <w:rPr>
              <w:del w:id="12524" w:author="Kevin Gu" w:date="2020-05-18T17:06:00Z"/>
              <w:noProof/>
              <w:lang w:val="en-GB" w:eastAsia="zh-CN"/>
            </w:rPr>
          </w:rPrChange>
        </w:rPr>
      </w:pPr>
      <w:del w:id="12525" w:author="Kevin Gu" w:date="2020-05-18T17:06:00Z">
        <w:r w:rsidRPr="00876437" w:rsidDel="00A45BB5">
          <w:rPr>
            <w:rFonts w:hint="eastAsia"/>
            <w:strike/>
            <w:noProof/>
            <w:lang w:val="en-GB" w:eastAsia="zh-CN"/>
            <w:rPrChange w:id="12526" w:author="Kevin Gu" w:date="2020-05-18T10:36:00Z">
              <w:rPr>
                <w:rFonts w:hint="eastAsia"/>
                <w:noProof/>
                <w:lang w:val="en-GB" w:eastAsia="zh-CN"/>
              </w:rPr>
            </w:rPrChange>
          </w:rPr>
          <w:delText>门禁</w:delText>
        </w:r>
        <w:r w:rsidR="00B63A20" w:rsidRPr="00876437" w:rsidDel="00A45BB5">
          <w:rPr>
            <w:rFonts w:hint="eastAsia"/>
            <w:strike/>
            <w:noProof/>
            <w:lang w:val="en-GB" w:eastAsia="zh-CN"/>
            <w:rPrChange w:id="12527" w:author="Kevin Gu" w:date="2020-05-18T10:36:00Z">
              <w:rPr>
                <w:rFonts w:hint="eastAsia"/>
                <w:noProof/>
                <w:lang w:val="en-GB" w:eastAsia="zh-CN"/>
              </w:rPr>
            </w:rPrChange>
          </w:rPr>
          <w:delText>管理系统在专用网络段上与主办公室网络隔离。</w:delText>
        </w:r>
        <w:bookmarkStart w:id="12528" w:name="_Toc40965162"/>
        <w:bookmarkStart w:id="12529" w:name="_Toc40965517"/>
        <w:bookmarkStart w:id="12530" w:name="_Toc40965870"/>
        <w:bookmarkStart w:id="12531" w:name="_Toc40966222"/>
        <w:bookmarkStart w:id="12532" w:name="_Toc40966575"/>
        <w:bookmarkStart w:id="12533" w:name="_Toc40966927"/>
        <w:bookmarkStart w:id="12534" w:name="_Toc40967281"/>
        <w:bookmarkStart w:id="12535" w:name="_Toc40967635"/>
        <w:bookmarkStart w:id="12536" w:name="_Toc40967989"/>
        <w:bookmarkStart w:id="12537" w:name="_Toc40968343"/>
        <w:bookmarkStart w:id="12538" w:name="_Toc40969399"/>
        <w:bookmarkStart w:id="12539" w:name="_Toc40969755"/>
        <w:bookmarkStart w:id="12540" w:name="_Toc43387139"/>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del>
    </w:p>
    <w:p w14:paraId="7617945D" w14:textId="283A25ED" w:rsidR="00BB7FA3" w:rsidRPr="00876437" w:rsidDel="00A45BB5" w:rsidRDefault="00BB7FA3" w:rsidP="00BB7FA3">
      <w:pPr>
        <w:rPr>
          <w:del w:id="12541" w:author="Kevin Gu" w:date="2020-05-18T17:06:00Z"/>
          <w:strike/>
          <w:noProof/>
          <w:lang w:val="en-GB" w:eastAsia="zh-CN"/>
          <w:rPrChange w:id="12542" w:author="Kevin Gu" w:date="2020-05-18T10:36:00Z">
            <w:rPr>
              <w:del w:id="12543" w:author="Kevin Gu" w:date="2020-05-18T17:06:00Z"/>
              <w:noProof/>
              <w:lang w:val="en-GB" w:eastAsia="zh-CN"/>
            </w:rPr>
          </w:rPrChange>
        </w:rPr>
      </w:pPr>
      <w:del w:id="12544" w:author="Kevin Gu" w:date="2020-05-18T17:06:00Z">
        <w:r w:rsidRPr="00876437" w:rsidDel="00A45BB5">
          <w:rPr>
            <w:strike/>
            <w:noProof/>
            <w:lang w:val="en-GB"/>
            <w:rPrChange w:id="12545" w:author="Kevin Gu" w:date="2020-05-18T10:36:00Z">
              <w:rPr>
                <w:noProof/>
                <w:lang w:val="en-GB"/>
              </w:rPr>
            </w:rPrChange>
          </w:rPr>
          <w:delText>Offsite access to the access control management system is not permitted</w:delText>
        </w:r>
        <w:r w:rsidR="002E16CF" w:rsidRPr="00876437" w:rsidDel="00A45BB5">
          <w:rPr>
            <w:strike/>
            <w:noProof/>
            <w:lang w:val="en-GB" w:eastAsia="zh-CN"/>
            <w:rPrChange w:id="12546" w:author="Kevin Gu" w:date="2020-05-18T10:36:00Z">
              <w:rPr>
                <w:noProof/>
                <w:lang w:val="en-GB" w:eastAsia="zh-CN"/>
              </w:rPr>
            </w:rPrChange>
          </w:rPr>
          <w:delText>.</w:delText>
        </w:r>
        <w:bookmarkStart w:id="12547" w:name="_Toc40965163"/>
        <w:bookmarkStart w:id="12548" w:name="_Toc40965518"/>
        <w:bookmarkStart w:id="12549" w:name="_Toc40965871"/>
        <w:bookmarkStart w:id="12550" w:name="_Toc40966223"/>
        <w:bookmarkStart w:id="12551" w:name="_Toc40966576"/>
        <w:bookmarkStart w:id="12552" w:name="_Toc40966928"/>
        <w:bookmarkStart w:id="12553" w:name="_Toc40967282"/>
        <w:bookmarkStart w:id="12554" w:name="_Toc40967636"/>
        <w:bookmarkStart w:id="12555" w:name="_Toc40967990"/>
        <w:bookmarkStart w:id="12556" w:name="_Toc40968344"/>
        <w:bookmarkStart w:id="12557" w:name="_Toc40969400"/>
        <w:bookmarkStart w:id="12558" w:name="_Toc40969756"/>
        <w:bookmarkStart w:id="12559" w:name="_Toc43387140"/>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del>
    </w:p>
    <w:p w14:paraId="01A3AD79" w14:textId="439A8C20" w:rsidR="00B63A20" w:rsidRPr="00876437" w:rsidDel="00A45BB5" w:rsidRDefault="00B63A20" w:rsidP="00BB7FA3">
      <w:pPr>
        <w:rPr>
          <w:del w:id="12560" w:author="Kevin Gu" w:date="2020-05-18T17:06:00Z"/>
          <w:strike/>
          <w:noProof/>
          <w:lang w:val="en-GB" w:eastAsia="zh-CN"/>
          <w:rPrChange w:id="12561" w:author="Kevin Gu" w:date="2020-05-18T10:36:00Z">
            <w:rPr>
              <w:del w:id="12562" w:author="Kevin Gu" w:date="2020-05-18T17:06:00Z"/>
              <w:noProof/>
              <w:lang w:val="en-GB" w:eastAsia="zh-CN"/>
            </w:rPr>
          </w:rPrChange>
        </w:rPr>
      </w:pPr>
      <w:del w:id="12563" w:author="Kevin Gu" w:date="2020-05-18T17:06:00Z">
        <w:r w:rsidRPr="00876437" w:rsidDel="00A45BB5">
          <w:rPr>
            <w:rFonts w:hint="eastAsia"/>
            <w:strike/>
            <w:noProof/>
            <w:lang w:val="en-GB" w:eastAsia="zh-CN"/>
            <w:rPrChange w:id="12564" w:author="Kevin Gu" w:date="2020-05-18T10:36:00Z">
              <w:rPr>
                <w:rFonts w:hint="eastAsia"/>
                <w:noProof/>
                <w:lang w:val="en-GB" w:eastAsia="zh-CN"/>
              </w:rPr>
            </w:rPrChange>
          </w:rPr>
          <w:delText>不允许远程（非现场）接入访问控制管理系统。</w:delText>
        </w:r>
        <w:bookmarkStart w:id="12565" w:name="_Toc40965164"/>
        <w:bookmarkStart w:id="12566" w:name="_Toc40965519"/>
        <w:bookmarkStart w:id="12567" w:name="_Toc40965872"/>
        <w:bookmarkStart w:id="12568" w:name="_Toc40966224"/>
        <w:bookmarkStart w:id="12569" w:name="_Toc40966577"/>
        <w:bookmarkStart w:id="12570" w:name="_Toc40966929"/>
        <w:bookmarkStart w:id="12571" w:name="_Toc40967283"/>
        <w:bookmarkStart w:id="12572" w:name="_Toc40967637"/>
        <w:bookmarkStart w:id="12573" w:name="_Toc40967991"/>
        <w:bookmarkStart w:id="12574" w:name="_Toc40968345"/>
        <w:bookmarkStart w:id="12575" w:name="_Toc40969401"/>
        <w:bookmarkStart w:id="12576" w:name="_Toc40969757"/>
        <w:bookmarkStart w:id="12577" w:name="_Toc43387141"/>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del>
    </w:p>
    <w:p w14:paraId="7F42ADD4" w14:textId="402D4FF0" w:rsidR="00BB7FA3" w:rsidRPr="00876437" w:rsidDel="00A45BB5" w:rsidRDefault="00BB7FA3" w:rsidP="00BB7FA3">
      <w:pPr>
        <w:rPr>
          <w:del w:id="12578" w:author="Kevin Gu" w:date="2020-05-18T17:06:00Z"/>
          <w:strike/>
          <w:noProof/>
          <w:lang w:val="en-GB"/>
          <w:rPrChange w:id="12579" w:author="Kevin Gu" w:date="2020-05-18T10:36:00Z">
            <w:rPr>
              <w:del w:id="12580" w:author="Kevin Gu" w:date="2020-05-18T17:06:00Z"/>
              <w:noProof/>
              <w:lang w:val="en-GB"/>
            </w:rPr>
          </w:rPrChange>
        </w:rPr>
      </w:pPr>
      <w:del w:id="12581" w:author="Kevin Gu" w:date="2020-05-18T17:06:00Z">
        <w:r w:rsidRPr="00876437" w:rsidDel="00A45BB5">
          <w:rPr>
            <w:strike/>
            <w:noProof/>
            <w:lang w:val="en-GB"/>
            <w:rPrChange w:id="12582" w:author="Kevin Gu" w:date="2020-05-18T10:36:00Z">
              <w:rPr>
                <w:noProof/>
                <w:lang w:val="en-GB"/>
              </w:rPr>
            </w:rPrChange>
          </w:rPr>
          <w:delText>The access control management system is managed seperately, the access rights granting and badge releasing are conducted by different employees, there is no possibility that any same person could grant the access rights and release the badges.</w:delText>
        </w:r>
        <w:bookmarkStart w:id="12583" w:name="_Toc40965165"/>
        <w:bookmarkStart w:id="12584" w:name="_Toc40965520"/>
        <w:bookmarkStart w:id="12585" w:name="_Toc40965873"/>
        <w:bookmarkStart w:id="12586" w:name="_Toc40966225"/>
        <w:bookmarkStart w:id="12587" w:name="_Toc40966578"/>
        <w:bookmarkStart w:id="12588" w:name="_Toc40966930"/>
        <w:bookmarkStart w:id="12589" w:name="_Toc40967284"/>
        <w:bookmarkStart w:id="12590" w:name="_Toc40967638"/>
        <w:bookmarkStart w:id="12591" w:name="_Toc40967992"/>
        <w:bookmarkStart w:id="12592" w:name="_Toc40968346"/>
        <w:bookmarkStart w:id="12593" w:name="_Toc40969402"/>
        <w:bookmarkStart w:id="12594" w:name="_Toc40969758"/>
        <w:bookmarkStart w:id="12595" w:name="_Toc4338714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del>
    </w:p>
    <w:p w14:paraId="3C13AB08" w14:textId="41823C1F" w:rsidR="00B63A20" w:rsidRPr="00876437" w:rsidDel="00A45BB5" w:rsidRDefault="003E5562" w:rsidP="00BB7FA3">
      <w:pPr>
        <w:rPr>
          <w:del w:id="12596" w:author="Kevin Gu" w:date="2020-05-18T17:06:00Z"/>
          <w:strike/>
          <w:noProof/>
          <w:lang w:val="en-GB" w:eastAsia="zh-CN"/>
          <w:rPrChange w:id="12597" w:author="Kevin Gu" w:date="2020-05-18T10:36:00Z">
            <w:rPr>
              <w:del w:id="12598" w:author="Kevin Gu" w:date="2020-05-18T17:06:00Z"/>
              <w:noProof/>
              <w:lang w:val="en-GB" w:eastAsia="zh-CN"/>
            </w:rPr>
          </w:rPrChange>
        </w:rPr>
      </w:pPr>
      <w:del w:id="12599" w:author="Kevin Gu" w:date="2020-05-18T17:06:00Z">
        <w:r w:rsidRPr="00876437" w:rsidDel="00A45BB5">
          <w:rPr>
            <w:rFonts w:hint="eastAsia"/>
            <w:strike/>
            <w:noProof/>
            <w:lang w:val="en-GB" w:eastAsia="zh-CN"/>
            <w:rPrChange w:id="12600" w:author="Kevin Gu" w:date="2020-05-18T10:36:00Z">
              <w:rPr>
                <w:rFonts w:hint="eastAsia"/>
                <w:noProof/>
                <w:lang w:val="en-GB" w:eastAsia="zh-CN"/>
              </w:rPr>
            </w:rPrChange>
          </w:rPr>
          <w:delText>门禁</w:delText>
        </w:r>
        <w:r w:rsidR="00B63A20" w:rsidRPr="00876437" w:rsidDel="00A45BB5">
          <w:rPr>
            <w:rFonts w:hint="eastAsia"/>
            <w:strike/>
            <w:noProof/>
            <w:lang w:val="en-GB" w:eastAsia="zh-CN"/>
            <w:rPrChange w:id="12601" w:author="Kevin Gu" w:date="2020-05-18T10:36:00Z">
              <w:rPr>
                <w:rFonts w:hint="eastAsia"/>
                <w:noProof/>
                <w:lang w:val="en-GB" w:eastAsia="zh-CN"/>
              </w:rPr>
            </w:rPrChange>
          </w:rPr>
          <w:delText>管理系统是分开管理的，访问权限的授予和证章的发放需要由不同的员工进行，不允许由同一个人授予访问权限和发放徽章。</w:delText>
        </w:r>
        <w:bookmarkStart w:id="12602" w:name="_Toc40965166"/>
        <w:bookmarkStart w:id="12603" w:name="_Toc40965521"/>
        <w:bookmarkStart w:id="12604" w:name="_Toc40965874"/>
        <w:bookmarkStart w:id="12605" w:name="_Toc40966226"/>
        <w:bookmarkStart w:id="12606" w:name="_Toc40966579"/>
        <w:bookmarkStart w:id="12607" w:name="_Toc40966931"/>
        <w:bookmarkStart w:id="12608" w:name="_Toc40967285"/>
        <w:bookmarkStart w:id="12609" w:name="_Toc40967639"/>
        <w:bookmarkStart w:id="12610" w:name="_Toc40967993"/>
        <w:bookmarkStart w:id="12611" w:name="_Toc40968347"/>
        <w:bookmarkStart w:id="12612" w:name="_Toc40969403"/>
        <w:bookmarkStart w:id="12613" w:name="_Toc40969759"/>
        <w:bookmarkStart w:id="12614" w:name="_Toc43387143"/>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del>
    </w:p>
    <w:p w14:paraId="59953170" w14:textId="3B7DA0C7" w:rsidR="00BB7FA3" w:rsidRPr="00876437" w:rsidDel="00A45BB5" w:rsidRDefault="00BB7FA3" w:rsidP="00BB7FA3">
      <w:pPr>
        <w:rPr>
          <w:del w:id="12615" w:author="Kevin Gu" w:date="2020-05-18T17:06:00Z"/>
          <w:strike/>
          <w:noProof/>
          <w:lang w:val="en-GB"/>
          <w:rPrChange w:id="12616" w:author="Kevin Gu" w:date="2020-05-18T10:36:00Z">
            <w:rPr>
              <w:del w:id="12617" w:author="Kevin Gu" w:date="2020-05-18T17:06:00Z"/>
              <w:noProof/>
              <w:lang w:val="en-GB"/>
            </w:rPr>
          </w:rPrChange>
        </w:rPr>
      </w:pPr>
      <w:del w:id="12618" w:author="Kevin Gu" w:date="2020-05-18T17:06:00Z">
        <w:r w:rsidRPr="00876437" w:rsidDel="00A45BB5">
          <w:rPr>
            <w:strike/>
            <w:noProof/>
            <w:lang w:val="en-GB"/>
            <w:rPrChange w:id="12619" w:author="Kevin Gu" w:date="2020-05-18T10:36:00Z">
              <w:rPr>
                <w:noProof/>
                <w:lang w:val="en-GB"/>
              </w:rPr>
            </w:rPrChange>
          </w:rPr>
          <w:delText>The access control management system will record all the badge usage activities. The illegal usage will be alarmed to notify the montioring operator and the corresponding handling will be conducted.</w:delText>
        </w:r>
        <w:bookmarkStart w:id="12620" w:name="_Toc40965167"/>
        <w:bookmarkStart w:id="12621" w:name="_Toc40965522"/>
        <w:bookmarkStart w:id="12622" w:name="_Toc40965875"/>
        <w:bookmarkStart w:id="12623" w:name="_Toc40966227"/>
        <w:bookmarkStart w:id="12624" w:name="_Toc40966580"/>
        <w:bookmarkStart w:id="12625" w:name="_Toc40966932"/>
        <w:bookmarkStart w:id="12626" w:name="_Toc40967286"/>
        <w:bookmarkStart w:id="12627" w:name="_Toc40967640"/>
        <w:bookmarkStart w:id="12628" w:name="_Toc40967994"/>
        <w:bookmarkStart w:id="12629" w:name="_Toc40968348"/>
        <w:bookmarkStart w:id="12630" w:name="_Toc40969404"/>
        <w:bookmarkStart w:id="12631" w:name="_Toc40969760"/>
        <w:bookmarkStart w:id="12632" w:name="_Toc43387144"/>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del>
    </w:p>
    <w:p w14:paraId="4B96863B" w14:textId="09088732" w:rsidR="00B63A20" w:rsidRPr="00876437" w:rsidDel="00A45BB5" w:rsidRDefault="003E5562" w:rsidP="00BB7FA3">
      <w:pPr>
        <w:rPr>
          <w:del w:id="12633" w:author="Kevin Gu" w:date="2020-05-18T17:06:00Z"/>
          <w:strike/>
          <w:noProof/>
          <w:lang w:val="en-GB" w:eastAsia="zh-CN"/>
          <w:rPrChange w:id="12634" w:author="Kevin Gu" w:date="2020-05-18T10:36:00Z">
            <w:rPr>
              <w:del w:id="12635" w:author="Kevin Gu" w:date="2020-05-18T17:06:00Z"/>
              <w:noProof/>
              <w:lang w:val="en-GB" w:eastAsia="zh-CN"/>
            </w:rPr>
          </w:rPrChange>
        </w:rPr>
      </w:pPr>
      <w:del w:id="12636" w:author="Kevin Gu" w:date="2020-05-18T17:06:00Z">
        <w:r w:rsidRPr="00876437" w:rsidDel="00A45BB5">
          <w:rPr>
            <w:rFonts w:hint="eastAsia"/>
            <w:strike/>
            <w:noProof/>
            <w:lang w:val="en-GB" w:eastAsia="zh-CN"/>
            <w:rPrChange w:id="12637" w:author="Kevin Gu" w:date="2020-05-18T10:36:00Z">
              <w:rPr>
                <w:rFonts w:hint="eastAsia"/>
                <w:noProof/>
                <w:lang w:val="en-GB" w:eastAsia="zh-CN"/>
              </w:rPr>
            </w:rPrChange>
          </w:rPr>
          <w:delText>门禁</w:delText>
        </w:r>
        <w:r w:rsidR="00B63A20" w:rsidRPr="00876437" w:rsidDel="00A45BB5">
          <w:rPr>
            <w:rFonts w:hint="eastAsia"/>
            <w:strike/>
            <w:noProof/>
            <w:lang w:val="en-GB" w:eastAsia="zh-CN"/>
            <w:rPrChange w:id="12638" w:author="Kevin Gu" w:date="2020-05-18T10:36:00Z">
              <w:rPr>
                <w:rFonts w:hint="eastAsia"/>
                <w:noProof/>
                <w:lang w:val="en-GB" w:eastAsia="zh-CN"/>
              </w:rPr>
            </w:rPrChange>
          </w:rPr>
          <w:delText>管理系统将记录所有的证章的使用活动。非法使用将触发警报且通知监控人员，然后需要进行相应的处理。</w:delText>
        </w:r>
        <w:bookmarkStart w:id="12639" w:name="_Toc40965168"/>
        <w:bookmarkStart w:id="12640" w:name="_Toc40965523"/>
        <w:bookmarkStart w:id="12641" w:name="_Toc40965876"/>
        <w:bookmarkStart w:id="12642" w:name="_Toc40966228"/>
        <w:bookmarkStart w:id="12643" w:name="_Toc40966581"/>
        <w:bookmarkStart w:id="12644" w:name="_Toc40966933"/>
        <w:bookmarkStart w:id="12645" w:name="_Toc40967287"/>
        <w:bookmarkStart w:id="12646" w:name="_Toc40967641"/>
        <w:bookmarkStart w:id="12647" w:name="_Toc40967995"/>
        <w:bookmarkStart w:id="12648" w:name="_Toc40968349"/>
        <w:bookmarkStart w:id="12649" w:name="_Toc40969405"/>
        <w:bookmarkStart w:id="12650" w:name="_Toc40969761"/>
        <w:bookmarkStart w:id="12651" w:name="_Toc43387145"/>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del>
    </w:p>
    <w:p w14:paraId="68A85887" w14:textId="5B0F89F9" w:rsidR="00BB7FA3" w:rsidRPr="00876437" w:rsidDel="00A45BB5" w:rsidRDefault="00BB7FA3" w:rsidP="00BD77B0">
      <w:pPr>
        <w:rPr>
          <w:del w:id="12652" w:author="Kevin Gu" w:date="2020-05-18T17:06:00Z"/>
          <w:strike/>
          <w:noProof/>
          <w:lang w:val="en-GB"/>
          <w:rPrChange w:id="12653" w:author="Kevin Gu" w:date="2020-05-18T10:36:00Z">
            <w:rPr>
              <w:del w:id="12654" w:author="Kevin Gu" w:date="2020-05-18T17:06:00Z"/>
              <w:noProof/>
              <w:lang w:val="en-GB"/>
            </w:rPr>
          </w:rPrChange>
        </w:rPr>
      </w:pPr>
      <w:del w:id="12655" w:author="Kevin Gu" w:date="2020-05-18T17:06:00Z">
        <w:r w:rsidRPr="00876437" w:rsidDel="00A45BB5">
          <w:rPr>
            <w:strike/>
            <w:noProof/>
            <w:lang w:val="en-GB"/>
            <w:rPrChange w:id="12656" w:author="Kevin Gu" w:date="2020-05-18T10:36:00Z">
              <w:rPr>
                <w:noProof/>
                <w:lang w:val="en-GB"/>
              </w:rPr>
            </w:rPrChange>
          </w:rPr>
          <w:delText>The access rights modification for the badge shall be recorded on the Access Control Management System Usage Record and confirmed by the administrator and operator with their signatures.</w:delText>
        </w:r>
        <w:bookmarkStart w:id="12657" w:name="_Toc40965169"/>
        <w:bookmarkStart w:id="12658" w:name="_Toc40965524"/>
        <w:bookmarkStart w:id="12659" w:name="_Toc40965877"/>
        <w:bookmarkStart w:id="12660" w:name="_Toc40966229"/>
        <w:bookmarkStart w:id="12661" w:name="_Toc40966582"/>
        <w:bookmarkStart w:id="12662" w:name="_Toc40966934"/>
        <w:bookmarkStart w:id="12663" w:name="_Toc40967288"/>
        <w:bookmarkStart w:id="12664" w:name="_Toc40967642"/>
        <w:bookmarkStart w:id="12665" w:name="_Toc40967996"/>
        <w:bookmarkStart w:id="12666" w:name="_Toc40968350"/>
        <w:bookmarkStart w:id="12667" w:name="_Toc40969406"/>
        <w:bookmarkStart w:id="12668" w:name="_Toc40969762"/>
        <w:bookmarkStart w:id="12669" w:name="_Toc4338714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del>
    </w:p>
    <w:p w14:paraId="1D591DBE" w14:textId="5D1C921C" w:rsidR="00B63A20" w:rsidRPr="00876437" w:rsidDel="00A45BB5" w:rsidRDefault="00B63A20" w:rsidP="00BD77B0">
      <w:pPr>
        <w:rPr>
          <w:del w:id="12670" w:author="Kevin Gu" w:date="2020-05-18T17:06:00Z"/>
          <w:strike/>
          <w:noProof/>
          <w:lang w:val="en-GB" w:eastAsia="zh-CN"/>
          <w:rPrChange w:id="12671" w:author="Kevin Gu" w:date="2020-05-18T10:36:00Z">
            <w:rPr>
              <w:del w:id="12672" w:author="Kevin Gu" w:date="2020-05-18T17:06:00Z"/>
              <w:noProof/>
              <w:lang w:val="en-GB" w:eastAsia="zh-CN"/>
            </w:rPr>
          </w:rPrChange>
        </w:rPr>
      </w:pPr>
      <w:del w:id="12673" w:author="Kevin Gu" w:date="2020-05-18T17:06:00Z">
        <w:r w:rsidRPr="00876437" w:rsidDel="00A45BB5">
          <w:rPr>
            <w:rFonts w:hint="eastAsia"/>
            <w:strike/>
            <w:noProof/>
            <w:lang w:val="en-GB" w:eastAsia="zh-CN"/>
            <w:rPrChange w:id="12674" w:author="Kevin Gu" w:date="2020-05-18T10:36:00Z">
              <w:rPr>
                <w:rFonts w:hint="eastAsia"/>
                <w:noProof/>
                <w:lang w:val="en-GB" w:eastAsia="zh-CN"/>
              </w:rPr>
            </w:rPrChange>
          </w:rPr>
          <w:delText>证章的访问权限修改应记录在《</w:delText>
        </w:r>
        <w:r w:rsidR="003E5562" w:rsidRPr="00876437" w:rsidDel="00A45BB5">
          <w:rPr>
            <w:rFonts w:hint="eastAsia"/>
            <w:strike/>
            <w:noProof/>
            <w:lang w:val="en-GB" w:eastAsia="zh-CN"/>
            <w:rPrChange w:id="12675" w:author="Kevin Gu" w:date="2020-05-18T10:36:00Z">
              <w:rPr>
                <w:rFonts w:hint="eastAsia"/>
                <w:noProof/>
                <w:lang w:val="en-GB" w:eastAsia="zh-CN"/>
              </w:rPr>
            </w:rPrChange>
          </w:rPr>
          <w:delText>门禁</w:delText>
        </w:r>
        <w:r w:rsidRPr="00876437" w:rsidDel="00A45BB5">
          <w:rPr>
            <w:rFonts w:hint="eastAsia"/>
            <w:strike/>
            <w:noProof/>
            <w:lang w:val="en-GB" w:eastAsia="zh-CN"/>
            <w:rPrChange w:id="12676" w:author="Kevin Gu" w:date="2020-05-18T10:36:00Z">
              <w:rPr>
                <w:rFonts w:hint="eastAsia"/>
                <w:noProof/>
                <w:lang w:val="en-GB" w:eastAsia="zh-CN"/>
              </w:rPr>
            </w:rPrChange>
          </w:rPr>
          <w:delText>管理系统使用记录》上，由管理员和操作员签字确认。</w:delText>
        </w:r>
        <w:bookmarkStart w:id="12677" w:name="_Toc40965170"/>
        <w:bookmarkStart w:id="12678" w:name="_Toc40965525"/>
        <w:bookmarkStart w:id="12679" w:name="_Toc40965878"/>
        <w:bookmarkStart w:id="12680" w:name="_Toc40966230"/>
        <w:bookmarkStart w:id="12681" w:name="_Toc40966583"/>
        <w:bookmarkStart w:id="12682" w:name="_Toc40966935"/>
        <w:bookmarkStart w:id="12683" w:name="_Toc40967289"/>
        <w:bookmarkStart w:id="12684" w:name="_Toc40967643"/>
        <w:bookmarkStart w:id="12685" w:name="_Toc40967997"/>
        <w:bookmarkStart w:id="12686" w:name="_Toc40968351"/>
        <w:bookmarkStart w:id="12687" w:name="_Toc40969407"/>
        <w:bookmarkStart w:id="12688" w:name="_Toc40969763"/>
        <w:bookmarkStart w:id="12689" w:name="_Toc43387147"/>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del>
    </w:p>
    <w:p w14:paraId="7ED6CEAC" w14:textId="1D2D5580" w:rsidR="00BB7FA3" w:rsidRPr="00876437" w:rsidDel="00A45BB5" w:rsidRDefault="00BB7FA3" w:rsidP="00BD77B0">
      <w:pPr>
        <w:rPr>
          <w:del w:id="12690" w:author="Kevin Gu" w:date="2020-05-18T17:06:00Z"/>
          <w:strike/>
          <w:noProof/>
          <w:lang w:val="en-GB"/>
          <w:rPrChange w:id="12691" w:author="Kevin Gu" w:date="2020-05-18T10:36:00Z">
            <w:rPr>
              <w:del w:id="12692" w:author="Kevin Gu" w:date="2020-05-18T17:06:00Z"/>
              <w:noProof/>
              <w:lang w:val="en-GB"/>
            </w:rPr>
          </w:rPrChange>
        </w:rPr>
      </w:pPr>
      <w:del w:id="12693" w:author="Kevin Gu" w:date="2020-05-18T17:06:00Z">
        <w:r w:rsidRPr="00876437" w:rsidDel="00A45BB5">
          <w:rPr>
            <w:strike/>
            <w:noProof/>
            <w:lang w:val="en-GB"/>
            <w:rPrChange w:id="12694" w:author="Kevin Gu" w:date="2020-05-18T10:36:00Z">
              <w:rPr>
                <w:noProof/>
                <w:lang w:val="en-GB"/>
              </w:rPr>
            </w:rPrChange>
          </w:rPr>
          <w:delText>The CISO will review the Access Control Management System Usage Record every 3 months.</w:delText>
        </w:r>
        <w:bookmarkStart w:id="12695" w:name="_Toc40965171"/>
        <w:bookmarkStart w:id="12696" w:name="_Toc40965526"/>
        <w:bookmarkStart w:id="12697" w:name="_Toc40965879"/>
        <w:bookmarkStart w:id="12698" w:name="_Toc40966231"/>
        <w:bookmarkStart w:id="12699" w:name="_Toc40966584"/>
        <w:bookmarkStart w:id="12700" w:name="_Toc40966936"/>
        <w:bookmarkStart w:id="12701" w:name="_Toc40967290"/>
        <w:bookmarkStart w:id="12702" w:name="_Toc40967644"/>
        <w:bookmarkStart w:id="12703" w:name="_Toc40967998"/>
        <w:bookmarkStart w:id="12704" w:name="_Toc40968352"/>
        <w:bookmarkStart w:id="12705" w:name="_Toc40969408"/>
        <w:bookmarkStart w:id="12706" w:name="_Toc40969764"/>
        <w:bookmarkStart w:id="12707" w:name="_Toc43387148"/>
        <w:bookmarkEnd w:id="12695"/>
        <w:bookmarkEnd w:id="12696"/>
        <w:bookmarkEnd w:id="12697"/>
        <w:bookmarkEnd w:id="12698"/>
        <w:bookmarkEnd w:id="12699"/>
        <w:bookmarkEnd w:id="12700"/>
        <w:bookmarkEnd w:id="12701"/>
        <w:bookmarkEnd w:id="12702"/>
        <w:bookmarkEnd w:id="12703"/>
        <w:bookmarkEnd w:id="12704"/>
        <w:bookmarkEnd w:id="12705"/>
        <w:bookmarkEnd w:id="12706"/>
        <w:bookmarkEnd w:id="12707"/>
      </w:del>
    </w:p>
    <w:p w14:paraId="11C395B9" w14:textId="63230840" w:rsidR="00B63A20" w:rsidRPr="00876437" w:rsidDel="00A45BB5" w:rsidRDefault="00B63A20" w:rsidP="00BD77B0">
      <w:pPr>
        <w:rPr>
          <w:del w:id="12708" w:author="Kevin Gu" w:date="2020-05-18T17:06:00Z"/>
          <w:strike/>
          <w:lang w:val="en-GB" w:eastAsia="zh-CN"/>
          <w:rPrChange w:id="12709" w:author="Kevin Gu" w:date="2020-05-18T10:36:00Z">
            <w:rPr>
              <w:del w:id="12710" w:author="Kevin Gu" w:date="2020-05-18T17:06:00Z"/>
              <w:lang w:val="en-GB" w:eastAsia="zh-CN"/>
            </w:rPr>
          </w:rPrChange>
        </w:rPr>
      </w:pPr>
      <w:del w:id="12711" w:author="Kevin Gu" w:date="2020-05-18T17:06:00Z">
        <w:r w:rsidRPr="00876437" w:rsidDel="00A45BB5">
          <w:rPr>
            <w:strike/>
            <w:noProof/>
            <w:lang w:val="en-GB" w:eastAsia="zh-CN"/>
            <w:rPrChange w:id="12712" w:author="Kevin Gu" w:date="2020-05-18T10:36:00Z">
              <w:rPr>
                <w:noProof/>
                <w:lang w:val="en-GB" w:eastAsia="zh-CN"/>
              </w:rPr>
            </w:rPrChange>
          </w:rPr>
          <w:delText>CISO</w:delText>
        </w:r>
        <w:r w:rsidRPr="00876437" w:rsidDel="00A45BB5">
          <w:rPr>
            <w:rFonts w:hint="eastAsia"/>
            <w:strike/>
            <w:noProof/>
            <w:lang w:val="en-GB" w:eastAsia="zh-CN"/>
            <w:rPrChange w:id="12713" w:author="Kevin Gu" w:date="2020-05-18T10:36:00Z">
              <w:rPr>
                <w:rFonts w:hint="eastAsia"/>
                <w:noProof/>
                <w:lang w:val="en-GB" w:eastAsia="zh-CN"/>
              </w:rPr>
            </w:rPrChange>
          </w:rPr>
          <w:delText>每三个月需要检查一次《</w:delText>
        </w:r>
        <w:r w:rsidR="003E5562" w:rsidRPr="00876437" w:rsidDel="00A45BB5">
          <w:rPr>
            <w:rFonts w:hint="eastAsia"/>
            <w:strike/>
            <w:noProof/>
            <w:lang w:val="en-GB" w:eastAsia="zh-CN"/>
            <w:rPrChange w:id="12714" w:author="Kevin Gu" w:date="2020-05-18T10:36:00Z">
              <w:rPr>
                <w:rFonts w:hint="eastAsia"/>
                <w:noProof/>
                <w:lang w:val="en-GB" w:eastAsia="zh-CN"/>
              </w:rPr>
            </w:rPrChange>
          </w:rPr>
          <w:delText>门禁</w:delText>
        </w:r>
        <w:r w:rsidRPr="00876437" w:rsidDel="00A45BB5">
          <w:rPr>
            <w:rFonts w:hint="eastAsia"/>
            <w:strike/>
            <w:noProof/>
            <w:lang w:val="en-GB" w:eastAsia="zh-CN"/>
            <w:rPrChange w:id="12715" w:author="Kevin Gu" w:date="2020-05-18T10:36:00Z">
              <w:rPr>
                <w:rFonts w:hint="eastAsia"/>
                <w:noProof/>
                <w:lang w:val="en-GB" w:eastAsia="zh-CN"/>
              </w:rPr>
            </w:rPrChange>
          </w:rPr>
          <w:delText>管理系统使用记录》。</w:delText>
        </w:r>
        <w:bookmarkStart w:id="12716" w:name="_Toc40965172"/>
        <w:bookmarkStart w:id="12717" w:name="_Toc40965527"/>
        <w:bookmarkStart w:id="12718" w:name="_Toc40965880"/>
        <w:bookmarkStart w:id="12719" w:name="_Toc40966232"/>
        <w:bookmarkStart w:id="12720" w:name="_Toc40966585"/>
        <w:bookmarkStart w:id="12721" w:name="_Toc40966937"/>
        <w:bookmarkStart w:id="12722" w:name="_Toc40967291"/>
        <w:bookmarkStart w:id="12723" w:name="_Toc40967645"/>
        <w:bookmarkStart w:id="12724" w:name="_Toc40967999"/>
        <w:bookmarkStart w:id="12725" w:name="_Toc40968353"/>
        <w:bookmarkStart w:id="12726" w:name="_Toc40969409"/>
        <w:bookmarkStart w:id="12727" w:name="_Toc40969765"/>
        <w:bookmarkStart w:id="12728" w:name="_Toc43387149"/>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del>
    </w:p>
    <w:p w14:paraId="175389CA" w14:textId="36D6BFD2" w:rsidR="00BB7FA3" w:rsidRPr="00876437" w:rsidDel="00A45BB5" w:rsidRDefault="00BB7FA3" w:rsidP="00BB7FA3">
      <w:pPr>
        <w:pStyle w:val="Title3"/>
        <w:rPr>
          <w:del w:id="12729" w:author="Kevin Gu" w:date="2020-05-18T17:06:00Z"/>
          <w:strike/>
          <w:lang w:val="en-GB"/>
          <w:rPrChange w:id="12730" w:author="Kevin Gu" w:date="2020-05-18T10:36:00Z">
            <w:rPr>
              <w:del w:id="12731" w:author="Kevin Gu" w:date="2020-05-18T17:06:00Z"/>
              <w:lang w:val="en-GB"/>
            </w:rPr>
          </w:rPrChange>
        </w:rPr>
      </w:pPr>
      <w:del w:id="12732" w:author="Kevin Gu" w:date="2020-05-18T17:06:00Z">
        <w:r w:rsidRPr="00876437" w:rsidDel="00A45BB5">
          <w:rPr>
            <w:strike/>
            <w:lang w:val="en-GB"/>
            <w:rPrChange w:id="12733" w:author="Kevin Gu" w:date="2020-05-18T10:36:00Z">
              <w:rPr>
                <w:lang w:val="en-GB"/>
              </w:rPr>
            </w:rPrChange>
          </w:rPr>
          <w:delText>Access control authority management</w:delText>
        </w:r>
        <w:r w:rsidR="00B63A20" w:rsidRPr="00876437" w:rsidDel="00A45BB5">
          <w:rPr>
            <w:strike/>
            <w:lang w:val="en-GB"/>
            <w:rPrChange w:id="12734" w:author="Kevin Gu" w:date="2020-05-18T10:36:00Z">
              <w:rPr>
                <w:lang w:val="en-GB"/>
              </w:rPr>
            </w:rPrChange>
          </w:rPr>
          <w:delText xml:space="preserve"> </w:delText>
        </w:r>
        <w:r w:rsidR="003E5562" w:rsidRPr="00876437" w:rsidDel="00A45BB5">
          <w:rPr>
            <w:rFonts w:hint="eastAsia"/>
            <w:strike/>
            <w:lang w:val="en-GB" w:eastAsia="zh-CN"/>
            <w:rPrChange w:id="12735" w:author="Kevin Gu" w:date="2020-05-18T10:36:00Z">
              <w:rPr>
                <w:rFonts w:hint="eastAsia"/>
                <w:lang w:val="en-GB" w:eastAsia="zh-CN"/>
              </w:rPr>
            </w:rPrChange>
          </w:rPr>
          <w:delText>门禁</w:delText>
        </w:r>
        <w:r w:rsidR="00B63A20" w:rsidRPr="00876437" w:rsidDel="00A45BB5">
          <w:rPr>
            <w:rFonts w:hint="eastAsia"/>
            <w:strike/>
            <w:lang w:val="en-GB" w:eastAsia="zh-CN"/>
            <w:rPrChange w:id="12736" w:author="Kevin Gu" w:date="2020-05-18T10:36:00Z">
              <w:rPr>
                <w:rFonts w:hint="eastAsia"/>
                <w:lang w:val="en-GB" w:eastAsia="zh-CN"/>
              </w:rPr>
            </w:rPrChange>
          </w:rPr>
          <w:delText>权限管理</w:delText>
        </w:r>
        <w:bookmarkStart w:id="12737" w:name="_Toc40965173"/>
        <w:bookmarkStart w:id="12738" w:name="_Toc40965528"/>
        <w:bookmarkStart w:id="12739" w:name="_Toc40965881"/>
        <w:bookmarkStart w:id="12740" w:name="_Toc40966233"/>
        <w:bookmarkStart w:id="12741" w:name="_Toc40966586"/>
        <w:bookmarkStart w:id="12742" w:name="_Toc40966938"/>
        <w:bookmarkStart w:id="12743" w:name="_Toc40967292"/>
        <w:bookmarkStart w:id="12744" w:name="_Toc40967646"/>
        <w:bookmarkStart w:id="12745" w:name="_Toc40968000"/>
        <w:bookmarkStart w:id="12746" w:name="_Toc40968354"/>
        <w:bookmarkStart w:id="12747" w:name="_Toc40969410"/>
        <w:bookmarkStart w:id="12748" w:name="_Toc40969766"/>
        <w:bookmarkStart w:id="12749" w:name="_Toc43387150"/>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del>
    </w:p>
    <w:p w14:paraId="7AD9CAF8" w14:textId="69F957C0" w:rsidR="00BB7FA3" w:rsidRPr="00876437" w:rsidDel="00A45BB5" w:rsidRDefault="00BB7FA3" w:rsidP="00BB7FA3">
      <w:pPr>
        <w:rPr>
          <w:del w:id="12750" w:author="Kevin Gu" w:date="2020-05-18T17:06:00Z"/>
          <w:strike/>
          <w:noProof/>
          <w:lang w:val="en-GB"/>
          <w:rPrChange w:id="12751" w:author="Kevin Gu" w:date="2020-05-18T10:36:00Z">
            <w:rPr>
              <w:del w:id="12752" w:author="Kevin Gu" w:date="2020-05-18T17:06:00Z"/>
              <w:noProof/>
              <w:lang w:val="en-GB"/>
            </w:rPr>
          </w:rPrChange>
        </w:rPr>
      </w:pPr>
      <w:del w:id="12753" w:author="Kevin Gu" w:date="2020-05-18T17:06:00Z">
        <w:r w:rsidRPr="00876437" w:rsidDel="00A45BB5">
          <w:rPr>
            <w:strike/>
            <w:noProof/>
            <w:lang w:val="en-GB"/>
            <w:rPrChange w:id="12754" w:author="Kevin Gu" w:date="2020-05-18T10:36:00Z">
              <w:rPr>
                <w:noProof/>
                <w:lang w:val="en-GB"/>
              </w:rPr>
            </w:rPrChange>
          </w:rPr>
          <w:delText>The access rights are divided according to the difference of the production working area and departments according to the “need-to-know” principle.</w:delText>
        </w:r>
        <w:bookmarkStart w:id="12755" w:name="_Toc40965174"/>
        <w:bookmarkStart w:id="12756" w:name="_Toc40965529"/>
        <w:bookmarkStart w:id="12757" w:name="_Toc40965882"/>
        <w:bookmarkStart w:id="12758" w:name="_Toc40966234"/>
        <w:bookmarkStart w:id="12759" w:name="_Toc40966587"/>
        <w:bookmarkStart w:id="12760" w:name="_Toc40966939"/>
        <w:bookmarkStart w:id="12761" w:name="_Toc40967293"/>
        <w:bookmarkStart w:id="12762" w:name="_Toc40967647"/>
        <w:bookmarkStart w:id="12763" w:name="_Toc40968001"/>
        <w:bookmarkStart w:id="12764" w:name="_Toc40968355"/>
        <w:bookmarkStart w:id="12765" w:name="_Toc40969411"/>
        <w:bookmarkStart w:id="12766" w:name="_Toc40969767"/>
        <w:bookmarkStart w:id="12767" w:name="_Toc43387151"/>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del>
    </w:p>
    <w:p w14:paraId="104C7BF7" w14:textId="22BC3EAC" w:rsidR="00B63A20" w:rsidRPr="00876437" w:rsidDel="00A45BB5" w:rsidRDefault="00B63A20" w:rsidP="00BB7FA3">
      <w:pPr>
        <w:rPr>
          <w:del w:id="12768" w:author="Kevin Gu" w:date="2020-05-18T17:06:00Z"/>
          <w:strike/>
          <w:noProof/>
          <w:lang w:val="en-GB" w:eastAsia="zh-CN"/>
          <w:rPrChange w:id="12769" w:author="Kevin Gu" w:date="2020-05-18T10:36:00Z">
            <w:rPr>
              <w:del w:id="12770" w:author="Kevin Gu" w:date="2020-05-18T17:06:00Z"/>
              <w:noProof/>
              <w:lang w:val="en-GB" w:eastAsia="zh-CN"/>
            </w:rPr>
          </w:rPrChange>
        </w:rPr>
      </w:pPr>
      <w:del w:id="12771" w:author="Kevin Gu" w:date="2020-05-18T17:06:00Z">
        <w:r w:rsidRPr="00876437" w:rsidDel="00A45BB5">
          <w:rPr>
            <w:rFonts w:hint="eastAsia"/>
            <w:strike/>
            <w:noProof/>
            <w:lang w:val="en-GB" w:eastAsia="zh-CN"/>
            <w:rPrChange w:id="12772" w:author="Kevin Gu" w:date="2020-05-18T10:36:00Z">
              <w:rPr>
                <w:rFonts w:hint="eastAsia"/>
                <w:noProof/>
                <w:lang w:val="en-GB" w:eastAsia="zh-CN"/>
              </w:rPr>
            </w:rPrChange>
          </w:rPr>
          <w:delText>根据生产作业区和部门的不同，按照“需知原则</w:delText>
        </w:r>
        <w:r w:rsidR="00953E7A" w:rsidRPr="00876437" w:rsidDel="00A45BB5">
          <w:rPr>
            <w:rFonts w:hint="eastAsia"/>
            <w:strike/>
            <w:noProof/>
            <w:lang w:val="en-GB" w:eastAsia="zh-CN"/>
            <w:rPrChange w:id="12773" w:author="Kevin Gu" w:date="2020-05-18T10:36:00Z">
              <w:rPr>
                <w:rFonts w:hint="eastAsia"/>
                <w:noProof/>
                <w:lang w:val="en-GB" w:eastAsia="zh-CN"/>
              </w:rPr>
            </w:rPrChange>
          </w:rPr>
          <w:delText>”来</w:delText>
        </w:r>
        <w:r w:rsidRPr="00876437" w:rsidDel="00A45BB5">
          <w:rPr>
            <w:rFonts w:hint="eastAsia"/>
            <w:strike/>
            <w:noProof/>
            <w:lang w:val="en-GB" w:eastAsia="zh-CN"/>
            <w:rPrChange w:id="12774" w:author="Kevin Gu" w:date="2020-05-18T10:36:00Z">
              <w:rPr>
                <w:rFonts w:hint="eastAsia"/>
                <w:noProof/>
                <w:lang w:val="en-GB" w:eastAsia="zh-CN"/>
              </w:rPr>
            </w:rPrChange>
          </w:rPr>
          <w:delText>划分访问权限。</w:delText>
        </w:r>
        <w:bookmarkStart w:id="12775" w:name="_Toc40965175"/>
        <w:bookmarkStart w:id="12776" w:name="_Toc40965530"/>
        <w:bookmarkStart w:id="12777" w:name="_Toc40965883"/>
        <w:bookmarkStart w:id="12778" w:name="_Toc40966235"/>
        <w:bookmarkStart w:id="12779" w:name="_Toc40966588"/>
        <w:bookmarkStart w:id="12780" w:name="_Toc40966940"/>
        <w:bookmarkStart w:id="12781" w:name="_Toc40967294"/>
        <w:bookmarkStart w:id="12782" w:name="_Toc40967648"/>
        <w:bookmarkStart w:id="12783" w:name="_Toc40968002"/>
        <w:bookmarkStart w:id="12784" w:name="_Toc40968356"/>
        <w:bookmarkStart w:id="12785" w:name="_Toc40969412"/>
        <w:bookmarkStart w:id="12786" w:name="_Toc40969768"/>
        <w:bookmarkStart w:id="12787" w:name="_Toc43387152"/>
        <w:bookmarkEnd w:id="12775"/>
        <w:bookmarkEnd w:id="12776"/>
        <w:bookmarkEnd w:id="12777"/>
        <w:bookmarkEnd w:id="12778"/>
        <w:bookmarkEnd w:id="12779"/>
        <w:bookmarkEnd w:id="12780"/>
        <w:bookmarkEnd w:id="12781"/>
        <w:bookmarkEnd w:id="12782"/>
        <w:bookmarkEnd w:id="12783"/>
        <w:bookmarkEnd w:id="12784"/>
        <w:bookmarkEnd w:id="12785"/>
        <w:bookmarkEnd w:id="12786"/>
        <w:bookmarkEnd w:id="12787"/>
      </w:del>
    </w:p>
    <w:p w14:paraId="613C6D8C" w14:textId="11FEC762" w:rsidR="00BB7FA3" w:rsidRPr="00876437" w:rsidDel="00A45BB5" w:rsidRDefault="00BB7FA3" w:rsidP="00BB7FA3">
      <w:pPr>
        <w:rPr>
          <w:del w:id="12788" w:author="Kevin Gu" w:date="2020-05-18T17:06:00Z"/>
          <w:strike/>
          <w:noProof/>
          <w:lang w:val="en-GB"/>
          <w:rPrChange w:id="12789" w:author="Kevin Gu" w:date="2020-05-18T10:36:00Z">
            <w:rPr>
              <w:del w:id="12790" w:author="Kevin Gu" w:date="2020-05-18T17:06:00Z"/>
              <w:noProof/>
              <w:lang w:val="en-GB"/>
            </w:rPr>
          </w:rPrChange>
        </w:rPr>
      </w:pPr>
      <w:del w:id="12791" w:author="Kevin Gu" w:date="2020-05-18T17:06:00Z">
        <w:r w:rsidRPr="00876437" w:rsidDel="00A45BB5">
          <w:rPr>
            <w:strike/>
            <w:noProof/>
            <w:lang w:val="en-GB" w:eastAsia="zh-CN"/>
            <w:rPrChange w:id="12792" w:author="Kevin Gu" w:date="2020-05-18T10:36:00Z">
              <w:rPr>
                <w:noProof/>
                <w:lang w:val="en-GB" w:eastAsia="zh-CN"/>
              </w:rPr>
            </w:rPrChange>
          </w:rPr>
          <w:delText>All</w:delText>
        </w:r>
        <w:r w:rsidRPr="00876437" w:rsidDel="00A45BB5">
          <w:rPr>
            <w:strike/>
            <w:noProof/>
            <w:lang w:val="en-GB"/>
            <w:rPrChange w:id="12793" w:author="Kevin Gu" w:date="2020-05-18T10:36:00Z">
              <w:rPr>
                <w:noProof/>
                <w:lang w:val="en-GB"/>
              </w:rPr>
            </w:rPrChange>
          </w:rPr>
          <w:delText xml:space="preserve"> the new employees shall fill in the Access Control Rights Application Form to gain the corresponding access rights and PIN code.</w:delText>
        </w:r>
        <w:bookmarkStart w:id="12794" w:name="_Toc40965176"/>
        <w:bookmarkStart w:id="12795" w:name="_Toc40965531"/>
        <w:bookmarkStart w:id="12796" w:name="_Toc40965884"/>
        <w:bookmarkStart w:id="12797" w:name="_Toc40966236"/>
        <w:bookmarkStart w:id="12798" w:name="_Toc40966589"/>
        <w:bookmarkStart w:id="12799" w:name="_Toc40966941"/>
        <w:bookmarkStart w:id="12800" w:name="_Toc40967295"/>
        <w:bookmarkStart w:id="12801" w:name="_Toc40967649"/>
        <w:bookmarkStart w:id="12802" w:name="_Toc40968003"/>
        <w:bookmarkStart w:id="12803" w:name="_Toc40968357"/>
        <w:bookmarkStart w:id="12804" w:name="_Toc40969413"/>
        <w:bookmarkStart w:id="12805" w:name="_Toc40969769"/>
        <w:bookmarkStart w:id="12806" w:name="_Toc43387153"/>
        <w:bookmarkEnd w:id="12794"/>
        <w:bookmarkEnd w:id="12795"/>
        <w:bookmarkEnd w:id="12796"/>
        <w:bookmarkEnd w:id="12797"/>
        <w:bookmarkEnd w:id="12798"/>
        <w:bookmarkEnd w:id="12799"/>
        <w:bookmarkEnd w:id="12800"/>
        <w:bookmarkEnd w:id="12801"/>
        <w:bookmarkEnd w:id="12802"/>
        <w:bookmarkEnd w:id="12803"/>
        <w:bookmarkEnd w:id="12804"/>
        <w:bookmarkEnd w:id="12805"/>
        <w:bookmarkEnd w:id="12806"/>
      </w:del>
    </w:p>
    <w:p w14:paraId="66438440" w14:textId="53148730" w:rsidR="00953E7A" w:rsidRPr="00876437" w:rsidDel="00A45BB5" w:rsidRDefault="003E5562" w:rsidP="00BB7FA3">
      <w:pPr>
        <w:rPr>
          <w:del w:id="12807" w:author="Kevin Gu" w:date="2020-05-18T17:06:00Z"/>
          <w:strike/>
          <w:noProof/>
          <w:lang w:val="en-GB" w:eastAsia="zh-CN"/>
          <w:rPrChange w:id="12808" w:author="Kevin Gu" w:date="2020-05-18T10:36:00Z">
            <w:rPr>
              <w:del w:id="12809" w:author="Kevin Gu" w:date="2020-05-18T17:06:00Z"/>
              <w:noProof/>
              <w:lang w:val="en-GB" w:eastAsia="zh-CN"/>
            </w:rPr>
          </w:rPrChange>
        </w:rPr>
      </w:pPr>
      <w:del w:id="12810" w:author="Kevin Gu" w:date="2020-05-18T17:06:00Z">
        <w:r w:rsidRPr="00876437" w:rsidDel="00A45BB5">
          <w:rPr>
            <w:rFonts w:hint="eastAsia"/>
            <w:strike/>
            <w:noProof/>
            <w:lang w:val="en-GB" w:eastAsia="zh-CN"/>
            <w:rPrChange w:id="12811" w:author="Kevin Gu" w:date="2020-05-18T10:36:00Z">
              <w:rPr>
                <w:rFonts w:hint="eastAsia"/>
                <w:noProof/>
                <w:lang w:val="en-GB" w:eastAsia="zh-CN"/>
              </w:rPr>
            </w:rPrChange>
          </w:rPr>
          <w:delText>所有新员工需要填写《门禁权限申请表》，获得相应的权限和</w:delText>
        </w:r>
        <w:r w:rsidRPr="00876437" w:rsidDel="00A45BB5">
          <w:rPr>
            <w:strike/>
            <w:noProof/>
            <w:lang w:val="en-GB" w:eastAsia="zh-CN"/>
            <w:rPrChange w:id="12812" w:author="Kevin Gu" w:date="2020-05-18T10:36:00Z">
              <w:rPr>
                <w:noProof/>
                <w:lang w:val="en-GB" w:eastAsia="zh-CN"/>
              </w:rPr>
            </w:rPrChange>
          </w:rPr>
          <w:delText>PIN</w:delText>
        </w:r>
        <w:r w:rsidRPr="00876437" w:rsidDel="00A45BB5">
          <w:rPr>
            <w:rFonts w:hint="eastAsia"/>
            <w:strike/>
            <w:noProof/>
            <w:lang w:val="en-GB" w:eastAsia="zh-CN"/>
            <w:rPrChange w:id="12813" w:author="Kevin Gu" w:date="2020-05-18T10:36:00Z">
              <w:rPr>
                <w:rFonts w:hint="eastAsia"/>
                <w:noProof/>
                <w:lang w:val="en-GB" w:eastAsia="zh-CN"/>
              </w:rPr>
            </w:rPrChange>
          </w:rPr>
          <w:delText>码。</w:delText>
        </w:r>
        <w:bookmarkStart w:id="12814" w:name="_Toc40965177"/>
        <w:bookmarkStart w:id="12815" w:name="_Toc40965532"/>
        <w:bookmarkStart w:id="12816" w:name="_Toc40965885"/>
        <w:bookmarkStart w:id="12817" w:name="_Toc40966237"/>
        <w:bookmarkStart w:id="12818" w:name="_Toc40966590"/>
        <w:bookmarkStart w:id="12819" w:name="_Toc40966942"/>
        <w:bookmarkStart w:id="12820" w:name="_Toc40967296"/>
        <w:bookmarkStart w:id="12821" w:name="_Toc40967650"/>
        <w:bookmarkStart w:id="12822" w:name="_Toc40968004"/>
        <w:bookmarkStart w:id="12823" w:name="_Toc40968358"/>
        <w:bookmarkStart w:id="12824" w:name="_Toc40969414"/>
        <w:bookmarkStart w:id="12825" w:name="_Toc40969770"/>
        <w:bookmarkStart w:id="12826" w:name="_Toc43387154"/>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del>
    </w:p>
    <w:p w14:paraId="473576C6" w14:textId="0DA58831" w:rsidR="00BB7FA3" w:rsidRPr="00876437" w:rsidDel="00A45BB5" w:rsidRDefault="00BB7FA3" w:rsidP="00BB7FA3">
      <w:pPr>
        <w:rPr>
          <w:del w:id="12827" w:author="Kevin Gu" w:date="2020-05-18T17:06:00Z"/>
          <w:strike/>
          <w:noProof/>
          <w:lang w:val="en-GB"/>
          <w:rPrChange w:id="12828" w:author="Kevin Gu" w:date="2020-05-18T10:36:00Z">
            <w:rPr>
              <w:del w:id="12829" w:author="Kevin Gu" w:date="2020-05-18T17:06:00Z"/>
              <w:noProof/>
              <w:lang w:val="en-GB"/>
            </w:rPr>
          </w:rPrChange>
        </w:rPr>
      </w:pPr>
      <w:del w:id="12830" w:author="Kevin Gu" w:date="2020-05-18T17:06:00Z">
        <w:r w:rsidRPr="00876437" w:rsidDel="00A45BB5">
          <w:rPr>
            <w:strike/>
            <w:noProof/>
            <w:lang w:val="en-GB"/>
            <w:rPrChange w:id="12831" w:author="Kevin Gu" w:date="2020-05-18T10:36:00Z">
              <w:rPr>
                <w:noProof/>
                <w:lang w:val="en-GB"/>
              </w:rPr>
            </w:rPrChange>
          </w:rPr>
          <w:delText>The authorized employees enter the related area with their badges, and the unauthorized employees are restricted to enter the unauthorized areas that are not within the range of their work.</w:delText>
        </w:r>
        <w:bookmarkStart w:id="12832" w:name="_Toc40965178"/>
        <w:bookmarkStart w:id="12833" w:name="_Toc40965533"/>
        <w:bookmarkStart w:id="12834" w:name="_Toc40965886"/>
        <w:bookmarkStart w:id="12835" w:name="_Toc40966238"/>
        <w:bookmarkStart w:id="12836" w:name="_Toc40966591"/>
        <w:bookmarkStart w:id="12837" w:name="_Toc40966943"/>
        <w:bookmarkStart w:id="12838" w:name="_Toc40967297"/>
        <w:bookmarkStart w:id="12839" w:name="_Toc40967651"/>
        <w:bookmarkStart w:id="12840" w:name="_Toc40968005"/>
        <w:bookmarkStart w:id="12841" w:name="_Toc40968359"/>
        <w:bookmarkStart w:id="12842" w:name="_Toc40969415"/>
        <w:bookmarkStart w:id="12843" w:name="_Toc40969771"/>
        <w:bookmarkStart w:id="12844" w:name="_Toc43387155"/>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del>
    </w:p>
    <w:p w14:paraId="691A5681" w14:textId="3470F266" w:rsidR="003E5562" w:rsidRPr="00876437" w:rsidDel="00A45BB5" w:rsidRDefault="003E5562" w:rsidP="00BB7FA3">
      <w:pPr>
        <w:rPr>
          <w:del w:id="12845" w:author="Kevin Gu" w:date="2020-05-18T17:06:00Z"/>
          <w:strike/>
          <w:noProof/>
          <w:lang w:val="en-GB" w:eastAsia="zh-CN"/>
          <w:rPrChange w:id="12846" w:author="Kevin Gu" w:date="2020-05-18T10:36:00Z">
            <w:rPr>
              <w:del w:id="12847" w:author="Kevin Gu" w:date="2020-05-18T17:06:00Z"/>
              <w:noProof/>
              <w:lang w:val="en-GB" w:eastAsia="zh-CN"/>
            </w:rPr>
          </w:rPrChange>
        </w:rPr>
      </w:pPr>
      <w:del w:id="12848" w:author="Kevin Gu" w:date="2020-05-18T17:06:00Z">
        <w:r w:rsidRPr="00876437" w:rsidDel="00A45BB5">
          <w:rPr>
            <w:rFonts w:hint="eastAsia"/>
            <w:strike/>
            <w:noProof/>
            <w:lang w:val="en-GB" w:eastAsia="zh-CN"/>
            <w:rPrChange w:id="12849" w:author="Kevin Gu" w:date="2020-05-18T10:36:00Z">
              <w:rPr>
                <w:rFonts w:hint="eastAsia"/>
                <w:noProof/>
                <w:lang w:val="en-GB" w:eastAsia="zh-CN"/>
              </w:rPr>
            </w:rPrChange>
          </w:rPr>
          <w:delText>授权员工凭身份卡进入相关区域，非授权员工不得进入不在其工作范围内的非授权区域。</w:delText>
        </w:r>
        <w:bookmarkStart w:id="12850" w:name="_Toc40965179"/>
        <w:bookmarkStart w:id="12851" w:name="_Toc40965534"/>
        <w:bookmarkStart w:id="12852" w:name="_Toc40965887"/>
        <w:bookmarkStart w:id="12853" w:name="_Toc40966239"/>
        <w:bookmarkStart w:id="12854" w:name="_Toc40966592"/>
        <w:bookmarkStart w:id="12855" w:name="_Toc40966944"/>
        <w:bookmarkStart w:id="12856" w:name="_Toc40967298"/>
        <w:bookmarkStart w:id="12857" w:name="_Toc40967652"/>
        <w:bookmarkStart w:id="12858" w:name="_Toc40968006"/>
        <w:bookmarkStart w:id="12859" w:name="_Toc40968360"/>
        <w:bookmarkStart w:id="12860" w:name="_Toc40969416"/>
        <w:bookmarkStart w:id="12861" w:name="_Toc40969772"/>
        <w:bookmarkStart w:id="12862" w:name="_Toc43387156"/>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del>
    </w:p>
    <w:p w14:paraId="32758521" w14:textId="3D614F29" w:rsidR="00BB7FA3" w:rsidRPr="00876437" w:rsidDel="00A45BB5" w:rsidRDefault="00BB7FA3" w:rsidP="00BB7FA3">
      <w:pPr>
        <w:rPr>
          <w:del w:id="12863" w:author="Kevin Gu" w:date="2020-05-18T17:06:00Z"/>
          <w:strike/>
          <w:noProof/>
          <w:lang w:val="en-GB"/>
          <w:rPrChange w:id="12864" w:author="Kevin Gu" w:date="2020-05-18T10:36:00Z">
            <w:rPr>
              <w:del w:id="12865" w:author="Kevin Gu" w:date="2020-05-18T17:06:00Z"/>
              <w:noProof/>
              <w:lang w:val="en-GB"/>
            </w:rPr>
          </w:rPrChange>
        </w:rPr>
      </w:pPr>
      <w:del w:id="12866" w:author="Kevin Gu" w:date="2020-05-18T17:06:00Z">
        <w:r w:rsidRPr="00876437" w:rsidDel="00A45BB5">
          <w:rPr>
            <w:strike/>
            <w:noProof/>
            <w:lang w:val="en-GB"/>
            <w:rPrChange w:id="12867" w:author="Kevin Gu" w:date="2020-05-18T10:36:00Z">
              <w:rPr>
                <w:noProof/>
                <w:lang w:val="en-GB"/>
              </w:rPr>
            </w:rPrChange>
          </w:rPr>
          <w:delText>The operator shall grant the access rights for the new employee, employeee whose badge is lost and the employee whose post is changed, according to the Access Control Right Mapping Form.</w:delText>
        </w:r>
        <w:bookmarkStart w:id="12868" w:name="_Toc40965180"/>
        <w:bookmarkStart w:id="12869" w:name="_Toc40965535"/>
        <w:bookmarkStart w:id="12870" w:name="_Toc40965888"/>
        <w:bookmarkStart w:id="12871" w:name="_Toc40966240"/>
        <w:bookmarkStart w:id="12872" w:name="_Toc40966593"/>
        <w:bookmarkStart w:id="12873" w:name="_Toc40966945"/>
        <w:bookmarkStart w:id="12874" w:name="_Toc40967299"/>
        <w:bookmarkStart w:id="12875" w:name="_Toc40967653"/>
        <w:bookmarkStart w:id="12876" w:name="_Toc40968007"/>
        <w:bookmarkStart w:id="12877" w:name="_Toc40968361"/>
        <w:bookmarkStart w:id="12878" w:name="_Toc40969417"/>
        <w:bookmarkStart w:id="12879" w:name="_Toc40969773"/>
        <w:bookmarkStart w:id="12880" w:name="_Toc4338715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del>
    </w:p>
    <w:p w14:paraId="61811CE7" w14:textId="780122CB" w:rsidR="003E5562" w:rsidRPr="00876437" w:rsidDel="00A45BB5" w:rsidRDefault="003E5562" w:rsidP="00BB7FA3">
      <w:pPr>
        <w:rPr>
          <w:del w:id="12881" w:author="Kevin Gu" w:date="2020-05-18T17:06:00Z"/>
          <w:strike/>
          <w:noProof/>
          <w:lang w:val="en-GB" w:eastAsia="zh-CN"/>
          <w:rPrChange w:id="12882" w:author="Kevin Gu" w:date="2020-05-18T10:36:00Z">
            <w:rPr>
              <w:del w:id="12883" w:author="Kevin Gu" w:date="2020-05-18T17:06:00Z"/>
              <w:noProof/>
              <w:lang w:val="en-GB" w:eastAsia="zh-CN"/>
            </w:rPr>
          </w:rPrChange>
        </w:rPr>
      </w:pPr>
      <w:del w:id="12884" w:author="Kevin Gu" w:date="2020-05-18T17:06:00Z">
        <w:r w:rsidRPr="00876437" w:rsidDel="00A45BB5">
          <w:rPr>
            <w:rFonts w:hint="eastAsia"/>
            <w:strike/>
            <w:noProof/>
            <w:lang w:val="en-GB" w:eastAsia="zh-CN"/>
            <w:rPrChange w:id="12885" w:author="Kevin Gu" w:date="2020-05-18T10:36:00Z">
              <w:rPr>
                <w:rFonts w:hint="eastAsia"/>
                <w:noProof/>
                <w:lang w:val="en-GB" w:eastAsia="zh-CN"/>
              </w:rPr>
            </w:rPrChange>
          </w:rPr>
          <w:delText>根据《门禁权限对应表》，操作员应该为新员工、</w:delText>
        </w:r>
        <w:r w:rsidR="00475179" w:rsidRPr="00876437" w:rsidDel="00A45BB5">
          <w:rPr>
            <w:rFonts w:hint="eastAsia"/>
            <w:strike/>
            <w:noProof/>
            <w:lang w:val="en-GB" w:eastAsia="zh-CN"/>
            <w:rPrChange w:id="12886" w:author="Kevin Gu" w:date="2020-05-18T10:36:00Z">
              <w:rPr>
                <w:rFonts w:hint="eastAsia"/>
                <w:noProof/>
                <w:lang w:val="en-GB" w:eastAsia="zh-CN"/>
              </w:rPr>
            </w:rPrChange>
          </w:rPr>
          <w:delText>身份卡丢失的员工、岗位变更的员工授予门禁权限。</w:delText>
        </w:r>
        <w:bookmarkStart w:id="12887" w:name="_Toc40965181"/>
        <w:bookmarkStart w:id="12888" w:name="_Toc40965536"/>
        <w:bookmarkStart w:id="12889" w:name="_Toc40965889"/>
        <w:bookmarkStart w:id="12890" w:name="_Toc40966241"/>
        <w:bookmarkStart w:id="12891" w:name="_Toc40966594"/>
        <w:bookmarkStart w:id="12892" w:name="_Toc40966946"/>
        <w:bookmarkStart w:id="12893" w:name="_Toc40967300"/>
        <w:bookmarkStart w:id="12894" w:name="_Toc40967654"/>
        <w:bookmarkStart w:id="12895" w:name="_Toc40968008"/>
        <w:bookmarkStart w:id="12896" w:name="_Toc40968362"/>
        <w:bookmarkStart w:id="12897" w:name="_Toc40969418"/>
        <w:bookmarkStart w:id="12898" w:name="_Toc40969774"/>
        <w:bookmarkStart w:id="12899" w:name="_Toc43387158"/>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del>
    </w:p>
    <w:p w14:paraId="313EA28F" w14:textId="444401AD" w:rsidR="00BB7FA3" w:rsidRPr="00876437" w:rsidDel="00A45BB5" w:rsidRDefault="00BB7FA3" w:rsidP="00BB7FA3">
      <w:pPr>
        <w:rPr>
          <w:del w:id="12900" w:author="Kevin Gu" w:date="2020-05-18T17:06:00Z"/>
          <w:strike/>
          <w:lang w:val="en-GB"/>
          <w:rPrChange w:id="12901" w:author="Kevin Gu" w:date="2020-05-18T10:36:00Z">
            <w:rPr>
              <w:del w:id="12902" w:author="Kevin Gu" w:date="2020-05-18T17:06:00Z"/>
              <w:lang w:val="en-GB"/>
            </w:rPr>
          </w:rPrChange>
        </w:rPr>
      </w:pPr>
      <w:del w:id="12903" w:author="Kevin Gu" w:date="2020-05-18T17:06:00Z">
        <w:r w:rsidRPr="00876437" w:rsidDel="00A45BB5">
          <w:rPr>
            <w:strike/>
            <w:noProof/>
            <w:lang w:val="en-GB"/>
            <w:rPrChange w:id="12904" w:author="Kevin Gu" w:date="2020-05-18T10:36:00Z">
              <w:rPr>
                <w:noProof/>
                <w:lang w:val="en-GB"/>
              </w:rPr>
            </w:rPrChange>
          </w:rPr>
          <w:delText xml:space="preserve">The access rights of resigned employee will be revoked immediately by the monitor room with the notification from </w:delText>
        </w:r>
        <w:r w:rsidR="008543CE" w:rsidRPr="00876437" w:rsidDel="00A45BB5">
          <w:rPr>
            <w:strike/>
            <w:lang w:val="en-GB"/>
            <w:rPrChange w:id="12905" w:author="Kevin Gu" w:date="2020-05-18T10:36:00Z">
              <w:rPr/>
            </w:rPrChange>
          </w:rPr>
          <w:fldChar w:fldCharType="begin"/>
        </w:r>
        <w:r w:rsidR="008543CE" w:rsidRPr="00876437" w:rsidDel="00A45BB5">
          <w:rPr>
            <w:strike/>
            <w:lang w:val="en-GB"/>
            <w:rPrChange w:id="12906" w:author="Kevin Gu" w:date="2020-05-18T10:36:00Z">
              <w:rPr>
                <w:lang w:val="en-US"/>
              </w:rPr>
            </w:rPrChange>
          </w:rPr>
          <w:delInstrText xml:space="preserve"> DOCPROPERTY  app_developer  \* MERGEFORMAT </w:delInstrText>
        </w:r>
        <w:r w:rsidR="008543CE" w:rsidRPr="00876437" w:rsidDel="00A45BB5">
          <w:rPr>
            <w:strike/>
            <w:lang w:val="en-GB"/>
            <w:rPrChange w:id="12907" w:author="Kevin Gu" w:date="2020-05-18T10:36:00Z">
              <w:rPr>
                <w:lang w:val="en-GB"/>
              </w:rPr>
            </w:rPrChange>
          </w:rPr>
          <w:fldChar w:fldCharType="separate"/>
        </w:r>
        <w:r w:rsidR="00F20899" w:rsidRPr="00876437" w:rsidDel="00A45BB5">
          <w:rPr>
            <w:strike/>
            <w:lang w:val="en-GB"/>
            <w:rPrChange w:id="12908" w:author="Kevin Gu" w:date="2020-05-18T10:36:00Z">
              <w:rPr>
                <w:lang w:val="en-GB"/>
              </w:rPr>
            </w:rPrChange>
          </w:rPr>
          <w:delText>CTWY</w:delText>
        </w:r>
        <w:r w:rsidR="008543CE" w:rsidRPr="00876437" w:rsidDel="00A45BB5">
          <w:rPr>
            <w:strike/>
            <w:lang w:val="en-GB"/>
            <w:rPrChange w:id="12909" w:author="Kevin Gu" w:date="2020-05-18T10:36:00Z">
              <w:rPr>
                <w:lang w:val="en-GB"/>
              </w:rPr>
            </w:rPrChange>
          </w:rPr>
          <w:fldChar w:fldCharType="end"/>
        </w:r>
        <w:r w:rsidRPr="00876437" w:rsidDel="00A45BB5">
          <w:rPr>
            <w:strike/>
            <w:noProof/>
            <w:lang w:val="en-GB"/>
            <w:rPrChange w:id="12910" w:author="Kevin Gu" w:date="2020-05-18T10:36:00Z">
              <w:rPr>
                <w:noProof/>
                <w:lang w:val="en-GB"/>
              </w:rPr>
            </w:rPrChange>
          </w:rPr>
          <w:delText xml:space="preserve"> according to the Termination Checklist. The badge will also be recycled immediately.</w:delText>
        </w:r>
        <w:bookmarkStart w:id="12911" w:name="_Toc40965182"/>
        <w:bookmarkStart w:id="12912" w:name="_Toc40965537"/>
        <w:bookmarkStart w:id="12913" w:name="_Toc40965890"/>
        <w:bookmarkStart w:id="12914" w:name="_Toc40966242"/>
        <w:bookmarkStart w:id="12915" w:name="_Toc40966595"/>
        <w:bookmarkStart w:id="12916" w:name="_Toc40966947"/>
        <w:bookmarkStart w:id="12917" w:name="_Toc40967301"/>
        <w:bookmarkStart w:id="12918" w:name="_Toc40967655"/>
        <w:bookmarkStart w:id="12919" w:name="_Toc40968009"/>
        <w:bookmarkStart w:id="12920" w:name="_Toc40968363"/>
        <w:bookmarkStart w:id="12921" w:name="_Toc40969419"/>
        <w:bookmarkStart w:id="12922" w:name="_Toc40969775"/>
        <w:bookmarkStart w:id="12923" w:name="_Toc43387159"/>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del>
    </w:p>
    <w:p w14:paraId="4AEF1D38" w14:textId="14AB900D" w:rsidR="008D4F61" w:rsidRPr="00876437" w:rsidDel="00A45BB5" w:rsidRDefault="00475179" w:rsidP="00181CF1">
      <w:pPr>
        <w:rPr>
          <w:del w:id="12924" w:author="Kevin Gu" w:date="2020-05-18T17:06:00Z"/>
          <w:strike/>
          <w:lang w:val="en-GB" w:eastAsia="zh-CN"/>
          <w:rPrChange w:id="12925" w:author="Kevin Gu" w:date="2020-05-18T10:36:00Z">
            <w:rPr>
              <w:del w:id="12926" w:author="Kevin Gu" w:date="2020-05-18T17:06:00Z"/>
              <w:lang w:val="en-US" w:eastAsia="zh-CN"/>
            </w:rPr>
          </w:rPrChange>
        </w:rPr>
      </w:pPr>
      <w:del w:id="12927" w:author="Kevin Gu" w:date="2020-05-18T17:06:00Z">
        <w:r w:rsidRPr="00876437" w:rsidDel="00A45BB5">
          <w:rPr>
            <w:rFonts w:hint="eastAsia"/>
            <w:strike/>
            <w:lang w:val="en-GB" w:eastAsia="zh-CN"/>
            <w:rPrChange w:id="12928" w:author="Kevin Gu" w:date="2020-05-18T10:36:00Z">
              <w:rPr>
                <w:rFonts w:hint="eastAsia"/>
                <w:lang w:val="en-US" w:eastAsia="zh-CN"/>
              </w:rPr>
            </w:rPrChange>
          </w:rPr>
          <w:delText>根据《离职流转清单》，监控室将根据</w:delText>
        </w:r>
        <w:r w:rsidR="00444503" w:rsidRPr="00876437" w:rsidDel="00A45BB5">
          <w:rPr>
            <w:rFonts w:hint="eastAsia"/>
            <w:strike/>
            <w:lang w:val="en-GB" w:eastAsia="zh-CN"/>
            <w:rPrChange w:id="12929" w:author="Kevin Gu" w:date="2020-05-18T10:36:00Z">
              <w:rPr>
                <w:rFonts w:hint="eastAsia"/>
                <w:lang w:val="en-US" w:eastAsia="zh-CN"/>
              </w:rPr>
            </w:rPrChange>
          </w:rPr>
          <w:delText>澄天伟业</w:delText>
        </w:r>
        <w:r w:rsidRPr="00876437" w:rsidDel="00A45BB5">
          <w:rPr>
            <w:rFonts w:hint="eastAsia"/>
            <w:strike/>
            <w:lang w:val="en-GB" w:eastAsia="zh-CN"/>
            <w:rPrChange w:id="12930" w:author="Kevin Gu" w:date="2020-05-18T10:36:00Z">
              <w:rPr>
                <w:rFonts w:hint="eastAsia"/>
                <w:lang w:val="en-US" w:eastAsia="zh-CN"/>
              </w:rPr>
            </w:rPrChange>
          </w:rPr>
          <w:delText>的通知，立即撤销辞职员工的访问权限。身份卡也必须立即回收。</w:delText>
        </w:r>
        <w:bookmarkStart w:id="12931" w:name="_Toc40965183"/>
        <w:bookmarkStart w:id="12932" w:name="_Toc40965538"/>
        <w:bookmarkStart w:id="12933" w:name="_Toc40965891"/>
        <w:bookmarkStart w:id="12934" w:name="_Toc40966243"/>
        <w:bookmarkStart w:id="12935" w:name="_Toc40966596"/>
        <w:bookmarkStart w:id="12936" w:name="_Toc40966948"/>
        <w:bookmarkStart w:id="12937" w:name="_Toc40967302"/>
        <w:bookmarkStart w:id="12938" w:name="_Toc40967656"/>
        <w:bookmarkStart w:id="12939" w:name="_Toc40968010"/>
        <w:bookmarkStart w:id="12940" w:name="_Toc40968364"/>
        <w:bookmarkStart w:id="12941" w:name="_Toc40969420"/>
        <w:bookmarkStart w:id="12942" w:name="_Toc40969776"/>
        <w:bookmarkStart w:id="12943" w:name="_Toc4338716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del>
    </w:p>
    <w:p w14:paraId="5240BBF1" w14:textId="14C20B8E" w:rsidR="00475179" w:rsidRPr="00876437" w:rsidDel="00A45BB5" w:rsidRDefault="00475179" w:rsidP="00181CF1">
      <w:pPr>
        <w:rPr>
          <w:del w:id="12944" w:author="Kevin Gu" w:date="2020-05-18T17:06:00Z"/>
          <w:lang w:val="en-GB" w:eastAsia="zh-CN"/>
          <w:rPrChange w:id="12945" w:author="Kevin Gu" w:date="2020-05-18T10:36:00Z">
            <w:rPr>
              <w:del w:id="12946" w:author="Kevin Gu" w:date="2020-05-18T17:06:00Z"/>
              <w:lang w:val="en-US" w:eastAsia="zh-CN"/>
            </w:rPr>
          </w:rPrChange>
        </w:rPr>
      </w:pPr>
      <w:bookmarkStart w:id="12947" w:name="_Toc40965184"/>
      <w:bookmarkStart w:id="12948" w:name="_Toc40965539"/>
      <w:bookmarkStart w:id="12949" w:name="_Toc40965892"/>
      <w:bookmarkStart w:id="12950" w:name="_Toc40966244"/>
      <w:bookmarkStart w:id="12951" w:name="_Toc40966597"/>
      <w:bookmarkStart w:id="12952" w:name="_Toc40966949"/>
      <w:bookmarkStart w:id="12953" w:name="_Toc40967303"/>
      <w:bookmarkStart w:id="12954" w:name="_Toc40967657"/>
      <w:bookmarkStart w:id="12955" w:name="_Toc40968011"/>
      <w:bookmarkStart w:id="12956" w:name="_Toc40968365"/>
      <w:bookmarkStart w:id="12957" w:name="_Toc40969421"/>
      <w:bookmarkStart w:id="12958" w:name="_Toc40969777"/>
      <w:bookmarkStart w:id="12959" w:name="_Toc43387161"/>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p>
    <w:p w14:paraId="1876FB26" w14:textId="77777777" w:rsidR="0045046A" w:rsidRPr="00876437" w:rsidRDefault="0045046A" w:rsidP="00B3098F">
      <w:pPr>
        <w:pStyle w:val="Title2"/>
        <w:rPr>
          <w:lang w:val="en-GB"/>
          <w:rPrChange w:id="12960" w:author="Kevin Gu" w:date="2020-05-18T10:36:00Z">
            <w:rPr/>
          </w:rPrChange>
        </w:rPr>
      </w:pPr>
      <w:bookmarkStart w:id="12961" w:name="_Toc43387162"/>
      <w:r w:rsidRPr="00876437">
        <w:rPr>
          <w:lang w:val="en-GB"/>
          <w:rPrChange w:id="12962" w:author="Kevin Gu" w:date="2020-05-18T10:36:00Z">
            <w:rPr/>
          </w:rPrChange>
        </w:rPr>
        <w:t>CCTV Monitoring</w:t>
      </w:r>
      <w:del w:id="12963" w:author="Julio Li" w:date="2020-05-14T14:52:00Z">
        <w:r w:rsidRPr="00876437" w:rsidDel="00FC746C">
          <w:rPr>
            <w:lang w:val="en-GB"/>
            <w:rPrChange w:id="12964" w:author="Kevin Gu" w:date="2020-05-18T10:36:00Z">
              <w:rPr/>
            </w:rPrChange>
          </w:rPr>
          <w:delText xml:space="preserve"> System</w:delText>
        </w:r>
      </w:del>
      <w:r w:rsidR="00475179" w:rsidRPr="00876437">
        <w:rPr>
          <w:lang w:val="en-GB"/>
          <w:rPrChange w:id="12965" w:author="Kevin Gu" w:date="2020-05-18T10:36:00Z">
            <w:rPr/>
          </w:rPrChange>
        </w:rPr>
        <w:t xml:space="preserve"> </w:t>
      </w:r>
      <w:r w:rsidR="00475179" w:rsidRPr="00876437">
        <w:rPr>
          <w:rFonts w:hint="eastAsia"/>
          <w:lang w:val="en-GB" w:eastAsia="zh-CN"/>
          <w:rPrChange w:id="12966" w:author="Kevin Gu" w:date="2020-05-18T10:36:00Z">
            <w:rPr>
              <w:rFonts w:hint="eastAsia"/>
              <w:lang w:eastAsia="zh-CN"/>
            </w:rPr>
          </w:rPrChange>
        </w:rPr>
        <w:t>闭路电视监控</w:t>
      </w:r>
      <w:bookmarkEnd w:id="12961"/>
      <w:del w:id="12967" w:author="Julio Li" w:date="2020-05-14T14:52:00Z">
        <w:r w:rsidR="00475179" w:rsidRPr="00876437" w:rsidDel="00FC746C">
          <w:rPr>
            <w:rFonts w:hint="eastAsia"/>
            <w:lang w:val="en-GB" w:eastAsia="zh-CN"/>
            <w:rPrChange w:id="12968" w:author="Kevin Gu" w:date="2020-05-18T10:36:00Z">
              <w:rPr>
                <w:rFonts w:hint="eastAsia"/>
                <w:lang w:eastAsia="zh-CN"/>
              </w:rPr>
            </w:rPrChange>
          </w:rPr>
          <w:delText>系统</w:delText>
        </w:r>
      </w:del>
    </w:p>
    <w:p w14:paraId="10BBD610" w14:textId="7278897E" w:rsidR="00FC746C" w:rsidRPr="00876437" w:rsidRDefault="00FC746C">
      <w:pPr>
        <w:rPr>
          <w:ins w:id="12969" w:author="Julio Li" w:date="2020-05-14T14:53:00Z"/>
          <w:lang w:val="en-GB"/>
          <w:rPrChange w:id="12970" w:author="Kevin Gu" w:date="2020-05-18T10:36:00Z">
            <w:rPr>
              <w:ins w:id="12971" w:author="Julio Li" w:date="2020-05-14T14:53:00Z"/>
            </w:rPr>
          </w:rPrChange>
        </w:rPr>
        <w:pPrChange w:id="12972" w:author="Julio Li" w:date="2020-05-14T14:53:00Z">
          <w:pPr>
            <w:pStyle w:val="Title2"/>
          </w:pPr>
        </w:pPrChange>
      </w:pPr>
      <w:ins w:id="12973" w:author="Julio Li" w:date="2020-05-14T14:53:00Z">
        <w:r w:rsidRPr="00876437">
          <w:rPr>
            <w:lang w:val="en-GB"/>
            <w:rPrChange w:id="12974" w:author="Kevin Gu" w:date="2020-05-18T10:36:00Z">
              <w:rPr>
                <w:b w:val="0"/>
                <w:bCs w:val="0"/>
              </w:rPr>
            </w:rPrChange>
          </w:rPr>
          <w:t>To assist in maintaining a secure environment - both inside and outside the building – a Closed Circuit Television monitoring system should be utilized. The power supply of this system should be protected and backed-up by UPS, as well as the lighting of covered areas.</w:t>
        </w:r>
      </w:ins>
      <w:ins w:id="12975" w:author="Julio Li [2]" w:date="2020-09-07T14:19:00Z">
        <w:r w:rsidR="00656115">
          <w:rPr>
            <w:lang w:val="en-GB"/>
          </w:rPr>
          <w:t xml:space="preserve"> The UPS can last</w:t>
        </w:r>
      </w:ins>
      <w:ins w:id="12976" w:author="Julio Li [2]" w:date="2020-09-07T14:20:00Z">
        <w:r w:rsidR="00656115">
          <w:rPr>
            <w:lang w:val="en-GB"/>
          </w:rPr>
          <w:t xml:space="preserve"> for 1 to 2 hours</w:t>
        </w:r>
      </w:ins>
      <w:ins w:id="12977" w:author="Julio Li [2]" w:date="2020-09-07T14:21:00Z">
        <w:r w:rsidR="00555F04">
          <w:rPr>
            <w:lang w:val="en-GB"/>
          </w:rPr>
          <w:t>.</w:t>
        </w:r>
      </w:ins>
    </w:p>
    <w:p w14:paraId="110FEBF9" w14:textId="30DEE80A" w:rsidR="00FC746C" w:rsidRPr="00555F04" w:rsidRDefault="00FC746C">
      <w:pPr>
        <w:rPr>
          <w:ins w:id="12978" w:author="Julio Li" w:date="2020-05-14T14:53:00Z"/>
          <w:lang w:eastAsia="zh-CN"/>
          <w:rPrChange w:id="12979" w:author="Julio Li [2]" w:date="2020-09-07T14:21:00Z">
            <w:rPr>
              <w:ins w:id="12980" w:author="Julio Li" w:date="2020-05-14T14:53:00Z"/>
            </w:rPr>
          </w:rPrChange>
        </w:rPr>
        <w:pPrChange w:id="12981" w:author="Julio Li" w:date="2020-05-14T14:53:00Z">
          <w:pPr>
            <w:pStyle w:val="Title2"/>
          </w:pPr>
        </w:pPrChange>
      </w:pPr>
      <w:proofErr w:type="spellStart"/>
      <w:ins w:id="12982" w:author="Julio Li" w:date="2020-05-14T14:53:00Z">
        <w:r w:rsidRPr="00876437">
          <w:rPr>
            <w:rFonts w:hint="eastAsia"/>
            <w:lang w:val="en-GB"/>
            <w:rPrChange w:id="12983" w:author="Kevin Gu" w:date="2020-05-18T10:36:00Z">
              <w:rPr>
                <w:rFonts w:hint="eastAsia"/>
                <w:b w:val="0"/>
                <w:bCs w:val="0"/>
              </w:rPr>
            </w:rPrChange>
          </w:rPr>
          <w:t>为了协助维持一个安全的环境</w:t>
        </w:r>
        <w:proofErr w:type="spellEnd"/>
        <w:r w:rsidRPr="00876437">
          <w:rPr>
            <w:lang w:val="en-GB"/>
            <w:rPrChange w:id="12984" w:author="Kevin Gu" w:date="2020-05-18T10:36:00Z">
              <w:rPr>
                <w:b w:val="0"/>
                <w:bCs w:val="0"/>
              </w:rPr>
            </w:rPrChange>
          </w:rPr>
          <w:t>--</w:t>
        </w:r>
        <w:commentRangeStart w:id="12985"/>
        <w:commentRangeStart w:id="12986"/>
        <w:commentRangeStart w:id="12987"/>
        <w:proofErr w:type="spellStart"/>
        <w:r w:rsidRPr="00876437">
          <w:rPr>
            <w:rFonts w:hint="eastAsia"/>
            <w:lang w:val="en-GB"/>
            <w:rPrChange w:id="12988" w:author="Kevin Gu" w:date="2020-05-18T10:36:00Z">
              <w:rPr>
                <w:rFonts w:hint="eastAsia"/>
                <w:b w:val="0"/>
                <w:bCs w:val="0"/>
              </w:rPr>
            </w:rPrChange>
          </w:rPr>
          <w:t>大厦内部和外部</w:t>
        </w:r>
        <w:proofErr w:type="spellEnd"/>
        <w:r w:rsidRPr="00876437">
          <w:rPr>
            <w:lang w:val="en-GB"/>
            <w:rPrChange w:id="12989" w:author="Kevin Gu" w:date="2020-05-18T10:36:00Z">
              <w:rPr>
                <w:b w:val="0"/>
                <w:bCs w:val="0"/>
              </w:rPr>
            </w:rPrChange>
          </w:rPr>
          <w:t xml:space="preserve"> </w:t>
        </w:r>
      </w:ins>
      <w:commentRangeEnd w:id="12985"/>
      <w:r w:rsidR="00B573E9">
        <w:rPr>
          <w:rStyle w:val="CommentReference"/>
        </w:rPr>
        <w:commentReference w:id="12985"/>
      </w:r>
      <w:commentRangeEnd w:id="12986"/>
      <w:r w:rsidR="00A936AE">
        <w:rPr>
          <w:rStyle w:val="CommentReference"/>
        </w:rPr>
        <w:commentReference w:id="12986"/>
      </w:r>
      <w:commentRangeEnd w:id="12987"/>
      <w:r w:rsidR="00555F04">
        <w:rPr>
          <w:rStyle w:val="CommentReference"/>
        </w:rPr>
        <w:commentReference w:id="12987"/>
      </w:r>
      <w:ins w:id="12990" w:author="Julio Li" w:date="2020-05-14T14:53:00Z">
        <w:r w:rsidRPr="00876437">
          <w:rPr>
            <w:lang w:val="en-GB"/>
            <w:rPrChange w:id="12991" w:author="Kevin Gu" w:date="2020-05-18T10:36:00Z">
              <w:rPr>
                <w:b w:val="0"/>
                <w:bCs w:val="0"/>
              </w:rPr>
            </w:rPrChange>
          </w:rPr>
          <w:t>—</w:t>
        </w:r>
        <w:proofErr w:type="spellStart"/>
        <w:r w:rsidRPr="00876437">
          <w:rPr>
            <w:rFonts w:hint="eastAsia"/>
            <w:lang w:val="en-GB"/>
            <w:rPrChange w:id="12992" w:author="Kevin Gu" w:date="2020-05-18T10:36:00Z">
              <w:rPr>
                <w:rFonts w:hint="eastAsia"/>
                <w:b w:val="0"/>
                <w:bCs w:val="0"/>
              </w:rPr>
            </w:rPrChange>
          </w:rPr>
          <w:t>应加以利用闭路电视监控系统。这一系统的电源应保护和备份的</w:t>
        </w:r>
        <w:proofErr w:type="spellEnd"/>
        <w:r w:rsidRPr="00876437">
          <w:rPr>
            <w:lang w:val="en-GB"/>
            <w:rPrChange w:id="12993" w:author="Kevin Gu" w:date="2020-05-18T10:36:00Z">
              <w:rPr>
                <w:b w:val="0"/>
                <w:bCs w:val="0"/>
              </w:rPr>
            </w:rPrChange>
          </w:rPr>
          <w:t xml:space="preserve"> UPS</w:t>
        </w:r>
        <w:r w:rsidRPr="00876437">
          <w:rPr>
            <w:rFonts w:hint="eastAsia"/>
            <w:lang w:val="en-GB"/>
            <w:rPrChange w:id="12994" w:author="Kevin Gu" w:date="2020-05-18T10:36:00Z">
              <w:rPr>
                <w:rFonts w:hint="eastAsia"/>
                <w:b w:val="0"/>
                <w:bCs w:val="0"/>
              </w:rPr>
            </w:rPrChange>
          </w:rPr>
          <w:t>，</w:t>
        </w:r>
        <w:proofErr w:type="spellStart"/>
        <w:r w:rsidRPr="00876437">
          <w:rPr>
            <w:rFonts w:hint="eastAsia"/>
            <w:lang w:val="en-GB"/>
            <w:rPrChange w:id="12995" w:author="Kevin Gu" w:date="2020-05-18T10:36:00Z">
              <w:rPr>
                <w:rFonts w:hint="eastAsia"/>
                <w:b w:val="0"/>
                <w:bCs w:val="0"/>
              </w:rPr>
            </w:rPrChange>
          </w:rPr>
          <w:t>以及照明的覆盖区</w:t>
        </w:r>
        <w:proofErr w:type="spellEnd"/>
        <w:r w:rsidRPr="00876437">
          <w:rPr>
            <w:rFonts w:hint="eastAsia"/>
            <w:lang w:val="en-GB"/>
            <w:rPrChange w:id="12996" w:author="Kevin Gu" w:date="2020-05-18T10:36:00Z">
              <w:rPr>
                <w:rFonts w:hint="eastAsia"/>
                <w:b w:val="0"/>
                <w:bCs w:val="0"/>
              </w:rPr>
            </w:rPrChange>
          </w:rPr>
          <w:t>。</w:t>
        </w:r>
      </w:ins>
      <w:ins w:id="12997" w:author="Julio Li [2]" w:date="2020-09-07T14:20:00Z">
        <w:r w:rsidR="00656115">
          <w:rPr>
            <w:rFonts w:hint="eastAsia"/>
            <w:lang w:val="en-GB" w:eastAsia="zh-CN"/>
          </w:rPr>
          <w:t>UPS</w:t>
        </w:r>
        <w:r w:rsidR="00656115">
          <w:rPr>
            <w:rFonts w:hint="eastAsia"/>
            <w:lang w:val="en-GB" w:eastAsia="zh-CN"/>
          </w:rPr>
          <w:t>可供电</w:t>
        </w:r>
        <w:r w:rsidR="00656115">
          <w:rPr>
            <w:rFonts w:hint="eastAsia"/>
            <w:lang w:val="en-GB" w:eastAsia="zh-CN"/>
          </w:rPr>
          <w:t>1</w:t>
        </w:r>
        <w:r w:rsidR="00656115">
          <w:rPr>
            <w:rFonts w:hint="eastAsia"/>
            <w:lang w:val="en-GB" w:eastAsia="zh-CN"/>
          </w:rPr>
          <w:t>到</w:t>
        </w:r>
        <w:r w:rsidR="00656115">
          <w:rPr>
            <w:rFonts w:hint="eastAsia"/>
            <w:lang w:val="en-GB" w:eastAsia="zh-CN"/>
          </w:rPr>
          <w:t>2</w:t>
        </w:r>
        <w:r w:rsidR="00656115">
          <w:rPr>
            <w:lang w:val="en-GB" w:eastAsia="zh-CN"/>
          </w:rPr>
          <w:t xml:space="preserve"> </w:t>
        </w:r>
        <w:r w:rsidR="00656115">
          <w:rPr>
            <w:rFonts w:hint="eastAsia"/>
            <w:lang w:val="en-GB" w:eastAsia="zh-CN"/>
          </w:rPr>
          <w:t>小时</w:t>
        </w:r>
      </w:ins>
      <w:ins w:id="12998" w:author="Julio Li [2]" w:date="2020-09-07T14:21:00Z">
        <w:r w:rsidR="00555F04">
          <w:rPr>
            <w:rFonts w:hint="eastAsia"/>
            <w:lang w:val="en-GB" w:eastAsia="zh-CN"/>
          </w:rPr>
          <w:t>。</w:t>
        </w:r>
      </w:ins>
    </w:p>
    <w:p w14:paraId="2ADC5FDD" w14:textId="77777777" w:rsidR="00FC746C" w:rsidRPr="00876437" w:rsidRDefault="00FC746C">
      <w:pPr>
        <w:rPr>
          <w:ins w:id="12999" w:author="Julio Li" w:date="2020-05-14T14:53:00Z"/>
          <w:lang w:val="en-GB"/>
          <w:rPrChange w:id="13000" w:author="Kevin Gu" w:date="2020-05-18T10:36:00Z">
            <w:rPr>
              <w:ins w:id="13001" w:author="Julio Li" w:date="2020-05-14T14:53:00Z"/>
            </w:rPr>
          </w:rPrChange>
        </w:rPr>
        <w:pPrChange w:id="13002" w:author="Julio Li" w:date="2020-05-14T14:53:00Z">
          <w:pPr>
            <w:pStyle w:val="Title2"/>
          </w:pPr>
        </w:pPrChange>
      </w:pPr>
      <w:ins w:id="13003" w:author="Julio Li" w:date="2020-05-14T14:53:00Z">
        <w:r w:rsidRPr="00876437">
          <w:rPr>
            <w:lang w:val="en-GB"/>
            <w:rPrChange w:id="13004" w:author="Kevin Gu" w:date="2020-05-18T10:36:00Z">
              <w:rPr>
                <w:b w:val="0"/>
                <w:bCs w:val="0"/>
              </w:rPr>
            </w:rPrChange>
          </w:rPr>
          <w:t>Monitors and recorders must be located in an area that is restricted from unauthorized personnel.</w:t>
        </w:r>
      </w:ins>
    </w:p>
    <w:p w14:paraId="635661CC" w14:textId="77777777" w:rsidR="00FC746C" w:rsidRPr="00876437" w:rsidRDefault="00FC746C">
      <w:pPr>
        <w:rPr>
          <w:ins w:id="13005" w:author="Julio Li" w:date="2020-05-14T14:53:00Z"/>
          <w:lang w:val="en-GB"/>
          <w:rPrChange w:id="13006" w:author="Kevin Gu" w:date="2020-05-18T10:36:00Z">
            <w:rPr>
              <w:ins w:id="13007" w:author="Julio Li" w:date="2020-05-14T14:53:00Z"/>
            </w:rPr>
          </w:rPrChange>
        </w:rPr>
        <w:pPrChange w:id="13008" w:author="Julio Li" w:date="2020-05-14T14:53:00Z">
          <w:pPr>
            <w:pStyle w:val="Title2"/>
          </w:pPr>
        </w:pPrChange>
      </w:pPr>
      <w:proofErr w:type="spellStart"/>
      <w:ins w:id="13009" w:author="Julio Li" w:date="2020-05-14T14:53:00Z">
        <w:r w:rsidRPr="00876437">
          <w:rPr>
            <w:rFonts w:hint="eastAsia"/>
            <w:lang w:val="en-GB"/>
            <w:rPrChange w:id="13010" w:author="Kevin Gu" w:date="2020-05-18T10:36:00Z">
              <w:rPr>
                <w:rFonts w:hint="eastAsia"/>
                <w:b w:val="0"/>
                <w:bCs w:val="0"/>
              </w:rPr>
            </w:rPrChange>
          </w:rPr>
          <w:t>监视器和录像机必须位于一个领域，限制未经授权的人员</w:t>
        </w:r>
        <w:proofErr w:type="spellEnd"/>
        <w:r w:rsidRPr="00876437">
          <w:rPr>
            <w:rFonts w:hint="eastAsia"/>
            <w:lang w:val="en-GB"/>
            <w:rPrChange w:id="13011" w:author="Kevin Gu" w:date="2020-05-18T10:36:00Z">
              <w:rPr>
                <w:rFonts w:hint="eastAsia"/>
                <w:b w:val="0"/>
                <w:bCs w:val="0"/>
              </w:rPr>
            </w:rPrChange>
          </w:rPr>
          <w:t>。</w:t>
        </w:r>
      </w:ins>
    </w:p>
    <w:p w14:paraId="03F2B803" w14:textId="77777777" w:rsidR="00FC746C" w:rsidRPr="00876437" w:rsidRDefault="00FC746C">
      <w:pPr>
        <w:rPr>
          <w:ins w:id="13012" w:author="Julio Li" w:date="2020-05-14T14:53:00Z"/>
          <w:lang w:val="en-GB"/>
          <w:rPrChange w:id="13013" w:author="Kevin Gu" w:date="2020-05-18T10:36:00Z">
            <w:rPr>
              <w:ins w:id="13014" w:author="Julio Li" w:date="2020-05-14T14:53:00Z"/>
            </w:rPr>
          </w:rPrChange>
        </w:rPr>
        <w:pPrChange w:id="13015" w:author="Julio Li" w:date="2020-05-14T14:53:00Z">
          <w:pPr>
            <w:pStyle w:val="Title2"/>
          </w:pPr>
        </w:pPrChange>
      </w:pPr>
      <w:ins w:id="13016" w:author="Julio Li" w:date="2020-05-14T14:53:00Z">
        <w:r w:rsidRPr="00876437">
          <w:rPr>
            <w:lang w:val="en-GB"/>
            <w:rPrChange w:id="13017" w:author="Kevin Gu" w:date="2020-05-18T10:36:00Z">
              <w:rPr>
                <w:b w:val="0"/>
                <w:bCs w:val="0"/>
              </w:rPr>
            </w:rPrChange>
          </w:rPr>
          <w:t>A local procedure should document the operation of the system.</w:t>
        </w:r>
      </w:ins>
    </w:p>
    <w:p w14:paraId="278D982E" w14:textId="66161C15" w:rsidR="00BB7FA3" w:rsidRPr="00876437" w:rsidDel="00FC746C" w:rsidRDefault="00FC746C" w:rsidP="00FC746C">
      <w:pPr>
        <w:rPr>
          <w:del w:id="13018" w:author="Julio Li" w:date="2020-05-14T14:52:00Z"/>
          <w:lang w:val="en-GB"/>
          <w:rPrChange w:id="13019" w:author="Kevin Gu" w:date="2020-05-18T10:36:00Z">
            <w:rPr>
              <w:del w:id="13020" w:author="Julio Li" w:date="2020-05-14T14:52:00Z"/>
            </w:rPr>
          </w:rPrChange>
        </w:rPr>
      </w:pPr>
      <w:proofErr w:type="spellStart"/>
      <w:ins w:id="13021" w:author="Julio Li" w:date="2020-05-14T14:53:00Z">
        <w:r w:rsidRPr="00876437">
          <w:rPr>
            <w:rFonts w:hint="eastAsia"/>
            <w:lang w:val="en-GB"/>
            <w:rPrChange w:id="13022" w:author="Kevin Gu" w:date="2020-05-18T10:36:00Z">
              <w:rPr>
                <w:rFonts w:hint="eastAsia"/>
              </w:rPr>
            </w:rPrChange>
          </w:rPr>
          <w:t>本地流程应存档系统的运作</w:t>
        </w:r>
        <w:proofErr w:type="spellEnd"/>
        <w:r w:rsidRPr="00876437">
          <w:rPr>
            <w:rFonts w:hint="eastAsia"/>
            <w:lang w:val="en-GB"/>
            <w:rPrChange w:id="13023" w:author="Kevin Gu" w:date="2020-05-18T10:36:00Z">
              <w:rPr>
                <w:rFonts w:hint="eastAsia"/>
              </w:rPr>
            </w:rPrChange>
          </w:rPr>
          <w:t>。</w:t>
        </w:r>
      </w:ins>
      <w:del w:id="13024" w:author="Julio Li" w:date="2020-05-14T14:52:00Z">
        <w:r w:rsidR="00BB7FA3" w:rsidRPr="00876437" w:rsidDel="00FC746C">
          <w:rPr>
            <w:lang w:val="en-GB" w:eastAsia="zh-CN"/>
            <w:rPrChange w:id="13025" w:author="Kevin Gu" w:date="2020-05-18T10:36:00Z">
              <w:rPr>
                <w:lang w:eastAsia="zh-CN"/>
              </w:rPr>
            </w:rPrChange>
          </w:rPr>
          <w:delText>The entrances, passages, production area, security area and shipping area around the plant and in the plant are installed with CCTV cameras.</w:delText>
        </w:r>
      </w:del>
    </w:p>
    <w:p w14:paraId="794051FA" w14:textId="6984DD2A" w:rsidR="00FC746C" w:rsidRPr="00876437" w:rsidRDefault="00FC746C" w:rsidP="00FC746C">
      <w:pPr>
        <w:rPr>
          <w:ins w:id="13026" w:author="Julio Li" w:date="2020-05-14T14:53:00Z"/>
          <w:lang w:val="en-GB" w:eastAsia="zh-CN"/>
          <w:rPrChange w:id="13027" w:author="Kevin Gu" w:date="2020-05-18T10:36:00Z">
            <w:rPr>
              <w:ins w:id="13028" w:author="Julio Li" w:date="2020-05-14T14:53:00Z"/>
              <w:lang w:eastAsia="zh-CN"/>
            </w:rPr>
          </w:rPrChange>
        </w:rPr>
      </w:pPr>
    </w:p>
    <w:p w14:paraId="29257F55" w14:textId="196EE551" w:rsidR="00FC746C" w:rsidRPr="00876437" w:rsidRDefault="00FC746C" w:rsidP="00FC746C">
      <w:pPr>
        <w:pStyle w:val="Title3"/>
        <w:rPr>
          <w:ins w:id="13029" w:author="Julio Li" w:date="2020-05-14T14:54:00Z"/>
          <w:lang w:val="en-GB"/>
          <w:rPrChange w:id="13030" w:author="Kevin Gu" w:date="2020-05-18T10:36:00Z">
            <w:rPr>
              <w:ins w:id="13031" w:author="Julio Li" w:date="2020-05-14T14:54:00Z"/>
            </w:rPr>
          </w:rPrChange>
        </w:rPr>
      </w:pPr>
      <w:ins w:id="13032" w:author="Julio Li" w:date="2020-05-14T14:54:00Z">
        <w:r w:rsidRPr="00876437">
          <w:rPr>
            <w:lang w:val="en-GB"/>
            <w:rPrChange w:id="13033" w:author="Kevin Gu" w:date="2020-05-18T10:36:00Z">
              <w:rPr/>
            </w:rPrChange>
          </w:rPr>
          <w:t>Camera Location</w:t>
        </w:r>
        <w:proofErr w:type="spellStart"/>
        <w:r w:rsidRPr="00876437">
          <w:rPr>
            <w:rFonts w:hint="eastAsia"/>
            <w:lang w:val="en-GB"/>
            <w:rPrChange w:id="13034" w:author="Kevin Gu" w:date="2020-05-18T10:36:00Z">
              <w:rPr>
                <w:rFonts w:hint="eastAsia"/>
              </w:rPr>
            </w:rPrChange>
          </w:rPr>
          <w:t>摄影机位置</w:t>
        </w:r>
        <w:proofErr w:type="spellEnd"/>
      </w:ins>
    </w:p>
    <w:p w14:paraId="10DD0316" w14:textId="77777777" w:rsidR="00FC746C" w:rsidRPr="00876437" w:rsidRDefault="00FC746C" w:rsidP="00FC746C">
      <w:pPr>
        <w:rPr>
          <w:ins w:id="13035" w:author="Julio Li" w:date="2020-05-14T14:54:00Z"/>
          <w:lang w:val="en-GB"/>
          <w:rPrChange w:id="13036" w:author="Kevin Gu" w:date="2020-05-18T10:36:00Z">
            <w:rPr>
              <w:ins w:id="13037" w:author="Julio Li" w:date="2020-05-14T14:54:00Z"/>
            </w:rPr>
          </w:rPrChange>
        </w:rPr>
      </w:pPr>
      <w:ins w:id="13038" w:author="Julio Li" w:date="2020-05-14T14:54:00Z">
        <w:r w:rsidRPr="00876437">
          <w:rPr>
            <w:lang w:val="en-GB"/>
            <w:rPrChange w:id="13039" w:author="Kevin Gu" w:date="2020-05-18T10:36:00Z">
              <w:rPr/>
            </w:rPrChange>
          </w:rPr>
          <w:t>This system will cover at least all exterior boundaries of the building and all areas inside defined as security manufacturing or personalization areas, including vaults and loading bays.</w:t>
        </w:r>
      </w:ins>
    </w:p>
    <w:p w14:paraId="09CC27EE" w14:textId="77777777" w:rsidR="00FC746C" w:rsidRPr="00876437" w:rsidRDefault="00FC746C" w:rsidP="00FC746C">
      <w:pPr>
        <w:rPr>
          <w:ins w:id="13040" w:author="Julio Li" w:date="2020-05-14T14:54:00Z"/>
          <w:lang w:val="en-GB"/>
          <w:rPrChange w:id="13041" w:author="Kevin Gu" w:date="2020-05-18T10:36:00Z">
            <w:rPr>
              <w:ins w:id="13042" w:author="Julio Li" w:date="2020-05-14T14:54:00Z"/>
            </w:rPr>
          </w:rPrChange>
        </w:rPr>
      </w:pPr>
      <w:proofErr w:type="spellStart"/>
      <w:ins w:id="13043" w:author="Julio Li" w:date="2020-05-14T14:54:00Z">
        <w:r w:rsidRPr="00876437">
          <w:rPr>
            <w:rFonts w:hint="eastAsia"/>
            <w:lang w:val="en-GB"/>
            <w:rPrChange w:id="13044" w:author="Kevin Gu" w:date="2020-05-18T10:36:00Z">
              <w:rPr>
                <w:rFonts w:hint="eastAsia"/>
              </w:rPr>
            </w:rPrChange>
          </w:rPr>
          <w:t>这一系统将涵盖至少大厦的所有外部边界，里面的所有领域都界定为安全制造或个性化领域，包括电子仓库和货物装卸区</w:t>
        </w:r>
        <w:proofErr w:type="spellEnd"/>
        <w:r w:rsidRPr="00876437">
          <w:rPr>
            <w:rFonts w:hint="eastAsia"/>
            <w:lang w:val="en-GB"/>
            <w:rPrChange w:id="13045" w:author="Kevin Gu" w:date="2020-05-18T10:36:00Z">
              <w:rPr>
                <w:rFonts w:hint="eastAsia"/>
              </w:rPr>
            </w:rPrChange>
          </w:rPr>
          <w:t>。</w:t>
        </w:r>
      </w:ins>
    </w:p>
    <w:p w14:paraId="78248D21" w14:textId="77777777" w:rsidR="00FC746C" w:rsidRPr="00876437" w:rsidRDefault="00FC746C" w:rsidP="00FC746C">
      <w:pPr>
        <w:rPr>
          <w:ins w:id="13046" w:author="Julio Li" w:date="2020-05-14T14:54:00Z"/>
          <w:lang w:val="en-GB"/>
          <w:rPrChange w:id="13047" w:author="Kevin Gu" w:date="2020-05-18T10:36:00Z">
            <w:rPr>
              <w:ins w:id="13048" w:author="Julio Li" w:date="2020-05-14T14:54:00Z"/>
            </w:rPr>
          </w:rPrChange>
        </w:rPr>
      </w:pPr>
      <w:ins w:id="13049" w:author="Julio Li" w:date="2020-05-14T14:54:00Z">
        <w:r w:rsidRPr="00876437">
          <w:rPr>
            <w:lang w:val="en-GB"/>
            <w:rPrChange w:id="13050" w:author="Kevin Gu" w:date="2020-05-18T10:36:00Z">
              <w:rPr/>
            </w:rPrChange>
          </w:rPr>
          <w:t>In order to cover all high security and restricted areas, CCTV cameras must be strategically located:</w:t>
        </w:r>
      </w:ins>
    </w:p>
    <w:p w14:paraId="2D47299E" w14:textId="77777777" w:rsidR="00FC746C" w:rsidRPr="00876437" w:rsidRDefault="00FC746C" w:rsidP="00FC746C">
      <w:pPr>
        <w:rPr>
          <w:ins w:id="13051" w:author="Julio Li" w:date="2020-05-14T14:54:00Z"/>
          <w:lang w:val="en-GB"/>
          <w:rPrChange w:id="13052" w:author="Kevin Gu" w:date="2020-05-18T10:36:00Z">
            <w:rPr>
              <w:ins w:id="13053" w:author="Julio Li" w:date="2020-05-14T14:54:00Z"/>
            </w:rPr>
          </w:rPrChange>
        </w:rPr>
      </w:pPr>
      <w:proofErr w:type="spellStart"/>
      <w:ins w:id="13054" w:author="Julio Li" w:date="2020-05-14T14:54:00Z">
        <w:r w:rsidRPr="00876437">
          <w:rPr>
            <w:rFonts w:hint="eastAsia"/>
            <w:lang w:val="en-GB"/>
            <w:rPrChange w:id="13055" w:author="Kevin Gu" w:date="2020-05-18T10:36:00Z">
              <w:rPr>
                <w:rFonts w:hint="eastAsia"/>
              </w:rPr>
            </w:rPrChange>
          </w:rPr>
          <w:t>为了涵盖所有的高安全和受限制的区域，闭路电视摄影机必须从战略上位于</w:t>
        </w:r>
        <w:proofErr w:type="spellEnd"/>
        <w:r w:rsidRPr="00876437">
          <w:rPr>
            <w:rFonts w:hint="eastAsia"/>
            <w:lang w:val="en-GB"/>
            <w:rPrChange w:id="13056" w:author="Kevin Gu" w:date="2020-05-18T10:36:00Z">
              <w:rPr>
                <w:rFonts w:hint="eastAsia"/>
              </w:rPr>
            </w:rPrChange>
          </w:rPr>
          <w:t>：</w:t>
        </w:r>
      </w:ins>
    </w:p>
    <w:p w14:paraId="1E146B57" w14:textId="77777777" w:rsidR="00FC746C" w:rsidRPr="00876437" w:rsidRDefault="00FC746C" w:rsidP="00FC746C">
      <w:pPr>
        <w:rPr>
          <w:ins w:id="13057" w:author="Julio Li" w:date="2020-05-14T14:54:00Z"/>
          <w:lang w:val="en-GB"/>
          <w:rPrChange w:id="13058" w:author="Kevin Gu" w:date="2020-05-18T10:36:00Z">
            <w:rPr>
              <w:ins w:id="13059" w:author="Julio Li" w:date="2020-05-14T14:54:00Z"/>
            </w:rPr>
          </w:rPrChange>
        </w:rPr>
      </w:pPr>
      <w:ins w:id="13060" w:author="Julio Li" w:date="2020-05-14T14:54:00Z">
        <w:r w:rsidRPr="00876437">
          <w:rPr>
            <w:lang w:val="en-GB"/>
            <w:rPrChange w:id="13061" w:author="Kevin Gu" w:date="2020-05-18T10:36:00Z">
              <w:rPr/>
            </w:rPrChange>
          </w:rPr>
          <w:t>-</w:t>
        </w:r>
        <w:r w:rsidRPr="00876437">
          <w:rPr>
            <w:lang w:val="en-GB"/>
            <w:rPrChange w:id="13062" w:author="Kevin Gu" w:date="2020-05-18T10:36:00Z">
              <w:rPr/>
            </w:rPrChange>
          </w:rPr>
          <w:tab/>
          <w:t>At all accesses to these areas,</w:t>
        </w:r>
      </w:ins>
    </w:p>
    <w:p w14:paraId="1066B363" w14:textId="77777777" w:rsidR="00FC746C" w:rsidRPr="00876437" w:rsidRDefault="00FC746C" w:rsidP="00FC746C">
      <w:pPr>
        <w:rPr>
          <w:ins w:id="13063" w:author="Julio Li" w:date="2020-05-14T14:54:00Z"/>
          <w:lang w:val="en-GB"/>
          <w:rPrChange w:id="13064" w:author="Kevin Gu" w:date="2020-05-18T10:36:00Z">
            <w:rPr>
              <w:ins w:id="13065" w:author="Julio Li" w:date="2020-05-14T14:54:00Z"/>
            </w:rPr>
          </w:rPrChange>
        </w:rPr>
      </w:pPr>
      <w:proofErr w:type="spellStart"/>
      <w:ins w:id="13066" w:author="Julio Li" w:date="2020-05-14T14:54:00Z">
        <w:r w:rsidRPr="00876437">
          <w:rPr>
            <w:rFonts w:hint="eastAsia"/>
            <w:lang w:val="en-GB"/>
            <w:rPrChange w:id="13067" w:author="Kevin Gu" w:date="2020-05-18T10:36:00Z">
              <w:rPr>
                <w:rFonts w:hint="eastAsia"/>
              </w:rPr>
            </w:rPrChange>
          </w:rPr>
          <w:t>所有访问到这些地区的地方</w:t>
        </w:r>
        <w:proofErr w:type="spellEnd"/>
        <w:r w:rsidRPr="00876437">
          <w:rPr>
            <w:rFonts w:hint="eastAsia"/>
            <w:lang w:val="en-GB"/>
            <w:rPrChange w:id="13068" w:author="Kevin Gu" w:date="2020-05-18T10:36:00Z">
              <w:rPr>
                <w:rFonts w:hint="eastAsia"/>
              </w:rPr>
            </w:rPrChange>
          </w:rPr>
          <w:t>，</w:t>
        </w:r>
      </w:ins>
    </w:p>
    <w:p w14:paraId="4EFC9B14" w14:textId="77777777" w:rsidR="00FC746C" w:rsidRPr="00876437" w:rsidRDefault="00FC746C" w:rsidP="00FC746C">
      <w:pPr>
        <w:rPr>
          <w:ins w:id="13069" w:author="Julio Li" w:date="2020-05-14T14:54:00Z"/>
          <w:lang w:val="en-GB"/>
          <w:rPrChange w:id="13070" w:author="Kevin Gu" w:date="2020-05-18T10:36:00Z">
            <w:rPr>
              <w:ins w:id="13071" w:author="Julio Li" w:date="2020-05-14T14:54:00Z"/>
            </w:rPr>
          </w:rPrChange>
        </w:rPr>
      </w:pPr>
      <w:ins w:id="13072" w:author="Julio Li" w:date="2020-05-14T14:54:00Z">
        <w:r w:rsidRPr="00876437">
          <w:rPr>
            <w:lang w:val="en-GB"/>
            <w:rPrChange w:id="13073" w:author="Kevin Gu" w:date="2020-05-18T10:36:00Z">
              <w:rPr/>
            </w:rPrChange>
          </w:rPr>
          <w:t>-</w:t>
        </w:r>
        <w:r w:rsidRPr="00876437">
          <w:rPr>
            <w:lang w:val="en-GB"/>
            <w:rPrChange w:id="13074" w:author="Kevin Gu" w:date="2020-05-18T10:36:00Z">
              <w:rPr/>
            </w:rPrChange>
          </w:rPr>
          <w:tab/>
          <w:t>Within production areas to cover all activities for manufacturing sites.</w:t>
        </w:r>
      </w:ins>
    </w:p>
    <w:p w14:paraId="4BD63E5C" w14:textId="77777777" w:rsidR="00FC746C" w:rsidRPr="00876437" w:rsidRDefault="00FC746C" w:rsidP="00FC746C">
      <w:pPr>
        <w:rPr>
          <w:ins w:id="13075" w:author="Julio Li" w:date="2020-05-14T14:54:00Z"/>
          <w:lang w:val="en-GB"/>
          <w:rPrChange w:id="13076" w:author="Kevin Gu" w:date="2020-05-18T10:36:00Z">
            <w:rPr>
              <w:ins w:id="13077" w:author="Julio Li" w:date="2020-05-14T14:54:00Z"/>
            </w:rPr>
          </w:rPrChange>
        </w:rPr>
      </w:pPr>
      <w:proofErr w:type="spellStart"/>
      <w:ins w:id="13078" w:author="Julio Li" w:date="2020-05-14T14:54:00Z">
        <w:r w:rsidRPr="00876437">
          <w:rPr>
            <w:rFonts w:hint="eastAsia"/>
            <w:lang w:val="en-GB"/>
            <w:rPrChange w:id="13079" w:author="Kevin Gu" w:date="2020-05-18T10:36:00Z">
              <w:rPr>
                <w:rFonts w:hint="eastAsia"/>
              </w:rPr>
            </w:rPrChange>
          </w:rPr>
          <w:t>生产领域内覆盖制造车间的所有活动</w:t>
        </w:r>
        <w:proofErr w:type="spellEnd"/>
        <w:r w:rsidRPr="00876437">
          <w:rPr>
            <w:rFonts w:hint="eastAsia"/>
            <w:lang w:val="en-GB"/>
            <w:rPrChange w:id="13080" w:author="Kevin Gu" w:date="2020-05-18T10:36:00Z">
              <w:rPr>
                <w:rFonts w:hint="eastAsia"/>
              </w:rPr>
            </w:rPrChange>
          </w:rPr>
          <w:t>。</w:t>
        </w:r>
      </w:ins>
    </w:p>
    <w:p w14:paraId="75231F11" w14:textId="77777777" w:rsidR="00FC746C" w:rsidRPr="00876437" w:rsidRDefault="00FC746C" w:rsidP="00FC746C">
      <w:pPr>
        <w:rPr>
          <w:ins w:id="13081" w:author="Julio Li" w:date="2020-05-14T14:54:00Z"/>
          <w:lang w:val="en-GB"/>
          <w:rPrChange w:id="13082" w:author="Kevin Gu" w:date="2020-05-18T10:36:00Z">
            <w:rPr>
              <w:ins w:id="13083" w:author="Julio Li" w:date="2020-05-14T14:54:00Z"/>
            </w:rPr>
          </w:rPrChange>
        </w:rPr>
      </w:pPr>
      <w:ins w:id="13084" w:author="Julio Li" w:date="2020-05-14T14:54:00Z">
        <w:r w:rsidRPr="00876437">
          <w:rPr>
            <w:lang w:val="en-GB"/>
            <w:rPrChange w:id="13085" w:author="Kevin Gu" w:date="2020-05-18T10:36:00Z">
              <w:rPr/>
            </w:rPrChange>
          </w:rPr>
          <w:t>All work in progress (WIP) stored in sensitive or high security areas must be within range of a CCTV camera. Also, staff should be aware that when working in high security areas they are subject to constant camera surveillance without knowledge of the camera’s visual range.</w:t>
        </w:r>
      </w:ins>
    </w:p>
    <w:p w14:paraId="5F6BD299" w14:textId="77777777" w:rsidR="00FC746C" w:rsidRPr="00876437" w:rsidRDefault="00FC746C" w:rsidP="00FC746C">
      <w:pPr>
        <w:rPr>
          <w:ins w:id="13086" w:author="Julio Li" w:date="2020-05-14T14:54:00Z"/>
          <w:lang w:val="en-GB"/>
          <w:rPrChange w:id="13087" w:author="Kevin Gu" w:date="2020-05-18T10:36:00Z">
            <w:rPr>
              <w:ins w:id="13088" w:author="Julio Li" w:date="2020-05-14T14:54:00Z"/>
            </w:rPr>
          </w:rPrChange>
        </w:rPr>
      </w:pPr>
      <w:proofErr w:type="spellStart"/>
      <w:ins w:id="13089" w:author="Julio Li" w:date="2020-05-14T14:54:00Z">
        <w:r w:rsidRPr="00876437">
          <w:rPr>
            <w:rFonts w:hint="eastAsia"/>
            <w:lang w:val="en-GB"/>
            <w:rPrChange w:id="13090" w:author="Kevin Gu" w:date="2020-05-18T10:36:00Z">
              <w:rPr>
                <w:rFonts w:hint="eastAsia"/>
              </w:rPr>
            </w:rPrChange>
          </w:rPr>
          <w:t>在敏感或高安全领域中的所有进展中的工作</w:t>
        </w:r>
        <w:proofErr w:type="spellEnd"/>
        <w:r w:rsidRPr="00876437">
          <w:rPr>
            <w:lang w:val="en-GB"/>
            <w:rPrChange w:id="13091" w:author="Kevin Gu" w:date="2020-05-18T10:36:00Z">
              <w:rPr/>
            </w:rPrChange>
          </w:rPr>
          <w:t xml:space="preserve"> (WIP) </w:t>
        </w:r>
        <w:proofErr w:type="spellStart"/>
        <w:r w:rsidRPr="00876437">
          <w:rPr>
            <w:rFonts w:hint="eastAsia"/>
            <w:lang w:val="en-GB"/>
            <w:rPrChange w:id="13092" w:author="Kevin Gu" w:date="2020-05-18T10:36:00Z">
              <w:rPr>
                <w:rFonts w:hint="eastAsia"/>
              </w:rPr>
            </w:rPrChange>
          </w:rPr>
          <w:t>都必须在闭路电视摄像机范围内。此外，工作人员应认识到在高安全性领域中工作时他们受到恒定摄像机监视，但不知道可视范围</w:t>
        </w:r>
        <w:proofErr w:type="spellEnd"/>
        <w:r w:rsidRPr="00876437">
          <w:rPr>
            <w:rFonts w:hint="eastAsia"/>
            <w:lang w:val="en-GB"/>
            <w:rPrChange w:id="13093" w:author="Kevin Gu" w:date="2020-05-18T10:36:00Z">
              <w:rPr>
                <w:rFonts w:hint="eastAsia"/>
              </w:rPr>
            </w:rPrChange>
          </w:rPr>
          <w:t>。</w:t>
        </w:r>
      </w:ins>
    </w:p>
    <w:p w14:paraId="467B2880" w14:textId="77777777" w:rsidR="00FC746C" w:rsidRPr="00876437" w:rsidRDefault="00FC746C" w:rsidP="00FC746C">
      <w:pPr>
        <w:rPr>
          <w:ins w:id="13094" w:author="Julio Li" w:date="2020-05-14T14:54:00Z"/>
          <w:lang w:val="en-GB"/>
          <w:rPrChange w:id="13095" w:author="Kevin Gu" w:date="2020-05-18T10:36:00Z">
            <w:rPr>
              <w:ins w:id="13096" w:author="Julio Li" w:date="2020-05-14T14:54:00Z"/>
            </w:rPr>
          </w:rPrChange>
        </w:rPr>
      </w:pPr>
      <w:ins w:id="13097" w:author="Julio Li" w:date="2020-05-14T14:54:00Z">
        <w:r w:rsidRPr="00876437">
          <w:rPr>
            <w:lang w:val="en-GB"/>
            <w:rPrChange w:id="13098" w:author="Kevin Gu" w:date="2020-05-18T10:36:00Z">
              <w:rPr/>
            </w:rPrChange>
          </w:rPr>
          <w:lastRenderedPageBreak/>
          <w:t>Each camera view must include all activities necessary to provide adequate security coverage with recommended scanning frequency of 24 seconds. Critical areas must be under constant video surveillance.</w:t>
        </w:r>
      </w:ins>
    </w:p>
    <w:p w14:paraId="7DCD8612" w14:textId="77777777" w:rsidR="00FC746C" w:rsidRPr="00876437" w:rsidRDefault="00FC746C" w:rsidP="00FC746C">
      <w:pPr>
        <w:rPr>
          <w:ins w:id="13099" w:author="Julio Li" w:date="2020-05-14T14:54:00Z"/>
          <w:lang w:val="en-GB"/>
          <w:rPrChange w:id="13100" w:author="Kevin Gu" w:date="2020-05-18T10:36:00Z">
            <w:rPr>
              <w:ins w:id="13101" w:author="Julio Li" w:date="2020-05-14T14:54:00Z"/>
            </w:rPr>
          </w:rPrChange>
        </w:rPr>
      </w:pPr>
      <w:proofErr w:type="spellStart"/>
      <w:ins w:id="13102" w:author="Julio Li" w:date="2020-05-14T14:54:00Z">
        <w:r w:rsidRPr="00876437">
          <w:rPr>
            <w:rFonts w:hint="eastAsia"/>
            <w:lang w:val="en-GB"/>
            <w:rPrChange w:id="13103" w:author="Kevin Gu" w:date="2020-05-18T10:36:00Z">
              <w:rPr>
                <w:rFonts w:hint="eastAsia"/>
              </w:rPr>
            </w:rPrChange>
          </w:rPr>
          <w:t>每个相机视图必须包括所有活动，建议每秒</w:t>
        </w:r>
        <w:proofErr w:type="spellEnd"/>
        <w:r w:rsidRPr="00876437">
          <w:rPr>
            <w:lang w:val="en-GB"/>
            <w:rPrChange w:id="13104" w:author="Kevin Gu" w:date="2020-05-18T10:36:00Z">
              <w:rPr/>
            </w:rPrChange>
          </w:rPr>
          <w:t>24</w:t>
        </w:r>
        <w:proofErr w:type="spellStart"/>
        <w:r w:rsidRPr="00876437">
          <w:rPr>
            <w:rFonts w:hint="eastAsia"/>
            <w:lang w:val="en-GB"/>
            <w:rPrChange w:id="13105" w:author="Kevin Gu" w:date="2020-05-18T10:36:00Z">
              <w:rPr>
                <w:rFonts w:hint="eastAsia"/>
              </w:rPr>
            </w:rPrChange>
          </w:rPr>
          <w:t>帧扫描以提供充分的安全保障。关键领域必须在不断视频监视之下</w:t>
        </w:r>
        <w:proofErr w:type="spellEnd"/>
        <w:r w:rsidRPr="00876437">
          <w:rPr>
            <w:rFonts w:hint="eastAsia"/>
            <w:lang w:val="en-GB"/>
            <w:rPrChange w:id="13106" w:author="Kevin Gu" w:date="2020-05-18T10:36:00Z">
              <w:rPr>
                <w:rFonts w:hint="eastAsia"/>
              </w:rPr>
            </w:rPrChange>
          </w:rPr>
          <w:t>。</w:t>
        </w:r>
      </w:ins>
    </w:p>
    <w:p w14:paraId="509D5CFF" w14:textId="77777777" w:rsidR="00FC746C" w:rsidRPr="00876437" w:rsidRDefault="00FC746C" w:rsidP="00FC746C">
      <w:pPr>
        <w:rPr>
          <w:ins w:id="13107" w:author="Julio Li" w:date="2020-05-14T14:54:00Z"/>
          <w:lang w:val="en-GB"/>
          <w:rPrChange w:id="13108" w:author="Kevin Gu" w:date="2020-05-18T10:36:00Z">
            <w:rPr>
              <w:ins w:id="13109" w:author="Julio Li" w:date="2020-05-14T14:54:00Z"/>
            </w:rPr>
          </w:rPrChange>
        </w:rPr>
      </w:pPr>
      <w:ins w:id="13110" w:author="Julio Li" w:date="2020-05-14T14:54:00Z">
        <w:r w:rsidRPr="00876437">
          <w:rPr>
            <w:lang w:val="en-GB"/>
            <w:rPrChange w:id="13111" w:author="Kevin Gu" w:date="2020-05-18T10:36:00Z">
              <w:rPr/>
            </w:rPrChange>
          </w:rPr>
          <w:t>Each internal CCTV camera and recording system must be equipped with an automatic recording capability in case of an alarm event.</w:t>
        </w:r>
      </w:ins>
    </w:p>
    <w:p w14:paraId="4005713D" w14:textId="77777777" w:rsidR="00FC746C" w:rsidRPr="00876437" w:rsidRDefault="00FC746C" w:rsidP="00FC746C">
      <w:pPr>
        <w:rPr>
          <w:ins w:id="13112" w:author="Julio Li" w:date="2020-05-14T14:54:00Z"/>
          <w:lang w:val="en-GB"/>
          <w:rPrChange w:id="13113" w:author="Kevin Gu" w:date="2020-05-18T10:36:00Z">
            <w:rPr>
              <w:ins w:id="13114" w:author="Julio Li" w:date="2020-05-14T14:54:00Z"/>
            </w:rPr>
          </w:rPrChange>
        </w:rPr>
      </w:pPr>
      <w:proofErr w:type="spellStart"/>
      <w:ins w:id="13115" w:author="Julio Li" w:date="2020-05-14T14:54:00Z">
        <w:r w:rsidRPr="00876437">
          <w:rPr>
            <w:rFonts w:hint="eastAsia"/>
            <w:lang w:val="en-GB"/>
            <w:rPrChange w:id="13116" w:author="Kevin Gu" w:date="2020-05-18T10:36:00Z">
              <w:rPr>
                <w:rFonts w:hint="eastAsia"/>
              </w:rPr>
            </w:rPrChange>
          </w:rPr>
          <w:t>每个内部闭路电视摄像机和录音系统必须在发生报警事件配备自动录制能力</w:t>
        </w:r>
        <w:proofErr w:type="spellEnd"/>
        <w:r w:rsidRPr="00876437">
          <w:rPr>
            <w:rFonts w:hint="eastAsia"/>
            <w:lang w:val="en-GB"/>
            <w:rPrChange w:id="13117" w:author="Kevin Gu" w:date="2020-05-18T10:36:00Z">
              <w:rPr>
                <w:rFonts w:hint="eastAsia"/>
              </w:rPr>
            </w:rPrChange>
          </w:rPr>
          <w:t>。</w:t>
        </w:r>
      </w:ins>
    </w:p>
    <w:p w14:paraId="2BD5F965" w14:textId="77777777" w:rsidR="00FC746C" w:rsidRPr="00876437" w:rsidRDefault="00FC746C" w:rsidP="00FC746C">
      <w:pPr>
        <w:rPr>
          <w:ins w:id="13118" w:author="Julio Li" w:date="2020-05-14T14:54:00Z"/>
          <w:lang w:val="en-GB"/>
          <w:rPrChange w:id="13119" w:author="Kevin Gu" w:date="2020-05-18T10:36:00Z">
            <w:rPr>
              <w:ins w:id="13120" w:author="Julio Li" w:date="2020-05-14T14:54:00Z"/>
            </w:rPr>
          </w:rPrChange>
        </w:rPr>
      </w:pPr>
      <w:ins w:id="13121" w:author="Julio Li" w:date="2020-05-14T14:54:00Z">
        <w:r w:rsidRPr="00876437">
          <w:rPr>
            <w:lang w:val="en-GB"/>
            <w:rPrChange w:id="13122" w:author="Kevin Gu" w:date="2020-05-18T10:36:00Z">
              <w:rPr/>
            </w:rPrChange>
          </w:rPr>
          <w:t xml:space="preserve">CCTV cameras must be connected at all times to: </w:t>
        </w:r>
      </w:ins>
    </w:p>
    <w:p w14:paraId="4ACD4F10" w14:textId="77777777" w:rsidR="00FC746C" w:rsidRPr="00876437" w:rsidRDefault="00FC746C" w:rsidP="00FC746C">
      <w:pPr>
        <w:rPr>
          <w:ins w:id="13123" w:author="Julio Li" w:date="2020-05-14T14:54:00Z"/>
          <w:lang w:val="en-GB"/>
          <w:rPrChange w:id="13124" w:author="Kevin Gu" w:date="2020-05-18T10:36:00Z">
            <w:rPr>
              <w:ins w:id="13125" w:author="Julio Li" w:date="2020-05-14T14:54:00Z"/>
            </w:rPr>
          </w:rPrChange>
        </w:rPr>
      </w:pPr>
      <w:proofErr w:type="spellStart"/>
      <w:ins w:id="13126" w:author="Julio Li" w:date="2020-05-14T14:54:00Z">
        <w:r w:rsidRPr="00876437">
          <w:rPr>
            <w:rFonts w:hint="eastAsia"/>
            <w:lang w:val="en-GB"/>
            <w:rPrChange w:id="13127" w:author="Kevin Gu" w:date="2020-05-18T10:36:00Z">
              <w:rPr>
                <w:rFonts w:hint="eastAsia"/>
              </w:rPr>
            </w:rPrChange>
          </w:rPr>
          <w:t>闭路电视摄影机必须在所有时间连接到</w:t>
        </w:r>
        <w:proofErr w:type="spellEnd"/>
        <w:r w:rsidRPr="00876437">
          <w:rPr>
            <w:rFonts w:hint="eastAsia"/>
            <w:lang w:val="en-GB"/>
            <w:rPrChange w:id="13128" w:author="Kevin Gu" w:date="2020-05-18T10:36:00Z">
              <w:rPr>
                <w:rFonts w:hint="eastAsia"/>
              </w:rPr>
            </w:rPrChange>
          </w:rPr>
          <w:t>：</w:t>
        </w:r>
      </w:ins>
    </w:p>
    <w:p w14:paraId="415EFB91" w14:textId="7F1BDCD0" w:rsidR="00FC746C" w:rsidRPr="00876437" w:rsidDel="00AE184C" w:rsidRDefault="00FC746C" w:rsidP="00FC746C">
      <w:pPr>
        <w:rPr>
          <w:ins w:id="13129" w:author="Julio Li" w:date="2020-05-14T14:54:00Z"/>
          <w:del w:id="13130" w:author="Kevin Gu" w:date="2020-05-18T11:17:00Z"/>
          <w:lang w:val="en-GB"/>
          <w:rPrChange w:id="13131" w:author="Kevin Gu" w:date="2020-05-18T10:36:00Z">
            <w:rPr>
              <w:ins w:id="13132" w:author="Julio Li" w:date="2020-05-14T14:54:00Z"/>
              <w:del w:id="13133" w:author="Kevin Gu" w:date="2020-05-18T11:17:00Z"/>
            </w:rPr>
          </w:rPrChange>
        </w:rPr>
      </w:pPr>
      <w:ins w:id="13134" w:author="Julio Li" w:date="2020-05-14T14:54:00Z">
        <w:r w:rsidRPr="00876437">
          <w:rPr>
            <w:lang w:val="en-GB"/>
            <w:rPrChange w:id="13135" w:author="Kevin Gu" w:date="2020-05-18T10:36:00Z">
              <w:rPr/>
            </w:rPrChange>
          </w:rPr>
          <w:t>-</w:t>
        </w:r>
        <w:r w:rsidRPr="00876437">
          <w:rPr>
            <w:lang w:val="en-GB"/>
            <w:rPrChange w:id="13136" w:author="Kevin Gu" w:date="2020-05-18T10:36:00Z">
              <w:rPr/>
            </w:rPrChange>
          </w:rPr>
          <w:tab/>
          <w:t xml:space="preserve">Monitors located in the control room. </w:t>
        </w:r>
      </w:ins>
    </w:p>
    <w:p w14:paraId="73E5D2F2" w14:textId="77777777" w:rsidR="00FC746C" w:rsidRPr="00876437" w:rsidRDefault="00FC746C" w:rsidP="00FC746C">
      <w:pPr>
        <w:rPr>
          <w:ins w:id="13137" w:author="Julio Li" w:date="2020-05-14T14:54:00Z"/>
          <w:lang w:val="en-GB"/>
          <w:rPrChange w:id="13138" w:author="Kevin Gu" w:date="2020-05-18T10:36:00Z">
            <w:rPr>
              <w:ins w:id="13139" w:author="Julio Li" w:date="2020-05-14T14:54:00Z"/>
            </w:rPr>
          </w:rPrChange>
        </w:rPr>
      </w:pPr>
      <w:proofErr w:type="spellStart"/>
      <w:ins w:id="13140" w:author="Julio Li" w:date="2020-05-14T14:54:00Z">
        <w:r w:rsidRPr="00876437">
          <w:rPr>
            <w:rFonts w:hint="eastAsia"/>
            <w:lang w:val="en-GB"/>
            <w:rPrChange w:id="13141" w:author="Kevin Gu" w:date="2020-05-18T10:36:00Z">
              <w:rPr>
                <w:rFonts w:hint="eastAsia"/>
              </w:rPr>
            </w:rPrChange>
          </w:rPr>
          <w:t>坐落在控制室的监视器</w:t>
        </w:r>
        <w:proofErr w:type="spellEnd"/>
        <w:r w:rsidRPr="00876437">
          <w:rPr>
            <w:rFonts w:hint="eastAsia"/>
            <w:lang w:val="en-GB"/>
            <w:rPrChange w:id="13142" w:author="Kevin Gu" w:date="2020-05-18T10:36:00Z">
              <w:rPr>
                <w:rFonts w:hint="eastAsia"/>
              </w:rPr>
            </w:rPrChange>
          </w:rPr>
          <w:t>。</w:t>
        </w:r>
      </w:ins>
    </w:p>
    <w:p w14:paraId="52DA95FC" w14:textId="6AF300D6" w:rsidR="00FC746C" w:rsidRPr="00876437" w:rsidDel="00AE184C" w:rsidRDefault="00FC746C" w:rsidP="00FC746C">
      <w:pPr>
        <w:rPr>
          <w:ins w:id="13143" w:author="Julio Li" w:date="2020-05-14T14:54:00Z"/>
          <w:del w:id="13144" w:author="Kevin Gu" w:date="2020-05-18T11:17:00Z"/>
          <w:lang w:val="en-GB"/>
          <w:rPrChange w:id="13145" w:author="Kevin Gu" w:date="2020-05-18T10:36:00Z">
            <w:rPr>
              <w:ins w:id="13146" w:author="Julio Li" w:date="2020-05-14T14:54:00Z"/>
              <w:del w:id="13147" w:author="Kevin Gu" w:date="2020-05-18T11:17:00Z"/>
            </w:rPr>
          </w:rPrChange>
        </w:rPr>
      </w:pPr>
      <w:ins w:id="13148" w:author="Julio Li" w:date="2020-05-14T14:54:00Z">
        <w:r w:rsidRPr="00876437">
          <w:rPr>
            <w:lang w:val="en-GB"/>
            <w:rPrChange w:id="13149" w:author="Kevin Gu" w:date="2020-05-18T10:36:00Z">
              <w:rPr/>
            </w:rPrChange>
          </w:rPr>
          <w:t>-</w:t>
        </w:r>
        <w:r w:rsidRPr="00876437">
          <w:rPr>
            <w:lang w:val="en-GB"/>
            <w:rPrChange w:id="13150" w:author="Kevin Gu" w:date="2020-05-18T10:36:00Z">
              <w:rPr/>
            </w:rPrChange>
          </w:rPr>
          <w:tab/>
          <w:t xml:space="preserve">The Alarm System. </w:t>
        </w:r>
      </w:ins>
    </w:p>
    <w:p w14:paraId="26B8B8FE" w14:textId="77777777" w:rsidR="00FC746C" w:rsidRPr="00876437" w:rsidRDefault="00FC746C" w:rsidP="00FC746C">
      <w:pPr>
        <w:rPr>
          <w:ins w:id="13151" w:author="Julio Li" w:date="2020-05-14T14:54:00Z"/>
          <w:lang w:val="en-GB"/>
          <w:rPrChange w:id="13152" w:author="Kevin Gu" w:date="2020-05-18T10:36:00Z">
            <w:rPr>
              <w:ins w:id="13153" w:author="Julio Li" w:date="2020-05-14T14:54:00Z"/>
            </w:rPr>
          </w:rPrChange>
        </w:rPr>
      </w:pPr>
      <w:proofErr w:type="spellStart"/>
      <w:ins w:id="13154" w:author="Julio Li" w:date="2020-05-14T14:54:00Z">
        <w:r w:rsidRPr="00876437">
          <w:rPr>
            <w:rFonts w:hint="eastAsia"/>
            <w:lang w:val="en-GB"/>
            <w:rPrChange w:id="13155" w:author="Kevin Gu" w:date="2020-05-18T10:36:00Z">
              <w:rPr>
                <w:rFonts w:hint="eastAsia"/>
              </w:rPr>
            </w:rPrChange>
          </w:rPr>
          <w:t>报警系统</w:t>
        </w:r>
        <w:proofErr w:type="spellEnd"/>
        <w:r w:rsidRPr="00876437">
          <w:rPr>
            <w:rFonts w:hint="eastAsia"/>
            <w:lang w:val="en-GB"/>
            <w:rPrChange w:id="13156" w:author="Kevin Gu" w:date="2020-05-18T10:36:00Z">
              <w:rPr>
                <w:rFonts w:hint="eastAsia"/>
              </w:rPr>
            </w:rPrChange>
          </w:rPr>
          <w:t>。</w:t>
        </w:r>
      </w:ins>
    </w:p>
    <w:p w14:paraId="179DB6F3" w14:textId="0773F387" w:rsidR="00FC746C" w:rsidRPr="00876437" w:rsidDel="00AE184C" w:rsidRDefault="00FC746C" w:rsidP="00FC746C">
      <w:pPr>
        <w:rPr>
          <w:ins w:id="13157" w:author="Julio Li" w:date="2020-05-14T14:54:00Z"/>
          <w:del w:id="13158" w:author="Kevin Gu" w:date="2020-05-18T11:17:00Z"/>
          <w:lang w:val="en-GB"/>
          <w:rPrChange w:id="13159" w:author="Kevin Gu" w:date="2020-05-18T10:36:00Z">
            <w:rPr>
              <w:ins w:id="13160" w:author="Julio Li" w:date="2020-05-14T14:54:00Z"/>
              <w:del w:id="13161" w:author="Kevin Gu" w:date="2020-05-18T11:17:00Z"/>
            </w:rPr>
          </w:rPrChange>
        </w:rPr>
      </w:pPr>
      <w:ins w:id="13162" w:author="Julio Li" w:date="2020-05-14T14:54:00Z">
        <w:r w:rsidRPr="00876437">
          <w:rPr>
            <w:lang w:val="en-GB"/>
            <w:rPrChange w:id="13163" w:author="Kevin Gu" w:date="2020-05-18T10:36:00Z">
              <w:rPr/>
            </w:rPrChange>
          </w:rPr>
          <w:t>-</w:t>
        </w:r>
        <w:r w:rsidRPr="00876437">
          <w:rPr>
            <w:lang w:val="en-GB"/>
            <w:rPrChange w:id="13164" w:author="Kevin Gu" w:date="2020-05-18T10:36:00Z">
              <w:rPr/>
            </w:rPrChange>
          </w:rPr>
          <w:tab/>
          <w:t xml:space="preserve">A 7*24 image-recording device. </w:t>
        </w:r>
      </w:ins>
    </w:p>
    <w:p w14:paraId="4E600C9F" w14:textId="0EA8BCF0" w:rsidR="00FC746C" w:rsidRPr="00876437" w:rsidRDefault="00FC746C" w:rsidP="00FC746C">
      <w:pPr>
        <w:rPr>
          <w:ins w:id="13165" w:author="Julio Li" w:date="2020-05-14T14:54:00Z"/>
          <w:lang w:val="en-GB"/>
          <w:rPrChange w:id="13166" w:author="Kevin Gu" w:date="2020-05-18T10:36:00Z">
            <w:rPr>
              <w:ins w:id="13167" w:author="Julio Li" w:date="2020-05-14T14:54:00Z"/>
            </w:rPr>
          </w:rPrChange>
        </w:rPr>
      </w:pPr>
      <w:proofErr w:type="spellStart"/>
      <w:ins w:id="13168" w:author="Julio Li" w:date="2020-05-14T14:54:00Z">
        <w:r w:rsidRPr="00876437">
          <w:rPr>
            <w:rFonts w:hint="eastAsia"/>
            <w:lang w:val="en-GB"/>
            <w:rPrChange w:id="13169" w:author="Kevin Gu" w:date="2020-05-18T10:36:00Z">
              <w:rPr>
                <w:rFonts w:hint="eastAsia"/>
              </w:rPr>
            </w:rPrChange>
          </w:rPr>
          <w:t>一台</w:t>
        </w:r>
        <w:proofErr w:type="spellEnd"/>
        <w:r w:rsidRPr="00876437">
          <w:rPr>
            <w:lang w:val="en-GB"/>
            <w:rPrChange w:id="13170" w:author="Kevin Gu" w:date="2020-05-18T10:36:00Z">
              <w:rPr/>
            </w:rPrChange>
          </w:rPr>
          <w:t>7*24</w:t>
        </w:r>
        <w:proofErr w:type="spellStart"/>
        <w:r w:rsidRPr="00876437">
          <w:rPr>
            <w:rFonts w:hint="eastAsia"/>
            <w:lang w:val="en-GB"/>
            <w:rPrChange w:id="13171" w:author="Kevin Gu" w:date="2020-05-18T10:36:00Z">
              <w:rPr>
                <w:rFonts w:hint="eastAsia"/>
              </w:rPr>
            </w:rPrChange>
          </w:rPr>
          <w:t>的图像记录设备</w:t>
        </w:r>
        <w:proofErr w:type="spellEnd"/>
        <w:r w:rsidRPr="00876437">
          <w:rPr>
            <w:rFonts w:hint="eastAsia"/>
            <w:lang w:val="en-GB"/>
            <w:rPrChange w:id="13172" w:author="Kevin Gu" w:date="2020-05-18T10:36:00Z">
              <w:rPr>
                <w:rFonts w:hint="eastAsia"/>
              </w:rPr>
            </w:rPrChange>
          </w:rPr>
          <w:t>。</w:t>
        </w:r>
      </w:ins>
    </w:p>
    <w:p w14:paraId="7A64FFF3" w14:textId="45684997" w:rsidR="00FC746C" w:rsidRPr="00876437" w:rsidRDefault="00FC746C" w:rsidP="00FC746C">
      <w:pPr>
        <w:pStyle w:val="Title3"/>
        <w:rPr>
          <w:ins w:id="13173" w:author="Julio Li" w:date="2020-05-14T14:54:00Z"/>
          <w:lang w:val="en-GB"/>
          <w:rPrChange w:id="13174" w:author="Kevin Gu" w:date="2020-05-18T10:36:00Z">
            <w:rPr>
              <w:ins w:id="13175" w:author="Julio Li" w:date="2020-05-14T14:54:00Z"/>
            </w:rPr>
          </w:rPrChange>
        </w:rPr>
      </w:pPr>
      <w:ins w:id="13176" w:author="Julio Li" w:date="2020-05-14T14:54:00Z">
        <w:r w:rsidRPr="00876437">
          <w:rPr>
            <w:lang w:val="en-GB"/>
            <w:rPrChange w:id="13177" w:author="Kevin Gu" w:date="2020-05-18T10:36:00Z">
              <w:rPr/>
            </w:rPrChange>
          </w:rPr>
          <w:t>Video Recording</w:t>
        </w:r>
        <w:proofErr w:type="spellStart"/>
        <w:r w:rsidRPr="00876437">
          <w:rPr>
            <w:rFonts w:hint="eastAsia"/>
            <w:lang w:val="en-GB"/>
            <w:rPrChange w:id="13178" w:author="Kevin Gu" w:date="2020-05-18T10:36:00Z">
              <w:rPr>
                <w:rFonts w:hint="eastAsia"/>
              </w:rPr>
            </w:rPrChange>
          </w:rPr>
          <w:t>视频记录</w:t>
        </w:r>
        <w:proofErr w:type="spellEnd"/>
      </w:ins>
    </w:p>
    <w:p w14:paraId="1697433A" w14:textId="77777777" w:rsidR="00FC746C" w:rsidRPr="00876437" w:rsidRDefault="00FC746C" w:rsidP="00FC746C">
      <w:pPr>
        <w:rPr>
          <w:ins w:id="13179" w:author="Julio Li" w:date="2020-05-14T14:55:00Z"/>
          <w:lang w:val="en-GB"/>
          <w:rPrChange w:id="13180" w:author="Kevin Gu" w:date="2020-05-18T10:36:00Z">
            <w:rPr>
              <w:ins w:id="13181" w:author="Julio Li" w:date="2020-05-14T14:55:00Z"/>
            </w:rPr>
          </w:rPrChange>
        </w:rPr>
      </w:pPr>
      <w:ins w:id="13182" w:author="Julio Li" w:date="2020-05-14T14:55:00Z">
        <w:r w:rsidRPr="00876437">
          <w:rPr>
            <w:lang w:val="en-GB"/>
            <w:rPrChange w:id="13183" w:author="Kevin Gu" w:date="2020-05-18T10:36:00Z">
              <w:rPr/>
            </w:rPrChange>
          </w:rPr>
          <w:t>Images received from cameras should recorded using an appropriate recording system and must be retained for a minimum period of three months. Tapes or discs used to store images must be checked daily to ensure images are being recorded correctly.</w:t>
        </w:r>
      </w:ins>
    </w:p>
    <w:p w14:paraId="43FAB627" w14:textId="77777777" w:rsidR="00FC746C" w:rsidRPr="00876437" w:rsidRDefault="00FC746C" w:rsidP="00FC746C">
      <w:pPr>
        <w:rPr>
          <w:ins w:id="13184" w:author="Julio Li" w:date="2020-05-14T14:55:00Z"/>
          <w:lang w:val="en-GB"/>
          <w:rPrChange w:id="13185" w:author="Kevin Gu" w:date="2020-05-18T10:36:00Z">
            <w:rPr>
              <w:ins w:id="13186" w:author="Julio Li" w:date="2020-05-14T14:55:00Z"/>
            </w:rPr>
          </w:rPrChange>
        </w:rPr>
      </w:pPr>
      <w:ins w:id="13187" w:author="Julio Li" w:date="2020-05-14T14:55:00Z">
        <w:r w:rsidRPr="00876437">
          <w:rPr>
            <w:rFonts w:hint="eastAsia"/>
            <w:lang w:val="en-GB"/>
            <w:rPrChange w:id="13188" w:author="Kevin Gu" w:date="2020-05-18T10:36:00Z">
              <w:rPr>
                <w:rFonts w:hint="eastAsia"/>
              </w:rPr>
            </w:rPrChange>
          </w:rPr>
          <w:t>收到来自摄像机的图像应使用适当的记录系统记录，必须保留为期至少</w:t>
        </w:r>
        <w:commentRangeStart w:id="13189"/>
        <w:commentRangeStart w:id="13190"/>
        <w:r w:rsidRPr="00876437">
          <w:rPr>
            <w:rFonts w:hint="eastAsia"/>
            <w:lang w:val="en-GB"/>
            <w:rPrChange w:id="13191" w:author="Kevin Gu" w:date="2020-05-18T10:36:00Z">
              <w:rPr>
                <w:rFonts w:hint="eastAsia"/>
              </w:rPr>
            </w:rPrChange>
          </w:rPr>
          <w:t>三个月</w:t>
        </w:r>
      </w:ins>
      <w:commentRangeEnd w:id="13189"/>
      <w:r w:rsidR="007B57A0">
        <w:rPr>
          <w:rStyle w:val="CommentReference"/>
        </w:rPr>
        <w:commentReference w:id="13189"/>
      </w:r>
      <w:commentRangeEnd w:id="13190"/>
      <w:r w:rsidR="008B19EF">
        <w:rPr>
          <w:rStyle w:val="CommentReference"/>
        </w:rPr>
        <w:commentReference w:id="13190"/>
      </w:r>
      <w:ins w:id="13192" w:author="Julio Li" w:date="2020-05-14T14:55:00Z">
        <w:r w:rsidRPr="00876437">
          <w:rPr>
            <w:rFonts w:hint="eastAsia"/>
            <w:lang w:val="en-GB"/>
            <w:rPrChange w:id="13193" w:author="Kevin Gu" w:date="2020-05-18T10:36:00Z">
              <w:rPr>
                <w:rFonts w:hint="eastAsia"/>
              </w:rPr>
            </w:rPrChange>
          </w:rPr>
          <w:t>。用来存储图像的磁带或磁盘必须每日检查，以确保正确地记录图像。</w:t>
        </w:r>
      </w:ins>
    </w:p>
    <w:p w14:paraId="042AC4D9" w14:textId="77777777" w:rsidR="00FC746C" w:rsidRPr="00876437" w:rsidRDefault="00FC746C" w:rsidP="00FC746C">
      <w:pPr>
        <w:rPr>
          <w:ins w:id="13194" w:author="Julio Li" w:date="2020-05-14T14:55:00Z"/>
          <w:lang w:val="en-GB"/>
          <w:rPrChange w:id="13195" w:author="Kevin Gu" w:date="2020-05-18T10:36:00Z">
            <w:rPr>
              <w:ins w:id="13196" w:author="Julio Li" w:date="2020-05-14T14:55:00Z"/>
            </w:rPr>
          </w:rPrChange>
        </w:rPr>
      </w:pPr>
      <w:ins w:id="13197" w:author="Julio Li" w:date="2020-05-14T14:55:00Z">
        <w:r w:rsidRPr="00876437">
          <w:rPr>
            <w:lang w:val="en-GB"/>
            <w:rPrChange w:id="13198" w:author="Kevin Gu" w:date="2020-05-18T10:36:00Z">
              <w:rPr/>
            </w:rPrChange>
          </w:rPr>
          <w:t>At least annually all images received from cameras must be reviewed to ensure the image being captured is the image for which the camera was originally installed to provide for, and the image is still relevant to the security of the building or process. The technical operating standards required of a CCTV system may be obtained from corporate security.</w:t>
        </w:r>
      </w:ins>
    </w:p>
    <w:p w14:paraId="77CE61AA" w14:textId="77777777" w:rsidR="00FC746C" w:rsidRPr="00876437" w:rsidRDefault="00FC746C" w:rsidP="00FC746C">
      <w:pPr>
        <w:rPr>
          <w:ins w:id="13199" w:author="Julio Li" w:date="2020-05-14T14:55:00Z"/>
          <w:lang w:val="en-GB"/>
          <w:rPrChange w:id="13200" w:author="Kevin Gu" w:date="2020-05-18T10:36:00Z">
            <w:rPr>
              <w:ins w:id="13201" w:author="Julio Li" w:date="2020-05-14T14:55:00Z"/>
            </w:rPr>
          </w:rPrChange>
        </w:rPr>
      </w:pPr>
      <w:ins w:id="13202" w:author="Julio Li" w:date="2020-05-14T14:55:00Z">
        <w:r w:rsidRPr="00876437">
          <w:rPr>
            <w:rFonts w:hint="eastAsia"/>
            <w:lang w:val="en-GB"/>
            <w:rPrChange w:id="13203" w:author="Kevin Gu" w:date="2020-05-18T10:36:00Z">
              <w:rPr>
                <w:rFonts w:hint="eastAsia"/>
              </w:rPr>
            </w:rPrChange>
          </w:rPr>
          <w:t>至少每年对从摄像机接收的所有图像必须都审查，以确保正在捕获的图像是为其相机最初安装的提供的图像和图像仍然与该建筑物或进程的安全相关的。闭路电视系统所需的技术操作标准可索取公司安全。</w:t>
        </w:r>
      </w:ins>
    </w:p>
    <w:p w14:paraId="4385B6BC" w14:textId="77777777" w:rsidR="00FC746C" w:rsidRPr="00876437" w:rsidRDefault="00FC746C" w:rsidP="00FC746C">
      <w:pPr>
        <w:rPr>
          <w:ins w:id="13204" w:author="Julio Li" w:date="2020-05-14T14:55:00Z"/>
          <w:lang w:val="en-GB"/>
          <w:rPrChange w:id="13205" w:author="Kevin Gu" w:date="2020-05-18T10:36:00Z">
            <w:rPr>
              <w:ins w:id="13206" w:author="Julio Li" w:date="2020-05-14T14:55:00Z"/>
            </w:rPr>
          </w:rPrChange>
        </w:rPr>
      </w:pPr>
      <w:ins w:id="13207" w:author="Julio Li" w:date="2020-05-14T14:55:00Z">
        <w:r w:rsidRPr="00876437">
          <w:rPr>
            <w:lang w:val="en-GB"/>
            <w:rPrChange w:id="13208" w:author="Kevin Gu" w:date="2020-05-18T10:36:00Z">
              <w:rPr/>
            </w:rPrChange>
          </w:rPr>
          <w:t xml:space="preserve">Finally, it is important to ensure that only </w:t>
        </w:r>
        <w:proofErr w:type="spellStart"/>
        <w:r w:rsidRPr="00876437">
          <w:rPr>
            <w:lang w:val="en-GB"/>
            <w:rPrChange w:id="13209" w:author="Kevin Gu" w:date="2020-05-18T10:36:00Z">
              <w:rPr/>
            </w:rPrChange>
          </w:rPr>
          <w:t>Chengtian</w:t>
        </w:r>
        <w:proofErr w:type="spellEnd"/>
        <w:r w:rsidRPr="00876437">
          <w:rPr>
            <w:lang w:val="en-GB"/>
            <w:rPrChange w:id="13210" w:author="Kevin Gu" w:date="2020-05-18T10:36:00Z">
              <w:rPr/>
            </w:rPrChange>
          </w:rPr>
          <w:t xml:space="preserve"> </w:t>
        </w:r>
        <w:proofErr w:type="spellStart"/>
        <w:r w:rsidRPr="00876437">
          <w:rPr>
            <w:lang w:val="en-GB"/>
            <w:rPrChange w:id="13211" w:author="Kevin Gu" w:date="2020-05-18T10:36:00Z">
              <w:rPr/>
            </w:rPrChange>
          </w:rPr>
          <w:t>Weiye</w:t>
        </w:r>
        <w:proofErr w:type="spellEnd"/>
        <w:r w:rsidRPr="00876437">
          <w:rPr>
            <w:lang w:val="en-GB"/>
            <w:rPrChange w:id="13212" w:author="Kevin Gu" w:date="2020-05-18T10:36:00Z">
              <w:rPr/>
            </w:rPrChange>
          </w:rPr>
          <w:t xml:space="preserve"> (Ningbo) Chip Technology Co., Ltd security management people have access to recording system.</w:t>
        </w:r>
      </w:ins>
    </w:p>
    <w:p w14:paraId="4CDBEE76" w14:textId="169B945A" w:rsidR="00FC746C" w:rsidRPr="00876437" w:rsidRDefault="00FC746C" w:rsidP="00FC746C">
      <w:pPr>
        <w:rPr>
          <w:ins w:id="13213" w:author="Julio Li" w:date="2020-05-14T14:55:00Z"/>
          <w:lang w:val="en-GB"/>
          <w:rPrChange w:id="13214" w:author="Kevin Gu" w:date="2020-05-18T10:36:00Z">
            <w:rPr>
              <w:ins w:id="13215" w:author="Julio Li" w:date="2020-05-14T14:55:00Z"/>
            </w:rPr>
          </w:rPrChange>
        </w:rPr>
      </w:pPr>
      <w:proofErr w:type="spellStart"/>
      <w:ins w:id="13216" w:author="Julio Li" w:date="2020-05-14T14:55:00Z">
        <w:r w:rsidRPr="00876437">
          <w:rPr>
            <w:rFonts w:hint="eastAsia"/>
            <w:lang w:val="en-GB"/>
            <w:rPrChange w:id="13217" w:author="Kevin Gu" w:date="2020-05-18T10:36:00Z">
              <w:rPr>
                <w:rFonts w:hint="eastAsia"/>
              </w:rPr>
            </w:rPrChange>
          </w:rPr>
          <w:t>最后，它重要的是要确保只有澄天伟业（宁波）芯片技术有限公司安全管理人有对录音系统的访问</w:t>
        </w:r>
        <w:proofErr w:type="spellEnd"/>
        <w:r w:rsidRPr="00876437">
          <w:rPr>
            <w:rFonts w:hint="eastAsia"/>
            <w:lang w:val="en-GB"/>
            <w:rPrChange w:id="13218" w:author="Kevin Gu" w:date="2020-05-18T10:36:00Z">
              <w:rPr>
                <w:rFonts w:hint="eastAsia"/>
              </w:rPr>
            </w:rPrChange>
          </w:rPr>
          <w:t>。</w:t>
        </w:r>
      </w:ins>
    </w:p>
    <w:p w14:paraId="69970DF2" w14:textId="1072CF00" w:rsidR="00FC746C" w:rsidRPr="00876437" w:rsidRDefault="00FC746C" w:rsidP="00FC746C">
      <w:pPr>
        <w:pStyle w:val="Title3"/>
        <w:rPr>
          <w:ins w:id="13219" w:author="Julio Li" w:date="2020-05-14T14:55:00Z"/>
          <w:lang w:val="en-GB"/>
          <w:rPrChange w:id="13220" w:author="Kevin Gu" w:date="2020-05-18T10:36:00Z">
            <w:rPr>
              <w:ins w:id="13221" w:author="Julio Li" w:date="2020-05-14T14:55:00Z"/>
            </w:rPr>
          </w:rPrChange>
        </w:rPr>
      </w:pPr>
      <w:ins w:id="13222" w:author="Julio Li" w:date="2020-05-14T14:55:00Z">
        <w:r w:rsidRPr="00876437">
          <w:rPr>
            <w:lang w:val="en-GB"/>
            <w:rPrChange w:id="13223" w:author="Kevin Gu" w:date="2020-05-18T10:36:00Z">
              <w:rPr/>
            </w:rPrChange>
          </w:rPr>
          <w:t>Monitors</w:t>
        </w:r>
        <w:proofErr w:type="spellStart"/>
        <w:r w:rsidRPr="00876437">
          <w:rPr>
            <w:rFonts w:hint="eastAsia"/>
            <w:lang w:val="en-GB"/>
            <w:rPrChange w:id="13224" w:author="Kevin Gu" w:date="2020-05-18T10:36:00Z">
              <w:rPr>
                <w:rFonts w:hint="eastAsia"/>
              </w:rPr>
            </w:rPrChange>
          </w:rPr>
          <w:t>监视器</w:t>
        </w:r>
        <w:proofErr w:type="spellEnd"/>
      </w:ins>
    </w:p>
    <w:p w14:paraId="5A0211A7" w14:textId="77777777" w:rsidR="00FC746C" w:rsidRPr="00876437" w:rsidRDefault="00FC746C" w:rsidP="00FC746C">
      <w:pPr>
        <w:rPr>
          <w:ins w:id="13225" w:author="Julio Li" w:date="2020-05-14T14:55:00Z"/>
          <w:lang w:val="en-GB"/>
          <w:rPrChange w:id="13226" w:author="Kevin Gu" w:date="2020-05-18T10:36:00Z">
            <w:rPr>
              <w:ins w:id="13227" w:author="Julio Li" w:date="2020-05-14T14:55:00Z"/>
            </w:rPr>
          </w:rPrChange>
        </w:rPr>
      </w:pPr>
      <w:ins w:id="13228" w:author="Julio Li" w:date="2020-05-14T14:55:00Z">
        <w:r w:rsidRPr="00876437">
          <w:rPr>
            <w:lang w:val="en-GB"/>
            <w:rPrChange w:id="13229" w:author="Kevin Gu" w:date="2020-05-18T10:36:00Z">
              <w:rPr/>
            </w:rPrChange>
          </w:rPr>
          <w:t>Images received from cameras should be displayed on monitors, with appropriate size and definition.</w:t>
        </w:r>
      </w:ins>
    </w:p>
    <w:p w14:paraId="1C6C2BB5" w14:textId="77777777" w:rsidR="00FC746C" w:rsidRPr="00876437" w:rsidRDefault="00FC746C" w:rsidP="00FC746C">
      <w:pPr>
        <w:rPr>
          <w:ins w:id="13230" w:author="Julio Li" w:date="2020-05-14T14:55:00Z"/>
          <w:lang w:val="en-GB"/>
          <w:rPrChange w:id="13231" w:author="Kevin Gu" w:date="2020-05-18T10:36:00Z">
            <w:rPr>
              <w:ins w:id="13232" w:author="Julio Li" w:date="2020-05-14T14:55:00Z"/>
            </w:rPr>
          </w:rPrChange>
        </w:rPr>
      </w:pPr>
      <w:proofErr w:type="spellStart"/>
      <w:ins w:id="13233" w:author="Julio Li" w:date="2020-05-14T14:55:00Z">
        <w:r w:rsidRPr="00876437">
          <w:rPr>
            <w:rFonts w:hint="eastAsia"/>
            <w:lang w:val="en-GB"/>
            <w:rPrChange w:id="13234" w:author="Kevin Gu" w:date="2020-05-18T10:36:00Z">
              <w:rPr>
                <w:rFonts w:hint="eastAsia"/>
              </w:rPr>
            </w:rPrChange>
          </w:rPr>
          <w:t>收到来自摄像机的图像应带适当的大小和定义监视器上显示</w:t>
        </w:r>
        <w:proofErr w:type="spellEnd"/>
        <w:r w:rsidRPr="00876437">
          <w:rPr>
            <w:rFonts w:hint="eastAsia"/>
            <w:lang w:val="en-GB"/>
            <w:rPrChange w:id="13235" w:author="Kevin Gu" w:date="2020-05-18T10:36:00Z">
              <w:rPr>
                <w:rFonts w:hint="eastAsia"/>
              </w:rPr>
            </w:rPrChange>
          </w:rPr>
          <w:t>。</w:t>
        </w:r>
      </w:ins>
    </w:p>
    <w:p w14:paraId="7CD571C7" w14:textId="77777777" w:rsidR="00FC746C" w:rsidRPr="00876437" w:rsidRDefault="00FC746C" w:rsidP="00FC746C">
      <w:pPr>
        <w:rPr>
          <w:ins w:id="13236" w:author="Julio Li" w:date="2020-05-14T14:55:00Z"/>
          <w:lang w:val="en-GB"/>
          <w:rPrChange w:id="13237" w:author="Kevin Gu" w:date="2020-05-18T10:36:00Z">
            <w:rPr>
              <w:ins w:id="13238" w:author="Julio Li" w:date="2020-05-14T14:55:00Z"/>
            </w:rPr>
          </w:rPrChange>
        </w:rPr>
      </w:pPr>
      <w:ins w:id="13239" w:author="Julio Li" w:date="2020-05-14T14:55:00Z">
        <w:r w:rsidRPr="00876437">
          <w:rPr>
            <w:lang w:val="en-GB"/>
            <w:rPrChange w:id="13240" w:author="Kevin Gu" w:date="2020-05-18T10:36:00Z">
              <w:rPr/>
            </w:rPrChange>
          </w:rPr>
          <w:lastRenderedPageBreak/>
          <w:t>CCTV monitors should be located in a security room, with a person in charge of checking regularly the images, especially for very sensitive areas.</w:t>
        </w:r>
      </w:ins>
    </w:p>
    <w:p w14:paraId="237AD3E2" w14:textId="77777777" w:rsidR="00FC746C" w:rsidRPr="00876437" w:rsidRDefault="00FC746C" w:rsidP="00FC746C">
      <w:pPr>
        <w:rPr>
          <w:ins w:id="13241" w:author="Julio Li" w:date="2020-05-14T14:55:00Z"/>
          <w:lang w:val="en-GB"/>
          <w:rPrChange w:id="13242" w:author="Kevin Gu" w:date="2020-05-18T10:36:00Z">
            <w:rPr>
              <w:ins w:id="13243" w:author="Julio Li" w:date="2020-05-14T14:55:00Z"/>
            </w:rPr>
          </w:rPrChange>
        </w:rPr>
      </w:pPr>
      <w:proofErr w:type="spellStart"/>
      <w:ins w:id="13244" w:author="Julio Li" w:date="2020-05-14T14:55:00Z">
        <w:r w:rsidRPr="00876437">
          <w:rPr>
            <w:rFonts w:hint="eastAsia"/>
            <w:lang w:val="en-GB"/>
            <w:rPrChange w:id="13245" w:author="Kevin Gu" w:date="2020-05-18T10:36:00Z">
              <w:rPr>
                <w:rFonts w:hint="eastAsia"/>
              </w:rPr>
            </w:rPrChange>
          </w:rPr>
          <w:t>闭路电视监视器应位于监控室，且有一人负责定期检查图像，尤其是非常敏感的地区</w:t>
        </w:r>
        <w:proofErr w:type="spellEnd"/>
        <w:r w:rsidRPr="00876437">
          <w:rPr>
            <w:rFonts w:hint="eastAsia"/>
            <w:lang w:val="en-GB"/>
            <w:rPrChange w:id="13246" w:author="Kevin Gu" w:date="2020-05-18T10:36:00Z">
              <w:rPr>
                <w:rFonts w:hint="eastAsia"/>
              </w:rPr>
            </w:rPrChange>
          </w:rPr>
          <w:t>。</w:t>
        </w:r>
      </w:ins>
    </w:p>
    <w:p w14:paraId="3A1F50DB" w14:textId="77777777" w:rsidR="00FC746C" w:rsidRPr="00876437" w:rsidRDefault="00FC746C" w:rsidP="00FC746C">
      <w:pPr>
        <w:rPr>
          <w:ins w:id="13247" w:author="Julio Li" w:date="2020-05-14T14:55:00Z"/>
          <w:lang w:val="en-GB"/>
          <w:rPrChange w:id="13248" w:author="Kevin Gu" w:date="2020-05-18T10:36:00Z">
            <w:rPr>
              <w:ins w:id="13249" w:author="Julio Li" w:date="2020-05-14T14:55:00Z"/>
            </w:rPr>
          </w:rPrChange>
        </w:rPr>
      </w:pPr>
      <w:ins w:id="13250" w:author="Julio Li" w:date="2020-05-14T14:55:00Z">
        <w:r w:rsidRPr="00876437">
          <w:rPr>
            <w:lang w:val="en-GB"/>
            <w:rPrChange w:id="13251" w:author="Kevin Gu" w:date="2020-05-18T10:36:00Z">
              <w:rPr/>
            </w:rPrChange>
          </w:rPr>
          <w:t>They can be placed in the security control room, in a position that allows guards to check images but not visible to visitors and personnel.</w:t>
        </w:r>
      </w:ins>
    </w:p>
    <w:p w14:paraId="1F7BE6ED" w14:textId="5E6DAD89" w:rsidR="00FC746C" w:rsidRPr="00876437" w:rsidRDefault="00FC746C">
      <w:pPr>
        <w:rPr>
          <w:ins w:id="13252" w:author="Julio Li" w:date="2020-05-14T14:53:00Z"/>
          <w:lang w:val="en-GB" w:eastAsia="zh-CN"/>
          <w:rPrChange w:id="13253" w:author="Kevin Gu" w:date="2020-05-18T10:36:00Z">
            <w:rPr>
              <w:ins w:id="13254" w:author="Julio Li" w:date="2020-05-14T14:53:00Z"/>
              <w:lang w:eastAsia="zh-CN"/>
            </w:rPr>
          </w:rPrChange>
        </w:rPr>
        <w:pPrChange w:id="13255" w:author="Julio Li" w:date="2020-05-14T14:55:00Z">
          <w:pPr>
            <w:pStyle w:val="Title2"/>
          </w:pPr>
        </w:pPrChange>
      </w:pPr>
      <w:proofErr w:type="spellStart"/>
      <w:ins w:id="13256" w:author="Julio Li" w:date="2020-05-14T14:55:00Z">
        <w:r w:rsidRPr="00876437">
          <w:rPr>
            <w:rFonts w:hint="eastAsia"/>
            <w:lang w:val="en-GB"/>
            <w:rPrChange w:id="13257" w:author="Kevin Gu" w:date="2020-05-18T10:36:00Z">
              <w:rPr>
                <w:rFonts w:hint="eastAsia"/>
                <w:b w:val="0"/>
                <w:bCs w:val="0"/>
              </w:rPr>
            </w:rPrChange>
          </w:rPr>
          <w:t>可以将它们放在安全控制室，在允许警卫检查图像但参观者和工作人员不可见的位置</w:t>
        </w:r>
        <w:proofErr w:type="spellEnd"/>
        <w:r w:rsidRPr="00876437">
          <w:rPr>
            <w:rFonts w:hint="eastAsia"/>
            <w:lang w:val="en-GB"/>
            <w:rPrChange w:id="13258" w:author="Kevin Gu" w:date="2020-05-18T10:36:00Z">
              <w:rPr>
                <w:rFonts w:hint="eastAsia"/>
                <w:b w:val="0"/>
                <w:bCs w:val="0"/>
              </w:rPr>
            </w:rPrChange>
          </w:rPr>
          <w:t>。</w:t>
        </w:r>
      </w:ins>
    </w:p>
    <w:p w14:paraId="7E13D91A" w14:textId="3B37EA70" w:rsidR="00475179" w:rsidRPr="00876437" w:rsidDel="00FC746C" w:rsidRDefault="00475179">
      <w:pPr>
        <w:rPr>
          <w:del w:id="13259" w:author="Julio Li" w:date="2020-05-14T14:52:00Z"/>
          <w:lang w:val="en-GB" w:eastAsia="zh-CN"/>
          <w:rPrChange w:id="13260" w:author="Kevin Gu" w:date="2020-05-18T10:36:00Z">
            <w:rPr>
              <w:del w:id="13261" w:author="Julio Li" w:date="2020-05-14T14:52:00Z"/>
              <w:lang w:eastAsia="zh-CN"/>
            </w:rPr>
          </w:rPrChange>
        </w:rPr>
        <w:pPrChange w:id="13262" w:author="Julio Li" w:date="2020-05-14T14:53:00Z">
          <w:pPr>
            <w:pStyle w:val="Title2"/>
          </w:pPr>
        </w:pPrChange>
      </w:pPr>
      <w:commentRangeStart w:id="13263"/>
      <w:commentRangeStart w:id="13264"/>
      <w:commentRangeStart w:id="13265"/>
      <w:del w:id="13266" w:author="Julio Li" w:date="2020-05-14T14:52:00Z">
        <w:r w:rsidRPr="00876437" w:rsidDel="00FC746C">
          <w:rPr>
            <w:rFonts w:hint="eastAsia"/>
            <w:lang w:val="en-GB" w:eastAsia="zh-CN"/>
            <w:rPrChange w:id="13267" w:author="Kevin Gu" w:date="2020-05-18T10:36:00Z">
              <w:rPr>
                <w:rFonts w:hint="eastAsia"/>
                <w:b w:val="0"/>
                <w:bCs w:val="0"/>
                <w:lang w:eastAsia="zh-CN"/>
              </w:rPr>
            </w:rPrChange>
          </w:rPr>
          <w:delText>车间内以及车间周围的出入口、通道、生产区、安全区、装运区均需要安装闭路监控摄像头</w:delText>
        </w:r>
        <w:bookmarkStart w:id="13268" w:name="_Toc40965186"/>
        <w:bookmarkStart w:id="13269" w:name="_Toc40965541"/>
        <w:bookmarkStart w:id="13270" w:name="_Toc40965894"/>
        <w:bookmarkStart w:id="13271" w:name="_Toc40966246"/>
        <w:bookmarkStart w:id="13272" w:name="_Toc40966599"/>
        <w:bookmarkStart w:id="13273" w:name="_Toc40966951"/>
        <w:bookmarkStart w:id="13274" w:name="_Toc40967305"/>
        <w:bookmarkStart w:id="13275" w:name="_Toc40967659"/>
        <w:bookmarkStart w:id="13276" w:name="_Toc40968013"/>
        <w:bookmarkStart w:id="13277" w:name="_Toc40968367"/>
        <w:bookmarkStart w:id="13278" w:name="_Toc40969423"/>
        <w:bookmarkStart w:id="13279" w:name="_Toc40969779"/>
        <w:bookmarkStart w:id="13280" w:name="_Toc43387163"/>
        <w:bookmarkEnd w:id="13268"/>
        <w:bookmarkEnd w:id="13269"/>
        <w:bookmarkEnd w:id="13270"/>
        <w:bookmarkEnd w:id="13271"/>
        <w:bookmarkEnd w:id="13272"/>
        <w:bookmarkEnd w:id="13273"/>
        <w:bookmarkEnd w:id="13274"/>
        <w:bookmarkEnd w:id="13275"/>
        <w:bookmarkEnd w:id="13276"/>
        <w:bookmarkEnd w:id="13277"/>
        <w:bookmarkEnd w:id="13278"/>
        <w:bookmarkEnd w:id="13279"/>
        <w:bookmarkEnd w:id="13280"/>
      </w:del>
    </w:p>
    <w:p w14:paraId="5A7CA3B8" w14:textId="5F4C6AC1" w:rsidR="00BB7FA3" w:rsidRPr="00876437" w:rsidDel="00FC746C" w:rsidRDefault="00BB7FA3">
      <w:pPr>
        <w:rPr>
          <w:del w:id="13281" w:author="Julio Li" w:date="2020-05-14T14:52:00Z"/>
          <w:lang w:val="en-GB" w:eastAsia="zh-CN"/>
          <w:rPrChange w:id="13282" w:author="Kevin Gu" w:date="2020-05-18T10:36:00Z">
            <w:rPr>
              <w:del w:id="13283" w:author="Julio Li" w:date="2020-05-14T14:52:00Z"/>
              <w:lang w:eastAsia="zh-CN"/>
            </w:rPr>
          </w:rPrChange>
        </w:rPr>
        <w:pPrChange w:id="13284" w:author="Julio Li" w:date="2020-05-14T14:53:00Z">
          <w:pPr>
            <w:pStyle w:val="Title2"/>
          </w:pPr>
        </w:pPrChange>
      </w:pPr>
      <w:del w:id="13285" w:author="Julio Li" w:date="2020-05-14T14:52:00Z">
        <w:r w:rsidRPr="00876437" w:rsidDel="00FC746C">
          <w:rPr>
            <w:lang w:val="en-GB" w:eastAsia="zh-CN"/>
            <w:rPrChange w:id="13286" w:author="Kevin Gu" w:date="2020-05-18T10:36:00Z">
              <w:rPr>
                <w:b w:val="0"/>
                <w:bCs w:val="0"/>
                <w:lang w:eastAsia="zh-CN"/>
              </w:rPr>
            </w:rPrChange>
          </w:rPr>
          <w:delText>Constant video recording (24-hour operation).</w:delText>
        </w:r>
        <w:bookmarkStart w:id="13287" w:name="_Toc40965187"/>
        <w:bookmarkStart w:id="13288" w:name="_Toc40965542"/>
        <w:bookmarkStart w:id="13289" w:name="_Toc40965895"/>
        <w:bookmarkStart w:id="13290" w:name="_Toc40966247"/>
        <w:bookmarkStart w:id="13291" w:name="_Toc40966600"/>
        <w:bookmarkStart w:id="13292" w:name="_Toc40966952"/>
        <w:bookmarkStart w:id="13293" w:name="_Toc40967306"/>
        <w:bookmarkStart w:id="13294" w:name="_Toc40967660"/>
        <w:bookmarkStart w:id="13295" w:name="_Toc40968014"/>
        <w:bookmarkStart w:id="13296" w:name="_Toc40968368"/>
        <w:bookmarkStart w:id="13297" w:name="_Toc40969424"/>
        <w:bookmarkStart w:id="13298" w:name="_Toc40969780"/>
        <w:bookmarkStart w:id="13299" w:name="_Toc43387164"/>
        <w:bookmarkEnd w:id="13287"/>
        <w:bookmarkEnd w:id="13288"/>
        <w:bookmarkEnd w:id="13289"/>
        <w:bookmarkEnd w:id="13290"/>
        <w:bookmarkEnd w:id="13291"/>
        <w:bookmarkEnd w:id="13292"/>
        <w:bookmarkEnd w:id="13293"/>
        <w:bookmarkEnd w:id="13294"/>
        <w:bookmarkEnd w:id="13295"/>
        <w:bookmarkEnd w:id="13296"/>
        <w:bookmarkEnd w:id="13297"/>
        <w:bookmarkEnd w:id="13298"/>
        <w:bookmarkEnd w:id="13299"/>
      </w:del>
    </w:p>
    <w:p w14:paraId="7AA1AB9F" w14:textId="6CD9E521" w:rsidR="00475179" w:rsidRPr="00876437" w:rsidDel="00FC746C" w:rsidRDefault="00475179">
      <w:pPr>
        <w:rPr>
          <w:del w:id="13300" w:author="Julio Li" w:date="2020-05-14T14:52:00Z"/>
          <w:lang w:val="en-GB" w:eastAsia="zh-CN"/>
          <w:rPrChange w:id="13301" w:author="Kevin Gu" w:date="2020-05-18T10:36:00Z">
            <w:rPr>
              <w:del w:id="13302" w:author="Julio Li" w:date="2020-05-14T14:52:00Z"/>
              <w:lang w:eastAsia="zh-CN"/>
            </w:rPr>
          </w:rPrChange>
        </w:rPr>
        <w:pPrChange w:id="13303" w:author="Julio Li" w:date="2020-05-14T14:53:00Z">
          <w:pPr>
            <w:pStyle w:val="Title2"/>
          </w:pPr>
        </w:pPrChange>
      </w:pPr>
      <w:del w:id="13304" w:author="Julio Li" w:date="2020-05-14T14:52:00Z">
        <w:r w:rsidRPr="00876437" w:rsidDel="00FC746C">
          <w:rPr>
            <w:rFonts w:hint="eastAsia"/>
            <w:lang w:val="en-GB" w:eastAsia="zh-CN"/>
            <w:rPrChange w:id="13305" w:author="Kevin Gu" w:date="2020-05-18T10:36:00Z">
              <w:rPr>
                <w:rFonts w:hint="eastAsia"/>
                <w:b w:val="0"/>
                <w:bCs w:val="0"/>
                <w:lang w:eastAsia="zh-CN"/>
              </w:rPr>
            </w:rPrChange>
          </w:rPr>
          <w:delText>需保证持续监控（</w:delText>
        </w:r>
        <w:r w:rsidRPr="00876437" w:rsidDel="00FC746C">
          <w:rPr>
            <w:lang w:val="en-GB" w:eastAsia="zh-CN"/>
            <w:rPrChange w:id="13306" w:author="Kevin Gu" w:date="2020-05-18T10:36:00Z">
              <w:rPr>
                <w:b w:val="0"/>
                <w:bCs w:val="0"/>
                <w:lang w:eastAsia="zh-CN"/>
              </w:rPr>
            </w:rPrChange>
          </w:rPr>
          <w:delText>24</w:delText>
        </w:r>
        <w:r w:rsidRPr="00876437" w:rsidDel="00FC746C">
          <w:rPr>
            <w:rFonts w:hint="eastAsia"/>
            <w:lang w:val="en-GB" w:eastAsia="zh-CN"/>
            <w:rPrChange w:id="13307" w:author="Kevin Gu" w:date="2020-05-18T10:36:00Z">
              <w:rPr>
                <w:rFonts w:hint="eastAsia"/>
                <w:b w:val="0"/>
                <w:bCs w:val="0"/>
                <w:lang w:eastAsia="zh-CN"/>
              </w:rPr>
            </w:rPrChange>
          </w:rPr>
          <w:delText>小时运作）。</w:delText>
        </w:r>
        <w:bookmarkStart w:id="13308" w:name="_Toc40965188"/>
        <w:bookmarkStart w:id="13309" w:name="_Toc40965543"/>
        <w:bookmarkStart w:id="13310" w:name="_Toc40965896"/>
        <w:bookmarkStart w:id="13311" w:name="_Toc40966248"/>
        <w:bookmarkStart w:id="13312" w:name="_Toc40966601"/>
        <w:bookmarkStart w:id="13313" w:name="_Toc40966953"/>
        <w:bookmarkStart w:id="13314" w:name="_Toc40967307"/>
        <w:bookmarkStart w:id="13315" w:name="_Toc40967661"/>
        <w:bookmarkStart w:id="13316" w:name="_Toc40968015"/>
        <w:bookmarkStart w:id="13317" w:name="_Toc40968369"/>
        <w:bookmarkStart w:id="13318" w:name="_Toc40969425"/>
        <w:bookmarkStart w:id="13319" w:name="_Toc40969781"/>
        <w:bookmarkStart w:id="13320" w:name="_Toc43387165"/>
        <w:bookmarkEnd w:id="13308"/>
        <w:bookmarkEnd w:id="13309"/>
        <w:bookmarkEnd w:id="13310"/>
        <w:bookmarkEnd w:id="13311"/>
        <w:bookmarkEnd w:id="13312"/>
        <w:bookmarkEnd w:id="13313"/>
        <w:bookmarkEnd w:id="13314"/>
        <w:bookmarkEnd w:id="13315"/>
        <w:bookmarkEnd w:id="13316"/>
        <w:bookmarkEnd w:id="13317"/>
        <w:bookmarkEnd w:id="13318"/>
        <w:bookmarkEnd w:id="13319"/>
        <w:bookmarkEnd w:id="13320"/>
      </w:del>
    </w:p>
    <w:p w14:paraId="2741F48A" w14:textId="46D3CCC7" w:rsidR="00BB7FA3" w:rsidRPr="00876437" w:rsidDel="00FC746C" w:rsidRDefault="00BB7FA3">
      <w:pPr>
        <w:rPr>
          <w:del w:id="13321" w:author="Julio Li" w:date="2020-05-14T14:52:00Z"/>
          <w:lang w:val="en-GB" w:eastAsia="zh-CN"/>
          <w:rPrChange w:id="13322" w:author="Kevin Gu" w:date="2020-05-18T10:36:00Z">
            <w:rPr>
              <w:del w:id="13323" w:author="Julio Li" w:date="2020-05-14T14:52:00Z"/>
              <w:lang w:eastAsia="zh-CN"/>
            </w:rPr>
          </w:rPrChange>
        </w:rPr>
        <w:pPrChange w:id="13324" w:author="Julio Li" w:date="2020-05-14T14:53:00Z">
          <w:pPr>
            <w:pStyle w:val="Title2"/>
          </w:pPr>
        </w:pPrChange>
      </w:pPr>
      <w:del w:id="13325" w:author="Julio Li" w:date="2020-05-14T14:52:00Z">
        <w:r w:rsidRPr="00876437" w:rsidDel="00FC746C">
          <w:rPr>
            <w:lang w:val="en-GB" w:eastAsia="zh-CN"/>
            <w:rPrChange w:id="13326" w:author="Kevin Gu" w:date="2020-05-18T10:36:00Z">
              <w:rPr>
                <w:b w:val="0"/>
                <w:bCs w:val="0"/>
                <w:lang w:eastAsia="zh-CN"/>
              </w:rPr>
            </w:rPrChange>
          </w:rPr>
          <w:delText>CCTV record must be kept for at least 90 days.</w:delText>
        </w:r>
        <w:bookmarkStart w:id="13327" w:name="_Toc40965189"/>
        <w:bookmarkStart w:id="13328" w:name="_Toc40965544"/>
        <w:bookmarkStart w:id="13329" w:name="_Toc40965897"/>
        <w:bookmarkStart w:id="13330" w:name="_Toc40966249"/>
        <w:bookmarkStart w:id="13331" w:name="_Toc40966602"/>
        <w:bookmarkStart w:id="13332" w:name="_Toc40966954"/>
        <w:bookmarkStart w:id="13333" w:name="_Toc40967308"/>
        <w:bookmarkStart w:id="13334" w:name="_Toc40967662"/>
        <w:bookmarkStart w:id="13335" w:name="_Toc40968016"/>
        <w:bookmarkStart w:id="13336" w:name="_Toc40968370"/>
        <w:bookmarkStart w:id="13337" w:name="_Toc40969426"/>
        <w:bookmarkStart w:id="13338" w:name="_Toc40969782"/>
        <w:bookmarkStart w:id="13339" w:name="_Toc43387166"/>
        <w:bookmarkEnd w:id="13327"/>
        <w:bookmarkEnd w:id="13328"/>
        <w:bookmarkEnd w:id="13329"/>
        <w:bookmarkEnd w:id="13330"/>
        <w:bookmarkEnd w:id="13331"/>
        <w:bookmarkEnd w:id="13332"/>
        <w:bookmarkEnd w:id="13333"/>
        <w:bookmarkEnd w:id="13334"/>
        <w:bookmarkEnd w:id="13335"/>
        <w:bookmarkEnd w:id="13336"/>
        <w:bookmarkEnd w:id="13337"/>
        <w:bookmarkEnd w:id="13338"/>
        <w:bookmarkEnd w:id="13339"/>
      </w:del>
    </w:p>
    <w:p w14:paraId="284F1CB0" w14:textId="51AC8D6D" w:rsidR="00475179" w:rsidRPr="00876437" w:rsidDel="00FC746C" w:rsidRDefault="00475179">
      <w:pPr>
        <w:rPr>
          <w:del w:id="13340" w:author="Julio Li" w:date="2020-05-14T14:52:00Z"/>
          <w:lang w:val="en-GB" w:eastAsia="zh-CN"/>
          <w:rPrChange w:id="13341" w:author="Kevin Gu" w:date="2020-05-18T10:36:00Z">
            <w:rPr>
              <w:del w:id="13342" w:author="Julio Li" w:date="2020-05-14T14:52:00Z"/>
              <w:lang w:eastAsia="zh-CN"/>
            </w:rPr>
          </w:rPrChange>
        </w:rPr>
        <w:pPrChange w:id="13343" w:author="Julio Li" w:date="2020-05-14T14:53:00Z">
          <w:pPr>
            <w:pStyle w:val="Title2"/>
          </w:pPr>
        </w:pPrChange>
      </w:pPr>
      <w:del w:id="13344" w:author="Julio Li" w:date="2020-05-14T14:52:00Z">
        <w:r w:rsidRPr="00876437" w:rsidDel="00FC746C">
          <w:rPr>
            <w:rFonts w:hint="eastAsia"/>
            <w:lang w:val="en-GB" w:eastAsia="zh-CN"/>
            <w:rPrChange w:id="13345" w:author="Kevin Gu" w:date="2020-05-18T10:36:00Z">
              <w:rPr>
                <w:rFonts w:hint="eastAsia"/>
                <w:b w:val="0"/>
                <w:bCs w:val="0"/>
                <w:lang w:eastAsia="zh-CN"/>
              </w:rPr>
            </w:rPrChange>
          </w:rPr>
          <w:delText>监控记录必须保存至少</w:delText>
        </w:r>
        <w:r w:rsidRPr="00876437" w:rsidDel="00FC746C">
          <w:rPr>
            <w:lang w:val="en-GB" w:eastAsia="zh-CN"/>
            <w:rPrChange w:id="13346" w:author="Kevin Gu" w:date="2020-05-18T10:36:00Z">
              <w:rPr>
                <w:b w:val="0"/>
                <w:bCs w:val="0"/>
                <w:lang w:eastAsia="zh-CN"/>
              </w:rPr>
            </w:rPrChange>
          </w:rPr>
          <w:delText>90</w:delText>
        </w:r>
        <w:r w:rsidRPr="00876437" w:rsidDel="00FC746C">
          <w:rPr>
            <w:rFonts w:hint="eastAsia"/>
            <w:lang w:val="en-GB" w:eastAsia="zh-CN"/>
            <w:rPrChange w:id="13347" w:author="Kevin Gu" w:date="2020-05-18T10:36:00Z">
              <w:rPr>
                <w:rFonts w:hint="eastAsia"/>
                <w:b w:val="0"/>
                <w:bCs w:val="0"/>
                <w:lang w:eastAsia="zh-CN"/>
              </w:rPr>
            </w:rPrChange>
          </w:rPr>
          <w:delText>天。</w:delText>
        </w:r>
        <w:bookmarkStart w:id="13348" w:name="_Toc40965190"/>
        <w:bookmarkStart w:id="13349" w:name="_Toc40965545"/>
        <w:bookmarkStart w:id="13350" w:name="_Toc40965898"/>
        <w:bookmarkStart w:id="13351" w:name="_Toc40966250"/>
        <w:bookmarkStart w:id="13352" w:name="_Toc40966603"/>
        <w:bookmarkStart w:id="13353" w:name="_Toc40966955"/>
        <w:bookmarkStart w:id="13354" w:name="_Toc40967309"/>
        <w:bookmarkStart w:id="13355" w:name="_Toc40967663"/>
        <w:bookmarkStart w:id="13356" w:name="_Toc40968017"/>
        <w:bookmarkStart w:id="13357" w:name="_Toc40968371"/>
        <w:bookmarkStart w:id="13358" w:name="_Toc40969427"/>
        <w:bookmarkStart w:id="13359" w:name="_Toc40969783"/>
        <w:bookmarkStart w:id="13360" w:name="_Toc43387167"/>
        <w:bookmarkEnd w:id="13348"/>
        <w:bookmarkEnd w:id="13349"/>
        <w:bookmarkEnd w:id="13350"/>
        <w:bookmarkEnd w:id="13351"/>
        <w:bookmarkEnd w:id="13352"/>
        <w:bookmarkEnd w:id="13353"/>
        <w:bookmarkEnd w:id="13354"/>
        <w:bookmarkEnd w:id="13355"/>
        <w:bookmarkEnd w:id="13356"/>
        <w:bookmarkEnd w:id="13357"/>
        <w:bookmarkEnd w:id="13358"/>
        <w:bookmarkEnd w:id="13359"/>
        <w:bookmarkEnd w:id="13360"/>
      </w:del>
    </w:p>
    <w:p w14:paraId="7E0C5B82" w14:textId="4FA5F572" w:rsidR="00BB7FA3" w:rsidRPr="00876437" w:rsidDel="00FC746C" w:rsidRDefault="00BB7FA3">
      <w:pPr>
        <w:rPr>
          <w:del w:id="13361" w:author="Julio Li" w:date="2020-05-14T14:52:00Z"/>
          <w:lang w:val="en-GB" w:eastAsia="zh-CN"/>
          <w:rPrChange w:id="13362" w:author="Kevin Gu" w:date="2020-05-18T10:36:00Z">
            <w:rPr>
              <w:del w:id="13363" w:author="Julio Li" w:date="2020-05-14T14:52:00Z"/>
              <w:lang w:eastAsia="zh-CN"/>
            </w:rPr>
          </w:rPrChange>
        </w:rPr>
        <w:pPrChange w:id="13364" w:author="Julio Li" w:date="2020-05-14T14:53:00Z">
          <w:pPr>
            <w:pStyle w:val="Title2"/>
          </w:pPr>
        </w:pPrChange>
      </w:pPr>
      <w:del w:id="13365" w:author="Julio Li" w:date="2020-05-14T14:52:00Z">
        <w:r w:rsidRPr="00876437" w:rsidDel="00FC746C">
          <w:rPr>
            <w:lang w:val="en-GB" w:eastAsia="zh-CN"/>
            <w:rPrChange w:id="13366" w:author="Kevin Gu" w:date="2020-05-18T10:36:00Z">
              <w:rPr>
                <w:b w:val="0"/>
                <w:bCs w:val="0"/>
                <w:lang w:eastAsia="zh-CN"/>
              </w:rPr>
            </w:rPrChange>
          </w:rPr>
          <w:delText xml:space="preserve">Passwords for the CCTV monitor system are changed at least every </w:delText>
        </w:r>
        <w:r w:rsidR="00BD77B0" w:rsidRPr="00876437" w:rsidDel="00FC746C">
          <w:rPr>
            <w:lang w:val="en-GB" w:eastAsia="zh-CN"/>
            <w:rPrChange w:id="13367" w:author="Kevin Gu" w:date="2020-05-18T10:36:00Z">
              <w:rPr>
                <w:b w:val="0"/>
                <w:bCs w:val="0"/>
                <w:lang w:eastAsia="zh-CN"/>
              </w:rPr>
            </w:rPrChange>
          </w:rPr>
          <w:delText xml:space="preserve">180 </w:delText>
        </w:r>
        <w:r w:rsidRPr="00876437" w:rsidDel="00FC746C">
          <w:rPr>
            <w:lang w:val="en-GB" w:eastAsia="zh-CN"/>
            <w:rPrChange w:id="13368" w:author="Kevin Gu" w:date="2020-05-18T10:36:00Z">
              <w:rPr>
                <w:b w:val="0"/>
                <w:bCs w:val="0"/>
                <w:lang w:eastAsia="zh-CN"/>
              </w:rPr>
            </w:rPrChange>
          </w:rPr>
          <w:delText>days. The CCTV monitor system working condition should also be checked when the password is changed.</w:delText>
        </w:r>
        <w:bookmarkStart w:id="13369" w:name="_Toc40965191"/>
        <w:bookmarkStart w:id="13370" w:name="_Toc40965546"/>
        <w:bookmarkStart w:id="13371" w:name="_Toc40965899"/>
        <w:bookmarkStart w:id="13372" w:name="_Toc40966251"/>
        <w:bookmarkStart w:id="13373" w:name="_Toc40966604"/>
        <w:bookmarkStart w:id="13374" w:name="_Toc40966956"/>
        <w:bookmarkStart w:id="13375" w:name="_Toc40967310"/>
        <w:bookmarkStart w:id="13376" w:name="_Toc40967664"/>
        <w:bookmarkStart w:id="13377" w:name="_Toc40968018"/>
        <w:bookmarkStart w:id="13378" w:name="_Toc40968372"/>
        <w:bookmarkStart w:id="13379" w:name="_Toc40969428"/>
        <w:bookmarkStart w:id="13380" w:name="_Toc40969784"/>
        <w:bookmarkStart w:id="13381" w:name="_Toc43387168"/>
        <w:bookmarkEnd w:id="13369"/>
        <w:bookmarkEnd w:id="13370"/>
        <w:bookmarkEnd w:id="13371"/>
        <w:bookmarkEnd w:id="13372"/>
        <w:bookmarkEnd w:id="13373"/>
        <w:bookmarkEnd w:id="13374"/>
        <w:bookmarkEnd w:id="13375"/>
        <w:bookmarkEnd w:id="13376"/>
        <w:bookmarkEnd w:id="13377"/>
        <w:bookmarkEnd w:id="13378"/>
        <w:bookmarkEnd w:id="13379"/>
        <w:bookmarkEnd w:id="13380"/>
        <w:bookmarkEnd w:id="13381"/>
      </w:del>
    </w:p>
    <w:p w14:paraId="3B1F86AF" w14:textId="2EEEF140" w:rsidR="00475179" w:rsidRPr="00876437" w:rsidDel="00FC746C" w:rsidRDefault="00475179">
      <w:pPr>
        <w:rPr>
          <w:del w:id="13382" w:author="Julio Li" w:date="2020-05-14T14:52:00Z"/>
          <w:lang w:val="en-GB" w:eastAsia="zh-CN"/>
          <w:rPrChange w:id="13383" w:author="Kevin Gu" w:date="2020-05-18T10:36:00Z">
            <w:rPr>
              <w:del w:id="13384" w:author="Julio Li" w:date="2020-05-14T14:52:00Z"/>
              <w:lang w:eastAsia="zh-CN"/>
            </w:rPr>
          </w:rPrChange>
        </w:rPr>
        <w:pPrChange w:id="13385" w:author="Julio Li" w:date="2020-05-14T14:53:00Z">
          <w:pPr>
            <w:pStyle w:val="Title2"/>
          </w:pPr>
        </w:pPrChange>
      </w:pPr>
      <w:del w:id="13386" w:author="Julio Li" w:date="2020-05-14T14:52:00Z">
        <w:r w:rsidRPr="00876437" w:rsidDel="00FC746C">
          <w:rPr>
            <w:rFonts w:hint="eastAsia"/>
            <w:lang w:val="en-GB" w:eastAsia="zh-CN"/>
            <w:rPrChange w:id="13387" w:author="Kevin Gu" w:date="2020-05-18T10:36:00Z">
              <w:rPr>
                <w:rFonts w:hint="eastAsia"/>
                <w:b w:val="0"/>
                <w:bCs w:val="0"/>
                <w:lang w:eastAsia="zh-CN"/>
              </w:rPr>
            </w:rPrChange>
          </w:rPr>
          <w:delText>闭路电视监控系统的密码至少每</w:delText>
        </w:r>
        <w:r w:rsidR="00BD77B0" w:rsidRPr="00876437" w:rsidDel="00FC746C">
          <w:rPr>
            <w:lang w:val="en-GB" w:eastAsia="zh-CN"/>
            <w:rPrChange w:id="13388" w:author="Kevin Gu" w:date="2020-05-18T10:36:00Z">
              <w:rPr>
                <w:b w:val="0"/>
                <w:bCs w:val="0"/>
                <w:lang w:eastAsia="zh-CN"/>
              </w:rPr>
            </w:rPrChange>
          </w:rPr>
          <w:delText>180</w:delText>
        </w:r>
        <w:r w:rsidRPr="00876437" w:rsidDel="00FC746C">
          <w:rPr>
            <w:rFonts w:hint="eastAsia"/>
            <w:lang w:val="en-GB" w:eastAsia="zh-CN"/>
            <w:rPrChange w:id="13389" w:author="Kevin Gu" w:date="2020-05-18T10:36:00Z">
              <w:rPr>
                <w:rFonts w:hint="eastAsia"/>
                <w:b w:val="0"/>
                <w:bCs w:val="0"/>
                <w:lang w:eastAsia="zh-CN"/>
              </w:rPr>
            </w:rPrChange>
          </w:rPr>
          <w:delText>天更换一次。更改密码时，还应检查闭路电视监控系统的工作状态。</w:delText>
        </w:r>
        <w:bookmarkStart w:id="13390" w:name="_Toc40965192"/>
        <w:bookmarkStart w:id="13391" w:name="_Toc40965547"/>
        <w:bookmarkStart w:id="13392" w:name="_Toc40965900"/>
        <w:bookmarkStart w:id="13393" w:name="_Toc40966252"/>
        <w:bookmarkStart w:id="13394" w:name="_Toc40966605"/>
        <w:bookmarkStart w:id="13395" w:name="_Toc40966957"/>
        <w:bookmarkStart w:id="13396" w:name="_Toc40967311"/>
        <w:bookmarkStart w:id="13397" w:name="_Toc40967665"/>
        <w:bookmarkStart w:id="13398" w:name="_Toc40968019"/>
        <w:bookmarkStart w:id="13399" w:name="_Toc40968373"/>
        <w:bookmarkStart w:id="13400" w:name="_Toc40969429"/>
        <w:bookmarkStart w:id="13401" w:name="_Toc40969785"/>
        <w:bookmarkStart w:id="13402" w:name="_Toc43387169"/>
        <w:bookmarkEnd w:id="13390"/>
        <w:bookmarkEnd w:id="13391"/>
        <w:bookmarkEnd w:id="13392"/>
        <w:bookmarkEnd w:id="13393"/>
        <w:bookmarkEnd w:id="13394"/>
        <w:bookmarkEnd w:id="13395"/>
        <w:bookmarkEnd w:id="13396"/>
        <w:bookmarkEnd w:id="13397"/>
        <w:bookmarkEnd w:id="13398"/>
        <w:bookmarkEnd w:id="13399"/>
        <w:bookmarkEnd w:id="13400"/>
        <w:bookmarkEnd w:id="13401"/>
        <w:bookmarkEnd w:id="13402"/>
      </w:del>
    </w:p>
    <w:p w14:paraId="437EB62D" w14:textId="58D18921" w:rsidR="00BB7FA3" w:rsidRPr="00876437" w:rsidDel="00FC746C" w:rsidRDefault="00BB7FA3">
      <w:pPr>
        <w:rPr>
          <w:del w:id="13403" w:author="Julio Li" w:date="2020-05-14T14:52:00Z"/>
          <w:lang w:val="en-GB" w:eastAsia="zh-CN"/>
          <w:rPrChange w:id="13404" w:author="Kevin Gu" w:date="2020-05-18T10:36:00Z">
            <w:rPr>
              <w:del w:id="13405" w:author="Julio Li" w:date="2020-05-14T14:52:00Z"/>
              <w:lang w:eastAsia="zh-CN"/>
            </w:rPr>
          </w:rPrChange>
        </w:rPr>
        <w:pPrChange w:id="13406" w:author="Julio Li" w:date="2020-05-14T14:53:00Z">
          <w:pPr>
            <w:pStyle w:val="Title2"/>
          </w:pPr>
        </w:pPrChange>
      </w:pPr>
      <w:del w:id="13407" w:author="Julio Li" w:date="2020-05-14T14:52:00Z">
        <w:r w:rsidRPr="00876437" w:rsidDel="00FC746C">
          <w:rPr>
            <w:lang w:val="en-GB" w:eastAsia="zh-CN"/>
            <w:rPrChange w:id="13408" w:author="Kevin Gu" w:date="2020-05-18T10:36:00Z">
              <w:rPr>
                <w:b w:val="0"/>
                <w:bCs w:val="0"/>
                <w:lang w:eastAsia="zh-CN"/>
              </w:rPr>
            </w:rPrChange>
          </w:rPr>
          <w:delText>All changes to the CCTV monitor system must be recorded in the system log.</w:delText>
        </w:r>
        <w:bookmarkStart w:id="13409" w:name="_Toc40965193"/>
        <w:bookmarkStart w:id="13410" w:name="_Toc40965548"/>
        <w:bookmarkStart w:id="13411" w:name="_Toc40965901"/>
        <w:bookmarkStart w:id="13412" w:name="_Toc40966253"/>
        <w:bookmarkStart w:id="13413" w:name="_Toc40966606"/>
        <w:bookmarkStart w:id="13414" w:name="_Toc40966958"/>
        <w:bookmarkStart w:id="13415" w:name="_Toc40967312"/>
        <w:bookmarkStart w:id="13416" w:name="_Toc40967666"/>
        <w:bookmarkStart w:id="13417" w:name="_Toc40968020"/>
        <w:bookmarkStart w:id="13418" w:name="_Toc40968374"/>
        <w:bookmarkStart w:id="13419" w:name="_Toc40969430"/>
        <w:bookmarkStart w:id="13420" w:name="_Toc40969786"/>
        <w:bookmarkStart w:id="13421" w:name="_Toc43387170"/>
        <w:bookmarkEnd w:id="13409"/>
        <w:bookmarkEnd w:id="13410"/>
        <w:bookmarkEnd w:id="13411"/>
        <w:bookmarkEnd w:id="13412"/>
        <w:bookmarkEnd w:id="13413"/>
        <w:bookmarkEnd w:id="13414"/>
        <w:bookmarkEnd w:id="13415"/>
        <w:bookmarkEnd w:id="13416"/>
        <w:bookmarkEnd w:id="13417"/>
        <w:bookmarkEnd w:id="13418"/>
        <w:bookmarkEnd w:id="13419"/>
        <w:bookmarkEnd w:id="13420"/>
        <w:bookmarkEnd w:id="13421"/>
      </w:del>
    </w:p>
    <w:p w14:paraId="6F1FA493" w14:textId="3F70C04D" w:rsidR="00475179" w:rsidRPr="00876437" w:rsidDel="00FC746C" w:rsidRDefault="00475179">
      <w:pPr>
        <w:rPr>
          <w:del w:id="13422" w:author="Julio Li" w:date="2020-05-14T14:52:00Z"/>
          <w:lang w:val="en-GB" w:eastAsia="zh-CN"/>
          <w:rPrChange w:id="13423" w:author="Kevin Gu" w:date="2020-05-18T10:36:00Z">
            <w:rPr>
              <w:del w:id="13424" w:author="Julio Li" w:date="2020-05-14T14:52:00Z"/>
              <w:lang w:eastAsia="zh-CN"/>
            </w:rPr>
          </w:rPrChange>
        </w:rPr>
        <w:pPrChange w:id="13425" w:author="Julio Li" w:date="2020-05-14T14:53:00Z">
          <w:pPr>
            <w:pStyle w:val="Title2"/>
          </w:pPr>
        </w:pPrChange>
      </w:pPr>
      <w:del w:id="13426" w:author="Julio Li" w:date="2020-05-14T14:52:00Z">
        <w:r w:rsidRPr="00876437" w:rsidDel="00FC746C">
          <w:rPr>
            <w:rFonts w:hint="eastAsia"/>
            <w:lang w:val="en-GB" w:eastAsia="zh-CN"/>
            <w:rPrChange w:id="13427" w:author="Kevin Gu" w:date="2020-05-18T10:36:00Z">
              <w:rPr>
                <w:rFonts w:hint="eastAsia"/>
                <w:b w:val="0"/>
                <w:bCs w:val="0"/>
                <w:lang w:eastAsia="zh-CN"/>
              </w:rPr>
            </w:rPrChange>
          </w:rPr>
          <w:delText>闭路电视监控系统的所有变更必须记录在系统日志中。</w:delText>
        </w:r>
        <w:bookmarkStart w:id="13428" w:name="_Toc40965194"/>
        <w:bookmarkStart w:id="13429" w:name="_Toc40965549"/>
        <w:bookmarkStart w:id="13430" w:name="_Toc40965902"/>
        <w:bookmarkStart w:id="13431" w:name="_Toc40966254"/>
        <w:bookmarkStart w:id="13432" w:name="_Toc40966607"/>
        <w:bookmarkStart w:id="13433" w:name="_Toc40966959"/>
        <w:bookmarkStart w:id="13434" w:name="_Toc40967313"/>
        <w:bookmarkStart w:id="13435" w:name="_Toc40967667"/>
        <w:bookmarkStart w:id="13436" w:name="_Toc40968021"/>
        <w:bookmarkStart w:id="13437" w:name="_Toc40968375"/>
        <w:bookmarkStart w:id="13438" w:name="_Toc40969431"/>
        <w:bookmarkStart w:id="13439" w:name="_Toc40969787"/>
        <w:bookmarkStart w:id="13440" w:name="_Toc43387171"/>
        <w:bookmarkEnd w:id="13428"/>
        <w:bookmarkEnd w:id="13429"/>
        <w:bookmarkEnd w:id="13430"/>
        <w:bookmarkEnd w:id="13431"/>
        <w:bookmarkEnd w:id="13432"/>
        <w:bookmarkEnd w:id="13433"/>
        <w:bookmarkEnd w:id="13434"/>
        <w:bookmarkEnd w:id="13435"/>
        <w:bookmarkEnd w:id="13436"/>
        <w:bookmarkEnd w:id="13437"/>
        <w:bookmarkEnd w:id="13438"/>
        <w:bookmarkEnd w:id="13439"/>
        <w:bookmarkEnd w:id="13440"/>
      </w:del>
    </w:p>
    <w:p w14:paraId="2BF99F81" w14:textId="2AE532FE" w:rsidR="008D4F61" w:rsidRPr="00876437" w:rsidDel="00FC746C" w:rsidRDefault="00BB7FA3">
      <w:pPr>
        <w:rPr>
          <w:del w:id="13441" w:author="Julio Li" w:date="2020-05-14T14:52:00Z"/>
          <w:lang w:val="en-GB" w:eastAsia="zh-CN"/>
          <w:rPrChange w:id="13442" w:author="Kevin Gu" w:date="2020-05-18T10:36:00Z">
            <w:rPr>
              <w:del w:id="13443" w:author="Julio Li" w:date="2020-05-14T14:52:00Z"/>
              <w:lang w:eastAsia="zh-CN"/>
            </w:rPr>
          </w:rPrChange>
        </w:rPr>
        <w:pPrChange w:id="13444" w:author="Julio Li" w:date="2020-05-14T14:53:00Z">
          <w:pPr>
            <w:pStyle w:val="Title2"/>
          </w:pPr>
        </w:pPrChange>
      </w:pPr>
      <w:del w:id="13445" w:author="Julio Li" w:date="2020-05-14T14:52:00Z">
        <w:r w:rsidRPr="00876437" w:rsidDel="00FC746C">
          <w:rPr>
            <w:lang w:val="en-GB" w:eastAsia="zh-CN"/>
            <w:rPrChange w:id="13446" w:author="Kevin Gu" w:date="2020-05-18T10:36:00Z">
              <w:rPr>
                <w:b w:val="0"/>
                <w:bCs w:val="0"/>
                <w:lang w:eastAsia="zh-CN"/>
              </w:rPr>
            </w:rPrChange>
          </w:rPr>
          <w:delText>At the end of each session, the individual who initiated the session must log off the CCTV monitor system.</w:delText>
        </w:r>
        <w:bookmarkStart w:id="13447" w:name="_Toc40965195"/>
        <w:bookmarkStart w:id="13448" w:name="_Toc40965550"/>
        <w:bookmarkStart w:id="13449" w:name="_Toc40965903"/>
        <w:bookmarkStart w:id="13450" w:name="_Toc40966255"/>
        <w:bookmarkStart w:id="13451" w:name="_Toc40966608"/>
        <w:bookmarkStart w:id="13452" w:name="_Toc40966960"/>
        <w:bookmarkStart w:id="13453" w:name="_Toc40967314"/>
        <w:bookmarkStart w:id="13454" w:name="_Toc40967668"/>
        <w:bookmarkStart w:id="13455" w:name="_Toc40968022"/>
        <w:bookmarkStart w:id="13456" w:name="_Toc40968376"/>
        <w:bookmarkStart w:id="13457" w:name="_Toc40969432"/>
        <w:bookmarkStart w:id="13458" w:name="_Toc40969788"/>
        <w:bookmarkStart w:id="13459" w:name="_Toc43387172"/>
        <w:bookmarkEnd w:id="13447"/>
        <w:bookmarkEnd w:id="13448"/>
        <w:bookmarkEnd w:id="13449"/>
        <w:bookmarkEnd w:id="13450"/>
        <w:bookmarkEnd w:id="13451"/>
        <w:bookmarkEnd w:id="13452"/>
        <w:bookmarkEnd w:id="13453"/>
        <w:bookmarkEnd w:id="13454"/>
        <w:bookmarkEnd w:id="13455"/>
        <w:bookmarkEnd w:id="13456"/>
        <w:bookmarkEnd w:id="13457"/>
        <w:bookmarkEnd w:id="13458"/>
        <w:bookmarkEnd w:id="13459"/>
      </w:del>
    </w:p>
    <w:p w14:paraId="2268D455" w14:textId="2725FF79" w:rsidR="00475179" w:rsidRPr="00876437" w:rsidDel="00FC746C" w:rsidRDefault="00475179">
      <w:pPr>
        <w:rPr>
          <w:del w:id="13460" w:author="Julio Li" w:date="2020-05-14T14:52:00Z"/>
          <w:lang w:val="en-GB" w:eastAsia="zh-CN"/>
          <w:rPrChange w:id="13461" w:author="Kevin Gu" w:date="2020-05-18T10:36:00Z">
            <w:rPr>
              <w:del w:id="13462" w:author="Julio Li" w:date="2020-05-14T14:52:00Z"/>
              <w:lang w:eastAsia="zh-CN"/>
            </w:rPr>
          </w:rPrChange>
        </w:rPr>
        <w:pPrChange w:id="13463" w:author="Julio Li" w:date="2020-05-14T14:53:00Z">
          <w:pPr>
            <w:pStyle w:val="Title2"/>
          </w:pPr>
        </w:pPrChange>
      </w:pPr>
      <w:del w:id="13464" w:author="Julio Li" w:date="2020-05-14T14:52:00Z">
        <w:r w:rsidRPr="00876437" w:rsidDel="00FC746C">
          <w:rPr>
            <w:rFonts w:hint="eastAsia"/>
            <w:lang w:val="en-GB" w:eastAsia="zh-CN"/>
            <w:rPrChange w:id="13465" w:author="Kevin Gu" w:date="2020-05-18T10:36:00Z">
              <w:rPr>
                <w:rFonts w:hint="eastAsia"/>
                <w:b w:val="0"/>
                <w:bCs w:val="0"/>
                <w:lang w:eastAsia="zh-CN"/>
              </w:rPr>
            </w:rPrChange>
          </w:rPr>
          <w:delText>在每次会话结束后，发起会话的个人必须注销出闭路电视监视系统。</w:delText>
        </w:r>
        <w:bookmarkStart w:id="13466" w:name="_Toc40965196"/>
        <w:bookmarkStart w:id="13467" w:name="_Toc40965551"/>
        <w:bookmarkStart w:id="13468" w:name="_Toc40965904"/>
        <w:bookmarkStart w:id="13469" w:name="_Toc40966256"/>
        <w:bookmarkStart w:id="13470" w:name="_Toc40966609"/>
        <w:bookmarkStart w:id="13471" w:name="_Toc40966961"/>
        <w:bookmarkStart w:id="13472" w:name="_Toc40967315"/>
        <w:bookmarkStart w:id="13473" w:name="_Toc40967669"/>
        <w:bookmarkStart w:id="13474" w:name="_Toc40968023"/>
        <w:bookmarkStart w:id="13475" w:name="_Toc40968377"/>
        <w:bookmarkStart w:id="13476" w:name="_Toc40969433"/>
        <w:bookmarkStart w:id="13477" w:name="_Toc40969789"/>
        <w:bookmarkStart w:id="13478" w:name="_Toc43387173"/>
        <w:bookmarkEnd w:id="13466"/>
        <w:bookmarkEnd w:id="13467"/>
        <w:bookmarkEnd w:id="13468"/>
        <w:bookmarkEnd w:id="13469"/>
        <w:bookmarkEnd w:id="13470"/>
        <w:bookmarkEnd w:id="13471"/>
        <w:bookmarkEnd w:id="13472"/>
        <w:bookmarkEnd w:id="13473"/>
        <w:bookmarkEnd w:id="13474"/>
        <w:bookmarkEnd w:id="13475"/>
        <w:bookmarkEnd w:id="13476"/>
        <w:bookmarkEnd w:id="13477"/>
        <w:bookmarkEnd w:id="13478"/>
      </w:del>
    </w:p>
    <w:p w14:paraId="2AA68AC3" w14:textId="28D688CF" w:rsidR="00BB7FA3" w:rsidRPr="00876437" w:rsidDel="00BD272A" w:rsidRDefault="00BB7FA3">
      <w:pPr>
        <w:rPr>
          <w:del w:id="13479" w:author="Kevin Gu" w:date="2020-05-18T17:06:00Z"/>
          <w:lang w:val="en-GB" w:eastAsia="zh-CN"/>
          <w:rPrChange w:id="13480" w:author="Kevin Gu" w:date="2020-05-18T10:36:00Z">
            <w:rPr>
              <w:del w:id="13481" w:author="Kevin Gu" w:date="2020-05-18T17:06:00Z"/>
              <w:lang w:eastAsia="zh-CN"/>
            </w:rPr>
          </w:rPrChange>
        </w:rPr>
        <w:pPrChange w:id="13482" w:author="Julio Li" w:date="2020-05-14T14:53:00Z">
          <w:pPr>
            <w:pStyle w:val="Title2"/>
          </w:pPr>
        </w:pPrChange>
      </w:pPr>
      <w:bookmarkStart w:id="13483" w:name="_Toc40965197"/>
      <w:bookmarkStart w:id="13484" w:name="_Toc40965552"/>
      <w:bookmarkStart w:id="13485" w:name="_Toc40965905"/>
      <w:bookmarkStart w:id="13486" w:name="_Toc40966257"/>
      <w:bookmarkStart w:id="13487" w:name="_Toc40966610"/>
      <w:bookmarkStart w:id="13488" w:name="_Toc40966962"/>
      <w:bookmarkStart w:id="13489" w:name="_Toc40967316"/>
      <w:bookmarkStart w:id="13490" w:name="_Toc40967670"/>
      <w:bookmarkStart w:id="13491" w:name="_Toc40968024"/>
      <w:bookmarkStart w:id="13492" w:name="_Toc40968378"/>
      <w:bookmarkStart w:id="13493" w:name="_Toc40969434"/>
      <w:bookmarkStart w:id="13494" w:name="_Toc40969790"/>
      <w:bookmarkStart w:id="13495" w:name="_Toc43387174"/>
      <w:bookmarkEnd w:id="13483"/>
      <w:bookmarkEnd w:id="13484"/>
      <w:bookmarkEnd w:id="13485"/>
      <w:bookmarkEnd w:id="13486"/>
      <w:bookmarkEnd w:id="13487"/>
      <w:bookmarkEnd w:id="13488"/>
      <w:bookmarkEnd w:id="13489"/>
      <w:bookmarkEnd w:id="13490"/>
      <w:bookmarkEnd w:id="13491"/>
      <w:bookmarkEnd w:id="13492"/>
      <w:bookmarkEnd w:id="13493"/>
      <w:bookmarkEnd w:id="13494"/>
      <w:bookmarkEnd w:id="13495"/>
    </w:p>
    <w:p w14:paraId="52261210" w14:textId="4B155F06" w:rsidR="0045046A" w:rsidRPr="00876437" w:rsidRDefault="0045046A" w:rsidP="00B3098F">
      <w:pPr>
        <w:pStyle w:val="Title2"/>
        <w:rPr>
          <w:lang w:val="en-GB"/>
          <w:rPrChange w:id="13496" w:author="Kevin Gu" w:date="2020-05-18T10:36:00Z">
            <w:rPr/>
          </w:rPrChange>
        </w:rPr>
      </w:pPr>
      <w:bookmarkStart w:id="13497" w:name="_Toc43387175"/>
      <w:r w:rsidRPr="00876437">
        <w:rPr>
          <w:lang w:val="en-GB"/>
          <w:rPrChange w:id="13498" w:author="Kevin Gu" w:date="2020-05-18T10:36:00Z">
            <w:rPr/>
          </w:rPrChange>
        </w:rPr>
        <w:t>Alarm System</w:t>
      </w:r>
      <w:r w:rsidR="00475179" w:rsidRPr="00876437">
        <w:rPr>
          <w:lang w:val="en-GB"/>
          <w:rPrChange w:id="13499" w:author="Kevin Gu" w:date="2020-05-18T10:36:00Z">
            <w:rPr/>
          </w:rPrChange>
        </w:rPr>
        <w:t xml:space="preserve"> </w:t>
      </w:r>
      <w:del w:id="13500" w:author="Julio Li" w:date="2020-05-14T14:56:00Z">
        <w:r w:rsidR="00475179" w:rsidRPr="00876437" w:rsidDel="008E4B45">
          <w:rPr>
            <w:rFonts w:hint="eastAsia"/>
            <w:lang w:val="en-GB" w:eastAsia="zh-CN"/>
            <w:rPrChange w:id="13501" w:author="Kevin Gu" w:date="2020-05-18T10:36:00Z">
              <w:rPr>
                <w:rFonts w:hint="eastAsia"/>
                <w:lang w:eastAsia="zh-CN"/>
              </w:rPr>
            </w:rPrChange>
          </w:rPr>
          <w:delText>警</w:delText>
        </w:r>
      </w:del>
      <w:r w:rsidR="00475179" w:rsidRPr="00876437">
        <w:rPr>
          <w:rFonts w:hint="eastAsia"/>
          <w:lang w:val="en-GB" w:eastAsia="zh-CN"/>
          <w:rPrChange w:id="13502" w:author="Kevin Gu" w:date="2020-05-18T10:36:00Z">
            <w:rPr>
              <w:rFonts w:hint="eastAsia"/>
              <w:lang w:eastAsia="zh-CN"/>
            </w:rPr>
          </w:rPrChange>
        </w:rPr>
        <w:t>报</w:t>
      </w:r>
      <w:ins w:id="13503" w:author="Julio Li" w:date="2020-05-14T14:56:00Z">
        <w:r w:rsidR="008E4B45" w:rsidRPr="00876437">
          <w:rPr>
            <w:rFonts w:hint="eastAsia"/>
            <w:lang w:val="en-GB" w:eastAsia="zh-CN"/>
            <w:rPrChange w:id="13504" w:author="Kevin Gu" w:date="2020-05-18T10:36:00Z">
              <w:rPr>
                <w:rFonts w:hint="eastAsia"/>
                <w:lang w:eastAsia="zh-CN"/>
              </w:rPr>
            </w:rPrChange>
          </w:rPr>
          <w:t>警</w:t>
        </w:r>
      </w:ins>
      <w:r w:rsidR="00475179" w:rsidRPr="00876437">
        <w:rPr>
          <w:rFonts w:hint="eastAsia"/>
          <w:lang w:val="en-GB" w:eastAsia="zh-CN"/>
          <w:rPrChange w:id="13505" w:author="Kevin Gu" w:date="2020-05-18T10:36:00Z">
            <w:rPr>
              <w:rFonts w:hint="eastAsia"/>
              <w:lang w:eastAsia="zh-CN"/>
            </w:rPr>
          </w:rPrChange>
        </w:rPr>
        <w:t>系统</w:t>
      </w:r>
      <w:bookmarkEnd w:id="13497"/>
      <w:commentRangeEnd w:id="13263"/>
      <w:r w:rsidR="00181D24">
        <w:rPr>
          <w:rStyle w:val="CommentReference"/>
          <w:rFonts w:asciiTheme="minorHAnsi" w:eastAsiaTheme="minorEastAsia" w:hAnsiTheme="minorHAnsi" w:cstheme="minorBidi"/>
          <w:b w:val="0"/>
          <w:bCs w:val="0"/>
          <w:noProof w:val="0"/>
          <w:color w:val="auto"/>
          <w:lang w:val="es-ES" w:eastAsia="es-ES"/>
        </w:rPr>
        <w:commentReference w:id="13263"/>
      </w:r>
      <w:commentRangeEnd w:id="13264"/>
      <w:r w:rsidR="008203EB">
        <w:rPr>
          <w:rStyle w:val="CommentReference"/>
          <w:rFonts w:asciiTheme="minorHAnsi" w:eastAsiaTheme="minorEastAsia" w:hAnsiTheme="minorHAnsi" w:cstheme="minorBidi"/>
          <w:b w:val="0"/>
          <w:bCs w:val="0"/>
          <w:noProof w:val="0"/>
          <w:color w:val="auto"/>
          <w:lang w:val="es-ES" w:eastAsia="es-ES"/>
        </w:rPr>
        <w:commentReference w:id="13264"/>
      </w:r>
      <w:commentRangeEnd w:id="13265"/>
      <w:r w:rsidR="00243B22">
        <w:rPr>
          <w:rStyle w:val="CommentReference"/>
          <w:rFonts w:asciiTheme="minorHAnsi" w:eastAsiaTheme="minorEastAsia" w:hAnsiTheme="minorHAnsi" w:cstheme="minorBidi"/>
          <w:b w:val="0"/>
          <w:bCs w:val="0"/>
          <w:noProof w:val="0"/>
          <w:color w:val="auto"/>
          <w:lang w:val="es-ES" w:eastAsia="es-ES"/>
        </w:rPr>
        <w:commentReference w:id="13265"/>
      </w:r>
    </w:p>
    <w:p w14:paraId="08D67DE8" w14:textId="77777777" w:rsidR="00F82EDD" w:rsidRPr="00876437" w:rsidRDefault="00F82EDD">
      <w:pPr>
        <w:rPr>
          <w:ins w:id="13506" w:author="Julio Li" w:date="2020-05-14T14:57:00Z"/>
          <w:lang w:val="en-GB"/>
          <w:rPrChange w:id="13507" w:author="Kevin Gu" w:date="2020-05-18T10:36:00Z">
            <w:rPr>
              <w:ins w:id="13508" w:author="Julio Li" w:date="2020-05-14T14:57:00Z"/>
            </w:rPr>
          </w:rPrChange>
        </w:rPr>
        <w:pPrChange w:id="13509" w:author="Julio Li" w:date="2020-05-14T14:57:00Z">
          <w:pPr>
            <w:pStyle w:val="Title2"/>
          </w:pPr>
        </w:pPrChange>
      </w:pPr>
      <w:ins w:id="13510" w:author="Julio Li" w:date="2020-05-14T14:57:00Z">
        <w:r w:rsidRPr="00876437">
          <w:rPr>
            <w:lang w:val="en-GB"/>
            <w:rPrChange w:id="13511" w:author="Kevin Gu" w:date="2020-05-18T10:36:00Z">
              <w:rPr>
                <w:b w:val="0"/>
                <w:bCs w:val="0"/>
              </w:rPr>
            </w:rPrChange>
          </w:rPr>
          <w:t>The building should be protected by an alarm system. This should be monitored on site and, when the building is closed during certain periods, through a local alarm monitoring station.</w:t>
        </w:r>
      </w:ins>
    </w:p>
    <w:p w14:paraId="27A8E089" w14:textId="134B7484" w:rsidR="00F82EDD" w:rsidRDefault="00F82EDD">
      <w:pPr>
        <w:rPr>
          <w:ins w:id="13512" w:author="Julio Li [2]" w:date="2020-09-07T14:23:00Z"/>
          <w:lang w:val="en-GB"/>
        </w:rPr>
      </w:pPr>
      <w:proofErr w:type="spellStart"/>
      <w:ins w:id="13513" w:author="Julio Li" w:date="2020-05-14T14:57:00Z">
        <w:r w:rsidRPr="00876437">
          <w:rPr>
            <w:rFonts w:hint="eastAsia"/>
            <w:lang w:val="en-GB"/>
            <w:rPrChange w:id="13514" w:author="Kevin Gu" w:date="2020-05-18T10:36:00Z">
              <w:rPr>
                <w:rFonts w:hint="eastAsia"/>
              </w:rPr>
            </w:rPrChange>
          </w:rPr>
          <w:t>大厦应装有报警系统。它必须由站点监控，在某些时候大厦关闭时，由当地监测台控制</w:t>
        </w:r>
        <w:proofErr w:type="spellEnd"/>
        <w:r w:rsidRPr="00876437">
          <w:rPr>
            <w:rFonts w:hint="eastAsia"/>
            <w:lang w:val="en-GB"/>
            <w:rPrChange w:id="13515" w:author="Kevin Gu" w:date="2020-05-18T10:36:00Z">
              <w:rPr>
                <w:rFonts w:hint="eastAsia"/>
              </w:rPr>
            </w:rPrChange>
          </w:rPr>
          <w:t>。</w:t>
        </w:r>
      </w:ins>
    </w:p>
    <w:p w14:paraId="50C1A619" w14:textId="2E7636D1" w:rsidR="008B19EF" w:rsidRDefault="008B19EF">
      <w:pPr>
        <w:rPr>
          <w:ins w:id="13516" w:author="Julio Li [2]" w:date="2020-09-07T14:31:00Z"/>
          <w:lang w:val="en-GB"/>
        </w:rPr>
      </w:pPr>
      <w:ins w:id="13517" w:author="Julio Li [2]" w:date="2020-09-07T14:23:00Z">
        <w:r>
          <w:rPr>
            <w:lang w:val="en-GB"/>
          </w:rPr>
          <w:t>According to company policy, high security areas must be protected by infrared detection alarm system</w:t>
        </w:r>
      </w:ins>
      <w:ins w:id="13518" w:author="Julio Li [2]" w:date="2020-09-07T14:24:00Z">
        <w:r>
          <w:rPr>
            <w:lang w:val="en-GB"/>
          </w:rPr>
          <w:t xml:space="preserve"> and delayed alarm system. There are four areas which are d</w:t>
        </w:r>
      </w:ins>
      <w:ins w:id="13519" w:author="Julio Li [2]" w:date="2020-09-07T14:25:00Z">
        <w:r>
          <w:rPr>
            <w:lang w:val="en-GB"/>
          </w:rPr>
          <w:t xml:space="preserve">efined as the high security areas and they are also included in this audit scope. There </w:t>
        </w:r>
        <w:proofErr w:type="gramStart"/>
        <w:r>
          <w:rPr>
            <w:lang w:val="en-GB"/>
          </w:rPr>
          <w:t>are</w:t>
        </w:r>
        <w:proofErr w:type="gramEnd"/>
        <w:r>
          <w:rPr>
            <w:lang w:val="en-GB"/>
          </w:rPr>
          <w:t xml:space="preserve"> </w:t>
        </w:r>
      </w:ins>
      <w:ins w:id="13520" w:author="Julio Li [2]" w:date="2020-09-07T14:26:00Z">
        <w:r>
          <w:rPr>
            <w:lang w:val="en-GB"/>
          </w:rPr>
          <w:t>vault, security control server room</w:t>
        </w:r>
      </w:ins>
      <w:ins w:id="13521" w:author="Julio Li [2]" w:date="2020-09-07T14:27:00Z">
        <w:r>
          <w:rPr>
            <w:lang w:val="en-GB"/>
          </w:rPr>
          <w:t xml:space="preserve">, IT server room </w:t>
        </w:r>
      </w:ins>
      <w:ins w:id="13522" w:author="Julio Li [2]" w:date="2020-09-07T14:26:00Z">
        <w:r>
          <w:rPr>
            <w:lang w:val="en-GB"/>
          </w:rPr>
          <w:t>and</w:t>
        </w:r>
      </w:ins>
      <w:ins w:id="13523" w:author="Julio Li [2]" w:date="2020-09-07T14:27:00Z">
        <w:r>
          <w:rPr>
            <w:lang w:val="en-GB"/>
          </w:rPr>
          <w:t xml:space="preserve"> card scrap room within the packaging workshop.</w:t>
        </w:r>
      </w:ins>
    </w:p>
    <w:p w14:paraId="4F5C23E0" w14:textId="1EBCC91C" w:rsidR="009A1510" w:rsidRDefault="009A1510">
      <w:pPr>
        <w:rPr>
          <w:ins w:id="13524" w:author="Julio Li [2]" w:date="2020-09-07T14:49:00Z"/>
          <w:lang w:val="en-US" w:eastAsia="zh-CN"/>
        </w:rPr>
      </w:pPr>
      <w:ins w:id="13525" w:author="Julio Li [2]" w:date="2020-09-07T14:31:00Z">
        <w:r>
          <w:rPr>
            <w:rFonts w:hint="eastAsia"/>
            <w:lang w:val="en-GB" w:eastAsia="zh-CN"/>
          </w:rPr>
          <w:t>根据公司政策，高安全必须由红外摄像探测报警系统和延时报警系统保护。</w:t>
        </w:r>
      </w:ins>
      <w:ins w:id="13526" w:author="Julio Li [2]" w:date="2020-09-07T14:32:00Z">
        <w:r>
          <w:rPr>
            <w:rFonts w:hint="eastAsia"/>
            <w:lang w:val="en-GB" w:eastAsia="zh-CN"/>
          </w:rPr>
          <w:t>有</w:t>
        </w:r>
        <w:r>
          <w:rPr>
            <w:rFonts w:hint="eastAsia"/>
            <w:lang w:val="en-GB" w:eastAsia="zh-CN"/>
          </w:rPr>
          <w:t>4</w:t>
        </w:r>
        <w:r>
          <w:rPr>
            <w:rFonts w:hint="eastAsia"/>
            <w:lang w:val="en-GB" w:eastAsia="zh-CN"/>
          </w:rPr>
          <w:t>个区域被定义为高安区，分别为金库、安全控制机房、</w:t>
        </w:r>
        <w:r>
          <w:rPr>
            <w:rFonts w:hint="eastAsia"/>
            <w:lang w:val="en-GB" w:eastAsia="zh-CN"/>
          </w:rPr>
          <w:t>IT</w:t>
        </w:r>
        <w:r>
          <w:rPr>
            <w:rFonts w:hint="eastAsia"/>
            <w:lang w:val="en-GB" w:eastAsia="zh-CN"/>
          </w:rPr>
          <w:t>机房和</w:t>
        </w:r>
      </w:ins>
      <w:ins w:id="13527" w:author="Julio Li [2]" w:date="2020-09-07T14:33:00Z">
        <w:r>
          <w:rPr>
            <w:rFonts w:hint="eastAsia"/>
            <w:lang w:val="en-GB" w:eastAsia="zh-CN"/>
          </w:rPr>
          <w:t>封装车间的碎卡室。</w:t>
        </w:r>
      </w:ins>
    </w:p>
    <w:p w14:paraId="4B7C01A6" w14:textId="248F8A9C" w:rsidR="007D0BF2" w:rsidRDefault="007D0BF2">
      <w:pPr>
        <w:rPr>
          <w:ins w:id="13528" w:author="Julio Li [2]" w:date="2020-09-07T14:53:00Z"/>
          <w:lang w:val="en-US" w:eastAsia="zh-CN"/>
        </w:rPr>
      </w:pPr>
      <w:ins w:id="13529" w:author="Julio Li [2]" w:date="2020-09-07T14:50:00Z">
        <w:r>
          <w:rPr>
            <w:lang w:val="en-US" w:eastAsia="zh-CN"/>
          </w:rPr>
          <w:t>All the em</w:t>
        </w:r>
      </w:ins>
      <w:ins w:id="13530" w:author="Julio Li [2]" w:date="2020-09-07T14:51:00Z">
        <w:r>
          <w:rPr>
            <w:lang w:val="en-US" w:eastAsia="zh-CN"/>
          </w:rPr>
          <w:t xml:space="preserve">ergency exit doors are equipped with alarm system, once the door is open it will trigger the alarm then security guard will </w:t>
        </w:r>
      </w:ins>
      <w:ins w:id="13531" w:author="Julio Li [2]" w:date="2020-09-07T14:55:00Z">
        <w:r>
          <w:rPr>
            <w:lang w:val="en-US" w:eastAsia="zh-CN"/>
          </w:rPr>
          <w:t xml:space="preserve">use CCTV camera to check if </w:t>
        </w:r>
      </w:ins>
      <w:ins w:id="13532" w:author="Julio Li [2]" w:date="2020-09-07T14:52:00Z">
        <w:r>
          <w:rPr>
            <w:lang w:val="en-US" w:eastAsia="zh-CN"/>
          </w:rPr>
          <w:t>the alarmed locality and find out if there is unaut</w:t>
        </w:r>
      </w:ins>
      <w:ins w:id="13533" w:author="Julio Li [2]" w:date="2020-09-07T14:53:00Z">
        <w:r>
          <w:rPr>
            <w:lang w:val="en-US" w:eastAsia="zh-CN"/>
          </w:rPr>
          <w:t>horized entry</w:t>
        </w:r>
      </w:ins>
      <w:ins w:id="13534" w:author="Julio Li [2]" w:date="2020-09-07T14:57:00Z">
        <w:r>
          <w:rPr>
            <w:lang w:val="en-US" w:eastAsia="zh-CN"/>
          </w:rPr>
          <w:t xml:space="preserve"> or exit</w:t>
        </w:r>
      </w:ins>
      <w:ins w:id="13535" w:author="Julio Li [2]" w:date="2020-09-07T14:55:00Z">
        <w:r>
          <w:rPr>
            <w:lang w:val="en-US" w:eastAsia="zh-CN"/>
          </w:rPr>
          <w:t xml:space="preserve">. If </w:t>
        </w:r>
      </w:ins>
      <w:ins w:id="13536" w:author="Julio Li [2]" w:date="2020-09-07T14:56:00Z">
        <w:r>
          <w:rPr>
            <w:lang w:val="en-US" w:eastAsia="zh-CN"/>
          </w:rPr>
          <w:t>there is</w:t>
        </w:r>
      </w:ins>
      <w:ins w:id="13537" w:author="Julio Li [2]" w:date="2020-09-07T14:55:00Z">
        <w:r>
          <w:rPr>
            <w:lang w:val="en-US" w:eastAsia="zh-CN"/>
          </w:rPr>
          <w:t xml:space="preserve"> then security guards will respond</w:t>
        </w:r>
      </w:ins>
      <w:ins w:id="13538" w:author="Julio Li [2]" w:date="2020-09-07T14:56:00Z">
        <w:r>
          <w:rPr>
            <w:lang w:val="en-US" w:eastAsia="zh-CN"/>
          </w:rPr>
          <w:t xml:space="preserve"> immediately.</w:t>
        </w:r>
      </w:ins>
    </w:p>
    <w:p w14:paraId="33CAC014" w14:textId="4F14F863" w:rsidR="007D0BF2" w:rsidRPr="007D0BF2" w:rsidRDefault="007D0BF2">
      <w:pPr>
        <w:rPr>
          <w:ins w:id="13539" w:author="Julio Li" w:date="2020-05-14T14:57:00Z"/>
          <w:lang w:eastAsia="zh-CN"/>
          <w:rPrChange w:id="13540" w:author="Julio Li [2]" w:date="2020-09-07T14:49:00Z">
            <w:rPr>
              <w:ins w:id="13541" w:author="Julio Li" w:date="2020-05-14T14:57:00Z"/>
            </w:rPr>
          </w:rPrChange>
        </w:rPr>
        <w:pPrChange w:id="13542" w:author="Julio Li" w:date="2020-05-14T14:57:00Z">
          <w:pPr>
            <w:pStyle w:val="Title2"/>
          </w:pPr>
        </w:pPrChange>
      </w:pPr>
      <w:ins w:id="13543" w:author="Julio Li [2]" w:date="2020-09-07T14:53:00Z">
        <w:r>
          <w:rPr>
            <w:rFonts w:hint="eastAsia"/>
            <w:lang w:val="en-US" w:eastAsia="zh-CN"/>
          </w:rPr>
          <w:t>所有的应急消防门都配备有报警系统，一旦门被打开，即会触发报警</w:t>
        </w:r>
      </w:ins>
      <w:ins w:id="13544" w:author="Julio Li [2]" w:date="2020-09-07T14:54:00Z">
        <w:r>
          <w:rPr>
            <w:rFonts w:hint="eastAsia"/>
            <w:lang w:val="en-US" w:eastAsia="zh-CN"/>
          </w:rPr>
          <w:t>之后安保会</w:t>
        </w:r>
      </w:ins>
      <w:ins w:id="13545" w:author="Julio Li [2]" w:date="2020-09-07T14:56:00Z">
        <w:r>
          <w:rPr>
            <w:rFonts w:hint="eastAsia"/>
            <w:lang w:val="en-US" w:eastAsia="zh-CN"/>
          </w:rPr>
          <w:t>通过</w:t>
        </w:r>
        <w:r>
          <w:rPr>
            <w:rFonts w:hint="eastAsia"/>
            <w:lang w:val="en-US" w:eastAsia="zh-CN"/>
          </w:rPr>
          <w:t>CCTV</w:t>
        </w:r>
        <w:r>
          <w:rPr>
            <w:rFonts w:hint="eastAsia"/>
            <w:lang w:val="en-US" w:eastAsia="zh-CN"/>
          </w:rPr>
          <w:t>摄像头查看报警地点，探</w:t>
        </w:r>
      </w:ins>
      <w:ins w:id="13546" w:author="Julio Li [2]" w:date="2020-09-07T14:57:00Z">
        <w:r>
          <w:rPr>
            <w:rFonts w:hint="eastAsia"/>
            <w:lang w:val="en-US" w:eastAsia="zh-CN"/>
          </w:rPr>
          <w:t>查是否有未授权出入。如果有，安保会</w:t>
        </w:r>
      </w:ins>
      <w:ins w:id="13547" w:author="Julio Li [2]" w:date="2020-09-07T14:58:00Z">
        <w:r>
          <w:rPr>
            <w:rFonts w:hint="eastAsia"/>
            <w:lang w:val="en-US" w:eastAsia="zh-CN"/>
          </w:rPr>
          <w:t>立即响应。</w:t>
        </w:r>
      </w:ins>
    </w:p>
    <w:p w14:paraId="14BAA48A" w14:textId="605A4434" w:rsidR="00F82EDD" w:rsidRPr="00876437" w:rsidRDefault="00F82EDD">
      <w:pPr>
        <w:rPr>
          <w:ins w:id="13548" w:author="Julio Li" w:date="2020-05-14T14:57:00Z"/>
          <w:lang w:val="en-GB"/>
          <w:rPrChange w:id="13549" w:author="Kevin Gu" w:date="2020-05-18T10:36:00Z">
            <w:rPr>
              <w:ins w:id="13550" w:author="Julio Li" w:date="2020-05-14T14:57:00Z"/>
            </w:rPr>
          </w:rPrChange>
        </w:rPr>
        <w:pPrChange w:id="13551" w:author="Julio Li" w:date="2020-05-14T14:57:00Z">
          <w:pPr>
            <w:pStyle w:val="Title2"/>
          </w:pPr>
        </w:pPrChange>
      </w:pPr>
      <w:ins w:id="13552" w:author="Julio Li" w:date="2020-05-14T14:57:00Z">
        <w:r w:rsidRPr="00876437">
          <w:rPr>
            <w:lang w:val="en-GB"/>
            <w:rPrChange w:id="13553" w:author="Kevin Gu" w:date="2020-05-18T10:36:00Z">
              <w:rPr>
                <w:b w:val="0"/>
                <w:bCs w:val="0"/>
              </w:rPr>
            </w:rPrChange>
          </w:rPr>
          <w:t xml:space="preserve">Power </w:t>
        </w:r>
      </w:ins>
      <w:ins w:id="13554" w:author="Julio Li [2]" w:date="2020-09-07T14:28:00Z">
        <w:r w:rsidR="00C81607">
          <w:rPr>
            <w:lang w:val="en-GB"/>
          </w:rPr>
          <w:t xml:space="preserve">supply of the alarm systems are </w:t>
        </w:r>
      </w:ins>
      <w:ins w:id="13555" w:author="Julio Li" w:date="2020-05-14T14:57:00Z">
        <w:del w:id="13556" w:author="Julio Li [2]" w:date="2020-09-07T14:28:00Z">
          <w:r w:rsidRPr="00876437" w:rsidDel="00C81607">
            <w:rPr>
              <w:lang w:val="en-GB"/>
              <w:rPrChange w:id="13557" w:author="Kevin Gu" w:date="2020-05-18T10:36:00Z">
                <w:rPr>
                  <w:b w:val="0"/>
                  <w:bCs w:val="0"/>
                </w:rPr>
              </w:rPrChange>
            </w:rPr>
            <w:delText xml:space="preserve">supply should be protected and </w:delText>
          </w:r>
        </w:del>
        <w:r w:rsidRPr="00876437">
          <w:rPr>
            <w:lang w:val="en-GB"/>
            <w:rPrChange w:id="13558" w:author="Kevin Gu" w:date="2020-05-18T10:36:00Z">
              <w:rPr>
                <w:b w:val="0"/>
                <w:bCs w:val="0"/>
              </w:rPr>
            </w:rPrChange>
          </w:rPr>
          <w:t>backed-up by UPS</w:t>
        </w:r>
      </w:ins>
      <w:ins w:id="13559" w:author="Julio Li [2]" w:date="2020-09-07T14:28:00Z">
        <w:r w:rsidR="00C81607">
          <w:rPr>
            <w:lang w:val="en-GB"/>
          </w:rPr>
          <w:t xml:space="preserve"> and</w:t>
        </w:r>
      </w:ins>
      <w:ins w:id="13560" w:author="Julio Li [2]" w:date="2020-09-07T14:30:00Z">
        <w:r w:rsidR="00C81607">
          <w:rPr>
            <w:lang w:val="en-GB"/>
          </w:rPr>
          <w:t xml:space="preserve"> when there is an emergency</w:t>
        </w:r>
      </w:ins>
      <w:ins w:id="13561" w:author="Julio Li [2]" w:date="2020-09-07T14:28:00Z">
        <w:r w:rsidR="00C81607">
          <w:rPr>
            <w:lang w:val="en-GB"/>
          </w:rPr>
          <w:t xml:space="preserve"> its capacity can last for 1 to 2 hour</w:t>
        </w:r>
      </w:ins>
      <w:ins w:id="13562" w:author="Julio Li [2]" w:date="2020-09-07T14:29:00Z">
        <w:r w:rsidR="00C81607">
          <w:rPr>
            <w:lang w:val="en-GB"/>
          </w:rPr>
          <w:t>s.</w:t>
        </w:r>
      </w:ins>
      <w:ins w:id="13563" w:author="Julio Li" w:date="2020-05-14T14:57:00Z">
        <w:del w:id="13564" w:author="Julio Li [2]" w:date="2020-09-07T14:28:00Z">
          <w:r w:rsidRPr="00876437" w:rsidDel="00C81607">
            <w:rPr>
              <w:lang w:val="en-GB"/>
              <w:rPrChange w:id="13565" w:author="Kevin Gu" w:date="2020-05-18T10:36:00Z">
                <w:rPr>
                  <w:b w:val="0"/>
                  <w:bCs w:val="0"/>
                </w:rPr>
              </w:rPrChange>
            </w:rPr>
            <w:delText>.</w:delText>
          </w:r>
        </w:del>
      </w:ins>
    </w:p>
    <w:p w14:paraId="198FC4A2" w14:textId="1C7CB659" w:rsidR="00BB7FA3" w:rsidRPr="00876437" w:rsidDel="00F82EDD" w:rsidRDefault="00C81607" w:rsidP="00F82EDD">
      <w:pPr>
        <w:rPr>
          <w:del w:id="13566" w:author="Julio Li" w:date="2020-05-14T14:57:00Z"/>
          <w:lang w:val="en-GB"/>
          <w:rPrChange w:id="13567" w:author="Kevin Gu" w:date="2020-05-18T10:36:00Z">
            <w:rPr>
              <w:del w:id="13568" w:author="Julio Li" w:date="2020-05-14T14:57:00Z"/>
            </w:rPr>
          </w:rPrChange>
        </w:rPr>
      </w:pPr>
      <w:ins w:id="13569" w:author="Julio Li [2]" w:date="2020-09-07T14:29:00Z">
        <w:r>
          <w:rPr>
            <w:rFonts w:hint="eastAsia"/>
            <w:lang w:val="en-GB" w:eastAsia="zh-CN"/>
          </w:rPr>
          <w:t>报警系统的电力供应</w:t>
        </w:r>
      </w:ins>
      <w:ins w:id="13570" w:author="Julio Li" w:date="2020-05-14T14:57:00Z">
        <w:del w:id="13571" w:author="Julio Li [2]" w:date="2020-09-07T14:29:00Z">
          <w:r w:rsidR="00F82EDD" w:rsidRPr="00876437" w:rsidDel="00C81607">
            <w:rPr>
              <w:rFonts w:hint="eastAsia"/>
              <w:lang w:val="en-GB"/>
              <w:rPrChange w:id="13572" w:author="Kevin Gu" w:date="2020-05-18T10:36:00Z">
                <w:rPr>
                  <w:rFonts w:hint="eastAsia"/>
                </w:rPr>
              </w:rPrChange>
            </w:rPr>
            <w:delText>电源应保护并</w:delText>
          </w:r>
        </w:del>
        <w:r w:rsidR="00F82EDD" w:rsidRPr="00876437">
          <w:rPr>
            <w:rFonts w:hint="eastAsia"/>
            <w:lang w:val="en-GB"/>
            <w:rPrChange w:id="13573" w:author="Kevin Gu" w:date="2020-05-18T10:36:00Z">
              <w:rPr>
                <w:rFonts w:hint="eastAsia"/>
              </w:rPr>
            </w:rPrChange>
          </w:rPr>
          <w:t>由</w:t>
        </w:r>
        <w:r w:rsidR="00F82EDD" w:rsidRPr="00876437">
          <w:rPr>
            <w:lang w:val="en-GB"/>
            <w:rPrChange w:id="13574" w:author="Kevin Gu" w:date="2020-05-18T10:36:00Z">
              <w:rPr/>
            </w:rPrChange>
          </w:rPr>
          <w:t xml:space="preserve"> UPS</w:t>
        </w:r>
      </w:ins>
      <w:ins w:id="13575" w:author="Julio Li [2]" w:date="2020-09-07T14:30:00Z">
        <w:r>
          <w:rPr>
            <w:rFonts w:hint="eastAsia"/>
            <w:lang w:val="en-GB" w:eastAsia="zh-CN"/>
          </w:rPr>
          <w:t>支持，当紧急情况发生时，它的电力供应可持续</w:t>
        </w:r>
        <w:r>
          <w:rPr>
            <w:rFonts w:hint="eastAsia"/>
            <w:lang w:val="en-GB" w:eastAsia="zh-CN"/>
          </w:rPr>
          <w:t>1</w:t>
        </w:r>
        <w:r>
          <w:rPr>
            <w:rFonts w:hint="eastAsia"/>
            <w:lang w:val="en-GB" w:eastAsia="zh-CN"/>
          </w:rPr>
          <w:t>到</w:t>
        </w:r>
        <w:r>
          <w:rPr>
            <w:rFonts w:hint="eastAsia"/>
            <w:lang w:val="en-GB" w:eastAsia="zh-CN"/>
          </w:rPr>
          <w:t>2</w:t>
        </w:r>
        <w:r>
          <w:rPr>
            <w:rFonts w:hint="eastAsia"/>
            <w:lang w:val="en-GB" w:eastAsia="zh-CN"/>
          </w:rPr>
          <w:t>个小时。</w:t>
        </w:r>
      </w:ins>
      <w:ins w:id="13576" w:author="Julio Li" w:date="2020-05-14T14:57:00Z">
        <w:del w:id="13577" w:author="Julio Li [2]" w:date="2020-09-07T14:29:00Z">
          <w:r w:rsidR="00F82EDD" w:rsidRPr="00876437" w:rsidDel="00C81607">
            <w:rPr>
              <w:rFonts w:hint="eastAsia"/>
              <w:lang w:val="en-GB"/>
              <w:rPrChange w:id="13578" w:author="Kevin Gu" w:date="2020-05-18T10:36:00Z">
                <w:rPr>
                  <w:rFonts w:hint="eastAsia"/>
                </w:rPr>
              </w:rPrChange>
            </w:rPr>
            <w:delText>备份</w:delText>
          </w:r>
        </w:del>
        <w:del w:id="13579" w:author="Julio Li [2]" w:date="2020-09-07T14:30:00Z">
          <w:r w:rsidR="00F82EDD" w:rsidRPr="00876437" w:rsidDel="00C81607">
            <w:rPr>
              <w:rFonts w:hint="eastAsia"/>
              <w:lang w:val="en-GB"/>
              <w:rPrChange w:id="13580" w:author="Kevin Gu" w:date="2020-05-18T10:36:00Z">
                <w:rPr>
                  <w:rFonts w:hint="eastAsia"/>
                </w:rPr>
              </w:rPrChange>
            </w:rPr>
            <w:delText>。</w:delText>
          </w:r>
        </w:del>
      </w:ins>
      <w:del w:id="13581" w:author="Julio Li" w:date="2020-05-14T14:57:00Z">
        <w:r w:rsidR="00BB7FA3" w:rsidRPr="00876437" w:rsidDel="00F82EDD">
          <w:rPr>
            <w:lang w:val="en-GB" w:eastAsia="zh-CN"/>
            <w:rPrChange w:id="13582" w:author="Kevin Gu" w:date="2020-05-18T10:36:00Z">
              <w:rPr>
                <w:lang w:eastAsia="zh-CN"/>
              </w:rPr>
            </w:rPrChange>
          </w:rPr>
          <w:delText>A</w:delText>
        </w:r>
        <w:r w:rsidR="00475179" w:rsidRPr="00876437" w:rsidDel="00F82EDD">
          <w:rPr>
            <w:lang w:val="en-GB" w:eastAsia="zh-CN"/>
            <w:rPrChange w:id="13583" w:author="Kevin Gu" w:date="2020-05-18T10:36:00Z">
              <w:rPr>
                <w:lang w:eastAsia="zh-CN"/>
              </w:rPr>
            </w:rPrChange>
          </w:rPr>
          <w:delText>l</w:delText>
        </w:r>
        <w:r w:rsidR="00BB7FA3" w:rsidRPr="00876437" w:rsidDel="00F82EDD">
          <w:rPr>
            <w:lang w:val="en-GB" w:eastAsia="zh-CN"/>
            <w:rPrChange w:id="13584" w:author="Kevin Gu" w:date="2020-05-18T10:36:00Z">
              <w:rPr>
                <w:lang w:eastAsia="zh-CN"/>
              </w:rPr>
            </w:rPrChange>
          </w:rPr>
          <w:delText>arm systems are connected to the monitor room with 24/7 operation.</w:delText>
        </w:r>
      </w:del>
    </w:p>
    <w:p w14:paraId="5149DDFA" w14:textId="5D18D53B" w:rsidR="00F82EDD" w:rsidRPr="00876437" w:rsidRDefault="00F82EDD" w:rsidP="00F82EDD">
      <w:pPr>
        <w:rPr>
          <w:ins w:id="13585" w:author="Julio Li" w:date="2020-05-14T14:57:00Z"/>
          <w:lang w:val="en-GB" w:eastAsia="zh-CN"/>
          <w:rPrChange w:id="13586" w:author="Kevin Gu" w:date="2020-05-18T10:36:00Z">
            <w:rPr>
              <w:ins w:id="13587" w:author="Julio Li" w:date="2020-05-14T14:57:00Z"/>
              <w:lang w:eastAsia="zh-CN"/>
            </w:rPr>
          </w:rPrChange>
        </w:rPr>
      </w:pPr>
    </w:p>
    <w:p w14:paraId="1CB92D19" w14:textId="4EA8F6A7" w:rsidR="00F82EDD" w:rsidRPr="00876437" w:rsidRDefault="00F82EDD" w:rsidP="00F82EDD">
      <w:pPr>
        <w:pStyle w:val="Title3"/>
        <w:rPr>
          <w:ins w:id="13588" w:author="Julio Li" w:date="2020-05-14T14:57:00Z"/>
          <w:lang w:val="en-GB"/>
          <w:rPrChange w:id="13589" w:author="Kevin Gu" w:date="2020-05-18T10:36:00Z">
            <w:rPr>
              <w:ins w:id="13590" w:author="Julio Li" w:date="2020-05-14T14:57:00Z"/>
            </w:rPr>
          </w:rPrChange>
        </w:rPr>
      </w:pPr>
      <w:ins w:id="13591" w:author="Julio Li" w:date="2020-05-14T14:57:00Z">
        <w:r w:rsidRPr="00876437">
          <w:rPr>
            <w:lang w:val="en-GB"/>
            <w:rPrChange w:id="13592" w:author="Kevin Gu" w:date="2020-05-18T10:36:00Z">
              <w:rPr/>
            </w:rPrChange>
          </w:rPr>
          <w:t>Basic</w:t>
        </w:r>
        <w:proofErr w:type="spellStart"/>
        <w:r w:rsidRPr="00876437">
          <w:rPr>
            <w:rFonts w:hint="eastAsia"/>
            <w:lang w:val="en-GB"/>
            <w:rPrChange w:id="13593" w:author="Kevin Gu" w:date="2020-05-18T10:36:00Z">
              <w:rPr>
                <w:rFonts w:hint="eastAsia"/>
              </w:rPr>
            </w:rPrChange>
          </w:rPr>
          <w:t>基本</w:t>
        </w:r>
        <w:proofErr w:type="spellEnd"/>
      </w:ins>
    </w:p>
    <w:p w14:paraId="0DA8F5DF" w14:textId="77777777" w:rsidR="00F82EDD" w:rsidRPr="00876437" w:rsidRDefault="00F82EDD" w:rsidP="00F82EDD">
      <w:pPr>
        <w:rPr>
          <w:ins w:id="13594" w:author="Julio Li" w:date="2020-05-14T14:57:00Z"/>
          <w:lang w:val="en-GB"/>
          <w:rPrChange w:id="13595" w:author="Kevin Gu" w:date="2020-05-18T10:36:00Z">
            <w:rPr>
              <w:ins w:id="13596" w:author="Julio Li" w:date="2020-05-14T14:57:00Z"/>
            </w:rPr>
          </w:rPrChange>
        </w:rPr>
      </w:pPr>
      <w:ins w:id="13597" w:author="Julio Li" w:date="2020-05-14T14:57:00Z">
        <w:r w:rsidRPr="00876437">
          <w:rPr>
            <w:lang w:val="en-GB"/>
            <w:rPrChange w:id="13598" w:author="Kevin Gu" w:date="2020-05-18T10:36:00Z">
              <w:rPr/>
            </w:rPrChange>
          </w:rPr>
          <w:t>The alarm system should cover all external doors and windows, internal high security areas such as vaults and places designated for the storage of high security materials. It should provide a means of summoning assistance in the event of emergency i.e. panic attack buttons.</w:t>
        </w:r>
      </w:ins>
    </w:p>
    <w:p w14:paraId="25ED1154" w14:textId="77777777" w:rsidR="00F82EDD" w:rsidRPr="00876437" w:rsidRDefault="00F82EDD" w:rsidP="00F82EDD">
      <w:pPr>
        <w:rPr>
          <w:ins w:id="13599" w:author="Julio Li" w:date="2020-05-14T14:57:00Z"/>
          <w:lang w:val="en-GB"/>
          <w:rPrChange w:id="13600" w:author="Kevin Gu" w:date="2020-05-18T10:36:00Z">
            <w:rPr>
              <w:ins w:id="13601" w:author="Julio Li" w:date="2020-05-14T14:57:00Z"/>
            </w:rPr>
          </w:rPrChange>
        </w:rPr>
      </w:pPr>
      <w:proofErr w:type="spellStart"/>
      <w:ins w:id="13602" w:author="Julio Li" w:date="2020-05-14T14:57:00Z">
        <w:r w:rsidRPr="00876437">
          <w:rPr>
            <w:rFonts w:hint="eastAsia"/>
            <w:lang w:val="en-GB"/>
            <w:rPrChange w:id="13603" w:author="Kevin Gu" w:date="2020-05-18T10:36:00Z">
              <w:rPr>
                <w:rFonts w:hint="eastAsia"/>
              </w:rPr>
            </w:rPrChange>
          </w:rPr>
          <w:t>报警系统应涵盖所有外部门窗、高安全存储区和指定存放高安全材料的高安全区。它应提供紧急援助的一种手段如恐怖袭击按钮</w:t>
        </w:r>
        <w:proofErr w:type="spellEnd"/>
        <w:r w:rsidRPr="00876437">
          <w:rPr>
            <w:rFonts w:hint="eastAsia"/>
            <w:lang w:val="en-GB"/>
            <w:rPrChange w:id="13604" w:author="Kevin Gu" w:date="2020-05-18T10:36:00Z">
              <w:rPr>
                <w:rFonts w:hint="eastAsia"/>
              </w:rPr>
            </w:rPrChange>
          </w:rPr>
          <w:t>。</w:t>
        </w:r>
      </w:ins>
    </w:p>
    <w:p w14:paraId="12BE8887" w14:textId="77777777" w:rsidR="00F82EDD" w:rsidRPr="00876437" w:rsidRDefault="00F82EDD" w:rsidP="00F82EDD">
      <w:pPr>
        <w:rPr>
          <w:ins w:id="13605" w:author="Julio Li" w:date="2020-05-14T14:57:00Z"/>
          <w:lang w:val="en-GB"/>
          <w:rPrChange w:id="13606" w:author="Kevin Gu" w:date="2020-05-18T10:36:00Z">
            <w:rPr>
              <w:ins w:id="13607" w:author="Julio Li" w:date="2020-05-14T14:57:00Z"/>
            </w:rPr>
          </w:rPrChange>
        </w:rPr>
      </w:pPr>
      <w:ins w:id="13608" w:author="Julio Li" w:date="2020-05-14T14:57:00Z">
        <w:r w:rsidRPr="00876437">
          <w:rPr>
            <w:lang w:val="en-GB"/>
            <w:rPrChange w:id="13609" w:author="Kevin Gu" w:date="2020-05-18T10:36:00Z">
              <w:rPr/>
            </w:rPrChange>
          </w:rPr>
          <w:t>The alarm system may be linked with the access control system or may be a separate installation.</w:t>
        </w:r>
      </w:ins>
    </w:p>
    <w:p w14:paraId="328861AF" w14:textId="77777777" w:rsidR="00F82EDD" w:rsidRPr="00876437" w:rsidRDefault="00F82EDD" w:rsidP="00F82EDD">
      <w:pPr>
        <w:rPr>
          <w:ins w:id="13610" w:author="Julio Li" w:date="2020-05-14T14:57:00Z"/>
          <w:lang w:val="en-GB"/>
          <w:rPrChange w:id="13611" w:author="Kevin Gu" w:date="2020-05-18T10:36:00Z">
            <w:rPr>
              <w:ins w:id="13612" w:author="Julio Li" w:date="2020-05-14T14:57:00Z"/>
            </w:rPr>
          </w:rPrChange>
        </w:rPr>
      </w:pPr>
      <w:proofErr w:type="spellStart"/>
      <w:ins w:id="13613" w:author="Julio Li" w:date="2020-05-14T14:57:00Z">
        <w:r w:rsidRPr="00876437">
          <w:rPr>
            <w:rFonts w:hint="eastAsia"/>
            <w:lang w:val="en-GB"/>
            <w:rPrChange w:id="13614" w:author="Kevin Gu" w:date="2020-05-18T10:36:00Z">
              <w:rPr>
                <w:rFonts w:hint="eastAsia"/>
              </w:rPr>
            </w:rPrChange>
          </w:rPr>
          <w:t>报警系统可能与门禁控制系统链接，或者可能是一个单独的安装</w:t>
        </w:r>
        <w:proofErr w:type="spellEnd"/>
        <w:r w:rsidRPr="00876437">
          <w:rPr>
            <w:rFonts w:hint="eastAsia"/>
            <w:lang w:val="en-GB"/>
            <w:rPrChange w:id="13615" w:author="Kevin Gu" w:date="2020-05-18T10:36:00Z">
              <w:rPr>
                <w:rFonts w:hint="eastAsia"/>
              </w:rPr>
            </w:rPrChange>
          </w:rPr>
          <w:t>。</w:t>
        </w:r>
      </w:ins>
    </w:p>
    <w:p w14:paraId="35184AB8" w14:textId="77777777" w:rsidR="00F82EDD" w:rsidRPr="00876437" w:rsidRDefault="00F82EDD" w:rsidP="00F82EDD">
      <w:pPr>
        <w:rPr>
          <w:ins w:id="13616" w:author="Julio Li" w:date="2020-05-14T14:57:00Z"/>
          <w:lang w:val="en-GB"/>
          <w:rPrChange w:id="13617" w:author="Kevin Gu" w:date="2020-05-18T10:36:00Z">
            <w:rPr>
              <w:ins w:id="13618" w:author="Julio Li" w:date="2020-05-14T14:57:00Z"/>
            </w:rPr>
          </w:rPrChange>
        </w:rPr>
      </w:pPr>
      <w:ins w:id="13619" w:author="Julio Li" w:date="2020-05-14T14:57:00Z">
        <w:r w:rsidRPr="00876437">
          <w:rPr>
            <w:lang w:val="en-GB"/>
            <w:rPrChange w:id="13620" w:author="Kevin Gu" w:date="2020-05-18T10:36:00Z">
              <w:rPr/>
            </w:rPrChange>
          </w:rPr>
          <w:lastRenderedPageBreak/>
          <w:t>Records of activation should be maintained together with records of service to the system.</w:t>
        </w:r>
      </w:ins>
    </w:p>
    <w:p w14:paraId="7FF74E01" w14:textId="77777777" w:rsidR="00F82EDD" w:rsidRPr="00876437" w:rsidRDefault="00F82EDD" w:rsidP="00F82EDD">
      <w:pPr>
        <w:rPr>
          <w:ins w:id="13621" w:author="Julio Li" w:date="2020-05-14T14:57:00Z"/>
          <w:lang w:val="en-GB"/>
          <w:rPrChange w:id="13622" w:author="Kevin Gu" w:date="2020-05-18T10:36:00Z">
            <w:rPr>
              <w:ins w:id="13623" w:author="Julio Li" w:date="2020-05-14T14:57:00Z"/>
            </w:rPr>
          </w:rPrChange>
        </w:rPr>
      </w:pPr>
      <w:proofErr w:type="spellStart"/>
      <w:ins w:id="13624" w:author="Julio Li" w:date="2020-05-14T14:57:00Z">
        <w:r w:rsidRPr="00876437">
          <w:rPr>
            <w:rFonts w:hint="eastAsia"/>
            <w:lang w:val="en-GB"/>
            <w:rPrChange w:id="13625" w:author="Kevin Gu" w:date="2020-05-18T10:36:00Z">
              <w:rPr>
                <w:rFonts w:hint="eastAsia"/>
              </w:rPr>
            </w:rPrChange>
          </w:rPr>
          <w:t>激活记录应在系统中与服务记录一同保存</w:t>
        </w:r>
        <w:proofErr w:type="spellEnd"/>
        <w:r w:rsidRPr="00876437">
          <w:rPr>
            <w:rFonts w:hint="eastAsia"/>
            <w:lang w:val="en-GB"/>
            <w:rPrChange w:id="13626" w:author="Kevin Gu" w:date="2020-05-18T10:36:00Z">
              <w:rPr>
                <w:rFonts w:hint="eastAsia"/>
              </w:rPr>
            </w:rPrChange>
          </w:rPr>
          <w:t>。</w:t>
        </w:r>
      </w:ins>
    </w:p>
    <w:p w14:paraId="4D788269" w14:textId="77777777" w:rsidR="00F82EDD" w:rsidRPr="00876437" w:rsidRDefault="00F82EDD" w:rsidP="00F82EDD">
      <w:pPr>
        <w:rPr>
          <w:ins w:id="13627" w:author="Julio Li" w:date="2020-05-14T14:57:00Z"/>
          <w:lang w:val="en-GB"/>
          <w:rPrChange w:id="13628" w:author="Kevin Gu" w:date="2020-05-18T10:36:00Z">
            <w:rPr>
              <w:ins w:id="13629" w:author="Julio Li" w:date="2020-05-14T14:57:00Z"/>
            </w:rPr>
          </w:rPrChange>
        </w:rPr>
      </w:pPr>
      <w:ins w:id="13630" w:author="Julio Li" w:date="2020-05-14T14:57:00Z">
        <w:r w:rsidRPr="00876437">
          <w:rPr>
            <w:lang w:val="en-GB"/>
            <w:rPrChange w:id="13631" w:author="Kevin Gu" w:date="2020-05-18T10:36:00Z">
              <w:rPr/>
            </w:rPrChange>
          </w:rPr>
          <w:t>A local procedure should document the operation of the system. The procedure should remain confidential to those persons who have a need to be involved in the operation of the system. It should include instructions on how activations are to be dealt with.</w:t>
        </w:r>
      </w:ins>
    </w:p>
    <w:p w14:paraId="430B4134" w14:textId="7C0B8B0F" w:rsidR="00F82EDD" w:rsidRPr="00876437" w:rsidRDefault="00F82EDD" w:rsidP="00F82EDD">
      <w:pPr>
        <w:rPr>
          <w:ins w:id="13632" w:author="Julio Li" w:date="2020-05-14T14:58:00Z"/>
          <w:lang w:val="en-GB"/>
          <w:rPrChange w:id="13633" w:author="Kevin Gu" w:date="2020-05-18T10:36:00Z">
            <w:rPr>
              <w:ins w:id="13634" w:author="Julio Li" w:date="2020-05-14T14:58:00Z"/>
            </w:rPr>
          </w:rPrChange>
        </w:rPr>
      </w:pPr>
      <w:proofErr w:type="spellStart"/>
      <w:ins w:id="13635" w:author="Julio Li" w:date="2020-05-14T14:57:00Z">
        <w:r w:rsidRPr="00876437">
          <w:rPr>
            <w:rFonts w:hint="eastAsia"/>
            <w:lang w:val="en-GB"/>
            <w:rPrChange w:id="13636" w:author="Kevin Gu" w:date="2020-05-18T10:36:00Z">
              <w:rPr>
                <w:rFonts w:hint="eastAsia"/>
              </w:rPr>
            </w:rPrChange>
          </w:rPr>
          <w:t>本地流程应对系统的运作存档。这个程序应该对那些涉及系统操作的人保持机密。它应包括有关如何处理激活的指令</w:t>
        </w:r>
        <w:proofErr w:type="spellEnd"/>
        <w:r w:rsidRPr="00876437">
          <w:rPr>
            <w:rFonts w:hint="eastAsia"/>
            <w:lang w:val="en-GB"/>
            <w:rPrChange w:id="13637" w:author="Kevin Gu" w:date="2020-05-18T10:36:00Z">
              <w:rPr>
                <w:rFonts w:hint="eastAsia"/>
              </w:rPr>
            </w:rPrChange>
          </w:rPr>
          <w:t>。</w:t>
        </w:r>
      </w:ins>
    </w:p>
    <w:p w14:paraId="61E2CC23" w14:textId="0C530453" w:rsidR="00F82EDD" w:rsidRPr="00876437" w:rsidRDefault="00F82EDD" w:rsidP="00F82EDD">
      <w:pPr>
        <w:pStyle w:val="Title3"/>
        <w:rPr>
          <w:ins w:id="13638" w:author="Julio Li" w:date="2020-05-14T14:58:00Z"/>
          <w:lang w:val="en-GB"/>
          <w:rPrChange w:id="13639" w:author="Kevin Gu" w:date="2020-05-18T10:36:00Z">
            <w:rPr>
              <w:ins w:id="13640" w:author="Julio Li" w:date="2020-05-14T14:58:00Z"/>
            </w:rPr>
          </w:rPrChange>
        </w:rPr>
      </w:pPr>
      <w:ins w:id="13641" w:author="Julio Li" w:date="2020-05-14T14:58:00Z">
        <w:r w:rsidRPr="00876437">
          <w:rPr>
            <w:lang w:val="en-GB"/>
            <w:rPrChange w:id="13642" w:author="Kevin Gu" w:date="2020-05-18T10:36:00Z">
              <w:rPr/>
            </w:rPrChange>
          </w:rPr>
          <w:t>By Zone</w:t>
        </w:r>
        <w:proofErr w:type="spellStart"/>
        <w:r w:rsidRPr="00876437">
          <w:rPr>
            <w:rFonts w:hint="eastAsia"/>
            <w:lang w:val="en-GB"/>
            <w:rPrChange w:id="13643" w:author="Kevin Gu" w:date="2020-05-18T10:36:00Z">
              <w:rPr>
                <w:rFonts w:hint="eastAsia"/>
              </w:rPr>
            </w:rPrChange>
          </w:rPr>
          <w:t>根据区域</w:t>
        </w:r>
        <w:proofErr w:type="spellEnd"/>
      </w:ins>
    </w:p>
    <w:p w14:paraId="0E368B28" w14:textId="77777777" w:rsidR="00F82EDD" w:rsidRPr="00876437" w:rsidRDefault="00F82EDD" w:rsidP="00F82EDD">
      <w:pPr>
        <w:rPr>
          <w:ins w:id="13644" w:author="Julio Li" w:date="2020-05-14T14:58:00Z"/>
          <w:lang w:val="en-GB"/>
          <w:rPrChange w:id="13645" w:author="Kevin Gu" w:date="2020-05-18T10:36:00Z">
            <w:rPr>
              <w:ins w:id="13646" w:author="Julio Li" w:date="2020-05-14T14:58:00Z"/>
            </w:rPr>
          </w:rPrChange>
        </w:rPr>
      </w:pPr>
      <w:ins w:id="13647" w:author="Julio Li" w:date="2020-05-14T14:58:00Z">
        <w:r w:rsidRPr="00876437">
          <w:rPr>
            <w:lang w:val="en-GB"/>
            <w:rPrChange w:id="13648" w:author="Kevin Gu" w:date="2020-05-18T10:36:00Z">
              <w:rPr/>
            </w:rPrChange>
          </w:rPr>
          <w:t>As a complement to the basic system described above, the alarm system allows to have some specific areas activated closed to some others deactivated.</w:t>
        </w:r>
      </w:ins>
    </w:p>
    <w:p w14:paraId="5D853B92" w14:textId="77777777" w:rsidR="00F82EDD" w:rsidRPr="00876437" w:rsidRDefault="00F82EDD" w:rsidP="00F82EDD">
      <w:pPr>
        <w:rPr>
          <w:ins w:id="13649" w:author="Julio Li" w:date="2020-05-14T14:58:00Z"/>
          <w:lang w:val="en-GB"/>
          <w:rPrChange w:id="13650" w:author="Kevin Gu" w:date="2020-05-18T10:36:00Z">
            <w:rPr>
              <w:ins w:id="13651" w:author="Julio Li" w:date="2020-05-14T14:58:00Z"/>
            </w:rPr>
          </w:rPrChange>
        </w:rPr>
      </w:pPr>
      <w:proofErr w:type="spellStart"/>
      <w:ins w:id="13652" w:author="Julio Li" w:date="2020-05-14T14:58:00Z">
        <w:r w:rsidRPr="00876437">
          <w:rPr>
            <w:rFonts w:hint="eastAsia"/>
            <w:lang w:val="en-GB"/>
            <w:rPrChange w:id="13653" w:author="Kevin Gu" w:date="2020-05-18T10:36:00Z">
              <w:rPr>
                <w:rFonts w:hint="eastAsia"/>
              </w:rPr>
            </w:rPrChange>
          </w:rPr>
          <w:t>如上文所述，报警系统允许有一些特定激活的区域与非激活区域相邻</w:t>
        </w:r>
        <w:proofErr w:type="spellEnd"/>
        <w:r w:rsidRPr="00876437">
          <w:rPr>
            <w:rFonts w:hint="eastAsia"/>
            <w:lang w:val="en-GB"/>
            <w:rPrChange w:id="13654" w:author="Kevin Gu" w:date="2020-05-18T10:36:00Z">
              <w:rPr>
                <w:rFonts w:hint="eastAsia"/>
              </w:rPr>
            </w:rPrChange>
          </w:rPr>
          <w:t>。</w:t>
        </w:r>
      </w:ins>
    </w:p>
    <w:p w14:paraId="5B4B392A" w14:textId="0652372C" w:rsidR="00F82EDD" w:rsidRPr="00876437" w:rsidDel="00AE184C" w:rsidRDefault="00F82EDD" w:rsidP="00F82EDD">
      <w:pPr>
        <w:rPr>
          <w:ins w:id="13655" w:author="Julio Li" w:date="2020-05-14T14:58:00Z"/>
          <w:del w:id="13656" w:author="Kevin Gu" w:date="2020-05-18T11:18:00Z"/>
          <w:lang w:val="en-GB"/>
          <w:rPrChange w:id="13657" w:author="Kevin Gu" w:date="2020-05-18T10:36:00Z">
            <w:rPr>
              <w:ins w:id="13658" w:author="Julio Li" w:date="2020-05-14T14:58:00Z"/>
              <w:del w:id="13659" w:author="Kevin Gu" w:date="2020-05-18T11:18:00Z"/>
            </w:rPr>
          </w:rPrChange>
        </w:rPr>
      </w:pPr>
      <w:ins w:id="13660" w:author="Julio Li" w:date="2020-05-14T14:58:00Z">
        <w:r w:rsidRPr="00876437">
          <w:rPr>
            <w:lang w:val="en-GB"/>
            <w:rPrChange w:id="13661" w:author="Kevin Gu" w:date="2020-05-18T10:36:00Z">
              <w:rPr/>
            </w:rPrChange>
          </w:rPr>
          <w:t>Activation on one specific area can be</w:t>
        </w:r>
        <w:del w:id="13662" w:author="Kevin Gu" w:date="2020-05-18T11:18:00Z">
          <w:r w:rsidRPr="00876437" w:rsidDel="00AE184C">
            <w:rPr>
              <w:lang w:val="en-GB"/>
              <w:rPrChange w:id="13663" w:author="Kevin Gu" w:date="2020-05-18T10:36:00Z">
                <w:rPr/>
              </w:rPrChange>
            </w:rPr>
            <w:delText>:</w:delText>
          </w:r>
        </w:del>
      </w:ins>
    </w:p>
    <w:p w14:paraId="6FDCD406" w14:textId="77777777" w:rsidR="00F82EDD" w:rsidRPr="00876437" w:rsidRDefault="00F82EDD" w:rsidP="00F82EDD">
      <w:pPr>
        <w:rPr>
          <w:ins w:id="13664" w:author="Julio Li" w:date="2020-05-14T14:58:00Z"/>
          <w:lang w:val="en-GB"/>
          <w:rPrChange w:id="13665" w:author="Kevin Gu" w:date="2020-05-18T10:36:00Z">
            <w:rPr>
              <w:ins w:id="13666" w:author="Julio Li" w:date="2020-05-14T14:58:00Z"/>
            </w:rPr>
          </w:rPrChange>
        </w:rPr>
      </w:pPr>
      <w:proofErr w:type="spellStart"/>
      <w:ins w:id="13667" w:author="Julio Li" w:date="2020-05-14T14:58:00Z">
        <w:r w:rsidRPr="00876437">
          <w:rPr>
            <w:rFonts w:hint="eastAsia"/>
            <w:lang w:val="en-GB"/>
            <w:rPrChange w:id="13668" w:author="Kevin Gu" w:date="2020-05-18T10:36:00Z">
              <w:rPr>
                <w:rFonts w:hint="eastAsia"/>
              </w:rPr>
            </w:rPrChange>
          </w:rPr>
          <w:t>一个特定领域的激活可以是</w:t>
        </w:r>
        <w:proofErr w:type="spellEnd"/>
        <w:r w:rsidRPr="00876437">
          <w:rPr>
            <w:rFonts w:hint="eastAsia"/>
            <w:lang w:val="en-GB"/>
            <w:rPrChange w:id="13669" w:author="Kevin Gu" w:date="2020-05-18T10:36:00Z">
              <w:rPr>
                <w:rFonts w:hint="eastAsia"/>
              </w:rPr>
            </w:rPrChange>
          </w:rPr>
          <w:t>：</w:t>
        </w:r>
      </w:ins>
    </w:p>
    <w:p w14:paraId="05BEED3C" w14:textId="2C9E166D" w:rsidR="00F82EDD" w:rsidRPr="00AE184C" w:rsidDel="00AE184C" w:rsidRDefault="00F82EDD">
      <w:pPr>
        <w:pStyle w:val="ListParagraph"/>
        <w:numPr>
          <w:ilvl w:val="0"/>
          <w:numId w:val="56"/>
        </w:numPr>
        <w:rPr>
          <w:ins w:id="13670" w:author="Julio Li" w:date="2020-05-14T14:58:00Z"/>
          <w:del w:id="13671" w:author="Kevin Gu" w:date="2020-05-18T11:18:00Z"/>
          <w:lang w:val="en-GB"/>
          <w:rPrChange w:id="13672" w:author="Kevin Gu" w:date="2020-05-18T11:19:00Z">
            <w:rPr>
              <w:ins w:id="13673" w:author="Julio Li" w:date="2020-05-14T14:58:00Z"/>
              <w:del w:id="13674" w:author="Kevin Gu" w:date="2020-05-18T11:18:00Z"/>
            </w:rPr>
          </w:rPrChange>
        </w:rPr>
        <w:pPrChange w:id="13675" w:author="Kevin Gu" w:date="2020-05-18T11:19:00Z">
          <w:pPr/>
        </w:pPrChange>
      </w:pPr>
      <w:ins w:id="13676" w:author="Julio Li" w:date="2020-05-14T14:58:00Z">
        <w:del w:id="13677" w:author="Kevin Gu" w:date="2020-05-18T11:18:00Z">
          <w:r w:rsidRPr="00AE184C" w:rsidDel="00AE184C">
            <w:rPr>
              <w:lang w:val="en-GB"/>
              <w:rPrChange w:id="13678" w:author="Kevin Gu" w:date="2020-05-18T11:19:00Z">
                <w:rPr/>
              </w:rPrChange>
            </w:rPr>
            <w:delText></w:delText>
          </w:r>
        </w:del>
        <w:r w:rsidRPr="00AE184C">
          <w:rPr>
            <w:lang w:val="en-GB"/>
            <w:rPrChange w:id="13679" w:author="Kevin Gu" w:date="2020-05-18T11:19:00Z">
              <w:rPr/>
            </w:rPrChange>
          </w:rPr>
          <w:t>Manual: e.g. a guard activates one area when nobody is inside</w:t>
        </w:r>
      </w:ins>
    </w:p>
    <w:p w14:paraId="089FBE70" w14:textId="6A811EF0" w:rsidR="00F82EDD" w:rsidRPr="00876437" w:rsidRDefault="00F82EDD">
      <w:pPr>
        <w:pStyle w:val="ListParagraph"/>
        <w:numPr>
          <w:ilvl w:val="0"/>
          <w:numId w:val="56"/>
        </w:numPr>
        <w:rPr>
          <w:ins w:id="13680" w:author="Julio Li" w:date="2020-05-14T14:58:00Z"/>
          <w:lang w:val="en-GB"/>
          <w:rPrChange w:id="13681" w:author="Kevin Gu" w:date="2020-05-18T10:36:00Z">
            <w:rPr>
              <w:ins w:id="13682" w:author="Julio Li" w:date="2020-05-14T14:58:00Z"/>
            </w:rPr>
          </w:rPrChange>
        </w:rPr>
        <w:pPrChange w:id="13683" w:author="Kevin Gu" w:date="2020-05-18T11:19:00Z">
          <w:pPr/>
        </w:pPrChange>
      </w:pPr>
      <w:ins w:id="13684" w:author="Julio Li" w:date="2020-05-14T14:58:00Z">
        <w:r w:rsidRPr="00876437">
          <w:rPr>
            <w:rFonts w:hint="eastAsia"/>
            <w:lang w:val="en-GB"/>
            <w:rPrChange w:id="13685" w:author="Kevin Gu" w:date="2020-05-18T10:36:00Z">
              <w:rPr>
                <w:rFonts w:hint="eastAsia"/>
              </w:rPr>
            </w:rPrChange>
          </w:rPr>
          <w:t>手</w:t>
        </w:r>
        <w:del w:id="13686" w:author="Kevin Gu" w:date="2020-05-21T13:24:00Z">
          <w:r w:rsidRPr="00876437" w:rsidDel="00063D73">
            <w:rPr>
              <w:rFonts w:hint="eastAsia"/>
              <w:lang w:val="en-GB"/>
              <w:rPrChange w:id="13687" w:author="Kevin Gu" w:date="2020-05-18T10:36:00Z">
                <w:rPr>
                  <w:rFonts w:hint="eastAsia"/>
                </w:rPr>
              </w:rPrChange>
            </w:rPr>
            <w:delText>册</w:delText>
          </w:r>
        </w:del>
      </w:ins>
      <w:ins w:id="13688" w:author="Kevin Gu" w:date="2020-05-21T13:24:00Z">
        <w:r w:rsidR="00063D73">
          <w:rPr>
            <w:rFonts w:hint="eastAsia"/>
            <w:lang w:val="en-GB" w:eastAsia="zh-CN"/>
          </w:rPr>
          <w:t>动</w:t>
        </w:r>
      </w:ins>
      <w:ins w:id="13689" w:author="Julio Li" w:date="2020-05-14T14:58:00Z">
        <w:r w:rsidRPr="00876437">
          <w:rPr>
            <w:rFonts w:hint="eastAsia"/>
            <w:lang w:val="en-GB"/>
            <w:rPrChange w:id="13690" w:author="Kevin Gu" w:date="2020-05-18T10:36:00Z">
              <w:rPr>
                <w:rFonts w:hint="eastAsia"/>
              </w:rPr>
            </w:rPrChange>
          </w:rPr>
          <w:t>：</w:t>
        </w:r>
        <w:proofErr w:type="spellStart"/>
        <w:r w:rsidRPr="00876437">
          <w:rPr>
            <w:rFonts w:hint="eastAsia"/>
            <w:lang w:val="en-GB"/>
            <w:rPrChange w:id="13691" w:author="Kevin Gu" w:date="2020-05-18T10:36:00Z">
              <w:rPr>
                <w:rFonts w:hint="eastAsia"/>
              </w:rPr>
            </w:rPrChange>
          </w:rPr>
          <w:t>例如警卫队将激活一个地区，当没人在里面时</w:t>
        </w:r>
        <w:proofErr w:type="spellEnd"/>
      </w:ins>
    </w:p>
    <w:p w14:paraId="73598588" w14:textId="7F2BDCE4" w:rsidR="00F82EDD" w:rsidRPr="00AE184C" w:rsidDel="00AE184C" w:rsidRDefault="00F82EDD">
      <w:pPr>
        <w:rPr>
          <w:ins w:id="13692" w:author="Julio Li" w:date="2020-05-14T14:58:00Z"/>
          <w:del w:id="13693" w:author="Kevin Gu" w:date="2020-05-18T11:18:00Z"/>
          <w:lang w:val="en-GB"/>
          <w:rPrChange w:id="13694" w:author="Kevin Gu" w:date="2020-05-18T11:18:00Z">
            <w:rPr>
              <w:ins w:id="13695" w:author="Julio Li" w:date="2020-05-14T14:58:00Z"/>
              <w:del w:id="13696" w:author="Kevin Gu" w:date="2020-05-18T11:18:00Z"/>
            </w:rPr>
          </w:rPrChange>
        </w:rPr>
      </w:pPr>
      <w:ins w:id="13697" w:author="Julio Li" w:date="2020-05-14T14:58:00Z">
        <w:del w:id="13698" w:author="Kevin Gu" w:date="2020-05-18T11:18:00Z">
          <w:r w:rsidRPr="00AE184C" w:rsidDel="00AE184C">
            <w:rPr>
              <w:lang w:val="en-GB"/>
              <w:rPrChange w:id="13699" w:author="Kevin Gu" w:date="2020-05-18T11:18:00Z">
                <w:rPr/>
              </w:rPrChange>
            </w:rPr>
            <w:delText></w:delText>
          </w:r>
        </w:del>
        <w:r w:rsidRPr="00AE184C">
          <w:rPr>
            <w:lang w:val="en-GB"/>
            <w:rPrChange w:id="13700" w:author="Kevin Gu" w:date="2020-05-18T11:18:00Z">
              <w:rPr/>
            </w:rPrChange>
          </w:rPr>
          <w:t>Semi-automatic: a time limit is defined to activate the alarm</w:t>
        </w:r>
      </w:ins>
    </w:p>
    <w:p w14:paraId="67D98B56" w14:textId="3292BE7C" w:rsidR="00F82EDD" w:rsidRPr="00AE184C" w:rsidRDefault="00F82EDD">
      <w:pPr>
        <w:pStyle w:val="ListParagraph"/>
        <w:numPr>
          <w:ilvl w:val="0"/>
          <w:numId w:val="56"/>
        </w:numPr>
        <w:rPr>
          <w:ins w:id="13701" w:author="Julio Li" w:date="2020-05-14T14:58:00Z"/>
          <w:lang w:val="en-GB"/>
          <w:rPrChange w:id="13702" w:author="Kevin Gu" w:date="2020-05-18T11:18:00Z">
            <w:rPr>
              <w:ins w:id="13703" w:author="Julio Li" w:date="2020-05-14T14:58:00Z"/>
            </w:rPr>
          </w:rPrChange>
        </w:rPr>
        <w:pPrChange w:id="13704" w:author="Kevin Gu" w:date="2020-05-18T11:19:00Z">
          <w:pPr/>
        </w:pPrChange>
      </w:pPr>
      <w:proofErr w:type="spellStart"/>
      <w:ins w:id="13705" w:author="Julio Li" w:date="2020-05-14T14:58:00Z">
        <w:r w:rsidRPr="00AE184C">
          <w:rPr>
            <w:rFonts w:hint="eastAsia"/>
            <w:lang w:val="en-GB"/>
            <w:rPrChange w:id="13706" w:author="Kevin Gu" w:date="2020-05-18T11:18:00Z">
              <w:rPr>
                <w:rFonts w:hint="eastAsia"/>
              </w:rPr>
            </w:rPrChange>
          </w:rPr>
          <w:t>半自动：对警报设置时间限制</w:t>
        </w:r>
        <w:proofErr w:type="spellEnd"/>
      </w:ins>
    </w:p>
    <w:p w14:paraId="42A260E1" w14:textId="063F456D" w:rsidR="00F82EDD" w:rsidRPr="00876437" w:rsidRDefault="00F82EDD" w:rsidP="00F82EDD">
      <w:pPr>
        <w:pStyle w:val="Title3"/>
        <w:rPr>
          <w:ins w:id="13707" w:author="Julio Li" w:date="2020-05-14T14:59:00Z"/>
          <w:lang w:val="en-GB"/>
          <w:rPrChange w:id="13708" w:author="Kevin Gu" w:date="2020-05-18T10:36:00Z">
            <w:rPr>
              <w:ins w:id="13709" w:author="Julio Li" w:date="2020-05-14T14:59:00Z"/>
            </w:rPr>
          </w:rPrChange>
        </w:rPr>
      </w:pPr>
      <w:ins w:id="13710" w:author="Julio Li" w:date="2020-05-14T14:59:00Z">
        <w:r w:rsidRPr="00876437">
          <w:rPr>
            <w:lang w:val="en-GB"/>
            <w:rPrChange w:id="13711" w:author="Kevin Gu" w:date="2020-05-18T10:36:00Z">
              <w:rPr/>
            </w:rPrChange>
          </w:rPr>
          <w:t>Automatic</w:t>
        </w:r>
        <w:proofErr w:type="spellStart"/>
        <w:r w:rsidRPr="00876437">
          <w:rPr>
            <w:rFonts w:hint="eastAsia"/>
            <w:lang w:val="en-GB"/>
            <w:rPrChange w:id="13712" w:author="Kevin Gu" w:date="2020-05-18T10:36:00Z">
              <w:rPr>
                <w:rFonts w:hint="eastAsia"/>
              </w:rPr>
            </w:rPrChange>
          </w:rPr>
          <w:t>自动化</w:t>
        </w:r>
        <w:proofErr w:type="spellEnd"/>
      </w:ins>
    </w:p>
    <w:p w14:paraId="1508F794" w14:textId="77777777" w:rsidR="00F82EDD" w:rsidRPr="00876437" w:rsidRDefault="00F82EDD" w:rsidP="00F82EDD">
      <w:pPr>
        <w:rPr>
          <w:ins w:id="13713" w:author="Julio Li" w:date="2020-05-14T14:59:00Z"/>
          <w:lang w:val="en-GB"/>
          <w:rPrChange w:id="13714" w:author="Kevin Gu" w:date="2020-05-18T10:36:00Z">
            <w:rPr>
              <w:ins w:id="13715" w:author="Julio Li" w:date="2020-05-14T14:59:00Z"/>
            </w:rPr>
          </w:rPrChange>
        </w:rPr>
      </w:pPr>
      <w:ins w:id="13716" w:author="Julio Li" w:date="2020-05-14T14:59:00Z">
        <w:r w:rsidRPr="00876437">
          <w:rPr>
            <w:lang w:val="en-GB"/>
            <w:rPrChange w:id="13717" w:author="Kevin Gu" w:date="2020-05-18T10:36:00Z">
              <w:rPr/>
            </w:rPrChange>
          </w:rPr>
          <w:t>In some High Security Area, the alarm system is automatically activated when the last person exits.</w:t>
        </w:r>
      </w:ins>
    </w:p>
    <w:p w14:paraId="140EA6F6" w14:textId="77777777" w:rsidR="00F82EDD" w:rsidRPr="00876437" w:rsidRDefault="00F82EDD" w:rsidP="00F82EDD">
      <w:pPr>
        <w:rPr>
          <w:ins w:id="13718" w:author="Julio Li" w:date="2020-05-14T14:59:00Z"/>
          <w:lang w:val="en-GB"/>
          <w:rPrChange w:id="13719" w:author="Kevin Gu" w:date="2020-05-18T10:36:00Z">
            <w:rPr>
              <w:ins w:id="13720" w:author="Julio Li" w:date="2020-05-14T14:59:00Z"/>
            </w:rPr>
          </w:rPrChange>
        </w:rPr>
      </w:pPr>
      <w:proofErr w:type="spellStart"/>
      <w:ins w:id="13721" w:author="Julio Li" w:date="2020-05-14T14:59:00Z">
        <w:r w:rsidRPr="00876437">
          <w:rPr>
            <w:rFonts w:hint="eastAsia"/>
            <w:lang w:val="en-GB"/>
            <w:rPrChange w:id="13722" w:author="Kevin Gu" w:date="2020-05-18T10:36:00Z">
              <w:rPr>
                <w:rFonts w:hint="eastAsia"/>
              </w:rPr>
            </w:rPrChange>
          </w:rPr>
          <w:t>在一些高安全区域中，当最后一个人退出时将自动激活报警系统</w:t>
        </w:r>
        <w:proofErr w:type="spellEnd"/>
        <w:r w:rsidRPr="00876437">
          <w:rPr>
            <w:rFonts w:hint="eastAsia"/>
            <w:lang w:val="en-GB"/>
            <w:rPrChange w:id="13723" w:author="Kevin Gu" w:date="2020-05-18T10:36:00Z">
              <w:rPr>
                <w:rFonts w:hint="eastAsia"/>
              </w:rPr>
            </w:rPrChange>
          </w:rPr>
          <w:t>。</w:t>
        </w:r>
      </w:ins>
    </w:p>
    <w:p w14:paraId="1127D5B4" w14:textId="77777777" w:rsidR="00F82EDD" w:rsidRPr="00876437" w:rsidRDefault="00F82EDD" w:rsidP="00F82EDD">
      <w:pPr>
        <w:rPr>
          <w:ins w:id="13724" w:author="Julio Li" w:date="2020-05-14T14:59:00Z"/>
          <w:lang w:val="en-GB"/>
          <w:rPrChange w:id="13725" w:author="Kevin Gu" w:date="2020-05-18T10:36:00Z">
            <w:rPr>
              <w:ins w:id="13726" w:author="Julio Li" w:date="2020-05-14T14:59:00Z"/>
            </w:rPr>
          </w:rPrChange>
        </w:rPr>
      </w:pPr>
      <w:ins w:id="13727" w:author="Julio Li" w:date="2020-05-14T14:59:00Z">
        <w:r w:rsidRPr="00876437">
          <w:rPr>
            <w:lang w:val="en-GB"/>
            <w:rPrChange w:id="13728" w:author="Kevin Gu" w:date="2020-05-18T10:36:00Z">
              <w:rPr/>
            </w:rPrChange>
          </w:rPr>
          <w:t>A software counter must increment the number of cards registered within the card access control system every time that a card has been checked in or out. The area must be protected with an internal movement detector that should activate the alarm system each time the last employee on duty has checked out.</w:t>
        </w:r>
      </w:ins>
    </w:p>
    <w:p w14:paraId="445711D5" w14:textId="030DC631" w:rsidR="00F82EDD" w:rsidRDefault="00F82EDD">
      <w:pPr>
        <w:rPr>
          <w:ins w:id="13729" w:author="Kevin Gu" w:date="2020-05-21T15:25:00Z"/>
          <w:lang w:val="en-GB"/>
        </w:rPr>
      </w:pPr>
      <w:ins w:id="13730" w:author="Julio Li" w:date="2020-05-14T14:59:00Z">
        <w:r w:rsidRPr="00876437">
          <w:rPr>
            <w:rFonts w:hint="eastAsia"/>
            <w:lang w:val="en-GB"/>
            <w:rPrChange w:id="13731" w:author="Kevin Gu" w:date="2020-05-18T10:36:00Z">
              <w:rPr>
                <w:rFonts w:hint="eastAsia"/>
              </w:rPr>
            </w:rPrChange>
          </w:rPr>
          <w:t>软件计数器必须增加注册卡门禁控制系统内每一张卡已经被签入或签的时间卡的数目。该地区必须由内部运动检测器保护，它应在每次值班的最后一名雇员已签出后激活报警系统。</w:t>
        </w:r>
      </w:ins>
    </w:p>
    <w:p w14:paraId="37EE6B38" w14:textId="77777777" w:rsidR="00324EA0" w:rsidRPr="00822201" w:rsidRDefault="00324EA0" w:rsidP="00324EA0">
      <w:pPr>
        <w:pStyle w:val="Title3"/>
        <w:rPr>
          <w:moveTo w:id="13732" w:author="Kevin Gu" w:date="2020-05-21T15:25:00Z"/>
          <w:lang w:val="en-GB"/>
        </w:rPr>
      </w:pPr>
      <w:moveToRangeStart w:id="13733" w:author="Kevin Gu" w:date="2020-05-21T15:25:00Z" w:name="move40969569"/>
      <w:moveTo w:id="13734" w:author="Kevin Gu" w:date="2020-05-21T15:25:00Z">
        <w:r w:rsidRPr="00822201">
          <w:rPr>
            <w:lang w:val="en-GB"/>
          </w:rPr>
          <w:t>Emergency door of workshop</w:t>
        </w:r>
        <w:proofErr w:type="spellStart"/>
        <w:r w:rsidRPr="00822201">
          <w:rPr>
            <w:rFonts w:hint="eastAsia"/>
            <w:lang w:val="en-GB"/>
          </w:rPr>
          <w:t>车间应急门</w:t>
        </w:r>
        <w:proofErr w:type="spellEnd"/>
      </w:moveTo>
    </w:p>
    <w:p w14:paraId="5094201B" w14:textId="77777777" w:rsidR="00324EA0" w:rsidRPr="00822201" w:rsidDel="00016D31" w:rsidRDefault="00324EA0" w:rsidP="00324EA0">
      <w:pPr>
        <w:rPr>
          <w:del w:id="13735" w:author="Julio Li [2]" w:date="2020-09-07T14:59:00Z"/>
          <w:moveTo w:id="13736" w:author="Kevin Gu" w:date="2020-05-21T15:25:00Z"/>
          <w:lang w:val="en-GB"/>
        </w:rPr>
      </w:pPr>
      <w:moveTo w:id="13737" w:author="Kevin Gu" w:date="2020-05-21T15:25:00Z">
        <w:r w:rsidRPr="00822201">
          <w:rPr>
            <w:lang w:val="en-GB"/>
          </w:rPr>
          <w:t xml:space="preserve">There is CCTV coverage outside and inside </w:t>
        </w:r>
        <w:r w:rsidRPr="00876437">
          <w:rPr>
            <w:lang w:val="en-GB"/>
          </w:rPr>
          <w:t>of the</w:t>
        </w:r>
        <w:r w:rsidRPr="00822201">
          <w:rPr>
            <w:lang w:val="en-GB"/>
          </w:rPr>
          <w:t xml:space="preserve"> emergency exit. Once they are opened, the local alarm will sound, and the monitoring room will also receive the alarm </w:t>
        </w:r>
        <w:r w:rsidRPr="00876437">
          <w:rPr>
            <w:lang w:val="en-GB"/>
          </w:rPr>
          <w:t xml:space="preserve">signal. </w:t>
        </w:r>
        <w:proofErr w:type="spellStart"/>
        <w:r w:rsidRPr="00876437">
          <w:rPr>
            <w:rFonts w:hint="eastAsia"/>
            <w:lang w:val="en-GB"/>
          </w:rPr>
          <w:t>车间紧急出口外面和里面都有</w:t>
        </w:r>
        <w:proofErr w:type="spellEnd"/>
        <w:r w:rsidRPr="00822201">
          <w:rPr>
            <w:lang w:val="en-GB"/>
          </w:rPr>
          <w:t>CCTV</w:t>
        </w:r>
        <w:proofErr w:type="spellStart"/>
        <w:r w:rsidRPr="00822201">
          <w:rPr>
            <w:rFonts w:hint="eastAsia"/>
            <w:lang w:val="en-GB"/>
          </w:rPr>
          <w:t>覆盖，们一旦被打开，本地报警器响起，同时监控室也会收到报警信号</w:t>
        </w:r>
        <w:proofErr w:type="spellEnd"/>
        <w:r w:rsidRPr="00822201">
          <w:rPr>
            <w:rFonts w:hint="eastAsia"/>
            <w:lang w:val="en-GB"/>
          </w:rPr>
          <w:t>。</w:t>
        </w:r>
      </w:moveTo>
    </w:p>
    <w:moveToRangeEnd w:id="13733"/>
    <w:p w14:paraId="4279062B" w14:textId="77777777" w:rsidR="00324EA0" w:rsidRPr="00876437" w:rsidRDefault="00324EA0">
      <w:pPr>
        <w:rPr>
          <w:ins w:id="13738" w:author="Julio Li" w:date="2020-05-14T14:57:00Z"/>
          <w:lang w:val="en-GB" w:eastAsia="zh-CN"/>
          <w:rPrChange w:id="13739" w:author="Kevin Gu" w:date="2020-05-18T10:36:00Z">
            <w:rPr>
              <w:ins w:id="13740" w:author="Julio Li" w:date="2020-05-14T14:57:00Z"/>
              <w:lang w:eastAsia="zh-CN"/>
            </w:rPr>
          </w:rPrChange>
        </w:rPr>
        <w:pPrChange w:id="13741" w:author="Julio Li" w:date="2020-05-14T14:59:00Z">
          <w:pPr>
            <w:pStyle w:val="Title2"/>
          </w:pPr>
        </w:pPrChange>
      </w:pPr>
    </w:p>
    <w:p w14:paraId="3B774601" w14:textId="4FDA291E" w:rsidR="00475179" w:rsidRPr="00876437" w:rsidDel="00F82EDD" w:rsidRDefault="00475179">
      <w:pPr>
        <w:rPr>
          <w:del w:id="13742" w:author="Julio Li" w:date="2020-05-14T14:57:00Z"/>
          <w:lang w:val="en-GB" w:eastAsia="zh-CN"/>
          <w:rPrChange w:id="13743" w:author="Kevin Gu" w:date="2020-05-18T10:36:00Z">
            <w:rPr>
              <w:del w:id="13744" w:author="Julio Li" w:date="2020-05-14T14:57:00Z"/>
              <w:lang w:eastAsia="zh-CN"/>
            </w:rPr>
          </w:rPrChange>
        </w:rPr>
        <w:pPrChange w:id="13745" w:author="Julio Li" w:date="2020-05-14T14:57:00Z">
          <w:pPr>
            <w:pStyle w:val="Title2"/>
          </w:pPr>
        </w:pPrChange>
      </w:pPr>
      <w:commentRangeStart w:id="13746"/>
      <w:commentRangeStart w:id="13747"/>
      <w:commentRangeStart w:id="13748"/>
      <w:del w:id="13749" w:author="Julio Li" w:date="2020-05-14T14:57:00Z">
        <w:r w:rsidRPr="00876437" w:rsidDel="00F82EDD">
          <w:rPr>
            <w:rFonts w:hint="eastAsia"/>
            <w:lang w:val="en-GB" w:eastAsia="zh-CN"/>
            <w:rPrChange w:id="13750" w:author="Kevin Gu" w:date="2020-05-18T10:36:00Z">
              <w:rPr>
                <w:rFonts w:hint="eastAsia"/>
                <w:b w:val="0"/>
                <w:bCs w:val="0"/>
                <w:lang w:eastAsia="zh-CN"/>
              </w:rPr>
            </w:rPrChange>
          </w:rPr>
          <w:delText>报警系统与监控室连接，全天候运行（每周七天，每天</w:delText>
        </w:r>
        <w:r w:rsidRPr="00876437" w:rsidDel="00F82EDD">
          <w:rPr>
            <w:lang w:val="en-GB" w:eastAsia="zh-CN"/>
            <w:rPrChange w:id="13751" w:author="Kevin Gu" w:date="2020-05-18T10:36:00Z">
              <w:rPr>
                <w:b w:val="0"/>
                <w:bCs w:val="0"/>
                <w:lang w:eastAsia="zh-CN"/>
              </w:rPr>
            </w:rPrChange>
          </w:rPr>
          <w:delText>24</w:delText>
        </w:r>
        <w:r w:rsidRPr="00876437" w:rsidDel="00F82EDD">
          <w:rPr>
            <w:rFonts w:hint="eastAsia"/>
            <w:lang w:val="en-GB" w:eastAsia="zh-CN"/>
            <w:rPrChange w:id="13752" w:author="Kevin Gu" w:date="2020-05-18T10:36:00Z">
              <w:rPr>
                <w:rFonts w:hint="eastAsia"/>
                <w:b w:val="0"/>
                <w:bCs w:val="0"/>
                <w:lang w:eastAsia="zh-CN"/>
              </w:rPr>
            </w:rPrChange>
          </w:rPr>
          <w:delText>小时）。</w:delText>
        </w:r>
        <w:bookmarkStart w:id="13753" w:name="_Toc40965199"/>
        <w:bookmarkStart w:id="13754" w:name="_Toc40965554"/>
        <w:bookmarkStart w:id="13755" w:name="_Toc40965907"/>
        <w:bookmarkStart w:id="13756" w:name="_Toc40966259"/>
        <w:bookmarkStart w:id="13757" w:name="_Toc40966612"/>
        <w:bookmarkStart w:id="13758" w:name="_Toc40966964"/>
        <w:bookmarkStart w:id="13759" w:name="_Toc40967318"/>
        <w:bookmarkStart w:id="13760" w:name="_Toc40967672"/>
        <w:bookmarkStart w:id="13761" w:name="_Toc40968026"/>
        <w:bookmarkStart w:id="13762" w:name="_Toc40968380"/>
        <w:bookmarkStart w:id="13763" w:name="_Toc40969436"/>
        <w:bookmarkStart w:id="13764" w:name="_Toc40969792"/>
        <w:bookmarkStart w:id="13765" w:name="_Toc43387176"/>
        <w:bookmarkEnd w:id="13753"/>
        <w:bookmarkEnd w:id="13754"/>
        <w:bookmarkEnd w:id="13755"/>
        <w:bookmarkEnd w:id="13756"/>
        <w:bookmarkEnd w:id="13757"/>
        <w:bookmarkEnd w:id="13758"/>
        <w:bookmarkEnd w:id="13759"/>
        <w:bookmarkEnd w:id="13760"/>
        <w:bookmarkEnd w:id="13761"/>
        <w:bookmarkEnd w:id="13762"/>
        <w:bookmarkEnd w:id="13763"/>
        <w:bookmarkEnd w:id="13764"/>
        <w:bookmarkEnd w:id="13765"/>
      </w:del>
    </w:p>
    <w:p w14:paraId="69C57551" w14:textId="100D70E2" w:rsidR="00BB7FA3" w:rsidRPr="00876437" w:rsidDel="00F82EDD" w:rsidRDefault="00BB7FA3">
      <w:pPr>
        <w:rPr>
          <w:del w:id="13766" w:author="Julio Li" w:date="2020-05-14T14:57:00Z"/>
          <w:lang w:val="en-GB" w:eastAsia="zh-CN"/>
          <w:rPrChange w:id="13767" w:author="Kevin Gu" w:date="2020-05-18T10:36:00Z">
            <w:rPr>
              <w:del w:id="13768" w:author="Julio Li" w:date="2020-05-14T14:57:00Z"/>
              <w:lang w:val="en-GB" w:eastAsia="zh-CN"/>
            </w:rPr>
          </w:rPrChange>
        </w:rPr>
        <w:pPrChange w:id="13769" w:author="Julio Li" w:date="2020-05-14T14:57:00Z">
          <w:pPr>
            <w:pStyle w:val="Title2"/>
          </w:pPr>
        </w:pPrChange>
      </w:pPr>
      <w:del w:id="13770" w:author="Julio Li" w:date="2020-05-14T14:57:00Z">
        <w:r w:rsidRPr="00040E9D" w:rsidDel="00F82EDD">
          <w:rPr>
            <w:lang w:val="en-GB" w:eastAsia="zh-CN"/>
          </w:rPr>
          <w:delText>Glass Breaking Alarm System</w:delText>
        </w:r>
        <w:r w:rsidR="00475179" w:rsidRPr="00876437" w:rsidDel="00F82EDD">
          <w:rPr>
            <w:lang w:val="en-GB" w:eastAsia="zh-CN"/>
            <w:rPrChange w:id="13771" w:author="Kevin Gu" w:date="2020-05-18T10:36:00Z">
              <w:rPr>
                <w:b w:val="0"/>
                <w:bCs w:val="0"/>
                <w:lang w:val="en-GB" w:eastAsia="zh-CN"/>
              </w:rPr>
            </w:rPrChange>
          </w:rPr>
          <w:delText xml:space="preserve"> </w:delText>
        </w:r>
        <w:r w:rsidR="00475179" w:rsidRPr="00876437" w:rsidDel="00F82EDD">
          <w:rPr>
            <w:rFonts w:hint="eastAsia"/>
            <w:lang w:val="en-GB" w:eastAsia="zh-CN"/>
            <w:rPrChange w:id="13772" w:author="Kevin Gu" w:date="2020-05-18T10:36:00Z">
              <w:rPr>
                <w:rFonts w:hint="eastAsia"/>
                <w:b w:val="0"/>
                <w:bCs w:val="0"/>
                <w:lang w:val="en-GB" w:eastAsia="zh-CN"/>
              </w:rPr>
            </w:rPrChange>
          </w:rPr>
          <w:delText>玻璃破裂警报系统</w:delText>
        </w:r>
        <w:bookmarkStart w:id="13773" w:name="_Toc40965200"/>
        <w:bookmarkStart w:id="13774" w:name="_Toc40965555"/>
        <w:bookmarkStart w:id="13775" w:name="_Toc40965908"/>
        <w:bookmarkStart w:id="13776" w:name="_Toc40966260"/>
        <w:bookmarkStart w:id="13777" w:name="_Toc40966613"/>
        <w:bookmarkStart w:id="13778" w:name="_Toc40966965"/>
        <w:bookmarkStart w:id="13779" w:name="_Toc40967319"/>
        <w:bookmarkStart w:id="13780" w:name="_Toc40967673"/>
        <w:bookmarkStart w:id="13781" w:name="_Toc40968027"/>
        <w:bookmarkStart w:id="13782" w:name="_Toc40968381"/>
        <w:bookmarkStart w:id="13783" w:name="_Toc40969437"/>
        <w:bookmarkStart w:id="13784" w:name="_Toc40969793"/>
        <w:bookmarkStart w:id="13785" w:name="_Toc43387177"/>
        <w:bookmarkEnd w:id="13773"/>
        <w:bookmarkEnd w:id="13774"/>
        <w:bookmarkEnd w:id="13775"/>
        <w:bookmarkEnd w:id="13776"/>
        <w:bookmarkEnd w:id="13777"/>
        <w:bookmarkEnd w:id="13778"/>
        <w:bookmarkEnd w:id="13779"/>
        <w:bookmarkEnd w:id="13780"/>
        <w:bookmarkEnd w:id="13781"/>
        <w:bookmarkEnd w:id="13782"/>
        <w:bookmarkEnd w:id="13783"/>
        <w:bookmarkEnd w:id="13784"/>
        <w:bookmarkEnd w:id="13785"/>
      </w:del>
    </w:p>
    <w:p w14:paraId="5732A647" w14:textId="12C1EA00" w:rsidR="00BB7FA3" w:rsidRPr="00876437" w:rsidDel="00F82EDD" w:rsidRDefault="00BB7FA3">
      <w:pPr>
        <w:rPr>
          <w:del w:id="13786" w:author="Julio Li" w:date="2020-05-14T14:57:00Z"/>
          <w:lang w:val="en-GB" w:eastAsia="zh-CN"/>
          <w:rPrChange w:id="13787" w:author="Kevin Gu" w:date="2020-05-18T10:36:00Z">
            <w:rPr>
              <w:del w:id="13788" w:author="Julio Li" w:date="2020-05-14T14:57:00Z"/>
              <w:lang w:val="en-GB" w:eastAsia="zh-CN"/>
            </w:rPr>
          </w:rPrChange>
        </w:rPr>
        <w:pPrChange w:id="13789" w:author="Julio Li" w:date="2020-05-14T14:57:00Z">
          <w:pPr>
            <w:pStyle w:val="Title2"/>
          </w:pPr>
        </w:pPrChange>
      </w:pPr>
      <w:del w:id="13790" w:author="Julio Li" w:date="2020-05-14T14:57:00Z">
        <w:r w:rsidRPr="00876437" w:rsidDel="00F82EDD">
          <w:rPr>
            <w:noProof/>
            <w:lang w:val="en-GB" w:eastAsia="zh-CN"/>
            <w:rPrChange w:id="13791" w:author="Kevin Gu" w:date="2020-05-18T10:36:00Z">
              <w:rPr>
                <w:b w:val="0"/>
                <w:bCs w:val="0"/>
                <w:lang w:val="en-GB" w:eastAsia="zh-CN"/>
              </w:rPr>
            </w:rPrChange>
          </w:rPr>
          <w:delText>The outfaced glass windows which are belonging to the detection layers are protected by the glass breaking alarm system, any situation which breaks the windows will triger the alarm in the monitor room, the security guard shall confirm the situation though the CCTV monitor system and handle the incident on site. If necessary, the security guards will call the police station immediately.</w:delText>
        </w:r>
        <w:bookmarkStart w:id="13792" w:name="_Toc40965201"/>
        <w:bookmarkStart w:id="13793" w:name="_Toc40965556"/>
        <w:bookmarkStart w:id="13794" w:name="_Toc40965909"/>
        <w:bookmarkStart w:id="13795" w:name="_Toc40966261"/>
        <w:bookmarkStart w:id="13796" w:name="_Toc40966614"/>
        <w:bookmarkStart w:id="13797" w:name="_Toc40966966"/>
        <w:bookmarkStart w:id="13798" w:name="_Toc40967320"/>
        <w:bookmarkStart w:id="13799" w:name="_Toc40967674"/>
        <w:bookmarkStart w:id="13800" w:name="_Toc40968028"/>
        <w:bookmarkStart w:id="13801" w:name="_Toc40968382"/>
        <w:bookmarkStart w:id="13802" w:name="_Toc40969438"/>
        <w:bookmarkStart w:id="13803" w:name="_Toc40969794"/>
        <w:bookmarkStart w:id="13804" w:name="_Toc43387178"/>
        <w:bookmarkEnd w:id="13792"/>
        <w:bookmarkEnd w:id="13793"/>
        <w:bookmarkEnd w:id="13794"/>
        <w:bookmarkEnd w:id="13795"/>
        <w:bookmarkEnd w:id="13796"/>
        <w:bookmarkEnd w:id="13797"/>
        <w:bookmarkEnd w:id="13798"/>
        <w:bookmarkEnd w:id="13799"/>
        <w:bookmarkEnd w:id="13800"/>
        <w:bookmarkEnd w:id="13801"/>
        <w:bookmarkEnd w:id="13802"/>
        <w:bookmarkEnd w:id="13803"/>
        <w:bookmarkEnd w:id="13804"/>
      </w:del>
    </w:p>
    <w:p w14:paraId="4D21C351" w14:textId="59991F5F" w:rsidR="00475179" w:rsidRPr="00876437" w:rsidDel="00F82EDD" w:rsidRDefault="00DD6D4E">
      <w:pPr>
        <w:rPr>
          <w:del w:id="13805" w:author="Julio Li" w:date="2020-05-14T14:57:00Z"/>
          <w:lang w:val="en-GB" w:eastAsia="zh-CN"/>
          <w:rPrChange w:id="13806" w:author="Kevin Gu" w:date="2020-05-18T10:36:00Z">
            <w:rPr>
              <w:del w:id="13807" w:author="Julio Li" w:date="2020-05-14T14:57:00Z"/>
              <w:lang w:val="en-GB" w:eastAsia="zh-CN"/>
            </w:rPr>
          </w:rPrChange>
        </w:rPr>
        <w:pPrChange w:id="13808" w:author="Julio Li" w:date="2020-05-14T14:57:00Z">
          <w:pPr>
            <w:pStyle w:val="Title2"/>
          </w:pPr>
        </w:pPrChange>
      </w:pPr>
      <w:del w:id="13809" w:author="Julio Li" w:date="2020-05-14T14:57:00Z">
        <w:r w:rsidRPr="00876437" w:rsidDel="00F82EDD">
          <w:rPr>
            <w:rFonts w:hint="eastAsia"/>
            <w:lang w:val="en-GB" w:eastAsia="zh-CN"/>
            <w:rPrChange w:id="13810" w:author="Kevin Gu" w:date="2020-05-18T10:36:00Z">
              <w:rPr>
                <w:rFonts w:hint="eastAsia"/>
                <w:b w:val="0"/>
                <w:bCs w:val="0"/>
                <w:lang w:val="en-GB" w:eastAsia="zh-CN"/>
              </w:rPr>
            </w:rPrChange>
          </w:rPr>
          <w:delText>属于检测层的玻璃窗户需要由玻璃破裂警报系统来保护。任何情况下，打破窗户都会触发监控室的警报，保安人员需要立即通过</w:delText>
        </w:r>
        <w:r w:rsidRPr="00876437" w:rsidDel="00F82EDD">
          <w:rPr>
            <w:lang w:val="en-GB" w:eastAsia="zh-CN"/>
            <w:rPrChange w:id="13811" w:author="Kevin Gu" w:date="2020-05-18T10:36:00Z">
              <w:rPr>
                <w:b w:val="0"/>
                <w:bCs w:val="0"/>
                <w:lang w:val="en-GB" w:eastAsia="zh-CN"/>
              </w:rPr>
            </w:rPrChange>
          </w:rPr>
          <w:delText>CCTV</w:delText>
        </w:r>
        <w:r w:rsidRPr="00876437" w:rsidDel="00F82EDD">
          <w:rPr>
            <w:rFonts w:hint="eastAsia"/>
            <w:lang w:val="en-GB" w:eastAsia="zh-CN"/>
            <w:rPrChange w:id="13812" w:author="Kevin Gu" w:date="2020-05-18T10:36:00Z">
              <w:rPr>
                <w:rFonts w:hint="eastAsia"/>
                <w:b w:val="0"/>
                <w:bCs w:val="0"/>
                <w:lang w:val="en-GB" w:eastAsia="zh-CN"/>
              </w:rPr>
            </w:rPrChange>
          </w:rPr>
          <w:delText>监控系统确认情况并赶往现场处理事故。如果需要的话，保安人员可以立即向派出所报警。</w:delText>
        </w:r>
        <w:bookmarkStart w:id="13813" w:name="_Toc40965202"/>
        <w:bookmarkStart w:id="13814" w:name="_Toc40965557"/>
        <w:bookmarkStart w:id="13815" w:name="_Toc40965910"/>
        <w:bookmarkStart w:id="13816" w:name="_Toc40966262"/>
        <w:bookmarkStart w:id="13817" w:name="_Toc40966615"/>
        <w:bookmarkStart w:id="13818" w:name="_Toc40966967"/>
        <w:bookmarkStart w:id="13819" w:name="_Toc40967321"/>
        <w:bookmarkStart w:id="13820" w:name="_Toc40967675"/>
        <w:bookmarkStart w:id="13821" w:name="_Toc40968029"/>
        <w:bookmarkStart w:id="13822" w:name="_Toc40968383"/>
        <w:bookmarkStart w:id="13823" w:name="_Toc40969439"/>
        <w:bookmarkStart w:id="13824" w:name="_Toc40969795"/>
        <w:bookmarkStart w:id="13825" w:name="_Toc43387179"/>
        <w:bookmarkEnd w:id="13813"/>
        <w:bookmarkEnd w:id="13814"/>
        <w:bookmarkEnd w:id="13815"/>
        <w:bookmarkEnd w:id="13816"/>
        <w:bookmarkEnd w:id="13817"/>
        <w:bookmarkEnd w:id="13818"/>
        <w:bookmarkEnd w:id="13819"/>
        <w:bookmarkEnd w:id="13820"/>
        <w:bookmarkEnd w:id="13821"/>
        <w:bookmarkEnd w:id="13822"/>
        <w:bookmarkEnd w:id="13823"/>
        <w:bookmarkEnd w:id="13824"/>
        <w:bookmarkEnd w:id="13825"/>
      </w:del>
    </w:p>
    <w:p w14:paraId="234EC5E1" w14:textId="09E75D13" w:rsidR="00BB7FA3" w:rsidRPr="00876437" w:rsidDel="00F82EDD" w:rsidRDefault="00BB7FA3">
      <w:pPr>
        <w:rPr>
          <w:del w:id="13826" w:author="Julio Li" w:date="2020-05-14T14:57:00Z"/>
          <w:lang w:val="en-GB" w:eastAsia="zh-CN"/>
          <w:rPrChange w:id="13827" w:author="Kevin Gu" w:date="2020-05-18T10:36:00Z">
            <w:rPr>
              <w:del w:id="13828" w:author="Julio Li" w:date="2020-05-14T14:57:00Z"/>
              <w:lang w:val="en-GB" w:eastAsia="zh-CN"/>
            </w:rPr>
          </w:rPrChange>
        </w:rPr>
        <w:pPrChange w:id="13829" w:author="Julio Li" w:date="2020-05-14T14:57:00Z">
          <w:pPr>
            <w:pStyle w:val="Title2"/>
          </w:pPr>
        </w:pPrChange>
      </w:pPr>
      <w:del w:id="13830" w:author="Julio Li" w:date="2020-05-14T14:57:00Z">
        <w:r w:rsidRPr="00876437" w:rsidDel="00F82EDD">
          <w:rPr>
            <w:lang w:val="en-GB" w:eastAsia="zh-CN"/>
            <w:rPrChange w:id="13831" w:author="Kevin Gu" w:date="2020-05-18T10:36:00Z">
              <w:rPr>
                <w:b w:val="0"/>
                <w:bCs w:val="0"/>
                <w:lang w:val="en-GB" w:eastAsia="zh-CN"/>
              </w:rPr>
            </w:rPrChange>
          </w:rPr>
          <w:delText>Intrusion Detection Alarm System</w:delText>
        </w:r>
        <w:r w:rsidR="00DD6D4E" w:rsidRPr="00876437" w:rsidDel="00F82EDD">
          <w:rPr>
            <w:lang w:val="en-GB" w:eastAsia="zh-CN"/>
            <w:rPrChange w:id="13832" w:author="Kevin Gu" w:date="2020-05-18T10:36:00Z">
              <w:rPr>
                <w:b w:val="0"/>
                <w:bCs w:val="0"/>
                <w:lang w:val="en-GB" w:eastAsia="zh-CN"/>
              </w:rPr>
            </w:rPrChange>
          </w:rPr>
          <w:delText xml:space="preserve"> </w:delText>
        </w:r>
        <w:r w:rsidR="00DD6D4E" w:rsidRPr="00876437" w:rsidDel="00F82EDD">
          <w:rPr>
            <w:rFonts w:hint="eastAsia"/>
            <w:lang w:val="en-GB" w:eastAsia="zh-CN"/>
            <w:rPrChange w:id="13833" w:author="Kevin Gu" w:date="2020-05-18T10:36:00Z">
              <w:rPr>
                <w:rFonts w:hint="eastAsia"/>
                <w:b w:val="0"/>
                <w:bCs w:val="0"/>
                <w:lang w:val="en-GB" w:eastAsia="zh-CN"/>
              </w:rPr>
            </w:rPrChange>
          </w:rPr>
          <w:delText>入侵检测警报系统</w:delText>
        </w:r>
        <w:bookmarkStart w:id="13834" w:name="_Toc40965203"/>
        <w:bookmarkStart w:id="13835" w:name="_Toc40965558"/>
        <w:bookmarkStart w:id="13836" w:name="_Toc40965911"/>
        <w:bookmarkStart w:id="13837" w:name="_Toc40966263"/>
        <w:bookmarkStart w:id="13838" w:name="_Toc40966616"/>
        <w:bookmarkStart w:id="13839" w:name="_Toc40966968"/>
        <w:bookmarkStart w:id="13840" w:name="_Toc40967322"/>
        <w:bookmarkStart w:id="13841" w:name="_Toc40967676"/>
        <w:bookmarkStart w:id="13842" w:name="_Toc40968030"/>
        <w:bookmarkStart w:id="13843" w:name="_Toc40968384"/>
        <w:bookmarkStart w:id="13844" w:name="_Toc40969440"/>
        <w:bookmarkStart w:id="13845" w:name="_Toc40969796"/>
        <w:bookmarkStart w:id="13846" w:name="_Toc43387180"/>
        <w:bookmarkEnd w:id="13834"/>
        <w:bookmarkEnd w:id="13835"/>
        <w:bookmarkEnd w:id="13836"/>
        <w:bookmarkEnd w:id="13837"/>
        <w:bookmarkEnd w:id="13838"/>
        <w:bookmarkEnd w:id="13839"/>
        <w:bookmarkEnd w:id="13840"/>
        <w:bookmarkEnd w:id="13841"/>
        <w:bookmarkEnd w:id="13842"/>
        <w:bookmarkEnd w:id="13843"/>
        <w:bookmarkEnd w:id="13844"/>
        <w:bookmarkEnd w:id="13845"/>
        <w:bookmarkEnd w:id="13846"/>
      </w:del>
    </w:p>
    <w:p w14:paraId="200A1F35" w14:textId="442CB1BD" w:rsidR="00BB7FA3" w:rsidRPr="00876437" w:rsidDel="00F82EDD" w:rsidRDefault="00BB7FA3">
      <w:pPr>
        <w:rPr>
          <w:del w:id="13847" w:author="Julio Li" w:date="2020-05-14T14:57:00Z"/>
          <w:lang w:val="en-GB" w:eastAsia="zh-CN"/>
          <w:rPrChange w:id="13848" w:author="Kevin Gu" w:date="2020-05-18T10:36:00Z">
            <w:rPr>
              <w:del w:id="13849" w:author="Julio Li" w:date="2020-05-14T14:57:00Z"/>
              <w:lang w:val="en-GB" w:eastAsia="zh-CN"/>
            </w:rPr>
          </w:rPrChange>
        </w:rPr>
        <w:pPrChange w:id="13850" w:author="Julio Li" w:date="2020-05-14T14:57:00Z">
          <w:pPr>
            <w:pStyle w:val="Title2"/>
          </w:pPr>
        </w:pPrChange>
      </w:pPr>
      <w:del w:id="13851" w:author="Julio Li" w:date="2020-05-14T14:57:00Z">
        <w:r w:rsidRPr="00876437" w:rsidDel="00F82EDD">
          <w:rPr>
            <w:noProof/>
            <w:lang w:val="en-GB" w:eastAsia="zh-CN"/>
            <w:rPrChange w:id="13852" w:author="Kevin Gu" w:date="2020-05-18T10:36:00Z">
              <w:rPr>
                <w:b w:val="0"/>
                <w:bCs w:val="0"/>
                <w:lang w:val="en-GB" w:eastAsia="zh-CN"/>
              </w:rPr>
            </w:rPrChange>
          </w:rPr>
          <w:delText>The high security areas such as sawn wafer and tape reel storage area, final product warehouse, monitor room, network device &amp; server room and main network &amp; server room will always be protected by the movement sensor as the intrusion detection alarm system.</w:delText>
        </w:r>
        <w:bookmarkStart w:id="13853" w:name="_Toc40965204"/>
        <w:bookmarkStart w:id="13854" w:name="_Toc40965559"/>
        <w:bookmarkStart w:id="13855" w:name="_Toc40965912"/>
        <w:bookmarkStart w:id="13856" w:name="_Toc40966264"/>
        <w:bookmarkStart w:id="13857" w:name="_Toc40966617"/>
        <w:bookmarkStart w:id="13858" w:name="_Toc40966969"/>
        <w:bookmarkStart w:id="13859" w:name="_Toc40967323"/>
        <w:bookmarkStart w:id="13860" w:name="_Toc40967677"/>
        <w:bookmarkStart w:id="13861" w:name="_Toc40968031"/>
        <w:bookmarkStart w:id="13862" w:name="_Toc40968385"/>
        <w:bookmarkStart w:id="13863" w:name="_Toc40969441"/>
        <w:bookmarkStart w:id="13864" w:name="_Toc40969797"/>
        <w:bookmarkStart w:id="13865" w:name="_Toc43387181"/>
        <w:bookmarkEnd w:id="13853"/>
        <w:bookmarkEnd w:id="13854"/>
        <w:bookmarkEnd w:id="13855"/>
        <w:bookmarkEnd w:id="13856"/>
        <w:bookmarkEnd w:id="13857"/>
        <w:bookmarkEnd w:id="13858"/>
        <w:bookmarkEnd w:id="13859"/>
        <w:bookmarkEnd w:id="13860"/>
        <w:bookmarkEnd w:id="13861"/>
        <w:bookmarkEnd w:id="13862"/>
        <w:bookmarkEnd w:id="13863"/>
        <w:bookmarkEnd w:id="13864"/>
        <w:bookmarkEnd w:id="13865"/>
      </w:del>
    </w:p>
    <w:p w14:paraId="3F5BFF42" w14:textId="1F1D20F9" w:rsidR="00DD6D4E" w:rsidRPr="00876437" w:rsidDel="00F82EDD" w:rsidRDefault="00DD6D4E">
      <w:pPr>
        <w:rPr>
          <w:del w:id="13866" w:author="Julio Li" w:date="2020-05-14T14:57:00Z"/>
          <w:lang w:val="en-GB" w:eastAsia="zh-CN"/>
          <w:rPrChange w:id="13867" w:author="Kevin Gu" w:date="2020-05-18T10:36:00Z">
            <w:rPr>
              <w:del w:id="13868" w:author="Julio Li" w:date="2020-05-14T14:57:00Z"/>
              <w:lang w:val="en-GB" w:eastAsia="zh-CN"/>
            </w:rPr>
          </w:rPrChange>
        </w:rPr>
        <w:pPrChange w:id="13869" w:author="Julio Li" w:date="2020-05-14T14:57:00Z">
          <w:pPr>
            <w:pStyle w:val="Title2"/>
          </w:pPr>
        </w:pPrChange>
      </w:pPr>
      <w:del w:id="13870" w:author="Julio Li" w:date="2020-05-14T14:57:00Z">
        <w:r w:rsidRPr="00876437" w:rsidDel="00F82EDD">
          <w:rPr>
            <w:rFonts w:hint="eastAsia"/>
            <w:noProof/>
            <w:lang w:val="en-GB" w:eastAsia="zh-CN"/>
            <w:rPrChange w:id="13871" w:author="Kevin Gu" w:date="2020-05-18T10:36:00Z">
              <w:rPr>
                <w:rFonts w:hint="eastAsia"/>
                <w:b w:val="0"/>
                <w:bCs w:val="0"/>
                <w:lang w:val="en-GB" w:eastAsia="zh-CN"/>
              </w:rPr>
            </w:rPrChange>
          </w:rPr>
          <w:delText>高级别安全区如：材料存储区、成品仓库、监控室、网络设备与服务器室、主网与服务器室等，必须安装活动传感器来作为入侵检测警报系统来进行保护。</w:delText>
        </w:r>
        <w:bookmarkStart w:id="13872" w:name="_Toc40965205"/>
        <w:bookmarkStart w:id="13873" w:name="_Toc40965560"/>
        <w:bookmarkStart w:id="13874" w:name="_Toc40965913"/>
        <w:bookmarkStart w:id="13875" w:name="_Toc40966265"/>
        <w:bookmarkStart w:id="13876" w:name="_Toc40966618"/>
        <w:bookmarkStart w:id="13877" w:name="_Toc40966970"/>
        <w:bookmarkStart w:id="13878" w:name="_Toc40967324"/>
        <w:bookmarkStart w:id="13879" w:name="_Toc40967678"/>
        <w:bookmarkStart w:id="13880" w:name="_Toc40968032"/>
        <w:bookmarkStart w:id="13881" w:name="_Toc40968386"/>
        <w:bookmarkStart w:id="13882" w:name="_Toc40969442"/>
        <w:bookmarkStart w:id="13883" w:name="_Toc40969798"/>
        <w:bookmarkStart w:id="13884" w:name="_Toc43387182"/>
        <w:bookmarkEnd w:id="13872"/>
        <w:bookmarkEnd w:id="13873"/>
        <w:bookmarkEnd w:id="13874"/>
        <w:bookmarkEnd w:id="13875"/>
        <w:bookmarkEnd w:id="13876"/>
        <w:bookmarkEnd w:id="13877"/>
        <w:bookmarkEnd w:id="13878"/>
        <w:bookmarkEnd w:id="13879"/>
        <w:bookmarkEnd w:id="13880"/>
        <w:bookmarkEnd w:id="13881"/>
        <w:bookmarkEnd w:id="13882"/>
        <w:bookmarkEnd w:id="13883"/>
        <w:bookmarkEnd w:id="13884"/>
      </w:del>
    </w:p>
    <w:p w14:paraId="475C59FF" w14:textId="057E2F88" w:rsidR="00BB7FA3" w:rsidRPr="00876437" w:rsidDel="00F82EDD" w:rsidRDefault="00BB7FA3">
      <w:pPr>
        <w:rPr>
          <w:del w:id="13885" w:author="Julio Li" w:date="2020-05-14T14:57:00Z"/>
          <w:lang w:val="en-GB" w:eastAsia="zh-CN"/>
          <w:rPrChange w:id="13886" w:author="Kevin Gu" w:date="2020-05-18T10:36:00Z">
            <w:rPr>
              <w:del w:id="13887" w:author="Julio Li" w:date="2020-05-14T14:57:00Z"/>
              <w:lang w:val="en-GB" w:eastAsia="zh-CN"/>
            </w:rPr>
          </w:rPrChange>
        </w:rPr>
        <w:pPrChange w:id="13888" w:author="Julio Li" w:date="2020-05-14T14:57:00Z">
          <w:pPr>
            <w:pStyle w:val="Title2"/>
          </w:pPr>
        </w:pPrChange>
      </w:pPr>
      <w:del w:id="13889" w:author="Julio Li" w:date="2020-05-14T14:57:00Z">
        <w:r w:rsidRPr="00876437" w:rsidDel="00F82EDD">
          <w:rPr>
            <w:noProof/>
            <w:lang w:val="en-GB" w:eastAsia="zh-CN"/>
            <w:rPrChange w:id="13890" w:author="Kevin Gu" w:date="2020-05-18T10:36:00Z">
              <w:rPr>
                <w:b w:val="0"/>
                <w:bCs w:val="0"/>
                <w:lang w:val="en-GB" w:eastAsia="zh-CN"/>
              </w:rPr>
            </w:rPrChange>
          </w:rPr>
          <w:delText>The movement sensors are connected to intrusion detection alarm system in the monitor room.</w:delText>
        </w:r>
        <w:bookmarkStart w:id="13891" w:name="_Toc40965206"/>
        <w:bookmarkStart w:id="13892" w:name="_Toc40965561"/>
        <w:bookmarkStart w:id="13893" w:name="_Toc40965914"/>
        <w:bookmarkStart w:id="13894" w:name="_Toc40966266"/>
        <w:bookmarkStart w:id="13895" w:name="_Toc40966619"/>
        <w:bookmarkStart w:id="13896" w:name="_Toc40966971"/>
        <w:bookmarkStart w:id="13897" w:name="_Toc40967325"/>
        <w:bookmarkStart w:id="13898" w:name="_Toc40967679"/>
        <w:bookmarkStart w:id="13899" w:name="_Toc40968033"/>
        <w:bookmarkStart w:id="13900" w:name="_Toc40968387"/>
        <w:bookmarkStart w:id="13901" w:name="_Toc40969443"/>
        <w:bookmarkStart w:id="13902" w:name="_Toc40969799"/>
        <w:bookmarkStart w:id="13903" w:name="_Toc43387183"/>
        <w:bookmarkEnd w:id="13891"/>
        <w:bookmarkEnd w:id="13892"/>
        <w:bookmarkEnd w:id="13893"/>
        <w:bookmarkEnd w:id="13894"/>
        <w:bookmarkEnd w:id="13895"/>
        <w:bookmarkEnd w:id="13896"/>
        <w:bookmarkEnd w:id="13897"/>
        <w:bookmarkEnd w:id="13898"/>
        <w:bookmarkEnd w:id="13899"/>
        <w:bookmarkEnd w:id="13900"/>
        <w:bookmarkEnd w:id="13901"/>
        <w:bookmarkEnd w:id="13902"/>
        <w:bookmarkEnd w:id="13903"/>
      </w:del>
    </w:p>
    <w:p w14:paraId="3CF56F5E" w14:textId="0E67F748" w:rsidR="00DD6D4E" w:rsidRPr="00876437" w:rsidDel="00F82EDD" w:rsidRDefault="00DD6D4E">
      <w:pPr>
        <w:rPr>
          <w:del w:id="13904" w:author="Julio Li" w:date="2020-05-14T14:57:00Z"/>
          <w:lang w:val="en-GB" w:eastAsia="zh-CN"/>
          <w:rPrChange w:id="13905" w:author="Kevin Gu" w:date="2020-05-18T10:36:00Z">
            <w:rPr>
              <w:del w:id="13906" w:author="Julio Li" w:date="2020-05-14T14:57:00Z"/>
              <w:lang w:val="en-GB" w:eastAsia="zh-CN"/>
            </w:rPr>
          </w:rPrChange>
        </w:rPr>
        <w:pPrChange w:id="13907" w:author="Julio Li" w:date="2020-05-14T14:57:00Z">
          <w:pPr>
            <w:pStyle w:val="Title2"/>
          </w:pPr>
        </w:pPrChange>
      </w:pPr>
      <w:del w:id="13908" w:author="Julio Li" w:date="2020-05-14T14:57:00Z">
        <w:r w:rsidRPr="00876437" w:rsidDel="00F82EDD">
          <w:rPr>
            <w:rFonts w:hint="eastAsia"/>
            <w:noProof/>
            <w:lang w:val="en-GB" w:eastAsia="zh-CN"/>
            <w:rPrChange w:id="13909" w:author="Kevin Gu" w:date="2020-05-18T10:36:00Z">
              <w:rPr>
                <w:rFonts w:hint="eastAsia"/>
                <w:b w:val="0"/>
                <w:bCs w:val="0"/>
                <w:lang w:val="en-GB" w:eastAsia="zh-CN"/>
              </w:rPr>
            </w:rPrChange>
          </w:rPr>
          <w:delText>活动传感器与监控室内的入侵检测报警系统相连接。</w:delText>
        </w:r>
        <w:bookmarkStart w:id="13910" w:name="_Toc40965207"/>
        <w:bookmarkStart w:id="13911" w:name="_Toc40965562"/>
        <w:bookmarkStart w:id="13912" w:name="_Toc40965915"/>
        <w:bookmarkStart w:id="13913" w:name="_Toc40966267"/>
        <w:bookmarkStart w:id="13914" w:name="_Toc40966620"/>
        <w:bookmarkStart w:id="13915" w:name="_Toc40966972"/>
        <w:bookmarkStart w:id="13916" w:name="_Toc40967326"/>
        <w:bookmarkStart w:id="13917" w:name="_Toc40967680"/>
        <w:bookmarkStart w:id="13918" w:name="_Toc40968034"/>
        <w:bookmarkStart w:id="13919" w:name="_Toc40968388"/>
        <w:bookmarkStart w:id="13920" w:name="_Toc40969444"/>
        <w:bookmarkStart w:id="13921" w:name="_Toc40969800"/>
        <w:bookmarkStart w:id="13922" w:name="_Toc43387184"/>
        <w:bookmarkEnd w:id="13910"/>
        <w:bookmarkEnd w:id="13911"/>
        <w:bookmarkEnd w:id="13912"/>
        <w:bookmarkEnd w:id="13913"/>
        <w:bookmarkEnd w:id="13914"/>
        <w:bookmarkEnd w:id="13915"/>
        <w:bookmarkEnd w:id="13916"/>
        <w:bookmarkEnd w:id="13917"/>
        <w:bookmarkEnd w:id="13918"/>
        <w:bookmarkEnd w:id="13919"/>
        <w:bookmarkEnd w:id="13920"/>
        <w:bookmarkEnd w:id="13921"/>
        <w:bookmarkEnd w:id="13922"/>
      </w:del>
    </w:p>
    <w:p w14:paraId="2EBE39EC" w14:textId="5AE6CC93" w:rsidR="00BB7FA3" w:rsidRPr="00876437" w:rsidDel="00F82EDD" w:rsidRDefault="00BB7FA3">
      <w:pPr>
        <w:rPr>
          <w:del w:id="13923" w:author="Julio Li" w:date="2020-05-14T14:57:00Z"/>
          <w:lang w:val="en-GB" w:eastAsia="zh-CN"/>
          <w:rPrChange w:id="13924" w:author="Kevin Gu" w:date="2020-05-18T10:36:00Z">
            <w:rPr>
              <w:del w:id="13925" w:author="Julio Li" w:date="2020-05-14T14:57:00Z"/>
              <w:lang w:val="en-GB" w:eastAsia="zh-CN"/>
            </w:rPr>
          </w:rPrChange>
        </w:rPr>
        <w:pPrChange w:id="13926" w:author="Julio Li" w:date="2020-05-14T14:57:00Z">
          <w:pPr>
            <w:pStyle w:val="Title2"/>
          </w:pPr>
        </w:pPrChange>
      </w:pPr>
      <w:del w:id="13927" w:author="Julio Li" w:date="2020-05-14T14:57:00Z">
        <w:r w:rsidRPr="00876437" w:rsidDel="00F82EDD">
          <w:rPr>
            <w:noProof/>
            <w:lang w:val="en-GB" w:eastAsia="zh-CN"/>
            <w:rPrChange w:id="13928" w:author="Kevin Gu" w:date="2020-05-18T10:36:00Z">
              <w:rPr>
                <w:b w:val="0"/>
                <w:bCs w:val="0"/>
                <w:lang w:val="en-GB" w:eastAsia="zh-CN"/>
              </w:rPr>
            </w:rPrChange>
          </w:rPr>
          <w:delText>The security areas where are not occupied for a long time such as the national vacation period, the intrusion alarm system will be set to protect the security areas.</w:delText>
        </w:r>
        <w:bookmarkStart w:id="13929" w:name="_Toc40965208"/>
        <w:bookmarkStart w:id="13930" w:name="_Toc40965563"/>
        <w:bookmarkStart w:id="13931" w:name="_Toc40965916"/>
        <w:bookmarkStart w:id="13932" w:name="_Toc40966268"/>
        <w:bookmarkStart w:id="13933" w:name="_Toc40966621"/>
        <w:bookmarkStart w:id="13934" w:name="_Toc40966973"/>
        <w:bookmarkStart w:id="13935" w:name="_Toc40967327"/>
        <w:bookmarkStart w:id="13936" w:name="_Toc40967681"/>
        <w:bookmarkStart w:id="13937" w:name="_Toc40968035"/>
        <w:bookmarkStart w:id="13938" w:name="_Toc40968389"/>
        <w:bookmarkStart w:id="13939" w:name="_Toc40969445"/>
        <w:bookmarkStart w:id="13940" w:name="_Toc40969801"/>
        <w:bookmarkStart w:id="13941" w:name="_Toc43387185"/>
        <w:bookmarkEnd w:id="13929"/>
        <w:bookmarkEnd w:id="13930"/>
        <w:bookmarkEnd w:id="13931"/>
        <w:bookmarkEnd w:id="13932"/>
        <w:bookmarkEnd w:id="13933"/>
        <w:bookmarkEnd w:id="13934"/>
        <w:bookmarkEnd w:id="13935"/>
        <w:bookmarkEnd w:id="13936"/>
        <w:bookmarkEnd w:id="13937"/>
        <w:bookmarkEnd w:id="13938"/>
        <w:bookmarkEnd w:id="13939"/>
        <w:bookmarkEnd w:id="13940"/>
        <w:bookmarkEnd w:id="13941"/>
      </w:del>
    </w:p>
    <w:p w14:paraId="52C0E53B" w14:textId="2C3B2C03" w:rsidR="00DD6D4E" w:rsidRPr="00876437" w:rsidDel="00F82EDD" w:rsidRDefault="00DD6D4E">
      <w:pPr>
        <w:rPr>
          <w:del w:id="13942" w:author="Julio Li" w:date="2020-05-14T14:57:00Z"/>
          <w:lang w:val="en-GB" w:eastAsia="zh-CN"/>
          <w:rPrChange w:id="13943" w:author="Kevin Gu" w:date="2020-05-18T10:36:00Z">
            <w:rPr>
              <w:del w:id="13944" w:author="Julio Li" w:date="2020-05-14T14:57:00Z"/>
              <w:lang w:val="en-GB" w:eastAsia="zh-CN"/>
            </w:rPr>
          </w:rPrChange>
        </w:rPr>
        <w:pPrChange w:id="13945" w:author="Julio Li" w:date="2020-05-14T14:57:00Z">
          <w:pPr>
            <w:pStyle w:val="Title2"/>
          </w:pPr>
        </w:pPrChange>
      </w:pPr>
      <w:del w:id="13946" w:author="Julio Li" w:date="2020-05-14T14:57:00Z">
        <w:r w:rsidRPr="00876437" w:rsidDel="00F82EDD">
          <w:rPr>
            <w:rFonts w:hint="eastAsia"/>
            <w:noProof/>
            <w:lang w:val="en-GB" w:eastAsia="zh-CN"/>
            <w:rPrChange w:id="13947" w:author="Kevin Gu" w:date="2020-05-18T10:36:00Z">
              <w:rPr>
                <w:rFonts w:hint="eastAsia"/>
                <w:b w:val="0"/>
                <w:bCs w:val="0"/>
                <w:lang w:val="en-GB" w:eastAsia="zh-CN"/>
              </w:rPr>
            </w:rPrChange>
          </w:rPr>
          <w:delText>对</w:delText>
        </w:r>
        <w:r w:rsidR="00206353" w:rsidRPr="00876437" w:rsidDel="00F82EDD">
          <w:rPr>
            <w:rFonts w:hint="eastAsia"/>
            <w:noProof/>
            <w:lang w:val="en-GB" w:eastAsia="zh-CN"/>
            <w:rPrChange w:id="13948" w:author="Kevin Gu" w:date="2020-05-18T10:36:00Z">
              <w:rPr>
                <w:rFonts w:hint="eastAsia"/>
                <w:b w:val="0"/>
                <w:bCs w:val="0"/>
                <w:lang w:val="en-GB" w:eastAsia="zh-CN"/>
              </w:rPr>
            </w:rPrChange>
          </w:rPr>
          <w:delText>长时间无人看管的安全区域（如在法定假日期间），需要设置入侵警报系统来对安全区域进行保护。</w:delText>
        </w:r>
        <w:bookmarkStart w:id="13949" w:name="_Toc40965209"/>
        <w:bookmarkStart w:id="13950" w:name="_Toc40965564"/>
        <w:bookmarkStart w:id="13951" w:name="_Toc40965917"/>
        <w:bookmarkStart w:id="13952" w:name="_Toc40966269"/>
        <w:bookmarkStart w:id="13953" w:name="_Toc40966622"/>
        <w:bookmarkStart w:id="13954" w:name="_Toc40966974"/>
        <w:bookmarkStart w:id="13955" w:name="_Toc40967328"/>
        <w:bookmarkStart w:id="13956" w:name="_Toc40967682"/>
        <w:bookmarkStart w:id="13957" w:name="_Toc40968036"/>
        <w:bookmarkStart w:id="13958" w:name="_Toc40968390"/>
        <w:bookmarkStart w:id="13959" w:name="_Toc40969446"/>
        <w:bookmarkStart w:id="13960" w:name="_Toc40969802"/>
        <w:bookmarkStart w:id="13961" w:name="_Toc43387186"/>
        <w:bookmarkEnd w:id="13949"/>
        <w:bookmarkEnd w:id="13950"/>
        <w:bookmarkEnd w:id="13951"/>
        <w:bookmarkEnd w:id="13952"/>
        <w:bookmarkEnd w:id="13953"/>
        <w:bookmarkEnd w:id="13954"/>
        <w:bookmarkEnd w:id="13955"/>
        <w:bookmarkEnd w:id="13956"/>
        <w:bookmarkEnd w:id="13957"/>
        <w:bookmarkEnd w:id="13958"/>
        <w:bookmarkEnd w:id="13959"/>
        <w:bookmarkEnd w:id="13960"/>
        <w:bookmarkEnd w:id="13961"/>
      </w:del>
    </w:p>
    <w:p w14:paraId="4D26E1BF" w14:textId="361DF7D8" w:rsidR="00BB7FA3" w:rsidRPr="00876437" w:rsidDel="00F82EDD" w:rsidRDefault="00BB7FA3">
      <w:pPr>
        <w:rPr>
          <w:del w:id="13962" w:author="Julio Li" w:date="2020-05-14T14:57:00Z"/>
          <w:lang w:val="en-GB" w:eastAsia="zh-CN"/>
          <w:rPrChange w:id="13963" w:author="Kevin Gu" w:date="2020-05-18T10:36:00Z">
            <w:rPr>
              <w:del w:id="13964" w:author="Julio Li" w:date="2020-05-14T14:57:00Z"/>
              <w:lang w:val="en-GB" w:eastAsia="zh-CN"/>
            </w:rPr>
          </w:rPrChange>
        </w:rPr>
        <w:pPrChange w:id="13965" w:author="Julio Li" w:date="2020-05-14T14:57:00Z">
          <w:pPr>
            <w:pStyle w:val="Title2"/>
          </w:pPr>
        </w:pPrChange>
      </w:pPr>
      <w:del w:id="13966" w:author="Julio Li" w:date="2020-05-14T14:57:00Z">
        <w:r w:rsidRPr="00876437" w:rsidDel="00F82EDD">
          <w:rPr>
            <w:noProof/>
            <w:lang w:val="en-GB" w:eastAsia="zh-CN"/>
            <w:rPrChange w:id="13967" w:author="Kevin Gu" w:date="2020-05-18T10:36:00Z">
              <w:rPr>
                <w:b w:val="0"/>
                <w:bCs w:val="0"/>
                <w:lang w:val="en-GB" w:eastAsia="zh-CN"/>
              </w:rPr>
            </w:rPrChange>
          </w:rPr>
          <w:delText>This intrusion detection alarm system shall be checked every three months.</w:delText>
        </w:r>
        <w:bookmarkStart w:id="13968" w:name="_Toc40965210"/>
        <w:bookmarkStart w:id="13969" w:name="_Toc40965565"/>
        <w:bookmarkStart w:id="13970" w:name="_Toc40965918"/>
        <w:bookmarkStart w:id="13971" w:name="_Toc40966270"/>
        <w:bookmarkStart w:id="13972" w:name="_Toc40966623"/>
        <w:bookmarkStart w:id="13973" w:name="_Toc40966975"/>
        <w:bookmarkStart w:id="13974" w:name="_Toc40967329"/>
        <w:bookmarkStart w:id="13975" w:name="_Toc40967683"/>
        <w:bookmarkStart w:id="13976" w:name="_Toc40968037"/>
        <w:bookmarkStart w:id="13977" w:name="_Toc40968391"/>
        <w:bookmarkStart w:id="13978" w:name="_Toc40969447"/>
        <w:bookmarkStart w:id="13979" w:name="_Toc40969803"/>
        <w:bookmarkStart w:id="13980" w:name="_Toc43387187"/>
        <w:bookmarkEnd w:id="13968"/>
        <w:bookmarkEnd w:id="13969"/>
        <w:bookmarkEnd w:id="13970"/>
        <w:bookmarkEnd w:id="13971"/>
        <w:bookmarkEnd w:id="13972"/>
        <w:bookmarkEnd w:id="13973"/>
        <w:bookmarkEnd w:id="13974"/>
        <w:bookmarkEnd w:id="13975"/>
        <w:bookmarkEnd w:id="13976"/>
        <w:bookmarkEnd w:id="13977"/>
        <w:bookmarkEnd w:id="13978"/>
        <w:bookmarkEnd w:id="13979"/>
        <w:bookmarkEnd w:id="13980"/>
      </w:del>
    </w:p>
    <w:p w14:paraId="67AF4A01" w14:textId="15AF7B46" w:rsidR="00206353" w:rsidRPr="00876437" w:rsidDel="00F82EDD" w:rsidRDefault="00206353">
      <w:pPr>
        <w:rPr>
          <w:del w:id="13981" w:author="Julio Li" w:date="2020-05-14T14:57:00Z"/>
          <w:lang w:val="en-GB" w:eastAsia="zh-CN"/>
          <w:rPrChange w:id="13982" w:author="Kevin Gu" w:date="2020-05-18T10:36:00Z">
            <w:rPr>
              <w:del w:id="13983" w:author="Julio Li" w:date="2020-05-14T14:57:00Z"/>
              <w:lang w:val="en-GB" w:eastAsia="zh-CN"/>
            </w:rPr>
          </w:rPrChange>
        </w:rPr>
        <w:pPrChange w:id="13984" w:author="Julio Li" w:date="2020-05-14T14:57:00Z">
          <w:pPr>
            <w:pStyle w:val="Title2"/>
          </w:pPr>
        </w:pPrChange>
      </w:pPr>
      <w:del w:id="13985" w:author="Julio Li" w:date="2020-05-14T14:57:00Z">
        <w:r w:rsidRPr="00876437" w:rsidDel="00F82EDD">
          <w:rPr>
            <w:rFonts w:hint="eastAsia"/>
            <w:noProof/>
            <w:lang w:val="en-GB" w:eastAsia="zh-CN"/>
            <w:rPrChange w:id="13986" w:author="Kevin Gu" w:date="2020-05-18T10:36:00Z">
              <w:rPr>
                <w:rFonts w:hint="eastAsia"/>
                <w:b w:val="0"/>
                <w:bCs w:val="0"/>
                <w:lang w:val="en-GB" w:eastAsia="zh-CN"/>
              </w:rPr>
            </w:rPrChange>
          </w:rPr>
          <w:delText>入侵检测警报系统必须每三个月检查一次。</w:delText>
        </w:r>
        <w:bookmarkStart w:id="13987" w:name="_Toc40965211"/>
        <w:bookmarkStart w:id="13988" w:name="_Toc40965566"/>
        <w:bookmarkStart w:id="13989" w:name="_Toc40965919"/>
        <w:bookmarkStart w:id="13990" w:name="_Toc40966271"/>
        <w:bookmarkStart w:id="13991" w:name="_Toc40966624"/>
        <w:bookmarkStart w:id="13992" w:name="_Toc40966976"/>
        <w:bookmarkStart w:id="13993" w:name="_Toc40967330"/>
        <w:bookmarkStart w:id="13994" w:name="_Toc40967684"/>
        <w:bookmarkStart w:id="13995" w:name="_Toc40968038"/>
        <w:bookmarkStart w:id="13996" w:name="_Toc40968392"/>
        <w:bookmarkStart w:id="13997" w:name="_Toc40969448"/>
        <w:bookmarkStart w:id="13998" w:name="_Toc40969804"/>
        <w:bookmarkStart w:id="13999" w:name="_Toc43387188"/>
        <w:bookmarkEnd w:id="13987"/>
        <w:bookmarkEnd w:id="13988"/>
        <w:bookmarkEnd w:id="13989"/>
        <w:bookmarkEnd w:id="13990"/>
        <w:bookmarkEnd w:id="13991"/>
        <w:bookmarkEnd w:id="13992"/>
        <w:bookmarkEnd w:id="13993"/>
        <w:bookmarkEnd w:id="13994"/>
        <w:bookmarkEnd w:id="13995"/>
        <w:bookmarkEnd w:id="13996"/>
        <w:bookmarkEnd w:id="13997"/>
        <w:bookmarkEnd w:id="13998"/>
        <w:bookmarkEnd w:id="13999"/>
      </w:del>
    </w:p>
    <w:p w14:paraId="4AB6FE9A" w14:textId="00222DC1" w:rsidR="00BB7FA3" w:rsidRPr="00876437" w:rsidDel="00F82EDD" w:rsidRDefault="00BB7FA3">
      <w:pPr>
        <w:rPr>
          <w:del w:id="14000" w:author="Julio Li" w:date="2020-05-14T14:57:00Z"/>
          <w:lang w:val="en-GB" w:eastAsia="zh-CN"/>
          <w:rPrChange w:id="14001" w:author="Kevin Gu" w:date="2020-05-18T10:36:00Z">
            <w:rPr>
              <w:del w:id="14002" w:author="Julio Li" w:date="2020-05-14T14:57:00Z"/>
              <w:lang w:val="en-GB" w:eastAsia="zh-CN"/>
            </w:rPr>
          </w:rPrChange>
        </w:rPr>
        <w:pPrChange w:id="14003" w:author="Julio Li" w:date="2020-05-14T14:57:00Z">
          <w:pPr>
            <w:pStyle w:val="Title2"/>
          </w:pPr>
        </w:pPrChange>
      </w:pPr>
      <w:del w:id="14004" w:author="Julio Li" w:date="2020-05-14T14:57:00Z">
        <w:r w:rsidRPr="00876437" w:rsidDel="00F82EDD">
          <w:rPr>
            <w:noProof/>
            <w:lang w:val="en-GB" w:eastAsia="zh-CN"/>
            <w:rPrChange w:id="14005" w:author="Kevin Gu" w:date="2020-05-18T10:36:00Z">
              <w:rPr>
                <w:b w:val="0"/>
                <w:bCs w:val="0"/>
                <w:lang w:val="en-GB" w:eastAsia="zh-CN"/>
              </w:rPr>
            </w:rPrChange>
          </w:rPr>
          <w:delText>If the alarm is trigered in the monitor room, the security guard shall confirm the situation though the CCTV monitor system and handle the incident. If necessary, the security guards will call the police station immediately.</w:delText>
        </w:r>
        <w:bookmarkStart w:id="14006" w:name="_Toc40965212"/>
        <w:bookmarkStart w:id="14007" w:name="_Toc40965567"/>
        <w:bookmarkStart w:id="14008" w:name="_Toc40965920"/>
        <w:bookmarkStart w:id="14009" w:name="_Toc40966272"/>
        <w:bookmarkStart w:id="14010" w:name="_Toc40966625"/>
        <w:bookmarkStart w:id="14011" w:name="_Toc40966977"/>
        <w:bookmarkStart w:id="14012" w:name="_Toc40967331"/>
        <w:bookmarkStart w:id="14013" w:name="_Toc40967685"/>
        <w:bookmarkStart w:id="14014" w:name="_Toc40968039"/>
        <w:bookmarkStart w:id="14015" w:name="_Toc40968393"/>
        <w:bookmarkStart w:id="14016" w:name="_Toc40969449"/>
        <w:bookmarkStart w:id="14017" w:name="_Toc40969805"/>
        <w:bookmarkStart w:id="14018" w:name="_Toc43387189"/>
        <w:bookmarkEnd w:id="14006"/>
        <w:bookmarkEnd w:id="14007"/>
        <w:bookmarkEnd w:id="14008"/>
        <w:bookmarkEnd w:id="14009"/>
        <w:bookmarkEnd w:id="14010"/>
        <w:bookmarkEnd w:id="14011"/>
        <w:bookmarkEnd w:id="14012"/>
        <w:bookmarkEnd w:id="14013"/>
        <w:bookmarkEnd w:id="14014"/>
        <w:bookmarkEnd w:id="14015"/>
        <w:bookmarkEnd w:id="14016"/>
        <w:bookmarkEnd w:id="14017"/>
        <w:bookmarkEnd w:id="14018"/>
      </w:del>
    </w:p>
    <w:p w14:paraId="6952258C" w14:textId="753075AE" w:rsidR="00206353" w:rsidRPr="00876437" w:rsidDel="00F82EDD" w:rsidRDefault="00206353">
      <w:pPr>
        <w:rPr>
          <w:del w:id="14019" w:author="Julio Li" w:date="2020-05-14T14:57:00Z"/>
          <w:lang w:val="en-GB" w:eastAsia="zh-CN"/>
          <w:rPrChange w:id="14020" w:author="Kevin Gu" w:date="2020-05-18T10:36:00Z">
            <w:rPr>
              <w:del w:id="14021" w:author="Julio Li" w:date="2020-05-14T14:57:00Z"/>
              <w:lang w:val="en-GB" w:eastAsia="zh-CN"/>
            </w:rPr>
          </w:rPrChange>
        </w:rPr>
        <w:pPrChange w:id="14022" w:author="Julio Li" w:date="2020-05-14T14:57:00Z">
          <w:pPr>
            <w:pStyle w:val="Title2"/>
          </w:pPr>
        </w:pPrChange>
      </w:pPr>
      <w:del w:id="14023" w:author="Julio Li" w:date="2020-05-14T14:57:00Z">
        <w:r w:rsidRPr="00876437" w:rsidDel="00F82EDD">
          <w:rPr>
            <w:rFonts w:hint="eastAsia"/>
            <w:lang w:val="en-GB" w:eastAsia="zh-CN"/>
            <w:rPrChange w:id="14024" w:author="Kevin Gu" w:date="2020-05-18T10:36:00Z">
              <w:rPr>
                <w:rFonts w:hint="eastAsia"/>
                <w:b w:val="0"/>
                <w:bCs w:val="0"/>
                <w:lang w:val="en-GB" w:eastAsia="zh-CN"/>
              </w:rPr>
            </w:rPrChange>
          </w:rPr>
          <w:delText>如果监控室的警报被触发了，保安人员需要立即通过</w:delText>
        </w:r>
        <w:r w:rsidRPr="00876437" w:rsidDel="00F82EDD">
          <w:rPr>
            <w:lang w:val="en-GB" w:eastAsia="zh-CN"/>
            <w:rPrChange w:id="14025" w:author="Kevin Gu" w:date="2020-05-18T10:36:00Z">
              <w:rPr>
                <w:b w:val="0"/>
                <w:bCs w:val="0"/>
                <w:lang w:val="en-GB" w:eastAsia="zh-CN"/>
              </w:rPr>
            </w:rPrChange>
          </w:rPr>
          <w:delText>CCTV</w:delText>
        </w:r>
        <w:r w:rsidRPr="00876437" w:rsidDel="00F82EDD">
          <w:rPr>
            <w:rFonts w:hint="eastAsia"/>
            <w:lang w:val="en-GB" w:eastAsia="zh-CN"/>
            <w:rPrChange w:id="14026" w:author="Kevin Gu" w:date="2020-05-18T10:36:00Z">
              <w:rPr>
                <w:rFonts w:hint="eastAsia"/>
                <w:b w:val="0"/>
                <w:bCs w:val="0"/>
                <w:lang w:val="en-GB" w:eastAsia="zh-CN"/>
              </w:rPr>
            </w:rPrChange>
          </w:rPr>
          <w:delText>监控系统确认情况并处理事故。如果需要的话，保安人员可以立即向派出所报警。</w:delText>
        </w:r>
        <w:bookmarkStart w:id="14027" w:name="_Toc40965213"/>
        <w:bookmarkStart w:id="14028" w:name="_Toc40965568"/>
        <w:bookmarkStart w:id="14029" w:name="_Toc40965921"/>
        <w:bookmarkStart w:id="14030" w:name="_Toc40966273"/>
        <w:bookmarkStart w:id="14031" w:name="_Toc40966626"/>
        <w:bookmarkStart w:id="14032" w:name="_Toc40966978"/>
        <w:bookmarkStart w:id="14033" w:name="_Toc40967332"/>
        <w:bookmarkStart w:id="14034" w:name="_Toc40967686"/>
        <w:bookmarkStart w:id="14035" w:name="_Toc40968040"/>
        <w:bookmarkStart w:id="14036" w:name="_Toc40968394"/>
        <w:bookmarkStart w:id="14037" w:name="_Toc40969450"/>
        <w:bookmarkStart w:id="14038" w:name="_Toc40969806"/>
        <w:bookmarkStart w:id="14039" w:name="_Toc43387190"/>
        <w:bookmarkEnd w:id="14027"/>
        <w:bookmarkEnd w:id="14028"/>
        <w:bookmarkEnd w:id="14029"/>
        <w:bookmarkEnd w:id="14030"/>
        <w:bookmarkEnd w:id="14031"/>
        <w:bookmarkEnd w:id="14032"/>
        <w:bookmarkEnd w:id="14033"/>
        <w:bookmarkEnd w:id="14034"/>
        <w:bookmarkEnd w:id="14035"/>
        <w:bookmarkEnd w:id="14036"/>
        <w:bookmarkEnd w:id="14037"/>
        <w:bookmarkEnd w:id="14038"/>
        <w:bookmarkEnd w:id="14039"/>
      </w:del>
    </w:p>
    <w:p w14:paraId="0F775044" w14:textId="3A4D1D44" w:rsidR="00BB7FA3" w:rsidRPr="00876437" w:rsidDel="00F82EDD" w:rsidRDefault="00BB7FA3">
      <w:pPr>
        <w:rPr>
          <w:del w:id="14040" w:author="Julio Li" w:date="2020-05-14T14:57:00Z"/>
          <w:lang w:val="en-GB" w:eastAsia="zh-CN"/>
          <w:rPrChange w:id="14041" w:author="Kevin Gu" w:date="2020-05-18T10:36:00Z">
            <w:rPr>
              <w:del w:id="14042" w:author="Julio Li" w:date="2020-05-14T14:57:00Z"/>
              <w:lang w:val="en-GB" w:eastAsia="zh-CN"/>
            </w:rPr>
          </w:rPrChange>
        </w:rPr>
        <w:pPrChange w:id="14043" w:author="Julio Li" w:date="2020-05-14T14:57:00Z">
          <w:pPr>
            <w:pStyle w:val="Title2"/>
          </w:pPr>
        </w:pPrChange>
      </w:pPr>
      <w:del w:id="14044" w:author="Julio Li" w:date="2020-05-14T14:57:00Z">
        <w:r w:rsidRPr="00876437" w:rsidDel="00F82EDD">
          <w:rPr>
            <w:lang w:val="en-GB" w:eastAsia="zh-CN"/>
            <w:rPrChange w:id="14045" w:author="Kevin Gu" w:date="2020-05-18T10:36:00Z">
              <w:rPr>
                <w:b w:val="0"/>
                <w:bCs w:val="0"/>
                <w:lang w:val="en-GB" w:eastAsia="zh-CN"/>
              </w:rPr>
            </w:rPrChange>
          </w:rPr>
          <w:delText>Emergency Exit Alarm System</w:delText>
        </w:r>
        <w:r w:rsidR="00206353" w:rsidRPr="00876437" w:rsidDel="00F82EDD">
          <w:rPr>
            <w:lang w:val="en-GB" w:eastAsia="zh-CN"/>
            <w:rPrChange w:id="14046" w:author="Kevin Gu" w:date="2020-05-18T10:36:00Z">
              <w:rPr>
                <w:b w:val="0"/>
                <w:bCs w:val="0"/>
                <w:lang w:val="en-GB" w:eastAsia="zh-CN"/>
              </w:rPr>
            </w:rPrChange>
          </w:rPr>
          <w:delText xml:space="preserve"> </w:delText>
        </w:r>
        <w:r w:rsidR="00206353" w:rsidRPr="00876437" w:rsidDel="00F82EDD">
          <w:rPr>
            <w:rFonts w:hint="eastAsia"/>
            <w:lang w:val="en-GB" w:eastAsia="zh-CN"/>
            <w:rPrChange w:id="14047" w:author="Kevin Gu" w:date="2020-05-18T10:36:00Z">
              <w:rPr>
                <w:rFonts w:hint="eastAsia"/>
                <w:b w:val="0"/>
                <w:bCs w:val="0"/>
                <w:lang w:val="en-GB" w:eastAsia="zh-CN"/>
              </w:rPr>
            </w:rPrChange>
          </w:rPr>
          <w:delText>紧急出口警报系统</w:delText>
        </w:r>
        <w:bookmarkStart w:id="14048" w:name="_Toc40965214"/>
        <w:bookmarkStart w:id="14049" w:name="_Toc40965569"/>
        <w:bookmarkStart w:id="14050" w:name="_Toc40965922"/>
        <w:bookmarkStart w:id="14051" w:name="_Toc40966274"/>
        <w:bookmarkStart w:id="14052" w:name="_Toc40966627"/>
        <w:bookmarkStart w:id="14053" w:name="_Toc40966979"/>
        <w:bookmarkStart w:id="14054" w:name="_Toc40967333"/>
        <w:bookmarkStart w:id="14055" w:name="_Toc40967687"/>
        <w:bookmarkStart w:id="14056" w:name="_Toc40968041"/>
        <w:bookmarkStart w:id="14057" w:name="_Toc40968395"/>
        <w:bookmarkStart w:id="14058" w:name="_Toc40969451"/>
        <w:bookmarkStart w:id="14059" w:name="_Toc40969807"/>
        <w:bookmarkStart w:id="14060" w:name="_Toc43387191"/>
        <w:bookmarkEnd w:id="14048"/>
        <w:bookmarkEnd w:id="14049"/>
        <w:bookmarkEnd w:id="14050"/>
        <w:bookmarkEnd w:id="14051"/>
        <w:bookmarkEnd w:id="14052"/>
        <w:bookmarkEnd w:id="14053"/>
        <w:bookmarkEnd w:id="14054"/>
        <w:bookmarkEnd w:id="14055"/>
        <w:bookmarkEnd w:id="14056"/>
        <w:bookmarkEnd w:id="14057"/>
        <w:bookmarkEnd w:id="14058"/>
        <w:bookmarkEnd w:id="14059"/>
        <w:bookmarkEnd w:id="14060"/>
      </w:del>
    </w:p>
    <w:p w14:paraId="6F4F0376" w14:textId="6BB6CAF0" w:rsidR="00BB7FA3" w:rsidRPr="00876437" w:rsidDel="00F82EDD" w:rsidRDefault="00BB7FA3">
      <w:pPr>
        <w:rPr>
          <w:del w:id="14061" w:author="Julio Li" w:date="2020-05-14T14:57:00Z"/>
          <w:lang w:val="en-GB" w:eastAsia="zh-CN"/>
          <w:rPrChange w:id="14062" w:author="Kevin Gu" w:date="2020-05-18T10:36:00Z">
            <w:rPr>
              <w:del w:id="14063" w:author="Julio Li" w:date="2020-05-14T14:57:00Z"/>
              <w:lang w:val="en-GB" w:eastAsia="zh-CN"/>
            </w:rPr>
          </w:rPrChange>
        </w:rPr>
        <w:pPrChange w:id="14064" w:author="Julio Li" w:date="2020-05-14T14:57:00Z">
          <w:pPr>
            <w:pStyle w:val="Title2"/>
          </w:pPr>
        </w:pPrChange>
      </w:pPr>
      <w:del w:id="14065" w:author="Julio Li" w:date="2020-05-14T14:57:00Z">
        <w:r w:rsidRPr="00876437" w:rsidDel="00F82EDD">
          <w:rPr>
            <w:noProof/>
            <w:lang w:val="en-GB" w:eastAsia="zh-CN"/>
            <w:rPrChange w:id="14066" w:author="Kevin Gu" w:date="2020-05-18T10:36:00Z">
              <w:rPr>
                <w:b w:val="0"/>
                <w:bCs w:val="0"/>
                <w:lang w:val="en-GB" w:eastAsia="zh-CN"/>
              </w:rPr>
            </w:rPrChange>
          </w:rPr>
          <w:delText xml:space="preserve">All the emergency exits must be </w:delText>
        </w:r>
        <w:r w:rsidR="00DD2A5E" w:rsidRPr="00876437" w:rsidDel="00F82EDD">
          <w:rPr>
            <w:noProof/>
            <w:lang w:val="en-GB" w:eastAsia="zh-CN"/>
            <w:rPrChange w:id="14067" w:author="Kevin Gu" w:date="2020-05-18T10:36:00Z">
              <w:rPr>
                <w:b w:val="0"/>
                <w:bCs w:val="0"/>
                <w:lang w:val="en-GB" w:eastAsia="zh-CN"/>
              </w:rPr>
            </w:rPrChange>
          </w:rPr>
          <w:delText>kept closed</w:delText>
        </w:r>
        <w:r w:rsidRPr="00876437" w:rsidDel="00F82EDD">
          <w:rPr>
            <w:noProof/>
            <w:lang w:val="en-GB" w:eastAsia="zh-CN"/>
            <w:rPrChange w:id="14068" w:author="Kevin Gu" w:date="2020-05-18T10:36:00Z">
              <w:rPr>
                <w:b w:val="0"/>
                <w:bCs w:val="0"/>
                <w:lang w:val="en-GB" w:eastAsia="zh-CN"/>
              </w:rPr>
            </w:rPrChange>
          </w:rPr>
          <w:delText xml:space="preserve"> and monitored 24 hours a day </w:delText>
        </w:r>
        <w:r w:rsidRPr="00876437" w:rsidDel="00F82EDD">
          <w:rPr>
            <w:noProof/>
            <w:highlight w:val="yellow"/>
            <w:lang w:val="en-GB" w:eastAsia="zh-CN"/>
            <w:rPrChange w:id="14069" w:author="Kevin Gu" w:date="2020-05-18T10:36:00Z">
              <w:rPr>
                <w:b w:val="0"/>
                <w:bCs w:val="0"/>
                <w:highlight w:val="yellow"/>
                <w:lang w:val="en-GB" w:eastAsia="zh-CN"/>
              </w:rPr>
            </w:rPrChange>
          </w:rPr>
          <w:delText>and also must be attached with a strip seal indicating “</w:delText>
        </w:r>
        <w:r w:rsidR="00DD2A5E" w:rsidRPr="00876437" w:rsidDel="00F82EDD">
          <w:rPr>
            <w:rFonts w:ascii="Arial" w:hAnsi="Arial" w:cs="Arial"/>
            <w:color w:val="333333"/>
            <w:sz w:val="21"/>
            <w:szCs w:val="21"/>
            <w:highlight w:val="yellow"/>
            <w:shd w:val="clear" w:color="auto" w:fill="F7F8FA"/>
            <w:lang w:val="en-GB" w:eastAsia="zh-CN"/>
            <w:rPrChange w:id="14070" w:author="Kevin Gu" w:date="2020-05-18T10:36:00Z">
              <w:rPr>
                <w:rFonts w:ascii="Arial" w:hAnsi="Arial" w:cs="Arial"/>
                <w:b w:val="0"/>
                <w:bCs w:val="0"/>
                <w:color w:val="333333"/>
                <w:sz w:val="21"/>
                <w:szCs w:val="21"/>
                <w:highlight w:val="yellow"/>
                <w:shd w:val="clear" w:color="auto" w:fill="F7F8FA"/>
                <w:lang w:val="en-GB" w:eastAsia="zh-CN"/>
              </w:rPr>
            </w:rPrChange>
          </w:rPr>
          <w:delText>Do not open it except in an emergency</w:delText>
        </w:r>
        <w:r w:rsidRPr="00876437" w:rsidDel="00F82EDD">
          <w:rPr>
            <w:noProof/>
            <w:highlight w:val="yellow"/>
            <w:lang w:val="en-GB" w:eastAsia="zh-CN"/>
            <w:rPrChange w:id="14071" w:author="Kevin Gu" w:date="2020-05-18T10:36:00Z">
              <w:rPr>
                <w:b w:val="0"/>
                <w:bCs w:val="0"/>
                <w:highlight w:val="yellow"/>
                <w:lang w:val="en-GB" w:eastAsia="zh-CN"/>
              </w:rPr>
            </w:rPrChange>
          </w:rPr>
          <w:delText>”</w:delText>
        </w:r>
        <w:r w:rsidR="00CB17ED" w:rsidRPr="00876437" w:rsidDel="00F82EDD">
          <w:rPr>
            <w:noProof/>
            <w:lang w:val="en-GB" w:eastAsia="zh-CN"/>
            <w:rPrChange w:id="14072" w:author="Kevin Gu" w:date="2020-05-18T10:36:00Z">
              <w:rPr>
                <w:b w:val="0"/>
                <w:bCs w:val="0"/>
                <w:lang w:val="en-GB" w:eastAsia="zh-CN"/>
              </w:rPr>
            </w:rPrChange>
          </w:rPr>
          <w:delText>. The alarm will be triggered when the door is open.</w:delText>
        </w:r>
        <w:bookmarkStart w:id="14073" w:name="_Toc40965215"/>
        <w:bookmarkStart w:id="14074" w:name="_Toc40965570"/>
        <w:bookmarkStart w:id="14075" w:name="_Toc40965923"/>
        <w:bookmarkStart w:id="14076" w:name="_Toc40966275"/>
        <w:bookmarkStart w:id="14077" w:name="_Toc40966628"/>
        <w:bookmarkStart w:id="14078" w:name="_Toc40966980"/>
        <w:bookmarkStart w:id="14079" w:name="_Toc40967334"/>
        <w:bookmarkStart w:id="14080" w:name="_Toc40967688"/>
        <w:bookmarkStart w:id="14081" w:name="_Toc40968042"/>
        <w:bookmarkStart w:id="14082" w:name="_Toc40968396"/>
        <w:bookmarkStart w:id="14083" w:name="_Toc40969452"/>
        <w:bookmarkStart w:id="14084" w:name="_Toc40969808"/>
        <w:bookmarkStart w:id="14085" w:name="_Toc43387192"/>
        <w:bookmarkEnd w:id="14073"/>
        <w:bookmarkEnd w:id="14074"/>
        <w:bookmarkEnd w:id="14075"/>
        <w:bookmarkEnd w:id="14076"/>
        <w:bookmarkEnd w:id="14077"/>
        <w:bookmarkEnd w:id="14078"/>
        <w:bookmarkEnd w:id="14079"/>
        <w:bookmarkEnd w:id="14080"/>
        <w:bookmarkEnd w:id="14081"/>
        <w:bookmarkEnd w:id="14082"/>
        <w:bookmarkEnd w:id="14083"/>
        <w:bookmarkEnd w:id="14084"/>
        <w:bookmarkEnd w:id="14085"/>
      </w:del>
    </w:p>
    <w:p w14:paraId="4544C000" w14:textId="1D84675B" w:rsidR="00206353" w:rsidRPr="00876437" w:rsidDel="00F82EDD" w:rsidRDefault="00DD2A5E">
      <w:pPr>
        <w:rPr>
          <w:del w:id="14086" w:author="Julio Li" w:date="2020-05-14T14:57:00Z"/>
          <w:lang w:val="en-GB" w:eastAsia="zh-CN"/>
          <w:rPrChange w:id="14087" w:author="Kevin Gu" w:date="2020-05-18T10:36:00Z">
            <w:rPr>
              <w:del w:id="14088" w:author="Julio Li" w:date="2020-05-14T14:57:00Z"/>
              <w:lang w:val="en-GB" w:eastAsia="zh-CN"/>
            </w:rPr>
          </w:rPrChange>
        </w:rPr>
        <w:pPrChange w:id="14089" w:author="Julio Li" w:date="2020-05-14T14:57:00Z">
          <w:pPr>
            <w:pStyle w:val="Title2"/>
          </w:pPr>
        </w:pPrChange>
      </w:pPr>
      <w:del w:id="14090" w:author="Julio Li" w:date="2020-05-14T14:57:00Z">
        <w:r w:rsidRPr="00876437" w:rsidDel="00F82EDD">
          <w:rPr>
            <w:rFonts w:hint="eastAsia"/>
            <w:noProof/>
            <w:lang w:val="en-GB" w:eastAsia="zh-CN"/>
            <w:rPrChange w:id="14091" w:author="Kevin Gu" w:date="2020-05-18T10:36:00Z">
              <w:rPr>
                <w:rFonts w:hint="eastAsia"/>
                <w:b w:val="0"/>
                <w:bCs w:val="0"/>
                <w:lang w:val="en-GB" w:eastAsia="zh-CN"/>
              </w:rPr>
            </w:rPrChange>
          </w:rPr>
          <w:delText>所有的紧急出口都必须平时处于关闭状态，且</w:delText>
        </w:r>
        <w:r w:rsidRPr="00876437" w:rsidDel="00F82EDD">
          <w:rPr>
            <w:noProof/>
            <w:lang w:val="en-GB" w:eastAsia="zh-CN"/>
            <w:rPrChange w:id="14092" w:author="Kevin Gu" w:date="2020-05-18T10:36:00Z">
              <w:rPr>
                <w:b w:val="0"/>
                <w:bCs w:val="0"/>
                <w:lang w:val="en-GB" w:eastAsia="zh-CN"/>
              </w:rPr>
            </w:rPrChange>
          </w:rPr>
          <w:delText>24</w:delText>
        </w:r>
        <w:r w:rsidRPr="00876437" w:rsidDel="00F82EDD">
          <w:rPr>
            <w:rFonts w:hint="eastAsia"/>
            <w:noProof/>
            <w:lang w:val="en-GB" w:eastAsia="zh-CN"/>
            <w:rPrChange w:id="14093" w:author="Kevin Gu" w:date="2020-05-18T10:36:00Z">
              <w:rPr>
                <w:rFonts w:hint="eastAsia"/>
                <w:b w:val="0"/>
                <w:bCs w:val="0"/>
                <w:lang w:val="en-GB" w:eastAsia="zh-CN"/>
              </w:rPr>
            </w:rPrChange>
          </w:rPr>
          <w:delText>小时监控。并需要附加一条密封条，提示</w:delText>
        </w:r>
        <w:r w:rsidRPr="00876437" w:rsidDel="00F82EDD">
          <w:rPr>
            <w:noProof/>
            <w:lang w:val="en-GB" w:eastAsia="zh-CN"/>
            <w:rPrChange w:id="14094" w:author="Kevin Gu" w:date="2020-05-18T10:36:00Z">
              <w:rPr>
                <w:b w:val="0"/>
                <w:bCs w:val="0"/>
                <w:lang w:val="en-GB" w:eastAsia="zh-CN"/>
              </w:rPr>
            </w:rPrChange>
          </w:rPr>
          <w:delText>“</w:delText>
        </w:r>
        <w:r w:rsidRPr="00876437" w:rsidDel="00F82EDD">
          <w:rPr>
            <w:rFonts w:hint="eastAsia"/>
            <w:noProof/>
            <w:lang w:val="en-GB" w:eastAsia="zh-CN"/>
            <w:rPrChange w:id="14095" w:author="Kevin Gu" w:date="2020-05-18T10:36:00Z">
              <w:rPr>
                <w:rFonts w:hint="eastAsia"/>
                <w:b w:val="0"/>
                <w:bCs w:val="0"/>
                <w:lang w:val="en-GB" w:eastAsia="zh-CN"/>
              </w:rPr>
            </w:rPrChange>
          </w:rPr>
          <w:delText>非紧急状态不得打开</w:delText>
        </w:r>
        <w:r w:rsidRPr="00876437" w:rsidDel="00F82EDD">
          <w:rPr>
            <w:noProof/>
            <w:lang w:val="en-GB" w:eastAsia="zh-CN"/>
            <w:rPrChange w:id="14096" w:author="Kevin Gu" w:date="2020-05-18T10:36:00Z">
              <w:rPr>
                <w:b w:val="0"/>
                <w:bCs w:val="0"/>
                <w:lang w:val="en-GB" w:eastAsia="zh-CN"/>
              </w:rPr>
            </w:rPrChange>
          </w:rPr>
          <w:delText>”</w:delText>
        </w:r>
        <w:r w:rsidR="00206353" w:rsidRPr="00876437" w:rsidDel="00F82EDD">
          <w:rPr>
            <w:rFonts w:hint="eastAsia"/>
            <w:noProof/>
            <w:lang w:val="en-GB" w:eastAsia="zh-CN"/>
            <w:rPrChange w:id="14097" w:author="Kevin Gu" w:date="2020-05-18T10:36:00Z">
              <w:rPr>
                <w:rFonts w:hint="eastAsia"/>
                <w:b w:val="0"/>
                <w:bCs w:val="0"/>
                <w:lang w:val="en-GB" w:eastAsia="zh-CN"/>
              </w:rPr>
            </w:rPrChange>
          </w:rPr>
          <w:delText>。</w:delText>
        </w:r>
        <w:r w:rsidR="00CB17ED" w:rsidRPr="00876437" w:rsidDel="00F82EDD">
          <w:rPr>
            <w:rFonts w:hint="eastAsia"/>
            <w:noProof/>
            <w:lang w:val="en-GB" w:eastAsia="zh-CN"/>
            <w:rPrChange w:id="14098" w:author="Kevin Gu" w:date="2020-05-18T10:36:00Z">
              <w:rPr>
                <w:rFonts w:hint="eastAsia"/>
                <w:b w:val="0"/>
                <w:bCs w:val="0"/>
                <w:lang w:val="en-GB" w:eastAsia="zh-CN"/>
              </w:rPr>
            </w:rPrChange>
          </w:rPr>
          <w:delText>紧急出口一旦打开就会触发警报。</w:delText>
        </w:r>
        <w:bookmarkStart w:id="14099" w:name="_Toc40965216"/>
        <w:bookmarkStart w:id="14100" w:name="_Toc40965571"/>
        <w:bookmarkStart w:id="14101" w:name="_Toc40965924"/>
        <w:bookmarkStart w:id="14102" w:name="_Toc40966276"/>
        <w:bookmarkStart w:id="14103" w:name="_Toc40966629"/>
        <w:bookmarkStart w:id="14104" w:name="_Toc40966981"/>
        <w:bookmarkStart w:id="14105" w:name="_Toc40967335"/>
        <w:bookmarkStart w:id="14106" w:name="_Toc40967689"/>
        <w:bookmarkStart w:id="14107" w:name="_Toc40968043"/>
        <w:bookmarkStart w:id="14108" w:name="_Toc40968397"/>
        <w:bookmarkStart w:id="14109" w:name="_Toc40969453"/>
        <w:bookmarkStart w:id="14110" w:name="_Toc40969809"/>
        <w:bookmarkStart w:id="14111" w:name="_Toc43387193"/>
        <w:bookmarkEnd w:id="14099"/>
        <w:bookmarkEnd w:id="14100"/>
        <w:bookmarkEnd w:id="14101"/>
        <w:bookmarkEnd w:id="14102"/>
        <w:bookmarkEnd w:id="14103"/>
        <w:bookmarkEnd w:id="14104"/>
        <w:bookmarkEnd w:id="14105"/>
        <w:bookmarkEnd w:id="14106"/>
        <w:bookmarkEnd w:id="14107"/>
        <w:bookmarkEnd w:id="14108"/>
        <w:bookmarkEnd w:id="14109"/>
        <w:bookmarkEnd w:id="14110"/>
        <w:bookmarkEnd w:id="14111"/>
      </w:del>
    </w:p>
    <w:p w14:paraId="79869CD5" w14:textId="00208CCC" w:rsidR="00BB7FA3" w:rsidRPr="00876437" w:rsidDel="00F82EDD" w:rsidRDefault="00BB7FA3">
      <w:pPr>
        <w:rPr>
          <w:del w:id="14112" w:author="Julio Li" w:date="2020-05-14T14:57:00Z"/>
          <w:lang w:val="en-GB" w:eastAsia="zh-CN"/>
          <w:rPrChange w:id="14113" w:author="Kevin Gu" w:date="2020-05-18T10:36:00Z">
            <w:rPr>
              <w:del w:id="14114" w:author="Julio Li" w:date="2020-05-14T14:57:00Z"/>
              <w:lang w:val="en-GB" w:eastAsia="zh-CN"/>
            </w:rPr>
          </w:rPrChange>
        </w:rPr>
        <w:pPrChange w:id="14115" w:author="Julio Li" w:date="2020-05-14T14:57:00Z">
          <w:pPr>
            <w:pStyle w:val="Title2"/>
          </w:pPr>
        </w:pPrChange>
      </w:pPr>
      <w:del w:id="14116" w:author="Julio Li" w:date="2020-05-14T14:57:00Z">
        <w:r w:rsidRPr="00876437" w:rsidDel="00F82EDD">
          <w:rPr>
            <w:noProof/>
            <w:lang w:val="en-GB" w:eastAsia="zh-CN"/>
            <w:rPrChange w:id="14117" w:author="Kevin Gu" w:date="2020-05-18T10:36:00Z">
              <w:rPr>
                <w:b w:val="0"/>
                <w:bCs w:val="0"/>
                <w:lang w:val="en-GB" w:eastAsia="zh-CN"/>
              </w:rPr>
            </w:rPrChange>
          </w:rPr>
          <w:delText>These doors must be used only in the event of an emergency and not used for any other purpose.</w:delText>
        </w:r>
        <w:bookmarkStart w:id="14118" w:name="_Toc40965217"/>
        <w:bookmarkStart w:id="14119" w:name="_Toc40965572"/>
        <w:bookmarkStart w:id="14120" w:name="_Toc40965925"/>
        <w:bookmarkStart w:id="14121" w:name="_Toc40966277"/>
        <w:bookmarkStart w:id="14122" w:name="_Toc40966630"/>
        <w:bookmarkStart w:id="14123" w:name="_Toc40966982"/>
        <w:bookmarkStart w:id="14124" w:name="_Toc40967336"/>
        <w:bookmarkStart w:id="14125" w:name="_Toc40967690"/>
        <w:bookmarkStart w:id="14126" w:name="_Toc40968044"/>
        <w:bookmarkStart w:id="14127" w:name="_Toc40968398"/>
        <w:bookmarkStart w:id="14128" w:name="_Toc40969454"/>
        <w:bookmarkStart w:id="14129" w:name="_Toc40969810"/>
        <w:bookmarkStart w:id="14130" w:name="_Toc43387194"/>
        <w:bookmarkEnd w:id="14118"/>
        <w:bookmarkEnd w:id="14119"/>
        <w:bookmarkEnd w:id="14120"/>
        <w:bookmarkEnd w:id="14121"/>
        <w:bookmarkEnd w:id="14122"/>
        <w:bookmarkEnd w:id="14123"/>
        <w:bookmarkEnd w:id="14124"/>
        <w:bookmarkEnd w:id="14125"/>
        <w:bookmarkEnd w:id="14126"/>
        <w:bookmarkEnd w:id="14127"/>
        <w:bookmarkEnd w:id="14128"/>
        <w:bookmarkEnd w:id="14129"/>
        <w:bookmarkEnd w:id="14130"/>
      </w:del>
    </w:p>
    <w:p w14:paraId="3C3B999B" w14:textId="5E1E8AC6" w:rsidR="00206353" w:rsidRPr="00876437" w:rsidDel="00F82EDD" w:rsidRDefault="00206353">
      <w:pPr>
        <w:rPr>
          <w:del w:id="14131" w:author="Julio Li" w:date="2020-05-14T14:57:00Z"/>
          <w:lang w:val="en-GB" w:eastAsia="zh-CN"/>
          <w:rPrChange w:id="14132" w:author="Kevin Gu" w:date="2020-05-18T10:36:00Z">
            <w:rPr>
              <w:del w:id="14133" w:author="Julio Li" w:date="2020-05-14T14:57:00Z"/>
              <w:lang w:val="en-GB" w:eastAsia="zh-CN"/>
            </w:rPr>
          </w:rPrChange>
        </w:rPr>
        <w:pPrChange w:id="14134" w:author="Julio Li" w:date="2020-05-14T14:57:00Z">
          <w:pPr>
            <w:pStyle w:val="Title2"/>
          </w:pPr>
        </w:pPrChange>
      </w:pPr>
      <w:del w:id="14135" w:author="Julio Li" w:date="2020-05-14T14:57:00Z">
        <w:r w:rsidRPr="00876437" w:rsidDel="00F82EDD">
          <w:rPr>
            <w:rFonts w:hint="eastAsia"/>
            <w:noProof/>
            <w:lang w:val="en-GB" w:eastAsia="zh-CN"/>
            <w:rPrChange w:id="14136" w:author="Kevin Gu" w:date="2020-05-18T10:36:00Z">
              <w:rPr>
                <w:rFonts w:hint="eastAsia"/>
                <w:b w:val="0"/>
                <w:bCs w:val="0"/>
                <w:lang w:val="en-GB" w:eastAsia="zh-CN"/>
              </w:rPr>
            </w:rPrChange>
          </w:rPr>
          <w:delText>这些门只能在紧急情况下使用，不能用于任何其他目的。</w:delText>
        </w:r>
        <w:bookmarkStart w:id="14137" w:name="_Toc40965218"/>
        <w:bookmarkStart w:id="14138" w:name="_Toc40965573"/>
        <w:bookmarkStart w:id="14139" w:name="_Toc40965926"/>
        <w:bookmarkStart w:id="14140" w:name="_Toc40966278"/>
        <w:bookmarkStart w:id="14141" w:name="_Toc40966631"/>
        <w:bookmarkStart w:id="14142" w:name="_Toc40966983"/>
        <w:bookmarkStart w:id="14143" w:name="_Toc40967337"/>
        <w:bookmarkStart w:id="14144" w:name="_Toc40967691"/>
        <w:bookmarkStart w:id="14145" w:name="_Toc40968045"/>
        <w:bookmarkStart w:id="14146" w:name="_Toc40968399"/>
        <w:bookmarkStart w:id="14147" w:name="_Toc40969455"/>
        <w:bookmarkStart w:id="14148" w:name="_Toc40969811"/>
        <w:bookmarkStart w:id="14149" w:name="_Toc43387195"/>
        <w:bookmarkEnd w:id="14137"/>
        <w:bookmarkEnd w:id="14138"/>
        <w:bookmarkEnd w:id="14139"/>
        <w:bookmarkEnd w:id="14140"/>
        <w:bookmarkEnd w:id="14141"/>
        <w:bookmarkEnd w:id="14142"/>
        <w:bookmarkEnd w:id="14143"/>
        <w:bookmarkEnd w:id="14144"/>
        <w:bookmarkEnd w:id="14145"/>
        <w:bookmarkEnd w:id="14146"/>
        <w:bookmarkEnd w:id="14147"/>
        <w:bookmarkEnd w:id="14148"/>
        <w:bookmarkEnd w:id="14149"/>
      </w:del>
    </w:p>
    <w:p w14:paraId="55809D75" w14:textId="30B2C830" w:rsidR="00BB7FA3" w:rsidRPr="00876437" w:rsidDel="00F82EDD" w:rsidRDefault="00BB7FA3">
      <w:pPr>
        <w:rPr>
          <w:del w:id="14150" w:author="Julio Li" w:date="2020-05-14T14:57:00Z"/>
          <w:lang w:val="en-GB" w:eastAsia="zh-CN"/>
          <w:rPrChange w:id="14151" w:author="Kevin Gu" w:date="2020-05-18T10:36:00Z">
            <w:rPr>
              <w:del w:id="14152" w:author="Julio Li" w:date="2020-05-14T14:57:00Z"/>
              <w:lang w:val="en-GB" w:eastAsia="zh-CN"/>
            </w:rPr>
          </w:rPrChange>
        </w:rPr>
        <w:pPrChange w:id="14153" w:author="Julio Li" w:date="2020-05-14T14:57:00Z">
          <w:pPr>
            <w:pStyle w:val="Title2"/>
          </w:pPr>
        </w:pPrChange>
      </w:pPr>
      <w:del w:id="14154" w:author="Julio Li" w:date="2020-05-14T14:57:00Z">
        <w:r w:rsidRPr="00876437" w:rsidDel="00F82EDD">
          <w:rPr>
            <w:noProof/>
            <w:lang w:val="en-GB" w:eastAsia="zh-CN"/>
            <w:rPrChange w:id="14155" w:author="Kevin Gu" w:date="2020-05-18T10:36:00Z">
              <w:rPr>
                <w:b w:val="0"/>
                <w:bCs w:val="0"/>
                <w:lang w:val="en-GB" w:eastAsia="zh-CN"/>
              </w:rPr>
            </w:rPrChange>
          </w:rPr>
          <w:delText>The emergency exit alarm system is connected to the monitor room.</w:delText>
        </w:r>
        <w:bookmarkStart w:id="14156" w:name="_Toc40965219"/>
        <w:bookmarkStart w:id="14157" w:name="_Toc40965574"/>
        <w:bookmarkStart w:id="14158" w:name="_Toc40965927"/>
        <w:bookmarkStart w:id="14159" w:name="_Toc40966279"/>
        <w:bookmarkStart w:id="14160" w:name="_Toc40966632"/>
        <w:bookmarkStart w:id="14161" w:name="_Toc40966984"/>
        <w:bookmarkStart w:id="14162" w:name="_Toc40967338"/>
        <w:bookmarkStart w:id="14163" w:name="_Toc40967692"/>
        <w:bookmarkStart w:id="14164" w:name="_Toc40968046"/>
        <w:bookmarkStart w:id="14165" w:name="_Toc40968400"/>
        <w:bookmarkStart w:id="14166" w:name="_Toc40969456"/>
        <w:bookmarkStart w:id="14167" w:name="_Toc40969812"/>
        <w:bookmarkStart w:id="14168" w:name="_Toc43387196"/>
        <w:bookmarkEnd w:id="14156"/>
        <w:bookmarkEnd w:id="14157"/>
        <w:bookmarkEnd w:id="14158"/>
        <w:bookmarkEnd w:id="14159"/>
        <w:bookmarkEnd w:id="14160"/>
        <w:bookmarkEnd w:id="14161"/>
        <w:bookmarkEnd w:id="14162"/>
        <w:bookmarkEnd w:id="14163"/>
        <w:bookmarkEnd w:id="14164"/>
        <w:bookmarkEnd w:id="14165"/>
        <w:bookmarkEnd w:id="14166"/>
        <w:bookmarkEnd w:id="14167"/>
        <w:bookmarkEnd w:id="14168"/>
      </w:del>
    </w:p>
    <w:p w14:paraId="42257CA7" w14:textId="27B4D68F" w:rsidR="00206353" w:rsidRPr="00876437" w:rsidDel="00F82EDD" w:rsidRDefault="00206353">
      <w:pPr>
        <w:rPr>
          <w:del w:id="14169" w:author="Julio Li" w:date="2020-05-14T14:57:00Z"/>
          <w:lang w:val="en-GB" w:eastAsia="zh-CN"/>
          <w:rPrChange w:id="14170" w:author="Kevin Gu" w:date="2020-05-18T10:36:00Z">
            <w:rPr>
              <w:del w:id="14171" w:author="Julio Li" w:date="2020-05-14T14:57:00Z"/>
              <w:lang w:val="en-GB" w:eastAsia="zh-CN"/>
            </w:rPr>
          </w:rPrChange>
        </w:rPr>
        <w:pPrChange w:id="14172" w:author="Julio Li" w:date="2020-05-14T14:57:00Z">
          <w:pPr>
            <w:pStyle w:val="Title2"/>
          </w:pPr>
        </w:pPrChange>
      </w:pPr>
      <w:del w:id="14173" w:author="Julio Li" w:date="2020-05-14T14:57:00Z">
        <w:r w:rsidRPr="00876437" w:rsidDel="00F82EDD">
          <w:rPr>
            <w:rFonts w:hint="eastAsia"/>
            <w:noProof/>
            <w:lang w:val="en-GB" w:eastAsia="zh-CN"/>
            <w:rPrChange w:id="14174" w:author="Kevin Gu" w:date="2020-05-18T10:36:00Z">
              <w:rPr>
                <w:rFonts w:hint="eastAsia"/>
                <w:b w:val="0"/>
                <w:bCs w:val="0"/>
                <w:lang w:val="en-GB" w:eastAsia="zh-CN"/>
              </w:rPr>
            </w:rPrChange>
          </w:rPr>
          <w:delText>紧急出口报警系统与监控室相连接。</w:delText>
        </w:r>
        <w:bookmarkStart w:id="14175" w:name="_Toc40965220"/>
        <w:bookmarkStart w:id="14176" w:name="_Toc40965575"/>
        <w:bookmarkStart w:id="14177" w:name="_Toc40965928"/>
        <w:bookmarkStart w:id="14178" w:name="_Toc40966280"/>
        <w:bookmarkStart w:id="14179" w:name="_Toc40966633"/>
        <w:bookmarkStart w:id="14180" w:name="_Toc40966985"/>
        <w:bookmarkStart w:id="14181" w:name="_Toc40967339"/>
        <w:bookmarkStart w:id="14182" w:name="_Toc40967693"/>
        <w:bookmarkStart w:id="14183" w:name="_Toc40968047"/>
        <w:bookmarkStart w:id="14184" w:name="_Toc40968401"/>
        <w:bookmarkStart w:id="14185" w:name="_Toc40969457"/>
        <w:bookmarkStart w:id="14186" w:name="_Toc40969813"/>
        <w:bookmarkStart w:id="14187" w:name="_Toc43387197"/>
        <w:bookmarkEnd w:id="14175"/>
        <w:bookmarkEnd w:id="14176"/>
        <w:bookmarkEnd w:id="14177"/>
        <w:bookmarkEnd w:id="14178"/>
        <w:bookmarkEnd w:id="14179"/>
        <w:bookmarkEnd w:id="14180"/>
        <w:bookmarkEnd w:id="14181"/>
        <w:bookmarkEnd w:id="14182"/>
        <w:bookmarkEnd w:id="14183"/>
        <w:bookmarkEnd w:id="14184"/>
        <w:bookmarkEnd w:id="14185"/>
        <w:bookmarkEnd w:id="14186"/>
        <w:bookmarkEnd w:id="14187"/>
      </w:del>
    </w:p>
    <w:p w14:paraId="332BE2C4" w14:textId="702A453A" w:rsidR="00BB7FA3" w:rsidRPr="00876437" w:rsidDel="00F82EDD" w:rsidRDefault="00BD77B0">
      <w:pPr>
        <w:rPr>
          <w:del w:id="14188" w:author="Julio Li" w:date="2020-05-14T14:57:00Z"/>
          <w:highlight w:val="yellow"/>
          <w:lang w:val="en-GB" w:eastAsia="zh-CN"/>
          <w:rPrChange w:id="14189" w:author="Kevin Gu" w:date="2020-05-18T10:36:00Z">
            <w:rPr>
              <w:del w:id="14190" w:author="Julio Li" w:date="2020-05-14T14:57:00Z"/>
              <w:highlight w:val="yellow"/>
              <w:lang w:val="en-GB" w:eastAsia="zh-CN"/>
            </w:rPr>
          </w:rPrChange>
        </w:rPr>
        <w:pPrChange w:id="14191" w:author="Julio Li" w:date="2020-05-14T14:57:00Z">
          <w:pPr>
            <w:pStyle w:val="Title2"/>
          </w:pPr>
        </w:pPrChange>
      </w:pPr>
      <w:del w:id="14192" w:author="Julio Li" w:date="2020-05-14T14:57:00Z">
        <w:r w:rsidRPr="00876437" w:rsidDel="00F82EDD">
          <w:rPr>
            <w:noProof/>
            <w:highlight w:val="yellow"/>
            <w:lang w:val="en-GB" w:eastAsia="zh-CN"/>
            <w:rPrChange w:id="14193" w:author="Kevin Gu" w:date="2020-05-18T10:36:00Z">
              <w:rPr>
                <w:b w:val="0"/>
                <w:bCs w:val="0"/>
                <w:highlight w:val="yellow"/>
                <w:lang w:val="en-GB" w:eastAsia="zh-CN"/>
              </w:rPr>
            </w:rPrChange>
          </w:rPr>
          <w:delText>The strip seal on the</w:delText>
        </w:r>
        <w:r w:rsidR="00BB7FA3" w:rsidRPr="00876437" w:rsidDel="00F82EDD">
          <w:rPr>
            <w:noProof/>
            <w:highlight w:val="yellow"/>
            <w:lang w:val="en-GB" w:eastAsia="zh-CN"/>
            <w:rPrChange w:id="14194" w:author="Kevin Gu" w:date="2020-05-18T10:36:00Z">
              <w:rPr>
                <w:b w:val="0"/>
                <w:bCs w:val="0"/>
                <w:highlight w:val="yellow"/>
                <w:lang w:val="en-GB" w:eastAsia="zh-CN"/>
              </w:rPr>
            </w:rPrChange>
          </w:rPr>
          <w:delText xml:space="preserve"> emergency exit shall be checked every month.</w:delText>
        </w:r>
        <w:bookmarkStart w:id="14195" w:name="_Toc40965221"/>
        <w:bookmarkStart w:id="14196" w:name="_Toc40965576"/>
        <w:bookmarkStart w:id="14197" w:name="_Toc40965929"/>
        <w:bookmarkStart w:id="14198" w:name="_Toc40966281"/>
        <w:bookmarkStart w:id="14199" w:name="_Toc40966634"/>
        <w:bookmarkStart w:id="14200" w:name="_Toc40966986"/>
        <w:bookmarkStart w:id="14201" w:name="_Toc40967340"/>
        <w:bookmarkStart w:id="14202" w:name="_Toc40967694"/>
        <w:bookmarkStart w:id="14203" w:name="_Toc40968048"/>
        <w:bookmarkStart w:id="14204" w:name="_Toc40968402"/>
        <w:bookmarkStart w:id="14205" w:name="_Toc40969458"/>
        <w:bookmarkStart w:id="14206" w:name="_Toc40969814"/>
        <w:bookmarkStart w:id="14207" w:name="_Toc43387198"/>
        <w:bookmarkEnd w:id="14195"/>
        <w:bookmarkEnd w:id="14196"/>
        <w:bookmarkEnd w:id="14197"/>
        <w:bookmarkEnd w:id="14198"/>
        <w:bookmarkEnd w:id="14199"/>
        <w:bookmarkEnd w:id="14200"/>
        <w:bookmarkEnd w:id="14201"/>
        <w:bookmarkEnd w:id="14202"/>
        <w:bookmarkEnd w:id="14203"/>
        <w:bookmarkEnd w:id="14204"/>
        <w:bookmarkEnd w:id="14205"/>
        <w:bookmarkEnd w:id="14206"/>
        <w:bookmarkEnd w:id="14207"/>
      </w:del>
    </w:p>
    <w:p w14:paraId="35A759B6" w14:textId="5E19F9ED" w:rsidR="00206353" w:rsidRPr="00876437" w:rsidDel="00F82EDD" w:rsidRDefault="00206353">
      <w:pPr>
        <w:rPr>
          <w:del w:id="14208" w:author="Julio Li" w:date="2020-05-14T14:57:00Z"/>
          <w:lang w:val="en-GB" w:eastAsia="zh-CN"/>
          <w:rPrChange w:id="14209" w:author="Kevin Gu" w:date="2020-05-18T10:36:00Z">
            <w:rPr>
              <w:del w:id="14210" w:author="Julio Li" w:date="2020-05-14T14:57:00Z"/>
              <w:lang w:val="en-GB" w:eastAsia="zh-CN"/>
            </w:rPr>
          </w:rPrChange>
        </w:rPr>
        <w:pPrChange w:id="14211" w:author="Julio Li" w:date="2020-05-14T14:57:00Z">
          <w:pPr>
            <w:pStyle w:val="Title2"/>
          </w:pPr>
        </w:pPrChange>
      </w:pPr>
      <w:del w:id="14212" w:author="Julio Li" w:date="2020-05-14T14:57:00Z">
        <w:r w:rsidRPr="00876437" w:rsidDel="00F82EDD">
          <w:rPr>
            <w:rFonts w:hint="eastAsia"/>
            <w:noProof/>
            <w:highlight w:val="yellow"/>
            <w:lang w:val="en-GB" w:eastAsia="zh-CN"/>
            <w:rPrChange w:id="14213" w:author="Kevin Gu" w:date="2020-05-18T10:36:00Z">
              <w:rPr>
                <w:rFonts w:hint="eastAsia"/>
                <w:b w:val="0"/>
                <w:bCs w:val="0"/>
                <w:highlight w:val="yellow"/>
                <w:lang w:val="en-GB" w:eastAsia="zh-CN"/>
              </w:rPr>
            </w:rPrChange>
          </w:rPr>
          <w:delText>紧急出口</w:delText>
        </w:r>
        <w:r w:rsidR="00BD77B0" w:rsidRPr="00876437" w:rsidDel="00F82EDD">
          <w:rPr>
            <w:rFonts w:hint="eastAsia"/>
            <w:noProof/>
            <w:highlight w:val="yellow"/>
            <w:lang w:val="en-GB" w:eastAsia="zh-CN"/>
            <w:rPrChange w:id="14214" w:author="Kevin Gu" w:date="2020-05-18T10:36:00Z">
              <w:rPr>
                <w:rFonts w:hint="eastAsia"/>
                <w:b w:val="0"/>
                <w:bCs w:val="0"/>
                <w:highlight w:val="yellow"/>
                <w:lang w:val="en-GB" w:eastAsia="zh-CN"/>
              </w:rPr>
            </w:rPrChange>
          </w:rPr>
          <w:delText>封条</w:delText>
        </w:r>
        <w:r w:rsidRPr="00876437" w:rsidDel="00F82EDD">
          <w:rPr>
            <w:rFonts w:hint="eastAsia"/>
            <w:noProof/>
            <w:highlight w:val="yellow"/>
            <w:lang w:val="en-GB" w:eastAsia="zh-CN"/>
            <w:rPrChange w:id="14215" w:author="Kevin Gu" w:date="2020-05-18T10:36:00Z">
              <w:rPr>
                <w:rFonts w:hint="eastAsia"/>
                <w:b w:val="0"/>
                <w:bCs w:val="0"/>
                <w:highlight w:val="yellow"/>
                <w:lang w:val="en-GB" w:eastAsia="zh-CN"/>
              </w:rPr>
            </w:rPrChange>
          </w:rPr>
          <w:delText>必须每个月检查一次。</w:delText>
        </w:r>
        <w:bookmarkStart w:id="14216" w:name="_Toc40965222"/>
        <w:bookmarkStart w:id="14217" w:name="_Toc40965577"/>
        <w:bookmarkStart w:id="14218" w:name="_Toc40965930"/>
        <w:bookmarkStart w:id="14219" w:name="_Toc40966282"/>
        <w:bookmarkStart w:id="14220" w:name="_Toc40966635"/>
        <w:bookmarkStart w:id="14221" w:name="_Toc40966987"/>
        <w:bookmarkStart w:id="14222" w:name="_Toc40967341"/>
        <w:bookmarkStart w:id="14223" w:name="_Toc40967695"/>
        <w:bookmarkStart w:id="14224" w:name="_Toc40968049"/>
        <w:bookmarkStart w:id="14225" w:name="_Toc40968403"/>
        <w:bookmarkStart w:id="14226" w:name="_Toc40969459"/>
        <w:bookmarkStart w:id="14227" w:name="_Toc40969815"/>
        <w:bookmarkStart w:id="14228" w:name="_Toc43387199"/>
        <w:bookmarkEnd w:id="14216"/>
        <w:bookmarkEnd w:id="14217"/>
        <w:bookmarkEnd w:id="14218"/>
        <w:bookmarkEnd w:id="14219"/>
        <w:bookmarkEnd w:id="14220"/>
        <w:bookmarkEnd w:id="14221"/>
        <w:bookmarkEnd w:id="14222"/>
        <w:bookmarkEnd w:id="14223"/>
        <w:bookmarkEnd w:id="14224"/>
        <w:bookmarkEnd w:id="14225"/>
        <w:bookmarkEnd w:id="14226"/>
        <w:bookmarkEnd w:id="14227"/>
        <w:bookmarkEnd w:id="14228"/>
      </w:del>
    </w:p>
    <w:p w14:paraId="70297328" w14:textId="7E8CC610" w:rsidR="00BB7FA3" w:rsidRPr="00876437" w:rsidDel="00F82EDD" w:rsidRDefault="00BB7FA3">
      <w:pPr>
        <w:rPr>
          <w:del w:id="14229" w:author="Julio Li" w:date="2020-05-14T14:57:00Z"/>
          <w:lang w:val="en-GB" w:eastAsia="zh-CN"/>
          <w:rPrChange w:id="14230" w:author="Kevin Gu" w:date="2020-05-18T10:36:00Z">
            <w:rPr>
              <w:del w:id="14231" w:author="Julio Li" w:date="2020-05-14T14:57:00Z"/>
              <w:lang w:val="en-GB" w:eastAsia="zh-CN"/>
            </w:rPr>
          </w:rPrChange>
        </w:rPr>
        <w:pPrChange w:id="14232" w:author="Julio Li" w:date="2020-05-14T14:57:00Z">
          <w:pPr>
            <w:pStyle w:val="Title2"/>
          </w:pPr>
        </w:pPrChange>
      </w:pPr>
      <w:del w:id="14233" w:author="Julio Li" w:date="2020-05-14T14:57:00Z">
        <w:r w:rsidRPr="00876437" w:rsidDel="00F82EDD">
          <w:rPr>
            <w:noProof/>
            <w:lang w:val="en-GB" w:eastAsia="zh-CN"/>
            <w:rPrChange w:id="14234" w:author="Kevin Gu" w:date="2020-05-18T10:36:00Z">
              <w:rPr>
                <w:b w:val="0"/>
                <w:bCs w:val="0"/>
                <w:lang w:val="en-GB" w:eastAsia="zh-CN"/>
              </w:rPr>
            </w:rPrChange>
          </w:rPr>
          <w:delText>If the alarm is trigered in the monitor room, the security guard shall confirm the situation though the CCTV monitor system and handle the incident. If necessary, the security guards will call the police station and other related entity immediately.</w:delText>
        </w:r>
        <w:bookmarkStart w:id="14235" w:name="_Toc40965223"/>
        <w:bookmarkStart w:id="14236" w:name="_Toc40965578"/>
        <w:bookmarkStart w:id="14237" w:name="_Toc40965931"/>
        <w:bookmarkStart w:id="14238" w:name="_Toc40966283"/>
        <w:bookmarkStart w:id="14239" w:name="_Toc40966636"/>
        <w:bookmarkStart w:id="14240" w:name="_Toc40966988"/>
        <w:bookmarkStart w:id="14241" w:name="_Toc40967342"/>
        <w:bookmarkStart w:id="14242" w:name="_Toc40967696"/>
        <w:bookmarkStart w:id="14243" w:name="_Toc40968050"/>
        <w:bookmarkStart w:id="14244" w:name="_Toc40968404"/>
        <w:bookmarkStart w:id="14245" w:name="_Toc40969460"/>
        <w:bookmarkStart w:id="14246" w:name="_Toc40969816"/>
        <w:bookmarkStart w:id="14247" w:name="_Toc43387200"/>
        <w:bookmarkEnd w:id="14235"/>
        <w:bookmarkEnd w:id="14236"/>
        <w:bookmarkEnd w:id="14237"/>
        <w:bookmarkEnd w:id="14238"/>
        <w:bookmarkEnd w:id="14239"/>
        <w:bookmarkEnd w:id="14240"/>
        <w:bookmarkEnd w:id="14241"/>
        <w:bookmarkEnd w:id="14242"/>
        <w:bookmarkEnd w:id="14243"/>
        <w:bookmarkEnd w:id="14244"/>
        <w:bookmarkEnd w:id="14245"/>
        <w:bookmarkEnd w:id="14246"/>
        <w:bookmarkEnd w:id="14247"/>
      </w:del>
    </w:p>
    <w:p w14:paraId="0133AFC9" w14:textId="301E4180" w:rsidR="00206353" w:rsidRPr="00876437" w:rsidDel="00F82EDD" w:rsidRDefault="00206353">
      <w:pPr>
        <w:rPr>
          <w:del w:id="14248" w:author="Julio Li" w:date="2020-05-14T14:57:00Z"/>
          <w:lang w:val="en-GB" w:eastAsia="zh-CN"/>
          <w:rPrChange w:id="14249" w:author="Kevin Gu" w:date="2020-05-18T10:36:00Z">
            <w:rPr>
              <w:del w:id="14250" w:author="Julio Li" w:date="2020-05-14T14:57:00Z"/>
              <w:lang w:val="en-GB" w:eastAsia="zh-CN"/>
            </w:rPr>
          </w:rPrChange>
        </w:rPr>
        <w:pPrChange w:id="14251" w:author="Julio Li" w:date="2020-05-14T14:57:00Z">
          <w:pPr>
            <w:pStyle w:val="Title2"/>
          </w:pPr>
        </w:pPrChange>
      </w:pPr>
      <w:del w:id="14252" w:author="Julio Li" w:date="2020-05-14T14:57:00Z">
        <w:r w:rsidRPr="00876437" w:rsidDel="00F82EDD">
          <w:rPr>
            <w:rFonts w:hint="eastAsia"/>
            <w:lang w:val="en-GB" w:eastAsia="zh-CN"/>
            <w:rPrChange w:id="14253" w:author="Kevin Gu" w:date="2020-05-18T10:36:00Z">
              <w:rPr>
                <w:rFonts w:hint="eastAsia"/>
                <w:b w:val="0"/>
                <w:bCs w:val="0"/>
                <w:lang w:val="en-GB" w:eastAsia="zh-CN"/>
              </w:rPr>
            </w:rPrChange>
          </w:rPr>
          <w:delText>如果监控室的警报被触发了，保安人员需要立即通过</w:delText>
        </w:r>
        <w:r w:rsidRPr="00876437" w:rsidDel="00F82EDD">
          <w:rPr>
            <w:lang w:val="en-GB" w:eastAsia="zh-CN"/>
            <w:rPrChange w:id="14254" w:author="Kevin Gu" w:date="2020-05-18T10:36:00Z">
              <w:rPr>
                <w:b w:val="0"/>
                <w:bCs w:val="0"/>
                <w:lang w:val="en-GB" w:eastAsia="zh-CN"/>
              </w:rPr>
            </w:rPrChange>
          </w:rPr>
          <w:delText>CCTV</w:delText>
        </w:r>
        <w:r w:rsidRPr="00876437" w:rsidDel="00F82EDD">
          <w:rPr>
            <w:rFonts w:hint="eastAsia"/>
            <w:lang w:val="en-GB" w:eastAsia="zh-CN"/>
            <w:rPrChange w:id="14255" w:author="Kevin Gu" w:date="2020-05-18T10:36:00Z">
              <w:rPr>
                <w:rFonts w:hint="eastAsia"/>
                <w:b w:val="0"/>
                <w:bCs w:val="0"/>
                <w:lang w:val="en-GB" w:eastAsia="zh-CN"/>
              </w:rPr>
            </w:rPrChange>
          </w:rPr>
          <w:delText>监控系统确认情况并处理事故。如果需要的话，保安人员可以立即向派出所报警。</w:delText>
        </w:r>
        <w:bookmarkStart w:id="14256" w:name="_Toc40965224"/>
        <w:bookmarkStart w:id="14257" w:name="_Toc40965579"/>
        <w:bookmarkStart w:id="14258" w:name="_Toc40965932"/>
        <w:bookmarkStart w:id="14259" w:name="_Toc40966284"/>
        <w:bookmarkStart w:id="14260" w:name="_Toc40966637"/>
        <w:bookmarkStart w:id="14261" w:name="_Toc40966989"/>
        <w:bookmarkStart w:id="14262" w:name="_Toc40967343"/>
        <w:bookmarkStart w:id="14263" w:name="_Toc40967697"/>
        <w:bookmarkStart w:id="14264" w:name="_Toc40968051"/>
        <w:bookmarkStart w:id="14265" w:name="_Toc40968405"/>
        <w:bookmarkStart w:id="14266" w:name="_Toc40969461"/>
        <w:bookmarkStart w:id="14267" w:name="_Toc40969817"/>
        <w:bookmarkStart w:id="14268" w:name="_Toc43387201"/>
        <w:bookmarkEnd w:id="14256"/>
        <w:bookmarkEnd w:id="14257"/>
        <w:bookmarkEnd w:id="14258"/>
        <w:bookmarkEnd w:id="14259"/>
        <w:bookmarkEnd w:id="14260"/>
        <w:bookmarkEnd w:id="14261"/>
        <w:bookmarkEnd w:id="14262"/>
        <w:bookmarkEnd w:id="14263"/>
        <w:bookmarkEnd w:id="14264"/>
        <w:bookmarkEnd w:id="14265"/>
        <w:bookmarkEnd w:id="14266"/>
        <w:bookmarkEnd w:id="14267"/>
        <w:bookmarkEnd w:id="14268"/>
      </w:del>
    </w:p>
    <w:p w14:paraId="36EB5503" w14:textId="74E4B72E" w:rsidR="00BB7FA3" w:rsidRPr="00876437" w:rsidDel="00F82EDD" w:rsidRDefault="00BB7FA3">
      <w:pPr>
        <w:rPr>
          <w:del w:id="14269" w:author="Julio Li" w:date="2020-05-14T14:57:00Z"/>
          <w:lang w:val="en-GB" w:eastAsia="zh-CN"/>
          <w:rPrChange w:id="14270" w:author="Kevin Gu" w:date="2020-05-18T10:36:00Z">
            <w:rPr>
              <w:del w:id="14271" w:author="Julio Li" w:date="2020-05-14T14:57:00Z"/>
              <w:lang w:val="en-GB" w:eastAsia="zh-CN"/>
            </w:rPr>
          </w:rPrChange>
        </w:rPr>
        <w:pPrChange w:id="14272" w:author="Julio Li" w:date="2020-05-14T14:57:00Z">
          <w:pPr>
            <w:pStyle w:val="Title2"/>
          </w:pPr>
        </w:pPrChange>
      </w:pPr>
      <w:del w:id="14273" w:author="Julio Li" w:date="2020-05-14T14:57:00Z">
        <w:r w:rsidRPr="00876437" w:rsidDel="00F82EDD">
          <w:rPr>
            <w:lang w:val="en-GB" w:eastAsia="zh-CN"/>
            <w:rPrChange w:id="14274" w:author="Kevin Gu" w:date="2020-05-18T10:36:00Z">
              <w:rPr>
                <w:b w:val="0"/>
                <w:bCs w:val="0"/>
                <w:lang w:val="en-GB" w:eastAsia="zh-CN"/>
              </w:rPr>
            </w:rPrChange>
          </w:rPr>
          <w:delText>Alarm System Maintenance</w:delText>
        </w:r>
        <w:r w:rsidR="00206353" w:rsidRPr="00876437" w:rsidDel="00F82EDD">
          <w:rPr>
            <w:lang w:val="en-GB" w:eastAsia="zh-CN"/>
            <w:rPrChange w:id="14275" w:author="Kevin Gu" w:date="2020-05-18T10:36:00Z">
              <w:rPr>
                <w:b w:val="0"/>
                <w:bCs w:val="0"/>
                <w:lang w:val="en-GB" w:eastAsia="zh-CN"/>
              </w:rPr>
            </w:rPrChange>
          </w:rPr>
          <w:delText xml:space="preserve"> </w:delText>
        </w:r>
        <w:r w:rsidR="00206353" w:rsidRPr="00876437" w:rsidDel="00F82EDD">
          <w:rPr>
            <w:rFonts w:hint="eastAsia"/>
            <w:lang w:val="en-GB" w:eastAsia="zh-CN"/>
            <w:rPrChange w:id="14276" w:author="Kevin Gu" w:date="2020-05-18T10:36:00Z">
              <w:rPr>
                <w:rFonts w:hint="eastAsia"/>
                <w:b w:val="0"/>
                <w:bCs w:val="0"/>
                <w:lang w:val="en-GB" w:eastAsia="zh-CN"/>
              </w:rPr>
            </w:rPrChange>
          </w:rPr>
          <w:delText>警报系统维护</w:delText>
        </w:r>
        <w:bookmarkStart w:id="14277" w:name="_Toc40965225"/>
        <w:bookmarkStart w:id="14278" w:name="_Toc40965580"/>
        <w:bookmarkStart w:id="14279" w:name="_Toc40965933"/>
        <w:bookmarkStart w:id="14280" w:name="_Toc40966285"/>
        <w:bookmarkStart w:id="14281" w:name="_Toc40966638"/>
        <w:bookmarkStart w:id="14282" w:name="_Toc40966990"/>
        <w:bookmarkStart w:id="14283" w:name="_Toc40967344"/>
        <w:bookmarkStart w:id="14284" w:name="_Toc40967698"/>
        <w:bookmarkStart w:id="14285" w:name="_Toc40968052"/>
        <w:bookmarkStart w:id="14286" w:name="_Toc40968406"/>
        <w:bookmarkStart w:id="14287" w:name="_Toc40969462"/>
        <w:bookmarkStart w:id="14288" w:name="_Toc40969818"/>
        <w:bookmarkStart w:id="14289" w:name="_Toc43387202"/>
        <w:bookmarkEnd w:id="14277"/>
        <w:bookmarkEnd w:id="14278"/>
        <w:bookmarkEnd w:id="14279"/>
        <w:bookmarkEnd w:id="14280"/>
        <w:bookmarkEnd w:id="14281"/>
        <w:bookmarkEnd w:id="14282"/>
        <w:bookmarkEnd w:id="14283"/>
        <w:bookmarkEnd w:id="14284"/>
        <w:bookmarkEnd w:id="14285"/>
        <w:bookmarkEnd w:id="14286"/>
        <w:bookmarkEnd w:id="14287"/>
        <w:bookmarkEnd w:id="14288"/>
        <w:bookmarkEnd w:id="14289"/>
      </w:del>
    </w:p>
    <w:p w14:paraId="7D292742" w14:textId="74CDFF32" w:rsidR="00BB7FA3" w:rsidRPr="00876437" w:rsidDel="00F82EDD" w:rsidRDefault="00BB7FA3">
      <w:pPr>
        <w:rPr>
          <w:del w:id="14290" w:author="Julio Li" w:date="2020-05-14T14:57:00Z"/>
          <w:lang w:val="en-GB" w:eastAsia="zh-CN"/>
          <w:rPrChange w:id="14291" w:author="Kevin Gu" w:date="2020-05-18T10:36:00Z">
            <w:rPr>
              <w:del w:id="14292" w:author="Julio Li" w:date="2020-05-14T14:57:00Z"/>
              <w:lang w:eastAsia="zh-CN"/>
            </w:rPr>
          </w:rPrChange>
        </w:rPr>
        <w:pPrChange w:id="14293" w:author="Julio Li" w:date="2020-05-14T14:57:00Z">
          <w:pPr>
            <w:pStyle w:val="Title2"/>
          </w:pPr>
        </w:pPrChange>
      </w:pPr>
      <w:del w:id="14294" w:author="Julio Li" w:date="2020-05-14T14:57:00Z">
        <w:r w:rsidRPr="00876437" w:rsidDel="00F82EDD">
          <w:rPr>
            <w:lang w:val="en-GB" w:eastAsia="zh-CN"/>
            <w:rPrChange w:id="14295" w:author="Kevin Gu" w:date="2020-05-18T10:36:00Z">
              <w:rPr>
                <w:b w:val="0"/>
                <w:bCs w:val="0"/>
                <w:lang w:eastAsia="zh-CN"/>
              </w:rPr>
            </w:rPrChange>
          </w:rPr>
          <w:delText>All the alarm system will be reviewed every 3 months to ensure their availability, the CISO will sign the Alarm System Review Record to confirm the result.</w:delText>
        </w:r>
        <w:bookmarkStart w:id="14296" w:name="_Toc40965226"/>
        <w:bookmarkStart w:id="14297" w:name="_Toc40965581"/>
        <w:bookmarkStart w:id="14298" w:name="_Toc40965934"/>
        <w:bookmarkStart w:id="14299" w:name="_Toc40966286"/>
        <w:bookmarkStart w:id="14300" w:name="_Toc40966639"/>
        <w:bookmarkStart w:id="14301" w:name="_Toc40966991"/>
        <w:bookmarkStart w:id="14302" w:name="_Toc40967345"/>
        <w:bookmarkStart w:id="14303" w:name="_Toc40967699"/>
        <w:bookmarkStart w:id="14304" w:name="_Toc40968053"/>
        <w:bookmarkStart w:id="14305" w:name="_Toc40968407"/>
        <w:bookmarkStart w:id="14306" w:name="_Toc40969463"/>
        <w:bookmarkStart w:id="14307" w:name="_Toc40969819"/>
        <w:bookmarkStart w:id="14308" w:name="_Toc43387203"/>
        <w:bookmarkEnd w:id="14296"/>
        <w:bookmarkEnd w:id="14297"/>
        <w:bookmarkEnd w:id="14298"/>
        <w:bookmarkEnd w:id="14299"/>
        <w:bookmarkEnd w:id="14300"/>
        <w:bookmarkEnd w:id="14301"/>
        <w:bookmarkEnd w:id="14302"/>
        <w:bookmarkEnd w:id="14303"/>
        <w:bookmarkEnd w:id="14304"/>
        <w:bookmarkEnd w:id="14305"/>
        <w:bookmarkEnd w:id="14306"/>
        <w:bookmarkEnd w:id="14307"/>
        <w:bookmarkEnd w:id="14308"/>
      </w:del>
    </w:p>
    <w:p w14:paraId="2ED40C1C" w14:textId="6B97F1A7" w:rsidR="00206353" w:rsidRPr="00876437" w:rsidDel="00F82EDD" w:rsidRDefault="00206353">
      <w:pPr>
        <w:rPr>
          <w:del w:id="14309" w:author="Julio Li" w:date="2020-05-14T14:57:00Z"/>
          <w:lang w:val="en-GB" w:eastAsia="zh-CN"/>
          <w:rPrChange w:id="14310" w:author="Kevin Gu" w:date="2020-05-18T10:36:00Z">
            <w:rPr>
              <w:del w:id="14311" w:author="Julio Li" w:date="2020-05-14T14:57:00Z"/>
              <w:lang w:val="en-GB" w:eastAsia="zh-CN"/>
            </w:rPr>
          </w:rPrChange>
        </w:rPr>
        <w:pPrChange w:id="14312" w:author="Julio Li" w:date="2020-05-14T14:57:00Z">
          <w:pPr>
            <w:pStyle w:val="Title2"/>
          </w:pPr>
        </w:pPrChange>
      </w:pPr>
      <w:del w:id="14313" w:author="Julio Li" w:date="2020-05-14T14:57:00Z">
        <w:r w:rsidRPr="00876437" w:rsidDel="00F82EDD">
          <w:rPr>
            <w:rFonts w:hint="eastAsia"/>
            <w:lang w:val="en-GB" w:eastAsia="zh-CN"/>
            <w:rPrChange w:id="14314" w:author="Kevin Gu" w:date="2020-05-18T10:36:00Z">
              <w:rPr>
                <w:rFonts w:hint="eastAsia"/>
                <w:b w:val="0"/>
                <w:bCs w:val="0"/>
                <w:lang w:eastAsia="zh-CN"/>
              </w:rPr>
            </w:rPrChange>
          </w:rPr>
          <w:delText>所有报警系统每</w:delText>
        </w:r>
        <w:r w:rsidRPr="00876437" w:rsidDel="00F82EDD">
          <w:rPr>
            <w:lang w:val="en-GB" w:eastAsia="zh-CN"/>
            <w:rPrChange w:id="14315" w:author="Kevin Gu" w:date="2020-05-18T10:36:00Z">
              <w:rPr>
                <w:b w:val="0"/>
                <w:bCs w:val="0"/>
                <w:lang w:eastAsia="zh-CN"/>
              </w:rPr>
            </w:rPrChange>
          </w:rPr>
          <w:delText>3</w:delText>
        </w:r>
        <w:r w:rsidRPr="00876437" w:rsidDel="00F82EDD">
          <w:rPr>
            <w:rFonts w:hint="eastAsia"/>
            <w:lang w:val="en-GB" w:eastAsia="zh-CN"/>
            <w:rPrChange w:id="14316" w:author="Kevin Gu" w:date="2020-05-18T10:36:00Z">
              <w:rPr>
                <w:rFonts w:hint="eastAsia"/>
                <w:b w:val="0"/>
                <w:bCs w:val="0"/>
                <w:lang w:eastAsia="zh-CN"/>
              </w:rPr>
            </w:rPrChange>
          </w:rPr>
          <w:delText>个月需要进行一次评审，以确保其可用性，</w:delText>
        </w:r>
        <w:r w:rsidRPr="00876437" w:rsidDel="00F82EDD">
          <w:rPr>
            <w:lang w:val="en-GB" w:eastAsia="zh-CN"/>
            <w:rPrChange w:id="14317" w:author="Kevin Gu" w:date="2020-05-18T10:36:00Z">
              <w:rPr>
                <w:b w:val="0"/>
                <w:bCs w:val="0"/>
                <w:lang w:eastAsia="zh-CN"/>
              </w:rPr>
            </w:rPrChange>
          </w:rPr>
          <w:delText>CISO</w:delText>
        </w:r>
        <w:r w:rsidRPr="00876437" w:rsidDel="00F82EDD">
          <w:rPr>
            <w:rFonts w:hint="eastAsia"/>
            <w:lang w:val="en-GB" w:eastAsia="zh-CN"/>
            <w:rPrChange w:id="14318" w:author="Kevin Gu" w:date="2020-05-18T10:36:00Z">
              <w:rPr>
                <w:rFonts w:hint="eastAsia"/>
                <w:b w:val="0"/>
                <w:bCs w:val="0"/>
                <w:lang w:eastAsia="zh-CN"/>
              </w:rPr>
            </w:rPrChange>
          </w:rPr>
          <w:delText>需要签署《报警系统评审记录</w:delText>
        </w:r>
        <w:r w:rsidRPr="00876437" w:rsidDel="00F82EDD">
          <w:rPr>
            <w:rFonts w:hint="eastAsia"/>
            <w:noProof/>
            <w:lang w:val="en-GB" w:eastAsia="zh-CN"/>
            <w:rPrChange w:id="14319" w:author="Kevin Gu" w:date="2020-05-18T10:36:00Z">
              <w:rPr>
                <w:rFonts w:hint="eastAsia"/>
                <w:b w:val="0"/>
                <w:bCs w:val="0"/>
                <w:lang w:val="en-GB" w:eastAsia="zh-CN"/>
              </w:rPr>
            </w:rPrChange>
          </w:rPr>
          <w:delText>》以确认结果。</w:delText>
        </w:r>
        <w:bookmarkStart w:id="14320" w:name="_Toc40965227"/>
        <w:bookmarkStart w:id="14321" w:name="_Toc40965582"/>
        <w:bookmarkStart w:id="14322" w:name="_Toc40965935"/>
        <w:bookmarkStart w:id="14323" w:name="_Toc40966287"/>
        <w:bookmarkStart w:id="14324" w:name="_Toc40966640"/>
        <w:bookmarkStart w:id="14325" w:name="_Toc40966992"/>
        <w:bookmarkStart w:id="14326" w:name="_Toc40967346"/>
        <w:bookmarkStart w:id="14327" w:name="_Toc40967700"/>
        <w:bookmarkStart w:id="14328" w:name="_Toc40968054"/>
        <w:bookmarkStart w:id="14329" w:name="_Toc40968408"/>
        <w:bookmarkStart w:id="14330" w:name="_Toc40969464"/>
        <w:bookmarkStart w:id="14331" w:name="_Toc40969820"/>
        <w:bookmarkStart w:id="14332" w:name="_Toc43387204"/>
        <w:bookmarkEnd w:id="14320"/>
        <w:bookmarkEnd w:id="14321"/>
        <w:bookmarkEnd w:id="14322"/>
        <w:bookmarkEnd w:id="14323"/>
        <w:bookmarkEnd w:id="14324"/>
        <w:bookmarkEnd w:id="14325"/>
        <w:bookmarkEnd w:id="14326"/>
        <w:bookmarkEnd w:id="14327"/>
        <w:bookmarkEnd w:id="14328"/>
        <w:bookmarkEnd w:id="14329"/>
        <w:bookmarkEnd w:id="14330"/>
        <w:bookmarkEnd w:id="14331"/>
        <w:bookmarkEnd w:id="14332"/>
      </w:del>
    </w:p>
    <w:p w14:paraId="17E14ED6" w14:textId="494B2552" w:rsidR="008D4F61" w:rsidRPr="00876437" w:rsidDel="00BD272A" w:rsidRDefault="008D4F61">
      <w:pPr>
        <w:rPr>
          <w:del w:id="14333" w:author="Kevin Gu" w:date="2020-05-18T17:06:00Z"/>
          <w:lang w:val="en-GB" w:eastAsia="zh-CN"/>
          <w:rPrChange w:id="14334" w:author="Kevin Gu" w:date="2020-05-18T10:36:00Z">
            <w:rPr>
              <w:del w:id="14335" w:author="Kevin Gu" w:date="2020-05-18T17:06:00Z"/>
              <w:lang w:val="en-GB" w:eastAsia="zh-CN"/>
            </w:rPr>
          </w:rPrChange>
        </w:rPr>
        <w:pPrChange w:id="14336" w:author="Julio Li" w:date="2020-05-14T14:57:00Z">
          <w:pPr>
            <w:pStyle w:val="Title2"/>
          </w:pPr>
        </w:pPrChange>
      </w:pPr>
      <w:bookmarkStart w:id="14337" w:name="_Toc40965228"/>
      <w:bookmarkStart w:id="14338" w:name="_Toc40965583"/>
      <w:bookmarkStart w:id="14339" w:name="_Toc40965936"/>
      <w:bookmarkStart w:id="14340" w:name="_Toc40966288"/>
      <w:bookmarkStart w:id="14341" w:name="_Toc40966641"/>
      <w:bookmarkStart w:id="14342" w:name="_Toc40966993"/>
      <w:bookmarkStart w:id="14343" w:name="_Toc40967347"/>
      <w:bookmarkStart w:id="14344" w:name="_Toc40967701"/>
      <w:bookmarkStart w:id="14345" w:name="_Toc40968055"/>
      <w:bookmarkStart w:id="14346" w:name="_Toc40968409"/>
      <w:bookmarkStart w:id="14347" w:name="_Toc40969465"/>
      <w:bookmarkStart w:id="14348" w:name="_Toc40969821"/>
      <w:bookmarkStart w:id="14349" w:name="_Toc43387205"/>
      <w:bookmarkEnd w:id="14337"/>
      <w:bookmarkEnd w:id="14338"/>
      <w:bookmarkEnd w:id="14339"/>
      <w:bookmarkEnd w:id="14340"/>
      <w:bookmarkEnd w:id="14341"/>
      <w:bookmarkEnd w:id="14342"/>
      <w:bookmarkEnd w:id="14343"/>
      <w:bookmarkEnd w:id="14344"/>
      <w:bookmarkEnd w:id="14345"/>
      <w:bookmarkEnd w:id="14346"/>
      <w:bookmarkEnd w:id="14347"/>
      <w:bookmarkEnd w:id="14348"/>
      <w:bookmarkEnd w:id="14349"/>
    </w:p>
    <w:p w14:paraId="399A3837" w14:textId="77777777" w:rsidR="0045046A" w:rsidRPr="00876437" w:rsidRDefault="0045046A" w:rsidP="00B3098F">
      <w:pPr>
        <w:pStyle w:val="Title2"/>
        <w:rPr>
          <w:lang w:val="en-GB"/>
          <w:rPrChange w:id="14350" w:author="Kevin Gu" w:date="2020-05-18T10:36:00Z">
            <w:rPr/>
          </w:rPrChange>
        </w:rPr>
      </w:pPr>
      <w:bookmarkStart w:id="14351" w:name="_Toc43387206"/>
      <w:r w:rsidRPr="00876437">
        <w:rPr>
          <w:lang w:val="en-GB"/>
          <w:rPrChange w:id="14352" w:author="Kevin Gu" w:date="2020-05-18T10:36:00Z">
            <w:rPr/>
          </w:rPrChange>
        </w:rPr>
        <w:t>Power Supply</w:t>
      </w:r>
      <w:r w:rsidR="00206353" w:rsidRPr="00876437">
        <w:rPr>
          <w:lang w:val="en-GB"/>
          <w:rPrChange w:id="14353" w:author="Kevin Gu" w:date="2020-05-18T10:36:00Z">
            <w:rPr/>
          </w:rPrChange>
        </w:rPr>
        <w:t xml:space="preserve"> </w:t>
      </w:r>
      <w:r w:rsidR="00206353" w:rsidRPr="00876437">
        <w:rPr>
          <w:rFonts w:hint="eastAsia"/>
          <w:lang w:val="en-GB" w:eastAsia="zh-CN"/>
          <w:rPrChange w:id="14354" w:author="Kevin Gu" w:date="2020-05-18T10:36:00Z">
            <w:rPr>
              <w:rFonts w:hint="eastAsia"/>
              <w:lang w:eastAsia="zh-CN"/>
            </w:rPr>
          </w:rPrChange>
        </w:rPr>
        <w:t>电源供应</w:t>
      </w:r>
      <w:bookmarkEnd w:id="14351"/>
      <w:commentRangeEnd w:id="13746"/>
      <w:r w:rsidR="001C4758">
        <w:rPr>
          <w:rStyle w:val="CommentReference"/>
          <w:rFonts w:asciiTheme="minorHAnsi" w:eastAsiaTheme="minorEastAsia" w:hAnsiTheme="minorHAnsi" w:cstheme="minorBidi"/>
          <w:b w:val="0"/>
          <w:bCs w:val="0"/>
          <w:noProof w:val="0"/>
          <w:color w:val="auto"/>
          <w:lang w:val="es-ES" w:eastAsia="es-ES"/>
        </w:rPr>
        <w:commentReference w:id="13746"/>
      </w:r>
      <w:commentRangeEnd w:id="13747"/>
      <w:r w:rsidR="008203EB">
        <w:rPr>
          <w:rStyle w:val="CommentReference"/>
          <w:rFonts w:asciiTheme="minorHAnsi" w:eastAsiaTheme="minorEastAsia" w:hAnsiTheme="minorHAnsi" w:cstheme="minorBidi"/>
          <w:b w:val="0"/>
          <w:bCs w:val="0"/>
          <w:noProof w:val="0"/>
          <w:color w:val="auto"/>
          <w:lang w:val="es-ES" w:eastAsia="es-ES"/>
        </w:rPr>
        <w:commentReference w:id="13747"/>
      </w:r>
      <w:commentRangeEnd w:id="13748"/>
      <w:r w:rsidR="009A649E">
        <w:rPr>
          <w:rStyle w:val="CommentReference"/>
          <w:rFonts w:asciiTheme="minorHAnsi" w:eastAsiaTheme="minorEastAsia" w:hAnsiTheme="minorHAnsi" w:cstheme="minorBidi"/>
          <w:b w:val="0"/>
          <w:bCs w:val="0"/>
          <w:noProof w:val="0"/>
          <w:color w:val="auto"/>
          <w:lang w:val="es-ES" w:eastAsia="es-ES"/>
        </w:rPr>
        <w:commentReference w:id="13748"/>
      </w:r>
    </w:p>
    <w:p w14:paraId="6C6B72F7" w14:textId="3604AD42" w:rsidR="008D4F61" w:rsidRPr="005046DC" w:rsidDel="005046DC" w:rsidRDefault="002772C8" w:rsidP="00181CF1">
      <w:pPr>
        <w:rPr>
          <w:del w:id="14355" w:author="Kevin Gu" w:date="2020-06-17T10:56:00Z"/>
          <w:strike/>
          <w:lang w:val="en-GB"/>
          <w:rPrChange w:id="14356" w:author="Kevin Gu" w:date="2020-06-17T10:56:00Z">
            <w:rPr>
              <w:del w:id="14357" w:author="Kevin Gu" w:date="2020-06-17T10:56:00Z"/>
              <w:lang w:val="en-US"/>
            </w:rPr>
          </w:rPrChange>
        </w:rPr>
      </w:pPr>
      <w:del w:id="14358" w:author="Kevin Gu" w:date="2020-06-17T10:56:00Z">
        <w:r w:rsidRPr="005046DC" w:rsidDel="005046DC">
          <w:rPr>
            <w:strike/>
            <w:lang w:val="en-GB"/>
            <w:rPrChange w:id="14359" w:author="Kevin Gu" w:date="2020-06-17T10:56:00Z">
              <w:rPr>
                <w:lang w:val="en-US"/>
              </w:rPr>
            </w:rPrChange>
          </w:rPr>
          <w:delText>CTWY</w:delText>
        </w:r>
        <w:r w:rsidR="0007454E" w:rsidRPr="005046DC" w:rsidDel="005046DC">
          <w:rPr>
            <w:strike/>
            <w:lang w:val="en-GB"/>
            <w:rPrChange w:id="14360" w:author="Kevin Gu" w:date="2020-06-17T10:56:00Z">
              <w:rPr>
                <w:lang w:val="en-US"/>
              </w:rPr>
            </w:rPrChange>
          </w:rPr>
          <w:delText xml:space="preserve"> will be informed by the administration of power supply before there is an outage. As a result, </w:delText>
        </w:r>
        <w:r w:rsidRPr="005046DC" w:rsidDel="005046DC">
          <w:rPr>
            <w:strike/>
            <w:lang w:val="en-GB"/>
            <w:rPrChange w:id="14361" w:author="Kevin Gu" w:date="2020-06-17T10:56:00Z">
              <w:rPr>
                <w:lang w:val="en-US"/>
              </w:rPr>
            </w:rPrChange>
          </w:rPr>
          <w:delText>CTWY</w:delText>
        </w:r>
        <w:r w:rsidR="0007454E" w:rsidRPr="005046DC" w:rsidDel="005046DC">
          <w:rPr>
            <w:strike/>
            <w:lang w:val="en-GB"/>
            <w:rPrChange w:id="14362" w:author="Kevin Gu" w:date="2020-06-17T10:56:00Z">
              <w:rPr>
                <w:lang w:val="en-US"/>
              </w:rPr>
            </w:rPrChange>
          </w:rPr>
          <w:delText xml:space="preserve"> can rent temporary generators in advance for security facilities and servers.</w:delText>
        </w:r>
      </w:del>
    </w:p>
    <w:p w14:paraId="71265787" w14:textId="1266529A" w:rsidR="0007454E" w:rsidRDefault="00206353" w:rsidP="00181CF1">
      <w:pPr>
        <w:rPr>
          <w:ins w:id="14363" w:author="Julio Li [2]" w:date="2020-09-07T15:00:00Z"/>
          <w:lang w:val="en-GB"/>
        </w:rPr>
      </w:pPr>
      <w:del w:id="14364" w:author="Kevin Gu" w:date="2020-06-17T10:56:00Z">
        <w:r w:rsidRPr="005046DC" w:rsidDel="005046DC">
          <w:rPr>
            <w:rFonts w:hint="eastAsia"/>
            <w:strike/>
            <w:lang w:val="en-GB" w:eastAsia="zh-CN"/>
            <w:rPrChange w:id="14365" w:author="Kevin Gu" w:date="2020-06-17T10:56:00Z">
              <w:rPr>
                <w:rFonts w:hint="eastAsia"/>
                <w:lang w:val="en-US" w:eastAsia="zh-CN"/>
              </w:rPr>
            </w:rPrChange>
          </w:rPr>
          <w:delText>停电前供电管理部门需要通知</w:delText>
        </w:r>
        <w:r w:rsidR="002772C8" w:rsidRPr="005046DC" w:rsidDel="005046DC">
          <w:rPr>
            <w:rFonts w:hint="eastAsia"/>
            <w:strike/>
            <w:lang w:val="en-GB" w:eastAsia="zh-CN"/>
            <w:rPrChange w:id="14366" w:author="Kevin Gu" w:date="2020-06-17T10:56:00Z">
              <w:rPr>
                <w:rFonts w:hint="eastAsia"/>
                <w:lang w:val="en-US" w:eastAsia="zh-CN"/>
              </w:rPr>
            </w:rPrChange>
          </w:rPr>
          <w:delText>公司名称</w:delText>
        </w:r>
        <w:r w:rsidRPr="005046DC" w:rsidDel="005046DC">
          <w:rPr>
            <w:rFonts w:hint="eastAsia"/>
            <w:strike/>
            <w:lang w:val="en-GB" w:eastAsia="zh-CN"/>
            <w:rPrChange w:id="14367" w:author="Kevin Gu" w:date="2020-06-17T10:56:00Z">
              <w:rPr>
                <w:rFonts w:hint="eastAsia"/>
                <w:lang w:val="en-US" w:eastAsia="zh-CN"/>
              </w:rPr>
            </w:rPrChange>
          </w:rPr>
          <w:delText>。然后，</w:delText>
        </w:r>
        <w:r w:rsidR="002772C8" w:rsidRPr="005046DC" w:rsidDel="005046DC">
          <w:rPr>
            <w:rFonts w:hint="eastAsia"/>
            <w:strike/>
            <w:lang w:val="en-GB" w:eastAsia="zh-CN"/>
            <w:rPrChange w:id="14368" w:author="Kevin Gu" w:date="2020-06-17T10:56:00Z">
              <w:rPr>
                <w:rFonts w:hint="eastAsia"/>
                <w:lang w:val="en-US" w:eastAsia="zh-CN"/>
              </w:rPr>
            </w:rPrChange>
          </w:rPr>
          <w:delText>公司名称</w:delText>
        </w:r>
        <w:r w:rsidRPr="005046DC" w:rsidDel="005046DC">
          <w:rPr>
            <w:rFonts w:hint="eastAsia"/>
            <w:strike/>
            <w:lang w:val="en-GB" w:eastAsia="zh-CN"/>
            <w:rPrChange w:id="14369" w:author="Kevin Gu" w:date="2020-06-17T10:56:00Z">
              <w:rPr>
                <w:rFonts w:hint="eastAsia"/>
                <w:lang w:val="en-US" w:eastAsia="zh-CN"/>
              </w:rPr>
            </w:rPrChange>
          </w:rPr>
          <w:delText>可以为安全设施和服务器提前租用发电机</w:delText>
        </w:r>
      </w:del>
      <w:ins w:id="14370" w:author="Kevin Gu" w:date="2020-06-17T10:56:00Z">
        <w:r w:rsidR="005046DC" w:rsidRPr="005046DC">
          <w:rPr>
            <w:lang w:val="en-GB"/>
            <w:rPrChange w:id="14371" w:author="Kevin Gu" w:date="2020-06-17T10:56:00Z">
              <w:rPr/>
            </w:rPrChange>
          </w:rPr>
          <w:t>Independent power supply lines must be set up for the physical security facilities, where is equipped with standby power supply</w:t>
        </w:r>
        <w:del w:id="14372" w:author="Julio Li [2]" w:date="2020-09-07T15:00:00Z">
          <w:r w:rsidR="005046DC" w:rsidRPr="005046DC" w:rsidDel="00232C81">
            <w:rPr>
              <w:lang w:val="en-GB"/>
              <w:rPrChange w:id="14373" w:author="Kevin Gu" w:date="2020-06-17T10:56:00Z">
                <w:rPr/>
              </w:rPrChange>
            </w:rPr>
            <w:delText xml:space="preserve"> </w:delText>
          </w:r>
        </w:del>
      </w:ins>
      <w:ins w:id="14374" w:author="Julio Li [2]" w:date="2020-09-07T15:00:00Z">
        <w:r w:rsidR="00232C81">
          <w:rPr>
            <w:lang w:val="en-GB"/>
          </w:rPr>
          <w:t xml:space="preserve">. UPS is deployed for supporting CCTV, alarm system and access control </w:t>
        </w:r>
        <w:r w:rsidR="00232C81">
          <w:rPr>
            <w:lang w:val="en-GB"/>
          </w:rPr>
          <w:lastRenderedPageBreak/>
          <w:t>system and it can last for 1 to 2 hours.</w:t>
        </w:r>
      </w:ins>
      <w:ins w:id="14375" w:author="Julio Li [2]" w:date="2020-11-02T10:26:00Z">
        <w:r w:rsidR="0071225F">
          <w:rPr>
            <w:lang w:val="en-GB"/>
          </w:rPr>
          <w:t xml:space="preserve"> </w:t>
        </w:r>
      </w:ins>
      <w:ins w:id="14376" w:author="Julio Li [2]" w:date="2020-11-02T10:27:00Z">
        <w:r w:rsidR="0071225F">
          <w:rPr>
            <w:lang w:val="en-GB"/>
          </w:rPr>
          <w:t>A</w:t>
        </w:r>
      </w:ins>
      <w:ins w:id="14377" w:author="Julio Li [2]" w:date="2020-11-02T11:23:00Z">
        <w:r w:rsidR="002B137D">
          <w:rPr>
            <w:lang w:val="en-GB"/>
          </w:rPr>
          <w:t>n electricity generator is used for powering</w:t>
        </w:r>
      </w:ins>
      <w:ins w:id="14378" w:author="Julio Li [2]" w:date="2020-11-02T11:24:00Z">
        <w:r w:rsidR="002B137D">
          <w:rPr>
            <w:lang w:val="en-GB"/>
          </w:rPr>
          <w:t xml:space="preserve"> access control system</w:t>
        </w:r>
      </w:ins>
      <w:ins w:id="14379" w:author="Julio Li [2]" w:date="2020-11-02T11:23:00Z">
        <w:r w:rsidR="002B137D">
          <w:rPr>
            <w:lang w:val="en-GB"/>
          </w:rPr>
          <w:t xml:space="preserve">, CCTV and alarm system </w:t>
        </w:r>
      </w:ins>
      <w:ins w:id="14380" w:author="Julio Li [2]" w:date="2020-11-02T11:24:00Z">
        <w:r w:rsidR="002B137D">
          <w:rPr>
            <w:lang w:val="en-GB"/>
          </w:rPr>
          <w:t>once UPS</w:t>
        </w:r>
      </w:ins>
      <w:ins w:id="14381" w:author="Julio Li [2]" w:date="2020-11-02T11:23:00Z">
        <w:r w:rsidR="002B137D" w:rsidRPr="005046DC" w:rsidDel="00232C81">
          <w:rPr>
            <w:lang w:val="en-GB"/>
          </w:rPr>
          <w:t xml:space="preserve"> </w:t>
        </w:r>
      </w:ins>
      <w:ins w:id="14382" w:author="Julio Li [2]" w:date="2020-11-02T11:24:00Z">
        <w:r w:rsidR="002B137D">
          <w:rPr>
            <w:lang w:val="en-GB"/>
          </w:rPr>
          <w:t>runs out its power.</w:t>
        </w:r>
      </w:ins>
      <w:ins w:id="14383" w:author="Kevin Gu" w:date="2020-06-17T10:56:00Z">
        <w:del w:id="14384" w:author="Julio Li [2]" w:date="2020-09-07T15:00:00Z">
          <w:r w:rsidR="005046DC" w:rsidRPr="005046DC" w:rsidDel="00232C81">
            <w:rPr>
              <w:lang w:val="en-GB"/>
              <w:rPrChange w:id="14385" w:author="Kevin Gu" w:date="2020-06-17T10:56:00Z">
                <w:rPr/>
              </w:rPrChange>
            </w:rPr>
            <w:delText>(UPS</w:delText>
          </w:r>
        </w:del>
      </w:ins>
      <w:ins w:id="14386" w:author="Kevin Gu" w:date="2020-06-17T10:57:00Z">
        <w:del w:id="14387" w:author="Julio Li [2]" w:date="2020-09-07T15:00:00Z">
          <w:r w:rsidR="005046DC" w:rsidDel="00232C81">
            <w:rPr>
              <w:lang w:val="en-GB"/>
            </w:rPr>
            <w:delText xml:space="preserve"> and generators</w:delText>
          </w:r>
        </w:del>
      </w:ins>
      <w:ins w:id="14388" w:author="Kevin Gu" w:date="2020-06-17T10:56:00Z">
        <w:del w:id="14389" w:author="Julio Li [2]" w:date="2020-09-07T15:00:00Z">
          <w:r w:rsidR="005046DC" w:rsidRPr="005046DC" w:rsidDel="00232C81">
            <w:rPr>
              <w:lang w:val="en-GB"/>
              <w:rPrChange w:id="14390" w:author="Kevin Gu" w:date="2020-06-17T10:56:00Z">
                <w:rPr/>
              </w:rPrChange>
            </w:rPr>
            <w:delText>)</w:delText>
          </w:r>
          <w:r w:rsidR="005046DC" w:rsidDel="00232C81">
            <w:rPr>
              <w:rFonts w:hint="eastAsia"/>
              <w:lang w:val="en-GB" w:eastAsia="zh-CN"/>
            </w:rPr>
            <w:delText>.</w:delText>
          </w:r>
        </w:del>
      </w:ins>
      <w:del w:id="14391" w:author="Kevin Gu" w:date="2020-06-17T10:56:00Z">
        <w:r w:rsidRPr="005046DC" w:rsidDel="005046DC">
          <w:rPr>
            <w:rFonts w:hint="eastAsia"/>
            <w:strike/>
            <w:lang w:val="en-GB" w:eastAsia="zh-CN"/>
            <w:rPrChange w:id="14392" w:author="Kevin Gu" w:date="2020-06-17T10:56:00Z">
              <w:rPr>
                <w:rFonts w:hint="eastAsia"/>
                <w:lang w:val="en-US" w:eastAsia="zh-CN"/>
              </w:rPr>
            </w:rPrChange>
          </w:rPr>
          <w:delText>。</w:delText>
        </w:r>
      </w:del>
    </w:p>
    <w:p w14:paraId="015C18FD" w14:textId="26BC12FB" w:rsidR="00232C81" w:rsidRPr="005046DC" w:rsidRDefault="00232C81" w:rsidP="00181CF1">
      <w:pPr>
        <w:rPr>
          <w:strike/>
          <w:lang w:val="en-GB" w:eastAsia="zh-CN"/>
          <w:rPrChange w:id="14393" w:author="Kevin Gu" w:date="2020-06-17T10:56:00Z">
            <w:rPr>
              <w:lang w:val="en-US" w:eastAsia="zh-CN"/>
            </w:rPr>
          </w:rPrChange>
        </w:rPr>
      </w:pPr>
      <w:ins w:id="14394" w:author="Julio Li [2]" w:date="2020-09-07T15:00:00Z">
        <w:r>
          <w:rPr>
            <w:rFonts w:hint="eastAsia"/>
            <w:lang w:val="en-GB" w:eastAsia="zh-CN"/>
          </w:rPr>
          <w:t>独立的</w:t>
        </w:r>
      </w:ins>
      <w:ins w:id="14395" w:author="Julio Li [2]" w:date="2020-09-07T15:01:00Z">
        <w:r>
          <w:rPr>
            <w:rFonts w:hint="eastAsia"/>
            <w:lang w:val="en-GB" w:eastAsia="zh-CN"/>
          </w:rPr>
          <w:t>电力供应必须提供给物理安全设施。</w:t>
        </w:r>
        <w:r>
          <w:rPr>
            <w:rFonts w:hint="eastAsia"/>
            <w:lang w:val="en-GB" w:eastAsia="zh-CN"/>
          </w:rPr>
          <w:t>UPS</w:t>
        </w:r>
        <w:r>
          <w:rPr>
            <w:rFonts w:hint="eastAsia"/>
            <w:lang w:val="en-GB" w:eastAsia="zh-CN"/>
          </w:rPr>
          <w:t>已部署用来支持</w:t>
        </w:r>
        <w:r>
          <w:rPr>
            <w:rFonts w:hint="eastAsia"/>
            <w:lang w:val="en-GB" w:eastAsia="zh-CN"/>
          </w:rPr>
          <w:t>CCTV</w:t>
        </w:r>
        <w:r>
          <w:rPr>
            <w:rFonts w:hint="eastAsia"/>
            <w:lang w:val="en-GB" w:eastAsia="zh-CN"/>
          </w:rPr>
          <w:t>、报警系统和门禁系统而且能够持续</w:t>
        </w:r>
        <w:r>
          <w:rPr>
            <w:rFonts w:hint="eastAsia"/>
            <w:lang w:val="en-GB" w:eastAsia="zh-CN"/>
          </w:rPr>
          <w:t>1</w:t>
        </w:r>
        <w:r>
          <w:rPr>
            <w:rFonts w:hint="eastAsia"/>
            <w:lang w:val="en-GB" w:eastAsia="zh-CN"/>
          </w:rPr>
          <w:t>到</w:t>
        </w:r>
        <w:r>
          <w:rPr>
            <w:lang w:val="en-GB" w:eastAsia="zh-CN"/>
          </w:rPr>
          <w:t>2</w:t>
        </w:r>
        <w:r>
          <w:rPr>
            <w:rFonts w:hint="eastAsia"/>
            <w:lang w:val="en-GB" w:eastAsia="zh-CN"/>
          </w:rPr>
          <w:t>个小时。</w:t>
        </w:r>
      </w:ins>
      <w:ins w:id="14396" w:author="Julio Li [2]" w:date="2020-11-02T11:24:00Z">
        <w:r w:rsidR="002B137D">
          <w:rPr>
            <w:rFonts w:hint="eastAsia"/>
            <w:lang w:val="en-GB" w:eastAsia="zh-CN"/>
          </w:rPr>
          <w:t>发电机用来给门禁系统、</w:t>
        </w:r>
        <w:r w:rsidR="002B137D">
          <w:rPr>
            <w:rFonts w:hint="eastAsia"/>
            <w:lang w:val="en-GB" w:eastAsia="zh-CN"/>
          </w:rPr>
          <w:t>CCTV</w:t>
        </w:r>
        <w:r w:rsidR="002B137D">
          <w:rPr>
            <w:rFonts w:hint="eastAsia"/>
            <w:lang w:val="en-GB" w:eastAsia="zh-CN"/>
          </w:rPr>
          <w:t>和</w:t>
        </w:r>
      </w:ins>
      <w:ins w:id="14397" w:author="Julio Li [2]" w:date="2020-11-02T11:25:00Z">
        <w:r w:rsidR="002B137D">
          <w:rPr>
            <w:rFonts w:hint="eastAsia"/>
            <w:lang w:val="en-GB" w:eastAsia="zh-CN"/>
          </w:rPr>
          <w:t>报警系统提供电力支持以备</w:t>
        </w:r>
        <w:r w:rsidR="002B137D">
          <w:rPr>
            <w:rFonts w:hint="eastAsia"/>
            <w:lang w:val="en-GB" w:eastAsia="zh-CN"/>
          </w:rPr>
          <w:t>UPS</w:t>
        </w:r>
        <w:r w:rsidR="002B137D">
          <w:rPr>
            <w:rFonts w:hint="eastAsia"/>
            <w:lang w:val="en-GB" w:eastAsia="zh-CN"/>
          </w:rPr>
          <w:t>用完电量。</w:t>
        </w:r>
      </w:ins>
    </w:p>
    <w:p w14:paraId="66F8C22A" w14:textId="62E39680" w:rsidR="00206353" w:rsidRPr="00876437" w:rsidDel="00BD272A" w:rsidRDefault="00206353" w:rsidP="00181CF1">
      <w:pPr>
        <w:rPr>
          <w:del w:id="14398" w:author="Kevin Gu" w:date="2020-05-18T17:06:00Z"/>
          <w:lang w:val="en-GB" w:eastAsia="zh-CN"/>
          <w:rPrChange w:id="14399" w:author="Kevin Gu" w:date="2020-05-18T10:36:00Z">
            <w:rPr>
              <w:del w:id="14400" w:author="Kevin Gu" w:date="2020-05-18T17:06:00Z"/>
              <w:lang w:val="en-US" w:eastAsia="zh-CN"/>
            </w:rPr>
          </w:rPrChange>
        </w:rPr>
      </w:pPr>
      <w:bookmarkStart w:id="14401" w:name="_Toc40965230"/>
      <w:bookmarkStart w:id="14402" w:name="_Toc40965585"/>
      <w:bookmarkStart w:id="14403" w:name="_Toc40965938"/>
      <w:bookmarkStart w:id="14404" w:name="_Toc40966290"/>
      <w:bookmarkStart w:id="14405" w:name="_Toc40966643"/>
      <w:bookmarkStart w:id="14406" w:name="_Toc40966995"/>
      <w:bookmarkStart w:id="14407" w:name="_Toc40967349"/>
      <w:bookmarkStart w:id="14408" w:name="_Toc40967703"/>
      <w:bookmarkStart w:id="14409" w:name="_Toc40968057"/>
      <w:bookmarkStart w:id="14410" w:name="_Toc40968411"/>
      <w:bookmarkStart w:id="14411" w:name="_Toc40969467"/>
      <w:bookmarkStart w:id="14412" w:name="_Toc40969823"/>
      <w:bookmarkStart w:id="14413" w:name="_Toc43387207"/>
      <w:bookmarkEnd w:id="14401"/>
      <w:bookmarkEnd w:id="14402"/>
      <w:bookmarkEnd w:id="14403"/>
      <w:bookmarkEnd w:id="14404"/>
      <w:bookmarkEnd w:id="14405"/>
      <w:bookmarkEnd w:id="14406"/>
      <w:bookmarkEnd w:id="14407"/>
      <w:bookmarkEnd w:id="14408"/>
      <w:bookmarkEnd w:id="14409"/>
      <w:bookmarkEnd w:id="14410"/>
      <w:bookmarkEnd w:id="14411"/>
      <w:bookmarkEnd w:id="14412"/>
      <w:bookmarkEnd w:id="14413"/>
    </w:p>
    <w:p w14:paraId="703DA34A" w14:textId="501192ED" w:rsidR="0045046A" w:rsidRPr="00876437" w:rsidRDefault="00BD272A" w:rsidP="00B3098F">
      <w:pPr>
        <w:pStyle w:val="Title2"/>
        <w:rPr>
          <w:lang w:val="en-GB" w:eastAsia="zh-CN"/>
          <w:rPrChange w:id="14414" w:author="Kevin Gu" w:date="2020-05-18T10:36:00Z">
            <w:rPr>
              <w:lang w:eastAsia="zh-CN"/>
            </w:rPr>
          </w:rPrChange>
        </w:rPr>
      </w:pPr>
      <w:ins w:id="14415" w:author="Kevin Gu" w:date="2020-05-18T17:06:00Z">
        <w:r>
          <w:rPr>
            <w:lang w:val="en-GB" w:eastAsia="zh-CN"/>
          </w:rPr>
          <w:t xml:space="preserve"> </w:t>
        </w:r>
      </w:ins>
      <w:bookmarkStart w:id="14416" w:name="_Toc43387208"/>
      <w:r w:rsidR="0045046A" w:rsidRPr="00876437">
        <w:rPr>
          <w:lang w:val="en-GB"/>
          <w:rPrChange w:id="14417" w:author="Kevin Gu" w:date="2020-05-18T10:36:00Z">
            <w:rPr/>
          </w:rPrChange>
        </w:rPr>
        <w:t>Inspection for Physical Security Facilities</w:t>
      </w:r>
      <w:r w:rsidR="00206353" w:rsidRPr="00876437">
        <w:rPr>
          <w:lang w:val="en-GB"/>
          <w:rPrChange w:id="14418" w:author="Kevin Gu" w:date="2020-05-18T10:36:00Z">
            <w:rPr/>
          </w:rPrChange>
        </w:rPr>
        <w:t xml:space="preserve"> </w:t>
      </w:r>
      <w:r w:rsidR="00206353" w:rsidRPr="00876437">
        <w:rPr>
          <w:rFonts w:hint="eastAsia"/>
          <w:lang w:val="en-GB" w:eastAsia="zh-CN"/>
          <w:rPrChange w:id="14419" w:author="Kevin Gu" w:date="2020-05-18T10:36:00Z">
            <w:rPr>
              <w:rFonts w:hint="eastAsia"/>
              <w:lang w:eastAsia="zh-CN"/>
            </w:rPr>
          </w:rPrChange>
        </w:rPr>
        <w:t>检查物理安全设施</w:t>
      </w:r>
      <w:bookmarkEnd w:id="14416"/>
    </w:p>
    <w:p w14:paraId="6AFDE350" w14:textId="77777777" w:rsidR="0055219E" w:rsidRPr="00876437" w:rsidRDefault="0055219E">
      <w:pPr>
        <w:rPr>
          <w:ins w:id="14420" w:author="Julio Li" w:date="2020-05-14T15:12:00Z"/>
          <w:lang w:val="en-GB"/>
          <w:rPrChange w:id="14421" w:author="Kevin Gu" w:date="2020-05-18T10:36:00Z">
            <w:rPr>
              <w:ins w:id="14422" w:author="Julio Li" w:date="2020-05-14T15:12:00Z"/>
            </w:rPr>
          </w:rPrChange>
        </w:rPr>
        <w:pPrChange w:id="14423" w:author="Julio Li" w:date="2020-05-14T15:12:00Z">
          <w:pPr>
            <w:pStyle w:val="Title2"/>
          </w:pPr>
        </w:pPrChange>
      </w:pPr>
      <w:ins w:id="14424" w:author="Julio Li" w:date="2020-05-14T15:12:00Z">
        <w:r w:rsidRPr="00876437">
          <w:rPr>
            <w:lang w:val="en-GB"/>
            <w:rPrChange w:id="14425" w:author="Kevin Gu" w:date="2020-05-18T10:36:00Z">
              <w:rPr>
                <w:b w:val="0"/>
                <w:bCs w:val="0"/>
              </w:rPr>
            </w:rPrChange>
          </w:rPr>
          <w:t>Each site manufacturing or personalizing banking cards also has to comply with Banking regulatory bodies specific requirements.</w:t>
        </w:r>
      </w:ins>
    </w:p>
    <w:p w14:paraId="29066C79" w14:textId="77777777" w:rsidR="0055219E" w:rsidRPr="00876437" w:rsidRDefault="0055219E">
      <w:pPr>
        <w:rPr>
          <w:ins w:id="14426" w:author="Julio Li" w:date="2020-05-14T15:12:00Z"/>
          <w:lang w:val="en-GB"/>
          <w:rPrChange w:id="14427" w:author="Kevin Gu" w:date="2020-05-18T10:36:00Z">
            <w:rPr>
              <w:ins w:id="14428" w:author="Julio Li" w:date="2020-05-14T15:12:00Z"/>
            </w:rPr>
          </w:rPrChange>
        </w:rPr>
        <w:pPrChange w:id="14429" w:author="Julio Li" w:date="2020-05-14T15:12:00Z">
          <w:pPr>
            <w:pStyle w:val="Title2"/>
          </w:pPr>
        </w:pPrChange>
      </w:pPr>
      <w:proofErr w:type="spellStart"/>
      <w:ins w:id="14430" w:author="Julio Li" w:date="2020-05-14T15:12:00Z">
        <w:r w:rsidRPr="00876437">
          <w:rPr>
            <w:rFonts w:hint="eastAsia"/>
            <w:lang w:val="en-GB"/>
            <w:rPrChange w:id="14431" w:author="Kevin Gu" w:date="2020-05-18T10:36:00Z">
              <w:rPr>
                <w:rFonts w:hint="eastAsia"/>
                <w:b w:val="0"/>
                <w:bCs w:val="0"/>
              </w:rPr>
            </w:rPrChange>
          </w:rPr>
          <w:t>每个制造或个性化银行卡的站点也须遵守银行业监管机构的具体要求</w:t>
        </w:r>
        <w:proofErr w:type="spellEnd"/>
        <w:r w:rsidRPr="00876437">
          <w:rPr>
            <w:rFonts w:hint="eastAsia"/>
            <w:lang w:val="en-GB"/>
            <w:rPrChange w:id="14432" w:author="Kevin Gu" w:date="2020-05-18T10:36:00Z">
              <w:rPr>
                <w:rFonts w:hint="eastAsia"/>
                <w:b w:val="0"/>
                <w:bCs w:val="0"/>
              </w:rPr>
            </w:rPrChange>
          </w:rPr>
          <w:t>。</w:t>
        </w:r>
      </w:ins>
    </w:p>
    <w:p w14:paraId="767C33E6" w14:textId="77777777" w:rsidR="0055219E" w:rsidRPr="00876437" w:rsidRDefault="0055219E">
      <w:pPr>
        <w:rPr>
          <w:ins w:id="14433" w:author="Julio Li" w:date="2020-05-14T15:12:00Z"/>
          <w:lang w:val="en-GB"/>
          <w:rPrChange w:id="14434" w:author="Kevin Gu" w:date="2020-05-18T10:36:00Z">
            <w:rPr>
              <w:ins w:id="14435" w:author="Julio Li" w:date="2020-05-14T15:12:00Z"/>
            </w:rPr>
          </w:rPrChange>
        </w:rPr>
        <w:pPrChange w:id="14436" w:author="Julio Li" w:date="2020-05-14T15:12:00Z">
          <w:pPr>
            <w:pStyle w:val="Title2"/>
          </w:pPr>
        </w:pPrChange>
      </w:pPr>
      <w:ins w:id="14437" w:author="Julio Li" w:date="2020-05-14T15:12:00Z">
        <w:r w:rsidRPr="00876437">
          <w:rPr>
            <w:lang w:val="en-GB"/>
            <w:rPrChange w:id="14438" w:author="Kevin Gu" w:date="2020-05-18T10:36:00Z">
              <w:rPr>
                <w:b w:val="0"/>
                <w:bCs w:val="0"/>
              </w:rPr>
            </w:rPrChange>
          </w:rPr>
          <w:t>A semi-annual inspection must be conducted on all security devices and hardware including:</w:t>
        </w:r>
      </w:ins>
    </w:p>
    <w:p w14:paraId="15DFE582" w14:textId="77777777" w:rsidR="0055219E" w:rsidRPr="00876437" w:rsidRDefault="0055219E">
      <w:pPr>
        <w:rPr>
          <w:ins w:id="14439" w:author="Julio Li" w:date="2020-05-14T15:12:00Z"/>
          <w:lang w:val="en-GB"/>
          <w:rPrChange w:id="14440" w:author="Kevin Gu" w:date="2020-05-18T10:36:00Z">
            <w:rPr>
              <w:ins w:id="14441" w:author="Julio Li" w:date="2020-05-14T15:12:00Z"/>
            </w:rPr>
          </w:rPrChange>
        </w:rPr>
        <w:pPrChange w:id="14442" w:author="Julio Li" w:date="2020-05-14T15:12:00Z">
          <w:pPr>
            <w:pStyle w:val="Title2"/>
          </w:pPr>
        </w:pPrChange>
      </w:pPr>
      <w:proofErr w:type="spellStart"/>
      <w:ins w:id="14443" w:author="Julio Li" w:date="2020-05-14T15:12:00Z">
        <w:r w:rsidRPr="00876437">
          <w:rPr>
            <w:rFonts w:hint="eastAsia"/>
            <w:lang w:val="en-GB"/>
            <w:rPrChange w:id="14444" w:author="Kevin Gu" w:date="2020-05-18T10:36:00Z">
              <w:rPr>
                <w:rFonts w:hint="eastAsia"/>
                <w:b w:val="0"/>
                <w:bCs w:val="0"/>
              </w:rPr>
            </w:rPrChange>
          </w:rPr>
          <w:t>每半年必须对所有的安全设备和硬件进行检验包括</w:t>
        </w:r>
        <w:proofErr w:type="spellEnd"/>
        <w:r w:rsidRPr="00876437">
          <w:rPr>
            <w:rFonts w:hint="eastAsia"/>
            <w:lang w:val="en-GB"/>
            <w:rPrChange w:id="14445" w:author="Kevin Gu" w:date="2020-05-18T10:36:00Z">
              <w:rPr>
                <w:rFonts w:hint="eastAsia"/>
                <w:b w:val="0"/>
                <w:bCs w:val="0"/>
              </w:rPr>
            </w:rPrChange>
          </w:rPr>
          <w:t>：</w:t>
        </w:r>
      </w:ins>
    </w:p>
    <w:p w14:paraId="497475E1" w14:textId="3DE868E2" w:rsidR="0055219E" w:rsidRPr="00AE184C" w:rsidDel="00AE184C" w:rsidRDefault="0055219E">
      <w:pPr>
        <w:pStyle w:val="ListParagraph"/>
        <w:numPr>
          <w:ilvl w:val="0"/>
          <w:numId w:val="60"/>
        </w:numPr>
        <w:rPr>
          <w:ins w:id="14446" w:author="Julio Li" w:date="2020-05-14T15:12:00Z"/>
          <w:del w:id="14447" w:author="Kevin Gu" w:date="2020-05-18T11:20:00Z"/>
          <w:lang w:val="en-GB"/>
          <w:rPrChange w:id="14448" w:author="Kevin Gu" w:date="2020-05-18T11:20:00Z">
            <w:rPr>
              <w:ins w:id="14449" w:author="Julio Li" w:date="2020-05-14T15:12:00Z"/>
              <w:del w:id="14450" w:author="Kevin Gu" w:date="2020-05-18T11:20:00Z"/>
            </w:rPr>
          </w:rPrChange>
        </w:rPr>
        <w:pPrChange w:id="14451" w:author="Kevin Gu" w:date="2020-05-18T11:20:00Z">
          <w:pPr>
            <w:pStyle w:val="Title2"/>
          </w:pPr>
        </w:pPrChange>
      </w:pPr>
      <w:ins w:id="14452" w:author="Julio Li" w:date="2020-05-14T15:12:00Z">
        <w:r w:rsidRPr="00AE184C">
          <w:rPr>
            <w:lang w:val="en-GB"/>
            <w:rPrChange w:id="14453" w:author="Kevin Gu" w:date="2020-05-18T11:20:00Z">
              <w:rPr>
                <w:b w:val="0"/>
                <w:bCs w:val="0"/>
              </w:rPr>
            </w:rPrChange>
          </w:rPr>
          <w:t xml:space="preserve">Access control system </w:t>
        </w:r>
      </w:ins>
    </w:p>
    <w:p w14:paraId="13DB27C9" w14:textId="77777777" w:rsidR="0055219E" w:rsidRPr="00876437" w:rsidRDefault="0055219E">
      <w:pPr>
        <w:pStyle w:val="ListParagraph"/>
        <w:numPr>
          <w:ilvl w:val="0"/>
          <w:numId w:val="60"/>
        </w:numPr>
        <w:rPr>
          <w:ins w:id="14454" w:author="Julio Li" w:date="2020-05-14T15:12:00Z"/>
          <w:lang w:val="en-GB"/>
          <w:rPrChange w:id="14455" w:author="Kevin Gu" w:date="2020-05-18T10:36:00Z">
            <w:rPr>
              <w:ins w:id="14456" w:author="Julio Li" w:date="2020-05-14T15:12:00Z"/>
            </w:rPr>
          </w:rPrChange>
        </w:rPr>
        <w:pPrChange w:id="14457" w:author="Kevin Gu" w:date="2020-05-18T11:20:00Z">
          <w:pPr>
            <w:pStyle w:val="Title2"/>
          </w:pPr>
        </w:pPrChange>
      </w:pPr>
      <w:proofErr w:type="spellStart"/>
      <w:ins w:id="14458" w:author="Julio Li" w:date="2020-05-14T15:12:00Z">
        <w:r w:rsidRPr="00876437">
          <w:rPr>
            <w:rFonts w:hint="eastAsia"/>
            <w:lang w:val="en-GB"/>
            <w:rPrChange w:id="14459" w:author="Kevin Gu" w:date="2020-05-18T10:36:00Z">
              <w:rPr>
                <w:rFonts w:hint="eastAsia"/>
                <w:b w:val="0"/>
                <w:bCs w:val="0"/>
              </w:rPr>
            </w:rPrChange>
          </w:rPr>
          <w:t>门禁控制系统</w:t>
        </w:r>
        <w:proofErr w:type="spellEnd"/>
      </w:ins>
    </w:p>
    <w:p w14:paraId="599204D6" w14:textId="180C8377" w:rsidR="0055219E" w:rsidRPr="00876437" w:rsidDel="00AE184C" w:rsidRDefault="0055219E">
      <w:pPr>
        <w:rPr>
          <w:ins w:id="14460" w:author="Julio Li" w:date="2020-05-14T15:12:00Z"/>
          <w:del w:id="14461" w:author="Kevin Gu" w:date="2020-05-18T11:20:00Z"/>
          <w:lang w:val="en-GB"/>
          <w:rPrChange w:id="14462" w:author="Kevin Gu" w:date="2020-05-18T10:36:00Z">
            <w:rPr>
              <w:ins w:id="14463" w:author="Julio Li" w:date="2020-05-14T15:12:00Z"/>
              <w:del w:id="14464" w:author="Kevin Gu" w:date="2020-05-18T11:20:00Z"/>
            </w:rPr>
          </w:rPrChange>
        </w:rPr>
        <w:pPrChange w:id="14465" w:author="Julio Li" w:date="2020-05-14T15:12:00Z">
          <w:pPr>
            <w:pStyle w:val="Title2"/>
          </w:pPr>
        </w:pPrChange>
      </w:pPr>
      <w:ins w:id="14466" w:author="Julio Li" w:date="2020-05-14T15:12:00Z">
        <w:r w:rsidRPr="00876437">
          <w:rPr>
            <w:lang w:val="en-GB"/>
            <w:rPrChange w:id="14467" w:author="Kevin Gu" w:date="2020-05-18T10:36:00Z">
              <w:rPr>
                <w:b w:val="0"/>
                <w:bCs w:val="0"/>
              </w:rPr>
            </w:rPrChange>
          </w:rPr>
          <w:t>Alarm system</w:t>
        </w:r>
      </w:ins>
    </w:p>
    <w:p w14:paraId="51D07622" w14:textId="77777777" w:rsidR="0055219E" w:rsidRPr="00AE184C" w:rsidRDefault="0055219E">
      <w:pPr>
        <w:pStyle w:val="ListParagraph"/>
        <w:numPr>
          <w:ilvl w:val="0"/>
          <w:numId w:val="60"/>
        </w:numPr>
        <w:rPr>
          <w:ins w:id="14468" w:author="Julio Li" w:date="2020-05-14T15:12:00Z"/>
          <w:lang w:val="en-GB"/>
          <w:rPrChange w:id="14469" w:author="Kevin Gu" w:date="2020-05-18T11:20:00Z">
            <w:rPr>
              <w:ins w:id="14470" w:author="Julio Li" w:date="2020-05-14T15:12:00Z"/>
            </w:rPr>
          </w:rPrChange>
        </w:rPr>
        <w:pPrChange w:id="14471" w:author="Kevin Gu" w:date="2020-05-18T11:20:00Z">
          <w:pPr>
            <w:pStyle w:val="Title2"/>
          </w:pPr>
        </w:pPrChange>
      </w:pPr>
      <w:proofErr w:type="spellStart"/>
      <w:ins w:id="14472" w:author="Julio Li" w:date="2020-05-14T15:12:00Z">
        <w:r w:rsidRPr="00AE184C">
          <w:rPr>
            <w:rFonts w:hint="eastAsia"/>
            <w:lang w:val="en-GB"/>
            <w:rPrChange w:id="14473" w:author="Kevin Gu" w:date="2020-05-18T11:20:00Z">
              <w:rPr>
                <w:rFonts w:hint="eastAsia"/>
                <w:b w:val="0"/>
                <w:bCs w:val="0"/>
              </w:rPr>
            </w:rPrChange>
          </w:rPr>
          <w:t>报警系统</w:t>
        </w:r>
        <w:proofErr w:type="spellEnd"/>
      </w:ins>
    </w:p>
    <w:p w14:paraId="4550E1E0" w14:textId="7A179212" w:rsidR="0055219E" w:rsidRPr="00876437" w:rsidDel="00C27646" w:rsidRDefault="0055219E">
      <w:pPr>
        <w:rPr>
          <w:ins w:id="14474" w:author="Julio Li" w:date="2020-05-14T15:12:00Z"/>
          <w:del w:id="14475" w:author="Julio Li [2]" w:date="2020-09-07T15:02:00Z"/>
          <w:lang w:val="en-GB"/>
          <w:rPrChange w:id="14476" w:author="Kevin Gu" w:date="2020-05-18T10:36:00Z">
            <w:rPr>
              <w:ins w:id="14477" w:author="Julio Li" w:date="2020-05-14T15:12:00Z"/>
              <w:del w:id="14478" w:author="Julio Li [2]" w:date="2020-09-07T15:02:00Z"/>
            </w:rPr>
          </w:rPrChange>
        </w:rPr>
        <w:pPrChange w:id="14479" w:author="Julio Li" w:date="2020-05-14T15:12:00Z">
          <w:pPr>
            <w:pStyle w:val="Title2"/>
          </w:pPr>
        </w:pPrChange>
      </w:pPr>
      <w:ins w:id="14480" w:author="Julio Li" w:date="2020-05-14T15:12:00Z">
        <w:del w:id="14481" w:author="Julio Li [2]" w:date="2020-09-07T15:02:00Z">
          <w:r w:rsidRPr="00876437" w:rsidDel="00C27646">
            <w:rPr>
              <w:lang w:val="en-GB"/>
              <w:rPrChange w:id="14482" w:author="Kevin Gu" w:date="2020-05-18T10:36:00Z">
                <w:rPr>
                  <w:b w:val="0"/>
                  <w:bCs w:val="0"/>
                </w:rPr>
              </w:rPrChange>
            </w:rPr>
            <w:delText>Silent duress buttons</w:delText>
          </w:r>
        </w:del>
      </w:ins>
    </w:p>
    <w:p w14:paraId="4AF61AF4" w14:textId="737DEED2" w:rsidR="0055219E" w:rsidRPr="00AE184C" w:rsidDel="00C27646" w:rsidRDefault="0055219E">
      <w:pPr>
        <w:pStyle w:val="ListParagraph"/>
        <w:numPr>
          <w:ilvl w:val="0"/>
          <w:numId w:val="60"/>
        </w:numPr>
        <w:rPr>
          <w:ins w:id="14483" w:author="Julio Li" w:date="2020-05-14T15:12:00Z"/>
          <w:del w:id="14484" w:author="Julio Li [2]" w:date="2020-09-07T15:02:00Z"/>
          <w:lang w:val="en-GB"/>
          <w:rPrChange w:id="14485" w:author="Kevin Gu" w:date="2020-05-18T11:20:00Z">
            <w:rPr>
              <w:ins w:id="14486" w:author="Julio Li" w:date="2020-05-14T15:12:00Z"/>
              <w:del w:id="14487" w:author="Julio Li [2]" w:date="2020-09-07T15:02:00Z"/>
            </w:rPr>
          </w:rPrChange>
        </w:rPr>
        <w:pPrChange w:id="14488" w:author="Kevin Gu" w:date="2020-05-18T11:20:00Z">
          <w:pPr>
            <w:pStyle w:val="Title2"/>
          </w:pPr>
        </w:pPrChange>
      </w:pPr>
      <w:ins w:id="14489" w:author="Julio Li" w:date="2020-05-14T15:12:00Z">
        <w:del w:id="14490" w:author="Julio Li [2]" w:date="2020-09-07T15:02:00Z">
          <w:r w:rsidRPr="00AE184C" w:rsidDel="00C27646">
            <w:rPr>
              <w:rFonts w:hint="eastAsia"/>
              <w:lang w:val="en-GB"/>
              <w:rPrChange w:id="14491" w:author="Kevin Gu" w:date="2020-05-18T11:20:00Z">
                <w:rPr>
                  <w:rFonts w:hint="eastAsia"/>
                  <w:b w:val="0"/>
                  <w:bCs w:val="0"/>
                </w:rPr>
              </w:rPrChange>
            </w:rPr>
            <w:delText>无声胁迫按钮</w:delText>
          </w:r>
        </w:del>
      </w:ins>
    </w:p>
    <w:p w14:paraId="5E74CE8B" w14:textId="5EB52D97" w:rsidR="0055219E" w:rsidRPr="00876437" w:rsidDel="00AE184C" w:rsidRDefault="0055219E">
      <w:pPr>
        <w:rPr>
          <w:ins w:id="14492" w:author="Julio Li" w:date="2020-05-14T15:12:00Z"/>
          <w:del w:id="14493" w:author="Kevin Gu" w:date="2020-05-18T11:20:00Z"/>
          <w:lang w:val="en-GB"/>
          <w:rPrChange w:id="14494" w:author="Kevin Gu" w:date="2020-05-18T10:36:00Z">
            <w:rPr>
              <w:ins w:id="14495" w:author="Julio Li" w:date="2020-05-14T15:12:00Z"/>
              <w:del w:id="14496" w:author="Kevin Gu" w:date="2020-05-18T11:20:00Z"/>
            </w:rPr>
          </w:rPrChange>
        </w:rPr>
        <w:pPrChange w:id="14497" w:author="Julio Li" w:date="2020-05-14T15:12:00Z">
          <w:pPr>
            <w:pStyle w:val="Title2"/>
          </w:pPr>
        </w:pPrChange>
      </w:pPr>
      <w:ins w:id="14498" w:author="Julio Li" w:date="2020-05-14T15:12:00Z">
        <w:r w:rsidRPr="00876437">
          <w:rPr>
            <w:lang w:val="en-GB"/>
            <w:rPrChange w:id="14499" w:author="Kevin Gu" w:date="2020-05-18T10:36:00Z">
              <w:rPr>
                <w:b w:val="0"/>
                <w:bCs w:val="0"/>
              </w:rPr>
            </w:rPrChange>
          </w:rPr>
          <w:t>Vault locking mechanisms</w:t>
        </w:r>
      </w:ins>
      <w:ins w:id="14500" w:author="Julio Li [2]" w:date="2020-09-07T15:02:00Z">
        <w:r w:rsidR="00FB627B">
          <w:rPr>
            <w:lang w:val="en-GB"/>
          </w:rPr>
          <w:t xml:space="preserve"> (once</w:t>
        </w:r>
      </w:ins>
      <w:ins w:id="14501" w:author="Julio Li [2]" w:date="2020-09-07T15:03:00Z">
        <w:r w:rsidR="00FB627B">
          <w:rPr>
            <w:lang w:val="en-GB"/>
          </w:rPr>
          <w:t xml:space="preserve"> people get out and lock the door, the infrared detection alarm syste</w:t>
        </w:r>
      </w:ins>
      <w:ins w:id="14502" w:author="Julio Li [2]" w:date="2020-09-07T15:04:00Z">
        <w:r w:rsidR="00FB627B">
          <w:rPr>
            <w:lang w:val="en-GB"/>
          </w:rPr>
          <w:t>m will be activated automatically</w:t>
        </w:r>
      </w:ins>
      <w:ins w:id="14503" w:author="Julio Li [2]" w:date="2020-09-07T15:02:00Z">
        <w:r w:rsidR="00FB627B">
          <w:rPr>
            <w:lang w:val="en-GB"/>
          </w:rPr>
          <w:t>)</w:t>
        </w:r>
      </w:ins>
      <w:ins w:id="14504" w:author="Julio Li [2]" w:date="2020-09-07T15:04:00Z">
        <w:r w:rsidR="00FB627B">
          <w:rPr>
            <w:lang w:val="en-GB"/>
          </w:rPr>
          <w:t xml:space="preserve"> </w:t>
        </w:r>
      </w:ins>
      <w:commentRangeStart w:id="14505"/>
      <w:commentRangeStart w:id="14506"/>
    </w:p>
    <w:p w14:paraId="42248469" w14:textId="4C5EF781" w:rsidR="0055219E" w:rsidRPr="00AE184C" w:rsidRDefault="0055219E">
      <w:pPr>
        <w:pStyle w:val="ListParagraph"/>
        <w:numPr>
          <w:ilvl w:val="0"/>
          <w:numId w:val="60"/>
        </w:numPr>
        <w:rPr>
          <w:ins w:id="14507" w:author="Julio Li" w:date="2020-05-14T15:12:00Z"/>
          <w:lang w:val="en-GB"/>
          <w:rPrChange w:id="14508" w:author="Kevin Gu" w:date="2020-05-18T11:20:00Z">
            <w:rPr>
              <w:ins w:id="14509" w:author="Julio Li" w:date="2020-05-14T15:12:00Z"/>
            </w:rPr>
          </w:rPrChange>
        </w:rPr>
        <w:pPrChange w:id="14510" w:author="Kevin Gu" w:date="2020-05-18T11:20:00Z">
          <w:pPr>
            <w:pStyle w:val="Title2"/>
          </w:pPr>
        </w:pPrChange>
      </w:pPr>
      <w:proofErr w:type="spellStart"/>
      <w:ins w:id="14511" w:author="Julio Li" w:date="2020-05-14T15:12:00Z">
        <w:r w:rsidRPr="00AE184C">
          <w:rPr>
            <w:rFonts w:hint="eastAsia"/>
            <w:lang w:val="en-GB"/>
            <w:rPrChange w:id="14512" w:author="Kevin Gu" w:date="2020-05-18T11:20:00Z">
              <w:rPr>
                <w:rFonts w:hint="eastAsia"/>
                <w:b w:val="0"/>
                <w:bCs w:val="0"/>
              </w:rPr>
            </w:rPrChange>
          </w:rPr>
          <w:t>高安全存储区的锁定机制</w:t>
        </w:r>
      </w:ins>
      <w:commentRangeEnd w:id="14505"/>
      <w:proofErr w:type="spellEnd"/>
      <w:r w:rsidR="00D21285">
        <w:rPr>
          <w:rStyle w:val="CommentReference"/>
        </w:rPr>
        <w:commentReference w:id="14505"/>
      </w:r>
      <w:commentRangeEnd w:id="14506"/>
      <w:r w:rsidR="00F71B5F">
        <w:rPr>
          <w:rStyle w:val="CommentReference"/>
        </w:rPr>
        <w:commentReference w:id="14506"/>
      </w:r>
      <w:ins w:id="14513" w:author="Julio Li [2]" w:date="2020-09-07T15:04:00Z">
        <w:r w:rsidR="00FB627B">
          <w:rPr>
            <w:rFonts w:hint="eastAsia"/>
            <w:lang w:val="en-GB"/>
          </w:rPr>
          <w:t xml:space="preserve"> (</w:t>
        </w:r>
        <w:r w:rsidR="00FB627B">
          <w:rPr>
            <w:rFonts w:hint="eastAsia"/>
            <w:lang w:val="en-GB" w:eastAsia="zh-CN"/>
          </w:rPr>
          <w:t>一旦人员撤离并锁上门，红外探测报警系统</w:t>
        </w:r>
      </w:ins>
      <w:ins w:id="14514" w:author="Julio Li [2]" w:date="2020-09-07T15:05:00Z">
        <w:r w:rsidR="00FB627B">
          <w:rPr>
            <w:rFonts w:hint="eastAsia"/>
            <w:lang w:val="en-GB" w:eastAsia="zh-CN"/>
          </w:rPr>
          <w:t>会被自动激活</w:t>
        </w:r>
      </w:ins>
      <w:ins w:id="14515" w:author="Julio Li [2]" w:date="2020-09-07T15:04:00Z">
        <w:r w:rsidR="00FB627B">
          <w:rPr>
            <w:lang w:val="en-GB"/>
          </w:rPr>
          <w:t>)</w:t>
        </w:r>
      </w:ins>
    </w:p>
    <w:p w14:paraId="0DF888CA" w14:textId="6D05BCD6" w:rsidR="0055219E" w:rsidRPr="00876437" w:rsidDel="00AE184C" w:rsidRDefault="0055219E">
      <w:pPr>
        <w:rPr>
          <w:ins w:id="14516" w:author="Julio Li" w:date="2020-05-14T15:12:00Z"/>
          <w:del w:id="14517" w:author="Kevin Gu" w:date="2020-05-18T11:20:00Z"/>
          <w:lang w:val="en-GB"/>
          <w:rPrChange w:id="14518" w:author="Kevin Gu" w:date="2020-05-18T10:36:00Z">
            <w:rPr>
              <w:ins w:id="14519" w:author="Julio Li" w:date="2020-05-14T15:12:00Z"/>
              <w:del w:id="14520" w:author="Kevin Gu" w:date="2020-05-18T11:20:00Z"/>
            </w:rPr>
          </w:rPrChange>
        </w:rPr>
        <w:pPrChange w:id="14521" w:author="Julio Li" w:date="2020-05-14T15:12:00Z">
          <w:pPr>
            <w:pStyle w:val="Title2"/>
          </w:pPr>
        </w:pPrChange>
      </w:pPr>
      <w:ins w:id="14522" w:author="Julio Li" w:date="2020-05-14T15:12:00Z">
        <w:r w:rsidRPr="00876437">
          <w:rPr>
            <w:lang w:val="en-GB"/>
            <w:rPrChange w:id="14523" w:author="Kevin Gu" w:date="2020-05-18T10:36:00Z">
              <w:rPr>
                <w:b w:val="0"/>
                <w:bCs w:val="0"/>
              </w:rPr>
            </w:rPrChange>
          </w:rPr>
          <w:t>CCTV cameras, monitors, and video or digital recorders</w:t>
        </w:r>
      </w:ins>
    </w:p>
    <w:p w14:paraId="12A45C4B" w14:textId="77777777" w:rsidR="0055219E" w:rsidRPr="00AE184C" w:rsidRDefault="0055219E">
      <w:pPr>
        <w:pStyle w:val="ListParagraph"/>
        <w:numPr>
          <w:ilvl w:val="0"/>
          <w:numId w:val="60"/>
        </w:numPr>
        <w:rPr>
          <w:ins w:id="14524" w:author="Julio Li" w:date="2020-05-14T15:12:00Z"/>
          <w:lang w:val="en-GB"/>
          <w:rPrChange w:id="14525" w:author="Kevin Gu" w:date="2020-05-18T11:20:00Z">
            <w:rPr>
              <w:ins w:id="14526" w:author="Julio Li" w:date="2020-05-14T15:12:00Z"/>
            </w:rPr>
          </w:rPrChange>
        </w:rPr>
        <w:pPrChange w:id="14527" w:author="Kevin Gu" w:date="2020-05-18T11:20:00Z">
          <w:pPr>
            <w:pStyle w:val="Title2"/>
          </w:pPr>
        </w:pPrChange>
      </w:pPr>
      <w:proofErr w:type="spellStart"/>
      <w:ins w:id="14528" w:author="Julio Li" w:date="2020-05-14T15:12:00Z">
        <w:r w:rsidRPr="00AE184C">
          <w:rPr>
            <w:rFonts w:hint="eastAsia"/>
            <w:lang w:val="en-GB"/>
            <w:rPrChange w:id="14529" w:author="Kevin Gu" w:date="2020-05-18T11:20:00Z">
              <w:rPr>
                <w:rFonts w:hint="eastAsia"/>
                <w:b w:val="0"/>
                <w:bCs w:val="0"/>
              </w:rPr>
            </w:rPrChange>
          </w:rPr>
          <w:t>闭路电视摄像机、监视器和视频或数字录音机</w:t>
        </w:r>
        <w:proofErr w:type="spellEnd"/>
      </w:ins>
    </w:p>
    <w:p w14:paraId="4675517C" w14:textId="102A43CC" w:rsidR="0055219E" w:rsidRPr="00876437" w:rsidDel="00AE184C" w:rsidRDefault="0055219E">
      <w:pPr>
        <w:rPr>
          <w:ins w:id="14530" w:author="Julio Li" w:date="2020-05-14T15:12:00Z"/>
          <w:del w:id="14531" w:author="Kevin Gu" w:date="2020-05-18T11:20:00Z"/>
          <w:lang w:val="en-GB"/>
          <w:rPrChange w:id="14532" w:author="Kevin Gu" w:date="2020-05-18T10:36:00Z">
            <w:rPr>
              <w:ins w:id="14533" w:author="Julio Li" w:date="2020-05-14T15:12:00Z"/>
              <w:del w:id="14534" w:author="Kevin Gu" w:date="2020-05-18T11:20:00Z"/>
            </w:rPr>
          </w:rPrChange>
        </w:rPr>
        <w:pPrChange w:id="14535" w:author="Julio Li" w:date="2020-05-14T15:12:00Z">
          <w:pPr>
            <w:pStyle w:val="Title2"/>
          </w:pPr>
        </w:pPrChange>
      </w:pPr>
      <w:ins w:id="14536" w:author="Julio Li" w:date="2020-05-14T15:12:00Z">
        <w:r w:rsidRPr="00876437">
          <w:rPr>
            <w:lang w:val="en-GB"/>
            <w:rPrChange w:id="14537" w:author="Kevin Gu" w:date="2020-05-18T10:36:00Z">
              <w:rPr>
                <w:b w:val="0"/>
                <w:bCs w:val="0"/>
              </w:rPr>
            </w:rPrChange>
          </w:rPr>
          <w:t>Uninterrupted Power Supplies.</w:t>
        </w:r>
      </w:ins>
    </w:p>
    <w:p w14:paraId="1DC3CA48" w14:textId="77777777" w:rsidR="0055219E" w:rsidRPr="00AE184C" w:rsidRDefault="0055219E">
      <w:pPr>
        <w:pStyle w:val="ListParagraph"/>
        <w:numPr>
          <w:ilvl w:val="0"/>
          <w:numId w:val="60"/>
        </w:numPr>
        <w:rPr>
          <w:ins w:id="14538" w:author="Julio Li" w:date="2020-05-14T15:12:00Z"/>
          <w:lang w:val="en-GB"/>
          <w:rPrChange w:id="14539" w:author="Kevin Gu" w:date="2020-05-18T11:20:00Z">
            <w:rPr>
              <w:ins w:id="14540" w:author="Julio Li" w:date="2020-05-14T15:12:00Z"/>
            </w:rPr>
          </w:rPrChange>
        </w:rPr>
        <w:pPrChange w:id="14541" w:author="Kevin Gu" w:date="2020-05-18T11:20:00Z">
          <w:pPr>
            <w:pStyle w:val="Title2"/>
          </w:pPr>
        </w:pPrChange>
      </w:pPr>
      <w:proofErr w:type="spellStart"/>
      <w:ins w:id="14542" w:author="Julio Li" w:date="2020-05-14T15:12:00Z">
        <w:r w:rsidRPr="00AE184C">
          <w:rPr>
            <w:rFonts w:hint="eastAsia"/>
            <w:lang w:val="en-GB"/>
            <w:rPrChange w:id="14543" w:author="Kevin Gu" w:date="2020-05-18T11:20:00Z">
              <w:rPr>
                <w:rFonts w:hint="eastAsia"/>
                <w:b w:val="0"/>
                <w:bCs w:val="0"/>
              </w:rPr>
            </w:rPrChange>
          </w:rPr>
          <w:t>不间断的电源</w:t>
        </w:r>
        <w:proofErr w:type="spellEnd"/>
        <w:r w:rsidRPr="00AE184C">
          <w:rPr>
            <w:rFonts w:hint="eastAsia"/>
            <w:lang w:val="en-GB"/>
            <w:rPrChange w:id="14544" w:author="Kevin Gu" w:date="2020-05-18T11:20:00Z">
              <w:rPr>
                <w:rFonts w:hint="eastAsia"/>
                <w:b w:val="0"/>
                <w:bCs w:val="0"/>
              </w:rPr>
            </w:rPrChange>
          </w:rPr>
          <w:t>。</w:t>
        </w:r>
      </w:ins>
    </w:p>
    <w:p w14:paraId="7B33E386" w14:textId="0AEB5F95" w:rsidR="0055219E" w:rsidRPr="00876437" w:rsidRDefault="0055219E">
      <w:pPr>
        <w:rPr>
          <w:ins w:id="14545" w:author="Julio Li" w:date="2020-05-14T15:12:00Z"/>
          <w:lang w:val="en-GB"/>
          <w:rPrChange w:id="14546" w:author="Kevin Gu" w:date="2020-05-18T10:36:00Z">
            <w:rPr>
              <w:ins w:id="14547" w:author="Julio Li" w:date="2020-05-14T15:12:00Z"/>
            </w:rPr>
          </w:rPrChange>
        </w:rPr>
        <w:pPrChange w:id="14548" w:author="Julio Li" w:date="2020-05-14T15:12:00Z">
          <w:pPr>
            <w:pStyle w:val="Title2"/>
          </w:pPr>
        </w:pPrChange>
      </w:pPr>
      <w:commentRangeStart w:id="14549"/>
      <w:commentRangeStart w:id="14550"/>
      <w:ins w:id="14551" w:author="Julio Li" w:date="2020-05-14T15:12:00Z">
        <w:r w:rsidRPr="00876437">
          <w:rPr>
            <w:lang w:val="en-GB"/>
            <w:rPrChange w:id="14552" w:author="Kevin Gu" w:date="2020-05-18T10:36:00Z">
              <w:rPr>
                <w:b w:val="0"/>
                <w:bCs w:val="0"/>
              </w:rPr>
            </w:rPrChange>
          </w:rPr>
          <w:t xml:space="preserve">Such inspections should be carried out by </w:t>
        </w:r>
      </w:ins>
      <w:ins w:id="14553" w:author="Julio Li [2]" w:date="2020-09-07T15:05:00Z">
        <w:r w:rsidR="00794585">
          <w:rPr>
            <w:lang w:val="en-GB"/>
          </w:rPr>
          <w:t>security committee personnel</w:t>
        </w:r>
      </w:ins>
      <w:ins w:id="14554" w:author="Julio Li [2]" w:date="2020-09-07T15:06:00Z">
        <w:r w:rsidR="00794585">
          <w:rPr>
            <w:lang w:val="en-GB"/>
          </w:rPr>
          <w:t xml:space="preserve"> monthly</w:t>
        </w:r>
      </w:ins>
      <w:commentRangeEnd w:id="14549"/>
      <w:ins w:id="14555" w:author="Julio Li [2]" w:date="2020-09-07T15:07:00Z">
        <w:r w:rsidR="006D2B6E">
          <w:rPr>
            <w:rStyle w:val="CommentReference"/>
          </w:rPr>
          <w:commentReference w:id="14549"/>
        </w:r>
      </w:ins>
      <w:commentRangeEnd w:id="14550"/>
      <w:ins w:id="14556" w:author="Julio Li [2]" w:date="2020-09-07T15:08:00Z">
        <w:r w:rsidR="006D2B6E">
          <w:rPr>
            <w:rStyle w:val="CommentReference"/>
          </w:rPr>
          <w:commentReference w:id="14550"/>
        </w:r>
      </w:ins>
      <w:ins w:id="14557" w:author="Julio Li" w:date="2020-05-14T15:12:00Z">
        <w:del w:id="14558" w:author="Julio Li [2]" w:date="2020-09-07T15:05:00Z">
          <w:r w:rsidRPr="00876437" w:rsidDel="00794585">
            <w:rPr>
              <w:lang w:val="en-GB"/>
              <w:rPrChange w:id="14559" w:author="Kevin Gu" w:date="2020-05-18T10:36:00Z">
                <w:rPr>
                  <w:b w:val="0"/>
                  <w:bCs w:val="0"/>
                </w:rPr>
              </w:rPrChange>
            </w:rPr>
            <w:delText xml:space="preserve">an external organization licensed to </w:delText>
          </w:r>
        </w:del>
        <w:del w:id="14560" w:author="Julio Li [2]" w:date="2020-09-07T15:06:00Z">
          <w:r w:rsidRPr="00876437" w:rsidDel="00794585">
            <w:rPr>
              <w:lang w:val="en-GB"/>
              <w:rPrChange w:id="14561" w:author="Kevin Gu" w:date="2020-05-18T10:36:00Z">
                <w:rPr>
                  <w:b w:val="0"/>
                  <w:bCs w:val="0"/>
                </w:rPr>
              </w:rPrChange>
            </w:rPr>
            <w:delText>perform such functions</w:delText>
          </w:r>
        </w:del>
        <w:r w:rsidRPr="00876437">
          <w:rPr>
            <w:lang w:val="en-GB"/>
            <w:rPrChange w:id="14562" w:author="Kevin Gu" w:date="2020-05-18T10:36:00Z">
              <w:rPr>
                <w:b w:val="0"/>
                <w:bCs w:val="0"/>
              </w:rPr>
            </w:rPrChange>
          </w:rPr>
          <w:t>. A copy of the inspection report must be maintained for at least 18 months and presented to auditors on request.</w:t>
        </w:r>
      </w:ins>
    </w:p>
    <w:p w14:paraId="10AC94CD" w14:textId="02ADEDCE" w:rsidR="0055219E" w:rsidDel="00794585" w:rsidRDefault="00794585">
      <w:pPr>
        <w:rPr>
          <w:del w:id="14563" w:author="Julio Li [2]" w:date="2020-09-07T15:06:00Z"/>
          <w:lang w:val="en-GB"/>
        </w:rPr>
      </w:pPr>
      <w:ins w:id="14564" w:author="Julio Li [2]" w:date="2020-09-07T15:06:00Z">
        <w:r>
          <w:rPr>
            <w:rFonts w:hint="eastAsia"/>
            <w:lang w:val="en-GB" w:eastAsia="zh-CN"/>
          </w:rPr>
          <w:t>这种每月的检查必须有安全小组人员来完成</w:t>
        </w:r>
      </w:ins>
      <w:ins w:id="14565" w:author="Julio Li" w:date="2020-05-14T15:12:00Z">
        <w:del w:id="14566" w:author="Julio Li [2]" w:date="2020-09-07T15:06:00Z">
          <w:r w:rsidR="0055219E" w:rsidRPr="00876437" w:rsidDel="00794585">
            <w:rPr>
              <w:rFonts w:hint="eastAsia"/>
              <w:lang w:val="en-GB"/>
              <w:rPrChange w:id="14567" w:author="Kevin Gu" w:date="2020-05-18T10:36:00Z">
                <w:rPr>
                  <w:rFonts w:hint="eastAsia"/>
                </w:rPr>
              </w:rPrChange>
            </w:rPr>
            <w:delText>这</w:delText>
          </w:r>
          <w:commentRangeStart w:id="14568"/>
          <w:r w:rsidR="0055219E" w:rsidRPr="00876437" w:rsidDel="00794585">
            <w:rPr>
              <w:rFonts w:hint="eastAsia"/>
              <w:lang w:val="en-GB"/>
              <w:rPrChange w:id="14569" w:author="Kevin Gu" w:date="2020-05-18T10:36:00Z">
                <w:rPr>
                  <w:rFonts w:hint="eastAsia"/>
                </w:rPr>
              </w:rPrChange>
            </w:rPr>
            <w:delText>种检查应由领有牌照来执行这种功能的外部组织进行</w:delText>
          </w:r>
        </w:del>
      </w:ins>
      <w:commentRangeEnd w:id="14568"/>
      <w:del w:id="14570" w:author="Julio Li [2]" w:date="2020-09-07T15:06:00Z">
        <w:r w:rsidR="006C5FB8" w:rsidDel="00794585">
          <w:rPr>
            <w:rStyle w:val="CommentReference"/>
          </w:rPr>
          <w:commentReference w:id="14568"/>
        </w:r>
      </w:del>
      <w:ins w:id="14571" w:author="Julio Li" w:date="2020-05-14T15:12:00Z">
        <w:del w:id="14572" w:author="Julio Li [2]" w:date="2020-09-07T15:06:00Z">
          <w:r w:rsidR="0055219E" w:rsidRPr="00876437" w:rsidDel="00794585">
            <w:rPr>
              <w:rFonts w:hint="eastAsia"/>
              <w:lang w:val="en-GB"/>
              <w:rPrChange w:id="14573" w:author="Kevin Gu" w:date="2020-05-18T10:36:00Z">
                <w:rPr>
                  <w:rFonts w:hint="eastAsia"/>
                </w:rPr>
              </w:rPrChange>
            </w:rPr>
            <w:delText>。必须保持一份检验报告至少</w:delText>
          </w:r>
          <w:r w:rsidR="0055219E" w:rsidRPr="00876437" w:rsidDel="00794585">
            <w:rPr>
              <w:lang w:val="en-GB"/>
              <w:rPrChange w:id="14574" w:author="Kevin Gu" w:date="2020-05-18T10:36:00Z">
                <w:rPr/>
              </w:rPrChange>
            </w:rPr>
            <w:delText>18</w:delText>
          </w:r>
          <w:r w:rsidR="0055219E" w:rsidRPr="00876437" w:rsidDel="00794585">
            <w:rPr>
              <w:rFonts w:hint="eastAsia"/>
              <w:lang w:val="en-GB"/>
              <w:rPrChange w:id="14575" w:author="Kevin Gu" w:date="2020-05-18T10:36:00Z">
                <w:rPr>
                  <w:rFonts w:hint="eastAsia"/>
                </w:rPr>
              </w:rPrChange>
            </w:rPr>
            <w:delText>个月并提交给审核官。</w:delText>
          </w:r>
        </w:del>
      </w:ins>
    </w:p>
    <w:p w14:paraId="6599E8A0" w14:textId="1A4E7BC8" w:rsidR="00794585" w:rsidRPr="00876437" w:rsidRDefault="00794585">
      <w:pPr>
        <w:rPr>
          <w:ins w:id="14576" w:author="Julio Li [2]" w:date="2020-09-07T15:06:00Z"/>
          <w:lang w:val="en-GB" w:eastAsia="zh-CN"/>
          <w:rPrChange w:id="14577" w:author="Kevin Gu" w:date="2020-05-18T10:36:00Z">
            <w:rPr>
              <w:ins w:id="14578" w:author="Julio Li [2]" w:date="2020-09-07T15:06:00Z"/>
            </w:rPr>
          </w:rPrChange>
        </w:rPr>
        <w:pPrChange w:id="14579" w:author="Julio Li" w:date="2020-05-14T15:12:00Z">
          <w:pPr>
            <w:pStyle w:val="Title2"/>
          </w:pPr>
        </w:pPrChange>
      </w:pPr>
      <w:ins w:id="14580" w:author="Julio Li [2]" w:date="2020-09-07T15:06:00Z">
        <w:r>
          <w:rPr>
            <w:rFonts w:hint="eastAsia"/>
            <w:lang w:val="en-GB" w:eastAsia="zh-CN"/>
          </w:rPr>
          <w:t>。一份</w:t>
        </w:r>
      </w:ins>
      <w:ins w:id="14581" w:author="Julio Li [2]" w:date="2020-09-07T15:07:00Z">
        <w:r>
          <w:rPr>
            <w:rFonts w:hint="eastAsia"/>
            <w:lang w:val="en-GB" w:eastAsia="zh-CN"/>
          </w:rPr>
          <w:t>检查报告必须保存</w:t>
        </w:r>
        <w:r>
          <w:rPr>
            <w:rFonts w:hint="eastAsia"/>
            <w:lang w:val="en-GB" w:eastAsia="zh-CN"/>
          </w:rPr>
          <w:t>1</w:t>
        </w:r>
        <w:r>
          <w:rPr>
            <w:lang w:val="en-GB" w:eastAsia="zh-CN"/>
          </w:rPr>
          <w:t>8</w:t>
        </w:r>
        <w:r>
          <w:rPr>
            <w:rFonts w:hint="eastAsia"/>
            <w:lang w:val="en-GB" w:eastAsia="zh-CN"/>
          </w:rPr>
          <w:t>个月，而且能够呈现给审核员。</w:t>
        </w:r>
      </w:ins>
    </w:p>
    <w:p w14:paraId="47D53F89" w14:textId="77777777" w:rsidR="0055219E" w:rsidRPr="00876437" w:rsidRDefault="0055219E">
      <w:pPr>
        <w:rPr>
          <w:ins w:id="14582" w:author="Julio Li" w:date="2020-05-14T15:12:00Z"/>
          <w:lang w:val="en-GB"/>
          <w:rPrChange w:id="14583" w:author="Kevin Gu" w:date="2020-05-18T10:36:00Z">
            <w:rPr>
              <w:ins w:id="14584" w:author="Julio Li" w:date="2020-05-14T15:12:00Z"/>
            </w:rPr>
          </w:rPrChange>
        </w:rPr>
        <w:pPrChange w:id="14585" w:author="Julio Li" w:date="2020-05-14T15:12:00Z">
          <w:pPr>
            <w:pStyle w:val="Title2"/>
          </w:pPr>
        </w:pPrChange>
      </w:pPr>
      <w:ins w:id="14586" w:author="Julio Li" w:date="2020-05-14T15:12:00Z">
        <w:r w:rsidRPr="00876437">
          <w:rPr>
            <w:lang w:val="en-GB"/>
            <w:rPrChange w:id="14587" w:author="Kevin Gu" w:date="2020-05-18T10:36:00Z">
              <w:rPr>
                <w:b w:val="0"/>
                <w:bCs w:val="0"/>
              </w:rPr>
            </w:rPrChange>
          </w:rPr>
          <w:t>Records of service must be maintained which show what parts of the system have been serviced and any parts that have been modified or replaced.</w:t>
        </w:r>
      </w:ins>
    </w:p>
    <w:p w14:paraId="07AE4C84" w14:textId="74C72F97" w:rsidR="0007454E" w:rsidRPr="00876437" w:rsidDel="00C42E9D" w:rsidRDefault="0055219E" w:rsidP="0055219E">
      <w:pPr>
        <w:rPr>
          <w:del w:id="14588" w:author="Julio Li" w:date="2020-05-14T15:11:00Z"/>
          <w:lang w:val="en-GB"/>
          <w:rPrChange w:id="14589" w:author="Kevin Gu" w:date="2020-05-18T10:36:00Z">
            <w:rPr>
              <w:del w:id="14590" w:author="Julio Li" w:date="2020-05-14T15:11:00Z"/>
            </w:rPr>
          </w:rPrChange>
        </w:rPr>
      </w:pPr>
      <w:proofErr w:type="spellStart"/>
      <w:ins w:id="14591" w:author="Julio Li" w:date="2020-05-14T15:12:00Z">
        <w:r w:rsidRPr="00876437">
          <w:rPr>
            <w:rFonts w:hint="eastAsia"/>
            <w:lang w:val="en-GB"/>
            <w:rPrChange w:id="14592" w:author="Kevin Gu" w:date="2020-05-18T10:36:00Z">
              <w:rPr>
                <w:rFonts w:hint="eastAsia"/>
              </w:rPr>
            </w:rPrChange>
          </w:rPr>
          <w:t>必须保存维护记录以便显示在系统的哪些部分有服务和被修改或更换任何部件</w:t>
        </w:r>
        <w:proofErr w:type="spellEnd"/>
        <w:r w:rsidRPr="00876437">
          <w:rPr>
            <w:rFonts w:hint="eastAsia"/>
            <w:lang w:val="en-GB"/>
            <w:rPrChange w:id="14593" w:author="Kevin Gu" w:date="2020-05-18T10:36:00Z">
              <w:rPr>
                <w:rFonts w:hint="eastAsia"/>
              </w:rPr>
            </w:rPrChange>
          </w:rPr>
          <w:t>。</w:t>
        </w:r>
      </w:ins>
      <w:del w:id="14594" w:author="Julio Li" w:date="2020-05-14T15:11:00Z">
        <w:r w:rsidR="0007454E" w:rsidRPr="00876437" w:rsidDel="0055219E">
          <w:rPr>
            <w:lang w:val="en-GB" w:eastAsia="zh-CN"/>
            <w:rPrChange w:id="14595" w:author="Kevin Gu" w:date="2020-05-18T10:36:00Z">
              <w:rPr>
                <w:lang w:eastAsia="zh-CN"/>
              </w:rPr>
            </w:rPrChange>
          </w:rPr>
          <w:delText>The regular audit and assessment must be in place for physical security facilities, to ensure the effectively operation.</w:delText>
        </w:r>
      </w:del>
    </w:p>
    <w:p w14:paraId="18799B42" w14:textId="0C45FFEE" w:rsidR="00C42E9D" w:rsidRPr="00876437" w:rsidRDefault="00C42E9D" w:rsidP="0055219E">
      <w:pPr>
        <w:rPr>
          <w:ins w:id="14596" w:author="Julio Li" w:date="2020-05-14T15:13:00Z"/>
          <w:lang w:val="en-GB"/>
          <w:rPrChange w:id="14597" w:author="Kevin Gu" w:date="2020-05-18T10:36:00Z">
            <w:rPr>
              <w:ins w:id="14598" w:author="Julio Li" w:date="2020-05-14T15:13:00Z"/>
            </w:rPr>
          </w:rPrChange>
        </w:rPr>
      </w:pPr>
    </w:p>
    <w:p w14:paraId="747815D7" w14:textId="4FF4B6D1" w:rsidR="00C42E9D" w:rsidRPr="00876437" w:rsidRDefault="00C42E9D" w:rsidP="00C42E9D">
      <w:pPr>
        <w:pStyle w:val="Title2"/>
        <w:rPr>
          <w:ins w:id="14599" w:author="Julio Li" w:date="2020-05-14T15:14:00Z"/>
          <w:lang w:val="en-GB"/>
          <w:rPrChange w:id="14600" w:author="Kevin Gu" w:date="2020-05-18T10:36:00Z">
            <w:rPr>
              <w:ins w:id="14601" w:author="Julio Li" w:date="2020-05-14T15:14:00Z"/>
            </w:rPr>
          </w:rPrChange>
        </w:rPr>
      </w:pPr>
      <w:bookmarkStart w:id="14602" w:name="_Toc43387209"/>
      <w:ins w:id="14603" w:author="Julio Li" w:date="2020-05-14T15:14:00Z">
        <w:r w:rsidRPr="00876437">
          <w:rPr>
            <w:lang w:val="en-GB"/>
            <w:rPrChange w:id="14604" w:author="Kevin Gu" w:date="2020-05-18T10:36:00Z">
              <w:rPr/>
            </w:rPrChange>
          </w:rPr>
          <w:t>Guarding</w:t>
        </w:r>
        <w:r w:rsidRPr="00876437">
          <w:rPr>
            <w:rFonts w:hint="eastAsia"/>
            <w:lang w:val="en-GB"/>
            <w:rPrChange w:id="14605" w:author="Kevin Gu" w:date="2020-05-18T10:36:00Z">
              <w:rPr>
                <w:rFonts w:hint="eastAsia"/>
              </w:rPr>
            </w:rPrChange>
          </w:rPr>
          <w:t>警卫</w:t>
        </w:r>
        <w:bookmarkEnd w:id="14602"/>
      </w:ins>
    </w:p>
    <w:p w14:paraId="412E5A49" w14:textId="77777777" w:rsidR="00C42E9D" w:rsidRPr="00876437" w:rsidRDefault="00C42E9D" w:rsidP="00C42E9D">
      <w:pPr>
        <w:rPr>
          <w:ins w:id="14606" w:author="Julio Li" w:date="2020-05-14T15:14:00Z"/>
          <w:lang w:val="en-GB"/>
          <w:rPrChange w:id="14607" w:author="Kevin Gu" w:date="2020-05-18T10:36:00Z">
            <w:rPr>
              <w:ins w:id="14608" w:author="Julio Li" w:date="2020-05-14T15:14:00Z"/>
            </w:rPr>
          </w:rPrChange>
        </w:rPr>
      </w:pPr>
      <w:ins w:id="14609" w:author="Julio Li" w:date="2020-05-14T15:14:00Z">
        <w:r w:rsidRPr="00876437">
          <w:rPr>
            <w:lang w:val="en-GB"/>
            <w:rPrChange w:id="14610" w:author="Kevin Gu" w:date="2020-05-18T10:36:00Z">
              <w:rPr/>
            </w:rPrChange>
          </w:rPr>
          <w:t xml:space="preserve">All </w:t>
        </w:r>
        <w:proofErr w:type="spellStart"/>
        <w:r w:rsidRPr="00876437">
          <w:rPr>
            <w:lang w:val="en-GB"/>
            <w:rPrChange w:id="14611" w:author="Kevin Gu" w:date="2020-05-18T10:36:00Z">
              <w:rPr/>
            </w:rPrChange>
          </w:rPr>
          <w:t>Chengtian</w:t>
        </w:r>
        <w:proofErr w:type="spellEnd"/>
        <w:r w:rsidRPr="00876437">
          <w:rPr>
            <w:lang w:val="en-GB"/>
            <w:rPrChange w:id="14612" w:author="Kevin Gu" w:date="2020-05-18T10:36:00Z">
              <w:rPr/>
            </w:rPrChange>
          </w:rPr>
          <w:t xml:space="preserve"> </w:t>
        </w:r>
        <w:proofErr w:type="spellStart"/>
        <w:r w:rsidRPr="00876437">
          <w:rPr>
            <w:lang w:val="en-GB"/>
            <w:rPrChange w:id="14613" w:author="Kevin Gu" w:date="2020-05-18T10:36:00Z">
              <w:rPr/>
            </w:rPrChange>
          </w:rPr>
          <w:t>Weiye</w:t>
        </w:r>
        <w:proofErr w:type="spellEnd"/>
        <w:r w:rsidRPr="00876437">
          <w:rPr>
            <w:lang w:val="en-GB"/>
            <w:rPrChange w:id="14614" w:author="Kevin Gu" w:date="2020-05-18T10:36:00Z">
              <w:rPr/>
            </w:rPrChange>
          </w:rPr>
          <w:t xml:space="preserve"> (Ningbo) Chip Technology Co., Ltd are guarded by security personnel that are usually subcontracted.</w:t>
        </w:r>
      </w:ins>
    </w:p>
    <w:p w14:paraId="2A4A7491" w14:textId="77777777" w:rsidR="00C42E9D" w:rsidRPr="00876437" w:rsidRDefault="00C42E9D" w:rsidP="00C42E9D">
      <w:pPr>
        <w:rPr>
          <w:ins w:id="14615" w:author="Julio Li" w:date="2020-05-14T15:14:00Z"/>
          <w:lang w:val="en-GB"/>
          <w:rPrChange w:id="14616" w:author="Kevin Gu" w:date="2020-05-18T10:36:00Z">
            <w:rPr>
              <w:ins w:id="14617" w:author="Julio Li" w:date="2020-05-14T15:14:00Z"/>
            </w:rPr>
          </w:rPrChange>
        </w:rPr>
      </w:pPr>
      <w:proofErr w:type="spellStart"/>
      <w:ins w:id="14618" w:author="Julio Li" w:date="2020-05-14T15:14:00Z">
        <w:r w:rsidRPr="00876437">
          <w:rPr>
            <w:rFonts w:hint="eastAsia"/>
            <w:lang w:val="en-GB"/>
            <w:rPrChange w:id="14619" w:author="Kevin Gu" w:date="2020-05-18T10:36:00Z">
              <w:rPr>
                <w:rFonts w:hint="eastAsia"/>
              </w:rPr>
            </w:rPrChange>
          </w:rPr>
          <w:t>澄天伟业（宁波）芯片技术有限公司都有通常分包的安全人员守卫</w:t>
        </w:r>
        <w:proofErr w:type="spellEnd"/>
        <w:r w:rsidRPr="00876437">
          <w:rPr>
            <w:rFonts w:hint="eastAsia"/>
            <w:lang w:val="en-GB"/>
            <w:rPrChange w:id="14620" w:author="Kevin Gu" w:date="2020-05-18T10:36:00Z">
              <w:rPr>
                <w:rFonts w:hint="eastAsia"/>
              </w:rPr>
            </w:rPrChange>
          </w:rPr>
          <w:t>。</w:t>
        </w:r>
      </w:ins>
    </w:p>
    <w:p w14:paraId="0566B48C" w14:textId="77777777" w:rsidR="00C42E9D" w:rsidRPr="00876437" w:rsidRDefault="00C42E9D" w:rsidP="00C42E9D">
      <w:pPr>
        <w:rPr>
          <w:ins w:id="14621" w:author="Julio Li" w:date="2020-05-14T15:14:00Z"/>
          <w:lang w:val="en-GB"/>
          <w:rPrChange w:id="14622" w:author="Kevin Gu" w:date="2020-05-18T10:36:00Z">
            <w:rPr>
              <w:ins w:id="14623" w:author="Julio Li" w:date="2020-05-14T15:14:00Z"/>
            </w:rPr>
          </w:rPrChange>
        </w:rPr>
      </w:pPr>
      <w:ins w:id="14624" w:author="Julio Li" w:date="2020-05-14T15:14:00Z">
        <w:r w:rsidRPr="00876437">
          <w:rPr>
            <w:lang w:val="en-GB"/>
            <w:rPrChange w:id="14625" w:author="Kevin Gu" w:date="2020-05-18T10:36:00Z">
              <w:rPr/>
            </w:rPrChange>
          </w:rPr>
          <w:lastRenderedPageBreak/>
          <w:t xml:space="preserve">Prior to their recruitment a screening procedure must be performed. When joining </w:t>
        </w:r>
        <w:del w:id="14626" w:author="Kevin Gu" w:date="2020-05-18T11:21:00Z">
          <w:r w:rsidRPr="00876437" w:rsidDel="00AE184C">
            <w:rPr>
              <w:lang w:val="en-GB"/>
              <w:rPrChange w:id="14627" w:author="Kevin Gu" w:date="2020-05-18T10:36:00Z">
                <w:rPr/>
              </w:rPrChange>
            </w:rPr>
            <w:delText xml:space="preserve">an </w:delText>
          </w:r>
        </w:del>
        <w:proofErr w:type="spellStart"/>
        <w:r w:rsidRPr="00876437">
          <w:rPr>
            <w:lang w:val="en-GB"/>
            <w:rPrChange w:id="14628" w:author="Kevin Gu" w:date="2020-05-18T10:36:00Z">
              <w:rPr/>
            </w:rPrChange>
          </w:rPr>
          <w:t>Chengtian</w:t>
        </w:r>
        <w:proofErr w:type="spellEnd"/>
        <w:r w:rsidRPr="00876437">
          <w:rPr>
            <w:lang w:val="en-GB"/>
            <w:rPrChange w:id="14629" w:author="Kevin Gu" w:date="2020-05-18T10:36:00Z">
              <w:rPr/>
            </w:rPrChange>
          </w:rPr>
          <w:t xml:space="preserve"> </w:t>
        </w:r>
        <w:proofErr w:type="spellStart"/>
        <w:r w:rsidRPr="00876437">
          <w:rPr>
            <w:lang w:val="en-GB"/>
            <w:rPrChange w:id="14630" w:author="Kevin Gu" w:date="2020-05-18T10:36:00Z">
              <w:rPr/>
            </w:rPrChange>
          </w:rPr>
          <w:t>Weiye</w:t>
        </w:r>
        <w:proofErr w:type="spellEnd"/>
        <w:r w:rsidRPr="00876437">
          <w:rPr>
            <w:lang w:val="en-GB"/>
            <w:rPrChange w:id="14631" w:author="Kevin Gu" w:date="2020-05-18T10:36:00Z">
              <w:rPr/>
            </w:rPrChange>
          </w:rPr>
          <w:t xml:space="preserve"> (Ningbo) Chip Technology Co., Ltd, they must sign a Confidentiality Agreement and receive the appropriate training. Their duties should be clearly defined and documented in working instructions.</w:t>
        </w:r>
      </w:ins>
    </w:p>
    <w:p w14:paraId="7A1660FD" w14:textId="539CF44F" w:rsidR="00C42E9D" w:rsidRPr="00876437" w:rsidRDefault="00C42E9D" w:rsidP="00C42E9D">
      <w:pPr>
        <w:rPr>
          <w:ins w:id="14632" w:author="Julio Li" w:date="2020-05-14T15:14:00Z"/>
          <w:lang w:val="en-GB"/>
          <w:rPrChange w:id="14633" w:author="Kevin Gu" w:date="2020-05-18T10:36:00Z">
            <w:rPr>
              <w:ins w:id="14634" w:author="Julio Li" w:date="2020-05-14T15:14:00Z"/>
            </w:rPr>
          </w:rPrChange>
        </w:rPr>
      </w:pPr>
      <w:ins w:id="14635" w:author="Julio Li" w:date="2020-05-14T15:14:00Z">
        <w:r w:rsidRPr="00876437">
          <w:rPr>
            <w:rFonts w:hint="eastAsia"/>
            <w:lang w:val="en-GB"/>
            <w:rPrChange w:id="14636" w:author="Kevin Gu" w:date="2020-05-18T10:36:00Z">
              <w:rPr>
                <w:rFonts w:hint="eastAsia"/>
              </w:rPr>
            </w:rPrChange>
          </w:rPr>
          <w:t>在其招聘之前必须执行一个筛选过程。当加入澄天伟业（宁波）芯片技术有限公司，他们必须签署保密协定，接受适当的培训。他们的职责应清楚地定义和记录在工作指示中。</w:t>
        </w:r>
      </w:ins>
    </w:p>
    <w:p w14:paraId="47555B6E" w14:textId="3704CA05" w:rsidR="00C42E9D" w:rsidRPr="00876437" w:rsidDel="00B86318" w:rsidRDefault="00C42E9D" w:rsidP="00C42E9D">
      <w:pPr>
        <w:rPr>
          <w:ins w:id="14637" w:author="Julio Li" w:date="2020-05-14T15:15:00Z"/>
          <w:moveFrom w:id="14638" w:author="Kevin Gu" w:date="2020-05-21T15:29:00Z"/>
          <w:lang w:val="en-GB"/>
          <w:rPrChange w:id="14639" w:author="Kevin Gu" w:date="2020-05-18T10:36:00Z">
            <w:rPr>
              <w:ins w:id="14640" w:author="Julio Li" w:date="2020-05-14T15:15:00Z"/>
              <w:moveFrom w:id="14641" w:author="Kevin Gu" w:date="2020-05-21T15:29:00Z"/>
            </w:rPr>
          </w:rPrChange>
        </w:rPr>
      </w:pPr>
      <w:moveFromRangeStart w:id="14642" w:author="Kevin Gu" w:date="2020-05-21T15:29:00Z" w:name="move40969570"/>
      <w:moveFrom w:id="14643" w:author="Kevin Gu" w:date="2020-05-21T15:29:00Z">
        <w:ins w:id="14644" w:author="Julio Li" w:date="2020-05-14T15:15:00Z">
          <w:r w:rsidRPr="00876437" w:rsidDel="00B86318">
            <w:rPr>
              <w:lang w:val="en-GB"/>
              <w:rPrChange w:id="14645" w:author="Kevin Gu" w:date="2020-05-18T10:36:00Z">
                <w:rPr/>
              </w:rPrChange>
            </w:rPr>
            <w:t>Standard</w:t>
          </w:r>
          <w:r w:rsidRPr="00876437" w:rsidDel="00B86318">
            <w:rPr>
              <w:rFonts w:hint="eastAsia"/>
              <w:lang w:val="en-GB"/>
              <w:rPrChange w:id="14646" w:author="Kevin Gu" w:date="2020-05-18T10:36:00Z">
                <w:rPr>
                  <w:rFonts w:hint="eastAsia"/>
                </w:rPr>
              </w:rPrChange>
            </w:rPr>
            <w:t>标准</w:t>
          </w:r>
        </w:ins>
      </w:moveFrom>
    </w:p>
    <w:p w14:paraId="1ABAB7DC" w14:textId="626A5111" w:rsidR="00C42E9D" w:rsidRPr="00876437" w:rsidDel="00B86318" w:rsidRDefault="00C42E9D" w:rsidP="00C42E9D">
      <w:pPr>
        <w:rPr>
          <w:ins w:id="14647" w:author="Julio Li" w:date="2020-05-14T15:15:00Z"/>
          <w:moveFrom w:id="14648" w:author="Kevin Gu" w:date="2020-05-21T15:29:00Z"/>
          <w:lang w:val="en-GB"/>
          <w:rPrChange w:id="14649" w:author="Kevin Gu" w:date="2020-05-18T10:36:00Z">
            <w:rPr>
              <w:ins w:id="14650" w:author="Julio Li" w:date="2020-05-14T15:15:00Z"/>
              <w:moveFrom w:id="14651" w:author="Kevin Gu" w:date="2020-05-21T15:29:00Z"/>
            </w:rPr>
          </w:rPrChange>
        </w:rPr>
      </w:pPr>
      <w:moveFrom w:id="14652" w:author="Kevin Gu" w:date="2020-05-21T15:29:00Z">
        <w:ins w:id="14653" w:author="Julio Li" w:date="2020-05-14T15:15:00Z">
          <w:r w:rsidRPr="00876437" w:rsidDel="00B86318">
            <w:rPr>
              <w:lang w:val="en-GB"/>
              <w:rPrChange w:id="14654" w:author="Kevin Gu" w:date="2020-05-18T10:36:00Z">
                <w:rPr/>
              </w:rPrChange>
            </w:rPr>
            <w:t>At the main entrance, a security desk with a guard or a receptionist is responsible for the entrance and departure of visitors during site standard opening hours. He must have unobstructed visual contact with the reception area at all times, and may allow visitors to enter only after identification has been established and the appropriate ID badge issued.</w:t>
          </w:r>
        </w:ins>
      </w:moveFrom>
    </w:p>
    <w:p w14:paraId="082C408D" w14:textId="1DAAD4D7" w:rsidR="00C42E9D" w:rsidRPr="00876437" w:rsidDel="00B86318" w:rsidRDefault="00C42E9D" w:rsidP="00C42E9D">
      <w:pPr>
        <w:rPr>
          <w:ins w:id="14655" w:author="Julio Li" w:date="2020-05-14T15:15:00Z"/>
          <w:moveFrom w:id="14656" w:author="Kevin Gu" w:date="2020-05-21T15:29:00Z"/>
          <w:lang w:val="en-GB"/>
          <w:rPrChange w:id="14657" w:author="Kevin Gu" w:date="2020-05-18T10:36:00Z">
            <w:rPr>
              <w:ins w:id="14658" w:author="Julio Li" w:date="2020-05-14T15:15:00Z"/>
              <w:moveFrom w:id="14659" w:author="Kevin Gu" w:date="2020-05-21T15:29:00Z"/>
            </w:rPr>
          </w:rPrChange>
        </w:rPr>
      </w:pPr>
      <w:moveFrom w:id="14660" w:author="Kevin Gu" w:date="2020-05-21T15:29:00Z">
        <w:ins w:id="14661" w:author="Julio Li" w:date="2020-05-14T15:15:00Z">
          <w:r w:rsidRPr="00876437" w:rsidDel="00B86318">
            <w:rPr>
              <w:rFonts w:hint="eastAsia"/>
              <w:lang w:val="en-GB"/>
              <w:rPrChange w:id="14662" w:author="Kevin Gu" w:date="2020-05-18T10:36:00Z">
                <w:rPr>
                  <w:rFonts w:hint="eastAsia"/>
                </w:rPr>
              </w:rPrChange>
            </w:rPr>
            <w:t>在主要入口处，一名警卫或接待员在公司开放时间内负责访客的进入和离开。他必须总是有广阔的视角，只允许已建立身份认证且持有</w:t>
          </w:r>
          <w:r w:rsidRPr="00876437" w:rsidDel="00B86318">
            <w:rPr>
              <w:lang w:val="en-GB"/>
              <w:rPrChange w:id="14663" w:author="Kevin Gu" w:date="2020-05-18T10:36:00Z">
                <w:rPr/>
              </w:rPrChange>
            </w:rPr>
            <w:t>ID</w:t>
          </w:r>
          <w:r w:rsidRPr="00876437" w:rsidDel="00B86318">
            <w:rPr>
              <w:rFonts w:hint="eastAsia"/>
              <w:lang w:val="en-GB"/>
              <w:rPrChange w:id="14664" w:author="Kevin Gu" w:date="2020-05-18T10:36:00Z">
                <w:rPr>
                  <w:rFonts w:hint="eastAsia"/>
                </w:rPr>
              </w:rPrChange>
            </w:rPr>
            <w:t>门卡的访客进入。</w:t>
          </w:r>
        </w:ins>
      </w:moveFrom>
    </w:p>
    <w:moveFromRangeEnd w:id="14642"/>
    <w:p w14:paraId="24B51B98" w14:textId="77777777" w:rsidR="00C42E9D" w:rsidRPr="00876437" w:rsidRDefault="00C42E9D" w:rsidP="00C42E9D">
      <w:pPr>
        <w:rPr>
          <w:ins w:id="14665" w:author="Julio Li" w:date="2020-05-14T15:15:00Z"/>
          <w:lang w:val="en-GB"/>
          <w:rPrChange w:id="14666" w:author="Kevin Gu" w:date="2020-05-18T10:36:00Z">
            <w:rPr>
              <w:ins w:id="14667" w:author="Julio Li" w:date="2020-05-14T15:15:00Z"/>
            </w:rPr>
          </w:rPrChange>
        </w:rPr>
      </w:pPr>
      <w:ins w:id="14668" w:author="Julio Li" w:date="2020-05-14T15:15:00Z">
        <w:r w:rsidRPr="00876437">
          <w:rPr>
            <w:lang w:val="en-GB"/>
            <w:rPrChange w:id="14669" w:author="Kevin Gu" w:date="2020-05-18T10:36:00Z">
              <w:rPr/>
            </w:rPrChange>
          </w:rPr>
          <w:t xml:space="preserve">During working </w:t>
        </w:r>
        <w:proofErr w:type="gramStart"/>
        <w:r w:rsidRPr="00876437">
          <w:rPr>
            <w:lang w:val="en-GB"/>
            <w:rPrChange w:id="14670" w:author="Kevin Gu" w:date="2020-05-18T10:36:00Z">
              <w:rPr/>
            </w:rPrChange>
          </w:rPr>
          <w:t>hours</w:t>
        </w:r>
        <w:proofErr w:type="gramEnd"/>
        <w:r w:rsidRPr="00876437">
          <w:rPr>
            <w:lang w:val="en-GB"/>
            <w:rPrChange w:id="14671" w:author="Kevin Gu" w:date="2020-05-18T10:36:00Z">
              <w:rPr/>
            </w:rPrChange>
          </w:rPr>
          <w:t xml:space="preserve"> the security control or receptionist areas must always be staffed by at least one guard or employee. After working hours, all security protection devices (including activation and deactivation) must be monitored electronically by either an in-house security monitoring system or by a private central monitoring company.</w:t>
        </w:r>
      </w:ins>
    </w:p>
    <w:p w14:paraId="7261E27B" w14:textId="6A25025B" w:rsidR="00C42E9D" w:rsidRPr="00876437" w:rsidRDefault="00C42E9D" w:rsidP="00C42E9D">
      <w:pPr>
        <w:rPr>
          <w:ins w:id="14672" w:author="Julio Li" w:date="2020-05-14T15:15:00Z"/>
          <w:lang w:val="en-GB"/>
          <w:rPrChange w:id="14673" w:author="Kevin Gu" w:date="2020-05-18T10:36:00Z">
            <w:rPr>
              <w:ins w:id="14674" w:author="Julio Li" w:date="2020-05-14T15:15:00Z"/>
            </w:rPr>
          </w:rPrChange>
        </w:rPr>
      </w:pPr>
      <w:ins w:id="14675" w:author="Julio Li" w:date="2020-05-14T15:15:00Z">
        <w:r w:rsidRPr="00876437">
          <w:rPr>
            <w:rFonts w:hint="eastAsia"/>
            <w:lang w:val="en-GB"/>
            <w:rPrChange w:id="14676" w:author="Kevin Gu" w:date="2020-05-18T10:36:00Z">
              <w:rPr>
                <w:rFonts w:hint="eastAsia"/>
              </w:rPr>
            </w:rPrChange>
          </w:rPr>
          <w:t>在工作时间内至少一个警卫或雇员总是必须在安全控制或接待员领域。工作时间后，由任一内部的安全监控系统或私人的中央监测公司必须以电子方式监测所有的安全保护装置（包括激活和取消激活）。</w:t>
        </w:r>
      </w:ins>
    </w:p>
    <w:p w14:paraId="28D84DC1" w14:textId="0C59BCA9" w:rsidR="00C42E9D" w:rsidRPr="00876437" w:rsidDel="00B86318" w:rsidRDefault="00C42E9D" w:rsidP="00C42E9D">
      <w:pPr>
        <w:pStyle w:val="Title2"/>
        <w:rPr>
          <w:ins w:id="14677" w:author="Julio Li" w:date="2020-05-14T15:16:00Z"/>
          <w:del w:id="14678" w:author="Kevin Gu" w:date="2020-05-21T15:30:00Z"/>
          <w:lang w:val="en-GB" w:eastAsia="zh-CN"/>
          <w:rPrChange w:id="14679" w:author="Kevin Gu" w:date="2020-05-18T10:36:00Z">
            <w:rPr>
              <w:ins w:id="14680" w:author="Julio Li" w:date="2020-05-14T15:16:00Z"/>
              <w:del w:id="14681" w:author="Kevin Gu" w:date="2020-05-21T15:30:00Z"/>
            </w:rPr>
          </w:rPrChange>
        </w:rPr>
      </w:pPr>
      <w:ins w:id="14682" w:author="Julio Li" w:date="2020-05-14T15:16:00Z">
        <w:del w:id="14683" w:author="Kevin Gu" w:date="2020-05-21T15:30:00Z">
          <w:r w:rsidRPr="00876437" w:rsidDel="00B86318">
            <w:rPr>
              <w:b w:val="0"/>
              <w:bCs w:val="0"/>
              <w:lang w:val="en-GB" w:eastAsia="zh-CN"/>
              <w:rPrChange w:id="14684" w:author="Kevin Gu" w:date="2020-05-18T10:36:00Z">
                <w:rPr>
                  <w:b w:val="0"/>
                  <w:bCs w:val="0"/>
                </w:rPr>
              </w:rPrChange>
            </w:rPr>
            <w:delText>Goods Flows and Traps</w:delText>
          </w:r>
          <w:r w:rsidRPr="00876437" w:rsidDel="00B86318">
            <w:rPr>
              <w:rFonts w:hint="eastAsia"/>
              <w:b w:val="0"/>
              <w:bCs w:val="0"/>
              <w:lang w:val="en-GB" w:eastAsia="zh-CN"/>
              <w:rPrChange w:id="14685" w:author="Kevin Gu" w:date="2020-05-18T10:36:00Z">
                <w:rPr>
                  <w:rFonts w:hint="eastAsia"/>
                  <w:b w:val="0"/>
                  <w:bCs w:val="0"/>
                </w:rPr>
              </w:rPrChange>
            </w:rPr>
            <w:delText>货物流通通道</w:delText>
          </w:r>
          <w:bookmarkStart w:id="14686" w:name="_Toc40969826"/>
          <w:bookmarkStart w:id="14687" w:name="_Toc43387210"/>
          <w:bookmarkEnd w:id="14686"/>
          <w:bookmarkEnd w:id="14687"/>
        </w:del>
      </w:ins>
    </w:p>
    <w:p w14:paraId="424D0CB9" w14:textId="50F83FA5" w:rsidR="00A37888" w:rsidRPr="00876437" w:rsidDel="00B86318" w:rsidRDefault="00A37888" w:rsidP="00A37888">
      <w:pPr>
        <w:rPr>
          <w:ins w:id="14688" w:author="Julio Li" w:date="2020-05-14T15:16:00Z"/>
          <w:del w:id="14689" w:author="Kevin Gu" w:date="2020-05-21T15:30:00Z"/>
          <w:lang w:val="en-GB" w:eastAsia="zh-CN"/>
          <w:rPrChange w:id="14690" w:author="Kevin Gu" w:date="2020-05-18T10:36:00Z">
            <w:rPr>
              <w:ins w:id="14691" w:author="Julio Li" w:date="2020-05-14T15:16:00Z"/>
              <w:del w:id="14692" w:author="Kevin Gu" w:date="2020-05-21T15:30:00Z"/>
            </w:rPr>
          </w:rPrChange>
        </w:rPr>
      </w:pPr>
      <w:ins w:id="14693" w:author="Julio Li" w:date="2020-05-14T15:16:00Z">
        <w:del w:id="14694" w:author="Kevin Gu" w:date="2020-05-21T15:30:00Z">
          <w:r w:rsidRPr="00876437" w:rsidDel="00B86318">
            <w:rPr>
              <w:lang w:val="en-GB" w:eastAsia="zh-CN"/>
              <w:rPrChange w:id="14695" w:author="Kevin Gu" w:date="2020-05-18T10:36:00Z">
                <w:rPr/>
              </w:rPrChange>
            </w:rPr>
            <w:delText>Segregation of goods and personnel is a fundamental security principle, implying separate access points and flows.</w:delText>
          </w:r>
          <w:bookmarkStart w:id="14696" w:name="_Toc40969827"/>
          <w:bookmarkStart w:id="14697" w:name="_Toc43387211"/>
          <w:bookmarkEnd w:id="14696"/>
          <w:bookmarkEnd w:id="14697"/>
        </w:del>
      </w:ins>
    </w:p>
    <w:p w14:paraId="20EDF591" w14:textId="67B57236" w:rsidR="00A37888" w:rsidRPr="00876437" w:rsidDel="00B86318" w:rsidRDefault="00A37888" w:rsidP="00A37888">
      <w:pPr>
        <w:rPr>
          <w:ins w:id="14698" w:author="Julio Li" w:date="2020-05-14T15:16:00Z"/>
          <w:del w:id="14699" w:author="Kevin Gu" w:date="2020-05-21T15:30:00Z"/>
          <w:lang w:val="en-GB" w:eastAsia="zh-CN"/>
          <w:rPrChange w:id="14700" w:author="Kevin Gu" w:date="2020-05-18T10:36:00Z">
            <w:rPr>
              <w:ins w:id="14701" w:author="Julio Li" w:date="2020-05-14T15:16:00Z"/>
              <w:del w:id="14702" w:author="Kevin Gu" w:date="2020-05-21T15:30:00Z"/>
            </w:rPr>
          </w:rPrChange>
        </w:rPr>
      </w:pPr>
      <w:ins w:id="14703" w:author="Julio Li" w:date="2020-05-14T15:16:00Z">
        <w:del w:id="14704" w:author="Kevin Gu" w:date="2020-05-21T15:30:00Z">
          <w:r w:rsidRPr="00876437" w:rsidDel="00B86318">
            <w:rPr>
              <w:rFonts w:hint="eastAsia"/>
              <w:lang w:val="en-GB" w:eastAsia="zh-CN"/>
              <w:rPrChange w:id="14705" w:author="Kevin Gu" w:date="2020-05-18T10:36:00Z">
                <w:rPr>
                  <w:rFonts w:hint="eastAsia"/>
                </w:rPr>
              </w:rPrChange>
            </w:rPr>
            <w:delText>货物和人员的隔离是一项基本的安全原则，这意味着单独访问点和流动。</w:delText>
          </w:r>
          <w:bookmarkStart w:id="14706" w:name="_Toc40969828"/>
          <w:bookmarkStart w:id="14707" w:name="_Toc43387212"/>
          <w:bookmarkEnd w:id="14706"/>
          <w:bookmarkEnd w:id="14707"/>
        </w:del>
      </w:ins>
    </w:p>
    <w:p w14:paraId="63F285C7" w14:textId="73260BCE" w:rsidR="00A37888" w:rsidRPr="00876437" w:rsidDel="00B86318" w:rsidRDefault="00A37888" w:rsidP="00A37888">
      <w:pPr>
        <w:rPr>
          <w:ins w:id="14708" w:author="Julio Li" w:date="2020-05-14T15:16:00Z"/>
          <w:del w:id="14709" w:author="Kevin Gu" w:date="2020-05-21T15:30:00Z"/>
          <w:lang w:val="en-GB" w:eastAsia="zh-CN"/>
          <w:rPrChange w:id="14710" w:author="Kevin Gu" w:date="2020-05-18T10:36:00Z">
            <w:rPr>
              <w:ins w:id="14711" w:author="Julio Li" w:date="2020-05-14T15:16:00Z"/>
              <w:del w:id="14712" w:author="Kevin Gu" w:date="2020-05-21T15:30:00Z"/>
            </w:rPr>
          </w:rPrChange>
        </w:rPr>
      </w:pPr>
      <w:ins w:id="14713" w:author="Julio Li" w:date="2020-05-14T15:16:00Z">
        <w:del w:id="14714" w:author="Kevin Gu" w:date="2020-05-21T15:30:00Z">
          <w:r w:rsidRPr="00876437" w:rsidDel="00B86318">
            <w:rPr>
              <w:lang w:val="en-GB" w:eastAsia="zh-CN"/>
              <w:rPrChange w:id="14715" w:author="Kevin Gu" w:date="2020-05-18T10:36:00Z">
                <w:rPr/>
              </w:rPrChange>
            </w:rPr>
            <w:delText>Under no circumstances should persons (staff or any other) be afforded access through goods loading bays into any internal area.</w:delText>
          </w:r>
          <w:bookmarkStart w:id="14716" w:name="_Toc40969829"/>
          <w:bookmarkStart w:id="14717" w:name="_Toc43387213"/>
          <w:bookmarkEnd w:id="14716"/>
          <w:bookmarkEnd w:id="14717"/>
        </w:del>
      </w:ins>
    </w:p>
    <w:p w14:paraId="4C47710F" w14:textId="336539E3" w:rsidR="00A37888" w:rsidRPr="00876437" w:rsidDel="00B86318" w:rsidRDefault="00A37888" w:rsidP="00A37888">
      <w:pPr>
        <w:rPr>
          <w:ins w:id="14718" w:author="Julio Li" w:date="2020-05-14T15:16:00Z"/>
          <w:del w:id="14719" w:author="Kevin Gu" w:date="2020-05-21T15:30:00Z"/>
          <w:lang w:val="en-GB" w:eastAsia="zh-CN"/>
          <w:rPrChange w:id="14720" w:author="Kevin Gu" w:date="2020-05-18T10:36:00Z">
            <w:rPr>
              <w:ins w:id="14721" w:author="Julio Li" w:date="2020-05-14T15:16:00Z"/>
              <w:del w:id="14722" w:author="Kevin Gu" w:date="2020-05-21T15:30:00Z"/>
            </w:rPr>
          </w:rPrChange>
        </w:rPr>
      </w:pPr>
      <w:ins w:id="14723" w:author="Julio Li" w:date="2020-05-14T15:16:00Z">
        <w:del w:id="14724" w:author="Kevin Gu" w:date="2020-05-21T15:30:00Z">
          <w:r w:rsidRPr="00876437" w:rsidDel="00B86318">
            <w:rPr>
              <w:rFonts w:hint="eastAsia"/>
              <w:lang w:val="en-GB" w:eastAsia="zh-CN"/>
              <w:rPrChange w:id="14725" w:author="Kevin Gu" w:date="2020-05-18T10:36:00Z">
                <w:rPr>
                  <w:rFonts w:hint="eastAsia"/>
                </w:rPr>
              </w:rPrChange>
            </w:rPr>
            <w:delText>在任何情况下，人员</w:delText>
          </w:r>
          <w:r w:rsidRPr="00876437" w:rsidDel="00B86318">
            <w:rPr>
              <w:lang w:val="en-GB" w:eastAsia="zh-CN"/>
              <w:rPrChange w:id="14726" w:author="Kevin Gu" w:date="2020-05-18T10:36:00Z">
                <w:rPr/>
              </w:rPrChange>
            </w:rPr>
            <w:delText xml:space="preserve"> (</w:delText>
          </w:r>
          <w:r w:rsidRPr="00876437" w:rsidDel="00B86318">
            <w:rPr>
              <w:rFonts w:hint="eastAsia"/>
              <w:lang w:val="en-GB" w:eastAsia="zh-CN"/>
              <w:rPrChange w:id="14727" w:author="Kevin Gu" w:date="2020-05-18T10:36:00Z">
                <w:rPr>
                  <w:rFonts w:hint="eastAsia"/>
                </w:rPr>
              </w:rPrChange>
            </w:rPr>
            <w:delText>工作人员或任何其他人</w:delText>
          </w:r>
          <w:r w:rsidRPr="00876437" w:rsidDel="00B86318">
            <w:rPr>
              <w:lang w:val="en-GB" w:eastAsia="zh-CN"/>
              <w:rPrChange w:id="14728" w:author="Kevin Gu" w:date="2020-05-18T10:36:00Z">
                <w:rPr/>
              </w:rPrChange>
            </w:rPr>
            <w:delText xml:space="preserve">) </w:delText>
          </w:r>
          <w:r w:rsidRPr="00876437" w:rsidDel="00B86318">
            <w:rPr>
              <w:rFonts w:hint="eastAsia"/>
              <w:lang w:val="en-GB" w:eastAsia="zh-CN"/>
              <w:rPrChange w:id="14729" w:author="Kevin Gu" w:date="2020-05-18T10:36:00Z">
                <w:rPr>
                  <w:rFonts w:hint="eastAsia"/>
                </w:rPr>
              </w:rPrChange>
            </w:rPr>
            <w:delText>都无法获得从货物装卸区到任何内部区域的访问。</w:delText>
          </w:r>
          <w:bookmarkStart w:id="14730" w:name="_Toc40969830"/>
          <w:bookmarkStart w:id="14731" w:name="_Toc43387214"/>
          <w:bookmarkEnd w:id="14730"/>
          <w:bookmarkEnd w:id="14731"/>
        </w:del>
      </w:ins>
    </w:p>
    <w:p w14:paraId="05EB7C9A" w14:textId="0C378DCC" w:rsidR="00A37888" w:rsidRPr="00876437" w:rsidRDefault="00B86318" w:rsidP="00A37888">
      <w:pPr>
        <w:pStyle w:val="Title2"/>
        <w:rPr>
          <w:ins w:id="14732" w:author="Julio Li" w:date="2020-05-14T15:17:00Z"/>
          <w:lang w:val="en-GB"/>
          <w:rPrChange w:id="14733" w:author="Kevin Gu" w:date="2020-05-18T10:36:00Z">
            <w:rPr>
              <w:ins w:id="14734" w:author="Julio Li" w:date="2020-05-14T15:17:00Z"/>
            </w:rPr>
          </w:rPrChange>
        </w:rPr>
      </w:pPr>
      <w:ins w:id="14735" w:author="Kevin Gu" w:date="2020-05-21T15:30:00Z">
        <w:r>
          <w:rPr>
            <w:lang w:val="en-GB" w:eastAsia="zh-CN"/>
          </w:rPr>
          <w:t xml:space="preserve"> </w:t>
        </w:r>
      </w:ins>
      <w:bookmarkStart w:id="14736" w:name="_Toc43387215"/>
      <w:ins w:id="14737" w:author="Julio Li" w:date="2020-05-14T15:16:00Z">
        <w:r w:rsidR="00A37888" w:rsidRPr="00876437">
          <w:rPr>
            <w:lang w:val="en-GB"/>
            <w:rPrChange w:id="14738" w:author="Kevin Gu" w:date="2020-05-18T10:36:00Z">
              <w:rPr/>
            </w:rPrChange>
          </w:rPr>
          <w:t>Goods storage and Vaults</w:t>
        </w:r>
        <w:r w:rsidR="00A37888" w:rsidRPr="00876437">
          <w:rPr>
            <w:rFonts w:hint="eastAsia"/>
            <w:lang w:val="en-GB"/>
            <w:rPrChange w:id="14739" w:author="Kevin Gu" w:date="2020-05-18T10:36:00Z">
              <w:rPr>
                <w:rFonts w:hint="eastAsia"/>
              </w:rPr>
            </w:rPrChange>
          </w:rPr>
          <w:t>货物存储和仓库</w:t>
        </w:r>
      </w:ins>
      <w:bookmarkEnd w:id="14736"/>
    </w:p>
    <w:p w14:paraId="48ADC33D" w14:textId="435B0FEA" w:rsidR="00A37888" w:rsidRPr="00876437" w:rsidDel="00122A2E" w:rsidRDefault="00A37888" w:rsidP="00A37888">
      <w:pPr>
        <w:pStyle w:val="Title3"/>
        <w:rPr>
          <w:ins w:id="14740" w:author="Julio Li" w:date="2020-05-14T15:17:00Z"/>
          <w:del w:id="14741" w:author="Julio Li [2]" w:date="2020-09-07T15:09:00Z"/>
          <w:lang w:val="en-GB"/>
          <w:rPrChange w:id="14742" w:author="Kevin Gu" w:date="2020-05-18T10:36:00Z">
            <w:rPr>
              <w:ins w:id="14743" w:author="Julio Li" w:date="2020-05-14T15:17:00Z"/>
              <w:del w:id="14744" w:author="Julio Li [2]" w:date="2020-09-07T15:09:00Z"/>
            </w:rPr>
          </w:rPrChange>
        </w:rPr>
      </w:pPr>
      <w:commentRangeStart w:id="14745"/>
      <w:commentRangeStart w:id="14746"/>
      <w:ins w:id="14747" w:author="Julio Li" w:date="2020-05-14T15:17:00Z">
        <w:del w:id="14748" w:author="Julio Li [2]" w:date="2020-09-07T15:09:00Z">
          <w:r w:rsidRPr="00876437" w:rsidDel="00122A2E">
            <w:rPr>
              <w:b w:val="0"/>
              <w:bCs w:val="0"/>
              <w:lang w:val="en-GB"/>
              <w:rPrChange w:id="14749" w:author="Kevin Gu" w:date="2020-05-18T10:36:00Z">
                <w:rPr>
                  <w:b w:val="0"/>
                  <w:bCs w:val="0"/>
                </w:rPr>
              </w:rPrChange>
            </w:rPr>
            <w:delText>Warehouse</w:delText>
          </w:r>
          <w:r w:rsidRPr="00876437" w:rsidDel="00122A2E">
            <w:rPr>
              <w:rFonts w:hint="eastAsia"/>
              <w:b w:val="0"/>
              <w:bCs w:val="0"/>
              <w:lang w:val="en-GB"/>
              <w:rPrChange w:id="14750" w:author="Kevin Gu" w:date="2020-05-18T10:36:00Z">
                <w:rPr>
                  <w:rFonts w:hint="eastAsia"/>
                  <w:b w:val="0"/>
                  <w:bCs w:val="0"/>
                </w:rPr>
              </w:rPrChange>
            </w:rPr>
            <w:delText>仓库</w:delText>
          </w:r>
        </w:del>
      </w:ins>
      <w:commentRangeEnd w:id="14745"/>
      <w:del w:id="14751" w:author="Julio Li [2]" w:date="2020-09-07T15:09:00Z">
        <w:r w:rsidR="00A508F8" w:rsidDel="00122A2E">
          <w:rPr>
            <w:rStyle w:val="CommentReference"/>
            <w:rFonts w:asciiTheme="minorHAnsi" w:eastAsiaTheme="minorEastAsia" w:hAnsiTheme="minorHAnsi" w:cstheme="minorBidi"/>
            <w:b w:val="0"/>
            <w:bCs w:val="0"/>
            <w:color w:val="auto"/>
            <w:lang w:val="es-ES" w:eastAsia="es-ES"/>
          </w:rPr>
          <w:commentReference w:id="14745"/>
        </w:r>
        <w:commentRangeEnd w:id="14746"/>
        <w:r w:rsidR="00651E96" w:rsidDel="00122A2E">
          <w:rPr>
            <w:rStyle w:val="CommentReference"/>
            <w:rFonts w:asciiTheme="minorHAnsi" w:eastAsiaTheme="minorEastAsia" w:hAnsiTheme="minorHAnsi" w:cstheme="minorBidi"/>
            <w:b w:val="0"/>
            <w:bCs w:val="0"/>
            <w:color w:val="auto"/>
            <w:lang w:val="es-ES" w:eastAsia="es-ES"/>
          </w:rPr>
          <w:commentReference w:id="14746"/>
        </w:r>
      </w:del>
    </w:p>
    <w:p w14:paraId="1BB39527" w14:textId="66F9F2F5" w:rsidR="00A37888" w:rsidRPr="00876437" w:rsidDel="00122A2E" w:rsidRDefault="00A37888" w:rsidP="00A37888">
      <w:pPr>
        <w:rPr>
          <w:ins w:id="14752" w:author="Julio Li" w:date="2020-05-14T15:17:00Z"/>
          <w:del w:id="14753" w:author="Julio Li [2]" w:date="2020-09-07T15:09:00Z"/>
          <w:lang w:val="en-GB"/>
          <w:rPrChange w:id="14754" w:author="Kevin Gu" w:date="2020-05-18T10:36:00Z">
            <w:rPr>
              <w:ins w:id="14755" w:author="Julio Li" w:date="2020-05-14T15:17:00Z"/>
              <w:del w:id="14756" w:author="Julio Li [2]" w:date="2020-09-07T15:09:00Z"/>
            </w:rPr>
          </w:rPrChange>
        </w:rPr>
      </w:pPr>
      <w:ins w:id="14757" w:author="Julio Li" w:date="2020-05-14T15:17:00Z">
        <w:del w:id="14758" w:author="Julio Li [2]" w:date="2020-09-07T15:09:00Z">
          <w:r w:rsidRPr="00876437" w:rsidDel="00122A2E">
            <w:rPr>
              <w:lang w:val="en-GB"/>
              <w:rPrChange w:id="14759" w:author="Kevin Gu" w:date="2020-05-18T10:36:00Z">
                <w:rPr/>
              </w:rPrChange>
            </w:rPr>
            <w:delText>All non-sensitive products and materials are stored in a warehouse, accessible only to authorized persons.</w:delText>
          </w:r>
        </w:del>
      </w:ins>
    </w:p>
    <w:p w14:paraId="2A0CACAB" w14:textId="28D2D6A7" w:rsidR="00A37888" w:rsidRPr="00876437" w:rsidDel="00122A2E" w:rsidRDefault="00A37888" w:rsidP="00A37888">
      <w:pPr>
        <w:rPr>
          <w:ins w:id="14760" w:author="Julio Li" w:date="2020-05-14T15:17:00Z"/>
          <w:del w:id="14761" w:author="Julio Li [2]" w:date="2020-09-07T15:09:00Z"/>
          <w:lang w:val="en-GB"/>
          <w:rPrChange w:id="14762" w:author="Kevin Gu" w:date="2020-05-18T10:36:00Z">
            <w:rPr>
              <w:ins w:id="14763" w:author="Julio Li" w:date="2020-05-14T15:17:00Z"/>
              <w:del w:id="14764" w:author="Julio Li [2]" w:date="2020-09-07T15:09:00Z"/>
            </w:rPr>
          </w:rPrChange>
        </w:rPr>
      </w:pPr>
      <w:ins w:id="14765" w:author="Julio Li" w:date="2020-05-14T15:17:00Z">
        <w:del w:id="14766" w:author="Julio Li [2]" w:date="2020-09-07T15:09:00Z">
          <w:r w:rsidRPr="00876437" w:rsidDel="00122A2E">
            <w:rPr>
              <w:rFonts w:hint="eastAsia"/>
              <w:lang w:val="en-GB"/>
              <w:rPrChange w:id="14767" w:author="Kevin Gu" w:date="2020-05-18T10:36:00Z">
                <w:rPr>
                  <w:rFonts w:hint="eastAsia"/>
                </w:rPr>
              </w:rPrChange>
            </w:rPr>
            <w:delText>所有非敏感产品和材料都存储在仓库中，只有授权人员才能访问。</w:delText>
          </w:r>
        </w:del>
      </w:ins>
    </w:p>
    <w:p w14:paraId="76AADB16" w14:textId="3B818CD3" w:rsidR="00A37888" w:rsidRPr="00876437" w:rsidRDefault="00833C45" w:rsidP="00A37888">
      <w:pPr>
        <w:pStyle w:val="Title3"/>
        <w:rPr>
          <w:ins w:id="14768" w:author="Julio Li" w:date="2020-05-14T15:17:00Z"/>
          <w:lang w:val="en-GB"/>
          <w:rPrChange w:id="14769" w:author="Kevin Gu" w:date="2020-05-18T10:36:00Z">
            <w:rPr>
              <w:ins w:id="14770" w:author="Julio Li" w:date="2020-05-14T15:17:00Z"/>
            </w:rPr>
          </w:rPrChange>
        </w:rPr>
      </w:pPr>
      <w:ins w:id="14771" w:author="Kevin Gu" w:date="2020-05-21T13:30:00Z">
        <w:del w:id="14772" w:author="Julio Li [2]" w:date="2020-09-07T15:09:00Z">
          <w:r w:rsidDel="00122A2E">
            <w:rPr>
              <w:lang w:val="en-GB" w:eastAsia="zh-CN"/>
            </w:rPr>
            <w:delText xml:space="preserve"> </w:delText>
          </w:r>
        </w:del>
      </w:ins>
      <w:ins w:id="14773" w:author="Julio Li" w:date="2020-05-14T15:17:00Z">
        <w:del w:id="14774" w:author="Kevin Gu" w:date="2020-05-21T13:30:00Z">
          <w:r w:rsidR="00A37888" w:rsidRPr="00876437" w:rsidDel="00833C45">
            <w:rPr>
              <w:lang w:val="en-GB"/>
              <w:rPrChange w:id="14775" w:author="Kevin Gu" w:date="2020-05-18T10:36:00Z">
                <w:rPr/>
              </w:rPrChange>
            </w:rPr>
            <w:delText>HSA</w:delText>
          </w:r>
        </w:del>
      </w:ins>
      <w:ins w:id="14776" w:author="Kevin Gu" w:date="2020-05-21T13:30:00Z">
        <w:r>
          <w:rPr>
            <w:lang w:val="en-GB"/>
          </w:rPr>
          <w:t xml:space="preserve">HSA </w:t>
        </w:r>
      </w:ins>
      <w:ins w:id="14777" w:author="Julio Li" w:date="2020-05-14T15:17:00Z">
        <w:r w:rsidR="00A37888" w:rsidRPr="00876437">
          <w:rPr>
            <w:lang w:val="en-GB"/>
            <w:rPrChange w:id="14778" w:author="Kevin Gu" w:date="2020-05-18T10:36:00Z">
              <w:rPr/>
            </w:rPrChange>
          </w:rPr>
          <w:t>&amp; Vault</w:t>
        </w:r>
        <w:proofErr w:type="spellStart"/>
        <w:r w:rsidR="00A37888" w:rsidRPr="00876437">
          <w:rPr>
            <w:rFonts w:hint="eastAsia"/>
            <w:lang w:val="en-GB"/>
            <w:rPrChange w:id="14779" w:author="Kevin Gu" w:date="2020-05-18T10:36:00Z">
              <w:rPr>
                <w:rFonts w:hint="eastAsia"/>
              </w:rPr>
            </w:rPrChange>
          </w:rPr>
          <w:t>高安全存储区</w:t>
        </w:r>
        <w:proofErr w:type="spellEnd"/>
        <w:r w:rsidR="00A37888" w:rsidRPr="00876437">
          <w:rPr>
            <w:lang w:val="en-GB"/>
            <w:rPrChange w:id="14780" w:author="Kevin Gu" w:date="2020-05-18T10:36:00Z">
              <w:rPr/>
            </w:rPrChange>
          </w:rPr>
          <w:t>&amp;</w:t>
        </w:r>
        <w:proofErr w:type="spellStart"/>
        <w:r w:rsidR="00A37888" w:rsidRPr="00876437">
          <w:rPr>
            <w:rFonts w:hint="eastAsia"/>
            <w:lang w:val="en-GB"/>
            <w:rPrChange w:id="14781" w:author="Kevin Gu" w:date="2020-05-18T10:36:00Z">
              <w:rPr>
                <w:rFonts w:hint="eastAsia"/>
              </w:rPr>
            </w:rPrChange>
          </w:rPr>
          <w:t>金库</w:t>
        </w:r>
        <w:proofErr w:type="spellEnd"/>
      </w:ins>
    </w:p>
    <w:p w14:paraId="20C45C1F" w14:textId="77777777" w:rsidR="00A37888" w:rsidRPr="00876437" w:rsidRDefault="00A37888" w:rsidP="00A37888">
      <w:pPr>
        <w:rPr>
          <w:ins w:id="14782" w:author="Julio Li" w:date="2020-05-14T15:18:00Z"/>
          <w:lang w:val="en-GB"/>
          <w:rPrChange w:id="14783" w:author="Kevin Gu" w:date="2020-05-18T10:36:00Z">
            <w:rPr>
              <w:ins w:id="14784" w:author="Julio Li" w:date="2020-05-14T15:18:00Z"/>
            </w:rPr>
          </w:rPrChange>
        </w:rPr>
      </w:pPr>
      <w:ins w:id="14785" w:author="Julio Li" w:date="2020-05-14T15:18:00Z">
        <w:r w:rsidRPr="00876437">
          <w:rPr>
            <w:lang w:val="en-GB"/>
            <w:rPrChange w:id="14786" w:author="Kevin Gu" w:date="2020-05-18T10:36:00Z">
              <w:rPr/>
            </w:rPrChange>
          </w:rPr>
          <w:t xml:space="preserve">All sensitive products and materials must be stored in </w:t>
        </w:r>
        <w:proofErr w:type="gramStart"/>
        <w:r w:rsidRPr="00876437">
          <w:rPr>
            <w:lang w:val="en-GB"/>
            <w:rPrChange w:id="14787" w:author="Kevin Gu" w:date="2020-05-18T10:36:00Z">
              <w:rPr/>
            </w:rPrChange>
          </w:rPr>
          <w:t>a</w:t>
        </w:r>
        <w:proofErr w:type="gramEnd"/>
        <w:r w:rsidRPr="00876437">
          <w:rPr>
            <w:lang w:val="en-GB"/>
            <w:rPrChange w:id="14788" w:author="Kevin Gu" w:date="2020-05-18T10:36:00Z">
              <w:rPr/>
            </w:rPrChange>
          </w:rPr>
          <w:t xml:space="preserve"> HSA or Vault: chips, micro-modules, holograms, signature panels, semi-finished cards, finished cards.</w:t>
        </w:r>
      </w:ins>
    </w:p>
    <w:p w14:paraId="280ECD35" w14:textId="77777777" w:rsidR="00A37888" w:rsidRPr="00876437" w:rsidRDefault="00A37888" w:rsidP="00A37888">
      <w:pPr>
        <w:rPr>
          <w:ins w:id="14789" w:author="Julio Li" w:date="2020-05-14T15:18:00Z"/>
          <w:lang w:val="en-GB"/>
          <w:rPrChange w:id="14790" w:author="Kevin Gu" w:date="2020-05-18T10:36:00Z">
            <w:rPr>
              <w:ins w:id="14791" w:author="Julio Li" w:date="2020-05-14T15:18:00Z"/>
            </w:rPr>
          </w:rPrChange>
        </w:rPr>
      </w:pPr>
      <w:proofErr w:type="spellStart"/>
      <w:ins w:id="14792" w:author="Julio Li" w:date="2020-05-14T15:18:00Z">
        <w:r w:rsidRPr="00876437">
          <w:rPr>
            <w:rFonts w:hint="eastAsia"/>
            <w:lang w:val="en-GB"/>
            <w:rPrChange w:id="14793" w:author="Kevin Gu" w:date="2020-05-18T10:36:00Z">
              <w:rPr>
                <w:rFonts w:hint="eastAsia"/>
              </w:rPr>
            </w:rPrChange>
          </w:rPr>
          <w:t>所有敏感产品和材料必须存储在高安全存储区或金库中：芯片，微型模块、全息图、签名板、半成品的卡、成品卡</w:t>
        </w:r>
        <w:proofErr w:type="spellEnd"/>
        <w:r w:rsidRPr="00876437">
          <w:rPr>
            <w:rFonts w:hint="eastAsia"/>
            <w:lang w:val="en-GB"/>
            <w:rPrChange w:id="14794" w:author="Kevin Gu" w:date="2020-05-18T10:36:00Z">
              <w:rPr>
                <w:rFonts w:hint="eastAsia"/>
              </w:rPr>
            </w:rPrChange>
          </w:rPr>
          <w:t>。</w:t>
        </w:r>
      </w:ins>
    </w:p>
    <w:p w14:paraId="5AE329B8" w14:textId="139E3421" w:rsidR="00A37888" w:rsidRPr="00876437" w:rsidRDefault="00A37888" w:rsidP="00A37888">
      <w:pPr>
        <w:rPr>
          <w:ins w:id="14795" w:author="Julio Li" w:date="2020-05-14T15:18:00Z"/>
          <w:lang w:val="en-GB"/>
          <w:rPrChange w:id="14796" w:author="Kevin Gu" w:date="2020-05-18T10:36:00Z">
            <w:rPr>
              <w:ins w:id="14797" w:author="Julio Li" w:date="2020-05-14T15:18:00Z"/>
            </w:rPr>
          </w:rPrChange>
        </w:rPr>
      </w:pPr>
      <w:ins w:id="14798" w:author="Julio Li" w:date="2020-05-14T15:18:00Z">
        <w:r w:rsidRPr="00876437">
          <w:rPr>
            <w:lang w:val="en-GB"/>
            <w:rPrChange w:id="14799" w:author="Kevin Gu" w:date="2020-05-18T10:36:00Z">
              <w:rPr/>
            </w:rPrChange>
          </w:rPr>
          <w:t>A vault must be constructed of reinforced concrete (minimum 15 cm), or of materials providing equivalent strength. Outside wall of the building shouldn’t be used as a wall of this vault, and no windows are permitted.</w:t>
        </w:r>
        <w:del w:id="14800" w:author="Julio Li [2]" w:date="2020-09-07T15:14:00Z">
          <w:r w:rsidRPr="00876437" w:rsidDel="006C3406">
            <w:rPr>
              <w:lang w:val="en-GB"/>
              <w:rPrChange w:id="14801" w:author="Kevin Gu" w:date="2020-05-18T10:36:00Z">
                <w:rPr/>
              </w:rPrChange>
            </w:rPr>
            <w:delText xml:space="preserve"> Walls and ceiling must be fitted with shock detectors.</w:delText>
          </w:r>
        </w:del>
      </w:ins>
    </w:p>
    <w:p w14:paraId="57C44BEA" w14:textId="1288BEE6" w:rsidR="00A37888" w:rsidRPr="00876437" w:rsidRDefault="00A37888" w:rsidP="00A37888">
      <w:pPr>
        <w:rPr>
          <w:ins w:id="14802" w:author="Julio Li" w:date="2020-05-14T15:18:00Z"/>
          <w:lang w:val="en-GB"/>
          <w:rPrChange w:id="14803" w:author="Kevin Gu" w:date="2020-05-18T10:36:00Z">
            <w:rPr>
              <w:ins w:id="14804" w:author="Julio Li" w:date="2020-05-14T15:18:00Z"/>
            </w:rPr>
          </w:rPrChange>
        </w:rPr>
      </w:pPr>
      <w:proofErr w:type="spellStart"/>
      <w:ins w:id="14805" w:author="Julio Li" w:date="2020-05-14T15:18:00Z">
        <w:r w:rsidRPr="00876437">
          <w:rPr>
            <w:rFonts w:hint="eastAsia"/>
            <w:lang w:val="en-GB"/>
            <w:rPrChange w:id="14806" w:author="Kevin Gu" w:date="2020-05-18T10:36:00Z">
              <w:rPr>
                <w:rFonts w:hint="eastAsia"/>
              </w:rPr>
            </w:rPrChange>
          </w:rPr>
          <w:t>金库必须由钢筋混凝土（最低</w:t>
        </w:r>
        <w:proofErr w:type="spellEnd"/>
        <w:r w:rsidRPr="00876437">
          <w:rPr>
            <w:lang w:val="en-GB"/>
            <w:rPrChange w:id="14807" w:author="Kevin Gu" w:date="2020-05-18T10:36:00Z">
              <w:rPr/>
            </w:rPrChange>
          </w:rPr>
          <w:t xml:space="preserve"> 15 </w:t>
        </w:r>
        <w:proofErr w:type="spellStart"/>
        <w:r w:rsidRPr="00876437">
          <w:rPr>
            <w:rFonts w:hint="eastAsia"/>
            <w:lang w:val="en-GB"/>
            <w:rPrChange w:id="14808" w:author="Kevin Gu" w:date="2020-05-18T10:36:00Z">
              <w:rPr>
                <w:rFonts w:hint="eastAsia"/>
              </w:rPr>
            </w:rPrChange>
          </w:rPr>
          <w:t>厘米</w:t>
        </w:r>
        <w:proofErr w:type="spellEnd"/>
        <w:r w:rsidRPr="00876437">
          <w:rPr>
            <w:rFonts w:hint="eastAsia"/>
            <w:lang w:val="en-GB"/>
            <w:rPrChange w:id="14809" w:author="Kevin Gu" w:date="2020-05-18T10:36:00Z">
              <w:rPr>
                <w:rFonts w:hint="eastAsia"/>
              </w:rPr>
            </w:rPrChange>
          </w:rPr>
          <w:t>），</w:t>
        </w:r>
        <w:proofErr w:type="spellStart"/>
        <w:r w:rsidRPr="00876437">
          <w:rPr>
            <w:rFonts w:hint="eastAsia"/>
            <w:lang w:val="en-GB"/>
            <w:rPrChange w:id="14810" w:author="Kevin Gu" w:date="2020-05-18T10:36:00Z">
              <w:rPr>
                <w:rFonts w:hint="eastAsia"/>
              </w:rPr>
            </w:rPrChange>
          </w:rPr>
          <w:t>或提供等效强度的材料建造。外建筑物的墙壁不应该用作此存储库的一堵墙，且不允许有窗户</w:t>
        </w:r>
      </w:ins>
      <w:proofErr w:type="spellEnd"/>
      <w:ins w:id="14811" w:author="Julio Li [2]" w:date="2020-09-07T15:14:00Z">
        <w:r w:rsidR="006C3406">
          <w:rPr>
            <w:rFonts w:hint="eastAsia"/>
            <w:lang w:val="en-GB" w:eastAsia="zh-CN"/>
          </w:rPr>
          <w:t>。</w:t>
        </w:r>
      </w:ins>
      <w:ins w:id="14812" w:author="Julio Li" w:date="2020-05-14T15:18:00Z">
        <w:del w:id="14813" w:author="Julio Li [2]" w:date="2020-09-07T15:14:00Z">
          <w:r w:rsidRPr="00876437" w:rsidDel="006C3406">
            <w:rPr>
              <w:rFonts w:hint="eastAsia"/>
              <w:lang w:val="en-GB"/>
              <w:rPrChange w:id="14814" w:author="Kevin Gu" w:date="2020-05-18T10:36:00Z">
                <w:rPr>
                  <w:rFonts w:hint="eastAsia"/>
                </w:rPr>
              </w:rPrChange>
            </w:rPr>
            <w:delText>。天花板和墙上必须装有冲击探测器。</w:delText>
          </w:r>
        </w:del>
      </w:ins>
    </w:p>
    <w:p w14:paraId="20A12235" w14:textId="7404516B" w:rsidR="00A37888" w:rsidRPr="00876437" w:rsidRDefault="00A37888" w:rsidP="00A37888">
      <w:pPr>
        <w:rPr>
          <w:ins w:id="14815" w:author="Julio Li" w:date="2020-05-14T15:18:00Z"/>
          <w:lang w:val="en-GB"/>
          <w:rPrChange w:id="14816" w:author="Kevin Gu" w:date="2020-05-18T10:36:00Z">
            <w:rPr>
              <w:ins w:id="14817" w:author="Julio Li" w:date="2020-05-14T15:18:00Z"/>
            </w:rPr>
          </w:rPrChange>
        </w:rPr>
      </w:pPr>
      <w:ins w:id="14818" w:author="Julio Li" w:date="2020-05-14T15:18:00Z">
        <w:r w:rsidRPr="00876437">
          <w:rPr>
            <w:lang w:val="en-GB"/>
            <w:rPrChange w:id="14819" w:author="Kevin Gu" w:date="2020-05-18T10:36:00Z">
              <w:rPr/>
            </w:rPrChange>
          </w:rPr>
          <w:t xml:space="preserve">It must be </w:t>
        </w:r>
        <w:del w:id="14820" w:author="Julio Li [2]" w:date="2020-09-07T15:09:00Z">
          <w:r w:rsidRPr="00876437" w:rsidDel="00122A2E">
            <w:rPr>
              <w:lang w:val="en-GB"/>
              <w:rPrChange w:id="14821" w:author="Kevin Gu" w:date="2020-05-18T10:36:00Z">
                <w:rPr/>
              </w:rPrChange>
            </w:rPr>
            <w:delText xml:space="preserve">fitted with a duress button, </w:delText>
          </w:r>
        </w:del>
        <w:proofErr w:type="spellStart"/>
        <w:r w:rsidRPr="00876437">
          <w:rPr>
            <w:lang w:val="en-GB"/>
            <w:rPrChange w:id="14822" w:author="Kevin Gu" w:date="2020-05-18T10:36:00Z">
              <w:rPr/>
            </w:rPrChange>
          </w:rPr>
          <w:t>be</w:t>
        </w:r>
        <w:proofErr w:type="spellEnd"/>
        <w:r w:rsidRPr="00876437">
          <w:rPr>
            <w:lang w:val="en-GB"/>
            <w:rPrChange w:id="14823" w:author="Kevin Gu" w:date="2020-05-18T10:36:00Z">
              <w:rPr/>
            </w:rPrChange>
          </w:rPr>
          <w:t xml:space="preserve"> alarmed and locked when nobody is inside (movement detectors) and covered by CCTV system. See also.</w:t>
        </w:r>
      </w:ins>
    </w:p>
    <w:p w14:paraId="60AA08B2" w14:textId="64B45CBF" w:rsidR="00A37888" w:rsidRPr="00876437" w:rsidRDefault="00A37888" w:rsidP="00A37888">
      <w:pPr>
        <w:rPr>
          <w:ins w:id="14824" w:author="Julio Li" w:date="2020-05-14T15:18:00Z"/>
          <w:lang w:val="en-GB"/>
          <w:rPrChange w:id="14825" w:author="Kevin Gu" w:date="2020-05-18T10:36:00Z">
            <w:rPr>
              <w:ins w:id="14826" w:author="Julio Li" w:date="2020-05-14T15:18:00Z"/>
            </w:rPr>
          </w:rPrChange>
        </w:rPr>
      </w:pPr>
      <w:commentRangeStart w:id="14827"/>
      <w:commentRangeStart w:id="14828"/>
      <w:commentRangeStart w:id="14829"/>
      <w:ins w:id="14830" w:author="Julio Li" w:date="2020-05-14T15:18:00Z">
        <w:del w:id="14831" w:author="Julio Li [2]" w:date="2020-09-07T15:09:00Z">
          <w:r w:rsidRPr="00876437" w:rsidDel="00122A2E">
            <w:rPr>
              <w:rFonts w:hint="eastAsia"/>
              <w:lang w:val="en-GB"/>
              <w:rPrChange w:id="14832" w:author="Kevin Gu" w:date="2020-05-18T10:36:00Z">
                <w:rPr>
                  <w:rFonts w:hint="eastAsia"/>
                </w:rPr>
              </w:rPrChange>
            </w:rPr>
            <w:delText>它必须装有胁迫按钮、</w:delText>
          </w:r>
        </w:del>
        <w:proofErr w:type="spellStart"/>
        <w:r w:rsidRPr="00876437">
          <w:rPr>
            <w:rFonts w:hint="eastAsia"/>
            <w:lang w:val="en-GB"/>
            <w:rPrChange w:id="14833" w:author="Kevin Gu" w:date="2020-05-18T10:36:00Z">
              <w:rPr>
                <w:rFonts w:hint="eastAsia"/>
              </w:rPr>
            </w:rPrChange>
          </w:rPr>
          <w:t>无人在里面时</w:t>
        </w:r>
        <w:proofErr w:type="spellEnd"/>
        <w:r w:rsidRPr="00876437">
          <w:rPr>
            <w:lang w:val="en-GB"/>
            <w:rPrChange w:id="14834" w:author="Kevin Gu" w:date="2020-05-18T10:36:00Z">
              <w:rPr/>
            </w:rPrChange>
          </w:rPr>
          <w:t xml:space="preserve"> (</w:t>
        </w:r>
        <w:proofErr w:type="spellStart"/>
        <w:r w:rsidRPr="00876437">
          <w:rPr>
            <w:rFonts w:hint="eastAsia"/>
            <w:lang w:val="en-GB"/>
            <w:rPrChange w:id="14835" w:author="Kevin Gu" w:date="2020-05-18T10:36:00Z">
              <w:rPr>
                <w:rFonts w:hint="eastAsia"/>
              </w:rPr>
            </w:rPrChange>
          </w:rPr>
          <w:t>运动探测器</w:t>
        </w:r>
        <w:proofErr w:type="spellEnd"/>
        <w:r w:rsidRPr="00876437">
          <w:rPr>
            <w:lang w:val="en-GB"/>
            <w:rPrChange w:id="14836" w:author="Kevin Gu" w:date="2020-05-18T10:36:00Z">
              <w:rPr/>
            </w:rPrChange>
          </w:rPr>
          <w:t>)</w:t>
        </w:r>
        <w:proofErr w:type="spellStart"/>
        <w:r w:rsidRPr="00876437">
          <w:rPr>
            <w:rFonts w:hint="eastAsia"/>
            <w:lang w:val="en-GB"/>
            <w:rPrChange w:id="14837" w:author="Kevin Gu" w:date="2020-05-18T10:36:00Z">
              <w:rPr>
                <w:rFonts w:hint="eastAsia"/>
              </w:rPr>
            </w:rPrChange>
          </w:rPr>
          <w:t>被锁定并被闭路电视系统所覆盖</w:t>
        </w:r>
        <w:proofErr w:type="spellEnd"/>
        <w:r w:rsidRPr="00876437">
          <w:rPr>
            <w:rFonts w:hint="eastAsia"/>
            <w:lang w:val="en-GB"/>
            <w:rPrChange w:id="14838" w:author="Kevin Gu" w:date="2020-05-18T10:36:00Z">
              <w:rPr>
                <w:rFonts w:hint="eastAsia"/>
              </w:rPr>
            </w:rPrChange>
          </w:rPr>
          <w:t>。</w:t>
        </w:r>
      </w:ins>
      <w:commentRangeEnd w:id="14827"/>
      <w:r w:rsidR="008977CA">
        <w:rPr>
          <w:rStyle w:val="CommentReference"/>
        </w:rPr>
        <w:commentReference w:id="14827"/>
      </w:r>
      <w:commentRangeEnd w:id="14828"/>
      <w:r w:rsidR="00651E96">
        <w:rPr>
          <w:rStyle w:val="CommentReference"/>
        </w:rPr>
        <w:commentReference w:id="14828"/>
      </w:r>
      <w:commentRangeEnd w:id="14829"/>
      <w:r w:rsidR="00122A2E">
        <w:rPr>
          <w:rStyle w:val="CommentReference"/>
        </w:rPr>
        <w:commentReference w:id="14829"/>
      </w:r>
    </w:p>
    <w:p w14:paraId="761C6C67" w14:textId="77777777" w:rsidR="00A37888" w:rsidRPr="00876437" w:rsidRDefault="00A37888" w:rsidP="00A37888">
      <w:pPr>
        <w:rPr>
          <w:ins w:id="14839" w:author="Julio Li" w:date="2020-05-14T15:18:00Z"/>
          <w:lang w:val="en-GB"/>
          <w:rPrChange w:id="14840" w:author="Kevin Gu" w:date="2020-05-18T10:36:00Z">
            <w:rPr>
              <w:ins w:id="14841" w:author="Julio Li" w:date="2020-05-14T15:18:00Z"/>
            </w:rPr>
          </w:rPrChange>
        </w:rPr>
      </w:pPr>
      <w:ins w:id="14842" w:author="Julio Li" w:date="2020-05-14T15:18:00Z">
        <w:r w:rsidRPr="00876437">
          <w:rPr>
            <w:lang w:val="en-GB"/>
            <w:rPrChange w:id="14843" w:author="Kevin Gu" w:date="2020-05-18T10:36:00Z">
              <w:rPr/>
            </w:rPrChange>
          </w:rPr>
          <w:t>The vault must be equipped with a steel reinforced door bearing a double mechanism that requires dual access control. This main door must be closed whenever no staff is present.</w:t>
        </w:r>
      </w:ins>
    </w:p>
    <w:p w14:paraId="3B77A028" w14:textId="77777777" w:rsidR="00A37888" w:rsidRPr="00876437" w:rsidRDefault="00A37888" w:rsidP="00A37888">
      <w:pPr>
        <w:rPr>
          <w:ins w:id="14844" w:author="Julio Li" w:date="2020-05-14T15:18:00Z"/>
          <w:lang w:val="en-GB"/>
          <w:rPrChange w:id="14845" w:author="Kevin Gu" w:date="2020-05-18T10:36:00Z">
            <w:rPr>
              <w:ins w:id="14846" w:author="Julio Li" w:date="2020-05-14T15:18:00Z"/>
            </w:rPr>
          </w:rPrChange>
        </w:rPr>
      </w:pPr>
      <w:proofErr w:type="spellStart"/>
      <w:ins w:id="14847" w:author="Julio Li" w:date="2020-05-14T15:18:00Z">
        <w:r w:rsidRPr="00876437">
          <w:rPr>
            <w:rFonts w:hint="eastAsia"/>
            <w:lang w:val="en-GB"/>
            <w:rPrChange w:id="14848" w:author="Kevin Gu" w:date="2020-05-18T10:36:00Z">
              <w:rPr>
                <w:rFonts w:hint="eastAsia"/>
              </w:rPr>
            </w:rPrChange>
          </w:rPr>
          <w:t>金库必须配备强化门系列，要求</w:t>
        </w:r>
        <w:commentRangeStart w:id="14849"/>
        <w:commentRangeStart w:id="14850"/>
        <w:commentRangeStart w:id="14851"/>
        <w:r w:rsidRPr="00876437">
          <w:rPr>
            <w:rFonts w:hint="eastAsia"/>
            <w:lang w:val="en-GB"/>
            <w:rPrChange w:id="14852" w:author="Kevin Gu" w:date="2020-05-18T10:36:00Z">
              <w:rPr>
                <w:rFonts w:hint="eastAsia"/>
              </w:rPr>
            </w:rPrChange>
          </w:rPr>
          <w:t>双重的访问权限控制</w:t>
        </w:r>
      </w:ins>
      <w:commentRangeEnd w:id="14849"/>
      <w:r w:rsidR="008977CA">
        <w:rPr>
          <w:rStyle w:val="CommentReference"/>
        </w:rPr>
        <w:commentReference w:id="14849"/>
      </w:r>
      <w:commentRangeEnd w:id="14850"/>
      <w:r w:rsidR="00651E96">
        <w:rPr>
          <w:rStyle w:val="CommentReference"/>
        </w:rPr>
        <w:commentReference w:id="14850"/>
      </w:r>
      <w:commentRangeEnd w:id="14851"/>
      <w:r w:rsidR="00122A2E">
        <w:rPr>
          <w:rStyle w:val="CommentReference"/>
        </w:rPr>
        <w:commentReference w:id="14851"/>
      </w:r>
      <w:ins w:id="14853" w:author="Julio Li" w:date="2020-05-14T15:18:00Z">
        <w:r w:rsidRPr="00876437">
          <w:rPr>
            <w:rFonts w:hint="eastAsia"/>
            <w:lang w:val="en-GB"/>
            <w:rPrChange w:id="14854" w:author="Kevin Gu" w:date="2020-05-18T10:36:00Z">
              <w:rPr>
                <w:rFonts w:hint="eastAsia"/>
              </w:rPr>
            </w:rPrChange>
          </w:rPr>
          <w:t>的双重机制。每当没有工作人员时，必须关闭此主门</w:t>
        </w:r>
        <w:proofErr w:type="spellEnd"/>
        <w:r w:rsidRPr="00876437">
          <w:rPr>
            <w:rFonts w:hint="eastAsia"/>
            <w:lang w:val="en-GB"/>
            <w:rPrChange w:id="14855" w:author="Kevin Gu" w:date="2020-05-18T10:36:00Z">
              <w:rPr>
                <w:rFonts w:hint="eastAsia"/>
              </w:rPr>
            </w:rPrChange>
          </w:rPr>
          <w:t>。</w:t>
        </w:r>
      </w:ins>
    </w:p>
    <w:p w14:paraId="7747F85E" w14:textId="77777777" w:rsidR="00A37888" w:rsidRPr="00876437" w:rsidRDefault="00A37888" w:rsidP="00A37888">
      <w:pPr>
        <w:rPr>
          <w:ins w:id="14856" w:author="Julio Li" w:date="2020-05-14T15:18:00Z"/>
          <w:lang w:val="en-GB"/>
          <w:rPrChange w:id="14857" w:author="Kevin Gu" w:date="2020-05-18T10:36:00Z">
            <w:rPr>
              <w:ins w:id="14858" w:author="Julio Li" w:date="2020-05-14T15:18:00Z"/>
            </w:rPr>
          </w:rPrChange>
        </w:rPr>
      </w:pPr>
      <w:ins w:id="14859" w:author="Julio Li" w:date="2020-05-14T15:18:00Z">
        <w:r w:rsidRPr="00876437">
          <w:rPr>
            <w:lang w:val="en-GB"/>
            <w:rPrChange w:id="14860" w:author="Kevin Gu" w:date="2020-05-18T10:36:00Z">
              <w:rPr/>
            </w:rPrChange>
          </w:rPr>
          <w:t>The inner grid (or “day gate”) must have dual access control as well as an auto closing mechanism. It must remain closed and locked at all times, except when staff requires access to store or remove items.</w:t>
        </w:r>
      </w:ins>
    </w:p>
    <w:p w14:paraId="1FC51D70" w14:textId="483E47BA" w:rsidR="00122A2E" w:rsidRDefault="00A37888" w:rsidP="00A37888">
      <w:pPr>
        <w:rPr>
          <w:ins w:id="14861" w:author="Julio Li [2]" w:date="2020-09-07T15:11:00Z"/>
          <w:lang w:val="en-GB"/>
        </w:rPr>
      </w:pPr>
      <w:proofErr w:type="spellStart"/>
      <w:ins w:id="14862" w:author="Julio Li" w:date="2020-05-14T15:18:00Z">
        <w:r w:rsidRPr="00876437">
          <w:rPr>
            <w:rFonts w:hint="eastAsia"/>
            <w:lang w:val="en-GB"/>
            <w:rPrChange w:id="14863" w:author="Kevin Gu" w:date="2020-05-18T10:36:00Z">
              <w:rPr>
                <w:rFonts w:hint="eastAsia"/>
              </w:rPr>
            </w:rPrChange>
          </w:rPr>
          <w:lastRenderedPageBreak/>
          <w:t>内部网格（或</w:t>
        </w:r>
        <w:proofErr w:type="spellEnd"/>
        <w:r w:rsidRPr="00876437">
          <w:rPr>
            <w:lang w:val="en-GB"/>
            <w:rPrChange w:id="14864" w:author="Kevin Gu" w:date="2020-05-18T10:36:00Z">
              <w:rPr/>
            </w:rPrChange>
          </w:rPr>
          <w:t>"</w:t>
        </w:r>
        <w:proofErr w:type="spellStart"/>
        <w:r w:rsidRPr="00876437">
          <w:rPr>
            <w:rFonts w:hint="eastAsia"/>
            <w:lang w:val="en-GB"/>
            <w:rPrChange w:id="14865" w:author="Kevin Gu" w:date="2020-05-18T10:36:00Z">
              <w:rPr>
                <w:rFonts w:hint="eastAsia"/>
              </w:rPr>
            </w:rPrChange>
          </w:rPr>
          <w:t>天门</w:t>
        </w:r>
        <w:proofErr w:type="spellEnd"/>
        <w:r w:rsidRPr="00876437">
          <w:rPr>
            <w:lang w:val="en-GB"/>
            <w:rPrChange w:id="14866" w:author="Kevin Gu" w:date="2020-05-18T10:36:00Z">
              <w:rPr/>
            </w:rPrChange>
          </w:rPr>
          <w:t>"</w:t>
        </w:r>
        <w:r w:rsidRPr="00876437">
          <w:rPr>
            <w:rFonts w:hint="eastAsia"/>
            <w:lang w:val="en-GB"/>
            <w:rPrChange w:id="14867" w:author="Kevin Gu" w:date="2020-05-18T10:36:00Z">
              <w:rPr>
                <w:rFonts w:hint="eastAsia"/>
              </w:rPr>
            </w:rPrChange>
          </w:rPr>
          <w:t>）</w:t>
        </w:r>
        <w:proofErr w:type="spellStart"/>
        <w:r w:rsidRPr="00876437">
          <w:rPr>
            <w:rFonts w:hint="eastAsia"/>
            <w:lang w:val="en-GB"/>
            <w:rPrChange w:id="14868" w:author="Kevin Gu" w:date="2020-05-18T10:36:00Z">
              <w:rPr>
                <w:rFonts w:hint="eastAsia"/>
              </w:rPr>
            </w:rPrChange>
          </w:rPr>
          <w:t>必须具有双重的访问权限控制，以</w:t>
        </w:r>
        <w:commentRangeStart w:id="14869"/>
        <w:commentRangeStart w:id="14870"/>
        <w:commentRangeStart w:id="14871"/>
        <w:r w:rsidRPr="00876437">
          <w:rPr>
            <w:rFonts w:hint="eastAsia"/>
            <w:lang w:val="en-GB"/>
            <w:rPrChange w:id="14872" w:author="Kevin Gu" w:date="2020-05-18T10:36:00Z">
              <w:rPr>
                <w:rFonts w:hint="eastAsia"/>
              </w:rPr>
            </w:rPrChange>
          </w:rPr>
          <w:t>及自动关闭机制</w:t>
        </w:r>
      </w:ins>
      <w:commentRangeEnd w:id="14869"/>
      <w:r w:rsidR="00A508F8">
        <w:rPr>
          <w:rStyle w:val="CommentReference"/>
        </w:rPr>
        <w:commentReference w:id="14869"/>
      </w:r>
      <w:commentRangeEnd w:id="14870"/>
      <w:r w:rsidR="00651E96">
        <w:rPr>
          <w:rStyle w:val="CommentReference"/>
        </w:rPr>
        <w:commentReference w:id="14870"/>
      </w:r>
      <w:commentRangeEnd w:id="14871"/>
      <w:r w:rsidR="00122A2E">
        <w:rPr>
          <w:rStyle w:val="CommentReference"/>
        </w:rPr>
        <w:commentReference w:id="14871"/>
      </w:r>
      <w:ins w:id="14873" w:author="Julio Li" w:date="2020-05-14T15:18:00Z">
        <w:r w:rsidRPr="00876437">
          <w:rPr>
            <w:rFonts w:hint="eastAsia"/>
            <w:lang w:val="en-GB"/>
            <w:rPrChange w:id="14874" w:author="Kevin Gu" w:date="2020-05-18T10:36:00Z">
              <w:rPr>
                <w:rFonts w:hint="eastAsia"/>
              </w:rPr>
            </w:rPrChange>
          </w:rPr>
          <w:t>。它必须保持在所有时间锁定和关闭，除了工作人员需要访问存储或移除物件时</w:t>
        </w:r>
        <w:proofErr w:type="spellEnd"/>
        <w:r w:rsidRPr="00876437">
          <w:rPr>
            <w:rFonts w:hint="eastAsia"/>
            <w:lang w:val="en-GB"/>
            <w:rPrChange w:id="14875" w:author="Kevin Gu" w:date="2020-05-18T10:36:00Z">
              <w:rPr>
                <w:rFonts w:hint="eastAsia"/>
              </w:rPr>
            </w:rPrChange>
          </w:rPr>
          <w:t>。</w:t>
        </w:r>
      </w:ins>
    </w:p>
    <w:p w14:paraId="185295CC" w14:textId="15B7136D" w:rsidR="00122A2E" w:rsidRDefault="00122A2E" w:rsidP="00A37888">
      <w:pPr>
        <w:rPr>
          <w:ins w:id="14876" w:author="Julio Li [2]" w:date="2020-09-07T15:12:00Z"/>
          <w:lang w:val="en-GB"/>
        </w:rPr>
      </w:pPr>
      <w:ins w:id="14877" w:author="Julio Li [2]" w:date="2020-09-07T15:11:00Z">
        <w:r>
          <w:rPr>
            <w:lang w:val="en-GB"/>
          </w:rPr>
          <w:t>Vault is equipped with delayed alarm system which means if the door keeps open for</w:t>
        </w:r>
      </w:ins>
      <w:ins w:id="14878" w:author="Julio Li [2]" w:date="2020-09-07T15:12:00Z">
        <w:r>
          <w:rPr>
            <w:lang w:val="en-GB"/>
          </w:rPr>
          <w:t xml:space="preserve"> a certain time, it will trigger the alarm.</w:t>
        </w:r>
      </w:ins>
    </w:p>
    <w:p w14:paraId="2B70F060" w14:textId="2793003D" w:rsidR="00122A2E" w:rsidRPr="00122A2E" w:rsidRDefault="00122A2E" w:rsidP="00A37888">
      <w:pPr>
        <w:rPr>
          <w:ins w:id="14879" w:author="Julio Li" w:date="2020-05-14T15:18:00Z"/>
          <w:lang w:val="en-US" w:eastAsia="zh-CN"/>
          <w:rPrChange w:id="14880" w:author="Julio Li [2]" w:date="2020-09-07T15:12:00Z">
            <w:rPr>
              <w:ins w:id="14881" w:author="Julio Li" w:date="2020-05-14T15:18:00Z"/>
            </w:rPr>
          </w:rPrChange>
        </w:rPr>
      </w:pPr>
      <w:ins w:id="14882" w:author="Julio Li [2]" w:date="2020-09-07T15:12:00Z">
        <w:r>
          <w:rPr>
            <w:rFonts w:hint="eastAsia"/>
            <w:lang w:val="en-GB" w:eastAsia="zh-CN"/>
          </w:rPr>
          <w:t>金库配备了延时报警系统，如果门开着保持一段时间则会激活报警。</w:t>
        </w:r>
      </w:ins>
    </w:p>
    <w:p w14:paraId="4995B29D" w14:textId="70CE4EDC" w:rsidR="00A37888" w:rsidRPr="00876437" w:rsidRDefault="00A37888" w:rsidP="00A37888">
      <w:pPr>
        <w:rPr>
          <w:ins w:id="14883" w:author="Julio Li" w:date="2020-05-14T15:18:00Z"/>
          <w:lang w:val="en-GB"/>
          <w:rPrChange w:id="14884" w:author="Kevin Gu" w:date="2020-05-18T10:36:00Z">
            <w:rPr>
              <w:ins w:id="14885" w:author="Julio Li" w:date="2020-05-14T15:18:00Z"/>
            </w:rPr>
          </w:rPrChange>
        </w:rPr>
      </w:pPr>
      <w:ins w:id="14886" w:author="Julio Li" w:date="2020-05-14T15:18:00Z">
        <w:del w:id="14887" w:author="Kevin Gu" w:date="2020-05-21T13:30:00Z">
          <w:r w:rsidRPr="00876437" w:rsidDel="00833C45">
            <w:rPr>
              <w:lang w:val="en-GB"/>
              <w:rPrChange w:id="14888" w:author="Kevin Gu" w:date="2020-05-18T10:36:00Z">
                <w:rPr/>
              </w:rPrChange>
            </w:rPr>
            <w:delText>HSA</w:delText>
          </w:r>
        </w:del>
      </w:ins>
      <w:ins w:id="14889" w:author="Kevin Gu" w:date="2020-05-21T13:30:00Z">
        <w:r w:rsidR="00833C45">
          <w:rPr>
            <w:lang w:val="en-GB"/>
          </w:rPr>
          <w:t xml:space="preserve">HSA </w:t>
        </w:r>
      </w:ins>
      <w:ins w:id="14890" w:author="Julio Li" w:date="2020-05-14T15:18:00Z">
        <w:r w:rsidRPr="00876437">
          <w:rPr>
            <w:lang w:val="en-GB"/>
            <w:rPrChange w:id="14891" w:author="Kevin Gu" w:date="2020-05-18T10:36:00Z">
              <w:rPr/>
            </w:rPrChange>
          </w:rPr>
          <w:t>&amp;</w:t>
        </w:r>
      </w:ins>
      <w:ins w:id="14892" w:author="Kevin Gu" w:date="2020-05-21T13:30:00Z">
        <w:r w:rsidR="00833C45">
          <w:rPr>
            <w:lang w:val="en-GB"/>
          </w:rPr>
          <w:t xml:space="preserve"> </w:t>
        </w:r>
      </w:ins>
      <w:ins w:id="14893" w:author="Julio Li" w:date="2020-05-14T15:18:00Z">
        <w:r w:rsidRPr="00876437">
          <w:rPr>
            <w:lang w:val="en-GB"/>
            <w:rPrChange w:id="14894" w:author="Kevin Gu" w:date="2020-05-18T10:36:00Z">
              <w:rPr/>
            </w:rPrChange>
          </w:rPr>
          <w:t>Vault access is restricted to a limited number of persons and must be permanently under dual control.</w:t>
        </w:r>
      </w:ins>
      <w:ins w:id="14895" w:author="Julio Li [2]" w:date="2020-09-07T15:12:00Z">
        <w:r w:rsidR="00122A2E">
          <w:rPr>
            <w:lang w:val="en-GB"/>
          </w:rPr>
          <w:t xml:space="preserve"> This </w:t>
        </w:r>
      </w:ins>
      <w:ins w:id="14896" w:author="Julio Li [2]" w:date="2020-09-07T15:13:00Z">
        <w:r w:rsidR="00122A2E">
          <w:rPr>
            <w:lang w:val="en-GB"/>
          </w:rPr>
          <w:t>dual control is applied for entry and exit.</w:t>
        </w:r>
      </w:ins>
    </w:p>
    <w:p w14:paraId="0EF20D33" w14:textId="1AD4652F" w:rsidR="00A37888" w:rsidRPr="00876437" w:rsidRDefault="00A37888" w:rsidP="00A37888">
      <w:pPr>
        <w:rPr>
          <w:ins w:id="14897" w:author="Julio Li" w:date="2020-05-14T15:18:00Z"/>
          <w:lang w:val="en-GB" w:eastAsia="zh-CN"/>
          <w:rPrChange w:id="14898" w:author="Kevin Gu" w:date="2020-05-18T10:36:00Z">
            <w:rPr>
              <w:ins w:id="14899" w:author="Julio Li" w:date="2020-05-14T15:18:00Z"/>
            </w:rPr>
          </w:rPrChange>
        </w:rPr>
      </w:pPr>
      <w:proofErr w:type="spellStart"/>
      <w:ins w:id="14900" w:author="Julio Li" w:date="2020-05-14T15:18:00Z">
        <w:r w:rsidRPr="00876437">
          <w:rPr>
            <w:rFonts w:hint="eastAsia"/>
            <w:lang w:val="en-GB"/>
            <w:rPrChange w:id="14901" w:author="Kevin Gu" w:date="2020-05-18T10:36:00Z">
              <w:rPr>
                <w:rFonts w:hint="eastAsia"/>
              </w:rPr>
            </w:rPrChange>
          </w:rPr>
          <w:t>高安全存储区和金库的访问仅限于有限的人，必须永久</w:t>
        </w:r>
        <w:commentRangeStart w:id="14902"/>
        <w:commentRangeStart w:id="14903"/>
        <w:commentRangeStart w:id="14904"/>
        <w:r w:rsidRPr="00876437">
          <w:rPr>
            <w:rFonts w:hint="eastAsia"/>
            <w:lang w:val="en-GB"/>
            <w:rPrChange w:id="14905" w:author="Kevin Gu" w:date="2020-05-18T10:36:00Z">
              <w:rPr>
                <w:rFonts w:hint="eastAsia"/>
              </w:rPr>
            </w:rPrChange>
          </w:rPr>
          <w:t>双重控制</w:t>
        </w:r>
      </w:ins>
      <w:commentRangeEnd w:id="14902"/>
      <w:r w:rsidR="00A508F8">
        <w:rPr>
          <w:rStyle w:val="CommentReference"/>
        </w:rPr>
        <w:commentReference w:id="14902"/>
      </w:r>
      <w:commentRangeEnd w:id="14903"/>
      <w:r w:rsidR="00651E96">
        <w:rPr>
          <w:rStyle w:val="CommentReference"/>
        </w:rPr>
        <w:commentReference w:id="14903"/>
      </w:r>
      <w:commentRangeEnd w:id="14904"/>
      <w:r w:rsidR="006C3406">
        <w:rPr>
          <w:rStyle w:val="CommentReference"/>
        </w:rPr>
        <w:commentReference w:id="14904"/>
      </w:r>
      <w:ins w:id="14906" w:author="Julio Li" w:date="2020-05-14T15:18:00Z">
        <w:r w:rsidRPr="00876437">
          <w:rPr>
            <w:rFonts w:hint="eastAsia"/>
            <w:lang w:val="en-GB"/>
            <w:rPrChange w:id="14907" w:author="Kevin Gu" w:date="2020-05-18T10:36:00Z">
              <w:rPr>
                <w:rFonts w:hint="eastAsia"/>
              </w:rPr>
            </w:rPrChange>
          </w:rPr>
          <w:t>之下</w:t>
        </w:r>
        <w:proofErr w:type="spellEnd"/>
        <w:r w:rsidRPr="00876437">
          <w:rPr>
            <w:rFonts w:hint="eastAsia"/>
            <w:lang w:val="en-GB"/>
            <w:rPrChange w:id="14908" w:author="Kevin Gu" w:date="2020-05-18T10:36:00Z">
              <w:rPr>
                <w:rFonts w:hint="eastAsia"/>
              </w:rPr>
            </w:rPrChange>
          </w:rPr>
          <w:t>。</w:t>
        </w:r>
      </w:ins>
      <w:ins w:id="14909" w:author="Julio Li [2]" w:date="2020-09-07T15:13:00Z">
        <w:r w:rsidR="00122A2E">
          <w:rPr>
            <w:rFonts w:hint="eastAsia"/>
            <w:lang w:val="en-GB" w:eastAsia="zh-CN"/>
          </w:rPr>
          <w:t>这种双重控制同时应用于进出。</w:t>
        </w:r>
      </w:ins>
    </w:p>
    <w:p w14:paraId="76F12109" w14:textId="35ED18DD" w:rsidR="00A37888" w:rsidRPr="00876437" w:rsidRDefault="00A37888" w:rsidP="00A37888">
      <w:pPr>
        <w:rPr>
          <w:ins w:id="14910" w:author="Julio Li" w:date="2020-05-14T15:18:00Z"/>
          <w:lang w:val="en-GB"/>
          <w:rPrChange w:id="14911" w:author="Kevin Gu" w:date="2020-05-18T10:36:00Z">
            <w:rPr>
              <w:ins w:id="14912" w:author="Julio Li" w:date="2020-05-14T15:18:00Z"/>
            </w:rPr>
          </w:rPrChange>
        </w:rPr>
      </w:pPr>
      <w:ins w:id="14913" w:author="Julio Li" w:date="2020-05-14T15:18:00Z">
        <w:del w:id="14914" w:author="Kevin Gu" w:date="2020-05-21T13:30:00Z">
          <w:r w:rsidRPr="00876437" w:rsidDel="00833C45">
            <w:rPr>
              <w:lang w:val="en-GB"/>
              <w:rPrChange w:id="14915" w:author="Kevin Gu" w:date="2020-05-18T10:36:00Z">
                <w:rPr/>
              </w:rPrChange>
            </w:rPr>
            <w:delText>HSA</w:delText>
          </w:r>
        </w:del>
      </w:ins>
      <w:ins w:id="14916" w:author="Kevin Gu" w:date="2020-05-21T13:30:00Z">
        <w:r w:rsidR="00833C45">
          <w:rPr>
            <w:lang w:val="en-GB"/>
          </w:rPr>
          <w:t xml:space="preserve">HSA </w:t>
        </w:r>
      </w:ins>
      <w:ins w:id="14917" w:author="Julio Li" w:date="2020-05-14T15:18:00Z">
        <w:r w:rsidRPr="00876437">
          <w:rPr>
            <w:lang w:val="en-GB"/>
            <w:rPrChange w:id="14918" w:author="Kevin Gu" w:date="2020-05-18T10:36:00Z">
              <w:rPr/>
            </w:rPrChange>
          </w:rPr>
          <w:t>&amp;</w:t>
        </w:r>
      </w:ins>
      <w:ins w:id="14919" w:author="Kevin Gu" w:date="2020-05-21T13:30:00Z">
        <w:r w:rsidR="00833C45">
          <w:rPr>
            <w:lang w:val="en-GB"/>
          </w:rPr>
          <w:t xml:space="preserve"> </w:t>
        </w:r>
      </w:ins>
      <w:ins w:id="14920" w:author="Julio Li" w:date="2020-05-14T15:18:00Z">
        <w:r w:rsidRPr="00876437">
          <w:rPr>
            <w:lang w:val="en-GB"/>
            <w:rPrChange w:id="14921" w:author="Kevin Gu" w:date="2020-05-18T10:36:00Z">
              <w:rPr/>
            </w:rPrChange>
          </w:rPr>
          <w:t xml:space="preserve">Vault security management should be documented in a local procedure that includes details relating to dual control </w:t>
        </w:r>
        <w:proofErr w:type="gramStart"/>
        <w:r w:rsidRPr="00876437">
          <w:rPr>
            <w:lang w:val="en-GB"/>
            <w:rPrChange w:id="14922" w:author="Kevin Gu" w:date="2020-05-18T10:36:00Z">
              <w:rPr/>
            </w:rPrChange>
          </w:rPr>
          <w:t>requirement, and</w:t>
        </w:r>
        <w:proofErr w:type="gramEnd"/>
        <w:r w:rsidRPr="00876437">
          <w:rPr>
            <w:lang w:val="en-GB"/>
            <w:rPrChange w:id="14923" w:author="Kevin Gu" w:date="2020-05-18T10:36:00Z">
              <w:rPr/>
            </w:rPrChange>
          </w:rPr>
          <w:t xml:space="preserve"> opening/ closing routines. The list of authorized accesses should be audited periodically.</w:t>
        </w:r>
      </w:ins>
    </w:p>
    <w:p w14:paraId="1B8D495D" w14:textId="77777777" w:rsidR="00A37888" w:rsidRPr="00876437" w:rsidRDefault="00A37888" w:rsidP="00A37888">
      <w:pPr>
        <w:rPr>
          <w:ins w:id="14924" w:author="Julio Li" w:date="2020-05-14T15:18:00Z"/>
          <w:lang w:val="en-GB"/>
          <w:rPrChange w:id="14925" w:author="Kevin Gu" w:date="2020-05-18T10:36:00Z">
            <w:rPr>
              <w:ins w:id="14926" w:author="Julio Li" w:date="2020-05-14T15:18:00Z"/>
            </w:rPr>
          </w:rPrChange>
        </w:rPr>
      </w:pPr>
      <w:proofErr w:type="spellStart"/>
      <w:ins w:id="14927" w:author="Julio Li" w:date="2020-05-14T15:18:00Z">
        <w:r w:rsidRPr="00876437">
          <w:rPr>
            <w:rFonts w:hint="eastAsia"/>
            <w:lang w:val="en-GB"/>
            <w:rPrChange w:id="14928" w:author="Kevin Gu" w:date="2020-05-18T10:36:00Z">
              <w:rPr>
                <w:rFonts w:hint="eastAsia"/>
              </w:rPr>
            </w:rPrChange>
          </w:rPr>
          <w:t>高安全存储区和金库安全管理应记录在本地流程中，其中包括有关的双重控制的要求，打开</w:t>
        </w:r>
        <w:proofErr w:type="spellEnd"/>
        <w:r w:rsidRPr="00876437">
          <w:rPr>
            <w:lang w:val="en-GB"/>
            <w:rPrChange w:id="14929" w:author="Kevin Gu" w:date="2020-05-18T10:36:00Z">
              <w:rPr/>
            </w:rPrChange>
          </w:rPr>
          <w:t xml:space="preserve"> / </w:t>
        </w:r>
        <w:proofErr w:type="spellStart"/>
        <w:r w:rsidRPr="00876437">
          <w:rPr>
            <w:rFonts w:hint="eastAsia"/>
            <w:lang w:val="en-GB"/>
            <w:rPrChange w:id="14930" w:author="Kevin Gu" w:date="2020-05-18T10:36:00Z">
              <w:rPr>
                <w:rFonts w:hint="eastAsia"/>
              </w:rPr>
            </w:rPrChange>
          </w:rPr>
          <w:t>关闭流程的详细信息。应该定期审核授权访问列表</w:t>
        </w:r>
        <w:proofErr w:type="spellEnd"/>
        <w:r w:rsidRPr="00876437">
          <w:rPr>
            <w:rFonts w:hint="eastAsia"/>
            <w:lang w:val="en-GB"/>
            <w:rPrChange w:id="14931" w:author="Kevin Gu" w:date="2020-05-18T10:36:00Z">
              <w:rPr>
                <w:rFonts w:hint="eastAsia"/>
              </w:rPr>
            </w:rPrChange>
          </w:rPr>
          <w:t>。</w:t>
        </w:r>
      </w:ins>
    </w:p>
    <w:p w14:paraId="16442844" w14:textId="77777777" w:rsidR="00A37888" w:rsidRPr="00876437" w:rsidRDefault="00A37888" w:rsidP="00A37888">
      <w:pPr>
        <w:rPr>
          <w:ins w:id="14932" w:author="Julio Li" w:date="2020-05-14T15:18:00Z"/>
          <w:lang w:val="en-GB"/>
          <w:rPrChange w:id="14933" w:author="Kevin Gu" w:date="2020-05-18T10:36:00Z">
            <w:rPr>
              <w:ins w:id="14934" w:author="Julio Li" w:date="2020-05-14T15:18:00Z"/>
            </w:rPr>
          </w:rPrChange>
        </w:rPr>
      </w:pPr>
      <w:ins w:id="14935" w:author="Julio Li" w:date="2020-05-14T15:18:00Z">
        <w:r w:rsidRPr="00876437">
          <w:rPr>
            <w:lang w:val="en-GB"/>
            <w:rPrChange w:id="14936" w:author="Kevin Gu" w:date="2020-05-18T10:36:00Z">
              <w:rPr/>
            </w:rPrChange>
          </w:rPr>
          <w:t>When the vault is used to store financial and non-financial products, there must be a physical separation between the two categories.</w:t>
        </w:r>
      </w:ins>
    </w:p>
    <w:p w14:paraId="4FC96403" w14:textId="77777777" w:rsidR="00A37888" w:rsidRPr="00876437" w:rsidRDefault="00A37888" w:rsidP="00A37888">
      <w:pPr>
        <w:rPr>
          <w:ins w:id="14937" w:author="Julio Li" w:date="2020-05-14T15:18:00Z"/>
          <w:lang w:val="en-GB"/>
          <w:rPrChange w:id="14938" w:author="Kevin Gu" w:date="2020-05-18T10:36:00Z">
            <w:rPr>
              <w:ins w:id="14939" w:author="Julio Li" w:date="2020-05-14T15:18:00Z"/>
            </w:rPr>
          </w:rPrChange>
        </w:rPr>
      </w:pPr>
      <w:proofErr w:type="spellStart"/>
      <w:ins w:id="14940" w:author="Julio Li" w:date="2020-05-14T15:18:00Z">
        <w:r w:rsidRPr="00876437">
          <w:rPr>
            <w:rFonts w:hint="eastAsia"/>
            <w:lang w:val="en-GB"/>
            <w:rPrChange w:id="14941" w:author="Kevin Gu" w:date="2020-05-18T10:36:00Z">
              <w:rPr>
                <w:rFonts w:hint="eastAsia"/>
              </w:rPr>
            </w:rPrChange>
          </w:rPr>
          <w:t>当电子仓库用来存储金融和非金融产品时，必须有两个类别之间的物理隔离</w:t>
        </w:r>
        <w:proofErr w:type="spellEnd"/>
        <w:r w:rsidRPr="00876437">
          <w:rPr>
            <w:rFonts w:hint="eastAsia"/>
            <w:lang w:val="en-GB"/>
            <w:rPrChange w:id="14942" w:author="Kevin Gu" w:date="2020-05-18T10:36:00Z">
              <w:rPr>
                <w:rFonts w:hint="eastAsia"/>
              </w:rPr>
            </w:rPrChange>
          </w:rPr>
          <w:t>。</w:t>
        </w:r>
      </w:ins>
    </w:p>
    <w:p w14:paraId="7C0EA07A" w14:textId="77777777" w:rsidR="00A37888" w:rsidRPr="00876437" w:rsidRDefault="00A37888" w:rsidP="00A37888">
      <w:pPr>
        <w:rPr>
          <w:ins w:id="14943" w:author="Julio Li" w:date="2020-05-14T15:18:00Z"/>
          <w:lang w:val="en-GB"/>
          <w:rPrChange w:id="14944" w:author="Kevin Gu" w:date="2020-05-18T10:36:00Z">
            <w:rPr>
              <w:ins w:id="14945" w:author="Julio Li" w:date="2020-05-14T15:18:00Z"/>
            </w:rPr>
          </w:rPrChange>
        </w:rPr>
      </w:pPr>
      <w:ins w:id="14946" w:author="Julio Li" w:date="2020-05-14T15:18:00Z">
        <w:r w:rsidRPr="00876437">
          <w:rPr>
            <w:lang w:val="en-GB"/>
            <w:rPrChange w:id="14947" w:author="Kevin Gu" w:date="2020-05-18T10:36:00Z">
              <w:rPr/>
            </w:rPrChange>
          </w:rPr>
          <w:t xml:space="preserve">In banking personalization </w:t>
        </w:r>
        <w:proofErr w:type="spellStart"/>
        <w:r w:rsidRPr="00876437">
          <w:rPr>
            <w:lang w:val="en-GB"/>
            <w:rPrChange w:id="14948" w:author="Kevin Gu" w:date="2020-05-18T10:36:00Z">
              <w:rPr/>
            </w:rPrChange>
          </w:rPr>
          <w:t>centers</w:t>
        </w:r>
        <w:proofErr w:type="spellEnd"/>
        <w:r w:rsidRPr="00876437">
          <w:rPr>
            <w:lang w:val="en-GB"/>
            <w:rPrChange w:id="14949" w:author="Kevin Gu" w:date="2020-05-18T10:36:00Z">
              <w:rPr/>
            </w:rPrChange>
          </w:rPr>
          <w:t xml:space="preserve"> it is recommended to have 2 vault zones:</w:t>
        </w:r>
      </w:ins>
    </w:p>
    <w:p w14:paraId="582F5CE8" w14:textId="77777777" w:rsidR="00A37888" w:rsidRPr="00876437" w:rsidRDefault="00A37888" w:rsidP="00A37888">
      <w:pPr>
        <w:rPr>
          <w:ins w:id="14950" w:author="Julio Li" w:date="2020-05-14T15:18:00Z"/>
          <w:lang w:val="en-GB"/>
          <w:rPrChange w:id="14951" w:author="Kevin Gu" w:date="2020-05-18T10:36:00Z">
            <w:rPr>
              <w:ins w:id="14952" w:author="Julio Li" w:date="2020-05-14T15:18:00Z"/>
            </w:rPr>
          </w:rPrChange>
        </w:rPr>
      </w:pPr>
      <w:proofErr w:type="spellStart"/>
      <w:ins w:id="14953" w:author="Julio Li" w:date="2020-05-14T15:18:00Z">
        <w:r w:rsidRPr="00876437">
          <w:rPr>
            <w:rFonts w:hint="eastAsia"/>
            <w:lang w:val="en-GB"/>
            <w:rPrChange w:id="14954" w:author="Kevin Gu" w:date="2020-05-18T10:36:00Z">
              <w:rPr>
                <w:rFonts w:hint="eastAsia"/>
              </w:rPr>
            </w:rPrChange>
          </w:rPr>
          <w:t>在银行个性化设置中心建议有</w:t>
        </w:r>
        <w:proofErr w:type="spellEnd"/>
        <w:r w:rsidRPr="00876437">
          <w:rPr>
            <w:lang w:val="en-GB"/>
            <w:rPrChange w:id="14955" w:author="Kevin Gu" w:date="2020-05-18T10:36:00Z">
              <w:rPr/>
            </w:rPrChange>
          </w:rPr>
          <w:t xml:space="preserve"> 2</w:t>
        </w:r>
        <w:proofErr w:type="spellStart"/>
        <w:r w:rsidRPr="00876437">
          <w:rPr>
            <w:rFonts w:hint="eastAsia"/>
            <w:lang w:val="en-GB"/>
            <w:rPrChange w:id="14956" w:author="Kevin Gu" w:date="2020-05-18T10:36:00Z">
              <w:rPr>
                <w:rFonts w:hint="eastAsia"/>
              </w:rPr>
            </w:rPrChange>
          </w:rPr>
          <w:t>个电子仓库区</w:t>
        </w:r>
        <w:proofErr w:type="spellEnd"/>
        <w:r w:rsidRPr="00876437">
          <w:rPr>
            <w:rFonts w:hint="eastAsia"/>
            <w:lang w:val="en-GB"/>
            <w:rPrChange w:id="14957" w:author="Kevin Gu" w:date="2020-05-18T10:36:00Z">
              <w:rPr>
                <w:rFonts w:hint="eastAsia"/>
              </w:rPr>
            </w:rPrChange>
          </w:rPr>
          <w:t>：</w:t>
        </w:r>
      </w:ins>
    </w:p>
    <w:p w14:paraId="2C0C2266" w14:textId="4A0749BB" w:rsidR="00A37888" w:rsidRPr="00876437" w:rsidDel="008B61E5" w:rsidRDefault="00A37888" w:rsidP="00A37888">
      <w:pPr>
        <w:rPr>
          <w:ins w:id="14958" w:author="Julio Li" w:date="2020-05-14T15:18:00Z"/>
          <w:del w:id="14959" w:author="Kevin Gu" w:date="2020-05-18T11:22:00Z"/>
          <w:lang w:val="en-GB"/>
          <w:rPrChange w:id="14960" w:author="Kevin Gu" w:date="2020-05-18T10:36:00Z">
            <w:rPr>
              <w:ins w:id="14961" w:author="Julio Li" w:date="2020-05-14T15:18:00Z"/>
              <w:del w:id="14962" w:author="Kevin Gu" w:date="2020-05-18T11:22:00Z"/>
            </w:rPr>
          </w:rPrChange>
        </w:rPr>
      </w:pPr>
      <w:ins w:id="14963" w:author="Julio Li" w:date="2020-05-14T15:18:00Z">
        <w:r w:rsidRPr="00876437">
          <w:rPr>
            <w:lang w:val="en-GB"/>
            <w:rPrChange w:id="14964" w:author="Kevin Gu" w:date="2020-05-18T10:36:00Z">
              <w:rPr/>
            </w:rPrChange>
          </w:rPr>
          <w:t>•</w:t>
        </w:r>
        <w:r w:rsidRPr="00876437">
          <w:rPr>
            <w:lang w:val="en-GB"/>
            <w:rPrChange w:id="14965" w:author="Kevin Gu" w:date="2020-05-18T10:36:00Z">
              <w:rPr/>
            </w:rPrChange>
          </w:rPr>
          <w:tab/>
          <w:t>Daily zone that contains opened trays</w:t>
        </w:r>
      </w:ins>
    </w:p>
    <w:p w14:paraId="68906F08" w14:textId="77777777" w:rsidR="00A37888" w:rsidRPr="00876437" w:rsidRDefault="00A37888" w:rsidP="00A37888">
      <w:pPr>
        <w:rPr>
          <w:ins w:id="14966" w:author="Julio Li" w:date="2020-05-14T15:18:00Z"/>
          <w:lang w:val="en-GB"/>
          <w:rPrChange w:id="14967" w:author="Kevin Gu" w:date="2020-05-18T10:36:00Z">
            <w:rPr>
              <w:ins w:id="14968" w:author="Julio Li" w:date="2020-05-14T15:18:00Z"/>
            </w:rPr>
          </w:rPrChange>
        </w:rPr>
      </w:pPr>
      <w:proofErr w:type="spellStart"/>
      <w:ins w:id="14969" w:author="Julio Li" w:date="2020-05-14T15:18:00Z">
        <w:r w:rsidRPr="00876437">
          <w:rPr>
            <w:rFonts w:hint="eastAsia"/>
            <w:lang w:val="en-GB"/>
            <w:rPrChange w:id="14970" w:author="Kevin Gu" w:date="2020-05-18T10:36:00Z">
              <w:rPr>
                <w:rFonts w:hint="eastAsia"/>
              </w:rPr>
            </w:rPrChange>
          </w:rPr>
          <w:t>每日区域包含打开托盘</w:t>
        </w:r>
        <w:proofErr w:type="spellEnd"/>
      </w:ins>
    </w:p>
    <w:p w14:paraId="080066CB" w14:textId="14A45650" w:rsidR="00A37888" w:rsidRPr="00876437" w:rsidDel="008B61E5" w:rsidRDefault="00A37888" w:rsidP="00A37888">
      <w:pPr>
        <w:rPr>
          <w:ins w:id="14971" w:author="Julio Li" w:date="2020-05-14T15:18:00Z"/>
          <w:del w:id="14972" w:author="Kevin Gu" w:date="2020-05-18T11:22:00Z"/>
          <w:lang w:val="en-GB"/>
          <w:rPrChange w:id="14973" w:author="Kevin Gu" w:date="2020-05-18T10:36:00Z">
            <w:rPr>
              <w:ins w:id="14974" w:author="Julio Li" w:date="2020-05-14T15:18:00Z"/>
              <w:del w:id="14975" w:author="Kevin Gu" w:date="2020-05-18T11:22:00Z"/>
            </w:rPr>
          </w:rPrChange>
        </w:rPr>
      </w:pPr>
      <w:ins w:id="14976" w:author="Julio Li" w:date="2020-05-14T15:18:00Z">
        <w:r w:rsidRPr="00876437">
          <w:rPr>
            <w:lang w:val="en-GB"/>
            <w:rPrChange w:id="14977" w:author="Kevin Gu" w:date="2020-05-18T10:36:00Z">
              <w:rPr/>
            </w:rPrChange>
          </w:rPr>
          <w:t>•</w:t>
        </w:r>
        <w:r w:rsidRPr="00876437">
          <w:rPr>
            <w:lang w:val="en-GB"/>
            <w:rPrChange w:id="14978" w:author="Kevin Gu" w:date="2020-05-18T10:36:00Z">
              <w:rPr/>
            </w:rPrChange>
          </w:rPr>
          <w:tab/>
          <w:t>Stock zone that contains wrapped trays and boxes.</w:t>
        </w:r>
      </w:ins>
    </w:p>
    <w:p w14:paraId="127427E8" w14:textId="77777777" w:rsidR="00A37888" w:rsidRPr="00876437" w:rsidRDefault="00A37888" w:rsidP="00A37888">
      <w:pPr>
        <w:rPr>
          <w:ins w:id="14979" w:author="Julio Li" w:date="2020-05-14T15:18:00Z"/>
          <w:lang w:val="en-GB"/>
          <w:rPrChange w:id="14980" w:author="Kevin Gu" w:date="2020-05-18T10:36:00Z">
            <w:rPr>
              <w:ins w:id="14981" w:author="Julio Li" w:date="2020-05-14T15:18:00Z"/>
            </w:rPr>
          </w:rPrChange>
        </w:rPr>
      </w:pPr>
      <w:proofErr w:type="spellStart"/>
      <w:ins w:id="14982" w:author="Julio Li" w:date="2020-05-14T15:18:00Z">
        <w:r w:rsidRPr="00876437">
          <w:rPr>
            <w:rFonts w:hint="eastAsia"/>
            <w:lang w:val="en-GB"/>
            <w:rPrChange w:id="14983" w:author="Kevin Gu" w:date="2020-05-18T10:36:00Z">
              <w:rPr>
                <w:rFonts w:hint="eastAsia"/>
              </w:rPr>
            </w:rPrChange>
          </w:rPr>
          <w:t>存储区域包含包装托盘和箱子</w:t>
        </w:r>
        <w:proofErr w:type="spellEnd"/>
      </w:ins>
    </w:p>
    <w:p w14:paraId="0D2B9E90" w14:textId="77777777" w:rsidR="00A37888" w:rsidRPr="00876437" w:rsidRDefault="00A37888" w:rsidP="00A37888">
      <w:pPr>
        <w:rPr>
          <w:ins w:id="14984" w:author="Julio Li" w:date="2020-05-14T15:18:00Z"/>
          <w:lang w:val="en-GB"/>
          <w:rPrChange w:id="14985" w:author="Kevin Gu" w:date="2020-05-18T10:36:00Z">
            <w:rPr>
              <w:ins w:id="14986" w:author="Julio Li" w:date="2020-05-14T15:18:00Z"/>
            </w:rPr>
          </w:rPrChange>
        </w:rPr>
      </w:pPr>
      <w:ins w:id="14987" w:author="Julio Li" w:date="2020-05-14T15:18:00Z">
        <w:r w:rsidRPr="00876437">
          <w:rPr>
            <w:lang w:val="en-GB"/>
            <w:rPrChange w:id="14988" w:author="Kevin Gu" w:date="2020-05-18T10:36:00Z">
              <w:rPr/>
            </w:rPrChange>
          </w:rPr>
          <w:t xml:space="preserve">Such organization facilitates inventories and audits </w:t>
        </w:r>
      </w:ins>
    </w:p>
    <w:p w14:paraId="59D2D27F" w14:textId="7864E508" w:rsidR="00A37888" w:rsidRPr="00876437" w:rsidRDefault="00A37888" w:rsidP="00A37888">
      <w:pPr>
        <w:rPr>
          <w:ins w:id="14989" w:author="Julio Li" w:date="2020-05-14T15:18:00Z"/>
          <w:lang w:val="en-GB"/>
          <w:rPrChange w:id="14990" w:author="Kevin Gu" w:date="2020-05-18T10:36:00Z">
            <w:rPr>
              <w:ins w:id="14991" w:author="Julio Li" w:date="2020-05-14T15:18:00Z"/>
            </w:rPr>
          </w:rPrChange>
        </w:rPr>
      </w:pPr>
      <w:proofErr w:type="spellStart"/>
      <w:ins w:id="14992" w:author="Julio Li" w:date="2020-05-14T15:18:00Z">
        <w:r w:rsidRPr="00876437">
          <w:rPr>
            <w:rFonts w:hint="eastAsia"/>
            <w:lang w:val="en-GB"/>
            <w:rPrChange w:id="14993" w:author="Kevin Gu" w:date="2020-05-18T10:36:00Z">
              <w:rPr>
                <w:rFonts w:hint="eastAsia"/>
              </w:rPr>
            </w:rPrChange>
          </w:rPr>
          <w:t>这种组织方便了库存和审计</w:t>
        </w:r>
        <w:proofErr w:type="spellEnd"/>
      </w:ins>
    </w:p>
    <w:p w14:paraId="51B359FE" w14:textId="6EC682BC" w:rsidR="00A37888" w:rsidRPr="00876437" w:rsidRDefault="007E72EC" w:rsidP="00A37888">
      <w:pPr>
        <w:pStyle w:val="Title3"/>
        <w:rPr>
          <w:ins w:id="14994" w:author="Julio Li" w:date="2020-05-14T15:18:00Z"/>
          <w:lang w:val="en-GB"/>
          <w:rPrChange w:id="14995" w:author="Kevin Gu" w:date="2020-05-18T10:36:00Z">
            <w:rPr>
              <w:ins w:id="14996" w:author="Julio Li" w:date="2020-05-14T15:18:00Z"/>
            </w:rPr>
          </w:rPrChange>
        </w:rPr>
      </w:pPr>
      <w:ins w:id="14997" w:author="Julio Li [2]" w:date="2020-09-07T15:15:00Z">
        <w:r>
          <w:rPr>
            <w:lang w:val="en-GB"/>
          </w:rPr>
          <w:t>Card scrap room</w:t>
        </w:r>
      </w:ins>
      <w:ins w:id="14998" w:author="Julio Li" w:date="2020-05-14T15:18:00Z">
        <w:del w:id="14999" w:author="Julio Li [2]" w:date="2020-09-07T15:14:00Z">
          <w:r w:rsidR="00A37888" w:rsidRPr="00876437" w:rsidDel="007E72EC">
            <w:rPr>
              <w:lang w:val="en-GB"/>
              <w:rPrChange w:id="15000" w:author="Kevin Gu" w:date="2020-05-18T10:36:00Z">
                <w:rPr/>
              </w:rPrChange>
            </w:rPr>
            <w:delText>Shredding Room</w:delText>
          </w:r>
        </w:del>
      </w:ins>
      <w:ins w:id="15001" w:author="Julio Li [2]" w:date="2020-09-07T15:15:00Z">
        <w:r>
          <w:rPr>
            <w:rFonts w:hint="eastAsia"/>
            <w:lang w:val="en-GB" w:eastAsia="zh-CN"/>
          </w:rPr>
          <w:t>碎卡室</w:t>
        </w:r>
      </w:ins>
      <w:commentRangeStart w:id="15002"/>
      <w:commentRangeStart w:id="15003"/>
      <w:ins w:id="15004" w:author="Julio Li" w:date="2020-05-14T15:18:00Z">
        <w:del w:id="15005" w:author="Julio Li [2]" w:date="2020-09-07T15:15:00Z">
          <w:r w:rsidR="00A37888" w:rsidRPr="00876437" w:rsidDel="007E72EC">
            <w:rPr>
              <w:rFonts w:hint="eastAsia"/>
              <w:lang w:val="en-GB"/>
              <w:rPrChange w:id="15006" w:author="Kevin Gu" w:date="2020-05-18T10:36:00Z">
                <w:rPr>
                  <w:rFonts w:hint="eastAsia"/>
                </w:rPr>
              </w:rPrChange>
            </w:rPr>
            <w:delText>粉碎间</w:delText>
          </w:r>
        </w:del>
      </w:ins>
      <w:commentRangeEnd w:id="15002"/>
      <w:r w:rsidR="002276B1">
        <w:rPr>
          <w:rStyle w:val="CommentReference"/>
          <w:rFonts w:asciiTheme="minorHAnsi" w:eastAsiaTheme="minorEastAsia" w:hAnsiTheme="minorHAnsi" w:cstheme="minorBidi"/>
          <w:b w:val="0"/>
          <w:bCs w:val="0"/>
          <w:color w:val="auto"/>
          <w:lang w:val="es-ES" w:eastAsia="es-ES"/>
        </w:rPr>
        <w:commentReference w:id="15002"/>
      </w:r>
      <w:commentRangeEnd w:id="15003"/>
      <w:r w:rsidR="00651E96">
        <w:rPr>
          <w:rStyle w:val="CommentReference"/>
          <w:rFonts w:asciiTheme="minorHAnsi" w:eastAsiaTheme="minorEastAsia" w:hAnsiTheme="minorHAnsi" w:cstheme="minorBidi"/>
          <w:b w:val="0"/>
          <w:bCs w:val="0"/>
          <w:color w:val="auto"/>
          <w:lang w:val="es-ES" w:eastAsia="es-ES"/>
        </w:rPr>
        <w:commentReference w:id="15003"/>
      </w:r>
    </w:p>
    <w:p w14:paraId="580A5C42" w14:textId="13024459" w:rsidR="00210BE5" w:rsidRDefault="00210BE5" w:rsidP="00A37888">
      <w:pPr>
        <w:rPr>
          <w:ins w:id="15007" w:author="Julio Li [2]" w:date="2020-09-07T15:15:00Z"/>
          <w:lang w:val="en-US"/>
        </w:rPr>
      </w:pPr>
      <w:ins w:id="15008" w:author="Julio Li [2]" w:date="2020-09-07T15:15:00Z">
        <w:r>
          <w:rPr>
            <w:lang w:val="en-US"/>
          </w:rPr>
          <w:t>Card scrap room is defined as the high security area.</w:t>
        </w:r>
      </w:ins>
    </w:p>
    <w:p w14:paraId="2296ECAC" w14:textId="3AD273A7" w:rsidR="00210BE5" w:rsidRPr="00210BE5" w:rsidRDefault="00210BE5" w:rsidP="00A37888">
      <w:pPr>
        <w:rPr>
          <w:ins w:id="15009" w:author="Julio Li [2]" w:date="2020-09-07T15:15:00Z"/>
          <w:lang w:val="en-US" w:eastAsia="zh-CN"/>
          <w:rPrChange w:id="15010" w:author="Julio Li [2]" w:date="2020-09-07T15:15:00Z">
            <w:rPr>
              <w:ins w:id="15011" w:author="Julio Li [2]" w:date="2020-09-07T15:15:00Z"/>
              <w:lang w:val="en-GB"/>
            </w:rPr>
          </w:rPrChange>
        </w:rPr>
      </w:pPr>
      <w:ins w:id="15012" w:author="Julio Li [2]" w:date="2020-09-07T15:15:00Z">
        <w:r>
          <w:rPr>
            <w:lang w:val="en-US"/>
          </w:rPr>
          <w:br w:type="column"/>
        </w:r>
        <w:r>
          <w:rPr>
            <w:rFonts w:hint="eastAsia"/>
            <w:lang w:val="en-US" w:eastAsia="zh-CN"/>
          </w:rPr>
          <w:lastRenderedPageBreak/>
          <w:t>碎卡室属于高安区。</w:t>
        </w:r>
      </w:ins>
    </w:p>
    <w:p w14:paraId="2F2FF108" w14:textId="04B96954" w:rsidR="00A37888" w:rsidRPr="00876437" w:rsidRDefault="00A37888" w:rsidP="00A37888">
      <w:pPr>
        <w:rPr>
          <w:ins w:id="15013" w:author="Julio Li" w:date="2020-05-14T15:19:00Z"/>
          <w:lang w:val="en-GB"/>
          <w:rPrChange w:id="15014" w:author="Kevin Gu" w:date="2020-05-18T10:36:00Z">
            <w:rPr>
              <w:ins w:id="15015" w:author="Julio Li" w:date="2020-05-14T15:19:00Z"/>
            </w:rPr>
          </w:rPrChange>
        </w:rPr>
      </w:pPr>
      <w:ins w:id="15016" w:author="Julio Li" w:date="2020-05-14T15:19:00Z">
        <w:r w:rsidRPr="00876437">
          <w:rPr>
            <w:lang w:val="en-GB"/>
            <w:rPrChange w:id="15017" w:author="Kevin Gu" w:date="2020-05-18T10:36:00Z">
              <w:rPr/>
            </w:rPrChange>
          </w:rPr>
          <w:t>Sensitive product reject destruction has to be performed in a shredding room, accessed under dual control, covered by CCTV system and locked when nobody is inside.</w:t>
        </w:r>
      </w:ins>
    </w:p>
    <w:p w14:paraId="5D3E95C6" w14:textId="77777777" w:rsidR="00A37888" w:rsidRPr="00876437" w:rsidRDefault="00A37888" w:rsidP="00A37888">
      <w:pPr>
        <w:rPr>
          <w:ins w:id="15018" w:author="Julio Li" w:date="2020-05-14T15:19:00Z"/>
          <w:lang w:val="en-GB"/>
          <w:rPrChange w:id="15019" w:author="Kevin Gu" w:date="2020-05-18T10:36:00Z">
            <w:rPr>
              <w:ins w:id="15020" w:author="Julio Li" w:date="2020-05-14T15:19:00Z"/>
            </w:rPr>
          </w:rPrChange>
        </w:rPr>
      </w:pPr>
      <w:proofErr w:type="spellStart"/>
      <w:ins w:id="15021" w:author="Julio Li" w:date="2020-05-14T15:19:00Z">
        <w:r w:rsidRPr="00876437">
          <w:rPr>
            <w:rFonts w:hint="eastAsia"/>
            <w:lang w:val="en-GB"/>
            <w:rPrChange w:id="15022" w:author="Kevin Gu" w:date="2020-05-18T10:36:00Z">
              <w:rPr>
                <w:rFonts w:hint="eastAsia"/>
              </w:rPr>
            </w:rPrChange>
          </w:rPr>
          <w:t>敏感产品的销毁必须在粉碎间进行，双控访问，有</w:t>
        </w:r>
        <w:proofErr w:type="spellEnd"/>
        <w:r w:rsidRPr="00876437">
          <w:rPr>
            <w:lang w:val="en-GB"/>
            <w:rPrChange w:id="15023" w:author="Kevin Gu" w:date="2020-05-18T10:36:00Z">
              <w:rPr/>
            </w:rPrChange>
          </w:rPr>
          <w:t>CCTV</w:t>
        </w:r>
        <w:proofErr w:type="spellStart"/>
        <w:r w:rsidRPr="00876437">
          <w:rPr>
            <w:rFonts w:hint="eastAsia"/>
            <w:lang w:val="en-GB"/>
            <w:rPrChange w:id="15024" w:author="Kevin Gu" w:date="2020-05-18T10:36:00Z">
              <w:rPr>
                <w:rFonts w:hint="eastAsia"/>
              </w:rPr>
            </w:rPrChange>
          </w:rPr>
          <w:t>摄像头且在无人时锁定</w:t>
        </w:r>
        <w:proofErr w:type="spellEnd"/>
        <w:r w:rsidRPr="00876437">
          <w:rPr>
            <w:rFonts w:hint="eastAsia"/>
            <w:lang w:val="en-GB"/>
            <w:rPrChange w:id="15025" w:author="Kevin Gu" w:date="2020-05-18T10:36:00Z">
              <w:rPr>
                <w:rFonts w:hint="eastAsia"/>
              </w:rPr>
            </w:rPrChange>
          </w:rPr>
          <w:t>。</w:t>
        </w:r>
      </w:ins>
    </w:p>
    <w:p w14:paraId="4504ACEA" w14:textId="77777777" w:rsidR="00A37888" w:rsidRPr="00876437" w:rsidRDefault="00A37888" w:rsidP="00A37888">
      <w:pPr>
        <w:rPr>
          <w:ins w:id="15026" w:author="Julio Li" w:date="2020-05-14T15:19:00Z"/>
          <w:lang w:val="en-GB"/>
          <w:rPrChange w:id="15027" w:author="Kevin Gu" w:date="2020-05-18T10:36:00Z">
            <w:rPr>
              <w:ins w:id="15028" w:author="Julio Li" w:date="2020-05-14T15:19:00Z"/>
            </w:rPr>
          </w:rPrChange>
        </w:rPr>
      </w:pPr>
      <w:ins w:id="15029" w:author="Julio Li" w:date="2020-05-14T15:19:00Z">
        <w:r w:rsidRPr="00876437">
          <w:rPr>
            <w:lang w:val="en-GB"/>
            <w:rPrChange w:id="15030" w:author="Kevin Gu" w:date="2020-05-18T10:36:00Z">
              <w:rPr/>
            </w:rPrChange>
          </w:rPr>
          <w:t>Destruction sessions must be fully documented, including exact number of cards, exhaustive description, date, time and signature of the two custodians.</w:t>
        </w:r>
      </w:ins>
    </w:p>
    <w:p w14:paraId="36A346FD" w14:textId="0E23D996" w:rsidR="00A37888" w:rsidRPr="00876437" w:rsidRDefault="00A37888" w:rsidP="00A37888">
      <w:pPr>
        <w:rPr>
          <w:ins w:id="15031" w:author="Julio Li" w:date="2020-05-14T15:19:00Z"/>
          <w:lang w:val="en-GB"/>
          <w:rPrChange w:id="15032" w:author="Kevin Gu" w:date="2020-05-18T10:36:00Z">
            <w:rPr>
              <w:ins w:id="15033" w:author="Julio Li" w:date="2020-05-14T15:19:00Z"/>
            </w:rPr>
          </w:rPrChange>
        </w:rPr>
      </w:pPr>
      <w:commentRangeStart w:id="15034"/>
      <w:commentRangeStart w:id="15035"/>
      <w:proofErr w:type="spellStart"/>
      <w:ins w:id="15036" w:author="Julio Li" w:date="2020-05-14T15:19:00Z">
        <w:r w:rsidRPr="00876437">
          <w:rPr>
            <w:rFonts w:hint="eastAsia"/>
            <w:lang w:val="en-GB"/>
            <w:rPrChange w:id="15037" w:author="Kevin Gu" w:date="2020-05-18T10:36:00Z">
              <w:rPr>
                <w:rFonts w:hint="eastAsia"/>
              </w:rPr>
            </w:rPrChange>
          </w:rPr>
          <w:t>必须充分记录销毁过程</w:t>
        </w:r>
      </w:ins>
      <w:commentRangeEnd w:id="15034"/>
      <w:r w:rsidR="00D2011F">
        <w:rPr>
          <w:rStyle w:val="CommentReference"/>
        </w:rPr>
        <w:commentReference w:id="15034"/>
      </w:r>
      <w:commentRangeEnd w:id="15035"/>
      <w:r w:rsidR="00210BE5">
        <w:rPr>
          <w:rStyle w:val="CommentReference"/>
        </w:rPr>
        <w:commentReference w:id="15035"/>
      </w:r>
      <w:ins w:id="15038" w:author="Julio Li" w:date="2020-05-14T15:19:00Z">
        <w:r w:rsidRPr="00876437">
          <w:rPr>
            <w:rFonts w:hint="eastAsia"/>
            <w:lang w:val="en-GB"/>
            <w:rPrChange w:id="15039" w:author="Kevin Gu" w:date="2020-05-18T10:36:00Z">
              <w:rPr>
                <w:rFonts w:hint="eastAsia"/>
              </w:rPr>
            </w:rPrChange>
          </w:rPr>
          <w:t>，包括卡片数目、详尽的描述、日期、时间和保管者的两个签名</w:t>
        </w:r>
        <w:proofErr w:type="spellEnd"/>
        <w:r w:rsidRPr="00876437">
          <w:rPr>
            <w:rFonts w:hint="eastAsia"/>
            <w:lang w:val="en-GB"/>
            <w:rPrChange w:id="15040" w:author="Kevin Gu" w:date="2020-05-18T10:36:00Z">
              <w:rPr>
                <w:rFonts w:hint="eastAsia"/>
              </w:rPr>
            </w:rPrChange>
          </w:rPr>
          <w:t>。</w:t>
        </w:r>
      </w:ins>
    </w:p>
    <w:p w14:paraId="105F1614" w14:textId="014DB82D" w:rsidR="00A37888" w:rsidRPr="00876437" w:rsidRDefault="008B61E5" w:rsidP="00A37888">
      <w:pPr>
        <w:pStyle w:val="Title2"/>
        <w:rPr>
          <w:ins w:id="15041" w:author="Julio Li" w:date="2020-05-14T15:19:00Z"/>
          <w:lang w:val="en-GB"/>
          <w:rPrChange w:id="15042" w:author="Kevin Gu" w:date="2020-05-18T10:36:00Z">
            <w:rPr>
              <w:ins w:id="15043" w:author="Julio Li" w:date="2020-05-14T15:19:00Z"/>
            </w:rPr>
          </w:rPrChange>
        </w:rPr>
      </w:pPr>
      <w:ins w:id="15044" w:author="Kevin Gu" w:date="2020-05-18T11:23:00Z">
        <w:r>
          <w:rPr>
            <w:lang w:val="en-GB" w:eastAsia="zh-CN"/>
          </w:rPr>
          <w:t xml:space="preserve"> </w:t>
        </w:r>
      </w:ins>
      <w:bookmarkStart w:id="15045" w:name="_Toc43387216"/>
      <w:ins w:id="15046" w:author="Julio Li" w:date="2020-05-14T15:19:00Z">
        <w:r w:rsidR="00A37888" w:rsidRPr="00876437">
          <w:rPr>
            <w:lang w:val="en-GB"/>
            <w:rPrChange w:id="15047" w:author="Kevin Gu" w:date="2020-05-18T10:36:00Z">
              <w:rPr/>
            </w:rPrChange>
          </w:rPr>
          <w:t xml:space="preserve">Secure </w:t>
        </w:r>
      </w:ins>
      <w:ins w:id="15048" w:author="Julio Li [2]" w:date="2020-09-07T15:16:00Z">
        <w:r w:rsidR="00375BE5">
          <w:rPr>
            <w:lang w:val="en-GB"/>
          </w:rPr>
          <w:t>Box</w:t>
        </w:r>
      </w:ins>
      <w:ins w:id="15049" w:author="Julio Li" w:date="2020-05-14T15:19:00Z">
        <w:del w:id="15050" w:author="Julio Li [2]" w:date="2020-09-07T15:16:00Z">
          <w:r w:rsidR="00A37888" w:rsidRPr="00876437" w:rsidDel="00375BE5">
            <w:rPr>
              <w:lang w:val="en-GB"/>
              <w:rPrChange w:id="15051" w:author="Kevin Gu" w:date="2020-05-18T10:36:00Z">
                <w:rPr/>
              </w:rPrChange>
            </w:rPr>
            <w:delText xml:space="preserve">Cabinets </w:delText>
          </w:r>
        </w:del>
      </w:ins>
      <w:ins w:id="15052" w:author="Julio Li [2]" w:date="2020-09-07T15:16:00Z">
        <w:r w:rsidR="00375BE5">
          <w:rPr>
            <w:rFonts w:hint="eastAsia"/>
            <w:lang w:val="en-GB" w:eastAsia="zh-CN"/>
          </w:rPr>
          <w:t>保险柜</w:t>
        </w:r>
      </w:ins>
      <w:ins w:id="15053" w:author="Julio Li" w:date="2020-05-14T15:19:00Z">
        <w:del w:id="15054" w:author="Julio Li [2]" w:date="2020-09-07T15:16:00Z">
          <w:r w:rsidR="00A37888" w:rsidRPr="00876437" w:rsidDel="00375BE5">
            <w:rPr>
              <w:rFonts w:hint="eastAsia"/>
              <w:lang w:val="en-GB"/>
              <w:rPrChange w:id="15055" w:author="Kevin Gu" w:date="2020-05-18T10:36:00Z">
                <w:rPr>
                  <w:rFonts w:hint="eastAsia"/>
                </w:rPr>
              </w:rPrChange>
            </w:rPr>
            <w:delText>安全文件柜</w:delText>
          </w:r>
        </w:del>
        <w:bookmarkEnd w:id="15045"/>
      </w:ins>
    </w:p>
    <w:p w14:paraId="15EDB620" w14:textId="4C8B2BD9" w:rsidR="00A37888" w:rsidRPr="00876437" w:rsidRDefault="00A37888" w:rsidP="00A37888">
      <w:pPr>
        <w:rPr>
          <w:ins w:id="15056" w:author="Julio Li" w:date="2020-05-14T15:19:00Z"/>
          <w:lang w:val="en-GB"/>
          <w:rPrChange w:id="15057" w:author="Kevin Gu" w:date="2020-05-18T10:36:00Z">
            <w:rPr>
              <w:ins w:id="15058" w:author="Julio Li" w:date="2020-05-14T15:19:00Z"/>
            </w:rPr>
          </w:rPrChange>
        </w:rPr>
      </w:pPr>
      <w:ins w:id="15059" w:author="Julio Li" w:date="2020-05-14T15:19:00Z">
        <w:r w:rsidRPr="00876437">
          <w:rPr>
            <w:lang w:val="en-GB"/>
            <w:rPrChange w:id="15060" w:author="Kevin Gu" w:date="2020-05-18T10:36:00Z">
              <w:rPr/>
            </w:rPrChange>
          </w:rPr>
          <w:t xml:space="preserve">The use of secure </w:t>
        </w:r>
      </w:ins>
      <w:ins w:id="15061" w:author="Julio Li [2]" w:date="2020-09-07T15:16:00Z">
        <w:r w:rsidR="00B47247">
          <w:rPr>
            <w:lang w:val="en-US"/>
          </w:rPr>
          <w:t>box</w:t>
        </w:r>
      </w:ins>
      <w:ins w:id="15062" w:author="Julio Li" w:date="2020-05-14T15:19:00Z">
        <w:del w:id="15063" w:author="Julio Li [2]" w:date="2020-09-07T15:16:00Z">
          <w:r w:rsidRPr="00876437" w:rsidDel="00B47247">
            <w:rPr>
              <w:lang w:val="en-GB"/>
              <w:rPrChange w:id="15064" w:author="Kevin Gu" w:date="2020-05-18T10:36:00Z">
                <w:rPr/>
              </w:rPrChange>
            </w:rPr>
            <w:delText>cabinet</w:delText>
          </w:r>
        </w:del>
        <w:r w:rsidRPr="00876437">
          <w:rPr>
            <w:lang w:val="en-GB"/>
            <w:rPrChange w:id="15065" w:author="Kevin Gu" w:date="2020-05-18T10:36:00Z">
              <w:rPr/>
            </w:rPrChange>
          </w:rPr>
          <w:t xml:space="preserve"> is mandatory to store sensitive information or media as specified in the Information Security Classification Policy.  </w:t>
        </w:r>
      </w:ins>
      <w:ins w:id="15066" w:author="Julio Li [2]" w:date="2020-09-07T15:17:00Z">
        <w:r w:rsidR="000B7F27">
          <w:rPr>
            <w:lang w:val="en-US" w:eastAsia="zh-CN"/>
          </w:rPr>
          <w:t>Dual control is used for the secure box.</w:t>
        </w:r>
      </w:ins>
      <w:ins w:id="15067" w:author="Julio Li" w:date="2020-05-14T15:19:00Z">
        <w:del w:id="15068" w:author="Julio Li [2]" w:date="2020-09-07T15:17:00Z">
          <w:r w:rsidRPr="00876437" w:rsidDel="000B7F27">
            <w:rPr>
              <w:lang w:val="en-GB"/>
              <w:rPrChange w:id="15069" w:author="Kevin Gu" w:date="2020-05-18T10:36:00Z">
                <w:rPr/>
              </w:rPrChange>
            </w:rPr>
            <w:delText xml:space="preserve">They have to be fitted with a digital code or classic key locking mechanism. </w:delText>
          </w:r>
        </w:del>
      </w:ins>
    </w:p>
    <w:p w14:paraId="5B70A20B" w14:textId="121E09AA" w:rsidR="00A37888" w:rsidRDefault="00A37888" w:rsidP="00A37888">
      <w:pPr>
        <w:rPr>
          <w:ins w:id="15070" w:author="Julio Li [2]" w:date="2020-09-07T15:18:00Z"/>
          <w:lang w:val="en-GB" w:eastAsia="zh-CN"/>
        </w:rPr>
      </w:pPr>
      <w:commentRangeStart w:id="15071"/>
      <w:commentRangeStart w:id="15072"/>
      <w:commentRangeStart w:id="15073"/>
      <w:proofErr w:type="spellStart"/>
      <w:ins w:id="15074" w:author="Julio Li" w:date="2020-05-14T15:19:00Z">
        <w:r w:rsidRPr="00876437">
          <w:rPr>
            <w:rFonts w:hint="eastAsia"/>
            <w:lang w:val="en-GB"/>
            <w:rPrChange w:id="15075" w:author="Kevin Gu" w:date="2020-05-18T10:36:00Z">
              <w:rPr>
                <w:rFonts w:hint="eastAsia"/>
              </w:rPr>
            </w:rPrChange>
          </w:rPr>
          <w:t>安全文件柜</w:t>
        </w:r>
      </w:ins>
      <w:commentRangeEnd w:id="15071"/>
      <w:r w:rsidR="00D2011F">
        <w:rPr>
          <w:rStyle w:val="CommentReference"/>
        </w:rPr>
        <w:commentReference w:id="15071"/>
      </w:r>
      <w:commentRangeEnd w:id="15072"/>
      <w:r w:rsidR="00651E96">
        <w:rPr>
          <w:rStyle w:val="CommentReference"/>
        </w:rPr>
        <w:commentReference w:id="15072"/>
      </w:r>
      <w:commentRangeEnd w:id="15073"/>
      <w:r w:rsidR="000B7F27">
        <w:rPr>
          <w:rStyle w:val="CommentReference"/>
        </w:rPr>
        <w:commentReference w:id="15073"/>
      </w:r>
      <w:ins w:id="15076" w:author="Julio Li" w:date="2020-05-14T15:19:00Z">
        <w:r w:rsidRPr="00876437">
          <w:rPr>
            <w:rFonts w:hint="eastAsia"/>
            <w:lang w:val="en-GB"/>
            <w:rPrChange w:id="15077" w:author="Kevin Gu" w:date="2020-05-18T10:36:00Z">
              <w:rPr>
                <w:rFonts w:hint="eastAsia"/>
              </w:rPr>
            </w:rPrChange>
          </w:rPr>
          <w:t>是强制用来存储敏感信息或作为信息安全分类策略中指定的媒体</w:t>
        </w:r>
        <w:proofErr w:type="spellEnd"/>
        <w:r w:rsidRPr="00876437">
          <w:rPr>
            <w:rFonts w:hint="eastAsia"/>
            <w:lang w:val="en-GB"/>
            <w:rPrChange w:id="15078" w:author="Kevin Gu" w:date="2020-05-18T10:36:00Z">
              <w:rPr>
                <w:rFonts w:hint="eastAsia"/>
              </w:rPr>
            </w:rPrChange>
          </w:rPr>
          <w:t>。</w:t>
        </w:r>
      </w:ins>
      <w:ins w:id="15079" w:author="Julio Li [2]" w:date="2020-09-07T15:17:00Z">
        <w:r w:rsidR="000B7F27">
          <w:rPr>
            <w:rFonts w:hint="eastAsia"/>
            <w:lang w:val="en-GB" w:eastAsia="zh-CN"/>
          </w:rPr>
          <w:t>双重控制应用于保险柜的使用。</w:t>
        </w:r>
      </w:ins>
      <w:ins w:id="15080" w:author="Julio Li" w:date="2020-05-14T15:19:00Z">
        <w:del w:id="15081" w:author="Julio Li [2]" w:date="2020-09-07T15:17:00Z">
          <w:r w:rsidRPr="00876437" w:rsidDel="000B7F27">
            <w:rPr>
              <w:rFonts w:hint="eastAsia"/>
              <w:lang w:val="en-GB"/>
              <w:rPrChange w:id="15082" w:author="Kevin Gu" w:date="2020-05-18T10:36:00Z">
                <w:rPr>
                  <w:rFonts w:hint="eastAsia"/>
                </w:rPr>
              </w:rPrChange>
            </w:rPr>
            <w:delText>他们必须装有一个数字代码或传统的密码锁定机制。</w:delText>
          </w:r>
        </w:del>
      </w:ins>
    </w:p>
    <w:p w14:paraId="25656C77" w14:textId="64BADEBB" w:rsidR="000B7F27" w:rsidRDefault="000B7F27" w:rsidP="00A37888">
      <w:pPr>
        <w:rPr>
          <w:ins w:id="15083" w:author="Julio Li [2]" w:date="2020-09-07T15:18:00Z"/>
          <w:lang w:val="en-GB" w:eastAsia="zh-CN"/>
        </w:rPr>
      </w:pPr>
      <w:ins w:id="15084" w:author="Julio Li [2]" w:date="2020-09-07T15:18:00Z">
        <w:r>
          <w:rPr>
            <w:lang w:val="en-GB" w:eastAsia="zh-CN"/>
          </w:rPr>
          <w:t>Only security officer and a security guard in the security control room have the key. The secure box is located in security control room.</w:t>
        </w:r>
      </w:ins>
    </w:p>
    <w:p w14:paraId="6FFF8878" w14:textId="13AC900C" w:rsidR="000B7F27" w:rsidRPr="000B7F27" w:rsidRDefault="000B7F27" w:rsidP="00A37888">
      <w:pPr>
        <w:rPr>
          <w:ins w:id="15085" w:author="Julio Li" w:date="2020-05-14T15:19:00Z"/>
          <w:lang w:val="en-US"/>
          <w:rPrChange w:id="15086" w:author="Julio Li [2]" w:date="2020-09-07T15:19:00Z">
            <w:rPr>
              <w:ins w:id="15087" w:author="Julio Li" w:date="2020-05-14T15:19:00Z"/>
            </w:rPr>
          </w:rPrChange>
        </w:rPr>
      </w:pPr>
      <w:ins w:id="15088" w:author="Julio Li [2]" w:date="2020-09-07T15:18:00Z">
        <w:r>
          <w:rPr>
            <w:rFonts w:hint="eastAsia"/>
            <w:lang w:val="en-GB" w:eastAsia="zh-CN"/>
          </w:rPr>
          <w:t>只有安全员和一个安全控制室的</w:t>
        </w:r>
      </w:ins>
      <w:ins w:id="15089" w:author="Julio Li [2]" w:date="2020-09-07T15:19:00Z">
        <w:r>
          <w:rPr>
            <w:rFonts w:hint="eastAsia"/>
            <w:lang w:val="en-GB" w:eastAsia="zh-CN"/>
          </w:rPr>
          <w:t>安保有保险柜的钥匙。保险柜位于安全控制室。</w:t>
        </w:r>
      </w:ins>
    </w:p>
    <w:p w14:paraId="0B057796" w14:textId="77777777" w:rsidR="00A37888" w:rsidRPr="00876437" w:rsidRDefault="00A37888" w:rsidP="00A37888">
      <w:pPr>
        <w:rPr>
          <w:ins w:id="15090" w:author="Julio Li" w:date="2020-05-14T15:19:00Z"/>
          <w:lang w:val="en-GB"/>
          <w:rPrChange w:id="15091" w:author="Kevin Gu" w:date="2020-05-18T10:36:00Z">
            <w:rPr>
              <w:ins w:id="15092" w:author="Julio Li" w:date="2020-05-14T15:19:00Z"/>
            </w:rPr>
          </w:rPrChange>
        </w:rPr>
      </w:pPr>
      <w:ins w:id="15093" w:author="Julio Li" w:date="2020-05-14T15:19:00Z">
        <w:r w:rsidRPr="00876437">
          <w:rPr>
            <w:lang w:val="en-GB"/>
            <w:rPrChange w:id="15094" w:author="Kevin Gu" w:date="2020-05-18T10:36:00Z">
              <w:rPr/>
            </w:rPrChange>
          </w:rPr>
          <w:t xml:space="preserve">Those systems can also be used to protect from fire. </w:t>
        </w:r>
      </w:ins>
    </w:p>
    <w:p w14:paraId="26FDBB00" w14:textId="68E267CC" w:rsidR="00A37888" w:rsidRPr="00876437" w:rsidRDefault="00A37888" w:rsidP="00A37888">
      <w:pPr>
        <w:rPr>
          <w:ins w:id="15095" w:author="Julio Li" w:date="2020-05-14T15:20:00Z"/>
          <w:lang w:val="en-GB"/>
          <w:rPrChange w:id="15096" w:author="Kevin Gu" w:date="2020-05-18T10:36:00Z">
            <w:rPr>
              <w:ins w:id="15097" w:author="Julio Li" w:date="2020-05-14T15:20:00Z"/>
            </w:rPr>
          </w:rPrChange>
        </w:rPr>
      </w:pPr>
      <w:proofErr w:type="spellStart"/>
      <w:ins w:id="15098" w:author="Julio Li" w:date="2020-05-14T15:19:00Z">
        <w:r w:rsidRPr="00876437">
          <w:rPr>
            <w:rFonts w:hint="eastAsia"/>
            <w:lang w:val="en-GB"/>
            <w:rPrChange w:id="15099" w:author="Kevin Gu" w:date="2020-05-18T10:36:00Z">
              <w:rPr>
                <w:rFonts w:hint="eastAsia"/>
              </w:rPr>
            </w:rPrChange>
          </w:rPr>
          <w:t>这些系统也可以用于保护免受火灾</w:t>
        </w:r>
        <w:proofErr w:type="spellEnd"/>
        <w:r w:rsidRPr="00876437">
          <w:rPr>
            <w:rFonts w:hint="eastAsia"/>
            <w:lang w:val="en-GB"/>
            <w:rPrChange w:id="15100" w:author="Kevin Gu" w:date="2020-05-18T10:36:00Z">
              <w:rPr>
                <w:rFonts w:hint="eastAsia"/>
              </w:rPr>
            </w:rPrChange>
          </w:rPr>
          <w:t>。</w:t>
        </w:r>
      </w:ins>
    </w:p>
    <w:p w14:paraId="50B4F42B" w14:textId="11A1B7DA" w:rsidR="00EE6345" w:rsidRPr="00876437" w:rsidRDefault="008B61E5" w:rsidP="00EE6345">
      <w:pPr>
        <w:pStyle w:val="Title2"/>
        <w:rPr>
          <w:ins w:id="15101" w:author="Julio Li" w:date="2020-05-14T15:20:00Z"/>
          <w:lang w:val="en-GB"/>
          <w:rPrChange w:id="15102" w:author="Kevin Gu" w:date="2020-05-18T10:36:00Z">
            <w:rPr>
              <w:ins w:id="15103" w:author="Julio Li" w:date="2020-05-14T15:20:00Z"/>
            </w:rPr>
          </w:rPrChange>
        </w:rPr>
      </w:pPr>
      <w:ins w:id="15104" w:author="Kevin Gu" w:date="2020-05-18T11:23:00Z">
        <w:r>
          <w:rPr>
            <w:lang w:val="en-GB" w:eastAsia="zh-CN"/>
          </w:rPr>
          <w:t xml:space="preserve"> </w:t>
        </w:r>
      </w:ins>
      <w:bookmarkStart w:id="15105" w:name="_Toc43387217"/>
      <w:ins w:id="15106" w:author="Julio Li" w:date="2020-05-14T15:20:00Z">
        <w:r w:rsidR="00EE6345" w:rsidRPr="00876437">
          <w:rPr>
            <w:lang w:val="en-GB"/>
            <w:rPrChange w:id="15107" w:author="Kevin Gu" w:date="2020-05-18T10:36:00Z">
              <w:rPr/>
            </w:rPrChange>
          </w:rPr>
          <w:t>Rec</w:t>
        </w:r>
      </w:ins>
      <w:ins w:id="15108" w:author="Julio Li [2]" w:date="2020-09-11T11:13:00Z">
        <w:r w:rsidR="00A31E4C">
          <w:rPr>
            <w:lang w:val="en-GB"/>
          </w:rPr>
          <w:t>eiving</w:t>
        </w:r>
      </w:ins>
      <w:ins w:id="15109" w:author="Julio Li" w:date="2020-05-14T15:20:00Z">
        <w:del w:id="15110" w:author="Julio Li [2]" w:date="2020-09-11T11:13:00Z">
          <w:r w:rsidR="00EE6345" w:rsidRPr="00876437" w:rsidDel="00A31E4C">
            <w:rPr>
              <w:lang w:val="en-GB"/>
              <w:rPrChange w:id="15111" w:author="Kevin Gu" w:date="2020-05-18T10:36:00Z">
                <w:rPr/>
              </w:rPrChange>
            </w:rPr>
            <w:delText>eipt</w:delText>
          </w:r>
        </w:del>
        <w:r w:rsidR="00EE6345" w:rsidRPr="00876437">
          <w:rPr>
            <w:lang w:val="en-GB"/>
            <w:rPrChange w:id="15112" w:author="Kevin Gu" w:date="2020-05-18T10:36:00Z">
              <w:rPr/>
            </w:rPrChange>
          </w:rPr>
          <w:t xml:space="preserve"> and Dispatch Areas</w:t>
        </w:r>
        <w:r w:rsidR="00EE6345" w:rsidRPr="00876437">
          <w:rPr>
            <w:rFonts w:hint="eastAsia"/>
            <w:lang w:val="en-GB"/>
            <w:rPrChange w:id="15113" w:author="Kevin Gu" w:date="2020-05-18T10:36:00Z">
              <w:rPr>
                <w:rFonts w:hint="eastAsia"/>
              </w:rPr>
            </w:rPrChange>
          </w:rPr>
          <w:t>收货和发货区</w:t>
        </w:r>
        <w:bookmarkEnd w:id="15105"/>
      </w:ins>
    </w:p>
    <w:p w14:paraId="405249C2" w14:textId="77777777" w:rsidR="00EE6345" w:rsidRPr="00876437" w:rsidRDefault="00EE6345" w:rsidP="00EE6345">
      <w:pPr>
        <w:rPr>
          <w:ins w:id="15114" w:author="Julio Li" w:date="2020-05-14T15:21:00Z"/>
          <w:lang w:val="en-GB"/>
          <w:rPrChange w:id="15115" w:author="Kevin Gu" w:date="2020-05-18T10:36:00Z">
            <w:rPr>
              <w:ins w:id="15116" w:author="Julio Li" w:date="2020-05-14T15:21:00Z"/>
            </w:rPr>
          </w:rPrChange>
        </w:rPr>
      </w:pPr>
      <w:ins w:id="15117" w:author="Julio Li" w:date="2020-05-14T15:21:00Z">
        <w:r w:rsidRPr="00876437">
          <w:rPr>
            <w:lang w:val="en-GB"/>
            <w:rPrChange w:id="15118" w:author="Kevin Gu" w:date="2020-05-18T10:36:00Z">
              <w:rPr/>
            </w:rPrChange>
          </w:rPr>
          <w:t xml:space="preserve">To facilitate the shipment and delivery of secure products, the loading/unloading area must be composed of at least two consecutive rooms that minimize physical contact between the individuals collecting or delivering materials and the </w:t>
        </w:r>
        <w:proofErr w:type="spellStart"/>
        <w:r w:rsidRPr="00876437">
          <w:rPr>
            <w:lang w:val="en-GB"/>
            <w:rPrChange w:id="15119" w:author="Kevin Gu" w:date="2020-05-18T10:36:00Z">
              <w:rPr/>
            </w:rPrChange>
          </w:rPr>
          <w:t>Chengtian</w:t>
        </w:r>
        <w:proofErr w:type="spellEnd"/>
        <w:r w:rsidRPr="00876437">
          <w:rPr>
            <w:lang w:val="en-GB"/>
            <w:rPrChange w:id="15120" w:author="Kevin Gu" w:date="2020-05-18T10:36:00Z">
              <w:rPr/>
            </w:rPrChange>
          </w:rPr>
          <w:t xml:space="preserve"> </w:t>
        </w:r>
        <w:proofErr w:type="spellStart"/>
        <w:r w:rsidRPr="00876437">
          <w:rPr>
            <w:lang w:val="en-GB"/>
            <w:rPrChange w:id="15121" w:author="Kevin Gu" w:date="2020-05-18T10:36:00Z">
              <w:rPr/>
            </w:rPrChange>
          </w:rPr>
          <w:t>Weiye</w:t>
        </w:r>
        <w:proofErr w:type="spellEnd"/>
        <w:r w:rsidRPr="00876437">
          <w:rPr>
            <w:lang w:val="en-GB"/>
            <w:rPrChange w:id="15122" w:author="Kevin Gu" w:date="2020-05-18T10:36:00Z">
              <w:rPr/>
            </w:rPrChange>
          </w:rPr>
          <w:t xml:space="preserve"> (Ningbo) Chip Technology Co., Ltd shipping/delivery employees.</w:t>
        </w:r>
      </w:ins>
    </w:p>
    <w:p w14:paraId="2FE47B5B" w14:textId="77777777" w:rsidR="00EE6345" w:rsidRPr="00876437" w:rsidRDefault="00EE6345" w:rsidP="00EE6345">
      <w:pPr>
        <w:rPr>
          <w:ins w:id="15123" w:author="Julio Li" w:date="2020-05-14T15:21:00Z"/>
          <w:lang w:val="en-GB"/>
          <w:rPrChange w:id="15124" w:author="Kevin Gu" w:date="2020-05-18T10:36:00Z">
            <w:rPr>
              <w:ins w:id="15125" w:author="Julio Li" w:date="2020-05-14T15:21:00Z"/>
            </w:rPr>
          </w:rPrChange>
        </w:rPr>
      </w:pPr>
      <w:ins w:id="15126" w:author="Julio Li" w:date="2020-05-14T15:21:00Z">
        <w:r w:rsidRPr="00876437">
          <w:rPr>
            <w:rFonts w:hint="eastAsia"/>
            <w:lang w:val="en-GB"/>
            <w:rPrChange w:id="15127" w:author="Kevin Gu" w:date="2020-05-18T10:36:00Z">
              <w:rPr>
                <w:rFonts w:hint="eastAsia"/>
              </w:rPr>
            </w:rPrChange>
          </w:rPr>
          <w:t>为了安全产品便于装运和交货，货物装卸区必须由至少两个连续的房间组成，尽量减少个人收集或提供材料和澄天伟业（宁波）芯片技术有限公司发货</w:t>
        </w:r>
        <w:r w:rsidRPr="00876437">
          <w:rPr>
            <w:lang w:val="en-GB"/>
            <w:rPrChange w:id="15128" w:author="Kevin Gu" w:date="2020-05-18T10:36:00Z">
              <w:rPr/>
            </w:rPrChange>
          </w:rPr>
          <w:t>/</w:t>
        </w:r>
        <w:proofErr w:type="spellStart"/>
        <w:r w:rsidRPr="00876437">
          <w:rPr>
            <w:rFonts w:hint="eastAsia"/>
            <w:lang w:val="en-GB"/>
            <w:rPrChange w:id="15129" w:author="Kevin Gu" w:date="2020-05-18T10:36:00Z">
              <w:rPr>
                <w:rFonts w:hint="eastAsia"/>
              </w:rPr>
            </w:rPrChange>
          </w:rPr>
          <w:t>交付员工之间的身体接触</w:t>
        </w:r>
        <w:proofErr w:type="spellEnd"/>
        <w:r w:rsidRPr="00876437">
          <w:rPr>
            <w:rFonts w:hint="eastAsia"/>
            <w:lang w:val="en-GB"/>
            <w:rPrChange w:id="15130" w:author="Kevin Gu" w:date="2020-05-18T10:36:00Z">
              <w:rPr>
                <w:rFonts w:hint="eastAsia"/>
              </w:rPr>
            </w:rPrChange>
          </w:rPr>
          <w:t>。</w:t>
        </w:r>
      </w:ins>
    </w:p>
    <w:p w14:paraId="6B5D30C4" w14:textId="19DF75BC" w:rsidR="00EE6345" w:rsidRPr="00876437" w:rsidRDefault="00EE6345" w:rsidP="00EE6345">
      <w:pPr>
        <w:rPr>
          <w:ins w:id="15131" w:author="Julio Li" w:date="2020-05-14T15:21:00Z"/>
          <w:lang w:val="en-GB"/>
          <w:rPrChange w:id="15132" w:author="Kevin Gu" w:date="2020-05-18T10:36:00Z">
            <w:rPr>
              <w:ins w:id="15133" w:author="Julio Li" w:date="2020-05-14T15:21:00Z"/>
            </w:rPr>
          </w:rPrChange>
        </w:rPr>
      </w:pPr>
      <w:commentRangeStart w:id="15134"/>
      <w:commentRangeStart w:id="15135"/>
      <w:commentRangeStart w:id="15136"/>
      <w:ins w:id="15137" w:author="Julio Li" w:date="2020-05-14T15:21:00Z">
        <w:r w:rsidRPr="00876437">
          <w:rPr>
            <w:lang w:val="en-GB"/>
            <w:rPrChange w:id="15138" w:author="Kevin Gu" w:date="2020-05-18T10:36:00Z">
              <w:rPr/>
            </w:rPrChange>
          </w:rPr>
          <w:t>Door</w:t>
        </w:r>
      </w:ins>
      <w:ins w:id="15139" w:author="Kevin Gu" w:date="2020-05-18T17:09:00Z">
        <w:r w:rsidR="00BD272A">
          <w:rPr>
            <w:lang w:val="en-GB"/>
          </w:rPr>
          <w:t xml:space="preserve"> 1, 2, 3</w:t>
        </w:r>
      </w:ins>
      <w:ins w:id="15140" w:author="Julio Li" w:date="2020-05-14T15:21:00Z">
        <w:del w:id="15141" w:author="Kevin Gu" w:date="2020-05-18T17:09:00Z">
          <w:r w:rsidRPr="00876437" w:rsidDel="00BD272A">
            <w:rPr>
              <w:lang w:val="en-GB"/>
              <w:rPrChange w:id="15142" w:author="Kevin Gu" w:date="2020-05-18T10:36:00Z">
                <w:rPr/>
              </w:rPrChange>
            </w:rPr>
            <w:delText>s</w:delText>
          </w:r>
        </w:del>
        <w:r w:rsidRPr="00876437">
          <w:rPr>
            <w:lang w:val="en-GB"/>
            <w:rPrChange w:id="15143" w:author="Kevin Gu" w:date="2020-05-18T10:36:00Z">
              <w:rPr/>
            </w:rPrChange>
          </w:rPr>
          <w:t xml:space="preserve"> </w:t>
        </w:r>
      </w:ins>
      <w:commentRangeEnd w:id="15134"/>
      <w:r w:rsidR="00F04444">
        <w:rPr>
          <w:rStyle w:val="CommentReference"/>
        </w:rPr>
        <w:commentReference w:id="15134"/>
      </w:r>
      <w:commentRangeEnd w:id="15135"/>
      <w:r w:rsidR="00220116">
        <w:rPr>
          <w:rStyle w:val="CommentReference"/>
        </w:rPr>
        <w:commentReference w:id="15135"/>
      </w:r>
      <w:commentRangeEnd w:id="15136"/>
      <w:r w:rsidR="002740F2">
        <w:rPr>
          <w:rStyle w:val="CommentReference"/>
        </w:rPr>
        <w:commentReference w:id="15136"/>
      </w:r>
      <w:ins w:id="15144" w:author="Julio Li" w:date="2020-05-14T15:21:00Z">
        <w:del w:id="15145" w:author="Kevin Gu" w:date="2020-05-18T17:08:00Z">
          <w:r w:rsidRPr="00876437" w:rsidDel="00BD272A">
            <w:rPr>
              <w:lang w:val="en-GB"/>
              <w:rPrChange w:id="15146" w:author="Kevin Gu" w:date="2020-05-18T10:36:00Z">
                <w:rPr/>
              </w:rPrChange>
            </w:rPr>
            <w:delText xml:space="preserve">and </w:delText>
          </w:r>
        </w:del>
        <w:r w:rsidRPr="00876437">
          <w:rPr>
            <w:lang w:val="en-GB"/>
            <w:rPrChange w:id="15147" w:author="Kevin Gu" w:date="2020-05-18T10:36:00Z">
              <w:rPr/>
            </w:rPrChange>
          </w:rPr>
          <w:t xml:space="preserve">must operate on an interlocking basis that allows only one door to be opened at one time. </w:t>
        </w:r>
      </w:ins>
    </w:p>
    <w:p w14:paraId="43B07DE3" w14:textId="157098D7" w:rsidR="008B68FD" w:rsidRDefault="00EE6345" w:rsidP="00EE6345">
      <w:pPr>
        <w:rPr>
          <w:ins w:id="15148" w:author="Julio Li [2]" w:date="2020-09-07T15:20:00Z"/>
          <w:lang w:val="en-US"/>
        </w:rPr>
      </w:pPr>
      <w:proofErr w:type="spellStart"/>
      <w:ins w:id="15149" w:author="Julio Li" w:date="2020-05-14T15:21:00Z">
        <w:r w:rsidRPr="00876437">
          <w:rPr>
            <w:rFonts w:hint="eastAsia"/>
            <w:lang w:val="en-GB"/>
            <w:rPrChange w:id="15150" w:author="Kevin Gu" w:date="2020-05-18T10:36:00Z">
              <w:rPr>
                <w:rFonts w:hint="eastAsia"/>
              </w:rPr>
            </w:rPrChange>
          </w:rPr>
          <w:t>门</w:t>
        </w:r>
        <w:del w:id="15151" w:author="Kevin Gu" w:date="2020-05-18T17:08:00Z">
          <w:r w:rsidRPr="00876437" w:rsidDel="00BD272A">
            <w:rPr>
              <w:lang w:val="en-GB"/>
              <w:rPrChange w:id="15152" w:author="Kevin Gu" w:date="2020-05-18T10:36:00Z">
                <w:rPr/>
              </w:rPrChange>
            </w:rPr>
            <w:delText>1</w:delText>
          </w:r>
          <w:r w:rsidRPr="00876437" w:rsidDel="00BD272A">
            <w:rPr>
              <w:rFonts w:hint="eastAsia"/>
              <w:lang w:val="en-GB"/>
              <w:rPrChange w:id="15153" w:author="Kevin Gu" w:date="2020-05-18T10:36:00Z">
                <w:rPr>
                  <w:rFonts w:hint="eastAsia"/>
                </w:rPr>
              </w:rPrChange>
            </w:rPr>
            <w:delText>、</w:delText>
          </w:r>
          <w:r w:rsidRPr="00876437" w:rsidDel="00BD272A">
            <w:rPr>
              <w:lang w:val="en-GB"/>
              <w:rPrChange w:id="15154" w:author="Kevin Gu" w:date="2020-05-18T10:36:00Z">
                <w:rPr/>
              </w:rPrChange>
            </w:rPr>
            <w:delText>2</w:delText>
          </w:r>
          <w:r w:rsidRPr="00876437" w:rsidDel="00BD272A">
            <w:rPr>
              <w:rFonts w:hint="eastAsia"/>
              <w:lang w:val="en-GB"/>
              <w:rPrChange w:id="15155" w:author="Kevin Gu" w:date="2020-05-18T10:36:00Z">
                <w:rPr>
                  <w:rFonts w:hint="eastAsia"/>
                </w:rPr>
              </w:rPrChange>
            </w:rPr>
            <w:delText>和</w:delText>
          </w:r>
          <w:r w:rsidRPr="00876437" w:rsidDel="00BD272A">
            <w:rPr>
              <w:lang w:val="en-GB"/>
              <w:rPrChange w:id="15156" w:author="Kevin Gu" w:date="2020-05-18T10:36:00Z">
                <w:rPr/>
              </w:rPrChange>
            </w:rPr>
            <w:delText>3</w:delText>
          </w:r>
        </w:del>
        <w:r w:rsidRPr="00876437">
          <w:rPr>
            <w:rFonts w:hint="eastAsia"/>
            <w:lang w:val="en-GB"/>
            <w:rPrChange w:id="15157" w:author="Kevin Gu" w:date="2020-05-18T10:36:00Z">
              <w:rPr>
                <w:rFonts w:hint="eastAsia"/>
              </w:rPr>
            </w:rPrChange>
          </w:rPr>
          <w:t>必须允许只有一扇门一次打开互锁基础上运作</w:t>
        </w:r>
        <w:proofErr w:type="spellEnd"/>
        <w:r w:rsidRPr="00876437">
          <w:rPr>
            <w:rFonts w:hint="eastAsia"/>
            <w:lang w:val="en-GB"/>
            <w:rPrChange w:id="15158" w:author="Kevin Gu" w:date="2020-05-18T10:36:00Z">
              <w:rPr>
                <w:rFonts w:hint="eastAsia"/>
              </w:rPr>
            </w:rPrChange>
          </w:rPr>
          <w:t>。</w:t>
        </w:r>
      </w:ins>
    </w:p>
    <w:p w14:paraId="1BA4260E" w14:textId="276586C0" w:rsidR="008B68FD" w:rsidRDefault="008B68FD" w:rsidP="00EE6345">
      <w:pPr>
        <w:rPr>
          <w:ins w:id="15159" w:author="Julio Li [2]" w:date="2020-09-07T15:21:00Z"/>
          <w:lang w:val="en-US" w:eastAsia="zh-CN"/>
        </w:rPr>
      </w:pPr>
      <w:ins w:id="15160" w:author="Julio Li [2]" w:date="2020-09-07T15:21:00Z">
        <w:r>
          <w:rPr>
            <w:lang w:val="en-US"/>
          </w:rPr>
          <w:t>The first door is managed by security control room and the other two doors are managed by delivery related staffs.</w:t>
        </w:r>
      </w:ins>
    </w:p>
    <w:p w14:paraId="7CEF3E00" w14:textId="432077D7" w:rsidR="008B68FD" w:rsidRPr="008B68FD" w:rsidRDefault="008B68FD" w:rsidP="00EE6345">
      <w:pPr>
        <w:rPr>
          <w:ins w:id="15161" w:author="Julio Li" w:date="2020-05-14T15:21:00Z"/>
          <w:lang w:val="en-US" w:eastAsia="zh-CN"/>
          <w:rPrChange w:id="15162" w:author="Julio Li [2]" w:date="2020-09-07T15:20:00Z">
            <w:rPr>
              <w:ins w:id="15163" w:author="Julio Li" w:date="2020-05-14T15:21:00Z"/>
            </w:rPr>
          </w:rPrChange>
        </w:rPr>
      </w:pPr>
      <w:ins w:id="15164" w:author="Julio Li [2]" w:date="2020-09-07T15:21:00Z">
        <w:r>
          <w:rPr>
            <w:rFonts w:hint="eastAsia"/>
            <w:lang w:val="en-US" w:eastAsia="zh-CN"/>
          </w:rPr>
          <w:t>第一扇门由</w:t>
        </w:r>
      </w:ins>
      <w:ins w:id="15165" w:author="Julio Li [2]" w:date="2020-09-07T15:22:00Z">
        <w:r>
          <w:rPr>
            <w:rFonts w:hint="eastAsia"/>
            <w:lang w:val="en-US" w:eastAsia="zh-CN"/>
          </w:rPr>
          <w:t>安全控制室管理而另外两扇门由收发货区员工管理。</w:t>
        </w:r>
      </w:ins>
    </w:p>
    <w:p w14:paraId="29DFB56E" w14:textId="77777777" w:rsidR="00EE6345" w:rsidRPr="00876437" w:rsidRDefault="00EE6345" w:rsidP="00EE6345">
      <w:pPr>
        <w:rPr>
          <w:ins w:id="15166" w:author="Julio Li" w:date="2020-05-14T15:21:00Z"/>
          <w:lang w:val="en-GB"/>
          <w:rPrChange w:id="15167" w:author="Kevin Gu" w:date="2020-05-18T10:36:00Z">
            <w:rPr>
              <w:ins w:id="15168" w:author="Julio Li" w:date="2020-05-14T15:21:00Z"/>
            </w:rPr>
          </w:rPrChange>
        </w:rPr>
      </w:pPr>
      <w:ins w:id="15169" w:author="Julio Li" w:date="2020-05-14T15:21:00Z">
        <w:r w:rsidRPr="00876437">
          <w:rPr>
            <w:lang w:val="en-GB"/>
            <w:rPrChange w:id="15170" w:author="Kevin Gu" w:date="2020-05-18T10:36:00Z">
              <w:rPr/>
            </w:rPrChange>
          </w:rPr>
          <w:lastRenderedPageBreak/>
          <w:t xml:space="preserve">The intermediate zone allows the driver to load/unload the truck, without any </w:t>
        </w:r>
        <w:proofErr w:type="spellStart"/>
        <w:r w:rsidRPr="00876437">
          <w:rPr>
            <w:lang w:val="en-GB"/>
            <w:rPrChange w:id="15171" w:author="Kevin Gu" w:date="2020-05-18T10:36:00Z">
              <w:rPr/>
            </w:rPrChange>
          </w:rPr>
          <w:t>Chengtian</w:t>
        </w:r>
        <w:proofErr w:type="spellEnd"/>
        <w:r w:rsidRPr="00876437">
          <w:rPr>
            <w:lang w:val="en-GB"/>
            <w:rPrChange w:id="15172" w:author="Kevin Gu" w:date="2020-05-18T10:36:00Z">
              <w:rPr/>
            </w:rPrChange>
          </w:rPr>
          <w:t xml:space="preserve"> </w:t>
        </w:r>
        <w:proofErr w:type="spellStart"/>
        <w:r w:rsidRPr="00876437">
          <w:rPr>
            <w:lang w:val="en-GB"/>
            <w:rPrChange w:id="15173" w:author="Kevin Gu" w:date="2020-05-18T10:36:00Z">
              <w:rPr/>
            </w:rPrChange>
          </w:rPr>
          <w:t>Weiye</w:t>
        </w:r>
        <w:proofErr w:type="spellEnd"/>
        <w:r w:rsidRPr="00876437">
          <w:rPr>
            <w:lang w:val="en-GB"/>
            <w:rPrChange w:id="15174" w:author="Kevin Gu" w:date="2020-05-18T10:36:00Z">
              <w:rPr/>
            </w:rPrChange>
          </w:rPr>
          <w:t xml:space="preserve"> (Ningbo) Chip Technology Co., Ltd. personnel being present.</w:t>
        </w:r>
      </w:ins>
    </w:p>
    <w:p w14:paraId="06400439" w14:textId="77777777" w:rsidR="00EE6345" w:rsidRPr="00876437" w:rsidRDefault="00EE6345" w:rsidP="00EE6345">
      <w:pPr>
        <w:rPr>
          <w:ins w:id="15175" w:author="Julio Li" w:date="2020-05-14T15:21:00Z"/>
          <w:lang w:val="en-GB"/>
          <w:rPrChange w:id="15176" w:author="Kevin Gu" w:date="2020-05-18T10:36:00Z">
            <w:rPr>
              <w:ins w:id="15177" w:author="Julio Li" w:date="2020-05-14T15:21:00Z"/>
            </w:rPr>
          </w:rPrChange>
        </w:rPr>
      </w:pPr>
      <w:proofErr w:type="spellStart"/>
      <w:ins w:id="15178" w:author="Julio Li" w:date="2020-05-14T15:21:00Z">
        <w:r w:rsidRPr="00876437">
          <w:rPr>
            <w:rFonts w:hint="eastAsia"/>
            <w:lang w:val="en-GB"/>
            <w:rPrChange w:id="15179" w:author="Kevin Gu" w:date="2020-05-18T10:36:00Z">
              <w:rPr>
                <w:rFonts w:hint="eastAsia"/>
              </w:rPr>
            </w:rPrChange>
          </w:rPr>
          <w:t>中间区域允许装货</w:t>
        </w:r>
        <w:proofErr w:type="spellEnd"/>
        <w:r w:rsidRPr="00876437">
          <w:rPr>
            <w:lang w:val="en-GB"/>
            <w:rPrChange w:id="15180" w:author="Kevin Gu" w:date="2020-05-18T10:36:00Z">
              <w:rPr/>
            </w:rPrChange>
          </w:rPr>
          <w:t>/</w:t>
        </w:r>
        <w:proofErr w:type="spellStart"/>
        <w:r w:rsidRPr="00876437">
          <w:rPr>
            <w:rFonts w:hint="eastAsia"/>
            <w:lang w:val="en-GB"/>
            <w:rPrChange w:id="15181" w:author="Kevin Gu" w:date="2020-05-18T10:36:00Z">
              <w:rPr>
                <w:rFonts w:hint="eastAsia"/>
              </w:rPr>
            </w:rPrChange>
          </w:rPr>
          <w:t>卸载卡车，没有任何澄天伟业（宁波）芯片技术有限公司人员在场</w:t>
        </w:r>
        <w:proofErr w:type="spellEnd"/>
        <w:r w:rsidRPr="00876437">
          <w:rPr>
            <w:rFonts w:hint="eastAsia"/>
            <w:lang w:val="en-GB"/>
            <w:rPrChange w:id="15182" w:author="Kevin Gu" w:date="2020-05-18T10:36:00Z">
              <w:rPr>
                <w:rFonts w:hint="eastAsia"/>
              </w:rPr>
            </w:rPrChange>
          </w:rPr>
          <w:t>。</w:t>
        </w:r>
      </w:ins>
    </w:p>
    <w:p w14:paraId="60EEA837" w14:textId="77777777" w:rsidR="00EE6345" w:rsidRPr="00876437" w:rsidRDefault="00EE6345" w:rsidP="00EE6345">
      <w:pPr>
        <w:rPr>
          <w:ins w:id="15183" w:author="Julio Li" w:date="2020-05-14T15:21:00Z"/>
          <w:lang w:val="en-GB"/>
          <w:rPrChange w:id="15184" w:author="Kevin Gu" w:date="2020-05-18T10:36:00Z">
            <w:rPr>
              <w:ins w:id="15185" w:author="Julio Li" w:date="2020-05-14T15:21:00Z"/>
            </w:rPr>
          </w:rPrChange>
        </w:rPr>
      </w:pPr>
      <w:proofErr w:type="spellStart"/>
      <w:ins w:id="15186" w:author="Julio Li" w:date="2020-05-14T15:21:00Z">
        <w:r w:rsidRPr="00876437">
          <w:rPr>
            <w:lang w:val="en-GB"/>
            <w:rPrChange w:id="15187" w:author="Kevin Gu" w:date="2020-05-18T10:36:00Z">
              <w:rPr/>
            </w:rPrChange>
          </w:rPr>
          <w:t>Chengtian</w:t>
        </w:r>
        <w:proofErr w:type="spellEnd"/>
        <w:r w:rsidRPr="00876437">
          <w:rPr>
            <w:lang w:val="en-GB"/>
            <w:rPrChange w:id="15188" w:author="Kevin Gu" w:date="2020-05-18T10:36:00Z">
              <w:rPr/>
            </w:rPrChange>
          </w:rPr>
          <w:t xml:space="preserve"> </w:t>
        </w:r>
        <w:proofErr w:type="spellStart"/>
        <w:r w:rsidRPr="00876437">
          <w:rPr>
            <w:lang w:val="en-GB"/>
            <w:rPrChange w:id="15189" w:author="Kevin Gu" w:date="2020-05-18T10:36:00Z">
              <w:rPr/>
            </w:rPrChange>
          </w:rPr>
          <w:t>Weiye</w:t>
        </w:r>
        <w:proofErr w:type="spellEnd"/>
        <w:r w:rsidRPr="00876437">
          <w:rPr>
            <w:lang w:val="en-GB"/>
            <w:rPrChange w:id="15190" w:author="Kevin Gu" w:date="2020-05-18T10:36:00Z">
              <w:rPr/>
            </w:rPrChange>
          </w:rPr>
          <w:t xml:space="preserve"> (Ningbo) Chip Technology Co., Ltd employees transfer the shipped/delivered goods when no truck is present.</w:t>
        </w:r>
      </w:ins>
    </w:p>
    <w:p w14:paraId="3EB837F2" w14:textId="77777777" w:rsidR="00EE6345" w:rsidRPr="00876437" w:rsidRDefault="00EE6345" w:rsidP="00EE6345">
      <w:pPr>
        <w:rPr>
          <w:ins w:id="15191" w:author="Julio Li" w:date="2020-05-14T15:21:00Z"/>
          <w:lang w:val="en-GB"/>
          <w:rPrChange w:id="15192" w:author="Kevin Gu" w:date="2020-05-18T10:36:00Z">
            <w:rPr>
              <w:ins w:id="15193" w:author="Julio Li" w:date="2020-05-14T15:21:00Z"/>
            </w:rPr>
          </w:rPrChange>
        </w:rPr>
      </w:pPr>
      <w:proofErr w:type="spellStart"/>
      <w:ins w:id="15194" w:author="Julio Li" w:date="2020-05-14T15:21:00Z">
        <w:r w:rsidRPr="00876437">
          <w:rPr>
            <w:rFonts w:hint="eastAsia"/>
            <w:lang w:val="en-GB"/>
            <w:rPrChange w:id="15195" w:author="Kevin Gu" w:date="2020-05-18T10:36:00Z">
              <w:rPr>
                <w:rFonts w:hint="eastAsia"/>
              </w:rPr>
            </w:rPrChange>
          </w:rPr>
          <w:t>澄天伟业（宁波）芯片技术有限公司员工转让已发运交付货物时没有卡车在场</w:t>
        </w:r>
        <w:proofErr w:type="spellEnd"/>
        <w:r w:rsidRPr="00876437">
          <w:rPr>
            <w:rFonts w:hint="eastAsia"/>
            <w:lang w:val="en-GB"/>
            <w:rPrChange w:id="15196" w:author="Kevin Gu" w:date="2020-05-18T10:36:00Z">
              <w:rPr>
                <w:rFonts w:hint="eastAsia"/>
              </w:rPr>
            </w:rPrChange>
          </w:rPr>
          <w:t>。</w:t>
        </w:r>
      </w:ins>
    </w:p>
    <w:p w14:paraId="3C472352" w14:textId="2CB46498" w:rsidR="00EE6345" w:rsidRPr="00AD5815" w:rsidRDefault="00EE6345" w:rsidP="00EE6345">
      <w:pPr>
        <w:rPr>
          <w:ins w:id="15197" w:author="Julio Li" w:date="2020-05-14T15:21:00Z"/>
          <w:lang w:val="en-US"/>
          <w:rPrChange w:id="15198" w:author="Administrator" w:date="2020-09-04T16:36:00Z">
            <w:rPr>
              <w:ins w:id="15199" w:author="Julio Li" w:date="2020-05-14T15:21:00Z"/>
            </w:rPr>
          </w:rPrChange>
        </w:rPr>
      </w:pPr>
      <w:ins w:id="15200" w:author="Julio Li" w:date="2020-05-14T15:21:00Z">
        <w:r w:rsidRPr="00876437">
          <w:rPr>
            <w:lang w:val="en-GB"/>
            <w:rPrChange w:id="15201" w:author="Kevin Gu" w:date="2020-05-18T10:36:00Z">
              <w:rPr/>
            </w:rPrChange>
          </w:rPr>
          <w:t xml:space="preserve">Door </w:t>
        </w:r>
        <w:del w:id="15202" w:author="Kevin Gu" w:date="2020-05-18T17:09:00Z">
          <w:r w:rsidRPr="00876437" w:rsidDel="00BD272A">
            <w:rPr>
              <w:lang w:val="en-GB"/>
              <w:rPrChange w:id="15203" w:author="Kevin Gu" w:date="2020-05-18T10:36:00Z">
                <w:rPr/>
              </w:rPrChange>
            </w:rPr>
            <w:delText></w:delText>
          </w:r>
        </w:del>
      </w:ins>
      <w:ins w:id="15204" w:author="Kevin Gu" w:date="2020-05-18T17:09:00Z">
        <w:r w:rsidR="00BD272A">
          <w:rPr>
            <w:lang w:val="en-GB"/>
          </w:rPr>
          <w:t xml:space="preserve">3 </w:t>
        </w:r>
      </w:ins>
      <w:ins w:id="15205" w:author="Julio Li" w:date="2020-05-14T15:21:00Z">
        <w:r w:rsidRPr="00876437">
          <w:rPr>
            <w:lang w:val="en-GB"/>
            <w:rPrChange w:id="15206" w:author="Kevin Gu" w:date="2020-05-18T10:36:00Z">
              <w:rPr/>
            </w:rPrChange>
          </w:rPr>
          <w:t>must also be protected by an In and Out</w:t>
        </w:r>
      </w:ins>
      <w:ins w:id="15207" w:author="Kevin Gu" w:date="2020-05-18T17:09:00Z">
        <w:r w:rsidR="00BD272A">
          <w:rPr>
            <w:lang w:val="en-GB"/>
          </w:rPr>
          <w:t xml:space="preserve"> </w:t>
        </w:r>
      </w:ins>
      <w:ins w:id="15208" w:author="Julio Li" w:date="2020-05-14T15:21:00Z">
        <w:r w:rsidRPr="00876437">
          <w:rPr>
            <w:lang w:val="en-GB"/>
            <w:rPrChange w:id="15209" w:author="Kevin Gu" w:date="2020-05-18T10:36:00Z">
              <w:rPr/>
            </w:rPrChange>
          </w:rPr>
          <w:t>access control system.</w:t>
        </w:r>
      </w:ins>
    </w:p>
    <w:p w14:paraId="4010E923" w14:textId="77777777" w:rsidR="00EE6345" w:rsidRPr="00876437" w:rsidRDefault="00EE6345" w:rsidP="00EE6345">
      <w:pPr>
        <w:rPr>
          <w:ins w:id="15210" w:author="Julio Li" w:date="2020-05-14T15:21:00Z"/>
          <w:lang w:val="en-GB"/>
          <w:rPrChange w:id="15211" w:author="Kevin Gu" w:date="2020-05-18T10:36:00Z">
            <w:rPr>
              <w:ins w:id="15212" w:author="Julio Li" w:date="2020-05-14T15:21:00Z"/>
            </w:rPr>
          </w:rPrChange>
        </w:rPr>
      </w:pPr>
      <w:ins w:id="15213" w:author="Julio Li" w:date="2020-05-14T15:21:00Z">
        <w:r w:rsidRPr="00876437">
          <w:rPr>
            <w:rFonts w:hint="eastAsia"/>
            <w:lang w:val="en-GB"/>
            <w:rPrChange w:id="15214" w:author="Kevin Gu" w:date="2020-05-18T10:36:00Z">
              <w:rPr>
                <w:rFonts w:hint="eastAsia"/>
              </w:rPr>
            </w:rPrChange>
          </w:rPr>
          <w:t>门</w:t>
        </w:r>
        <w:r w:rsidRPr="00876437">
          <w:rPr>
            <w:lang w:val="en-GB"/>
            <w:rPrChange w:id="15215" w:author="Kevin Gu" w:date="2020-05-18T10:36:00Z">
              <w:rPr/>
            </w:rPrChange>
          </w:rPr>
          <w:t>3</w:t>
        </w:r>
        <w:proofErr w:type="spellStart"/>
        <w:r w:rsidRPr="00876437">
          <w:rPr>
            <w:rFonts w:hint="eastAsia"/>
            <w:lang w:val="en-GB"/>
            <w:rPrChange w:id="15216" w:author="Kevin Gu" w:date="2020-05-18T10:36:00Z">
              <w:rPr>
                <w:rFonts w:hint="eastAsia"/>
              </w:rPr>
            </w:rPrChange>
          </w:rPr>
          <w:t>也必须按出入口控制系统得到保护</w:t>
        </w:r>
        <w:proofErr w:type="spellEnd"/>
        <w:r w:rsidRPr="00876437">
          <w:rPr>
            <w:rFonts w:hint="eastAsia"/>
            <w:lang w:val="en-GB"/>
            <w:rPrChange w:id="15217" w:author="Kevin Gu" w:date="2020-05-18T10:36:00Z">
              <w:rPr>
                <w:rFonts w:hint="eastAsia"/>
              </w:rPr>
            </w:rPrChange>
          </w:rPr>
          <w:t>。</w:t>
        </w:r>
      </w:ins>
    </w:p>
    <w:p w14:paraId="20B4CBFF" w14:textId="3F9448B5" w:rsidR="00EE6345" w:rsidRPr="00876437" w:rsidRDefault="00EE6345" w:rsidP="00EE6345">
      <w:pPr>
        <w:rPr>
          <w:ins w:id="15218" w:author="Julio Li" w:date="2020-05-14T15:21:00Z"/>
          <w:lang w:val="en-GB"/>
          <w:rPrChange w:id="15219" w:author="Kevin Gu" w:date="2020-05-18T10:36:00Z">
            <w:rPr>
              <w:ins w:id="15220" w:author="Julio Li" w:date="2020-05-14T15:21:00Z"/>
            </w:rPr>
          </w:rPrChange>
        </w:rPr>
      </w:pPr>
      <w:ins w:id="15221" w:author="Julio Li" w:date="2020-05-14T15:21:00Z">
        <w:r w:rsidRPr="00876437">
          <w:rPr>
            <w:lang w:val="en-GB"/>
            <w:rPrChange w:id="15222" w:author="Kevin Gu" w:date="2020-05-18T10:36:00Z">
              <w:rPr/>
            </w:rPrChange>
          </w:rPr>
          <w:t>An intercom communication system allows identification of driver and goods to be delivered/shipped.</w:t>
        </w:r>
      </w:ins>
    </w:p>
    <w:p w14:paraId="5302ABF5" w14:textId="77777777" w:rsidR="00EE6345" w:rsidRPr="00876437" w:rsidRDefault="00EE6345" w:rsidP="00EE6345">
      <w:pPr>
        <w:rPr>
          <w:ins w:id="15223" w:author="Julio Li" w:date="2020-05-14T15:21:00Z"/>
          <w:lang w:val="en-GB"/>
          <w:rPrChange w:id="15224" w:author="Kevin Gu" w:date="2020-05-18T10:36:00Z">
            <w:rPr>
              <w:ins w:id="15225" w:author="Julio Li" w:date="2020-05-14T15:21:00Z"/>
            </w:rPr>
          </w:rPrChange>
        </w:rPr>
      </w:pPr>
      <w:proofErr w:type="spellStart"/>
      <w:ins w:id="15226" w:author="Julio Li" w:date="2020-05-14T15:21:00Z">
        <w:r w:rsidRPr="00876437">
          <w:rPr>
            <w:rFonts w:hint="eastAsia"/>
            <w:lang w:val="en-GB"/>
            <w:rPrChange w:id="15227" w:author="Kevin Gu" w:date="2020-05-18T10:36:00Z">
              <w:rPr>
                <w:rFonts w:hint="eastAsia"/>
              </w:rPr>
            </w:rPrChange>
          </w:rPr>
          <w:t>对讲通信系统允许鉴定司机和要发出</w:t>
        </w:r>
        <w:proofErr w:type="spellEnd"/>
        <w:r w:rsidRPr="00876437">
          <w:rPr>
            <w:lang w:val="en-GB"/>
            <w:rPrChange w:id="15228" w:author="Kevin Gu" w:date="2020-05-18T10:36:00Z">
              <w:rPr/>
            </w:rPrChange>
          </w:rPr>
          <w:t>/</w:t>
        </w:r>
        <w:proofErr w:type="spellStart"/>
        <w:r w:rsidRPr="00876437">
          <w:rPr>
            <w:rFonts w:hint="eastAsia"/>
            <w:lang w:val="en-GB"/>
            <w:rPrChange w:id="15229" w:author="Kevin Gu" w:date="2020-05-18T10:36:00Z">
              <w:rPr>
                <w:rFonts w:hint="eastAsia"/>
              </w:rPr>
            </w:rPrChange>
          </w:rPr>
          <w:t>接收的货物</w:t>
        </w:r>
        <w:proofErr w:type="spellEnd"/>
        <w:r w:rsidRPr="00876437">
          <w:rPr>
            <w:rFonts w:hint="eastAsia"/>
            <w:lang w:val="en-GB"/>
            <w:rPrChange w:id="15230" w:author="Kevin Gu" w:date="2020-05-18T10:36:00Z">
              <w:rPr>
                <w:rFonts w:hint="eastAsia"/>
              </w:rPr>
            </w:rPrChange>
          </w:rPr>
          <w:t>。</w:t>
        </w:r>
      </w:ins>
    </w:p>
    <w:p w14:paraId="288BCA4B" w14:textId="24A7CEC3" w:rsidR="00EE6345" w:rsidRPr="00876437" w:rsidRDefault="00EE6345" w:rsidP="00EE6345">
      <w:pPr>
        <w:rPr>
          <w:ins w:id="15231" w:author="Julio Li" w:date="2020-05-14T15:21:00Z"/>
          <w:lang w:val="en-GB"/>
          <w:rPrChange w:id="15232" w:author="Kevin Gu" w:date="2020-05-18T10:36:00Z">
            <w:rPr>
              <w:ins w:id="15233" w:author="Julio Li" w:date="2020-05-14T15:21:00Z"/>
            </w:rPr>
          </w:rPrChange>
        </w:rPr>
      </w:pPr>
      <w:ins w:id="15234" w:author="Julio Li" w:date="2020-05-14T15:21:00Z">
        <w:r w:rsidRPr="00876437">
          <w:rPr>
            <w:lang w:val="en-GB"/>
            <w:rPrChange w:id="15235" w:author="Kevin Gu" w:date="2020-05-18T10:36:00Z">
              <w:rPr/>
            </w:rPrChange>
          </w:rPr>
          <w:t xml:space="preserve">In addition, CCTV cameras must be installed and oriented to cover the external and internal access </w:t>
        </w:r>
        <w:del w:id="15236" w:author="Kevin Gu" w:date="2020-05-18T17:09:00Z">
          <w:r w:rsidRPr="00876437" w:rsidDel="00BD272A">
            <w:rPr>
              <w:lang w:val="en-GB"/>
              <w:rPrChange w:id="15237" w:author="Kevin Gu" w:date="2020-05-18T10:36:00Z">
                <w:rPr/>
              </w:rPrChange>
            </w:rPr>
            <w:delText>doors, and</w:delText>
          </w:r>
        </w:del>
      </w:ins>
      <w:ins w:id="15238" w:author="Kevin Gu" w:date="2020-05-18T17:09:00Z">
        <w:r w:rsidR="00BD272A" w:rsidRPr="00876437">
          <w:rPr>
            <w:lang w:val="en-GB"/>
          </w:rPr>
          <w:t>doors and</w:t>
        </w:r>
      </w:ins>
      <w:ins w:id="15239" w:author="Julio Li" w:date="2020-05-14T15:21:00Z">
        <w:r w:rsidRPr="00876437">
          <w:rPr>
            <w:lang w:val="en-GB"/>
            <w:rPrChange w:id="15240" w:author="Kevin Gu" w:date="2020-05-18T10:36:00Z">
              <w:rPr/>
            </w:rPrChange>
          </w:rPr>
          <w:t xml:space="preserve"> capture all activity during shipment/delivery.</w:t>
        </w:r>
      </w:ins>
    </w:p>
    <w:p w14:paraId="15DC757E" w14:textId="77777777" w:rsidR="00EE6345" w:rsidRPr="00876437" w:rsidRDefault="00EE6345" w:rsidP="00EE6345">
      <w:pPr>
        <w:rPr>
          <w:ins w:id="15241" w:author="Julio Li" w:date="2020-05-14T15:21:00Z"/>
          <w:lang w:val="en-GB"/>
          <w:rPrChange w:id="15242" w:author="Kevin Gu" w:date="2020-05-18T10:36:00Z">
            <w:rPr>
              <w:ins w:id="15243" w:author="Julio Li" w:date="2020-05-14T15:21:00Z"/>
            </w:rPr>
          </w:rPrChange>
        </w:rPr>
      </w:pPr>
      <w:proofErr w:type="spellStart"/>
      <w:ins w:id="15244" w:author="Julio Li" w:date="2020-05-14T15:21:00Z">
        <w:r w:rsidRPr="00876437">
          <w:rPr>
            <w:rFonts w:hint="eastAsia"/>
            <w:lang w:val="en-GB"/>
            <w:rPrChange w:id="15245" w:author="Kevin Gu" w:date="2020-05-18T10:36:00Z">
              <w:rPr>
                <w:rFonts w:hint="eastAsia"/>
              </w:rPr>
            </w:rPrChange>
          </w:rPr>
          <w:t>此外，必须安装并面向包括内部和外部的访问门，并在装运</w:t>
        </w:r>
        <w:proofErr w:type="spellEnd"/>
        <w:r w:rsidRPr="00876437">
          <w:rPr>
            <w:lang w:val="en-GB"/>
            <w:rPrChange w:id="15246" w:author="Kevin Gu" w:date="2020-05-18T10:36:00Z">
              <w:rPr/>
            </w:rPrChange>
          </w:rPr>
          <w:t>/</w:t>
        </w:r>
        <w:proofErr w:type="spellStart"/>
        <w:r w:rsidRPr="00876437">
          <w:rPr>
            <w:rFonts w:hint="eastAsia"/>
            <w:lang w:val="en-GB"/>
            <w:rPrChange w:id="15247" w:author="Kevin Gu" w:date="2020-05-18T10:36:00Z">
              <w:rPr>
                <w:rFonts w:hint="eastAsia"/>
              </w:rPr>
            </w:rPrChange>
          </w:rPr>
          <w:t>交货期间捕获所有活动的闭路电视摄影机</w:t>
        </w:r>
        <w:proofErr w:type="spellEnd"/>
        <w:r w:rsidRPr="00876437">
          <w:rPr>
            <w:rFonts w:hint="eastAsia"/>
            <w:lang w:val="en-GB"/>
            <w:rPrChange w:id="15248" w:author="Kevin Gu" w:date="2020-05-18T10:36:00Z">
              <w:rPr>
                <w:rFonts w:hint="eastAsia"/>
              </w:rPr>
            </w:rPrChange>
          </w:rPr>
          <w:t>。</w:t>
        </w:r>
      </w:ins>
    </w:p>
    <w:p w14:paraId="459418DF" w14:textId="305E488A" w:rsidR="00EE6345" w:rsidRPr="00876437" w:rsidRDefault="00EE6345" w:rsidP="00EE6345">
      <w:pPr>
        <w:rPr>
          <w:ins w:id="15249" w:author="Julio Li" w:date="2020-05-14T15:21:00Z"/>
          <w:lang w:val="en-GB"/>
          <w:rPrChange w:id="15250" w:author="Kevin Gu" w:date="2020-05-18T10:36:00Z">
            <w:rPr>
              <w:ins w:id="15251" w:author="Julio Li" w:date="2020-05-14T15:21:00Z"/>
            </w:rPr>
          </w:rPrChange>
        </w:rPr>
      </w:pPr>
      <w:ins w:id="15252" w:author="Julio Li" w:date="2020-05-14T15:21:00Z">
        <w:r w:rsidRPr="00876437">
          <w:rPr>
            <w:lang w:val="en-GB"/>
            <w:rPrChange w:id="15253" w:author="Kevin Gu" w:date="2020-05-18T10:36:00Z">
              <w:rPr/>
            </w:rPrChange>
          </w:rPr>
          <w:t xml:space="preserve">One of the walls separating this area from the facility contains a security window </w:t>
        </w:r>
        <w:del w:id="15254" w:author="Kevin Gu" w:date="2020-05-18T17:09:00Z">
          <w:r w:rsidRPr="00876437" w:rsidDel="00BD272A">
            <w:rPr>
              <w:lang w:val="en-GB"/>
              <w:rPrChange w:id="15255" w:author="Kevin Gu" w:date="2020-05-18T10:36:00Z">
                <w:rPr/>
              </w:rPrChange>
            </w:rPr>
            <w:delText></w:delText>
          </w:r>
        </w:del>
      </w:ins>
      <w:ins w:id="15256" w:author="Kevin Gu" w:date="2020-05-18T17:09:00Z">
        <w:r w:rsidR="00BD272A">
          <w:rPr>
            <w:lang w:val="en-GB"/>
          </w:rPr>
          <w:t xml:space="preserve">4 </w:t>
        </w:r>
      </w:ins>
      <w:ins w:id="15257" w:author="Julio Li" w:date="2020-05-14T15:21:00Z">
        <w:r w:rsidRPr="00876437">
          <w:rPr>
            <w:lang w:val="en-GB"/>
            <w:rPrChange w:id="15258" w:author="Kevin Gu" w:date="2020-05-18T10:36:00Z">
              <w:rPr/>
            </w:rPrChange>
          </w:rPr>
          <w:t>for the exchange of documents.</w:t>
        </w:r>
      </w:ins>
    </w:p>
    <w:p w14:paraId="5D8B0265" w14:textId="77777777" w:rsidR="00EE6345" w:rsidRPr="00876437" w:rsidRDefault="00EE6345" w:rsidP="00EE6345">
      <w:pPr>
        <w:rPr>
          <w:ins w:id="15259" w:author="Julio Li" w:date="2020-05-14T15:21:00Z"/>
          <w:lang w:val="en-GB"/>
          <w:rPrChange w:id="15260" w:author="Kevin Gu" w:date="2020-05-18T10:36:00Z">
            <w:rPr>
              <w:ins w:id="15261" w:author="Julio Li" w:date="2020-05-14T15:21:00Z"/>
            </w:rPr>
          </w:rPrChange>
        </w:rPr>
      </w:pPr>
      <w:proofErr w:type="spellStart"/>
      <w:ins w:id="15262" w:author="Julio Li" w:date="2020-05-14T15:21:00Z">
        <w:r w:rsidRPr="00876437">
          <w:rPr>
            <w:rFonts w:hint="eastAsia"/>
            <w:lang w:val="en-GB"/>
            <w:rPrChange w:id="15263" w:author="Kevin Gu" w:date="2020-05-18T10:36:00Z">
              <w:rPr>
                <w:rFonts w:hint="eastAsia"/>
              </w:rPr>
            </w:rPrChange>
          </w:rPr>
          <w:t>隔离这一区域的一面墙壁须包含安全窗</w:t>
        </w:r>
        <w:proofErr w:type="spellEnd"/>
        <w:r w:rsidRPr="00876437">
          <w:rPr>
            <w:lang w:val="en-GB"/>
            <w:rPrChange w:id="15264" w:author="Kevin Gu" w:date="2020-05-18T10:36:00Z">
              <w:rPr/>
            </w:rPrChange>
          </w:rPr>
          <w:t>4</w:t>
        </w:r>
        <w:proofErr w:type="spellStart"/>
        <w:r w:rsidRPr="00876437">
          <w:rPr>
            <w:rFonts w:hint="eastAsia"/>
            <w:lang w:val="en-GB"/>
            <w:rPrChange w:id="15265" w:author="Kevin Gu" w:date="2020-05-18T10:36:00Z">
              <w:rPr>
                <w:rFonts w:hint="eastAsia"/>
              </w:rPr>
            </w:rPrChange>
          </w:rPr>
          <w:t>用于交换文件</w:t>
        </w:r>
        <w:proofErr w:type="spellEnd"/>
        <w:r w:rsidRPr="00876437">
          <w:rPr>
            <w:rFonts w:hint="eastAsia"/>
            <w:lang w:val="en-GB"/>
            <w:rPrChange w:id="15266" w:author="Kevin Gu" w:date="2020-05-18T10:36:00Z">
              <w:rPr>
                <w:rFonts w:hint="eastAsia"/>
              </w:rPr>
            </w:rPrChange>
          </w:rPr>
          <w:t>。</w:t>
        </w:r>
      </w:ins>
    </w:p>
    <w:p w14:paraId="38E7BF4C" w14:textId="5485F19A" w:rsidR="00EE6345" w:rsidRPr="00876437" w:rsidRDefault="00EE6345" w:rsidP="00EE6345">
      <w:pPr>
        <w:rPr>
          <w:ins w:id="15267" w:author="Julio Li" w:date="2020-05-14T15:21:00Z"/>
          <w:lang w:val="en-GB"/>
          <w:rPrChange w:id="15268" w:author="Kevin Gu" w:date="2020-05-18T10:36:00Z">
            <w:rPr>
              <w:ins w:id="15269" w:author="Julio Li" w:date="2020-05-14T15:21:00Z"/>
            </w:rPr>
          </w:rPrChange>
        </w:rPr>
      </w:pPr>
      <w:ins w:id="15270" w:author="Julio Li" w:date="2020-05-14T15:21:00Z">
        <w:r w:rsidRPr="00876437">
          <w:rPr>
            <w:lang w:val="en-GB"/>
            <w:rPrChange w:id="15271" w:author="Kevin Gu" w:date="2020-05-18T10:36:00Z">
              <w:rPr/>
            </w:rPrChange>
          </w:rPr>
          <w:t xml:space="preserve">Receipt and dispatch of secure products and materials together with instructions on identity checks to be carried </w:t>
        </w:r>
        <w:del w:id="15272" w:author="Kevin Gu" w:date="2020-05-18T11:23:00Z">
          <w:r w:rsidRPr="00876437" w:rsidDel="008B61E5">
            <w:rPr>
              <w:lang w:val="en-GB"/>
              <w:rPrChange w:id="15273" w:author="Kevin Gu" w:date="2020-05-18T10:36:00Z">
                <w:rPr/>
              </w:rPrChange>
            </w:rPr>
            <w:delText>outon</w:delText>
          </w:r>
        </w:del>
      </w:ins>
      <w:ins w:id="15274" w:author="Kevin Gu" w:date="2020-05-18T11:23:00Z">
        <w:r w:rsidR="008B61E5" w:rsidRPr="00876437">
          <w:rPr>
            <w:lang w:val="en-GB"/>
          </w:rPr>
          <w:t>out on</w:t>
        </w:r>
      </w:ins>
      <w:ins w:id="15275" w:author="Julio Li" w:date="2020-05-14T15:21:00Z">
        <w:r w:rsidRPr="00876437">
          <w:rPr>
            <w:lang w:val="en-GB"/>
            <w:rPrChange w:id="15276" w:author="Kevin Gu" w:date="2020-05-18T10:36:00Z">
              <w:rPr/>
            </w:rPrChange>
          </w:rPr>
          <w:t xml:space="preserve"> couriers should be the subject of local procedures.</w:t>
        </w:r>
      </w:ins>
    </w:p>
    <w:p w14:paraId="17D1CDD5" w14:textId="78F16058" w:rsidR="00EE6345" w:rsidRPr="00876437" w:rsidDel="00BD272A" w:rsidRDefault="00EE6345" w:rsidP="00EE6345">
      <w:pPr>
        <w:rPr>
          <w:ins w:id="15277" w:author="Julio Li" w:date="2020-05-14T15:22:00Z"/>
          <w:del w:id="15278" w:author="Kevin Gu" w:date="2020-05-18T17:10:00Z"/>
          <w:lang w:val="en-GB"/>
          <w:rPrChange w:id="15279" w:author="Kevin Gu" w:date="2020-05-18T10:36:00Z">
            <w:rPr>
              <w:ins w:id="15280" w:author="Julio Li" w:date="2020-05-14T15:22:00Z"/>
              <w:del w:id="15281" w:author="Kevin Gu" w:date="2020-05-18T17:10:00Z"/>
            </w:rPr>
          </w:rPrChange>
        </w:rPr>
      </w:pPr>
      <w:proofErr w:type="spellStart"/>
      <w:ins w:id="15282" w:author="Julio Li" w:date="2020-05-14T15:21:00Z">
        <w:r w:rsidRPr="00876437">
          <w:rPr>
            <w:rFonts w:hint="eastAsia"/>
            <w:lang w:val="en-GB"/>
            <w:rPrChange w:id="15283" w:author="Kevin Gu" w:date="2020-05-18T10:36:00Z">
              <w:rPr>
                <w:rFonts w:hint="eastAsia"/>
              </w:rPr>
            </w:rPrChange>
          </w:rPr>
          <w:t>收货和发货安全可靠的产品和材料，包括有关身份检查以关于携带者进行的说明应该是本地程序的主题</w:t>
        </w:r>
        <w:proofErr w:type="spellEnd"/>
        <w:r w:rsidRPr="00876437">
          <w:rPr>
            <w:rFonts w:hint="eastAsia"/>
            <w:lang w:val="en-GB"/>
            <w:rPrChange w:id="15284" w:author="Kevin Gu" w:date="2020-05-18T10:36:00Z">
              <w:rPr>
                <w:rFonts w:hint="eastAsia"/>
              </w:rPr>
            </w:rPrChange>
          </w:rPr>
          <w:t>。</w:t>
        </w:r>
      </w:ins>
    </w:p>
    <w:p w14:paraId="03E5F963" w14:textId="4A9AE49A" w:rsidR="00EE6345" w:rsidRPr="00876437" w:rsidDel="008B61E5" w:rsidRDefault="00EE6345">
      <w:pPr>
        <w:pStyle w:val="Title2"/>
        <w:spacing w:after="120"/>
        <w:rPr>
          <w:ins w:id="15285" w:author="Julio Li" w:date="2020-05-14T15:22:00Z"/>
          <w:del w:id="15286" w:author="Kevin Gu" w:date="2020-05-18T11:23:00Z"/>
          <w:lang w:val="en-GB"/>
          <w:rPrChange w:id="15287" w:author="Kevin Gu" w:date="2020-05-18T10:36:00Z">
            <w:rPr>
              <w:ins w:id="15288" w:author="Julio Li" w:date="2020-05-14T15:22:00Z"/>
              <w:del w:id="15289" w:author="Kevin Gu" w:date="2020-05-18T11:23:00Z"/>
            </w:rPr>
          </w:rPrChange>
        </w:rPr>
        <w:pPrChange w:id="15290" w:author="Kevin Gu" w:date="2020-05-18T17:10:00Z">
          <w:pPr>
            <w:pStyle w:val="Title2"/>
          </w:pPr>
        </w:pPrChange>
      </w:pPr>
      <w:ins w:id="15291" w:author="Julio Li" w:date="2020-05-14T15:22:00Z">
        <w:del w:id="15292" w:author="Kevin Gu" w:date="2020-05-18T11:23:00Z">
          <w:r w:rsidRPr="00876437" w:rsidDel="008B61E5">
            <w:rPr>
              <w:b w:val="0"/>
              <w:bCs w:val="0"/>
              <w:lang w:val="en-GB" w:eastAsia="zh-CN"/>
              <w:rPrChange w:id="15293" w:author="Kevin Gu" w:date="2020-05-18T10:36:00Z">
                <w:rPr>
                  <w:b w:val="0"/>
                  <w:bCs w:val="0"/>
                </w:rPr>
              </w:rPrChange>
            </w:rPr>
            <w:delText>Mail</w:delText>
          </w:r>
          <w:r w:rsidRPr="00876437" w:rsidDel="008B61E5">
            <w:rPr>
              <w:rFonts w:hint="eastAsia"/>
              <w:b w:val="0"/>
              <w:bCs w:val="0"/>
              <w:lang w:val="en-GB" w:eastAsia="zh-CN"/>
              <w:rPrChange w:id="15294" w:author="Kevin Gu" w:date="2020-05-18T10:36:00Z">
                <w:rPr>
                  <w:rFonts w:hint="eastAsia"/>
                  <w:b w:val="0"/>
                  <w:bCs w:val="0"/>
                </w:rPr>
              </w:rPrChange>
            </w:rPr>
            <w:delText>邮件</w:delText>
          </w:r>
        </w:del>
      </w:ins>
    </w:p>
    <w:p w14:paraId="489ADADA" w14:textId="27165E51" w:rsidR="00EE6345" w:rsidRPr="00876437" w:rsidDel="008B61E5" w:rsidRDefault="00EE6345" w:rsidP="00EE6345">
      <w:pPr>
        <w:rPr>
          <w:ins w:id="15295" w:author="Julio Li" w:date="2020-05-14T15:22:00Z"/>
          <w:del w:id="15296" w:author="Kevin Gu" w:date="2020-05-18T11:23:00Z"/>
          <w:lang w:val="en-GB"/>
          <w:rPrChange w:id="15297" w:author="Kevin Gu" w:date="2020-05-18T10:36:00Z">
            <w:rPr>
              <w:ins w:id="15298" w:author="Julio Li" w:date="2020-05-14T15:22:00Z"/>
              <w:del w:id="15299" w:author="Kevin Gu" w:date="2020-05-18T11:23:00Z"/>
            </w:rPr>
          </w:rPrChange>
        </w:rPr>
      </w:pPr>
      <w:ins w:id="15300" w:author="Julio Li" w:date="2020-05-14T15:22:00Z">
        <w:del w:id="15301" w:author="Kevin Gu" w:date="2020-05-18T11:23:00Z">
          <w:r w:rsidRPr="00876437" w:rsidDel="008B61E5">
            <w:rPr>
              <w:lang w:val="en-GB"/>
              <w:rPrChange w:id="15302" w:author="Kevin Gu" w:date="2020-05-18T10:36:00Z">
                <w:rPr/>
              </w:rPrChange>
            </w:rPr>
            <w:delText>Receipt of mail, which includes instructions on how to deal with suspect packages, must be documented in a local procedure. Specific staff training for those employees who are most likely to come into contact with suspect packages should be provided.</w:delText>
          </w:r>
        </w:del>
      </w:ins>
    </w:p>
    <w:p w14:paraId="1213F61F" w14:textId="7AB80706" w:rsidR="00EE6345" w:rsidRPr="00876437" w:rsidDel="008B61E5" w:rsidRDefault="00EE6345" w:rsidP="00EE6345">
      <w:pPr>
        <w:rPr>
          <w:ins w:id="15303" w:author="Julio Li" w:date="2020-05-14T15:22:00Z"/>
          <w:del w:id="15304" w:author="Kevin Gu" w:date="2020-05-18T11:23:00Z"/>
          <w:lang w:val="en-GB"/>
          <w:rPrChange w:id="15305" w:author="Kevin Gu" w:date="2020-05-18T10:36:00Z">
            <w:rPr>
              <w:ins w:id="15306" w:author="Julio Li" w:date="2020-05-14T15:22:00Z"/>
              <w:del w:id="15307" w:author="Kevin Gu" w:date="2020-05-18T11:23:00Z"/>
            </w:rPr>
          </w:rPrChange>
        </w:rPr>
      </w:pPr>
      <w:ins w:id="15308" w:author="Julio Li" w:date="2020-05-14T15:22:00Z">
        <w:del w:id="15309" w:author="Kevin Gu" w:date="2020-05-18T11:23:00Z">
          <w:r w:rsidRPr="00876437" w:rsidDel="008B61E5">
            <w:rPr>
              <w:rFonts w:hint="eastAsia"/>
              <w:lang w:val="en-GB"/>
              <w:rPrChange w:id="15310" w:author="Kevin Gu" w:date="2020-05-18T10:36:00Z">
                <w:rPr>
                  <w:rFonts w:hint="eastAsia"/>
                </w:rPr>
              </w:rPrChange>
            </w:rPr>
            <w:delText>接收的邮件，其中包括有关如何处理可疑包裹的说明，必须记录在本地流程中。应提供具体的工作人员培训那些最有可能接触到可疑包裹的雇员。</w:delText>
          </w:r>
        </w:del>
      </w:ins>
    </w:p>
    <w:p w14:paraId="69BA8665" w14:textId="22BA37F5" w:rsidR="00EE6345" w:rsidRPr="00876437" w:rsidDel="008B61E5" w:rsidRDefault="00EE6345" w:rsidP="00EE6345">
      <w:pPr>
        <w:pStyle w:val="Title2"/>
        <w:rPr>
          <w:ins w:id="15311" w:author="Julio Li" w:date="2020-05-14T15:23:00Z"/>
          <w:del w:id="15312" w:author="Kevin Gu" w:date="2020-05-18T11:23:00Z"/>
          <w:lang w:val="en-GB"/>
          <w:rPrChange w:id="15313" w:author="Kevin Gu" w:date="2020-05-18T10:36:00Z">
            <w:rPr>
              <w:ins w:id="15314" w:author="Julio Li" w:date="2020-05-14T15:23:00Z"/>
              <w:del w:id="15315" w:author="Kevin Gu" w:date="2020-05-18T11:23:00Z"/>
            </w:rPr>
          </w:rPrChange>
        </w:rPr>
      </w:pPr>
      <w:ins w:id="15316" w:author="Julio Li" w:date="2020-05-14T15:23:00Z">
        <w:del w:id="15317" w:author="Kevin Gu" w:date="2020-05-18T11:23:00Z">
          <w:r w:rsidRPr="00876437" w:rsidDel="008B61E5">
            <w:rPr>
              <w:b w:val="0"/>
              <w:bCs w:val="0"/>
              <w:lang w:val="en-GB" w:eastAsia="zh-CN"/>
              <w:rPrChange w:id="15318" w:author="Kevin Gu" w:date="2020-05-18T10:36:00Z">
                <w:rPr>
                  <w:b w:val="0"/>
                  <w:bCs w:val="0"/>
                </w:rPr>
              </w:rPrChange>
            </w:rPr>
            <w:delText>Physical Key Management</w:delText>
          </w:r>
          <w:r w:rsidRPr="00876437" w:rsidDel="008B61E5">
            <w:rPr>
              <w:rFonts w:hint="eastAsia"/>
              <w:b w:val="0"/>
              <w:bCs w:val="0"/>
              <w:lang w:val="en-GB" w:eastAsia="zh-CN"/>
              <w:rPrChange w:id="15319" w:author="Kevin Gu" w:date="2020-05-18T10:36:00Z">
                <w:rPr>
                  <w:rFonts w:hint="eastAsia"/>
                  <w:b w:val="0"/>
                  <w:bCs w:val="0"/>
                </w:rPr>
              </w:rPrChange>
            </w:rPr>
            <w:delText>物理钥匙管理</w:delText>
          </w:r>
        </w:del>
      </w:ins>
    </w:p>
    <w:p w14:paraId="43F15115" w14:textId="037D92B9" w:rsidR="00EE6345" w:rsidRPr="00876437" w:rsidDel="008B61E5" w:rsidRDefault="00EE6345" w:rsidP="00EE6345">
      <w:pPr>
        <w:rPr>
          <w:ins w:id="15320" w:author="Julio Li" w:date="2020-05-14T15:23:00Z"/>
          <w:del w:id="15321" w:author="Kevin Gu" w:date="2020-05-18T11:23:00Z"/>
          <w:lang w:val="en-GB"/>
          <w:rPrChange w:id="15322" w:author="Kevin Gu" w:date="2020-05-18T10:36:00Z">
            <w:rPr>
              <w:ins w:id="15323" w:author="Julio Li" w:date="2020-05-14T15:23:00Z"/>
              <w:del w:id="15324" w:author="Kevin Gu" w:date="2020-05-18T11:23:00Z"/>
            </w:rPr>
          </w:rPrChange>
        </w:rPr>
      </w:pPr>
      <w:ins w:id="15325" w:author="Julio Li" w:date="2020-05-14T15:23:00Z">
        <w:del w:id="15326" w:author="Kevin Gu" w:date="2020-05-18T11:23:00Z">
          <w:r w:rsidRPr="00876437" w:rsidDel="008B61E5">
            <w:rPr>
              <w:lang w:val="en-GB"/>
              <w:rPrChange w:id="15327" w:author="Kevin Gu" w:date="2020-05-18T10:36:00Z">
                <w:rPr/>
              </w:rPrChange>
            </w:rPr>
            <w:delText xml:space="preserve">Whenever an area is locked with physical key, a register of keys should be maintained and all keys should be stored in a secure cabinet under control of Site Security Manager when not in use, and when they are used to access to high security zones. It is recommended that key tags be color coded to clearly define the different types of keys in use in a building and thus the different conditions applying to their use. A local procedure should document the storage, issue and general control of keys. </w:delText>
          </w:r>
        </w:del>
      </w:ins>
    </w:p>
    <w:p w14:paraId="5FE92BF3" w14:textId="3117CA07" w:rsidR="00EE6345" w:rsidRPr="00876437" w:rsidDel="008B61E5" w:rsidRDefault="00EE6345">
      <w:pPr>
        <w:rPr>
          <w:ins w:id="15328" w:author="Julio Li" w:date="2020-05-14T15:13:00Z"/>
          <w:del w:id="15329" w:author="Kevin Gu" w:date="2020-05-18T11:23:00Z"/>
          <w:lang w:val="en-GB"/>
          <w:rPrChange w:id="15330" w:author="Kevin Gu" w:date="2020-05-18T10:36:00Z">
            <w:rPr>
              <w:ins w:id="15331" w:author="Julio Li" w:date="2020-05-14T15:13:00Z"/>
              <w:del w:id="15332" w:author="Kevin Gu" w:date="2020-05-18T11:23:00Z"/>
            </w:rPr>
          </w:rPrChange>
        </w:rPr>
        <w:pPrChange w:id="15333" w:author="Julio Li" w:date="2020-05-14T15:23:00Z">
          <w:pPr>
            <w:pStyle w:val="Title2"/>
          </w:pPr>
        </w:pPrChange>
      </w:pPr>
      <w:ins w:id="15334" w:author="Julio Li" w:date="2020-05-14T15:23:00Z">
        <w:del w:id="15335" w:author="Kevin Gu" w:date="2020-05-18T11:23:00Z">
          <w:r w:rsidRPr="00876437" w:rsidDel="008B61E5">
            <w:rPr>
              <w:rFonts w:hint="eastAsia"/>
              <w:lang w:val="en-GB"/>
              <w:rPrChange w:id="15336" w:author="Kevin Gu" w:date="2020-05-18T10:36:00Z">
                <w:rPr>
                  <w:rFonts w:hint="eastAsia"/>
                  <w:b w:val="0"/>
                  <w:bCs w:val="0"/>
                </w:rPr>
              </w:rPrChange>
            </w:rPr>
            <w:delText>每当一个区域用物理钥匙锁住后，应维持一份钥匙登记册，所有钥匙应在不使用时储存在安全经理控制下的文件柜里。建议对钥匙标记颜色编码来清楚地定义不同类型的钥匙，从而将应用于其使用的不同条件。本地过程应存档存储、问题和一般控制钥匙。</w:delText>
          </w:r>
        </w:del>
      </w:ins>
    </w:p>
    <w:p w14:paraId="44BA1688" w14:textId="1ADB3230" w:rsidR="00206353" w:rsidRPr="00876437" w:rsidDel="0055219E" w:rsidRDefault="00206353">
      <w:pPr>
        <w:rPr>
          <w:del w:id="15337" w:author="Julio Li" w:date="2020-05-14T15:11:00Z"/>
          <w:lang w:val="en-GB" w:eastAsia="zh-CN"/>
          <w:rPrChange w:id="15338" w:author="Kevin Gu" w:date="2020-05-18T10:36:00Z">
            <w:rPr>
              <w:del w:id="15339" w:author="Julio Li" w:date="2020-05-14T15:11:00Z"/>
              <w:lang w:eastAsia="zh-CN"/>
            </w:rPr>
          </w:rPrChange>
        </w:rPr>
        <w:pPrChange w:id="15340" w:author="Julio Li" w:date="2020-05-14T15:12:00Z">
          <w:pPr>
            <w:pStyle w:val="Title2"/>
          </w:pPr>
        </w:pPrChange>
      </w:pPr>
      <w:del w:id="15341" w:author="Julio Li" w:date="2020-05-14T15:11:00Z">
        <w:r w:rsidRPr="00876437" w:rsidDel="0055219E">
          <w:rPr>
            <w:rFonts w:hint="eastAsia"/>
            <w:lang w:val="en-GB" w:eastAsia="zh-CN"/>
            <w:rPrChange w:id="15342" w:author="Kevin Gu" w:date="2020-05-18T10:36:00Z">
              <w:rPr>
                <w:rFonts w:hint="eastAsia"/>
                <w:b w:val="0"/>
                <w:bCs w:val="0"/>
                <w:lang w:eastAsia="zh-CN"/>
              </w:rPr>
            </w:rPrChange>
          </w:rPr>
          <w:delText>定期对物理安全设施进行审核和评估，确保其有效运行。</w:delText>
        </w:r>
      </w:del>
    </w:p>
    <w:p w14:paraId="31FF2A30" w14:textId="7422354A" w:rsidR="0007454E" w:rsidRPr="00876437" w:rsidDel="0055219E" w:rsidRDefault="0007454E">
      <w:pPr>
        <w:rPr>
          <w:del w:id="15343" w:author="Julio Li" w:date="2020-05-14T15:11:00Z"/>
          <w:lang w:val="en-GB" w:eastAsia="zh-CN"/>
          <w:rPrChange w:id="15344" w:author="Kevin Gu" w:date="2020-05-18T10:36:00Z">
            <w:rPr>
              <w:del w:id="15345" w:author="Julio Li" w:date="2020-05-14T15:11:00Z"/>
              <w:lang w:eastAsia="zh-CN"/>
            </w:rPr>
          </w:rPrChange>
        </w:rPr>
        <w:pPrChange w:id="15346" w:author="Julio Li" w:date="2020-05-14T15:12:00Z">
          <w:pPr>
            <w:pStyle w:val="Title2"/>
          </w:pPr>
        </w:pPrChange>
      </w:pPr>
      <w:del w:id="15347" w:author="Julio Li" w:date="2020-05-14T15:11:00Z">
        <w:r w:rsidRPr="00876437" w:rsidDel="0055219E">
          <w:rPr>
            <w:lang w:val="en-GB" w:eastAsia="zh-CN"/>
            <w:rPrChange w:id="15348" w:author="Kevin Gu" w:date="2020-05-18T10:36:00Z">
              <w:rPr>
                <w:b w:val="0"/>
                <w:bCs w:val="0"/>
                <w:lang w:eastAsia="zh-CN"/>
              </w:rPr>
            </w:rPrChange>
          </w:rPr>
          <w:delText>All physical security facilities must be under the maintenance / repair in a regular frequency including network cables which needs to be confirmed that they are protected from unauthorized interception or damage by avoiding routes through public areas.</w:delText>
        </w:r>
      </w:del>
    </w:p>
    <w:p w14:paraId="2502318E" w14:textId="4915AF52" w:rsidR="00206353" w:rsidRPr="00876437" w:rsidDel="0055219E" w:rsidRDefault="00391EE2">
      <w:pPr>
        <w:rPr>
          <w:del w:id="15349" w:author="Julio Li" w:date="2020-05-14T15:11:00Z"/>
          <w:lang w:val="en-GB" w:eastAsia="zh-CN"/>
          <w:rPrChange w:id="15350" w:author="Kevin Gu" w:date="2020-05-18T10:36:00Z">
            <w:rPr>
              <w:del w:id="15351" w:author="Julio Li" w:date="2020-05-14T15:11:00Z"/>
              <w:lang w:eastAsia="zh-CN"/>
            </w:rPr>
          </w:rPrChange>
        </w:rPr>
        <w:pPrChange w:id="15352" w:author="Julio Li" w:date="2020-05-14T15:12:00Z">
          <w:pPr>
            <w:pStyle w:val="Title2"/>
          </w:pPr>
        </w:pPrChange>
      </w:pPr>
      <w:del w:id="15353" w:author="Julio Li" w:date="2020-05-14T15:11:00Z">
        <w:r w:rsidRPr="00876437" w:rsidDel="0055219E">
          <w:rPr>
            <w:rFonts w:hint="eastAsia"/>
            <w:lang w:val="en-GB" w:eastAsia="zh-CN"/>
            <w:rPrChange w:id="15354" w:author="Kevin Gu" w:date="2020-05-18T10:36:00Z">
              <w:rPr>
                <w:rFonts w:hint="eastAsia"/>
                <w:b w:val="0"/>
                <w:bCs w:val="0"/>
                <w:lang w:eastAsia="zh-CN"/>
              </w:rPr>
            </w:rPrChange>
          </w:rPr>
          <w:delText>所有物理安全设施必须定期进行维修，包括网络电缆。这些电缆必须经过确认，以避免途经公共地方并受到未经授权的截取或损毁。</w:delText>
        </w:r>
      </w:del>
    </w:p>
    <w:p w14:paraId="6033DE50" w14:textId="7ECD5A81" w:rsidR="0007454E" w:rsidRPr="00876437" w:rsidDel="0055219E" w:rsidRDefault="0007454E">
      <w:pPr>
        <w:rPr>
          <w:del w:id="15355" w:author="Julio Li" w:date="2020-05-14T15:11:00Z"/>
          <w:lang w:val="en-GB" w:eastAsia="zh-CN"/>
          <w:rPrChange w:id="15356" w:author="Kevin Gu" w:date="2020-05-18T10:36:00Z">
            <w:rPr>
              <w:del w:id="15357" w:author="Julio Li" w:date="2020-05-14T15:11:00Z"/>
              <w:lang w:eastAsia="zh-CN"/>
            </w:rPr>
          </w:rPrChange>
        </w:rPr>
        <w:pPrChange w:id="15358" w:author="Julio Li" w:date="2020-05-14T15:12:00Z">
          <w:pPr>
            <w:pStyle w:val="Title2"/>
          </w:pPr>
        </w:pPrChange>
      </w:pPr>
      <w:del w:id="15359" w:author="Julio Li" w:date="2020-05-14T15:11:00Z">
        <w:r w:rsidRPr="00876437" w:rsidDel="0055219E">
          <w:rPr>
            <w:lang w:val="en-GB" w:eastAsia="zh-CN"/>
            <w:rPrChange w:id="15360" w:author="Kevin Gu" w:date="2020-05-18T10:36:00Z">
              <w:rPr>
                <w:b w:val="0"/>
                <w:bCs w:val="0"/>
                <w:lang w:eastAsia="zh-CN"/>
              </w:rPr>
            </w:rPrChange>
          </w:rPr>
          <w:delText>The personnel who is not working in the high security areas such as the monitor room, server room and final product warehouse, wants to enter must register the related information on the Entry/Exit Log. The personnel should be escorted all the time by the employee working in this area.</w:delText>
        </w:r>
      </w:del>
    </w:p>
    <w:p w14:paraId="40E49913" w14:textId="2CFD3E2B" w:rsidR="00391EE2" w:rsidRPr="00876437" w:rsidDel="0055219E" w:rsidRDefault="00391EE2">
      <w:pPr>
        <w:rPr>
          <w:del w:id="15361" w:author="Julio Li" w:date="2020-05-14T15:11:00Z"/>
          <w:lang w:val="en-GB" w:eastAsia="zh-CN"/>
          <w:rPrChange w:id="15362" w:author="Kevin Gu" w:date="2020-05-18T10:36:00Z">
            <w:rPr>
              <w:del w:id="15363" w:author="Julio Li" w:date="2020-05-14T15:11:00Z"/>
              <w:lang w:eastAsia="zh-CN"/>
            </w:rPr>
          </w:rPrChange>
        </w:rPr>
        <w:pPrChange w:id="15364" w:author="Julio Li" w:date="2020-05-14T15:12:00Z">
          <w:pPr>
            <w:pStyle w:val="Title2"/>
          </w:pPr>
        </w:pPrChange>
      </w:pPr>
      <w:del w:id="15365" w:author="Julio Li" w:date="2020-05-14T15:11:00Z">
        <w:r w:rsidRPr="00876437" w:rsidDel="0055219E">
          <w:rPr>
            <w:rFonts w:hint="eastAsia"/>
            <w:lang w:val="en-GB" w:eastAsia="zh-CN"/>
            <w:rPrChange w:id="15366" w:author="Kevin Gu" w:date="2020-05-18T10:36:00Z">
              <w:rPr>
                <w:rFonts w:hint="eastAsia"/>
                <w:b w:val="0"/>
                <w:bCs w:val="0"/>
                <w:lang w:eastAsia="zh-CN"/>
              </w:rPr>
            </w:rPrChange>
          </w:rPr>
          <w:delText>没有工作在高安全区的员工，如监控室服务器室成品仓库等区域，进入这些区域前必须在出入日志中登记相关信息。工作人员应由在此区域工作的员工全程陪同。</w:delText>
        </w:r>
      </w:del>
    </w:p>
    <w:p w14:paraId="1CD14AF7" w14:textId="1DDF9C08" w:rsidR="0007454E" w:rsidRPr="00876437" w:rsidDel="0055219E" w:rsidRDefault="0007454E">
      <w:pPr>
        <w:rPr>
          <w:del w:id="15367" w:author="Julio Li" w:date="2020-05-14T15:11:00Z"/>
          <w:lang w:val="en-GB" w:eastAsia="zh-CN"/>
          <w:rPrChange w:id="15368" w:author="Kevin Gu" w:date="2020-05-18T10:36:00Z">
            <w:rPr>
              <w:del w:id="15369" w:author="Julio Li" w:date="2020-05-14T15:11:00Z"/>
              <w:lang w:eastAsia="zh-CN"/>
            </w:rPr>
          </w:rPrChange>
        </w:rPr>
        <w:pPrChange w:id="15370" w:author="Julio Li" w:date="2020-05-14T15:12:00Z">
          <w:pPr>
            <w:pStyle w:val="Title2"/>
          </w:pPr>
        </w:pPrChange>
      </w:pPr>
      <w:del w:id="15371" w:author="Julio Li" w:date="2020-05-14T15:11:00Z">
        <w:r w:rsidRPr="00876437" w:rsidDel="0055219E">
          <w:rPr>
            <w:lang w:val="en-GB" w:eastAsia="zh-CN"/>
            <w:rPrChange w:id="15372" w:author="Kevin Gu" w:date="2020-05-18T10:36:00Z">
              <w:rPr>
                <w:b w:val="0"/>
                <w:bCs w:val="0"/>
                <w:lang w:eastAsia="zh-CN"/>
              </w:rPr>
            </w:rPrChange>
          </w:rPr>
          <w:delText>The 4-eyes principle will be implemented for entering server room</w:delText>
        </w:r>
        <w:r w:rsidR="00BD77B0" w:rsidRPr="00876437" w:rsidDel="0055219E">
          <w:rPr>
            <w:lang w:val="en-GB" w:eastAsia="zh-CN"/>
            <w:rPrChange w:id="15373" w:author="Kevin Gu" w:date="2020-05-18T10:36:00Z">
              <w:rPr>
                <w:b w:val="0"/>
                <w:bCs w:val="0"/>
                <w:lang w:eastAsia="zh-CN"/>
              </w:rPr>
            </w:rPrChange>
          </w:rPr>
          <w:delText>.</w:delText>
        </w:r>
      </w:del>
    </w:p>
    <w:p w14:paraId="2435B023" w14:textId="586BB56B" w:rsidR="00391EE2" w:rsidRPr="00876437" w:rsidDel="0055219E" w:rsidRDefault="00391EE2">
      <w:pPr>
        <w:rPr>
          <w:del w:id="15374" w:author="Julio Li" w:date="2020-05-14T15:11:00Z"/>
          <w:lang w:val="en-GB" w:eastAsia="zh-CN"/>
          <w:rPrChange w:id="15375" w:author="Kevin Gu" w:date="2020-05-18T10:36:00Z">
            <w:rPr>
              <w:del w:id="15376" w:author="Julio Li" w:date="2020-05-14T15:11:00Z"/>
              <w:lang w:eastAsia="zh-CN"/>
            </w:rPr>
          </w:rPrChange>
        </w:rPr>
        <w:pPrChange w:id="15377" w:author="Julio Li" w:date="2020-05-14T15:12:00Z">
          <w:pPr>
            <w:pStyle w:val="Title2"/>
          </w:pPr>
        </w:pPrChange>
      </w:pPr>
      <w:del w:id="15378" w:author="Julio Li" w:date="2020-05-14T15:11:00Z">
        <w:r w:rsidRPr="00876437" w:rsidDel="0055219E">
          <w:rPr>
            <w:rFonts w:hint="eastAsia"/>
            <w:lang w:val="en-GB" w:eastAsia="zh-CN"/>
            <w:rPrChange w:id="15379" w:author="Kevin Gu" w:date="2020-05-18T10:36:00Z">
              <w:rPr>
                <w:rFonts w:hint="eastAsia"/>
                <w:b w:val="0"/>
                <w:bCs w:val="0"/>
                <w:lang w:eastAsia="zh-CN"/>
              </w:rPr>
            </w:rPrChange>
          </w:rPr>
          <w:delText>进入</w:delText>
        </w:r>
        <w:r w:rsidR="000C2BF6" w:rsidRPr="00876437" w:rsidDel="0055219E">
          <w:rPr>
            <w:rFonts w:hint="eastAsia"/>
            <w:lang w:val="en-GB" w:eastAsia="zh-CN"/>
            <w:rPrChange w:id="15380" w:author="Kevin Gu" w:date="2020-05-18T10:36:00Z">
              <w:rPr>
                <w:rFonts w:hint="eastAsia"/>
                <w:b w:val="0"/>
                <w:bCs w:val="0"/>
                <w:lang w:eastAsia="zh-CN"/>
              </w:rPr>
            </w:rPrChange>
          </w:rPr>
          <w:delText>服务器机房</w:delText>
        </w:r>
        <w:r w:rsidRPr="00876437" w:rsidDel="0055219E">
          <w:rPr>
            <w:rFonts w:hint="eastAsia"/>
            <w:lang w:val="en-GB" w:eastAsia="zh-CN"/>
            <w:rPrChange w:id="15381" w:author="Kevin Gu" w:date="2020-05-18T10:36:00Z">
              <w:rPr>
                <w:rFonts w:hint="eastAsia"/>
                <w:b w:val="0"/>
                <w:bCs w:val="0"/>
                <w:lang w:eastAsia="zh-CN"/>
              </w:rPr>
            </w:rPrChange>
          </w:rPr>
          <w:delText>需要遵循四眼原则（双人原则）。</w:delText>
        </w:r>
      </w:del>
    </w:p>
    <w:p w14:paraId="3AB2F05A" w14:textId="464D7959" w:rsidR="00F00D68" w:rsidRPr="00876437" w:rsidDel="0055219E" w:rsidRDefault="0007454E">
      <w:pPr>
        <w:rPr>
          <w:del w:id="15382" w:author="Julio Li" w:date="2020-05-14T15:11:00Z"/>
          <w:lang w:val="en-GB" w:eastAsia="zh-CN"/>
          <w:rPrChange w:id="15383" w:author="Kevin Gu" w:date="2020-05-18T10:36:00Z">
            <w:rPr>
              <w:del w:id="15384" w:author="Julio Li" w:date="2020-05-14T15:11:00Z"/>
              <w:lang w:eastAsia="zh-CN"/>
            </w:rPr>
          </w:rPrChange>
        </w:rPr>
        <w:pPrChange w:id="15385" w:author="Julio Li" w:date="2020-05-14T15:12:00Z">
          <w:pPr>
            <w:pStyle w:val="Title2"/>
          </w:pPr>
        </w:pPrChange>
      </w:pPr>
      <w:del w:id="15386" w:author="Julio Li" w:date="2020-05-14T15:11:00Z">
        <w:r w:rsidRPr="00876437" w:rsidDel="0055219E">
          <w:rPr>
            <w:lang w:val="en-GB" w:eastAsia="zh-CN"/>
            <w:rPrChange w:id="15387" w:author="Kevin Gu" w:date="2020-05-18T10:36:00Z">
              <w:rPr>
                <w:b w:val="0"/>
                <w:bCs w:val="0"/>
                <w:lang w:eastAsia="zh-CN"/>
              </w:rPr>
            </w:rPrChange>
          </w:rPr>
          <w:delText>Equipment, information or software are not allowed to be taken off-site without prior authentication.</w:delText>
        </w:r>
      </w:del>
    </w:p>
    <w:p w14:paraId="7DBB8B07" w14:textId="5E5B1710" w:rsidR="00391EE2" w:rsidRPr="00876437" w:rsidDel="0055219E" w:rsidRDefault="00391EE2">
      <w:pPr>
        <w:rPr>
          <w:del w:id="15388" w:author="Julio Li" w:date="2020-05-14T15:11:00Z"/>
          <w:lang w:val="en-GB" w:eastAsia="zh-CN"/>
          <w:rPrChange w:id="15389" w:author="Kevin Gu" w:date="2020-05-18T10:36:00Z">
            <w:rPr>
              <w:del w:id="15390" w:author="Julio Li" w:date="2020-05-14T15:11:00Z"/>
              <w:lang w:eastAsia="zh-CN"/>
            </w:rPr>
          </w:rPrChange>
        </w:rPr>
        <w:pPrChange w:id="15391" w:author="Julio Li" w:date="2020-05-14T15:12:00Z">
          <w:pPr>
            <w:pStyle w:val="Title2"/>
          </w:pPr>
        </w:pPrChange>
      </w:pPr>
      <w:del w:id="15392" w:author="Julio Li" w:date="2020-05-14T15:11:00Z">
        <w:r w:rsidRPr="00876437" w:rsidDel="0055219E">
          <w:rPr>
            <w:rFonts w:hint="eastAsia"/>
            <w:lang w:val="en-GB" w:eastAsia="zh-CN"/>
            <w:rPrChange w:id="15393" w:author="Kevin Gu" w:date="2020-05-18T10:36:00Z">
              <w:rPr>
                <w:rFonts w:hint="eastAsia"/>
                <w:b w:val="0"/>
                <w:bCs w:val="0"/>
                <w:lang w:eastAsia="zh-CN"/>
              </w:rPr>
            </w:rPrChange>
          </w:rPr>
          <w:delText>未经事先认证的设备、信息或软件不得带离现场。</w:delText>
        </w:r>
      </w:del>
    </w:p>
    <w:p w14:paraId="1ED17FAF" w14:textId="5F0A10D8" w:rsidR="00181CF1" w:rsidRPr="00876437" w:rsidDel="00BD272A" w:rsidRDefault="00181CF1">
      <w:pPr>
        <w:rPr>
          <w:del w:id="15394" w:author="Kevin Gu" w:date="2020-05-18T17:10:00Z"/>
          <w:lang w:val="en-GB" w:eastAsia="zh-CN"/>
          <w:rPrChange w:id="15395" w:author="Kevin Gu" w:date="2020-05-18T10:36:00Z">
            <w:rPr>
              <w:del w:id="15396" w:author="Kevin Gu" w:date="2020-05-18T17:10:00Z"/>
              <w:lang w:eastAsia="zh-CN"/>
            </w:rPr>
          </w:rPrChange>
        </w:rPr>
        <w:pPrChange w:id="15397" w:author="Julio Li" w:date="2020-05-14T15:12:00Z">
          <w:pPr>
            <w:pStyle w:val="Title2"/>
          </w:pPr>
        </w:pPrChange>
      </w:pPr>
      <w:del w:id="15398" w:author="Kevin Gu" w:date="2020-05-18T17:10:00Z">
        <w:r w:rsidRPr="00876437" w:rsidDel="00BD272A">
          <w:rPr>
            <w:lang w:val="en-GB" w:eastAsia="zh-CN"/>
            <w:rPrChange w:id="15399" w:author="Kevin Gu" w:date="2020-05-18T10:36:00Z">
              <w:rPr>
                <w:b w:val="0"/>
                <w:bCs w:val="0"/>
                <w:lang w:eastAsia="zh-CN"/>
              </w:rPr>
            </w:rPrChange>
          </w:rPr>
          <w:br w:type="page"/>
        </w:r>
      </w:del>
    </w:p>
    <w:p w14:paraId="661C2507" w14:textId="7EFDCBE7" w:rsidR="0045046A" w:rsidRPr="00876437" w:rsidDel="00BD272A" w:rsidRDefault="0045046A">
      <w:pPr>
        <w:pStyle w:val="Title1"/>
        <w:spacing w:after="120"/>
        <w:rPr>
          <w:ins w:id="15400" w:author="Julio Li" w:date="2020-05-14T16:06:00Z"/>
          <w:del w:id="15401" w:author="Kevin Gu" w:date="2020-05-18T17:10:00Z"/>
          <w:lang w:val="en-GB"/>
          <w:rPrChange w:id="15402" w:author="Kevin Gu" w:date="2020-05-18T10:36:00Z">
            <w:rPr>
              <w:ins w:id="15403" w:author="Julio Li" w:date="2020-05-14T16:06:00Z"/>
              <w:del w:id="15404" w:author="Kevin Gu" w:date="2020-05-18T17:10:00Z"/>
            </w:rPr>
          </w:rPrChange>
        </w:rPr>
        <w:pPrChange w:id="15405" w:author="Kevin Gu" w:date="2020-05-18T17:10:00Z">
          <w:pPr>
            <w:pStyle w:val="Title1"/>
          </w:pPr>
        </w:pPrChange>
      </w:pPr>
      <w:bookmarkStart w:id="15406" w:name="_Ref17801148"/>
      <w:del w:id="15407" w:author="Kevin Gu" w:date="2020-05-18T17:10:00Z">
        <w:r w:rsidRPr="00876437" w:rsidDel="00BD272A">
          <w:rPr>
            <w:lang w:val="en-GB" w:eastAsia="zh-CN"/>
            <w:rPrChange w:id="15408" w:author="Kevin Gu" w:date="2020-05-18T10:36:00Z">
              <w:rPr/>
            </w:rPrChange>
          </w:rPr>
          <w:delText>Security Control of Documents</w:delText>
        </w:r>
        <w:bookmarkEnd w:id="15406"/>
        <w:r w:rsidR="00F4134D" w:rsidRPr="00876437" w:rsidDel="00BD272A">
          <w:rPr>
            <w:lang w:val="en-GB" w:eastAsia="zh-CN"/>
            <w:rPrChange w:id="15409" w:author="Kevin Gu" w:date="2020-05-18T10:36:00Z">
              <w:rPr/>
            </w:rPrChange>
          </w:rPr>
          <w:delText xml:space="preserve"> </w:delText>
        </w:r>
        <w:r w:rsidR="00F4134D" w:rsidRPr="00876437" w:rsidDel="00BD272A">
          <w:rPr>
            <w:rFonts w:hint="eastAsia"/>
            <w:lang w:val="en-GB" w:eastAsia="zh-CN"/>
            <w:rPrChange w:id="15410" w:author="Kevin Gu" w:date="2020-05-18T10:36:00Z">
              <w:rPr>
                <w:rFonts w:hint="eastAsia"/>
                <w:lang w:eastAsia="zh-CN"/>
              </w:rPr>
            </w:rPrChange>
          </w:rPr>
          <w:delText>文件的安全控制</w:delText>
        </w:r>
      </w:del>
    </w:p>
    <w:p w14:paraId="66181D1D" w14:textId="3C12323F" w:rsidR="007170A4" w:rsidRPr="00876437" w:rsidDel="00BD272A" w:rsidRDefault="007170A4" w:rsidP="007170A4">
      <w:pPr>
        <w:pStyle w:val="Title2"/>
        <w:rPr>
          <w:ins w:id="15411" w:author="Julio Li" w:date="2020-05-14T16:08:00Z"/>
          <w:del w:id="15412" w:author="Kevin Gu" w:date="2020-05-18T17:10:00Z"/>
          <w:lang w:val="en-GB"/>
          <w:rPrChange w:id="15413" w:author="Kevin Gu" w:date="2020-05-18T10:36:00Z">
            <w:rPr>
              <w:ins w:id="15414" w:author="Julio Li" w:date="2020-05-14T16:08:00Z"/>
              <w:del w:id="15415" w:author="Kevin Gu" w:date="2020-05-18T17:10:00Z"/>
            </w:rPr>
          </w:rPrChange>
        </w:rPr>
      </w:pPr>
      <w:commentRangeStart w:id="15416"/>
      <w:ins w:id="15417" w:author="Julio Li" w:date="2020-05-14T16:08:00Z">
        <w:del w:id="15418" w:author="Kevin Gu" w:date="2020-05-18T17:10:00Z">
          <w:r w:rsidRPr="00876437" w:rsidDel="00BD272A">
            <w:rPr>
              <w:lang w:val="en-GB" w:eastAsia="zh-CN"/>
              <w:rPrChange w:id="15419" w:author="Kevin Gu" w:date="2020-05-18T10:36:00Z">
                <w:rPr/>
              </w:rPrChange>
            </w:rPr>
            <w:delText>Control of Documents</w:delText>
          </w:r>
        </w:del>
      </w:ins>
      <w:commentRangeEnd w:id="15416"/>
      <w:ins w:id="15420" w:author="Julio Li" w:date="2020-05-14T16:10:00Z">
        <w:del w:id="15421" w:author="Kevin Gu" w:date="2020-05-18T17:10:00Z">
          <w:r w:rsidR="000D0800" w:rsidRPr="00876437" w:rsidDel="00BD272A">
            <w:rPr>
              <w:rStyle w:val="CommentReference"/>
              <w:b w:val="0"/>
              <w:bCs w:val="0"/>
              <w:lang w:val="en-GB"/>
              <w:rPrChange w:id="15422" w:author="Kevin Gu" w:date="2020-05-18T10:36:00Z">
                <w:rPr>
                  <w:rStyle w:val="CommentReference"/>
                  <w:b w:val="0"/>
                  <w:bCs w:val="0"/>
                </w:rPr>
              </w:rPrChange>
            </w:rPr>
            <w:commentReference w:id="15416"/>
          </w:r>
        </w:del>
      </w:ins>
    </w:p>
    <w:p w14:paraId="2DA274A8" w14:textId="211E5DCD" w:rsidR="007170A4" w:rsidRPr="00876437" w:rsidDel="00BD272A" w:rsidRDefault="007170A4">
      <w:pPr>
        <w:rPr>
          <w:ins w:id="15423" w:author="Julio Li" w:date="2020-05-14T16:07:00Z"/>
          <w:del w:id="15424" w:author="Kevin Gu" w:date="2020-05-18T17:10:00Z"/>
          <w:lang w:val="en-GB"/>
          <w:rPrChange w:id="15425" w:author="Kevin Gu" w:date="2020-05-18T10:36:00Z">
            <w:rPr>
              <w:ins w:id="15426" w:author="Julio Li" w:date="2020-05-14T16:07:00Z"/>
              <w:del w:id="15427" w:author="Kevin Gu" w:date="2020-05-18T17:10:00Z"/>
            </w:rPr>
          </w:rPrChange>
        </w:rPr>
        <w:pPrChange w:id="15428" w:author="Julio Li" w:date="2020-05-14T16:08:00Z">
          <w:pPr>
            <w:pStyle w:val="Title2"/>
          </w:pPr>
        </w:pPrChange>
      </w:pPr>
    </w:p>
    <w:p w14:paraId="21EB49F3" w14:textId="3B86F25F" w:rsidR="007170A4" w:rsidRPr="00876437" w:rsidDel="00BD272A" w:rsidRDefault="007170A4" w:rsidP="007170A4">
      <w:pPr>
        <w:pStyle w:val="Title2"/>
        <w:rPr>
          <w:ins w:id="15429" w:author="Julio Li" w:date="2020-05-14T16:07:00Z"/>
          <w:del w:id="15430" w:author="Kevin Gu" w:date="2020-05-18T17:10:00Z"/>
          <w:lang w:val="en-GB"/>
          <w:rPrChange w:id="15431" w:author="Kevin Gu" w:date="2020-05-18T10:36:00Z">
            <w:rPr>
              <w:ins w:id="15432" w:author="Julio Li" w:date="2020-05-14T16:07:00Z"/>
              <w:del w:id="15433" w:author="Kevin Gu" w:date="2020-05-18T17:10:00Z"/>
            </w:rPr>
          </w:rPrChange>
        </w:rPr>
      </w:pPr>
      <w:ins w:id="15434" w:author="Julio Li" w:date="2020-05-14T16:07:00Z">
        <w:del w:id="15435" w:author="Kevin Gu" w:date="2020-05-18T17:10:00Z">
          <w:r w:rsidRPr="00876437" w:rsidDel="00BD272A">
            <w:rPr>
              <w:lang w:val="en-GB" w:eastAsia="zh-CN"/>
              <w:rPrChange w:id="15436" w:author="Kevin Gu" w:date="2020-05-18T10:36:00Z">
                <w:rPr/>
              </w:rPrChange>
            </w:rPr>
            <w:delText>Destruction</w:delText>
          </w:r>
        </w:del>
      </w:ins>
    </w:p>
    <w:p w14:paraId="42B6EC11" w14:textId="6A76A3D4" w:rsidR="007170A4" w:rsidRPr="00876437" w:rsidDel="00BD272A" w:rsidRDefault="007170A4">
      <w:pPr>
        <w:rPr>
          <w:del w:id="15437" w:author="Kevin Gu" w:date="2020-05-18T17:10:00Z"/>
          <w:lang w:val="en-GB"/>
          <w:rPrChange w:id="15438" w:author="Kevin Gu" w:date="2020-05-18T10:36:00Z">
            <w:rPr>
              <w:del w:id="15439" w:author="Kevin Gu" w:date="2020-05-18T17:10:00Z"/>
            </w:rPr>
          </w:rPrChange>
        </w:rPr>
        <w:pPrChange w:id="15440" w:author="Julio Li" w:date="2020-05-14T16:07:00Z">
          <w:pPr>
            <w:pStyle w:val="Title1"/>
          </w:pPr>
        </w:pPrChange>
      </w:pPr>
      <w:ins w:id="15441" w:author="Julio Li" w:date="2020-05-14T16:08:00Z">
        <w:del w:id="15442" w:author="Kevin Gu" w:date="2020-05-18T17:10:00Z">
          <w:r w:rsidRPr="00876437" w:rsidDel="00BD272A">
            <w:rPr>
              <w:lang w:val="en-GB"/>
              <w:rPrChange w:id="15443" w:author="Kevin Gu" w:date="2020-05-18T10:36:00Z">
                <w:rPr>
                  <w:b w:val="0"/>
                </w:rPr>
              </w:rPrChange>
            </w:rPr>
            <w:delText xml:space="preserve">See 3.8 Destruction of Assets </w:delText>
          </w:r>
          <w:r w:rsidRPr="00876437" w:rsidDel="00BD272A">
            <w:rPr>
              <w:rFonts w:hint="eastAsia"/>
              <w:lang w:val="en-GB"/>
              <w:rPrChange w:id="15444" w:author="Kevin Gu" w:date="2020-05-18T10:36:00Z">
                <w:rPr>
                  <w:rFonts w:hint="eastAsia"/>
                  <w:b w:val="0"/>
                </w:rPr>
              </w:rPrChange>
            </w:rPr>
            <w:delText>资产销毁</w:delText>
          </w:r>
        </w:del>
      </w:ins>
    </w:p>
    <w:p w14:paraId="60C5702E" w14:textId="55B2DF4B" w:rsidR="0045046A" w:rsidRPr="00876437" w:rsidDel="00BD272A" w:rsidRDefault="0045046A" w:rsidP="00B3098F">
      <w:pPr>
        <w:pStyle w:val="Title2"/>
        <w:rPr>
          <w:del w:id="15445" w:author="Kevin Gu" w:date="2020-05-18T17:10:00Z"/>
          <w:strike/>
          <w:lang w:val="en-GB"/>
          <w:rPrChange w:id="15446" w:author="Kevin Gu" w:date="2020-05-18T10:36:00Z">
            <w:rPr>
              <w:del w:id="15447" w:author="Kevin Gu" w:date="2020-05-18T17:10:00Z"/>
            </w:rPr>
          </w:rPrChange>
        </w:rPr>
      </w:pPr>
      <w:del w:id="15448" w:author="Kevin Gu" w:date="2020-05-18T17:10:00Z">
        <w:r w:rsidRPr="00876437" w:rsidDel="00BD272A">
          <w:rPr>
            <w:strike/>
            <w:lang w:val="en-GB" w:eastAsia="zh-CN"/>
            <w:rPrChange w:id="15449" w:author="Kevin Gu" w:date="2020-05-18T10:36:00Z">
              <w:rPr/>
            </w:rPrChange>
          </w:rPr>
          <w:delText>Controlled</w:delText>
        </w:r>
        <w:r w:rsidR="00070F5D" w:rsidRPr="00876437" w:rsidDel="00BD272A">
          <w:rPr>
            <w:strike/>
            <w:lang w:val="en-GB" w:eastAsia="zh-CN"/>
            <w:rPrChange w:id="15450" w:author="Kevin Gu" w:date="2020-05-18T10:36:00Z">
              <w:rPr/>
            </w:rPrChange>
          </w:rPr>
          <w:delText xml:space="preserve"> </w:delText>
        </w:r>
        <w:r w:rsidRPr="00876437" w:rsidDel="00BD272A">
          <w:rPr>
            <w:strike/>
            <w:lang w:val="en-GB" w:eastAsia="zh-CN"/>
            <w:rPrChange w:id="15451" w:author="Kevin Gu" w:date="2020-05-18T10:36:00Z">
              <w:rPr/>
            </w:rPrChange>
          </w:rPr>
          <w:delText>Document Management</w:delText>
        </w:r>
        <w:r w:rsidR="00F4134D" w:rsidRPr="00876437" w:rsidDel="00BD272A">
          <w:rPr>
            <w:strike/>
            <w:lang w:val="en-GB" w:eastAsia="zh-CN"/>
            <w:rPrChange w:id="15452" w:author="Kevin Gu" w:date="2020-05-18T10:36:00Z">
              <w:rPr/>
            </w:rPrChange>
          </w:rPr>
          <w:delText xml:space="preserve"> </w:delText>
        </w:r>
        <w:r w:rsidR="00F4134D" w:rsidRPr="00876437" w:rsidDel="00BD272A">
          <w:rPr>
            <w:rFonts w:hint="eastAsia"/>
            <w:strike/>
            <w:lang w:val="en-GB" w:eastAsia="zh-CN"/>
            <w:rPrChange w:id="15453" w:author="Kevin Gu" w:date="2020-05-18T10:36:00Z">
              <w:rPr>
                <w:rFonts w:hint="eastAsia"/>
                <w:lang w:eastAsia="zh-CN"/>
              </w:rPr>
            </w:rPrChange>
          </w:rPr>
          <w:delText>受控文件管理</w:delText>
        </w:r>
      </w:del>
    </w:p>
    <w:p w14:paraId="116D9178" w14:textId="0A05C930" w:rsidR="000E07D8" w:rsidRPr="00876437" w:rsidDel="00BD272A" w:rsidRDefault="0045046A" w:rsidP="00181CF1">
      <w:pPr>
        <w:rPr>
          <w:del w:id="15454" w:author="Kevin Gu" w:date="2020-05-18T17:10:00Z"/>
          <w:strike/>
          <w:lang w:val="en-GB"/>
          <w:rPrChange w:id="15455" w:author="Kevin Gu" w:date="2020-05-18T10:36:00Z">
            <w:rPr>
              <w:del w:id="15456" w:author="Kevin Gu" w:date="2020-05-18T17:10:00Z"/>
              <w:lang w:val="en-US"/>
            </w:rPr>
          </w:rPrChange>
        </w:rPr>
      </w:pPr>
      <w:del w:id="15457" w:author="Kevin Gu" w:date="2020-05-18T17:10:00Z">
        <w:r w:rsidRPr="00876437" w:rsidDel="00BD272A">
          <w:rPr>
            <w:strike/>
            <w:lang w:val="en-GB"/>
            <w:rPrChange w:id="15458" w:author="Kevin Gu" w:date="2020-05-18T10:36:00Z">
              <w:rPr>
                <w:lang w:val="en-US"/>
              </w:rPr>
            </w:rPrChange>
          </w:rPr>
          <w:delText>The contents and provisions of all documents, and their distribution and keeping must satisfy</w:delText>
        </w:r>
        <w:r w:rsidR="002D1915" w:rsidRPr="00876437" w:rsidDel="00BD272A">
          <w:rPr>
            <w:strike/>
            <w:lang w:val="en-GB"/>
            <w:rPrChange w:id="15459" w:author="Kevin Gu" w:date="2020-05-18T10:36:00Z">
              <w:rPr>
                <w:lang w:val="en-US"/>
              </w:rPr>
            </w:rPrChange>
          </w:rPr>
          <w:delText xml:space="preserve"> </w:delText>
        </w:r>
        <w:r w:rsidRPr="00876437" w:rsidDel="00BD272A">
          <w:rPr>
            <w:strike/>
            <w:lang w:val="en-GB"/>
            <w:rPrChange w:id="15460" w:author="Kevin Gu" w:date="2020-05-18T10:36:00Z">
              <w:rPr>
                <w:lang w:val="en-US"/>
              </w:rPr>
            </w:rPrChange>
          </w:rPr>
          <w:delText>the security requirements and regulations, without any conflicts with the security regulations.</w:delText>
        </w:r>
      </w:del>
    </w:p>
    <w:p w14:paraId="33726CA1" w14:textId="01CF7510" w:rsidR="00C33298" w:rsidRPr="00876437" w:rsidDel="00BD272A" w:rsidRDefault="00C33298" w:rsidP="00181CF1">
      <w:pPr>
        <w:rPr>
          <w:del w:id="15461" w:author="Kevin Gu" w:date="2020-05-18T17:10:00Z"/>
          <w:strike/>
          <w:lang w:val="en-GB" w:eastAsia="zh-CN"/>
          <w:rPrChange w:id="15462" w:author="Kevin Gu" w:date="2020-05-18T10:36:00Z">
            <w:rPr>
              <w:del w:id="15463" w:author="Kevin Gu" w:date="2020-05-18T17:10:00Z"/>
              <w:lang w:val="en-US" w:eastAsia="zh-CN"/>
            </w:rPr>
          </w:rPrChange>
        </w:rPr>
      </w:pPr>
      <w:del w:id="15464" w:author="Kevin Gu" w:date="2020-05-18T17:10:00Z">
        <w:r w:rsidRPr="00876437" w:rsidDel="00BD272A">
          <w:rPr>
            <w:rFonts w:hint="eastAsia"/>
            <w:strike/>
            <w:lang w:val="en-GB" w:eastAsia="zh-CN"/>
            <w:rPrChange w:id="15465" w:author="Kevin Gu" w:date="2020-05-18T10:36:00Z">
              <w:rPr>
                <w:rFonts w:hint="eastAsia"/>
                <w:lang w:val="en-US" w:eastAsia="zh-CN"/>
              </w:rPr>
            </w:rPrChange>
          </w:rPr>
          <w:delText>所有文件的内容、规定及其分发、保管必须符合安全要求和规定，不得与安全规定冲突。</w:delText>
        </w:r>
      </w:del>
    </w:p>
    <w:p w14:paraId="47BE33A1" w14:textId="63C77576" w:rsidR="000E07D8" w:rsidRPr="00876437" w:rsidDel="00BD272A" w:rsidRDefault="0045046A" w:rsidP="00181CF1">
      <w:pPr>
        <w:rPr>
          <w:del w:id="15466" w:author="Kevin Gu" w:date="2020-05-18T17:10:00Z"/>
          <w:strike/>
          <w:lang w:val="en-GB"/>
          <w:rPrChange w:id="15467" w:author="Kevin Gu" w:date="2020-05-18T10:36:00Z">
            <w:rPr>
              <w:del w:id="15468" w:author="Kevin Gu" w:date="2020-05-18T17:10:00Z"/>
              <w:lang w:val="en-US"/>
            </w:rPr>
          </w:rPrChange>
        </w:rPr>
      </w:pPr>
      <w:del w:id="15469" w:author="Kevin Gu" w:date="2020-05-18T17:10:00Z">
        <w:r w:rsidRPr="00876437" w:rsidDel="00BD272A">
          <w:rPr>
            <w:strike/>
            <w:lang w:val="en-GB"/>
            <w:rPrChange w:id="15470" w:author="Kevin Gu" w:date="2020-05-18T10:36:00Z">
              <w:rPr>
                <w:lang w:val="en-US"/>
              </w:rPr>
            </w:rPrChange>
          </w:rPr>
          <w:delText xml:space="preserve">The storage mechanism for the </w:delText>
        </w:r>
        <w:r w:rsidR="00964009" w:rsidRPr="00876437" w:rsidDel="00BD272A">
          <w:rPr>
            <w:strike/>
            <w:lang w:val="en-GB"/>
            <w:rPrChange w:id="15471" w:author="Kevin Gu" w:date="2020-05-18T10:36:00Z">
              <w:rPr>
                <w:lang w:val="en-US"/>
              </w:rPr>
            </w:rPrChange>
          </w:rPr>
          <w:delText>internal</w:delText>
        </w:r>
        <w:r w:rsidRPr="00876437" w:rsidDel="00BD272A">
          <w:rPr>
            <w:strike/>
            <w:lang w:val="en-GB"/>
            <w:rPrChange w:id="15472" w:author="Kevin Gu" w:date="2020-05-18T10:36:00Z">
              <w:rPr>
                <w:lang w:val="en-US"/>
              </w:rPr>
            </w:rPrChange>
          </w:rPr>
          <w:delText xml:space="preserve"> or above level of documents must be in place.</w:delText>
        </w:r>
      </w:del>
    </w:p>
    <w:p w14:paraId="66CF8AD7" w14:textId="085BD9D6" w:rsidR="00C33298" w:rsidRPr="00876437" w:rsidDel="00BD272A" w:rsidRDefault="00C33298" w:rsidP="00181CF1">
      <w:pPr>
        <w:rPr>
          <w:del w:id="15473" w:author="Kevin Gu" w:date="2020-05-18T17:10:00Z"/>
          <w:strike/>
          <w:lang w:val="en-GB" w:eastAsia="zh-CN"/>
          <w:rPrChange w:id="15474" w:author="Kevin Gu" w:date="2020-05-18T10:36:00Z">
            <w:rPr>
              <w:del w:id="15475" w:author="Kevin Gu" w:date="2020-05-18T17:10:00Z"/>
              <w:lang w:val="en-US" w:eastAsia="zh-CN"/>
            </w:rPr>
          </w:rPrChange>
        </w:rPr>
      </w:pPr>
      <w:del w:id="15476" w:author="Kevin Gu" w:date="2020-05-18T17:10:00Z">
        <w:r w:rsidRPr="00876437" w:rsidDel="00BD272A">
          <w:rPr>
            <w:rFonts w:hint="eastAsia"/>
            <w:strike/>
            <w:lang w:val="en-GB" w:eastAsia="zh-CN"/>
            <w:rPrChange w:id="15477" w:author="Kevin Gu" w:date="2020-05-18T10:36:00Z">
              <w:rPr>
                <w:rFonts w:hint="eastAsia"/>
                <w:lang w:val="en-US" w:eastAsia="zh-CN"/>
              </w:rPr>
            </w:rPrChange>
          </w:rPr>
          <w:delText>必须具备内部或以上级别文档的存储机制。</w:delText>
        </w:r>
      </w:del>
    </w:p>
    <w:p w14:paraId="430E54C3" w14:textId="4802D560" w:rsidR="00CC4357" w:rsidRPr="00876437" w:rsidDel="00BD272A" w:rsidRDefault="00CC4357" w:rsidP="00181CF1">
      <w:pPr>
        <w:rPr>
          <w:del w:id="15478" w:author="Kevin Gu" w:date="2020-05-18T17:10:00Z"/>
          <w:strike/>
          <w:lang w:val="en-GB"/>
          <w:rPrChange w:id="15479" w:author="Kevin Gu" w:date="2020-05-18T10:36:00Z">
            <w:rPr>
              <w:del w:id="15480" w:author="Kevin Gu" w:date="2020-05-18T17:10:00Z"/>
              <w:lang w:val="en-US"/>
            </w:rPr>
          </w:rPrChange>
        </w:rPr>
      </w:pPr>
      <w:del w:id="15481" w:author="Kevin Gu" w:date="2020-05-18T17:10:00Z">
        <w:r w:rsidRPr="00876437" w:rsidDel="00BD272A">
          <w:rPr>
            <w:strike/>
            <w:lang w:val="en-GB"/>
            <w:rPrChange w:id="15482" w:author="Kevin Gu" w:date="2020-05-18T10:36:00Z">
              <w:rPr>
                <w:lang w:val="en-US"/>
              </w:rPr>
            </w:rPrChange>
          </w:rPr>
          <w:delText>The document</w:delText>
        </w:r>
        <w:r w:rsidR="00C82338" w:rsidRPr="00876437" w:rsidDel="00BD272A">
          <w:rPr>
            <w:strike/>
            <w:lang w:val="en-GB"/>
            <w:rPrChange w:id="15483" w:author="Kevin Gu" w:date="2020-05-18T10:36:00Z">
              <w:rPr>
                <w:lang w:val="en-US"/>
              </w:rPr>
            </w:rPrChange>
          </w:rPr>
          <w:delText xml:space="preserve"> formulation,</w:delText>
        </w:r>
        <w:r w:rsidRPr="00876437" w:rsidDel="00BD272A">
          <w:rPr>
            <w:strike/>
            <w:lang w:val="en-GB"/>
            <w:rPrChange w:id="15484" w:author="Kevin Gu" w:date="2020-05-18T10:36:00Z">
              <w:rPr>
                <w:lang w:val="en-US"/>
              </w:rPr>
            </w:rPrChange>
          </w:rPr>
          <w:delText xml:space="preserve"> management, modification, storage, invalidation and destruction should follow the</w:delText>
        </w:r>
        <w:r w:rsidR="004C74FC" w:rsidRPr="00876437" w:rsidDel="00BD272A">
          <w:rPr>
            <w:strike/>
            <w:lang w:val="en-GB"/>
            <w:rPrChange w:id="15485" w:author="Kevin Gu" w:date="2020-05-18T10:36:00Z">
              <w:rPr>
                <w:lang w:val="en-US"/>
              </w:rPr>
            </w:rPrChange>
          </w:rPr>
          <w:delText xml:space="preserve"> </w:delText>
        </w:r>
        <w:r w:rsidR="009B44B4" w:rsidRPr="00876437" w:rsidDel="00BD272A">
          <w:rPr>
            <w:strike/>
            <w:lang w:val="en-GB"/>
            <w:rPrChange w:id="15486" w:author="Kevin Gu" w:date="2020-05-18T10:36:00Z">
              <w:rPr>
                <w:lang w:val="en-US"/>
              </w:rPr>
            </w:rPrChange>
          </w:rPr>
          <w:delText>d</w:delText>
        </w:r>
        <w:r w:rsidR="004C74FC" w:rsidRPr="00876437" w:rsidDel="00BD272A">
          <w:rPr>
            <w:strike/>
            <w:lang w:val="en-GB"/>
            <w:rPrChange w:id="15487" w:author="Kevin Gu" w:date="2020-05-18T10:36:00Z">
              <w:rPr>
                <w:lang w:val="en-US"/>
              </w:rPr>
            </w:rPrChange>
          </w:rPr>
          <w:delText>ocumentation and Material Management Procedure</w:delText>
        </w:r>
        <w:r w:rsidRPr="00876437" w:rsidDel="00BD272A">
          <w:rPr>
            <w:strike/>
            <w:lang w:val="en-GB"/>
            <w:rPrChange w:id="15488" w:author="Kevin Gu" w:date="2020-05-18T10:36:00Z">
              <w:rPr>
                <w:lang w:val="en-US"/>
              </w:rPr>
            </w:rPrChange>
          </w:rPr>
          <w:delText>.</w:delText>
        </w:r>
      </w:del>
    </w:p>
    <w:p w14:paraId="17D6A3F2" w14:textId="0C7D7B00" w:rsidR="00C33298" w:rsidRPr="00876437" w:rsidDel="00BD272A" w:rsidRDefault="00C33298" w:rsidP="00181CF1">
      <w:pPr>
        <w:rPr>
          <w:del w:id="15489" w:author="Kevin Gu" w:date="2020-05-18T17:10:00Z"/>
          <w:strike/>
          <w:lang w:val="en-GB" w:eastAsia="zh-CN"/>
          <w:rPrChange w:id="15490" w:author="Kevin Gu" w:date="2020-05-18T10:36:00Z">
            <w:rPr>
              <w:del w:id="15491" w:author="Kevin Gu" w:date="2020-05-18T17:10:00Z"/>
              <w:lang w:val="en-US" w:eastAsia="zh-CN"/>
            </w:rPr>
          </w:rPrChange>
        </w:rPr>
      </w:pPr>
      <w:del w:id="15492" w:author="Kevin Gu" w:date="2020-05-18T17:10:00Z">
        <w:r w:rsidRPr="00876437" w:rsidDel="00BD272A">
          <w:rPr>
            <w:rFonts w:hint="eastAsia"/>
            <w:strike/>
            <w:lang w:val="en-GB" w:eastAsia="zh-CN"/>
            <w:rPrChange w:id="15493" w:author="Kevin Gu" w:date="2020-05-18T10:36:00Z">
              <w:rPr>
                <w:rFonts w:hint="eastAsia"/>
                <w:lang w:val="en-US" w:eastAsia="zh-CN"/>
              </w:rPr>
            </w:rPrChange>
          </w:rPr>
          <w:delText>文件的编制、管理、修改、保管、失效和销毁应遵循文件和材料管理程序。</w:delText>
        </w:r>
      </w:del>
    </w:p>
    <w:p w14:paraId="205C2BFF" w14:textId="4578C6C9" w:rsidR="00895F9A" w:rsidRPr="00876437" w:rsidDel="00BD272A" w:rsidRDefault="00895F9A" w:rsidP="00895F9A">
      <w:pPr>
        <w:rPr>
          <w:del w:id="15494" w:author="Kevin Gu" w:date="2020-05-18T17:10:00Z"/>
          <w:strike/>
          <w:lang w:val="en-GB"/>
          <w:rPrChange w:id="15495" w:author="Kevin Gu" w:date="2020-05-18T10:36:00Z">
            <w:rPr>
              <w:del w:id="15496" w:author="Kevin Gu" w:date="2020-05-18T17:10:00Z"/>
              <w:lang w:val="en-US"/>
            </w:rPr>
          </w:rPrChange>
        </w:rPr>
      </w:pPr>
      <w:del w:id="15497" w:author="Kevin Gu" w:date="2020-05-18T17:10:00Z">
        <w:r w:rsidRPr="00876437" w:rsidDel="00BD272A">
          <w:rPr>
            <w:strike/>
            <w:lang w:val="en-GB"/>
            <w:rPrChange w:id="15498" w:author="Kevin Gu" w:date="2020-05-18T10:36:00Z">
              <w:rPr>
                <w:lang w:val="en-US"/>
              </w:rPr>
            </w:rPrChange>
          </w:rPr>
          <w:delText>Useless paper or documents should be put into the shredder.</w:delText>
        </w:r>
      </w:del>
    </w:p>
    <w:p w14:paraId="0B108824" w14:textId="4B78ADA3" w:rsidR="00895F9A" w:rsidRPr="00876437" w:rsidDel="00BD272A" w:rsidRDefault="00895F9A" w:rsidP="00181CF1">
      <w:pPr>
        <w:rPr>
          <w:del w:id="15499" w:author="Kevin Gu" w:date="2020-05-18T17:10:00Z"/>
          <w:strike/>
          <w:lang w:val="en-GB" w:eastAsia="zh-CN"/>
          <w:rPrChange w:id="15500" w:author="Kevin Gu" w:date="2020-05-18T10:36:00Z">
            <w:rPr>
              <w:del w:id="15501" w:author="Kevin Gu" w:date="2020-05-18T17:10:00Z"/>
              <w:lang w:val="en-US" w:eastAsia="zh-CN"/>
            </w:rPr>
          </w:rPrChange>
        </w:rPr>
      </w:pPr>
      <w:del w:id="15502" w:author="Kevin Gu" w:date="2020-05-18T17:10:00Z">
        <w:r w:rsidRPr="00876437" w:rsidDel="00BD272A">
          <w:rPr>
            <w:rFonts w:hint="eastAsia"/>
            <w:strike/>
            <w:lang w:val="en-GB" w:eastAsia="zh-CN"/>
            <w:rPrChange w:id="15503" w:author="Kevin Gu" w:date="2020-05-18T10:36:00Z">
              <w:rPr>
                <w:rFonts w:hint="eastAsia"/>
                <w:lang w:val="en-US" w:eastAsia="zh-CN"/>
              </w:rPr>
            </w:rPrChange>
          </w:rPr>
          <w:delText>无用的纸张或者文件应该放入碎纸机。</w:delText>
        </w:r>
      </w:del>
    </w:p>
    <w:p w14:paraId="144390E4" w14:textId="430D6962" w:rsidR="00C01E02" w:rsidRPr="00876437" w:rsidDel="00BD272A" w:rsidRDefault="00C01E02" w:rsidP="00181CF1">
      <w:pPr>
        <w:rPr>
          <w:del w:id="15504" w:author="Kevin Gu" w:date="2020-05-18T17:10:00Z"/>
          <w:strike/>
          <w:lang w:val="en-GB"/>
          <w:rPrChange w:id="15505" w:author="Kevin Gu" w:date="2020-05-18T10:36:00Z">
            <w:rPr>
              <w:del w:id="15506" w:author="Kevin Gu" w:date="2020-05-18T17:10:00Z"/>
              <w:lang w:val="en-US"/>
            </w:rPr>
          </w:rPrChange>
        </w:rPr>
      </w:pPr>
      <w:del w:id="15507" w:author="Kevin Gu" w:date="2020-05-18T17:10:00Z">
        <w:r w:rsidRPr="00876437" w:rsidDel="00BD272A">
          <w:rPr>
            <w:strike/>
            <w:lang w:val="en-GB"/>
            <w:rPrChange w:id="15508" w:author="Kevin Gu" w:date="2020-05-18T10:36:00Z">
              <w:rPr>
                <w:lang w:val="en-US"/>
              </w:rPr>
            </w:rPrChange>
          </w:rPr>
          <w:delText>Documents related to the DSS are subject to Documentation Control and Configuration</w:delText>
        </w:r>
        <w:r w:rsidR="00C33298" w:rsidRPr="00876437" w:rsidDel="00BD272A">
          <w:rPr>
            <w:strike/>
            <w:lang w:val="en-GB"/>
            <w:rPrChange w:id="15509" w:author="Kevin Gu" w:date="2020-05-18T10:36:00Z">
              <w:rPr>
                <w:lang w:val="en-US"/>
              </w:rPr>
            </w:rPrChange>
          </w:rPr>
          <w:delText xml:space="preserve"> </w:delText>
        </w:r>
        <w:r w:rsidRPr="00876437" w:rsidDel="00BD272A">
          <w:rPr>
            <w:strike/>
            <w:lang w:val="en-GB"/>
            <w:rPrChange w:id="15510" w:author="Kevin Gu" w:date="2020-05-18T10:36:00Z">
              <w:rPr>
                <w:lang w:val="en-US"/>
              </w:rPr>
            </w:rPrChange>
          </w:rPr>
          <w:delText>Control.</w:delText>
        </w:r>
      </w:del>
    </w:p>
    <w:p w14:paraId="7F1A3D10" w14:textId="00D5576D" w:rsidR="00895F9A" w:rsidRPr="00876437" w:rsidDel="00BD272A" w:rsidRDefault="00C33298" w:rsidP="00181CF1">
      <w:pPr>
        <w:rPr>
          <w:del w:id="15511" w:author="Kevin Gu" w:date="2020-05-18T17:10:00Z"/>
          <w:strike/>
          <w:lang w:val="en-GB" w:eastAsia="zh-CN"/>
          <w:rPrChange w:id="15512" w:author="Kevin Gu" w:date="2020-05-18T10:36:00Z">
            <w:rPr>
              <w:del w:id="15513" w:author="Kevin Gu" w:date="2020-05-18T17:10:00Z"/>
              <w:lang w:val="en-US" w:eastAsia="zh-CN"/>
            </w:rPr>
          </w:rPrChange>
        </w:rPr>
      </w:pPr>
      <w:del w:id="15514" w:author="Kevin Gu" w:date="2020-05-18T17:10:00Z">
        <w:r w:rsidRPr="00876437" w:rsidDel="00BD272A">
          <w:rPr>
            <w:rFonts w:hint="eastAsia"/>
            <w:strike/>
            <w:lang w:val="en-GB" w:eastAsia="zh-CN"/>
            <w:rPrChange w:id="15515" w:author="Kevin Gu" w:date="2020-05-18T10:36:00Z">
              <w:rPr>
                <w:rFonts w:hint="eastAsia"/>
                <w:lang w:val="en-US" w:eastAsia="zh-CN"/>
              </w:rPr>
            </w:rPrChange>
          </w:rPr>
          <w:delText>与</w:delText>
        </w:r>
        <w:r w:rsidRPr="00876437" w:rsidDel="00BD272A">
          <w:rPr>
            <w:strike/>
            <w:lang w:val="en-GB" w:eastAsia="zh-CN"/>
            <w:rPrChange w:id="15516" w:author="Kevin Gu" w:date="2020-05-18T10:36:00Z">
              <w:rPr>
                <w:lang w:val="en-US" w:eastAsia="zh-CN"/>
              </w:rPr>
            </w:rPrChange>
          </w:rPr>
          <w:delText>DSS</w:delText>
        </w:r>
        <w:r w:rsidRPr="00876437" w:rsidDel="00BD272A">
          <w:rPr>
            <w:rFonts w:hint="eastAsia"/>
            <w:strike/>
            <w:lang w:val="en-GB" w:eastAsia="zh-CN"/>
            <w:rPrChange w:id="15517" w:author="Kevin Gu" w:date="2020-05-18T10:36:00Z">
              <w:rPr>
                <w:rFonts w:hint="eastAsia"/>
                <w:lang w:val="en-US" w:eastAsia="zh-CN"/>
              </w:rPr>
            </w:rPrChange>
          </w:rPr>
          <w:delText>相关的文档遵从文档控制和配置控制的要求。</w:delText>
        </w:r>
      </w:del>
    </w:p>
    <w:p w14:paraId="2CA57E88" w14:textId="545DEDB5" w:rsidR="00C01E02" w:rsidRPr="00876437" w:rsidDel="00BD272A" w:rsidRDefault="00C01E02" w:rsidP="00181CF1">
      <w:pPr>
        <w:rPr>
          <w:del w:id="15518" w:author="Kevin Gu" w:date="2020-05-18T17:10:00Z"/>
          <w:strike/>
          <w:lang w:val="en-GB"/>
          <w:rPrChange w:id="15519" w:author="Kevin Gu" w:date="2020-05-18T10:36:00Z">
            <w:rPr>
              <w:del w:id="15520" w:author="Kevin Gu" w:date="2020-05-18T17:10:00Z"/>
              <w:lang w:val="en-US"/>
            </w:rPr>
          </w:rPrChange>
        </w:rPr>
      </w:pPr>
      <w:del w:id="15521" w:author="Kevin Gu" w:date="2020-05-18T17:10:00Z">
        <w:r w:rsidRPr="00876437" w:rsidDel="00BD272A">
          <w:rPr>
            <w:strike/>
            <w:lang w:val="en-GB"/>
            <w:rPrChange w:id="15522" w:author="Kevin Gu" w:date="2020-05-18T10:36:00Z">
              <w:rPr>
                <w:lang w:val="en-US"/>
              </w:rPr>
            </w:rPrChange>
          </w:rPr>
          <w:delText>The following rules apply to these documents:</w:delText>
        </w:r>
      </w:del>
    </w:p>
    <w:p w14:paraId="63F3FAA6" w14:textId="4F83DC5C" w:rsidR="00C33298" w:rsidRPr="00876437" w:rsidDel="00BD272A" w:rsidRDefault="00C33298" w:rsidP="00181CF1">
      <w:pPr>
        <w:rPr>
          <w:del w:id="15523" w:author="Kevin Gu" w:date="2020-05-18T17:10:00Z"/>
          <w:strike/>
          <w:lang w:val="en-GB" w:eastAsia="zh-CN"/>
          <w:rPrChange w:id="15524" w:author="Kevin Gu" w:date="2020-05-18T10:36:00Z">
            <w:rPr>
              <w:del w:id="15525" w:author="Kevin Gu" w:date="2020-05-18T17:10:00Z"/>
              <w:lang w:val="en-US" w:eastAsia="zh-CN"/>
            </w:rPr>
          </w:rPrChange>
        </w:rPr>
      </w:pPr>
      <w:del w:id="15526" w:author="Kevin Gu" w:date="2020-05-18T17:10:00Z">
        <w:r w:rsidRPr="00876437" w:rsidDel="00BD272A">
          <w:rPr>
            <w:rFonts w:hint="eastAsia"/>
            <w:strike/>
            <w:lang w:val="en-GB" w:eastAsia="zh-CN"/>
            <w:rPrChange w:id="15527" w:author="Kevin Gu" w:date="2020-05-18T10:36:00Z">
              <w:rPr>
                <w:rFonts w:hint="eastAsia"/>
                <w:lang w:val="en-US" w:eastAsia="zh-CN"/>
              </w:rPr>
            </w:rPrChange>
          </w:rPr>
          <w:delText>下列规则适用于这些文件：</w:delText>
        </w:r>
      </w:del>
    </w:p>
    <w:p w14:paraId="21E3AAF1" w14:textId="15643554" w:rsidR="00C01E02" w:rsidRPr="00876437" w:rsidDel="00BD272A" w:rsidRDefault="00C01E02" w:rsidP="00181CF1">
      <w:pPr>
        <w:pStyle w:val="ListParagraph"/>
        <w:numPr>
          <w:ilvl w:val="0"/>
          <w:numId w:val="13"/>
        </w:numPr>
        <w:spacing w:line="276" w:lineRule="auto"/>
        <w:rPr>
          <w:del w:id="15528" w:author="Kevin Gu" w:date="2020-05-18T17:10:00Z"/>
          <w:strike/>
          <w:lang w:val="en-GB"/>
          <w:rPrChange w:id="15529" w:author="Kevin Gu" w:date="2020-05-18T10:36:00Z">
            <w:rPr>
              <w:del w:id="15530" w:author="Kevin Gu" w:date="2020-05-18T17:10:00Z"/>
              <w:lang w:val="en-US"/>
            </w:rPr>
          </w:rPrChange>
        </w:rPr>
      </w:pPr>
      <w:del w:id="15531" w:author="Kevin Gu" w:date="2020-05-18T17:10:00Z">
        <w:r w:rsidRPr="00876437" w:rsidDel="00BD272A">
          <w:rPr>
            <w:strike/>
            <w:lang w:val="en-GB"/>
            <w:rPrChange w:id="15532" w:author="Kevin Gu" w:date="2020-05-18T10:36:00Z">
              <w:rPr>
                <w:lang w:val="en-US"/>
              </w:rPr>
            </w:rPrChange>
          </w:rPr>
          <w:delText xml:space="preserve">DSS documents have a unique identifier encoding the security classification as described in section </w:delText>
        </w:r>
        <w:r w:rsidR="009E32EE" w:rsidRPr="00876437" w:rsidDel="00BD272A">
          <w:rPr>
            <w:strike/>
            <w:lang w:val="en-GB"/>
            <w:rPrChange w:id="15533" w:author="Kevin Gu" w:date="2020-05-18T10:36:00Z">
              <w:rPr/>
            </w:rPrChange>
          </w:rPr>
          <w:fldChar w:fldCharType="begin"/>
        </w:r>
        <w:r w:rsidR="009E32EE" w:rsidRPr="00876437" w:rsidDel="00BD272A">
          <w:rPr>
            <w:strike/>
            <w:lang w:val="en-GB"/>
            <w:rPrChange w:id="15534" w:author="Kevin Gu" w:date="2020-05-18T10:36:00Z">
              <w:rPr>
                <w:lang w:val="en-US"/>
              </w:rPr>
            </w:rPrChange>
          </w:rPr>
          <w:delInstrText xml:space="preserve"> REF _Ref17799445 \r \h  \* MERGEFORMAT </w:delInstrText>
        </w:r>
        <w:r w:rsidR="009E32EE" w:rsidRPr="00876437" w:rsidDel="00BD272A">
          <w:rPr>
            <w:strike/>
            <w:lang w:val="en-GB"/>
            <w:rPrChange w:id="15535" w:author="Kevin Gu" w:date="2020-05-18T10:36:00Z">
              <w:rPr>
                <w:strike/>
                <w:lang w:val="en-GB"/>
              </w:rPr>
            </w:rPrChange>
          </w:rPr>
        </w:r>
        <w:r w:rsidR="009E32EE" w:rsidRPr="00876437" w:rsidDel="00BD272A">
          <w:rPr>
            <w:strike/>
            <w:lang w:val="en-GB"/>
            <w:rPrChange w:id="15536" w:author="Kevin Gu" w:date="2020-05-18T10:36:00Z">
              <w:rPr/>
            </w:rPrChange>
          </w:rPr>
          <w:fldChar w:fldCharType="separate"/>
        </w:r>
        <w:r w:rsidR="00F20899" w:rsidRPr="00876437" w:rsidDel="00BD272A">
          <w:rPr>
            <w:strike/>
            <w:lang w:val="en-GB"/>
            <w:rPrChange w:id="15537" w:author="Kevin Gu" w:date="2020-05-18T10:36:00Z">
              <w:rPr>
                <w:lang w:val="en-US"/>
              </w:rPr>
            </w:rPrChange>
          </w:rPr>
          <w:delText>3.4</w:delText>
        </w:r>
        <w:r w:rsidR="009E32EE" w:rsidRPr="00876437" w:rsidDel="00BD272A">
          <w:rPr>
            <w:strike/>
            <w:lang w:val="en-GB"/>
            <w:rPrChange w:id="15538" w:author="Kevin Gu" w:date="2020-05-18T10:36:00Z">
              <w:rPr/>
            </w:rPrChange>
          </w:rPr>
          <w:fldChar w:fldCharType="end"/>
        </w:r>
        <w:r w:rsidRPr="00876437" w:rsidDel="00BD272A">
          <w:rPr>
            <w:strike/>
            <w:lang w:val="en-GB"/>
            <w:rPrChange w:id="15539" w:author="Kevin Gu" w:date="2020-05-18T10:36:00Z">
              <w:rPr>
                <w:lang w:val="en-US"/>
              </w:rPr>
            </w:rPrChange>
          </w:rPr>
          <w:delText xml:space="preserve"> </w:delText>
        </w:r>
        <w:r w:rsidR="009E32EE" w:rsidRPr="00876437" w:rsidDel="00BD272A">
          <w:rPr>
            <w:strike/>
            <w:lang w:val="en-GB"/>
            <w:rPrChange w:id="15540" w:author="Kevin Gu" w:date="2020-05-18T10:36:00Z">
              <w:rPr/>
            </w:rPrChange>
          </w:rPr>
          <w:fldChar w:fldCharType="begin"/>
        </w:r>
        <w:r w:rsidR="009E32EE" w:rsidRPr="00876437" w:rsidDel="00BD272A">
          <w:rPr>
            <w:strike/>
            <w:lang w:val="en-GB"/>
            <w:rPrChange w:id="15541" w:author="Kevin Gu" w:date="2020-05-18T10:36:00Z">
              <w:rPr>
                <w:lang w:val="en-US"/>
              </w:rPr>
            </w:rPrChange>
          </w:rPr>
          <w:delInstrText xml:space="preserve"> REF _Ref17799448 \h  \* MERGEFORMAT </w:delInstrText>
        </w:r>
        <w:r w:rsidR="009E32EE" w:rsidRPr="00876437" w:rsidDel="00BD272A">
          <w:rPr>
            <w:strike/>
            <w:lang w:val="en-GB"/>
            <w:rPrChange w:id="15542" w:author="Kevin Gu" w:date="2020-05-18T10:36:00Z">
              <w:rPr>
                <w:strike/>
                <w:lang w:val="en-GB"/>
              </w:rPr>
            </w:rPrChange>
          </w:rPr>
        </w:r>
        <w:r w:rsidR="009E32EE" w:rsidRPr="00876437" w:rsidDel="00BD272A">
          <w:rPr>
            <w:strike/>
            <w:lang w:val="en-GB"/>
            <w:rPrChange w:id="15543" w:author="Kevin Gu" w:date="2020-05-18T10:36:00Z">
              <w:rPr/>
            </w:rPrChange>
          </w:rPr>
          <w:fldChar w:fldCharType="separate"/>
        </w:r>
        <w:r w:rsidR="00F20899" w:rsidRPr="00876437" w:rsidDel="00BD272A">
          <w:rPr>
            <w:strike/>
            <w:lang w:val="en-GB"/>
            <w:rPrChange w:id="15544" w:author="Kevin Gu" w:date="2020-05-18T10:36:00Z">
              <w:rPr>
                <w:lang w:val="en-US"/>
              </w:rPr>
            </w:rPrChange>
          </w:rPr>
          <w:delText>Information and Data Classification</w:delText>
        </w:r>
        <w:r w:rsidR="009E32EE" w:rsidRPr="00876437" w:rsidDel="00BD272A">
          <w:rPr>
            <w:strike/>
            <w:lang w:val="en-GB"/>
            <w:rPrChange w:id="15545" w:author="Kevin Gu" w:date="2020-05-18T10:36:00Z">
              <w:rPr/>
            </w:rPrChange>
          </w:rPr>
          <w:fldChar w:fldCharType="end"/>
        </w:r>
        <w:r w:rsidRPr="00876437" w:rsidDel="00BD272A">
          <w:rPr>
            <w:strike/>
            <w:lang w:val="en-GB"/>
            <w:rPrChange w:id="15546" w:author="Kevin Gu" w:date="2020-05-18T10:36:00Z">
              <w:rPr>
                <w:lang w:val="en-US"/>
              </w:rPr>
            </w:rPrChange>
          </w:rPr>
          <w:delText>;</w:delText>
        </w:r>
      </w:del>
    </w:p>
    <w:p w14:paraId="3621A3F6" w14:textId="65BF2EA9" w:rsidR="00C33298" w:rsidRPr="00876437" w:rsidDel="00BD272A" w:rsidRDefault="00C33298">
      <w:pPr>
        <w:pStyle w:val="ListParagraph"/>
        <w:spacing w:line="276" w:lineRule="auto"/>
        <w:rPr>
          <w:del w:id="15547" w:author="Kevin Gu" w:date="2020-05-18T17:10:00Z"/>
          <w:strike/>
          <w:lang w:val="en-GB" w:eastAsia="zh-CN"/>
          <w:rPrChange w:id="15548" w:author="Kevin Gu" w:date="2020-05-18T10:36:00Z">
            <w:rPr>
              <w:del w:id="15549" w:author="Kevin Gu" w:date="2020-05-18T17:10:00Z"/>
              <w:lang w:val="en-US" w:eastAsia="zh-CN"/>
            </w:rPr>
          </w:rPrChange>
        </w:rPr>
        <w:pPrChange w:id="15550" w:author="Marc Gomez" w:date="2019-11-13T08:02:00Z">
          <w:pPr>
            <w:pStyle w:val="ListParagraph"/>
            <w:numPr>
              <w:numId w:val="13"/>
            </w:numPr>
            <w:spacing w:line="276" w:lineRule="auto"/>
            <w:ind w:hanging="360"/>
          </w:pPr>
        </w:pPrChange>
      </w:pPr>
      <w:del w:id="15551" w:author="Kevin Gu" w:date="2020-05-18T17:10:00Z">
        <w:r w:rsidRPr="00876437" w:rsidDel="00BD272A">
          <w:rPr>
            <w:strike/>
            <w:lang w:val="en-GB" w:eastAsia="zh-CN"/>
            <w:rPrChange w:id="15552" w:author="Kevin Gu" w:date="2020-05-18T10:36:00Z">
              <w:rPr>
                <w:lang w:val="en-US" w:eastAsia="zh-CN"/>
              </w:rPr>
            </w:rPrChange>
          </w:rPr>
          <w:delText>DSS</w:delText>
        </w:r>
        <w:r w:rsidRPr="00876437" w:rsidDel="00BD272A">
          <w:rPr>
            <w:rFonts w:hint="eastAsia"/>
            <w:strike/>
            <w:lang w:val="en-GB" w:eastAsia="zh-CN"/>
            <w:rPrChange w:id="15553" w:author="Kevin Gu" w:date="2020-05-18T10:36:00Z">
              <w:rPr>
                <w:rFonts w:hint="eastAsia"/>
                <w:lang w:val="en-US" w:eastAsia="zh-CN"/>
              </w:rPr>
            </w:rPrChange>
          </w:rPr>
          <w:delText>文档具有唯一安全分类编码标识符，如</w:delText>
        </w:r>
        <w:r w:rsidRPr="00876437" w:rsidDel="00BD272A">
          <w:rPr>
            <w:strike/>
            <w:lang w:val="en-GB" w:eastAsia="zh-CN"/>
            <w:rPrChange w:id="15554" w:author="Kevin Gu" w:date="2020-05-18T10:36:00Z">
              <w:rPr>
                <w:lang w:val="en-US" w:eastAsia="zh-CN"/>
              </w:rPr>
            </w:rPrChange>
          </w:rPr>
          <w:delText>3.4</w:delText>
        </w:r>
        <w:r w:rsidRPr="00876437" w:rsidDel="00BD272A">
          <w:rPr>
            <w:rFonts w:hint="eastAsia"/>
            <w:strike/>
            <w:lang w:val="en-GB" w:eastAsia="zh-CN"/>
            <w:rPrChange w:id="15555" w:author="Kevin Gu" w:date="2020-05-18T10:36:00Z">
              <w:rPr>
                <w:rFonts w:hint="eastAsia"/>
                <w:lang w:val="en-US" w:eastAsia="zh-CN"/>
              </w:rPr>
            </w:rPrChange>
          </w:rPr>
          <w:delText>节信息数据分类所描述的。</w:delText>
        </w:r>
      </w:del>
    </w:p>
    <w:p w14:paraId="439BE7FD" w14:textId="52B3248E" w:rsidR="00C01E02" w:rsidRPr="00876437" w:rsidDel="00BD272A" w:rsidRDefault="00C01E02" w:rsidP="00703E57">
      <w:pPr>
        <w:pStyle w:val="ListParagraph"/>
        <w:numPr>
          <w:ilvl w:val="0"/>
          <w:numId w:val="13"/>
        </w:numPr>
        <w:spacing w:line="276" w:lineRule="auto"/>
        <w:rPr>
          <w:del w:id="15556" w:author="Kevin Gu" w:date="2020-05-18T17:10:00Z"/>
          <w:strike/>
          <w:lang w:val="en-GB" w:eastAsia="zh-CN"/>
          <w:rPrChange w:id="15557" w:author="Kevin Gu" w:date="2020-05-18T10:36:00Z">
            <w:rPr>
              <w:del w:id="15558" w:author="Kevin Gu" w:date="2020-05-18T17:10:00Z"/>
              <w:lang w:val="en-US" w:eastAsia="zh-CN"/>
            </w:rPr>
          </w:rPrChange>
        </w:rPr>
      </w:pPr>
      <w:del w:id="15559" w:author="Kevin Gu" w:date="2020-05-18T17:10:00Z">
        <w:r w:rsidRPr="00876437" w:rsidDel="00BD272A">
          <w:rPr>
            <w:strike/>
            <w:lang w:val="en-GB"/>
            <w:rPrChange w:id="15560" w:author="Kevin Gu" w:date="2020-05-18T10:36:00Z">
              <w:rPr>
                <w:lang w:val="en-US"/>
              </w:rPr>
            </w:rPrChange>
          </w:rPr>
          <w:delText>DSS document</w:delText>
        </w:r>
        <w:r w:rsidRPr="00876437" w:rsidDel="00BD272A">
          <w:rPr>
            <w:strike/>
            <w:lang w:val="en-GB" w:eastAsia="zh-CN"/>
            <w:rPrChange w:id="15561" w:author="Kevin Gu" w:date="2020-05-18T10:36:00Z">
              <w:rPr>
                <w:lang w:val="en-US" w:eastAsia="zh-CN"/>
              </w:rPr>
            </w:rPrChange>
          </w:rPr>
          <w:delText xml:space="preserve">s are reviewed by the Security Manager and approved by the </w:delText>
        </w:r>
        <w:r w:rsidR="006D01F0" w:rsidRPr="00876437" w:rsidDel="00BD272A">
          <w:rPr>
            <w:strike/>
            <w:lang w:val="en-GB" w:eastAsia="zh-CN"/>
            <w:rPrChange w:id="15562" w:author="Kevin Gu" w:date="2020-05-18T10:36:00Z">
              <w:rPr>
                <w:lang w:val="en-US" w:eastAsia="zh-CN"/>
              </w:rPr>
            </w:rPrChange>
          </w:rPr>
          <w:delText>CISO</w:delText>
        </w:r>
        <w:r w:rsidRPr="00876437" w:rsidDel="00BD272A">
          <w:rPr>
            <w:strike/>
            <w:lang w:val="en-GB" w:eastAsia="zh-CN"/>
            <w:rPrChange w:id="15563" w:author="Kevin Gu" w:date="2020-05-18T10:36:00Z">
              <w:rPr>
                <w:lang w:val="en-US" w:eastAsia="zh-CN"/>
              </w:rPr>
            </w:rPrChange>
          </w:rPr>
          <w:delText>;</w:delText>
        </w:r>
      </w:del>
    </w:p>
    <w:p w14:paraId="4F1FA3A9" w14:textId="708F1739" w:rsidR="00C33298" w:rsidRPr="00876437" w:rsidDel="00BD272A" w:rsidRDefault="00C33298">
      <w:pPr>
        <w:pStyle w:val="ListParagraph"/>
        <w:spacing w:line="276" w:lineRule="auto"/>
        <w:rPr>
          <w:del w:id="15564" w:author="Kevin Gu" w:date="2020-05-18T17:10:00Z"/>
          <w:strike/>
          <w:lang w:val="en-GB" w:eastAsia="zh-CN"/>
          <w:rPrChange w:id="15565" w:author="Kevin Gu" w:date="2020-05-18T10:36:00Z">
            <w:rPr>
              <w:del w:id="15566" w:author="Kevin Gu" w:date="2020-05-18T17:10:00Z"/>
              <w:lang w:val="en-US" w:eastAsia="zh-CN"/>
            </w:rPr>
          </w:rPrChange>
        </w:rPr>
        <w:pPrChange w:id="15567" w:author="Marc Gomez" w:date="2019-11-13T08:02:00Z">
          <w:pPr>
            <w:pStyle w:val="ListParagraph"/>
            <w:numPr>
              <w:numId w:val="13"/>
            </w:numPr>
            <w:spacing w:line="276" w:lineRule="auto"/>
            <w:ind w:hanging="360"/>
          </w:pPr>
        </w:pPrChange>
      </w:pPr>
      <w:del w:id="15568" w:author="Kevin Gu" w:date="2020-05-18T17:10:00Z">
        <w:r w:rsidRPr="00876437" w:rsidDel="00BD272A">
          <w:rPr>
            <w:strike/>
            <w:lang w:val="en-GB" w:eastAsia="zh-CN"/>
            <w:rPrChange w:id="15569" w:author="Kevin Gu" w:date="2020-05-18T10:36:00Z">
              <w:rPr>
                <w:lang w:val="en-US" w:eastAsia="zh-CN"/>
              </w:rPr>
            </w:rPrChange>
          </w:rPr>
          <w:delText>DSS</w:delText>
        </w:r>
        <w:r w:rsidRPr="00876437" w:rsidDel="00BD272A">
          <w:rPr>
            <w:rFonts w:hint="eastAsia"/>
            <w:strike/>
            <w:lang w:val="en-GB" w:eastAsia="zh-CN"/>
            <w:rPrChange w:id="15570" w:author="Kevin Gu" w:date="2020-05-18T10:36:00Z">
              <w:rPr>
                <w:rFonts w:hint="eastAsia"/>
                <w:lang w:val="en-US" w:eastAsia="zh-CN"/>
              </w:rPr>
            </w:rPrChange>
          </w:rPr>
          <w:delText>文件由安全经理审核并由</w:delText>
        </w:r>
        <w:r w:rsidR="006D01F0" w:rsidRPr="00876437" w:rsidDel="00BD272A">
          <w:rPr>
            <w:strike/>
            <w:lang w:val="en-GB" w:eastAsia="zh-CN"/>
            <w:rPrChange w:id="15571" w:author="Kevin Gu" w:date="2020-05-18T10:36:00Z">
              <w:rPr>
                <w:lang w:val="en-US" w:eastAsia="zh-CN"/>
              </w:rPr>
            </w:rPrChange>
          </w:rPr>
          <w:delText>CISO</w:delText>
        </w:r>
        <w:r w:rsidRPr="00876437" w:rsidDel="00BD272A">
          <w:rPr>
            <w:rFonts w:hint="eastAsia"/>
            <w:strike/>
            <w:lang w:val="en-GB" w:eastAsia="zh-CN"/>
            <w:rPrChange w:id="15572" w:author="Kevin Gu" w:date="2020-05-18T10:36:00Z">
              <w:rPr>
                <w:rFonts w:hint="eastAsia"/>
                <w:lang w:val="en-US" w:eastAsia="zh-CN"/>
              </w:rPr>
            </w:rPrChange>
          </w:rPr>
          <w:delText>批准</w:delText>
        </w:r>
        <w:r w:rsidRPr="00876437" w:rsidDel="00BD272A">
          <w:rPr>
            <w:strike/>
            <w:lang w:val="en-GB" w:eastAsia="zh-CN"/>
            <w:rPrChange w:id="15573" w:author="Kevin Gu" w:date="2020-05-18T10:36:00Z">
              <w:rPr>
                <w:lang w:val="en-US" w:eastAsia="zh-CN"/>
              </w:rPr>
            </w:rPrChange>
          </w:rPr>
          <w:delText>;</w:delText>
        </w:r>
      </w:del>
    </w:p>
    <w:p w14:paraId="0BD66091" w14:textId="4EC7F05D" w:rsidR="00C01E02" w:rsidRPr="00876437" w:rsidDel="00BD272A" w:rsidRDefault="00C01E02" w:rsidP="00181CF1">
      <w:pPr>
        <w:pStyle w:val="ListParagraph"/>
        <w:numPr>
          <w:ilvl w:val="0"/>
          <w:numId w:val="13"/>
        </w:numPr>
        <w:spacing w:line="276" w:lineRule="auto"/>
        <w:rPr>
          <w:del w:id="15574" w:author="Kevin Gu" w:date="2020-05-18T17:10:00Z"/>
          <w:strike/>
          <w:lang w:val="en-GB"/>
          <w:rPrChange w:id="15575" w:author="Kevin Gu" w:date="2020-05-18T10:36:00Z">
            <w:rPr>
              <w:del w:id="15576" w:author="Kevin Gu" w:date="2020-05-18T17:10:00Z"/>
              <w:lang w:val="en-US"/>
            </w:rPr>
          </w:rPrChange>
        </w:rPr>
      </w:pPr>
      <w:del w:id="15577" w:author="Kevin Gu" w:date="2020-05-18T17:10:00Z">
        <w:r w:rsidRPr="00876437" w:rsidDel="00BD272A">
          <w:rPr>
            <w:strike/>
            <w:lang w:val="en-GB"/>
            <w:rPrChange w:id="15578" w:author="Kevin Gu" w:date="2020-05-18T10:36:00Z">
              <w:rPr>
                <w:lang w:val="en-US"/>
              </w:rPr>
            </w:rPrChange>
          </w:rPr>
          <w:delText>A Version History is kept in each document;</w:delText>
        </w:r>
      </w:del>
    </w:p>
    <w:p w14:paraId="3A4349CE" w14:textId="7573DA33" w:rsidR="00C33298" w:rsidRPr="00876437" w:rsidDel="00BD272A" w:rsidRDefault="00C33298">
      <w:pPr>
        <w:pStyle w:val="ListParagraph"/>
        <w:spacing w:line="276" w:lineRule="auto"/>
        <w:rPr>
          <w:del w:id="15579" w:author="Kevin Gu" w:date="2020-05-18T17:10:00Z"/>
          <w:strike/>
          <w:lang w:val="en-GB" w:eastAsia="zh-CN"/>
          <w:rPrChange w:id="15580" w:author="Kevin Gu" w:date="2020-05-18T10:36:00Z">
            <w:rPr>
              <w:del w:id="15581" w:author="Kevin Gu" w:date="2020-05-18T17:10:00Z"/>
              <w:lang w:val="en-US" w:eastAsia="zh-CN"/>
            </w:rPr>
          </w:rPrChange>
        </w:rPr>
        <w:pPrChange w:id="15582" w:author="Marc Gomez" w:date="2019-11-13T08:02:00Z">
          <w:pPr>
            <w:pStyle w:val="ListParagraph"/>
            <w:numPr>
              <w:numId w:val="13"/>
            </w:numPr>
            <w:spacing w:line="276" w:lineRule="auto"/>
            <w:ind w:hanging="360"/>
          </w:pPr>
        </w:pPrChange>
      </w:pPr>
      <w:del w:id="15583" w:author="Kevin Gu" w:date="2020-05-18T17:10:00Z">
        <w:r w:rsidRPr="00876437" w:rsidDel="00BD272A">
          <w:rPr>
            <w:rFonts w:hint="eastAsia"/>
            <w:strike/>
            <w:lang w:val="en-GB" w:eastAsia="zh-CN"/>
            <w:rPrChange w:id="15584" w:author="Kevin Gu" w:date="2020-05-18T10:36:00Z">
              <w:rPr>
                <w:rFonts w:hint="eastAsia"/>
                <w:lang w:val="en-US" w:eastAsia="zh-CN"/>
              </w:rPr>
            </w:rPrChange>
          </w:rPr>
          <w:delText>每个文件中都需要保有版本历史；</w:delText>
        </w:r>
      </w:del>
    </w:p>
    <w:p w14:paraId="42734757" w14:textId="0CE2C23B" w:rsidR="00C01E02" w:rsidRPr="00876437" w:rsidDel="00BD272A" w:rsidRDefault="00C01E02" w:rsidP="00181CF1">
      <w:pPr>
        <w:pStyle w:val="ListParagraph"/>
        <w:numPr>
          <w:ilvl w:val="0"/>
          <w:numId w:val="13"/>
        </w:numPr>
        <w:spacing w:line="276" w:lineRule="auto"/>
        <w:rPr>
          <w:del w:id="15585" w:author="Kevin Gu" w:date="2020-05-18T17:10:00Z"/>
          <w:strike/>
          <w:lang w:val="en-GB"/>
          <w:rPrChange w:id="15586" w:author="Kevin Gu" w:date="2020-05-18T10:36:00Z">
            <w:rPr>
              <w:del w:id="15587" w:author="Kevin Gu" w:date="2020-05-18T17:10:00Z"/>
              <w:lang w:val="en-US"/>
            </w:rPr>
          </w:rPrChange>
        </w:rPr>
      </w:pPr>
      <w:del w:id="15588" w:author="Kevin Gu" w:date="2020-05-18T17:10:00Z">
        <w:r w:rsidRPr="00876437" w:rsidDel="00BD272A">
          <w:rPr>
            <w:strike/>
            <w:lang w:val="en-GB"/>
            <w:rPrChange w:id="15589" w:author="Kevin Gu" w:date="2020-05-18T10:36:00Z">
              <w:rPr>
                <w:lang w:val="en-US"/>
              </w:rPr>
            </w:rPrChange>
          </w:rPr>
          <w:delText>DSS documents are stored in the Documentation Management Portal, thus allowing availability to authorized users only</w:delText>
        </w:r>
        <w:r w:rsidR="00C33298" w:rsidRPr="00876437" w:rsidDel="00BD272A">
          <w:rPr>
            <w:strike/>
            <w:lang w:val="en-GB" w:eastAsia="zh-CN"/>
            <w:rPrChange w:id="15590" w:author="Kevin Gu" w:date="2020-05-18T10:36:00Z">
              <w:rPr>
                <w:lang w:val="en-US" w:eastAsia="zh-CN"/>
              </w:rPr>
            </w:rPrChange>
          </w:rPr>
          <w:delText>;</w:delText>
        </w:r>
      </w:del>
    </w:p>
    <w:p w14:paraId="5B84B6D6" w14:textId="6BE5611B" w:rsidR="00C33298" w:rsidRPr="00876437" w:rsidDel="00BD272A" w:rsidRDefault="00C33298">
      <w:pPr>
        <w:pStyle w:val="ListParagraph"/>
        <w:spacing w:line="276" w:lineRule="auto"/>
        <w:rPr>
          <w:del w:id="15591" w:author="Kevin Gu" w:date="2020-05-18T17:10:00Z"/>
          <w:strike/>
          <w:lang w:val="en-GB" w:eastAsia="zh-CN"/>
          <w:rPrChange w:id="15592" w:author="Kevin Gu" w:date="2020-05-18T10:36:00Z">
            <w:rPr>
              <w:del w:id="15593" w:author="Kevin Gu" w:date="2020-05-18T17:10:00Z"/>
              <w:lang w:val="en-US" w:eastAsia="zh-CN"/>
            </w:rPr>
          </w:rPrChange>
        </w:rPr>
        <w:pPrChange w:id="15594" w:author="Marc Gomez" w:date="2019-11-13T08:02:00Z">
          <w:pPr>
            <w:pStyle w:val="ListParagraph"/>
            <w:numPr>
              <w:numId w:val="13"/>
            </w:numPr>
            <w:spacing w:line="276" w:lineRule="auto"/>
            <w:ind w:hanging="360"/>
          </w:pPr>
        </w:pPrChange>
      </w:pPr>
      <w:del w:id="15595" w:author="Kevin Gu" w:date="2020-05-18T17:10:00Z">
        <w:r w:rsidRPr="00876437" w:rsidDel="00BD272A">
          <w:rPr>
            <w:strike/>
            <w:lang w:val="en-GB" w:eastAsia="zh-CN"/>
            <w:rPrChange w:id="15596" w:author="Kevin Gu" w:date="2020-05-18T10:36:00Z">
              <w:rPr>
                <w:lang w:val="en-US" w:eastAsia="zh-CN"/>
              </w:rPr>
            </w:rPrChange>
          </w:rPr>
          <w:delText>DSS</w:delText>
        </w:r>
        <w:r w:rsidRPr="00876437" w:rsidDel="00BD272A">
          <w:rPr>
            <w:rFonts w:hint="eastAsia"/>
            <w:strike/>
            <w:lang w:val="en-GB" w:eastAsia="zh-CN"/>
            <w:rPrChange w:id="15597" w:author="Kevin Gu" w:date="2020-05-18T10:36:00Z">
              <w:rPr>
                <w:rFonts w:hint="eastAsia"/>
                <w:lang w:val="en-US" w:eastAsia="zh-CN"/>
              </w:rPr>
            </w:rPrChange>
          </w:rPr>
          <w:delText>文档存储在文档管理门户中，所以只允许授权用户使用；</w:delText>
        </w:r>
      </w:del>
    </w:p>
    <w:p w14:paraId="0D670E9B" w14:textId="106439E4" w:rsidR="00C01E02" w:rsidRPr="00876437" w:rsidDel="00BD272A" w:rsidRDefault="00C01E02" w:rsidP="00B16261">
      <w:pPr>
        <w:pStyle w:val="ListParagraph"/>
        <w:numPr>
          <w:ilvl w:val="0"/>
          <w:numId w:val="13"/>
        </w:numPr>
        <w:spacing w:line="276" w:lineRule="auto"/>
        <w:rPr>
          <w:del w:id="15598" w:author="Kevin Gu" w:date="2020-05-18T17:10:00Z"/>
          <w:strike/>
          <w:lang w:val="en-GB"/>
          <w:rPrChange w:id="15599" w:author="Kevin Gu" w:date="2020-05-18T10:36:00Z">
            <w:rPr>
              <w:del w:id="15600" w:author="Kevin Gu" w:date="2020-05-18T17:10:00Z"/>
              <w:lang w:val="en-US"/>
            </w:rPr>
          </w:rPrChange>
        </w:rPr>
      </w:pPr>
      <w:del w:id="15601" w:author="Kevin Gu" w:date="2020-05-18T17:10:00Z">
        <w:r w:rsidRPr="00876437" w:rsidDel="00BD272A">
          <w:rPr>
            <w:strike/>
            <w:lang w:val="en-GB"/>
            <w:rPrChange w:id="15602" w:author="Kevin Gu" w:date="2020-05-18T10:36:00Z">
              <w:rPr>
                <w:lang w:val="en-US"/>
              </w:rPr>
            </w:rPrChange>
          </w:rPr>
          <w:delText xml:space="preserve">DSS documents are also stored in the Configuration Management System, and must follow the procedure described in the </w:delText>
        </w:r>
        <w:r w:rsidR="00B16261" w:rsidRPr="00876437" w:rsidDel="00BD272A">
          <w:rPr>
            <w:strike/>
            <w:lang w:val="en-GB"/>
            <w:rPrChange w:id="15603" w:author="Kevin Gu" w:date="2020-05-18T10:36:00Z">
              <w:rPr>
                <w:lang w:val="en-US"/>
              </w:rPr>
            </w:rPrChange>
          </w:rPr>
          <w:delText>Configuration Management System Usage Procedure</w:delText>
        </w:r>
      </w:del>
    </w:p>
    <w:p w14:paraId="45A80223" w14:textId="47B5470B" w:rsidR="00C33298" w:rsidRPr="00876437" w:rsidDel="00BD272A" w:rsidRDefault="00C33298">
      <w:pPr>
        <w:pStyle w:val="ListParagraph"/>
        <w:spacing w:line="276" w:lineRule="auto"/>
        <w:rPr>
          <w:del w:id="15604" w:author="Kevin Gu" w:date="2020-05-18T17:10:00Z"/>
          <w:strike/>
          <w:lang w:val="en-GB" w:eastAsia="zh-CN"/>
          <w:rPrChange w:id="15605" w:author="Kevin Gu" w:date="2020-05-18T10:36:00Z">
            <w:rPr>
              <w:del w:id="15606" w:author="Kevin Gu" w:date="2020-05-18T17:10:00Z"/>
              <w:lang w:val="en-US" w:eastAsia="zh-CN"/>
            </w:rPr>
          </w:rPrChange>
        </w:rPr>
        <w:pPrChange w:id="15607" w:author="Marc Gomez" w:date="2019-11-13T08:02:00Z">
          <w:pPr>
            <w:pStyle w:val="ListParagraph"/>
            <w:numPr>
              <w:numId w:val="13"/>
            </w:numPr>
            <w:spacing w:line="276" w:lineRule="auto"/>
            <w:ind w:hanging="360"/>
          </w:pPr>
        </w:pPrChange>
      </w:pPr>
      <w:del w:id="15608" w:author="Kevin Gu" w:date="2020-05-18T17:10:00Z">
        <w:r w:rsidRPr="00876437" w:rsidDel="00BD272A">
          <w:rPr>
            <w:strike/>
            <w:lang w:val="en-GB" w:eastAsia="zh-CN"/>
            <w:rPrChange w:id="15609" w:author="Kevin Gu" w:date="2020-05-18T10:36:00Z">
              <w:rPr>
                <w:lang w:val="en-US" w:eastAsia="zh-CN"/>
              </w:rPr>
            </w:rPrChange>
          </w:rPr>
          <w:delText>DSS</w:delText>
        </w:r>
        <w:r w:rsidRPr="00876437" w:rsidDel="00BD272A">
          <w:rPr>
            <w:rFonts w:hint="eastAsia"/>
            <w:strike/>
            <w:lang w:val="en-GB" w:eastAsia="zh-CN"/>
            <w:rPrChange w:id="15610" w:author="Kevin Gu" w:date="2020-05-18T10:36:00Z">
              <w:rPr>
                <w:rFonts w:hint="eastAsia"/>
                <w:lang w:val="en-US" w:eastAsia="zh-CN"/>
              </w:rPr>
            </w:rPrChange>
          </w:rPr>
          <w:delText>文档也存储在配置管理系统中，并且必须遵循配置管理系统使用</w:delText>
        </w:r>
        <w:r w:rsidR="00221D63" w:rsidRPr="00876437" w:rsidDel="00BD272A">
          <w:rPr>
            <w:rFonts w:hint="eastAsia"/>
            <w:strike/>
            <w:lang w:val="en-GB" w:eastAsia="zh-CN"/>
            <w:rPrChange w:id="15611" w:author="Kevin Gu" w:date="2020-05-18T10:36:00Z">
              <w:rPr>
                <w:rFonts w:hint="eastAsia"/>
                <w:lang w:val="en-US" w:eastAsia="zh-CN"/>
              </w:rPr>
            </w:rPrChange>
          </w:rPr>
          <w:delText>程序</w:delText>
        </w:r>
        <w:r w:rsidRPr="00876437" w:rsidDel="00BD272A">
          <w:rPr>
            <w:rFonts w:hint="eastAsia"/>
            <w:strike/>
            <w:lang w:val="en-GB" w:eastAsia="zh-CN"/>
            <w:rPrChange w:id="15612" w:author="Kevin Gu" w:date="2020-05-18T10:36:00Z">
              <w:rPr>
                <w:rFonts w:hint="eastAsia"/>
                <w:lang w:val="en-US" w:eastAsia="zh-CN"/>
              </w:rPr>
            </w:rPrChange>
          </w:rPr>
          <w:delText>中描述的</w:delText>
        </w:r>
        <w:r w:rsidR="00221D63" w:rsidRPr="00876437" w:rsidDel="00BD272A">
          <w:rPr>
            <w:rFonts w:hint="eastAsia"/>
            <w:strike/>
            <w:lang w:val="en-GB" w:eastAsia="zh-CN"/>
            <w:rPrChange w:id="15613" w:author="Kevin Gu" w:date="2020-05-18T10:36:00Z">
              <w:rPr>
                <w:rFonts w:hint="eastAsia"/>
                <w:lang w:val="en-US" w:eastAsia="zh-CN"/>
              </w:rPr>
            </w:rPrChange>
          </w:rPr>
          <w:delText>程序；</w:delText>
        </w:r>
      </w:del>
    </w:p>
    <w:p w14:paraId="5966CA89" w14:textId="19771066" w:rsidR="00C01E02" w:rsidRPr="00876437" w:rsidDel="00BD272A" w:rsidRDefault="00C01E02" w:rsidP="00181CF1">
      <w:pPr>
        <w:pStyle w:val="ListParagraph"/>
        <w:numPr>
          <w:ilvl w:val="0"/>
          <w:numId w:val="13"/>
        </w:numPr>
        <w:spacing w:line="276" w:lineRule="auto"/>
        <w:rPr>
          <w:del w:id="15614" w:author="Kevin Gu" w:date="2020-05-18T17:10:00Z"/>
          <w:strike/>
          <w:lang w:val="en-GB"/>
          <w:rPrChange w:id="15615" w:author="Kevin Gu" w:date="2020-05-18T10:36:00Z">
            <w:rPr>
              <w:del w:id="15616" w:author="Kevin Gu" w:date="2020-05-18T17:10:00Z"/>
              <w:lang w:val="en-US"/>
            </w:rPr>
          </w:rPrChange>
        </w:rPr>
      </w:pPr>
      <w:del w:id="15617" w:author="Kevin Gu" w:date="2020-05-18T17:10:00Z">
        <w:r w:rsidRPr="00876437" w:rsidDel="00BD272A">
          <w:rPr>
            <w:strike/>
            <w:lang w:val="en-GB"/>
            <w:rPrChange w:id="15618" w:author="Kevin Gu" w:date="2020-05-18T10:36:00Z">
              <w:rPr>
                <w:lang w:val="en-US"/>
              </w:rPr>
            </w:rPrChange>
          </w:rPr>
          <w:delText>Document version is clearly indicated to prevent unintended use of obsolete documents.</w:delText>
        </w:r>
      </w:del>
    </w:p>
    <w:p w14:paraId="5774D118" w14:textId="73359599" w:rsidR="00221D63" w:rsidRPr="00876437" w:rsidDel="00BD272A" w:rsidRDefault="00221D63">
      <w:pPr>
        <w:pStyle w:val="ListParagraph"/>
        <w:spacing w:line="276" w:lineRule="auto"/>
        <w:rPr>
          <w:del w:id="15619" w:author="Kevin Gu" w:date="2020-05-18T17:10:00Z"/>
          <w:strike/>
          <w:lang w:val="en-GB" w:eastAsia="zh-CN"/>
          <w:rPrChange w:id="15620" w:author="Kevin Gu" w:date="2020-05-18T10:36:00Z">
            <w:rPr>
              <w:del w:id="15621" w:author="Kevin Gu" w:date="2020-05-18T17:10:00Z"/>
              <w:lang w:val="en-US" w:eastAsia="zh-CN"/>
            </w:rPr>
          </w:rPrChange>
        </w:rPr>
        <w:pPrChange w:id="15622" w:author="Marc Gomez" w:date="2019-11-13T08:02:00Z">
          <w:pPr>
            <w:pStyle w:val="ListParagraph"/>
            <w:numPr>
              <w:numId w:val="13"/>
            </w:numPr>
            <w:spacing w:line="276" w:lineRule="auto"/>
            <w:ind w:hanging="360"/>
          </w:pPr>
        </w:pPrChange>
      </w:pPr>
      <w:del w:id="15623" w:author="Kevin Gu" w:date="2020-05-18T17:10:00Z">
        <w:r w:rsidRPr="00876437" w:rsidDel="00BD272A">
          <w:rPr>
            <w:rFonts w:hint="eastAsia"/>
            <w:strike/>
            <w:lang w:val="en-GB" w:eastAsia="zh-CN"/>
            <w:rPrChange w:id="15624" w:author="Kevin Gu" w:date="2020-05-18T10:36:00Z">
              <w:rPr>
                <w:rFonts w:hint="eastAsia"/>
                <w:lang w:val="en-US" w:eastAsia="zh-CN"/>
              </w:rPr>
            </w:rPrChange>
          </w:rPr>
          <w:delText>文件的版本号必须明确标明，以防止意外的使用了过期文档；</w:delText>
        </w:r>
      </w:del>
    </w:p>
    <w:p w14:paraId="37867211" w14:textId="4D077F69" w:rsidR="00C01E02" w:rsidRPr="00876437" w:rsidDel="00BD272A" w:rsidRDefault="00C01E02" w:rsidP="00181CF1">
      <w:pPr>
        <w:pStyle w:val="ListParagraph"/>
        <w:numPr>
          <w:ilvl w:val="0"/>
          <w:numId w:val="13"/>
        </w:numPr>
        <w:spacing w:line="276" w:lineRule="auto"/>
        <w:rPr>
          <w:del w:id="15625" w:author="Kevin Gu" w:date="2020-05-18T17:10:00Z"/>
          <w:strike/>
          <w:lang w:val="en-GB"/>
          <w:rPrChange w:id="15626" w:author="Kevin Gu" w:date="2020-05-18T10:36:00Z">
            <w:rPr>
              <w:del w:id="15627" w:author="Kevin Gu" w:date="2020-05-18T17:10:00Z"/>
              <w:lang w:val="en-US"/>
            </w:rPr>
          </w:rPrChange>
        </w:rPr>
      </w:pPr>
      <w:del w:id="15628" w:author="Kevin Gu" w:date="2020-05-18T17:10:00Z">
        <w:r w:rsidRPr="00876437" w:rsidDel="00BD272A">
          <w:rPr>
            <w:strike/>
            <w:lang w:val="en-GB"/>
            <w:rPrChange w:id="15629" w:author="Kevin Gu" w:date="2020-05-18T10:36:00Z">
              <w:rPr>
                <w:lang w:val="en-US"/>
              </w:rPr>
            </w:rPrChange>
          </w:rPr>
          <w:delText>The Security Manager guarantees that DSS documents are kept correct and up-to date. If deemed necessary, changes are discussed with other interested parties during security audits or during meetings of the Technical Board for Security.</w:delText>
        </w:r>
      </w:del>
    </w:p>
    <w:p w14:paraId="3BD2C2AE" w14:textId="22267BC9" w:rsidR="00221D63" w:rsidRPr="00876437" w:rsidDel="00BD272A" w:rsidRDefault="00221D63">
      <w:pPr>
        <w:pStyle w:val="ListParagraph"/>
        <w:spacing w:line="276" w:lineRule="auto"/>
        <w:rPr>
          <w:del w:id="15630" w:author="Kevin Gu" w:date="2020-05-18T17:10:00Z"/>
          <w:strike/>
          <w:lang w:val="en-GB" w:eastAsia="zh-CN"/>
          <w:rPrChange w:id="15631" w:author="Kevin Gu" w:date="2020-05-18T10:36:00Z">
            <w:rPr>
              <w:del w:id="15632" w:author="Kevin Gu" w:date="2020-05-18T17:10:00Z"/>
              <w:lang w:val="en-US" w:eastAsia="zh-CN"/>
            </w:rPr>
          </w:rPrChange>
        </w:rPr>
        <w:pPrChange w:id="15633" w:author="Marc Gomez" w:date="2019-11-13T08:02:00Z">
          <w:pPr>
            <w:pStyle w:val="ListParagraph"/>
            <w:numPr>
              <w:numId w:val="13"/>
            </w:numPr>
            <w:spacing w:line="276" w:lineRule="auto"/>
            <w:ind w:hanging="360"/>
          </w:pPr>
        </w:pPrChange>
      </w:pPr>
      <w:del w:id="15634" w:author="Kevin Gu" w:date="2020-05-18T17:10:00Z">
        <w:r w:rsidRPr="00876437" w:rsidDel="00BD272A">
          <w:rPr>
            <w:rFonts w:hint="eastAsia"/>
            <w:strike/>
            <w:lang w:val="en-GB" w:eastAsia="zh-CN"/>
            <w:rPrChange w:id="15635" w:author="Kevin Gu" w:date="2020-05-18T10:36:00Z">
              <w:rPr>
                <w:rFonts w:hint="eastAsia"/>
                <w:lang w:val="en-US" w:eastAsia="zh-CN"/>
              </w:rPr>
            </w:rPrChange>
          </w:rPr>
          <w:delText>安全经理需要保证</w:delText>
        </w:r>
        <w:r w:rsidRPr="00876437" w:rsidDel="00BD272A">
          <w:rPr>
            <w:strike/>
            <w:lang w:val="en-GB" w:eastAsia="zh-CN"/>
            <w:rPrChange w:id="15636" w:author="Kevin Gu" w:date="2020-05-18T10:36:00Z">
              <w:rPr>
                <w:lang w:val="en-US" w:eastAsia="zh-CN"/>
              </w:rPr>
            </w:rPrChange>
          </w:rPr>
          <w:delText>DSS</w:delText>
        </w:r>
        <w:r w:rsidRPr="00876437" w:rsidDel="00BD272A">
          <w:rPr>
            <w:rFonts w:hint="eastAsia"/>
            <w:strike/>
            <w:lang w:val="en-GB" w:eastAsia="zh-CN"/>
            <w:rPrChange w:id="15637" w:author="Kevin Gu" w:date="2020-05-18T10:36:00Z">
              <w:rPr>
                <w:rFonts w:hint="eastAsia"/>
                <w:lang w:val="en-US" w:eastAsia="zh-CN"/>
              </w:rPr>
            </w:rPrChange>
          </w:rPr>
          <w:delText>文档的正确性与即时性。如果认为有必要的话，可以在安全审计或者安全技术委员会会议期间与有关各方讨论更改的问题。</w:delText>
        </w:r>
      </w:del>
    </w:p>
    <w:p w14:paraId="1F835226" w14:textId="3967A47D" w:rsidR="00B93CAC" w:rsidRPr="00876437" w:rsidDel="00BD272A" w:rsidRDefault="00B93CAC" w:rsidP="00181CF1">
      <w:pPr>
        <w:rPr>
          <w:del w:id="15638" w:author="Kevin Gu" w:date="2020-05-18T17:10:00Z"/>
          <w:strike/>
          <w:lang w:val="en-GB" w:eastAsia="zh-CN"/>
          <w:rPrChange w:id="15639" w:author="Kevin Gu" w:date="2020-05-18T10:36:00Z">
            <w:rPr>
              <w:del w:id="15640" w:author="Kevin Gu" w:date="2020-05-18T17:10:00Z"/>
              <w:lang w:val="en-US" w:eastAsia="zh-CN"/>
            </w:rPr>
          </w:rPrChange>
        </w:rPr>
      </w:pPr>
    </w:p>
    <w:p w14:paraId="0BF3337B" w14:textId="429E8DA3" w:rsidR="00B91B01" w:rsidRPr="00876437" w:rsidDel="00BD272A" w:rsidRDefault="00B91B01" w:rsidP="00B3098F">
      <w:pPr>
        <w:pStyle w:val="Title2"/>
        <w:rPr>
          <w:del w:id="15641" w:author="Kevin Gu" w:date="2020-05-18T17:10:00Z"/>
          <w:strike/>
          <w:lang w:val="en-GB"/>
          <w:rPrChange w:id="15642" w:author="Kevin Gu" w:date="2020-05-18T10:36:00Z">
            <w:rPr>
              <w:del w:id="15643" w:author="Kevin Gu" w:date="2020-05-18T17:10:00Z"/>
            </w:rPr>
          </w:rPrChange>
        </w:rPr>
      </w:pPr>
      <w:del w:id="15644" w:author="Kevin Gu" w:date="2020-05-18T17:10:00Z">
        <w:r w:rsidRPr="00876437" w:rsidDel="00BD272A">
          <w:rPr>
            <w:strike/>
            <w:lang w:val="en-GB" w:eastAsia="zh-CN"/>
            <w:rPrChange w:id="15645" w:author="Kevin Gu" w:date="2020-05-18T10:36:00Z">
              <w:rPr/>
            </w:rPrChange>
          </w:rPr>
          <w:delText>Entrance Access Control</w:delText>
        </w:r>
        <w:r w:rsidR="00221D63" w:rsidRPr="00876437" w:rsidDel="00BD272A">
          <w:rPr>
            <w:strike/>
            <w:lang w:val="en-GB" w:eastAsia="zh-CN"/>
            <w:rPrChange w:id="15646" w:author="Kevin Gu" w:date="2020-05-18T10:36:00Z">
              <w:rPr/>
            </w:rPrChange>
          </w:rPr>
          <w:delText xml:space="preserve"> </w:delText>
        </w:r>
        <w:r w:rsidR="00221D63" w:rsidRPr="00876437" w:rsidDel="00BD272A">
          <w:rPr>
            <w:rFonts w:hint="eastAsia"/>
            <w:strike/>
            <w:lang w:val="en-GB" w:eastAsia="zh-CN"/>
            <w:rPrChange w:id="15647" w:author="Kevin Gu" w:date="2020-05-18T10:36:00Z">
              <w:rPr>
                <w:rFonts w:hint="eastAsia"/>
                <w:lang w:eastAsia="zh-CN"/>
              </w:rPr>
            </w:rPrChange>
          </w:rPr>
          <w:delText>入口访问控制</w:delText>
        </w:r>
      </w:del>
    </w:p>
    <w:p w14:paraId="0C0AA797" w14:textId="02B50366" w:rsidR="00B91B01" w:rsidRPr="00876437" w:rsidDel="00BD272A" w:rsidRDefault="00B91B01" w:rsidP="00181CF1">
      <w:pPr>
        <w:rPr>
          <w:del w:id="15648" w:author="Kevin Gu" w:date="2020-05-18T17:10:00Z"/>
          <w:strike/>
          <w:lang w:val="en-GB"/>
          <w:rPrChange w:id="15649" w:author="Kevin Gu" w:date="2020-05-18T10:36:00Z">
            <w:rPr>
              <w:del w:id="15650" w:author="Kevin Gu" w:date="2020-05-18T17:10:00Z"/>
              <w:lang w:val="en-US"/>
            </w:rPr>
          </w:rPrChange>
        </w:rPr>
      </w:pPr>
      <w:del w:id="15651" w:author="Kevin Gu" w:date="2020-05-18T17:10:00Z">
        <w:r w:rsidRPr="00876437" w:rsidDel="00BD272A">
          <w:rPr>
            <w:strike/>
            <w:lang w:val="en-GB"/>
            <w:rPrChange w:id="15652" w:author="Kevin Gu" w:date="2020-05-18T10:36:00Z">
              <w:rPr>
                <w:lang w:val="en-US"/>
              </w:rPr>
            </w:rPrChange>
          </w:rPr>
          <w:delText>Entrance access control policy must be in place, and the relevant procedures will be responsible for the approval and management of access rights; the use of privileged users must have a proper limitation.</w:delText>
        </w:r>
      </w:del>
    </w:p>
    <w:p w14:paraId="0FCBFE49" w14:textId="1BF31B1E" w:rsidR="00221D63" w:rsidRPr="00876437" w:rsidDel="00BD272A" w:rsidRDefault="00221D63" w:rsidP="00181CF1">
      <w:pPr>
        <w:rPr>
          <w:ins w:id="15653" w:author="Julio Li" w:date="2020-05-14T15:53:00Z"/>
          <w:del w:id="15654" w:author="Kevin Gu" w:date="2020-05-18T17:10:00Z"/>
          <w:strike/>
          <w:lang w:val="en-GB" w:eastAsia="zh-CN"/>
          <w:rPrChange w:id="15655" w:author="Kevin Gu" w:date="2020-05-18T10:36:00Z">
            <w:rPr>
              <w:ins w:id="15656" w:author="Julio Li" w:date="2020-05-14T15:53:00Z"/>
              <w:del w:id="15657" w:author="Kevin Gu" w:date="2020-05-18T17:10:00Z"/>
              <w:strike/>
              <w:lang w:val="en-US" w:eastAsia="zh-CN"/>
            </w:rPr>
          </w:rPrChange>
        </w:rPr>
      </w:pPr>
      <w:del w:id="15658" w:author="Kevin Gu" w:date="2020-05-18T17:10:00Z">
        <w:r w:rsidRPr="00876437" w:rsidDel="00BD272A">
          <w:rPr>
            <w:rFonts w:hint="eastAsia"/>
            <w:strike/>
            <w:lang w:val="en-GB" w:eastAsia="zh-CN"/>
            <w:rPrChange w:id="15659" w:author="Kevin Gu" w:date="2020-05-18T10:36:00Z">
              <w:rPr>
                <w:rFonts w:hint="eastAsia"/>
                <w:lang w:val="en-US" w:eastAsia="zh-CN"/>
              </w:rPr>
            </w:rPrChange>
          </w:rPr>
          <w:delText>入口访问控制政策必须落实到位，并由相关程序负责访问权限的审批和管理；特权用户的使用必须有适当的限制。</w:delText>
        </w:r>
      </w:del>
    </w:p>
    <w:p w14:paraId="491559E4" w14:textId="77777777" w:rsidR="00367007" w:rsidRPr="00876437" w:rsidDel="009C1C9E" w:rsidRDefault="00367007">
      <w:pPr>
        <w:rPr>
          <w:del w:id="15660" w:author="Julio Li" w:date="2020-05-14T16:01:00Z"/>
          <w:lang w:val="en-GB"/>
          <w:rPrChange w:id="15661" w:author="Kevin Gu" w:date="2020-05-18T10:36:00Z">
            <w:rPr>
              <w:del w:id="15662" w:author="Julio Li" w:date="2020-05-14T16:01:00Z"/>
              <w:lang w:val="en-US" w:eastAsia="zh-CN"/>
            </w:rPr>
          </w:rPrChange>
        </w:rPr>
      </w:pPr>
    </w:p>
    <w:p w14:paraId="1FE6F35D" w14:textId="77777777" w:rsidR="00181CF1" w:rsidRPr="00876437" w:rsidRDefault="00181CF1" w:rsidP="00181CF1">
      <w:pPr>
        <w:spacing w:after="200"/>
        <w:rPr>
          <w:lang w:val="en-GB" w:eastAsia="zh-CN"/>
          <w:rPrChange w:id="15663" w:author="Kevin Gu" w:date="2020-05-18T10:36:00Z">
            <w:rPr>
              <w:lang w:val="en-US" w:eastAsia="zh-CN"/>
            </w:rPr>
          </w:rPrChange>
        </w:rPr>
      </w:pPr>
      <w:del w:id="15664" w:author="Julio Li" w:date="2020-05-14T16:01:00Z">
        <w:r w:rsidRPr="00876437" w:rsidDel="009C1C9E">
          <w:rPr>
            <w:lang w:val="en-GB" w:eastAsia="zh-CN"/>
            <w:rPrChange w:id="15665" w:author="Kevin Gu" w:date="2020-05-18T10:36:00Z">
              <w:rPr>
                <w:lang w:val="en-US" w:eastAsia="zh-CN"/>
              </w:rPr>
            </w:rPrChange>
          </w:rPr>
          <w:br w:type="page"/>
        </w:r>
      </w:del>
    </w:p>
    <w:p w14:paraId="2FF97470" w14:textId="77777777" w:rsidR="00BD272A" w:rsidRDefault="00BD272A">
      <w:pPr>
        <w:spacing w:after="200"/>
        <w:rPr>
          <w:ins w:id="15666" w:author="Kevin Gu" w:date="2020-05-18T17:10:00Z"/>
          <w:rFonts w:ascii="Open Sans Semibold" w:hAnsi="Open Sans Semibold" w:cstheme="majorBidi"/>
          <w:b/>
          <w:color w:val="FF6600"/>
          <w:sz w:val="32"/>
          <w:szCs w:val="28"/>
          <w:lang w:val="en-GB" w:eastAsia="zh-CN"/>
        </w:rPr>
      </w:pPr>
      <w:bookmarkStart w:id="15667" w:name="_Ref24524010"/>
      <w:ins w:id="15668" w:author="Kevin Gu" w:date="2020-05-18T17:10:00Z">
        <w:r>
          <w:rPr>
            <w:lang w:val="en-GB"/>
          </w:rPr>
          <w:br w:type="page"/>
        </w:r>
      </w:ins>
    </w:p>
    <w:p w14:paraId="171B56BD" w14:textId="3B86F03E" w:rsidR="00BA71E2" w:rsidRDefault="00BA71E2" w:rsidP="00BA71E2">
      <w:pPr>
        <w:pStyle w:val="Title1"/>
        <w:rPr>
          <w:ins w:id="15669" w:author="Kevin Gu" w:date="2020-05-21T13:32:00Z"/>
        </w:rPr>
      </w:pPr>
      <w:bookmarkStart w:id="15670" w:name="_Toc43387218"/>
      <w:ins w:id="15671" w:author="Kevin Gu" w:date="2020-05-21T13:32:00Z">
        <w:r>
          <w:lastRenderedPageBreak/>
          <w:t xml:space="preserve">Security Control of Documents </w:t>
        </w:r>
        <w:bookmarkStart w:id="15672" w:name="_Toc24523806"/>
        <w:r>
          <w:rPr>
            <w:rFonts w:hint="eastAsia"/>
            <w:lang w:eastAsia="zh-CN"/>
          </w:rPr>
          <w:t>文件的安全控制</w:t>
        </w:r>
        <w:bookmarkEnd w:id="15670"/>
        <w:bookmarkEnd w:id="15672"/>
      </w:ins>
    </w:p>
    <w:p w14:paraId="69ACF14D" w14:textId="3B86F03E" w:rsidR="00BA71E2" w:rsidRDefault="00BA71E2" w:rsidP="00BA71E2">
      <w:pPr>
        <w:pStyle w:val="Title2"/>
        <w:rPr>
          <w:ins w:id="15673" w:author="Kevin Gu" w:date="2020-05-21T13:32:00Z"/>
        </w:rPr>
      </w:pPr>
      <w:bookmarkStart w:id="15674" w:name="_Toc24523807"/>
      <w:bookmarkStart w:id="15675" w:name="_Toc43387219"/>
      <w:ins w:id="15676" w:author="Kevin Gu" w:date="2020-05-21T13:32:00Z">
        <w:r>
          <w:t xml:space="preserve">Controlled Document Management </w:t>
        </w:r>
        <w:r>
          <w:rPr>
            <w:rFonts w:hint="eastAsia"/>
            <w:lang w:eastAsia="zh-CN"/>
          </w:rPr>
          <w:t>受控文件管理</w:t>
        </w:r>
        <w:bookmarkEnd w:id="15674"/>
        <w:bookmarkEnd w:id="15675"/>
      </w:ins>
    </w:p>
    <w:p w14:paraId="645A3C6C" w14:textId="77777777" w:rsidR="00BA71E2" w:rsidRPr="00BA71E2" w:rsidRDefault="00BA71E2">
      <w:pPr>
        <w:rPr>
          <w:ins w:id="15677" w:author="Kevin Gu" w:date="2020-05-21T13:33:00Z"/>
          <w:lang w:val="en-GB"/>
          <w:rPrChange w:id="15678" w:author="Kevin Gu" w:date="2020-05-21T13:33:00Z">
            <w:rPr>
              <w:ins w:id="15679" w:author="Kevin Gu" w:date="2020-05-21T13:33:00Z"/>
            </w:rPr>
          </w:rPrChange>
        </w:rPr>
        <w:pPrChange w:id="15680" w:author="Kevin Gu" w:date="2020-05-21T13:33:00Z">
          <w:pPr>
            <w:pStyle w:val="Title1"/>
          </w:pPr>
        </w:pPrChange>
      </w:pPr>
      <w:ins w:id="15681" w:author="Kevin Gu" w:date="2020-05-21T13:33:00Z">
        <w:r w:rsidRPr="00BA71E2">
          <w:rPr>
            <w:lang w:val="en-GB"/>
            <w:rPrChange w:id="15682" w:author="Kevin Gu" w:date="2020-05-21T13:33:00Z">
              <w:rPr>
                <w:b w:val="0"/>
              </w:rPr>
            </w:rPrChange>
          </w:rPr>
          <w:t>The contents and provisions of all documents, and their distribution and keeping must satisfy the security requirements and regulations, without any conflicts with the security regulations.</w:t>
        </w:r>
      </w:ins>
    </w:p>
    <w:p w14:paraId="74CCF883" w14:textId="77777777" w:rsidR="00BA71E2" w:rsidRPr="00BA71E2" w:rsidRDefault="00BA71E2">
      <w:pPr>
        <w:rPr>
          <w:ins w:id="15683" w:author="Kevin Gu" w:date="2020-05-21T13:33:00Z"/>
          <w:lang w:val="en-GB"/>
          <w:rPrChange w:id="15684" w:author="Kevin Gu" w:date="2020-05-21T13:33:00Z">
            <w:rPr>
              <w:ins w:id="15685" w:author="Kevin Gu" w:date="2020-05-21T13:33:00Z"/>
            </w:rPr>
          </w:rPrChange>
        </w:rPr>
        <w:pPrChange w:id="15686" w:author="Kevin Gu" w:date="2020-05-21T13:33:00Z">
          <w:pPr>
            <w:pStyle w:val="Title1"/>
          </w:pPr>
        </w:pPrChange>
      </w:pPr>
      <w:proofErr w:type="spellStart"/>
      <w:ins w:id="15687" w:author="Kevin Gu" w:date="2020-05-21T13:33:00Z">
        <w:r w:rsidRPr="00BA71E2">
          <w:rPr>
            <w:rFonts w:hint="eastAsia"/>
            <w:lang w:val="en-GB"/>
            <w:rPrChange w:id="15688" w:author="Kevin Gu" w:date="2020-05-21T13:33:00Z">
              <w:rPr>
                <w:rFonts w:hint="eastAsia"/>
                <w:b w:val="0"/>
              </w:rPr>
            </w:rPrChange>
          </w:rPr>
          <w:t>所有文件的内容、规定及其分发、保管必须符合安全要求和规定，不得与安全规定冲突</w:t>
        </w:r>
        <w:proofErr w:type="spellEnd"/>
        <w:r w:rsidRPr="00BA71E2">
          <w:rPr>
            <w:rFonts w:hint="eastAsia"/>
            <w:lang w:val="en-GB"/>
            <w:rPrChange w:id="15689" w:author="Kevin Gu" w:date="2020-05-21T13:33:00Z">
              <w:rPr>
                <w:rFonts w:hint="eastAsia"/>
                <w:b w:val="0"/>
              </w:rPr>
            </w:rPrChange>
          </w:rPr>
          <w:t>。</w:t>
        </w:r>
      </w:ins>
    </w:p>
    <w:p w14:paraId="7666AE66" w14:textId="5331B144" w:rsidR="00BA71E2" w:rsidRPr="00BA71E2" w:rsidRDefault="00BA71E2">
      <w:pPr>
        <w:rPr>
          <w:ins w:id="15690" w:author="Kevin Gu" w:date="2020-05-21T13:33:00Z"/>
          <w:lang w:val="en-GB"/>
          <w:rPrChange w:id="15691" w:author="Kevin Gu" w:date="2020-05-21T13:33:00Z">
            <w:rPr>
              <w:ins w:id="15692" w:author="Kevin Gu" w:date="2020-05-21T13:33:00Z"/>
              <w:lang w:eastAsia="es-ES"/>
            </w:rPr>
          </w:rPrChange>
        </w:rPr>
        <w:pPrChange w:id="15693" w:author="Kevin Gu" w:date="2020-05-21T13:33:00Z">
          <w:pPr>
            <w:pStyle w:val="Title1"/>
          </w:pPr>
        </w:pPrChange>
      </w:pPr>
      <w:ins w:id="15694" w:author="Kevin Gu" w:date="2020-05-21T13:33:00Z">
        <w:r w:rsidRPr="00BA71E2">
          <w:rPr>
            <w:lang w:val="en-GB"/>
            <w:rPrChange w:id="15695" w:author="Kevin Gu" w:date="2020-05-21T13:33:00Z">
              <w:rPr>
                <w:b w:val="0"/>
              </w:rPr>
            </w:rPrChange>
          </w:rPr>
          <w:t>The storage mechanism for the private or above level of documents must be in place.</w:t>
        </w:r>
      </w:ins>
    </w:p>
    <w:p w14:paraId="5C3D8626" w14:textId="77777777" w:rsidR="00BA71E2" w:rsidRPr="00BA71E2" w:rsidRDefault="00BA71E2">
      <w:pPr>
        <w:rPr>
          <w:ins w:id="15696" w:author="Kevin Gu" w:date="2020-05-21T13:33:00Z"/>
          <w:lang w:val="en-GB"/>
          <w:rPrChange w:id="15697" w:author="Kevin Gu" w:date="2020-05-21T13:33:00Z">
            <w:rPr>
              <w:ins w:id="15698" w:author="Kevin Gu" w:date="2020-05-21T13:33:00Z"/>
            </w:rPr>
          </w:rPrChange>
        </w:rPr>
        <w:pPrChange w:id="15699" w:author="Kevin Gu" w:date="2020-05-21T13:33:00Z">
          <w:pPr>
            <w:pStyle w:val="Title1"/>
          </w:pPr>
        </w:pPrChange>
      </w:pPr>
      <w:proofErr w:type="spellStart"/>
      <w:ins w:id="15700" w:author="Kevin Gu" w:date="2020-05-21T13:33:00Z">
        <w:r w:rsidRPr="00BA71E2">
          <w:rPr>
            <w:rFonts w:hint="eastAsia"/>
            <w:lang w:val="en-GB"/>
            <w:rPrChange w:id="15701" w:author="Kevin Gu" w:date="2020-05-21T13:33:00Z">
              <w:rPr>
                <w:rFonts w:hint="eastAsia"/>
                <w:b w:val="0"/>
              </w:rPr>
            </w:rPrChange>
          </w:rPr>
          <w:t>必须具备内部或以上级别文档的存储机制</w:t>
        </w:r>
        <w:proofErr w:type="spellEnd"/>
        <w:r w:rsidRPr="00BA71E2">
          <w:rPr>
            <w:rFonts w:hint="eastAsia"/>
            <w:lang w:val="en-GB"/>
            <w:rPrChange w:id="15702" w:author="Kevin Gu" w:date="2020-05-21T13:33:00Z">
              <w:rPr>
                <w:rFonts w:hint="eastAsia"/>
                <w:b w:val="0"/>
              </w:rPr>
            </w:rPrChange>
          </w:rPr>
          <w:t>。</w:t>
        </w:r>
      </w:ins>
    </w:p>
    <w:p w14:paraId="3F504CD3" w14:textId="078358D3" w:rsidR="00BA71E2" w:rsidRPr="00BA71E2" w:rsidRDefault="00BA71E2">
      <w:pPr>
        <w:rPr>
          <w:ins w:id="15703" w:author="Kevin Gu" w:date="2020-05-21T13:33:00Z"/>
          <w:lang w:val="en-GB"/>
          <w:rPrChange w:id="15704" w:author="Kevin Gu" w:date="2020-05-21T13:33:00Z">
            <w:rPr>
              <w:ins w:id="15705" w:author="Kevin Gu" w:date="2020-05-21T13:33:00Z"/>
              <w:lang w:eastAsia="es-ES"/>
            </w:rPr>
          </w:rPrChange>
        </w:rPr>
        <w:pPrChange w:id="15706" w:author="Kevin Gu" w:date="2020-05-21T13:33:00Z">
          <w:pPr>
            <w:pStyle w:val="Title1"/>
          </w:pPr>
        </w:pPrChange>
      </w:pPr>
      <w:ins w:id="15707" w:author="Kevin Gu" w:date="2020-05-21T13:33:00Z">
        <w:r w:rsidRPr="00BA71E2">
          <w:rPr>
            <w:lang w:val="en-GB"/>
            <w:rPrChange w:id="15708" w:author="Kevin Gu" w:date="2020-05-21T13:33:00Z">
              <w:rPr>
                <w:b w:val="0"/>
              </w:rPr>
            </w:rPrChange>
          </w:rPr>
          <w:t xml:space="preserve">The document formulation, management, modification, storage, invalidation and destruction should follow the </w:t>
        </w:r>
      </w:ins>
      <w:ins w:id="15709" w:author="Kevin Gu" w:date="2020-05-21T13:34:00Z">
        <w:r>
          <w:rPr>
            <w:lang w:val="en-GB"/>
          </w:rPr>
          <w:t>relevant procedure</w:t>
        </w:r>
      </w:ins>
      <w:ins w:id="15710" w:author="Kevin Gu" w:date="2020-05-21T13:33:00Z">
        <w:r w:rsidRPr="00BA71E2">
          <w:rPr>
            <w:lang w:val="en-GB"/>
            <w:rPrChange w:id="15711" w:author="Kevin Gu" w:date="2020-05-21T13:33:00Z">
              <w:rPr>
                <w:b w:val="0"/>
              </w:rPr>
            </w:rPrChange>
          </w:rPr>
          <w:t>.</w:t>
        </w:r>
      </w:ins>
    </w:p>
    <w:p w14:paraId="06A01F82" w14:textId="527CBF06" w:rsidR="00BA71E2" w:rsidRPr="00BA71E2" w:rsidRDefault="00BA71E2">
      <w:pPr>
        <w:rPr>
          <w:ins w:id="15712" w:author="Kevin Gu" w:date="2020-05-21T13:33:00Z"/>
          <w:lang w:val="en-GB"/>
          <w:rPrChange w:id="15713" w:author="Kevin Gu" w:date="2020-05-21T13:33:00Z">
            <w:rPr>
              <w:ins w:id="15714" w:author="Kevin Gu" w:date="2020-05-21T13:33:00Z"/>
            </w:rPr>
          </w:rPrChange>
        </w:rPr>
        <w:pPrChange w:id="15715" w:author="Kevin Gu" w:date="2020-05-21T13:33:00Z">
          <w:pPr>
            <w:pStyle w:val="Title1"/>
          </w:pPr>
        </w:pPrChange>
      </w:pPr>
      <w:proofErr w:type="spellStart"/>
      <w:ins w:id="15716" w:author="Kevin Gu" w:date="2020-05-21T13:33:00Z">
        <w:r w:rsidRPr="00BA71E2">
          <w:rPr>
            <w:rFonts w:hint="eastAsia"/>
            <w:lang w:val="en-GB"/>
            <w:rPrChange w:id="15717" w:author="Kevin Gu" w:date="2020-05-21T13:33:00Z">
              <w:rPr>
                <w:rFonts w:hint="eastAsia"/>
                <w:b w:val="0"/>
              </w:rPr>
            </w:rPrChange>
          </w:rPr>
          <w:t>文件的编制、管理、修改、保管、失效和销毁应遵循</w:t>
        </w:r>
      </w:ins>
      <w:proofErr w:type="spellEnd"/>
      <w:ins w:id="15718" w:author="Kevin Gu" w:date="2020-05-21T13:34:00Z">
        <w:r>
          <w:rPr>
            <w:rFonts w:hint="eastAsia"/>
            <w:lang w:val="en-GB" w:eastAsia="zh-CN"/>
          </w:rPr>
          <w:t>相应的</w:t>
        </w:r>
      </w:ins>
      <w:proofErr w:type="spellStart"/>
      <w:ins w:id="15719" w:author="Kevin Gu" w:date="2020-05-21T13:33:00Z">
        <w:r w:rsidRPr="00BA71E2">
          <w:rPr>
            <w:rFonts w:hint="eastAsia"/>
            <w:lang w:val="en-GB"/>
            <w:rPrChange w:id="15720" w:author="Kevin Gu" w:date="2020-05-21T13:33:00Z">
              <w:rPr>
                <w:rFonts w:hint="eastAsia"/>
                <w:b w:val="0"/>
              </w:rPr>
            </w:rPrChange>
          </w:rPr>
          <w:t>程序</w:t>
        </w:r>
        <w:proofErr w:type="spellEnd"/>
        <w:r w:rsidRPr="00BA71E2">
          <w:rPr>
            <w:rFonts w:hint="eastAsia"/>
            <w:lang w:val="en-GB"/>
            <w:rPrChange w:id="15721" w:author="Kevin Gu" w:date="2020-05-21T13:33:00Z">
              <w:rPr>
                <w:rFonts w:hint="eastAsia"/>
                <w:b w:val="0"/>
              </w:rPr>
            </w:rPrChange>
          </w:rPr>
          <w:t>。</w:t>
        </w:r>
      </w:ins>
    </w:p>
    <w:p w14:paraId="47E5846F" w14:textId="1082551B" w:rsidR="00BA71E2" w:rsidRPr="00BA71E2" w:rsidRDefault="00BA71E2">
      <w:pPr>
        <w:rPr>
          <w:ins w:id="15722" w:author="Kevin Gu" w:date="2020-05-21T13:33:00Z"/>
          <w:lang w:val="en-GB"/>
          <w:rPrChange w:id="15723" w:author="Kevin Gu" w:date="2020-05-21T13:33:00Z">
            <w:rPr>
              <w:ins w:id="15724" w:author="Kevin Gu" w:date="2020-05-21T13:33:00Z"/>
              <w:lang w:eastAsia="es-ES"/>
            </w:rPr>
          </w:rPrChange>
        </w:rPr>
        <w:pPrChange w:id="15725" w:author="Kevin Gu" w:date="2020-05-21T13:33:00Z">
          <w:pPr>
            <w:pStyle w:val="Title1"/>
          </w:pPr>
        </w:pPrChange>
      </w:pPr>
      <w:ins w:id="15726" w:author="Kevin Gu" w:date="2020-05-21T13:33:00Z">
        <w:r w:rsidRPr="00BA71E2">
          <w:rPr>
            <w:lang w:val="en-GB"/>
            <w:rPrChange w:id="15727" w:author="Kevin Gu" w:date="2020-05-21T13:33:00Z">
              <w:rPr>
                <w:b w:val="0"/>
              </w:rPr>
            </w:rPrChange>
          </w:rPr>
          <w:t>Useless paper or documents should be put into the shredder.</w:t>
        </w:r>
      </w:ins>
      <w:ins w:id="15728" w:author="Julio Li [2]" w:date="2020-09-07T15:23:00Z">
        <w:r w:rsidR="002740F2">
          <w:rPr>
            <w:lang w:val="en-GB"/>
          </w:rPr>
          <w:t xml:space="preserve"> There is a shredder in the packaging workshop.</w:t>
        </w:r>
      </w:ins>
    </w:p>
    <w:p w14:paraId="4B1677BB" w14:textId="6788A550" w:rsidR="00BA71E2" w:rsidRPr="00BA71E2" w:rsidRDefault="00BA71E2">
      <w:pPr>
        <w:rPr>
          <w:ins w:id="15729" w:author="Kevin Gu" w:date="2020-05-21T13:33:00Z"/>
          <w:lang w:val="en-GB" w:eastAsia="zh-CN"/>
          <w:rPrChange w:id="15730" w:author="Kevin Gu" w:date="2020-05-21T13:33:00Z">
            <w:rPr>
              <w:ins w:id="15731" w:author="Kevin Gu" w:date="2020-05-21T13:33:00Z"/>
            </w:rPr>
          </w:rPrChange>
        </w:rPr>
        <w:pPrChange w:id="15732" w:author="Kevin Gu" w:date="2020-05-21T13:33:00Z">
          <w:pPr>
            <w:pStyle w:val="Title1"/>
          </w:pPr>
        </w:pPrChange>
      </w:pPr>
      <w:proofErr w:type="spellStart"/>
      <w:ins w:id="15733" w:author="Kevin Gu" w:date="2020-05-21T13:33:00Z">
        <w:r w:rsidRPr="00BA71E2">
          <w:rPr>
            <w:rFonts w:hint="eastAsia"/>
            <w:lang w:val="en-GB"/>
            <w:rPrChange w:id="15734" w:author="Kevin Gu" w:date="2020-05-21T13:33:00Z">
              <w:rPr>
                <w:rFonts w:hint="eastAsia"/>
                <w:b w:val="0"/>
              </w:rPr>
            </w:rPrChange>
          </w:rPr>
          <w:t>无用的纸张或者文件应该放入</w:t>
        </w:r>
        <w:commentRangeStart w:id="15735"/>
        <w:commentRangeStart w:id="15736"/>
        <w:commentRangeStart w:id="15737"/>
        <w:r w:rsidRPr="00BA71E2">
          <w:rPr>
            <w:rFonts w:hint="eastAsia"/>
            <w:lang w:val="en-GB"/>
            <w:rPrChange w:id="15738" w:author="Kevin Gu" w:date="2020-05-21T13:33:00Z">
              <w:rPr>
                <w:rFonts w:hint="eastAsia"/>
                <w:b w:val="0"/>
              </w:rPr>
            </w:rPrChange>
          </w:rPr>
          <w:t>碎纸机</w:t>
        </w:r>
      </w:ins>
      <w:commentRangeEnd w:id="15735"/>
      <w:proofErr w:type="spellEnd"/>
      <w:r w:rsidR="00F04444">
        <w:rPr>
          <w:rStyle w:val="CommentReference"/>
        </w:rPr>
        <w:commentReference w:id="15735"/>
      </w:r>
      <w:commentRangeEnd w:id="15736"/>
      <w:r w:rsidR="003642AC">
        <w:rPr>
          <w:rStyle w:val="CommentReference"/>
        </w:rPr>
        <w:commentReference w:id="15736"/>
      </w:r>
      <w:commentRangeEnd w:id="15737"/>
      <w:r w:rsidR="006A1779">
        <w:rPr>
          <w:rStyle w:val="CommentReference"/>
        </w:rPr>
        <w:commentReference w:id="15737"/>
      </w:r>
      <w:ins w:id="15739" w:author="Kevin Gu" w:date="2020-05-21T13:33:00Z">
        <w:r w:rsidRPr="00BA71E2">
          <w:rPr>
            <w:rFonts w:hint="eastAsia"/>
            <w:lang w:val="en-GB"/>
            <w:rPrChange w:id="15740" w:author="Kevin Gu" w:date="2020-05-21T13:33:00Z">
              <w:rPr>
                <w:rFonts w:hint="eastAsia"/>
                <w:b w:val="0"/>
              </w:rPr>
            </w:rPrChange>
          </w:rPr>
          <w:t>。</w:t>
        </w:r>
      </w:ins>
      <w:ins w:id="15741" w:author="Julio Li [2]" w:date="2020-09-07T15:23:00Z">
        <w:r w:rsidR="002740F2">
          <w:rPr>
            <w:rFonts w:hint="eastAsia"/>
            <w:lang w:val="en-GB" w:eastAsia="zh-CN"/>
          </w:rPr>
          <w:t>封装车间有一个碎纸机。</w:t>
        </w:r>
      </w:ins>
    </w:p>
    <w:p w14:paraId="37FC1FDE" w14:textId="77777777" w:rsidR="00BA71E2" w:rsidRPr="00BA71E2" w:rsidRDefault="00BA71E2">
      <w:pPr>
        <w:rPr>
          <w:ins w:id="15742" w:author="Kevin Gu" w:date="2020-05-21T13:33:00Z"/>
          <w:lang w:val="en-GB"/>
          <w:rPrChange w:id="15743" w:author="Kevin Gu" w:date="2020-05-21T13:33:00Z">
            <w:rPr>
              <w:ins w:id="15744" w:author="Kevin Gu" w:date="2020-05-21T13:33:00Z"/>
              <w:lang w:eastAsia="es-ES"/>
            </w:rPr>
          </w:rPrChange>
        </w:rPr>
        <w:pPrChange w:id="15745" w:author="Kevin Gu" w:date="2020-05-21T13:33:00Z">
          <w:pPr>
            <w:pStyle w:val="Title1"/>
          </w:pPr>
        </w:pPrChange>
      </w:pPr>
      <w:ins w:id="15746" w:author="Kevin Gu" w:date="2020-05-21T13:33:00Z">
        <w:r w:rsidRPr="00BA71E2">
          <w:rPr>
            <w:lang w:val="en-GB"/>
            <w:rPrChange w:id="15747" w:author="Kevin Gu" w:date="2020-05-21T13:33:00Z">
              <w:rPr>
                <w:b w:val="0"/>
              </w:rPr>
            </w:rPrChange>
          </w:rPr>
          <w:t>Documents related to the DSS are subject to Documentation Control and Configuration Control.</w:t>
        </w:r>
      </w:ins>
    </w:p>
    <w:p w14:paraId="33A63452" w14:textId="77777777" w:rsidR="00791AEF" w:rsidRDefault="00BA71E2" w:rsidP="00791AEF">
      <w:pPr>
        <w:rPr>
          <w:ins w:id="15748" w:author="Kevin Gu" w:date="2020-05-21T14:53:00Z"/>
          <w:lang w:val="en-GB" w:eastAsia="zh-CN"/>
        </w:rPr>
      </w:pPr>
      <w:ins w:id="15749" w:author="Kevin Gu" w:date="2020-05-21T13:33:00Z">
        <w:r w:rsidRPr="00BA71E2">
          <w:rPr>
            <w:rFonts w:hint="eastAsia"/>
            <w:lang w:val="en-GB"/>
            <w:rPrChange w:id="15750" w:author="Kevin Gu" w:date="2020-05-21T13:33:00Z">
              <w:rPr>
                <w:rFonts w:hint="eastAsia"/>
                <w:lang w:val="en-US"/>
              </w:rPr>
            </w:rPrChange>
          </w:rPr>
          <w:t>与</w:t>
        </w:r>
        <w:r w:rsidRPr="00BA71E2">
          <w:rPr>
            <w:lang w:val="en-GB"/>
            <w:rPrChange w:id="15751" w:author="Kevin Gu" w:date="2020-05-21T13:33:00Z">
              <w:rPr>
                <w:lang w:val="en-US"/>
              </w:rPr>
            </w:rPrChange>
          </w:rPr>
          <w:t>DSS</w:t>
        </w:r>
        <w:proofErr w:type="spellStart"/>
        <w:r w:rsidRPr="00BA71E2">
          <w:rPr>
            <w:rFonts w:hint="eastAsia"/>
            <w:lang w:val="en-GB"/>
            <w:rPrChange w:id="15752" w:author="Kevin Gu" w:date="2020-05-21T13:33:00Z">
              <w:rPr>
                <w:rFonts w:hint="eastAsia"/>
                <w:lang w:val="en-US"/>
              </w:rPr>
            </w:rPrChange>
          </w:rPr>
          <w:t>相关的文档遵从文档控制和配置控制的要求</w:t>
        </w:r>
      </w:ins>
      <w:proofErr w:type="spellEnd"/>
      <w:ins w:id="15753" w:author="Kevin Gu" w:date="2020-05-21T14:51:00Z">
        <w:r w:rsidR="002F7D48">
          <w:rPr>
            <w:rFonts w:hint="eastAsia"/>
            <w:lang w:val="en-GB" w:eastAsia="zh-CN"/>
          </w:rPr>
          <w:t>。</w:t>
        </w:r>
      </w:ins>
    </w:p>
    <w:p w14:paraId="3A19B728" w14:textId="77777777" w:rsidR="00791AEF" w:rsidRDefault="00791AEF">
      <w:pPr>
        <w:spacing w:after="200"/>
        <w:rPr>
          <w:ins w:id="15754" w:author="Kevin Gu" w:date="2020-05-21T14:53:00Z"/>
          <w:lang w:val="en-GB" w:eastAsia="zh-CN"/>
        </w:rPr>
      </w:pPr>
      <w:ins w:id="15755" w:author="Kevin Gu" w:date="2020-05-21T14:53:00Z">
        <w:r>
          <w:rPr>
            <w:lang w:val="en-GB" w:eastAsia="zh-CN"/>
          </w:rPr>
          <w:br w:type="page"/>
        </w:r>
      </w:ins>
    </w:p>
    <w:p w14:paraId="0E4375B3" w14:textId="36AC7014" w:rsidR="00BA71E2" w:rsidDel="00BA71E2" w:rsidRDefault="00E520B7">
      <w:pPr>
        <w:pStyle w:val="Title1"/>
        <w:jc w:val="left"/>
        <w:rPr>
          <w:del w:id="15756" w:author="Kevin Gu" w:date="2020-05-21T13:31:00Z"/>
          <w:moveTo w:id="15757" w:author="Kevin Gu" w:date="2020-05-21T13:31:00Z"/>
        </w:rPr>
        <w:pPrChange w:id="15758" w:author="Kevin Gu" w:date="2020-05-21T14:56:00Z">
          <w:pPr>
            <w:pStyle w:val="Title1"/>
          </w:pPr>
        </w:pPrChange>
      </w:pPr>
      <w:moveFromRangeStart w:id="15759" w:author="Kevin Gu" w:date="2020-05-21T13:31:00Z" w:name="move40960333"/>
      <w:moveFrom w:id="15760" w:author="Kevin Gu" w:date="2020-05-21T13:31:00Z">
        <w:del w:id="15761" w:author="Kevin Gu" w:date="2020-05-21T15:00:00Z">
          <w:r w:rsidRPr="00876437" w:rsidDel="00F24F27">
            <w:rPr>
              <w:b w:val="0"/>
            </w:rPr>
            <w:lastRenderedPageBreak/>
            <w:delText>Logical Security Management</w:delText>
          </w:r>
          <w:r w:rsidR="003F472F" w:rsidRPr="00876437" w:rsidDel="00F24F27">
            <w:rPr>
              <w:b w:val="0"/>
            </w:rPr>
            <w:delText xml:space="preserve"> </w:delText>
          </w:r>
          <w:r w:rsidR="003F472F" w:rsidRPr="00876437" w:rsidDel="00F24F27">
            <w:rPr>
              <w:rFonts w:hint="eastAsia"/>
              <w:b w:val="0"/>
              <w:rPrChange w:id="15762" w:author="Kevin Gu" w:date="2020-05-18T10:36:00Z">
                <w:rPr>
                  <w:rFonts w:hint="eastAsia"/>
                  <w:b w:val="0"/>
                  <w:lang w:eastAsia="zh-CN"/>
                </w:rPr>
              </w:rPrChange>
            </w:rPr>
            <w:delText>逻辑安全管理</w:delText>
          </w:r>
        </w:del>
      </w:moveFrom>
      <w:bookmarkEnd w:id="15667"/>
      <w:moveFromRangeEnd w:id="15759"/>
      <w:moveToRangeStart w:id="15763" w:author="Kevin Gu" w:date="2020-05-21T13:31:00Z" w:name="move40960333"/>
      <w:moveTo w:id="15764" w:author="Kevin Gu" w:date="2020-05-21T13:31:00Z">
        <w:del w:id="15765" w:author="Kevin Gu" w:date="2020-05-21T14:51:00Z">
          <w:r w:rsidR="00BA71E2" w:rsidRPr="00BA71E2" w:rsidDel="00B909D7">
            <w:rPr>
              <w:b w:val="0"/>
              <w:rPrChange w:id="15766" w:author="Kevin Gu" w:date="2020-05-21T13:31:00Z">
                <w:rPr>
                  <w:b w:val="0"/>
                  <w:lang w:val="en-GB"/>
                </w:rPr>
              </w:rPrChange>
            </w:rPr>
            <w:delText xml:space="preserve">Logical Security Management </w:delText>
          </w:r>
          <w:r w:rsidR="00BA71E2" w:rsidRPr="00BA71E2" w:rsidDel="00B909D7">
            <w:rPr>
              <w:rFonts w:hint="eastAsia"/>
              <w:b w:val="0"/>
              <w:rPrChange w:id="15767" w:author="Kevin Gu" w:date="2020-05-21T13:31:00Z">
                <w:rPr>
                  <w:rFonts w:hint="eastAsia"/>
                  <w:b w:val="0"/>
                  <w:lang w:val="en-GB" w:eastAsia="zh-CN"/>
                </w:rPr>
              </w:rPrChange>
            </w:rPr>
            <w:delText>逻辑安全管理</w:delText>
          </w:r>
        </w:del>
        <w:bookmarkStart w:id="15768" w:name="_Toc40965947"/>
        <w:bookmarkStart w:id="15769" w:name="_Toc40969476"/>
        <w:bookmarkStart w:id="15770" w:name="_Toc40969836"/>
        <w:bookmarkStart w:id="15771" w:name="_Toc43387220"/>
        <w:bookmarkEnd w:id="15768"/>
        <w:bookmarkEnd w:id="15769"/>
        <w:bookmarkEnd w:id="15770"/>
        <w:bookmarkEnd w:id="15771"/>
      </w:moveTo>
    </w:p>
    <w:p w14:paraId="6990F8D9" w14:textId="787C6F73" w:rsidR="00BA71E2" w:rsidRPr="00BA71E2" w:rsidDel="00791AEF" w:rsidRDefault="00BA71E2">
      <w:pPr>
        <w:pStyle w:val="Title1"/>
        <w:jc w:val="left"/>
        <w:rPr>
          <w:del w:id="15772" w:author="Kevin Gu" w:date="2020-05-21T14:53:00Z"/>
        </w:rPr>
        <w:pPrChange w:id="15773" w:author="Kevin Gu" w:date="2020-05-21T14:56:00Z">
          <w:pPr>
            <w:pStyle w:val="Title1"/>
          </w:pPr>
        </w:pPrChange>
      </w:pPr>
      <w:bookmarkStart w:id="15774" w:name="_Toc40967005"/>
      <w:bookmarkStart w:id="15775" w:name="_Toc40967359"/>
      <w:bookmarkStart w:id="15776" w:name="_Toc40967713"/>
      <w:bookmarkStart w:id="15777" w:name="_Toc40968067"/>
      <w:bookmarkStart w:id="15778" w:name="_Toc40968421"/>
      <w:bookmarkStart w:id="15779" w:name="_Toc40969477"/>
      <w:bookmarkStart w:id="15780" w:name="_Toc40969837"/>
      <w:bookmarkStart w:id="15781" w:name="_Toc43387221"/>
      <w:bookmarkEnd w:id="15774"/>
      <w:bookmarkEnd w:id="15775"/>
      <w:bookmarkEnd w:id="15776"/>
      <w:bookmarkEnd w:id="15777"/>
      <w:bookmarkEnd w:id="15778"/>
      <w:bookmarkEnd w:id="15779"/>
      <w:bookmarkEnd w:id="15780"/>
      <w:bookmarkEnd w:id="15781"/>
      <w:moveToRangeEnd w:id="15763"/>
    </w:p>
    <w:p w14:paraId="38F537C2" w14:textId="1054721B" w:rsidR="00791AEF" w:rsidRDefault="00F24F27">
      <w:pPr>
        <w:pStyle w:val="Title1"/>
        <w:jc w:val="left"/>
        <w:rPr>
          <w:ins w:id="15782" w:author="Kevin Gu" w:date="2020-05-21T14:53:00Z"/>
        </w:rPr>
        <w:pPrChange w:id="15783" w:author="Kevin Gu" w:date="2020-05-21T14:56:00Z">
          <w:pPr>
            <w:pStyle w:val="Title2"/>
          </w:pPr>
        </w:pPrChange>
      </w:pPr>
      <w:bookmarkStart w:id="15784" w:name="_Toc43387222"/>
      <w:ins w:id="15785" w:author="Kevin Gu" w:date="2020-05-21T14:59:00Z">
        <w:r>
          <w:t xml:space="preserve">Logical Security Management </w:t>
        </w:r>
        <w:r>
          <w:rPr>
            <w:rFonts w:hint="eastAsia"/>
            <w:lang w:eastAsia="zh-CN"/>
          </w:rPr>
          <w:t>逻辑安全管理</w:t>
        </w:r>
      </w:ins>
      <w:bookmarkEnd w:id="15784"/>
    </w:p>
    <w:p w14:paraId="45863D6C" w14:textId="58CC841D" w:rsidR="00242E8C" w:rsidRPr="00791AEF" w:rsidRDefault="00242E8C">
      <w:pPr>
        <w:pStyle w:val="Title2"/>
        <w:rPr>
          <w:ins w:id="15786" w:author="Julio Li" w:date="2020-05-15T11:15:00Z"/>
        </w:rPr>
      </w:pPr>
      <w:bookmarkStart w:id="15787" w:name="_Toc43387223"/>
      <w:r w:rsidRPr="00791AEF">
        <w:t>General Principle</w:t>
      </w:r>
      <w:r w:rsidR="003F472F" w:rsidRPr="00791AEF">
        <w:rPr>
          <w:rFonts w:hint="eastAsia"/>
          <w:rPrChange w:id="15788" w:author="Kevin Gu" w:date="2020-05-21T14:54:00Z">
            <w:rPr>
              <w:rFonts w:hint="eastAsia"/>
              <w:lang w:eastAsia="zh-CN"/>
            </w:rPr>
          </w:rPrChange>
        </w:rPr>
        <w:t>总则</w:t>
      </w:r>
      <w:bookmarkEnd w:id="15787"/>
    </w:p>
    <w:p w14:paraId="42140036" w14:textId="2C5DEFC7" w:rsidR="00E134A4" w:rsidRPr="00876437" w:rsidRDefault="00E134A4" w:rsidP="00E134A4">
      <w:pPr>
        <w:pStyle w:val="Title3"/>
        <w:rPr>
          <w:ins w:id="15789" w:author="Julio Li" w:date="2020-05-15T11:16:00Z"/>
          <w:lang w:val="en-GB"/>
          <w:rPrChange w:id="15790" w:author="Kevin Gu" w:date="2020-05-18T10:36:00Z">
            <w:rPr>
              <w:ins w:id="15791" w:author="Julio Li" w:date="2020-05-15T11:16:00Z"/>
            </w:rPr>
          </w:rPrChange>
        </w:rPr>
      </w:pPr>
      <w:ins w:id="15792" w:author="Julio Li" w:date="2020-05-15T11:15:00Z">
        <w:r w:rsidRPr="00876437">
          <w:rPr>
            <w:lang w:val="en-GB"/>
            <w:rPrChange w:id="15793" w:author="Kevin Gu" w:date="2020-05-18T10:36:00Z">
              <w:rPr/>
            </w:rPrChange>
          </w:rPr>
          <w:t xml:space="preserve">IT Physical </w:t>
        </w:r>
      </w:ins>
      <w:ins w:id="15794" w:author="Julio Li" w:date="2020-05-15T12:10:00Z">
        <w:r w:rsidR="00253772" w:rsidRPr="00876437">
          <w:rPr>
            <w:lang w:val="en-GB"/>
            <w:rPrChange w:id="15795" w:author="Kevin Gu" w:date="2020-05-18T10:36:00Z">
              <w:rPr/>
            </w:rPrChange>
          </w:rPr>
          <w:t>S</w:t>
        </w:r>
      </w:ins>
      <w:ins w:id="15796" w:author="Julio Li" w:date="2020-05-15T11:15:00Z">
        <w:r w:rsidRPr="00876437">
          <w:rPr>
            <w:lang w:val="en-GB"/>
            <w:rPrChange w:id="15797" w:author="Kevin Gu" w:date="2020-05-18T10:36:00Z">
              <w:rPr/>
            </w:rPrChange>
          </w:rPr>
          <w:t xml:space="preserve">ecurity </w:t>
        </w:r>
        <w:proofErr w:type="spellStart"/>
        <w:r w:rsidRPr="00876437">
          <w:rPr>
            <w:rFonts w:hint="eastAsia"/>
            <w:lang w:val="en-GB"/>
            <w:rPrChange w:id="15798" w:author="Kevin Gu" w:date="2020-05-18T10:36:00Z">
              <w:rPr>
                <w:rFonts w:hint="eastAsia"/>
              </w:rPr>
            </w:rPrChange>
          </w:rPr>
          <w:t>信息技术物理安全</w:t>
        </w:r>
      </w:ins>
      <w:proofErr w:type="spellEnd"/>
    </w:p>
    <w:p w14:paraId="5F3ED0A4" w14:textId="547FED1A" w:rsidR="00E134A4" w:rsidRPr="00876437" w:rsidRDefault="00E134A4" w:rsidP="00E134A4">
      <w:pPr>
        <w:rPr>
          <w:ins w:id="15799" w:author="Julio Li" w:date="2020-05-15T11:16:00Z"/>
          <w:lang w:val="en-GB"/>
          <w:rPrChange w:id="15800" w:author="Kevin Gu" w:date="2020-05-18T10:36:00Z">
            <w:rPr>
              <w:ins w:id="15801" w:author="Julio Li" w:date="2020-05-15T11:16:00Z"/>
            </w:rPr>
          </w:rPrChange>
        </w:rPr>
      </w:pPr>
      <w:ins w:id="15802" w:author="Julio Li" w:date="2020-05-15T11:16:00Z">
        <w:r w:rsidRPr="00876437">
          <w:rPr>
            <w:lang w:val="en-GB"/>
            <w:rPrChange w:id="15803" w:author="Kevin Gu" w:date="2020-05-18T10:36:00Z">
              <w:rPr/>
            </w:rPrChange>
          </w:rPr>
          <w:t>Servers systems</w:t>
        </w:r>
      </w:ins>
      <w:ins w:id="15804" w:author="Kevin Gu" w:date="2020-05-18T17:12:00Z">
        <w:r w:rsidR="00340D13">
          <w:rPr>
            <w:lang w:val="en-GB"/>
          </w:rPr>
          <w:t xml:space="preserve"> </w:t>
        </w:r>
      </w:ins>
      <w:ins w:id="15805" w:author="Julio Li" w:date="2020-05-15T11:16:00Z">
        <w:r w:rsidRPr="00876437">
          <w:rPr>
            <w:lang w:val="en-GB"/>
            <w:rPrChange w:id="15806" w:author="Kevin Gu" w:date="2020-05-18T10:36:00Z">
              <w:rPr/>
            </w:rPrChange>
          </w:rPr>
          <w:t>are located in a High security zone with dedicated access control.</w:t>
        </w:r>
      </w:ins>
    </w:p>
    <w:p w14:paraId="07D70896" w14:textId="6BC89AB6" w:rsidR="00E134A4" w:rsidRPr="00876437" w:rsidRDefault="00E134A4" w:rsidP="00E134A4">
      <w:pPr>
        <w:rPr>
          <w:ins w:id="15807" w:author="Julio Li" w:date="2020-05-15T11:16:00Z"/>
          <w:lang w:val="en-GB"/>
          <w:rPrChange w:id="15808" w:author="Kevin Gu" w:date="2020-05-18T10:36:00Z">
            <w:rPr>
              <w:ins w:id="15809" w:author="Julio Li" w:date="2020-05-15T11:16:00Z"/>
            </w:rPr>
          </w:rPrChange>
        </w:rPr>
      </w:pPr>
      <w:proofErr w:type="spellStart"/>
      <w:ins w:id="15810" w:author="Julio Li" w:date="2020-05-15T11:16:00Z">
        <w:r w:rsidRPr="00876437">
          <w:rPr>
            <w:rFonts w:hint="eastAsia"/>
            <w:lang w:val="en-GB"/>
            <w:rPrChange w:id="15811" w:author="Kevin Gu" w:date="2020-05-18T10:36:00Z">
              <w:rPr>
                <w:rFonts w:hint="eastAsia"/>
              </w:rPr>
            </w:rPrChange>
          </w:rPr>
          <w:t>服务器系统位于独立访问控制的高安全区内</w:t>
        </w:r>
        <w:proofErr w:type="spellEnd"/>
        <w:r w:rsidRPr="00876437">
          <w:rPr>
            <w:rFonts w:hint="eastAsia"/>
            <w:lang w:val="en-GB"/>
            <w:rPrChange w:id="15812" w:author="Kevin Gu" w:date="2020-05-18T10:36:00Z">
              <w:rPr>
                <w:rFonts w:hint="eastAsia"/>
              </w:rPr>
            </w:rPrChange>
          </w:rPr>
          <w:t>。</w:t>
        </w:r>
      </w:ins>
    </w:p>
    <w:p w14:paraId="5F711046" w14:textId="701C5145" w:rsidR="00E134A4" w:rsidRPr="00876437" w:rsidDel="00D82691" w:rsidRDefault="00E134A4" w:rsidP="00E134A4">
      <w:pPr>
        <w:rPr>
          <w:ins w:id="15813" w:author="Julio Li" w:date="2020-05-15T11:16:00Z"/>
          <w:del w:id="15814" w:author="Administrator" w:date="2020-09-04T10:13:00Z"/>
          <w:lang w:val="en-GB"/>
          <w:rPrChange w:id="15815" w:author="Kevin Gu" w:date="2020-05-18T10:36:00Z">
            <w:rPr>
              <w:ins w:id="15816" w:author="Julio Li" w:date="2020-05-15T11:16:00Z"/>
              <w:del w:id="15817" w:author="Administrator" w:date="2020-09-04T10:13:00Z"/>
            </w:rPr>
          </w:rPrChange>
        </w:rPr>
      </w:pPr>
      <w:commentRangeStart w:id="15818"/>
      <w:ins w:id="15819" w:author="Julio Li" w:date="2020-05-15T11:16:00Z">
        <w:del w:id="15820" w:author="Administrator" w:date="2020-09-04T10:13:00Z">
          <w:r w:rsidRPr="00876437" w:rsidDel="00D82691">
            <w:rPr>
              <w:lang w:val="en-GB"/>
              <w:rPrChange w:id="15821" w:author="Kevin Gu" w:date="2020-05-18T10:36:00Z">
                <w:rPr/>
              </w:rPrChange>
            </w:rPr>
            <w:delText xml:space="preserve">Racks containing firewalls, DMZ VPN gateways are kept closed and access restricted to authorize people only. </w:delText>
          </w:r>
        </w:del>
      </w:ins>
    </w:p>
    <w:p w14:paraId="0F8A2699" w14:textId="4DBCAA2A" w:rsidR="00E134A4" w:rsidRPr="00876437" w:rsidDel="00D82691" w:rsidRDefault="00E134A4" w:rsidP="00E134A4">
      <w:pPr>
        <w:rPr>
          <w:ins w:id="15822" w:author="Julio Li" w:date="2020-05-15T11:16:00Z"/>
          <w:del w:id="15823" w:author="Administrator" w:date="2020-09-04T10:13:00Z"/>
          <w:lang w:val="en-GB"/>
          <w:rPrChange w:id="15824" w:author="Kevin Gu" w:date="2020-05-18T10:36:00Z">
            <w:rPr>
              <w:ins w:id="15825" w:author="Julio Li" w:date="2020-05-15T11:16:00Z"/>
              <w:del w:id="15826" w:author="Administrator" w:date="2020-09-04T10:13:00Z"/>
            </w:rPr>
          </w:rPrChange>
        </w:rPr>
      </w:pPr>
      <w:ins w:id="15827" w:author="Julio Li" w:date="2020-05-15T11:16:00Z">
        <w:del w:id="15828" w:author="Administrator" w:date="2020-09-04T10:13:00Z">
          <w:r w:rsidRPr="00876437" w:rsidDel="00D82691">
            <w:rPr>
              <w:rFonts w:hint="eastAsia"/>
              <w:lang w:val="en-GB"/>
              <w:rPrChange w:id="15829" w:author="Kevin Gu" w:date="2020-05-18T10:36:00Z">
                <w:rPr>
                  <w:rFonts w:hint="eastAsia"/>
                </w:rPr>
              </w:rPrChange>
            </w:rPr>
            <w:delText>包含防火墙，非军事区（</w:delText>
          </w:r>
          <w:r w:rsidRPr="00876437" w:rsidDel="00D82691">
            <w:rPr>
              <w:lang w:val="en-GB"/>
              <w:rPrChange w:id="15830" w:author="Kevin Gu" w:date="2020-05-18T10:36:00Z">
                <w:rPr/>
              </w:rPrChange>
            </w:rPr>
            <w:delText>DMZ</w:delText>
          </w:r>
          <w:r w:rsidRPr="00876437" w:rsidDel="00D82691">
            <w:rPr>
              <w:rFonts w:hint="eastAsia"/>
              <w:lang w:val="en-GB"/>
              <w:rPrChange w:id="15831" w:author="Kevin Gu" w:date="2020-05-18T10:36:00Z">
                <w:rPr>
                  <w:rFonts w:hint="eastAsia"/>
                </w:rPr>
              </w:rPrChange>
            </w:rPr>
            <w:delText>），虚拟专有网关的机柜保持关闭状态并仅限于已授权人员访问。</w:delText>
          </w:r>
        </w:del>
      </w:ins>
      <w:commentRangeEnd w:id="15818"/>
      <w:del w:id="15832" w:author="Administrator" w:date="2020-09-04T10:13:00Z">
        <w:r w:rsidR="00C301D1" w:rsidDel="00D82691">
          <w:rPr>
            <w:rStyle w:val="CommentReference"/>
          </w:rPr>
          <w:commentReference w:id="15818"/>
        </w:r>
      </w:del>
    </w:p>
    <w:p w14:paraId="41F774E7" w14:textId="4C1A6BD6" w:rsidR="00E134A4" w:rsidRPr="00876437" w:rsidRDefault="00E134A4" w:rsidP="00E134A4">
      <w:pPr>
        <w:rPr>
          <w:ins w:id="15833" w:author="Julio Li" w:date="2020-05-15T11:16:00Z"/>
          <w:lang w:val="en-GB"/>
          <w:rPrChange w:id="15834" w:author="Kevin Gu" w:date="2020-05-18T10:36:00Z">
            <w:rPr>
              <w:ins w:id="15835" w:author="Julio Li" w:date="2020-05-15T11:16:00Z"/>
            </w:rPr>
          </w:rPrChange>
        </w:rPr>
      </w:pPr>
      <w:ins w:id="15836" w:author="Julio Li" w:date="2020-05-15T11:16:00Z">
        <w:r w:rsidRPr="00876437">
          <w:rPr>
            <w:lang w:val="en-GB"/>
            <w:rPrChange w:id="15837" w:author="Kevin Gu" w:date="2020-05-18T10:36:00Z">
              <w:rPr/>
            </w:rPrChange>
          </w:rPr>
          <w:t xml:space="preserve">Network cabling is consistent with the zoning: a network cable related to security level N cannot go through a lower security zone without appropriate encryption. </w:t>
        </w:r>
      </w:ins>
    </w:p>
    <w:p w14:paraId="4D4C9A08" w14:textId="3CA62135" w:rsidR="00E134A4" w:rsidRPr="00876437" w:rsidRDefault="00E134A4" w:rsidP="00E134A4">
      <w:pPr>
        <w:rPr>
          <w:ins w:id="15838" w:author="Julio Li" w:date="2020-05-15T11:16:00Z"/>
          <w:lang w:val="en-GB"/>
          <w:rPrChange w:id="15839" w:author="Kevin Gu" w:date="2020-05-18T10:36:00Z">
            <w:rPr>
              <w:ins w:id="15840" w:author="Julio Li" w:date="2020-05-15T11:16:00Z"/>
            </w:rPr>
          </w:rPrChange>
        </w:rPr>
      </w:pPr>
      <w:proofErr w:type="spellStart"/>
      <w:ins w:id="15841" w:author="Julio Li" w:date="2020-05-15T11:16:00Z">
        <w:r w:rsidRPr="00876437">
          <w:rPr>
            <w:rFonts w:hint="eastAsia"/>
            <w:lang w:val="en-GB"/>
            <w:rPrChange w:id="15842" w:author="Kevin Gu" w:date="2020-05-18T10:36:00Z">
              <w:rPr>
                <w:rFonts w:hint="eastAsia"/>
              </w:rPr>
            </w:rPrChange>
          </w:rPr>
          <w:t>网络布线与安全区域相一致：没有经过适当加密处理的网络线缆不能经过较低级别的安全区域</w:t>
        </w:r>
        <w:proofErr w:type="spellEnd"/>
        <w:r w:rsidRPr="00876437">
          <w:rPr>
            <w:rFonts w:hint="eastAsia"/>
            <w:lang w:val="en-GB"/>
            <w:rPrChange w:id="15843" w:author="Kevin Gu" w:date="2020-05-18T10:36:00Z">
              <w:rPr>
                <w:rFonts w:hint="eastAsia"/>
              </w:rPr>
            </w:rPrChange>
          </w:rPr>
          <w:t>。</w:t>
        </w:r>
      </w:ins>
    </w:p>
    <w:p w14:paraId="0EBE1620" w14:textId="59E6FE06" w:rsidR="00E134A4" w:rsidRPr="00876437" w:rsidRDefault="00E134A4" w:rsidP="00E134A4">
      <w:pPr>
        <w:rPr>
          <w:ins w:id="15844" w:author="Julio Li" w:date="2020-05-15T11:16:00Z"/>
          <w:lang w:val="en-GB"/>
          <w:rPrChange w:id="15845" w:author="Kevin Gu" w:date="2020-05-18T10:36:00Z">
            <w:rPr>
              <w:ins w:id="15846" w:author="Julio Li" w:date="2020-05-15T11:16:00Z"/>
            </w:rPr>
          </w:rPrChange>
        </w:rPr>
      </w:pPr>
      <w:commentRangeStart w:id="15847"/>
      <w:commentRangeStart w:id="15848"/>
      <w:commentRangeStart w:id="15849"/>
      <w:ins w:id="15850" w:author="Julio Li" w:date="2020-05-15T11:16:00Z">
        <w:r w:rsidRPr="00876437">
          <w:rPr>
            <w:lang w:val="en-GB"/>
            <w:rPrChange w:id="15851" w:author="Kevin Gu" w:date="2020-05-18T10:36:00Z">
              <w:rPr/>
            </w:rPrChange>
          </w:rPr>
          <w:t xml:space="preserve">Office network and production network are separated by </w:t>
        </w:r>
      </w:ins>
      <w:ins w:id="15852" w:author="Julio Li [2]" w:date="2020-09-07T18:41:00Z">
        <w:r w:rsidR="004D1C98">
          <w:rPr>
            <w:lang w:val="en-GB"/>
          </w:rPr>
          <w:t>VLAN logicall</w:t>
        </w:r>
      </w:ins>
      <w:ins w:id="15853" w:author="Julio Li [2]" w:date="2020-09-07T18:42:00Z">
        <w:r w:rsidR="004D1C98">
          <w:rPr>
            <w:lang w:val="en-GB"/>
          </w:rPr>
          <w:t>y</w:t>
        </w:r>
      </w:ins>
      <w:ins w:id="15854" w:author="Julio Li" w:date="2020-05-15T11:16:00Z">
        <w:del w:id="15855" w:author="Julio Li [2]" w:date="2020-09-07T18:41:00Z">
          <w:r w:rsidRPr="00876437" w:rsidDel="004D1C98">
            <w:rPr>
              <w:lang w:val="en-GB"/>
              <w:rPrChange w:id="15856" w:author="Kevin Gu" w:date="2020-05-18T10:36:00Z">
                <w:rPr/>
              </w:rPrChange>
            </w:rPr>
            <w:delText>firewall</w:delText>
          </w:r>
        </w:del>
        <w:r w:rsidRPr="00876437">
          <w:rPr>
            <w:lang w:val="en-GB"/>
            <w:rPrChange w:id="15857" w:author="Kevin Gu" w:date="2020-05-18T10:36:00Z">
              <w:rPr/>
            </w:rPrChange>
          </w:rPr>
          <w:t xml:space="preserve">. Network for Security Control System are physically isolated. </w:t>
        </w:r>
      </w:ins>
      <w:commentRangeEnd w:id="15847"/>
      <w:r w:rsidR="00FA35A3">
        <w:rPr>
          <w:rStyle w:val="CommentReference"/>
        </w:rPr>
        <w:commentReference w:id="15847"/>
      </w:r>
      <w:commentRangeEnd w:id="15848"/>
      <w:r w:rsidR="00D82691">
        <w:rPr>
          <w:rStyle w:val="CommentReference"/>
        </w:rPr>
        <w:commentReference w:id="15848"/>
      </w:r>
      <w:commentRangeEnd w:id="15849"/>
      <w:r w:rsidR="004D1C98">
        <w:rPr>
          <w:rStyle w:val="CommentReference"/>
        </w:rPr>
        <w:commentReference w:id="15849"/>
      </w:r>
    </w:p>
    <w:p w14:paraId="4294B286" w14:textId="7EAB38A8" w:rsidR="00E134A4" w:rsidRPr="00876437" w:rsidRDefault="00E134A4" w:rsidP="00E134A4">
      <w:pPr>
        <w:rPr>
          <w:ins w:id="15858" w:author="Julio Li" w:date="2020-05-15T11:17:00Z"/>
          <w:lang w:val="en-GB"/>
          <w:rPrChange w:id="15859" w:author="Kevin Gu" w:date="2020-05-18T10:36:00Z">
            <w:rPr>
              <w:ins w:id="15860" w:author="Julio Li" w:date="2020-05-15T11:17:00Z"/>
            </w:rPr>
          </w:rPrChange>
        </w:rPr>
      </w:pPr>
      <w:proofErr w:type="spellStart"/>
      <w:ins w:id="15861" w:author="Julio Li" w:date="2020-05-15T11:16:00Z">
        <w:r w:rsidRPr="00876437">
          <w:rPr>
            <w:rFonts w:hint="eastAsia"/>
            <w:lang w:val="en-GB"/>
            <w:rPrChange w:id="15862" w:author="Kevin Gu" w:date="2020-05-18T10:36:00Z">
              <w:rPr>
                <w:rFonts w:hint="eastAsia"/>
              </w:rPr>
            </w:rPrChange>
          </w:rPr>
          <w:t>办公网络与生产网络通过</w:t>
        </w:r>
      </w:ins>
      <w:proofErr w:type="spellEnd"/>
      <w:ins w:id="15863" w:author="Julio Li [2]" w:date="2020-09-07T18:42:00Z">
        <w:r w:rsidR="004D1C98">
          <w:rPr>
            <w:rFonts w:hint="eastAsia"/>
            <w:lang w:val="en-GB" w:eastAsia="zh-CN"/>
          </w:rPr>
          <w:t>虚拟局域网</w:t>
        </w:r>
      </w:ins>
      <w:ins w:id="15864" w:author="Julio Li" w:date="2020-05-15T11:16:00Z">
        <w:del w:id="15865" w:author="Julio Li [2]" w:date="2020-09-07T18:42:00Z">
          <w:r w:rsidRPr="00876437" w:rsidDel="004D1C98">
            <w:rPr>
              <w:rFonts w:hint="eastAsia"/>
              <w:lang w:val="en-GB"/>
              <w:rPrChange w:id="15866" w:author="Kevin Gu" w:date="2020-05-18T10:36:00Z">
                <w:rPr>
                  <w:rFonts w:hint="eastAsia"/>
                </w:rPr>
              </w:rPrChange>
            </w:rPr>
            <w:delText>防火墙</w:delText>
          </w:r>
        </w:del>
        <w:proofErr w:type="spellStart"/>
        <w:r w:rsidRPr="00876437">
          <w:rPr>
            <w:rFonts w:hint="eastAsia"/>
            <w:lang w:val="en-GB"/>
            <w:rPrChange w:id="15867" w:author="Kevin Gu" w:date="2020-05-18T10:36:00Z">
              <w:rPr>
                <w:rFonts w:hint="eastAsia"/>
              </w:rPr>
            </w:rPrChange>
          </w:rPr>
          <w:t>隔离，安全控制系统网络在物理上是独立的</w:t>
        </w:r>
        <w:proofErr w:type="spellEnd"/>
        <w:r w:rsidRPr="00876437">
          <w:rPr>
            <w:rFonts w:hint="eastAsia"/>
            <w:lang w:val="en-GB"/>
            <w:rPrChange w:id="15868" w:author="Kevin Gu" w:date="2020-05-18T10:36:00Z">
              <w:rPr>
                <w:rFonts w:hint="eastAsia"/>
              </w:rPr>
            </w:rPrChange>
          </w:rPr>
          <w:t>。</w:t>
        </w:r>
      </w:ins>
    </w:p>
    <w:p w14:paraId="66DA1993" w14:textId="4D1D863E" w:rsidR="00E134A4" w:rsidRPr="00876437" w:rsidRDefault="00E134A4" w:rsidP="00E134A4">
      <w:pPr>
        <w:pStyle w:val="Title3"/>
        <w:rPr>
          <w:ins w:id="15869" w:author="Julio Li" w:date="2020-05-15T11:17:00Z"/>
          <w:lang w:val="en-GB"/>
          <w:rPrChange w:id="15870" w:author="Kevin Gu" w:date="2020-05-18T10:36:00Z">
            <w:rPr>
              <w:ins w:id="15871" w:author="Julio Li" w:date="2020-05-15T11:17:00Z"/>
            </w:rPr>
          </w:rPrChange>
        </w:rPr>
      </w:pPr>
      <w:ins w:id="15872" w:author="Julio Li" w:date="2020-05-15T11:17:00Z">
        <w:r w:rsidRPr="00876437">
          <w:rPr>
            <w:lang w:val="en-GB"/>
            <w:rPrChange w:id="15873" w:author="Kevin Gu" w:date="2020-05-18T10:36:00Z">
              <w:rPr/>
            </w:rPrChange>
          </w:rPr>
          <w:t xml:space="preserve">IT </w:t>
        </w:r>
      </w:ins>
      <w:ins w:id="15874" w:author="Julio Li" w:date="2020-05-15T12:10:00Z">
        <w:r w:rsidR="00253772" w:rsidRPr="00876437">
          <w:rPr>
            <w:lang w:val="en-GB"/>
            <w:rPrChange w:id="15875" w:author="Kevin Gu" w:date="2020-05-18T10:36:00Z">
              <w:rPr/>
            </w:rPrChange>
          </w:rPr>
          <w:t>N</w:t>
        </w:r>
      </w:ins>
      <w:ins w:id="15876" w:author="Julio Li" w:date="2020-05-15T11:17:00Z">
        <w:r w:rsidRPr="00876437">
          <w:rPr>
            <w:lang w:val="en-GB"/>
            <w:rPrChange w:id="15877" w:author="Kevin Gu" w:date="2020-05-18T10:36:00Z">
              <w:rPr/>
            </w:rPrChange>
          </w:rPr>
          <w:t xml:space="preserve">etwork Security </w:t>
        </w:r>
        <w:proofErr w:type="spellStart"/>
        <w:r w:rsidRPr="00876437">
          <w:rPr>
            <w:rFonts w:hint="eastAsia"/>
            <w:lang w:val="en-GB"/>
            <w:rPrChange w:id="15878" w:author="Kevin Gu" w:date="2020-05-18T10:36:00Z">
              <w:rPr>
                <w:rFonts w:hint="eastAsia"/>
              </w:rPr>
            </w:rPrChange>
          </w:rPr>
          <w:t>信息技术网络安全</w:t>
        </w:r>
        <w:proofErr w:type="spellEnd"/>
      </w:ins>
    </w:p>
    <w:p w14:paraId="08246FDB" w14:textId="49940C91" w:rsidR="00E134A4" w:rsidRPr="00876437" w:rsidRDefault="00E134A4" w:rsidP="00E134A4">
      <w:pPr>
        <w:rPr>
          <w:ins w:id="15879" w:author="Julio Li" w:date="2020-05-15T11:17:00Z"/>
          <w:lang w:val="en-GB"/>
          <w:rPrChange w:id="15880" w:author="Kevin Gu" w:date="2020-05-18T10:36:00Z">
            <w:rPr>
              <w:ins w:id="15881" w:author="Julio Li" w:date="2020-05-15T11:17:00Z"/>
            </w:rPr>
          </w:rPrChange>
        </w:rPr>
      </w:pPr>
      <w:proofErr w:type="spellStart"/>
      <w:ins w:id="15882" w:author="Julio Li" w:date="2020-05-15T11:17:00Z">
        <w:r w:rsidRPr="00876437">
          <w:rPr>
            <w:lang w:val="en-GB"/>
            <w:rPrChange w:id="15883" w:author="Kevin Gu" w:date="2020-05-18T10:36:00Z">
              <w:rPr/>
            </w:rPrChange>
          </w:rPr>
          <w:t>Chengtian</w:t>
        </w:r>
        <w:proofErr w:type="spellEnd"/>
        <w:r w:rsidRPr="00876437">
          <w:rPr>
            <w:lang w:val="en-GB"/>
            <w:rPrChange w:id="15884" w:author="Kevin Gu" w:date="2020-05-18T10:36:00Z">
              <w:rPr/>
            </w:rPrChange>
          </w:rPr>
          <w:t xml:space="preserve"> </w:t>
        </w:r>
        <w:proofErr w:type="spellStart"/>
        <w:r w:rsidRPr="00876437">
          <w:rPr>
            <w:lang w:val="en-GB"/>
            <w:rPrChange w:id="15885" w:author="Kevin Gu" w:date="2020-05-18T10:36:00Z">
              <w:rPr/>
            </w:rPrChange>
          </w:rPr>
          <w:t>Weiye</w:t>
        </w:r>
        <w:proofErr w:type="spellEnd"/>
        <w:r w:rsidRPr="00876437">
          <w:rPr>
            <w:lang w:val="en-GB"/>
            <w:rPrChange w:id="15886" w:author="Kevin Gu" w:date="2020-05-18T10:36:00Z">
              <w:rPr/>
            </w:rPrChange>
          </w:rPr>
          <w:t xml:space="preserve"> (Ningbo) Chip Technology Co., Ltd physical network is operated by IT network team</w:t>
        </w:r>
        <w:r w:rsidR="00207EDB" w:rsidRPr="00876437">
          <w:rPr>
            <w:lang w:val="en-GB"/>
            <w:rPrChange w:id="15887" w:author="Kevin Gu" w:date="2020-05-18T10:36:00Z">
              <w:rPr/>
            </w:rPrChange>
          </w:rPr>
          <w:t>.</w:t>
        </w:r>
      </w:ins>
    </w:p>
    <w:p w14:paraId="78E3D868" w14:textId="6AF1A38A" w:rsidR="00E134A4" w:rsidRPr="00876437" w:rsidRDefault="00E134A4" w:rsidP="00E134A4">
      <w:pPr>
        <w:rPr>
          <w:ins w:id="15888" w:author="Julio Li" w:date="2020-05-15T11:17:00Z"/>
          <w:lang w:val="en-GB" w:eastAsia="zh-CN"/>
          <w:rPrChange w:id="15889" w:author="Kevin Gu" w:date="2020-05-18T10:36:00Z">
            <w:rPr>
              <w:ins w:id="15890" w:author="Julio Li" w:date="2020-05-15T11:17:00Z"/>
              <w:lang w:eastAsia="zh-CN"/>
            </w:rPr>
          </w:rPrChange>
        </w:rPr>
      </w:pPr>
      <w:proofErr w:type="spellStart"/>
      <w:ins w:id="15891" w:author="Julio Li" w:date="2020-05-15T11:17:00Z">
        <w:r w:rsidRPr="00876437">
          <w:rPr>
            <w:rFonts w:hint="eastAsia"/>
            <w:lang w:val="en-GB"/>
            <w:rPrChange w:id="15892" w:author="Kevin Gu" w:date="2020-05-18T10:36:00Z">
              <w:rPr>
                <w:rFonts w:hint="eastAsia"/>
              </w:rPr>
            </w:rPrChange>
          </w:rPr>
          <w:t>澄天伟业（宁波）芯片技术有限公司物理网络由</w:t>
        </w:r>
        <w:proofErr w:type="spellEnd"/>
        <w:r w:rsidRPr="00876437">
          <w:rPr>
            <w:lang w:val="en-GB"/>
            <w:rPrChange w:id="15893" w:author="Kevin Gu" w:date="2020-05-18T10:36:00Z">
              <w:rPr/>
            </w:rPrChange>
          </w:rPr>
          <w:t>IT</w:t>
        </w:r>
        <w:proofErr w:type="spellStart"/>
        <w:r w:rsidRPr="00876437">
          <w:rPr>
            <w:rFonts w:hint="eastAsia"/>
            <w:lang w:val="en-GB"/>
            <w:rPrChange w:id="15894" w:author="Kevin Gu" w:date="2020-05-18T10:36:00Z">
              <w:rPr>
                <w:rFonts w:hint="eastAsia"/>
              </w:rPr>
            </w:rPrChange>
          </w:rPr>
          <w:t>网络团队进行操作</w:t>
        </w:r>
        <w:proofErr w:type="spellEnd"/>
        <w:r w:rsidRPr="00876437">
          <w:rPr>
            <w:rFonts w:hint="eastAsia"/>
            <w:lang w:val="en-GB" w:eastAsia="zh-CN"/>
            <w:rPrChange w:id="15895" w:author="Kevin Gu" w:date="2020-05-18T10:36:00Z">
              <w:rPr>
                <w:rFonts w:hint="eastAsia"/>
                <w:lang w:eastAsia="zh-CN"/>
              </w:rPr>
            </w:rPrChange>
          </w:rPr>
          <w:t>。</w:t>
        </w:r>
      </w:ins>
    </w:p>
    <w:p w14:paraId="57F2024B" w14:textId="3CB298A6" w:rsidR="00E134A4" w:rsidRPr="00876437" w:rsidRDefault="00E134A4" w:rsidP="00E134A4">
      <w:pPr>
        <w:rPr>
          <w:ins w:id="15896" w:author="Julio Li" w:date="2020-05-15T11:17:00Z"/>
          <w:lang w:val="en-GB"/>
          <w:rPrChange w:id="15897" w:author="Kevin Gu" w:date="2020-05-18T10:36:00Z">
            <w:rPr>
              <w:ins w:id="15898" w:author="Julio Li" w:date="2020-05-15T11:17:00Z"/>
            </w:rPr>
          </w:rPrChange>
        </w:rPr>
      </w:pPr>
      <w:ins w:id="15899" w:author="Julio Li" w:date="2020-05-15T11:17:00Z">
        <w:r w:rsidRPr="00876437">
          <w:rPr>
            <w:lang w:val="en-GB"/>
            <w:rPrChange w:id="15900" w:author="Kevin Gu" w:date="2020-05-18T10:36:00Z">
              <w:rPr/>
            </w:rPrChange>
          </w:rPr>
          <w:t xml:space="preserve">All firewall rule modifications are </w:t>
        </w:r>
      </w:ins>
      <w:ins w:id="15901" w:author="Julio Li [2]" w:date="2020-09-07T18:43:00Z">
        <w:r w:rsidR="004D1C98">
          <w:rPr>
            <w:lang w:val="en-GB"/>
          </w:rPr>
          <w:t>performed by IT engineer and approved by security manager</w:t>
        </w:r>
      </w:ins>
      <w:ins w:id="15902" w:author="Julio Li" w:date="2020-05-15T11:17:00Z">
        <w:del w:id="15903" w:author="Julio Li [2]" w:date="2020-09-07T18:43:00Z">
          <w:r w:rsidRPr="00876437" w:rsidDel="004D1C98">
            <w:rPr>
              <w:lang w:val="en-GB"/>
              <w:rPrChange w:id="15904" w:author="Kevin Gu" w:date="2020-05-18T10:36:00Z">
                <w:rPr/>
              </w:rPrChange>
            </w:rPr>
            <w:delText xml:space="preserve">approved by </w:delText>
          </w:r>
        </w:del>
        <w:commentRangeStart w:id="15905"/>
        <w:commentRangeStart w:id="15906"/>
        <w:del w:id="15907" w:author="Kevin Gu" w:date="2020-05-18T11:25:00Z">
          <w:r w:rsidRPr="00876437" w:rsidDel="008B61E5">
            <w:rPr>
              <w:lang w:val="en-GB"/>
              <w:rPrChange w:id="15908" w:author="Kevin Gu" w:date="2020-05-18T10:36:00Z">
                <w:rPr/>
              </w:rPrChange>
            </w:rPr>
            <w:delText xml:space="preserve"> </w:delText>
          </w:r>
        </w:del>
        <w:del w:id="15909" w:author="Julio Li [2]" w:date="2020-09-07T18:43:00Z">
          <w:r w:rsidRPr="00876437" w:rsidDel="004D1C98">
            <w:rPr>
              <w:lang w:val="en-GB"/>
              <w:rPrChange w:id="15910" w:author="Kevin Gu" w:date="2020-05-18T10:36:00Z">
                <w:rPr/>
              </w:rPrChange>
            </w:rPr>
            <w:delText>sec</w:delText>
          </w:r>
        </w:del>
        <w:del w:id="15911" w:author="Julio Li [2]" w:date="2020-09-07T18:42:00Z">
          <w:r w:rsidRPr="00876437" w:rsidDel="004D1C98">
            <w:rPr>
              <w:lang w:val="en-GB"/>
              <w:rPrChange w:id="15912" w:author="Kevin Gu" w:date="2020-05-18T10:36:00Z">
                <w:rPr/>
              </w:rPrChange>
            </w:rPr>
            <w:delText>urity Department</w:delText>
          </w:r>
        </w:del>
      </w:ins>
      <w:commentRangeEnd w:id="15905"/>
      <w:r w:rsidR="004660DC">
        <w:rPr>
          <w:rStyle w:val="CommentReference"/>
        </w:rPr>
        <w:commentReference w:id="15905"/>
      </w:r>
      <w:commentRangeEnd w:id="15906"/>
      <w:r w:rsidR="00D82691">
        <w:rPr>
          <w:rStyle w:val="CommentReference"/>
        </w:rPr>
        <w:commentReference w:id="15906"/>
      </w:r>
      <w:ins w:id="15913" w:author="Julio Li" w:date="2020-05-15T11:17:00Z">
        <w:r w:rsidR="00207EDB" w:rsidRPr="00876437">
          <w:rPr>
            <w:lang w:val="en-GB"/>
            <w:rPrChange w:id="15914" w:author="Kevin Gu" w:date="2020-05-18T10:36:00Z">
              <w:rPr/>
            </w:rPrChange>
          </w:rPr>
          <w:t>.</w:t>
        </w:r>
      </w:ins>
    </w:p>
    <w:p w14:paraId="7A4EE277" w14:textId="2D258EFB" w:rsidR="00E134A4" w:rsidRPr="00876437" w:rsidRDefault="00E134A4" w:rsidP="00E134A4">
      <w:pPr>
        <w:rPr>
          <w:ins w:id="15915" w:author="Julio Li" w:date="2020-05-15T11:17:00Z"/>
          <w:lang w:val="en-GB" w:eastAsia="zh-CN"/>
          <w:rPrChange w:id="15916" w:author="Kevin Gu" w:date="2020-05-18T10:36:00Z">
            <w:rPr>
              <w:ins w:id="15917" w:author="Julio Li" w:date="2020-05-15T11:17:00Z"/>
              <w:lang w:eastAsia="zh-CN"/>
            </w:rPr>
          </w:rPrChange>
        </w:rPr>
      </w:pPr>
      <w:commentRangeStart w:id="15918"/>
      <w:commentRangeStart w:id="15919"/>
      <w:proofErr w:type="spellStart"/>
      <w:ins w:id="15920" w:author="Julio Li" w:date="2020-05-15T11:17:00Z">
        <w:r w:rsidRPr="00876437">
          <w:rPr>
            <w:rFonts w:hint="eastAsia"/>
            <w:lang w:val="en-GB"/>
            <w:rPrChange w:id="15921" w:author="Kevin Gu" w:date="2020-05-18T10:36:00Z">
              <w:rPr>
                <w:rFonts w:hint="eastAsia"/>
              </w:rPr>
            </w:rPrChange>
          </w:rPr>
          <w:t>所有防火墙规定的修改</w:t>
        </w:r>
      </w:ins>
      <w:proofErr w:type="spellEnd"/>
      <w:ins w:id="15922" w:author="Julio Li [2]" w:date="2020-09-07T18:43:00Z">
        <w:r w:rsidR="004D1C98">
          <w:rPr>
            <w:rFonts w:hint="eastAsia"/>
            <w:lang w:val="en-GB" w:eastAsia="zh-CN"/>
          </w:rPr>
          <w:t>通过</w:t>
        </w:r>
        <w:r w:rsidR="004D1C98">
          <w:rPr>
            <w:rFonts w:hint="eastAsia"/>
            <w:lang w:val="en-GB" w:eastAsia="zh-CN"/>
          </w:rPr>
          <w:t>IT</w:t>
        </w:r>
        <w:r w:rsidR="004D1C98">
          <w:rPr>
            <w:rFonts w:hint="eastAsia"/>
            <w:lang w:val="en-GB" w:eastAsia="zh-CN"/>
          </w:rPr>
          <w:t>工程师操作</w:t>
        </w:r>
      </w:ins>
      <w:ins w:id="15923" w:author="Julio Li [2]" w:date="2020-09-07T18:44:00Z">
        <w:r w:rsidR="004D1C98">
          <w:rPr>
            <w:rFonts w:hint="eastAsia"/>
            <w:lang w:val="en-GB" w:eastAsia="zh-CN"/>
          </w:rPr>
          <w:t>由安全经理批准</w:t>
        </w:r>
      </w:ins>
      <w:ins w:id="15924" w:author="Julio Li" w:date="2020-05-15T11:17:00Z">
        <w:del w:id="15925" w:author="Julio Li [2]" w:date="2020-09-07T18:43:00Z">
          <w:r w:rsidRPr="00876437" w:rsidDel="004D1C98">
            <w:rPr>
              <w:rFonts w:hint="eastAsia"/>
              <w:lang w:val="en-GB"/>
              <w:rPrChange w:id="15926" w:author="Kevin Gu" w:date="2020-05-18T10:36:00Z">
                <w:rPr>
                  <w:rFonts w:hint="eastAsia"/>
                </w:rPr>
              </w:rPrChange>
            </w:rPr>
            <w:delText>需要得到安全部的批准后方可进行</w:delText>
          </w:r>
        </w:del>
        <w:r w:rsidRPr="00876437">
          <w:rPr>
            <w:rFonts w:hint="eastAsia"/>
            <w:lang w:val="en-GB" w:eastAsia="zh-CN"/>
            <w:rPrChange w:id="15927" w:author="Kevin Gu" w:date="2020-05-18T10:36:00Z">
              <w:rPr>
                <w:rFonts w:hint="eastAsia"/>
                <w:lang w:eastAsia="zh-CN"/>
              </w:rPr>
            </w:rPrChange>
          </w:rPr>
          <w:t>。</w:t>
        </w:r>
      </w:ins>
      <w:commentRangeEnd w:id="15918"/>
      <w:r w:rsidR="0098144E">
        <w:rPr>
          <w:rStyle w:val="CommentReference"/>
        </w:rPr>
        <w:commentReference w:id="15918"/>
      </w:r>
      <w:commentRangeEnd w:id="15919"/>
      <w:r w:rsidR="0098144E">
        <w:rPr>
          <w:rStyle w:val="CommentReference"/>
        </w:rPr>
        <w:commentReference w:id="15919"/>
      </w:r>
    </w:p>
    <w:p w14:paraId="3F52ECA9" w14:textId="2841B281" w:rsidR="00E134A4" w:rsidRPr="00876437" w:rsidDel="0098144E" w:rsidRDefault="00E134A4" w:rsidP="00E134A4">
      <w:pPr>
        <w:rPr>
          <w:ins w:id="15928" w:author="Julio Li" w:date="2020-05-15T11:17:00Z"/>
          <w:del w:id="15929" w:author="Julio Li [2]" w:date="2020-09-07T18:44:00Z"/>
          <w:lang w:val="en-GB"/>
          <w:rPrChange w:id="15930" w:author="Kevin Gu" w:date="2020-05-18T10:36:00Z">
            <w:rPr>
              <w:ins w:id="15931" w:author="Julio Li" w:date="2020-05-15T11:17:00Z"/>
              <w:del w:id="15932" w:author="Julio Li [2]" w:date="2020-09-07T18:44:00Z"/>
            </w:rPr>
          </w:rPrChange>
        </w:rPr>
      </w:pPr>
      <w:ins w:id="15933" w:author="Julio Li" w:date="2020-05-15T11:17:00Z">
        <w:del w:id="15934" w:author="Julio Li [2]" w:date="2020-09-07T18:44:00Z">
          <w:r w:rsidRPr="00876437" w:rsidDel="0098144E">
            <w:rPr>
              <w:lang w:val="en-GB"/>
              <w:rPrChange w:id="15935" w:author="Kevin Gu" w:date="2020-05-18T10:36:00Z">
                <w:rPr/>
              </w:rPrChange>
            </w:rPr>
            <w:delText>Rules and architecture</w:delText>
          </w:r>
        </w:del>
      </w:ins>
      <w:ins w:id="15936" w:author="Julio Li" w:date="2020-05-15T11:18:00Z">
        <w:del w:id="15937" w:author="Julio Li [2]" w:date="2020-09-07T18:44:00Z">
          <w:r w:rsidR="00207EDB" w:rsidRPr="00876437" w:rsidDel="0098144E">
            <w:rPr>
              <w:lang w:val="en-GB"/>
              <w:rPrChange w:id="15938" w:author="Kevin Gu" w:date="2020-05-18T10:36:00Z">
                <w:rPr/>
              </w:rPrChange>
            </w:rPr>
            <w:delText xml:space="preserve"> </w:delText>
          </w:r>
        </w:del>
      </w:ins>
      <w:ins w:id="15939" w:author="Julio Li" w:date="2020-05-15T11:17:00Z">
        <w:del w:id="15940" w:author="Julio Li [2]" w:date="2020-09-07T18:44:00Z">
          <w:r w:rsidRPr="00876437" w:rsidDel="0098144E">
            <w:rPr>
              <w:lang w:val="en-GB"/>
              <w:rPrChange w:id="15941" w:author="Kevin Gu" w:date="2020-05-18T10:36:00Z">
                <w:rPr/>
              </w:rPrChange>
            </w:rPr>
            <w:delText>modification are proposed by local IT team and approved by securityDepartment</w:delText>
          </w:r>
          <w:r w:rsidR="00207EDB" w:rsidRPr="00876437" w:rsidDel="0098144E">
            <w:rPr>
              <w:lang w:val="en-GB"/>
              <w:rPrChange w:id="15942" w:author="Kevin Gu" w:date="2020-05-18T10:36:00Z">
                <w:rPr/>
              </w:rPrChange>
            </w:rPr>
            <w:delText>.</w:delText>
          </w:r>
        </w:del>
      </w:ins>
    </w:p>
    <w:p w14:paraId="1CC5EBDF" w14:textId="232D4B49" w:rsidR="00E134A4" w:rsidRPr="00876437" w:rsidDel="0098144E" w:rsidRDefault="00E134A4" w:rsidP="00E134A4">
      <w:pPr>
        <w:rPr>
          <w:ins w:id="15943" w:author="Julio Li" w:date="2020-05-15T11:18:00Z"/>
          <w:del w:id="15944" w:author="Julio Li [2]" w:date="2020-09-07T18:44:00Z"/>
          <w:lang w:val="en-GB"/>
          <w:rPrChange w:id="15945" w:author="Kevin Gu" w:date="2020-05-18T10:36:00Z">
            <w:rPr>
              <w:ins w:id="15946" w:author="Julio Li" w:date="2020-05-15T11:18:00Z"/>
              <w:del w:id="15947" w:author="Julio Li [2]" w:date="2020-09-07T18:44:00Z"/>
            </w:rPr>
          </w:rPrChange>
        </w:rPr>
      </w:pPr>
      <w:ins w:id="15948" w:author="Julio Li" w:date="2020-05-15T11:17:00Z">
        <w:del w:id="15949" w:author="Julio Li [2]" w:date="2020-09-07T18:44:00Z">
          <w:r w:rsidRPr="00876437" w:rsidDel="0098144E">
            <w:rPr>
              <w:rFonts w:hint="eastAsia"/>
              <w:lang w:val="en-GB"/>
              <w:rPrChange w:id="15950" w:author="Kevin Gu" w:date="2020-05-18T10:36:00Z">
                <w:rPr>
                  <w:rFonts w:hint="eastAsia"/>
                </w:rPr>
              </w:rPrChange>
            </w:rPr>
            <w:delText>规则和架构修改由本地信息技术团队建议，由安全部批准后实施。</w:delText>
          </w:r>
        </w:del>
      </w:ins>
    </w:p>
    <w:p w14:paraId="6FF1417C" w14:textId="27D9B43B" w:rsidR="00B205CB" w:rsidRPr="00876437" w:rsidRDefault="00B205CB" w:rsidP="00B205CB">
      <w:pPr>
        <w:pStyle w:val="Title3"/>
        <w:rPr>
          <w:ins w:id="15951" w:author="Julio Li" w:date="2020-05-15T11:18:00Z"/>
          <w:lang w:val="en-GB"/>
          <w:rPrChange w:id="15952" w:author="Kevin Gu" w:date="2020-05-18T10:36:00Z">
            <w:rPr>
              <w:ins w:id="15953" w:author="Julio Li" w:date="2020-05-15T11:18:00Z"/>
            </w:rPr>
          </w:rPrChange>
        </w:rPr>
      </w:pPr>
      <w:ins w:id="15954" w:author="Julio Li" w:date="2020-05-15T11:18:00Z">
        <w:r w:rsidRPr="00876437">
          <w:rPr>
            <w:lang w:val="en-GB"/>
            <w:rPrChange w:id="15955" w:author="Kevin Gu" w:date="2020-05-18T10:36:00Z">
              <w:rPr/>
            </w:rPrChange>
          </w:rPr>
          <w:t xml:space="preserve">IT </w:t>
        </w:r>
      </w:ins>
      <w:ins w:id="15956" w:author="Julio Li" w:date="2020-05-15T12:11:00Z">
        <w:r w:rsidR="00253772" w:rsidRPr="00876437">
          <w:rPr>
            <w:lang w:val="en-GB"/>
            <w:rPrChange w:id="15957" w:author="Kevin Gu" w:date="2020-05-18T10:36:00Z">
              <w:rPr/>
            </w:rPrChange>
          </w:rPr>
          <w:t>S</w:t>
        </w:r>
      </w:ins>
      <w:ins w:id="15958" w:author="Julio Li" w:date="2020-05-15T11:18:00Z">
        <w:r w:rsidRPr="00876437">
          <w:rPr>
            <w:lang w:val="en-GB"/>
            <w:rPrChange w:id="15959" w:author="Kevin Gu" w:date="2020-05-18T10:36:00Z">
              <w:rPr/>
            </w:rPrChange>
          </w:rPr>
          <w:t xml:space="preserve">ystem </w:t>
        </w:r>
      </w:ins>
      <w:ins w:id="15960" w:author="Julio Li" w:date="2020-05-15T12:11:00Z">
        <w:r w:rsidR="00253772" w:rsidRPr="00876437">
          <w:rPr>
            <w:lang w:val="en-GB"/>
            <w:rPrChange w:id="15961" w:author="Kevin Gu" w:date="2020-05-18T10:36:00Z">
              <w:rPr/>
            </w:rPrChange>
          </w:rPr>
          <w:t>S</w:t>
        </w:r>
      </w:ins>
      <w:ins w:id="15962" w:author="Julio Li" w:date="2020-05-15T11:18:00Z">
        <w:r w:rsidRPr="00876437">
          <w:rPr>
            <w:lang w:val="en-GB"/>
            <w:rPrChange w:id="15963" w:author="Kevin Gu" w:date="2020-05-18T10:36:00Z">
              <w:rPr/>
            </w:rPrChange>
          </w:rPr>
          <w:t xml:space="preserve">ecurity </w:t>
        </w:r>
        <w:proofErr w:type="spellStart"/>
        <w:r w:rsidRPr="00876437">
          <w:rPr>
            <w:rFonts w:hint="eastAsia"/>
            <w:lang w:val="en-GB"/>
            <w:rPrChange w:id="15964" w:author="Kevin Gu" w:date="2020-05-18T10:36:00Z">
              <w:rPr>
                <w:rFonts w:hint="eastAsia"/>
              </w:rPr>
            </w:rPrChange>
          </w:rPr>
          <w:t>信息系统安全</w:t>
        </w:r>
        <w:proofErr w:type="spellEnd"/>
      </w:ins>
    </w:p>
    <w:p w14:paraId="4FFCA963" w14:textId="6F6D7459" w:rsidR="00B205CB" w:rsidRPr="00876437" w:rsidDel="008B61E5" w:rsidRDefault="00B205CB" w:rsidP="00B205CB">
      <w:pPr>
        <w:rPr>
          <w:ins w:id="15965" w:author="Julio Li" w:date="2020-05-15T11:19:00Z"/>
          <w:del w:id="15966" w:author="Kevin Gu" w:date="2020-05-18T11:26:00Z"/>
          <w:lang w:val="en-GB"/>
          <w:rPrChange w:id="15967" w:author="Kevin Gu" w:date="2020-05-18T10:36:00Z">
            <w:rPr>
              <w:ins w:id="15968" w:author="Julio Li" w:date="2020-05-15T11:19:00Z"/>
              <w:del w:id="15969" w:author="Kevin Gu" w:date="2020-05-18T11:26:00Z"/>
            </w:rPr>
          </w:rPrChange>
        </w:rPr>
      </w:pPr>
      <w:ins w:id="15970" w:author="Julio Li" w:date="2020-05-15T11:19:00Z">
        <w:del w:id="15971" w:author="Kevin Gu" w:date="2020-05-18T11:26:00Z">
          <w:r w:rsidRPr="00876437" w:rsidDel="008B61E5">
            <w:rPr>
              <w:lang w:val="en-GB"/>
              <w:rPrChange w:id="15972" w:author="Kevin Gu" w:date="2020-05-18T10:36:00Z">
                <w:rPr/>
              </w:rPrChange>
            </w:rPr>
            <w:delText>Desktop</w:delText>
          </w:r>
        </w:del>
      </w:ins>
    </w:p>
    <w:p w14:paraId="2AFB1BD9" w14:textId="34415486" w:rsidR="00B205CB" w:rsidRPr="00876437" w:rsidDel="008B61E5" w:rsidRDefault="00B205CB" w:rsidP="00B205CB">
      <w:pPr>
        <w:rPr>
          <w:ins w:id="15973" w:author="Julio Li" w:date="2020-05-15T11:19:00Z"/>
          <w:del w:id="15974" w:author="Kevin Gu" w:date="2020-05-18T11:26:00Z"/>
          <w:lang w:val="en-GB"/>
          <w:rPrChange w:id="15975" w:author="Kevin Gu" w:date="2020-05-18T10:36:00Z">
            <w:rPr>
              <w:ins w:id="15976" w:author="Julio Li" w:date="2020-05-15T11:19:00Z"/>
              <w:del w:id="15977" w:author="Kevin Gu" w:date="2020-05-18T11:26:00Z"/>
            </w:rPr>
          </w:rPrChange>
        </w:rPr>
      </w:pPr>
      <w:ins w:id="15978" w:author="Julio Li" w:date="2020-05-15T11:19:00Z">
        <w:del w:id="15979" w:author="Kevin Gu" w:date="2020-05-18T11:26:00Z">
          <w:r w:rsidRPr="00876437" w:rsidDel="008B61E5">
            <w:rPr>
              <w:rFonts w:hint="eastAsia"/>
              <w:lang w:val="en-GB"/>
              <w:rPrChange w:id="15980" w:author="Kevin Gu" w:date="2020-05-18T10:36:00Z">
                <w:rPr>
                  <w:rFonts w:hint="eastAsia"/>
                </w:rPr>
              </w:rPrChange>
            </w:rPr>
            <w:delText>台式电脑</w:delText>
          </w:r>
        </w:del>
      </w:ins>
    </w:p>
    <w:p w14:paraId="7E682859" w14:textId="1705EBBA" w:rsidR="00B205CB" w:rsidRPr="00876437" w:rsidRDefault="00B205CB" w:rsidP="00B205CB">
      <w:pPr>
        <w:rPr>
          <w:ins w:id="15981" w:author="Julio Li" w:date="2020-05-15T11:19:00Z"/>
          <w:lang w:val="en-GB"/>
          <w:rPrChange w:id="15982" w:author="Kevin Gu" w:date="2020-05-18T10:36:00Z">
            <w:rPr>
              <w:ins w:id="15983" w:author="Julio Li" w:date="2020-05-15T11:19:00Z"/>
            </w:rPr>
          </w:rPrChange>
        </w:rPr>
      </w:pPr>
      <w:ins w:id="15984" w:author="Julio Li" w:date="2020-05-15T11:19:00Z">
        <w:r w:rsidRPr="00876437">
          <w:rPr>
            <w:lang w:val="en-GB"/>
            <w:rPrChange w:id="15985" w:author="Kevin Gu" w:date="2020-05-18T10:36:00Z">
              <w:rPr/>
            </w:rPrChange>
          </w:rPr>
          <w:t xml:space="preserve">All desktops connected to the </w:t>
        </w:r>
        <w:proofErr w:type="spellStart"/>
        <w:r w:rsidRPr="00876437">
          <w:rPr>
            <w:lang w:val="en-GB"/>
            <w:rPrChange w:id="15986" w:author="Kevin Gu" w:date="2020-05-18T10:36:00Z">
              <w:rPr/>
            </w:rPrChange>
          </w:rPr>
          <w:t>Chengtian</w:t>
        </w:r>
        <w:proofErr w:type="spellEnd"/>
        <w:r w:rsidRPr="00876437">
          <w:rPr>
            <w:lang w:val="en-GB"/>
            <w:rPrChange w:id="15987" w:author="Kevin Gu" w:date="2020-05-18T10:36:00Z">
              <w:rPr/>
            </w:rPrChange>
          </w:rPr>
          <w:t xml:space="preserve"> </w:t>
        </w:r>
        <w:proofErr w:type="spellStart"/>
        <w:r w:rsidRPr="00876437">
          <w:rPr>
            <w:lang w:val="en-GB"/>
            <w:rPrChange w:id="15988" w:author="Kevin Gu" w:date="2020-05-18T10:36:00Z">
              <w:rPr/>
            </w:rPrChange>
          </w:rPr>
          <w:t>Weiye</w:t>
        </w:r>
        <w:proofErr w:type="spellEnd"/>
        <w:r w:rsidRPr="00876437">
          <w:rPr>
            <w:lang w:val="en-GB"/>
            <w:rPrChange w:id="15989" w:author="Kevin Gu" w:date="2020-05-18T10:36:00Z">
              <w:rPr/>
            </w:rPrChange>
          </w:rPr>
          <w:t xml:space="preserve"> (Ningbo) Chip Technology Co., Ltd I.S. must comply with the following requirements:</w:t>
        </w:r>
      </w:ins>
    </w:p>
    <w:p w14:paraId="7CE0DA56" w14:textId="47213841" w:rsidR="00B205CB" w:rsidRPr="00876437" w:rsidRDefault="00B205CB" w:rsidP="00B205CB">
      <w:pPr>
        <w:rPr>
          <w:ins w:id="15990" w:author="Julio Li" w:date="2020-05-15T11:19:00Z"/>
          <w:lang w:val="en-GB"/>
          <w:rPrChange w:id="15991" w:author="Kevin Gu" w:date="2020-05-18T10:36:00Z">
            <w:rPr>
              <w:ins w:id="15992" w:author="Julio Li" w:date="2020-05-15T11:19:00Z"/>
            </w:rPr>
          </w:rPrChange>
        </w:rPr>
      </w:pPr>
      <w:proofErr w:type="spellStart"/>
      <w:ins w:id="15993" w:author="Julio Li" w:date="2020-05-15T11:19:00Z">
        <w:r w:rsidRPr="00876437">
          <w:rPr>
            <w:rFonts w:hint="eastAsia"/>
            <w:lang w:val="en-GB"/>
            <w:rPrChange w:id="15994" w:author="Kevin Gu" w:date="2020-05-18T10:36:00Z">
              <w:rPr>
                <w:rFonts w:hint="eastAsia"/>
              </w:rPr>
            </w:rPrChange>
          </w:rPr>
          <w:t>所有连接到澄天伟业（宁波）芯片技术有限公司网络的台式电脑都应当遵守以下规定</w:t>
        </w:r>
        <w:proofErr w:type="spellEnd"/>
        <w:r w:rsidRPr="00876437">
          <w:rPr>
            <w:rFonts w:hint="eastAsia"/>
            <w:lang w:val="en-GB"/>
            <w:rPrChange w:id="15995" w:author="Kevin Gu" w:date="2020-05-18T10:36:00Z">
              <w:rPr>
                <w:rFonts w:hint="eastAsia"/>
              </w:rPr>
            </w:rPrChange>
          </w:rPr>
          <w:t>：</w:t>
        </w:r>
      </w:ins>
    </w:p>
    <w:p w14:paraId="592506C2" w14:textId="356D39EA" w:rsidR="00B205CB" w:rsidRPr="00876437" w:rsidRDefault="00B205CB" w:rsidP="00B205CB">
      <w:pPr>
        <w:rPr>
          <w:ins w:id="15996" w:author="Julio Li" w:date="2020-05-15T11:19:00Z"/>
          <w:lang w:val="en-GB"/>
          <w:rPrChange w:id="15997" w:author="Kevin Gu" w:date="2020-05-18T10:36:00Z">
            <w:rPr>
              <w:ins w:id="15998" w:author="Julio Li" w:date="2020-05-15T11:19:00Z"/>
            </w:rPr>
          </w:rPrChange>
        </w:rPr>
      </w:pPr>
      <w:ins w:id="15999" w:author="Julio Li" w:date="2020-05-15T11:19:00Z">
        <w:r w:rsidRPr="00876437">
          <w:rPr>
            <w:lang w:val="en-GB"/>
            <w:rPrChange w:id="16000" w:author="Kevin Gu" w:date="2020-05-18T10:36:00Z">
              <w:rPr/>
            </w:rPrChange>
          </w:rPr>
          <w:t xml:space="preserve">The desktop </w:t>
        </w:r>
      </w:ins>
      <w:ins w:id="16001" w:author="Kevin Gu" w:date="2020-05-18T17:27:00Z">
        <w:r w:rsidR="000E2F1F">
          <w:rPr>
            <w:lang w:val="en-GB"/>
          </w:rPr>
          <w:t xml:space="preserve">computer </w:t>
        </w:r>
      </w:ins>
      <w:ins w:id="16002" w:author="Julio Li" w:date="2020-05-15T11:19:00Z">
        <w:r w:rsidRPr="00876437">
          <w:rPr>
            <w:lang w:val="en-GB"/>
            <w:rPrChange w:id="16003" w:author="Kevin Gu" w:date="2020-05-18T10:36:00Z">
              <w:rPr/>
            </w:rPrChange>
          </w:rPr>
          <w:t xml:space="preserve">must run the anti-virus system selected by </w:t>
        </w:r>
        <w:proofErr w:type="spellStart"/>
        <w:r w:rsidRPr="00876437">
          <w:rPr>
            <w:lang w:val="en-GB"/>
            <w:rPrChange w:id="16004" w:author="Kevin Gu" w:date="2020-05-18T10:36:00Z">
              <w:rPr/>
            </w:rPrChange>
          </w:rPr>
          <w:t>Chengtian</w:t>
        </w:r>
        <w:proofErr w:type="spellEnd"/>
        <w:r w:rsidRPr="00876437">
          <w:rPr>
            <w:lang w:val="en-GB"/>
            <w:rPrChange w:id="16005" w:author="Kevin Gu" w:date="2020-05-18T10:36:00Z">
              <w:rPr/>
            </w:rPrChange>
          </w:rPr>
          <w:t xml:space="preserve"> </w:t>
        </w:r>
        <w:proofErr w:type="spellStart"/>
        <w:r w:rsidRPr="00876437">
          <w:rPr>
            <w:lang w:val="en-GB"/>
            <w:rPrChange w:id="16006" w:author="Kevin Gu" w:date="2020-05-18T10:36:00Z">
              <w:rPr/>
            </w:rPrChange>
          </w:rPr>
          <w:t>Weiye</w:t>
        </w:r>
        <w:proofErr w:type="spellEnd"/>
        <w:r w:rsidRPr="00876437">
          <w:rPr>
            <w:lang w:val="en-GB"/>
            <w:rPrChange w:id="16007" w:author="Kevin Gu" w:date="2020-05-18T10:36:00Z">
              <w:rPr/>
            </w:rPrChange>
          </w:rPr>
          <w:t xml:space="preserve"> (Ningbo) Chip Technology Co., Ltd IT department. Its configuration must also comply with the </w:t>
        </w:r>
        <w:proofErr w:type="spellStart"/>
        <w:r w:rsidRPr="00876437">
          <w:rPr>
            <w:lang w:val="en-GB"/>
            <w:rPrChange w:id="16008" w:author="Kevin Gu" w:date="2020-05-18T10:36:00Z">
              <w:rPr/>
            </w:rPrChange>
          </w:rPr>
          <w:t>Chengtian</w:t>
        </w:r>
        <w:proofErr w:type="spellEnd"/>
        <w:r w:rsidRPr="00876437">
          <w:rPr>
            <w:lang w:val="en-GB"/>
            <w:rPrChange w:id="16009" w:author="Kevin Gu" w:date="2020-05-18T10:36:00Z">
              <w:rPr/>
            </w:rPrChange>
          </w:rPr>
          <w:t xml:space="preserve"> </w:t>
        </w:r>
        <w:proofErr w:type="spellStart"/>
        <w:r w:rsidRPr="00876437">
          <w:rPr>
            <w:lang w:val="en-GB"/>
            <w:rPrChange w:id="16010" w:author="Kevin Gu" w:date="2020-05-18T10:36:00Z">
              <w:rPr/>
            </w:rPrChange>
          </w:rPr>
          <w:t>Weiye</w:t>
        </w:r>
        <w:proofErr w:type="spellEnd"/>
        <w:r w:rsidRPr="00876437">
          <w:rPr>
            <w:lang w:val="en-GB"/>
            <w:rPrChange w:id="16011" w:author="Kevin Gu" w:date="2020-05-18T10:36:00Z">
              <w:rPr/>
            </w:rPrChange>
          </w:rPr>
          <w:t xml:space="preserve"> (Ningbo) Chip Technology Co., Ltd IT standards (i.e. policies).</w:t>
        </w:r>
      </w:ins>
    </w:p>
    <w:p w14:paraId="7C812181" w14:textId="7250BCC6" w:rsidR="00B205CB" w:rsidRPr="00876437" w:rsidRDefault="00B205CB" w:rsidP="00B205CB">
      <w:pPr>
        <w:rPr>
          <w:ins w:id="16012" w:author="Julio Li" w:date="2020-05-15T11:19:00Z"/>
          <w:lang w:val="en-GB"/>
          <w:rPrChange w:id="16013" w:author="Kevin Gu" w:date="2020-05-18T10:36:00Z">
            <w:rPr>
              <w:ins w:id="16014" w:author="Julio Li" w:date="2020-05-15T11:19:00Z"/>
            </w:rPr>
          </w:rPrChange>
        </w:rPr>
      </w:pPr>
      <w:proofErr w:type="spellStart"/>
      <w:ins w:id="16015" w:author="Julio Li" w:date="2020-05-15T11:19:00Z">
        <w:r w:rsidRPr="00876437">
          <w:rPr>
            <w:rFonts w:hint="eastAsia"/>
            <w:lang w:val="en-GB"/>
            <w:rPrChange w:id="16016" w:author="Kevin Gu" w:date="2020-05-18T10:36:00Z">
              <w:rPr>
                <w:rFonts w:hint="eastAsia"/>
              </w:rPr>
            </w:rPrChange>
          </w:rPr>
          <w:t>台式机必须运行由澄天伟业（宁波）芯片技术有限公司</w:t>
        </w:r>
        <w:proofErr w:type="spellEnd"/>
        <w:r w:rsidRPr="00876437">
          <w:rPr>
            <w:lang w:val="en-GB"/>
            <w:rPrChange w:id="16017" w:author="Kevin Gu" w:date="2020-05-18T10:36:00Z">
              <w:rPr/>
            </w:rPrChange>
          </w:rPr>
          <w:t>IT</w:t>
        </w:r>
        <w:proofErr w:type="spellStart"/>
        <w:r w:rsidRPr="00876437">
          <w:rPr>
            <w:rFonts w:hint="eastAsia"/>
            <w:lang w:val="en-GB"/>
            <w:rPrChange w:id="16018" w:author="Kevin Gu" w:date="2020-05-18T10:36:00Z">
              <w:rPr>
                <w:rFonts w:hint="eastAsia"/>
              </w:rPr>
            </w:rPrChange>
          </w:rPr>
          <w:t>部门选择的杀毒软件。其配置必须遵守澄天伟业（宁波）芯片技术有限公司的标准（比如策略</w:t>
        </w:r>
        <w:proofErr w:type="spellEnd"/>
        <w:r w:rsidRPr="00876437">
          <w:rPr>
            <w:rFonts w:hint="eastAsia"/>
            <w:lang w:val="en-GB"/>
            <w:rPrChange w:id="16019" w:author="Kevin Gu" w:date="2020-05-18T10:36:00Z">
              <w:rPr>
                <w:rFonts w:hint="eastAsia"/>
              </w:rPr>
            </w:rPrChange>
          </w:rPr>
          <w:t>）</w:t>
        </w:r>
      </w:ins>
    </w:p>
    <w:p w14:paraId="00EF5AB0" w14:textId="6B648EE6" w:rsidR="00B205CB" w:rsidRPr="00876437" w:rsidRDefault="00B205CB" w:rsidP="00B205CB">
      <w:pPr>
        <w:rPr>
          <w:ins w:id="16020" w:author="Julio Li" w:date="2020-05-15T11:19:00Z"/>
          <w:lang w:val="en-GB"/>
          <w:rPrChange w:id="16021" w:author="Kevin Gu" w:date="2020-05-18T10:36:00Z">
            <w:rPr>
              <w:ins w:id="16022" w:author="Julio Li" w:date="2020-05-15T11:19:00Z"/>
            </w:rPr>
          </w:rPrChange>
        </w:rPr>
      </w:pPr>
      <w:ins w:id="16023" w:author="Julio Li" w:date="2020-05-15T11:19:00Z">
        <w:r w:rsidRPr="00876437">
          <w:rPr>
            <w:lang w:val="en-GB"/>
            <w:rPrChange w:id="16024" w:author="Kevin Gu" w:date="2020-05-18T10:36:00Z">
              <w:rPr/>
            </w:rPrChange>
          </w:rPr>
          <w:t xml:space="preserve">Administrative and support generic accounts should be disabled or protected by a random or station by station diversified password. Otherwise, very strong passwords must be used; a </w:t>
        </w:r>
        <w:proofErr w:type="spellStart"/>
        <w:r w:rsidRPr="00876437">
          <w:rPr>
            <w:lang w:val="en-GB"/>
            <w:rPrChange w:id="16025" w:author="Kevin Gu" w:date="2020-05-18T10:36:00Z">
              <w:rPr/>
            </w:rPrChange>
          </w:rPr>
          <w:t>brut</w:t>
        </w:r>
        <w:proofErr w:type="spellEnd"/>
        <w:r w:rsidRPr="00876437">
          <w:rPr>
            <w:lang w:val="en-GB"/>
            <w:rPrChange w:id="16026" w:author="Kevin Gu" w:date="2020-05-18T10:36:00Z">
              <w:rPr/>
            </w:rPrChange>
          </w:rPr>
          <w:t xml:space="preserve"> force attack on the password hash must require consequent resources and time to prevent such attack.</w:t>
        </w:r>
      </w:ins>
    </w:p>
    <w:p w14:paraId="7A65E635" w14:textId="48A47E9D" w:rsidR="000903C1" w:rsidRDefault="00B205CB" w:rsidP="00B205CB">
      <w:pPr>
        <w:rPr>
          <w:ins w:id="16027" w:author="Julio Li [2]" w:date="2020-09-08T10:37:00Z"/>
          <w:lang w:val="en-GB"/>
        </w:rPr>
      </w:pPr>
      <w:ins w:id="16028" w:author="Julio Li" w:date="2020-05-15T11:19:00Z">
        <w:r w:rsidRPr="00876437">
          <w:rPr>
            <w:rFonts w:hint="eastAsia"/>
            <w:lang w:val="en-GB"/>
            <w:rPrChange w:id="16029" w:author="Kevin Gu" w:date="2020-05-18T10:36:00Z">
              <w:rPr>
                <w:rFonts w:hint="eastAsia"/>
              </w:rPr>
            </w:rPrChange>
          </w:rPr>
          <w:lastRenderedPageBreak/>
          <w:t>管理员以及通用支持账户应当被禁用或由随机密码保护。否则，必须使用安全级别高的密码；密码的哈希值在遭到暴力破解的时候必须要求能够承受一定的时间。</w:t>
        </w:r>
      </w:ins>
    </w:p>
    <w:p w14:paraId="699A1843" w14:textId="26FB35AB" w:rsidR="004C06AB" w:rsidRDefault="004C06AB" w:rsidP="00B205CB">
      <w:pPr>
        <w:rPr>
          <w:ins w:id="16030" w:author="Julio Li [2]" w:date="2020-09-08T10:48:00Z"/>
          <w:lang w:val="en-GB"/>
        </w:rPr>
      </w:pPr>
      <w:ins w:id="16031" w:author="Julio Li [2]" w:date="2020-09-08T10:37:00Z">
        <w:r>
          <w:rPr>
            <w:lang w:val="en-GB"/>
          </w:rPr>
          <w:t>There are</w:t>
        </w:r>
      </w:ins>
      <w:ins w:id="16032" w:author="Julio Li [2]" w:date="2020-10-26T14:20:00Z">
        <w:r w:rsidR="00AA649F">
          <w:rPr>
            <w:lang w:val="en-GB"/>
          </w:rPr>
          <w:t xml:space="preserve"> three</w:t>
        </w:r>
      </w:ins>
      <w:ins w:id="16033" w:author="Julio Li [2]" w:date="2020-09-08T10:38:00Z">
        <w:r>
          <w:rPr>
            <w:lang w:val="en-GB"/>
          </w:rPr>
          <w:t xml:space="preserve"> types of computers used within the packaging workshop</w:t>
        </w:r>
      </w:ins>
      <w:ins w:id="16034" w:author="Julio Li [2]" w:date="2020-09-08T10:39:00Z">
        <w:r>
          <w:rPr>
            <w:lang w:val="en-GB"/>
          </w:rPr>
          <w:t>:</w:t>
        </w:r>
      </w:ins>
    </w:p>
    <w:p w14:paraId="73D663A1" w14:textId="58E67FB8" w:rsidR="00372B1A" w:rsidRDefault="00372B1A" w:rsidP="00B205CB">
      <w:pPr>
        <w:rPr>
          <w:ins w:id="16035" w:author="Julio Li [2]" w:date="2020-09-08T10:39:00Z"/>
          <w:lang w:val="en-GB" w:eastAsia="zh-CN"/>
        </w:rPr>
      </w:pPr>
      <w:commentRangeStart w:id="16036"/>
      <w:commentRangeStart w:id="16037"/>
      <w:commentRangeStart w:id="16038"/>
      <w:ins w:id="16039" w:author="Julio Li [2]" w:date="2020-09-08T10:48:00Z">
        <w:r>
          <w:rPr>
            <w:rFonts w:hint="eastAsia"/>
            <w:lang w:val="en-GB" w:eastAsia="zh-CN"/>
          </w:rPr>
          <w:t>封装车间里使用</w:t>
        </w:r>
      </w:ins>
      <w:ins w:id="16040" w:author="Julio Li [2]" w:date="2020-10-26T14:20:00Z">
        <w:r w:rsidR="00AA649F">
          <w:rPr>
            <w:rFonts w:hint="eastAsia"/>
            <w:lang w:val="en-GB" w:eastAsia="zh-CN"/>
          </w:rPr>
          <w:t>三</w:t>
        </w:r>
      </w:ins>
      <w:ins w:id="16041" w:author="Julio Li [2]" w:date="2020-09-08T10:48:00Z">
        <w:r>
          <w:rPr>
            <w:rFonts w:hint="eastAsia"/>
            <w:lang w:val="en-GB" w:eastAsia="zh-CN"/>
          </w:rPr>
          <w:t>种电脑：</w:t>
        </w:r>
      </w:ins>
      <w:commentRangeEnd w:id="16036"/>
      <w:ins w:id="16042" w:author="Julio Li [2]" w:date="2020-09-08T10:55:00Z">
        <w:r w:rsidR="00AC7B9A">
          <w:rPr>
            <w:rStyle w:val="CommentReference"/>
          </w:rPr>
          <w:commentReference w:id="16036"/>
        </w:r>
        <w:commentRangeEnd w:id="16037"/>
        <w:r w:rsidR="00AC7B9A">
          <w:rPr>
            <w:rStyle w:val="CommentReference"/>
          </w:rPr>
          <w:commentReference w:id="16037"/>
        </w:r>
      </w:ins>
      <w:commentRangeEnd w:id="16038"/>
      <w:ins w:id="16043" w:author="Julio Li [2]" w:date="2020-09-28T13:38:00Z">
        <w:r w:rsidR="001B724A">
          <w:rPr>
            <w:rStyle w:val="CommentReference"/>
          </w:rPr>
          <w:commentReference w:id="16038"/>
        </w:r>
      </w:ins>
    </w:p>
    <w:p w14:paraId="5A62B788" w14:textId="633A5CC3" w:rsidR="008D71B5" w:rsidRDefault="008D71B5" w:rsidP="008D71B5">
      <w:pPr>
        <w:pStyle w:val="ListParagraph"/>
        <w:numPr>
          <w:ilvl w:val="0"/>
          <w:numId w:val="72"/>
        </w:numPr>
        <w:rPr>
          <w:ins w:id="16044" w:author="Julio Li [2]" w:date="2020-09-28T13:34:00Z"/>
          <w:lang w:val="en-US"/>
        </w:rPr>
      </w:pPr>
      <w:ins w:id="16045" w:author="Julio Li [2]" w:date="2020-09-28T13:34:00Z">
        <w:r>
          <w:rPr>
            <w:lang w:val="en-US"/>
          </w:rPr>
          <w:t>ERP computer is the computer installed ERP system which is aimed for production assistance. This computer is located in the workshop and connected to the internet. But it has strict control on the usage of network.</w:t>
        </w:r>
      </w:ins>
    </w:p>
    <w:p w14:paraId="51058785" w14:textId="2A864295" w:rsidR="008D71B5" w:rsidRDefault="008D71B5">
      <w:pPr>
        <w:pStyle w:val="ListParagraph"/>
        <w:rPr>
          <w:ins w:id="16046" w:author="Julio Li [2]" w:date="2020-09-28T13:34:00Z"/>
          <w:lang w:val="en-US" w:eastAsia="zh-CN"/>
        </w:rPr>
        <w:pPrChange w:id="16047" w:author="Julio Li [2]" w:date="2020-09-28T13:34:00Z">
          <w:pPr>
            <w:pStyle w:val="ListParagraph"/>
            <w:numPr>
              <w:numId w:val="72"/>
            </w:numPr>
            <w:ind w:hanging="360"/>
          </w:pPr>
        </w:pPrChange>
      </w:pPr>
      <w:ins w:id="16048" w:author="Julio Li [2]" w:date="2020-09-28T13:34:00Z">
        <w:r>
          <w:rPr>
            <w:rFonts w:hint="eastAsia"/>
            <w:lang w:val="en-US" w:eastAsia="zh-CN"/>
          </w:rPr>
          <w:t>ERP</w:t>
        </w:r>
        <w:r>
          <w:rPr>
            <w:rFonts w:hint="eastAsia"/>
            <w:lang w:val="en-US" w:eastAsia="zh-CN"/>
          </w:rPr>
          <w:t>电脑是安装了</w:t>
        </w:r>
      </w:ins>
      <w:ins w:id="16049" w:author="Julio Li [2]" w:date="2020-09-28T13:35:00Z">
        <w:r>
          <w:rPr>
            <w:rFonts w:hint="eastAsia"/>
            <w:lang w:val="en-US" w:eastAsia="zh-CN"/>
          </w:rPr>
          <w:t>用于生产辅助的</w:t>
        </w:r>
      </w:ins>
      <w:ins w:id="16050" w:author="Julio Li [2]" w:date="2020-09-28T13:34:00Z">
        <w:r>
          <w:rPr>
            <w:rFonts w:hint="eastAsia"/>
            <w:lang w:val="en-US" w:eastAsia="zh-CN"/>
          </w:rPr>
          <w:t>ERP</w:t>
        </w:r>
        <w:r>
          <w:rPr>
            <w:rFonts w:hint="eastAsia"/>
            <w:lang w:val="en-US" w:eastAsia="zh-CN"/>
          </w:rPr>
          <w:t>系统</w:t>
        </w:r>
      </w:ins>
      <w:ins w:id="16051" w:author="Julio Li [2]" w:date="2020-09-28T13:35:00Z">
        <w:r>
          <w:rPr>
            <w:rFonts w:hint="eastAsia"/>
            <w:lang w:val="en-US" w:eastAsia="zh-CN"/>
          </w:rPr>
          <w:t>的车间电脑，此电脑</w:t>
        </w:r>
      </w:ins>
      <w:ins w:id="16052" w:author="Julio Li [2]" w:date="2020-09-28T13:36:00Z">
        <w:r w:rsidR="001B724A">
          <w:rPr>
            <w:rFonts w:hint="eastAsia"/>
            <w:lang w:val="en-US" w:eastAsia="zh-CN"/>
          </w:rPr>
          <w:t>接入互联网但是有严格的网络使用控制</w:t>
        </w:r>
      </w:ins>
    </w:p>
    <w:p w14:paraId="45B20DA4" w14:textId="77777777" w:rsidR="008D71B5" w:rsidRPr="00045153" w:rsidRDefault="008D71B5" w:rsidP="008D71B5">
      <w:pPr>
        <w:pStyle w:val="ListParagraph"/>
        <w:numPr>
          <w:ilvl w:val="0"/>
          <w:numId w:val="72"/>
        </w:numPr>
        <w:rPr>
          <w:ins w:id="16053" w:author="Julio Li [2]" w:date="2020-09-28T13:34:00Z"/>
          <w:lang w:val="en-US"/>
        </w:rPr>
      </w:pPr>
      <w:ins w:id="16054" w:author="Julio Li [2]" w:date="2020-09-28T13:34:00Z">
        <w:r>
          <w:rPr>
            <w:lang w:val="en-US"/>
          </w:rPr>
          <w:t>Git computer is the computer installed Git for the purpose of the configuration management. The computer is connected to the production network VLAN which is not allowed for accessing internet.</w:t>
        </w:r>
      </w:ins>
    </w:p>
    <w:p w14:paraId="3DD19318" w14:textId="28275036" w:rsidR="008D71B5" w:rsidRDefault="001B724A">
      <w:pPr>
        <w:pStyle w:val="ListParagraph"/>
        <w:rPr>
          <w:ins w:id="16055" w:author="Julio Li [2]" w:date="2020-09-28T13:34:00Z"/>
          <w:lang w:val="en-US"/>
        </w:rPr>
        <w:pPrChange w:id="16056" w:author="Julio Li [2]" w:date="2020-09-28T13:34:00Z">
          <w:pPr>
            <w:pStyle w:val="ListParagraph"/>
            <w:numPr>
              <w:numId w:val="72"/>
            </w:numPr>
            <w:ind w:hanging="360"/>
          </w:pPr>
        </w:pPrChange>
      </w:pPr>
      <w:ins w:id="16057" w:author="Julio Li [2]" w:date="2020-09-28T13:36:00Z">
        <w:r>
          <w:rPr>
            <w:rFonts w:hint="eastAsia"/>
            <w:lang w:val="en-US" w:eastAsia="zh-CN"/>
          </w:rPr>
          <w:t>GIT</w:t>
        </w:r>
        <w:r>
          <w:rPr>
            <w:rFonts w:hint="eastAsia"/>
            <w:lang w:val="en-US" w:eastAsia="zh-CN"/>
          </w:rPr>
          <w:t>电脑是安装了用于配置管理的</w:t>
        </w:r>
        <w:r>
          <w:rPr>
            <w:rFonts w:hint="eastAsia"/>
            <w:lang w:val="en-US" w:eastAsia="zh-CN"/>
          </w:rPr>
          <w:t>GIT</w:t>
        </w:r>
        <w:r>
          <w:rPr>
            <w:rFonts w:hint="eastAsia"/>
            <w:lang w:val="en-US" w:eastAsia="zh-CN"/>
          </w:rPr>
          <w:t>系统的</w:t>
        </w:r>
      </w:ins>
      <w:ins w:id="16058" w:author="Julio Li [2]" w:date="2020-09-28T13:37:00Z">
        <w:r>
          <w:rPr>
            <w:rFonts w:hint="eastAsia"/>
            <w:lang w:val="en-US" w:eastAsia="zh-CN"/>
          </w:rPr>
          <w:t>车间电脑，此电脑连入生产网络</w:t>
        </w:r>
      </w:ins>
      <w:ins w:id="16059" w:author="Julio Li [2]" w:date="2020-09-28T13:38:00Z">
        <w:r>
          <w:rPr>
            <w:rFonts w:hint="eastAsia"/>
            <w:lang w:val="en-US" w:eastAsia="zh-CN"/>
          </w:rPr>
          <w:t>的虚拟局域网即不可访问互联网</w:t>
        </w:r>
      </w:ins>
    </w:p>
    <w:p w14:paraId="4E529D6A" w14:textId="3F5711F3" w:rsidR="004C06AB" w:rsidRDefault="004C06AB" w:rsidP="004C06AB">
      <w:pPr>
        <w:pStyle w:val="ListParagraph"/>
        <w:numPr>
          <w:ilvl w:val="0"/>
          <w:numId w:val="72"/>
        </w:numPr>
        <w:rPr>
          <w:ins w:id="16060" w:author="Julio Li [2]" w:date="2020-09-08T10:52:00Z"/>
          <w:lang w:val="en-US"/>
        </w:rPr>
      </w:pPr>
      <w:ins w:id="16061" w:author="Julio Li [2]" w:date="2020-09-08T10:44:00Z">
        <w:r>
          <w:rPr>
            <w:lang w:val="en-US"/>
          </w:rPr>
          <w:t>Production machine equipped computer is the computer participating the production</w:t>
        </w:r>
      </w:ins>
      <w:ins w:id="16062" w:author="Julio Li [2]" w:date="2020-09-08T10:45:00Z">
        <w:r>
          <w:rPr>
            <w:lang w:val="en-US"/>
          </w:rPr>
          <w:t xml:space="preserve"> </w:t>
        </w:r>
      </w:ins>
      <w:ins w:id="16063" w:author="Julio Li [2]" w:date="2020-09-08T10:46:00Z">
        <w:r>
          <w:rPr>
            <w:lang w:val="en-US"/>
          </w:rPr>
          <w:t xml:space="preserve">process and storing production data, this kind of computer </w:t>
        </w:r>
      </w:ins>
      <w:ins w:id="16064" w:author="Julio Li [2]" w:date="2020-09-08T10:47:00Z">
        <w:r>
          <w:rPr>
            <w:lang w:val="en-US"/>
          </w:rPr>
          <w:t>has no physical connection</w:t>
        </w:r>
      </w:ins>
    </w:p>
    <w:p w14:paraId="1419B53C" w14:textId="55F70088" w:rsidR="00372B1A" w:rsidRDefault="00372B1A">
      <w:pPr>
        <w:pStyle w:val="ListParagraph"/>
        <w:rPr>
          <w:ins w:id="16065" w:author="Julio Li [2]" w:date="2020-09-28T13:30:00Z"/>
          <w:lang w:val="en-US" w:eastAsia="zh-CN"/>
        </w:rPr>
      </w:pPr>
      <w:ins w:id="16066" w:author="Julio Li [2]" w:date="2020-09-08T10:52:00Z">
        <w:r>
          <w:rPr>
            <w:rFonts w:hint="eastAsia"/>
            <w:lang w:val="en-US" w:eastAsia="zh-CN"/>
          </w:rPr>
          <w:t>生产机器电脑参与生产</w:t>
        </w:r>
      </w:ins>
      <w:ins w:id="16067" w:author="Julio Li [2]" w:date="2020-09-08T10:53:00Z">
        <w:r>
          <w:rPr>
            <w:rFonts w:hint="eastAsia"/>
            <w:lang w:val="en-US" w:eastAsia="zh-CN"/>
          </w:rPr>
          <w:t>流程并存储生产数据，此电脑没有物理连接</w:t>
        </w:r>
      </w:ins>
    </w:p>
    <w:p w14:paraId="0DD84B2C" w14:textId="36D5DDFD" w:rsidR="008D71B5" w:rsidRPr="004C06AB" w:rsidDel="008D71B5" w:rsidRDefault="008D71B5">
      <w:pPr>
        <w:pStyle w:val="ListParagraph"/>
        <w:numPr>
          <w:ilvl w:val="0"/>
          <w:numId w:val="72"/>
        </w:numPr>
        <w:rPr>
          <w:ins w:id="16068" w:author="Julio Li" w:date="2020-05-15T11:19:00Z"/>
          <w:del w:id="16069" w:author="Julio Li [2]" w:date="2020-09-28T13:34:00Z"/>
          <w:lang w:val="en-US"/>
          <w:rPrChange w:id="16070" w:author="Julio Li [2]" w:date="2020-09-08T10:42:00Z">
            <w:rPr>
              <w:ins w:id="16071" w:author="Julio Li" w:date="2020-05-15T11:19:00Z"/>
              <w:del w:id="16072" w:author="Julio Li [2]" w:date="2020-09-28T13:34:00Z"/>
            </w:rPr>
          </w:rPrChange>
        </w:rPr>
        <w:pPrChange w:id="16073" w:author="Julio Li [2]" w:date="2020-09-28T13:30:00Z">
          <w:pPr/>
        </w:pPrChange>
      </w:pPr>
    </w:p>
    <w:p w14:paraId="5AA8DA64" w14:textId="6B943BB9" w:rsidR="00B205CB" w:rsidRPr="00876437" w:rsidDel="00AC7B9A" w:rsidRDefault="00B205CB" w:rsidP="00B205CB">
      <w:pPr>
        <w:rPr>
          <w:ins w:id="16074" w:author="Julio Li" w:date="2020-05-15T11:19:00Z"/>
          <w:del w:id="16075" w:author="Julio Li [2]" w:date="2020-09-08T10:55:00Z"/>
          <w:lang w:val="en-GB"/>
          <w:rPrChange w:id="16076" w:author="Kevin Gu" w:date="2020-05-18T10:36:00Z">
            <w:rPr>
              <w:ins w:id="16077" w:author="Julio Li" w:date="2020-05-15T11:19:00Z"/>
              <w:del w:id="16078" w:author="Julio Li [2]" w:date="2020-09-08T10:55:00Z"/>
            </w:rPr>
          </w:rPrChange>
        </w:rPr>
      </w:pPr>
      <w:commentRangeStart w:id="16079"/>
      <w:commentRangeStart w:id="16080"/>
      <w:ins w:id="16081" w:author="Julio Li" w:date="2020-05-15T11:19:00Z">
        <w:del w:id="16082" w:author="Julio Li [2]" w:date="2020-09-08T10:55:00Z">
          <w:r w:rsidRPr="00876437" w:rsidDel="00AC7B9A">
            <w:rPr>
              <w:lang w:val="en-GB"/>
              <w:rPrChange w:id="16083" w:author="Kevin Gu" w:date="2020-05-18T10:36:00Z">
                <w:rPr/>
              </w:rPrChange>
            </w:rPr>
            <w:delText xml:space="preserve">That applies also to the computers used by external people needing to access to the Chengtian Weiye (Ningbo) Chip Technology Co., Ltd network for their duties. </w:delText>
          </w:r>
        </w:del>
      </w:ins>
    </w:p>
    <w:p w14:paraId="1ACF0493" w14:textId="6E1BAF3D" w:rsidR="00B205CB" w:rsidRPr="00876437" w:rsidDel="00AC7B9A" w:rsidRDefault="00B205CB" w:rsidP="00B205CB">
      <w:pPr>
        <w:rPr>
          <w:ins w:id="16084" w:author="Julio Li" w:date="2020-05-15T11:19:00Z"/>
          <w:del w:id="16085" w:author="Julio Li [2]" w:date="2020-09-08T10:55:00Z"/>
          <w:lang w:val="en-GB"/>
          <w:rPrChange w:id="16086" w:author="Kevin Gu" w:date="2020-05-18T10:36:00Z">
            <w:rPr>
              <w:ins w:id="16087" w:author="Julio Li" w:date="2020-05-15T11:19:00Z"/>
              <w:del w:id="16088" w:author="Julio Li [2]" w:date="2020-09-08T10:55:00Z"/>
            </w:rPr>
          </w:rPrChange>
        </w:rPr>
      </w:pPr>
      <w:ins w:id="16089" w:author="Julio Li" w:date="2020-05-15T11:19:00Z">
        <w:del w:id="16090" w:author="Julio Li [2]" w:date="2020-09-08T10:55:00Z">
          <w:r w:rsidRPr="00876437" w:rsidDel="00AC7B9A">
            <w:rPr>
              <w:rFonts w:hint="eastAsia"/>
              <w:lang w:val="en-GB"/>
              <w:rPrChange w:id="16091" w:author="Kevin Gu" w:date="2020-05-18T10:36:00Z">
                <w:rPr>
                  <w:rFonts w:hint="eastAsia"/>
                </w:rPr>
              </w:rPrChange>
            </w:rPr>
            <w:delText>这也同样适用于外部工作人员借用连接澄天伟业（宁波）芯片技术有限公司网络的电脑。</w:delText>
          </w:r>
        </w:del>
      </w:ins>
    </w:p>
    <w:p w14:paraId="12EF3181" w14:textId="25E2EBB4" w:rsidR="00B205CB" w:rsidRPr="00876437" w:rsidDel="00AC7B9A" w:rsidRDefault="00B205CB" w:rsidP="00B205CB">
      <w:pPr>
        <w:rPr>
          <w:ins w:id="16092" w:author="Julio Li" w:date="2020-05-15T11:19:00Z"/>
          <w:del w:id="16093" w:author="Julio Li [2]" w:date="2020-09-08T10:55:00Z"/>
          <w:lang w:val="en-GB"/>
          <w:rPrChange w:id="16094" w:author="Kevin Gu" w:date="2020-05-18T10:36:00Z">
            <w:rPr>
              <w:ins w:id="16095" w:author="Julio Li" w:date="2020-05-15T11:19:00Z"/>
              <w:del w:id="16096" w:author="Julio Li [2]" w:date="2020-09-08T10:55:00Z"/>
            </w:rPr>
          </w:rPrChange>
        </w:rPr>
      </w:pPr>
      <w:ins w:id="16097" w:author="Julio Li" w:date="2020-05-15T11:19:00Z">
        <w:del w:id="16098" w:author="Julio Li [2]" w:date="2020-09-08T10:55:00Z">
          <w:r w:rsidRPr="00876437" w:rsidDel="00AC7B9A">
            <w:rPr>
              <w:lang w:val="en-GB"/>
              <w:rPrChange w:id="16099" w:author="Kevin Gu" w:date="2020-05-18T10:36:00Z">
                <w:rPr/>
              </w:rPrChange>
            </w:rPr>
            <w:delText>That has to be noticed that a disk encryption tool will be available upon request and if this need is justified by the requester duties.</w:delText>
          </w:r>
        </w:del>
      </w:ins>
    </w:p>
    <w:p w14:paraId="7D4ADAE1" w14:textId="7855EEFB" w:rsidR="00B205CB" w:rsidRPr="00876437" w:rsidDel="00AC7B9A" w:rsidRDefault="00B205CB" w:rsidP="00B205CB">
      <w:pPr>
        <w:rPr>
          <w:ins w:id="16100" w:author="Julio Li" w:date="2020-05-15T11:19:00Z"/>
          <w:del w:id="16101" w:author="Julio Li [2]" w:date="2020-09-08T10:55:00Z"/>
          <w:lang w:val="en-GB"/>
          <w:rPrChange w:id="16102" w:author="Kevin Gu" w:date="2020-05-18T10:36:00Z">
            <w:rPr>
              <w:ins w:id="16103" w:author="Julio Li" w:date="2020-05-15T11:19:00Z"/>
              <w:del w:id="16104" w:author="Julio Li [2]" w:date="2020-09-08T10:55:00Z"/>
            </w:rPr>
          </w:rPrChange>
        </w:rPr>
      </w:pPr>
      <w:ins w:id="16105" w:author="Julio Li" w:date="2020-05-15T11:19:00Z">
        <w:del w:id="16106" w:author="Julio Li [2]" w:date="2020-09-08T10:55:00Z">
          <w:r w:rsidRPr="00876437" w:rsidDel="00AC7B9A">
            <w:rPr>
              <w:rFonts w:hint="eastAsia"/>
              <w:lang w:val="en-GB"/>
              <w:rPrChange w:id="16107" w:author="Kevin Gu" w:date="2020-05-18T10:36:00Z">
                <w:rPr>
                  <w:rFonts w:hint="eastAsia"/>
                </w:rPr>
              </w:rPrChange>
            </w:rPr>
            <w:delText>同样需要注意的是硬盘加密工具只有在申请人确实因工作需要的时候才可以使用。</w:delText>
          </w:r>
        </w:del>
      </w:ins>
    </w:p>
    <w:p w14:paraId="3BBBF2B5" w14:textId="7C654105" w:rsidR="00B205CB" w:rsidRPr="00876437" w:rsidDel="00AC7B9A" w:rsidRDefault="00B205CB" w:rsidP="00B205CB">
      <w:pPr>
        <w:rPr>
          <w:ins w:id="16108" w:author="Julio Li" w:date="2020-05-15T11:19:00Z"/>
          <w:del w:id="16109" w:author="Julio Li [2]" w:date="2020-09-08T10:55:00Z"/>
          <w:lang w:val="en-GB"/>
          <w:rPrChange w:id="16110" w:author="Kevin Gu" w:date="2020-05-18T10:36:00Z">
            <w:rPr>
              <w:ins w:id="16111" w:author="Julio Li" w:date="2020-05-15T11:19:00Z"/>
              <w:del w:id="16112" w:author="Julio Li [2]" w:date="2020-09-08T10:55:00Z"/>
            </w:rPr>
          </w:rPrChange>
        </w:rPr>
      </w:pPr>
      <w:ins w:id="16113" w:author="Julio Li" w:date="2020-05-15T11:19:00Z">
        <w:del w:id="16114" w:author="Julio Li [2]" w:date="2020-09-08T10:55:00Z">
          <w:r w:rsidRPr="00876437" w:rsidDel="00AC7B9A">
            <w:rPr>
              <w:lang w:val="en-GB"/>
              <w:rPrChange w:id="16115" w:author="Kevin Gu" w:date="2020-05-18T10:36:00Z">
                <w:rPr/>
              </w:rPrChange>
            </w:rPr>
            <w:delText>Laptops</w:delText>
          </w:r>
        </w:del>
      </w:ins>
    </w:p>
    <w:p w14:paraId="345AE518" w14:textId="62269BE0" w:rsidR="00B205CB" w:rsidRPr="00876437" w:rsidDel="00AC7B9A" w:rsidRDefault="00B205CB" w:rsidP="00B205CB">
      <w:pPr>
        <w:rPr>
          <w:ins w:id="16116" w:author="Julio Li" w:date="2020-05-15T11:19:00Z"/>
          <w:del w:id="16117" w:author="Julio Li [2]" w:date="2020-09-08T10:55:00Z"/>
          <w:lang w:val="en-GB"/>
          <w:rPrChange w:id="16118" w:author="Kevin Gu" w:date="2020-05-18T10:36:00Z">
            <w:rPr>
              <w:ins w:id="16119" w:author="Julio Li" w:date="2020-05-15T11:19:00Z"/>
              <w:del w:id="16120" w:author="Julio Li [2]" w:date="2020-09-08T10:55:00Z"/>
            </w:rPr>
          </w:rPrChange>
        </w:rPr>
      </w:pPr>
      <w:ins w:id="16121" w:author="Julio Li" w:date="2020-05-15T11:19:00Z">
        <w:del w:id="16122" w:author="Julio Li [2]" w:date="2020-09-08T10:55:00Z">
          <w:r w:rsidRPr="00876437" w:rsidDel="00AC7B9A">
            <w:rPr>
              <w:rFonts w:hint="eastAsia"/>
              <w:lang w:val="en-GB"/>
              <w:rPrChange w:id="16123" w:author="Kevin Gu" w:date="2020-05-18T10:36:00Z">
                <w:rPr>
                  <w:rFonts w:hint="eastAsia"/>
                </w:rPr>
              </w:rPrChange>
            </w:rPr>
            <w:delText>笔记本</w:delText>
          </w:r>
        </w:del>
      </w:ins>
    </w:p>
    <w:p w14:paraId="1E138D4E" w14:textId="1456445F" w:rsidR="00B205CB" w:rsidRPr="00876437" w:rsidDel="00AC7B9A" w:rsidRDefault="00B205CB" w:rsidP="00B205CB">
      <w:pPr>
        <w:rPr>
          <w:ins w:id="16124" w:author="Julio Li" w:date="2020-05-15T11:19:00Z"/>
          <w:del w:id="16125" w:author="Julio Li [2]" w:date="2020-09-08T10:55:00Z"/>
          <w:lang w:val="en-GB"/>
          <w:rPrChange w:id="16126" w:author="Kevin Gu" w:date="2020-05-18T10:36:00Z">
            <w:rPr>
              <w:ins w:id="16127" w:author="Julio Li" w:date="2020-05-15T11:19:00Z"/>
              <w:del w:id="16128" w:author="Julio Li [2]" w:date="2020-09-08T10:55:00Z"/>
            </w:rPr>
          </w:rPrChange>
        </w:rPr>
      </w:pPr>
      <w:ins w:id="16129" w:author="Julio Li" w:date="2020-05-15T11:19:00Z">
        <w:del w:id="16130" w:author="Julio Li [2]" w:date="2020-09-08T10:55:00Z">
          <w:r w:rsidRPr="00876437" w:rsidDel="00AC7B9A">
            <w:rPr>
              <w:lang w:val="en-GB"/>
              <w:rPrChange w:id="16131" w:author="Kevin Gu" w:date="2020-05-18T10:36:00Z">
                <w:rPr/>
              </w:rPrChange>
            </w:rPr>
            <w:delText>In addition to security requirements applying to desktops, laptops must comply with the following requirements:</w:delText>
          </w:r>
        </w:del>
      </w:ins>
    </w:p>
    <w:p w14:paraId="6F20BD07" w14:textId="1D6335BF" w:rsidR="00B205CB" w:rsidRPr="00876437" w:rsidDel="00AC7B9A" w:rsidRDefault="00B205CB" w:rsidP="00B205CB">
      <w:pPr>
        <w:rPr>
          <w:ins w:id="16132" w:author="Julio Li" w:date="2020-05-15T11:19:00Z"/>
          <w:del w:id="16133" w:author="Julio Li [2]" w:date="2020-09-08T10:55:00Z"/>
          <w:lang w:val="en-GB"/>
          <w:rPrChange w:id="16134" w:author="Kevin Gu" w:date="2020-05-18T10:36:00Z">
            <w:rPr>
              <w:ins w:id="16135" w:author="Julio Li" w:date="2020-05-15T11:19:00Z"/>
              <w:del w:id="16136" w:author="Julio Li [2]" w:date="2020-09-08T10:55:00Z"/>
            </w:rPr>
          </w:rPrChange>
        </w:rPr>
      </w:pPr>
      <w:ins w:id="16137" w:author="Julio Li" w:date="2020-05-15T11:19:00Z">
        <w:del w:id="16138" w:author="Julio Li [2]" w:date="2020-09-08T10:55:00Z">
          <w:r w:rsidRPr="00876437" w:rsidDel="00AC7B9A">
            <w:rPr>
              <w:rFonts w:hint="eastAsia"/>
              <w:lang w:val="en-GB"/>
              <w:rPrChange w:id="16139" w:author="Kevin Gu" w:date="2020-05-18T10:36:00Z">
                <w:rPr>
                  <w:rFonts w:hint="eastAsia"/>
                </w:rPr>
              </w:rPrChange>
            </w:rPr>
            <w:delText>除了台式机的安全规定以外，笔记本还需要遵守以下规定：</w:delText>
          </w:r>
        </w:del>
      </w:ins>
    </w:p>
    <w:p w14:paraId="5600B1A0" w14:textId="22818071" w:rsidR="00B205CB" w:rsidRPr="008B61E5" w:rsidDel="00AC7B9A" w:rsidRDefault="00B205CB">
      <w:pPr>
        <w:pStyle w:val="ListParagraph"/>
        <w:numPr>
          <w:ilvl w:val="0"/>
          <w:numId w:val="61"/>
        </w:numPr>
        <w:rPr>
          <w:ins w:id="16140" w:author="Julio Li" w:date="2020-05-15T11:19:00Z"/>
          <w:del w:id="16141" w:author="Julio Li [2]" w:date="2020-09-08T10:55:00Z"/>
          <w:lang w:val="en-GB"/>
          <w:rPrChange w:id="16142" w:author="Kevin Gu" w:date="2020-05-18T11:26:00Z">
            <w:rPr>
              <w:ins w:id="16143" w:author="Julio Li" w:date="2020-05-15T11:19:00Z"/>
              <w:del w:id="16144" w:author="Julio Li [2]" w:date="2020-09-08T10:55:00Z"/>
            </w:rPr>
          </w:rPrChange>
        </w:rPr>
        <w:pPrChange w:id="16145" w:author="Kevin Gu" w:date="2020-05-18T11:26:00Z">
          <w:pPr/>
        </w:pPrChange>
      </w:pPr>
      <w:ins w:id="16146" w:author="Julio Li" w:date="2020-05-15T11:19:00Z">
        <w:del w:id="16147" w:author="Julio Li [2]" w:date="2020-09-08T10:55:00Z">
          <w:r w:rsidRPr="008B61E5" w:rsidDel="00AC7B9A">
            <w:rPr>
              <w:lang w:val="en-GB"/>
              <w:rPrChange w:id="16148" w:author="Kevin Gu" w:date="2020-05-18T11:26:00Z">
                <w:rPr/>
              </w:rPrChange>
            </w:rPr>
            <w:delText>The laptop must run a personal firewall that prevents intrusion to the system when connected to a network which is less secure than its usual assigned network, including external networks.</w:delText>
          </w:r>
        </w:del>
      </w:ins>
    </w:p>
    <w:p w14:paraId="73AB192B" w14:textId="138228A4" w:rsidR="00B205CB" w:rsidRPr="008B61E5" w:rsidDel="00AC7B9A" w:rsidRDefault="00B205CB">
      <w:pPr>
        <w:pStyle w:val="ListParagraph"/>
        <w:rPr>
          <w:ins w:id="16149" w:author="Julio Li" w:date="2020-05-15T11:19:00Z"/>
          <w:del w:id="16150" w:author="Julio Li [2]" w:date="2020-09-08T10:55:00Z"/>
          <w:lang w:val="en-GB"/>
          <w:rPrChange w:id="16151" w:author="Kevin Gu" w:date="2020-05-18T11:26:00Z">
            <w:rPr>
              <w:ins w:id="16152" w:author="Julio Li" w:date="2020-05-15T11:19:00Z"/>
              <w:del w:id="16153" w:author="Julio Li [2]" w:date="2020-09-08T10:55:00Z"/>
            </w:rPr>
          </w:rPrChange>
        </w:rPr>
        <w:pPrChange w:id="16154" w:author="Kevin Gu" w:date="2020-05-18T11:26:00Z">
          <w:pPr/>
        </w:pPrChange>
      </w:pPr>
      <w:ins w:id="16155" w:author="Julio Li" w:date="2020-05-15T11:19:00Z">
        <w:del w:id="16156" w:author="Julio Li [2]" w:date="2020-09-08T10:55:00Z">
          <w:r w:rsidRPr="008B61E5" w:rsidDel="00AC7B9A">
            <w:rPr>
              <w:rFonts w:hint="eastAsia"/>
              <w:lang w:val="en-GB"/>
              <w:rPrChange w:id="16157" w:author="Kevin Gu" w:date="2020-05-18T11:26:00Z">
                <w:rPr>
                  <w:rFonts w:hint="eastAsia"/>
                </w:rPr>
              </w:rPrChange>
            </w:rPr>
            <w:delText>笔记本在连接低安全网络，包括外部网络的时候，必须运行个人防火墙以防止发生系统入侵。</w:delText>
          </w:r>
        </w:del>
      </w:ins>
    </w:p>
    <w:p w14:paraId="05F182DB" w14:textId="504B8313" w:rsidR="00B205CB" w:rsidRPr="008B61E5" w:rsidDel="00AC7B9A" w:rsidRDefault="00B205CB">
      <w:pPr>
        <w:pStyle w:val="ListParagraph"/>
        <w:numPr>
          <w:ilvl w:val="0"/>
          <w:numId w:val="61"/>
        </w:numPr>
        <w:rPr>
          <w:ins w:id="16158" w:author="Julio Li" w:date="2020-05-15T11:19:00Z"/>
          <w:del w:id="16159" w:author="Julio Li [2]" w:date="2020-09-08T10:55:00Z"/>
          <w:lang w:val="en-GB"/>
          <w:rPrChange w:id="16160" w:author="Kevin Gu" w:date="2020-05-18T11:26:00Z">
            <w:rPr>
              <w:ins w:id="16161" w:author="Julio Li" w:date="2020-05-15T11:19:00Z"/>
              <w:del w:id="16162" w:author="Julio Li [2]" w:date="2020-09-08T10:55:00Z"/>
            </w:rPr>
          </w:rPrChange>
        </w:rPr>
        <w:pPrChange w:id="16163" w:author="Kevin Gu" w:date="2020-05-18T11:26:00Z">
          <w:pPr/>
        </w:pPrChange>
      </w:pPr>
      <w:ins w:id="16164" w:author="Julio Li" w:date="2020-05-15T11:19:00Z">
        <w:del w:id="16165" w:author="Julio Li [2]" w:date="2020-09-08T10:55:00Z">
          <w:r w:rsidRPr="008B61E5" w:rsidDel="00AC7B9A">
            <w:rPr>
              <w:lang w:val="en-GB"/>
              <w:rPrChange w:id="16166" w:author="Kevin Gu" w:date="2020-05-18T11:26:00Z">
                <w:rPr/>
              </w:rPrChange>
            </w:rPr>
            <w:delText>The use of BIOS and hard disk level passwords is highly recommended.</w:delText>
          </w:r>
        </w:del>
      </w:ins>
    </w:p>
    <w:p w14:paraId="1D35C555" w14:textId="43E0BCCA" w:rsidR="00B205CB" w:rsidRPr="008B61E5" w:rsidDel="00AC7B9A" w:rsidRDefault="00B205CB">
      <w:pPr>
        <w:pStyle w:val="ListParagraph"/>
        <w:rPr>
          <w:ins w:id="16167" w:author="Julio Li" w:date="2020-05-15T11:19:00Z"/>
          <w:del w:id="16168" w:author="Julio Li [2]" w:date="2020-09-08T10:55:00Z"/>
          <w:lang w:val="en-GB"/>
          <w:rPrChange w:id="16169" w:author="Kevin Gu" w:date="2020-05-18T11:26:00Z">
            <w:rPr>
              <w:ins w:id="16170" w:author="Julio Li" w:date="2020-05-15T11:19:00Z"/>
              <w:del w:id="16171" w:author="Julio Li [2]" w:date="2020-09-08T10:55:00Z"/>
            </w:rPr>
          </w:rPrChange>
        </w:rPr>
        <w:pPrChange w:id="16172" w:author="Kevin Gu" w:date="2020-05-18T11:26:00Z">
          <w:pPr/>
        </w:pPrChange>
      </w:pPr>
      <w:ins w:id="16173" w:author="Julio Li" w:date="2020-05-15T11:19:00Z">
        <w:del w:id="16174" w:author="Julio Li [2]" w:date="2020-09-08T10:55:00Z">
          <w:r w:rsidRPr="008B61E5" w:rsidDel="00AC7B9A">
            <w:rPr>
              <w:rFonts w:hint="eastAsia"/>
              <w:lang w:val="en-GB"/>
              <w:rPrChange w:id="16175" w:author="Kevin Gu" w:date="2020-05-18T11:26:00Z">
                <w:rPr>
                  <w:rFonts w:hint="eastAsia"/>
                </w:rPr>
              </w:rPrChange>
            </w:rPr>
            <w:delText>强烈建议启用</w:delText>
          </w:r>
          <w:r w:rsidRPr="008B61E5" w:rsidDel="00AC7B9A">
            <w:rPr>
              <w:lang w:val="en-GB"/>
              <w:rPrChange w:id="16176" w:author="Kevin Gu" w:date="2020-05-18T11:26:00Z">
                <w:rPr/>
              </w:rPrChange>
            </w:rPr>
            <w:delText>BIOS</w:delText>
          </w:r>
          <w:r w:rsidRPr="008B61E5" w:rsidDel="00AC7B9A">
            <w:rPr>
              <w:rFonts w:hint="eastAsia"/>
              <w:lang w:val="en-GB"/>
              <w:rPrChange w:id="16177" w:author="Kevin Gu" w:date="2020-05-18T11:26:00Z">
                <w:rPr>
                  <w:rFonts w:hint="eastAsia"/>
                </w:rPr>
              </w:rPrChange>
            </w:rPr>
            <w:delText>和硬盘级密码。</w:delText>
          </w:r>
        </w:del>
      </w:ins>
    </w:p>
    <w:p w14:paraId="32E00314" w14:textId="5D22DE26" w:rsidR="00B205CB" w:rsidRPr="008B61E5" w:rsidDel="00AC7B9A" w:rsidRDefault="00B205CB">
      <w:pPr>
        <w:pStyle w:val="ListParagraph"/>
        <w:numPr>
          <w:ilvl w:val="0"/>
          <w:numId w:val="61"/>
        </w:numPr>
        <w:rPr>
          <w:ins w:id="16178" w:author="Julio Li" w:date="2020-05-15T11:19:00Z"/>
          <w:del w:id="16179" w:author="Julio Li [2]" w:date="2020-09-08T10:55:00Z"/>
          <w:lang w:val="en-GB"/>
          <w:rPrChange w:id="16180" w:author="Kevin Gu" w:date="2020-05-18T11:26:00Z">
            <w:rPr>
              <w:ins w:id="16181" w:author="Julio Li" w:date="2020-05-15T11:19:00Z"/>
              <w:del w:id="16182" w:author="Julio Li [2]" w:date="2020-09-08T10:55:00Z"/>
            </w:rPr>
          </w:rPrChange>
        </w:rPr>
        <w:pPrChange w:id="16183" w:author="Kevin Gu" w:date="2020-05-18T11:26:00Z">
          <w:pPr/>
        </w:pPrChange>
      </w:pPr>
      <w:ins w:id="16184" w:author="Julio Li" w:date="2020-05-15T11:19:00Z">
        <w:del w:id="16185" w:author="Julio Li [2]" w:date="2020-09-08T10:55:00Z">
          <w:r w:rsidRPr="008B61E5" w:rsidDel="00AC7B9A">
            <w:rPr>
              <w:lang w:val="en-GB"/>
              <w:rPrChange w:id="16186" w:author="Kevin Gu" w:date="2020-05-18T11:26:00Z">
                <w:rPr/>
              </w:rPrChange>
            </w:rPr>
            <w:delText>Laptops must be secured with anti-theft cables at any time they are not under their owners’ supervision, including outside Chengtian Weiye (Ningbo) Chip Technology Co., Ltd premises.</w:delText>
          </w:r>
        </w:del>
      </w:ins>
    </w:p>
    <w:p w14:paraId="56E2EEC1" w14:textId="30ED25A2" w:rsidR="00B205CB" w:rsidRPr="008B61E5" w:rsidDel="00AC7B9A" w:rsidRDefault="00B205CB">
      <w:pPr>
        <w:pStyle w:val="ListParagraph"/>
        <w:rPr>
          <w:ins w:id="16187" w:author="Julio Li" w:date="2020-05-15T11:19:00Z"/>
          <w:del w:id="16188" w:author="Julio Li [2]" w:date="2020-09-08T10:55:00Z"/>
          <w:lang w:val="en-GB"/>
          <w:rPrChange w:id="16189" w:author="Kevin Gu" w:date="2020-05-18T11:26:00Z">
            <w:rPr>
              <w:ins w:id="16190" w:author="Julio Li" w:date="2020-05-15T11:19:00Z"/>
              <w:del w:id="16191" w:author="Julio Li [2]" w:date="2020-09-08T10:55:00Z"/>
            </w:rPr>
          </w:rPrChange>
        </w:rPr>
        <w:pPrChange w:id="16192" w:author="Kevin Gu" w:date="2020-05-18T11:26:00Z">
          <w:pPr/>
        </w:pPrChange>
      </w:pPr>
      <w:ins w:id="16193" w:author="Julio Li" w:date="2020-05-15T11:19:00Z">
        <w:del w:id="16194" w:author="Julio Li [2]" w:date="2020-09-08T10:55:00Z">
          <w:r w:rsidRPr="008B61E5" w:rsidDel="00AC7B9A">
            <w:rPr>
              <w:rFonts w:hint="eastAsia"/>
              <w:lang w:val="en-GB"/>
              <w:rPrChange w:id="16195" w:author="Kevin Gu" w:date="2020-05-18T11:26:00Z">
                <w:rPr>
                  <w:rFonts w:hint="eastAsia"/>
                </w:rPr>
              </w:rPrChange>
            </w:rPr>
            <w:delText>笔记本在无人监管的时候尤其是在澄天伟业（宁波）芯片技术有限公司外面的场所，必须使用防盗线缆锁住。</w:delText>
          </w:r>
        </w:del>
      </w:ins>
    </w:p>
    <w:p w14:paraId="5AEE4FCF" w14:textId="0F6938B5" w:rsidR="00B205CB" w:rsidRPr="00876437" w:rsidDel="00AC7B9A" w:rsidRDefault="00B205CB" w:rsidP="00B205CB">
      <w:pPr>
        <w:rPr>
          <w:ins w:id="16196" w:author="Julio Li" w:date="2020-05-15T11:19:00Z"/>
          <w:del w:id="16197" w:author="Julio Li [2]" w:date="2020-09-08T10:55:00Z"/>
          <w:lang w:val="en-GB"/>
          <w:rPrChange w:id="16198" w:author="Kevin Gu" w:date="2020-05-18T10:36:00Z">
            <w:rPr>
              <w:ins w:id="16199" w:author="Julio Li" w:date="2020-05-15T11:19:00Z"/>
              <w:del w:id="16200" w:author="Julio Li [2]" w:date="2020-09-08T10:55:00Z"/>
            </w:rPr>
          </w:rPrChange>
        </w:rPr>
      </w:pPr>
      <w:ins w:id="16201" w:author="Julio Li" w:date="2020-05-15T11:19:00Z">
        <w:del w:id="16202" w:author="Julio Li [2]" w:date="2020-09-08T10:55:00Z">
          <w:r w:rsidRPr="00876437" w:rsidDel="00AC7B9A">
            <w:rPr>
              <w:lang w:val="en-GB"/>
              <w:rPrChange w:id="16203" w:author="Kevin Gu" w:date="2020-05-18T10:36:00Z">
                <w:rPr/>
              </w:rPrChange>
            </w:rPr>
            <w:delText>Secure laptops</w:delText>
          </w:r>
        </w:del>
      </w:ins>
    </w:p>
    <w:p w14:paraId="03788F0C" w14:textId="71950AF3" w:rsidR="00B205CB" w:rsidRPr="00876437" w:rsidDel="00AC7B9A" w:rsidRDefault="00B205CB" w:rsidP="00B205CB">
      <w:pPr>
        <w:rPr>
          <w:ins w:id="16204" w:author="Julio Li" w:date="2020-05-15T11:19:00Z"/>
          <w:del w:id="16205" w:author="Julio Li [2]" w:date="2020-09-08T10:55:00Z"/>
          <w:lang w:val="en-GB"/>
          <w:rPrChange w:id="16206" w:author="Kevin Gu" w:date="2020-05-18T10:36:00Z">
            <w:rPr>
              <w:ins w:id="16207" w:author="Julio Li" w:date="2020-05-15T11:19:00Z"/>
              <w:del w:id="16208" w:author="Julio Li [2]" w:date="2020-09-08T10:55:00Z"/>
            </w:rPr>
          </w:rPrChange>
        </w:rPr>
      </w:pPr>
      <w:ins w:id="16209" w:author="Julio Li" w:date="2020-05-15T11:19:00Z">
        <w:del w:id="16210" w:author="Julio Li [2]" w:date="2020-09-08T10:55:00Z">
          <w:r w:rsidRPr="00876437" w:rsidDel="00AC7B9A">
            <w:rPr>
              <w:rFonts w:hint="eastAsia"/>
              <w:lang w:val="en-GB"/>
              <w:rPrChange w:id="16211" w:author="Kevin Gu" w:date="2020-05-18T10:36:00Z">
                <w:rPr>
                  <w:rFonts w:hint="eastAsia"/>
                </w:rPr>
              </w:rPrChange>
            </w:rPr>
            <w:delText>安全笔记本</w:delText>
          </w:r>
        </w:del>
      </w:ins>
    </w:p>
    <w:p w14:paraId="4314607A" w14:textId="666DB4B1" w:rsidR="00B205CB" w:rsidRPr="00876437" w:rsidDel="00AC7B9A" w:rsidRDefault="00B205CB" w:rsidP="00B205CB">
      <w:pPr>
        <w:rPr>
          <w:ins w:id="16212" w:author="Julio Li" w:date="2020-05-15T11:19:00Z"/>
          <w:del w:id="16213" w:author="Julio Li [2]" w:date="2020-09-08T10:55:00Z"/>
          <w:lang w:val="en-GB"/>
          <w:rPrChange w:id="16214" w:author="Kevin Gu" w:date="2020-05-18T10:36:00Z">
            <w:rPr>
              <w:ins w:id="16215" w:author="Julio Li" w:date="2020-05-15T11:19:00Z"/>
              <w:del w:id="16216" w:author="Julio Li [2]" w:date="2020-09-08T10:55:00Z"/>
            </w:rPr>
          </w:rPrChange>
        </w:rPr>
      </w:pPr>
      <w:ins w:id="16217" w:author="Julio Li" w:date="2020-05-15T11:19:00Z">
        <w:del w:id="16218" w:author="Julio Li [2]" w:date="2020-09-08T10:55:00Z">
          <w:r w:rsidRPr="00876437" w:rsidDel="00AC7B9A">
            <w:rPr>
              <w:lang w:val="en-GB"/>
              <w:rPrChange w:id="16219" w:author="Kevin Gu" w:date="2020-05-18T10:36:00Z">
                <w:rPr/>
              </w:rPrChange>
            </w:rPr>
            <w:delText>Enhanced security has been enforced on laptops assigned to personnel working in Security level 2 or 3 areas. Those additional measures are agreed between the IT and Security department and should consider:</w:delText>
          </w:r>
        </w:del>
      </w:ins>
    </w:p>
    <w:p w14:paraId="7FC60D18" w14:textId="605C1B84" w:rsidR="00B205CB" w:rsidRPr="00876437" w:rsidDel="00AC7B9A" w:rsidRDefault="00B205CB" w:rsidP="00B205CB">
      <w:pPr>
        <w:rPr>
          <w:ins w:id="16220" w:author="Julio Li" w:date="2020-05-15T11:19:00Z"/>
          <w:del w:id="16221" w:author="Julio Li [2]" w:date="2020-09-08T10:55:00Z"/>
          <w:lang w:val="en-GB"/>
          <w:rPrChange w:id="16222" w:author="Kevin Gu" w:date="2020-05-18T10:36:00Z">
            <w:rPr>
              <w:ins w:id="16223" w:author="Julio Li" w:date="2020-05-15T11:19:00Z"/>
              <w:del w:id="16224" w:author="Julio Li [2]" w:date="2020-09-08T10:55:00Z"/>
            </w:rPr>
          </w:rPrChange>
        </w:rPr>
      </w:pPr>
      <w:ins w:id="16225" w:author="Julio Li" w:date="2020-05-15T11:19:00Z">
        <w:del w:id="16226" w:author="Julio Li [2]" w:date="2020-09-08T10:55:00Z">
          <w:r w:rsidRPr="00876437" w:rsidDel="00AC7B9A">
            <w:rPr>
              <w:rFonts w:hint="eastAsia"/>
              <w:lang w:val="en-GB"/>
              <w:rPrChange w:id="16227" w:author="Kevin Gu" w:date="2020-05-18T10:36:00Z">
                <w:rPr>
                  <w:rFonts w:hint="eastAsia"/>
                </w:rPr>
              </w:rPrChange>
            </w:rPr>
            <w:delText>当笔记本在安全等级</w:delText>
          </w:r>
          <w:r w:rsidRPr="00876437" w:rsidDel="00AC7B9A">
            <w:rPr>
              <w:lang w:val="en-GB"/>
              <w:rPrChange w:id="16228" w:author="Kevin Gu" w:date="2020-05-18T10:36:00Z">
                <w:rPr/>
              </w:rPrChange>
            </w:rPr>
            <w:delText>2</w:delText>
          </w:r>
          <w:r w:rsidRPr="00876437" w:rsidDel="00AC7B9A">
            <w:rPr>
              <w:rFonts w:hint="eastAsia"/>
              <w:lang w:val="en-GB"/>
              <w:rPrChange w:id="16229" w:author="Kevin Gu" w:date="2020-05-18T10:36:00Z">
                <w:rPr>
                  <w:rFonts w:hint="eastAsia"/>
                </w:rPr>
              </w:rPrChange>
            </w:rPr>
            <w:delText>或</w:delText>
          </w:r>
          <w:r w:rsidRPr="00876437" w:rsidDel="00AC7B9A">
            <w:rPr>
              <w:lang w:val="en-GB"/>
              <w:rPrChange w:id="16230" w:author="Kevin Gu" w:date="2020-05-18T10:36:00Z">
                <w:rPr/>
              </w:rPrChange>
            </w:rPr>
            <w:delText>3</w:delText>
          </w:r>
          <w:r w:rsidRPr="00876437" w:rsidDel="00AC7B9A">
            <w:rPr>
              <w:rFonts w:hint="eastAsia"/>
              <w:lang w:val="en-GB"/>
              <w:rPrChange w:id="16231" w:author="Kevin Gu" w:date="2020-05-18T10:36:00Z">
                <w:rPr>
                  <w:rFonts w:hint="eastAsia"/>
                </w:rPr>
              </w:rPrChange>
            </w:rPr>
            <w:delText>的区域被使用时，应该使用增强的安全措施。这些额外的措施应当经过</w:delText>
          </w:r>
          <w:r w:rsidRPr="00876437" w:rsidDel="00AC7B9A">
            <w:rPr>
              <w:lang w:val="en-GB"/>
              <w:rPrChange w:id="16232" w:author="Kevin Gu" w:date="2020-05-18T10:36:00Z">
                <w:rPr/>
              </w:rPrChange>
            </w:rPr>
            <w:delText>IT</w:delText>
          </w:r>
          <w:r w:rsidRPr="00876437" w:rsidDel="00AC7B9A">
            <w:rPr>
              <w:rFonts w:hint="eastAsia"/>
              <w:lang w:val="en-GB"/>
              <w:rPrChange w:id="16233" w:author="Kevin Gu" w:date="2020-05-18T10:36:00Z">
                <w:rPr>
                  <w:rFonts w:hint="eastAsia"/>
                </w:rPr>
              </w:rPrChange>
            </w:rPr>
            <w:delText>和安全部门的同意。</w:delText>
          </w:r>
        </w:del>
      </w:ins>
    </w:p>
    <w:p w14:paraId="1BB11174" w14:textId="48988805" w:rsidR="008B61E5" w:rsidDel="00AC7B9A" w:rsidRDefault="008B61E5" w:rsidP="00B205CB">
      <w:pPr>
        <w:rPr>
          <w:ins w:id="16234" w:author="Kevin Gu" w:date="2020-05-18T11:26:00Z"/>
          <w:del w:id="16235" w:author="Julio Li [2]" w:date="2020-09-08T10:55:00Z"/>
          <w:lang w:val="en-GB"/>
        </w:rPr>
      </w:pPr>
    </w:p>
    <w:p w14:paraId="6BF15DAF" w14:textId="0884355F" w:rsidR="00B205CB" w:rsidRPr="008B61E5" w:rsidDel="00AC7B9A" w:rsidRDefault="00B205CB">
      <w:pPr>
        <w:pStyle w:val="ListParagraph"/>
        <w:numPr>
          <w:ilvl w:val="0"/>
          <w:numId w:val="62"/>
        </w:numPr>
        <w:rPr>
          <w:ins w:id="16236" w:author="Julio Li" w:date="2020-05-15T11:19:00Z"/>
          <w:del w:id="16237" w:author="Julio Li [2]" w:date="2020-09-08T10:55:00Z"/>
          <w:lang w:val="en-GB"/>
          <w:rPrChange w:id="16238" w:author="Kevin Gu" w:date="2020-05-18T11:27:00Z">
            <w:rPr>
              <w:ins w:id="16239" w:author="Julio Li" w:date="2020-05-15T11:19:00Z"/>
              <w:del w:id="16240" w:author="Julio Li [2]" w:date="2020-09-08T10:55:00Z"/>
            </w:rPr>
          </w:rPrChange>
        </w:rPr>
        <w:pPrChange w:id="16241" w:author="Kevin Gu" w:date="2020-05-18T11:27:00Z">
          <w:pPr/>
        </w:pPrChange>
      </w:pPr>
      <w:ins w:id="16242" w:author="Julio Li" w:date="2020-05-15T11:19:00Z">
        <w:del w:id="16243" w:author="Julio Li [2]" w:date="2020-09-08T10:55:00Z">
          <w:r w:rsidRPr="008B61E5" w:rsidDel="00AC7B9A">
            <w:rPr>
              <w:lang w:val="en-GB"/>
              <w:rPrChange w:id="16244" w:author="Kevin Gu" w:date="2020-05-18T11:27:00Z">
                <w:rPr/>
              </w:rPrChange>
            </w:rPr>
            <w:delText>The furniture of secured media for data backups and exchanges.</w:delText>
          </w:r>
        </w:del>
      </w:ins>
    </w:p>
    <w:p w14:paraId="25A3E81B" w14:textId="662079EF" w:rsidR="00B205CB" w:rsidRPr="00876437" w:rsidDel="00AC7B9A" w:rsidRDefault="00B205CB">
      <w:pPr>
        <w:pStyle w:val="ListParagraph"/>
        <w:numPr>
          <w:ilvl w:val="0"/>
          <w:numId w:val="62"/>
        </w:numPr>
        <w:rPr>
          <w:ins w:id="16245" w:author="Julio Li" w:date="2020-05-15T11:19:00Z"/>
          <w:del w:id="16246" w:author="Julio Li [2]" w:date="2020-09-08T10:55:00Z"/>
          <w:lang w:val="en-GB"/>
          <w:rPrChange w:id="16247" w:author="Kevin Gu" w:date="2020-05-18T10:36:00Z">
            <w:rPr>
              <w:ins w:id="16248" w:author="Julio Li" w:date="2020-05-15T11:19:00Z"/>
              <w:del w:id="16249" w:author="Julio Li [2]" w:date="2020-09-08T10:55:00Z"/>
            </w:rPr>
          </w:rPrChange>
        </w:rPr>
        <w:pPrChange w:id="16250" w:author="Kevin Gu" w:date="2020-05-18T11:27:00Z">
          <w:pPr/>
        </w:pPrChange>
      </w:pPr>
      <w:ins w:id="16251" w:author="Julio Li" w:date="2020-05-15T11:19:00Z">
        <w:del w:id="16252" w:author="Julio Li [2]" w:date="2020-09-08T10:55:00Z">
          <w:r w:rsidRPr="00876437" w:rsidDel="00AC7B9A">
            <w:rPr>
              <w:rFonts w:hint="eastAsia"/>
              <w:lang w:val="en-GB"/>
              <w:rPrChange w:id="16253" w:author="Kevin Gu" w:date="2020-05-18T10:36:00Z">
                <w:rPr>
                  <w:rFonts w:hint="eastAsia"/>
                </w:rPr>
              </w:rPrChange>
            </w:rPr>
            <w:delText>用于数据备份和交换的加密媒体。</w:delText>
          </w:r>
        </w:del>
      </w:ins>
    </w:p>
    <w:p w14:paraId="1C0C0C15" w14:textId="26BB7939" w:rsidR="00B205CB" w:rsidRPr="00876437" w:rsidDel="00AC7B9A" w:rsidRDefault="00B205CB" w:rsidP="00B205CB">
      <w:pPr>
        <w:rPr>
          <w:ins w:id="16254" w:author="Julio Li" w:date="2020-05-15T11:19:00Z"/>
          <w:del w:id="16255" w:author="Julio Li [2]" w:date="2020-09-08T10:55:00Z"/>
          <w:lang w:val="en-GB"/>
          <w:rPrChange w:id="16256" w:author="Kevin Gu" w:date="2020-05-18T10:36:00Z">
            <w:rPr>
              <w:ins w:id="16257" w:author="Julio Li" w:date="2020-05-15T11:19:00Z"/>
              <w:del w:id="16258" w:author="Julio Li [2]" w:date="2020-09-08T10:55:00Z"/>
            </w:rPr>
          </w:rPrChange>
        </w:rPr>
      </w:pPr>
      <w:ins w:id="16259" w:author="Julio Li" w:date="2020-05-15T11:19:00Z">
        <w:del w:id="16260" w:author="Julio Li [2]" w:date="2020-09-08T10:55:00Z">
          <w:r w:rsidRPr="00876437" w:rsidDel="00AC7B9A">
            <w:rPr>
              <w:lang w:val="en-GB"/>
              <w:rPrChange w:id="16261" w:author="Kevin Gu" w:date="2020-05-18T10:36:00Z">
                <w:rPr/>
              </w:rPrChange>
            </w:rPr>
            <w:delText>The systematic installation of a disk encryption tool.</w:delText>
          </w:r>
        </w:del>
      </w:ins>
    </w:p>
    <w:p w14:paraId="153844EB" w14:textId="33A88B2D" w:rsidR="00B205CB" w:rsidRPr="008B61E5" w:rsidDel="00AC7B9A" w:rsidRDefault="00B205CB">
      <w:pPr>
        <w:pStyle w:val="ListParagraph"/>
        <w:numPr>
          <w:ilvl w:val="0"/>
          <w:numId w:val="62"/>
        </w:numPr>
        <w:rPr>
          <w:ins w:id="16262" w:author="Julio Li" w:date="2020-05-15T11:19:00Z"/>
          <w:del w:id="16263" w:author="Julio Li [2]" w:date="2020-09-08T10:55:00Z"/>
          <w:lang w:val="en-GB"/>
          <w:rPrChange w:id="16264" w:author="Kevin Gu" w:date="2020-05-18T11:27:00Z">
            <w:rPr>
              <w:ins w:id="16265" w:author="Julio Li" w:date="2020-05-15T11:19:00Z"/>
              <w:del w:id="16266" w:author="Julio Li [2]" w:date="2020-09-08T10:55:00Z"/>
            </w:rPr>
          </w:rPrChange>
        </w:rPr>
        <w:pPrChange w:id="16267" w:author="Kevin Gu" w:date="2020-05-18T11:27:00Z">
          <w:pPr/>
        </w:pPrChange>
      </w:pPr>
      <w:ins w:id="16268" w:author="Julio Li" w:date="2020-05-15T11:19:00Z">
        <w:del w:id="16269" w:author="Julio Li [2]" w:date="2020-09-08T10:55:00Z">
          <w:r w:rsidRPr="008B61E5" w:rsidDel="00AC7B9A">
            <w:rPr>
              <w:rFonts w:hint="eastAsia"/>
              <w:lang w:val="en-GB"/>
              <w:rPrChange w:id="16270" w:author="Kevin Gu" w:date="2020-05-18T11:27:00Z">
                <w:rPr>
                  <w:rFonts w:hint="eastAsia"/>
                </w:rPr>
              </w:rPrChange>
            </w:rPr>
            <w:delText>硬盘加密工具的安装。</w:delText>
          </w:r>
        </w:del>
      </w:ins>
    </w:p>
    <w:p w14:paraId="2AB8A332" w14:textId="0F5E9206" w:rsidR="00B205CB" w:rsidRPr="00876437" w:rsidDel="00AC7B9A" w:rsidRDefault="00B205CB" w:rsidP="00B205CB">
      <w:pPr>
        <w:rPr>
          <w:ins w:id="16271" w:author="Julio Li" w:date="2020-05-15T11:19:00Z"/>
          <w:del w:id="16272" w:author="Julio Li [2]" w:date="2020-09-08T10:55:00Z"/>
          <w:lang w:val="en-GB"/>
          <w:rPrChange w:id="16273" w:author="Kevin Gu" w:date="2020-05-18T10:36:00Z">
            <w:rPr>
              <w:ins w:id="16274" w:author="Julio Li" w:date="2020-05-15T11:19:00Z"/>
              <w:del w:id="16275" w:author="Julio Li [2]" w:date="2020-09-08T10:55:00Z"/>
            </w:rPr>
          </w:rPrChange>
        </w:rPr>
      </w:pPr>
      <w:ins w:id="16276" w:author="Julio Li" w:date="2020-05-15T11:19:00Z">
        <w:del w:id="16277" w:author="Julio Li [2]" w:date="2020-09-08T10:55:00Z">
          <w:r w:rsidRPr="00876437" w:rsidDel="00AC7B9A">
            <w:rPr>
              <w:lang w:val="en-GB"/>
              <w:rPrChange w:id="16278" w:author="Kevin Gu" w:date="2020-05-18T10:36:00Z">
                <w:rPr/>
              </w:rPrChange>
            </w:rPr>
            <w:delText>The obligation to use a token (two-factor) for strong authentication and any data encryption (VPN, disk encryption, email…).</w:delText>
          </w:r>
        </w:del>
      </w:ins>
    </w:p>
    <w:p w14:paraId="08597502" w14:textId="0FE593EF" w:rsidR="00B205CB" w:rsidRPr="008B61E5" w:rsidDel="00AC7B9A" w:rsidRDefault="00B205CB">
      <w:pPr>
        <w:pStyle w:val="ListParagraph"/>
        <w:numPr>
          <w:ilvl w:val="0"/>
          <w:numId w:val="62"/>
        </w:numPr>
        <w:rPr>
          <w:ins w:id="16279" w:author="Julio Li" w:date="2020-05-15T11:19:00Z"/>
          <w:del w:id="16280" w:author="Julio Li [2]" w:date="2020-09-08T10:55:00Z"/>
          <w:lang w:val="en-GB"/>
          <w:rPrChange w:id="16281" w:author="Kevin Gu" w:date="2020-05-18T11:27:00Z">
            <w:rPr>
              <w:ins w:id="16282" w:author="Julio Li" w:date="2020-05-15T11:19:00Z"/>
              <w:del w:id="16283" w:author="Julio Li [2]" w:date="2020-09-08T10:55:00Z"/>
            </w:rPr>
          </w:rPrChange>
        </w:rPr>
        <w:pPrChange w:id="16284" w:author="Kevin Gu" w:date="2020-05-18T11:27:00Z">
          <w:pPr/>
        </w:pPrChange>
      </w:pPr>
      <w:ins w:id="16285" w:author="Julio Li" w:date="2020-05-15T11:19:00Z">
        <w:del w:id="16286" w:author="Julio Li [2]" w:date="2020-09-08T10:55:00Z">
          <w:r w:rsidRPr="008B61E5" w:rsidDel="00AC7B9A">
            <w:rPr>
              <w:rFonts w:hint="eastAsia"/>
              <w:lang w:val="en-GB"/>
              <w:rPrChange w:id="16287" w:author="Kevin Gu" w:date="2020-05-18T11:27:00Z">
                <w:rPr>
                  <w:rFonts w:hint="eastAsia"/>
                </w:rPr>
              </w:rPrChange>
            </w:rPr>
            <w:delText>使用令牌（双因素）以加强认证以及任何数据加密（</w:delText>
          </w:r>
          <w:r w:rsidRPr="008B61E5" w:rsidDel="00AC7B9A">
            <w:rPr>
              <w:lang w:val="en-GB"/>
              <w:rPrChange w:id="16288" w:author="Kevin Gu" w:date="2020-05-18T11:27:00Z">
                <w:rPr/>
              </w:rPrChange>
            </w:rPr>
            <w:delText>VPN</w:delText>
          </w:r>
          <w:r w:rsidRPr="008B61E5" w:rsidDel="00AC7B9A">
            <w:rPr>
              <w:rFonts w:hint="eastAsia"/>
              <w:lang w:val="en-GB"/>
              <w:rPrChange w:id="16289" w:author="Kevin Gu" w:date="2020-05-18T11:27:00Z">
                <w:rPr>
                  <w:rFonts w:hint="eastAsia"/>
                </w:rPr>
              </w:rPrChange>
            </w:rPr>
            <w:delText>，硬盘加密，邮件等）</w:delText>
          </w:r>
        </w:del>
      </w:ins>
      <w:commentRangeEnd w:id="16079"/>
      <w:del w:id="16290" w:author="Julio Li [2]" w:date="2020-09-08T10:55:00Z">
        <w:r w:rsidR="004660DC" w:rsidDel="00AC7B9A">
          <w:rPr>
            <w:rStyle w:val="CommentReference"/>
          </w:rPr>
          <w:commentReference w:id="16079"/>
        </w:r>
        <w:commentRangeEnd w:id="16080"/>
        <w:r w:rsidR="00D82691" w:rsidDel="00AC7B9A">
          <w:rPr>
            <w:rStyle w:val="CommentReference"/>
          </w:rPr>
          <w:commentReference w:id="16080"/>
        </w:r>
      </w:del>
    </w:p>
    <w:p w14:paraId="6AEA77E9" w14:textId="12DCB823" w:rsidR="00B205CB" w:rsidRPr="00981F50" w:rsidDel="00462610" w:rsidRDefault="00B205CB" w:rsidP="00B205CB">
      <w:pPr>
        <w:rPr>
          <w:ins w:id="16291" w:author="Julio Li" w:date="2020-05-15T11:19:00Z"/>
          <w:del w:id="16292" w:author="Kevin Gu" w:date="2020-05-18T13:11:00Z"/>
          <w:strike/>
          <w:lang w:val="en-GB"/>
          <w:rPrChange w:id="16293" w:author="Kevin Gu" w:date="2020-05-18T11:35:00Z">
            <w:rPr>
              <w:ins w:id="16294" w:author="Julio Li" w:date="2020-05-15T11:19:00Z"/>
              <w:del w:id="16295" w:author="Kevin Gu" w:date="2020-05-18T13:11:00Z"/>
            </w:rPr>
          </w:rPrChange>
        </w:rPr>
      </w:pPr>
      <w:ins w:id="16296" w:author="Julio Li" w:date="2020-05-15T11:19:00Z">
        <w:del w:id="16297" w:author="Kevin Gu" w:date="2020-05-18T13:11:00Z">
          <w:r w:rsidRPr="00981F50" w:rsidDel="00462610">
            <w:rPr>
              <w:strike/>
              <w:lang w:val="en-GB"/>
              <w:rPrChange w:id="16298" w:author="Kevin Gu" w:date="2020-05-18T11:35:00Z">
                <w:rPr/>
              </w:rPrChange>
            </w:rPr>
            <w:delText>ANTI-VIRUS</w:delText>
          </w:r>
          <w:bookmarkStart w:id="16299" w:name="_Toc40965242"/>
          <w:bookmarkStart w:id="16300" w:name="_Toc40965597"/>
          <w:bookmarkStart w:id="16301" w:name="_Toc40965950"/>
          <w:bookmarkStart w:id="16302" w:name="_Toc40966302"/>
          <w:bookmarkStart w:id="16303" w:name="_Toc40966655"/>
          <w:bookmarkStart w:id="16304" w:name="_Toc40967008"/>
          <w:bookmarkStart w:id="16305" w:name="_Toc40967362"/>
          <w:bookmarkStart w:id="16306" w:name="_Toc40967716"/>
          <w:bookmarkStart w:id="16307" w:name="_Toc40968070"/>
          <w:bookmarkStart w:id="16308" w:name="_Toc40968424"/>
          <w:bookmarkStart w:id="16309" w:name="_Toc40969480"/>
          <w:bookmarkStart w:id="16310" w:name="_Toc40969840"/>
          <w:bookmarkStart w:id="16311" w:name="_Toc43387224"/>
          <w:bookmarkEnd w:id="16299"/>
          <w:bookmarkEnd w:id="16300"/>
          <w:bookmarkEnd w:id="16301"/>
          <w:bookmarkEnd w:id="16302"/>
          <w:bookmarkEnd w:id="16303"/>
          <w:bookmarkEnd w:id="16304"/>
          <w:bookmarkEnd w:id="16305"/>
          <w:bookmarkEnd w:id="16306"/>
          <w:bookmarkEnd w:id="16307"/>
          <w:bookmarkEnd w:id="16308"/>
          <w:bookmarkEnd w:id="16309"/>
          <w:bookmarkEnd w:id="16310"/>
          <w:bookmarkEnd w:id="16311"/>
        </w:del>
      </w:ins>
    </w:p>
    <w:p w14:paraId="40070999" w14:textId="2675A24B" w:rsidR="00B205CB" w:rsidRPr="00981F50" w:rsidDel="00462610" w:rsidRDefault="00B205CB" w:rsidP="00B205CB">
      <w:pPr>
        <w:rPr>
          <w:ins w:id="16312" w:author="Julio Li" w:date="2020-05-15T11:19:00Z"/>
          <w:del w:id="16313" w:author="Kevin Gu" w:date="2020-05-18T13:11:00Z"/>
          <w:strike/>
          <w:lang w:val="en-GB"/>
          <w:rPrChange w:id="16314" w:author="Kevin Gu" w:date="2020-05-18T11:35:00Z">
            <w:rPr>
              <w:ins w:id="16315" w:author="Julio Li" w:date="2020-05-15T11:19:00Z"/>
              <w:del w:id="16316" w:author="Kevin Gu" w:date="2020-05-18T13:11:00Z"/>
            </w:rPr>
          </w:rPrChange>
        </w:rPr>
      </w:pPr>
      <w:ins w:id="16317" w:author="Julio Li" w:date="2020-05-15T11:19:00Z">
        <w:del w:id="16318" w:author="Kevin Gu" w:date="2020-05-18T13:11:00Z">
          <w:r w:rsidRPr="00981F50" w:rsidDel="00462610">
            <w:rPr>
              <w:rFonts w:hint="eastAsia"/>
              <w:strike/>
              <w:lang w:val="en-GB"/>
              <w:rPrChange w:id="16319" w:author="Kevin Gu" w:date="2020-05-18T11:35:00Z">
                <w:rPr>
                  <w:rFonts w:hint="eastAsia"/>
                </w:rPr>
              </w:rPrChange>
            </w:rPr>
            <w:delText>反病毒软件</w:delText>
          </w:r>
          <w:bookmarkStart w:id="16320" w:name="_Toc40965243"/>
          <w:bookmarkStart w:id="16321" w:name="_Toc40965598"/>
          <w:bookmarkStart w:id="16322" w:name="_Toc40965951"/>
          <w:bookmarkStart w:id="16323" w:name="_Toc40966303"/>
          <w:bookmarkStart w:id="16324" w:name="_Toc40966656"/>
          <w:bookmarkStart w:id="16325" w:name="_Toc40967009"/>
          <w:bookmarkStart w:id="16326" w:name="_Toc40967363"/>
          <w:bookmarkStart w:id="16327" w:name="_Toc40967717"/>
          <w:bookmarkStart w:id="16328" w:name="_Toc40968071"/>
          <w:bookmarkStart w:id="16329" w:name="_Toc40968425"/>
          <w:bookmarkStart w:id="16330" w:name="_Toc40969481"/>
          <w:bookmarkStart w:id="16331" w:name="_Toc40969841"/>
          <w:bookmarkStart w:id="16332" w:name="_Toc43387225"/>
          <w:bookmarkEnd w:id="16320"/>
          <w:bookmarkEnd w:id="16321"/>
          <w:bookmarkEnd w:id="16322"/>
          <w:bookmarkEnd w:id="16323"/>
          <w:bookmarkEnd w:id="16324"/>
          <w:bookmarkEnd w:id="16325"/>
          <w:bookmarkEnd w:id="16326"/>
          <w:bookmarkEnd w:id="16327"/>
          <w:bookmarkEnd w:id="16328"/>
          <w:bookmarkEnd w:id="16329"/>
          <w:bookmarkEnd w:id="16330"/>
          <w:bookmarkEnd w:id="16331"/>
          <w:bookmarkEnd w:id="16332"/>
        </w:del>
      </w:ins>
    </w:p>
    <w:p w14:paraId="69081868" w14:textId="4B9BABC0" w:rsidR="00B205CB" w:rsidRPr="00981F50" w:rsidDel="00462610" w:rsidRDefault="00B205CB" w:rsidP="00B205CB">
      <w:pPr>
        <w:rPr>
          <w:ins w:id="16333" w:author="Julio Li" w:date="2020-05-15T11:19:00Z"/>
          <w:del w:id="16334" w:author="Kevin Gu" w:date="2020-05-18T13:11:00Z"/>
          <w:strike/>
          <w:lang w:val="en-GB"/>
          <w:rPrChange w:id="16335" w:author="Kevin Gu" w:date="2020-05-18T11:35:00Z">
            <w:rPr>
              <w:ins w:id="16336" w:author="Julio Li" w:date="2020-05-15T11:19:00Z"/>
              <w:del w:id="16337" w:author="Kevin Gu" w:date="2020-05-18T13:11:00Z"/>
            </w:rPr>
          </w:rPrChange>
        </w:rPr>
      </w:pPr>
      <w:ins w:id="16338" w:author="Julio Li" w:date="2020-05-15T11:19:00Z">
        <w:del w:id="16339" w:author="Kevin Gu" w:date="2020-05-18T13:11:00Z">
          <w:r w:rsidRPr="00981F50" w:rsidDel="00462610">
            <w:rPr>
              <w:strike/>
              <w:lang w:val="en-GB"/>
              <w:rPrChange w:id="16340" w:author="Kevin Gu" w:date="2020-05-18T11:35:00Z">
                <w:rPr/>
              </w:rPrChange>
            </w:rPr>
            <w:delText>Against intrusion and infection by virus, antivirus software must be deployed on all Chengtian Weiye (Ningbo) Chip Technology Co., Ltd networks when such software exists. The software must be installed, enabled and regularly updated (antivirus signatures) on all computing devices to prevent, detect, and remove viruses.</w:delText>
          </w:r>
          <w:bookmarkStart w:id="16341" w:name="_Toc40965244"/>
          <w:bookmarkStart w:id="16342" w:name="_Toc40965599"/>
          <w:bookmarkStart w:id="16343" w:name="_Toc40965952"/>
          <w:bookmarkStart w:id="16344" w:name="_Toc40966304"/>
          <w:bookmarkStart w:id="16345" w:name="_Toc40966657"/>
          <w:bookmarkStart w:id="16346" w:name="_Toc40967010"/>
          <w:bookmarkStart w:id="16347" w:name="_Toc40967364"/>
          <w:bookmarkStart w:id="16348" w:name="_Toc40967718"/>
          <w:bookmarkStart w:id="16349" w:name="_Toc40968072"/>
          <w:bookmarkStart w:id="16350" w:name="_Toc40968426"/>
          <w:bookmarkStart w:id="16351" w:name="_Toc40969482"/>
          <w:bookmarkStart w:id="16352" w:name="_Toc40969842"/>
          <w:bookmarkStart w:id="16353" w:name="_Toc43387226"/>
          <w:bookmarkEnd w:id="16341"/>
          <w:bookmarkEnd w:id="16342"/>
          <w:bookmarkEnd w:id="16343"/>
          <w:bookmarkEnd w:id="16344"/>
          <w:bookmarkEnd w:id="16345"/>
          <w:bookmarkEnd w:id="16346"/>
          <w:bookmarkEnd w:id="16347"/>
          <w:bookmarkEnd w:id="16348"/>
          <w:bookmarkEnd w:id="16349"/>
          <w:bookmarkEnd w:id="16350"/>
          <w:bookmarkEnd w:id="16351"/>
          <w:bookmarkEnd w:id="16352"/>
          <w:bookmarkEnd w:id="16353"/>
        </w:del>
      </w:ins>
    </w:p>
    <w:p w14:paraId="769D4836" w14:textId="05630365" w:rsidR="00B205CB" w:rsidRPr="00981F50" w:rsidDel="00462610" w:rsidRDefault="00B205CB" w:rsidP="00B205CB">
      <w:pPr>
        <w:rPr>
          <w:ins w:id="16354" w:author="Julio Li" w:date="2020-05-15T11:19:00Z"/>
          <w:del w:id="16355" w:author="Kevin Gu" w:date="2020-05-18T13:11:00Z"/>
          <w:strike/>
          <w:lang w:val="en-GB"/>
          <w:rPrChange w:id="16356" w:author="Kevin Gu" w:date="2020-05-18T11:35:00Z">
            <w:rPr>
              <w:ins w:id="16357" w:author="Julio Li" w:date="2020-05-15T11:19:00Z"/>
              <w:del w:id="16358" w:author="Kevin Gu" w:date="2020-05-18T13:11:00Z"/>
            </w:rPr>
          </w:rPrChange>
        </w:rPr>
      </w:pPr>
      <w:ins w:id="16359" w:author="Julio Li" w:date="2020-05-15T11:19:00Z">
        <w:del w:id="16360" w:author="Kevin Gu" w:date="2020-05-18T13:11:00Z">
          <w:r w:rsidRPr="00981F50" w:rsidDel="00462610">
            <w:rPr>
              <w:rFonts w:hint="eastAsia"/>
              <w:strike/>
              <w:lang w:val="en-GB"/>
              <w:rPrChange w:id="16361" w:author="Kevin Gu" w:date="2020-05-18T11:35:00Z">
                <w:rPr>
                  <w:rFonts w:hint="eastAsia"/>
                </w:rPr>
              </w:rPrChange>
            </w:rPr>
            <w:delText>为了防止病毒的入侵，所有澄天伟业（宁波）芯片技术有限公司司网络必须部署反病毒软件。软件必须在所有电脑上安装，启用及定期更新（反病毒特征），以防止、检测和删除病毒。</w:delText>
          </w:r>
          <w:bookmarkStart w:id="16362" w:name="_Toc40965245"/>
          <w:bookmarkStart w:id="16363" w:name="_Toc40965600"/>
          <w:bookmarkStart w:id="16364" w:name="_Toc40965953"/>
          <w:bookmarkStart w:id="16365" w:name="_Toc40966305"/>
          <w:bookmarkStart w:id="16366" w:name="_Toc40966658"/>
          <w:bookmarkStart w:id="16367" w:name="_Toc40967011"/>
          <w:bookmarkStart w:id="16368" w:name="_Toc40967365"/>
          <w:bookmarkStart w:id="16369" w:name="_Toc40967719"/>
          <w:bookmarkStart w:id="16370" w:name="_Toc40968073"/>
          <w:bookmarkStart w:id="16371" w:name="_Toc40968427"/>
          <w:bookmarkStart w:id="16372" w:name="_Toc40969483"/>
          <w:bookmarkStart w:id="16373" w:name="_Toc40969843"/>
          <w:bookmarkStart w:id="16374" w:name="_Toc43387227"/>
          <w:bookmarkEnd w:id="16362"/>
          <w:bookmarkEnd w:id="16363"/>
          <w:bookmarkEnd w:id="16364"/>
          <w:bookmarkEnd w:id="16365"/>
          <w:bookmarkEnd w:id="16366"/>
          <w:bookmarkEnd w:id="16367"/>
          <w:bookmarkEnd w:id="16368"/>
          <w:bookmarkEnd w:id="16369"/>
          <w:bookmarkEnd w:id="16370"/>
          <w:bookmarkEnd w:id="16371"/>
          <w:bookmarkEnd w:id="16372"/>
          <w:bookmarkEnd w:id="16373"/>
          <w:bookmarkEnd w:id="16374"/>
        </w:del>
      </w:ins>
    </w:p>
    <w:p w14:paraId="0AE8382E" w14:textId="26F99B85" w:rsidR="00B205CB" w:rsidRPr="00981F50" w:rsidDel="00462610" w:rsidRDefault="00B205CB" w:rsidP="00B205CB">
      <w:pPr>
        <w:rPr>
          <w:ins w:id="16375" w:author="Julio Li" w:date="2020-05-15T11:19:00Z"/>
          <w:del w:id="16376" w:author="Kevin Gu" w:date="2020-05-18T13:11:00Z"/>
          <w:strike/>
          <w:lang w:val="en-GB"/>
          <w:rPrChange w:id="16377" w:author="Kevin Gu" w:date="2020-05-18T11:35:00Z">
            <w:rPr>
              <w:ins w:id="16378" w:author="Julio Li" w:date="2020-05-15T11:19:00Z"/>
              <w:del w:id="16379" w:author="Kevin Gu" w:date="2020-05-18T13:11:00Z"/>
            </w:rPr>
          </w:rPrChange>
        </w:rPr>
      </w:pPr>
      <w:ins w:id="16380" w:author="Julio Li" w:date="2020-05-15T11:19:00Z">
        <w:del w:id="16381" w:author="Kevin Gu" w:date="2020-05-18T13:11:00Z">
          <w:r w:rsidRPr="00981F50" w:rsidDel="00462610">
            <w:rPr>
              <w:strike/>
              <w:lang w:val="en-GB"/>
              <w:rPrChange w:id="16382" w:author="Kevin Gu" w:date="2020-05-18T11:35:00Z">
                <w:rPr/>
              </w:rPrChange>
            </w:rPr>
            <w:delText>Those preventive and corrective actions must also be applied on all incoming and outgoing flows (i.e. emails).</w:delText>
          </w:r>
          <w:bookmarkStart w:id="16383" w:name="_Toc40965246"/>
          <w:bookmarkStart w:id="16384" w:name="_Toc40965601"/>
          <w:bookmarkStart w:id="16385" w:name="_Toc40965954"/>
          <w:bookmarkStart w:id="16386" w:name="_Toc40966306"/>
          <w:bookmarkStart w:id="16387" w:name="_Toc40966659"/>
          <w:bookmarkStart w:id="16388" w:name="_Toc40967012"/>
          <w:bookmarkStart w:id="16389" w:name="_Toc40967366"/>
          <w:bookmarkStart w:id="16390" w:name="_Toc40967720"/>
          <w:bookmarkStart w:id="16391" w:name="_Toc40968074"/>
          <w:bookmarkStart w:id="16392" w:name="_Toc40968428"/>
          <w:bookmarkStart w:id="16393" w:name="_Toc40969484"/>
          <w:bookmarkStart w:id="16394" w:name="_Toc40969844"/>
          <w:bookmarkStart w:id="16395" w:name="_Toc43387228"/>
          <w:bookmarkEnd w:id="16383"/>
          <w:bookmarkEnd w:id="16384"/>
          <w:bookmarkEnd w:id="16385"/>
          <w:bookmarkEnd w:id="16386"/>
          <w:bookmarkEnd w:id="16387"/>
          <w:bookmarkEnd w:id="16388"/>
          <w:bookmarkEnd w:id="16389"/>
          <w:bookmarkEnd w:id="16390"/>
          <w:bookmarkEnd w:id="16391"/>
          <w:bookmarkEnd w:id="16392"/>
          <w:bookmarkEnd w:id="16393"/>
          <w:bookmarkEnd w:id="16394"/>
          <w:bookmarkEnd w:id="16395"/>
        </w:del>
      </w:ins>
    </w:p>
    <w:p w14:paraId="09BFFA3B" w14:textId="564F56A8" w:rsidR="00B205CB" w:rsidRPr="00981F50" w:rsidDel="00462610" w:rsidRDefault="00B205CB" w:rsidP="00B205CB">
      <w:pPr>
        <w:rPr>
          <w:ins w:id="16396" w:author="Julio Li" w:date="2020-05-15T11:19:00Z"/>
          <w:del w:id="16397" w:author="Kevin Gu" w:date="2020-05-18T13:11:00Z"/>
          <w:strike/>
          <w:lang w:val="en-GB"/>
          <w:rPrChange w:id="16398" w:author="Kevin Gu" w:date="2020-05-18T11:35:00Z">
            <w:rPr>
              <w:ins w:id="16399" w:author="Julio Li" w:date="2020-05-15T11:19:00Z"/>
              <w:del w:id="16400" w:author="Kevin Gu" w:date="2020-05-18T13:11:00Z"/>
            </w:rPr>
          </w:rPrChange>
        </w:rPr>
      </w:pPr>
      <w:ins w:id="16401" w:author="Julio Li" w:date="2020-05-15T11:19:00Z">
        <w:del w:id="16402" w:author="Kevin Gu" w:date="2020-05-18T13:11:00Z">
          <w:r w:rsidRPr="00981F50" w:rsidDel="00462610">
            <w:rPr>
              <w:rFonts w:hint="eastAsia"/>
              <w:strike/>
              <w:lang w:val="en-GB"/>
              <w:rPrChange w:id="16403" w:author="Kevin Gu" w:date="2020-05-18T11:35:00Z">
                <w:rPr>
                  <w:rFonts w:hint="eastAsia"/>
                </w:rPr>
              </w:rPrChange>
            </w:rPr>
            <w:delText>那些预防性和纠正性措施必须同时应用在所有输入和输出流上。（比如电子邮件）</w:delText>
          </w:r>
          <w:bookmarkStart w:id="16404" w:name="_Toc40965247"/>
          <w:bookmarkStart w:id="16405" w:name="_Toc40965602"/>
          <w:bookmarkStart w:id="16406" w:name="_Toc40965955"/>
          <w:bookmarkStart w:id="16407" w:name="_Toc40966307"/>
          <w:bookmarkStart w:id="16408" w:name="_Toc40966660"/>
          <w:bookmarkStart w:id="16409" w:name="_Toc40967013"/>
          <w:bookmarkStart w:id="16410" w:name="_Toc40967367"/>
          <w:bookmarkStart w:id="16411" w:name="_Toc40967721"/>
          <w:bookmarkStart w:id="16412" w:name="_Toc40968075"/>
          <w:bookmarkStart w:id="16413" w:name="_Toc40968429"/>
          <w:bookmarkStart w:id="16414" w:name="_Toc40969485"/>
          <w:bookmarkStart w:id="16415" w:name="_Toc40969845"/>
          <w:bookmarkStart w:id="16416" w:name="_Toc43387229"/>
          <w:bookmarkEnd w:id="16404"/>
          <w:bookmarkEnd w:id="16405"/>
          <w:bookmarkEnd w:id="16406"/>
          <w:bookmarkEnd w:id="16407"/>
          <w:bookmarkEnd w:id="16408"/>
          <w:bookmarkEnd w:id="16409"/>
          <w:bookmarkEnd w:id="16410"/>
          <w:bookmarkEnd w:id="16411"/>
          <w:bookmarkEnd w:id="16412"/>
          <w:bookmarkEnd w:id="16413"/>
          <w:bookmarkEnd w:id="16414"/>
          <w:bookmarkEnd w:id="16415"/>
          <w:bookmarkEnd w:id="16416"/>
        </w:del>
      </w:ins>
    </w:p>
    <w:p w14:paraId="24EF61C8" w14:textId="596DA25F" w:rsidR="00B205CB" w:rsidRPr="00981F50" w:rsidDel="00462610" w:rsidRDefault="00B205CB" w:rsidP="00B205CB">
      <w:pPr>
        <w:rPr>
          <w:ins w:id="16417" w:author="Julio Li" w:date="2020-05-15T11:19:00Z"/>
          <w:del w:id="16418" w:author="Kevin Gu" w:date="2020-05-18T13:11:00Z"/>
          <w:strike/>
          <w:lang w:val="en-GB"/>
          <w:rPrChange w:id="16419" w:author="Kevin Gu" w:date="2020-05-18T11:35:00Z">
            <w:rPr>
              <w:ins w:id="16420" w:author="Julio Li" w:date="2020-05-15T11:19:00Z"/>
              <w:del w:id="16421" w:author="Kevin Gu" w:date="2020-05-18T13:11:00Z"/>
            </w:rPr>
          </w:rPrChange>
        </w:rPr>
      </w:pPr>
      <w:ins w:id="16422" w:author="Julio Li" w:date="2020-05-15T11:19:00Z">
        <w:del w:id="16423" w:author="Kevin Gu" w:date="2020-05-18T13:11:00Z">
          <w:r w:rsidRPr="00981F50" w:rsidDel="00462610">
            <w:rPr>
              <w:strike/>
              <w:lang w:val="en-GB"/>
              <w:rPrChange w:id="16424" w:author="Kevin Gu" w:date="2020-05-18T11:35:00Z">
                <w:rPr/>
              </w:rPrChange>
            </w:rPr>
            <w:delText>Such software must be continuously enabled on all networked IT devices, even if the IT equipment is connected intermittently.</w:delText>
          </w:r>
          <w:bookmarkStart w:id="16425" w:name="_Toc40965248"/>
          <w:bookmarkStart w:id="16426" w:name="_Toc40965603"/>
          <w:bookmarkStart w:id="16427" w:name="_Toc40965956"/>
          <w:bookmarkStart w:id="16428" w:name="_Toc40966308"/>
          <w:bookmarkStart w:id="16429" w:name="_Toc40966661"/>
          <w:bookmarkStart w:id="16430" w:name="_Toc40967014"/>
          <w:bookmarkStart w:id="16431" w:name="_Toc40967368"/>
          <w:bookmarkStart w:id="16432" w:name="_Toc40967722"/>
          <w:bookmarkStart w:id="16433" w:name="_Toc40968076"/>
          <w:bookmarkStart w:id="16434" w:name="_Toc40968430"/>
          <w:bookmarkStart w:id="16435" w:name="_Toc40969486"/>
          <w:bookmarkStart w:id="16436" w:name="_Toc40969846"/>
          <w:bookmarkStart w:id="16437" w:name="_Toc43387230"/>
          <w:bookmarkEnd w:id="16425"/>
          <w:bookmarkEnd w:id="16426"/>
          <w:bookmarkEnd w:id="16427"/>
          <w:bookmarkEnd w:id="16428"/>
          <w:bookmarkEnd w:id="16429"/>
          <w:bookmarkEnd w:id="16430"/>
          <w:bookmarkEnd w:id="16431"/>
          <w:bookmarkEnd w:id="16432"/>
          <w:bookmarkEnd w:id="16433"/>
          <w:bookmarkEnd w:id="16434"/>
          <w:bookmarkEnd w:id="16435"/>
          <w:bookmarkEnd w:id="16436"/>
          <w:bookmarkEnd w:id="16437"/>
        </w:del>
      </w:ins>
    </w:p>
    <w:p w14:paraId="7C341024" w14:textId="6C52F02D" w:rsidR="00B205CB" w:rsidRPr="00981F50" w:rsidDel="00462610" w:rsidRDefault="00B205CB">
      <w:pPr>
        <w:rPr>
          <w:del w:id="16438" w:author="Kevin Gu" w:date="2020-05-18T13:11:00Z"/>
          <w:strike/>
          <w:lang w:val="en-GB"/>
          <w:rPrChange w:id="16439" w:author="Kevin Gu" w:date="2020-05-18T11:35:00Z">
            <w:rPr>
              <w:del w:id="16440" w:author="Kevin Gu" w:date="2020-05-18T13:11:00Z"/>
            </w:rPr>
          </w:rPrChange>
        </w:rPr>
        <w:pPrChange w:id="16441" w:author="Julio Li" w:date="2020-05-15T11:18:00Z">
          <w:pPr>
            <w:pStyle w:val="Title2"/>
          </w:pPr>
        </w:pPrChange>
      </w:pPr>
      <w:ins w:id="16442" w:author="Julio Li" w:date="2020-05-15T11:19:00Z">
        <w:del w:id="16443" w:author="Kevin Gu" w:date="2020-05-18T13:11:00Z">
          <w:r w:rsidRPr="00981F50" w:rsidDel="00462610">
            <w:rPr>
              <w:rFonts w:hint="eastAsia"/>
              <w:strike/>
              <w:lang w:val="en-GB"/>
              <w:rPrChange w:id="16444" w:author="Kevin Gu" w:date="2020-05-18T11:35:00Z">
                <w:rPr>
                  <w:rFonts w:hint="eastAsia"/>
                  <w:b w:val="0"/>
                  <w:bCs w:val="0"/>
                </w:rPr>
              </w:rPrChange>
            </w:rPr>
            <w:delText>即使</w:delText>
          </w:r>
          <w:r w:rsidRPr="00981F50" w:rsidDel="00462610">
            <w:rPr>
              <w:strike/>
              <w:lang w:val="en-GB"/>
              <w:rPrChange w:id="16445" w:author="Kevin Gu" w:date="2020-05-18T11:35:00Z">
                <w:rPr>
                  <w:b w:val="0"/>
                  <w:bCs w:val="0"/>
                </w:rPr>
              </w:rPrChange>
            </w:rPr>
            <w:delText>IT</w:delText>
          </w:r>
          <w:r w:rsidRPr="00981F50" w:rsidDel="00462610">
            <w:rPr>
              <w:rFonts w:hint="eastAsia"/>
              <w:strike/>
              <w:lang w:val="en-GB"/>
              <w:rPrChange w:id="16446" w:author="Kevin Gu" w:date="2020-05-18T11:35:00Z">
                <w:rPr>
                  <w:rFonts w:hint="eastAsia"/>
                  <w:b w:val="0"/>
                  <w:bCs w:val="0"/>
                </w:rPr>
              </w:rPrChange>
            </w:rPr>
            <w:delText>设备间断地连接网络，反病毒软件也必须持续地在所有网络</w:delText>
          </w:r>
          <w:r w:rsidRPr="00981F50" w:rsidDel="00462610">
            <w:rPr>
              <w:strike/>
              <w:lang w:val="en-GB"/>
              <w:rPrChange w:id="16447" w:author="Kevin Gu" w:date="2020-05-18T11:35:00Z">
                <w:rPr>
                  <w:b w:val="0"/>
                  <w:bCs w:val="0"/>
                </w:rPr>
              </w:rPrChange>
            </w:rPr>
            <w:delText>IT</w:delText>
          </w:r>
          <w:r w:rsidRPr="00981F50" w:rsidDel="00462610">
            <w:rPr>
              <w:rFonts w:hint="eastAsia"/>
              <w:strike/>
              <w:lang w:val="en-GB"/>
              <w:rPrChange w:id="16448" w:author="Kevin Gu" w:date="2020-05-18T11:35:00Z">
                <w:rPr>
                  <w:rFonts w:hint="eastAsia"/>
                  <w:b w:val="0"/>
                  <w:bCs w:val="0"/>
                </w:rPr>
              </w:rPrChange>
            </w:rPr>
            <w:delText>设备上启用。</w:delText>
          </w:r>
        </w:del>
      </w:ins>
      <w:bookmarkStart w:id="16449" w:name="_Toc40965249"/>
      <w:bookmarkStart w:id="16450" w:name="_Toc40965604"/>
      <w:bookmarkStart w:id="16451" w:name="_Toc40965957"/>
      <w:bookmarkStart w:id="16452" w:name="_Toc40966309"/>
      <w:bookmarkStart w:id="16453" w:name="_Toc40966662"/>
      <w:bookmarkStart w:id="16454" w:name="_Toc40967015"/>
      <w:bookmarkStart w:id="16455" w:name="_Toc40967369"/>
      <w:bookmarkStart w:id="16456" w:name="_Toc40967723"/>
      <w:bookmarkStart w:id="16457" w:name="_Toc40968077"/>
      <w:bookmarkStart w:id="16458" w:name="_Toc40968431"/>
      <w:bookmarkStart w:id="16459" w:name="_Toc40969487"/>
      <w:bookmarkStart w:id="16460" w:name="_Toc40969847"/>
      <w:bookmarkStart w:id="16461" w:name="_Toc43387231"/>
      <w:bookmarkEnd w:id="16449"/>
      <w:bookmarkEnd w:id="16450"/>
      <w:bookmarkEnd w:id="16451"/>
      <w:bookmarkEnd w:id="16452"/>
      <w:bookmarkEnd w:id="16453"/>
      <w:bookmarkEnd w:id="16454"/>
      <w:bookmarkEnd w:id="16455"/>
      <w:bookmarkEnd w:id="16456"/>
      <w:bookmarkEnd w:id="16457"/>
      <w:bookmarkEnd w:id="16458"/>
      <w:bookmarkEnd w:id="16459"/>
      <w:bookmarkEnd w:id="16460"/>
      <w:bookmarkEnd w:id="16461"/>
    </w:p>
    <w:p w14:paraId="49EF2F13" w14:textId="2A7D114E" w:rsidR="00242E8C" w:rsidRPr="00876437" w:rsidDel="00E134A4" w:rsidRDefault="00242E8C" w:rsidP="00242E8C">
      <w:pPr>
        <w:rPr>
          <w:del w:id="16462" w:author="Julio Li" w:date="2020-05-15T11:15:00Z"/>
          <w:lang w:val="en-GB"/>
          <w:rPrChange w:id="16463" w:author="Kevin Gu" w:date="2020-05-18T10:36:00Z">
            <w:rPr>
              <w:del w:id="16464" w:author="Julio Li" w:date="2020-05-15T11:15:00Z"/>
              <w:lang w:val="en-US"/>
            </w:rPr>
          </w:rPrChange>
        </w:rPr>
      </w:pPr>
      <w:del w:id="16465" w:author="Julio Li" w:date="2020-05-15T11:15:00Z">
        <w:r w:rsidRPr="00876437" w:rsidDel="00E134A4">
          <w:rPr>
            <w:lang w:val="en-GB"/>
            <w:rPrChange w:id="16466" w:author="Kevin Gu" w:date="2020-05-18T10:36:00Z">
              <w:rPr>
                <w:lang w:val="en-US"/>
              </w:rPr>
            </w:rPrChange>
          </w:rPr>
          <w:delText>Direct connection with Internet is prohibited in production area.</w:delText>
        </w:r>
        <w:bookmarkStart w:id="16467" w:name="_Toc40965250"/>
        <w:bookmarkStart w:id="16468" w:name="_Toc40965605"/>
        <w:bookmarkStart w:id="16469" w:name="_Toc40965958"/>
        <w:bookmarkStart w:id="16470" w:name="_Toc40966310"/>
        <w:bookmarkStart w:id="16471" w:name="_Toc40966663"/>
        <w:bookmarkStart w:id="16472" w:name="_Toc40967016"/>
        <w:bookmarkStart w:id="16473" w:name="_Toc40967370"/>
        <w:bookmarkStart w:id="16474" w:name="_Toc40967724"/>
        <w:bookmarkStart w:id="16475" w:name="_Toc40968078"/>
        <w:bookmarkStart w:id="16476" w:name="_Toc40968432"/>
        <w:bookmarkStart w:id="16477" w:name="_Toc40969488"/>
        <w:bookmarkStart w:id="16478" w:name="_Toc40969848"/>
        <w:bookmarkStart w:id="16479" w:name="_Toc43387232"/>
        <w:bookmarkEnd w:id="16467"/>
        <w:bookmarkEnd w:id="16468"/>
        <w:bookmarkEnd w:id="16469"/>
        <w:bookmarkEnd w:id="16470"/>
        <w:bookmarkEnd w:id="16471"/>
        <w:bookmarkEnd w:id="16472"/>
        <w:bookmarkEnd w:id="16473"/>
        <w:bookmarkEnd w:id="16474"/>
        <w:bookmarkEnd w:id="16475"/>
        <w:bookmarkEnd w:id="16476"/>
        <w:bookmarkEnd w:id="16477"/>
        <w:bookmarkEnd w:id="16478"/>
        <w:bookmarkEnd w:id="16479"/>
      </w:del>
    </w:p>
    <w:p w14:paraId="77EDD9BE" w14:textId="730BE6A3" w:rsidR="003F472F" w:rsidRPr="00876437" w:rsidDel="00E134A4" w:rsidRDefault="003F472F" w:rsidP="00242E8C">
      <w:pPr>
        <w:rPr>
          <w:del w:id="16480" w:author="Julio Li" w:date="2020-05-15T11:15:00Z"/>
          <w:lang w:val="en-GB" w:eastAsia="zh-CN"/>
          <w:rPrChange w:id="16481" w:author="Kevin Gu" w:date="2020-05-18T10:36:00Z">
            <w:rPr>
              <w:del w:id="16482" w:author="Julio Li" w:date="2020-05-15T11:15:00Z"/>
              <w:lang w:val="en-US" w:eastAsia="zh-CN"/>
            </w:rPr>
          </w:rPrChange>
        </w:rPr>
      </w:pPr>
      <w:del w:id="16483" w:author="Julio Li" w:date="2020-05-15T11:15:00Z">
        <w:r w:rsidRPr="00876437" w:rsidDel="00E134A4">
          <w:rPr>
            <w:rFonts w:hint="eastAsia"/>
            <w:lang w:val="en-GB" w:eastAsia="zh-CN"/>
            <w:rPrChange w:id="16484" w:author="Kevin Gu" w:date="2020-05-18T10:36:00Z">
              <w:rPr>
                <w:rFonts w:hint="eastAsia"/>
                <w:lang w:val="en-US" w:eastAsia="zh-CN"/>
              </w:rPr>
            </w:rPrChange>
          </w:rPr>
          <w:delText>生产区域禁止直连因特网。</w:delText>
        </w:r>
        <w:bookmarkStart w:id="16485" w:name="_Toc40965251"/>
        <w:bookmarkStart w:id="16486" w:name="_Toc40965606"/>
        <w:bookmarkStart w:id="16487" w:name="_Toc40965959"/>
        <w:bookmarkStart w:id="16488" w:name="_Toc40966311"/>
        <w:bookmarkStart w:id="16489" w:name="_Toc40966664"/>
        <w:bookmarkStart w:id="16490" w:name="_Toc40967017"/>
        <w:bookmarkStart w:id="16491" w:name="_Toc40967371"/>
        <w:bookmarkStart w:id="16492" w:name="_Toc40967725"/>
        <w:bookmarkStart w:id="16493" w:name="_Toc40968079"/>
        <w:bookmarkStart w:id="16494" w:name="_Toc40968433"/>
        <w:bookmarkStart w:id="16495" w:name="_Toc40969489"/>
        <w:bookmarkStart w:id="16496" w:name="_Toc40969849"/>
        <w:bookmarkStart w:id="16497" w:name="_Toc43387233"/>
        <w:bookmarkEnd w:id="16485"/>
        <w:bookmarkEnd w:id="16486"/>
        <w:bookmarkEnd w:id="16487"/>
        <w:bookmarkEnd w:id="16488"/>
        <w:bookmarkEnd w:id="16489"/>
        <w:bookmarkEnd w:id="16490"/>
        <w:bookmarkEnd w:id="16491"/>
        <w:bookmarkEnd w:id="16492"/>
        <w:bookmarkEnd w:id="16493"/>
        <w:bookmarkEnd w:id="16494"/>
        <w:bookmarkEnd w:id="16495"/>
        <w:bookmarkEnd w:id="16496"/>
        <w:bookmarkEnd w:id="16497"/>
      </w:del>
    </w:p>
    <w:p w14:paraId="7AC75929" w14:textId="7FB62053" w:rsidR="00FC538A" w:rsidRPr="00876437" w:rsidDel="00E134A4" w:rsidRDefault="00FC538A" w:rsidP="00242E8C">
      <w:pPr>
        <w:rPr>
          <w:del w:id="16498" w:author="Julio Li" w:date="2020-05-15T11:15:00Z"/>
          <w:lang w:val="en-GB"/>
          <w:rPrChange w:id="16499" w:author="Kevin Gu" w:date="2020-05-18T10:36:00Z">
            <w:rPr>
              <w:del w:id="16500" w:author="Julio Li" w:date="2020-05-15T11:15:00Z"/>
              <w:lang w:val="en-US"/>
            </w:rPr>
          </w:rPrChange>
        </w:rPr>
      </w:pPr>
      <w:del w:id="16501" w:author="Julio Li" w:date="2020-05-15T11:15:00Z">
        <w:r w:rsidRPr="00876437" w:rsidDel="00E134A4">
          <w:rPr>
            <w:lang w:val="en-GB"/>
            <w:rPrChange w:id="16502" w:author="Kevin Gu" w:date="2020-05-18T10:36:00Z">
              <w:rPr>
                <w:lang w:val="en-US"/>
              </w:rPr>
            </w:rPrChange>
          </w:rPr>
          <w:delText>Using mobile computing (laptop, handheld devices) and communication facilities (smart phones etc.) is prohibited in production area.</w:delText>
        </w:r>
        <w:bookmarkStart w:id="16503" w:name="_Toc40965252"/>
        <w:bookmarkStart w:id="16504" w:name="_Toc40965607"/>
        <w:bookmarkStart w:id="16505" w:name="_Toc40965960"/>
        <w:bookmarkStart w:id="16506" w:name="_Toc40966312"/>
        <w:bookmarkStart w:id="16507" w:name="_Toc40966665"/>
        <w:bookmarkStart w:id="16508" w:name="_Toc40967018"/>
        <w:bookmarkStart w:id="16509" w:name="_Toc40967372"/>
        <w:bookmarkStart w:id="16510" w:name="_Toc40967726"/>
        <w:bookmarkStart w:id="16511" w:name="_Toc40968080"/>
        <w:bookmarkStart w:id="16512" w:name="_Toc40968434"/>
        <w:bookmarkStart w:id="16513" w:name="_Toc40969490"/>
        <w:bookmarkStart w:id="16514" w:name="_Toc40969850"/>
        <w:bookmarkStart w:id="16515" w:name="_Toc43387234"/>
        <w:bookmarkEnd w:id="16503"/>
        <w:bookmarkEnd w:id="16504"/>
        <w:bookmarkEnd w:id="16505"/>
        <w:bookmarkEnd w:id="16506"/>
        <w:bookmarkEnd w:id="16507"/>
        <w:bookmarkEnd w:id="16508"/>
        <w:bookmarkEnd w:id="16509"/>
        <w:bookmarkEnd w:id="16510"/>
        <w:bookmarkEnd w:id="16511"/>
        <w:bookmarkEnd w:id="16512"/>
        <w:bookmarkEnd w:id="16513"/>
        <w:bookmarkEnd w:id="16514"/>
        <w:bookmarkEnd w:id="16515"/>
      </w:del>
    </w:p>
    <w:p w14:paraId="4CB485EF" w14:textId="34DA88D1" w:rsidR="003F472F" w:rsidRPr="00876437" w:rsidDel="00E134A4" w:rsidRDefault="003F472F" w:rsidP="00242E8C">
      <w:pPr>
        <w:rPr>
          <w:del w:id="16516" w:author="Julio Li" w:date="2020-05-15T11:15:00Z"/>
          <w:lang w:val="en-GB" w:eastAsia="zh-CN"/>
          <w:rPrChange w:id="16517" w:author="Kevin Gu" w:date="2020-05-18T10:36:00Z">
            <w:rPr>
              <w:del w:id="16518" w:author="Julio Li" w:date="2020-05-15T11:15:00Z"/>
              <w:lang w:val="en-US" w:eastAsia="zh-CN"/>
            </w:rPr>
          </w:rPrChange>
        </w:rPr>
      </w:pPr>
      <w:del w:id="16519" w:author="Julio Li" w:date="2020-05-15T11:15:00Z">
        <w:r w:rsidRPr="00876437" w:rsidDel="00E134A4">
          <w:rPr>
            <w:rFonts w:hint="eastAsia"/>
            <w:lang w:val="en-GB" w:eastAsia="zh-CN"/>
            <w:rPrChange w:id="16520" w:author="Kevin Gu" w:date="2020-05-18T10:36:00Z">
              <w:rPr>
                <w:rFonts w:hint="eastAsia"/>
                <w:lang w:val="en-US" w:eastAsia="zh-CN"/>
              </w:rPr>
            </w:rPrChange>
          </w:rPr>
          <w:delText>生产区域禁止使用移动设备（手提电脑，手持设备）和</w:delText>
        </w:r>
        <w:r w:rsidR="00AB248C" w:rsidRPr="00876437" w:rsidDel="00E134A4">
          <w:rPr>
            <w:rFonts w:hint="eastAsia"/>
            <w:lang w:val="en-GB" w:eastAsia="zh-CN"/>
            <w:rPrChange w:id="16521" w:author="Kevin Gu" w:date="2020-05-18T10:36:00Z">
              <w:rPr>
                <w:rFonts w:hint="eastAsia"/>
                <w:lang w:val="en-US" w:eastAsia="zh-CN"/>
              </w:rPr>
            </w:rPrChange>
          </w:rPr>
          <w:delText>通讯设备（智能手机等）。</w:delText>
        </w:r>
        <w:bookmarkStart w:id="16522" w:name="_Toc40965253"/>
        <w:bookmarkStart w:id="16523" w:name="_Toc40965608"/>
        <w:bookmarkStart w:id="16524" w:name="_Toc40965961"/>
        <w:bookmarkStart w:id="16525" w:name="_Toc40966313"/>
        <w:bookmarkStart w:id="16526" w:name="_Toc40966666"/>
        <w:bookmarkStart w:id="16527" w:name="_Toc40967019"/>
        <w:bookmarkStart w:id="16528" w:name="_Toc40967373"/>
        <w:bookmarkStart w:id="16529" w:name="_Toc40967727"/>
        <w:bookmarkStart w:id="16530" w:name="_Toc40968081"/>
        <w:bookmarkStart w:id="16531" w:name="_Toc40968435"/>
        <w:bookmarkStart w:id="16532" w:name="_Toc40969491"/>
        <w:bookmarkStart w:id="16533" w:name="_Toc40969851"/>
        <w:bookmarkStart w:id="16534" w:name="_Toc43387235"/>
        <w:bookmarkEnd w:id="16522"/>
        <w:bookmarkEnd w:id="16523"/>
        <w:bookmarkEnd w:id="16524"/>
        <w:bookmarkEnd w:id="16525"/>
        <w:bookmarkEnd w:id="16526"/>
        <w:bookmarkEnd w:id="16527"/>
        <w:bookmarkEnd w:id="16528"/>
        <w:bookmarkEnd w:id="16529"/>
        <w:bookmarkEnd w:id="16530"/>
        <w:bookmarkEnd w:id="16531"/>
        <w:bookmarkEnd w:id="16532"/>
        <w:bookmarkEnd w:id="16533"/>
        <w:bookmarkEnd w:id="16534"/>
      </w:del>
    </w:p>
    <w:p w14:paraId="44830E65" w14:textId="1EB3CD69" w:rsidR="00242E8C" w:rsidRPr="00876437" w:rsidDel="00E134A4" w:rsidRDefault="00242E8C" w:rsidP="00242E8C">
      <w:pPr>
        <w:rPr>
          <w:del w:id="16535" w:author="Julio Li" w:date="2020-05-15T11:15:00Z"/>
          <w:lang w:val="en-GB"/>
          <w:rPrChange w:id="16536" w:author="Kevin Gu" w:date="2020-05-18T10:36:00Z">
            <w:rPr>
              <w:del w:id="16537" w:author="Julio Li" w:date="2020-05-15T11:15:00Z"/>
              <w:lang w:val="en-US"/>
            </w:rPr>
          </w:rPrChange>
        </w:rPr>
      </w:pPr>
      <w:del w:id="16538" w:author="Julio Li" w:date="2020-05-15T11:15:00Z">
        <w:r w:rsidRPr="00876437" w:rsidDel="00E134A4">
          <w:rPr>
            <w:lang w:val="en-GB"/>
            <w:rPrChange w:id="16539" w:author="Kevin Gu" w:date="2020-05-18T10:36:00Z">
              <w:rPr>
                <w:lang w:val="en-US"/>
              </w:rPr>
            </w:rPrChange>
          </w:rPr>
          <w:delText xml:space="preserve">IT systems which are needed to be purchased, should be listed in a form and </w:delText>
        </w:r>
        <w:r w:rsidR="000C2BF6" w:rsidRPr="00876437" w:rsidDel="00E134A4">
          <w:rPr>
            <w:lang w:val="en-GB"/>
            <w:rPrChange w:id="16540" w:author="Kevin Gu" w:date="2020-05-18T10:36:00Z">
              <w:rPr>
                <w:lang w:val="en-US"/>
              </w:rPr>
            </w:rPrChange>
          </w:rPr>
          <w:delText>procurement department</w:delText>
        </w:r>
        <w:r w:rsidRPr="00876437" w:rsidDel="00E134A4">
          <w:rPr>
            <w:lang w:val="en-GB"/>
            <w:rPrChange w:id="16541" w:author="Kevin Gu" w:date="2020-05-18T10:36:00Z">
              <w:rPr>
                <w:lang w:val="en-US"/>
              </w:rPr>
            </w:rPrChange>
          </w:rPr>
          <w:delText xml:space="preserve"> can buy these with the approval of IT manager. </w:delText>
        </w:r>
        <w:r w:rsidR="00FC538A" w:rsidRPr="00876437" w:rsidDel="00E134A4">
          <w:rPr>
            <w:lang w:val="en-GB"/>
            <w:rPrChange w:id="16542" w:author="Kevin Gu" w:date="2020-05-18T10:36:00Z">
              <w:rPr>
                <w:lang w:val="en-US"/>
              </w:rPr>
            </w:rPrChange>
          </w:rPr>
          <w:delText>IT team should verify and test the new HW/SW at first before installation to ensure that they are secure</w:delText>
        </w:r>
        <w:r w:rsidRPr="00876437" w:rsidDel="00E134A4">
          <w:rPr>
            <w:lang w:val="en-GB"/>
            <w:rPrChange w:id="16543" w:author="Kevin Gu" w:date="2020-05-18T10:36:00Z">
              <w:rPr>
                <w:lang w:val="en-US"/>
              </w:rPr>
            </w:rPrChange>
          </w:rPr>
          <w:delText>.</w:delText>
        </w:r>
        <w:bookmarkStart w:id="16544" w:name="_Toc40965254"/>
        <w:bookmarkStart w:id="16545" w:name="_Toc40965609"/>
        <w:bookmarkStart w:id="16546" w:name="_Toc40965962"/>
        <w:bookmarkStart w:id="16547" w:name="_Toc40966314"/>
        <w:bookmarkStart w:id="16548" w:name="_Toc40966667"/>
        <w:bookmarkStart w:id="16549" w:name="_Toc40967020"/>
        <w:bookmarkStart w:id="16550" w:name="_Toc40967374"/>
        <w:bookmarkStart w:id="16551" w:name="_Toc40967728"/>
        <w:bookmarkStart w:id="16552" w:name="_Toc40968082"/>
        <w:bookmarkStart w:id="16553" w:name="_Toc40968436"/>
        <w:bookmarkStart w:id="16554" w:name="_Toc40969492"/>
        <w:bookmarkStart w:id="16555" w:name="_Toc40969852"/>
        <w:bookmarkStart w:id="16556" w:name="_Toc43387236"/>
        <w:bookmarkEnd w:id="16544"/>
        <w:bookmarkEnd w:id="16545"/>
        <w:bookmarkEnd w:id="16546"/>
        <w:bookmarkEnd w:id="16547"/>
        <w:bookmarkEnd w:id="16548"/>
        <w:bookmarkEnd w:id="16549"/>
        <w:bookmarkEnd w:id="16550"/>
        <w:bookmarkEnd w:id="16551"/>
        <w:bookmarkEnd w:id="16552"/>
        <w:bookmarkEnd w:id="16553"/>
        <w:bookmarkEnd w:id="16554"/>
        <w:bookmarkEnd w:id="16555"/>
        <w:bookmarkEnd w:id="16556"/>
      </w:del>
    </w:p>
    <w:p w14:paraId="72CC1A18" w14:textId="64C54A13" w:rsidR="00AB248C" w:rsidRPr="00876437" w:rsidDel="00E134A4" w:rsidRDefault="00AB248C" w:rsidP="00242E8C">
      <w:pPr>
        <w:rPr>
          <w:del w:id="16557" w:author="Julio Li" w:date="2020-05-15T11:15:00Z"/>
          <w:lang w:val="en-GB" w:eastAsia="zh-CN"/>
          <w:rPrChange w:id="16558" w:author="Kevin Gu" w:date="2020-05-18T10:36:00Z">
            <w:rPr>
              <w:del w:id="16559" w:author="Julio Li" w:date="2020-05-15T11:15:00Z"/>
              <w:lang w:val="en-US" w:eastAsia="zh-CN"/>
            </w:rPr>
          </w:rPrChange>
        </w:rPr>
      </w:pPr>
      <w:del w:id="16560" w:author="Julio Li" w:date="2020-05-15T11:15:00Z">
        <w:r w:rsidRPr="00876437" w:rsidDel="00E134A4">
          <w:rPr>
            <w:rFonts w:hint="eastAsia"/>
            <w:lang w:val="en-GB" w:eastAsia="zh-CN"/>
            <w:rPrChange w:id="16561" w:author="Kevin Gu" w:date="2020-05-18T10:36:00Z">
              <w:rPr>
                <w:rFonts w:hint="eastAsia"/>
                <w:lang w:val="en-US" w:eastAsia="zh-CN"/>
              </w:rPr>
            </w:rPrChange>
          </w:rPr>
          <w:delText>如若需要购买</w:delText>
        </w:r>
        <w:r w:rsidRPr="00876437" w:rsidDel="00E134A4">
          <w:rPr>
            <w:lang w:val="en-GB" w:eastAsia="zh-CN"/>
            <w:rPrChange w:id="16562" w:author="Kevin Gu" w:date="2020-05-18T10:36:00Z">
              <w:rPr>
                <w:lang w:val="en-US" w:eastAsia="zh-CN"/>
              </w:rPr>
            </w:rPrChange>
          </w:rPr>
          <w:delText>IT</w:delText>
        </w:r>
        <w:r w:rsidRPr="00876437" w:rsidDel="00E134A4">
          <w:rPr>
            <w:rFonts w:hint="eastAsia"/>
            <w:lang w:val="en-GB" w:eastAsia="zh-CN"/>
            <w:rPrChange w:id="16563" w:author="Kevin Gu" w:date="2020-05-18T10:36:00Z">
              <w:rPr>
                <w:rFonts w:hint="eastAsia"/>
                <w:lang w:val="en-US" w:eastAsia="zh-CN"/>
              </w:rPr>
            </w:rPrChange>
          </w:rPr>
          <w:delText>系统，应该将其列在一张表格中，</w:delText>
        </w:r>
        <w:r w:rsidR="000C2BF6" w:rsidRPr="00876437" w:rsidDel="00E134A4">
          <w:rPr>
            <w:rFonts w:hint="eastAsia"/>
            <w:lang w:val="en-GB" w:eastAsia="zh-CN"/>
            <w:rPrChange w:id="16564" w:author="Kevin Gu" w:date="2020-05-18T10:36:00Z">
              <w:rPr>
                <w:rFonts w:hint="eastAsia"/>
                <w:lang w:val="en-US" w:eastAsia="zh-CN"/>
              </w:rPr>
            </w:rPrChange>
          </w:rPr>
          <w:delText>采购部</w:delText>
        </w:r>
        <w:r w:rsidRPr="00876437" w:rsidDel="00E134A4">
          <w:rPr>
            <w:rFonts w:hint="eastAsia"/>
            <w:lang w:val="en-GB" w:eastAsia="zh-CN"/>
            <w:rPrChange w:id="16565" w:author="Kevin Gu" w:date="2020-05-18T10:36:00Z">
              <w:rPr>
                <w:rFonts w:hint="eastAsia"/>
                <w:lang w:val="en-US" w:eastAsia="zh-CN"/>
              </w:rPr>
            </w:rPrChange>
          </w:rPr>
          <w:delText>可以在</w:delText>
        </w:r>
        <w:r w:rsidRPr="00876437" w:rsidDel="00E134A4">
          <w:rPr>
            <w:lang w:val="en-GB" w:eastAsia="zh-CN"/>
            <w:rPrChange w:id="16566" w:author="Kevin Gu" w:date="2020-05-18T10:36:00Z">
              <w:rPr>
                <w:lang w:val="en-US" w:eastAsia="zh-CN"/>
              </w:rPr>
            </w:rPrChange>
          </w:rPr>
          <w:delText>IT</w:delText>
        </w:r>
        <w:r w:rsidRPr="00876437" w:rsidDel="00E134A4">
          <w:rPr>
            <w:rFonts w:hint="eastAsia"/>
            <w:lang w:val="en-GB" w:eastAsia="zh-CN"/>
            <w:rPrChange w:id="16567" w:author="Kevin Gu" w:date="2020-05-18T10:36:00Z">
              <w:rPr>
                <w:rFonts w:hint="eastAsia"/>
                <w:lang w:val="en-US" w:eastAsia="zh-CN"/>
              </w:rPr>
            </w:rPrChange>
          </w:rPr>
          <w:delText>经理的批准后购买。</w:delText>
        </w:r>
        <w:r w:rsidRPr="00876437" w:rsidDel="00E134A4">
          <w:rPr>
            <w:lang w:val="en-GB" w:eastAsia="zh-CN"/>
            <w:rPrChange w:id="16568" w:author="Kevin Gu" w:date="2020-05-18T10:36:00Z">
              <w:rPr>
                <w:lang w:val="en-US" w:eastAsia="zh-CN"/>
              </w:rPr>
            </w:rPrChange>
          </w:rPr>
          <w:delText>IT</w:delText>
        </w:r>
        <w:r w:rsidRPr="00876437" w:rsidDel="00E134A4">
          <w:rPr>
            <w:rFonts w:hint="eastAsia"/>
            <w:lang w:val="en-GB" w:eastAsia="zh-CN"/>
            <w:rPrChange w:id="16569" w:author="Kevin Gu" w:date="2020-05-18T10:36:00Z">
              <w:rPr>
                <w:rFonts w:hint="eastAsia"/>
                <w:lang w:val="en-US" w:eastAsia="zh-CN"/>
              </w:rPr>
            </w:rPrChange>
          </w:rPr>
          <w:delText>团队应该在安装之前应该首先验证和测试新的</w:delText>
        </w:r>
        <w:r w:rsidRPr="00876437" w:rsidDel="00E134A4">
          <w:rPr>
            <w:lang w:val="en-GB" w:eastAsia="zh-CN"/>
            <w:rPrChange w:id="16570" w:author="Kevin Gu" w:date="2020-05-18T10:36:00Z">
              <w:rPr>
                <w:lang w:val="en-US" w:eastAsia="zh-CN"/>
              </w:rPr>
            </w:rPrChange>
          </w:rPr>
          <w:delText>HW/SW</w:delText>
        </w:r>
        <w:r w:rsidRPr="00876437" w:rsidDel="00E134A4">
          <w:rPr>
            <w:rFonts w:hint="eastAsia"/>
            <w:lang w:val="en-GB" w:eastAsia="zh-CN"/>
            <w:rPrChange w:id="16571" w:author="Kevin Gu" w:date="2020-05-18T10:36:00Z">
              <w:rPr>
                <w:rFonts w:hint="eastAsia"/>
                <w:lang w:val="en-US" w:eastAsia="zh-CN"/>
              </w:rPr>
            </w:rPrChange>
          </w:rPr>
          <w:delText>，以确保它们是安全的。</w:delText>
        </w:r>
        <w:bookmarkStart w:id="16572" w:name="_Toc40965255"/>
        <w:bookmarkStart w:id="16573" w:name="_Toc40965610"/>
        <w:bookmarkStart w:id="16574" w:name="_Toc40965963"/>
        <w:bookmarkStart w:id="16575" w:name="_Toc40966315"/>
        <w:bookmarkStart w:id="16576" w:name="_Toc40966668"/>
        <w:bookmarkStart w:id="16577" w:name="_Toc40967021"/>
        <w:bookmarkStart w:id="16578" w:name="_Toc40967375"/>
        <w:bookmarkStart w:id="16579" w:name="_Toc40967729"/>
        <w:bookmarkStart w:id="16580" w:name="_Toc40968083"/>
        <w:bookmarkStart w:id="16581" w:name="_Toc40968437"/>
        <w:bookmarkStart w:id="16582" w:name="_Toc40969493"/>
        <w:bookmarkStart w:id="16583" w:name="_Toc40969853"/>
        <w:bookmarkStart w:id="16584" w:name="_Toc43387237"/>
        <w:bookmarkEnd w:id="16572"/>
        <w:bookmarkEnd w:id="16573"/>
        <w:bookmarkEnd w:id="16574"/>
        <w:bookmarkEnd w:id="16575"/>
        <w:bookmarkEnd w:id="16576"/>
        <w:bookmarkEnd w:id="16577"/>
        <w:bookmarkEnd w:id="16578"/>
        <w:bookmarkEnd w:id="16579"/>
        <w:bookmarkEnd w:id="16580"/>
        <w:bookmarkEnd w:id="16581"/>
        <w:bookmarkEnd w:id="16582"/>
        <w:bookmarkEnd w:id="16583"/>
        <w:bookmarkEnd w:id="16584"/>
      </w:del>
    </w:p>
    <w:p w14:paraId="1B121005" w14:textId="77777777" w:rsidR="00E520B7" w:rsidRPr="00876437" w:rsidRDefault="00E520B7" w:rsidP="00B3098F">
      <w:pPr>
        <w:pStyle w:val="Title2"/>
        <w:rPr>
          <w:lang w:val="en-GB"/>
          <w:rPrChange w:id="16585" w:author="Kevin Gu" w:date="2020-05-18T10:36:00Z">
            <w:rPr/>
          </w:rPrChange>
        </w:rPr>
      </w:pPr>
      <w:bookmarkStart w:id="16586" w:name="_Ref17801153"/>
      <w:bookmarkStart w:id="16587" w:name="_Toc43387238"/>
      <w:r w:rsidRPr="00876437">
        <w:rPr>
          <w:lang w:val="en-GB"/>
          <w:rPrChange w:id="16588" w:author="Kevin Gu" w:date="2020-05-18T10:36:00Z">
            <w:rPr/>
          </w:rPrChange>
        </w:rPr>
        <w:t>Network Security</w:t>
      </w:r>
      <w:bookmarkEnd w:id="16586"/>
      <w:r w:rsidR="00AB248C" w:rsidRPr="00876437">
        <w:rPr>
          <w:lang w:val="en-GB"/>
          <w:rPrChange w:id="16589" w:author="Kevin Gu" w:date="2020-05-18T10:36:00Z">
            <w:rPr/>
          </w:rPrChange>
        </w:rPr>
        <w:t xml:space="preserve"> </w:t>
      </w:r>
      <w:r w:rsidR="00AB248C" w:rsidRPr="00876437">
        <w:rPr>
          <w:rFonts w:hint="eastAsia"/>
          <w:lang w:val="en-GB" w:eastAsia="zh-CN"/>
          <w:rPrChange w:id="16590" w:author="Kevin Gu" w:date="2020-05-18T10:36:00Z">
            <w:rPr>
              <w:rFonts w:hint="eastAsia"/>
              <w:lang w:eastAsia="zh-CN"/>
            </w:rPr>
          </w:rPrChange>
        </w:rPr>
        <w:t>网络安全</w:t>
      </w:r>
      <w:bookmarkEnd w:id="16587"/>
    </w:p>
    <w:p w14:paraId="1EFD48B0" w14:textId="77777777" w:rsidR="00242E8C" w:rsidRPr="00876437" w:rsidRDefault="00242E8C" w:rsidP="00242E8C">
      <w:pPr>
        <w:rPr>
          <w:lang w:val="en-GB"/>
          <w:rPrChange w:id="16591" w:author="Kevin Gu" w:date="2020-05-18T10:36:00Z">
            <w:rPr>
              <w:lang w:val="en-US"/>
            </w:rPr>
          </w:rPrChange>
        </w:rPr>
      </w:pPr>
      <w:r w:rsidRPr="00876437">
        <w:rPr>
          <w:lang w:val="en-GB"/>
          <w:rPrChange w:id="16592" w:author="Kevin Gu" w:date="2020-05-18T10:36:00Z">
            <w:rPr>
              <w:lang w:val="en-US"/>
            </w:rPr>
          </w:rPrChange>
        </w:rPr>
        <w:t>Network is to be defined and separated according to the function / usage.</w:t>
      </w:r>
    </w:p>
    <w:p w14:paraId="75DA5C9A" w14:textId="77777777" w:rsidR="00AB248C" w:rsidRPr="00876437" w:rsidRDefault="00AB248C" w:rsidP="00242E8C">
      <w:pPr>
        <w:rPr>
          <w:lang w:val="en-GB" w:eastAsia="zh-CN"/>
          <w:rPrChange w:id="16593" w:author="Kevin Gu" w:date="2020-05-18T10:36:00Z">
            <w:rPr>
              <w:lang w:val="en-US" w:eastAsia="zh-CN"/>
            </w:rPr>
          </w:rPrChange>
        </w:rPr>
      </w:pPr>
      <w:r w:rsidRPr="00876437">
        <w:rPr>
          <w:rFonts w:hint="eastAsia"/>
          <w:lang w:val="en-GB" w:eastAsia="zh-CN"/>
          <w:rPrChange w:id="16594" w:author="Kevin Gu" w:date="2020-05-18T10:36:00Z">
            <w:rPr>
              <w:rFonts w:hint="eastAsia"/>
              <w:lang w:val="en-US" w:eastAsia="zh-CN"/>
            </w:rPr>
          </w:rPrChange>
        </w:rPr>
        <w:t>网络是通过功能及用途来进行定义与分隔的。</w:t>
      </w:r>
    </w:p>
    <w:p w14:paraId="551F89E3" w14:textId="77777777" w:rsidR="00242E8C" w:rsidRPr="00876437" w:rsidRDefault="00242E8C" w:rsidP="00242E8C">
      <w:pPr>
        <w:rPr>
          <w:lang w:val="en-GB"/>
          <w:rPrChange w:id="16595" w:author="Kevin Gu" w:date="2020-05-18T10:36:00Z">
            <w:rPr>
              <w:lang w:val="en-US"/>
            </w:rPr>
          </w:rPrChange>
        </w:rPr>
      </w:pPr>
      <w:r w:rsidRPr="00876437">
        <w:rPr>
          <w:lang w:val="en-GB"/>
          <w:rPrChange w:id="16596" w:author="Kevin Gu" w:date="2020-05-18T10:36:00Z">
            <w:rPr>
              <w:lang w:val="en-US"/>
            </w:rPr>
          </w:rPrChange>
        </w:rPr>
        <w:t>Keep an updated network topology that includes all system components of the network, to ensure correct evaluation and update to the network topology.</w:t>
      </w:r>
    </w:p>
    <w:p w14:paraId="35F9B2BD" w14:textId="6665FB16" w:rsidR="00AB248C" w:rsidRPr="00876437" w:rsidRDefault="00AB248C" w:rsidP="00242E8C">
      <w:pPr>
        <w:rPr>
          <w:lang w:val="en-GB" w:eastAsia="zh-CN"/>
          <w:rPrChange w:id="16597" w:author="Kevin Gu" w:date="2020-05-18T10:36:00Z">
            <w:rPr>
              <w:lang w:val="en-US" w:eastAsia="zh-CN"/>
            </w:rPr>
          </w:rPrChange>
        </w:rPr>
      </w:pPr>
      <w:r w:rsidRPr="00876437">
        <w:rPr>
          <w:rFonts w:hint="eastAsia"/>
          <w:lang w:val="en-GB" w:eastAsia="zh-CN"/>
          <w:rPrChange w:id="16598" w:author="Kevin Gu" w:date="2020-05-18T10:36:00Z">
            <w:rPr>
              <w:rFonts w:hint="eastAsia"/>
              <w:lang w:val="en-US" w:eastAsia="zh-CN"/>
            </w:rPr>
          </w:rPrChange>
        </w:rPr>
        <w:t>保留一份最近的包括网络中所有系统组件的网络拓扑图，确保适当时对网络拓扑图进行评估和更新</w:t>
      </w:r>
      <w:ins w:id="16599" w:author="Kevin Gu" w:date="2020-05-18T17:28:00Z">
        <w:r w:rsidR="000E2F1F">
          <w:rPr>
            <w:rFonts w:hint="eastAsia"/>
            <w:lang w:val="en-GB" w:eastAsia="zh-CN"/>
          </w:rPr>
          <w:t>。</w:t>
        </w:r>
      </w:ins>
    </w:p>
    <w:p w14:paraId="474ADE5E" w14:textId="77777777" w:rsidR="00BB7FA3" w:rsidRPr="00876437" w:rsidRDefault="00BB7FA3" w:rsidP="00242E8C">
      <w:pPr>
        <w:rPr>
          <w:lang w:val="en-GB"/>
        </w:rPr>
      </w:pPr>
      <w:r w:rsidRPr="00876437">
        <w:rPr>
          <w:lang w:val="en-GB"/>
        </w:rPr>
        <w:t>Applications and systems with sensitive, critical, or very critical content shall not run in shared environments.</w:t>
      </w:r>
    </w:p>
    <w:p w14:paraId="1E419098" w14:textId="77777777" w:rsidR="00AB248C" w:rsidRPr="00876437" w:rsidRDefault="00AB248C" w:rsidP="00242E8C">
      <w:pPr>
        <w:rPr>
          <w:lang w:val="en-GB" w:eastAsia="zh-CN"/>
        </w:rPr>
      </w:pPr>
      <w:r w:rsidRPr="00876437">
        <w:rPr>
          <w:rFonts w:hint="eastAsia"/>
          <w:lang w:val="en-GB" w:eastAsia="zh-CN"/>
        </w:rPr>
        <w:t>携带敏感、机密或者高机密内容的应用和系统禁止在共享环境内运行。</w:t>
      </w:r>
    </w:p>
    <w:p w14:paraId="5454E5E4" w14:textId="77777777" w:rsidR="003A6744" w:rsidRPr="00876437" w:rsidRDefault="003A6744" w:rsidP="00242E8C">
      <w:pPr>
        <w:rPr>
          <w:lang w:val="en-GB" w:eastAsia="zh-CN"/>
          <w:rPrChange w:id="16600" w:author="Kevin Gu" w:date="2020-05-18T10:36:00Z">
            <w:rPr>
              <w:lang w:val="en-US" w:eastAsia="zh-CN"/>
            </w:rPr>
          </w:rPrChange>
        </w:rPr>
      </w:pPr>
      <w:r w:rsidRPr="00876437">
        <w:rPr>
          <w:lang w:val="en-GB" w:eastAsia="zh-CN"/>
          <w:rPrChange w:id="16601" w:author="Kevin Gu" w:date="2020-05-18T10:36:00Z">
            <w:rPr>
              <w:lang w:val="en-US" w:eastAsia="zh-CN"/>
            </w:rPr>
          </w:rPrChange>
        </w:rPr>
        <w:t xml:space="preserve">There </w:t>
      </w:r>
      <w:r w:rsidR="00164DD9" w:rsidRPr="00876437">
        <w:rPr>
          <w:lang w:val="en-GB" w:eastAsia="zh-CN"/>
          <w:rPrChange w:id="16602" w:author="Kevin Gu" w:date="2020-05-18T10:36:00Z">
            <w:rPr>
              <w:lang w:val="en-US" w:eastAsia="zh-CN"/>
            </w:rPr>
          </w:rPrChange>
        </w:rPr>
        <w:t>shall</w:t>
      </w:r>
      <w:r w:rsidRPr="00876437">
        <w:rPr>
          <w:lang w:val="en-GB" w:eastAsia="zh-CN"/>
          <w:rPrChange w:id="16603" w:author="Kevin Gu" w:date="2020-05-18T10:36:00Z">
            <w:rPr>
              <w:lang w:val="en-US" w:eastAsia="zh-CN"/>
            </w:rPr>
          </w:rPrChange>
        </w:rPr>
        <w:t xml:space="preserve"> have a set of agreement for network services provided in-house or outsourced. The agreement needs to detail and identify the security features, service levels and management requirements.</w:t>
      </w:r>
    </w:p>
    <w:p w14:paraId="58045164" w14:textId="77777777" w:rsidR="003A6744" w:rsidRPr="00876437" w:rsidRDefault="00164DD9" w:rsidP="00242E8C">
      <w:pPr>
        <w:rPr>
          <w:lang w:val="en-GB" w:eastAsia="zh-CN"/>
          <w:rPrChange w:id="16604" w:author="Kevin Gu" w:date="2020-05-18T10:36:00Z">
            <w:rPr>
              <w:lang w:val="en-US" w:eastAsia="zh-CN"/>
            </w:rPr>
          </w:rPrChange>
        </w:rPr>
      </w:pPr>
      <w:r w:rsidRPr="00876437">
        <w:rPr>
          <w:rFonts w:hint="eastAsia"/>
          <w:lang w:val="en-GB" w:eastAsia="zh-CN"/>
          <w:rPrChange w:id="16605" w:author="Kevin Gu" w:date="2020-05-18T10:36:00Z">
            <w:rPr>
              <w:rFonts w:hint="eastAsia"/>
              <w:lang w:val="en-US" w:eastAsia="zh-CN"/>
            </w:rPr>
          </w:rPrChange>
        </w:rPr>
        <w:t>需要有一组内部或外包的网络服务协议。协议需要详细说明和确定安全特性、服务级别和管理需求</w:t>
      </w:r>
    </w:p>
    <w:p w14:paraId="38B342F1" w14:textId="77777777" w:rsidR="00E520B7" w:rsidRPr="00876437" w:rsidRDefault="00E520B7" w:rsidP="00181CF1">
      <w:pPr>
        <w:pStyle w:val="Title3"/>
        <w:rPr>
          <w:lang w:val="en-GB"/>
          <w:rPrChange w:id="16606" w:author="Kevin Gu" w:date="2020-05-18T10:36:00Z">
            <w:rPr/>
          </w:rPrChange>
        </w:rPr>
      </w:pPr>
      <w:r w:rsidRPr="00876437">
        <w:rPr>
          <w:lang w:val="en-GB"/>
          <w:rPrChange w:id="16607" w:author="Kevin Gu" w:date="2020-05-18T10:36:00Z">
            <w:rPr/>
          </w:rPrChange>
        </w:rPr>
        <w:lastRenderedPageBreak/>
        <w:t>Network Structure</w:t>
      </w:r>
      <w:r w:rsidR="00AB248C" w:rsidRPr="00876437">
        <w:rPr>
          <w:lang w:val="en-GB"/>
          <w:rPrChange w:id="16608" w:author="Kevin Gu" w:date="2020-05-18T10:36:00Z">
            <w:rPr/>
          </w:rPrChange>
        </w:rPr>
        <w:t xml:space="preserve"> </w:t>
      </w:r>
      <w:r w:rsidR="00AB248C" w:rsidRPr="00876437">
        <w:rPr>
          <w:rFonts w:hint="eastAsia"/>
          <w:lang w:val="en-GB" w:eastAsia="zh-CN"/>
          <w:rPrChange w:id="16609" w:author="Kevin Gu" w:date="2020-05-18T10:36:00Z">
            <w:rPr>
              <w:rFonts w:hint="eastAsia"/>
              <w:lang w:eastAsia="zh-CN"/>
            </w:rPr>
          </w:rPrChange>
        </w:rPr>
        <w:t>网络结构</w:t>
      </w:r>
    </w:p>
    <w:p w14:paraId="7F32F94C" w14:textId="743E5E1E" w:rsidR="007048B8" w:rsidRPr="00876437" w:rsidRDefault="007048B8" w:rsidP="00181CF1">
      <w:pPr>
        <w:rPr>
          <w:ins w:id="16610" w:author="Julio Li" w:date="2020-05-15T11:37:00Z"/>
          <w:b/>
          <w:bCs/>
          <w:lang w:val="en-GB"/>
          <w:rPrChange w:id="16611" w:author="Kevin Gu" w:date="2020-05-18T10:36:00Z">
            <w:rPr>
              <w:ins w:id="16612" w:author="Julio Li" w:date="2020-05-15T11:37:00Z"/>
              <w:lang w:val="en-US"/>
            </w:rPr>
          </w:rPrChange>
        </w:rPr>
      </w:pPr>
      <w:ins w:id="16613" w:author="Julio Li" w:date="2020-05-15T11:37:00Z">
        <w:r w:rsidRPr="00876437">
          <w:rPr>
            <w:b/>
            <w:bCs/>
            <w:lang w:val="en-GB"/>
            <w:rPrChange w:id="16614" w:author="Kevin Gu" w:date="2020-05-18T10:36:00Z">
              <w:rPr>
                <w:lang w:val="en-US"/>
              </w:rPr>
            </w:rPrChange>
          </w:rPr>
          <w:t>Office Network</w:t>
        </w:r>
        <w:proofErr w:type="spellStart"/>
        <w:r w:rsidRPr="00876437">
          <w:rPr>
            <w:rFonts w:hint="eastAsia"/>
            <w:b/>
            <w:bCs/>
            <w:lang w:val="en-GB"/>
            <w:rPrChange w:id="16615" w:author="Kevin Gu" w:date="2020-05-18T10:36:00Z">
              <w:rPr>
                <w:rFonts w:hint="eastAsia"/>
                <w:lang w:val="en-US"/>
              </w:rPr>
            </w:rPrChange>
          </w:rPr>
          <w:t>办公室网络</w:t>
        </w:r>
        <w:proofErr w:type="spellEnd"/>
      </w:ins>
    </w:p>
    <w:p w14:paraId="5CD95885" w14:textId="580D32EB" w:rsidR="007048B8" w:rsidRPr="00876437" w:rsidRDefault="007048B8" w:rsidP="007048B8">
      <w:pPr>
        <w:rPr>
          <w:ins w:id="16616" w:author="Julio Li" w:date="2020-05-15T11:37:00Z"/>
          <w:lang w:val="en-GB"/>
          <w:rPrChange w:id="16617" w:author="Kevin Gu" w:date="2020-05-18T10:36:00Z">
            <w:rPr>
              <w:ins w:id="16618" w:author="Julio Li" w:date="2020-05-15T11:37:00Z"/>
              <w:lang w:val="en-US"/>
            </w:rPr>
          </w:rPrChange>
        </w:rPr>
      </w:pPr>
      <w:ins w:id="16619" w:author="Julio Li" w:date="2020-05-15T11:37:00Z">
        <w:r w:rsidRPr="00876437">
          <w:rPr>
            <w:lang w:val="en-GB"/>
            <w:rPrChange w:id="16620" w:author="Kevin Gu" w:date="2020-05-18T10:36:00Z">
              <w:rPr>
                <w:lang w:val="en-US"/>
              </w:rPr>
            </w:rPrChange>
          </w:rPr>
          <w:t>The office network allows using Internet, however, to limited business uses. Office network cannot access to production network for any data.</w:t>
        </w:r>
      </w:ins>
    </w:p>
    <w:p w14:paraId="17AD8A94" w14:textId="0D674494" w:rsidR="007048B8" w:rsidRPr="00876437" w:rsidRDefault="007048B8" w:rsidP="007048B8">
      <w:pPr>
        <w:rPr>
          <w:ins w:id="16621" w:author="Julio Li" w:date="2020-05-15T11:38:00Z"/>
          <w:lang w:val="en-GB"/>
          <w:rPrChange w:id="16622" w:author="Kevin Gu" w:date="2020-05-18T10:36:00Z">
            <w:rPr>
              <w:ins w:id="16623" w:author="Julio Li" w:date="2020-05-15T11:38:00Z"/>
              <w:lang w:val="en-US"/>
            </w:rPr>
          </w:rPrChange>
        </w:rPr>
      </w:pPr>
      <w:proofErr w:type="spellStart"/>
      <w:ins w:id="16624" w:author="Julio Li" w:date="2020-05-15T11:37:00Z">
        <w:r w:rsidRPr="00876437">
          <w:rPr>
            <w:rFonts w:hint="eastAsia"/>
            <w:lang w:val="en-GB"/>
            <w:rPrChange w:id="16625" w:author="Kevin Gu" w:date="2020-05-18T10:36:00Z">
              <w:rPr>
                <w:rFonts w:hint="eastAsia"/>
                <w:lang w:val="en-US"/>
              </w:rPr>
            </w:rPrChange>
          </w:rPr>
          <w:t>办公室网络是允许可以使用网际网络，但限于营业的使用。办公室网络不得于生产区网络存取资料</w:t>
        </w:r>
        <w:proofErr w:type="spellEnd"/>
        <w:r w:rsidRPr="00876437">
          <w:rPr>
            <w:rFonts w:hint="eastAsia"/>
            <w:lang w:val="en-GB"/>
            <w:rPrChange w:id="16626" w:author="Kevin Gu" w:date="2020-05-18T10:36:00Z">
              <w:rPr>
                <w:rFonts w:hint="eastAsia"/>
                <w:lang w:val="en-US"/>
              </w:rPr>
            </w:rPrChange>
          </w:rPr>
          <w:t>。</w:t>
        </w:r>
      </w:ins>
    </w:p>
    <w:p w14:paraId="4DBEA81F" w14:textId="039EDBAB" w:rsidR="007048B8" w:rsidRPr="00876437" w:rsidRDefault="007048B8" w:rsidP="007048B8">
      <w:pPr>
        <w:rPr>
          <w:ins w:id="16627" w:author="Julio Li" w:date="2020-05-15T11:38:00Z"/>
          <w:b/>
          <w:bCs/>
          <w:lang w:val="en-GB"/>
          <w:rPrChange w:id="16628" w:author="Kevin Gu" w:date="2020-05-18T10:36:00Z">
            <w:rPr>
              <w:ins w:id="16629" w:author="Julio Li" w:date="2020-05-15T11:38:00Z"/>
              <w:lang w:val="en-US"/>
            </w:rPr>
          </w:rPrChange>
        </w:rPr>
      </w:pPr>
      <w:ins w:id="16630" w:author="Julio Li" w:date="2020-05-15T11:38:00Z">
        <w:r w:rsidRPr="00876437">
          <w:rPr>
            <w:b/>
            <w:bCs/>
            <w:lang w:val="en-GB"/>
            <w:rPrChange w:id="16631" w:author="Kevin Gu" w:date="2020-05-18T10:36:00Z">
              <w:rPr>
                <w:lang w:val="en-US"/>
              </w:rPr>
            </w:rPrChange>
          </w:rPr>
          <w:t xml:space="preserve">Production Network </w:t>
        </w:r>
        <w:proofErr w:type="spellStart"/>
        <w:r w:rsidRPr="00876437">
          <w:rPr>
            <w:rFonts w:hint="eastAsia"/>
            <w:b/>
            <w:bCs/>
            <w:lang w:val="en-GB"/>
            <w:rPrChange w:id="16632" w:author="Kevin Gu" w:date="2020-05-18T10:36:00Z">
              <w:rPr>
                <w:rFonts w:hint="eastAsia"/>
                <w:lang w:val="en-US"/>
              </w:rPr>
            </w:rPrChange>
          </w:rPr>
          <w:t>生产区网络</w:t>
        </w:r>
        <w:proofErr w:type="spellEnd"/>
      </w:ins>
    </w:p>
    <w:p w14:paraId="2D88919F" w14:textId="77777777" w:rsidR="007048B8" w:rsidRPr="00876437" w:rsidRDefault="007048B8" w:rsidP="007048B8">
      <w:pPr>
        <w:rPr>
          <w:ins w:id="16633" w:author="Julio Li" w:date="2020-05-15T11:38:00Z"/>
          <w:lang w:val="en-GB"/>
          <w:rPrChange w:id="16634" w:author="Kevin Gu" w:date="2020-05-18T10:36:00Z">
            <w:rPr>
              <w:ins w:id="16635" w:author="Julio Li" w:date="2020-05-15T11:38:00Z"/>
              <w:lang w:val="en-US"/>
            </w:rPr>
          </w:rPrChange>
        </w:rPr>
      </w:pPr>
      <w:ins w:id="16636" w:author="Julio Li" w:date="2020-05-15T11:38:00Z">
        <w:r w:rsidRPr="00876437">
          <w:rPr>
            <w:lang w:val="en-GB"/>
            <w:rPrChange w:id="16637" w:author="Kevin Gu" w:date="2020-05-18T10:36:00Z">
              <w:rPr>
                <w:lang w:val="en-US"/>
              </w:rPr>
            </w:rPrChange>
          </w:rPr>
          <w:t xml:space="preserve">Production area network cannot connect with the Internet or any other networks, including business and admin networks. </w:t>
        </w:r>
      </w:ins>
    </w:p>
    <w:p w14:paraId="005DD4AA" w14:textId="27CE0143" w:rsidR="007048B8" w:rsidRPr="00876437" w:rsidRDefault="007048B8" w:rsidP="007048B8">
      <w:pPr>
        <w:rPr>
          <w:ins w:id="16638" w:author="Julio Li" w:date="2020-05-15T11:38:00Z"/>
          <w:lang w:val="en-GB"/>
          <w:rPrChange w:id="16639" w:author="Kevin Gu" w:date="2020-05-18T10:36:00Z">
            <w:rPr>
              <w:ins w:id="16640" w:author="Julio Li" w:date="2020-05-15T11:38:00Z"/>
              <w:lang w:val="en-US"/>
            </w:rPr>
          </w:rPrChange>
        </w:rPr>
      </w:pPr>
      <w:proofErr w:type="spellStart"/>
      <w:ins w:id="16641" w:author="Julio Li" w:date="2020-05-15T11:38:00Z">
        <w:r w:rsidRPr="00876437">
          <w:rPr>
            <w:rFonts w:hint="eastAsia"/>
            <w:lang w:val="en-GB"/>
            <w:rPrChange w:id="16642" w:author="Kevin Gu" w:date="2020-05-18T10:36:00Z">
              <w:rPr>
                <w:rFonts w:hint="eastAsia"/>
                <w:lang w:val="en-US"/>
              </w:rPr>
            </w:rPrChange>
          </w:rPr>
          <w:t>生产区网络不得与互联网或其他网络相连接，包括公司的办公网络</w:t>
        </w:r>
        <w:proofErr w:type="spellEnd"/>
        <w:r w:rsidRPr="00876437">
          <w:rPr>
            <w:rFonts w:hint="eastAsia"/>
            <w:lang w:val="en-GB"/>
            <w:rPrChange w:id="16643" w:author="Kevin Gu" w:date="2020-05-18T10:36:00Z">
              <w:rPr>
                <w:rFonts w:hint="eastAsia"/>
                <w:lang w:val="en-US"/>
              </w:rPr>
            </w:rPrChange>
          </w:rPr>
          <w:t>。</w:t>
        </w:r>
      </w:ins>
    </w:p>
    <w:p w14:paraId="251330FF" w14:textId="042ABAE0" w:rsidR="007048B8" w:rsidRPr="00876437" w:rsidRDefault="007048B8" w:rsidP="007048B8">
      <w:pPr>
        <w:rPr>
          <w:ins w:id="16644" w:author="Julio Li" w:date="2020-05-15T11:38:00Z"/>
          <w:b/>
          <w:bCs/>
          <w:lang w:val="en-GB"/>
          <w:rPrChange w:id="16645" w:author="Kevin Gu" w:date="2020-05-18T10:36:00Z">
            <w:rPr>
              <w:ins w:id="16646" w:author="Julio Li" w:date="2020-05-15T11:38:00Z"/>
              <w:lang w:val="en-US"/>
            </w:rPr>
          </w:rPrChange>
        </w:rPr>
      </w:pPr>
      <w:ins w:id="16647" w:author="Julio Li" w:date="2020-05-15T11:38:00Z">
        <w:r w:rsidRPr="00876437">
          <w:rPr>
            <w:b/>
            <w:bCs/>
            <w:lang w:val="en-GB"/>
            <w:rPrChange w:id="16648" w:author="Kevin Gu" w:date="2020-05-18T10:36:00Z">
              <w:rPr>
                <w:lang w:val="en-US"/>
              </w:rPr>
            </w:rPrChange>
          </w:rPr>
          <w:t>Public Server Network</w:t>
        </w:r>
        <w:proofErr w:type="spellStart"/>
        <w:r w:rsidRPr="00876437">
          <w:rPr>
            <w:rFonts w:hint="eastAsia"/>
            <w:b/>
            <w:bCs/>
            <w:lang w:val="en-GB"/>
            <w:rPrChange w:id="16649" w:author="Kevin Gu" w:date="2020-05-18T10:36:00Z">
              <w:rPr>
                <w:rFonts w:hint="eastAsia"/>
                <w:lang w:val="en-US"/>
              </w:rPr>
            </w:rPrChange>
          </w:rPr>
          <w:t>公用服务器网络</w:t>
        </w:r>
        <w:proofErr w:type="spellEnd"/>
      </w:ins>
    </w:p>
    <w:p w14:paraId="1C001D41" w14:textId="2180DE31" w:rsidR="007048B8" w:rsidRPr="00876437" w:rsidRDefault="007048B8" w:rsidP="007048B8">
      <w:pPr>
        <w:rPr>
          <w:ins w:id="16650" w:author="Julio Li" w:date="2020-05-15T11:38:00Z"/>
          <w:lang w:val="en-GB"/>
          <w:rPrChange w:id="16651" w:author="Kevin Gu" w:date="2020-05-18T10:36:00Z">
            <w:rPr>
              <w:ins w:id="16652" w:author="Julio Li" w:date="2020-05-15T11:38:00Z"/>
              <w:lang w:val="en-US"/>
            </w:rPr>
          </w:rPrChange>
        </w:rPr>
      </w:pPr>
      <w:ins w:id="16653" w:author="Julio Li" w:date="2020-05-15T11:38:00Z">
        <w:r w:rsidRPr="00876437">
          <w:rPr>
            <w:lang w:val="en-GB"/>
            <w:rPrChange w:id="16654" w:author="Kevin Gu" w:date="2020-05-18T10:36:00Z">
              <w:rPr>
                <w:lang w:val="en-US"/>
              </w:rPr>
            </w:rPrChange>
          </w:rPr>
          <w:t>AD Server and File Server</w:t>
        </w:r>
      </w:ins>
      <w:ins w:id="16655" w:author="Julio Li" w:date="2020-05-15T11:39:00Z">
        <w:r w:rsidR="002F7E09" w:rsidRPr="00876437">
          <w:rPr>
            <w:lang w:val="en-GB"/>
            <w:rPrChange w:id="16656" w:author="Kevin Gu" w:date="2020-05-18T10:36:00Z">
              <w:rPr>
                <w:lang w:val="en-US"/>
              </w:rPr>
            </w:rPrChange>
          </w:rPr>
          <w:t xml:space="preserve"> </w:t>
        </w:r>
      </w:ins>
      <w:ins w:id="16657" w:author="Julio Li" w:date="2020-05-15T11:38:00Z">
        <w:r w:rsidRPr="00876437">
          <w:rPr>
            <w:lang w:val="en-GB"/>
            <w:rPrChange w:id="16658" w:author="Kevin Gu" w:date="2020-05-18T10:36:00Z">
              <w:rPr>
                <w:lang w:val="en-US"/>
              </w:rPr>
            </w:rPrChange>
          </w:rPr>
          <w:t>are all devices in public server network.  They are protected by the internal firewall system. All servers of public server network are not for internet use, only for internal company use.</w:t>
        </w:r>
      </w:ins>
    </w:p>
    <w:p w14:paraId="764FE3BC" w14:textId="7FB99B17" w:rsidR="007048B8" w:rsidRPr="00876437" w:rsidRDefault="007048B8" w:rsidP="007048B8">
      <w:pPr>
        <w:rPr>
          <w:ins w:id="16659" w:author="Julio Li" w:date="2020-05-15T11:39:00Z"/>
          <w:lang w:val="en-GB"/>
          <w:rPrChange w:id="16660" w:author="Kevin Gu" w:date="2020-05-18T10:36:00Z">
            <w:rPr>
              <w:ins w:id="16661" w:author="Julio Li" w:date="2020-05-15T11:39:00Z"/>
              <w:lang w:val="en-US"/>
            </w:rPr>
          </w:rPrChange>
        </w:rPr>
      </w:pPr>
      <w:ins w:id="16662" w:author="Julio Li" w:date="2020-05-15T11:38:00Z">
        <w:r w:rsidRPr="00876437">
          <w:rPr>
            <w:lang w:val="en-GB"/>
            <w:rPrChange w:id="16663" w:author="Kevin Gu" w:date="2020-05-18T10:36:00Z">
              <w:rPr>
                <w:lang w:val="en-US"/>
              </w:rPr>
            </w:rPrChange>
          </w:rPr>
          <w:t>AD</w:t>
        </w:r>
        <w:proofErr w:type="spellStart"/>
        <w:r w:rsidRPr="00876437">
          <w:rPr>
            <w:rFonts w:hint="eastAsia"/>
            <w:lang w:val="en-GB"/>
            <w:rPrChange w:id="16664" w:author="Kevin Gu" w:date="2020-05-18T10:36:00Z">
              <w:rPr>
                <w:rFonts w:hint="eastAsia"/>
                <w:lang w:val="en-US"/>
              </w:rPr>
            </w:rPrChange>
          </w:rPr>
          <w:t>服务器、档案服务器都放在共用服务器网络，并受保护于防火墙系统，共用服务器网络不对外开放，仅公司内部使用</w:t>
        </w:r>
        <w:proofErr w:type="spellEnd"/>
        <w:r w:rsidRPr="00876437">
          <w:rPr>
            <w:rFonts w:hint="eastAsia"/>
            <w:lang w:val="en-GB"/>
            <w:rPrChange w:id="16665" w:author="Kevin Gu" w:date="2020-05-18T10:36:00Z">
              <w:rPr>
                <w:rFonts w:hint="eastAsia"/>
                <w:lang w:val="en-US"/>
              </w:rPr>
            </w:rPrChange>
          </w:rPr>
          <w:t>。</w:t>
        </w:r>
      </w:ins>
    </w:p>
    <w:p w14:paraId="0E7FBC64" w14:textId="486B651E" w:rsidR="002F7E09" w:rsidRPr="00876437" w:rsidRDefault="002F7E09" w:rsidP="007048B8">
      <w:pPr>
        <w:rPr>
          <w:ins w:id="16666" w:author="Julio Li" w:date="2020-05-15T11:40:00Z"/>
          <w:b/>
          <w:bCs/>
          <w:lang w:val="en-GB"/>
          <w:rPrChange w:id="16667" w:author="Kevin Gu" w:date="2020-05-18T10:36:00Z">
            <w:rPr>
              <w:ins w:id="16668" w:author="Julio Li" w:date="2020-05-15T11:40:00Z"/>
              <w:lang w:val="en-US"/>
            </w:rPr>
          </w:rPrChange>
        </w:rPr>
      </w:pPr>
      <w:ins w:id="16669" w:author="Julio Li" w:date="2020-05-15T11:40:00Z">
        <w:r w:rsidRPr="00876437">
          <w:rPr>
            <w:b/>
            <w:bCs/>
            <w:lang w:val="en-GB"/>
            <w:rPrChange w:id="16670" w:author="Kevin Gu" w:date="2020-05-18T10:36:00Z">
              <w:rPr>
                <w:lang w:val="en-US"/>
              </w:rPr>
            </w:rPrChange>
          </w:rPr>
          <w:t>Customer Network</w:t>
        </w:r>
        <w:proofErr w:type="spellStart"/>
        <w:r w:rsidRPr="00876437">
          <w:rPr>
            <w:rFonts w:hint="eastAsia"/>
            <w:b/>
            <w:bCs/>
            <w:lang w:val="en-GB"/>
            <w:rPrChange w:id="16671" w:author="Kevin Gu" w:date="2020-05-18T10:36:00Z">
              <w:rPr>
                <w:rFonts w:hint="eastAsia"/>
                <w:lang w:val="en-US"/>
              </w:rPr>
            </w:rPrChange>
          </w:rPr>
          <w:t>顾客网络</w:t>
        </w:r>
        <w:proofErr w:type="spellEnd"/>
      </w:ins>
    </w:p>
    <w:p w14:paraId="52C3CF6B" w14:textId="77777777" w:rsidR="002F7E09" w:rsidRPr="00876437" w:rsidRDefault="002F7E09" w:rsidP="002F7E09">
      <w:pPr>
        <w:rPr>
          <w:ins w:id="16672" w:author="Julio Li" w:date="2020-05-15T11:40:00Z"/>
          <w:lang w:val="en-GB"/>
          <w:rPrChange w:id="16673" w:author="Kevin Gu" w:date="2020-05-18T10:36:00Z">
            <w:rPr>
              <w:ins w:id="16674" w:author="Julio Li" w:date="2020-05-15T11:40:00Z"/>
              <w:lang w:val="en-US"/>
            </w:rPr>
          </w:rPrChange>
        </w:rPr>
      </w:pPr>
      <w:ins w:id="16675" w:author="Julio Li" w:date="2020-05-15T11:40:00Z">
        <w:r w:rsidRPr="00876437">
          <w:rPr>
            <w:lang w:val="en-GB"/>
            <w:rPrChange w:id="16676" w:author="Kevin Gu" w:date="2020-05-18T10:36:00Z">
              <w:rPr>
                <w:lang w:val="en-US"/>
              </w:rPr>
            </w:rPrChange>
          </w:rPr>
          <w:t xml:space="preserve">We propose customers to use encryption methods to protect the transmission of files. Customer can use the encryption methods of Shanghai </w:t>
        </w:r>
        <w:proofErr w:type="spellStart"/>
        <w:r w:rsidRPr="00876437">
          <w:rPr>
            <w:lang w:val="en-GB"/>
            <w:rPrChange w:id="16677" w:author="Kevin Gu" w:date="2020-05-18T10:36:00Z">
              <w:rPr>
                <w:lang w:val="en-US"/>
              </w:rPr>
            </w:rPrChange>
          </w:rPr>
          <w:t>Chengtian</w:t>
        </w:r>
        <w:proofErr w:type="spellEnd"/>
        <w:r w:rsidRPr="00876437">
          <w:rPr>
            <w:lang w:val="en-GB"/>
            <w:rPrChange w:id="16678" w:author="Kevin Gu" w:date="2020-05-18T10:36:00Z">
              <w:rPr>
                <w:lang w:val="en-US"/>
              </w:rPr>
            </w:rPrChange>
          </w:rPr>
          <w:t xml:space="preserve"> Smart Card Co., Ltd to protect data security. Customers can still choose unsafe manner, transmitting level 3 or level 2 files, but Shanghai </w:t>
        </w:r>
        <w:proofErr w:type="spellStart"/>
        <w:r w:rsidRPr="00876437">
          <w:rPr>
            <w:lang w:val="en-GB"/>
            <w:rPrChange w:id="16679" w:author="Kevin Gu" w:date="2020-05-18T10:36:00Z">
              <w:rPr>
                <w:lang w:val="en-US"/>
              </w:rPr>
            </w:rPrChange>
          </w:rPr>
          <w:t>Chengtian</w:t>
        </w:r>
        <w:proofErr w:type="spellEnd"/>
        <w:r w:rsidRPr="00876437">
          <w:rPr>
            <w:lang w:val="en-GB"/>
            <w:rPrChange w:id="16680" w:author="Kevin Gu" w:date="2020-05-18T10:36:00Z">
              <w:rPr>
                <w:lang w:val="en-US"/>
              </w:rPr>
            </w:rPrChange>
          </w:rPr>
          <w:t xml:space="preserve"> Smart Card Co., Ltd has the obligation to inform customer of the relevant risk and keep relevant logs and records for viewing by auditors during audit.</w:t>
        </w:r>
      </w:ins>
    </w:p>
    <w:p w14:paraId="1F77301B" w14:textId="3CF9139D" w:rsidR="002F7E09" w:rsidRPr="00876437" w:rsidRDefault="002F7E09" w:rsidP="002F7E09">
      <w:pPr>
        <w:rPr>
          <w:ins w:id="16681" w:author="Julio Li" w:date="2020-05-15T11:37:00Z"/>
          <w:lang w:val="en-GB"/>
          <w:rPrChange w:id="16682" w:author="Kevin Gu" w:date="2020-05-18T10:36:00Z">
            <w:rPr>
              <w:ins w:id="16683" w:author="Julio Li" w:date="2020-05-15T11:37:00Z"/>
              <w:strike/>
              <w:lang w:val="en-US"/>
            </w:rPr>
          </w:rPrChange>
        </w:rPr>
      </w:pPr>
      <w:ins w:id="16684" w:author="Julio Li" w:date="2020-05-15T11:40:00Z">
        <w:r w:rsidRPr="00876437">
          <w:rPr>
            <w:rFonts w:hint="eastAsia"/>
            <w:lang w:val="en-GB"/>
            <w:rPrChange w:id="16685" w:author="Kevin Gu" w:date="2020-05-18T10:36:00Z">
              <w:rPr>
                <w:rFonts w:hint="eastAsia"/>
                <w:lang w:val="en-US"/>
              </w:rPr>
            </w:rPrChange>
          </w:rPr>
          <w:t>客户传输的档案资料，建议要加密处理，可透过安全的加密传输程序。客户仍可以选择不安全的方式传输档案，但宁波澄天伟业芯片技术有限公司有告知客户相关风险之责任，并将有关日志存档，在审计时让审计师过目。</w:t>
        </w:r>
      </w:ins>
    </w:p>
    <w:p w14:paraId="501BFAAE" w14:textId="792080AD" w:rsidR="00E520B7" w:rsidRPr="00876437" w:rsidDel="00462610" w:rsidRDefault="00E520B7" w:rsidP="00181CF1">
      <w:pPr>
        <w:rPr>
          <w:del w:id="16686" w:author="Kevin Gu" w:date="2020-05-18T13:01:00Z"/>
          <w:strike/>
          <w:lang w:val="en-GB"/>
          <w:rPrChange w:id="16687" w:author="Kevin Gu" w:date="2020-05-18T10:36:00Z">
            <w:rPr>
              <w:del w:id="16688" w:author="Kevin Gu" w:date="2020-05-18T13:01:00Z"/>
              <w:lang w:val="en-US"/>
            </w:rPr>
          </w:rPrChange>
        </w:rPr>
      </w:pPr>
      <w:del w:id="16689" w:author="Kevin Gu" w:date="2020-05-18T13:01:00Z">
        <w:r w:rsidRPr="00876437" w:rsidDel="00462610">
          <w:rPr>
            <w:strike/>
            <w:lang w:val="en-GB"/>
            <w:rPrChange w:id="16690" w:author="Kevin Gu" w:date="2020-05-18T10:36:00Z">
              <w:rPr>
                <w:lang w:val="en-US"/>
              </w:rPr>
            </w:rPrChange>
          </w:rPr>
          <w:lastRenderedPageBreak/>
          <w:delText>The system and data network for processing and storing sensitive data must be placed in an appropriate environment and should be logically or physically separated from the insecure network.</w:delText>
        </w:r>
      </w:del>
    </w:p>
    <w:p w14:paraId="5C6CCAF6" w14:textId="33EA131D" w:rsidR="00AB248C" w:rsidRPr="00876437" w:rsidDel="00462610" w:rsidRDefault="00A37953" w:rsidP="00181CF1">
      <w:pPr>
        <w:rPr>
          <w:del w:id="16691" w:author="Kevin Gu" w:date="2020-05-18T13:01:00Z"/>
          <w:strike/>
          <w:lang w:val="en-GB" w:eastAsia="zh-CN"/>
          <w:rPrChange w:id="16692" w:author="Kevin Gu" w:date="2020-05-18T10:36:00Z">
            <w:rPr>
              <w:del w:id="16693" w:author="Kevin Gu" w:date="2020-05-18T13:01:00Z"/>
              <w:lang w:val="en-US" w:eastAsia="zh-CN"/>
            </w:rPr>
          </w:rPrChange>
        </w:rPr>
      </w:pPr>
      <w:del w:id="16694" w:author="Kevin Gu" w:date="2020-05-18T13:01:00Z">
        <w:r w:rsidRPr="00876437" w:rsidDel="00462610">
          <w:rPr>
            <w:rFonts w:hint="eastAsia"/>
            <w:strike/>
            <w:lang w:val="en-GB" w:eastAsia="zh-CN"/>
            <w:rPrChange w:id="16695" w:author="Kevin Gu" w:date="2020-05-18T10:36:00Z">
              <w:rPr>
                <w:rFonts w:hint="eastAsia"/>
                <w:lang w:val="en-US" w:eastAsia="zh-CN"/>
              </w:rPr>
            </w:rPrChange>
          </w:rPr>
          <w:delText>用于处理和存储敏感数据的系统和数据网络必须放置在适当的环境中，并且应该在逻辑上或物理上与不安全的网络分离开。</w:delText>
        </w:r>
      </w:del>
    </w:p>
    <w:p w14:paraId="54B332D5" w14:textId="39381BDB" w:rsidR="00E520B7" w:rsidRPr="00876437" w:rsidDel="00462610" w:rsidRDefault="00E520B7" w:rsidP="00181CF1">
      <w:pPr>
        <w:rPr>
          <w:del w:id="16696" w:author="Kevin Gu" w:date="2020-05-18T13:01:00Z"/>
          <w:strike/>
          <w:lang w:val="en-GB"/>
          <w:rPrChange w:id="16697" w:author="Kevin Gu" w:date="2020-05-18T10:36:00Z">
            <w:rPr>
              <w:del w:id="16698" w:author="Kevin Gu" w:date="2020-05-18T13:01:00Z"/>
              <w:lang w:val="en-US"/>
            </w:rPr>
          </w:rPrChange>
        </w:rPr>
      </w:pPr>
      <w:del w:id="16699" w:author="Kevin Gu" w:date="2020-05-18T13:01:00Z">
        <w:r w:rsidRPr="00876437" w:rsidDel="00462610">
          <w:rPr>
            <w:strike/>
            <w:lang w:val="en-GB"/>
            <w:rPrChange w:id="16700" w:author="Kevin Gu" w:date="2020-05-18T10:36:00Z">
              <w:rPr>
                <w:lang w:val="en-US"/>
              </w:rPr>
            </w:rPrChange>
          </w:rPr>
          <w:delText>All processing and operations of customer data must be carried out in a secure network.</w:delText>
        </w:r>
      </w:del>
    </w:p>
    <w:p w14:paraId="79B1EBB1" w14:textId="3EC6DB99" w:rsidR="00A37953" w:rsidRPr="00876437" w:rsidDel="00462610" w:rsidRDefault="00A37953" w:rsidP="00181CF1">
      <w:pPr>
        <w:rPr>
          <w:del w:id="16701" w:author="Kevin Gu" w:date="2020-05-18T13:01:00Z"/>
          <w:strike/>
          <w:lang w:val="en-GB" w:eastAsia="zh-CN"/>
          <w:rPrChange w:id="16702" w:author="Kevin Gu" w:date="2020-05-18T10:36:00Z">
            <w:rPr>
              <w:del w:id="16703" w:author="Kevin Gu" w:date="2020-05-18T13:01:00Z"/>
              <w:lang w:val="en-US" w:eastAsia="zh-CN"/>
            </w:rPr>
          </w:rPrChange>
        </w:rPr>
      </w:pPr>
      <w:del w:id="16704" w:author="Kevin Gu" w:date="2020-05-18T13:01:00Z">
        <w:r w:rsidRPr="00876437" w:rsidDel="00462610">
          <w:rPr>
            <w:rFonts w:hint="eastAsia"/>
            <w:strike/>
            <w:lang w:val="en-GB" w:eastAsia="zh-CN"/>
            <w:rPrChange w:id="16705" w:author="Kevin Gu" w:date="2020-05-18T10:36:00Z">
              <w:rPr>
                <w:rFonts w:hint="eastAsia"/>
                <w:lang w:val="en-US" w:eastAsia="zh-CN"/>
              </w:rPr>
            </w:rPrChange>
          </w:rPr>
          <w:delText>客户数据的所有处理操作必须在安全网络上进行。</w:delText>
        </w:r>
      </w:del>
    </w:p>
    <w:p w14:paraId="39ABEF18" w14:textId="2353FF11" w:rsidR="00E520B7" w:rsidRPr="00876437" w:rsidDel="00462610" w:rsidRDefault="00E520B7" w:rsidP="00181CF1">
      <w:pPr>
        <w:rPr>
          <w:del w:id="16706" w:author="Kevin Gu" w:date="2020-05-18T13:01:00Z"/>
          <w:strike/>
          <w:lang w:val="en-GB"/>
          <w:rPrChange w:id="16707" w:author="Kevin Gu" w:date="2020-05-18T10:36:00Z">
            <w:rPr>
              <w:del w:id="16708" w:author="Kevin Gu" w:date="2020-05-18T13:01:00Z"/>
              <w:lang w:val="en-US"/>
            </w:rPr>
          </w:rPrChange>
        </w:rPr>
      </w:pPr>
      <w:del w:id="16709" w:author="Kevin Gu" w:date="2020-05-18T13:01:00Z">
        <w:r w:rsidRPr="00876437" w:rsidDel="00462610">
          <w:rPr>
            <w:strike/>
            <w:lang w:val="en-GB"/>
            <w:rPrChange w:id="16710" w:author="Kevin Gu" w:date="2020-05-18T10:36:00Z">
              <w:rPr>
                <w:lang w:val="en-US"/>
              </w:rPr>
            </w:rPrChange>
          </w:rPr>
          <w:delText>The secure network must not be directly connected with uncontrolled or unreliable systems other system in third party network, even if the connection is completed through a firewall.</w:delText>
        </w:r>
      </w:del>
    </w:p>
    <w:p w14:paraId="1400470F" w14:textId="36E653D2" w:rsidR="00A37953" w:rsidRPr="00876437" w:rsidDel="00462610" w:rsidRDefault="00A37953" w:rsidP="00181CF1">
      <w:pPr>
        <w:rPr>
          <w:del w:id="16711" w:author="Kevin Gu" w:date="2020-05-18T13:01:00Z"/>
          <w:strike/>
          <w:lang w:val="en-GB" w:eastAsia="zh-CN"/>
          <w:rPrChange w:id="16712" w:author="Kevin Gu" w:date="2020-05-18T10:36:00Z">
            <w:rPr>
              <w:del w:id="16713" w:author="Kevin Gu" w:date="2020-05-18T13:01:00Z"/>
              <w:lang w:val="en-US" w:eastAsia="zh-CN"/>
            </w:rPr>
          </w:rPrChange>
        </w:rPr>
      </w:pPr>
      <w:del w:id="16714" w:author="Kevin Gu" w:date="2020-05-18T13:01:00Z">
        <w:r w:rsidRPr="00876437" w:rsidDel="00462610">
          <w:rPr>
            <w:rFonts w:hint="eastAsia"/>
            <w:strike/>
            <w:lang w:val="en-GB" w:eastAsia="zh-CN"/>
            <w:rPrChange w:id="16715" w:author="Kevin Gu" w:date="2020-05-18T10:36:00Z">
              <w:rPr>
                <w:rFonts w:hint="eastAsia"/>
                <w:lang w:val="en-US" w:eastAsia="zh-CN"/>
              </w:rPr>
            </w:rPrChange>
          </w:rPr>
          <w:delText>安全网络与未经控制的、不可靠的或第三方网络上的系统不得进行任何直接的连接，即便这些连接是通过防火墙来完成的。</w:delText>
        </w:r>
      </w:del>
    </w:p>
    <w:p w14:paraId="69B2CE08" w14:textId="33641B88" w:rsidR="00E520B7" w:rsidRPr="00876437" w:rsidDel="00462610" w:rsidRDefault="00E520B7" w:rsidP="00181CF1">
      <w:pPr>
        <w:rPr>
          <w:del w:id="16716" w:author="Kevin Gu" w:date="2020-05-18T13:01:00Z"/>
          <w:strike/>
          <w:lang w:val="en-GB"/>
          <w:rPrChange w:id="16717" w:author="Kevin Gu" w:date="2020-05-18T10:36:00Z">
            <w:rPr>
              <w:del w:id="16718" w:author="Kevin Gu" w:date="2020-05-18T13:01:00Z"/>
              <w:lang w:val="en-US"/>
            </w:rPr>
          </w:rPrChange>
        </w:rPr>
      </w:pPr>
      <w:del w:id="16719" w:author="Kevin Gu" w:date="2020-05-18T13:01:00Z">
        <w:r w:rsidRPr="00876437" w:rsidDel="00462610">
          <w:rPr>
            <w:strike/>
            <w:lang w:val="en-GB"/>
            <w:rPrChange w:id="16720" w:author="Kevin Gu" w:date="2020-05-18T10:36:00Z">
              <w:rPr>
                <w:lang w:val="en-US"/>
              </w:rPr>
            </w:rPrChange>
          </w:rPr>
          <w:delText>The system used to exchange data between the secure network and the uncontrolled or third-party network (i.e., the virus database server) must be located in DMZ area.</w:delText>
        </w:r>
      </w:del>
    </w:p>
    <w:p w14:paraId="0B9702F8" w14:textId="49E9A86A" w:rsidR="00A37953" w:rsidRPr="00876437" w:rsidDel="00462610" w:rsidRDefault="00A37953" w:rsidP="00181CF1">
      <w:pPr>
        <w:rPr>
          <w:del w:id="16721" w:author="Kevin Gu" w:date="2020-05-18T13:01:00Z"/>
          <w:strike/>
          <w:lang w:val="en-GB" w:eastAsia="zh-CN"/>
          <w:rPrChange w:id="16722" w:author="Kevin Gu" w:date="2020-05-18T10:36:00Z">
            <w:rPr>
              <w:del w:id="16723" w:author="Kevin Gu" w:date="2020-05-18T13:01:00Z"/>
              <w:lang w:val="en-US" w:eastAsia="zh-CN"/>
            </w:rPr>
          </w:rPrChange>
        </w:rPr>
      </w:pPr>
      <w:del w:id="16724" w:author="Kevin Gu" w:date="2020-05-18T13:01:00Z">
        <w:r w:rsidRPr="00876437" w:rsidDel="00462610">
          <w:rPr>
            <w:rFonts w:hint="eastAsia"/>
            <w:strike/>
            <w:lang w:val="en-GB" w:eastAsia="zh-CN"/>
            <w:rPrChange w:id="16725" w:author="Kevin Gu" w:date="2020-05-18T10:36:00Z">
              <w:rPr>
                <w:rFonts w:hint="eastAsia"/>
                <w:lang w:val="en-US" w:eastAsia="zh-CN"/>
              </w:rPr>
            </w:rPrChange>
          </w:rPr>
          <w:delText>用于在安全网络与不受控制的、第三方的网络（例如病毒库更新服务器）之间进行数据交换的系统必须位于</w:delText>
        </w:r>
        <w:r w:rsidRPr="00876437" w:rsidDel="00462610">
          <w:rPr>
            <w:strike/>
            <w:lang w:val="en-GB" w:eastAsia="zh-CN"/>
            <w:rPrChange w:id="16726" w:author="Kevin Gu" w:date="2020-05-18T10:36:00Z">
              <w:rPr>
                <w:lang w:val="en-US" w:eastAsia="zh-CN"/>
              </w:rPr>
            </w:rPrChange>
          </w:rPr>
          <w:delText>DMZ</w:delText>
        </w:r>
        <w:r w:rsidRPr="00876437" w:rsidDel="00462610">
          <w:rPr>
            <w:rFonts w:hint="eastAsia"/>
            <w:strike/>
            <w:lang w:val="en-GB" w:eastAsia="zh-CN"/>
            <w:rPrChange w:id="16727" w:author="Kevin Gu" w:date="2020-05-18T10:36:00Z">
              <w:rPr>
                <w:rFonts w:hint="eastAsia"/>
                <w:lang w:val="en-US" w:eastAsia="zh-CN"/>
              </w:rPr>
            </w:rPrChange>
          </w:rPr>
          <w:delText>区。</w:delText>
        </w:r>
      </w:del>
    </w:p>
    <w:p w14:paraId="3B599373" w14:textId="27DF7503" w:rsidR="00E520B7" w:rsidRPr="00876437" w:rsidDel="00462610" w:rsidRDefault="00E520B7" w:rsidP="00181CF1">
      <w:pPr>
        <w:rPr>
          <w:del w:id="16728" w:author="Kevin Gu" w:date="2020-05-18T13:01:00Z"/>
          <w:strike/>
          <w:lang w:val="en-GB"/>
          <w:rPrChange w:id="16729" w:author="Kevin Gu" w:date="2020-05-18T10:36:00Z">
            <w:rPr>
              <w:del w:id="16730" w:author="Kevin Gu" w:date="2020-05-18T13:01:00Z"/>
              <w:lang w:val="en-US"/>
            </w:rPr>
          </w:rPrChange>
        </w:rPr>
      </w:pPr>
      <w:del w:id="16731" w:author="Kevin Gu" w:date="2020-05-18T13:01:00Z">
        <w:r w:rsidRPr="00876437" w:rsidDel="00462610">
          <w:rPr>
            <w:strike/>
            <w:lang w:val="en-GB"/>
            <w:rPrChange w:id="16732" w:author="Kevin Gu" w:date="2020-05-18T10:36:00Z">
              <w:rPr>
                <w:lang w:val="en-US"/>
              </w:rPr>
            </w:rPrChange>
          </w:rPr>
          <w:delText>Take measures to restrict, prevent and detect unauthorized access to the production network.</w:delText>
        </w:r>
      </w:del>
    </w:p>
    <w:p w14:paraId="767A74D2" w14:textId="7991671B" w:rsidR="00A37953" w:rsidRPr="00876437" w:rsidDel="00462610" w:rsidRDefault="00A37953" w:rsidP="00181CF1">
      <w:pPr>
        <w:rPr>
          <w:del w:id="16733" w:author="Kevin Gu" w:date="2020-05-18T13:01:00Z"/>
          <w:strike/>
          <w:lang w:val="en-GB" w:eastAsia="zh-CN"/>
          <w:rPrChange w:id="16734" w:author="Kevin Gu" w:date="2020-05-18T10:36:00Z">
            <w:rPr>
              <w:del w:id="16735" w:author="Kevin Gu" w:date="2020-05-18T13:01:00Z"/>
              <w:lang w:val="en-US" w:eastAsia="zh-CN"/>
            </w:rPr>
          </w:rPrChange>
        </w:rPr>
      </w:pPr>
      <w:del w:id="16736" w:author="Kevin Gu" w:date="2020-05-18T13:01:00Z">
        <w:r w:rsidRPr="00876437" w:rsidDel="00462610">
          <w:rPr>
            <w:rFonts w:hint="eastAsia"/>
            <w:strike/>
            <w:lang w:val="en-GB" w:eastAsia="zh-CN"/>
            <w:rPrChange w:id="16737" w:author="Kevin Gu" w:date="2020-05-18T10:36:00Z">
              <w:rPr>
                <w:rFonts w:hint="eastAsia"/>
                <w:lang w:val="en-US" w:eastAsia="zh-CN"/>
              </w:rPr>
            </w:rPrChange>
          </w:rPr>
          <w:delText>采取措施以限制、防止和探测对生产网络的未授权访问。</w:delText>
        </w:r>
      </w:del>
    </w:p>
    <w:p w14:paraId="52E09885" w14:textId="655FFF74" w:rsidR="00E520B7" w:rsidRPr="00876437" w:rsidDel="00462610" w:rsidRDefault="00E520B7" w:rsidP="00181CF1">
      <w:pPr>
        <w:rPr>
          <w:del w:id="16738" w:author="Kevin Gu" w:date="2020-05-18T13:01:00Z"/>
          <w:strike/>
          <w:lang w:val="en-GB"/>
          <w:rPrChange w:id="16739" w:author="Kevin Gu" w:date="2020-05-18T10:36:00Z">
            <w:rPr>
              <w:del w:id="16740" w:author="Kevin Gu" w:date="2020-05-18T13:01:00Z"/>
              <w:lang w:val="en-US"/>
            </w:rPr>
          </w:rPrChange>
        </w:rPr>
      </w:pPr>
      <w:del w:id="16741" w:author="Kevin Gu" w:date="2020-05-18T13:01:00Z">
        <w:r w:rsidRPr="00876437" w:rsidDel="00462610">
          <w:rPr>
            <w:strike/>
            <w:lang w:val="en-GB"/>
            <w:rPrChange w:id="16742" w:author="Kevin Gu" w:date="2020-05-18T10:36:00Z">
              <w:rPr>
                <w:lang w:val="en-US"/>
              </w:rPr>
            </w:rPrChange>
          </w:rPr>
          <w:delText>The access interface provided to the outside only allows the use of authorized communication protocols, instructions and channels.</w:delText>
        </w:r>
      </w:del>
    </w:p>
    <w:p w14:paraId="0D480674" w14:textId="2B0ACF6D" w:rsidR="00A37953" w:rsidRPr="00876437" w:rsidDel="00462610" w:rsidRDefault="00EB6865" w:rsidP="00181CF1">
      <w:pPr>
        <w:rPr>
          <w:del w:id="16743" w:author="Kevin Gu" w:date="2020-05-18T13:01:00Z"/>
          <w:strike/>
          <w:lang w:val="en-GB" w:eastAsia="zh-CN"/>
          <w:rPrChange w:id="16744" w:author="Kevin Gu" w:date="2020-05-18T10:36:00Z">
            <w:rPr>
              <w:del w:id="16745" w:author="Kevin Gu" w:date="2020-05-18T13:01:00Z"/>
              <w:lang w:val="en-US" w:eastAsia="zh-CN"/>
            </w:rPr>
          </w:rPrChange>
        </w:rPr>
      </w:pPr>
      <w:del w:id="16746" w:author="Kevin Gu" w:date="2020-05-18T13:01:00Z">
        <w:r w:rsidRPr="00876437" w:rsidDel="00462610">
          <w:rPr>
            <w:rFonts w:hint="eastAsia"/>
            <w:strike/>
            <w:lang w:val="en-GB" w:eastAsia="zh-CN"/>
            <w:rPrChange w:id="16747" w:author="Kevin Gu" w:date="2020-05-18T10:36:00Z">
              <w:rPr>
                <w:rFonts w:hint="eastAsia"/>
                <w:lang w:val="en-US" w:eastAsia="zh-CN"/>
              </w:rPr>
            </w:rPrChange>
          </w:rPr>
          <w:delText>对外提供的访问接口只允许使用授权的通信协议、指令和通道。</w:delText>
        </w:r>
      </w:del>
    </w:p>
    <w:p w14:paraId="1F2C4558" w14:textId="348BAC1D" w:rsidR="00E520B7" w:rsidRPr="00876437" w:rsidDel="00462610" w:rsidRDefault="00E520B7" w:rsidP="00181CF1">
      <w:pPr>
        <w:rPr>
          <w:del w:id="16748" w:author="Kevin Gu" w:date="2020-05-18T13:01:00Z"/>
          <w:strike/>
          <w:lang w:val="en-GB"/>
          <w:rPrChange w:id="16749" w:author="Kevin Gu" w:date="2020-05-18T10:36:00Z">
            <w:rPr>
              <w:del w:id="16750" w:author="Kevin Gu" w:date="2020-05-18T13:01:00Z"/>
              <w:lang w:val="en-US"/>
            </w:rPr>
          </w:rPrChange>
        </w:rPr>
      </w:pPr>
      <w:del w:id="16751" w:author="Kevin Gu" w:date="2020-05-18T13:01:00Z">
        <w:r w:rsidRPr="00876437" w:rsidDel="00462610">
          <w:rPr>
            <w:strike/>
            <w:lang w:val="en-GB"/>
            <w:rPrChange w:id="16752" w:author="Kevin Gu" w:date="2020-05-18T10:36:00Z">
              <w:rPr>
                <w:lang w:val="en-US"/>
              </w:rPr>
            </w:rPrChange>
          </w:rPr>
          <w:delText>The access interface provided to the customer and the third party should be set up according to the scope of permission.</w:delText>
        </w:r>
      </w:del>
    </w:p>
    <w:p w14:paraId="006CF31A" w14:textId="31E5251E" w:rsidR="00EB6865" w:rsidRPr="00876437" w:rsidDel="00462610" w:rsidRDefault="00EB6865" w:rsidP="00181CF1">
      <w:pPr>
        <w:rPr>
          <w:del w:id="16753" w:author="Kevin Gu" w:date="2020-05-18T13:01:00Z"/>
          <w:strike/>
          <w:lang w:val="en-GB" w:eastAsia="zh-CN"/>
          <w:rPrChange w:id="16754" w:author="Kevin Gu" w:date="2020-05-18T10:36:00Z">
            <w:rPr>
              <w:del w:id="16755" w:author="Kevin Gu" w:date="2020-05-18T13:01:00Z"/>
              <w:lang w:val="en-US" w:eastAsia="zh-CN"/>
            </w:rPr>
          </w:rPrChange>
        </w:rPr>
      </w:pPr>
      <w:del w:id="16756" w:author="Kevin Gu" w:date="2020-05-18T13:01:00Z">
        <w:r w:rsidRPr="00876437" w:rsidDel="00462610">
          <w:rPr>
            <w:rFonts w:hint="eastAsia"/>
            <w:strike/>
            <w:lang w:val="en-GB" w:eastAsia="zh-CN"/>
            <w:rPrChange w:id="16757" w:author="Kevin Gu" w:date="2020-05-18T10:36:00Z">
              <w:rPr>
                <w:rFonts w:hint="eastAsia"/>
                <w:lang w:val="en-US" w:eastAsia="zh-CN"/>
              </w:rPr>
            </w:rPrChange>
          </w:rPr>
          <w:delText>提供给客户和第三方的访问接口必须根据许可范围进行设置。</w:delText>
        </w:r>
      </w:del>
    </w:p>
    <w:p w14:paraId="6EB6CD69" w14:textId="74BECBFD" w:rsidR="00E520B7" w:rsidRPr="00876437" w:rsidDel="00462610" w:rsidRDefault="00E520B7" w:rsidP="00181CF1">
      <w:pPr>
        <w:rPr>
          <w:del w:id="16758" w:author="Kevin Gu" w:date="2020-05-18T13:01:00Z"/>
          <w:strike/>
          <w:lang w:val="en-GB"/>
          <w:rPrChange w:id="16759" w:author="Kevin Gu" w:date="2020-05-18T10:36:00Z">
            <w:rPr>
              <w:del w:id="16760" w:author="Kevin Gu" w:date="2020-05-18T13:01:00Z"/>
              <w:lang w:val="en-US"/>
            </w:rPr>
          </w:rPrChange>
        </w:rPr>
      </w:pPr>
      <w:del w:id="16761" w:author="Kevin Gu" w:date="2020-05-18T13:01:00Z">
        <w:r w:rsidRPr="00876437" w:rsidDel="00462610">
          <w:rPr>
            <w:strike/>
            <w:lang w:val="en-GB"/>
            <w:rPrChange w:id="16762" w:author="Kevin Gu" w:date="2020-05-18T10:36:00Z">
              <w:rPr>
                <w:lang w:val="en-US"/>
              </w:rPr>
            </w:rPrChange>
          </w:rPr>
          <w:delText>The IPS will be deployed to monitor possible attacks, record the intrusion events and report alarm for the current intrusion events.</w:delText>
        </w:r>
      </w:del>
    </w:p>
    <w:p w14:paraId="75F33259" w14:textId="104275FB" w:rsidR="00EB6865" w:rsidRPr="00876437" w:rsidDel="00462610" w:rsidRDefault="00EB6865" w:rsidP="00181CF1">
      <w:pPr>
        <w:rPr>
          <w:del w:id="16763" w:author="Kevin Gu" w:date="2020-05-18T13:01:00Z"/>
          <w:strike/>
          <w:lang w:val="en-GB" w:eastAsia="zh-CN"/>
          <w:rPrChange w:id="16764" w:author="Kevin Gu" w:date="2020-05-18T10:36:00Z">
            <w:rPr>
              <w:del w:id="16765" w:author="Kevin Gu" w:date="2020-05-18T13:01:00Z"/>
              <w:lang w:val="en-US" w:eastAsia="zh-CN"/>
            </w:rPr>
          </w:rPrChange>
        </w:rPr>
      </w:pPr>
      <w:del w:id="16766" w:author="Kevin Gu" w:date="2020-05-18T13:01:00Z">
        <w:r w:rsidRPr="00876437" w:rsidDel="00462610">
          <w:rPr>
            <w:rFonts w:hint="eastAsia"/>
            <w:strike/>
            <w:lang w:val="en-GB" w:eastAsia="zh-CN"/>
            <w:rPrChange w:id="16767" w:author="Kevin Gu" w:date="2020-05-18T10:36:00Z">
              <w:rPr>
                <w:rFonts w:hint="eastAsia"/>
                <w:lang w:val="en-US" w:eastAsia="zh-CN"/>
              </w:rPr>
            </w:rPrChange>
          </w:rPr>
          <w:delText>必须在网络中部署防入侵防御系统，来发现并监视可能的攻击，将所有的入侵事件记录并将当前情况发出警报。</w:delText>
        </w:r>
      </w:del>
    </w:p>
    <w:p w14:paraId="0DDF79CB" w14:textId="17CADCE4" w:rsidR="000F4C63" w:rsidRPr="00876437" w:rsidDel="00462610" w:rsidRDefault="000F4C63" w:rsidP="000F4C63">
      <w:pPr>
        <w:rPr>
          <w:del w:id="16768" w:author="Kevin Gu" w:date="2020-05-18T13:01:00Z"/>
          <w:strike/>
          <w:lang w:val="en-GB"/>
          <w:rPrChange w:id="16769" w:author="Kevin Gu" w:date="2020-05-18T10:36:00Z">
            <w:rPr>
              <w:del w:id="16770" w:author="Kevin Gu" w:date="2020-05-18T13:01:00Z"/>
              <w:lang w:val="en-US"/>
            </w:rPr>
          </w:rPrChange>
        </w:rPr>
      </w:pPr>
      <w:del w:id="16771" w:author="Kevin Gu" w:date="2020-05-18T13:01:00Z">
        <w:r w:rsidRPr="00876437" w:rsidDel="00462610">
          <w:rPr>
            <w:strike/>
            <w:lang w:val="en-GB"/>
            <w:rPrChange w:id="16772" w:author="Kevin Gu" w:date="2020-05-18T10:36:00Z">
              <w:rPr>
                <w:lang w:val="en-US"/>
              </w:rPr>
            </w:rPrChange>
          </w:rPr>
          <w:delText>The router/firewalls do network-layer and application-layer filtering to enforce the following policies:</w:delText>
        </w:r>
      </w:del>
    </w:p>
    <w:p w14:paraId="51502528" w14:textId="05E95883" w:rsidR="00EB6865" w:rsidRPr="00876437" w:rsidDel="00462610" w:rsidRDefault="00EB6865" w:rsidP="000F4C63">
      <w:pPr>
        <w:rPr>
          <w:del w:id="16773" w:author="Kevin Gu" w:date="2020-05-18T13:01:00Z"/>
          <w:strike/>
          <w:lang w:val="en-GB" w:eastAsia="zh-CN"/>
          <w:rPrChange w:id="16774" w:author="Kevin Gu" w:date="2020-05-18T10:36:00Z">
            <w:rPr>
              <w:del w:id="16775" w:author="Kevin Gu" w:date="2020-05-18T13:01:00Z"/>
              <w:lang w:val="en-US" w:eastAsia="zh-CN"/>
            </w:rPr>
          </w:rPrChange>
        </w:rPr>
      </w:pPr>
      <w:del w:id="16776" w:author="Kevin Gu" w:date="2020-05-18T13:01:00Z">
        <w:r w:rsidRPr="00876437" w:rsidDel="00462610">
          <w:rPr>
            <w:rFonts w:hint="eastAsia"/>
            <w:strike/>
            <w:lang w:val="en-GB" w:eastAsia="zh-CN"/>
            <w:rPrChange w:id="16777" w:author="Kevin Gu" w:date="2020-05-18T10:36:00Z">
              <w:rPr>
                <w:rFonts w:hint="eastAsia"/>
                <w:lang w:val="en-US" w:eastAsia="zh-CN"/>
              </w:rPr>
            </w:rPrChange>
          </w:rPr>
          <w:delText>路由器</w:delText>
        </w:r>
        <w:r w:rsidRPr="00876437" w:rsidDel="00462610">
          <w:rPr>
            <w:strike/>
            <w:lang w:val="en-GB" w:eastAsia="zh-CN"/>
            <w:rPrChange w:id="16778" w:author="Kevin Gu" w:date="2020-05-18T10:36:00Z">
              <w:rPr>
                <w:lang w:val="en-US" w:eastAsia="zh-CN"/>
              </w:rPr>
            </w:rPrChange>
          </w:rPr>
          <w:delText>/</w:delText>
        </w:r>
        <w:r w:rsidRPr="00876437" w:rsidDel="00462610">
          <w:rPr>
            <w:rFonts w:hint="eastAsia"/>
            <w:strike/>
            <w:lang w:val="en-GB" w:eastAsia="zh-CN"/>
            <w:rPrChange w:id="16779" w:author="Kevin Gu" w:date="2020-05-18T10:36:00Z">
              <w:rPr>
                <w:rFonts w:hint="eastAsia"/>
                <w:lang w:val="en-US" w:eastAsia="zh-CN"/>
              </w:rPr>
            </w:rPrChange>
          </w:rPr>
          <w:delText>防火墙执行网络层和应用层过滤，以执行以下策略</w:delText>
        </w:r>
        <w:r w:rsidRPr="00876437" w:rsidDel="00462610">
          <w:rPr>
            <w:strike/>
            <w:lang w:val="en-GB" w:eastAsia="zh-CN"/>
            <w:rPrChange w:id="16780" w:author="Kevin Gu" w:date="2020-05-18T10:36:00Z">
              <w:rPr>
                <w:lang w:val="en-US" w:eastAsia="zh-CN"/>
              </w:rPr>
            </w:rPrChange>
          </w:rPr>
          <w:delText>:</w:delText>
        </w:r>
      </w:del>
    </w:p>
    <w:p w14:paraId="0AAE4328" w14:textId="521989A7" w:rsidR="000F4C63" w:rsidRPr="00876437" w:rsidDel="00462610" w:rsidRDefault="000F4C63" w:rsidP="000F4C63">
      <w:pPr>
        <w:pStyle w:val="ListParagraph"/>
        <w:numPr>
          <w:ilvl w:val="0"/>
          <w:numId w:val="26"/>
        </w:numPr>
        <w:rPr>
          <w:del w:id="16781" w:author="Kevin Gu" w:date="2020-05-18T13:01:00Z"/>
          <w:strike/>
          <w:lang w:val="en-GB"/>
          <w:rPrChange w:id="16782" w:author="Kevin Gu" w:date="2020-05-18T10:36:00Z">
            <w:rPr>
              <w:del w:id="16783" w:author="Kevin Gu" w:date="2020-05-18T13:01:00Z"/>
              <w:lang w:val="en-US"/>
            </w:rPr>
          </w:rPrChange>
        </w:rPr>
      </w:pPr>
      <w:del w:id="16784" w:author="Kevin Gu" w:date="2020-05-18T13:01:00Z">
        <w:r w:rsidRPr="00876437" w:rsidDel="00462610">
          <w:rPr>
            <w:strike/>
            <w:lang w:val="en-GB"/>
            <w:rPrChange w:id="16785" w:author="Kevin Gu" w:date="2020-05-18T10:36:00Z">
              <w:rPr>
                <w:lang w:val="en-US"/>
              </w:rPr>
            </w:rPrChange>
          </w:rPr>
          <w:delText>Connections coming from the Internet and directed to the Internal Network are not allowed;</w:delText>
        </w:r>
      </w:del>
    </w:p>
    <w:p w14:paraId="5A52FDEB" w14:textId="1D152C42" w:rsidR="00EB6865" w:rsidRPr="00876437" w:rsidDel="00462610" w:rsidRDefault="00EB6865">
      <w:pPr>
        <w:pStyle w:val="ListParagraph"/>
        <w:rPr>
          <w:del w:id="16786" w:author="Kevin Gu" w:date="2020-05-18T13:01:00Z"/>
          <w:strike/>
          <w:lang w:val="en-GB" w:eastAsia="zh-CN"/>
          <w:rPrChange w:id="16787" w:author="Kevin Gu" w:date="2020-05-18T10:36:00Z">
            <w:rPr>
              <w:del w:id="16788" w:author="Kevin Gu" w:date="2020-05-18T13:01:00Z"/>
              <w:lang w:val="en-US" w:eastAsia="zh-CN"/>
            </w:rPr>
          </w:rPrChange>
        </w:rPr>
        <w:pPrChange w:id="16789" w:author="Marc Gomez" w:date="2019-11-13T08:02:00Z">
          <w:pPr>
            <w:pStyle w:val="ListParagraph"/>
            <w:numPr>
              <w:numId w:val="26"/>
            </w:numPr>
            <w:ind w:hanging="360"/>
          </w:pPr>
        </w:pPrChange>
      </w:pPr>
      <w:del w:id="16790" w:author="Kevin Gu" w:date="2020-05-18T13:01:00Z">
        <w:r w:rsidRPr="00876437" w:rsidDel="00462610">
          <w:rPr>
            <w:rFonts w:hint="eastAsia"/>
            <w:strike/>
            <w:lang w:val="en-GB" w:eastAsia="zh-CN"/>
            <w:rPrChange w:id="16791" w:author="Kevin Gu" w:date="2020-05-18T10:36:00Z">
              <w:rPr>
                <w:rFonts w:hint="eastAsia"/>
                <w:lang w:val="en-US" w:eastAsia="zh-CN"/>
              </w:rPr>
            </w:rPrChange>
          </w:rPr>
          <w:delText>不允许直接从互联网上连接到内部网络。</w:delText>
        </w:r>
      </w:del>
    </w:p>
    <w:p w14:paraId="3CE3F68A" w14:textId="095759E0" w:rsidR="000F4C63" w:rsidRPr="00876437" w:rsidDel="00462610" w:rsidRDefault="000F4C63" w:rsidP="000F4C63">
      <w:pPr>
        <w:pStyle w:val="ListParagraph"/>
        <w:numPr>
          <w:ilvl w:val="0"/>
          <w:numId w:val="26"/>
        </w:numPr>
        <w:rPr>
          <w:del w:id="16792" w:author="Kevin Gu" w:date="2020-05-18T13:01:00Z"/>
          <w:strike/>
          <w:lang w:val="en-GB"/>
          <w:rPrChange w:id="16793" w:author="Kevin Gu" w:date="2020-05-18T10:36:00Z">
            <w:rPr>
              <w:del w:id="16794" w:author="Kevin Gu" w:date="2020-05-18T13:01:00Z"/>
              <w:lang w:val="en-US"/>
            </w:rPr>
          </w:rPrChange>
        </w:rPr>
      </w:pPr>
      <w:del w:id="16795" w:author="Kevin Gu" w:date="2020-05-18T13:01:00Z">
        <w:r w:rsidRPr="00876437" w:rsidDel="00462610">
          <w:rPr>
            <w:strike/>
            <w:lang w:val="en-GB"/>
            <w:rPrChange w:id="16796" w:author="Kevin Gu" w:date="2020-05-18T10:36:00Z">
              <w:rPr>
                <w:lang w:val="en-US"/>
              </w:rPr>
            </w:rPrChange>
          </w:rPr>
          <w:delText>Visitor’s laptops can access the internet but have no access to the Internal Network;</w:delText>
        </w:r>
      </w:del>
    </w:p>
    <w:p w14:paraId="1075E1A1" w14:textId="13D980CD" w:rsidR="00EB6865" w:rsidRPr="00876437" w:rsidDel="00462610" w:rsidRDefault="00EB6865">
      <w:pPr>
        <w:pStyle w:val="ListParagraph"/>
        <w:rPr>
          <w:del w:id="16797" w:author="Kevin Gu" w:date="2020-05-18T13:01:00Z"/>
          <w:strike/>
          <w:lang w:val="en-GB" w:eastAsia="zh-CN"/>
          <w:rPrChange w:id="16798" w:author="Kevin Gu" w:date="2020-05-18T10:36:00Z">
            <w:rPr>
              <w:del w:id="16799" w:author="Kevin Gu" w:date="2020-05-18T13:01:00Z"/>
              <w:lang w:val="en-US" w:eastAsia="zh-CN"/>
            </w:rPr>
          </w:rPrChange>
        </w:rPr>
        <w:pPrChange w:id="16800" w:author="Marc Gomez" w:date="2019-11-13T08:02:00Z">
          <w:pPr>
            <w:pStyle w:val="ListParagraph"/>
            <w:numPr>
              <w:numId w:val="26"/>
            </w:numPr>
            <w:ind w:hanging="360"/>
          </w:pPr>
        </w:pPrChange>
      </w:pPr>
      <w:del w:id="16801" w:author="Kevin Gu" w:date="2020-05-18T13:01:00Z">
        <w:r w:rsidRPr="00876437" w:rsidDel="00462610">
          <w:rPr>
            <w:rFonts w:hint="eastAsia"/>
            <w:strike/>
            <w:lang w:val="en-GB" w:eastAsia="zh-CN"/>
            <w:rPrChange w:id="16802" w:author="Kevin Gu" w:date="2020-05-18T10:36:00Z">
              <w:rPr>
                <w:rFonts w:hint="eastAsia"/>
                <w:lang w:val="en-US" w:eastAsia="zh-CN"/>
              </w:rPr>
            </w:rPrChange>
          </w:rPr>
          <w:delText>访客的笔记本电脑可以上网，但无法进入内部网络。</w:delText>
        </w:r>
      </w:del>
    </w:p>
    <w:p w14:paraId="3D1615B4" w14:textId="140AA75E" w:rsidR="000F4C63" w:rsidRPr="00876437" w:rsidDel="00462610" w:rsidRDefault="000F4C63" w:rsidP="000F4C63">
      <w:pPr>
        <w:pStyle w:val="ListParagraph"/>
        <w:numPr>
          <w:ilvl w:val="0"/>
          <w:numId w:val="26"/>
        </w:numPr>
        <w:rPr>
          <w:del w:id="16803" w:author="Kevin Gu" w:date="2020-05-18T13:01:00Z"/>
          <w:strike/>
          <w:lang w:val="en-GB"/>
          <w:rPrChange w:id="16804" w:author="Kevin Gu" w:date="2020-05-18T10:36:00Z">
            <w:rPr>
              <w:del w:id="16805" w:author="Kevin Gu" w:date="2020-05-18T13:01:00Z"/>
              <w:lang w:val="en-US"/>
            </w:rPr>
          </w:rPrChange>
        </w:rPr>
      </w:pPr>
      <w:del w:id="16806" w:author="Kevin Gu" w:date="2020-05-18T13:01:00Z">
        <w:r w:rsidRPr="00876437" w:rsidDel="00462610">
          <w:rPr>
            <w:strike/>
            <w:lang w:val="en-GB"/>
            <w:rPrChange w:id="16807" w:author="Kevin Gu" w:date="2020-05-18T10:36:00Z">
              <w:rPr>
                <w:lang w:val="en-US"/>
              </w:rPr>
            </w:rPrChange>
          </w:rPr>
          <w:delText>Nodes on the Office Subnet may access the internet and the Personnel’s laptops, but cannot access the Restricted Subnet;</w:delText>
        </w:r>
      </w:del>
    </w:p>
    <w:p w14:paraId="134B7296" w14:textId="22189BE2" w:rsidR="00A96E42" w:rsidRPr="00876437" w:rsidDel="00462610" w:rsidRDefault="00A96E42">
      <w:pPr>
        <w:pStyle w:val="ListParagraph"/>
        <w:rPr>
          <w:del w:id="16808" w:author="Kevin Gu" w:date="2020-05-18T13:01:00Z"/>
          <w:strike/>
          <w:lang w:val="en-GB" w:eastAsia="zh-CN"/>
          <w:rPrChange w:id="16809" w:author="Kevin Gu" w:date="2020-05-18T10:36:00Z">
            <w:rPr>
              <w:del w:id="16810" w:author="Kevin Gu" w:date="2020-05-18T13:01:00Z"/>
              <w:lang w:val="en-US" w:eastAsia="zh-CN"/>
            </w:rPr>
          </w:rPrChange>
        </w:rPr>
        <w:pPrChange w:id="16811" w:author="Marc Gomez" w:date="2019-11-13T08:02:00Z">
          <w:pPr>
            <w:pStyle w:val="ListParagraph"/>
            <w:numPr>
              <w:numId w:val="26"/>
            </w:numPr>
            <w:ind w:hanging="360"/>
          </w:pPr>
        </w:pPrChange>
      </w:pPr>
      <w:del w:id="16812" w:author="Kevin Gu" w:date="2020-05-18T13:01:00Z">
        <w:r w:rsidRPr="00876437" w:rsidDel="00462610">
          <w:rPr>
            <w:rFonts w:hint="eastAsia"/>
            <w:strike/>
            <w:lang w:val="en-GB" w:eastAsia="zh-CN"/>
            <w:rPrChange w:id="16813" w:author="Kevin Gu" w:date="2020-05-18T10:36:00Z">
              <w:rPr>
                <w:rFonts w:hint="eastAsia"/>
                <w:lang w:val="en-US" w:eastAsia="zh-CN"/>
              </w:rPr>
            </w:rPrChange>
          </w:rPr>
          <w:delText>办公子网节点可以接入互联网和人员笔记本电脑，但不能接入受限子网</w:delText>
        </w:r>
      </w:del>
    </w:p>
    <w:p w14:paraId="50778FF3" w14:textId="4E49E39A" w:rsidR="000F4C63" w:rsidRPr="00876437" w:rsidDel="00462610" w:rsidRDefault="000F4C63" w:rsidP="000F4C63">
      <w:pPr>
        <w:pStyle w:val="ListParagraph"/>
        <w:numPr>
          <w:ilvl w:val="0"/>
          <w:numId w:val="26"/>
        </w:numPr>
        <w:rPr>
          <w:del w:id="16814" w:author="Kevin Gu" w:date="2020-05-18T13:01:00Z"/>
          <w:strike/>
          <w:lang w:val="en-GB"/>
          <w:rPrChange w:id="16815" w:author="Kevin Gu" w:date="2020-05-18T10:36:00Z">
            <w:rPr>
              <w:del w:id="16816" w:author="Kevin Gu" w:date="2020-05-18T13:01:00Z"/>
              <w:lang w:val="en-US"/>
            </w:rPr>
          </w:rPrChange>
        </w:rPr>
      </w:pPr>
      <w:del w:id="16817" w:author="Kevin Gu" w:date="2020-05-18T13:01:00Z">
        <w:r w:rsidRPr="00876437" w:rsidDel="00462610">
          <w:rPr>
            <w:strike/>
            <w:lang w:val="en-GB"/>
            <w:rPrChange w:id="16818" w:author="Kevin Gu" w:date="2020-05-18T10:36:00Z">
              <w:rPr>
                <w:lang w:val="en-US"/>
              </w:rPr>
            </w:rPrChange>
          </w:rPr>
          <w:delText xml:space="preserve">Nodes on the Restricted Subnet cannot access the internet and the </w:delText>
        </w:r>
        <w:r w:rsidR="00C600C4" w:rsidRPr="00876437" w:rsidDel="00462610">
          <w:rPr>
            <w:strike/>
            <w:lang w:val="en-GB"/>
            <w:rPrChange w:id="16819" w:author="Kevin Gu" w:date="2020-05-18T10:36:00Z">
              <w:rPr>
                <w:lang w:val="en-US"/>
              </w:rPr>
            </w:rPrChange>
          </w:rPr>
          <w:delText>laptops but</w:delText>
        </w:r>
        <w:r w:rsidRPr="00876437" w:rsidDel="00462610">
          <w:rPr>
            <w:strike/>
            <w:lang w:val="en-GB"/>
            <w:rPrChange w:id="16820" w:author="Kevin Gu" w:date="2020-05-18T10:36:00Z">
              <w:rPr>
                <w:lang w:val="en-US"/>
              </w:rPr>
            </w:rPrChange>
          </w:rPr>
          <w:delText xml:space="preserve"> can access the Data Servers on the Office Subnet.</w:delText>
        </w:r>
      </w:del>
    </w:p>
    <w:p w14:paraId="15DA449B" w14:textId="066CA5B0" w:rsidR="00A96E42" w:rsidRPr="00876437" w:rsidDel="00462610" w:rsidRDefault="00A96E42">
      <w:pPr>
        <w:pStyle w:val="ListParagraph"/>
        <w:rPr>
          <w:del w:id="16821" w:author="Kevin Gu" w:date="2020-05-18T13:01:00Z"/>
          <w:strike/>
          <w:lang w:val="en-GB" w:eastAsia="zh-CN"/>
          <w:rPrChange w:id="16822" w:author="Kevin Gu" w:date="2020-05-18T10:36:00Z">
            <w:rPr>
              <w:del w:id="16823" w:author="Kevin Gu" w:date="2020-05-18T13:01:00Z"/>
              <w:lang w:val="en-US" w:eastAsia="zh-CN"/>
            </w:rPr>
          </w:rPrChange>
        </w:rPr>
        <w:pPrChange w:id="16824" w:author="Marc Gomez" w:date="2019-11-13T08:02:00Z">
          <w:pPr>
            <w:pStyle w:val="ListParagraph"/>
            <w:numPr>
              <w:numId w:val="26"/>
            </w:numPr>
            <w:ind w:hanging="360"/>
          </w:pPr>
        </w:pPrChange>
      </w:pPr>
      <w:del w:id="16825" w:author="Kevin Gu" w:date="2020-05-18T13:01:00Z">
        <w:r w:rsidRPr="00876437" w:rsidDel="00462610">
          <w:rPr>
            <w:rFonts w:hint="eastAsia"/>
            <w:strike/>
            <w:lang w:val="en-GB" w:eastAsia="zh-CN"/>
            <w:rPrChange w:id="16826" w:author="Kevin Gu" w:date="2020-05-18T10:36:00Z">
              <w:rPr>
                <w:rFonts w:hint="eastAsia"/>
                <w:lang w:val="en-US" w:eastAsia="zh-CN"/>
              </w:rPr>
            </w:rPrChange>
          </w:rPr>
          <w:delText>受限子网上的节点不能访问互联网和笔记本电脑，但可以访问</w:delText>
        </w:r>
        <w:r w:rsidRPr="00876437" w:rsidDel="00462610">
          <w:rPr>
            <w:strike/>
            <w:lang w:val="en-GB" w:eastAsia="zh-CN"/>
            <w:rPrChange w:id="16827" w:author="Kevin Gu" w:date="2020-05-18T10:36:00Z">
              <w:rPr>
                <w:lang w:val="en-US" w:eastAsia="zh-CN"/>
              </w:rPr>
            </w:rPrChange>
          </w:rPr>
          <w:delText>Office</w:delText>
        </w:r>
        <w:r w:rsidRPr="00876437" w:rsidDel="00462610">
          <w:rPr>
            <w:rFonts w:hint="eastAsia"/>
            <w:strike/>
            <w:lang w:val="en-GB" w:eastAsia="zh-CN"/>
            <w:rPrChange w:id="16828" w:author="Kevin Gu" w:date="2020-05-18T10:36:00Z">
              <w:rPr>
                <w:rFonts w:hint="eastAsia"/>
                <w:lang w:val="en-US" w:eastAsia="zh-CN"/>
              </w:rPr>
            </w:rPrChange>
          </w:rPr>
          <w:delText>子网上的数据服务器。</w:delText>
        </w:r>
      </w:del>
    </w:p>
    <w:p w14:paraId="7186B44A" w14:textId="65CD6DB0" w:rsidR="000F4C63" w:rsidRPr="00876437" w:rsidDel="00462610" w:rsidRDefault="000F4C63" w:rsidP="000F4C63">
      <w:pPr>
        <w:rPr>
          <w:del w:id="16829" w:author="Kevin Gu" w:date="2020-05-18T13:01:00Z"/>
          <w:strike/>
          <w:lang w:val="en-GB"/>
          <w:rPrChange w:id="16830" w:author="Kevin Gu" w:date="2020-05-18T10:36:00Z">
            <w:rPr>
              <w:del w:id="16831" w:author="Kevin Gu" w:date="2020-05-18T13:01:00Z"/>
              <w:lang w:val="en-US"/>
            </w:rPr>
          </w:rPrChange>
        </w:rPr>
      </w:pPr>
      <w:del w:id="16832" w:author="Kevin Gu" w:date="2020-05-18T13:01:00Z">
        <w:r w:rsidRPr="00876437" w:rsidDel="00462610">
          <w:rPr>
            <w:strike/>
            <w:lang w:val="en-GB"/>
            <w:rPrChange w:id="16833" w:author="Kevin Gu" w:date="2020-05-18T10:36:00Z">
              <w:rPr>
                <w:lang w:val="en-US"/>
              </w:rPr>
            </w:rPrChange>
          </w:rPr>
          <w:delText>Any attempt to break these policies is blocked and logged.</w:delText>
        </w:r>
      </w:del>
    </w:p>
    <w:p w14:paraId="57BF6DBF" w14:textId="39726220" w:rsidR="00A96E42" w:rsidRPr="00876437" w:rsidDel="00462610" w:rsidRDefault="00A96E42" w:rsidP="000F4C63">
      <w:pPr>
        <w:rPr>
          <w:del w:id="16834" w:author="Kevin Gu" w:date="2020-05-18T13:01:00Z"/>
          <w:strike/>
          <w:lang w:val="en-GB" w:eastAsia="zh-CN"/>
          <w:rPrChange w:id="16835" w:author="Kevin Gu" w:date="2020-05-18T10:36:00Z">
            <w:rPr>
              <w:del w:id="16836" w:author="Kevin Gu" w:date="2020-05-18T13:01:00Z"/>
              <w:lang w:val="en-US" w:eastAsia="zh-CN"/>
            </w:rPr>
          </w:rPrChange>
        </w:rPr>
      </w:pPr>
      <w:del w:id="16837" w:author="Kevin Gu" w:date="2020-05-18T13:01:00Z">
        <w:r w:rsidRPr="00876437" w:rsidDel="00462610">
          <w:rPr>
            <w:rFonts w:hint="eastAsia"/>
            <w:strike/>
            <w:lang w:val="en-GB" w:eastAsia="zh-CN"/>
            <w:rPrChange w:id="16838" w:author="Kevin Gu" w:date="2020-05-18T10:36:00Z">
              <w:rPr>
                <w:rFonts w:hint="eastAsia"/>
                <w:lang w:val="en-US" w:eastAsia="zh-CN"/>
              </w:rPr>
            </w:rPrChange>
          </w:rPr>
          <w:delText>任何破坏这些策略的企图都会受阻并被记录下来。</w:delText>
        </w:r>
      </w:del>
    </w:p>
    <w:p w14:paraId="65E223C2" w14:textId="569539F3" w:rsidR="00EE718A" w:rsidRPr="00876437" w:rsidRDefault="009D7DD3" w:rsidP="00181CF1">
      <w:pPr>
        <w:jc w:val="center"/>
        <w:rPr>
          <w:lang w:val="en-GB"/>
          <w:rPrChange w:id="16839" w:author="Kevin Gu" w:date="2020-05-18T10:36:00Z">
            <w:rPr/>
          </w:rPrChange>
        </w:rPr>
      </w:pPr>
      <w:r w:rsidRPr="00876437">
        <w:rPr>
          <w:noProof/>
          <w:lang w:val="en-GB" w:eastAsia="zh-CN"/>
          <w:rPrChange w:id="16840" w:author="Kevin Gu" w:date="2020-05-18T10:36:00Z">
            <w:rPr>
              <w:noProof/>
              <w:lang w:eastAsia="zh-CN"/>
            </w:rPr>
          </w:rPrChange>
        </w:rPr>
        <mc:AlternateContent>
          <mc:Choice Requires="wps">
            <w:drawing>
              <wp:inline distT="0" distB="0" distL="0" distR="0" wp14:anchorId="39AEBC70" wp14:editId="5DA48539">
                <wp:extent cx="5200650" cy="3667125"/>
                <wp:effectExtent l="0" t="0" r="19050" b="28575"/>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3667125"/>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242BB35" w14:textId="36A9274D" w:rsidR="0071225F" w:rsidRDefault="0071225F" w:rsidP="00EE718A">
                            <w:pPr>
                              <w:jc w:val="center"/>
                            </w:pPr>
                            <w:ins w:id="16841" w:author="Julio Li" w:date="2020-05-15T11:32:00Z">
                              <w:del w:id="16842" w:author="Julio Li [2]" w:date="2020-11-02T16:52:00Z">
                                <w:r w:rsidDel="00AC4F94">
                                  <w:rPr>
                                    <w:noProof/>
                                  </w:rPr>
                                  <w:drawing>
                                    <wp:inline distT="0" distB="0" distL="0" distR="0" wp14:anchorId="23C33E9F" wp14:editId="50582529">
                                      <wp:extent cx="5143052" cy="3286125"/>
                                      <wp:effectExtent l="0" t="0" r="63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work Topological Graph.png"/>
                                              <pic:cNvPicPr/>
                                            </pic:nvPicPr>
                                            <pic:blipFill>
                                              <a:blip r:embed="rId17">
                                                <a:extLst>
                                                  <a:ext uri="{28A0092B-C50C-407E-A947-70E740481C1C}">
                                                    <a14:useLocalDpi xmlns:a14="http://schemas.microsoft.com/office/drawing/2010/main" val="0"/>
                                                  </a:ext>
                                                </a:extLst>
                                              </a:blip>
                                              <a:stretch>
                                                <a:fillRect/>
                                              </a:stretch>
                                            </pic:blipFill>
                                            <pic:spPr>
                                              <a:xfrm>
                                                <a:off x="0" y="0"/>
                                                <a:ext cx="5146631" cy="3288412"/>
                                              </a:xfrm>
                                              <a:prstGeom prst="rect">
                                                <a:avLst/>
                                              </a:prstGeom>
                                            </pic:spPr>
                                          </pic:pic>
                                        </a:graphicData>
                                      </a:graphic>
                                    </wp:inline>
                                  </w:drawing>
                                </w:r>
                              </w:del>
                            </w:ins>
                            <w:ins w:id="16843" w:author="Julio Li [2]" w:date="2020-11-02T16:55:00Z">
                              <w:r w:rsidR="00AC4F94">
                                <w:rPr>
                                  <w:noProof/>
                                </w:rPr>
                                <w:drawing>
                                  <wp:inline distT="0" distB="0" distL="0" distR="0" wp14:anchorId="12557DA8" wp14:editId="495811FE">
                                    <wp:extent cx="5008880" cy="280479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work Topological Map-screenshot.png"/>
                                            <pic:cNvPicPr/>
                                          </pic:nvPicPr>
                                          <pic:blipFill>
                                            <a:blip r:embed="rId18">
                                              <a:extLst>
                                                <a:ext uri="{28A0092B-C50C-407E-A947-70E740481C1C}">
                                                  <a14:useLocalDpi xmlns:a14="http://schemas.microsoft.com/office/drawing/2010/main" val="0"/>
                                                </a:ext>
                                              </a:extLst>
                                            </a:blip>
                                            <a:stretch>
                                              <a:fillRect/>
                                            </a:stretch>
                                          </pic:blipFill>
                                          <pic:spPr>
                                            <a:xfrm>
                                              <a:off x="0" y="0"/>
                                              <a:ext cx="5008880" cy="2804795"/>
                                            </a:xfrm>
                                            <a:prstGeom prst="rect">
                                              <a:avLst/>
                                            </a:prstGeom>
                                          </pic:spPr>
                                        </pic:pic>
                                      </a:graphicData>
                                    </a:graphic>
                                  </wp:inline>
                                </w:drawing>
                              </w:r>
                            </w:ins>
                          </w:p>
                        </w:txbxContent>
                      </wps:txbx>
                      <wps:bodyPr rot="0" vert="horz" wrap="square" lIns="91440" tIns="45720" rIns="91440" bIns="45720" anchor="t" anchorCtr="0" upright="1">
                        <a:noAutofit/>
                      </wps:bodyPr>
                    </wps:wsp>
                  </a:graphicData>
                </a:graphic>
              </wp:inline>
            </w:drawing>
          </mc:Choice>
          <mc:Fallback>
            <w:pict>
              <v:shapetype w14:anchorId="39AEBC70" id="_x0000_t202" coordsize="21600,21600" o:spt="202" path="m,l,21600r21600,l21600,xe">
                <v:stroke joinstyle="miter"/>
                <v:path gradientshapeok="t" o:connecttype="rect"/>
              </v:shapetype>
              <v:shape id="Text Box 4" o:spid="_x0000_s1029" type="#_x0000_t202" style="width:409.5pt;height:28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" filled="f" strokecolor="black [3213]">
                <v:textbox>
                  <w:txbxContent>
                    <w:p w14:paraId="0242BB35" w14:textId="36A9274D" w:rsidR="0071225F" w:rsidRDefault="0071225F" w:rsidP="00EE718A">
                      <w:pPr>
                        <w:jc w:val="center"/>
                      </w:pPr>
                      <w:ins w:id="16842" w:author="Julio Li" w:date="2020-05-15T11:32:00Z">
                        <w:del w:id="16843" w:author="Julio Li [2]" w:date="2020-11-02T16:52:00Z">
                          <w:r w:rsidDel="00AC4F94">
                            <w:rPr>
                              <w:noProof/>
                            </w:rPr>
                            <w:drawing>
                              <wp:inline distT="0" distB="0" distL="0" distR="0" wp14:anchorId="23C33E9F" wp14:editId="50582529">
                                <wp:extent cx="5143052" cy="3286125"/>
                                <wp:effectExtent l="0" t="0" r="63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work Topological Graph.png"/>
                                        <pic:cNvPicPr/>
                                      </pic:nvPicPr>
                                      <pic:blipFill>
                                        <a:blip r:embed="rId19">
                                          <a:extLst>
                                            <a:ext uri="{28A0092B-C50C-407E-A947-70E740481C1C}">
                                              <a14:useLocalDpi xmlns:a14="http://schemas.microsoft.com/office/drawing/2010/main" val="0"/>
                                            </a:ext>
                                          </a:extLst>
                                        </a:blip>
                                        <a:stretch>
                                          <a:fillRect/>
                                        </a:stretch>
                                      </pic:blipFill>
                                      <pic:spPr>
                                        <a:xfrm>
                                          <a:off x="0" y="0"/>
                                          <a:ext cx="5146631" cy="3288412"/>
                                        </a:xfrm>
                                        <a:prstGeom prst="rect">
                                          <a:avLst/>
                                        </a:prstGeom>
                                      </pic:spPr>
                                    </pic:pic>
                                  </a:graphicData>
                                </a:graphic>
                              </wp:inline>
                            </w:drawing>
                          </w:r>
                        </w:del>
                      </w:ins>
                      <w:ins w:id="16844" w:author="Julio Li [2]" w:date="2020-11-02T16:55:00Z">
                        <w:r w:rsidR="00AC4F94">
                          <w:rPr>
                            <w:noProof/>
                          </w:rPr>
                          <w:drawing>
                            <wp:inline distT="0" distB="0" distL="0" distR="0" wp14:anchorId="12557DA8" wp14:editId="495811FE">
                              <wp:extent cx="5008880" cy="280479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twork Topological Map-screenshot.png"/>
                                      <pic:cNvPicPr/>
                                    </pic:nvPicPr>
                                    <pic:blipFill>
                                      <a:blip r:embed="rId20">
                                        <a:extLst>
                                          <a:ext uri="{28A0092B-C50C-407E-A947-70E740481C1C}">
                                            <a14:useLocalDpi xmlns:a14="http://schemas.microsoft.com/office/drawing/2010/main" val="0"/>
                                          </a:ext>
                                        </a:extLst>
                                      </a:blip>
                                      <a:stretch>
                                        <a:fillRect/>
                                      </a:stretch>
                                    </pic:blipFill>
                                    <pic:spPr>
                                      <a:xfrm>
                                        <a:off x="0" y="0"/>
                                        <a:ext cx="5008880" cy="2804795"/>
                                      </a:xfrm>
                                      <a:prstGeom prst="rect">
                                        <a:avLst/>
                                      </a:prstGeom>
                                    </pic:spPr>
                                  </pic:pic>
                                </a:graphicData>
                              </a:graphic>
                            </wp:inline>
                          </w:drawing>
                        </w:r>
                      </w:ins>
                    </w:p>
                  </w:txbxContent>
                </v:textbox>
                <w10:anchorlock/>
              </v:shape>
            </w:pict>
          </mc:Fallback>
        </mc:AlternateContent>
      </w:r>
    </w:p>
    <w:p w14:paraId="2F82AE7B" w14:textId="7099AE6B" w:rsidR="00EE718A" w:rsidRPr="00876437" w:rsidRDefault="00EE718A" w:rsidP="00181CF1">
      <w:pPr>
        <w:pStyle w:val="Caption"/>
        <w:jc w:val="center"/>
        <w:rPr>
          <w:noProof/>
          <w:lang w:val="en-GB" w:eastAsia="zh-CN"/>
          <w:rPrChange w:id="16844" w:author="Kevin Gu" w:date="2020-05-18T10:36:00Z">
            <w:rPr>
              <w:noProof/>
              <w:lang w:val="en-US" w:eastAsia="zh-CN"/>
            </w:rPr>
          </w:rPrChange>
        </w:rPr>
      </w:pPr>
      <w:commentRangeStart w:id="16845"/>
      <w:commentRangeStart w:id="16846"/>
      <w:r w:rsidRPr="00876437">
        <w:rPr>
          <w:lang w:val="en-GB"/>
          <w:rPrChange w:id="16847" w:author="Kevin Gu" w:date="2020-05-18T10:36:00Z">
            <w:rPr>
              <w:lang w:val="en-US"/>
            </w:rPr>
          </w:rPrChange>
        </w:rPr>
        <w:t xml:space="preserve">Figure </w:t>
      </w:r>
      <w:r w:rsidR="00C253C9" w:rsidRPr="00876437">
        <w:rPr>
          <w:lang w:val="en-GB"/>
          <w:rPrChange w:id="16848" w:author="Kevin Gu" w:date="2020-05-18T10:36:00Z">
            <w:rPr/>
          </w:rPrChange>
        </w:rPr>
        <w:fldChar w:fldCharType="begin"/>
      </w:r>
      <w:r w:rsidRPr="00876437">
        <w:rPr>
          <w:lang w:val="en-GB"/>
          <w:rPrChange w:id="16849" w:author="Kevin Gu" w:date="2020-05-18T10:36:00Z">
            <w:rPr>
              <w:lang w:val="en-US"/>
            </w:rPr>
          </w:rPrChange>
        </w:rPr>
        <w:instrText xml:space="preserve"> SEQ Figure \* ARABIC </w:instrText>
      </w:r>
      <w:r w:rsidR="00C253C9" w:rsidRPr="00876437">
        <w:rPr>
          <w:lang w:val="en-GB"/>
          <w:rPrChange w:id="16850" w:author="Kevin Gu" w:date="2020-05-18T10:36:00Z">
            <w:rPr/>
          </w:rPrChange>
        </w:rPr>
        <w:fldChar w:fldCharType="separate"/>
      </w:r>
      <w:r w:rsidR="00F20899" w:rsidRPr="00876437">
        <w:rPr>
          <w:noProof/>
          <w:lang w:val="en-GB"/>
          <w:rPrChange w:id="16851" w:author="Kevin Gu" w:date="2020-05-18T10:36:00Z">
            <w:rPr>
              <w:noProof/>
              <w:lang w:val="en-US"/>
            </w:rPr>
          </w:rPrChange>
        </w:rPr>
        <w:t>3</w:t>
      </w:r>
      <w:r w:rsidR="00C253C9" w:rsidRPr="00876437">
        <w:rPr>
          <w:lang w:val="en-GB"/>
          <w:rPrChange w:id="16852" w:author="Kevin Gu" w:date="2020-05-18T10:36:00Z">
            <w:rPr/>
          </w:rPrChange>
        </w:rPr>
        <w:fldChar w:fldCharType="end"/>
      </w:r>
      <w:r w:rsidRPr="00876437">
        <w:rPr>
          <w:lang w:val="en-GB"/>
          <w:rPrChange w:id="16853" w:author="Kevin Gu" w:date="2020-05-18T10:36:00Z">
            <w:rPr>
              <w:lang w:val="en-US"/>
            </w:rPr>
          </w:rPrChange>
        </w:rPr>
        <w:t xml:space="preserve"> </w:t>
      </w:r>
      <w:r w:rsidRPr="00876437">
        <w:rPr>
          <w:lang w:val="en-GB" w:eastAsia="zh-CN"/>
          <w:rPrChange w:id="16854" w:author="Kevin Gu" w:date="2020-05-18T10:36:00Z">
            <w:rPr>
              <w:lang w:val="en-US" w:eastAsia="zh-CN"/>
            </w:rPr>
          </w:rPrChange>
        </w:rPr>
        <w:t xml:space="preserve">Company Production and Office network </w:t>
      </w:r>
      <w:r w:rsidR="00876437" w:rsidRPr="00876437">
        <w:rPr>
          <w:lang w:val="en-GB"/>
          <w:rPrChange w:id="16855" w:author="Kevin Gu" w:date="2020-05-18T10:36:00Z">
            <w:rPr/>
          </w:rPrChange>
        </w:rPr>
        <w:fldChar w:fldCharType="begin"/>
      </w:r>
      <w:r w:rsidR="00876437" w:rsidRPr="00876437">
        <w:rPr>
          <w:lang w:val="en-GB"/>
          <w:rPrChange w:id="16856" w:author="Kevin Gu" w:date="2020-05-18T10:36:00Z">
            <w:rPr/>
          </w:rPrChange>
        </w:rPr>
        <w:instrText xml:space="preserve"> HYPERLINK "javascript:;" </w:instrText>
      </w:r>
      <w:r w:rsidR="00876437" w:rsidRPr="00876437">
        <w:rPr>
          <w:lang w:val="en-GB"/>
          <w:rPrChange w:id="16857" w:author="Kevin Gu" w:date="2020-05-18T10:36:00Z">
            <w:rPr>
              <w:lang w:val="en-US" w:eastAsia="zh-CN"/>
            </w:rPr>
          </w:rPrChange>
        </w:rPr>
        <w:fldChar w:fldCharType="separate"/>
      </w:r>
      <w:r w:rsidRPr="00876437">
        <w:rPr>
          <w:lang w:val="en-GB" w:eastAsia="zh-CN"/>
          <w:rPrChange w:id="16858" w:author="Kevin Gu" w:date="2020-05-18T10:36:00Z">
            <w:rPr>
              <w:lang w:val="en-US" w:eastAsia="zh-CN"/>
            </w:rPr>
          </w:rPrChange>
        </w:rPr>
        <w:t>topological</w:t>
      </w:r>
      <w:r w:rsidR="00876437" w:rsidRPr="00876437">
        <w:rPr>
          <w:lang w:val="en-GB" w:eastAsia="zh-CN"/>
          <w:rPrChange w:id="16859" w:author="Kevin Gu" w:date="2020-05-18T10:36:00Z">
            <w:rPr>
              <w:lang w:val="en-US" w:eastAsia="zh-CN"/>
            </w:rPr>
          </w:rPrChange>
        </w:rPr>
        <w:fldChar w:fldCharType="end"/>
      </w:r>
      <w:r w:rsidRPr="00876437">
        <w:rPr>
          <w:lang w:val="en-GB" w:eastAsia="zh-CN"/>
          <w:rPrChange w:id="16860" w:author="Kevin Gu" w:date="2020-05-18T10:36:00Z">
            <w:rPr>
              <w:lang w:val="en-US" w:eastAsia="zh-CN"/>
            </w:rPr>
          </w:rPrChange>
        </w:rPr>
        <w:t> </w:t>
      </w:r>
      <w:r w:rsidR="00876437" w:rsidRPr="00876437">
        <w:rPr>
          <w:lang w:val="en-GB"/>
          <w:rPrChange w:id="16861" w:author="Kevin Gu" w:date="2020-05-18T10:36:00Z">
            <w:rPr/>
          </w:rPrChange>
        </w:rPr>
        <w:fldChar w:fldCharType="begin"/>
      </w:r>
      <w:r w:rsidR="00876437" w:rsidRPr="00876437">
        <w:rPr>
          <w:lang w:val="en-GB"/>
          <w:rPrChange w:id="16862" w:author="Kevin Gu" w:date="2020-05-18T10:36:00Z">
            <w:rPr/>
          </w:rPrChange>
        </w:rPr>
        <w:instrText xml:space="preserve"> HYPERLINK "javascript:;" </w:instrText>
      </w:r>
      <w:r w:rsidR="00876437" w:rsidRPr="00876437">
        <w:rPr>
          <w:lang w:val="en-GB"/>
          <w:rPrChange w:id="16863" w:author="Kevin Gu" w:date="2020-05-18T10:36:00Z">
            <w:rPr>
              <w:lang w:val="en-US" w:eastAsia="zh-CN"/>
            </w:rPr>
          </w:rPrChange>
        </w:rPr>
        <w:fldChar w:fldCharType="separate"/>
      </w:r>
      <w:r w:rsidRPr="00876437">
        <w:rPr>
          <w:lang w:val="en-GB" w:eastAsia="zh-CN"/>
          <w:rPrChange w:id="16864" w:author="Kevin Gu" w:date="2020-05-18T10:36:00Z">
            <w:rPr>
              <w:lang w:val="en-US" w:eastAsia="zh-CN"/>
            </w:rPr>
          </w:rPrChange>
        </w:rPr>
        <w:t>graph</w:t>
      </w:r>
      <w:r w:rsidR="00876437" w:rsidRPr="00876437">
        <w:rPr>
          <w:lang w:val="en-GB" w:eastAsia="zh-CN"/>
          <w:rPrChange w:id="16865" w:author="Kevin Gu" w:date="2020-05-18T10:36:00Z">
            <w:rPr>
              <w:lang w:val="en-US" w:eastAsia="zh-CN"/>
            </w:rPr>
          </w:rPrChange>
        </w:rPr>
        <w:fldChar w:fldCharType="end"/>
      </w:r>
      <w:commentRangeEnd w:id="16845"/>
      <w:r w:rsidR="002C2A21">
        <w:rPr>
          <w:rStyle w:val="CommentReference"/>
          <w:b w:val="0"/>
          <w:bCs w:val="0"/>
          <w:caps w:val="0"/>
        </w:rPr>
        <w:commentReference w:id="16845"/>
      </w:r>
      <w:commentRangeEnd w:id="16846"/>
      <w:r w:rsidR="00AC4F94">
        <w:rPr>
          <w:rStyle w:val="CommentReference"/>
          <w:b w:val="0"/>
          <w:bCs w:val="0"/>
          <w:caps w:val="0"/>
        </w:rPr>
        <w:commentReference w:id="16846"/>
      </w:r>
    </w:p>
    <w:p w14:paraId="267F6265" w14:textId="7569B463" w:rsidR="00FC538A" w:rsidRPr="00462610" w:rsidDel="00462610" w:rsidRDefault="002772C8" w:rsidP="00703E57">
      <w:pPr>
        <w:rPr>
          <w:del w:id="16866" w:author="Kevin Gu" w:date="2020-05-18T13:02:00Z"/>
          <w:noProof/>
          <w:lang w:val="en-GB" w:eastAsia="zh-CN"/>
          <w:rPrChange w:id="16867" w:author="Kevin Gu" w:date="2020-05-18T13:02:00Z">
            <w:rPr>
              <w:del w:id="16868" w:author="Kevin Gu" w:date="2020-05-18T13:02:00Z"/>
              <w:noProof/>
              <w:lang w:val="en-US" w:eastAsia="zh-CN"/>
            </w:rPr>
          </w:rPrChange>
        </w:rPr>
      </w:pPr>
      <w:del w:id="16869" w:author="Kevin Gu" w:date="2020-05-18T13:02:00Z">
        <w:r w:rsidRPr="00462610" w:rsidDel="00462610">
          <w:rPr>
            <w:noProof/>
            <w:lang w:val="en-GB" w:eastAsia="zh-CN"/>
            <w:rPrChange w:id="16870" w:author="Kevin Gu" w:date="2020-05-18T13:02:00Z">
              <w:rPr>
                <w:noProof/>
                <w:lang w:val="en-US" w:eastAsia="zh-CN"/>
              </w:rPr>
            </w:rPrChange>
          </w:rPr>
          <w:delText>CTWY</w:delText>
        </w:r>
        <w:r w:rsidR="00FC538A" w:rsidRPr="00462610" w:rsidDel="00462610">
          <w:rPr>
            <w:noProof/>
            <w:lang w:val="en-GB" w:eastAsia="zh-CN"/>
            <w:rPrChange w:id="16871" w:author="Kevin Gu" w:date="2020-05-18T13:02:00Z">
              <w:rPr>
                <w:noProof/>
                <w:lang w:val="en-US" w:eastAsia="zh-CN"/>
              </w:rPr>
            </w:rPrChange>
          </w:rPr>
          <w:delText xml:space="preserve"> intranet could be mainly divided into internal production network and internal official network. </w:delText>
        </w:r>
      </w:del>
    </w:p>
    <w:p w14:paraId="7FEE94CE" w14:textId="3053405B" w:rsidR="00A96E42" w:rsidRPr="00462610" w:rsidDel="00462610" w:rsidRDefault="002772C8" w:rsidP="00703E57">
      <w:pPr>
        <w:rPr>
          <w:del w:id="16872" w:author="Kevin Gu" w:date="2020-05-18T13:02:00Z"/>
          <w:noProof/>
          <w:lang w:val="en-GB" w:eastAsia="zh-CN"/>
          <w:rPrChange w:id="16873" w:author="Kevin Gu" w:date="2020-05-18T13:02:00Z">
            <w:rPr>
              <w:del w:id="16874" w:author="Kevin Gu" w:date="2020-05-18T13:02:00Z"/>
              <w:noProof/>
              <w:lang w:val="en-US" w:eastAsia="zh-CN"/>
            </w:rPr>
          </w:rPrChange>
        </w:rPr>
      </w:pPr>
      <w:del w:id="16875" w:author="Kevin Gu" w:date="2020-05-18T13:02:00Z">
        <w:r w:rsidRPr="00462610" w:rsidDel="00462610">
          <w:rPr>
            <w:rFonts w:hint="eastAsia"/>
            <w:noProof/>
            <w:lang w:val="en-GB" w:eastAsia="zh-CN"/>
            <w:rPrChange w:id="16876" w:author="Kevin Gu" w:date="2020-05-18T13:02:00Z">
              <w:rPr>
                <w:rFonts w:hint="eastAsia"/>
                <w:noProof/>
                <w:lang w:val="en-US" w:eastAsia="zh-CN"/>
              </w:rPr>
            </w:rPrChange>
          </w:rPr>
          <w:delText>公司名称</w:delText>
        </w:r>
        <w:r w:rsidR="00A96E42" w:rsidRPr="00462610" w:rsidDel="00462610">
          <w:rPr>
            <w:rFonts w:hint="eastAsia"/>
            <w:noProof/>
            <w:lang w:val="en-GB" w:eastAsia="zh-CN"/>
            <w:rPrChange w:id="16877" w:author="Kevin Gu" w:date="2020-05-18T13:02:00Z">
              <w:rPr>
                <w:rFonts w:hint="eastAsia"/>
                <w:noProof/>
                <w:lang w:val="en-US" w:eastAsia="zh-CN"/>
              </w:rPr>
            </w:rPrChange>
          </w:rPr>
          <w:delText>内网主要分为内部生产网和内部办公网。</w:delText>
        </w:r>
      </w:del>
    </w:p>
    <w:p w14:paraId="7ECF940D" w14:textId="2DBD2360" w:rsidR="00EE718A" w:rsidRPr="00462610" w:rsidDel="00462610" w:rsidRDefault="00EE718A" w:rsidP="00703E57">
      <w:pPr>
        <w:rPr>
          <w:del w:id="16878" w:author="Kevin Gu" w:date="2020-05-18T13:02:00Z"/>
          <w:noProof/>
          <w:lang w:val="en-GB" w:eastAsia="zh-CN"/>
          <w:rPrChange w:id="16879" w:author="Kevin Gu" w:date="2020-05-18T13:02:00Z">
            <w:rPr>
              <w:del w:id="16880" w:author="Kevin Gu" w:date="2020-05-18T13:02:00Z"/>
              <w:noProof/>
              <w:lang w:val="en-US" w:eastAsia="zh-CN"/>
            </w:rPr>
          </w:rPrChange>
        </w:rPr>
      </w:pPr>
      <w:del w:id="16881" w:author="Kevin Gu" w:date="2020-05-18T13:02:00Z">
        <w:r w:rsidRPr="00462610" w:rsidDel="00462610">
          <w:rPr>
            <w:noProof/>
            <w:lang w:val="en-GB" w:eastAsia="zh-CN"/>
            <w:rPrChange w:id="16882" w:author="Kevin Gu" w:date="2020-05-18T13:02:00Z">
              <w:rPr>
                <w:noProof/>
                <w:lang w:val="en-US" w:eastAsia="zh-CN"/>
              </w:rPr>
            </w:rPrChange>
          </w:rPr>
          <w:delText xml:space="preserve">The production network contains </w:delText>
        </w:r>
        <w:r w:rsidR="00E825B4" w:rsidRPr="00462610" w:rsidDel="00462610">
          <w:rPr>
            <w:noProof/>
            <w:lang w:val="en-GB" w:eastAsia="zh-CN"/>
            <w:rPrChange w:id="16883" w:author="Kevin Gu" w:date="2020-05-18T13:02:00Z">
              <w:rPr>
                <w:noProof/>
                <w:lang w:val="en-US" w:eastAsia="zh-CN"/>
              </w:rPr>
            </w:rPrChange>
          </w:rPr>
          <w:delText>computers for production equipment, quality testing and data transfer, and servers for production data.</w:delText>
        </w:r>
      </w:del>
    </w:p>
    <w:p w14:paraId="7C6FA23E" w14:textId="2DC34B5A" w:rsidR="00A96E42" w:rsidRPr="00462610" w:rsidDel="00462610" w:rsidRDefault="00A96E42" w:rsidP="00703E57">
      <w:pPr>
        <w:rPr>
          <w:del w:id="16884" w:author="Kevin Gu" w:date="2020-05-18T13:02:00Z"/>
          <w:noProof/>
          <w:lang w:val="en-GB" w:eastAsia="zh-CN"/>
          <w:rPrChange w:id="16885" w:author="Kevin Gu" w:date="2020-05-18T13:02:00Z">
            <w:rPr>
              <w:del w:id="16886" w:author="Kevin Gu" w:date="2020-05-18T13:02:00Z"/>
              <w:noProof/>
              <w:lang w:val="en-US" w:eastAsia="zh-CN"/>
            </w:rPr>
          </w:rPrChange>
        </w:rPr>
      </w:pPr>
      <w:del w:id="16887" w:author="Kevin Gu" w:date="2020-05-18T13:02:00Z">
        <w:r w:rsidRPr="00462610" w:rsidDel="00462610">
          <w:rPr>
            <w:rFonts w:hint="eastAsia"/>
            <w:noProof/>
            <w:lang w:val="en-GB" w:eastAsia="zh-CN"/>
            <w:rPrChange w:id="16888" w:author="Kevin Gu" w:date="2020-05-18T13:02:00Z">
              <w:rPr>
                <w:rFonts w:hint="eastAsia"/>
                <w:noProof/>
                <w:lang w:val="en-US" w:eastAsia="zh-CN"/>
              </w:rPr>
            </w:rPrChange>
          </w:rPr>
          <w:delText>生产网包含有：</w:delText>
        </w:r>
        <w:r w:rsidR="00E825B4" w:rsidRPr="00462610" w:rsidDel="00462610">
          <w:rPr>
            <w:rFonts w:hint="eastAsia"/>
            <w:lang w:val="en-GB" w:eastAsia="zh-CN"/>
            <w:rPrChange w:id="16889" w:author="Kevin Gu" w:date="2020-05-18T13:02:00Z">
              <w:rPr>
                <w:rFonts w:hint="eastAsia"/>
                <w:lang w:eastAsia="zh-CN"/>
              </w:rPr>
            </w:rPrChange>
          </w:rPr>
          <w:delText>包含生产设备计算机</w:delText>
        </w:r>
        <w:r w:rsidR="00E825B4" w:rsidRPr="00462610" w:rsidDel="00462610">
          <w:rPr>
            <w:rFonts w:hint="eastAsia"/>
            <w:lang w:val="en-GB" w:eastAsia="zh-CN"/>
            <w:rPrChange w:id="16890" w:author="Kevin Gu" w:date="2020-05-18T13:02:00Z">
              <w:rPr>
                <w:rFonts w:hint="eastAsia"/>
                <w:lang w:val="en-US" w:eastAsia="zh-CN"/>
              </w:rPr>
            </w:rPrChange>
          </w:rPr>
          <w:delText>，</w:delText>
        </w:r>
        <w:r w:rsidR="00E825B4" w:rsidRPr="00462610" w:rsidDel="00462610">
          <w:rPr>
            <w:rFonts w:hint="eastAsia"/>
            <w:lang w:val="en-GB" w:eastAsia="zh-CN"/>
            <w:rPrChange w:id="16891" w:author="Kevin Gu" w:date="2020-05-18T13:02:00Z">
              <w:rPr>
                <w:rFonts w:hint="eastAsia"/>
                <w:lang w:eastAsia="zh-CN"/>
              </w:rPr>
            </w:rPrChange>
          </w:rPr>
          <w:delText>质检计算机</w:delText>
        </w:r>
        <w:r w:rsidR="00E825B4" w:rsidRPr="00462610" w:rsidDel="00462610">
          <w:rPr>
            <w:rFonts w:hint="eastAsia"/>
            <w:lang w:val="en-GB" w:eastAsia="zh-CN"/>
            <w:rPrChange w:id="16892" w:author="Kevin Gu" w:date="2020-05-18T13:02:00Z">
              <w:rPr>
                <w:rFonts w:hint="eastAsia"/>
                <w:lang w:val="en-US" w:eastAsia="zh-CN"/>
              </w:rPr>
            </w:rPrChange>
          </w:rPr>
          <w:delText>，</w:delText>
        </w:r>
        <w:r w:rsidR="00E825B4" w:rsidRPr="00462610" w:rsidDel="00462610">
          <w:rPr>
            <w:rFonts w:hint="eastAsia"/>
            <w:lang w:val="en-GB" w:eastAsia="zh-CN"/>
            <w:rPrChange w:id="16893" w:author="Kevin Gu" w:date="2020-05-18T13:02:00Z">
              <w:rPr>
                <w:rFonts w:hint="eastAsia"/>
                <w:lang w:eastAsia="zh-CN"/>
              </w:rPr>
            </w:rPrChange>
          </w:rPr>
          <w:delText>数据中转计算机</w:delText>
        </w:r>
        <w:r w:rsidR="00E825B4" w:rsidRPr="00462610" w:rsidDel="00462610">
          <w:rPr>
            <w:rFonts w:hint="eastAsia"/>
            <w:lang w:val="en-GB" w:eastAsia="zh-CN"/>
            <w:rPrChange w:id="16894" w:author="Kevin Gu" w:date="2020-05-18T13:02:00Z">
              <w:rPr>
                <w:rFonts w:hint="eastAsia"/>
                <w:lang w:val="en-US" w:eastAsia="zh-CN"/>
              </w:rPr>
            </w:rPrChange>
          </w:rPr>
          <w:delText>，</w:delText>
        </w:r>
        <w:r w:rsidR="00E825B4" w:rsidRPr="00462610" w:rsidDel="00462610">
          <w:rPr>
            <w:rFonts w:hint="eastAsia"/>
            <w:lang w:val="en-GB" w:eastAsia="zh-CN"/>
            <w:rPrChange w:id="16895" w:author="Kevin Gu" w:date="2020-05-18T13:02:00Z">
              <w:rPr>
                <w:rFonts w:hint="eastAsia"/>
                <w:lang w:eastAsia="zh-CN"/>
              </w:rPr>
            </w:rPrChange>
          </w:rPr>
          <w:delText>生产数据服务器</w:delText>
        </w:r>
      </w:del>
    </w:p>
    <w:p w14:paraId="61B01789" w14:textId="49EE1CD8" w:rsidR="00EE718A" w:rsidRPr="00462610" w:rsidDel="00462610" w:rsidRDefault="00EE718A" w:rsidP="00703E57">
      <w:pPr>
        <w:rPr>
          <w:del w:id="16896" w:author="Kevin Gu" w:date="2020-05-18T13:02:00Z"/>
          <w:noProof/>
          <w:lang w:val="en-GB" w:eastAsia="zh-CN"/>
          <w:rPrChange w:id="16897" w:author="Kevin Gu" w:date="2020-05-18T13:02:00Z">
            <w:rPr>
              <w:del w:id="16898" w:author="Kevin Gu" w:date="2020-05-18T13:02:00Z"/>
              <w:noProof/>
              <w:lang w:val="en-US" w:eastAsia="zh-CN"/>
            </w:rPr>
          </w:rPrChange>
        </w:rPr>
      </w:pPr>
      <w:del w:id="16899" w:author="Kevin Gu" w:date="2020-05-18T13:02:00Z">
        <w:r w:rsidRPr="00462610" w:rsidDel="00462610">
          <w:rPr>
            <w:noProof/>
            <w:lang w:val="en-GB" w:eastAsia="zh-CN"/>
            <w:rPrChange w:id="16900" w:author="Kevin Gu" w:date="2020-05-18T13:02:00Z">
              <w:rPr>
                <w:noProof/>
                <w:lang w:val="en-US" w:eastAsia="zh-CN"/>
              </w:rPr>
            </w:rPrChange>
          </w:rPr>
          <w:delText xml:space="preserve">The production network deployed in </w:delText>
        </w:r>
        <w:r w:rsidR="00E825B4" w:rsidRPr="00462610" w:rsidDel="00462610">
          <w:rPr>
            <w:noProof/>
            <w:lang w:val="en-GB" w:eastAsia="zh-CN"/>
            <w:rPrChange w:id="16901" w:author="Kevin Gu" w:date="2020-05-18T13:02:00Z">
              <w:rPr>
                <w:noProof/>
                <w:lang w:val="en-US" w:eastAsia="zh-CN"/>
              </w:rPr>
            </w:rPrChange>
          </w:rPr>
          <w:delText>plant</w:delText>
        </w:r>
        <w:r w:rsidRPr="00462610" w:rsidDel="00462610">
          <w:rPr>
            <w:noProof/>
            <w:lang w:val="en-GB" w:eastAsia="zh-CN"/>
            <w:rPrChange w:id="16902" w:author="Kevin Gu" w:date="2020-05-18T13:02:00Z">
              <w:rPr>
                <w:noProof/>
                <w:lang w:val="en-US" w:eastAsia="zh-CN"/>
              </w:rPr>
            </w:rPrChange>
          </w:rPr>
          <w:delText xml:space="preserve"> is separated by V-Lan, and without internet access.</w:delText>
        </w:r>
      </w:del>
    </w:p>
    <w:p w14:paraId="3B83DC14" w14:textId="557CFFBD" w:rsidR="00A96E42" w:rsidRPr="00462610" w:rsidDel="00462610" w:rsidRDefault="00A96E42" w:rsidP="00703E57">
      <w:pPr>
        <w:rPr>
          <w:del w:id="16903" w:author="Kevin Gu" w:date="2020-05-18T13:02:00Z"/>
          <w:noProof/>
          <w:lang w:val="en-GB" w:eastAsia="zh-CN"/>
          <w:rPrChange w:id="16904" w:author="Kevin Gu" w:date="2020-05-18T13:02:00Z">
            <w:rPr>
              <w:del w:id="16905" w:author="Kevin Gu" w:date="2020-05-18T13:02:00Z"/>
              <w:noProof/>
              <w:lang w:val="en-US" w:eastAsia="zh-CN"/>
            </w:rPr>
          </w:rPrChange>
        </w:rPr>
      </w:pPr>
      <w:del w:id="16906" w:author="Kevin Gu" w:date="2020-05-18T13:02:00Z">
        <w:r w:rsidRPr="00462610" w:rsidDel="00462610">
          <w:rPr>
            <w:rFonts w:hint="eastAsia"/>
            <w:noProof/>
            <w:lang w:val="en-GB" w:eastAsia="zh-CN"/>
            <w:rPrChange w:id="16907" w:author="Kevin Gu" w:date="2020-05-18T13:02:00Z">
              <w:rPr>
                <w:rFonts w:hint="eastAsia"/>
                <w:noProof/>
                <w:lang w:val="en-US" w:eastAsia="zh-CN"/>
              </w:rPr>
            </w:rPrChange>
          </w:rPr>
          <w:delText>生产网被部署在</w:delText>
        </w:r>
        <w:r w:rsidR="00E825B4" w:rsidRPr="00462610" w:rsidDel="00462610">
          <w:rPr>
            <w:rFonts w:hint="eastAsia"/>
            <w:noProof/>
            <w:lang w:val="en-GB" w:eastAsia="zh-CN"/>
            <w:rPrChange w:id="16908" w:author="Kevin Gu" w:date="2020-05-18T13:02:00Z">
              <w:rPr>
                <w:rFonts w:hint="eastAsia"/>
                <w:noProof/>
                <w:lang w:val="en-US" w:eastAsia="zh-CN"/>
              </w:rPr>
            </w:rPrChange>
          </w:rPr>
          <w:delText>车间</w:delText>
        </w:r>
        <w:r w:rsidRPr="00462610" w:rsidDel="00462610">
          <w:rPr>
            <w:rFonts w:hint="eastAsia"/>
            <w:noProof/>
            <w:lang w:val="en-GB" w:eastAsia="zh-CN"/>
            <w:rPrChange w:id="16909" w:author="Kevin Gu" w:date="2020-05-18T13:02:00Z">
              <w:rPr>
                <w:rFonts w:hint="eastAsia"/>
                <w:noProof/>
                <w:lang w:val="en-US" w:eastAsia="zh-CN"/>
              </w:rPr>
            </w:rPrChange>
          </w:rPr>
          <w:delText>是通过</w:delText>
        </w:r>
        <w:r w:rsidRPr="00462610" w:rsidDel="00462610">
          <w:rPr>
            <w:noProof/>
            <w:lang w:val="en-GB" w:eastAsia="zh-CN"/>
            <w:rPrChange w:id="16910" w:author="Kevin Gu" w:date="2020-05-18T13:02:00Z">
              <w:rPr>
                <w:noProof/>
                <w:lang w:val="en-US" w:eastAsia="zh-CN"/>
              </w:rPr>
            </w:rPrChange>
          </w:rPr>
          <w:delText>VLAN</w:delText>
        </w:r>
        <w:r w:rsidRPr="00462610" w:rsidDel="00462610">
          <w:rPr>
            <w:rFonts w:hint="eastAsia"/>
            <w:noProof/>
            <w:lang w:val="en-GB" w:eastAsia="zh-CN"/>
            <w:rPrChange w:id="16911" w:author="Kevin Gu" w:date="2020-05-18T13:02:00Z">
              <w:rPr>
                <w:rFonts w:hint="eastAsia"/>
                <w:noProof/>
                <w:lang w:val="en-US" w:eastAsia="zh-CN"/>
              </w:rPr>
            </w:rPrChange>
          </w:rPr>
          <w:delText>来进行分隔的，并且不能通过互联网访问。</w:delText>
        </w:r>
      </w:del>
    </w:p>
    <w:p w14:paraId="4C9EC807" w14:textId="650AD3B3" w:rsidR="00EE718A" w:rsidRPr="00462610" w:rsidDel="00462610" w:rsidRDefault="00EE718A" w:rsidP="00703E57">
      <w:pPr>
        <w:rPr>
          <w:del w:id="16912" w:author="Kevin Gu" w:date="2020-05-18T13:02:00Z"/>
          <w:noProof/>
          <w:lang w:val="en-GB" w:eastAsia="zh-CN"/>
          <w:rPrChange w:id="16913" w:author="Kevin Gu" w:date="2020-05-18T13:02:00Z">
            <w:rPr>
              <w:del w:id="16914" w:author="Kevin Gu" w:date="2020-05-18T13:02:00Z"/>
              <w:noProof/>
              <w:lang w:val="en-US" w:eastAsia="zh-CN"/>
            </w:rPr>
          </w:rPrChange>
        </w:rPr>
      </w:pPr>
      <w:del w:id="16915" w:author="Kevin Gu" w:date="2020-05-18T13:02:00Z">
        <w:r w:rsidRPr="00462610" w:rsidDel="00462610">
          <w:rPr>
            <w:noProof/>
            <w:lang w:val="en-GB" w:eastAsia="zh-CN"/>
            <w:rPrChange w:id="16916" w:author="Kevin Gu" w:date="2020-05-18T13:02:00Z">
              <w:rPr>
                <w:noProof/>
                <w:lang w:val="en-US" w:eastAsia="zh-CN"/>
              </w:rPr>
            </w:rPrChange>
          </w:rPr>
          <w:delText>The network flow which acess to the production network should be authorized and checked by the NAC first, and only the authorized data and information could access to the production network.</w:delText>
        </w:r>
      </w:del>
    </w:p>
    <w:p w14:paraId="026C8971" w14:textId="2785C98E" w:rsidR="00A96E42" w:rsidRPr="00462610" w:rsidDel="00462610" w:rsidRDefault="003A6744" w:rsidP="00703E57">
      <w:pPr>
        <w:rPr>
          <w:del w:id="16917" w:author="Kevin Gu" w:date="2020-05-18T13:02:00Z"/>
          <w:noProof/>
          <w:lang w:val="en-GB" w:eastAsia="zh-CN"/>
          <w:rPrChange w:id="16918" w:author="Kevin Gu" w:date="2020-05-18T13:02:00Z">
            <w:rPr>
              <w:del w:id="16919" w:author="Kevin Gu" w:date="2020-05-18T13:02:00Z"/>
              <w:noProof/>
              <w:lang w:val="en-US" w:eastAsia="zh-CN"/>
            </w:rPr>
          </w:rPrChange>
        </w:rPr>
      </w:pPr>
      <w:del w:id="16920" w:author="Kevin Gu" w:date="2020-05-18T13:02:00Z">
        <w:r w:rsidRPr="00462610" w:rsidDel="00462610">
          <w:rPr>
            <w:rFonts w:hint="eastAsia"/>
            <w:noProof/>
            <w:lang w:val="en-GB" w:eastAsia="zh-CN"/>
            <w:rPrChange w:id="16921" w:author="Kevin Gu" w:date="2020-05-18T13:02:00Z">
              <w:rPr>
                <w:rFonts w:hint="eastAsia"/>
                <w:noProof/>
                <w:lang w:val="en-US" w:eastAsia="zh-CN"/>
              </w:rPr>
            </w:rPrChange>
          </w:rPr>
          <w:delText>进入生产网络的网络流必须先经过</w:delText>
        </w:r>
        <w:r w:rsidRPr="00462610" w:rsidDel="00462610">
          <w:rPr>
            <w:noProof/>
            <w:lang w:val="en-GB" w:eastAsia="zh-CN"/>
            <w:rPrChange w:id="16922" w:author="Kevin Gu" w:date="2020-05-18T13:02:00Z">
              <w:rPr>
                <w:noProof/>
                <w:lang w:val="en-US" w:eastAsia="zh-CN"/>
              </w:rPr>
            </w:rPrChange>
          </w:rPr>
          <w:delText>NAC</w:delText>
        </w:r>
        <w:r w:rsidRPr="00462610" w:rsidDel="00462610">
          <w:rPr>
            <w:rFonts w:hint="eastAsia"/>
            <w:noProof/>
            <w:lang w:val="en-GB" w:eastAsia="zh-CN"/>
            <w:rPrChange w:id="16923" w:author="Kevin Gu" w:date="2020-05-18T13:02:00Z">
              <w:rPr>
                <w:rFonts w:hint="eastAsia"/>
                <w:noProof/>
                <w:lang w:val="en-US" w:eastAsia="zh-CN"/>
              </w:rPr>
            </w:rPrChange>
          </w:rPr>
          <w:delText>的授权和检查，只有经过授权的数据和信息才能进入生产网络。</w:delText>
        </w:r>
      </w:del>
    </w:p>
    <w:p w14:paraId="18E15FD0" w14:textId="45F70C43" w:rsidR="00EE718A" w:rsidRPr="00462610" w:rsidDel="00462610" w:rsidRDefault="00EE718A" w:rsidP="00703E57">
      <w:pPr>
        <w:rPr>
          <w:del w:id="16924" w:author="Kevin Gu" w:date="2020-05-18T13:02:00Z"/>
          <w:noProof/>
          <w:lang w:val="en-GB" w:eastAsia="zh-CN"/>
          <w:rPrChange w:id="16925" w:author="Kevin Gu" w:date="2020-05-18T13:02:00Z">
            <w:rPr>
              <w:del w:id="16926" w:author="Kevin Gu" w:date="2020-05-18T13:02:00Z"/>
              <w:noProof/>
              <w:lang w:val="en-US" w:eastAsia="zh-CN"/>
            </w:rPr>
          </w:rPrChange>
        </w:rPr>
      </w:pPr>
      <w:del w:id="16927" w:author="Kevin Gu" w:date="2020-05-18T13:02:00Z">
        <w:r w:rsidRPr="00462610" w:rsidDel="00462610">
          <w:rPr>
            <w:noProof/>
            <w:lang w:val="en-GB" w:eastAsia="zh-CN"/>
            <w:rPrChange w:id="16928" w:author="Kevin Gu" w:date="2020-05-18T13:02:00Z">
              <w:rPr>
                <w:noProof/>
                <w:lang w:val="en-US" w:eastAsia="zh-CN"/>
              </w:rPr>
            </w:rPrChange>
          </w:rPr>
          <w:delText xml:space="preserve">The office network contains </w:delText>
        </w:r>
        <w:r w:rsidR="00757E52" w:rsidRPr="00462610" w:rsidDel="00462610">
          <w:rPr>
            <w:noProof/>
            <w:lang w:val="en-GB" w:eastAsia="zh-CN"/>
            <w:rPrChange w:id="16929" w:author="Kevin Gu" w:date="2020-05-18T13:02:00Z">
              <w:rPr>
                <w:noProof/>
                <w:lang w:val="en-US" w:eastAsia="zh-CN"/>
              </w:rPr>
            </w:rPrChange>
          </w:rPr>
          <w:delText xml:space="preserve">network system excluding production network, access control system network and monitoring system network. </w:delText>
        </w:r>
      </w:del>
    </w:p>
    <w:p w14:paraId="225E701A" w14:textId="1F2AD539" w:rsidR="00802C45" w:rsidRPr="00462610" w:rsidDel="00462610" w:rsidRDefault="00802C45" w:rsidP="00703E57">
      <w:pPr>
        <w:rPr>
          <w:del w:id="16930" w:author="Kevin Gu" w:date="2020-05-18T13:02:00Z"/>
          <w:noProof/>
          <w:lang w:val="en-GB" w:eastAsia="zh-CN"/>
          <w:rPrChange w:id="16931" w:author="Kevin Gu" w:date="2020-05-18T13:02:00Z">
            <w:rPr>
              <w:del w:id="16932" w:author="Kevin Gu" w:date="2020-05-18T13:02:00Z"/>
              <w:noProof/>
              <w:lang w:val="en-US" w:eastAsia="zh-CN"/>
            </w:rPr>
          </w:rPrChange>
        </w:rPr>
      </w:pPr>
      <w:del w:id="16933" w:author="Kevin Gu" w:date="2020-05-18T13:02:00Z">
        <w:r w:rsidRPr="00462610" w:rsidDel="00462610">
          <w:rPr>
            <w:rFonts w:hint="eastAsia"/>
            <w:noProof/>
            <w:lang w:val="en-GB" w:eastAsia="zh-CN"/>
            <w:rPrChange w:id="16934" w:author="Kevin Gu" w:date="2020-05-18T13:02:00Z">
              <w:rPr>
                <w:rFonts w:hint="eastAsia"/>
                <w:noProof/>
                <w:lang w:val="en-US" w:eastAsia="zh-CN"/>
              </w:rPr>
            </w:rPrChange>
          </w:rPr>
          <w:delText>办公网为除生产网络以外的计算机网络</w:delText>
        </w:r>
      </w:del>
    </w:p>
    <w:p w14:paraId="4AA1FD22" w14:textId="5CDB81BF" w:rsidR="00EE718A" w:rsidRPr="00462610" w:rsidDel="00462610" w:rsidRDefault="00EE718A" w:rsidP="00703E57">
      <w:pPr>
        <w:rPr>
          <w:del w:id="16935" w:author="Kevin Gu" w:date="2020-05-18T13:02:00Z"/>
          <w:noProof/>
          <w:lang w:val="en-GB" w:eastAsia="zh-CN"/>
          <w:rPrChange w:id="16936" w:author="Kevin Gu" w:date="2020-05-18T13:02:00Z">
            <w:rPr>
              <w:del w:id="16937" w:author="Kevin Gu" w:date="2020-05-18T13:02:00Z"/>
              <w:noProof/>
              <w:lang w:val="en-US" w:eastAsia="zh-CN"/>
            </w:rPr>
          </w:rPrChange>
        </w:rPr>
      </w:pPr>
      <w:del w:id="16938" w:author="Kevin Gu" w:date="2020-05-18T13:02:00Z">
        <w:r w:rsidRPr="00462610" w:rsidDel="00462610">
          <w:rPr>
            <w:noProof/>
            <w:lang w:val="en-GB" w:eastAsia="zh-CN"/>
            <w:rPrChange w:id="16939" w:author="Kevin Gu" w:date="2020-05-18T13:02:00Z">
              <w:rPr>
                <w:noProof/>
                <w:lang w:val="en-US" w:eastAsia="zh-CN"/>
              </w:rPr>
            </w:rPrChange>
          </w:rPr>
          <w:delText>The access control system network and CCTV monitor system network are isolated LAN.</w:delText>
        </w:r>
      </w:del>
    </w:p>
    <w:p w14:paraId="4378ECA6" w14:textId="47053B5C" w:rsidR="003A6744" w:rsidRPr="00462610" w:rsidDel="00462610" w:rsidRDefault="003A6744" w:rsidP="00703E57">
      <w:pPr>
        <w:rPr>
          <w:del w:id="16940" w:author="Kevin Gu" w:date="2020-05-18T13:02:00Z"/>
          <w:noProof/>
          <w:lang w:val="en-GB" w:eastAsia="zh-CN"/>
          <w:rPrChange w:id="16941" w:author="Kevin Gu" w:date="2020-05-18T13:02:00Z">
            <w:rPr>
              <w:del w:id="16942" w:author="Kevin Gu" w:date="2020-05-18T13:02:00Z"/>
              <w:noProof/>
              <w:lang w:val="en-US" w:eastAsia="zh-CN"/>
            </w:rPr>
          </w:rPrChange>
        </w:rPr>
      </w:pPr>
      <w:del w:id="16943" w:author="Kevin Gu" w:date="2020-05-18T13:02:00Z">
        <w:r w:rsidRPr="00462610" w:rsidDel="00462610">
          <w:rPr>
            <w:rFonts w:hint="eastAsia"/>
            <w:noProof/>
            <w:lang w:val="en-GB" w:eastAsia="zh-CN"/>
            <w:rPrChange w:id="16944" w:author="Kevin Gu" w:date="2020-05-18T13:02:00Z">
              <w:rPr>
                <w:rFonts w:hint="eastAsia"/>
                <w:noProof/>
                <w:lang w:val="en-US" w:eastAsia="zh-CN"/>
              </w:rPr>
            </w:rPrChange>
          </w:rPr>
          <w:delText>门禁系统网络和</w:delText>
        </w:r>
        <w:r w:rsidRPr="00462610" w:rsidDel="00462610">
          <w:rPr>
            <w:noProof/>
            <w:lang w:val="en-GB" w:eastAsia="zh-CN"/>
            <w:rPrChange w:id="16945" w:author="Kevin Gu" w:date="2020-05-18T13:02:00Z">
              <w:rPr>
                <w:noProof/>
                <w:lang w:val="en-US" w:eastAsia="zh-CN"/>
              </w:rPr>
            </w:rPrChange>
          </w:rPr>
          <w:delText>CCTV</w:delText>
        </w:r>
        <w:r w:rsidRPr="00462610" w:rsidDel="00462610">
          <w:rPr>
            <w:rFonts w:hint="eastAsia"/>
            <w:noProof/>
            <w:lang w:val="en-GB" w:eastAsia="zh-CN"/>
            <w:rPrChange w:id="16946" w:author="Kevin Gu" w:date="2020-05-18T13:02:00Z">
              <w:rPr>
                <w:rFonts w:hint="eastAsia"/>
                <w:noProof/>
                <w:lang w:val="en-US" w:eastAsia="zh-CN"/>
              </w:rPr>
            </w:rPrChange>
          </w:rPr>
          <w:delText>监控系统网络是隔离的局域网。</w:delText>
        </w:r>
      </w:del>
    </w:p>
    <w:p w14:paraId="111B7A58" w14:textId="0CDFA32C" w:rsidR="00EE718A" w:rsidRPr="00462610" w:rsidDel="00462610" w:rsidRDefault="00EE718A" w:rsidP="00703E57">
      <w:pPr>
        <w:rPr>
          <w:del w:id="16947" w:author="Kevin Gu" w:date="2020-05-18T13:02:00Z"/>
          <w:noProof/>
          <w:lang w:val="en-GB" w:eastAsia="zh-CN"/>
          <w:rPrChange w:id="16948" w:author="Kevin Gu" w:date="2020-05-18T13:02:00Z">
            <w:rPr>
              <w:del w:id="16949" w:author="Kevin Gu" w:date="2020-05-18T13:02:00Z"/>
              <w:noProof/>
              <w:lang w:val="en-US" w:eastAsia="zh-CN"/>
            </w:rPr>
          </w:rPrChange>
        </w:rPr>
      </w:pPr>
      <w:del w:id="16950" w:author="Kevin Gu" w:date="2020-05-18T13:02:00Z">
        <w:r w:rsidRPr="00462610" w:rsidDel="00462610">
          <w:rPr>
            <w:noProof/>
            <w:lang w:val="en-GB" w:eastAsia="zh-CN"/>
            <w:rPrChange w:id="16951" w:author="Kevin Gu" w:date="2020-05-18T13:02:00Z">
              <w:rPr>
                <w:noProof/>
                <w:lang w:val="en-US" w:eastAsia="zh-CN"/>
              </w:rPr>
            </w:rPrChange>
          </w:rPr>
          <w:delText xml:space="preserve">The firewall is deployed between the office network and internet, the office network DMZ and server area are also deployed. </w:delText>
        </w:r>
      </w:del>
    </w:p>
    <w:p w14:paraId="7533FDAD" w14:textId="0EB690B8" w:rsidR="003A6744" w:rsidRPr="00462610" w:rsidDel="00462610" w:rsidRDefault="003A6744" w:rsidP="00703E57">
      <w:pPr>
        <w:rPr>
          <w:del w:id="16952" w:author="Kevin Gu" w:date="2020-05-18T13:02:00Z"/>
          <w:noProof/>
          <w:lang w:val="en-GB" w:eastAsia="zh-CN"/>
          <w:rPrChange w:id="16953" w:author="Kevin Gu" w:date="2020-05-18T13:02:00Z">
            <w:rPr>
              <w:del w:id="16954" w:author="Kevin Gu" w:date="2020-05-18T13:02:00Z"/>
              <w:noProof/>
              <w:lang w:val="en-US" w:eastAsia="zh-CN"/>
            </w:rPr>
          </w:rPrChange>
        </w:rPr>
      </w:pPr>
      <w:del w:id="16955" w:author="Kevin Gu" w:date="2020-05-18T13:02:00Z">
        <w:r w:rsidRPr="00462610" w:rsidDel="00462610">
          <w:rPr>
            <w:rFonts w:hint="eastAsia"/>
            <w:noProof/>
            <w:lang w:val="en-GB" w:eastAsia="zh-CN"/>
            <w:rPrChange w:id="16956" w:author="Kevin Gu" w:date="2020-05-18T13:02:00Z">
              <w:rPr>
                <w:rFonts w:hint="eastAsia"/>
                <w:noProof/>
                <w:lang w:val="en-US" w:eastAsia="zh-CN"/>
              </w:rPr>
            </w:rPrChange>
          </w:rPr>
          <w:delText>防火墙被部署在办公网络和互联网之间，并且还部署了办公网络</w:delText>
        </w:r>
        <w:r w:rsidRPr="00462610" w:rsidDel="00462610">
          <w:rPr>
            <w:noProof/>
            <w:lang w:val="en-GB" w:eastAsia="zh-CN"/>
            <w:rPrChange w:id="16957" w:author="Kevin Gu" w:date="2020-05-18T13:02:00Z">
              <w:rPr>
                <w:noProof/>
                <w:lang w:val="en-US" w:eastAsia="zh-CN"/>
              </w:rPr>
            </w:rPrChange>
          </w:rPr>
          <w:delText>DMZ</w:delText>
        </w:r>
        <w:r w:rsidRPr="00462610" w:rsidDel="00462610">
          <w:rPr>
            <w:rFonts w:hint="eastAsia"/>
            <w:noProof/>
            <w:lang w:val="en-GB" w:eastAsia="zh-CN"/>
            <w:rPrChange w:id="16958" w:author="Kevin Gu" w:date="2020-05-18T13:02:00Z">
              <w:rPr>
                <w:rFonts w:hint="eastAsia"/>
                <w:noProof/>
                <w:lang w:val="en-US" w:eastAsia="zh-CN"/>
              </w:rPr>
            </w:rPrChange>
          </w:rPr>
          <w:delText>区域和服务器区域。</w:delText>
        </w:r>
      </w:del>
    </w:p>
    <w:p w14:paraId="6697C291" w14:textId="00A316DD" w:rsidR="00EE718A" w:rsidRPr="00462610" w:rsidDel="00462610" w:rsidRDefault="00EE718A" w:rsidP="00703E57">
      <w:pPr>
        <w:rPr>
          <w:del w:id="16959" w:author="Kevin Gu" w:date="2020-05-18T13:02:00Z"/>
          <w:noProof/>
          <w:lang w:val="en-GB" w:eastAsia="zh-CN"/>
          <w:rPrChange w:id="16960" w:author="Kevin Gu" w:date="2020-05-18T13:02:00Z">
            <w:rPr>
              <w:del w:id="16961" w:author="Kevin Gu" w:date="2020-05-18T13:02:00Z"/>
              <w:noProof/>
              <w:lang w:val="en-US" w:eastAsia="zh-CN"/>
            </w:rPr>
          </w:rPrChange>
        </w:rPr>
      </w:pPr>
      <w:del w:id="16962" w:author="Kevin Gu" w:date="2020-05-18T13:02:00Z">
        <w:r w:rsidRPr="00462610" w:rsidDel="00462610">
          <w:rPr>
            <w:noProof/>
            <w:lang w:val="en-GB" w:eastAsia="zh-CN"/>
            <w:rPrChange w:id="16963" w:author="Kevin Gu" w:date="2020-05-18T13:02:00Z">
              <w:rPr>
                <w:noProof/>
                <w:lang w:val="en-US" w:eastAsia="zh-CN"/>
              </w:rPr>
            </w:rPrChange>
          </w:rPr>
          <w:delText>All the data and information of the computers which have access to the internet are protected by the firewall. The servers deployed in the office network server area do not have the access to the internet, the ports which are used for the dedicated business shall be controlled and monitored.</w:delText>
        </w:r>
      </w:del>
    </w:p>
    <w:p w14:paraId="67102418" w14:textId="1A9AAC72" w:rsidR="00164DD9" w:rsidRPr="00462610" w:rsidDel="00462610" w:rsidRDefault="00164DD9" w:rsidP="00703E57">
      <w:pPr>
        <w:rPr>
          <w:del w:id="16964" w:author="Kevin Gu" w:date="2020-05-18T13:02:00Z"/>
          <w:noProof/>
          <w:lang w:val="en-GB" w:eastAsia="zh-CN"/>
          <w:rPrChange w:id="16965" w:author="Kevin Gu" w:date="2020-05-18T13:02:00Z">
            <w:rPr>
              <w:del w:id="16966" w:author="Kevin Gu" w:date="2020-05-18T13:02:00Z"/>
              <w:noProof/>
              <w:lang w:val="en-US" w:eastAsia="zh-CN"/>
            </w:rPr>
          </w:rPrChange>
        </w:rPr>
      </w:pPr>
      <w:del w:id="16967" w:author="Kevin Gu" w:date="2020-05-18T13:02:00Z">
        <w:r w:rsidRPr="00462610" w:rsidDel="00462610">
          <w:rPr>
            <w:rFonts w:hint="eastAsia"/>
            <w:noProof/>
            <w:lang w:val="en-GB" w:eastAsia="zh-CN"/>
            <w:rPrChange w:id="16968" w:author="Kevin Gu" w:date="2020-05-18T13:02:00Z">
              <w:rPr>
                <w:rFonts w:hint="eastAsia"/>
                <w:noProof/>
                <w:lang w:val="en-US" w:eastAsia="zh-CN"/>
              </w:rPr>
            </w:rPrChange>
          </w:rPr>
          <w:delText>所有接入互联网的计算机的数据和信息都受到防火墙的保护。部署在办公网服务器区域的服务器不能接入互联网，并需要对专用业务使用的端口进行控制和监控。</w:delText>
        </w:r>
      </w:del>
    </w:p>
    <w:p w14:paraId="71458A60" w14:textId="4343E9F5" w:rsidR="00EE718A" w:rsidRPr="00462610" w:rsidDel="00462610" w:rsidRDefault="00EE718A" w:rsidP="00703E57">
      <w:pPr>
        <w:rPr>
          <w:del w:id="16969" w:author="Kevin Gu" w:date="2020-05-18T13:02:00Z"/>
          <w:noProof/>
          <w:lang w:val="en-GB" w:eastAsia="zh-CN"/>
          <w:rPrChange w:id="16970" w:author="Kevin Gu" w:date="2020-05-18T13:02:00Z">
            <w:rPr>
              <w:del w:id="16971" w:author="Kevin Gu" w:date="2020-05-18T13:02:00Z"/>
              <w:noProof/>
              <w:lang w:val="en-US" w:eastAsia="zh-CN"/>
            </w:rPr>
          </w:rPrChange>
        </w:rPr>
      </w:pPr>
      <w:del w:id="16972" w:author="Kevin Gu" w:date="2020-05-18T13:02:00Z">
        <w:r w:rsidRPr="00462610" w:rsidDel="00462610">
          <w:rPr>
            <w:noProof/>
            <w:lang w:val="en-GB" w:eastAsia="zh-CN"/>
            <w:rPrChange w:id="16973" w:author="Kevin Gu" w:date="2020-05-18T13:02:00Z">
              <w:rPr>
                <w:noProof/>
                <w:lang w:val="en-US" w:eastAsia="zh-CN"/>
              </w:rPr>
            </w:rPrChange>
          </w:rPr>
          <w:delText xml:space="preserve">The intranet of </w:delText>
        </w:r>
        <w:r w:rsidR="008543CE" w:rsidRPr="00462610" w:rsidDel="00462610">
          <w:rPr>
            <w:lang w:val="en-GB"/>
            <w:rPrChange w:id="16974" w:author="Kevin Gu" w:date="2020-05-18T13:02:00Z">
              <w:rPr/>
            </w:rPrChange>
          </w:rPr>
          <w:fldChar w:fldCharType="begin"/>
        </w:r>
        <w:r w:rsidR="008543CE" w:rsidRPr="00462610" w:rsidDel="00462610">
          <w:rPr>
            <w:lang w:val="en-GB"/>
            <w:rPrChange w:id="16975" w:author="Kevin Gu" w:date="2020-05-18T13:02:00Z">
              <w:rPr>
                <w:lang w:val="en-US"/>
              </w:rPr>
            </w:rPrChange>
          </w:rPr>
          <w:delInstrText xml:space="preserve"> DOCPROPERTY  app_developer  \* MERGEFORMAT </w:delInstrText>
        </w:r>
        <w:r w:rsidR="008543CE" w:rsidRPr="00462610" w:rsidDel="00462610">
          <w:rPr>
            <w:lang w:val="en-GB"/>
            <w:rPrChange w:id="16976" w:author="Kevin Gu" w:date="2020-05-18T13:02:00Z">
              <w:rPr>
                <w:noProof/>
                <w:lang w:val="en-US" w:eastAsia="zh-CN"/>
              </w:rPr>
            </w:rPrChange>
          </w:rPr>
          <w:fldChar w:fldCharType="separate"/>
        </w:r>
        <w:r w:rsidR="00F20899" w:rsidRPr="00462610" w:rsidDel="00462610">
          <w:rPr>
            <w:noProof/>
            <w:lang w:val="en-GB" w:eastAsia="zh-CN"/>
            <w:rPrChange w:id="16977" w:author="Kevin Gu" w:date="2020-05-18T13:02:00Z">
              <w:rPr>
                <w:noProof/>
                <w:lang w:val="en-US" w:eastAsia="zh-CN"/>
              </w:rPr>
            </w:rPrChange>
          </w:rPr>
          <w:delText>CTWY</w:delText>
        </w:r>
        <w:r w:rsidR="008543CE" w:rsidRPr="00462610" w:rsidDel="00462610">
          <w:rPr>
            <w:noProof/>
            <w:lang w:val="en-GB" w:eastAsia="zh-CN"/>
            <w:rPrChange w:id="16978" w:author="Kevin Gu" w:date="2020-05-18T13:02:00Z">
              <w:rPr>
                <w:noProof/>
                <w:lang w:val="en-US" w:eastAsia="zh-CN"/>
              </w:rPr>
            </w:rPrChange>
          </w:rPr>
          <w:fldChar w:fldCharType="end"/>
        </w:r>
        <w:r w:rsidRPr="00462610" w:rsidDel="00462610">
          <w:rPr>
            <w:noProof/>
            <w:lang w:val="en-GB" w:eastAsia="zh-CN"/>
            <w:rPrChange w:id="16979" w:author="Kevin Gu" w:date="2020-05-18T13:02:00Z">
              <w:rPr>
                <w:noProof/>
                <w:lang w:val="en-US" w:eastAsia="zh-CN"/>
              </w:rPr>
            </w:rPrChange>
          </w:rPr>
          <w:delText xml:space="preserve"> is logically separated from the insecure internet by the deployment of the firewall. The 2</w:delText>
        </w:r>
        <w:r w:rsidRPr="00462610" w:rsidDel="00462610">
          <w:rPr>
            <w:noProof/>
            <w:vertAlign w:val="superscript"/>
            <w:lang w:val="en-GB" w:eastAsia="zh-CN"/>
            <w:rPrChange w:id="16980" w:author="Kevin Gu" w:date="2020-05-18T13:02:00Z">
              <w:rPr>
                <w:noProof/>
                <w:vertAlign w:val="superscript"/>
                <w:lang w:val="en-US" w:eastAsia="zh-CN"/>
              </w:rPr>
            </w:rPrChange>
          </w:rPr>
          <w:delText>nd</w:delText>
        </w:r>
        <w:r w:rsidRPr="00462610" w:rsidDel="00462610">
          <w:rPr>
            <w:noProof/>
            <w:lang w:val="en-GB" w:eastAsia="zh-CN"/>
            <w:rPrChange w:id="16981" w:author="Kevin Gu" w:date="2020-05-18T13:02:00Z">
              <w:rPr>
                <w:noProof/>
                <w:lang w:val="en-US" w:eastAsia="zh-CN"/>
              </w:rPr>
            </w:rPrChange>
          </w:rPr>
          <w:delText xml:space="preserve"> firewall is deployed to separate the office network and production network. The configuration strategies of 2</w:delText>
        </w:r>
        <w:r w:rsidRPr="00462610" w:rsidDel="00462610">
          <w:rPr>
            <w:noProof/>
            <w:vertAlign w:val="superscript"/>
            <w:lang w:val="en-GB" w:eastAsia="zh-CN"/>
            <w:rPrChange w:id="16982" w:author="Kevin Gu" w:date="2020-05-18T13:02:00Z">
              <w:rPr>
                <w:noProof/>
                <w:vertAlign w:val="superscript"/>
                <w:lang w:val="en-US" w:eastAsia="zh-CN"/>
              </w:rPr>
            </w:rPrChange>
          </w:rPr>
          <w:delText>nd</w:delText>
        </w:r>
        <w:r w:rsidRPr="00462610" w:rsidDel="00462610">
          <w:rPr>
            <w:noProof/>
            <w:lang w:val="en-GB" w:eastAsia="zh-CN"/>
            <w:rPrChange w:id="16983" w:author="Kevin Gu" w:date="2020-05-18T13:02:00Z">
              <w:rPr>
                <w:noProof/>
                <w:lang w:val="en-US" w:eastAsia="zh-CN"/>
              </w:rPr>
            </w:rPrChange>
          </w:rPr>
          <w:delText xml:space="preserve"> firewall are conducted to allow the access to application server of office network server area from production network (the specific ports are used and monitored).</w:delText>
        </w:r>
      </w:del>
    </w:p>
    <w:p w14:paraId="13DA8707" w14:textId="6E8AB8DE" w:rsidR="00164DD9" w:rsidRPr="00462610" w:rsidDel="00462610" w:rsidRDefault="002772C8" w:rsidP="00703E57">
      <w:pPr>
        <w:rPr>
          <w:del w:id="16984" w:author="Kevin Gu" w:date="2020-05-18T13:02:00Z"/>
          <w:noProof/>
          <w:lang w:val="en-GB" w:eastAsia="zh-CN"/>
          <w:rPrChange w:id="16985" w:author="Kevin Gu" w:date="2020-05-18T13:02:00Z">
            <w:rPr>
              <w:del w:id="16986" w:author="Kevin Gu" w:date="2020-05-18T13:02:00Z"/>
              <w:noProof/>
              <w:lang w:val="en-US" w:eastAsia="zh-CN"/>
            </w:rPr>
          </w:rPrChange>
        </w:rPr>
      </w:pPr>
      <w:del w:id="16987" w:author="Kevin Gu" w:date="2020-05-18T13:02:00Z">
        <w:r w:rsidRPr="00462610" w:rsidDel="00462610">
          <w:rPr>
            <w:rFonts w:hint="eastAsia"/>
            <w:noProof/>
            <w:lang w:val="en-GB" w:eastAsia="zh-CN"/>
            <w:rPrChange w:id="16988" w:author="Kevin Gu" w:date="2020-05-18T13:02:00Z">
              <w:rPr>
                <w:rFonts w:hint="eastAsia"/>
                <w:noProof/>
                <w:lang w:val="en-US" w:eastAsia="zh-CN"/>
              </w:rPr>
            </w:rPrChange>
          </w:rPr>
          <w:delText>公司名称</w:delText>
        </w:r>
        <w:r w:rsidR="00164DD9" w:rsidRPr="00462610" w:rsidDel="00462610">
          <w:rPr>
            <w:rFonts w:hint="eastAsia"/>
            <w:noProof/>
            <w:lang w:val="en-GB" w:eastAsia="zh-CN"/>
            <w:rPrChange w:id="16989" w:author="Kevin Gu" w:date="2020-05-18T13:02:00Z">
              <w:rPr>
                <w:rFonts w:hint="eastAsia"/>
                <w:noProof/>
                <w:lang w:val="en-US" w:eastAsia="zh-CN"/>
              </w:rPr>
            </w:rPrChange>
          </w:rPr>
          <w:delText>的内联网与不安全的互联网之间通过部署防火墙，在逻辑上是分开的。第二道防火墙用于分隔办公网络和生产网络。采用第二防火墙的配置策略，允许从生产网络访问办公网络服务器区域的应用服务器（使用并监控特定端口）。</w:delText>
        </w:r>
      </w:del>
    </w:p>
    <w:p w14:paraId="417ADEA6" w14:textId="769F10D6" w:rsidR="00EE718A" w:rsidRPr="00462610" w:rsidDel="00462610" w:rsidRDefault="00EE718A" w:rsidP="00703E57">
      <w:pPr>
        <w:rPr>
          <w:del w:id="16990" w:author="Kevin Gu" w:date="2020-05-18T13:02:00Z"/>
          <w:noProof/>
          <w:lang w:val="en-GB" w:eastAsia="zh-CN"/>
          <w:rPrChange w:id="16991" w:author="Kevin Gu" w:date="2020-05-18T13:02:00Z">
            <w:rPr>
              <w:del w:id="16992" w:author="Kevin Gu" w:date="2020-05-18T13:02:00Z"/>
              <w:noProof/>
              <w:lang w:val="en-US" w:eastAsia="zh-CN"/>
            </w:rPr>
          </w:rPrChange>
        </w:rPr>
      </w:pPr>
      <w:del w:id="16993" w:author="Kevin Gu" w:date="2020-05-18T13:02:00Z">
        <w:r w:rsidRPr="00462610" w:rsidDel="00462610">
          <w:rPr>
            <w:noProof/>
            <w:lang w:val="en-GB" w:eastAsia="zh-CN"/>
            <w:rPrChange w:id="16994" w:author="Kevin Gu" w:date="2020-05-18T13:02:00Z">
              <w:rPr>
                <w:noProof/>
                <w:lang w:val="en-US" w:eastAsia="zh-CN"/>
              </w:rPr>
            </w:rPrChange>
          </w:rPr>
          <w:delText>All processing and operations of production data must be carried out in the production network, all the data out of the production network must be encrypted by PGP tool.</w:delText>
        </w:r>
      </w:del>
    </w:p>
    <w:p w14:paraId="21BC6E9B" w14:textId="4A2A0236" w:rsidR="00164DD9" w:rsidRPr="00462610" w:rsidDel="00462610" w:rsidRDefault="00164DD9" w:rsidP="00703E57">
      <w:pPr>
        <w:rPr>
          <w:del w:id="16995" w:author="Kevin Gu" w:date="2020-05-18T13:02:00Z"/>
          <w:noProof/>
          <w:lang w:val="en-GB" w:eastAsia="zh-CN"/>
          <w:rPrChange w:id="16996" w:author="Kevin Gu" w:date="2020-05-18T13:02:00Z">
            <w:rPr>
              <w:del w:id="16997" w:author="Kevin Gu" w:date="2020-05-18T13:02:00Z"/>
              <w:noProof/>
              <w:lang w:val="en-US" w:eastAsia="zh-CN"/>
            </w:rPr>
          </w:rPrChange>
        </w:rPr>
      </w:pPr>
      <w:del w:id="16998" w:author="Kevin Gu" w:date="2020-05-18T13:02:00Z">
        <w:r w:rsidRPr="00462610" w:rsidDel="00462610">
          <w:rPr>
            <w:rFonts w:hint="eastAsia"/>
            <w:noProof/>
            <w:lang w:val="en-GB" w:eastAsia="zh-CN"/>
            <w:rPrChange w:id="16999" w:author="Kevin Gu" w:date="2020-05-18T13:02:00Z">
              <w:rPr>
                <w:rFonts w:hint="eastAsia"/>
                <w:noProof/>
                <w:lang w:val="en-US" w:eastAsia="zh-CN"/>
              </w:rPr>
            </w:rPrChange>
          </w:rPr>
          <w:delText>生产数据的所有处理和操作都必须在生产网络中进行，生产网络外的所有数据都必须使用</w:delText>
        </w:r>
        <w:r w:rsidRPr="00462610" w:rsidDel="00462610">
          <w:rPr>
            <w:noProof/>
            <w:lang w:val="en-GB" w:eastAsia="zh-CN"/>
            <w:rPrChange w:id="17000" w:author="Kevin Gu" w:date="2020-05-18T13:02:00Z">
              <w:rPr>
                <w:noProof/>
                <w:lang w:val="en-US" w:eastAsia="zh-CN"/>
              </w:rPr>
            </w:rPrChange>
          </w:rPr>
          <w:delText>PGP</w:delText>
        </w:r>
        <w:r w:rsidRPr="00462610" w:rsidDel="00462610">
          <w:rPr>
            <w:rFonts w:hint="eastAsia"/>
            <w:noProof/>
            <w:lang w:val="en-GB" w:eastAsia="zh-CN"/>
            <w:rPrChange w:id="17001" w:author="Kevin Gu" w:date="2020-05-18T13:02:00Z">
              <w:rPr>
                <w:rFonts w:hint="eastAsia"/>
                <w:noProof/>
                <w:lang w:val="en-US" w:eastAsia="zh-CN"/>
              </w:rPr>
            </w:rPrChange>
          </w:rPr>
          <w:delText>工具进行加密。</w:delText>
        </w:r>
      </w:del>
    </w:p>
    <w:p w14:paraId="54EC0427" w14:textId="77777777" w:rsidR="00EE718A" w:rsidRPr="00462610" w:rsidRDefault="00EE718A" w:rsidP="00703E57">
      <w:pPr>
        <w:rPr>
          <w:noProof/>
          <w:lang w:val="en-GB"/>
          <w:rPrChange w:id="17002" w:author="Kevin Gu" w:date="2020-05-18T13:02:00Z">
            <w:rPr>
              <w:noProof/>
              <w:lang w:val="en-US"/>
            </w:rPr>
          </w:rPrChange>
        </w:rPr>
      </w:pPr>
      <w:r w:rsidRPr="00462610">
        <w:rPr>
          <w:noProof/>
          <w:lang w:val="en-GB"/>
          <w:rPrChange w:id="17003" w:author="Kevin Gu" w:date="2020-05-18T13:02:00Z">
            <w:rPr>
              <w:noProof/>
              <w:lang w:val="en-US"/>
            </w:rPr>
          </w:rPrChange>
        </w:rPr>
        <w:t>The wireless network is not deployed for the plants.</w:t>
      </w:r>
    </w:p>
    <w:p w14:paraId="7D682FD2" w14:textId="77777777" w:rsidR="00164DD9" w:rsidRPr="00462610" w:rsidRDefault="00164DD9" w:rsidP="00703E57">
      <w:pPr>
        <w:rPr>
          <w:noProof/>
          <w:lang w:val="en-GB" w:eastAsia="zh-CN"/>
          <w:rPrChange w:id="17004" w:author="Kevin Gu" w:date="2020-05-18T13:02:00Z">
            <w:rPr>
              <w:noProof/>
              <w:lang w:val="en-US" w:eastAsia="zh-CN"/>
            </w:rPr>
          </w:rPrChange>
        </w:rPr>
      </w:pPr>
      <w:r w:rsidRPr="00462610">
        <w:rPr>
          <w:rFonts w:hint="eastAsia"/>
          <w:noProof/>
          <w:lang w:val="en-GB" w:eastAsia="zh-CN"/>
          <w:rPrChange w:id="17005" w:author="Kevin Gu" w:date="2020-05-18T13:02:00Z">
            <w:rPr>
              <w:rFonts w:hint="eastAsia"/>
              <w:noProof/>
              <w:lang w:val="en-US" w:eastAsia="zh-CN"/>
            </w:rPr>
          </w:rPrChange>
        </w:rPr>
        <w:t>车间内没有部署无线网络。</w:t>
      </w:r>
    </w:p>
    <w:p w14:paraId="20FF7B75" w14:textId="5AAD6B64" w:rsidR="00E520B7" w:rsidRPr="00876437" w:rsidDel="00BA71E2" w:rsidRDefault="00E520B7" w:rsidP="00181CF1">
      <w:pPr>
        <w:pStyle w:val="Title3"/>
        <w:rPr>
          <w:del w:id="17006" w:author="Kevin Gu" w:date="2020-05-21T13:39:00Z"/>
          <w:lang w:val="en-GB"/>
          <w:rPrChange w:id="17007" w:author="Kevin Gu" w:date="2020-05-18T10:36:00Z">
            <w:rPr>
              <w:del w:id="17008" w:author="Kevin Gu" w:date="2020-05-21T13:39:00Z"/>
            </w:rPr>
          </w:rPrChange>
        </w:rPr>
      </w:pPr>
      <w:commentRangeStart w:id="17009"/>
      <w:del w:id="17010" w:author="Kevin Gu" w:date="2020-05-21T13:39:00Z">
        <w:r w:rsidRPr="00876437" w:rsidDel="00BA71E2">
          <w:rPr>
            <w:b w:val="0"/>
            <w:bCs w:val="0"/>
            <w:lang w:val="en-GB"/>
            <w:rPrChange w:id="17011" w:author="Kevin Gu" w:date="2020-05-18T10:36:00Z">
              <w:rPr>
                <w:b w:val="0"/>
                <w:bCs w:val="0"/>
              </w:rPr>
            </w:rPrChange>
          </w:rPr>
          <w:delText>Network Equipment</w:delText>
        </w:r>
        <w:r w:rsidR="00164DD9" w:rsidRPr="00876437" w:rsidDel="00BA71E2">
          <w:rPr>
            <w:b w:val="0"/>
            <w:bCs w:val="0"/>
            <w:lang w:val="en-GB"/>
            <w:rPrChange w:id="17012" w:author="Kevin Gu" w:date="2020-05-18T10:36:00Z">
              <w:rPr>
                <w:b w:val="0"/>
                <w:bCs w:val="0"/>
              </w:rPr>
            </w:rPrChange>
          </w:rPr>
          <w:delText xml:space="preserve"> </w:delText>
        </w:r>
        <w:r w:rsidR="00164DD9" w:rsidRPr="00876437" w:rsidDel="00BA71E2">
          <w:rPr>
            <w:rFonts w:hint="eastAsia"/>
            <w:b w:val="0"/>
            <w:bCs w:val="0"/>
            <w:lang w:val="en-GB" w:eastAsia="zh-CN"/>
            <w:rPrChange w:id="17013" w:author="Kevin Gu" w:date="2020-05-18T10:36:00Z">
              <w:rPr>
                <w:rFonts w:hint="eastAsia"/>
                <w:b w:val="0"/>
                <w:bCs w:val="0"/>
                <w:lang w:eastAsia="zh-CN"/>
              </w:rPr>
            </w:rPrChange>
          </w:rPr>
          <w:delText>网络设备</w:delText>
        </w:r>
        <w:commentRangeEnd w:id="17009"/>
        <w:r w:rsidR="007048B8" w:rsidRPr="00876437" w:rsidDel="00BA71E2">
          <w:rPr>
            <w:rStyle w:val="CommentReference"/>
            <w:lang w:val="en-GB"/>
            <w:rPrChange w:id="17014" w:author="Kevin Gu" w:date="2020-05-18T10:36:00Z">
              <w:rPr>
                <w:rStyle w:val="CommentReference"/>
              </w:rPr>
            </w:rPrChange>
          </w:rPr>
          <w:commentReference w:id="17009"/>
        </w:r>
      </w:del>
    </w:p>
    <w:p w14:paraId="04300E33" w14:textId="25F67A77" w:rsidR="00E520B7" w:rsidRPr="00876437" w:rsidDel="00BA71E2" w:rsidRDefault="00E520B7" w:rsidP="00181CF1">
      <w:pPr>
        <w:rPr>
          <w:del w:id="17015" w:author="Kevin Gu" w:date="2020-05-21T13:39:00Z"/>
          <w:strike/>
          <w:lang w:val="en-GB"/>
          <w:rPrChange w:id="17016" w:author="Kevin Gu" w:date="2020-05-18T10:36:00Z">
            <w:rPr>
              <w:del w:id="17017" w:author="Kevin Gu" w:date="2020-05-21T13:39:00Z"/>
              <w:lang w:val="en-US"/>
            </w:rPr>
          </w:rPrChange>
        </w:rPr>
      </w:pPr>
      <w:del w:id="17018" w:author="Kevin Gu" w:date="2020-05-21T13:39:00Z">
        <w:r w:rsidRPr="00876437" w:rsidDel="00BA71E2">
          <w:rPr>
            <w:strike/>
            <w:lang w:val="en-GB"/>
            <w:rPrChange w:id="17019" w:author="Kevin Gu" w:date="2020-05-18T10:36:00Z">
              <w:rPr>
                <w:lang w:val="en-US"/>
              </w:rPr>
            </w:rPrChange>
          </w:rPr>
          <w:delText>Each administrator has a unique exclusive ID.</w:delText>
        </w:r>
      </w:del>
    </w:p>
    <w:p w14:paraId="429D7413" w14:textId="3ADE1EB4" w:rsidR="00164DD9" w:rsidRPr="00876437" w:rsidDel="00BA71E2" w:rsidRDefault="00164DD9" w:rsidP="00703E57">
      <w:pPr>
        <w:rPr>
          <w:del w:id="17020" w:author="Kevin Gu" w:date="2020-05-21T13:39:00Z"/>
          <w:strike/>
          <w:lang w:val="en-GB" w:eastAsia="zh-CN"/>
          <w:rPrChange w:id="17021" w:author="Kevin Gu" w:date="2020-05-18T10:36:00Z">
            <w:rPr>
              <w:del w:id="17022" w:author="Kevin Gu" w:date="2020-05-21T13:39:00Z"/>
              <w:lang w:val="en-US" w:eastAsia="zh-CN"/>
            </w:rPr>
          </w:rPrChange>
        </w:rPr>
      </w:pPr>
      <w:del w:id="17023" w:author="Kevin Gu" w:date="2020-05-21T13:39:00Z">
        <w:r w:rsidRPr="00876437" w:rsidDel="00BA71E2">
          <w:rPr>
            <w:rFonts w:hint="eastAsia"/>
            <w:strike/>
            <w:lang w:val="en-GB" w:eastAsia="zh-CN"/>
            <w:rPrChange w:id="17024" w:author="Kevin Gu" w:date="2020-05-18T10:36:00Z">
              <w:rPr>
                <w:rFonts w:hint="eastAsia"/>
                <w:lang w:val="en-US" w:eastAsia="zh-CN"/>
              </w:rPr>
            </w:rPrChange>
          </w:rPr>
          <w:delText>每个管理员有唯一的</w:delText>
        </w:r>
        <w:r w:rsidRPr="00876437" w:rsidDel="00BA71E2">
          <w:rPr>
            <w:strike/>
            <w:lang w:val="en-GB" w:eastAsia="zh-CN"/>
            <w:rPrChange w:id="17025" w:author="Kevin Gu" w:date="2020-05-18T10:36:00Z">
              <w:rPr>
                <w:lang w:val="en-US" w:eastAsia="zh-CN"/>
              </w:rPr>
            </w:rPrChange>
          </w:rPr>
          <w:delText>ID</w:delText>
        </w:r>
        <w:r w:rsidRPr="00876437" w:rsidDel="00BA71E2">
          <w:rPr>
            <w:rFonts w:hint="eastAsia"/>
            <w:strike/>
            <w:lang w:val="en-GB" w:eastAsia="zh-CN"/>
            <w:rPrChange w:id="17026" w:author="Kevin Gu" w:date="2020-05-18T10:36:00Z">
              <w:rPr>
                <w:rFonts w:hint="eastAsia"/>
                <w:lang w:val="en-US" w:eastAsia="zh-CN"/>
              </w:rPr>
            </w:rPrChange>
          </w:rPr>
          <w:delText>。</w:delText>
        </w:r>
      </w:del>
    </w:p>
    <w:p w14:paraId="2D7AC390" w14:textId="73FD3519" w:rsidR="00E520B7" w:rsidRPr="00876437" w:rsidDel="00BA71E2" w:rsidRDefault="00E520B7" w:rsidP="00703E57">
      <w:pPr>
        <w:rPr>
          <w:del w:id="17027" w:author="Kevin Gu" w:date="2020-05-21T13:39:00Z"/>
          <w:strike/>
          <w:lang w:val="en-GB"/>
          <w:rPrChange w:id="17028" w:author="Kevin Gu" w:date="2020-05-18T10:36:00Z">
            <w:rPr>
              <w:del w:id="17029" w:author="Kevin Gu" w:date="2020-05-21T13:39:00Z"/>
              <w:lang w:val="en-US"/>
            </w:rPr>
          </w:rPrChange>
        </w:rPr>
      </w:pPr>
      <w:del w:id="17030" w:author="Kevin Gu" w:date="2020-05-21T13:39:00Z">
        <w:r w:rsidRPr="00876437" w:rsidDel="00BA71E2">
          <w:rPr>
            <w:strike/>
            <w:lang w:val="en-GB"/>
            <w:rPrChange w:id="17031" w:author="Kevin Gu" w:date="2020-05-18T10:36:00Z">
              <w:rPr>
                <w:lang w:val="en-US"/>
              </w:rPr>
            </w:rPrChange>
          </w:rPr>
          <w:delText>Establish the mechanisms to ensure that all available services to be approved by authorized information security manager and to ensure only authorized changes to the network facilities can be implemented.</w:delText>
        </w:r>
      </w:del>
    </w:p>
    <w:p w14:paraId="59AD29CD" w14:textId="7A73B6E2" w:rsidR="00164DD9" w:rsidRPr="00876437" w:rsidDel="00BA71E2" w:rsidRDefault="00164DD9" w:rsidP="00703E57">
      <w:pPr>
        <w:rPr>
          <w:del w:id="17032" w:author="Kevin Gu" w:date="2020-05-21T13:39:00Z"/>
          <w:strike/>
          <w:lang w:val="en-GB" w:eastAsia="zh-CN"/>
          <w:rPrChange w:id="17033" w:author="Kevin Gu" w:date="2020-05-18T10:36:00Z">
            <w:rPr>
              <w:del w:id="17034" w:author="Kevin Gu" w:date="2020-05-21T13:39:00Z"/>
              <w:lang w:val="en-US" w:eastAsia="zh-CN"/>
            </w:rPr>
          </w:rPrChange>
        </w:rPr>
      </w:pPr>
      <w:del w:id="17035" w:author="Kevin Gu" w:date="2020-05-21T13:39:00Z">
        <w:r w:rsidRPr="00876437" w:rsidDel="00BA71E2">
          <w:rPr>
            <w:rFonts w:hint="eastAsia"/>
            <w:strike/>
            <w:lang w:val="en-GB" w:eastAsia="zh-CN"/>
            <w:rPrChange w:id="17036" w:author="Kevin Gu" w:date="2020-05-18T10:36:00Z">
              <w:rPr>
                <w:rFonts w:hint="eastAsia"/>
                <w:lang w:val="en-US" w:eastAsia="zh-CN"/>
              </w:rPr>
            </w:rPrChange>
          </w:rPr>
          <w:delText>建立机制确保所有可用服务得到经授权的信息安全经理的批准，及确保仅可对网络设施进行经授权的更改。</w:delText>
        </w:r>
      </w:del>
    </w:p>
    <w:p w14:paraId="63298A0B" w14:textId="6C87A605" w:rsidR="00E520B7" w:rsidRPr="00876437" w:rsidDel="00BA71E2" w:rsidRDefault="00E520B7" w:rsidP="00181CF1">
      <w:pPr>
        <w:rPr>
          <w:del w:id="17037" w:author="Kevin Gu" w:date="2020-05-21T13:39:00Z"/>
          <w:strike/>
          <w:lang w:val="en-GB"/>
          <w:rPrChange w:id="17038" w:author="Kevin Gu" w:date="2020-05-18T10:36:00Z">
            <w:rPr>
              <w:del w:id="17039" w:author="Kevin Gu" w:date="2020-05-21T13:39:00Z"/>
              <w:lang w:val="en-US"/>
            </w:rPr>
          </w:rPrChange>
        </w:rPr>
      </w:pPr>
      <w:del w:id="17040" w:author="Kevin Gu" w:date="2020-05-21T13:39:00Z">
        <w:r w:rsidRPr="00876437" w:rsidDel="00BA71E2">
          <w:rPr>
            <w:strike/>
            <w:lang w:val="en-GB"/>
            <w:rPrChange w:id="17041" w:author="Kevin Gu" w:date="2020-05-18T10:36:00Z">
              <w:rPr>
                <w:lang w:val="en-US"/>
              </w:rPr>
            </w:rPrChange>
          </w:rPr>
          <w:delText>Document the structure settings and rule setting of current network facilities and the certification of every device, establish formalities to authorize all changes to the network device and protocols, and save the audit records for all changes and the related approval.</w:delText>
        </w:r>
      </w:del>
    </w:p>
    <w:p w14:paraId="4BA1A967" w14:textId="2C3A6E91" w:rsidR="00164DD9" w:rsidRPr="00876437" w:rsidDel="00BA71E2" w:rsidRDefault="00164DD9" w:rsidP="00181CF1">
      <w:pPr>
        <w:rPr>
          <w:del w:id="17042" w:author="Kevin Gu" w:date="2020-05-21T13:39:00Z"/>
          <w:strike/>
          <w:lang w:val="en-GB" w:eastAsia="zh-CN"/>
          <w:rPrChange w:id="17043" w:author="Kevin Gu" w:date="2020-05-18T10:36:00Z">
            <w:rPr>
              <w:del w:id="17044" w:author="Kevin Gu" w:date="2020-05-21T13:39:00Z"/>
              <w:lang w:val="en-US" w:eastAsia="zh-CN"/>
            </w:rPr>
          </w:rPrChange>
        </w:rPr>
      </w:pPr>
      <w:del w:id="17045" w:author="Kevin Gu" w:date="2020-05-21T13:39:00Z">
        <w:r w:rsidRPr="00876437" w:rsidDel="00BA71E2">
          <w:rPr>
            <w:rFonts w:hint="eastAsia"/>
            <w:strike/>
            <w:lang w:val="en-GB" w:eastAsia="zh-CN"/>
            <w:rPrChange w:id="17046" w:author="Kevin Gu" w:date="2020-05-18T10:36:00Z">
              <w:rPr>
                <w:rFonts w:hint="eastAsia"/>
                <w:lang w:val="en-US" w:eastAsia="zh-CN"/>
              </w:rPr>
            </w:rPrChange>
          </w:rPr>
          <w:delText>当前网络设施的结构设置、规则设置和每一设备的证明必须文件化，建立对网络装置和协议的所有更改进行授权的程序，保存所有更改和相关批准的审计记录。</w:delText>
        </w:r>
      </w:del>
    </w:p>
    <w:p w14:paraId="13ECB35B" w14:textId="60E82A1E" w:rsidR="00E520B7" w:rsidRPr="00876437" w:rsidDel="00BA71E2" w:rsidRDefault="00E520B7" w:rsidP="00181CF1">
      <w:pPr>
        <w:rPr>
          <w:del w:id="17047" w:author="Kevin Gu" w:date="2020-05-21T13:39:00Z"/>
          <w:strike/>
          <w:lang w:val="en-GB"/>
          <w:rPrChange w:id="17048" w:author="Kevin Gu" w:date="2020-05-18T10:36:00Z">
            <w:rPr>
              <w:del w:id="17049" w:author="Kevin Gu" w:date="2020-05-21T13:39:00Z"/>
              <w:lang w:val="en-US"/>
            </w:rPr>
          </w:rPrChange>
        </w:rPr>
      </w:pPr>
      <w:del w:id="17050" w:author="Kevin Gu" w:date="2020-05-21T13:39:00Z">
        <w:r w:rsidRPr="00876437" w:rsidDel="00BA71E2">
          <w:rPr>
            <w:strike/>
            <w:lang w:val="en-GB"/>
            <w:rPrChange w:id="17051" w:author="Kevin Gu" w:date="2020-05-18T10:36:00Z">
              <w:rPr>
                <w:lang w:val="en-US"/>
              </w:rPr>
            </w:rPrChange>
          </w:rPr>
          <w:delText>Prior to any change, carry out backup of the network facilities (such as: system software, configuration data and database files), the secure storage and management of all carriers.</w:delText>
        </w:r>
      </w:del>
    </w:p>
    <w:p w14:paraId="7AA962DA" w14:textId="3FED0D45" w:rsidR="00164DD9" w:rsidRPr="00876437" w:rsidDel="00BA71E2" w:rsidRDefault="00164DD9" w:rsidP="00181CF1">
      <w:pPr>
        <w:rPr>
          <w:del w:id="17052" w:author="Kevin Gu" w:date="2020-05-21T13:39:00Z"/>
          <w:strike/>
          <w:lang w:val="en-GB" w:eastAsia="zh-CN"/>
          <w:rPrChange w:id="17053" w:author="Kevin Gu" w:date="2020-05-18T10:36:00Z">
            <w:rPr>
              <w:del w:id="17054" w:author="Kevin Gu" w:date="2020-05-21T13:39:00Z"/>
              <w:lang w:val="en-US" w:eastAsia="zh-CN"/>
            </w:rPr>
          </w:rPrChange>
        </w:rPr>
      </w:pPr>
      <w:del w:id="17055" w:author="Kevin Gu" w:date="2020-05-21T13:39:00Z">
        <w:r w:rsidRPr="00876437" w:rsidDel="00BA71E2">
          <w:rPr>
            <w:rFonts w:hint="eastAsia"/>
            <w:strike/>
            <w:lang w:val="en-GB" w:eastAsia="zh-CN"/>
            <w:rPrChange w:id="17056" w:author="Kevin Gu" w:date="2020-05-18T10:36:00Z">
              <w:rPr>
                <w:rFonts w:hint="eastAsia"/>
                <w:lang w:val="en-US" w:eastAsia="zh-CN"/>
              </w:rPr>
            </w:rPrChange>
          </w:rPr>
          <w:delText>任何更改前需要进行网络设施备份（如：系统软件，配置数据和数据库文件），安全存储和管理所有载体。</w:delText>
        </w:r>
      </w:del>
    </w:p>
    <w:p w14:paraId="4F423942" w14:textId="439C6D10" w:rsidR="00E520B7" w:rsidRPr="00876437" w:rsidDel="00BA71E2" w:rsidRDefault="00E520B7" w:rsidP="00181CF1">
      <w:pPr>
        <w:rPr>
          <w:del w:id="17057" w:author="Kevin Gu" w:date="2020-05-21T13:39:00Z"/>
          <w:strike/>
          <w:lang w:val="en-GB"/>
          <w:rPrChange w:id="17058" w:author="Kevin Gu" w:date="2020-05-18T10:36:00Z">
            <w:rPr>
              <w:del w:id="17059" w:author="Kevin Gu" w:date="2020-05-21T13:39:00Z"/>
              <w:lang w:val="en-US"/>
            </w:rPr>
          </w:rPrChange>
        </w:rPr>
      </w:pPr>
      <w:del w:id="17060" w:author="Kevin Gu" w:date="2020-05-21T13:39:00Z">
        <w:r w:rsidRPr="00876437" w:rsidDel="00BA71E2">
          <w:rPr>
            <w:strike/>
            <w:lang w:val="en-GB"/>
            <w:rPrChange w:id="17061" w:author="Kevin Gu" w:date="2020-05-18T10:36:00Z">
              <w:rPr>
                <w:lang w:val="en-US"/>
              </w:rPr>
            </w:rPrChange>
          </w:rPr>
          <w:delText>Implement physical and logical security control measures to protect the integrity of the used network device.</w:delText>
        </w:r>
        <w:r w:rsidR="00BB7FA3" w:rsidRPr="00876437" w:rsidDel="00BA71E2">
          <w:rPr>
            <w:strike/>
            <w:lang w:val="en-GB"/>
            <w:rPrChange w:id="17062" w:author="Kevin Gu" w:date="2020-05-18T10:36:00Z">
              <w:rPr>
                <w:lang w:val="en-US"/>
              </w:rPr>
            </w:rPrChange>
          </w:rPr>
          <w:delText xml:space="preserve"> Ports, services, and similar facilities installed on a computer or network facility which is not specifically required for business functionality should be disabled or removed.</w:delText>
        </w:r>
      </w:del>
    </w:p>
    <w:p w14:paraId="3A9B80C1" w14:textId="19798327" w:rsidR="00164DD9" w:rsidRPr="00876437" w:rsidDel="00BA71E2" w:rsidRDefault="00164DD9" w:rsidP="00181CF1">
      <w:pPr>
        <w:rPr>
          <w:del w:id="17063" w:author="Kevin Gu" w:date="2020-05-21T13:39:00Z"/>
          <w:strike/>
          <w:lang w:val="en-GB" w:eastAsia="zh-CN"/>
          <w:rPrChange w:id="17064" w:author="Kevin Gu" w:date="2020-05-18T10:36:00Z">
            <w:rPr>
              <w:del w:id="17065" w:author="Kevin Gu" w:date="2020-05-21T13:39:00Z"/>
              <w:lang w:val="en-US" w:eastAsia="zh-CN"/>
            </w:rPr>
          </w:rPrChange>
        </w:rPr>
      </w:pPr>
      <w:del w:id="17066" w:author="Kevin Gu" w:date="2020-05-21T13:39:00Z">
        <w:r w:rsidRPr="00876437" w:rsidDel="00BA71E2">
          <w:rPr>
            <w:rFonts w:hint="eastAsia"/>
            <w:strike/>
            <w:lang w:val="en-GB" w:eastAsia="zh-CN"/>
            <w:rPrChange w:id="17067" w:author="Kevin Gu" w:date="2020-05-18T10:36:00Z">
              <w:rPr>
                <w:rFonts w:hint="eastAsia"/>
                <w:lang w:val="en-US" w:eastAsia="zh-CN"/>
              </w:rPr>
            </w:rPrChange>
          </w:rPr>
          <w:delText>执行物理和逻辑安全控制措施以保护使用的网络设备的完整性。应该禁用或删除安装在计算机或网络设施上的端口、服务和类似的设施，这些设施不是业务功能特别需要的</w:delText>
        </w:r>
      </w:del>
    </w:p>
    <w:p w14:paraId="7AA7358A" w14:textId="7CB62FAC" w:rsidR="00E520B7" w:rsidRPr="00876437" w:rsidDel="00BA71E2" w:rsidRDefault="00E520B7" w:rsidP="00181CF1">
      <w:pPr>
        <w:rPr>
          <w:del w:id="17068" w:author="Kevin Gu" w:date="2020-05-21T13:39:00Z"/>
          <w:strike/>
          <w:lang w:val="en-GB"/>
          <w:rPrChange w:id="17069" w:author="Kevin Gu" w:date="2020-05-18T10:36:00Z">
            <w:rPr>
              <w:del w:id="17070" w:author="Kevin Gu" w:date="2020-05-21T13:39:00Z"/>
              <w:lang w:val="en-US"/>
            </w:rPr>
          </w:rPrChange>
        </w:rPr>
      </w:pPr>
      <w:del w:id="17071" w:author="Kevin Gu" w:date="2020-05-21T13:39:00Z">
        <w:r w:rsidRPr="00876437" w:rsidDel="00BA71E2">
          <w:rPr>
            <w:strike/>
            <w:lang w:val="en-GB"/>
            <w:rPrChange w:id="17072" w:author="Kevin Gu" w:date="2020-05-18T10:36:00Z">
              <w:rPr>
                <w:lang w:val="en-US"/>
              </w:rPr>
            </w:rPrChange>
          </w:rPr>
          <w:delText>Implement effective mechanisms to monitor the operation of network equipment.</w:delText>
        </w:r>
      </w:del>
    </w:p>
    <w:p w14:paraId="7BBDEFA2" w14:textId="3587704F" w:rsidR="00164DD9" w:rsidRPr="00876437" w:rsidDel="00BA71E2" w:rsidRDefault="00164DD9" w:rsidP="00181CF1">
      <w:pPr>
        <w:rPr>
          <w:del w:id="17073" w:author="Kevin Gu" w:date="2020-05-21T13:39:00Z"/>
          <w:strike/>
          <w:lang w:val="en-GB" w:eastAsia="zh-CN"/>
          <w:rPrChange w:id="17074" w:author="Kevin Gu" w:date="2020-05-18T10:36:00Z">
            <w:rPr>
              <w:del w:id="17075" w:author="Kevin Gu" w:date="2020-05-21T13:39:00Z"/>
              <w:lang w:val="en-US" w:eastAsia="zh-CN"/>
            </w:rPr>
          </w:rPrChange>
        </w:rPr>
      </w:pPr>
      <w:del w:id="17076" w:author="Kevin Gu" w:date="2020-05-21T13:39:00Z">
        <w:r w:rsidRPr="00876437" w:rsidDel="00BA71E2">
          <w:rPr>
            <w:rFonts w:hint="eastAsia"/>
            <w:strike/>
            <w:lang w:val="en-GB" w:eastAsia="zh-CN"/>
            <w:rPrChange w:id="17077" w:author="Kevin Gu" w:date="2020-05-18T10:36:00Z">
              <w:rPr>
                <w:rFonts w:hint="eastAsia"/>
                <w:lang w:val="en-US" w:eastAsia="zh-CN"/>
              </w:rPr>
            </w:rPrChange>
          </w:rPr>
          <w:delText>执行有效机制以监控网络设备的活动。</w:delText>
        </w:r>
      </w:del>
    </w:p>
    <w:p w14:paraId="409F0779" w14:textId="77777777" w:rsidR="00E520B7" w:rsidRPr="00876437" w:rsidRDefault="00E520B7" w:rsidP="00181CF1">
      <w:pPr>
        <w:pStyle w:val="Title3"/>
        <w:rPr>
          <w:lang w:val="en-GB"/>
          <w:rPrChange w:id="17078" w:author="Kevin Gu" w:date="2020-05-18T10:36:00Z">
            <w:rPr/>
          </w:rPrChange>
        </w:rPr>
      </w:pPr>
      <w:r w:rsidRPr="00876437">
        <w:rPr>
          <w:lang w:val="en-GB"/>
          <w:rPrChange w:id="17079" w:author="Kevin Gu" w:date="2020-05-18T10:36:00Z">
            <w:rPr/>
          </w:rPrChange>
        </w:rPr>
        <w:t>Firewall</w:t>
      </w:r>
      <w:r w:rsidR="00164DD9" w:rsidRPr="00876437">
        <w:rPr>
          <w:lang w:val="en-GB"/>
          <w:rPrChange w:id="17080" w:author="Kevin Gu" w:date="2020-05-18T10:36:00Z">
            <w:rPr/>
          </w:rPrChange>
        </w:rPr>
        <w:t xml:space="preserve"> </w:t>
      </w:r>
      <w:r w:rsidR="00164DD9" w:rsidRPr="00876437">
        <w:rPr>
          <w:rFonts w:hint="eastAsia"/>
          <w:lang w:val="en-GB" w:eastAsia="zh-CN"/>
          <w:rPrChange w:id="17081" w:author="Kevin Gu" w:date="2020-05-18T10:36:00Z">
            <w:rPr>
              <w:rFonts w:hint="eastAsia"/>
              <w:lang w:eastAsia="zh-CN"/>
            </w:rPr>
          </w:rPrChange>
        </w:rPr>
        <w:t>防火墙</w:t>
      </w:r>
    </w:p>
    <w:p w14:paraId="2FEE7CE8" w14:textId="1D16EE0A" w:rsidR="00E520B7" w:rsidRPr="00876437" w:rsidDel="00A2300C" w:rsidRDefault="00E520B7">
      <w:pPr>
        <w:rPr>
          <w:del w:id="17082" w:author="Julio Li" w:date="2020-05-15T11:42:00Z"/>
          <w:lang w:val="en-GB"/>
          <w:rPrChange w:id="17083" w:author="Kevin Gu" w:date="2020-05-18T10:36:00Z">
            <w:rPr>
              <w:del w:id="17084" w:author="Julio Li" w:date="2020-05-15T11:42:00Z"/>
            </w:rPr>
          </w:rPrChange>
        </w:rPr>
        <w:pPrChange w:id="17085" w:author="Julio Li" w:date="2020-05-15T11:43:00Z">
          <w:pPr>
            <w:pStyle w:val="Title3"/>
          </w:pPr>
        </w:pPrChange>
      </w:pPr>
      <w:del w:id="17086" w:author="Julio Li" w:date="2020-05-15T11:42:00Z">
        <w:r w:rsidRPr="00876437" w:rsidDel="00A2300C">
          <w:rPr>
            <w:lang w:val="en-GB" w:eastAsia="zh-CN"/>
            <w:rPrChange w:id="17087" w:author="Kevin Gu" w:date="2020-05-18T10:36:00Z">
              <w:rPr>
                <w:b w:val="0"/>
                <w:bCs w:val="0"/>
                <w:lang w:eastAsia="zh-CN"/>
              </w:rPr>
            </w:rPrChange>
          </w:rPr>
          <w:delText>Establish the management and configuration standard of firewall; any connection (including the wireless connection) between the system (and its components) storing the production data and the public servers must be isolated with firewall, to reject all communications from the unreliable network and hosts (except for the protocol required for production data environment).</w:delText>
        </w:r>
      </w:del>
    </w:p>
    <w:p w14:paraId="6B3AA2DA" w14:textId="4AB3A0A7" w:rsidR="00164DD9" w:rsidRPr="00876437" w:rsidDel="00A2300C" w:rsidRDefault="00164DD9" w:rsidP="00181CF1">
      <w:pPr>
        <w:rPr>
          <w:del w:id="17088" w:author="Julio Li" w:date="2020-05-15T11:42:00Z"/>
          <w:lang w:val="en-GB" w:eastAsia="zh-CN"/>
          <w:rPrChange w:id="17089" w:author="Kevin Gu" w:date="2020-05-18T10:36:00Z">
            <w:rPr>
              <w:del w:id="17090" w:author="Julio Li" w:date="2020-05-15T11:42:00Z"/>
              <w:lang w:val="en-US" w:eastAsia="zh-CN"/>
            </w:rPr>
          </w:rPrChange>
        </w:rPr>
      </w:pPr>
      <w:del w:id="17091" w:author="Julio Li" w:date="2020-05-15T11:42:00Z">
        <w:r w:rsidRPr="00876437" w:rsidDel="00A2300C">
          <w:rPr>
            <w:rFonts w:hint="eastAsia"/>
            <w:lang w:val="en-GB" w:eastAsia="zh-CN"/>
            <w:rPrChange w:id="17092" w:author="Kevin Gu" w:date="2020-05-18T10:36:00Z">
              <w:rPr>
                <w:rFonts w:hint="eastAsia"/>
                <w:lang w:val="en-US" w:eastAsia="zh-CN"/>
              </w:rPr>
            </w:rPrChange>
          </w:rPr>
          <w:delText>是需建立防火墙的管理和配置标准，任何存储有生产相关的数据的系统（及其组成部分）与公共服务器之间的任何连接（包括无线连接），都需要部署防火墙进行隔离，用以拒绝来自不可信网络和主机的所有通信（生产相关的数据环境所必需的协议除外）。</w:delText>
        </w:r>
      </w:del>
    </w:p>
    <w:p w14:paraId="4386657A" w14:textId="79D919F7" w:rsidR="00E520B7" w:rsidRPr="00876437" w:rsidRDefault="00E520B7" w:rsidP="00181CF1">
      <w:pPr>
        <w:pStyle w:val="Heading4"/>
        <w:rPr>
          <w:ins w:id="17093" w:author="Julio Li" w:date="2020-05-15T11:58:00Z"/>
          <w:lang w:val="en-GB" w:eastAsia="zh-CN"/>
          <w:rPrChange w:id="17094" w:author="Kevin Gu" w:date="2020-05-18T10:36:00Z">
            <w:rPr>
              <w:ins w:id="17095" w:author="Julio Li" w:date="2020-05-15T11:58:00Z"/>
              <w:lang w:eastAsia="zh-CN"/>
            </w:rPr>
          </w:rPrChange>
        </w:rPr>
      </w:pPr>
      <w:r w:rsidRPr="00876437">
        <w:rPr>
          <w:lang w:val="en-GB"/>
          <w:rPrChange w:id="17096" w:author="Kevin Gu" w:date="2020-05-18T10:36:00Z">
            <w:rPr/>
          </w:rPrChange>
        </w:rPr>
        <w:t>Firewall Management</w:t>
      </w:r>
      <w:ins w:id="17097" w:author="Julio Li" w:date="2020-05-15T11:59:00Z">
        <w:r w:rsidR="0068407B" w:rsidRPr="00876437">
          <w:rPr>
            <w:lang w:val="en-GB"/>
            <w:rPrChange w:id="17098" w:author="Kevin Gu" w:date="2020-05-18T10:36:00Z">
              <w:rPr/>
            </w:rPrChange>
          </w:rPr>
          <w:t xml:space="preserve"> and Configuration Strategy</w:t>
        </w:r>
      </w:ins>
      <w:r w:rsidR="00266CC8" w:rsidRPr="00876437">
        <w:rPr>
          <w:lang w:val="en-GB"/>
          <w:rPrChange w:id="17099" w:author="Kevin Gu" w:date="2020-05-18T10:36:00Z">
            <w:rPr/>
          </w:rPrChange>
        </w:rPr>
        <w:t xml:space="preserve"> </w:t>
      </w:r>
      <w:r w:rsidR="00266CC8" w:rsidRPr="00876437">
        <w:rPr>
          <w:rFonts w:hint="eastAsia"/>
          <w:lang w:val="en-GB" w:eastAsia="zh-CN"/>
          <w:rPrChange w:id="17100" w:author="Kevin Gu" w:date="2020-05-18T10:36:00Z">
            <w:rPr>
              <w:rFonts w:hint="eastAsia"/>
              <w:lang w:eastAsia="zh-CN"/>
            </w:rPr>
          </w:rPrChange>
        </w:rPr>
        <w:t>防火墙管理</w:t>
      </w:r>
      <w:ins w:id="17101" w:author="Julio Li" w:date="2020-05-15T11:59:00Z">
        <w:r w:rsidR="0068407B" w:rsidRPr="00876437">
          <w:rPr>
            <w:rFonts w:hint="eastAsia"/>
            <w:lang w:val="en-GB" w:eastAsia="zh-CN"/>
            <w:rPrChange w:id="17102" w:author="Kevin Gu" w:date="2020-05-18T10:36:00Z">
              <w:rPr>
                <w:rFonts w:hint="eastAsia"/>
                <w:lang w:eastAsia="zh-CN"/>
              </w:rPr>
            </w:rPrChange>
          </w:rPr>
          <w:t>和配置策略</w:t>
        </w:r>
      </w:ins>
    </w:p>
    <w:p w14:paraId="24FD285B" w14:textId="5E5A3336" w:rsidR="0068407B" w:rsidRPr="00876437" w:rsidRDefault="0068407B" w:rsidP="0068407B">
      <w:pPr>
        <w:rPr>
          <w:ins w:id="17103" w:author="Julio Li" w:date="2020-05-15T11:58:00Z"/>
          <w:lang w:val="en-GB" w:eastAsia="zh-CN"/>
          <w:rPrChange w:id="17104" w:author="Kevin Gu" w:date="2020-05-18T10:36:00Z">
            <w:rPr>
              <w:ins w:id="17105" w:author="Julio Li" w:date="2020-05-15T11:58:00Z"/>
              <w:lang w:val="en-US" w:eastAsia="zh-CN"/>
            </w:rPr>
          </w:rPrChange>
        </w:rPr>
      </w:pPr>
      <w:ins w:id="17106" w:author="Julio Li" w:date="2020-05-15T11:58:00Z">
        <w:r w:rsidRPr="00876437">
          <w:rPr>
            <w:lang w:val="en-GB" w:eastAsia="zh-CN"/>
            <w:rPrChange w:id="17107" w:author="Kevin Gu" w:date="2020-05-18T10:36:00Z">
              <w:rPr>
                <w:lang w:val="en-US" w:eastAsia="zh-CN"/>
              </w:rPr>
            </w:rPrChange>
          </w:rPr>
          <w:t>Firewall configuration default rule forbid all service.</w:t>
        </w:r>
      </w:ins>
      <w:ins w:id="17108" w:author="Julio Li" w:date="2020-05-15T11:59:00Z">
        <w:r w:rsidR="00A0774F" w:rsidRPr="00876437">
          <w:rPr>
            <w:lang w:val="en-GB" w:eastAsia="zh-CN"/>
            <w:rPrChange w:id="17109" w:author="Kevin Gu" w:date="2020-05-18T10:36:00Z">
              <w:rPr>
                <w:lang w:val="en-US" w:eastAsia="zh-CN"/>
              </w:rPr>
            </w:rPrChange>
          </w:rPr>
          <w:t xml:space="preserve"> </w:t>
        </w:r>
      </w:ins>
      <w:ins w:id="17110" w:author="Julio Li" w:date="2020-05-15T11:58:00Z">
        <w:r w:rsidRPr="00876437">
          <w:rPr>
            <w:lang w:val="en-GB" w:eastAsia="zh-CN"/>
            <w:rPrChange w:id="17111" w:author="Kevin Gu" w:date="2020-05-18T10:36:00Z">
              <w:rPr>
                <w:lang w:val="en-US" w:eastAsia="zh-CN"/>
              </w:rPr>
            </w:rPrChange>
          </w:rPr>
          <w:t>The rule must be set up according to the principle of restricting all access and allowing only those services, protocols and ports necessary.</w:t>
        </w:r>
      </w:ins>
    </w:p>
    <w:p w14:paraId="1F01E9A0" w14:textId="77777777" w:rsidR="0068407B" w:rsidRPr="00876437" w:rsidRDefault="0068407B" w:rsidP="0068407B">
      <w:pPr>
        <w:rPr>
          <w:ins w:id="17112" w:author="Julio Li" w:date="2020-05-15T11:58:00Z"/>
          <w:lang w:val="en-GB" w:eastAsia="zh-CN"/>
          <w:rPrChange w:id="17113" w:author="Kevin Gu" w:date="2020-05-18T10:36:00Z">
            <w:rPr>
              <w:ins w:id="17114" w:author="Julio Li" w:date="2020-05-15T11:58:00Z"/>
              <w:lang w:val="en-US" w:eastAsia="zh-CN"/>
            </w:rPr>
          </w:rPrChange>
        </w:rPr>
      </w:pPr>
      <w:ins w:id="17115" w:author="Julio Li" w:date="2020-05-15T11:58:00Z">
        <w:r w:rsidRPr="00876437">
          <w:rPr>
            <w:rFonts w:hint="eastAsia"/>
            <w:lang w:val="en-GB" w:eastAsia="zh-CN"/>
            <w:rPrChange w:id="17116" w:author="Kevin Gu" w:date="2020-05-18T10:36:00Z">
              <w:rPr>
                <w:rFonts w:hint="eastAsia"/>
                <w:lang w:val="en-US" w:eastAsia="zh-CN"/>
              </w:rPr>
            </w:rPrChange>
          </w:rPr>
          <w:t>防火墙设置缺省规则为禁止，必须依据关闭所有访问权限，只让必要的服务或端口通过的原则。</w:t>
        </w:r>
      </w:ins>
    </w:p>
    <w:p w14:paraId="276C6C4E" w14:textId="527ABB7F" w:rsidR="0068407B" w:rsidRPr="00876437" w:rsidRDefault="0068407B" w:rsidP="0068407B">
      <w:pPr>
        <w:rPr>
          <w:ins w:id="17117" w:author="Julio Li" w:date="2020-05-15T11:58:00Z"/>
          <w:lang w:val="en-GB" w:eastAsia="zh-CN"/>
          <w:rPrChange w:id="17118" w:author="Kevin Gu" w:date="2020-05-18T10:36:00Z">
            <w:rPr>
              <w:ins w:id="17119" w:author="Julio Li" w:date="2020-05-15T11:58:00Z"/>
              <w:lang w:val="en-US" w:eastAsia="zh-CN"/>
            </w:rPr>
          </w:rPrChange>
        </w:rPr>
      </w:pPr>
      <w:ins w:id="17120" w:author="Julio Li" w:date="2020-05-15T11:58:00Z">
        <w:r w:rsidRPr="00876437">
          <w:rPr>
            <w:lang w:val="en-GB" w:eastAsia="zh-CN"/>
            <w:rPrChange w:id="17121" w:author="Kevin Gu" w:date="2020-05-18T10:36:00Z">
              <w:rPr>
                <w:lang w:val="en-US" w:eastAsia="zh-CN"/>
              </w:rPr>
            </w:rPrChange>
          </w:rPr>
          <w:t xml:space="preserve">All the pc in the production network must set their IP in the firewall and under the control by the firewall. </w:t>
        </w:r>
      </w:ins>
      <w:ins w:id="17122" w:author="Julio Li" w:date="2020-05-15T11:59:00Z">
        <w:r w:rsidRPr="00876437">
          <w:rPr>
            <w:lang w:val="en-GB" w:eastAsia="zh-CN"/>
            <w:rPrChange w:id="17123" w:author="Kevin Gu" w:date="2020-05-18T10:36:00Z">
              <w:rPr>
                <w:lang w:val="en-US" w:eastAsia="zh-CN"/>
              </w:rPr>
            </w:rPrChange>
          </w:rPr>
          <w:t>F</w:t>
        </w:r>
      </w:ins>
      <w:ins w:id="17124" w:author="Julio Li" w:date="2020-05-15T11:58:00Z">
        <w:r w:rsidRPr="00876437">
          <w:rPr>
            <w:lang w:val="en-GB" w:eastAsia="zh-CN"/>
            <w:rPrChange w:id="17125" w:author="Kevin Gu" w:date="2020-05-18T10:36:00Z">
              <w:rPr>
                <w:lang w:val="en-US" w:eastAsia="zh-CN"/>
              </w:rPr>
            </w:rPrChange>
          </w:rPr>
          <w:t>orbid any connection from external to any internal zone. Firewall must prohibit servers that only need inbound connections to make outbound connections.</w:t>
        </w:r>
      </w:ins>
    </w:p>
    <w:p w14:paraId="0583A343" w14:textId="77777777" w:rsidR="0068407B" w:rsidRPr="00876437" w:rsidRDefault="0068407B" w:rsidP="0068407B">
      <w:pPr>
        <w:rPr>
          <w:ins w:id="17126" w:author="Julio Li" w:date="2020-05-15T11:58:00Z"/>
          <w:lang w:val="en-GB" w:eastAsia="zh-CN"/>
          <w:rPrChange w:id="17127" w:author="Kevin Gu" w:date="2020-05-18T10:36:00Z">
            <w:rPr>
              <w:ins w:id="17128" w:author="Julio Li" w:date="2020-05-15T11:58:00Z"/>
              <w:lang w:val="en-US" w:eastAsia="zh-CN"/>
            </w:rPr>
          </w:rPrChange>
        </w:rPr>
      </w:pPr>
      <w:ins w:id="17129" w:author="Julio Li" w:date="2020-05-15T11:58:00Z">
        <w:r w:rsidRPr="00876437">
          <w:rPr>
            <w:rFonts w:hint="eastAsia"/>
            <w:lang w:val="en-GB" w:eastAsia="zh-CN"/>
            <w:rPrChange w:id="17130" w:author="Kevin Gu" w:date="2020-05-18T10:36:00Z">
              <w:rPr>
                <w:rFonts w:hint="eastAsia"/>
                <w:lang w:val="en-US" w:eastAsia="zh-CN"/>
              </w:rPr>
            </w:rPrChange>
          </w:rPr>
          <w:t>生产网络中的所有电脑的</w:t>
        </w:r>
        <w:r w:rsidRPr="00876437">
          <w:rPr>
            <w:lang w:val="en-GB" w:eastAsia="zh-CN"/>
            <w:rPrChange w:id="17131" w:author="Kevin Gu" w:date="2020-05-18T10:36:00Z">
              <w:rPr>
                <w:lang w:val="en-US" w:eastAsia="zh-CN"/>
              </w:rPr>
            </w:rPrChange>
          </w:rPr>
          <w:t xml:space="preserve">IP </w:t>
        </w:r>
        <w:r w:rsidRPr="00876437">
          <w:rPr>
            <w:rFonts w:hint="eastAsia"/>
            <w:lang w:val="en-GB" w:eastAsia="zh-CN"/>
            <w:rPrChange w:id="17132" w:author="Kevin Gu" w:date="2020-05-18T10:36:00Z">
              <w:rPr>
                <w:rFonts w:hint="eastAsia"/>
                <w:lang w:val="en-US" w:eastAsia="zh-CN"/>
              </w:rPr>
            </w:rPrChange>
          </w:rPr>
          <w:t>必须设定到防火墙中，受到防火墙的控制。禁止任何从外部网络至内部网络的访问。</w:t>
        </w:r>
      </w:ins>
    </w:p>
    <w:p w14:paraId="261AFA4A" w14:textId="77777777" w:rsidR="0068407B" w:rsidRPr="00876437" w:rsidRDefault="0068407B" w:rsidP="0068407B">
      <w:pPr>
        <w:rPr>
          <w:ins w:id="17133" w:author="Julio Li" w:date="2020-05-15T11:58:00Z"/>
          <w:lang w:val="en-GB" w:eastAsia="zh-CN"/>
          <w:rPrChange w:id="17134" w:author="Kevin Gu" w:date="2020-05-18T10:36:00Z">
            <w:rPr>
              <w:ins w:id="17135" w:author="Julio Li" w:date="2020-05-15T11:58:00Z"/>
              <w:lang w:val="en-US" w:eastAsia="zh-CN"/>
            </w:rPr>
          </w:rPrChange>
        </w:rPr>
      </w:pPr>
      <w:ins w:id="17136" w:author="Julio Li" w:date="2020-05-15T11:58:00Z">
        <w:r w:rsidRPr="00876437">
          <w:rPr>
            <w:rFonts w:hint="eastAsia"/>
            <w:lang w:val="en-GB" w:eastAsia="zh-CN"/>
            <w:rPrChange w:id="17137" w:author="Kevin Gu" w:date="2020-05-18T10:36:00Z">
              <w:rPr>
                <w:rFonts w:hint="eastAsia"/>
                <w:lang w:val="en-US" w:eastAsia="zh-CN"/>
              </w:rPr>
            </w:rPrChange>
          </w:rPr>
          <w:t>不需要向外传输资料的服务器必须有防火墙禁止它们作从内向外的连接。</w:t>
        </w:r>
      </w:ins>
    </w:p>
    <w:p w14:paraId="74009E27" w14:textId="77777777" w:rsidR="0068407B" w:rsidRPr="00876437" w:rsidRDefault="0068407B" w:rsidP="0068407B">
      <w:pPr>
        <w:rPr>
          <w:ins w:id="17138" w:author="Julio Li" w:date="2020-05-15T11:58:00Z"/>
          <w:lang w:val="en-GB" w:eastAsia="zh-CN"/>
          <w:rPrChange w:id="17139" w:author="Kevin Gu" w:date="2020-05-18T10:36:00Z">
            <w:rPr>
              <w:ins w:id="17140" w:author="Julio Li" w:date="2020-05-15T11:58:00Z"/>
              <w:lang w:val="en-US" w:eastAsia="zh-CN"/>
            </w:rPr>
          </w:rPrChange>
        </w:rPr>
      </w:pPr>
      <w:ins w:id="17141" w:author="Julio Li" w:date="2020-05-15T11:58:00Z">
        <w:r w:rsidRPr="00876437">
          <w:rPr>
            <w:lang w:val="en-GB" w:eastAsia="zh-CN"/>
            <w:rPrChange w:id="17142" w:author="Kevin Gu" w:date="2020-05-18T10:36:00Z">
              <w:rPr>
                <w:lang w:val="en-US" w:eastAsia="zh-CN"/>
              </w:rPr>
            </w:rPrChange>
          </w:rPr>
          <w:t>The firewall policy and configuration must be accurately documented.</w:t>
        </w:r>
      </w:ins>
    </w:p>
    <w:p w14:paraId="2E72D363" w14:textId="56C043FD" w:rsidR="0068407B" w:rsidRPr="00876437" w:rsidRDefault="0068407B">
      <w:pPr>
        <w:rPr>
          <w:lang w:val="en-GB" w:eastAsia="zh-CN"/>
          <w:rPrChange w:id="17143" w:author="Kevin Gu" w:date="2020-05-18T10:36:00Z">
            <w:rPr>
              <w:lang w:eastAsia="zh-CN"/>
            </w:rPr>
          </w:rPrChange>
        </w:rPr>
        <w:pPrChange w:id="17144" w:author="Julio Li" w:date="2020-05-15T11:58:00Z">
          <w:pPr>
            <w:pStyle w:val="Heading4"/>
          </w:pPr>
        </w:pPrChange>
      </w:pPr>
      <w:ins w:id="17145" w:author="Julio Li" w:date="2020-05-15T11:58:00Z">
        <w:r w:rsidRPr="00876437">
          <w:rPr>
            <w:rFonts w:hint="eastAsia"/>
            <w:lang w:val="en-GB" w:eastAsia="zh-CN"/>
            <w:rPrChange w:id="17146" w:author="Kevin Gu" w:date="2020-05-18T10:36:00Z">
              <w:rPr>
                <w:rFonts w:hint="eastAsia"/>
                <w:b w:val="0"/>
                <w:lang w:eastAsia="zh-CN"/>
              </w:rPr>
            </w:rPrChange>
          </w:rPr>
          <w:t>防火墙的设定记录必须详细文件化。</w:t>
        </w:r>
      </w:ins>
    </w:p>
    <w:p w14:paraId="15EFE2E6" w14:textId="695E83F5" w:rsidR="00E520B7" w:rsidRPr="00876437" w:rsidDel="0068407B" w:rsidRDefault="00E520B7" w:rsidP="00BB7FA3">
      <w:pPr>
        <w:rPr>
          <w:del w:id="17147" w:author="Julio Li" w:date="2020-05-15T11:58:00Z"/>
          <w:lang w:val="en-GB"/>
          <w:rPrChange w:id="17148" w:author="Kevin Gu" w:date="2020-05-18T10:36:00Z">
            <w:rPr>
              <w:del w:id="17149" w:author="Julio Li" w:date="2020-05-15T11:58:00Z"/>
              <w:lang w:val="en-US"/>
            </w:rPr>
          </w:rPrChange>
        </w:rPr>
      </w:pPr>
      <w:del w:id="17150" w:author="Julio Li" w:date="2020-05-15T11:58:00Z">
        <w:r w:rsidRPr="00876437" w:rsidDel="0068407B">
          <w:rPr>
            <w:lang w:val="en-GB"/>
            <w:rPrChange w:id="17151" w:author="Kevin Gu" w:date="2020-05-18T10:36:00Z">
              <w:rPr>
                <w:lang w:val="en-US"/>
              </w:rPr>
            </w:rPrChange>
          </w:rPr>
          <w:lastRenderedPageBreak/>
          <w:delText xml:space="preserve">The firewall must be managed from the protected (namely, secure) network </w:delText>
        </w:r>
      </w:del>
    </w:p>
    <w:p w14:paraId="2EE04269" w14:textId="1C7C35F4" w:rsidR="00266CC8" w:rsidRPr="00876437" w:rsidDel="0068407B" w:rsidRDefault="00266CC8" w:rsidP="00BB7FA3">
      <w:pPr>
        <w:rPr>
          <w:del w:id="17152" w:author="Julio Li" w:date="2020-05-15T11:58:00Z"/>
          <w:lang w:val="en-GB" w:eastAsia="zh-CN"/>
          <w:rPrChange w:id="17153" w:author="Kevin Gu" w:date="2020-05-18T10:36:00Z">
            <w:rPr>
              <w:del w:id="17154" w:author="Julio Li" w:date="2020-05-15T11:58:00Z"/>
              <w:lang w:val="en-US" w:eastAsia="zh-CN"/>
            </w:rPr>
          </w:rPrChange>
        </w:rPr>
      </w:pPr>
      <w:del w:id="17155" w:author="Julio Li" w:date="2020-05-15T11:58:00Z">
        <w:r w:rsidRPr="00876437" w:rsidDel="0068407B">
          <w:rPr>
            <w:rFonts w:hint="eastAsia"/>
            <w:lang w:val="en-GB" w:eastAsia="zh-CN"/>
            <w:rPrChange w:id="17156" w:author="Kevin Gu" w:date="2020-05-18T10:36:00Z">
              <w:rPr>
                <w:rFonts w:hint="eastAsia"/>
                <w:lang w:val="en-US" w:eastAsia="zh-CN"/>
              </w:rPr>
            </w:rPrChange>
          </w:rPr>
          <w:delText>防火墙必须从受保护的（即安全的）网络上进行管理。</w:delText>
        </w:r>
      </w:del>
    </w:p>
    <w:p w14:paraId="6C607A1A" w14:textId="2CCE4AEC" w:rsidR="00EE718A" w:rsidRPr="00876437" w:rsidDel="0068407B" w:rsidRDefault="00EE718A" w:rsidP="00181CF1">
      <w:pPr>
        <w:rPr>
          <w:del w:id="17157" w:author="Julio Li" w:date="2020-05-15T11:58:00Z"/>
          <w:noProof/>
          <w:lang w:val="en-GB"/>
          <w:rPrChange w:id="17158" w:author="Kevin Gu" w:date="2020-05-18T10:36:00Z">
            <w:rPr>
              <w:del w:id="17159" w:author="Julio Li" w:date="2020-05-15T11:58:00Z"/>
              <w:noProof/>
              <w:lang w:val="en-US"/>
            </w:rPr>
          </w:rPrChange>
        </w:rPr>
      </w:pPr>
      <w:del w:id="17160" w:author="Julio Li" w:date="2020-05-15T11:58:00Z">
        <w:r w:rsidRPr="00876437" w:rsidDel="0068407B">
          <w:rPr>
            <w:noProof/>
            <w:lang w:val="en-GB"/>
            <w:rPrChange w:id="17161" w:author="Kevin Gu" w:date="2020-05-18T10:36:00Z">
              <w:rPr>
                <w:noProof/>
                <w:lang w:val="en-US"/>
              </w:rPr>
            </w:rPrChange>
          </w:rPr>
          <w:delText>Only authorized personnel can manage the firewall. The operator and the administrator are aware of half of the login password for the firewall management system, ensuring that the 4-eyes principles are followed towards each firewall operation.</w:delText>
        </w:r>
      </w:del>
    </w:p>
    <w:p w14:paraId="4C392DFB" w14:textId="506E7BFC" w:rsidR="00266CC8" w:rsidRPr="00876437" w:rsidDel="0068407B" w:rsidRDefault="00266CC8" w:rsidP="00181CF1">
      <w:pPr>
        <w:rPr>
          <w:del w:id="17162" w:author="Julio Li" w:date="2020-05-15T11:58:00Z"/>
          <w:noProof/>
          <w:lang w:val="en-GB" w:eastAsia="zh-CN"/>
          <w:rPrChange w:id="17163" w:author="Kevin Gu" w:date="2020-05-18T10:36:00Z">
            <w:rPr>
              <w:del w:id="17164" w:author="Julio Li" w:date="2020-05-15T11:58:00Z"/>
              <w:noProof/>
              <w:lang w:val="en-US" w:eastAsia="zh-CN"/>
            </w:rPr>
          </w:rPrChange>
        </w:rPr>
      </w:pPr>
      <w:del w:id="17165" w:author="Julio Li" w:date="2020-05-15T11:58:00Z">
        <w:r w:rsidRPr="00876437" w:rsidDel="0068407B">
          <w:rPr>
            <w:rFonts w:hint="eastAsia"/>
            <w:noProof/>
            <w:lang w:val="en-GB" w:eastAsia="zh-CN"/>
            <w:rPrChange w:id="17166" w:author="Kevin Gu" w:date="2020-05-18T10:36:00Z">
              <w:rPr>
                <w:rFonts w:hint="eastAsia"/>
                <w:noProof/>
                <w:lang w:val="en-US" w:eastAsia="zh-CN"/>
              </w:rPr>
            </w:rPrChange>
          </w:rPr>
          <w:delText>只有经过授权的人员才能管理防火墙。操作员和管理员各知道防火墙管理系统的登录密码的一半，以确保每个防火墙操作都遵循四眼原则。</w:delText>
        </w:r>
      </w:del>
    </w:p>
    <w:p w14:paraId="48A5DDCF" w14:textId="7B4517A7" w:rsidR="00EE718A" w:rsidRPr="00876437" w:rsidDel="0068407B" w:rsidRDefault="00EE718A" w:rsidP="00122C6A">
      <w:pPr>
        <w:rPr>
          <w:del w:id="17167" w:author="Julio Li" w:date="2020-05-15T11:58:00Z"/>
          <w:noProof/>
          <w:lang w:val="en-GB"/>
          <w:rPrChange w:id="17168" w:author="Kevin Gu" w:date="2020-05-18T10:36:00Z">
            <w:rPr>
              <w:del w:id="17169" w:author="Julio Li" w:date="2020-05-15T11:58:00Z"/>
              <w:noProof/>
              <w:lang w:val="en-US"/>
            </w:rPr>
          </w:rPrChange>
        </w:rPr>
      </w:pPr>
      <w:del w:id="17170" w:author="Julio Li" w:date="2020-05-15T11:58:00Z">
        <w:r w:rsidRPr="00876437" w:rsidDel="0068407B">
          <w:rPr>
            <w:noProof/>
            <w:lang w:val="en-GB"/>
            <w:rPrChange w:id="17171" w:author="Kevin Gu" w:date="2020-05-18T10:36:00Z">
              <w:rPr>
                <w:noProof/>
                <w:lang w:val="en-US"/>
              </w:rPr>
            </w:rPrChange>
          </w:rPr>
          <w:delText>The firewall must be configured according to the firewall strategy and the IT manager shall audit the firewall log every week; make sure that all documents related to the firewall configuration are stored securely and the attacks blocked by the firewall have been disposed.</w:delText>
        </w:r>
      </w:del>
    </w:p>
    <w:p w14:paraId="1E3B300F" w14:textId="7DB18016" w:rsidR="00266CC8" w:rsidRPr="00876437" w:rsidDel="0068407B" w:rsidRDefault="00266CC8" w:rsidP="00122C6A">
      <w:pPr>
        <w:rPr>
          <w:del w:id="17172" w:author="Julio Li" w:date="2020-05-15T11:58:00Z"/>
          <w:noProof/>
          <w:lang w:val="en-GB" w:eastAsia="zh-CN"/>
          <w:rPrChange w:id="17173" w:author="Kevin Gu" w:date="2020-05-18T10:36:00Z">
            <w:rPr>
              <w:del w:id="17174" w:author="Julio Li" w:date="2020-05-15T11:58:00Z"/>
              <w:noProof/>
              <w:lang w:val="en-US" w:eastAsia="zh-CN"/>
            </w:rPr>
          </w:rPrChange>
        </w:rPr>
      </w:pPr>
      <w:del w:id="17175" w:author="Julio Li" w:date="2020-05-15T11:58:00Z">
        <w:r w:rsidRPr="00876437" w:rsidDel="0068407B">
          <w:rPr>
            <w:rFonts w:hint="eastAsia"/>
            <w:noProof/>
            <w:lang w:val="en-GB" w:eastAsia="zh-CN"/>
            <w:rPrChange w:id="17176" w:author="Kevin Gu" w:date="2020-05-18T10:36:00Z">
              <w:rPr>
                <w:rFonts w:hint="eastAsia"/>
                <w:noProof/>
                <w:lang w:val="en-US" w:eastAsia="zh-CN"/>
              </w:rPr>
            </w:rPrChange>
          </w:rPr>
          <w:delText>防火墙必须按照防火墙策略进行配置，</w:delText>
        </w:r>
        <w:r w:rsidRPr="00876437" w:rsidDel="0068407B">
          <w:rPr>
            <w:noProof/>
            <w:lang w:val="en-GB" w:eastAsia="zh-CN"/>
            <w:rPrChange w:id="17177" w:author="Kevin Gu" w:date="2020-05-18T10:36:00Z">
              <w:rPr>
                <w:noProof/>
                <w:lang w:val="en-US" w:eastAsia="zh-CN"/>
              </w:rPr>
            </w:rPrChange>
          </w:rPr>
          <w:delText>IT</w:delText>
        </w:r>
        <w:r w:rsidRPr="00876437" w:rsidDel="0068407B">
          <w:rPr>
            <w:rFonts w:hint="eastAsia"/>
            <w:noProof/>
            <w:lang w:val="en-GB" w:eastAsia="zh-CN"/>
            <w:rPrChange w:id="17178" w:author="Kevin Gu" w:date="2020-05-18T10:36:00Z">
              <w:rPr>
                <w:rFonts w:hint="eastAsia"/>
                <w:noProof/>
                <w:lang w:val="en-US" w:eastAsia="zh-CN"/>
              </w:rPr>
            </w:rPrChange>
          </w:rPr>
          <w:delText>经理每周对防火墙日志进行审核，确保与防火墙配置相关的所有文档都已安全存储，并且防火墙阻止的攻击已被处理。</w:delText>
        </w:r>
      </w:del>
    </w:p>
    <w:p w14:paraId="5FAF6B77" w14:textId="3CC4C2B0" w:rsidR="00EE718A" w:rsidRPr="00876437" w:rsidDel="0068407B" w:rsidRDefault="00EE718A" w:rsidP="00122C6A">
      <w:pPr>
        <w:rPr>
          <w:del w:id="17179" w:author="Julio Li" w:date="2020-05-15T11:58:00Z"/>
          <w:noProof/>
          <w:lang w:val="en-GB"/>
          <w:rPrChange w:id="17180" w:author="Kevin Gu" w:date="2020-05-18T10:36:00Z">
            <w:rPr>
              <w:del w:id="17181" w:author="Julio Li" w:date="2020-05-15T11:58:00Z"/>
              <w:noProof/>
              <w:lang w:val="en-US"/>
            </w:rPr>
          </w:rPrChange>
        </w:rPr>
      </w:pPr>
      <w:del w:id="17182" w:author="Julio Li" w:date="2020-05-15T11:58:00Z">
        <w:r w:rsidRPr="00876437" w:rsidDel="0068407B">
          <w:rPr>
            <w:noProof/>
            <w:lang w:val="en-GB"/>
            <w:rPrChange w:id="17183" w:author="Kevin Gu" w:date="2020-05-18T10:36:00Z">
              <w:rPr>
                <w:noProof/>
                <w:lang w:val="en-US"/>
              </w:rPr>
            </w:rPrChange>
          </w:rPr>
          <w:delText>Any modification towards the firewall configuration should be applied and filled the Firewall Modification Application Form, the IT manager should sign to confirm after testing the modiifcation, the details for the changes to configuration should also be recoded in this form.</w:delText>
        </w:r>
      </w:del>
    </w:p>
    <w:p w14:paraId="67BAA106" w14:textId="0D651E51" w:rsidR="00266CC8" w:rsidRPr="00876437" w:rsidDel="0068407B" w:rsidRDefault="00266CC8" w:rsidP="00122C6A">
      <w:pPr>
        <w:rPr>
          <w:del w:id="17184" w:author="Julio Li" w:date="2020-05-15T11:58:00Z"/>
          <w:noProof/>
          <w:lang w:val="en-GB" w:eastAsia="zh-CN"/>
          <w:rPrChange w:id="17185" w:author="Kevin Gu" w:date="2020-05-18T10:36:00Z">
            <w:rPr>
              <w:del w:id="17186" w:author="Julio Li" w:date="2020-05-15T11:58:00Z"/>
              <w:noProof/>
              <w:lang w:val="en-US" w:eastAsia="zh-CN"/>
            </w:rPr>
          </w:rPrChange>
        </w:rPr>
      </w:pPr>
      <w:del w:id="17187" w:author="Julio Li" w:date="2020-05-15T11:58:00Z">
        <w:r w:rsidRPr="00876437" w:rsidDel="0068407B">
          <w:rPr>
            <w:rFonts w:hint="eastAsia"/>
            <w:noProof/>
            <w:lang w:val="en-GB" w:eastAsia="zh-CN"/>
            <w:rPrChange w:id="17188" w:author="Kevin Gu" w:date="2020-05-18T10:36:00Z">
              <w:rPr>
                <w:rFonts w:hint="eastAsia"/>
                <w:noProof/>
                <w:lang w:val="en-US" w:eastAsia="zh-CN"/>
              </w:rPr>
            </w:rPrChange>
          </w:rPr>
          <w:delText>在对防火墙配置做任何修改前均应填写《防火墙修改申请表》，</w:delText>
        </w:r>
        <w:r w:rsidRPr="00876437" w:rsidDel="0068407B">
          <w:rPr>
            <w:noProof/>
            <w:lang w:val="en-GB" w:eastAsia="zh-CN"/>
            <w:rPrChange w:id="17189" w:author="Kevin Gu" w:date="2020-05-18T10:36:00Z">
              <w:rPr>
                <w:noProof/>
                <w:lang w:val="en-US" w:eastAsia="zh-CN"/>
              </w:rPr>
            </w:rPrChange>
          </w:rPr>
          <w:delText>IT</w:delText>
        </w:r>
        <w:r w:rsidRPr="00876437" w:rsidDel="0068407B">
          <w:rPr>
            <w:rFonts w:hint="eastAsia"/>
            <w:noProof/>
            <w:lang w:val="en-GB" w:eastAsia="zh-CN"/>
            <w:rPrChange w:id="17190" w:author="Kevin Gu" w:date="2020-05-18T10:36:00Z">
              <w:rPr>
                <w:rFonts w:hint="eastAsia"/>
                <w:noProof/>
                <w:lang w:val="en-US" w:eastAsia="zh-CN"/>
              </w:rPr>
            </w:rPrChange>
          </w:rPr>
          <w:delText>经理应在测试修改后签字确认，对配置的修改细节也应在此表格中记录。</w:delText>
        </w:r>
      </w:del>
    </w:p>
    <w:p w14:paraId="7DC0597D" w14:textId="0E526EA0" w:rsidR="00E520B7" w:rsidRPr="00876437" w:rsidDel="0068407B" w:rsidRDefault="00E520B7" w:rsidP="00181CF1">
      <w:pPr>
        <w:pStyle w:val="Heading4"/>
        <w:rPr>
          <w:del w:id="17191" w:author="Julio Li" w:date="2020-05-15T11:59:00Z"/>
          <w:lang w:val="en-GB" w:eastAsia="zh-CN"/>
          <w:rPrChange w:id="17192" w:author="Kevin Gu" w:date="2020-05-18T10:36:00Z">
            <w:rPr>
              <w:del w:id="17193" w:author="Julio Li" w:date="2020-05-15T11:59:00Z"/>
              <w:lang w:eastAsia="zh-CN"/>
            </w:rPr>
          </w:rPrChange>
        </w:rPr>
      </w:pPr>
      <w:del w:id="17194" w:author="Julio Li" w:date="2020-05-15T11:59:00Z">
        <w:r w:rsidRPr="00876437" w:rsidDel="0068407B">
          <w:rPr>
            <w:b w:val="0"/>
            <w:lang w:val="en-GB"/>
            <w:rPrChange w:id="17195" w:author="Kevin Gu" w:date="2020-05-18T10:36:00Z">
              <w:rPr>
                <w:b w:val="0"/>
              </w:rPr>
            </w:rPrChange>
          </w:rPr>
          <w:delText>Firewall Configuration Strategy</w:delText>
        </w:r>
        <w:r w:rsidR="00266CC8" w:rsidRPr="00876437" w:rsidDel="0068407B">
          <w:rPr>
            <w:b w:val="0"/>
            <w:lang w:val="en-GB"/>
            <w:rPrChange w:id="17196" w:author="Kevin Gu" w:date="2020-05-18T10:36:00Z">
              <w:rPr>
                <w:b w:val="0"/>
              </w:rPr>
            </w:rPrChange>
          </w:rPr>
          <w:delText xml:space="preserve"> </w:delText>
        </w:r>
        <w:r w:rsidR="00266CC8" w:rsidRPr="00876437" w:rsidDel="0068407B">
          <w:rPr>
            <w:rFonts w:hint="eastAsia"/>
            <w:b w:val="0"/>
            <w:lang w:val="en-GB" w:eastAsia="zh-CN"/>
            <w:rPrChange w:id="17197" w:author="Kevin Gu" w:date="2020-05-18T10:36:00Z">
              <w:rPr>
                <w:rFonts w:hint="eastAsia"/>
                <w:b w:val="0"/>
                <w:lang w:eastAsia="zh-CN"/>
              </w:rPr>
            </w:rPrChange>
          </w:rPr>
          <w:delText>防火墙配置策略</w:delText>
        </w:r>
      </w:del>
    </w:p>
    <w:p w14:paraId="57360958" w14:textId="7CA6FDA9" w:rsidR="00E520B7" w:rsidRPr="00876437" w:rsidDel="0068407B" w:rsidRDefault="00E520B7" w:rsidP="00181CF1">
      <w:pPr>
        <w:rPr>
          <w:del w:id="17198" w:author="Julio Li" w:date="2020-05-15T11:59:00Z"/>
          <w:lang w:val="en-GB"/>
          <w:rPrChange w:id="17199" w:author="Kevin Gu" w:date="2020-05-18T10:36:00Z">
            <w:rPr>
              <w:del w:id="17200" w:author="Julio Li" w:date="2020-05-15T11:59:00Z"/>
              <w:lang w:val="en-US"/>
            </w:rPr>
          </w:rPrChange>
        </w:rPr>
      </w:pPr>
      <w:del w:id="17201" w:author="Julio Li" w:date="2020-05-15T11:59:00Z">
        <w:r w:rsidRPr="00876437" w:rsidDel="0068407B">
          <w:rPr>
            <w:lang w:val="en-GB"/>
            <w:rPrChange w:id="17202" w:author="Kevin Gu" w:date="2020-05-18T10:36:00Z">
              <w:rPr>
                <w:lang w:val="en-US"/>
              </w:rPr>
            </w:rPrChange>
          </w:rPr>
          <w:delText>Run a firewall in the dedicated hardware, implement appropriate operating system control measures for the firewall; all the software that is not related to firewall, such as: compiler, editor and communication software must be removed or disabled.</w:delText>
        </w:r>
      </w:del>
    </w:p>
    <w:p w14:paraId="4F115567" w14:textId="12927368" w:rsidR="00266CC8" w:rsidRPr="00876437" w:rsidDel="0068407B" w:rsidRDefault="00266CC8" w:rsidP="00181CF1">
      <w:pPr>
        <w:rPr>
          <w:del w:id="17203" w:author="Julio Li" w:date="2020-05-15T11:59:00Z"/>
          <w:lang w:val="en-GB" w:eastAsia="zh-CN"/>
          <w:rPrChange w:id="17204" w:author="Kevin Gu" w:date="2020-05-18T10:36:00Z">
            <w:rPr>
              <w:del w:id="17205" w:author="Julio Li" w:date="2020-05-15T11:59:00Z"/>
              <w:lang w:val="en-US" w:eastAsia="zh-CN"/>
            </w:rPr>
          </w:rPrChange>
        </w:rPr>
      </w:pPr>
      <w:del w:id="17206" w:author="Julio Li" w:date="2020-05-15T11:59:00Z">
        <w:r w:rsidRPr="00876437" w:rsidDel="0068407B">
          <w:rPr>
            <w:rFonts w:hint="eastAsia"/>
            <w:lang w:val="en-GB" w:eastAsia="zh-CN"/>
            <w:rPrChange w:id="17207" w:author="Kevin Gu" w:date="2020-05-18T10:36:00Z">
              <w:rPr>
                <w:rFonts w:hint="eastAsia"/>
                <w:lang w:val="en-US" w:eastAsia="zh-CN"/>
              </w:rPr>
            </w:rPrChange>
          </w:rPr>
          <w:delText>在专用硬件中运行防火墙，对防火墙执行适当的操作系统控制措施，所有与防火墙无关的软件，如编译器，编辑器和通信软件必须删除或禁用。</w:delText>
        </w:r>
      </w:del>
    </w:p>
    <w:p w14:paraId="6706217D" w14:textId="48A4F975" w:rsidR="00A73016" w:rsidRPr="00876437" w:rsidDel="0068407B" w:rsidRDefault="00A73016" w:rsidP="00A73016">
      <w:pPr>
        <w:rPr>
          <w:del w:id="17208" w:author="Julio Li" w:date="2020-05-15T11:59:00Z"/>
          <w:lang w:val="en-GB"/>
          <w:rPrChange w:id="17209" w:author="Kevin Gu" w:date="2020-05-18T10:36:00Z">
            <w:rPr>
              <w:del w:id="17210" w:author="Julio Li" w:date="2020-05-15T11:59:00Z"/>
              <w:lang w:val="en-US"/>
            </w:rPr>
          </w:rPrChange>
        </w:rPr>
      </w:pPr>
      <w:del w:id="17211" w:author="Julio Li" w:date="2020-05-15T11:59:00Z">
        <w:r w:rsidRPr="00876437" w:rsidDel="0068407B">
          <w:rPr>
            <w:lang w:val="en-GB"/>
            <w:rPrChange w:id="17212" w:author="Kevin Gu" w:date="2020-05-18T10:36:00Z">
              <w:rPr>
                <w:lang w:val="en-US"/>
              </w:rPr>
            </w:rPrChange>
          </w:rPr>
          <w:delText>Establish the management and configuration standard of firewall; any connection between the system (and its components) storing the production data and the public servers must be isolated with firewall, to reject all communications from the unreliable network and hosts (except for the protocol required for production data environment).</w:delText>
        </w:r>
      </w:del>
    </w:p>
    <w:p w14:paraId="713FA6C7" w14:textId="64EF44E6" w:rsidR="00266CC8" w:rsidRPr="00876437" w:rsidDel="0068407B" w:rsidRDefault="00162779" w:rsidP="00A73016">
      <w:pPr>
        <w:rPr>
          <w:del w:id="17213" w:author="Julio Li" w:date="2020-05-15T11:59:00Z"/>
          <w:lang w:val="en-GB" w:eastAsia="zh-CN"/>
          <w:rPrChange w:id="17214" w:author="Kevin Gu" w:date="2020-05-18T10:36:00Z">
            <w:rPr>
              <w:del w:id="17215" w:author="Julio Li" w:date="2020-05-15T11:59:00Z"/>
              <w:lang w:val="en-US" w:eastAsia="zh-CN"/>
            </w:rPr>
          </w:rPrChange>
        </w:rPr>
      </w:pPr>
      <w:del w:id="17216" w:author="Julio Li" w:date="2020-05-15T11:59:00Z">
        <w:r w:rsidRPr="00876437" w:rsidDel="0068407B">
          <w:rPr>
            <w:rFonts w:hint="eastAsia"/>
            <w:lang w:val="en-GB" w:eastAsia="zh-CN"/>
            <w:rPrChange w:id="17217" w:author="Kevin Gu" w:date="2020-05-18T10:36:00Z">
              <w:rPr>
                <w:rFonts w:hint="eastAsia"/>
                <w:lang w:val="en-US" w:eastAsia="zh-CN"/>
              </w:rPr>
            </w:rPrChange>
          </w:rPr>
          <w:delText>建立防火墙的管理和配置标准；存储生产数据的系统（及其组件）与公共服务器之间的任何连接都必须与防火墙隔离，以拒绝来自不可靠网络和主机的所有通信</w:delText>
        </w:r>
        <w:r w:rsidRPr="00876437" w:rsidDel="0068407B">
          <w:rPr>
            <w:lang w:val="en-GB" w:eastAsia="zh-CN"/>
            <w:rPrChange w:id="17218" w:author="Kevin Gu" w:date="2020-05-18T10:36:00Z">
              <w:rPr>
                <w:lang w:val="en-US" w:eastAsia="zh-CN"/>
              </w:rPr>
            </w:rPrChange>
          </w:rPr>
          <w:delText>(</w:delText>
        </w:r>
        <w:r w:rsidRPr="00876437" w:rsidDel="0068407B">
          <w:rPr>
            <w:rFonts w:hint="eastAsia"/>
            <w:lang w:val="en-GB" w:eastAsia="zh-CN"/>
            <w:rPrChange w:id="17219" w:author="Kevin Gu" w:date="2020-05-18T10:36:00Z">
              <w:rPr>
                <w:rFonts w:hint="eastAsia"/>
                <w:lang w:val="en-US" w:eastAsia="zh-CN"/>
              </w:rPr>
            </w:rPrChange>
          </w:rPr>
          <w:delText>生产数据环境所需的协议除外</w:delText>
        </w:r>
        <w:r w:rsidRPr="00876437" w:rsidDel="0068407B">
          <w:rPr>
            <w:lang w:val="en-GB" w:eastAsia="zh-CN"/>
            <w:rPrChange w:id="17220" w:author="Kevin Gu" w:date="2020-05-18T10:36:00Z">
              <w:rPr>
                <w:lang w:val="en-US" w:eastAsia="zh-CN"/>
              </w:rPr>
            </w:rPrChange>
          </w:rPr>
          <w:delText>)</w:delText>
        </w:r>
        <w:r w:rsidRPr="00876437" w:rsidDel="0068407B">
          <w:rPr>
            <w:rFonts w:hint="eastAsia"/>
            <w:lang w:val="en-GB" w:eastAsia="zh-CN"/>
            <w:rPrChange w:id="17221" w:author="Kevin Gu" w:date="2020-05-18T10:36:00Z">
              <w:rPr>
                <w:rFonts w:hint="eastAsia"/>
                <w:lang w:val="en-US" w:eastAsia="zh-CN"/>
              </w:rPr>
            </w:rPrChange>
          </w:rPr>
          <w:delText>。</w:delText>
        </w:r>
      </w:del>
    </w:p>
    <w:p w14:paraId="31EE0F7D" w14:textId="25E95CC2" w:rsidR="00A73016" w:rsidRPr="00876437" w:rsidDel="0068407B" w:rsidRDefault="00A73016" w:rsidP="00A73016">
      <w:pPr>
        <w:rPr>
          <w:del w:id="17222" w:author="Julio Li" w:date="2020-05-15T11:59:00Z"/>
          <w:lang w:val="en-GB"/>
          <w:rPrChange w:id="17223" w:author="Kevin Gu" w:date="2020-05-18T10:36:00Z">
            <w:rPr>
              <w:del w:id="17224" w:author="Julio Li" w:date="2020-05-15T11:59:00Z"/>
              <w:lang w:val="en-US"/>
            </w:rPr>
          </w:rPrChange>
        </w:rPr>
      </w:pPr>
      <w:del w:id="17225" w:author="Julio Li" w:date="2020-05-15T11:59:00Z">
        <w:r w:rsidRPr="00876437" w:rsidDel="0068407B">
          <w:rPr>
            <w:lang w:val="en-GB"/>
            <w:rPrChange w:id="17226" w:author="Kevin Gu" w:date="2020-05-18T10:36:00Z">
              <w:rPr>
                <w:lang w:val="en-US"/>
              </w:rPr>
            </w:rPrChange>
          </w:rPr>
          <w:delText>The firewall is deployed between the office network and internet, the office network DMZ and server area are also deployed.</w:delText>
        </w:r>
      </w:del>
    </w:p>
    <w:p w14:paraId="14D4F72B" w14:textId="363D3F63" w:rsidR="00162779" w:rsidRPr="00876437" w:rsidDel="0068407B" w:rsidRDefault="00162779" w:rsidP="00162779">
      <w:pPr>
        <w:spacing w:before="120" w:after="0"/>
        <w:rPr>
          <w:del w:id="17227" w:author="Julio Li" w:date="2020-05-15T11:59:00Z"/>
          <w:noProof/>
          <w:lang w:val="en-GB" w:eastAsia="zh-CN"/>
          <w:rPrChange w:id="17228" w:author="Kevin Gu" w:date="2020-05-18T10:36:00Z">
            <w:rPr>
              <w:del w:id="17229" w:author="Julio Li" w:date="2020-05-15T11:59:00Z"/>
              <w:noProof/>
              <w:lang w:val="en-US" w:eastAsia="zh-CN"/>
            </w:rPr>
          </w:rPrChange>
        </w:rPr>
      </w:pPr>
      <w:del w:id="17230" w:author="Julio Li" w:date="2020-05-15T11:59:00Z">
        <w:r w:rsidRPr="00876437" w:rsidDel="0068407B">
          <w:rPr>
            <w:rFonts w:hint="eastAsia"/>
            <w:noProof/>
            <w:lang w:val="en-GB" w:eastAsia="zh-CN"/>
            <w:rPrChange w:id="17231" w:author="Kevin Gu" w:date="2020-05-18T10:36:00Z">
              <w:rPr>
                <w:rFonts w:hint="eastAsia"/>
                <w:noProof/>
                <w:lang w:val="en-US" w:eastAsia="zh-CN"/>
              </w:rPr>
            </w:rPrChange>
          </w:rPr>
          <w:delText>防火墙被部署在办公网络和互联网之间，并且还部署了办公网络</w:delText>
        </w:r>
        <w:r w:rsidRPr="00876437" w:rsidDel="0068407B">
          <w:rPr>
            <w:noProof/>
            <w:lang w:val="en-GB" w:eastAsia="zh-CN"/>
            <w:rPrChange w:id="17232" w:author="Kevin Gu" w:date="2020-05-18T10:36:00Z">
              <w:rPr>
                <w:noProof/>
                <w:lang w:val="en-US" w:eastAsia="zh-CN"/>
              </w:rPr>
            </w:rPrChange>
          </w:rPr>
          <w:delText>DMZ</w:delText>
        </w:r>
        <w:r w:rsidRPr="00876437" w:rsidDel="0068407B">
          <w:rPr>
            <w:rFonts w:hint="eastAsia"/>
            <w:noProof/>
            <w:lang w:val="en-GB" w:eastAsia="zh-CN"/>
            <w:rPrChange w:id="17233" w:author="Kevin Gu" w:date="2020-05-18T10:36:00Z">
              <w:rPr>
                <w:rFonts w:hint="eastAsia"/>
                <w:noProof/>
                <w:lang w:val="en-US" w:eastAsia="zh-CN"/>
              </w:rPr>
            </w:rPrChange>
          </w:rPr>
          <w:delText>区域和服务器区域。</w:delText>
        </w:r>
      </w:del>
    </w:p>
    <w:p w14:paraId="491AEE68" w14:textId="1317959E" w:rsidR="00A73016" w:rsidRPr="00876437" w:rsidDel="0068407B" w:rsidRDefault="00A73016" w:rsidP="00A73016">
      <w:pPr>
        <w:rPr>
          <w:del w:id="17234" w:author="Julio Li" w:date="2020-05-15T11:59:00Z"/>
          <w:lang w:val="en-GB"/>
          <w:rPrChange w:id="17235" w:author="Kevin Gu" w:date="2020-05-18T10:36:00Z">
            <w:rPr>
              <w:del w:id="17236" w:author="Julio Li" w:date="2020-05-15T11:59:00Z"/>
              <w:lang w:val="en-US"/>
            </w:rPr>
          </w:rPrChange>
        </w:rPr>
      </w:pPr>
      <w:del w:id="17237" w:author="Julio Li" w:date="2020-05-15T11:59:00Z">
        <w:r w:rsidRPr="00876437" w:rsidDel="0068407B">
          <w:rPr>
            <w:lang w:val="en-GB"/>
            <w:rPrChange w:id="17238" w:author="Kevin Gu" w:date="2020-05-18T10:36:00Z">
              <w:rPr>
                <w:lang w:val="en-US"/>
              </w:rPr>
            </w:rPrChange>
          </w:rPr>
          <w:delText>The IPS is deployed at the firewall to monitor possible attacks, record the intrusion events and report alarm for the current intrusion events.</w:delText>
        </w:r>
      </w:del>
    </w:p>
    <w:p w14:paraId="2938F80E" w14:textId="70E20C42" w:rsidR="00162779" w:rsidRPr="00876437" w:rsidDel="0068407B" w:rsidRDefault="00162779" w:rsidP="00A73016">
      <w:pPr>
        <w:rPr>
          <w:del w:id="17239" w:author="Julio Li" w:date="2020-05-15T11:59:00Z"/>
          <w:lang w:val="en-GB" w:eastAsia="zh-CN"/>
          <w:rPrChange w:id="17240" w:author="Kevin Gu" w:date="2020-05-18T10:36:00Z">
            <w:rPr>
              <w:del w:id="17241" w:author="Julio Li" w:date="2020-05-15T11:59:00Z"/>
              <w:lang w:val="en-US" w:eastAsia="zh-CN"/>
            </w:rPr>
          </w:rPrChange>
        </w:rPr>
      </w:pPr>
      <w:del w:id="17242" w:author="Julio Li" w:date="2020-05-15T11:59:00Z">
        <w:r w:rsidRPr="00876437" w:rsidDel="0068407B">
          <w:rPr>
            <w:rFonts w:hint="eastAsia"/>
            <w:lang w:val="en-GB" w:eastAsia="zh-CN"/>
            <w:rPrChange w:id="17243" w:author="Kevin Gu" w:date="2020-05-18T10:36:00Z">
              <w:rPr>
                <w:rFonts w:hint="eastAsia"/>
                <w:lang w:val="en-US" w:eastAsia="zh-CN"/>
              </w:rPr>
            </w:rPrChange>
          </w:rPr>
          <w:delText>必须在网络中部署防入侵防御系统，来发现并监视可能的攻击，将所有的入侵事件记录并将当前情况发出警报。</w:delText>
        </w:r>
      </w:del>
    </w:p>
    <w:p w14:paraId="0990F69F" w14:textId="7E7681D8" w:rsidR="00AE4E67" w:rsidRPr="00876437" w:rsidDel="0068407B" w:rsidRDefault="00A73016" w:rsidP="00A73016">
      <w:pPr>
        <w:rPr>
          <w:del w:id="17244" w:author="Julio Li" w:date="2020-05-15T11:59:00Z"/>
          <w:lang w:val="en-GB"/>
          <w:rPrChange w:id="17245" w:author="Kevin Gu" w:date="2020-05-18T10:36:00Z">
            <w:rPr>
              <w:del w:id="17246" w:author="Julio Li" w:date="2020-05-15T11:59:00Z"/>
              <w:lang w:val="en-US"/>
            </w:rPr>
          </w:rPrChange>
        </w:rPr>
      </w:pPr>
      <w:del w:id="17247" w:author="Julio Li" w:date="2020-05-15T11:59:00Z">
        <w:r w:rsidRPr="00876437" w:rsidDel="0068407B">
          <w:rPr>
            <w:lang w:val="en-GB"/>
            <w:rPrChange w:id="17248" w:author="Kevin Gu" w:date="2020-05-18T10:36:00Z">
              <w:rPr>
                <w:lang w:val="en-US"/>
              </w:rPr>
            </w:rPrChange>
          </w:rPr>
          <w:delText>The strategy details of firewall could also be referenced from the server internal control table.</w:delText>
        </w:r>
      </w:del>
    </w:p>
    <w:p w14:paraId="1951FAD2" w14:textId="3BFDFCC1" w:rsidR="00162779" w:rsidRPr="00876437" w:rsidDel="0068407B" w:rsidRDefault="00162779" w:rsidP="00A73016">
      <w:pPr>
        <w:rPr>
          <w:del w:id="17249" w:author="Julio Li" w:date="2020-05-15T11:59:00Z"/>
          <w:lang w:val="en-GB" w:eastAsia="zh-CN"/>
          <w:rPrChange w:id="17250" w:author="Kevin Gu" w:date="2020-05-18T10:36:00Z">
            <w:rPr>
              <w:del w:id="17251" w:author="Julio Li" w:date="2020-05-15T11:59:00Z"/>
              <w:lang w:val="en-US" w:eastAsia="zh-CN"/>
            </w:rPr>
          </w:rPrChange>
        </w:rPr>
      </w:pPr>
      <w:del w:id="17252" w:author="Julio Li" w:date="2020-05-15T11:59:00Z">
        <w:r w:rsidRPr="00876437" w:rsidDel="0068407B">
          <w:rPr>
            <w:rFonts w:hint="eastAsia"/>
            <w:lang w:val="en-GB" w:eastAsia="zh-CN"/>
            <w:rPrChange w:id="17253" w:author="Kevin Gu" w:date="2020-05-18T10:36:00Z">
              <w:rPr>
                <w:rFonts w:hint="eastAsia"/>
                <w:lang w:val="en-US" w:eastAsia="zh-CN"/>
              </w:rPr>
            </w:rPrChange>
          </w:rPr>
          <w:delText>防火墙的策略细节也可以从服务器内部控制表中引用。</w:delText>
        </w:r>
      </w:del>
    </w:p>
    <w:p w14:paraId="79100195" w14:textId="266ACC8F" w:rsidR="00E520B7" w:rsidRPr="00876437" w:rsidRDefault="00E520B7" w:rsidP="00181CF1">
      <w:pPr>
        <w:pStyle w:val="Heading4"/>
        <w:rPr>
          <w:ins w:id="17254" w:author="Julio Li" w:date="2020-05-15T11:58:00Z"/>
          <w:lang w:val="en-GB" w:eastAsia="zh-CN"/>
          <w:rPrChange w:id="17255" w:author="Kevin Gu" w:date="2020-05-18T10:36:00Z">
            <w:rPr>
              <w:ins w:id="17256" w:author="Julio Li" w:date="2020-05-15T11:58:00Z"/>
              <w:lang w:eastAsia="zh-CN"/>
            </w:rPr>
          </w:rPrChange>
        </w:rPr>
      </w:pPr>
      <w:r w:rsidRPr="00876437">
        <w:rPr>
          <w:lang w:val="en-GB"/>
          <w:rPrChange w:id="17257" w:author="Kevin Gu" w:date="2020-05-18T10:36:00Z">
            <w:rPr/>
          </w:rPrChange>
        </w:rPr>
        <w:t>Firewall Audit</w:t>
      </w:r>
      <w:r w:rsidR="00162779" w:rsidRPr="00876437">
        <w:rPr>
          <w:lang w:val="en-GB"/>
          <w:rPrChange w:id="17258" w:author="Kevin Gu" w:date="2020-05-18T10:36:00Z">
            <w:rPr/>
          </w:rPrChange>
        </w:rPr>
        <w:t xml:space="preserve"> </w:t>
      </w:r>
      <w:r w:rsidR="00162779" w:rsidRPr="00876437">
        <w:rPr>
          <w:rFonts w:hint="eastAsia"/>
          <w:lang w:val="en-GB" w:eastAsia="zh-CN"/>
          <w:rPrChange w:id="17259" w:author="Kevin Gu" w:date="2020-05-18T10:36:00Z">
            <w:rPr>
              <w:rFonts w:hint="eastAsia"/>
              <w:lang w:eastAsia="zh-CN"/>
            </w:rPr>
          </w:rPrChange>
        </w:rPr>
        <w:t>防火墙审核</w:t>
      </w:r>
    </w:p>
    <w:p w14:paraId="2C904069" w14:textId="77213745" w:rsidR="0068407B" w:rsidRPr="00876437" w:rsidRDefault="0068407B" w:rsidP="0068407B">
      <w:pPr>
        <w:rPr>
          <w:ins w:id="17260" w:author="Julio Li" w:date="2020-05-15T11:58:00Z"/>
          <w:lang w:val="en-GB" w:eastAsia="zh-CN"/>
          <w:rPrChange w:id="17261" w:author="Kevin Gu" w:date="2020-05-18T10:36:00Z">
            <w:rPr>
              <w:ins w:id="17262" w:author="Julio Li" w:date="2020-05-15T11:58:00Z"/>
              <w:lang w:val="en-US" w:eastAsia="zh-CN"/>
            </w:rPr>
          </w:rPrChange>
        </w:rPr>
      </w:pPr>
      <w:ins w:id="17263" w:author="Julio Li" w:date="2020-05-15T11:58:00Z">
        <w:r w:rsidRPr="00876437">
          <w:rPr>
            <w:lang w:val="en-GB" w:eastAsia="zh-CN"/>
            <w:rPrChange w:id="17264" w:author="Kevin Gu" w:date="2020-05-18T10:36:00Z">
              <w:rPr>
                <w:lang w:val="en-US" w:eastAsia="zh-CN"/>
              </w:rPr>
            </w:rPrChange>
          </w:rPr>
          <w:t>Any change in firewall settings must be handled according to procedures</w:t>
        </w:r>
      </w:ins>
      <w:ins w:id="17265" w:author="Julio Li [2]" w:date="2020-09-08T10:59:00Z">
        <w:r w:rsidR="00F90008">
          <w:rPr>
            <w:lang w:val="en-GB" w:eastAsia="zh-CN"/>
          </w:rPr>
          <w:t>. The procedure is operated by IT engineer and approved by securit</w:t>
        </w:r>
      </w:ins>
      <w:ins w:id="17266" w:author="Julio Li [2]" w:date="2020-09-08T11:00:00Z">
        <w:r w:rsidR="00F90008">
          <w:rPr>
            <w:lang w:val="en-GB" w:eastAsia="zh-CN"/>
          </w:rPr>
          <w:t xml:space="preserve">y manager. </w:t>
        </w:r>
      </w:ins>
      <w:ins w:id="17267" w:author="Julio Li" w:date="2020-05-15T11:58:00Z">
        <w:del w:id="17268" w:author="Julio Li [2]" w:date="2020-09-08T10:59:00Z">
          <w:r w:rsidRPr="00876437" w:rsidDel="00F90008">
            <w:rPr>
              <w:lang w:val="en-GB" w:eastAsia="zh-CN"/>
              <w:rPrChange w:id="17269" w:author="Kevin Gu" w:date="2020-05-18T10:36:00Z">
                <w:rPr>
                  <w:lang w:val="en-US" w:eastAsia="zh-CN"/>
                </w:rPr>
              </w:rPrChange>
            </w:rPr>
            <w:delText xml:space="preserve">, with the CISO being the final approving officer. </w:delText>
          </w:r>
        </w:del>
      </w:ins>
      <w:ins w:id="17270" w:author="Kevin Gu" w:date="2020-05-18T13:08:00Z">
        <w:r w:rsidR="00462610">
          <w:rPr>
            <w:lang w:val="en-GB" w:eastAsia="zh-CN"/>
          </w:rPr>
          <w:t>The procedure needs to follow the 4-eyes princi</w:t>
        </w:r>
      </w:ins>
      <w:ins w:id="17271" w:author="Kevin Gu" w:date="2020-05-18T13:09:00Z">
        <w:r w:rsidR="00462610">
          <w:rPr>
            <w:lang w:val="en-GB" w:eastAsia="zh-CN"/>
          </w:rPr>
          <w:t>ple.</w:t>
        </w:r>
      </w:ins>
    </w:p>
    <w:p w14:paraId="3503C0AB" w14:textId="049F3775" w:rsidR="0068407B" w:rsidRPr="00876437" w:rsidRDefault="0068407B" w:rsidP="0068407B">
      <w:pPr>
        <w:rPr>
          <w:ins w:id="17272" w:author="Julio Li" w:date="2020-05-15T11:58:00Z"/>
          <w:lang w:val="en-GB" w:eastAsia="zh-CN"/>
          <w:rPrChange w:id="17273" w:author="Kevin Gu" w:date="2020-05-18T10:36:00Z">
            <w:rPr>
              <w:ins w:id="17274" w:author="Julio Li" w:date="2020-05-15T11:58:00Z"/>
              <w:lang w:val="en-US" w:eastAsia="zh-CN"/>
            </w:rPr>
          </w:rPrChange>
        </w:rPr>
      </w:pPr>
      <w:commentRangeStart w:id="17275"/>
      <w:commentRangeStart w:id="17276"/>
      <w:ins w:id="17277" w:author="Julio Li" w:date="2020-05-15T11:58:00Z">
        <w:r w:rsidRPr="00876437">
          <w:rPr>
            <w:rFonts w:hint="eastAsia"/>
            <w:lang w:val="en-GB" w:eastAsia="zh-CN"/>
            <w:rPrChange w:id="17278" w:author="Kevin Gu" w:date="2020-05-18T10:36:00Z">
              <w:rPr>
                <w:rFonts w:hint="eastAsia"/>
                <w:lang w:val="en-US" w:eastAsia="zh-CN"/>
              </w:rPr>
            </w:rPrChange>
          </w:rPr>
          <w:t>任何防火墙设定变更都必须依据程序处理，</w:t>
        </w:r>
      </w:ins>
      <w:ins w:id="17279" w:author="Julio Li [2]" w:date="2020-09-08T11:00:00Z">
        <w:r w:rsidR="00F90008">
          <w:rPr>
            <w:rFonts w:hint="eastAsia"/>
            <w:lang w:val="en-GB" w:eastAsia="zh-CN"/>
          </w:rPr>
          <w:t>流程由</w:t>
        </w:r>
        <w:r w:rsidR="00F90008">
          <w:rPr>
            <w:rFonts w:hint="eastAsia"/>
            <w:lang w:val="en-GB" w:eastAsia="zh-CN"/>
          </w:rPr>
          <w:t>IT</w:t>
        </w:r>
        <w:r w:rsidR="00F90008">
          <w:rPr>
            <w:rFonts w:hint="eastAsia"/>
            <w:lang w:val="en-GB" w:eastAsia="zh-CN"/>
          </w:rPr>
          <w:t>工程师操作由安全经理批准。防</w:t>
        </w:r>
      </w:ins>
      <w:commentRangeStart w:id="17280"/>
      <w:commentRangeStart w:id="17281"/>
      <w:ins w:id="17282" w:author="Julio Li" w:date="2020-05-15T11:58:00Z">
        <w:del w:id="17283" w:author="Julio Li [2]" w:date="2020-09-08T11:00:00Z">
          <w:r w:rsidRPr="00876437" w:rsidDel="00F90008">
            <w:rPr>
              <w:rFonts w:hint="eastAsia"/>
              <w:lang w:val="en-GB" w:eastAsia="zh-CN"/>
              <w:rPrChange w:id="17284" w:author="Kevin Gu" w:date="2020-05-18T10:36:00Z">
                <w:rPr>
                  <w:rFonts w:hint="eastAsia"/>
                  <w:lang w:val="en-US" w:eastAsia="zh-CN"/>
                </w:rPr>
              </w:rPrChange>
            </w:rPr>
            <w:delText>并由</w:delText>
          </w:r>
          <w:r w:rsidRPr="00876437" w:rsidDel="00F90008">
            <w:rPr>
              <w:lang w:val="en-GB" w:eastAsia="zh-CN"/>
              <w:rPrChange w:id="17285" w:author="Kevin Gu" w:date="2020-05-18T10:36:00Z">
                <w:rPr>
                  <w:lang w:val="en-US" w:eastAsia="zh-CN"/>
                </w:rPr>
              </w:rPrChange>
            </w:rPr>
            <w:delText>CISO</w:delText>
          </w:r>
          <w:r w:rsidRPr="00876437" w:rsidDel="00F90008">
            <w:rPr>
              <w:rFonts w:hint="eastAsia"/>
              <w:lang w:val="en-GB" w:eastAsia="zh-CN"/>
              <w:rPrChange w:id="17286" w:author="Kevin Gu" w:date="2020-05-18T10:36:00Z">
                <w:rPr>
                  <w:rFonts w:hint="eastAsia"/>
                  <w:lang w:val="en-US" w:eastAsia="zh-CN"/>
                </w:rPr>
              </w:rPrChange>
            </w:rPr>
            <w:delText>作为最终批准人</w:delText>
          </w:r>
        </w:del>
      </w:ins>
      <w:commentRangeEnd w:id="17280"/>
      <w:del w:id="17287" w:author="Julio Li [2]" w:date="2020-09-08T11:00:00Z">
        <w:r w:rsidR="00E77AA1" w:rsidDel="00F90008">
          <w:rPr>
            <w:rStyle w:val="CommentReference"/>
          </w:rPr>
          <w:commentReference w:id="17280"/>
        </w:r>
        <w:commentRangeEnd w:id="17281"/>
        <w:r w:rsidR="00E0326F" w:rsidDel="00F90008">
          <w:rPr>
            <w:rStyle w:val="CommentReference"/>
          </w:rPr>
          <w:commentReference w:id="17281"/>
        </w:r>
      </w:del>
      <w:ins w:id="17288" w:author="Julio Li" w:date="2020-05-15T11:58:00Z">
        <w:del w:id="17289" w:author="Julio Li [2]" w:date="2020-09-08T11:00:00Z">
          <w:r w:rsidRPr="00876437" w:rsidDel="00F90008">
            <w:rPr>
              <w:rFonts w:hint="eastAsia"/>
              <w:lang w:val="en-GB" w:eastAsia="zh-CN"/>
              <w:rPrChange w:id="17290" w:author="Kevin Gu" w:date="2020-05-18T10:36:00Z">
                <w:rPr>
                  <w:rFonts w:hint="eastAsia"/>
                  <w:lang w:val="en-US" w:eastAsia="zh-CN"/>
                </w:rPr>
              </w:rPrChange>
            </w:rPr>
            <w:delText>。防</w:delText>
          </w:r>
        </w:del>
        <w:r w:rsidRPr="00876437">
          <w:rPr>
            <w:rFonts w:hint="eastAsia"/>
            <w:lang w:val="en-GB" w:eastAsia="zh-CN"/>
            <w:rPrChange w:id="17291" w:author="Kevin Gu" w:date="2020-05-18T10:36:00Z">
              <w:rPr>
                <w:rFonts w:hint="eastAsia"/>
                <w:lang w:val="en-US" w:eastAsia="zh-CN"/>
              </w:rPr>
            </w:rPrChange>
          </w:rPr>
          <w:t>火墙规则变更过程中需</w:t>
        </w:r>
      </w:ins>
      <w:ins w:id="17292" w:author="Julio Li [2]" w:date="2020-10-26T14:30:00Z">
        <w:r w:rsidR="00B01637">
          <w:rPr>
            <w:rFonts w:hint="eastAsia"/>
            <w:lang w:val="en-GB" w:eastAsia="zh-CN"/>
          </w:rPr>
          <w:t>遵循四眼</w:t>
        </w:r>
      </w:ins>
      <w:ins w:id="17293" w:author="Julio Li [2]" w:date="2020-10-26T14:31:00Z">
        <w:r w:rsidR="00B01637">
          <w:rPr>
            <w:rFonts w:hint="eastAsia"/>
            <w:lang w:val="en-GB" w:eastAsia="zh-CN"/>
          </w:rPr>
          <w:t>原则。</w:t>
        </w:r>
      </w:ins>
      <w:ins w:id="17294" w:author="Julio Li" w:date="2020-05-15T11:58:00Z">
        <w:del w:id="17295" w:author="Julio Li [2]" w:date="2020-10-26T14:30:00Z">
          <w:r w:rsidRPr="00876437" w:rsidDel="00B01637">
            <w:rPr>
              <w:rFonts w:hint="eastAsia"/>
              <w:lang w:val="en-GB" w:eastAsia="zh-CN"/>
              <w:rPrChange w:id="17296" w:author="Kevin Gu" w:date="2020-05-18T10:36:00Z">
                <w:rPr>
                  <w:rFonts w:hint="eastAsia"/>
                  <w:lang w:val="en-US" w:eastAsia="zh-CN"/>
                </w:rPr>
              </w:rPrChange>
            </w:rPr>
            <w:delText>按照双人控制原则（一人操作，一人复核）</w:delText>
          </w:r>
        </w:del>
      </w:ins>
      <w:commentRangeEnd w:id="17275"/>
      <w:del w:id="17297" w:author="Julio Li [2]" w:date="2020-10-26T14:30:00Z">
        <w:r w:rsidR="00257F81" w:rsidDel="00B01637">
          <w:rPr>
            <w:rStyle w:val="CommentReference"/>
          </w:rPr>
          <w:commentReference w:id="17275"/>
        </w:r>
        <w:commentRangeEnd w:id="17276"/>
        <w:r w:rsidR="00257F81" w:rsidDel="00B01637">
          <w:rPr>
            <w:rStyle w:val="CommentReference"/>
          </w:rPr>
          <w:commentReference w:id="17276"/>
        </w:r>
      </w:del>
    </w:p>
    <w:p w14:paraId="6C032B02" w14:textId="27708C5B" w:rsidR="0068407B" w:rsidRPr="00876437" w:rsidRDefault="0068407B" w:rsidP="0068407B">
      <w:pPr>
        <w:rPr>
          <w:ins w:id="17298" w:author="Julio Li" w:date="2020-05-15T11:58:00Z"/>
          <w:lang w:val="en-GB" w:eastAsia="zh-CN"/>
          <w:rPrChange w:id="17299" w:author="Kevin Gu" w:date="2020-05-18T10:36:00Z">
            <w:rPr>
              <w:ins w:id="17300" w:author="Julio Li" w:date="2020-05-15T11:58:00Z"/>
              <w:lang w:val="en-US" w:eastAsia="zh-CN"/>
            </w:rPr>
          </w:rPrChange>
        </w:rPr>
      </w:pPr>
      <w:ins w:id="17301" w:author="Julio Li" w:date="2020-05-15T11:58:00Z">
        <w:r w:rsidRPr="00876437">
          <w:rPr>
            <w:lang w:val="en-GB" w:eastAsia="zh-CN"/>
            <w:rPrChange w:id="17302" w:author="Kevin Gu" w:date="2020-05-18T10:36:00Z">
              <w:rPr>
                <w:lang w:val="en-US" w:eastAsia="zh-CN"/>
              </w:rPr>
            </w:rPrChange>
          </w:rPr>
          <w:t>The firewall machines must be subject to regular monitoring and yearly audits.</w:t>
        </w:r>
      </w:ins>
      <w:ins w:id="17303" w:author="Kevin Gu" w:date="2020-05-18T13:04:00Z">
        <w:r w:rsidR="00462610">
          <w:rPr>
            <w:lang w:val="en-GB" w:eastAsia="zh-CN"/>
          </w:rPr>
          <w:t xml:space="preserve"> </w:t>
        </w:r>
      </w:ins>
      <w:ins w:id="17304" w:author="Julio Li" w:date="2020-05-15T11:58:00Z">
        <w:r w:rsidRPr="00876437">
          <w:rPr>
            <w:lang w:val="en-GB" w:eastAsia="zh-CN"/>
            <w:rPrChange w:id="17305" w:author="Kevin Gu" w:date="2020-05-18T10:36:00Z">
              <w:rPr>
                <w:lang w:val="en-US" w:eastAsia="zh-CN"/>
              </w:rPr>
            </w:rPrChange>
          </w:rPr>
          <w:t xml:space="preserve">The </w:t>
        </w:r>
        <w:del w:id="17306" w:author="Kevin Gu" w:date="2020-05-18T13:04:00Z">
          <w:r w:rsidRPr="00876437" w:rsidDel="00462610">
            <w:rPr>
              <w:lang w:val="en-GB" w:eastAsia="zh-CN"/>
              <w:rPrChange w:id="17307" w:author="Kevin Gu" w:date="2020-05-18T10:36:00Z">
                <w:rPr>
                  <w:lang w:val="en-US" w:eastAsia="zh-CN"/>
                </w:rPr>
              </w:rPrChange>
            </w:rPr>
            <w:delText>it</w:delText>
          </w:r>
        </w:del>
      </w:ins>
      <w:ins w:id="17308" w:author="Kevin Gu" w:date="2020-05-18T13:04:00Z">
        <w:r w:rsidR="00462610">
          <w:rPr>
            <w:lang w:val="en-GB" w:eastAsia="zh-CN"/>
          </w:rPr>
          <w:t>IT</w:t>
        </w:r>
      </w:ins>
      <w:ins w:id="17309" w:author="Julio Li" w:date="2020-05-15T11:58:00Z">
        <w:r w:rsidRPr="00876437">
          <w:rPr>
            <w:lang w:val="en-GB" w:eastAsia="zh-CN"/>
            <w:rPrChange w:id="17310" w:author="Kevin Gu" w:date="2020-05-18T10:36:00Z">
              <w:rPr>
                <w:lang w:val="en-US" w:eastAsia="zh-CN"/>
              </w:rPr>
            </w:rPrChange>
          </w:rPr>
          <w:t xml:space="preserve"> </w:t>
        </w:r>
        <w:del w:id="17311" w:author="Julio Li [2]" w:date="2020-09-08T11:02:00Z">
          <w:r w:rsidRPr="00876437" w:rsidDel="00257F81">
            <w:rPr>
              <w:lang w:val="en-GB" w:eastAsia="zh-CN"/>
              <w:rPrChange w:id="17312" w:author="Kevin Gu" w:date="2020-05-18T10:36:00Z">
                <w:rPr>
                  <w:lang w:val="en-US" w:eastAsia="zh-CN"/>
                </w:rPr>
              </w:rPrChange>
            </w:rPr>
            <w:delText>administrato</w:delText>
          </w:r>
        </w:del>
      </w:ins>
      <w:ins w:id="17313" w:author="Julio Li [2]" w:date="2020-09-08T11:02:00Z">
        <w:r w:rsidR="00257F81">
          <w:rPr>
            <w:lang w:val="en-GB" w:eastAsia="zh-CN"/>
          </w:rPr>
          <w:t>engineer</w:t>
        </w:r>
      </w:ins>
      <w:ins w:id="17314" w:author="Julio Li" w:date="2020-05-15T11:58:00Z">
        <w:del w:id="17315" w:author="Julio Li [2]" w:date="2020-09-08T11:02:00Z">
          <w:r w:rsidRPr="00876437" w:rsidDel="00257F81">
            <w:rPr>
              <w:lang w:val="en-GB" w:eastAsia="zh-CN"/>
              <w:rPrChange w:id="17316" w:author="Kevin Gu" w:date="2020-05-18T10:36:00Z">
                <w:rPr>
                  <w:lang w:val="en-US" w:eastAsia="zh-CN"/>
                </w:rPr>
              </w:rPrChange>
            </w:rPr>
            <w:delText>r</w:delText>
          </w:r>
        </w:del>
        <w:r w:rsidRPr="00876437">
          <w:rPr>
            <w:lang w:val="en-GB" w:eastAsia="zh-CN"/>
            <w:rPrChange w:id="17317" w:author="Kevin Gu" w:date="2020-05-18T10:36:00Z">
              <w:rPr>
                <w:lang w:val="en-US" w:eastAsia="zh-CN"/>
              </w:rPr>
            </w:rPrChange>
          </w:rPr>
          <w:t xml:space="preserve"> check the firewall rule monthly</w:t>
        </w:r>
      </w:ins>
      <w:ins w:id="17318" w:author="Julio Li [2]" w:date="2020-09-08T11:02:00Z">
        <w:r w:rsidR="00257F81">
          <w:rPr>
            <w:lang w:val="en-GB" w:eastAsia="zh-CN"/>
          </w:rPr>
          <w:t xml:space="preserve"> and sends it to security manager for approval.</w:t>
        </w:r>
      </w:ins>
      <w:ins w:id="17319" w:author="Julio Li" w:date="2020-05-15T11:58:00Z">
        <w:del w:id="17320" w:author="Julio Li [2]" w:date="2020-09-08T11:01:00Z">
          <w:r w:rsidRPr="00876437" w:rsidDel="00257F81">
            <w:rPr>
              <w:lang w:val="en-GB" w:eastAsia="zh-CN"/>
              <w:rPrChange w:id="17321" w:author="Kevin Gu" w:date="2020-05-18T10:36:00Z">
                <w:rPr>
                  <w:lang w:val="en-US" w:eastAsia="zh-CN"/>
                </w:rPr>
              </w:rPrChange>
            </w:rPr>
            <w:delText>,</w:delText>
          </w:r>
        </w:del>
      </w:ins>
      <w:ins w:id="17322" w:author="Kevin Gu" w:date="2020-05-18T13:04:00Z">
        <w:del w:id="17323" w:author="Julio Li [2]" w:date="2020-09-08T11:01:00Z">
          <w:r w:rsidR="00462610" w:rsidDel="00257F81">
            <w:rPr>
              <w:lang w:val="en-GB" w:eastAsia="zh-CN"/>
            </w:rPr>
            <w:delText xml:space="preserve"> </w:delText>
          </w:r>
        </w:del>
      </w:ins>
      <w:ins w:id="17324" w:author="Julio Li" w:date="2020-05-15T11:58:00Z">
        <w:del w:id="17325" w:author="Julio Li [2]" w:date="2020-09-08T11:01:00Z">
          <w:r w:rsidRPr="00876437" w:rsidDel="00257F81">
            <w:rPr>
              <w:lang w:val="en-GB" w:eastAsia="zh-CN"/>
              <w:rPrChange w:id="17326" w:author="Kevin Gu" w:date="2020-05-18T10:36:00Z">
                <w:rPr>
                  <w:lang w:val="en-US" w:eastAsia="zh-CN"/>
                </w:rPr>
              </w:rPrChange>
            </w:rPr>
            <w:delText>do the vulnerability scan quarterly and do the penetration test yearly.</w:delText>
          </w:r>
        </w:del>
      </w:ins>
    </w:p>
    <w:p w14:paraId="5095EDD7" w14:textId="7462D677" w:rsidR="0068407B" w:rsidRPr="00876437" w:rsidRDefault="0068407B" w:rsidP="0068407B">
      <w:pPr>
        <w:rPr>
          <w:ins w:id="17327" w:author="Julio Li" w:date="2020-05-15T11:58:00Z"/>
          <w:lang w:val="en-GB" w:eastAsia="zh-CN"/>
          <w:rPrChange w:id="17328" w:author="Kevin Gu" w:date="2020-05-18T10:36:00Z">
            <w:rPr>
              <w:ins w:id="17329" w:author="Julio Li" w:date="2020-05-15T11:58:00Z"/>
              <w:lang w:val="en-US" w:eastAsia="zh-CN"/>
            </w:rPr>
          </w:rPrChange>
        </w:rPr>
      </w:pPr>
      <w:ins w:id="17330" w:author="Julio Li" w:date="2020-05-15T11:58:00Z">
        <w:r w:rsidRPr="00876437">
          <w:rPr>
            <w:rFonts w:hint="eastAsia"/>
            <w:lang w:val="en-GB" w:eastAsia="zh-CN"/>
            <w:rPrChange w:id="17331" w:author="Kevin Gu" w:date="2020-05-18T10:36:00Z">
              <w:rPr>
                <w:rFonts w:hint="eastAsia"/>
                <w:lang w:val="en-US" w:eastAsia="zh-CN"/>
              </w:rPr>
            </w:rPrChange>
          </w:rPr>
          <w:t>防火墙设备必须遵从定期监测和年度检验。</w:t>
        </w:r>
      </w:ins>
      <w:ins w:id="17332" w:author="Julio Li [2]" w:date="2020-10-26T14:31:00Z">
        <w:r w:rsidR="00EA01C2">
          <w:rPr>
            <w:rFonts w:hint="eastAsia"/>
            <w:lang w:val="en-GB" w:eastAsia="zh-CN"/>
          </w:rPr>
          <w:t>IT</w:t>
        </w:r>
        <w:r w:rsidR="00EA01C2">
          <w:rPr>
            <w:rFonts w:hint="eastAsia"/>
            <w:lang w:val="en-GB" w:eastAsia="zh-CN"/>
          </w:rPr>
          <w:t>工程师</w:t>
        </w:r>
      </w:ins>
      <w:commentRangeStart w:id="17333"/>
      <w:commentRangeStart w:id="17334"/>
      <w:commentRangeStart w:id="17335"/>
      <w:ins w:id="17336" w:author="Julio Li" w:date="2020-05-15T11:58:00Z">
        <w:del w:id="17337" w:author="Julio Li [2]" w:date="2020-10-26T14:31:00Z">
          <w:r w:rsidRPr="00876437" w:rsidDel="00EA01C2">
            <w:rPr>
              <w:rFonts w:hint="eastAsia"/>
              <w:lang w:val="en-GB" w:eastAsia="zh-CN"/>
              <w:rPrChange w:id="17338" w:author="Kevin Gu" w:date="2020-05-18T10:36:00Z">
                <w:rPr>
                  <w:rFonts w:hint="eastAsia"/>
                  <w:lang w:val="en-US" w:eastAsia="zh-CN"/>
                </w:rPr>
              </w:rPrChange>
            </w:rPr>
            <w:delText>网络管理员</w:delText>
          </w:r>
        </w:del>
        <w:r w:rsidRPr="00876437">
          <w:rPr>
            <w:rFonts w:hint="eastAsia"/>
            <w:lang w:val="en-GB" w:eastAsia="zh-CN"/>
            <w:rPrChange w:id="17339" w:author="Kevin Gu" w:date="2020-05-18T10:36:00Z">
              <w:rPr>
                <w:rFonts w:hint="eastAsia"/>
                <w:lang w:val="en-US" w:eastAsia="zh-CN"/>
              </w:rPr>
            </w:rPrChange>
          </w:rPr>
          <w:t>每个月进行一次防火墙的规则审查</w:t>
        </w:r>
      </w:ins>
      <w:commentRangeEnd w:id="17333"/>
      <w:r w:rsidR="00E77AA1">
        <w:rPr>
          <w:rStyle w:val="CommentReference"/>
        </w:rPr>
        <w:commentReference w:id="17333"/>
      </w:r>
      <w:commentRangeEnd w:id="17334"/>
      <w:r w:rsidR="00E0326F">
        <w:rPr>
          <w:rStyle w:val="CommentReference"/>
        </w:rPr>
        <w:commentReference w:id="17334"/>
      </w:r>
      <w:commentRangeEnd w:id="17335"/>
      <w:r w:rsidR="00741643">
        <w:rPr>
          <w:rStyle w:val="CommentReference"/>
        </w:rPr>
        <w:commentReference w:id="17335"/>
      </w:r>
      <w:ins w:id="17340" w:author="Julio Li [2]" w:date="2020-09-08T11:02:00Z">
        <w:r w:rsidR="00257F81">
          <w:rPr>
            <w:rFonts w:hint="eastAsia"/>
            <w:lang w:val="en-GB" w:eastAsia="zh-CN"/>
          </w:rPr>
          <w:t>并将之</w:t>
        </w:r>
      </w:ins>
      <w:ins w:id="17341" w:author="Julio Li [2]" w:date="2020-09-08T11:03:00Z">
        <w:r w:rsidR="00257F81">
          <w:rPr>
            <w:rFonts w:hint="eastAsia"/>
            <w:lang w:val="en-GB" w:eastAsia="zh-CN"/>
          </w:rPr>
          <w:t>发送给安全经理审批。</w:t>
        </w:r>
      </w:ins>
      <w:ins w:id="17342" w:author="Julio Li" w:date="2020-05-15T11:58:00Z">
        <w:del w:id="17343" w:author="Julio Li [2]" w:date="2020-09-08T11:01:00Z">
          <w:r w:rsidRPr="00876437" w:rsidDel="00257F81">
            <w:rPr>
              <w:rFonts w:hint="eastAsia"/>
              <w:lang w:val="en-GB" w:eastAsia="zh-CN"/>
              <w:rPrChange w:id="17344" w:author="Kevin Gu" w:date="2020-05-18T10:36:00Z">
                <w:rPr>
                  <w:rFonts w:hint="eastAsia"/>
                  <w:lang w:val="en-US" w:eastAsia="zh-CN"/>
                </w:rPr>
              </w:rPrChange>
            </w:rPr>
            <w:delText>，</w:delText>
          </w:r>
        </w:del>
      </w:ins>
    </w:p>
    <w:p w14:paraId="22D227F3" w14:textId="6245AE86" w:rsidR="0068407B" w:rsidRPr="00876437" w:rsidDel="00257F81" w:rsidRDefault="0068407B" w:rsidP="0068407B">
      <w:pPr>
        <w:rPr>
          <w:ins w:id="17345" w:author="Julio Li" w:date="2020-05-15T11:58:00Z"/>
          <w:del w:id="17346" w:author="Julio Li [2]" w:date="2020-09-08T11:01:00Z"/>
          <w:lang w:val="en-GB" w:eastAsia="zh-CN"/>
          <w:rPrChange w:id="17347" w:author="Kevin Gu" w:date="2020-05-18T10:36:00Z">
            <w:rPr>
              <w:ins w:id="17348" w:author="Julio Li" w:date="2020-05-15T11:58:00Z"/>
              <w:del w:id="17349" w:author="Julio Li [2]" w:date="2020-09-08T11:01:00Z"/>
              <w:lang w:val="en-US" w:eastAsia="zh-CN"/>
            </w:rPr>
          </w:rPrChange>
        </w:rPr>
      </w:pPr>
      <w:ins w:id="17350" w:author="Julio Li" w:date="2020-05-15T11:58:00Z">
        <w:del w:id="17351" w:author="Julio Li [2]" w:date="2020-09-08T11:01:00Z">
          <w:r w:rsidRPr="00876437" w:rsidDel="00257F81">
            <w:rPr>
              <w:rFonts w:hint="eastAsia"/>
              <w:lang w:val="en-GB" w:eastAsia="zh-CN"/>
              <w:rPrChange w:id="17352" w:author="Kevin Gu" w:date="2020-05-18T10:36:00Z">
                <w:rPr>
                  <w:rFonts w:hint="eastAsia"/>
                  <w:lang w:val="en-US" w:eastAsia="zh-CN"/>
                </w:rPr>
              </w:rPrChange>
            </w:rPr>
            <w:delText>并安排每季度进行一次漏洞扫描测试，</w:delText>
          </w:r>
          <w:commentRangeStart w:id="17353"/>
          <w:commentRangeStart w:id="17354"/>
          <w:r w:rsidRPr="00876437" w:rsidDel="00257F81">
            <w:rPr>
              <w:rFonts w:hint="eastAsia"/>
              <w:lang w:val="en-GB" w:eastAsia="zh-CN"/>
              <w:rPrChange w:id="17355" w:author="Kevin Gu" w:date="2020-05-18T10:36:00Z">
                <w:rPr>
                  <w:rFonts w:hint="eastAsia"/>
                  <w:lang w:val="en-US" w:eastAsia="zh-CN"/>
                </w:rPr>
              </w:rPrChange>
            </w:rPr>
            <w:delText>每年做一次渗透测试。</w:delText>
          </w:r>
        </w:del>
      </w:ins>
      <w:commentRangeEnd w:id="17353"/>
      <w:del w:id="17356" w:author="Julio Li [2]" w:date="2020-09-08T11:01:00Z">
        <w:r w:rsidR="00C04259" w:rsidDel="00257F81">
          <w:rPr>
            <w:rStyle w:val="CommentReference"/>
          </w:rPr>
          <w:commentReference w:id="17353"/>
        </w:r>
        <w:commentRangeEnd w:id="17354"/>
        <w:r w:rsidR="00E0326F" w:rsidDel="00257F81">
          <w:rPr>
            <w:rStyle w:val="CommentReference"/>
          </w:rPr>
          <w:commentReference w:id="17354"/>
        </w:r>
      </w:del>
    </w:p>
    <w:p w14:paraId="73535CC2" w14:textId="77777777" w:rsidR="0068407B" w:rsidRPr="00876437" w:rsidRDefault="0068407B" w:rsidP="0068407B">
      <w:pPr>
        <w:rPr>
          <w:ins w:id="17357" w:author="Julio Li" w:date="2020-05-15T11:58:00Z"/>
          <w:lang w:val="en-GB" w:eastAsia="zh-CN"/>
          <w:rPrChange w:id="17358" w:author="Kevin Gu" w:date="2020-05-18T10:36:00Z">
            <w:rPr>
              <w:ins w:id="17359" w:author="Julio Li" w:date="2020-05-15T11:58:00Z"/>
              <w:lang w:val="en-US" w:eastAsia="zh-CN"/>
            </w:rPr>
          </w:rPrChange>
        </w:rPr>
      </w:pPr>
      <w:ins w:id="17360" w:author="Julio Li" w:date="2020-05-15T11:58:00Z">
        <w:r w:rsidRPr="00876437">
          <w:rPr>
            <w:lang w:val="en-GB" w:eastAsia="zh-CN"/>
            <w:rPrChange w:id="17361" w:author="Kevin Gu" w:date="2020-05-18T10:36:00Z">
              <w:rPr>
                <w:lang w:val="en-US" w:eastAsia="zh-CN"/>
              </w:rPr>
            </w:rPrChange>
          </w:rPr>
          <w:t>Users and firewall administrators should be aware of their responsibilities and be educated so that they can assume these responsibilities. Only firewall administrators are allowed to perform administration activities.</w:t>
        </w:r>
      </w:ins>
    </w:p>
    <w:p w14:paraId="601A6341" w14:textId="77777777" w:rsidR="0068407B" w:rsidRPr="00876437" w:rsidRDefault="0068407B" w:rsidP="0068407B">
      <w:pPr>
        <w:rPr>
          <w:ins w:id="17362" w:author="Julio Li" w:date="2020-05-15T11:58:00Z"/>
          <w:lang w:val="en-GB" w:eastAsia="zh-CN"/>
          <w:rPrChange w:id="17363" w:author="Kevin Gu" w:date="2020-05-18T10:36:00Z">
            <w:rPr>
              <w:ins w:id="17364" w:author="Julio Li" w:date="2020-05-15T11:58:00Z"/>
              <w:lang w:val="en-US" w:eastAsia="zh-CN"/>
            </w:rPr>
          </w:rPrChange>
        </w:rPr>
      </w:pPr>
      <w:ins w:id="17365" w:author="Julio Li" w:date="2020-05-15T11:58:00Z">
        <w:r w:rsidRPr="00876437">
          <w:rPr>
            <w:rFonts w:hint="eastAsia"/>
            <w:lang w:val="en-GB" w:eastAsia="zh-CN"/>
            <w:rPrChange w:id="17366" w:author="Kevin Gu" w:date="2020-05-18T10:36:00Z">
              <w:rPr>
                <w:rFonts w:hint="eastAsia"/>
                <w:lang w:val="en-US" w:eastAsia="zh-CN"/>
              </w:rPr>
            </w:rPrChange>
          </w:rPr>
          <w:t>使用者及防火墙管理员应注意到他们的职责，并且受到培训，这样才能正确运用他们的职责。只有防火墙管理员能够进行管理活动。</w:t>
        </w:r>
      </w:ins>
    </w:p>
    <w:p w14:paraId="6F5E9A4A" w14:textId="60272AB5" w:rsidR="0068407B" w:rsidRPr="00876437" w:rsidDel="00741643" w:rsidRDefault="0068407B" w:rsidP="0068407B">
      <w:pPr>
        <w:rPr>
          <w:ins w:id="17367" w:author="Julio Li" w:date="2020-05-15T11:58:00Z"/>
          <w:del w:id="17368" w:author="Julio Li [2]" w:date="2020-09-08T11:03:00Z"/>
          <w:lang w:val="en-GB" w:eastAsia="zh-CN"/>
          <w:rPrChange w:id="17369" w:author="Kevin Gu" w:date="2020-05-18T10:36:00Z">
            <w:rPr>
              <w:ins w:id="17370" w:author="Julio Li" w:date="2020-05-15T11:58:00Z"/>
              <w:del w:id="17371" w:author="Julio Li [2]" w:date="2020-09-08T11:03:00Z"/>
              <w:lang w:val="en-US" w:eastAsia="zh-CN"/>
            </w:rPr>
          </w:rPrChange>
        </w:rPr>
      </w:pPr>
      <w:commentRangeStart w:id="17372"/>
      <w:commentRangeStart w:id="17373"/>
      <w:ins w:id="17374" w:author="Julio Li" w:date="2020-05-15T11:58:00Z">
        <w:del w:id="17375" w:author="Julio Li [2]" w:date="2020-09-08T11:03:00Z">
          <w:r w:rsidRPr="00876437" w:rsidDel="00741643">
            <w:rPr>
              <w:lang w:val="en-GB" w:eastAsia="zh-CN"/>
              <w:rPrChange w:id="17376" w:author="Kevin Gu" w:date="2020-05-18T10:36:00Z">
                <w:rPr>
                  <w:lang w:val="en-US" w:eastAsia="zh-CN"/>
                </w:rPr>
              </w:rPrChange>
            </w:rPr>
            <w:delText>Detailed logs must be kept, (if possible</w:delText>
          </w:r>
        </w:del>
      </w:ins>
      <w:ins w:id="17377" w:author="Kevin Gu" w:date="2020-05-18T13:04:00Z">
        <w:del w:id="17378" w:author="Julio Li [2]" w:date="2020-09-08T11:03:00Z">
          <w:r w:rsidR="00462610" w:rsidRPr="00876437" w:rsidDel="00741643">
            <w:rPr>
              <w:lang w:val="en-GB" w:eastAsia="zh-CN"/>
            </w:rPr>
            <w:delText>possible,</w:delText>
          </w:r>
        </w:del>
      </w:ins>
      <w:ins w:id="17379" w:author="Julio Li" w:date="2020-05-15T11:58:00Z">
        <w:del w:id="17380" w:author="Julio Li [2]" w:date="2020-09-08T11:03:00Z">
          <w:r w:rsidRPr="00876437" w:rsidDel="00741643">
            <w:rPr>
              <w:lang w:val="en-GB" w:eastAsia="zh-CN"/>
              <w:rPrChange w:id="17381" w:author="Kevin Gu" w:date="2020-05-18T10:36:00Z">
                <w:rPr>
                  <w:lang w:val="en-US" w:eastAsia="zh-CN"/>
                </w:rPr>
              </w:rPrChange>
            </w:rPr>
            <w:delText xml:space="preserve"> on a separate server). Generate the firewall daily report per day,</w:delText>
          </w:r>
        </w:del>
      </w:ins>
      <w:ins w:id="17382" w:author="Kevin Gu" w:date="2020-05-18T13:04:00Z">
        <w:del w:id="17383" w:author="Julio Li [2]" w:date="2020-09-08T11:03:00Z">
          <w:r w:rsidR="00462610" w:rsidDel="00741643">
            <w:rPr>
              <w:lang w:val="en-GB" w:eastAsia="zh-CN"/>
            </w:rPr>
            <w:delText xml:space="preserve"> </w:delText>
          </w:r>
        </w:del>
      </w:ins>
      <w:ins w:id="17384" w:author="Julio Li" w:date="2020-05-15T11:58:00Z">
        <w:del w:id="17385" w:author="Julio Li [2]" w:date="2020-09-08T11:03:00Z">
          <w:r w:rsidRPr="00876437" w:rsidDel="00741643">
            <w:rPr>
              <w:lang w:val="en-GB" w:eastAsia="zh-CN"/>
              <w:rPrChange w:id="17386" w:author="Kevin Gu" w:date="2020-05-18T10:36:00Z">
                <w:rPr>
                  <w:lang w:val="en-US" w:eastAsia="zh-CN"/>
                </w:rPr>
              </w:rPrChange>
            </w:rPr>
            <w:delText>generate last week’s weekly report per week at monday</w:delText>
          </w:r>
        </w:del>
      </w:ins>
      <w:ins w:id="17387" w:author="Kevin Gu" w:date="2020-05-18T13:05:00Z">
        <w:del w:id="17388" w:author="Julio Li [2]" w:date="2020-09-08T11:03:00Z">
          <w:r w:rsidR="00462610" w:rsidRPr="00876437" w:rsidDel="00741643">
            <w:rPr>
              <w:lang w:val="en-GB" w:eastAsia="zh-CN"/>
            </w:rPr>
            <w:delText>Monday</w:delText>
          </w:r>
        </w:del>
      </w:ins>
      <w:ins w:id="17389" w:author="Julio Li" w:date="2020-05-15T11:58:00Z">
        <w:del w:id="17390" w:author="Julio Li [2]" w:date="2020-09-08T11:03:00Z">
          <w:r w:rsidRPr="00876437" w:rsidDel="00741643">
            <w:rPr>
              <w:lang w:val="en-GB" w:eastAsia="zh-CN"/>
              <w:rPrChange w:id="17391" w:author="Kevin Gu" w:date="2020-05-18T10:36:00Z">
                <w:rPr>
                  <w:lang w:val="en-US" w:eastAsia="zh-CN"/>
                </w:rPr>
              </w:rPrChange>
            </w:rPr>
            <w:delText>,</w:delText>
          </w:r>
        </w:del>
      </w:ins>
      <w:ins w:id="17392" w:author="Kevin Gu" w:date="2020-05-18T13:05:00Z">
        <w:del w:id="17393" w:author="Julio Li [2]" w:date="2020-09-08T11:03:00Z">
          <w:r w:rsidR="00462610" w:rsidDel="00741643">
            <w:rPr>
              <w:lang w:val="en-GB" w:eastAsia="zh-CN"/>
            </w:rPr>
            <w:delText xml:space="preserve"> </w:delText>
          </w:r>
        </w:del>
      </w:ins>
      <w:ins w:id="17394" w:author="Julio Li" w:date="2020-05-15T11:58:00Z">
        <w:del w:id="17395" w:author="Julio Li [2]" w:date="2020-09-08T11:03:00Z">
          <w:r w:rsidRPr="00876437" w:rsidDel="00741643">
            <w:rPr>
              <w:lang w:val="en-GB" w:eastAsia="zh-CN"/>
              <w:rPrChange w:id="17396" w:author="Kevin Gu" w:date="2020-05-18T10:36:00Z">
                <w:rPr>
                  <w:lang w:val="en-US" w:eastAsia="zh-CN"/>
                </w:rPr>
              </w:rPrChange>
            </w:rPr>
            <w:delText>generate the last month’s monthly report at the first day of the month.</w:delText>
          </w:r>
        </w:del>
      </w:ins>
    </w:p>
    <w:p w14:paraId="1B51F562" w14:textId="5423900B" w:rsidR="0068407B" w:rsidRPr="00876437" w:rsidDel="00741643" w:rsidRDefault="0068407B" w:rsidP="0068407B">
      <w:pPr>
        <w:rPr>
          <w:ins w:id="17397" w:author="Julio Li" w:date="2020-05-15T11:58:00Z"/>
          <w:del w:id="17398" w:author="Julio Li [2]" w:date="2020-09-08T11:03:00Z"/>
          <w:lang w:val="en-GB" w:eastAsia="zh-CN"/>
          <w:rPrChange w:id="17399" w:author="Kevin Gu" w:date="2020-05-18T10:36:00Z">
            <w:rPr>
              <w:ins w:id="17400" w:author="Julio Li" w:date="2020-05-15T11:58:00Z"/>
              <w:del w:id="17401" w:author="Julio Li [2]" w:date="2020-09-08T11:03:00Z"/>
              <w:lang w:val="en-US" w:eastAsia="zh-CN"/>
            </w:rPr>
          </w:rPrChange>
        </w:rPr>
      </w:pPr>
      <w:ins w:id="17402" w:author="Julio Li" w:date="2020-05-15T11:58:00Z">
        <w:del w:id="17403" w:author="Julio Li [2]" w:date="2020-09-08T11:03:00Z">
          <w:r w:rsidRPr="00876437" w:rsidDel="00741643">
            <w:rPr>
              <w:rFonts w:hint="eastAsia"/>
              <w:lang w:val="en-GB" w:eastAsia="zh-CN"/>
              <w:rPrChange w:id="17404" w:author="Kevin Gu" w:date="2020-05-18T10:36:00Z">
                <w:rPr>
                  <w:rFonts w:hint="eastAsia"/>
                  <w:lang w:val="en-US" w:eastAsia="zh-CN"/>
                </w:rPr>
              </w:rPrChange>
            </w:rPr>
            <w:delText>必须保存详细的日志</w:delText>
          </w:r>
          <w:r w:rsidRPr="00876437" w:rsidDel="00741643">
            <w:rPr>
              <w:lang w:val="en-GB" w:eastAsia="zh-CN"/>
              <w:rPrChange w:id="17405" w:author="Kevin Gu" w:date="2020-05-18T10:36:00Z">
                <w:rPr>
                  <w:lang w:val="en-US" w:eastAsia="zh-CN"/>
                </w:rPr>
              </w:rPrChange>
            </w:rPr>
            <w:delText>(</w:delText>
          </w:r>
          <w:r w:rsidRPr="00876437" w:rsidDel="00741643">
            <w:rPr>
              <w:rFonts w:hint="eastAsia"/>
              <w:lang w:val="en-GB" w:eastAsia="zh-CN"/>
              <w:rPrChange w:id="17406" w:author="Kevin Gu" w:date="2020-05-18T10:36:00Z">
                <w:rPr>
                  <w:rFonts w:hint="eastAsia"/>
                  <w:lang w:val="en-US" w:eastAsia="zh-CN"/>
                </w:rPr>
              </w:rPrChange>
            </w:rPr>
            <w:delText>如果可能，保存在另外的服务器上</w:delText>
          </w:r>
          <w:r w:rsidRPr="00876437" w:rsidDel="00741643">
            <w:rPr>
              <w:lang w:val="en-GB" w:eastAsia="zh-CN"/>
              <w:rPrChange w:id="17407" w:author="Kevin Gu" w:date="2020-05-18T10:36:00Z">
                <w:rPr>
                  <w:lang w:val="en-US" w:eastAsia="zh-CN"/>
                </w:rPr>
              </w:rPrChange>
            </w:rPr>
            <w:delText>)</w:delText>
          </w:r>
          <w:r w:rsidRPr="00876437" w:rsidDel="00741643">
            <w:rPr>
              <w:rFonts w:hint="eastAsia"/>
              <w:lang w:val="en-GB" w:eastAsia="zh-CN"/>
              <w:rPrChange w:id="17408" w:author="Kevin Gu" w:date="2020-05-18T10:36:00Z">
                <w:rPr>
                  <w:rFonts w:hint="eastAsia"/>
                  <w:lang w:val="en-US" w:eastAsia="zh-CN"/>
                </w:rPr>
              </w:rPrChange>
            </w:rPr>
            <w:delText>。每日生成防火墙的分析报告，每周一生成上一周的防火墙的分析报告，每月的第一日生成上一月的防火墙的分析报告。</w:delText>
          </w:r>
        </w:del>
      </w:ins>
    </w:p>
    <w:p w14:paraId="323F64AE" w14:textId="54A32E1D" w:rsidR="0068407B" w:rsidRPr="00876437" w:rsidDel="00741643" w:rsidRDefault="0068407B" w:rsidP="0068407B">
      <w:pPr>
        <w:rPr>
          <w:ins w:id="17409" w:author="Julio Li" w:date="2020-05-15T11:58:00Z"/>
          <w:del w:id="17410" w:author="Julio Li [2]" w:date="2020-09-08T11:03:00Z"/>
          <w:lang w:val="en-GB" w:eastAsia="zh-CN"/>
          <w:rPrChange w:id="17411" w:author="Kevin Gu" w:date="2020-05-18T10:36:00Z">
            <w:rPr>
              <w:ins w:id="17412" w:author="Julio Li" w:date="2020-05-15T11:58:00Z"/>
              <w:del w:id="17413" w:author="Julio Li [2]" w:date="2020-09-08T11:03:00Z"/>
              <w:lang w:val="en-US" w:eastAsia="zh-CN"/>
            </w:rPr>
          </w:rPrChange>
        </w:rPr>
      </w:pPr>
      <w:ins w:id="17414" w:author="Julio Li" w:date="2020-05-15T11:58:00Z">
        <w:del w:id="17415" w:author="Julio Li [2]" w:date="2020-09-08T11:03:00Z">
          <w:r w:rsidRPr="00876437" w:rsidDel="00741643">
            <w:rPr>
              <w:lang w:val="en-GB" w:eastAsia="zh-CN"/>
              <w:rPrChange w:id="17416" w:author="Kevin Gu" w:date="2020-05-18T10:36:00Z">
                <w:rPr>
                  <w:lang w:val="en-US" w:eastAsia="zh-CN"/>
                </w:rPr>
              </w:rPrChange>
            </w:rPr>
            <w:delText>They should be automatically analyzed</w:delText>
          </w:r>
        </w:del>
      </w:ins>
      <w:ins w:id="17417" w:author="Kevin Gu" w:date="2020-05-18T13:09:00Z">
        <w:del w:id="17418" w:author="Julio Li [2]" w:date="2020-09-08T11:03:00Z">
          <w:r w:rsidR="00462610" w:rsidRPr="00876437" w:rsidDel="00741643">
            <w:rPr>
              <w:lang w:val="en-GB" w:eastAsia="zh-CN"/>
            </w:rPr>
            <w:delText>analysed</w:delText>
          </w:r>
        </w:del>
      </w:ins>
      <w:ins w:id="17419" w:author="Julio Li" w:date="2020-05-15T11:58:00Z">
        <w:del w:id="17420" w:author="Julio Li [2]" w:date="2020-09-08T11:03:00Z">
          <w:r w:rsidRPr="00876437" w:rsidDel="00741643">
            <w:rPr>
              <w:lang w:val="en-GB" w:eastAsia="zh-CN"/>
              <w:rPrChange w:id="17421" w:author="Kevin Gu" w:date="2020-05-18T10:36:00Z">
                <w:rPr>
                  <w:lang w:val="en-US" w:eastAsia="zh-CN"/>
                </w:rPr>
              </w:rPrChange>
            </w:rPr>
            <w:delText>, with critical errors generating alarms.</w:delText>
          </w:r>
        </w:del>
      </w:ins>
    </w:p>
    <w:p w14:paraId="450623E7" w14:textId="39C1EC55" w:rsidR="0068407B" w:rsidRPr="00876437" w:rsidDel="00741643" w:rsidRDefault="0068407B" w:rsidP="0068407B">
      <w:pPr>
        <w:rPr>
          <w:ins w:id="17422" w:author="Julio Li" w:date="2020-05-15T11:58:00Z"/>
          <w:del w:id="17423" w:author="Julio Li [2]" w:date="2020-09-08T11:03:00Z"/>
          <w:lang w:val="en-GB" w:eastAsia="zh-CN"/>
          <w:rPrChange w:id="17424" w:author="Kevin Gu" w:date="2020-05-18T10:36:00Z">
            <w:rPr>
              <w:ins w:id="17425" w:author="Julio Li" w:date="2020-05-15T11:58:00Z"/>
              <w:del w:id="17426" w:author="Julio Li [2]" w:date="2020-09-08T11:03:00Z"/>
              <w:lang w:val="en-US" w:eastAsia="zh-CN"/>
            </w:rPr>
          </w:rPrChange>
        </w:rPr>
      </w:pPr>
      <w:ins w:id="17427" w:author="Julio Li" w:date="2020-05-15T11:58:00Z">
        <w:del w:id="17428" w:author="Julio Li [2]" w:date="2020-09-08T11:03:00Z">
          <w:r w:rsidRPr="00876437" w:rsidDel="00741643">
            <w:rPr>
              <w:rFonts w:hint="eastAsia"/>
              <w:lang w:val="en-GB" w:eastAsia="zh-CN"/>
              <w:rPrChange w:id="17429" w:author="Kevin Gu" w:date="2020-05-18T10:36:00Z">
                <w:rPr>
                  <w:rFonts w:hint="eastAsia"/>
                  <w:lang w:val="en-US" w:eastAsia="zh-CN"/>
                </w:rPr>
              </w:rPrChange>
            </w:rPr>
            <w:delText>他们应该能进行自动分析，如发现异常能自动发警报。</w:delText>
          </w:r>
        </w:del>
      </w:ins>
      <w:commentRangeEnd w:id="17372"/>
      <w:del w:id="17430" w:author="Julio Li [2]" w:date="2020-09-08T11:03:00Z">
        <w:r w:rsidR="00C04259" w:rsidDel="00741643">
          <w:rPr>
            <w:rStyle w:val="CommentReference"/>
          </w:rPr>
          <w:commentReference w:id="17372"/>
        </w:r>
        <w:commentRangeEnd w:id="17373"/>
        <w:r w:rsidR="00E0326F" w:rsidDel="00741643">
          <w:rPr>
            <w:rStyle w:val="CommentReference"/>
          </w:rPr>
          <w:commentReference w:id="17373"/>
        </w:r>
      </w:del>
    </w:p>
    <w:p w14:paraId="179C33B4" w14:textId="77777777" w:rsidR="0068407B" w:rsidRPr="00876437" w:rsidRDefault="0068407B" w:rsidP="0068407B">
      <w:pPr>
        <w:rPr>
          <w:ins w:id="17431" w:author="Julio Li" w:date="2020-05-15T11:58:00Z"/>
          <w:lang w:val="en-GB" w:eastAsia="zh-CN"/>
          <w:rPrChange w:id="17432" w:author="Kevin Gu" w:date="2020-05-18T10:36:00Z">
            <w:rPr>
              <w:ins w:id="17433" w:author="Julio Li" w:date="2020-05-15T11:58:00Z"/>
              <w:lang w:val="en-US" w:eastAsia="zh-CN"/>
            </w:rPr>
          </w:rPrChange>
        </w:rPr>
      </w:pPr>
      <w:ins w:id="17434" w:author="Julio Li" w:date="2020-05-15T11:58:00Z">
        <w:r w:rsidRPr="00876437">
          <w:rPr>
            <w:lang w:val="en-GB" w:eastAsia="zh-CN"/>
            <w:rPrChange w:id="17435" w:author="Kevin Gu" w:date="2020-05-18T10:36:00Z">
              <w:rPr>
                <w:lang w:val="en-US" w:eastAsia="zh-CN"/>
              </w:rPr>
            </w:rPrChange>
          </w:rPr>
          <w:t>Logs should be archived for at least one year.</w:t>
        </w:r>
      </w:ins>
    </w:p>
    <w:p w14:paraId="6A364B0F" w14:textId="1E1A87A4" w:rsidR="0068407B" w:rsidRPr="00876437" w:rsidRDefault="0068407B">
      <w:pPr>
        <w:rPr>
          <w:lang w:val="en-GB" w:eastAsia="zh-CN"/>
          <w:rPrChange w:id="17436" w:author="Kevin Gu" w:date="2020-05-18T10:36:00Z">
            <w:rPr>
              <w:lang w:eastAsia="zh-CN"/>
            </w:rPr>
          </w:rPrChange>
        </w:rPr>
        <w:pPrChange w:id="17437" w:author="Julio Li" w:date="2020-05-15T11:58:00Z">
          <w:pPr>
            <w:pStyle w:val="Heading4"/>
          </w:pPr>
        </w:pPrChange>
      </w:pPr>
      <w:ins w:id="17438" w:author="Julio Li" w:date="2020-05-15T11:58:00Z">
        <w:r w:rsidRPr="00876437">
          <w:rPr>
            <w:rFonts w:hint="eastAsia"/>
            <w:lang w:val="en-GB" w:eastAsia="zh-CN"/>
            <w:rPrChange w:id="17439" w:author="Kevin Gu" w:date="2020-05-18T10:36:00Z">
              <w:rPr>
                <w:rFonts w:hint="eastAsia"/>
                <w:b w:val="0"/>
                <w:lang w:eastAsia="zh-CN"/>
              </w:rPr>
            </w:rPrChange>
          </w:rPr>
          <w:t>日志至少必须保存</w:t>
        </w:r>
      </w:ins>
      <w:ins w:id="17440" w:author="Administrator" w:date="2020-09-04T10:40:00Z">
        <w:r w:rsidR="009D20CC">
          <w:rPr>
            <w:rFonts w:hint="eastAsia"/>
            <w:lang w:val="en-GB" w:eastAsia="zh-CN"/>
          </w:rPr>
          <w:t>一</w:t>
        </w:r>
      </w:ins>
      <w:ins w:id="17441" w:author="Julio Li" w:date="2020-05-15T11:58:00Z">
        <w:del w:id="17442" w:author="Administrator" w:date="2020-09-04T10:39:00Z">
          <w:r w:rsidRPr="00876437" w:rsidDel="00FF1385">
            <w:rPr>
              <w:rFonts w:hint="eastAsia"/>
              <w:lang w:val="en-GB" w:eastAsia="zh-CN"/>
              <w:rPrChange w:id="17443" w:author="Kevin Gu" w:date="2020-05-18T10:36:00Z">
                <w:rPr>
                  <w:rFonts w:hint="eastAsia"/>
                  <w:b w:val="0"/>
                  <w:lang w:eastAsia="zh-CN"/>
                </w:rPr>
              </w:rPrChange>
            </w:rPr>
            <w:delText>一</w:delText>
          </w:r>
        </w:del>
        <w:r w:rsidRPr="00876437">
          <w:rPr>
            <w:rFonts w:hint="eastAsia"/>
            <w:lang w:val="en-GB" w:eastAsia="zh-CN"/>
            <w:rPrChange w:id="17444" w:author="Kevin Gu" w:date="2020-05-18T10:36:00Z">
              <w:rPr>
                <w:rFonts w:hint="eastAsia"/>
                <w:b w:val="0"/>
                <w:lang w:eastAsia="zh-CN"/>
              </w:rPr>
            </w:rPrChange>
          </w:rPr>
          <w:t>年。</w:t>
        </w:r>
      </w:ins>
    </w:p>
    <w:p w14:paraId="7619B347" w14:textId="62965C6D" w:rsidR="00E520B7" w:rsidRPr="00876437" w:rsidDel="0068407B" w:rsidRDefault="00E520B7" w:rsidP="00181CF1">
      <w:pPr>
        <w:rPr>
          <w:del w:id="17445" w:author="Julio Li" w:date="2020-05-15T11:58:00Z"/>
          <w:lang w:val="en-GB"/>
          <w:rPrChange w:id="17446" w:author="Kevin Gu" w:date="2020-05-18T10:36:00Z">
            <w:rPr>
              <w:del w:id="17447" w:author="Julio Li" w:date="2020-05-15T11:58:00Z"/>
              <w:lang w:val="en-US"/>
            </w:rPr>
          </w:rPrChange>
        </w:rPr>
      </w:pPr>
      <w:del w:id="17448" w:author="Julio Li" w:date="2020-05-15T11:58:00Z">
        <w:r w:rsidRPr="00876437" w:rsidDel="0068407B">
          <w:rPr>
            <w:lang w:val="en-GB"/>
            <w:rPrChange w:id="17449" w:author="Kevin Gu" w:date="2020-05-18T10:36:00Z">
              <w:rPr>
                <w:lang w:val="en-US"/>
              </w:rPr>
            </w:rPrChange>
          </w:rPr>
          <w:delText>The firewall must be configured to record the key events. These logs must be audited regularly.</w:delText>
        </w:r>
      </w:del>
    </w:p>
    <w:p w14:paraId="52FF9843" w14:textId="5B8E7C9C" w:rsidR="00162779" w:rsidRPr="00876437" w:rsidDel="0068407B" w:rsidRDefault="00162779" w:rsidP="00181CF1">
      <w:pPr>
        <w:rPr>
          <w:del w:id="17450" w:author="Julio Li" w:date="2020-05-15T11:58:00Z"/>
          <w:lang w:val="en-GB" w:eastAsia="zh-CN"/>
          <w:rPrChange w:id="17451" w:author="Kevin Gu" w:date="2020-05-18T10:36:00Z">
            <w:rPr>
              <w:del w:id="17452" w:author="Julio Li" w:date="2020-05-15T11:58:00Z"/>
              <w:lang w:val="en-US" w:eastAsia="zh-CN"/>
            </w:rPr>
          </w:rPrChange>
        </w:rPr>
      </w:pPr>
      <w:del w:id="17453" w:author="Julio Li" w:date="2020-05-15T11:58:00Z">
        <w:r w:rsidRPr="00876437" w:rsidDel="0068407B">
          <w:rPr>
            <w:rFonts w:hint="eastAsia"/>
            <w:lang w:val="en-GB" w:eastAsia="zh-CN"/>
            <w:rPrChange w:id="17454" w:author="Kevin Gu" w:date="2020-05-18T10:36:00Z">
              <w:rPr>
                <w:rFonts w:hint="eastAsia"/>
                <w:lang w:val="en-US" w:eastAsia="zh-CN"/>
              </w:rPr>
            </w:rPrChange>
          </w:rPr>
          <w:delText>防火墙必须记录关键的事件进行配置。这些记录日志必须进行定期审核。</w:delText>
        </w:r>
      </w:del>
    </w:p>
    <w:p w14:paraId="32812AB7" w14:textId="05FC8966" w:rsidR="00E520B7" w:rsidRPr="00876437" w:rsidDel="0068407B" w:rsidRDefault="00E520B7" w:rsidP="00181CF1">
      <w:pPr>
        <w:rPr>
          <w:del w:id="17455" w:author="Julio Li" w:date="2020-05-15T11:58:00Z"/>
          <w:lang w:val="en-GB"/>
          <w:rPrChange w:id="17456" w:author="Kevin Gu" w:date="2020-05-18T10:36:00Z">
            <w:rPr>
              <w:del w:id="17457" w:author="Julio Li" w:date="2020-05-15T11:58:00Z"/>
              <w:lang w:val="en-US"/>
            </w:rPr>
          </w:rPrChange>
        </w:rPr>
      </w:pPr>
      <w:del w:id="17458" w:author="Julio Li" w:date="2020-05-15T11:58:00Z">
        <w:r w:rsidRPr="00876437" w:rsidDel="0068407B">
          <w:rPr>
            <w:lang w:val="en-GB"/>
            <w:rPrChange w:id="17459" w:author="Kevin Gu" w:date="2020-05-18T10:36:00Z">
              <w:rPr>
                <w:lang w:val="en-US"/>
              </w:rPr>
            </w:rPrChange>
          </w:rPr>
          <w:delText>Implement routine automatic analysis reports to monitor the events of firewall.</w:delText>
        </w:r>
      </w:del>
    </w:p>
    <w:p w14:paraId="2050894C" w14:textId="789E9EE0" w:rsidR="00162779" w:rsidRPr="00876437" w:rsidDel="0068407B" w:rsidRDefault="00162779" w:rsidP="00181CF1">
      <w:pPr>
        <w:rPr>
          <w:del w:id="17460" w:author="Julio Li" w:date="2020-05-15T11:58:00Z"/>
          <w:lang w:val="en-GB" w:eastAsia="zh-CN"/>
          <w:rPrChange w:id="17461" w:author="Kevin Gu" w:date="2020-05-18T10:36:00Z">
            <w:rPr>
              <w:del w:id="17462" w:author="Julio Li" w:date="2020-05-15T11:58:00Z"/>
              <w:lang w:val="en-US" w:eastAsia="zh-CN"/>
            </w:rPr>
          </w:rPrChange>
        </w:rPr>
      </w:pPr>
      <w:del w:id="17463" w:author="Julio Li" w:date="2020-05-15T11:58:00Z">
        <w:r w:rsidRPr="00876437" w:rsidDel="0068407B">
          <w:rPr>
            <w:rFonts w:hint="eastAsia"/>
            <w:lang w:val="en-GB" w:eastAsia="zh-CN"/>
            <w:rPrChange w:id="17464" w:author="Kevin Gu" w:date="2020-05-18T10:36:00Z">
              <w:rPr>
                <w:rFonts w:hint="eastAsia"/>
                <w:lang w:val="en-US" w:eastAsia="zh-CN"/>
              </w:rPr>
            </w:rPrChange>
          </w:rPr>
          <w:delText>执行日常的自动分析报告以监控防火墙活动。</w:delText>
        </w:r>
      </w:del>
    </w:p>
    <w:p w14:paraId="4CAFE1C7" w14:textId="140BEE61" w:rsidR="00E520B7" w:rsidRPr="00876437" w:rsidDel="0068407B" w:rsidRDefault="00E520B7" w:rsidP="00181CF1">
      <w:pPr>
        <w:rPr>
          <w:del w:id="17465" w:author="Julio Li" w:date="2020-05-15T11:58:00Z"/>
          <w:lang w:val="en-GB"/>
          <w:rPrChange w:id="17466" w:author="Kevin Gu" w:date="2020-05-18T10:36:00Z">
            <w:rPr>
              <w:del w:id="17467" w:author="Julio Li" w:date="2020-05-15T11:58:00Z"/>
              <w:lang w:val="en-US"/>
            </w:rPr>
          </w:rPrChange>
        </w:rPr>
      </w:pPr>
      <w:del w:id="17468" w:author="Julio Li" w:date="2020-05-15T11:58:00Z">
        <w:r w:rsidRPr="00876437" w:rsidDel="0068407B">
          <w:rPr>
            <w:lang w:val="en-GB"/>
            <w:rPrChange w:id="17469" w:author="Kevin Gu" w:date="2020-05-18T10:36:00Z">
              <w:rPr>
                <w:lang w:val="en-US"/>
              </w:rPr>
            </w:rPrChange>
          </w:rPr>
          <w:delText>Implement 4-eyes principle to protect the firewall system log from being tampered; execute regularly inspection to check the system integrity.</w:delText>
        </w:r>
      </w:del>
    </w:p>
    <w:p w14:paraId="12757FD7" w14:textId="1B56FB40" w:rsidR="00162779" w:rsidRPr="00876437" w:rsidDel="0068407B" w:rsidRDefault="00162779" w:rsidP="00181CF1">
      <w:pPr>
        <w:rPr>
          <w:del w:id="17470" w:author="Julio Li" w:date="2020-05-15T11:58:00Z"/>
          <w:lang w:val="en-GB" w:eastAsia="zh-CN"/>
          <w:rPrChange w:id="17471" w:author="Kevin Gu" w:date="2020-05-18T10:36:00Z">
            <w:rPr>
              <w:del w:id="17472" w:author="Julio Li" w:date="2020-05-15T11:58:00Z"/>
              <w:lang w:val="en-US" w:eastAsia="zh-CN"/>
            </w:rPr>
          </w:rPrChange>
        </w:rPr>
      </w:pPr>
      <w:del w:id="17473" w:author="Julio Li" w:date="2020-05-15T11:58:00Z">
        <w:r w:rsidRPr="00876437" w:rsidDel="0068407B">
          <w:rPr>
            <w:rFonts w:hint="eastAsia"/>
            <w:lang w:val="en-GB" w:eastAsia="zh-CN"/>
            <w:rPrChange w:id="17474" w:author="Kevin Gu" w:date="2020-05-18T10:36:00Z">
              <w:rPr>
                <w:rFonts w:hint="eastAsia"/>
                <w:lang w:val="en-US" w:eastAsia="zh-CN"/>
              </w:rPr>
            </w:rPrChange>
          </w:rPr>
          <w:delText>执行</w:delText>
        </w:r>
        <w:r w:rsidRPr="00876437" w:rsidDel="0068407B">
          <w:rPr>
            <w:lang w:val="en-GB" w:eastAsia="zh-CN"/>
            <w:rPrChange w:id="17475" w:author="Kevin Gu" w:date="2020-05-18T10:36:00Z">
              <w:rPr>
                <w:lang w:val="en-US" w:eastAsia="zh-CN"/>
              </w:rPr>
            </w:rPrChange>
          </w:rPr>
          <w:delText>4</w:delText>
        </w:r>
        <w:r w:rsidRPr="00876437" w:rsidDel="0068407B">
          <w:rPr>
            <w:rFonts w:hint="eastAsia"/>
            <w:lang w:val="en-GB" w:eastAsia="zh-CN"/>
            <w:rPrChange w:id="17476" w:author="Kevin Gu" w:date="2020-05-18T10:36:00Z">
              <w:rPr>
                <w:rFonts w:hint="eastAsia"/>
                <w:lang w:val="en-US" w:eastAsia="zh-CN"/>
              </w:rPr>
            </w:rPrChange>
          </w:rPr>
          <w:delText>眼原则以保护防火墙系统日志被篡改，执行定期检查系统完整性的程序。</w:delText>
        </w:r>
      </w:del>
    </w:p>
    <w:p w14:paraId="40B607D7" w14:textId="651C5BCC" w:rsidR="00E520B7" w:rsidRPr="00876437" w:rsidDel="0068407B" w:rsidRDefault="00E520B7" w:rsidP="00181CF1">
      <w:pPr>
        <w:rPr>
          <w:del w:id="17477" w:author="Julio Li" w:date="2020-05-15T11:58:00Z"/>
          <w:lang w:val="en-GB"/>
          <w:rPrChange w:id="17478" w:author="Kevin Gu" w:date="2020-05-18T10:36:00Z">
            <w:rPr>
              <w:del w:id="17479" w:author="Julio Li" w:date="2020-05-15T11:58:00Z"/>
              <w:lang w:val="en-US"/>
            </w:rPr>
          </w:rPrChange>
        </w:rPr>
      </w:pPr>
      <w:del w:id="17480" w:author="Julio Li" w:date="2020-05-15T11:58:00Z">
        <w:r w:rsidRPr="00876437" w:rsidDel="0068407B">
          <w:rPr>
            <w:lang w:val="en-GB"/>
            <w:rPrChange w:id="17481" w:author="Kevin Gu" w:date="2020-05-18T10:36:00Z">
              <w:rPr>
                <w:lang w:val="en-US"/>
              </w:rPr>
            </w:rPrChange>
          </w:rPr>
          <w:delText>Regularly check the routing configuration and firewall policies, analyze and process the event log of the router and firewall, and the alarming events of intrusion prevention system.</w:delText>
        </w:r>
      </w:del>
    </w:p>
    <w:p w14:paraId="22578771" w14:textId="23EF6694" w:rsidR="00162779" w:rsidRPr="00876437" w:rsidDel="0068407B" w:rsidRDefault="00162779" w:rsidP="00181CF1">
      <w:pPr>
        <w:rPr>
          <w:del w:id="17482" w:author="Julio Li" w:date="2020-05-15T11:58:00Z"/>
          <w:lang w:val="en-GB" w:eastAsia="zh-CN"/>
          <w:rPrChange w:id="17483" w:author="Kevin Gu" w:date="2020-05-18T10:36:00Z">
            <w:rPr>
              <w:del w:id="17484" w:author="Julio Li" w:date="2020-05-15T11:58:00Z"/>
              <w:lang w:val="en-US" w:eastAsia="zh-CN"/>
            </w:rPr>
          </w:rPrChange>
        </w:rPr>
      </w:pPr>
      <w:del w:id="17485" w:author="Julio Li" w:date="2020-05-15T11:58:00Z">
        <w:r w:rsidRPr="00876437" w:rsidDel="0068407B">
          <w:rPr>
            <w:rFonts w:hint="eastAsia"/>
            <w:lang w:val="en-GB" w:eastAsia="zh-CN"/>
            <w:rPrChange w:id="17486" w:author="Kevin Gu" w:date="2020-05-18T10:36:00Z">
              <w:rPr>
                <w:rFonts w:hint="eastAsia"/>
                <w:lang w:val="en-US" w:eastAsia="zh-CN"/>
              </w:rPr>
            </w:rPrChange>
          </w:rPr>
          <w:delText>定期对路由配置和防火墙策略进行检查，对路由器和防火墙的事件日志、入侵防御设备的告警事件进行分析和处理。</w:delText>
        </w:r>
      </w:del>
    </w:p>
    <w:p w14:paraId="12F3C6B5" w14:textId="3C6AC0F5" w:rsidR="00E520B7" w:rsidRPr="00876437" w:rsidDel="0068407B" w:rsidRDefault="00E520B7" w:rsidP="00181CF1">
      <w:pPr>
        <w:rPr>
          <w:del w:id="17487" w:author="Julio Li" w:date="2020-05-15T11:58:00Z"/>
          <w:lang w:val="en-GB"/>
          <w:rPrChange w:id="17488" w:author="Kevin Gu" w:date="2020-05-18T10:36:00Z">
            <w:rPr>
              <w:del w:id="17489" w:author="Julio Li" w:date="2020-05-15T11:58:00Z"/>
              <w:lang w:val="en-US"/>
            </w:rPr>
          </w:rPrChange>
        </w:rPr>
      </w:pPr>
      <w:del w:id="17490" w:author="Julio Li" w:date="2020-05-15T11:58:00Z">
        <w:r w:rsidRPr="00876437" w:rsidDel="0068407B">
          <w:rPr>
            <w:lang w:val="en-GB"/>
            <w:rPrChange w:id="17491" w:author="Kevin Gu" w:date="2020-05-18T10:36:00Z">
              <w:rPr>
                <w:lang w:val="en-US"/>
              </w:rPr>
            </w:rPrChange>
          </w:rPr>
          <w:delText>After significant change to the network, carry out vulnerability scanning to security control measures, network connection and restriction measures; check the system setting of network and network security equipment, the patch configuration and known vulnerabilities, to make sure that no internal users are connected to the external network; the external users must not be able to access to the internal network without authorization.</w:delText>
        </w:r>
      </w:del>
    </w:p>
    <w:p w14:paraId="42EF5B5E" w14:textId="78CB32DA" w:rsidR="00162779" w:rsidRPr="00876437" w:rsidDel="0068407B" w:rsidRDefault="00162779" w:rsidP="00181CF1">
      <w:pPr>
        <w:rPr>
          <w:del w:id="17492" w:author="Julio Li" w:date="2020-05-15T11:58:00Z"/>
          <w:lang w:val="en-GB" w:eastAsia="zh-CN"/>
          <w:rPrChange w:id="17493" w:author="Kevin Gu" w:date="2020-05-18T10:36:00Z">
            <w:rPr>
              <w:del w:id="17494" w:author="Julio Li" w:date="2020-05-15T11:58:00Z"/>
              <w:lang w:val="en-US" w:eastAsia="zh-CN"/>
            </w:rPr>
          </w:rPrChange>
        </w:rPr>
      </w:pPr>
      <w:del w:id="17495" w:author="Julio Li" w:date="2020-05-15T11:58:00Z">
        <w:r w:rsidRPr="00876437" w:rsidDel="0068407B">
          <w:rPr>
            <w:rFonts w:hint="eastAsia"/>
            <w:lang w:val="en-GB" w:eastAsia="zh-CN"/>
            <w:rPrChange w:id="17496" w:author="Kevin Gu" w:date="2020-05-18T10:36:00Z">
              <w:rPr>
                <w:rFonts w:hint="eastAsia"/>
                <w:lang w:val="en-US" w:eastAsia="zh-CN"/>
              </w:rPr>
            </w:rPrChange>
          </w:rPr>
          <w:delText>在网络发生重大变更后，对安全控制措施、网络连接和限制措施进行漏洞扫描，对网络及网络安全设备系统设置、补丁配置和已知的漏洞进行检查，并确认没有内部用户私自连接到外部网络，外部访问不能非授权进入内部网络。</w:delText>
        </w:r>
      </w:del>
    </w:p>
    <w:p w14:paraId="7390F6E4" w14:textId="77777777" w:rsidR="00E520B7" w:rsidRPr="00876437" w:rsidRDefault="00E520B7" w:rsidP="00181CF1">
      <w:pPr>
        <w:pStyle w:val="Heading4"/>
        <w:rPr>
          <w:lang w:val="en-GB" w:eastAsia="zh-CN"/>
          <w:rPrChange w:id="17497" w:author="Kevin Gu" w:date="2020-05-18T10:36:00Z">
            <w:rPr>
              <w:lang w:eastAsia="zh-CN"/>
            </w:rPr>
          </w:rPrChange>
        </w:rPr>
      </w:pPr>
      <w:r w:rsidRPr="00876437">
        <w:rPr>
          <w:lang w:val="en-GB"/>
          <w:rPrChange w:id="17498" w:author="Kevin Gu" w:date="2020-05-18T10:36:00Z">
            <w:rPr/>
          </w:rPrChange>
        </w:rPr>
        <w:t>Use Area of Firewall</w:t>
      </w:r>
      <w:r w:rsidR="00162779" w:rsidRPr="00876437">
        <w:rPr>
          <w:lang w:val="en-GB"/>
          <w:rPrChange w:id="17499" w:author="Kevin Gu" w:date="2020-05-18T10:36:00Z">
            <w:rPr/>
          </w:rPrChange>
        </w:rPr>
        <w:t xml:space="preserve"> </w:t>
      </w:r>
      <w:r w:rsidR="00162779" w:rsidRPr="00876437">
        <w:rPr>
          <w:rFonts w:hint="eastAsia"/>
          <w:lang w:val="en-GB" w:eastAsia="zh-CN"/>
          <w:rPrChange w:id="17500" w:author="Kevin Gu" w:date="2020-05-18T10:36:00Z">
            <w:rPr>
              <w:rFonts w:hint="eastAsia"/>
              <w:lang w:eastAsia="zh-CN"/>
            </w:rPr>
          </w:rPrChange>
        </w:rPr>
        <w:t>防火墙使用区域</w:t>
      </w:r>
    </w:p>
    <w:p w14:paraId="1B5C8F8D" w14:textId="77777777" w:rsidR="00E520B7" w:rsidRPr="00876437" w:rsidRDefault="00E520B7" w:rsidP="00181CF1">
      <w:pPr>
        <w:rPr>
          <w:lang w:val="en-GB"/>
          <w:rPrChange w:id="17501" w:author="Kevin Gu" w:date="2020-05-18T10:36:00Z">
            <w:rPr>
              <w:lang w:val="en-US"/>
            </w:rPr>
          </w:rPrChange>
        </w:rPr>
      </w:pPr>
      <w:r w:rsidRPr="00876437">
        <w:rPr>
          <w:lang w:val="en-GB"/>
          <w:rPrChange w:id="17502" w:author="Kevin Gu" w:date="2020-05-18T10:36:00Z">
            <w:rPr>
              <w:lang w:val="en-US"/>
            </w:rPr>
          </w:rPrChange>
        </w:rPr>
        <w:t>Configure a firewall between the Internet and the official network.</w:t>
      </w:r>
    </w:p>
    <w:p w14:paraId="48FBDE7A" w14:textId="64D05EFD" w:rsidR="00162779" w:rsidRDefault="00162779" w:rsidP="00181CF1">
      <w:pPr>
        <w:rPr>
          <w:ins w:id="17503" w:author="Kevin Gu" w:date="2020-06-17T15:24:00Z"/>
          <w:lang w:val="en-GB" w:eastAsia="zh-CN"/>
        </w:rPr>
      </w:pPr>
      <w:r w:rsidRPr="00876437">
        <w:rPr>
          <w:rFonts w:hint="eastAsia"/>
          <w:lang w:val="en-GB" w:eastAsia="zh-CN"/>
          <w:rPrChange w:id="17504" w:author="Kevin Gu" w:date="2020-05-18T10:36:00Z">
            <w:rPr>
              <w:rFonts w:hint="eastAsia"/>
              <w:lang w:val="en-US" w:eastAsia="zh-CN"/>
            </w:rPr>
          </w:rPrChange>
        </w:rPr>
        <w:t>在因特网和办公网之间配置防火墙。</w:t>
      </w:r>
    </w:p>
    <w:p w14:paraId="59C4FC5F" w14:textId="77777777" w:rsidR="00EF74F0" w:rsidRDefault="00EF74F0" w:rsidP="00EF74F0">
      <w:pPr>
        <w:pStyle w:val="Heading4"/>
        <w:rPr>
          <w:ins w:id="17505" w:author="Kevin Gu" w:date="2020-06-17T15:24:00Z"/>
          <w:lang w:val="en-GB" w:eastAsia="zh-CN"/>
        </w:rPr>
      </w:pPr>
      <w:ins w:id="17506" w:author="Kevin Gu" w:date="2020-06-17T15:24:00Z">
        <w:r>
          <w:rPr>
            <w:lang w:val="en-GB"/>
          </w:rPr>
          <w:t>Main functions of firewall</w:t>
        </w:r>
        <w:r>
          <w:rPr>
            <w:rFonts w:hint="eastAsia"/>
            <w:lang w:val="en-GB" w:eastAsia="zh-CN"/>
          </w:rPr>
          <w:t>防火墙主要功能</w:t>
        </w:r>
      </w:ins>
    </w:p>
    <w:p w14:paraId="00972D9A" w14:textId="72303EDD" w:rsidR="00EF74F0" w:rsidRPr="00EF74F0" w:rsidRDefault="00EF74F0">
      <w:pPr>
        <w:pStyle w:val="ListParagraph"/>
        <w:numPr>
          <w:ilvl w:val="0"/>
          <w:numId w:val="70"/>
        </w:numPr>
        <w:rPr>
          <w:ins w:id="17507" w:author="Kevin Gu" w:date="2020-06-17T15:25:00Z"/>
          <w:lang w:val="en-US" w:eastAsia="zh-CN"/>
        </w:rPr>
        <w:pPrChange w:id="17508" w:author="Kevin Gu" w:date="2020-06-17T15:26:00Z">
          <w:pPr>
            <w:spacing w:after="0"/>
          </w:pPr>
        </w:pPrChange>
      </w:pPr>
      <w:ins w:id="17509" w:author="Kevin Gu" w:date="2020-06-17T15:25:00Z">
        <w:r w:rsidRPr="00EF74F0">
          <w:rPr>
            <w:rFonts w:hint="eastAsia"/>
            <w:lang w:val="en-US" w:eastAsia="zh-CN"/>
          </w:rPr>
          <w:t>入侵防御与</w:t>
        </w:r>
        <w:r w:rsidRPr="00EF74F0">
          <w:rPr>
            <w:lang w:val="en-US" w:eastAsia="zh-CN"/>
          </w:rPr>
          <w:t>Web</w:t>
        </w:r>
        <w:r w:rsidRPr="00EF74F0">
          <w:rPr>
            <w:rFonts w:hint="eastAsia"/>
            <w:lang w:val="en-US" w:eastAsia="zh-CN"/>
          </w:rPr>
          <w:t>防护</w:t>
        </w:r>
        <w:r w:rsidRPr="00EF74F0">
          <w:rPr>
            <w:lang w:val="en-US" w:eastAsia="zh-CN"/>
          </w:rPr>
          <w:t xml:space="preserve">  IPS and Web protect</w:t>
        </w:r>
      </w:ins>
    </w:p>
    <w:p w14:paraId="6A8C382F" w14:textId="77777777" w:rsidR="00EF74F0" w:rsidRPr="00EF74F0" w:rsidRDefault="00EF74F0">
      <w:pPr>
        <w:pStyle w:val="ListParagraph"/>
        <w:rPr>
          <w:ins w:id="17510" w:author="Kevin Gu" w:date="2020-06-17T15:25:00Z"/>
          <w:lang w:val="en-US" w:eastAsia="zh-CN"/>
        </w:rPr>
        <w:pPrChange w:id="17511" w:author="Kevin Gu" w:date="2020-06-17T15:26:00Z">
          <w:pPr>
            <w:spacing w:after="0"/>
          </w:pPr>
        </w:pPrChange>
      </w:pPr>
      <w:ins w:id="17512" w:author="Kevin Gu" w:date="2020-06-17T15:25:00Z">
        <w:r w:rsidRPr="00EF74F0">
          <w:rPr>
            <w:lang w:val="en-US" w:eastAsia="zh-CN"/>
          </w:rPr>
          <w:t>Get the latest threat information at the first time, accurately detect and defend attacks against vulnerabilities. It can protect against a variety of attacks against the web, including SQL injection attacks and cross site scripting attacks</w:t>
        </w:r>
      </w:ins>
    </w:p>
    <w:p w14:paraId="205454D1" w14:textId="77777777" w:rsidR="00EF74F0" w:rsidRPr="00EF74F0" w:rsidRDefault="00EF74F0">
      <w:pPr>
        <w:pStyle w:val="ListParagraph"/>
        <w:rPr>
          <w:ins w:id="17513" w:author="Kevin Gu" w:date="2020-06-17T15:25:00Z"/>
          <w:rFonts w:ascii="SimSun" w:eastAsia="SimSun" w:hAnsi="SimSun"/>
          <w:lang w:val="en-US" w:eastAsia="zh-CN"/>
        </w:rPr>
        <w:pPrChange w:id="17514" w:author="Kevin Gu" w:date="2020-06-17T15:26:00Z">
          <w:pPr>
            <w:spacing w:after="0"/>
          </w:pPr>
        </w:pPrChange>
      </w:pPr>
      <w:ins w:id="17515" w:author="Kevin Gu" w:date="2020-06-17T15:25:00Z">
        <w:r w:rsidRPr="00EF74F0">
          <w:rPr>
            <w:rFonts w:hint="eastAsia"/>
            <w:lang w:val="en-US" w:eastAsia="zh-CN"/>
          </w:rPr>
          <w:t>第一时间获取最新威胁信息，准确检测并防御针对漏洞的攻击。可防护各种针对</w:t>
        </w:r>
        <w:r w:rsidRPr="00EF74F0">
          <w:rPr>
            <w:lang w:val="en-US" w:eastAsia="zh-CN"/>
          </w:rPr>
          <w:t>web</w:t>
        </w:r>
        <w:r w:rsidRPr="00EF74F0">
          <w:rPr>
            <w:rFonts w:hint="eastAsia"/>
            <w:lang w:val="en-US" w:eastAsia="zh-CN"/>
          </w:rPr>
          <w:t>的攻击，包括</w:t>
        </w:r>
        <w:r w:rsidRPr="00EF74F0">
          <w:rPr>
            <w:lang w:val="en-US" w:eastAsia="zh-CN"/>
          </w:rPr>
          <w:t>SQL</w:t>
        </w:r>
        <w:r w:rsidRPr="00EF74F0">
          <w:rPr>
            <w:rFonts w:hint="eastAsia"/>
            <w:lang w:val="en-US" w:eastAsia="zh-CN"/>
          </w:rPr>
          <w:t>注入攻击和跨站脚本攻击等</w:t>
        </w:r>
        <w:r w:rsidRPr="00EF74F0">
          <w:rPr>
            <w:rFonts w:ascii="SimSun" w:eastAsia="SimSun" w:hAnsi="SimSun"/>
            <w:lang w:val="en-US" w:eastAsia="zh-CN"/>
          </w:rPr>
          <w:t>.</w:t>
        </w:r>
      </w:ins>
    </w:p>
    <w:p w14:paraId="574515B9" w14:textId="417690CB" w:rsidR="00EF74F0" w:rsidRPr="00EF74F0" w:rsidRDefault="00EF74F0">
      <w:pPr>
        <w:pStyle w:val="ListParagraph"/>
        <w:numPr>
          <w:ilvl w:val="0"/>
          <w:numId w:val="70"/>
        </w:numPr>
        <w:rPr>
          <w:ins w:id="17516" w:author="Kevin Gu" w:date="2020-06-17T15:25:00Z"/>
          <w:lang w:val="en-US" w:eastAsia="zh-CN"/>
        </w:rPr>
        <w:pPrChange w:id="17517" w:author="Kevin Gu" w:date="2020-06-17T15:26:00Z">
          <w:pPr>
            <w:spacing w:after="0"/>
          </w:pPr>
        </w:pPrChange>
      </w:pPr>
      <w:ins w:id="17518" w:author="Kevin Gu" w:date="2020-06-17T15:25:00Z">
        <w:r w:rsidRPr="00EF74F0">
          <w:rPr>
            <w:rFonts w:hint="eastAsia"/>
            <w:lang w:val="en-US" w:eastAsia="zh-CN"/>
          </w:rPr>
          <w:t>数据防泄漏</w:t>
        </w:r>
        <w:r w:rsidRPr="00EF74F0">
          <w:rPr>
            <w:lang w:val="en-US" w:eastAsia="zh-CN"/>
          </w:rPr>
          <w:t xml:space="preserve">   Data leakage prevention</w:t>
        </w:r>
      </w:ins>
    </w:p>
    <w:p w14:paraId="2E488E73" w14:textId="77777777" w:rsidR="00EF74F0" w:rsidRPr="00EF74F0" w:rsidRDefault="00EF74F0">
      <w:pPr>
        <w:pStyle w:val="ListParagraph"/>
        <w:rPr>
          <w:ins w:id="17519" w:author="Kevin Gu" w:date="2020-06-17T15:25:00Z"/>
          <w:lang w:val="en-US" w:eastAsia="zh-CN"/>
        </w:rPr>
        <w:pPrChange w:id="17520" w:author="Kevin Gu" w:date="2020-06-17T15:26:00Z">
          <w:pPr>
            <w:spacing w:after="0"/>
          </w:pPr>
        </w:pPrChange>
      </w:pPr>
      <w:ins w:id="17521" w:author="Kevin Gu" w:date="2020-06-17T15:25:00Z">
        <w:r w:rsidRPr="00EF74F0">
          <w:rPr>
            <w:lang w:val="en-US" w:eastAsia="zh-CN"/>
          </w:rPr>
          <w:t>By identifying and filtering the transferred files and contents, you can accurately identify the real types of common files, such as word Excel, PPT, PDF, etc., and filter the content.</w:t>
        </w:r>
      </w:ins>
    </w:p>
    <w:p w14:paraId="308D90CB" w14:textId="77777777" w:rsidR="00EF74F0" w:rsidRPr="00EF74F0" w:rsidRDefault="00EF74F0">
      <w:pPr>
        <w:pStyle w:val="ListParagraph"/>
        <w:rPr>
          <w:ins w:id="17522" w:author="Kevin Gu" w:date="2020-06-17T15:25:00Z"/>
          <w:lang w:val="en-US" w:eastAsia="zh-CN"/>
        </w:rPr>
        <w:pPrChange w:id="17523" w:author="Kevin Gu" w:date="2020-06-17T15:26:00Z">
          <w:pPr>
            <w:spacing w:after="0"/>
          </w:pPr>
        </w:pPrChange>
      </w:pPr>
      <w:ins w:id="17524" w:author="Kevin Gu" w:date="2020-06-17T15:25:00Z">
        <w:r w:rsidRPr="00EF74F0">
          <w:rPr>
            <w:rFonts w:hint="eastAsia"/>
            <w:lang w:val="en-US" w:eastAsia="zh-CN"/>
          </w:rPr>
          <w:t>对传输的文件和内容进行识别过滤，可准确识别常见文件的真实类型，如</w:t>
        </w:r>
        <w:r w:rsidRPr="00EF74F0">
          <w:rPr>
            <w:lang w:val="en-US" w:eastAsia="zh-CN"/>
          </w:rPr>
          <w:t>Word</w:t>
        </w:r>
        <w:r w:rsidRPr="00EF74F0">
          <w:rPr>
            <w:rFonts w:hint="eastAsia"/>
            <w:lang w:val="en-US" w:eastAsia="zh-CN"/>
          </w:rPr>
          <w:t>、</w:t>
        </w:r>
        <w:r w:rsidRPr="00EF74F0">
          <w:rPr>
            <w:lang w:val="en-US" w:eastAsia="zh-CN"/>
          </w:rPr>
          <w:t>Excel</w:t>
        </w:r>
        <w:r w:rsidRPr="00EF74F0">
          <w:rPr>
            <w:rFonts w:hint="eastAsia"/>
            <w:lang w:val="en-US" w:eastAsia="zh-CN"/>
          </w:rPr>
          <w:t>、</w:t>
        </w:r>
        <w:r w:rsidRPr="00EF74F0">
          <w:rPr>
            <w:lang w:val="en-US" w:eastAsia="zh-CN"/>
          </w:rPr>
          <w:t xml:space="preserve"> PPT</w:t>
        </w:r>
        <w:r w:rsidRPr="00EF74F0">
          <w:rPr>
            <w:rFonts w:hint="eastAsia"/>
            <w:lang w:val="en-US" w:eastAsia="zh-CN"/>
          </w:rPr>
          <w:t>、</w:t>
        </w:r>
        <w:r w:rsidRPr="00EF74F0">
          <w:rPr>
            <w:lang w:val="en-US" w:eastAsia="zh-CN"/>
          </w:rPr>
          <w:t xml:space="preserve"> PDF</w:t>
        </w:r>
        <w:r w:rsidRPr="00EF74F0">
          <w:rPr>
            <w:rFonts w:hint="eastAsia"/>
            <w:lang w:val="en-US" w:eastAsia="zh-CN"/>
          </w:rPr>
          <w:t>等，并对内容进行过滤。</w:t>
        </w:r>
      </w:ins>
    </w:p>
    <w:p w14:paraId="772DDD11" w14:textId="1F9C4A23" w:rsidR="00EF74F0" w:rsidRPr="00EF74F0" w:rsidRDefault="00EF74F0">
      <w:pPr>
        <w:pStyle w:val="ListParagraph"/>
        <w:numPr>
          <w:ilvl w:val="0"/>
          <w:numId w:val="70"/>
        </w:numPr>
        <w:rPr>
          <w:ins w:id="17525" w:author="Kevin Gu" w:date="2020-06-17T15:25:00Z"/>
          <w:lang w:val="en-GB" w:eastAsia="zh-CN"/>
        </w:rPr>
        <w:pPrChange w:id="17526" w:author="Kevin Gu" w:date="2020-06-17T15:26:00Z">
          <w:pPr/>
        </w:pPrChange>
      </w:pPr>
      <w:ins w:id="17527" w:author="Kevin Gu" w:date="2020-06-17T15:25:00Z">
        <w:r w:rsidRPr="00EF74F0">
          <w:rPr>
            <w:rFonts w:hint="eastAsia"/>
            <w:lang w:val="en-GB" w:eastAsia="zh-CN"/>
          </w:rPr>
          <w:t>应用识别与管控</w:t>
        </w:r>
        <w:r w:rsidRPr="00EF74F0">
          <w:rPr>
            <w:lang w:val="en-GB" w:eastAsia="zh-CN"/>
          </w:rPr>
          <w:t xml:space="preserve"> Application identification and control</w:t>
        </w:r>
      </w:ins>
    </w:p>
    <w:p w14:paraId="11DCCEBE" w14:textId="77777777" w:rsidR="00EF74F0" w:rsidRPr="00EF74F0" w:rsidRDefault="00EF74F0">
      <w:pPr>
        <w:pStyle w:val="ListParagraph"/>
        <w:rPr>
          <w:ins w:id="17528" w:author="Kevin Gu" w:date="2020-06-17T15:25:00Z"/>
          <w:lang w:val="en-GB" w:eastAsia="zh-CN"/>
        </w:rPr>
        <w:pPrChange w:id="17529" w:author="Kevin Gu" w:date="2020-06-17T15:26:00Z">
          <w:pPr/>
        </w:pPrChange>
      </w:pPr>
      <w:ins w:id="17530" w:author="Kevin Gu" w:date="2020-06-17T15:25:00Z">
        <w:r w:rsidRPr="00EF74F0">
          <w:rPr>
            <w:lang w:val="en-GB" w:eastAsia="zh-CN"/>
          </w:rPr>
          <w:t>Identify common applications, access control accuracy to application functions. Application recognition and intrusion detection, anti-virus, content filtering</w:t>
        </w:r>
      </w:ins>
    </w:p>
    <w:p w14:paraId="5EF40D83" w14:textId="77777777" w:rsidR="00EF74F0" w:rsidRPr="00EF74F0" w:rsidRDefault="00EF74F0">
      <w:pPr>
        <w:pStyle w:val="ListParagraph"/>
        <w:rPr>
          <w:ins w:id="17531" w:author="Kevin Gu" w:date="2020-06-17T15:25:00Z"/>
          <w:lang w:val="en-GB" w:eastAsia="zh-CN"/>
        </w:rPr>
        <w:pPrChange w:id="17532" w:author="Kevin Gu" w:date="2020-06-17T15:26:00Z">
          <w:pPr/>
        </w:pPrChange>
      </w:pPr>
      <w:ins w:id="17533" w:author="Kevin Gu" w:date="2020-06-17T15:25:00Z">
        <w:r w:rsidRPr="00EF74F0">
          <w:rPr>
            <w:lang w:val="en-GB" w:eastAsia="zh-CN"/>
          </w:rPr>
          <w:lastRenderedPageBreak/>
          <w:t>Combined with this method, the detection performance and accuracy are improved.</w:t>
        </w:r>
      </w:ins>
    </w:p>
    <w:p w14:paraId="3931D14D" w14:textId="5BD5670A" w:rsidR="00EF74F0" w:rsidRPr="00EF74F0" w:rsidRDefault="00EF74F0">
      <w:pPr>
        <w:pStyle w:val="ListParagraph"/>
        <w:rPr>
          <w:ins w:id="17534" w:author="Kevin Gu" w:date="2020-06-17T15:25:00Z"/>
          <w:lang w:val="en-GB" w:eastAsia="zh-CN"/>
        </w:rPr>
        <w:pPrChange w:id="17535" w:author="Kevin Gu" w:date="2020-06-17T15:26:00Z">
          <w:pPr/>
        </w:pPrChange>
      </w:pPr>
      <w:ins w:id="17536" w:author="Kevin Gu" w:date="2020-06-17T15:25:00Z">
        <w:r w:rsidRPr="00EF74F0">
          <w:rPr>
            <w:rFonts w:hint="eastAsia"/>
            <w:lang w:val="en-GB" w:eastAsia="zh-CN"/>
          </w:rPr>
          <w:t>可识别常见应用，访问控制精度到应用功能。应用识别与入侵检测、防病毒、内容过滤相结合，提高检测性能和准确率。</w:t>
        </w:r>
      </w:ins>
    </w:p>
    <w:p w14:paraId="30E78471" w14:textId="56DF4808" w:rsidR="00EF74F0" w:rsidRPr="00EF74F0" w:rsidRDefault="00EF74F0">
      <w:pPr>
        <w:pStyle w:val="ListParagraph"/>
        <w:numPr>
          <w:ilvl w:val="0"/>
          <w:numId w:val="70"/>
        </w:numPr>
        <w:rPr>
          <w:ins w:id="17537" w:author="Kevin Gu" w:date="2020-06-17T15:25:00Z"/>
          <w:lang w:val="en-GB" w:eastAsia="zh-CN"/>
        </w:rPr>
        <w:pPrChange w:id="17538" w:author="Kevin Gu" w:date="2020-06-17T15:26:00Z">
          <w:pPr/>
        </w:pPrChange>
      </w:pPr>
      <w:ins w:id="17539" w:author="Kevin Gu" w:date="2020-06-17T15:25:00Z">
        <w:r w:rsidRPr="00EF74F0">
          <w:rPr>
            <w:lang w:val="en-GB" w:eastAsia="zh-CN"/>
          </w:rPr>
          <w:t>URL</w:t>
        </w:r>
        <w:proofErr w:type="gramStart"/>
        <w:r w:rsidRPr="00EF74F0">
          <w:rPr>
            <w:rFonts w:hint="eastAsia"/>
            <w:lang w:val="en-GB" w:eastAsia="zh-CN"/>
          </w:rPr>
          <w:t>过滤</w:t>
        </w:r>
        <w:r w:rsidRPr="00EF74F0">
          <w:rPr>
            <w:lang w:val="en-GB" w:eastAsia="zh-CN"/>
          </w:rPr>
          <w:t xml:space="preserve">  URL</w:t>
        </w:r>
        <w:proofErr w:type="gramEnd"/>
        <w:r w:rsidRPr="00EF74F0">
          <w:rPr>
            <w:lang w:val="en-GB" w:eastAsia="zh-CN"/>
          </w:rPr>
          <w:t xml:space="preserve"> filtering</w:t>
        </w:r>
      </w:ins>
    </w:p>
    <w:p w14:paraId="2D199D74" w14:textId="77777777" w:rsidR="00EF74F0" w:rsidRPr="00EF74F0" w:rsidRDefault="00EF74F0">
      <w:pPr>
        <w:pStyle w:val="ListParagraph"/>
        <w:rPr>
          <w:ins w:id="17540" w:author="Kevin Gu" w:date="2020-06-17T15:25:00Z"/>
          <w:lang w:val="en-GB" w:eastAsia="zh-CN"/>
        </w:rPr>
        <w:pPrChange w:id="17541" w:author="Kevin Gu" w:date="2020-06-17T15:26:00Z">
          <w:pPr/>
        </w:pPrChange>
      </w:pPr>
      <w:ins w:id="17542" w:author="Kevin Gu" w:date="2020-06-17T15:25:00Z">
        <w:r w:rsidRPr="00EF74F0">
          <w:rPr>
            <w:lang w:val="en-GB" w:eastAsia="zh-CN"/>
          </w:rPr>
          <w:t>More than 120 million URL classification libraries can speed up access to specific categories of websites and guarantee the access experience to high priority websites.</w:t>
        </w:r>
      </w:ins>
    </w:p>
    <w:p w14:paraId="4ABA2D9A" w14:textId="77777777" w:rsidR="00EF74F0" w:rsidRPr="00EF74F0" w:rsidRDefault="00EF74F0">
      <w:pPr>
        <w:pStyle w:val="ListParagraph"/>
        <w:rPr>
          <w:ins w:id="17543" w:author="Kevin Gu" w:date="2020-06-17T15:25:00Z"/>
          <w:lang w:val="en-GB" w:eastAsia="zh-CN"/>
        </w:rPr>
        <w:pPrChange w:id="17544" w:author="Kevin Gu" w:date="2020-06-17T15:26:00Z">
          <w:pPr/>
        </w:pPrChange>
      </w:pPr>
      <w:proofErr w:type="gramStart"/>
      <w:ins w:id="17545" w:author="Kevin Gu" w:date="2020-06-17T15:25:00Z">
        <w:r w:rsidRPr="00EF74F0">
          <w:rPr>
            <w:lang w:val="en-GB" w:eastAsia="zh-CN"/>
          </w:rPr>
          <w:t>Support DNS filtering,</w:t>
        </w:r>
        <w:proofErr w:type="gramEnd"/>
        <w:r w:rsidRPr="00EF74F0">
          <w:rPr>
            <w:lang w:val="en-GB" w:eastAsia="zh-CN"/>
          </w:rPr>
          <w:t xml:space="preserve"> directly filter the visited web pages according to the domain name.</w:t>
        </w:r>
      </w:ins>
    </w:p>
    <w:p w14:paraId="63744B34" w14:textId="77777777" w:rsidR="00EF74F0" w:rsidRPr="00EF74F0" w:rsidRDefault="00EF74F0">
      <w:pPr>
        <w:pStyle w:val="ListParagraph"/>
        <w:rPr>
          <w:ins w:id="17546" w:author="Kevin Gu" w:date="2020-06-17T15:25:00Z"/>
          <w:lang w:val="en-GB" w:eastAsia="zh-CN"/>
        </w:rPr>
        <w:pPrChange w:id="17547" w:author="Kevin Gu" w:date="2020-06-17T15:27:00Z">
          <w:pPr/>
        </w:pPrChange>
      </w:pPr>
      <w:ins w:id="17548" w:author="Kevin Gu" w:date="2020-06-17T15:25:00Z">
        <w:r w:rsidRPr="00EF74F0">
          <w:rPr>
            <w:lang w:val="en-GB" w:eastAsia="zh-CN"/>
          </w:rPr>
          <w:t xml:space="preserve">Support for </w:t>
        </w:r>
        <w:proofErr w:type="spellStart"/>
        <w:r w:rsidRPr="00EF74F0">
          <w:rPr>
            <w:lang w:val="en-GB" w:eastAsia="zh-CN"/>
          </w:rPr>
          <w:t>SafeSearch</w:t>
        </w:r>
        <w:proofErr w:type="spellEnd"/>
        <w:r w:rsidRPr="00EF74F0">
          <w:rPr>
            <w:lang w:val="en-GB" w:eastAsia="zh-CN"/>
          </w:rPr>
          <w:t xml:space="preserve">, filter the resources of Google and other search engines, and ensure access to </w:t>
        </w:r>
        <w:proofErr w:type="spellStart"/>
        <w:r w:rsidRPr="00EF74F0">
          <w:rPr>
            <w:lang w:val="en-GB" w:eastAsia="zh-CN"/>
          </w:rPr>
          <w:t>healthy</w:t>
        </w:r>
        <w:proofErr w:type="spellEnd"/>
        <w:r w:rsidRPr="00EF74F0">
          <w:rPr>
            <w:lang w:val="en-GB" w:eastAsia="zh-CN"/>
          </w:rPr>
          <w:t xml:space="preserve"> network resources</w:t>
        </w:r>
      </w:ins>
    </w:p>
    <w:p w14:paraId="2501217E" w14:textId="5BD529D7" w:rsidR="00EF74F0" w:rsidRPr="00EF74F0" w:rsidRDefault="00EF74F0">
      <w:pPr>
        <w:pStyle w:val="ListParagraph"/>
        <w:rPr>
          <w:ins w:id="17549" w:author="Kevin Gu" w:date="2020-06-17T15:25:00Z"/>
          <w:lang w:val="en-GB" w:eastAsia="zh-CN"/>
        </w:rPr>
        <w:pPrChange w:id="17550" w:author="Kevin Gu" w:date="2020-06-17T15:27:00Z">
          <w:pPr/>
        </w:pPrChange>
      </w:pPr>
      <w:ins w:id="17551" w:author="Kevin Gu" w:date="2020-06-17T15:25:00Z">
        <w:r w:rsidRPr="00EF74F0">
          <w:rPr>
            <w:lang w:val="en-GB" w:eastAsia="zh-CN"/>
          </w:rPr>
          <w:t>URL</w:t>
        </w:r>
        <w:r w:rsidRPr="00EF74F0">
          <w:rPr>
            <w:rFonts w:hint="eastAsia"/>
            <w:lang w:val="en-GB" w:eastAsia="zh-CN"/>
          </w:rPr>
          <w:t>分类库超过</w:t>
        </w:r>
        <w:r w:rsidRPr="00EF74F0">
          <w:rPr>
            <w:lang w:val="en-GB" w:eastAsia="zh-CN"/>
          </w:rPr>
          <w:t>1.2</w:t>
        </w:r>
        <w:r w:rsidRPr="00EF74F0">
          <w:rPr>
            <w:rFonts w:hint="eastAsia"/>
            <w:lang w:val="en-GB" w:eastAsia="zh-CN"/>
          </w:rPr>
          <w:t>亿，可对特定类别网站的访问进行加速，保障对高优先级网站的访问体验。支持</w:t>
        </w:r>
        <w:r w:rsidRPr="00EF74F0">
          <w:rPr>
            <w:lang w:val="en-GB" w:eastAsia="zh-CN"/>
          </w:rPr>
          <w:t>DNS</w:t>
        </w:r>
        <w:r w:rsidRPr="00EF74F0">
          <w:rPr>
            <w:rFonts w:hint="eastAsia"/>
            <w:lang w:val="en-GB" w:eastAsia="zh-CN"/>
          </w:rPr>
          <w:t>过滤，直接根据域名对访问的网页进行过滤。支持</w:t>
        </w:r>
        <w:proofErr w:type="spellStart"/>
        <w:r w:rsidRPr="00EF74F0">
          <w:rPr>
            <w:lang w:val="en-GB" w:eastAsia="zh-CN"/>
          </w:rPr>
          <w:t>safesearch</w:t>
        </w:r>
        <w:proofErr w:type="spellEnd"/>
        <w:r w:rsidRPr="00EF74F0">
          <w:rPr>
            <w:rFonts w:hint="eastAsia"/>
            <w:lang w:val="en-GB" w:eastAsia="zh-CN"/>
          </w:rPr>
          <w:t>，对</w:t>
        </w:r>
        <w:r w:rsidRPr="00EF74F0">
          <w:rPr>
            <w:lang w:val="en-GB" w:eastAsia="zh-CN"/>
          </w:rPr>
          <w:t>google</w:t>
        </w:r>
        <w:r w:rsidRPr="00EF74F0">
          <w:rPr>
            <w:rFonts w:hint="eastAsia"/>
            <w:lang w:val="en-GB" w:eastAsia="zh-CN"/>
          </w:rPr>
          <w:t>等搜索引擎的资源进行过滤，保障访问健康网络的资源。</w:t>
        </w:r>
      </w:ins>
    </w:p>
    <w:p w14:paraId="28D90E51" w14:textId="77777777" w:rsidR="00EF74F0" w:rsidRPr="00876437" w:rsidRDefault="00EF74F0" w:rsidP="00181CF1">
      <w:pPr>
        <w:rPr>
          <w:lang w:val="en-GB" w:eastAsia="zh-CN"/>
          <w:rPrChange w:id="17552" w:author="Kevin Gu" w:date="2020-05-18T10:36:00Z">
            <w:rPr>
              <w:lang w:val="en-US" w:eastAsia="zh-CN"/>
            </w:rPr>
          </w:rPrChange>
        </w:rPr>
      </w:pPr>
    </w:p>
    <w:p w14:paraId="0192C863" w14:textId="33CA8FE5" w:rsidR="00E520B7" w:rsidRPr="00876437" w:rsidDel="00C22349" w:rsidRDefault="00E520B7" w:rsidP="00181CF1">
      <w:pPr>
        <w:rPr>
          <w:del w:id="17553" w:author="Kevin Gu" w:date="2020-05-21T13:41:00Z"/>
          <w:strike/>
          <w:lang w:val="en-GB"/>
          <w:rPrChange w:id="17554" w:author="Kevin Gu" w:date="2020-05-18T10:36:00Z">
            <w:rPr>
              <w:del w:id="17555" w:author="Kevin Gu" w:date="2020-05-21T13:41:00Z"/>
              <w:lang w:val="en-US"/>
            </w:rPr>
          </w:rPrChange>
        </w:rPr>
      </w:pPr>
      <w:commentRangeStart w:id="17556"/>
      <w:del w:id="17557" w:author="Kevin Gu" w:date="2020-05-21T13:41:00Z">
        <w:r w:rsidRPr="00876437" w:rsidDel="00C22349">
          <w:rPr>
            <w:strike/>
            <w:lang w:val="en-GB"/>
            <w:rPrChange w:id="17558" w:author="Kevin Gu" w:date="2020-05-18T10:36:00Z">
              <w:rPr>
                <w:lang w:val="en-US"/>
              </w:rPr>
            </w:rPrChange>
          </w:rPr>
          <w:delText xml:space="preserve">Install a firewall between the production network and office network and </w:delText>
        </w:r>
        <w:r w:rsidR="00A73016" w:rsidRPr="00876437" w:rsidDel="00C22349">
          <w:rPr>
            <w:strike/>
            <w:lang w:val="en-GB"/>
            <w:rPrChange w:id="17559" w:author="Kevin Gu" w:date="2020-05-18T10:36:00Z">
              <w:rPr>
                <w:lang w:val="en-US"/>
              </w:rPr>
            </w:rPrChange>
          </w:rPr>
          <w:delText>implement</w:delText>
        </w:r>
        <w:r w:rsidRPr="00876437" w:rsidDel="00C22349">
          <w:rPr>
            <w:strike/>
            <w:lang w:val="en-GB"/>
            <w:rPrChange w:id="17560" w:author="Kevin Gu" w:date="2020-05-18T10:36:00Z">
              <w:rPr>
                <w:lang w:val="en-US"/>
              </w:rPr>
            </w:rPrChange>
          </w:rPr>
          <w:delText xml:space="preserve"> the control strategy.</w:delText>
        </w:r>
      </w:del>
    </w:p>
    <w:p w14:paraId="7A1B288C" w14:textId="78ED847F" w:rsidR="00162779" w:rsidRPr="00876437" w:rsidDel="00C22349" w:rsidRDefault="00162779">
      <w:pPr>
        <w:rPr>
          <w:del w:id="17561" w:author="Kevin Gu" w:date="2020-05-21T13:41:00Z"/>
          <w:strike/>
          <w:lang w:val="en-GB" w:eastAsia="zh-CN"/>
          <w:rPrChange w:id="17562" w:author="Kevin Gu" w:date="2020-05-18T10:36:00Z">
            <w:rPr>
              <w:del w:id="17563" w:author="Kevin Gu" w:date="2020-05-21T13:41:00Z"/>
              <w:lang w:val="en-US" w:eastAsia="zh-CN"/>
            </w:rPr>
          </w:rPrChange>
        </w:rPr>
      </w:pPr>
      <w:del w:id="17564" w:author="Kevin Gu" w:date="2020-05-21T13:41:00Z">
        <w:r w:rsidRPr="00876437" w:rsidDel="00C22349">
          <w:rPr>
            <w:rFonts w:hint="eastAsia"/>
            <w:strike/>
            <w:lang w:val="en-GB" w:eastAsia="zh-CN"/>
            <w:rPrChange w:id="17565" w:author="Kevin Gu" w:date="2020-05-18T10:36:00Z">
              <w:rPr>
                <w:rFonts w:hint="eastAsia"/>
                <w:lang w:val="en-US" w:eastAsia="zh-CN"/>
              </w:rPr>
            </w:rPrChange>
          </w:rPr>
          <w:delText>在生产网以及办公网之间安装防火墙并做限制策略。</w:delText>
        </w:r>
        <w:commentRangeEnd w:id="17556"/>
        <w:r w:rsidR="008332F4" w:rsidRPr="00876437" w:rsidDel="00C22349">
          <w:rPr>
            <w:rStyle w:val="CommentReference"/>
            <w:lang w:val="en-GB"/>
            <w:rPrChange w:id="17566" w:author="Kevin Gu" w:date="2020-05-18T10:36:00Z">
              <w:rPr>
                <w:rStyle w:val="CommentReference"/>
              </w:rPr>
            </w:rPrChange>
          </w:rPr>
          <w:commentReference w:id="17556"/>
        </w:r>
      </w:del>
    </w:p>
    <w:p w14:paraId="7EEF695C" w14:textId="6DDA073D" w:rsidR="00E520B7" w:rsidRPr="00876437" w:rsidDel="00C22349" w:rsidRDefault="00E520B7" w:rsidP="00181CF1">
      <w:pPr>
        <w:pStyle w:val="Heading4"/>
        <w:rPr>
          <w:ins w:id="17567" w:author="Julio Li" w:date="2020-05-15T11:56:00Z"/>
          <w:del w:id="17568" w:author="Kevin Gu" w:date="2020-05-21T13:44:00Z"/>
          <w:lang w:val="en-GB" w:eastAsia="zh-CN"/>
          <w:rPrChange w:id="17569" w:author="Kevin Gu" w:date="2020-05-18T10:36:00Z">
            <w:rPr>
              <w:ins w:id="17570" w:author="Julio Li" w:date="2020-05-15T11:56:00Z"/>
              <w:del w:id="17571" w:author="Kevin Gu" w:date="2020-05-21T13:44:00Z"/>
              <w:lang w:eastAsia="zh-CN"/>
            </w:rPr>
          </w:rPrChange>
        </w:rPr>
      </w:pPr>
      <w:del w:id="17572" w:author="Kevin Gu" w:date="2020-05-21T13:44:00Z">
        <w:r w:rsidRPr="00876437" w:rsidDel="00C22349">
          <w:rPr>
            <w:b w:val="0"/>
            <w:lang w:val="en-GB"/>
            <w:rPrChange w:id="17573" w:author="Kevin Gu" w:date="2020-05-18T10:36:00Z">
              <w:rPr>
                <w:b w:val="0"/>
              </w:rPr>
            </w:rPrChange>
          </w:rPr>
          <w:delText>Backup and Recovery of Firewall Configuration</w:delText>
        </w:r>
        <w:r w:rsidR="00162779" w:rsidRPr="00876437" w:rsidDel="00C22349">
          <w:rPr>
            <w:b w:val="0"/>
            <w:lang w:val="en-GB"/>
            <w:rPrChange w:id="17574" w:author="Kevin Gu" w:date="2020-05-18T10:36:00Z">
              <w:rPr>
                <w:b w:val="0"/>
              </w:rPr>
            </w:rPrChange>
          </w:rPr>
          <w:delText xml:space="preserve"> </w:delText>
        </w:r>
        <w:commentRangeStart w:id="17575"/>
        <w:r w:rsidR="00162779" w:rsidRPr="00876437" w:rsidDel="00C22349">
          <w:rPr>
            <w:rFonts w:hint="eastAsia"/>
            <w:b w:val="0"/>
            <w:lang w:val="en-GB" w:eastAsia="zh-CN"/>
            <w:rPrChange w:id="17576" w:author="Kevin Gu" w:date="2020-05-18T10:36:00Z">
              <w:rPr>
                <w:rFonts w:hint="eastAsia"/>
                <w:b w:val="0"/>
                <w:lang w:eastAsia="zh-CN"/>
              </w:rPr>
            </w:rPrChange>
          </w:rPr>
          <w:delText>防火墙配置备份及恢复</w:delText>
        </w:r>
        <w:commentRangeEnd w:id="17575"/>
        <w:r w:rsidR="00C22349" w:rsidDel="00C22349">
          <w:rPr>
            <w:rStyle w:val="CommentReference"/>
            <w:rFonts w:asciiTheme="minorHAnsi" w:hAnsiTheme="minorHAnsi" w:cstheme="minorBidi"/>
            <w:b w:val="0"/>
            <w:color w:val="auto"/>
            <w:lang w:val="es-ES"/>
          </w:rPr>
          <w:commentReference w:id="17575"/>
        </w:r>
      </w:del>
    </w:p>
    <w:p w14:paraId="0457E694" w14:textId="788C9A31" w:rsidR="0068407B" w:rsidRPr="00876437" w:rsidDel="00C22349" w:rsidRDefault="0068407B" w:rsidP="0068407B">
      <w:pPr>
        <w:rPr>
          <w:ins w:id="17577" w:author="Julio Li" w:date="2020-05-15T11:56:00Z"/>
          <w:del w:id="17578" w:author="Kevin Gu" w:date="2020-05-21T13:44:00Z"/>
          <w:lang w:val="en-GB" w:eastAsia="zh-CN"/>
          <w:rPrChange w:id="17579" w:author="Kevin Gu" w:date="2020-05-18T10:36:00Z">
            <w:rPr>
              <w:ins w:id="17580" w:author="Julio Li" w:date="2020-05-15T11:56:00Z"/>
              <w:del w:id="17581" w:author="Kevin Gu" w:date="2020-05-21T13:44:00Z"/>
              <w:lang w:val="en-US" w:eastAsia="zh-CN"/>
            </w:rPr>
          </w:rPrChange>
        </w:rPr>
      </w:pPr>
      <w:ins w:id="17582" w:author="Julio Li" w:date="2020-05-15T11:56:00Z">
        <w:del w:id="17583" w:author="Kevin Gu" w:date="2020-05-21T13:44:00Z">
          <w:r w:rsidRPr="00876437" w:rsidDel="00C22349">
            <w:rPr>
              <w:lang w:val="en-GB" w:eastAsia="zh-CN"/>
              <w:rPrChange w:id="17584" w:author="Kevin Gu" w:date="2020-05-18T10:36:00Z">
                <w:rPr>
                  <w:lang w:val="en-US" w:eastAsia="zh-CN"/>
                </w:rPr>
              </w:rPrChange>
            </w:rPr>
            <w:delText xml:space="preserve">The firewall should offer high availability and </w:delText>
          </w:r>
        </w:del>
        <w:del w:id="17585" w:author="Kevin Gu" w:date="2020-05-18T13:10:00Z">
          <w:r w:rsidRPr="00876437" w:rsidDel="00462610">
            <w:rPr>
              <w:lang w:val="en-GB" w:eastAsia="zh-CN"/>
              <w:rPrChange w:id="17586" w:author="Kevin Gu" w:date="2020-05-18T10:36:00Z">
                <w:rPr>
                  <w:lang w:val="en-US" w:eastAsia="zh-CN"/>
                </w:rPr>
              </w:rPrChange>
            </w:rPr>
            <w:delText>fulfill</w:delText>
          </w:r>
        </w:del>
        <w:del w:id="17587" w:author="Kevin Gu" w:date="2020-05-21T13:44:00Z">
          <w:r w:rsidRPr="00876437" w:rsidDel="00C22349">
            <w:rPr>
              <w:lang w:val="en-GB" w:eastAsia="zh-CN"/>
              <w:rPrChange w:id="17588" w:author="Kevin Gu" w:date="2020-05-18T10:36:00Z">
                <w:rPr>
                  <w:lang w:val="en-US" w:eastAsia="zh-CN"/>
                </w:rPr>
              </w:rPrChange>
            </w:rPr>
            <w:delText xml:space="preserve"> the requirements thereof (backup/restores etc.) IT administrator need to make a firewall configuration copy</w:delText>
          </w:r>
        </w:del>
        <w:del w:id="17589" w:author="Kevin Gu" w:date="2020-05-20T14:56:00Z">
          <w:r w:rsidRPr="00876437" w:rsidDel="00BB2464">
            <w:rPr>
              <w:rFonts w:hint="eastAsia"/>
              <w:lang w:val="en-GB" w:eastAsia="zh-CN"/>
              <w:rPrChange w:id="17590" w:author="Kevin Gu" w:date="2020-05-18T10:36:00Z">
                <w:rPr>
                  <w:rFonts w:hint="eastAsia"/>
                  <w:lang w:val="en-US" w:eastAsia="zh-CN"/>
                </w:rPr>
              </w:rPrChange>
            </w:rPr>
            <w:delText>。</w:delText>
          </w:r>
        </w:del>
      </w:ins>
    </w:p>
    <w:p w14:paraId="3F2B351F" w14:textId="654DE8FA" w:rsidR="0068407B" w:rsidRPr="00876437" w:rsidDel="00C22349" w:rsidRDefault="0068407B">
      <w:pPr>
        <w:rPr>
          <w:del w:id="17591" w:author="Kevin Gu" w:date="2020-05-21T13:44:00Z"/>
          <w:lang w:val="en-GB" w:eastAsia="zh-CN"/>
          <w:rPrChange w:id="17592" w:author="Kevin Gu" w:date="2020-05-18T10:36:00Z">
            <w:rPr>
              <w:del w:id="17593" w:author="Kevin Gu" w:date="2020-05-21T13:44:00Z"/>
              <w:lang w:eastAsia="zh-CN"/>
            </w:rPr>
          </w:rPrChange>
        </w:rPr>
        <w:pPrChange w:id="17594" w:author="Julio Li" w:date="2020-05-15T11:56:00Z">
          <w:pPr>
            <w:pStyle w:val="Heading4"/>
          </w:pPr>
        </w:pPrChange>
      </w:pPr>
      <w:ins w:id="17595" w:author="Julio Li" w:date="2020-05-15T11:56:00Z">
        <w:del w:id="17596" w:author="Kevin Gu" w:date="2020-05-21T13:44:00Z">
          <w:r w:rsidRPr="00876437" w:rsidDel="00C22349">
            <w:rPr>
              <w:rFonts w:hint="eastAsia"/>
              <w:lang w:val="en-GB" w:eastAsia="zh-CN"/>
              <w:rPrChange w:id="17597" w:author="Kevin Gu" w:date="2020-05-18T10:36:00Z">
                <w:rPr>
                  <w:rFonts w:hint="eastAsia"/>
                  <w:b w:val="0"/>
                  <w:lang w:eastAsia="zh-CN"/>
                </w:rPr>
              </w:rPrChange>
            </w:rPr>
            <w:delText>防火墙应具有较高的实用性并且能达到如备份、恢复的功能。</w:delText>
          </w:r>
          <w:r w:rsidRPr="00876437" w:rsidDel="00C22349">
            <w:rPr>
              <w:lang w:val="en-GB" w:eastAsia="zh-CN"/>
              <w:rPrChange w:id="17598" w:author="Kevin Gu" w:date="2020-05-18T10:36:00Z">
                <w:rPr>
                  <w:b w:val="0"/>
                  <w:lang w:eastAsia="zh-CN"/>
                </w:rPr>
              </w:rPrChange>
            </w:rPr>
            <w:delText>IT</w:delText>
          </w:r>
          <w:r w:rsidRPr="00876437" w:rsidDel="00C22349">
            <w:rPr>
              <w:rFonts w:hint="eastAsia"/>
              <w:lang w:val="en-GB" w:eastAsia="zh-CN"/>
              <w:rPrChange w:id="17599" w:author="Kevin Gu" w:date="2020-05-18T10:36:00Z">
                <w:rPr>
                  <w:rFonts w:hint="eastAsia"/>
                  <w:b w:val="0"/>
                  <w:lang w:eastAsia="zh-CN"/>
                </w:rPr>
              </w:rPrChange>
            </w:rPr>
            <w:delText>管理员需对防火墙配置文件做好备份。</w:delText>
          </w:r>
        </w:del>
      </w:ins>
    </w:p>
    <w:p w14:paraId="41A9DAD8" w14:textId="7E8184E5" w:rsidR="00E520B7" w:rsidRPr="00876437" w:rsidDel="0068407B" w:rsidRDefault="00E520B7" w:rsidP="00181CF1">
      <w:pPr>
        <w:rPr>
          <w:del w:id="17600" w:author="Julio Li" w:date="2020-05-15T11:56:00Z"/>
          <w:lang w:val="en-GB"/>
          <w:rPrChange w:id="17601" w:author="Kevin Gu" w:date="2020-05-18T10:36:00Z">
            <w:rPr>
              <w:del w:id="17602" w:author="Julio Li" w:date="2020-05-15T11:56:00Z"/>
              <w:lang w:val="en-US"/>
            </w:rPr>
          </w:rPrChange>
        </w:rPr>
      </w:pPr>
      <w:del w:id="17603" w:author="Julio Li" w:date="2020-05-15T11:56:00Z">
        <w:r w:rsidRPr="00876437" w:rsidDel="0068407B">
          <w:rPr>
            <w:lang w:val="en-GB"/>
            <w:rPrChange w:id="17604" w:author="Kevin Gu" w:date="2020-05-18T10:36:00Z">
              <w:rPr>
                <w:lang w:val="en-US"/>
              </w:rPr>
            </w:rPrChange>
          </w:rPr>
          <w:delText>Firewalls configuration files must be backed up, so that when the system crashes, configuration files can be restored in time. The backup data and files must be properly kept, to ensure its security, and only authorized personnel can access.</w:delText>
        </w:r>
      </w:del>
    </w:p>
    <w:p w14:paraId="2C3D6404" w14:textId="705CFB17" w:rsidR="00162779" w:rsidRPr="00876437" w:rsidDel="0068407B" w:rsidRDefault="00162779" w:rsidP="00181CF1">
      <w:pPr>
        <w:rPr>
          <w:del w:id="17605" w:author="Julio Li" w:date="2020-05-15T11:56:00Z"/>
          <w:lang w:val="en-GB" w:eastAsia="zh-CN"/>
          <w:rPrChange w:id="17606" w:author="Kevin Gu" w:date="2020-05-18T10:36:00Z">
            <w:rPr>
              <w:del w:id="17607" w:author="Julio Li" w:date="2020-05-15T11:56:00Z"/>
              <w:lang w:val="en-US" w:eastAsia="zh-CN"/>
            </w:rPr>
          </w:rPrChange>
        </w:rPr>
      </w:pPr>
      <w:del w:id="17608" w:author="Julio Li" w:date="2020-05-15T11:56:00Z">
        <w:r w:rsidRPr="00876437" w:rsidDel="0068407B">
          <w:rPr>
            <w:rFonts w:hint="eastAsia"/>
            <w:lang w:val="en-GB" w:eastAsia="zh-CN"/>
            <w:rPrChange w:id="17609" w:author="Kevin Gu" w:date="2020-05-18T10:36:00Z">
              <w:rPr>
                <w:rFonts w:hint="eastAsia"/>
                <w:lang w:val="en-US" w:eastAsia="zh-CN"/>
              </w:rPr>
            </w:rPrChange>
          </w:rPr>
          <w:delText>防火墙配置文件必须备份，以便在系统崩溃时配置文件可以及时恢复。备份的数据和文件必须妥善保存，确保其安全性，只允许授权的人员接触。</w:delText>
        </w:r>
      </w:del>
    </w:p>
    <w:p w14:paraId="4A32B53C" w14:textId="01E7F8D7" w:rsidR="00EE718A" w:rsidRPr="00876437" w:rsidDel="0068407B" w:rsidRDefault="00EE718A" w:rsidP="00181CF1">
      <w:pPr>
        <w:rPr>
          <w:del w:id="17610" w:author="Julio Li" w:date="2020-05-15T11:56:00Z"/>
          <w:lang w:val="en-GB"/>
          <w:rPrChange w:id="17611" w:author="Kevin Gu" w:date="2020-05-18T10:36:00Z">
            <w:rPr>
              <w:del w:id="17612" w:author="Julio Li" w:date="2020-05-15T11:56:00Z"/>
              <w:lang w:val="en-US"/>
            </w:rPr>
          </w:rPrChange>
        </w:rPr>
      </w:pPr>
      <w:del w:id="17613" w:author="Julio Li" w:date="2020-05-15T11:56:00Z">
        <w:r w:rsidRPr="00876437" w:rsidDel="0068407B">
          <w:rPr>
            <w:lang w:val="en-GB"/>
            <w:rPrChange w:id="17614" w:author="Kevin Gu" w:date="2020-05-18T10:36:00Z">
              <w:rPr>
                <w:lang w:val="en-US"/>
              </w:rPr>
            </w:rPrChange>
          </w:rPr>
          <w:delText>The full backup of firewall configuration files should be conducted every week.</w:delText>
        </w:r>
      </w:del>
    </w:p>
    <w:p w14:paraId="165F9917" w14:textId="6C9EF32D" w:rsidR="00162779" w:rsidRPr="00876437" w:rsidDel="0068407B" w:rsidRDefault="00162779" w:rsidP="00181CF1">
      <w:pPr>
        <w:rPr>
          <w:del w:id="17615" w:author="Julio Li" w:date="2020-05-15T11:56:00Z"/>
          <w:lang w:val="en-GB" w:eastAsia="zh-CN"/>
          <w:rPrChange w:id="17616" w:author="Kevin Gu" w:date="2020-05-18T10:36:00Z">
            <w:rPr>
              <w:del w:id="17617" w:author="Julio Li" w:date="2020-05-15T11:56:00Z"/>
              <w:lang w:val="en-US" w:eastAsia="zh-CN"/>
            </w:rPr>
          </w:rPrChange>
        </w:rPr>
      </w:pPr>
      <w:del w:id="17618" w:author="Julio Li" w:date="2020-05-15T11:56:00Z">
        <w:r w:rsidRPr="00876437" w:rsidDel="0068407B">
          <w:rPr>
            <w:rFonts w:hint="eastAsia"/>
            <w:lang w:val="en-GB" w:eastAsia="zh-CN"/>
            <w:rPrChange w:id="17619" w:author="Kevin Gu" w:date="2020-05-18T10:36:00Z">
              <w:rPr>
                <w:rFonts w:hint="eastAsia"/>
                <w:lang w:val="en-US" w:eastAsia="zh-CN"/>
              </w:rPr>
            </w:rPrChange>
          </w:rPr>
          <w:delText>防火墙配置文件应每周进行完整备份。</w:delText>
        </w:r>
      </w:del>
    </w:p>
    <w:p w14:paraId="6C80B61C" w14:textId="6E101345" w:rsidR="00E520B7" w:rsidRPr="00876437" w:rsidDel="0068407B" w:rsidRDefault="00E520B7" w:rsidP="00181CF1">
      <w:pPr>
        <w:rPr>
          <w:del w:id="17620" w:author="Julio Li" w:date="2020-05-15T11:56:00Z"/>
          <w:lang w:val="en-GB"/>
          <w:rPrChange w:id="17621" w:author="Kevin Gu" w:date="2020-05-18T10:36:00Z">
            <w:rPr>
              <w:del w:id="17622" w:author="Julio Li" w:date="2020-05-15T11:56:00Z"/>
              <w:lang w:val="en-US"/>
            </w:rPr>
          </w:rPrChange>
        </w:rPr>
      </w:pPr>
      <w:del w:id="17623" w:author="Julio Li" w:date="2020-05-15T11:56:00Z">
        <w:r w:rsidRPr="00876437" w:rsidDel="0068407B">
          <w:rPr>
            <w:lang w:val="en-GB"/>
            <w:rPrChange w:id="17624" w:author="Kevin Gu" w:date="2020-05-18T10:36:00Z">
              <w:rPr>
                <w:lang w:val="en-US"/>
              </w:rPr>
            </w:rPrChange>
          </w:rPr>
          <w:delText>Once the firewall is invaded, the firewall administrator must re-configure the firewall according to the detected attacks.</w:delText>
        </w:r>
      </w:del>
    </w:p>
    <w:p w14:paraId="20D73733" w14:textId="5CA0AB94" w:rsidR="00162779" w:rsidRPr="00876437" w:rsidDel="0068407B" w:rsidRDefault="00162779" w:rsidP="00181CF1">
      <w:pPr>
        <w:rPr>
          <w:del w:id="17625" w:author="Julio Li" w:date="2020-05-15T11:56:00Z"/>
          <w:lang w:val="en-GB" w:eastAsia="zh-CN"/>
          <w:rPrChange w:id="17626" w:author="Kevin Gu" w:date="2020-05-18T10:36:00Z">
            <w:rPr>
              <w:del w:id="17627" w:author="Julio Li" w:date="2020-05-15T11:56:00Z"/>
              <w:lang w:val="en-US" w:eastAsia="zh-CN"/>
            </w:rPr>
          </w:rPrChange>
        </w:rPr>
      </w:pPr>
      <w:del w:id="17628" w:author="Julio Li" w:date="2020-05-15T11:56:00Z">
        <w:r w:rsidRPr="00876437" w:rsidDel="0068407B">
          <w:rPr>
            <w:rFonts w:hint="eastAsia"/>
            <w:lang w:val="en-GB" w:eastAsia="zh-CN"/>
            <w:rPrChange w:id="17629" w:author="Kevin Gu" w:date="2020-05-18T10:36:00Z">
              <w:rPr>
                <w:rFonts w:hint="eastAsia"/>
                <w:lang w:val="en-US" w:eastAsia="zh-CN"/>
              </w:rPr>
            </w:rPrChange>
          </w:rPr>
          <w:delText>是一旦防火墙被入侵，防火墙管理员必须针对检测到的攻击重新配置防火墙。</w:delText>
        </w:r>
      </w:del>
    </w:p>
    <w:p w14:paraId="7B6D7012" w14:textId="16FC5D9B" w:rsidR="00A73016" w:rsidRPr="00876437" w:rsidDel="0068407B" w:rsidRDefault="00A73016" w:rsidP="00A73016">
      <w:pPr>
        <w:rPr>
          <w:del w:id="17630" w:author="Julio Li" w:date="2020-05-15T11:56:00Z"/>
          <w:lang w:val="en-GB"/>
          <w:rPrChange w:id="17631" w:author="Kevin Gu" w:date="2020-05-18T10:36:00Z">
            <w:rPr>
              <w:del w:id="17632" w:author="Julio Li" w:date="2020-05-15T11:56:00Z"/>
              <w:lang w:val="en-US"/>
            </w:rPr>
          </w:rPrChange>
        </w:rPr>
      </w:pPr>
      <w:del w:id="17633" w:author="Julio Li" w:date="2020-05-15T11:56:00Z">
        <w:r w:rsidRPr="00876437" w:rsidDel="0068407B">
          <w:rPr>
            <w:lang w:val="en-GB"/>
            <w:rPrChange w:id="17634" w:author="Kevin Gu" w:date="2020-05-18T10:36:00Z">
              <w:rPr>
                <w:lang w:val="en-US"/>
              </w:rPr>
            </w:rPrChange>
          </w:rPr>
          <w:delText>The full backup should be restored every week to guarantee the availability of backup data.</w:delText>
        </w:r>
      </w:del>
    </w:p>
    <w:p w14:paraId="30716CDC" w14:textId="0C2E4EF4" w:rsidR="00162779" w:rsidRPr="00876437" w:rsidDel="0068407B" w:rsidRDefault="00162779" w:rsidP="00A73016">
      <w:pPr>
        <w:rPr>
          <w:del w:id="17635" w:author="Julio Li" w:date="2020-05-15T11:56:00Z"/>
          <w:lang w:val="en-GB" w:eastAsia="zh-CN"/>
          <w:rPrChange w:id="17636" w:author="Kevin Gu" w:date="2020-05-18T10:36:00Z">
            <w:rPr>
              <w:del w:id="17637" w:author="Julio Li" w:date="2020-05-15T11:56:00Z"/>
              <w:lang w:val="en-US" w:eastAsia="zh-CN"/>
            </w:rPr>
          </w:rPrChange>
        </w:rPr>
      </w:pPr>
      <w:del w:id="17638" w:author="Julio Li" w:date="2020-05-15T11:56:00Z">
        <w:r w:rsidRPr="00876437" w:rsidDel="0068407B">
          <w:rPr>
            <w:rFonts w:hint="eastAsia"/>
            <w:lang w:val="en-GB" w:eastAsia="zh-CN"/>
            <w:rPrChange w:id="17639" w:author="Kevin Gu" w:date="2020-05-18T10:36:00Z">
              <w:rPr>
                <w:rFonts w:hint="eastAsia"/>
                <w:lang w:val="en-US" w:eastAsia="zh-CN"/>
              </w:rPr>
            </w:rPrChange>
          </w:rPr>
          <w:delText>应每周恢复完整备份，以保证备份数据的可用性。</w:delText>
        </w:r>
      </w:del>
    </w:p>
    <w:p w14:paraId="0A69F364" w14:textId="0C4F77A5" w:rsidR="00E520B7" w:rsidRPr="00876437" w:rsidRDefault="00E520B7" w:rsidP="00181CF1">
      <w:pPr>
        <w:pStyle w:val="Title3"/>
        <w:rPr>
          <w:ins w:id="17640" w:author="Julio Li" w:date="2020-05-15T12:08:00Z"/>
          <w:lang w:val="en-GB"/>
          <w:rPrChange w:id="17641" w:author="Kevin Gu" w:date="2020-05-18T10:36:00Z">
            <w:rPr>
              <w:ins w:id="17642" w:author="Julio Li" w:date="2020-05-15T12:08:00Z"/>
            </w:rPr>
          </w:rPrChange>
        </w:rPr>
      </w:pPr>
      <w:r w:rsidRPr="00876437">
        <w:rPr>
          <w:lang w:val="en-GB"/>
          <w:rPrChange w:id="17643" w:author="Kevin Gu" w:date="2020-05-18T10:36:00Z">
            <w:rPr/>
          </w:rPrChange>
        </w:rPr>
        <w:t>Virus Control</w:t>
      </w:r>
      <w:r w:rsidR="00E36352" w:rsidRPr="00876437">
        <w:rPr>
          <w:lang w:val="en-GB"/>
          <w:rPrChange w:id="17644" w:author="Kevin Gu" w:date="2020-05-18T10:36:00Z">
            <w:rPr/>
          </w:rPrChange>
        </w:rPr>
        <w:t xml:space="preserve"> </w:t>
      </w:r>
      <w:r w:rsidR="00E36352" w:rsidRPr="00876437">
        <w:rPr>
          <w:rFonts w:hint="eastAsia"/>
          <w:lang w:val="en-GB" w:eastAsia="zh-CN"/>
          <w:rPrChange w:id="17645" w:author="Kevin Gu" w:date="2020-05-18T10:36:00Z">
            <w:rPr>
              <w:rFonts w:hint="eastAsia"/>
              <w:lang w:eastAsia="zh-CN"/>
            </w:rPr>
          </w:rPrChange>
        </w:rPr>
        <w:t>病毒控制</w:t>
      </w:r>
    </w:p>
    <w:p w14:paraId="5FADA9C4" w14:textId="100A2A23" w:rsidR="00253772" w:rsidRPr="00876437" w:rsidDel="001161AC" w:rsidRDefault="00253772">
      <w:pPr>
        <w:rPr>
          <w:del w:id="17646" w:author="Kevin Gu" w:date="2020-05-18T13:12:00Z"/>
          <w:lang w:val="en-GB" w:eastAsia="zh-CN"/>
          <w:rPrChange w:id="17647" w:author="Kevin Gu" w:date="2020-05-18T10:36:00Z">
            <w:rPr>
              <w:del w:id="17648" w:author="Kevin Gu" w:date="2020-05-18T13:12:00Z"/>
              <w:lang w:eastAsia="zh-CN"/>
            </w:rPr>
          </w:rPrChange>
        </w:rPr>
        <w:pPrChange w:id="17649" w:author="Julio Li" w:date="2020-05-15T12:08:00Z">
          <w:pPr>
            <w:pStyle w:val="Title3"/>
          </w:pPr>
        </w:pPrChange>
      </w:pPr>
      <w:ins w:id="17650" w:author="Julio Li" w:date="2020-05-15T12:08:00Z">
        <w:del w:id="17651" w:author="Kevin Gu" w:date="2020-05-18T13:12:00Z">
          <w:r w:rsidRPr="00876437" w:rsidDel="001161AC">
            <w:rPr>
              <w:lang w:val="en-GB"/>
              <w:rPrChange w:id="17652" w:author="Kevin Gu" w:date="2020-05-18T10:36:00Z">
                <w:rPr>
                  <w:b w:val="0"/>
                  <w:bCs w:val="0"/>
                </w:rPr>
              </w:rPrChange>
            </w:rPr>
            <w:delText xml:space="preserve">See </w:delText>
          </w:r>
        </w:del>
      </w:ins>
      <w:ins w:id="17653" w:author="Julio Li" w:date="2020-05-15T12:09:00Z">
        <w:del w:id="17654" w:author="Kevin Gu" w:date="2020-05-18T13:12:00Z">
          <w:r w:rsidRPr="00876437" w:rsidDel="001161AC">
            <w:rPr>
              <w:lang w:val="en-GB"/>
              <w:rPrChange w:id="17655" w:author="Kevin Gu" w:date="2020-05-18T10:36:00Z">
                <w:rPr>
                  <w:b w:val="0"/>
                  <w:bCs w:val="0"/>
                </w:rPr>
              </w:rPrChange>
            </w:rPr>
            <w:delText>8.1.3 IT system security</w:delText>
          </w:r>
          <w:r w:rsidRPr="00876437" w:rsidDel="001161AC">
            <w:rPr>
              <w:lang w:val="en-GB" w:eastAsia="zh-CN"/>
              <w:rPrChange w:id="17656" w:author="Kevin Gu" w:date="2020-05-18T10:36:00Z">
                <w:rPr>
                  <w:b w:val="0"/>
                  <w:bCs w:val="0"/>
                  <w:lang w:eastAsia="zh-CN"/>
                </w:rPr>
              </w:rPrChange>
            </w:rPr>
            <w:delText xml:space="preserve"> </w:delText>
          </w:r>
          <w:r w:rsidRPr="00876437" w:rsidDel="001161AC">
            <w:rPr>
              <w:rFonts w:hint="eastAsia"/>
              <w:lang w:val="en-GB" w:eastAsia="zh-CN"/>
              <w:rPrChange w:id="17657" w:author="Kevin Gu" w:date="2020-05-18T10:36:00Z">
                <w:rPr>
                  <w:rFonts w:hint="eastAsia"/>
                  <w:b w:val="0"/>
                  <w:bCs w:val="0"/>
                  <w:lang w:eastAsia="zh-CN"/>
                </w:rPr>
              </w:rPrChange>
            </w:rPr>
            <w:delText>信息系统安全</w:delText>
          </w:r>
        </w:del>
      </w:ins>
    </w:p>
    <w:p w14:paraId="3A739356" w14:textId="4E5039DD" w:rsidR="001161AC" w:rsidRPr="001161AC" w:rsidRDefault="001161AC" w:rsidP="001161AC">
      <w:pPr>
        <w:rPr>
          <w:ins w:id="17658" w:author="Kevin Gu" w:date="2020-05-18T13:11:00Z"/>
          <w:lang w:val="en-GB"/>
          <w:rPrChange w:id="17659" w:author="Kevin Gu" w:date="2020-05-18T13:11:00Z">
            <w:rPr>
              <w:ins w:id="17660" w:author="Kevin Gu" w:date="2020-05-18T13:11:00Z"/>
              <w:strike/>
              <w:lang w:val="en-GB"/>
            </w:rPr>
          </w:rPrChange>
        </w:rPr>
      </w:pPr>
      <w:ins w:id="17661" w:author="Kevin Gu" w:date="2020-05-18T13:11:00Z">
        <w:r w:rsidRPr="001161AC">
          <w:rPr>
            <w:lang w:val="en-GB"/>
            <w:rPrChange w:id="17662" w:author="Kevin Gu" w:date="2020-05-18T13:11:00Z">
              <w:rPr>
                <w:strike/>
                <w:lang w:val="en-GB"/>
              </w:rPr>
            </w:rPrChange>
          </w:rPr>
          <w:t>ANTI-VIRUS</w:t>
        </w:r>
      </w:ins>
      <w:ins w:id="17663" w:author="Kevin Gu" w:date="2020-05-18T17:31:00Z">
        <w:r w:rsidR="000E2F1F">
          <w:rPr>
            <w:lang w:val="en-GB"/>
          </w:rPr>
          <w:t xml:space="preserve"> Software</w:t>
        </w:r>
      </w:ins>
      <w:commentRangeStart w:id="17664"/>
      <w:commentRangeStart w:id="17665"/>
      <w:commentRangeStart w:id="17666"/>
      <w:proofErr w:type="spellStart"/>
      <w:ins w:id="17667" w:author="Kevin Gu" w:date="2020-05-18T13:11:00Z">
        <w:r w:rsidRPr="001161AC">
          <w:rPr>
            <w:rFonts w:hint="eastAsia"/>
            <w:lang w:val="en-GB"/>
            <w:rPrChange w:id="17668" w:author="Kevin Gu" w:date="2020-05-18T13:11:00Z">
              <w:rPr>
                <w:rFonts w:hint="eastAsia"/>
                <w:strike/>
                <w:lang w:val="en-GB"/>
              </w:rPr>
            </w:rPrChange>
          </w:rPr>
          <w:t>反病毒软件</w:t>
        </w:r>
      </w:ins>
      <w:commentRangeEnd w:id="17664"/>
      <w:proofErr w:type="spellEnd"/>
      <w:r w:rsidR="00C04259">
        <w:rPr>
          <w:rStyle w:val="CommentReference"/>
        </w:rPr>
        <w:commentReference w:id="17664"/>
      </w:r>
      <w:commentRangeEnd w:id="17665"/>
      <w:r w:rsidR="00396540">
        <w:rPr>
          <w:rStyle w:val="CommentReference"/>
        </w:rPr>
        <w:commentReference w:id="17665"/>
      </w:r>
      <w:commentRangeEnd w:id="17666"/>
      <w:r w:rsidR="005B27A4">
        <w:rPr>
          <w:rStyle w:val="CommentReference"/>
        </w:rPr>
        <w:commentReference w:id="17666"/>
      </w:r>
    </w:p>
    <w:p w14:paraId="7EE83071" w14:textId="445991F6" w:rsidR="001161AC" w:rsidRPr="001161AC" w:rsidRDefault="001161AC" w:rsidP="001161AC">
      <w:pPr>
        <w:rPr>
          <w:ins w:id="17669" w:author="Kevin Gu" w:date="2020-05-18T13:11:00Z"/>
          <w:lang w:val="en-GB"/>
          <w:rPrChange w:id="17670" w:author="Kevin Gu" w:date="2020-05-18T13:11:00Z">
            <w:rPr>
              <w:ins w:id="17671" w:author="Kevin Gu" w:date="2020-05-18T13:11:00Z"/>
              <w:strike/>
              <w:lang w:val="en-GB"/>
            </w:rPr>
          </w:rPrChange>
        </w:rPr>
      </w:pPr>
      <w:ins w:id="17672" w:author="Kevin Gu" w:date="2020-05-18T13:11:00Z">
        <w:r w:rsidRPr="001161AC">
          <w:rPr>
            <w:lang w:val="en-GB"/>
            <w:rPrChange w:id="17673" w:author="Kevin Gu" w:date="2020-05-18T13:11:00Z">
              <w:rPr>
                <w:strike/>
                <w:lang w:val="en-GB"/>
              </w:rPr>
            </w:rPrChange>
          </w:rPr>
          <w:t>Against intrusion and infection by virus, antivirus software</w:t>
        </w:r>
      </w:ins>
      <w:ins w:id="17674" w:author="Kevin Gu" w:date="2020-06-17T15:28:00Z">
        <w:r w:rsidR="00EF74F0">
          <w:rPr>
            <w:lang w:val="en-GB"/>
          </w:rPr>
          <w:t xml:space="preserve"> (McAfee</w:t>
        </w:r>
      </w:ins>
      <w:ins w:id="17675" w:author="Kevin Gu" w:date="2020-06-17T15:31:00Z">
        <w:r w:rsidR="00EF74F0">
          <w:rPr>
            <w:lang w:val="en-GB"/>
          </w:rPr>
          <w:t xml:space="preserve"> Endpoint Security</w:t>
        </w:r>
      </w:ins>
      <w:ins w:id="17676" w:author="Kevin Gu" w:date="2020-06-17T15:28:00Z">
        <w:r w:rsidR="00EF74F0">
          <w:rPr>
            <w:lang w:val="en-GB"/>
          </w:rPr>
          <w:t>)</w:t>
        </w:r>
      </w:ins>
      <w:ins w:id="17677" w:author="Kevin Gu" w:date="2020-05-18T13:11:00Z">
        <w:r w:rsidRPr="001161AC">
          <w:rPr>
            <w:lang w:val="en-GB"/>
            <w:rPrChange w:id="17678" w:author="Kevin Gu" w:date="2020-05-18T13:11:00Z">
              <w:rPr>
                <w:strike/>
                <w:lang w:val="en-GB"/>
              </w:rPr>
            </w:rPrChange>
          </w:rPr>
          <w:t xml:space="preserve"> must be deployed on all </w:t>
        </w:r>
        <w:proofErr w:type="spellStart"/>
        <w:r w:rsidRPr="001161AC">
          <w:rPr>
            <w:lang w:val="en-GB"/>
            <w:rPrChange w:id="17679" w:author="Kevin Gu" w:date="2020-05-18T13:11:00Z">
              <w:rPr>
                <w:strike/>
                <w:lang w:val="en-GB"/>
              </w:rPr>
            </w:rPrChange>
          </w:rPr>
          <w:t>Chengtian</w:t>
        </w:r>
        <w:proofErr w:type="spellEnd"/>
        <w:r w:rsidRPr="001161AC">
          <w:rPr>
            <w:lang w:val="en-GB"/>
            <w:rPrChange w:id="17680" w:author="Kevin Gu" w:date="2020-05-18T13:11:00Z">
              <w:rPr>
                <w:strike/>
                <w:lang w:val="en-GB"/>
              </w:rPr>
            </w:rPrChange>
          </w:rPr>
          <w:t xml:space="preserve"> </w:t>
        </w:r>
        <w:proofErr w:type="spellStart"/>
        <w:r w:rsidRPr="001161AC">
          <w:rPr>
            <w:lang w:val="en-GB"/>
            <w:rPrChange w:id="17681" w:author="Kevin Gu" w:date="2020-05-18T13:11:00Z">
              <w:rPr>
                <w:strike/>
                <w:lang w:val="en-GB"/>
              </w:rPr>
            </w:rPrChange>
          </w:rPr>
          <w:t>Weiye</w:t>
        </w:r>
        <w:proofErr w:type="spellEnd"/>
        <w:r w:rsidRPr="001161AC">
          <w:rPr>
            <w:lang w:val="en-GB"/>
            <w:rPrChange w:id="17682" w:author="Kevin Gu" w:date="2020-05-18T13:11:00Z">
              <w:rPr>
                <w:strike/>
                <w:lang w:val="en-GB"/>
              </w:rPr>
            </w:rPrChange>
          </w:rPr>
          <w:t xml:space="preserve"> (Ningbo) Chip Technology Co., Ltd networks. The software must be installed, enabled and regularly updated (antivirus signatures) on all computing devices to prevent, detect, and remove viruses.</w:t>
        </w:r>
      </w:ins>
    </w:p>
    <w:p w14:paraId="2C9755F7" w14:textId="5D5CD48B" w:rsidR="001161AC" w:rsidRDefault="001161AC" w:rsidP="001161AC">
      <w:pPr>
        <w:rPr>
          <w:ins w:id="17683" w:author="Kevin Gu" w:date="2020-06-17T15:40:00Z"/>
          <w:lang w:val="en-GB" w:eastAsia="zh-CN"/>
        </w:rPr>
      </w:pPr>
      <w:ins w:id="17684" w:author="Kevin Gu" w:date="2020-05-18T13:11:00Z">
        <w:r w:rsidRPr="001161AC">
          <w:rPr>
            <w:rFonts w:hint="eastAsia"/>
            <w:lang w:val="en-GB"/>
            <w:rPrChange w:id="17685" w:author="Kevin Gu" w:date="2020-05-18T13:11:00Z">
              <w:rPr>
                <w:rFonts w:hint="eastAsia"/>
                <w:strike/>
                <w:lang w:val="en-GB"/>
              </w:rPr>
            </w:rPrChange>
          </w:rPr>
          <w:t>为了防止病毒的入侵，所有澄天伟业（宁波）芯片技术有限公司司网络必须部署反病毒软件。软件必须在所有电脑上安装，启用及定期更新（反病毒特征），以防止、检测和删除病毒</w:t>
        </w:r>
      </w:ins>
      <w:ins w:id="17686" w:author="Kevin Gu" w:date="2020-06-17T15:40:00Z">
        <w:r w:rsidR="00D9274F">
          <w:rPr>
            <w:rFonts w:hint="eastAsia"/>
            <w:lang w:val="en-GB" w:eastAsia="zh-CN"/>
          </w:rPr>
          <w:t>。</w:t>
        </w:r>
      </w:ins>
    </w:p>
    <w:p w14:paraId="4D52B149" w14:textId="11A4CDA9" w:rsidR="00D9274F" w:rsidDel="00741643" w:rsidRDefault="00A44D85" w:rsidP="001161AC">
      <w:pPr>
        <w:rPr>
          <w:del w:id="17687" w:author="Julio Li [2]" w:date="2020-09-08T11:07:00Z"/>
          <w:lang w:val="en-GB" w:eastAsia="zh-CN"/>
        </w:rPr>
      </w:pPr>
      <w:ins w:id="17688" w:author="Kevin Gu" w:date="2020-06-17T16:04:00Z">
        <w:del w:id="17689" w:author="Julio Li [2]" w:date="2020-09-08T11:07:00Z">
          <w:r w:rsidDel="00741643">
            <w:rPr>
              <w:lang w:val="en-GB" w:eastAsia="zh-CN"/>
            </w:rPr>
            <w:delText>The anti-virus software wil</w:delText>
          </w:r>
        </w:del>
      </w:ins>
      <w:ins w:id="17690" w:author="Kevin Gu" w:date="2020-06-17T16:05:00Z">
        <w:del w:id="17691" w:author="Julio Li [2]" w:date="2020-09-08T11:07:00Z">
          <w:r w:rsidDel="00741643">
            <w:rPr>
              <w:lang w:val="en-GB" w:eastAsia="zh-CN"/>
            </w:rPr>
            <w:delText xml:space="preserve">l be updated every week. </w:delText>
          </w:r>
          <w:r w:rsidRPr="00A44D85" w:rsidDel="00741643">
            <w:rPr>
              <w:lang w:val="en-GB"/>
              <w:rPrChange w:id="17692" w:author="Kevin Gu" w:date="2020-06-17T16:05:00Z">
                <w:rPr>
                  <w:rFonts w:asciiTheme="minorEastAsia" w:hAnsiTheme="minorEastAsia"/>
                  <w:lang w:val="en-GB" w:eastAsia="zh-CN"/>
                </w:rPr>
              </w:rPrChange>
            </w:rPr>
            <w:delText xml:space="preserve">The specific operation process is to check and update the management and control service software on the intranet 192.168.30.178 server first, and then distribute the updated content to the client terminal in the server software control list after the update is completed. Clients not online will receive the update reminder at the next </w:delText>
          </w:r>
          <w:r w:rsidRPr="00A44D85" w:rsidDel="00741643">
            <w:rPr>
              <w:lang w:val="en-GB"/>
            </w:rPr>
            <w:delText>start-up</w:delText>
          </w:r>
          <w:r w:rsidDel="00741643">
            <w:rPr>
              <w:lang w:val="en-GB"/>
            </w:rPr>
            <w:delText>.</w:delText>
          </w:r>
        </w:del>
      </w:ins>
    </w:p>
    <w:p w14:paraId="7A727CDF" w14:textId="05A7CAC9" w:rsidR="00741643" w:rsidRDefault="00741643" w:rsidP="001161AC">
      <w:pPr>
        <w:rPr>
          <w:ins w:id="17693" w:author="Julio Li [2]" w:date="2020-09-08T11:14:00Z"/>
          <w:lang w:val="en-GB" w:eastAsia="zh-CN"/>
        </w:rPr>
      </w:pPr>
      <w:ins w:id="17694" w:author="Julio Li [2]" w:date="2020-09-08T11:08:00Z">
        <w:r>
          <w:rPr>
            <w:lang w:val="en-GB" w:eastAsia="zh-CN"/>
          </w:rPr>
          <w:t>Except production machine computer</w:t>
        </w:r>
        <w:r w:rsidR="00D80D52">
          <w:rPr>
            <w:lang w:val="en-GB" w:eastAsia="zh-CN"/>
          </w:rPr>
          <w:t xml:space="preserve"> that ma</w:t>
        </w:r>
      </w:ins>
      <w:ins w:id="17695" w:author="Julio Li [2]" w:date="2020-09-08T11:09:00Z">
        <w:r w:rsidR="00D80D52">
          <w:rPr>
            <w:lang w:val="en-GB" w:eastAsia="zh-CN"/>
          </w:rPr>
          <w:t>intained by equipment supp</w:t>
        </w:r>
      </w:ins>
      <w:ins w:id="17696" w:author="Julio Li [2]" w:date="2020-09-08T11:10:00Z">
        <w:r w:rsidR="00D80D52">
          <w:rPr>
            <w:lang w:val="en-GB" w:eastAsia="zh-CN"/>
          </w:rPr>
          <w:t xml:space="preserve">lier, other computer such as production computer, office computer and ERP computer are </w:t>
        </w:r>
      </w:ins>
      <w:ins w:id="17697" w:author="Julio Li [2]" w:date="2020-09-08T11:11:00Z">
        <w:r w:rsidR="00D80D52">
          <w:rPr>
            <w:lang w:val="en-GB" w:eastAsia="zh-CN"/>
          </w:rPr>
          <w:t>maintained by IT engineer. IT engineer will push the update of the anti-virus software</w:t>
        </w:r>
      </w:ins>
      <w:ins w:id="17698" w:author="Julio Li [2]" w:date="2020-09-08T11:17:00Z">
        <w:r w:rsidR="005B27A4">
          <w:rPr>
            <w:lang w:val="en-GB" w:eastAsia="zh-CN"/>
          </w:rPr>
          <w:t xml:space="preserve"> to the domain account user</w:t>
        </w:r>
      </w:ins>
      <w:ins w:id="17699" w:author="Julio Li [2]" w:date="2020-09-08T11:11:00Z">
        <w:r w:rsidR="00D80D52">
          <w:rPr>
            <w:lang w:val="en-GB" w:eastAsia="zh-CN"/>
          </w:rPr>
          <w:t xml:space="preserve"> through the </w:t>
        </w:r>
      </w:ins>
      <w:ins w:id="17700" w:author="Julio Li [2]" w:date="2020-09-08T11:12:00Z">
        <w:r w:rsidR="00D80D52">
          <w:rPr>
            <w:lang w:val="en-GB" w:eastAsia="zh-CN"/>
          </w:rPr>
          <w:t>anti-virus software server deployed in IT server room</w:t>
        </w:r>
      </w:ins>
      <w:ins w:id="17701" w:author="Julio Li [2]" w:date="2020-09-08T11:13:00Z">
        <w:r w:rsidR="00D80D52">
          <w:rPr>
            <w:lang w:val="en-GB" w:eastAsia="zh-CN"/>
          </w:rPr>
          <w:t>. This operation is done by IT engineer and approved by security manager. The update frequency is per month</w:t>
        </w:r>
      </w:ins>
      <w:ins w:id="17702" w:author="Julio Li [2]" w:date="2020-09-08T11:14:00Z">
        <w:r w:rsidR="00D80D52">
          <w:rPr>
            <w:lang w:val="en-GB" w:eastAsia="zh-CN"/>
          </w:rPr>
          <w:t>.</w:t>
        </w:r>
      </w:ins>
    </w:p>
    <w:p w14:paraId="515B99C3" w14:textId="00C8B70A" w:rsidR="00D80D52" w:rsidRPr="001161AC" w:rsidRDefault="00D80D52" w:rsidP="001161AC">
      <w:pPr>
        <w:rPr>
          <w:ins w:id="17703" w:author="Julio Li [2]" w:date="2020-09-08T11:07:00Z"/>
          <w:lang w:val="en-GB" w:eastAsia="zh-CN"/>
          <w:rPrChange w:id="17704" w:author="Kevin Gu" w:date="2020-05-18T13:11:00Z">
            <w:rPr>
              <w:ins w:id="17705" w:author="Julio Li [2]" w:date="2020-09-08T11:07:00Z"/>
              <w:strike/>
              <w:lang w:val="en-GB"/>
            </w:rPr>
          </w:rPrChange>
        </w:rPr>
      </w:pPr>
      <w:ins w:id="17706" w:author="Julio Li [2]" w:date="2020-09-08T11:14:00Z">
        <w:r>
          <w:rPr>
            <w:rFonts w:hint="eastAsia"/>
            <w:lang w:val="en-GB" w:eastAsia="zh-CN"/>
          </w:rPr>
          <w:t>除了生产机器电脑是由设备供应商维护外，其它的电脑如生产电脑、办公电脑和</w:t>
        </w:r>
        <w:r>
          <w:rPr>
            <w:rFonts w:hint="eastAsia"/>
            <w:lang w:val="en-GB" w:eastAsia="zh-CN"/>
          </w:rPr>
          <w:t>ERP</w:t>
        </w:r>
        <w:r>
          <w:rPr>
            <w:rFonts w:hint="eastAsia"/>
            <w:lang w:val="en-GB" w:eastAsia="zh-CN"/>
          </w:rPr>
          <w:t>电脑都由</w:t>
        </w:r>
        <w:r>
          <w:rPr>
            <w:rFonts w:hint="eastAsia"/>
            <w:lang w:val="en-GB" w:eastAsia="zh-CN"/>
          </w:rPr>
          <w:t>IT</w:t>
        </w:r>
        <w:r>
          <w:rPr>
            <w:rFonts w:hint="eastAsia"/>
            <w:lang w:val="en-GB" w:eastAsia="zh-CN"/>
          </w:rPr>
          <w:t>工程师来维护。</w:t>
        </w:r>
        <w:r>
          <w:rPr>
            <w:rFonts w:hint="eastAsia"/>
            <w:lang w:val="en-GB" w:eastAsia="zh-CN"/>
          </w:rPr>
          <w:t>IT</w:t>
        </w:r>
      </w:ins>
      <w:ins w:id="17707" w:author="Julio Li [2]" w:date="2020-09-08T11:15:00Z">
        <w:r>
          <w:rPr>
            <w:rFonts w:hint="eastAsia"/>
            <w:lang w:val="en-GB" w:eastAsia="zh-CN"/>
          </w:rPr>
          <w:t>工程师会通过</w:t>
        </w:r>
        <w:r>
          <w:rPr>
            <w:rFonts w:hint="eastAsia"/>
            <w:lang w:val="en-GB" w:eastAsia="zh-CN"/>
          </w:rPr>
          <w:t>IT</w:t>
        </w:r>
        <w:r>
          <w:rPr>
            <w:rFonts w:hint="eastAsia"/>
            <w:lang w:val="en-GB" w:eastAsia="zh-CN"/>
          </w:rPr>
          <w:t>机房内部署的反病毒软件服务器来</w:t>
        </w:r>
      </w:ins>
      <w:ins w:id="17708" w:author="Julio Li [2]" w:date="2020-09-08T11:18:00Z">
        <w:r w:rsidR="005B27A4">
          <w:rPr>
            <w:rFonts w:hint="eastAsia"/>
            <w:lang w:val="en-GB" w:eastAsia="zh-CN"/>
          </w:rPr>
          <w:t>给域用户</w:t>
        </w:r>
      </w:ins>
      <w:ins w:id="17709" w:author="Julio Li [2]" w:date="2020-09-08T11:15:00Z">
        <w:r>
          <w:rPr>
            <w:rFonts w:hint="eastAsia"/>
            <w:lang w:val="en-GB" w:eastAsia="zh-CN"/>
          </w:rPr>
          <w:t>推送反病毒软件的更新。这个过程由</w:t>
        </w:r>
      </w:ins>
      <w:ins w:id="17710" w:author="Julio Li [2]" w:date="2020-09-08T11:16:00Z">
        <w:r>
          <w:rPr>
            <w:rFonts w:hint="eastAsia"/>
            <w:lang w:val="en-GB" w:eastAsia="zh-CN"/>
          </w:rPr>
          <w:t>IT</w:t>
        </w:r>
        <w:r>
          <w:rPr>
            <w:rFonts w:hint="eastAsia"/>
            <w:lang w:val="en-GB" w:eastAsia="zh-CN"/>
          </w:rPr>
          <w:t>工程师来操作由安全经理批准。更新的频率为一个月。</w:t>
        </w:r>
      </w:ins>
    </w:p>
    <w:p w14:paraId="44C9A266" w14:textId="77777777" w:rsidR="001161AC" w:rsidRPr="001161AC" w:rsidRDefault="001161AC" w:rsidP="001161AC">
      <w:pPr>
        <w:rPr>
          <w:ins w:id="17711" w:author="Kevin Gu" w:date="2020-05-18T13:11:00Z"/>
          <w:lang w:val="en-GB"/>
          <w:rPrChange w:id="17712" w:author="Kevin Gu" w:date="2020-05-18T13:11:00Z">
            <w:rPr>
              <w:ins w:id="17713" w:author="Kevin Gu" w:date="2020-05-18T13:11:00Z"/>
              <w:strike/>
              <w:lang w:val="en-GB"/>
            </w:rPr>
          </w:rPrChange>
        </w:rPr>
      </w:pPr>
      <w:ins w:id="17714" w:author="Kevin Gu" w:date="2020-05-18T13:11:00Z">
        <w:r w:rsidRPr="001161AC">
          <w:rPr>
            <w:lang w:val="en-GB"/>
            <w:rPrChange w:id="17715" w:author="Kevin Gu" w:date="2020-05-18T13:11:00Z">
              <w:rPr>
                <w:strike/>
                <w:lang w:val="en-GB"/>
              </w:rPr>
            </w:rPrChange>
          </w:rPr>
          <w:t>Those preventive and corrective actions must also be applied on all incoming and outgoing flows (i.e. emails).</w:t>
        </w:r>
      </w:ins>
    </w:p>
    <w:p w14:paraId="0667E957" w14:textId="77777777" w:rsidR="001161AC" w:rsidRPr="00941BBF" w:rsidRDefault="001161AC" w:rsidP="001161AC">
      <w:pPr>
        <w:rPr>
          <w:ins w:id="17716" w:author="Kevin Gu" w:date="2020-05-18T13:11:00Z"/>
          <w:rPrChange w:id="17717" w:author="Kevin Gu" w:date="2020-05-18T16:39:00Z">
            <w:rPr>
              <w:ins w:id="17718" w:author="Kevin Gu" w:date="2020-05-18T13:11:00Z"/>
              <w:strike/>
              <w:lang w:val="en-GB"/>
            </w:rPr>
          </w:rPrChange>
        </w:rPr>
      </w:pPr>
      <w:proofErr w:type="spellStart"/>
      <w:ins w:id="17719" w:author="Kevin Gu" w:date="2020-05-18T13:11:00Z">
        <w:r w:rsidRPr="001161AC">
          <w:rPr>
            <w:rFonts w:hint="eastAsia"/>
            <w:lang w:val="en-GB"/>
            <w:rPrChange w:id="17720" w:author="Kevin Gu" w:date="2020-05-18T13:11:00Z">
              <w:rPr>
                <w:rFonts w:hint="eastAsia"/>
                <w:strike/>
                <w:lang w:val="en-GB"/>
              </w:rPr>
            </w:rPrChange>
          </w:rPr>
          <w:t>那些预防性和纠正性措施必须同时应用在所有输入和输出流上</w:t>
        </w:r>
        <w:proofErr w:type="spellEnd"/>
        <w:r w:rsidRPr="001161AC">
          <w:rPr>
            <w:rFonts w:hint="eastAsia"/>
            <w:lang w:val="en-GB"/>
            <w:rPrChange w:id="17721" w:author="Kevin Gu" w:date="2020-05-18T13:11:00Z">
              <w:rPr>
                <w:rFonts w:hint="eastAsia"/>
                <w:strike/>
                <w:lang w:val="en-GB"/>
              </w:rPr>
            </w:rPrChange>
          </w:rPr>
          <w:t>。</w:t>
        </w:r>
        <w:r w:rsidRPr="00941BBF">
          <w:rPr>
            <w:rFonts w:hint="eastAsia"/>
            <w:rPrChange w:id="17722" w:author="Kevin Gu" w:date="2020-05-18T16:39:00Z">
              <w:rPr>
                <w:rFonts w:hint="eastAsia"/>
                <w:strike/>
                <w:lang w:val="en-GB"/>
              </w:rPr>
            </w:rPrChange>
          </w:rPr>
          <w:t>（</w:t>
        </w:r>
        <w:proofErr w:type="spellStart"/>
        <w:r w:rsidRPr="001161AC">
          <w:rPr>
            <w:rFonts w:hint="eastAsia"/>
            <w:lang w:val="en-GB"/>
            <w:rPrChange w:id="17723" w:author="Kevin Gu" w:date="2020-05-18T13:11:00Z">
              <w:rPr>
                <w:rFonts w:hint="eastAsia"/>
                <w:strike/>
                <w:lang w:val="en-GB"/>
              </w:rPr>
            </w:rPrChange>
          </w:rPr>
          <w:t>比如电子邮件</w:t>
        </w:r>
        <w:proofErr w:type="spellEnd"/>
        <w:r w:rsidRPr="00941BBF">
          <w:rPr>
            <w:rFonts w:hint="eastAsia"/>
            <w:rPrChange w:id="17724" w:author="Kevin Gu" w:date="2020-05-18T16:39:00Z">
              <w:rPr>
                <w:rFonts w:hint="eastAsia"/>
                <w:strike/>
                <w:lang w:val="en-GB"/>
              </w:rPr>
            </w:rPrChange>
          </w:rPr>
          <w:t>）</w:t>
        </w:r>
      </w:ins>
    </w:p>
    <w:p w14:paraId="5B6F709E" w14:textId="77777777" w:rsidR="001161AC" w:rsidRPr="00941BBF" w:rsidRDefault="001161AC" w:rsidP="001161AC">
      <w:pPr>
        <w:rPr>
          <w:ins w:id="17725" w:author="Kevin Gu" w:date="2020-05-18T13:11:00Z"/>
          <w:rPrChange w:id="17726" w:author="Kevin Gu" w:date="2020-05-18T16:39:00Z">
            <w:rPr>
              <w:ins w:id="17727" w:author="Kevin Gu" w:date="2020-05-18T13:11:00Z"/>
              <w:strike/>
              <w:lang w:val="en-GB"/>
            </w:rPr>
          </w:rPrChange>
        </w:rPr>
      </w:pPr>
      <w:proofErr w:type="spellStart"/>
      <w:ins w:id="17728" w:author="Kevin Gu" w:date="2020-05-18T13:11:00Z">
        <w:r w:rsidRPr="00941BBF">
          <w:rPr>
            <w:rPrChange w:id="17729" w:author="Kevin Gu" w:date="2020-05-18T16:39:00Z">
              <w:rPr>
                <w:strike/>
                <w:lang w:val="en-GB"/>
              </w:rPr>
            </w:rPrChange>
          </w:rPr>
          <w:t>Such</w:t>
        </w:r>
        <w:proofErr w:type="spellEnd"/>
        <w:r w:rsidRPr="00941BBF">
          <w:rPr>
            <w:rPrChange w:id="17730" w:author="Kevin Gu" w:date="2020-05-18T16:39:00Z">
              <w:rPr>
                <w:strike/>
                <w:lang w:val="en-GB"/>
              </w:rPr>
            </w:rPrChange>
          </w:rPr>
          <w:t xml:space="preserve"> software </w:t>
        </w:r>
        <w:proofErr w:type="spellStart"/>
        <w:r w:rsidRPr="00941BBF">
          <w:rPr>
            <w:rPrChange w:id="17731" w:author="Kevin Gu" w:date="2020-05-18T16:39:00Z">
              <w:rPr>
                <w:strike/>
                <w:lang w:val="en-GB"/>
              </w:rPr>
            </w:rPrChange>
          </w:rPr>
          <w:t>must</w:t>
        </w:r>
        <w:proofErr w:type="spellEnd"/>
        <w:r w:rsidRPr="00941BBF">
          <w:rPr>
            <w:rPrChange w:id="17732" w:author="Kevin Gu" w:date="2020-05-18T16:39:00Z">
              <w:rPr>
                <w:strike/>
                <w:lang w:val="en-GB"/>
              </w:rPr>
            </w:rPrChange>
          </w:rPr>
          <w:t xml:space="preserve"> be </w:t>
        </w:r>
        <w:proofErr w:type="spellStart"/>
        <w:r w:rsidRPr="00941BBF">
          <w:rPr>
            <w:rPrChange w:id="17733" w:author="Kevin Gu" w:date="2020-05-18T16:39:00Z">
              <w:rPr>
                <w:strike/>
                <w:lang w:val="en-GB"/>
              </w:rPr>
            </w:rPrChange>
          </w:rPr>
          <w:t>continuously</w:t>
        </w:r>
        <w:proofErr w:type="spellEnd"/>
        <w:r w:rsidRPr="00941BBF">
          <w:rPr>
            <w:rPrChange w:id="17734" w:author="Kevin Gu" w:date="2020-05-18T16:39:00Z">
              <w:rPr>
                <w:strike/>
                <w:lang w:val="en-GB"/>
              </w:rPr>
            </w:rPrChange>
          </w:rPr>
          <w:t xml:space="preserve"> </w:t>
        </w:r>
        <w:proofErr w:type="spellStart"/>
        <w:r w:rsidRPr="00941BBF">
          <w:rPr>
            <w:rPrChange w:id="17735" w:author="Kevin Gu" w:date="2020-05-18T16:39:00Z">
              <w:rPr>
                <w:strike/>
                <w:lang w:val="en-GB"/>
              </w:rPr>
            </w:rPrChange>
          </w:rPr>
          <w:t>enabled</w:t>
        </w:r>
        <w:proofErr w:type="spellEnd"/>
        <w:r w:rsidRPr="00941BBF">
          <w:rPr>
            <w:rPrChange w:id="17736" w:author="Kevin Gu" w:date="2020-05-18T16:39:00Z">
              <w:rPr>
                <w:strike/>
                <w:lang w:val="en-GB"/>
              </w:rPr>
            </w:rPrChange>
          </w:rPr>
          <w:t xml:space="preserve"> </w:t>
        </w:r>
        <w:proofErr w:type="spellStart"/>
        <w:r w:rsidRPr="00941BBF">
          <w:rPr>
            <w:rPrChange w:id="17737" w:author="Kevin Gu" w:date="2020-05-18T16:39:00Z">
              <w:rPr>
                <w:strike/>
                <w:lang w:val="en-GB"/>
              </w:rPr>
            </w:rPrChange>
          </w:rPr>
          <w:t>on</w:t>
        </w:r>
        <w:proofErr w:type="spellEnd"/>
        <w:r w:rsidRPr="00941BBF">
          <w:rPr>
            <w:rPrChange w:id="17738" w:author="Kevin Gu" w:date="2020-05-18T16:39:00Z">
              <w:rPr>
                <w:strike/>
                <w:lang w:val="en-GB"/>
              </w:rPr>
            </w:rPrChange>
          </w:rPr>
          <w:t xml:space="preserve"> </w:t>
        </w:r>
        <w:proofErr w:type="spellStart"/>
        <w:r w:rsidRPr="00941BBF">
          <w:rPr>
            <w:rPrChange w:id="17739" w:author="Kevin Gu" w:date="2020-05-18T16:39:00Z">
              <w:rPr>
                <w:strike/>
                <w:lang w:val="en-GB"/>
              </w:rPr>
            </w:rPrChange>
          </w:rPr>
          <w:t>all</w:t>
        </w:r>
        <w:proofErr w:type="spellEnd"/>
        <w:r w:rsidRPr="00941BBF">
          <w:rPr>
            <w:rPrChange w:id="17740" w:author="Kevin Gu" w:date="2020-05-18T16:39:00Z">
              <w:rPr>
                <w:strike/>
                <w:lang w:val="en-GB"/>
              </w:rPr>
            </w:rPrChange>
          </w:rPr>
          <w:t xml:space="preserve"> </w:t>
        </w:r>
        <w:proofErr w:type="spellStart"/>
        <w:r w:rsidRPr="00941BBF">
          <w:rPr>
            <w:rPrChange w:id="17741" w:author="Kevin Gu" w:date="2020-05-18T16:39:00Z">
              <w:rPr>
                <w:strike/>
                <w:lang w:val="en-GB"/>
              </w:rPr>
            </w:rPrChange>
          </w:rPr>
          <w:t>networked</w:t>
        </w:r>
        <w:proofErr w:type="spellEnd"/>
        <w:r w:rsidRPr="00941BBF">
          <w:rPr>
            <w:rPrChange w:id="17742" w:author="Kevin Gu" w:date="2020-05-18T16:39:00Z">
              <w:rPr>
                <w:strike/>
                <w:lang w:val="en-GB"/>
              </w:rPr>
            </w:rPrChange>
          </w:rPr>
          <w:t xml:space="preserve"> IT </w:t>
        </w:r>
        <w:proofErr w:type="spellStart"/>
        <w:r w:rsidRPr="00941BBF">
          <w:rPr>
            <w:rPrChange w:id="17743" w:author="Kevin Gu" w:date="2020-05-18T16:39:00Z">
              <w:rPr>
                <w:strike/>
                <w:lang w:val="en-GB"/>
              </w:rPr>
            </w:rPrChange>
          </w:rPr>
          <w:t>devices</w:t>
        </w:r>
        <w:proofErr w:type="spellEnd"/>
        <w:r w:rsidRPr="00941BBF">
          <w:rPr>
            <w:rPrChange w:id="17744" w:author="Kevin Gu" w:date="2020-05-18T16:39:00Z">
              <w:rPr>
                <w:strike/>
                <w:lang w:val="en-GB"/>
              </w:rPr>
            </w:rPrChange>
          </w:rPr>
          <w:t xml:space="preserve">, </w:t>
        </w:r>
        <w:proofErr w:type="spellStart"/>
        <w:r w:rsidRPr="00941BBF">
          <w:rPr>
            <w:rPrChange w:id="17745" w:author="Kevin Gu" w:date="2020-05-18T16:39:00Z">
              <w:rPr>
                <w:strike/>
                <w:lang w:val="en-GB"/>
              </w:rPr>
            </w:rPrChange>
          </w:rPr>
          <w:t>even</w:t>
        </w:r>
        <w:proofErr w:type="spellEnd"/>
        <w:r w:rsidRPr="00941BBF">
          <w:rPr>
            <w:rPrChange w:id="17746" w:author="Kevin Gu" w:date="2020-05-18T16:39:00Z">
              <w:rPr>
                <w:strike/>
                <w:lang w:val="en-GB"/>
              </w:rPr>
            </w:rPrChange>
          </w:rPr>
          <w:t xml:space="preserve"> </w:t>
        </w:r>
        <w:proofErr w:type="spellStart"/>
        <w:r w:rsidRPr="00941BBF">
          <w:rPr>
            <w:rPrChange w:id="17747" w:author="Kevin Gu" w:date="2020-05-18T16:39:00Z">
              <w:rPr>
                <w:strike/>
                <w:lang w:val="en-GB"/>
              </w:rPr>
            </w:rPrChange>
          </w:rPr>
          <w:t>if</w:t>
        </w:r>
        <w:proofErr w:type="spellEnd"/>
        <w:r w:rsidRPr="00941BBF">
          <w:rPr>
            <w:rPrChange w:id="17748" w:author="Kevin Gu" w:date="2020-05-18T16:39:00Z">
              <w:rPr>
                <w:strike/>
                <w:lang w:val="en-GB"/>
              </w:rPr>
            </w:rPrChange>
          </w:rPr>
          <w:t xml:space="preserve"> </w:t>
        </w:r>
        <w:proofErr w:type="spellStart"/>
        <w:r w:rsidRPr="00941BBF">
          <w:rPr>
            <w:rPrChange w:id="17749" w:author="Kevin Gu" w:date="2020-05-18T16:39:00Z">
              <w:rPr>
                <w:strike/>
                <w:lang w:val="en-GB"/>
              </w:rPr>
            </w:rPrChange>
          </w:rPr>
          <w:t>the</w:t>
        </w:r>
        <w:proofErr w:type="spellEnd"/>
        <w:r w:rsidRPr="00941BBF">
          <w:rPr>
            <w:rPrChange w:id="17750" w:author="Kevin Gu" w:date="2020-05-18T16:39:00Z">
              <w:rPr>
                <w:strike/>
                <w:lang w:val="en-GB"/>
              </w:rPr>
            </w:rPrChange>
          </w:rPr>
          <w:t xml:space="preserve"> IT </w:t>
        </w:r>
        <w:proofErr w:type="spellStart"/>
        <w:r w:rsidRPr="00941BBF">
          <w:rPr>
            <w:rPrChange w:id="17751" w:author="Kevin Gu" w:date="2020-05-18T16:39:00Z">
              <w:rPr>
                <w:strike/>
                <w:lang w:val="en-GB"/>
              </w:rPr>
            </w:rPrChange>
          </w:rPr>
          <w:t>equipment</w:t>
        </w:r>
        <w:proofErr w:type="spellEnd"/>
        <w:r w:rsidRPr="00941BBF">
          <w:rPr>
            <w:rPrChange w:id="17752" w:author="Kevin Gu" w:date="2020-05-18T16:39:00Z">
              <w:rPr>
                <w:strike/>
                <w:lang w:val="en-GB"/>
              </w:rPr>
            </w:rPrChange>
          </w:rPr>
          <w:t xml:space="preserve"> </w:t>
        </w:r>
        <w:proofErr w:type="spellStart"/>
        <w:r w:rsidRPr="00941BBF">
          <w:rPr>
            <w:rPrChange w:id="17753" w:author="Kevin Gu" w:date="2020-05-18T16:39:00Z">
              <w:rPr>
                <w:strike/>
                <w:lang w:val="en-GB"/>
              </w:rPr>
            </w:rPrChange>
          </w:rPr>
          <w:t>is</w:t>
        </w:r>
        <w:proofErr w:type="spellEnd"/>
        <w:r w:rsidRPr="00941BBF">
          <w:rPr>
            <w:rPrChange w:id="17754" w:author="Kevin Gu" w:date="2020-05-18T16:39:00Z">
              <w:rPr>
                <w:strike/>
                <w:lang w:val="en-GB"/>
              </w:rPr>
            </w:rPrChange>
          </w:rPr>
          <w:t xml:space="preserve"> </w:t>
        </w:r>
        <w:proofErr w:type="spellStart"/>
        <w:r w:rsidRPr="00941BBF">
          <w:rPr>
            <w:rPrChange w:id="17755" w:author="Kevin Gu" w:date="2020-05-18T16:39:00Z">
              <w:rPr>
                <w:strike/>
                <w:lang w:val="en-GB"/>
              </w:rPr>
            </w:rPrChange>
          </w:rPr>
          <w:t>connected</w:t>
        </w:r>
        <w:proofErr w:type="spellEnd"/>
        <w:r w:rsidRPr="00941BBF">
          <w:rPr>
            <w:rPrChange w:id="17756" w:author="Kevin Gu" w:date="2020-05-18T16:39:00Z">
              <w:rPr>
                <w:strike/>
                <w:lang w:val="en-GB"/>
              </w:rPr>
            </w:rPrChange>
          </w:rPr>
          <w:t xml:space="preserve"> </w:t>
        </w:r>
        <w:proofErr w:type="spellStart"/>
        <w:r w:rsidRPr="00941BBF">
          <w:rPr>
            <w:rPrChange w:id="17757" w:author="Kevin Gu" w:date="2020-05-18T16:39:00Z">
              <w:rPr>
                <w:strike/>
                <w:lang w:val="en-GB"/>
              </w:rPr>
            </w:rPrChange>
          </w:rPr>
          <w:t>intermittently</w:t>
        </w:r>
        <w:proofErr w:type="spellEnd"/>
        <w:r w:rsidRPr="00941BBF">
          <w:rPr>
            <w:rPrChange w:id="17758" w:author="Kevin Gu" w:date="2020-05-18T16:39:00Z">
              <w:rPr>
                <w:strike/>
                <w:lang w:val="en-GB"/>
              </w:rPr>
            </w:rPrChange>
          </w:rPr>
          <w:t>.</w:t>
        </w:r>
      </w:ins>
    </w:p>
    <w:p w14:paraId="5D403836" w14:textId="77777777" w:rsidR="001161AC" w:rsidRPr="001161AC" w:rsidRDefault="001161AC" w:rsidP="001161AC">
      <w:pPr>
        <w:rPr>
          <w:ins w:id="17759" w:author="Kevin Gu" w:date="2020-05-18T13:11:00Z"/>
          <w:lang w:val="en-GB"/>
          <w:rPrChange w:id="17760" w:author="Kevin Gu" w:date="2020-05-18T13:11:00Z">
            <w:rPr>
              <w:ins w:id="17761" w:author="Kevin Gu" w:date="2020-05-18T13:11:00Z"/>
              <w:strike/>
              <w:lang w:val="en-GB"/>
            </w:rPr>
          </w:rPrChange>
        </w:rPr>
      </w:pPr>
      <w:proofErr w:type="spellStart"/>
      <w:ins w:id="17762" w:author="Kevin Gu" w:date="2020-05-18T13:11:00Z">
        <w:r w:rsidRPr="001161AC">
          <w:rPr>
            <w:rFonts w:hint="eastAsia"/>
            <w:lang w:val="en-GB"/>
            <w:rPrChange w:id="17763" w:author="Kevin Gu" w:date="2020-05-18T13:11:00Z">
              <w:rPr>
                <w:rFonts w:hint="eastAsia"/>
                <w:strike/>
                <w:lang w:val="en-GB"/>
              </w:rPr>
            </w:rPrChange>
          </w:rPr>
          <w:t>即使</w:t>
        </w:r>
        <w:proofErr w:type="spellEnd"/>
        <w:r w:rsidRPr="001161AC">
          <w:rPr>
            <w:lang w:val="en-GB"/>
            <w:rPrChange w:id="17764" w:author="Kevin Gu" w:date="2020-05-18T13:11:00Z">
              <w:rPr>
                <w:strike/>
                <w:lang w:val="en-GB"/>
              </w:rPr>
            </w:rPrChange>
          </w:rPr>
          <w:t>IT</w:t>
        </w:r>
        <w:proofErr w:type="spellStart"/>
        <w:r w:rsidRPr="001161AC">
          <w:rPr>
            <w:rFonts w:hint="eastAsia"/>
            <w:lang w:val="en-GB"/>
            <w:rPrChange w:id="17765" w:author="Kevin Gu" w:date="2020-05-18T13:11:00Z">
              <w:rPr>
                <w:rFonts w:hint="eastAsia"/>
                <w:strike/>
                <w:lang w:val="en-GB"/>
              </w:rPr>
            </w:rPrChange>
          </w:rPr>
          <w:t>设备间断地连接网络，反病毒软件也必须持续地在所有网络</w:t>
        </w:r>
        <w:proofErr w:type="spellEnd"/>
        <w:r w:rsidRPr="001161AC">
          <w:rPr>
            <w:lang w:val="en-GB"/>
            <w:rPrChange w:id="17766" w:author="Kevin Gu" w:date="2020-05-18T13:11:00Z">
              <w:rPr>
                <w:strike/>
                <w:lang w:val="en-GB"/>
              </w:rPr>
            </w:rPrChange>
          </w:rPr>
          <w:t>IT</w:t>
        </w:r>
        <w:proofErr w:type="spellStart"/>
        <w:r w:rsidRPr="001161AC">
          <w:rPr>
            <w:rFonts w:hint="eastAsia"/>
            <w:lang w:val="en-GB"/>
            <w:rPrChange w:id="17767" w:author="Kevin Gu" w:date="2020-05-18T13:11:00Z">
              <w:rPr>
                <w:rFonts w:hint="eastAsia"/>
                <w:strike/>
                <w:lang w:val="en-GB"/>
              </w:rPr>
            </w:rPrChange>
          </w:rPr>
          <w:t>设备上启用</w:t>
        </w:r>
        <w:proofErr w:type="spellEnd"/>
        <w:r w:rsidRPr="001161AC">
          <w:rPr>
            <w:rFonts w:hint="eastAsia"/>
            <w:lang w:val="en-GB"/>
            <w:rPrChange w:id="17768" w:author="Kevin Gu" w:date="2020-05-18T13:11:00Z">
              <w:rPr>
                <w:rFonts w:hint="eastAsia"/>
                <w:strike/>
                <w:lang w:val="en-GB"/>
              </w:rPr>
            </w:rPrChange>
          </w:rPr>
          <w:t>。</w:t>
        </w:r>
      </w:ins>
    </w:p>
    <w:p w14:paraId="1DAAF109" w14:textId="16A5CD6D" w:rsidR="00E520B7" w:rsidRPr="00876437" w:rsidDel="001161AC" w:rsidRDefault="00E520B7" w:rsidP="00181CF1">
      <w:pPr>
        <w:rPr>
          <w:del w:id="17769" w:author="Kevin Gu" w:date="2020-05-18T13:11:00Z"/>
          <w:strike/>
          <w:lang w:val="en-GB"/>
          <w:rPrChange w:id="17770" w:author="Kevin Gu" w:date="2020-05-18T10:36:00Z">
            <w:rPr>
              <w:del w:id="17771" w:author="Kevin Gu" w:date="2020-05-18T13:11:00Z"/>
              <w:lang w:val="en-US"/>
            </w:rPr>
          </w:rPrChange>
        </w:rPr>
      </w:pPr>
      <w:del w:id="17772" w:author="Kevin Gu" w:date="2020-05-18T13:11:00Z">
        <w:r w:rsidRPr="00876437" w:rsidDel="001161AC">
          <w:rPr>
            <w:strike/>
            <w:lang w:val="en-GB"/>
            <w:rPrChange w:id="17773" w:author="Kevin Gu" w:date="2020-05-18T10:36:00Z">
              <w:rPr>
                <w:lang w:val="en-US"/>
              </w:rPr>
            </w:rPrChange>
          </w:rPr>
          <w:lastRenderedPageBreak/>
          <w:delText>In all vulnerable systems, comprehensive virus detection and prevention measures must be configured, and antivirus client must be installed; necessary policy must be created to regularly scan the production network.</w:delText>
        </w:r>
      </w:del>
    </w:p>
    <w:p w14:paraId="41EDB877" w14:textId="471AA6F2" w:rsidR="00E36352" w:rsidRPr="00876437" w:rsidDel="001161AC" w:rsidRDefault="00E36352" w:rsidP="00181CF1">
      <w:pPr>
        <w:rPr>
          <w:del w:id="17774" w:author="Kevin Gu" w:date="2020-05-18T13:11:00Z"/>
          <w:strike/>
          <w:lang w:val="en-GB" w:eastAsia="zh-CN"/>
          <w:rPrChange w:id="17775" w:author="Kevin Gu" w:date="2020-05-18T10:36:00Z">
            <w:rPr>
              <w:del w:id="17776" w:author="Kevin Gu" w:date="2020-05-18T13:11:00Z"/>
              <w:lang w:val="en-US" w:eastAsia="zh-CN"/>
            </w:rPr>
          </w:rPrChange>
        </w:rPr>
      </w:pPr>
      <w:del w:id="17777" w:author="Kevin Gu" w:date="2020-05-18T13:11:00Z">
        <w:r w:rsidRPr="00876437" w:rsidDel="001161AC">
          <w:rPr>
            <w:rFonts w:hint="eastAsia"/>
            <w:strike/>
            <w:lang w:val="en-GB" w:eastAsia="zh-CN"/>
            <w:rPrChange w:id="17778" w:author="Kevin Gu" w:date="2020-05-18T10:36:00Z">
              <w:rPr>
                <w:rFonts w:hint="eastAsia"/>
                <w:lang w:val="en-US" w:eastAsia="zh-CN"/>
              </w:rPr>
            </w:rPrChange>
          </w:rPr>
          <w:delText>在所有易受攻击的系统中，必须布置综合的病毒探测和预防措施和安装防病毒客户端，并制定必要策略定期对生产网络进行扫描。</w:delText>
        </w:r>
      </w:del>
    </w:p>
    <w:p w14:paraId="57CA9109" w14:textId="2292A839" w:rsidR="00E520B7" w:rsidRPr="00876437" w:rsidDel="001161AC" w:rsidRDefault="00E520B7" w:rsidP="00181CF1">
      <w:pPr>
        <w:rPr>
          <w:del w:id="17779" w:author="Kevin Gu" w:date="2020-05-18T13:11:00Z"/>
          <w:strike/>
          <w:lang w:val="en-GB"/>
          <w:rPrChange w:id="17780" w:author="Kevin Gu" w:date="2020-05-18T10:36:00Z">
            <w:rPr>
              <w:del w:id="17781" w:author="Kevin Gu" w:date="2020-05-18T13:11:00Z"/>
              <w:lang w:val="en-US"/>
            </w:rPr>
          </w:rPrChange>
        </w:rPr>
      </w:pPr>
      <w:del w:id="17782" w:author="Kevin Gu" w:date="2020-05-18T13:11:00Z">
        <w:r w:rsidRPr="00876437" w:rsidDel="001161AC">
          <w:rPr>
            <w:strike/>
            <w:lang w:val="en-GB"/>
            <w:rPrChange w:id="17783" w:author="Kevin Gu" w:date="2020-05-18T10:36:00Z">
              <w:rPr>
                <w:lang w:val="en-US"/>
              </w:rPr>
            </w:rPrChange>
          </w:rPr>
          <w:delText>Antivirus database must be updated immediately with the latest version; corresponding mechanism must be created to identify those systems that are not updated.</w:delText>
        </w:r>
      </w:del>
    </w:p>
    <w:p w14:paraId="112ADE04" w14:textId="1E7FB203" w:rsidR="00E36352" w:rsidRPr="00876437" w:rsidDel="001161AC" w:rsidRDefault="00E36352" w:rsidP="00181CF1">
      <w:pPr>
        <w:rPr>
          <w:del w:id="17784" w:author="Kevin Gu" w:date="2020-05-18T13:11:00Z"/>
          <w:strike/>
          <w:lang w:val="en-GB" w:eastAsia="zh-CN"/>
          <w:rPrChange w:id="17785" w:author="Kevin Gu" w:date="2020-05-18T10:36:00Z">
            <w:rPr>
              <w:del w:id="17786" w:author="Kevin Gu" w:date="2020-05-18T13:11:00Z"/>
              <w:lang w:val="en-US" w:eastAsia="zh-CN"/>
            </w:rPr>
          </w:rPrChange>
        </w:rPr>
      </w:pPr>
      <w:del w:id="17787" w:author="Kevin Gu" w:date="2020-05-18T13:11:00Z">
        <w:r w:rsidRPr="00876437" w:rsidDel="001161AC">
          <w:rPr>
            <w:rFonts w:hint="eastAsia"/>
            <w:strike/>
            <w:lang w:val="en-GB" w:eastAsia="zh-CN"/>
            <w:rPrChange w:id="17788" w:author="Kevin Gu" w:date="2020-05-18T10:36:00Z">
              <w:rPr>
                <w:rFonts w:hint="eastAsia"/>
                <w:lang w:val="en-US" w:eastAsia="zh-CN"/>
              </w:rPr>
            </w:rPrChange>
          </w:rPr>
          <w:delText>防病毒客户端必须定期对病毒库进行更新，并建立相应的机制，以鉴别那些未进行更新的系统。</w:delText>
        </w:r>
      </w:del>
    </w:p>
    <w:p w14:paraId="3493E777" w14:textId="12814A38" w:rsidR="00E520B7" w:rsidRPr="00876437" w:rsidDel="001161AC" w:rsidRDefault="00E520B7" w:rsidP="00181CF1">
      <w:pPr>
        <w:rPr>
          <w:del w:id="17789" w:author="Kevin Gu" w:date="2020-05-18T13:11:00Z"/>
          <w:strike/>
          <w:lang w:val="en-GB"/>
          <w:rPrChange w:id="17790" w:author="Kevin Gu" w:date="2020-05-18T10:36:00Z">
            <w:rPr>
              <w:del w:id="17791" w:author="Kevin Gu" w:date="2020-05-18T13:11:00Z"/>
              <w:lang w:val="en-US"/>
            </w:rPr>
          </w:rPrChange>
        </w:rPr>
      </w:pPr>
      <w:del w:id="17792" w:author="Kevin Gu" w:date="2020-05-18T13:11:00Z">
        <w:r w:rsidRPr="00876437" w:rsidDel="001161AC">
          <w:rPr>
            <w:strike/>
            <w:lang w:val="en-GB"/>
            <w:rPrChange w:id="17793" w:author="Kevin Gu" w:date="2020-05-18T10:36:00Z">
              <w:rPr>
                <w:lang w:val="en-US"/>
              </w:rPr>
            </w:rPrChange>
          </w:rPr>
          <w:delText>If some systems do not support anti-virus software, necessary control measures must be set up to ensure that the virus cannot be introduced; this system must be isolated through the network segmentation.</w:delText>
        </w:r>
      </w:del>
    </w:p>
    <w:p w14:paraId="292399EC" w14:textId="1B63B821" w:rsidR="00E36352" w:rsidRPr="00876437" w:rsidDel="001161AC" w:rsidRDefault="00E36352" w:rsidP="00181CF1">
      <w:pPr>
        <w:rPr>
          <w:del w:id="17794" w:author="Kevin Gu" w:date="2020-05-18T13:11:00Z"/>
          <w:strike/>
          <w:lang w:val="en-GB" w:eastAsia="zh-CN"/>
          <w:rPrChange w:id="17795" w:author="Kevin Gu" w:date="2020-05-18T10:36:00Z">
            <w:rPr>
              <w:del w:id="17796" w:author="Kevin Gu" w:date="2020-05-18T13:11:00Z"/>
              <w:lang w:val="en-US" w:eastAsia="zh-CN"/>
            </w:rPr>
          </w:rPrChange>
        </w:rPr>
      </w:pPr>
      <w:del w:id="17797" w:author="Kevin Gu" w:date="2020-05-18T13:11:00Z">
        <w:r w:rsidRPr="00876437" w:rsidDel="001161AC">
          <w:rPr>
            <w:rFonts w:hint="eastAsia"/>
            <w:strike/>
            <w:lang w:val="en-GB" w:eastAsia="zh-CN"/>
            <w:rPrChange w:id="17798" w:author="Kevin Gu" w:date="2020-05-18T10:36:00Z">
              <w:rPr>
                <w:rFonts w:hint="eastAsia"/>
                <w:lang w:val="en-US" w:eastAsia="zh-CN"/>
              </w:rPr>
            </w:rPrChange>
          </w:rPr>
          <w:delText>若某些系统不能支持防病毒软件，则必须设立控制措施来确保病毒不能被引入，并通过网络分段来隔离此系统。</w:delText>
        </w:r>
      </w:del>
    </w:p>
    <w:p w14:paraId="55D4B678" w14:textId="7B1442C4" w:rsidR="00E520B7" w:rsidRPr="00876437" w:rsidDel="001161AC" w:rsidRDefault="00E520B7" w:rsidP="00181CF1">
      <w:pPr>
        <w:rPr>
          <w:del w:id="17799" w:author="Kevin Gu" w:date="2020-05-18T13:11:00Z"/>
          <w:strike/>
          <w:lang w:val="en-GB"/>
          <w:rPrChange w:id="17800" w:author="Kevin Gu" w:date="2020-05-18T10:36:00Z">
            <w:rPr>
              <w:del w:id="17801" w:author="Kevin Gu" w:date="2020-05-18T13:11:00Z"/>
              <w:lang w:val="en-US"/>
            </w:rPr>
          </w:rPrChange>
        </w:rPr>
      </w:pPr>
      <w:del w:id="17802" w:author="Kevin Gu" w:date="2020-05-18T13:11:00Z">
        <w:r w:rsidRPr="00876437" w:rsidDel="001161AC">
          <w:rPr>
            <w:strike/>
            <w:lang w:val="en-GB"/>
            <w:rPrChange w:id="17803" w:author="Kevin Gu" w:date="2020-05-18T10:36:00Z">
              <w:rPr>
                <w:lang w:val="en-US"/>
              </w:rPr>
            </w:rPrChange>
          </w:rPr>
          <w:delText>Antivirus software must be used to protect the entire production network. For any file, software or data that is brought into the production network, it must be tested with antivirus software.</w:delText>
        </w:r>
      </w:del>
    </w:p>
    <w:p w14:paraId="5C68FB39" w14:textId="6A4A8A4D" w:rsidR="00E36352" w:rsidRPr="00876437" w:rsidDel="001161AC" w:rsidRDefault="00E36352" w:rsidP="00181CF1">
      <w:pPr>
        <w:rPr>
          <w:del w:id="17804" w:author="Kevin Gu" w:date="2020-05-18T13:11:00Z"/>
          <w:strike/>
          <w:lang w:val="en-GB" w:eastAsia="zh-CN"/>
          <w:rPrChange w:id="17805" w:author="Kevin Gu" w:date="2020-05-18T10:36:00Z">
            <w:rPr>
              <w:del w:id="17806" w:author="Kevin Gu" w:date="2020-05-18T13:11:00Z"/>
              <w:lang w:val="en-US" w:eastAsia="zh-CN"/>
            </w:rPr>
          </w:rPrChange>
        </w:rPr>
      </w:pPr>
      <w:del w:id="17807" w:author="Kevin Gu" w:date="2020-05-18T13:11:00Z">
        <w:r w:rsidRPr="00876437" w:rsidDel="001161AC">
          <w:rPr>
            <w:rFonts w:hint="eastAsia"/>
            <w:strike/>
            <w:lang w:val="en-GB" w:eastAsia="zh-CN"/>
            <w:rPrChange w:id="17808" w:author="Kevin Gu" w:date="2020-05-18T10:36:00Z">
              <w:rPr>
                <w:rFonts w:hint="eastAsia"/>
                <w:lang w:val="en-US" w:eastAsia="zh-CN"/>
              </w:rPr>
            </w:rPrChange>
          </w:rPr>
          <w:delText>必须采用防病毒软件来保护整个生产网络。对于任何进入生产网络的文件、软件或数据在进入前都要用防病毒软件进行检测。</w:delText>
        </w:r>
      </w:del>
    </w:p>
    <w:p w14:paraId="427AAD8C" w14:textId="05899E13" w:rsidR="00E520B7" w:rsidRPr="00876437" w:rsidDel="001161AC" w:rsidRDefault="00E520B7" w:rsidP="00181CF1">
      <w:pPr>
        <w:rPr>
          <w:del w:id="17809" w:author="Kevin Gu" w:date="2020-05-18T13:11:00Z"/>
          <w:strike/>
          <w:lang w:val="en-GB"/>
          <w:rPrChange w:id="17810" w:author="Kevin Gu" w:date="2020-05-18T10:36:00Z">
            <w:rPr>
              <w:del w:id="17811" w:author="Kevin Gu" w:date="2020-05-18T13:11:00Z"/>
              <w:lang w:val="en-US"/>
            </w:rPr>
          </w:rPrChange>
        </w:rPr>
      </w:pPr>
      <w:del w:id="17812" w:author="Kevin Gu" w:date="2020-05-18T13:11:00Z">
        <w:r w:rsidRPr="00876437" w:rsidDel="001161AC">
          <w:rPr>
            <w:strike/>
            <w:lang w:val="en-GB"/>
            <w:rPrChange w:id="17813" w:author="Kevin Gu" w:date="2020-05-18T10:36:00Z">
              <w:rPr>
                <w:lang w:val="en-US"/>
              </w:rPr>
            </w:rPrChange>
          </w:rPr>
          <w:delText>Ensure all antivirus programs can detect, remove and protect all known types of malware.</w:delText>
        </w:r>
      </w:del>
    </w:p>
    <w:p w14:paraId="7760A6A7" w14:textId="10B58203" w:rsidR="00E36352" w:rsidRPr="00876437" w:rsidDel="001161AC" w:rsidRDefault="00E36352" w:rsidP="00181CF1">
      <w:pPr>
        <w:rPr>
          <w:del w:id="17814" w:author="Kevin Gu" w:date="2020-05-18T13:11:00Z"/>
          <w:strike/>
          <w:lang w:val="en-GB" w:eastAsia="zh-CN"/>
          <w:rPrChange w:id="17815" w:author="Kevin Gu" w:date="2020-05-18T10:36:00Z">
            <w:rPr>
              <w:del w:id="17816" w:author="Kevin Gu" w:date="2020-05-18T13:11:00Z"/>
              <w:lang w:val="en-US" w:eastAsia="zh-CN"/>
            </w:rPr>
          </w:rPrChange>
        </w:rPr>
      </w:pPr>
      <w:del w:id="17817" w:author="Kevin Gu" w:date="2020-05-18T13:11:00Z">
        <w:r w:rsidRPr="00876437" w:rsidDel="001161AC">
          <w:rPr>
            <w:rFonts w:hint="eastAsia"/>
            <w:strike/>
            <w:lang w:val="en-GB" w:eastAsia="zh-CN"/>
            <w:rPrChange w:id="17818" w:author="Kevin Gu" w:date="2020-05-18T10:36:00Z">
              <w:rPr>
                <w:rFonts w:hint="eastAsia"/>
                <w:lang w:val="en-US" w:eastAsia="zh-CN"/>
              </w:rPr>
            </w:rPrChange>
          </w:rPr>
          <w:delText>确保所有防病毒程序可以探测，移除和防护所有已知类型的恶意软件。</w:delText>
        </w:r>
      </w:del>
    </w:p>
    <w:p w14:paraId="51E649DB" w14:textId="2FB5C6DC" w:rsidR="00E520B7" w:rsidRPr="00876437" w:rsidDel="001161AC" w:rsidRDefault="00E520B7" w:rsidP="00181CF1">
      <w:pPr>
        <w:rPr>
          <w:del w:id="17819" w:author="Kevin Gu" w:date="2020-05-18T13:11:00Z"/>
          <w:strike/>
          <w:lang w:val="en-GB"/>
          <w:rPrChange w:id="17820" w:author="Kevin Gu" w:date="2020-05-18T10:36:00Z">
            <w:rPr>
              <w:del w:id="17821" w:author="Kevin Gu" w:date="2020-05-18T13:11:00Z"/>
              <w:lang w:val="en-US"/>
            </w:rPr>
          </w:rPrChange>
        </w:rPr>
      </w:pPr>
      <w:del w:id="17822" w:author="Kevin Gu" w:date="2020-05-18T13:11:00Z">
        <w:r w:rsidRPr="00876437" w:rsidDel="001161AC">
          <w:rPr>
            <w:strike/>
            <w:lang w:val="en-GB"/>
            <w:rPrChange w:id="17823" w:author="Kevin Gu" w:date="2020-05-18T10:36:00Z">
              <w:rPr>
                <w:lang w:val="en-US"/>
              </w:rPr>
            </w:rPrChange>
          </w:rPr>
          <w:delText>Configure antivirus software for all systems that are under potential impact from malware (e.g., personal computers and servers).</w:delText>
        </w:r>
      </w:del>
    </w:p>
    <w:p w14:paraId="0AAC33B3" w14:textId="27D73ED1" w:rsidR="00E36352" w:rsidRPr="00876437" w:rsidDel="001161AC" w:rsidRDefault="00E36352" w:rsidP="00181CF1">
      <w:pPr>
        <w:rPr>
          <w:del w:id="17824" w:author="Kevin Gu" w:date="2020-05-18T13:11:00Z"/>
          <w:strike/>
          <w:lang w:val="en-GB" w:eastAsia="zh-CN"/>
          <w:rPrChange w:id="17825" w:author="Kevin Gu" w:date="2020-05-18T10:36:00Z">
            <w:rPr>
              <w:del w:id="17826" w:author="Kevin Gu" w:date="2020-05-18T13:11:00Z"/>
              <w:lang w:val="en-US" w:eastAsia="zh-CN"/>
            </w:rPr>
          </w:rPrChange>
        </w:rPr>
      </w:pPr>
      <w:del w:id="17827" w:author="Kevin Gu" w:date="2020-05-18T13:11:00Z">
        <w:r w:rsidRPr="00876437" w:rsidDel="001161AC">
          <w:rPr>
            <w:rFonts w:hint="eastAsia"/>
            <w:strike/>
            <w:lang w:val="en-GB" w:eastAsia="zh-CN"/>
            <w:rPrChange w:id="17828" w:author="Kevin Gu" w:date="2020-05-18T10:36:00Z">
              <w:rPr>
                <w:rFonts w:hint="eastAsia"/>
                <w:lang w:val="en-US" w:eastAsia="zh-CN"/>
              </w:rPr>
            </w:rPrChange>
          </w:rPr>
          <w:delText>对所有受恶意软件（如：个人计算机和服务器）潜在影响的系统配置防病毒软件。</w:delText>
        </w:r>
      </w:del>
    </w:p>
    <w:p w14:paraId="0B48050A" w14:textId="5759C102" w:rsidR="00F47EB6" w:rsidRPr="00876437" w:rsidDel="001161AC" w:rsidRDefault="00F47EB6" w:rsidP="00181CF1">
      <w:pPr>
        <w:rPr>
          <w:del w:id="17829" w:author="Kevin Gu" w:date="2020-05-18T13:11:00Z"/>
          <w:strike/>
          <w:lang w:val="en-GB"/>
          <w:rPrChange w:id="17830" w:author="Kevin Gu" w:date="2020-05-18T10:36:00Z">
            <w:rPr>
              <w:del w:id="17831" w:author="Kevin Gu" w:date="2020-05-18T13:11:00Z"/>
              <w:lang w:val="en-US"/>
            </w:rPr>
          </w:rPrChange>
        </w:rPr>
      </w:pPr>
      <w:del w:id="17832" w:author="Kevin Gu" w:date="2020-05-18T13:11:00Z">
        <w:r w:rsidRPr="00876437" w:rsidDel="001161AC">
          <w:rPr>
            <w:strike/>
            <w:lang w:val="en-GB"/>
            <w:rPrChange w:id="17833" w:author="Kevin Gu" w:date="2020-05-18T10:36:00Z">
              <w:rPr>
                <w:lang w:val="en-US"/>
              </w:rPr>
            </w:rPrChange>
          </w:rPr>
          <w:delText xml:space="preserve">All employees shall use their computer or other equipment and materials for company purposes only. To minimize the opportunity of attack from the malicious and mobile code. If there is </w:delText>
        </w:r>
        <w:r w:rsidR="00E36352" w:rsidRPr="00876437" w:rsidDel="001161AC">
          <w:rPr>
            <w:strike/>
            <w:lang w:val="en-GB"/>
            <w:rPrChange w:id="17834" w:author="Kevin Gu" w:date="2020-05-18T10:36:00Z">
              <w:rPr>
                <w:lang w:val="en-US"/>
              </w:rPr>
            </w:rPrChange>
          </w:rPr>
          <w:delText>an</w:delText>
        </w:r>
        <w:r w:rsidRPr="00876437" w:rsidDel="001161AC">
          <w:rPr>
            <w:strike/>
            <w:lang w:val="en-GB"/>
            <w:rPrChange w:id="17835" w:author="Kevin Gu" w:date="2020-05-18T10:36:00Z">
              <w:rPr>
                <w:lang w:val="en-US"/>
              </w:rPr>
            </w:rPrChange>
          </w:rPr>
          <w:delText xml:space="preserve"> </w:delText>
        </w:r>
        <w:r w:rsidR="00E36352" w:rsidRPr="00876437" w:rsidDel="001161AC">
          <w:rPr>
            <w:strike/>
            <w:lang w:val="en-GB"/>
            <w:rPrChange w:id="17836" w:author="Kevin Gu" w:date="2020-05-18T10:36:00Z">
              <w:rPr>
                <w:lang w:val="en-US"/>
              </w:rPr>
            </w:rPrChange>
          </w:rPr>
          <w:delText>exception</w:delText>
        </w:r>
        <w:r w:rsidRPr="00876437" w:rsidDel="001161AC">
          <w:rPr>
            <w:strike/>
            <w:lang w:val="en-GB"/>
            <w:rPrChange w:id="17837" w:author="Kevin Gu" w:date="2020-05-18T10:36:00Z">
              <w:rPr>
                <w:lang w:val="en-US"/>
              </w:rPr>
            </w:rPrChange>
          </w:rPr>
          <w:delText xml:space="preserve"> for smart phone use, it is required the user to sign a BYOD policy&amp; agreement.</w:delText>
        </w:r>
      </w:del>
    </w:p>
    <w:p w14:paraId="64F60E26" w14:textId="52518E4C" w:rsidR="00E36352" w:rsidRPr="00876437" w:rsidDel="001161AC" w:rsidRDefault="00E36352" w:rsidP="00181CF1">
      <w:pPr>
        <w:rPr>
          <w:del w:id="17838" w:author="Kevin Gu" w:date="2020-05-18T13:11:00Z"/>
          <w:strike/>
          <w:lang w:val="en-GB" w:eastAsia="zh-CN"/>
          <w:rPrChange w:id="17839" w:author="Kevin Gu" w:date="2020-05-18T10:36:00Z">
            <w:rPr>
              <w:del w:id="17840" w:author="Kevin Gu" w:date="2020-05-18T13:11:00Z"/>
              <w:lang w:val="en-US" w:eastAsia="zh-CN"/>
            </w:rPr>
          </w:rPrChange>
        </w:rPr>
      </w:pPr>
      <w:del w:id="17841" w:author="Kevin Gu" w:date="2020-05-18T13:11:00Z">
        <w:r w:rsidRPr="00876437" w:rsidDel="001161AC">
          <w:rPr>
            <w:rFonts w:hint="eastAsia"/>
            <w:strike/>
            <w:lang w:val="en-GB" w:eastAsia="zh-CN"/>
            <w:rPrChange w:id="17842" w:author="Kevin Gu" w:date="2020-05-18T10:36:00Z">
              <w:rPr>
                <w:rFonts w:hint="eastAsia"/>
                <w:lang w:val="en-US" w:eastAsia="zh-CN"/>
              </w:rPr>
            </w:rPrChange>
          </w:rPr>
          <w:delText>所有员工应仅为办公目的而使用他们的计算机或其他设备和材料，以尽量减少来自恶意或移动代码的攻击机会。如果对智能手机的使用有例外，则要求使用者签署相关的</w:delText>
        </w:r>
        <w:r w:rsidR="00895F9A" w:rsidRPr="00876437" w:rsidDel="001161AC">
          <w:rPr>
            <w:rFonts w:hint="eastAsia"/>
            <w:strike/>
            <w:lang w:val="en-GB" w:eastAsia="zh-CN"/>
            <w:rPrChange w:id="17843" w:author="Kevin Gu" w:date="2020-05-18T10:36:00Z">
              <w:rPr>
                <w:rFonts w:hint="eastAsia"/>
                <w:lang w:val="en-US" w:eastAsia="zh-CN"/>
              </w:rPr>
            </w:rPrChange>
          </w:rPr>
          <w:delText>保密协议。</w:delText>
        </w:r>
      </w:del>
    </w:p>
    <w:p w14:paraId="4E89A683" w14:textId="6C902987" w:rsidR="00332DEB" w:rsidRPr="00876437" w:rsidDel="001161AC" w:rsidRDefault="00332DEB" w:rsidP="00332DEB">
      <w:pPr>
        <w:rPr>
          <w:del w:id="17844" w:author="Kevin Gu" w:date="2020-05-18T13:11:00Z"/>
          <w:strike/>
          <w:lang w:val="en-GB"/>
          <w:rPrChange w:id="17845" w:author="Kevin Gu" w:date="2020-05-18T10:36:00Z">
            <w:rPr>
              <w:del w:id="17846" w:author="Kevin Gu" w:date="2020-05-18T13:11:00Z"/>
              <w:lang w:val="en-US"/>
            </w:rPr>
          </w:rPrChange>
        </w:rPr>
      </w:pPr>
      <w:del w:id="17847" w:author="Kevin Gu" w:date="2020-05-18T13:11:00Z">
        <w:r w:rsidRPr="00876437" w:rsidDel="001161AC">
          <w:rPr>
            <w:strike/>
            <w:lang w:val="en-GB"/>
            <w:rPrChange w:id="17848" w:author="Kevin Gu" w:date="2020-05-18T10:36:00Z">
              <w:rPr>
                <w:lang w:val="en-US"/>
              </w:rPr>
            </w:rPrChange>
          </w:rPr>
          <w:delText>For any file, software or data that is brought into the production network, it must be checked with anti-virus software.</w:delText>
        </w:r>
      </w:del>
    </w:p>
    <w:p w14:paraId="11C5E036" w14:textId="232CD301" w:rsidR="00E36352" w:rsidRPr="00876437" w:rsidDel="001161AC" w:rsidRDefault="00E36352" w:rsidP="00332DEB">
      <w:pPr>
        <w:rPr>
          <w:del w:id="17849" w:author="Kevin Gu" w:date="2020-05-18T13:11:00Z"/>
          <w:strike/>
          <w:lang w:val="en-GB" w:eastAsia="zh-CN"/>
          <w:rPrChange w:id="17850" w:author="Kevin Gu" w:date="2020-05-18T10:36:00Z">
            <w:rPr>
              <w:del w:id="17851" w:author="Kevin Gu" w:date="2020-05-18T13:11:00Z"/>
              <w:lang w:val="en-US" w:eastAsia="zh-CN"/>
            </w:rPr>
          </w:rPrChange>
        </w:rPr>
      </w:pPr>
      <w:del w:id="17852" w:author="Kevin Gu" w:date="2020-05-18T13:11:00Z">
        <w:r w:rsidRPr="00876437" w:rsidDel="001161AC">
          <w:rPr>
            <w:rFonts w:hint="eastAsia"/>
            <w:strike/>
            <w:lang w:val="en-GB" w:eastAsia="zh-CN"/>
            <w:rPrChange w:id="17853" w:author="Kevin Gu" w:date="2020-05-18T10:36:00Z">
              <w:rPr>
                <w:rFonts w:hint="eastAsia"/>
                <w:lang w:val="en-US" w:eastAsia="zh-CN"/>
              </w:rPr>
            </w:rPrChange>
          </w:rPr>
          <w:delText>对于任何进入生产网络的文件、软件或数据在进入前都要用防病毒软件进行检测。</w:delText>
        </w:r>
      </w:del>
    </w:p>
    <w:p w14:paraId="6F372B51" w14:textId="735F7BF7" w:rsidR="00332DEB" w:rsidRPr="00876437" w:rsidDel="001161AC" w:rsidRDefault="00332DEB" w:rsidP="005E3683">
      <w:pPr>
        <w:rPr>
          <w:del w:id="17854" w:author="Kevin Gu" w:date="2020-05-18T13:11:00Z"/>
          <w:strike/>
          <w:lang w:val="en-GB"/>
          <w:rPrChange w:id="17855" w:author="Kevin Gu" w:date="2020-05-18T10:36:00Z">
            <w:rPr>
              <w:del w:id="17856" w:author="Kevin Gu" w:date="2020-05-18T13:11:00Z"/>
              <w:lang w:val="en-US"/>
            </w:rPr>
          </w:rPrChange>
        </w:rPr>
      </w:pPr>
      <w:del w:id="17857" w:author="Kevin Gu" w:date="2020-05-18T13:11:00Z">
        <w:r w:rsidRPr="00876437" w:rsidDel="001161AC">
          <w:rPr>
            <w:strike/>
            <w:lang w:val="en-GB"/>
            <w:rPrChange w:id="17858" w:author="Kevin Gu" w:date="2020-05-18T10:36:00Z">
              <w:rPr>
                <w:lang w:val="en-US"/>
              </w:rPr>
            </w:rPrChange>
          </w:rPr>
          <w:delText>The employee from IT group should conduct the anti-virus software and security management system log review every 90 days for all the computers which are installed with the security management system and anti-virus software. Ensuring that all the anti-virus mechanisms are implemented well, and all the virus are completely removed.</w:delText>
        </w:r>
      </w:del>
    </w:p>
    <w:p w14:paraId="3285A901" w14:textId="5A0F812C" w:rsidR="00E36352" w:rsidRPr="00876437" w:rsidDel="001161AC" w:rsidRDefault="00E36352" w:rsidP="005E3683">
      <w:pPr>
        <w:rPr>
          <w:del w:id="17859" w:author="Kevin Gu" w:date="2020-05-18T13:11:00Z"/>
          <w:strike/>
          <w:lang w:val="en-GB" w:eastAsia="zh-CN"/>
          <w:rPrChange w:id="17860" w:author="Kevin Gu" w:date="2020-05-18T10:36:00Z">
            <w:rPr>
              <w:del w:id="17861" w:author="Kevin Gu" w:date="2020-05-18T13:11:00Z"/>
              <w:lang w:val="en-US" w:eastAsia="zh-CN"/>
            </w:rPr>
          </w:rPrChange>
        </w:rPr>
      </w:pPr>
      <w:del w:id="17862" w:author="Kevin Gu" w:date="2020-05-18T13:11:00Z">
        <w:r w:rsidRPr="00876437" w:rsidDel="001161AC">
          <w:rPr>
            <w:rFonts w:hint="eastAsia"/>
            <w:strike/>
            <w:lang w:val="en-GB" w:eastAsia="zh-CN"/>
            <w:rPrChange w:id="17863" w:author="Kevin Gu" w:date="2020-05-18T10:36:00Z">
              <w:rPr>
                <w:rFonts w:hint="eastAsia"/>
                <w:lang w:val="en-US" w:eastAsia="zh-CN"/>
              </w:rPr>
            </w:rPrChange>
          </w:rPr>
          <w:delText>所有装有安全管理系统以及杀毒软件的电脑，每</w:delText>
        </w:r>
        <w:r w:rsidRPr="00876437" w:rsidDel="001161AC">
          <w:rPr>
            <w:strike/>
            <w:lang w:val="en-GB" w:eastAsia="zh-CN"/>
            <w:rPrChange w:id="17864" w:author="Kevin Gu" w:date="2020-05-18T10:36:00Z">
              <w:rPr>
                <w:lang w:val="en-US" w:eastAsia="zh-CN"/>
              </w:rPr>
            </w:rPrChange>
          </w:rPr>
          <w:delText>90</w:delText>
        </w:r>
        <w:r w:rsidRPr="00876437" w:rsidDel="001161AC">
          <w:rPr>
            <w:rFonts w:hint="eastAsia"/>
            <w:strike/>
            <w:lang w:val="en-GB" w:eastAsia="zh-CN"/>
            <w:rPrChange w:id="17865" w:author="Kevin Gu" w:date="2020-05-18T10:36:00Z">
              <w:rPr>
                <w:rFonts w:hint="eastAsia"/>
                <w:lang w:val="en-US" w:eastAsia="zh-CN"/>
              </w:rPr>
            </w:rPrChange>
          </w:rPr>
          <w:delText>天都必须由</w:delText>
        </w:r>
        <w:r w:rsidRPr="00876437" w:rsidDel="001161AC">
          <w:rPr>
            <w:strike/>
            <w:lang w:val="en-GB" w:eastAsia="zh-CN"/>
            <w:rPrChange w:id="17866" w:author="Kevin Gu" w:date="2020-05-18T10:36:00Z">
              <w:rPr>
                <w:lang w:val="en-US" w:eastAsia="zh-CN"/>
              </w:rPr>
            </w:rPrChange>
          </w:rPr>
          <w:delText>IT</w:delText>
        </w:r>
        <w:r w:rsidRPr="00876437" w:rsidDel="001161AC">
          <w:rPr>
            <w:rFonts w:hint="eastAsia"/>
            <w:strike/>
            <w:lang w:val="en-GB" w:eastAsia="zh-CN"/>
            <w:rPrChange w:id="17867" w:author="Kevin Gu" w:date="2020-05-18T10:36:00Z">
              <w:rPr>
                <w:rFonts w:hint="eastAsia"/>
                <w:lang w:val="en-US" w:eastAsia="zh-CN"/>
              </w:rPr>
            </w:rPrChange>
          </w:rPr>
          <w:delText>部门人员对安全管理系统以及杀毒软件的日志进行检查，确保所有的病毒都已经被妥善的处理，同时所有的杀毒软件都在正常的工作。</w:delText>
        </w:r>
      </w:del>
    </w:p>
    <w:p w14:paraId="4CB15877" w14:textId="7C138B15" w:rsidR="00332DEB" w:rsidRPr="00876437" w:rsidDel="001161AC" w:rsidRDefault="00332DEB" w:rsidP="005E3683">
      <w:pPr>
        <w:rPr>
          <w:del w:id="17868" w:author="Kevin Gu" w:date="2020-05-18T13:11:00Z"/>
          <w:strike/>
          <w:lang w:val="en-GB"/>
          <w:rPrChange w:id="17869" w:author="Kevin Gu" w:date="2020-05-18T10:36:00Z">
            <w:rPr>
              <w:del w:id="17870" w:author="Kevin Gu" w:date="2020-05-18T13:11:00Z"/>
              <w:lang w:val="en-US"/>
            </w:rPr>
          </w:rPrChange>
        </w:rPr>
      </w:pPr>
      <w:del w:id="17871" w:author="Kevin Gu" w:date="2020-05-18T13:11:00Z">
        <w:r w:rsidRPr="00876437" w:rsidDel="001161AC">
          <w:rPr>
            <w:strike/>
            <w:lang w:val="en-GB"/>
            <w:rPrChange w:id="17872" w:author="Kevin Gu" w:date="2020-05-18T10:36:00Z">
              <w:rPr>
                <w:lang w:val="en-US"/>
              </w:rPr>
            </w:rPrChange>
          </w:rPr>
          <w:delText>The review information should be recorded on the Anti-virus Software and Security Management System Log Review Form, CISO should sign to confirm every 90 days.</w:delText>
        </w:r>
      </w:del>
    </w:p>
    <w:p w14:paraId="4A9BA38C" w14:textId="2A6A6643" w:rsidR="00E36352" w:rsidRPr="00876437" w:rsidDel="001161AC" w:rsidRDefault="00E36352" w:rsidP="005E3683">
      <w:pPr>
        <w:rPr>
          <w:del w:id="17873" w:author="Kevin Gu" w:date="2020-05-18T13:11:00Z"/>
          <w:strike/>
          <w:lang w:val="en-GB" w:eastAsia="zh-CN"/>
          <w:rPrChange w:id="17874" w:author="Kevin Gu" w:date="2020-05-18T10:36:00Z">
            <w:rPr>
              <w:del w:id="17875" w:author="Kevin Gu" w:date="2020-05-18T13:11:00Z"/>
              <w:lang w:val="en-US" w:eastAsia="zh-CN"/>
            </w:rPr>
          </w:rPrChange>
        </w:rPr>
      </w:pPr>
      <w:del w:id="17876" w:author="Kevin Gu" w:date="2020-05-18T13:11:00Z">
        <w:r w:rsidRPr="00876437" w:rsidDel="001161AC">
          <w:rPr>
            <w:rFonts w:hint="eastAsia"/>
            <w:strike/>
            <w:lang w:val="en-GB" w:eastAsia="zh-CN"/>
            <w:rPrChange w:id="17877" w:author="Kevin Gu" w:date="2020-05-18T10:36:00Z">
              <w:rPr>
                <w:rFonts w:hint="eastAsia"/>
                <w:lang w:val="en-US" w:eastAsia="zh-CN"/>
              </w:rPr>
            </w:rPrChange>
          </w:rPr>
          <w:delText>日志的检查信息记录在《杀毒软件以及安全管理系统检查日志》上，</w:delText>
        </w:r>
        <w:r w:rsidRPr="00876437" w:rsidDel="001161AC">
          <w:rPr>
            <w:strike/>
            <w:lang w:val="en-GB" w:eastAsia="zh-CN"/>
            <w:rPrChange w:id="17878" w:author="Kevin Gu" w:date="2020-05-18T10:36:00Z">
              <w:rPr>
                <w:lang w:val="en-US" w:eastAsia="zh-CN"/>
              </w:rPr>
            </w:rPrChange>
          </w:rPr>
          <w:delText>CISO</w:delText>
        </w:r>
        <w:r w:rsidRPr="00876437" w:rsidDel="001161AC">
          <w:rPr>
            <w:rFonts w:hint="eastAsia"/>
            <w:strike/>
            <w:lang w:val="en-GB" w:eastAsia="zh-CN"/>
            <w:rPrChange w:id="17879" w:author="Kevin Gu" w:date="2020-05-18T10:36:00Z">
              <w:rPr>
                <w:rFonts w:hint="eastAsia"/>
                <w:lang w:val="en-US" w:eastAsia="zh-CN"/>
              </w:rPr>
            </w:rPrChange>
          </w:rPr>
          <w:delText>每</w:delText>
        </w:r>
        <w:r w:rsidRPr="00876437" w:rsidDel="001161AC">
          <w:rPr>
            <w:strike/>
            <w:lang w:val="en-GB" w:eastAsia="zh-CN"/>
            <w:rPrChange w:id="17880" w:author="Kevin Gu" w:date="2020-05-18T10:36:00Z">
              <w:rPr>
                <w:lang w:val="en-US" w:eastAsia="zh-CN"/>
              </w:rPr>
            </w:rPrChange>
          </w:rPr>
          <w:delText>90</w:delText>
        </w:r>
        <w:r w:rsidRPr="00876437" w:rsidDel="001161AC">
          <w:rPr>
            <w:rFonts w:hint="eastAsia"/>
            <w:strike/>
            <w:lang w:val="en-GB" w:eastAsia="zh-CN"/>
            <w:rPrChange w:id="17881" w:author="Kevin Gu" w:date="2020-05-18T10:36:00Z">
              <w:rPr>
                <w:rFonts w:hint="eastAsia"/>
                <w:lang w:val="en-US" w:eastAsia="zh-CN"/>
              </w:rPr>
            </w:rPrChange>
          </w:rPr>
          <w:delText>天检查完毕之后，签字确认。</w:delText>
        </w:r>
      </w:del>
    </w:p>
    <w:p w14:paraId="4FDE154A" w14:textId="1AA2FDF7" w:rsidR="00332DEB" w:rsidRPr="00876437" w:rsidDel="001161AC" w:rsidRDefault="00332DEB" w:rsidP="00332DEB">
      <w:pPr>
        <w:rPr>
          <w:del w:id="17882" w:author="Kevin Gu" w:date="2020-05-18T13:11:00Z"/>
          <w:strike/>
          <w:lang w:val="en-GB"/>
          <w:rPrChange w:id="17883" w:author="Kevin Gu" w:date="2020-05-18T10:36:00Z">
            <w:rPr>
              <w:del w:id="17884" w:author="Kevin Gu" w:date="2020-05-18T13:11:00Z"/>
              <w:lang w:val="en-US"/>
            </w:rPr>
          </w:rPrChange>
        </w:rPr>
      </w:pPr>
      <w:del w:id="17885" w:author="Kevin Gu" w:date="2020-05-18T13:11:00Z">
        <w:r w:rsidRPr="00876437" w:rsidDel="001161AC">
          <w:rPr>
            <w:strike/>
            <w:lang w:val="en-GB"/>
            <w:rPrChange w:id="17886" w:author="Kevin Gu" w:date="2020-05-18T10:36:00Z">
              <w:rPr>
                <w:lang w:val="en-US"/>
              </w:rPr>
            </w:rPrChange>
          </w:rPr>
          <w:delText>Always scan a floppy diskette or a CD from an unknown source for viruses before using it.</w:delText>
        </w:r>
      </w:del>
    </w:p>
    <w:p w14:paraId="15E39326" w14:textId="06CF615C" w:rsidR="00E36352" w:rsidRPr="00876437" w:rsidDel="001161AC" w:rsidRDefault="00E36352" w:rsidP="00332DEB">
      <w:pPr>
        <w:rPr>
          <w:del w:id="17887" w:author="Kevin Gu" w:date="2020-05-18T13:11:00Z"/>
          <w:strike/>
          <w:lang w:val="en-GB" w:eastAsia="zh-CN"/>
          <w:rPrChange w:id="17888" w:author="Kevin Gu" w:date="2020-05-18T10:36:00Z">
            <w:rPr>
              <w:del w:id="17889" w:author="Kevin Gu" w:date="2020-05-18T13:11:00Z"/>
              <w:lang w:val="en-US" w:eastAsia="zh-CN"/>
            </w:rPr>
          </w:rPrChange>
        </w:rPr>
      </w:pPr>
      <w:del w:id="17890" w:author="Kevin Gu" w:date="2020-05-18T13:11:00Z">
        <w:r w:rsidRPr="00876437" w:rsidDel="001161AC">
          <w:rPr>
            <w:rFonts w:hint="eastAsia"/>
            <w:strike/>
            <w:lang w:val="en-GB" w:eastAsia="zh-CN"/>
            <w:rPrChange w:id="17891" w:author="Kevin Gu" w:date="2020-05-18T10:36:00Z">
              <w:rPr>
                <w:rFonts w:hint="eastAsia"/>
                <w:lang w:val="en-US" w:eastAsia="zh-CN"/>
              </w:rPr>
            </w:rPrChange>
          </w:rPr>
          <w:delText>在使用来自于未知来源的软盘或</w:delText>
        </w:r>
        <w:r w:rsidRPr="00876437" w:rsidDel="001161AC">
          <w:rPr>
            <w:strike/>
            <w:lang w:val="en-GB" w:eastAsia="zh-CN"/>
            <w:rPrChange w:id="17892" w:author="Kevin Gu" w:date="2020-05-18T10:36:00Z">
              <w:rPr>
                <w:lang w:val="en-US" w:eastAsia="zh-CN"/>
              </w:rPr>
            </w:rPrChange>
          </w:rPr>
          <w:delText>CD</w:delText>
        </w:r>
        <w:r w:rsidRPr="00876437" w:rsidDel="001161AC">
          <w:rPr>
            <w:rFonts w:hint="eastAsia"/>
            <w:strike/>
            <w:lang w:val="en-GB" w:eastAsia="zh-CN"/>
            <w:rPrChange w:id="17893" w:author="Kevin Gu" w:date="2020-05-18T10:36:00Z">
              <w:rPr>
                <w:rFonts w:hint="eastAsia"/>
                <w:lang w:val="en-US" w:eastAsia="zh-CN"/>
              </w:rPr>
            </w:rPrChange>
          </w:rPr>
          <w:delText>之前，先对其进行病毒扫描。</w:delText>
        </w:r>
      </w:del>
    </w:p>
    <w:p w14:paraId="5690D56C" w14:textId="331F8FD1" w:rsidR="000B56A1" w:rsidRPr="00876437" w:rsidDel="001161AC" w:rsidRDefault="000B56A1" w:rsidP="000B56A1">
      <w:pPr>
        <w:rPr>
          <w:del w:id="17894" w:author="Kevin Gu" w:date="2020-05-18T13:11:00Z"/>
          <w:strike/>
          <w:lang w:val="en-GB"/>
          <w:rPrChange w:id="17895" w:author="Kevin Gu" w:date="2020-05-18T10:36:00Z">
            <w:rPr>
              <w:del w:id="17896" w:author="Kevin Gu" w:date="2020-05-18T13:11:00Z"/>
              <w:lang w:val="en-US"/>
            </w:rPr>
          </w:rPrChange>
        </w:rPr>
      </w:pPr>
      <w:del w:id="17897" w:author="Kevin Gu" w:date="2020-05-18T13:11:00Z">
        <w:r w:rsidRPr="00876437" w:rsidDel="001161AC">
          <w:rPr>
            <w:strike/>
            <w:lang w:val="en-GB"/>
            <w:rPrChange w:id="17898" w:author="Kevin Gu" w:date="2020-05-18T10:36:00Z">
              <w:rPr>
                <w:lang w:val="en-US"/>
              </w:rPr>
            </w:rPrChange>
          </w:rPr>
          <w:delText>The authorized mobile code operates according to a clearly defined security policy, and unauthorized mobile code shall be prevented from execution.</w:delText>
        </w:r>
      </w:del>
    </w:p>
    <w:p w14:paraId="0D58680E" w14:textId="27A1F185" w:rsidR="00E36352" w:rsidRPr="00876437" w:rsidDel="001161AC" w:rsidRDefault="00E36352" w:rsidP="000B56A1">
      <w:pPr>
        <w:rPr>
          <w:del w:id="17899" w:author="Kevin Gu" w:date="2020-05-18T13:11:00Z"/>
          <w:strike/>
          <w:lang w:val="en-GB" w:eastAsia="zh-CN"/>
          <w:rPrChange w:id="17900" w:author="Kevin Gu" w:date="2020-05-18T10:36:00Z">
            <w:rPr>
              <w:del w:id="17901" w:author="Kevin Gu" w:date="2020-05-18T13:11:00Z"/>
              <w:lang w:val="en-US" w:eastAsia="zh-CN"/>
            </w:rPr>
          </w:rPrChange>
        </w:rPr>
      </w:pPr>
      <w:del w:id="17902" w:author="Kevin Gu" w:date="2020-05-18T13:11:00Z">
        <w:r w:rsidRPr="00876437" w:rsidDel="001161AC">
          <w:rPr>
            <w:rFonts w:hint="eastAsia"/>
            <w:strike/>
            <w:lang w:val="en-GB" w:eastAsia="zh-CN"/>
            <w:rPrChange w:id="17903" w:author="Kevin Gu" w:date="2020-05-18T10:36:00Z">
              <w:rPr>
                <w:rFonts w:hint="eastAsia"/>
                <w:lang w:val="en-US" w:eastAsia="zh-CN"/>
              </w:rPr>
            </w:rPrChange>
          </w:rPr>
          <w:delText>授权的移动代码按照明确的安全策略运行，禁止未授权的移动代码运行。</w:delText>
        </w:r>
      </w:del>
    </w:p>
    <w:p w14:paraId="139C9012" w14:textId="239789BC" w:rsidR="00332DEB" w:rsidRPr="00876437" w:rsidDel="001161AC" w:rsidRDefault="00332DEB" w:rsidP="00332DEB">
      <w:pPr>
        <w:rPr>
          <w:del w:id="17904" w:author="Kevin Gu" w:date="2020-05-18T13:11:00Z"/>
          <w:strike/>
          <w:lang w:val="en-GB"/>
          <w:rPrChange w:id="17905" w:author="Kevin Gu" w:date="2020-05-18T10:36:00Z">
            <w:rPr>
              <w:del w:id="17906" w:author="Kevin Gu" w:date="2020-05-18T13:11:00Z"/>
              <w:lang w:val="en-US"/>
            </w:rPr>
          </w:rPrChange>
        </w:rPr>
      </w:pPr>
      <w:del w:id="17907" w:author="Kevin Gu" w:date="2020-05-18T13:11:00Z">
        <w:r w:rsidRPr="00876437" w:rsidDel="001161AC">
          <w:rPr>
            <w:strike/>
            <w:lang w:val="en-GB"/>
            <w:rPrChange w:id="17908" w:author="Kevin Gu" w:date="2020-05-18T10:36:00Z">
              <w:rPr>
                <w:lang w:val="en-US"/>
              </w:rPr>
            </w:rPrChange>
          </w:rPr>
          <w:delText>Access to mobile code on external web sites is restricted, e.g. on proxy servers.</w:delText>
        </w:r>
      </w:del>
    </w:p>
    <w:p w14:paraId="784FB1BE" w14:textId="078BA992" w:rsidR="00E36352" w:rsidRPr="00876437" w:rsidRDefault="00E36352" w:rsidP="00332DEB">
      <w:pPr>
        <w:rPr>
          <w:strike/>
          <w:lang w:val="en-GB" w:eastAsia="zh-CN"/>
          <w:rPrChange w:id="17909" w:author="Kevin Gu" w:date="2020-05-18T10:36:00Z">
            <w:rPr>
              <w:lang w:val="en-US" w:eastAsia="zh-CN"/>
            </w:rPr>
          </w:rPrChange>
        </w:rPr>
      </w:pPr>
      <w:del w:id="17910" w:author="Kevin Gu" w:date="2020-05-18T13:11:00Z">
        <w:r w:rsidRPr="00876437" w:rsidDel="001161AC">
          <w:rPr>
            <w:rFonts w:hint="eastAsia"/>
            <w:strike/>
            <w:lang w:val="en-GB" w:eastAsia="zh-CN"/>
            <w:rPrChange w:id="17911" w:author="Kevin Gu" w:date="2020-05-18T10:36:00Z">
              <w:rPr>
                <w:rFonts w:hint="eastAsia"/>
                <w:lang w:val="en-US" w:eastAsia="zh-CN"/>
              </w:rPr>
            </w:rPrChange>
          </w:rPr>
          <w:delText>通过外部网站来访问移动代码都必须被限制，如通过代理服务器。</w:delText>
        </w:r>
      </w:del>
    </w:p>
    <w:p w14:paraId="2462B080" w14:textId="4290E012" w:rsidR="00E520B7" w:rsidRPr="00876437" w:rsidRDefault="00E520B7" w:rsidP="00181CF1">
      <w:pPr>
        <w:pStyle w:val="Title3"/>
        <w:rPr>
          <w:ins w:id="17912" w:author="Julio Li" w:date="2020-05-15T12:13:00Z"/>
          <w:lang w:val="en-GB"/>
          <w:rPrChange w:id="17913" w:author="Kevin Gu" w:date="2020-05-18T10:36:00Z">
            <w:rPr>
              <w:ins w:id="17914" w:author="Julio Li" w:date="2020-05-15T12:13:00Z"/>
            </w:rPr>
          </w:rPrChange>
        </w:rPr>
      </w:pPr>
      <w:r w:rsidRPr="00876437">
        <w:rPr>
          <w:lang w:val="en-GB"/>
          <w:rPrChange w:id="17915" w:author="Kevin Gu" w:date="2020-05-18T10:36:00Z">
            <w:rPr/>
          </w:rPrChange>
        </w:rPr>
        <w:t>Terminal Access</w:t>
      </w:r>
      <w:r w:rsidR="00895F9A" w:rsidRPr="00876437">
        <w:rPr>
          <w:lang w:val="en-GB"/>
          <w:rPrChange w:id="17916" w:author="Kevin Gu" w:date="2020-05-18T10:36:00Z">
            <w:rPr/>
          </w:rPrChange>
        </w:rPr>
        <w:t xml:space="preserve"> </w:t>
      </w:r>
      <w:r w:rsidR="00895F9A" w:rsidRPr="00876437">
        <w:rPr>
          <w:rFonts w:hint="eastAsia"/>
          <w:lang w:val="en-GB" w:eastAsia="zh-CN"/>
          <w:rPrChange w:id="17917" w:author="Kevin Gu" w:date="2020-05-18T10:36:00Z">
            <w:rPr>
              <w:rFonts w:hint="eastAsia"/>
              <w:lang w:eastAsia="zh-CN"/>
            </w:rPr>
          </w:rPrChange>
        </w:rPr>
        <w:t>终端访问</w:t>
      </w:r>
    </w:p>
    <w:p w14:paraId="4AF0EFAD" w14:textId="11F1571B" w:rsidR="00830A44" w:rsidRPr="00876437" w:rsidRDefault="00830A44" w:rsidP="00830A44">
      <w:pPr>
        <w:pStyle w:val="Heading4"/>
        <w:rPr>
          <w:ins w:id="17918" w:author="Julio Li" w:date="2020-05-15T12:13:00Z"/>
          <w:lang w:val="en-GB"/>
          <w:rPrChange w:id="17919" w:author="Kevin Gu" w:date="2020-05-18T10:36:00Z">
            <w:rPr>
              <w:ins w:id="17920" w:author="Julio Li" w:date="2020-05-15T12:13:00Z"/>
            </w:rPr>
          </w:rPrChange>
        </w:rPr>
      </w:pPr>
      <w:ins w:id="17921" w:author="Julio Li" w:date="2020-05-15T12:13:00Z">
        <w:r w:rsidRPr="00876437">
          <w:rPr>
            <w:lang w:val="en-GB"/>
            <w:rPrChange w:id="17922" w:author="Kevin Gu" w:date="2020-05-18T10:36:00Z">
              <w:rPr/>
            </w:rPrChange>
          </w:rPr>
          <w:t>Desktop Clear</w:t>
        </w:r>
        <w:proofErr w:type="spellStart"/>
        <w:r w:rsidRPr="00876437">
          <w:rPr>
            <w:rFonts w:hint="eastAsia"/>
            <w:lang w:val="en-GB"/>
            <w:rPrChange w:id="17923" w:author="Kevin Gu" w:date="2020-05-18T10:36:00Z">
              <w:rPr>
                <w:rFonts w:hint="eastAsia"/>
              </w:rPr>
            </w:rPrChange>
          </w:rPr>
          <w:t>桌面清理</w:t>
        </w:r>
        <w:proofErr w:type="spellEnd"/>
      </w:ins>
    </w:p>
    <w:p w14:paraId="55C763A7" w14:textId="77777777" w:rsidR="00830A44" w:rsidRPr="00876437" w:rsidRDefault="00830A44" w:rsidP="00830A44">
      <w:pPr>
        <w:rPr>
          <w:ins w:id="17924" w:author="Julio Li" w:date="2020-05-15T12:14:00Z"/>
          <w:lang w:val="en-GB"/>
          <w:rPrChange w:id="17925" w:author="Kevin Gu" w:date="2020-05-18T10:36:00Z">
            <w:rPr>
              <w:ins w:id="17926" w:author="Julio Li" w:date="2020-05-15T12:14:00Z"/>
              <w:lang w:val="en-US"/>
            </w:rPr>
          </w:rPrChange>
        </w:rPr>
      </w:pPr>
      <w:ins w:id="17927" w:author="Julio Li" w:date="2020-05-15T12:14:00Z">
        <w:r w:rsidRPr="00876437">
          <w:rPr>
            <w:lang w:val="en-GB"/>
            <w:rPrChange w:id="17928" w:author="Kevin Gu" w:date="2020-05-18T10:36:00Z">
              <w:rPr>
                <w:lang w:val="en-US"/>
              </w:rPr>
            </w:rPrChange>
          </w:rPr>
          <w:t xml:space="preserve">Files containing confidential information or important information, records, disks, discs, or other forms of storage media should be locked into a filing cabinet or a safe when a person </w:t>
        </w:r>
        <w:proofErr w:type="gramStart"/>
        <w:r w:rsidRPr="00876437">
          <w:rPr>
            <w:lang w:val="en-GB"/>
            <w:rPrChange w:id="17929" w:author="Kevin Gu" w:date="2020-05-18T10:36:00Z">
              <w:rPr>
                <w:lang w:val="en-US"/>
              </w:rPr>
            </w:rPrChange>
          </w:rPr>
          <w:t>leaves</w:t>
        </w:r>
        <w:proofErr w:type="gramEnd"/>
        <w:r w:rsidRPr="00876437">
          <w:rPr>
            <w:lang w:val="en-GB"/>
            <w:rPrChange w:id="17930" w:author="Kevin Gu" w:date="2020-05-18T10:36:00Z">
              <w:rPr>
                <w:lang w:val="en-US"/>
              </w:rPr>
            </w:rPrChange>
          </w:rPr>
          <w:t xml:space="preserve">. Prevent from being obtained by unauthorized person     </w:t>
        </w:r>
      </w:ins>
    </w:p>
    <w:p w14:paraId="72A76A9E" w14:textId="02AC5D8E" w:rsidR="00830A44" w:rsidRPr="00876437" w:rsidRDefault="00830A44" w:rsidP="00830A44">
      <w:pPr>
        <w:rPr>
          <w:ins w:id="17931" w:author="Julio Li" w:date="2020-05-15T12:14:00Z"/>
          <w:lang w:val="en-GB"/>
          <w:rPrChange w:id="17932" w:author="Kevin Gu" w:date="2020-05-18T10:36:00Z">
            <w:rPr>
              <w:ins w:id="17933" w:author="Julio Li" w:date="2020-05-15T12:14:00Z"/>
              <w:lang w:val="en-US"/>
            </w:rPr>
          </w:rPrChange>
        </w:rPr>
      </w:pPr>
      <w:proofErr w:type="spellStart"/>
      <w:ins w:id="17934" w:author="Julio Li" w:date="2020-05-15T12:14:00Z">
        <w:r w:rsidRPr="00876437">
          <w:rPr>
            <w:rFonts w:hint="eastAsia"/>
            <w:lang w:val="en-GB"/>
            <w:rPrChange w:id="17935" w:author="Kevin Gu" w:date="2020-05-18T10:36:00Z">
              <w:rPr>
                <w:rFonts w:hint="eastAsia"/>
                <w:lang w:val="en-US"/>
              </w:rPr>
            </w:rPrChange>
          </w:rPr>
          <w:t>含有涉密信息或重要信息的文件，记录，磁盘，光盘或其他形式存储的媒体在人员离开时，应锁入文件柜或保险柜等。防止被未授权人获取</w:t>
        </w:r>
        <w:proofErr w:type="spellEnd"/>
        <w:r w:rsidRPr="00876437">
          <w:rPr>
            <w:rFonts w:hint="eastAsia"/>
            <w:lang w:val="en-GB"/>
            <w:rPrChange w:id="17936" w:author="Kevin Gu" w:date="2020-05-18T10:36:00Z">
              <w:rPr>
                <w:rFonts w:hint="eastAsia"/>
                <w:lang w:val="en-US"/>
              </w:rPr>
            </w:rPrChange>
          </w:rPr>
          <w:t>。</w:t>
        </w:r>
      </w:ins>
    </w:p>
    <w:p w14:paraId="298DD333" w14:textId="784FB492" w:rsidR="00830A44" w:rsidRPr="00876437" w:rsidRDefault="00830A44" w:rsidP="00830A44">
      <w:pPr>
        <w:pStyle w:val="Heading4"/>
        <w:rPr>
          <w:ins w:id="17937" w:author="Julio Li" w:date="2020-05-15T12:14:00Z"/>
          <w:lang w:val="en-GB"/>
          <w:rPrChange w:id="17938" w:author="Kevin Gu" w:date="2020-05-18T10:36:00Z">
            <w:rPr>
              <w:ins w:id="17939" w:author="Julio Li" w:date="2020-05-15T12:14:00Z"/>
            </w:rPr>
          </w:rPrChange>
        </w:rPr>
      </w:pPr>
      <w:ins w:id="17940" w:author="Julio Li" w:date="2020-05-15T12:14:00Z">
        <w:r w:rsidRPr="00876437">
          <w:rPr>
            <w:lang w:val="en-GB"/>
            <w:rPrChange w:id="17941" w:author="Kevin Gu" w:date="2020-05-18T10:36:00Z">
              <w:rPr/>
            </w:rPrChange>
          </w:rPr>
          <w:t xml:space="preserve">Computer Screen Lock </w:t>
        </w:r>
        <w:proofErr w:type="spellStart"/>
        <w:r w:rsidRPr="00876437">
          <w:rPr>
            <w:rFonts w:hint="eastAsia"/>
            <w:lang w:val="en-GB"/>
            <w:rPrChange w:id="17942" w:author="Kevin Gu" w:date="2020-05-18T10:36:00Z">
              <w:rPr>
                <w:rFonts w:hint="eastAsia"/>
              </w:rPr>
            </w:rPrChange>
          </w:rPr>
          <w:t>电脑屏幕锁定</w:t>
        </w:r>
        <w:proofErr w:type="spellEnd"/>
      </w:ins>
    </w:p>
    <w:p w14:paraId="0B0259A2" w14:textId="1C967CAE" w:rsidR="00830A44" w:rsidRPr="00876437" w:rsidRDefault="00830A44" w:rsidP="00830A44">
      <w:pPr>
        <w:rPr>
          <w:ins w:id="17943" w:author="Julio Li" w:date="2020-05-15T12:14:00Z"/>
          <w:lang w:val="en-GB"/>
          <w:rPrChange w:id="17944" w:author="Kevin Gu" w:date="2020-05-18T10:36:00Z">
            <w:rPr>
              <w:ins w:id="17945" w:author="Julio Li" w:date="2020-05-15T12:14:00Z"/>
              <w:lang w:val="en-US"/>
            </w:rPr>
          </w:rPrChange>
        </w:rPr>
      </w:pPr>
      <w:ins w:id="17946" w:author="Julio Li" w:date="2020-05-15T12:14:00Z">
        <w:r w:rsidRPr="00876437">
          <w:rPr>
            <w:lang w:val="en-GB"/>
            <w:rPrChange w:id="17947" w:author="Kevin Gu" w:date="2020-05-18T10:36:00Z">
              <w:rPr>
                <w:lang w:val="en-US"/>
              </w:rPr>
            </w:rPrChange>
          </w:rPr>
          <w:t>Computers which are left unattended or the user leave shall be protected by user logging off or activating a screen lock with password enabled. User is not allowed to deactivate the any screen lock/saver settings.</w:t>
        </w:r>
      </w:ins>
      <w:ins w:id="17948" w:author="Kevin Gu" w:date="2020-05-18T13:12:00Z">
        <w:r w:rsidR="001161AC">
          <w:rPr>
            <w:lang w:val="en-GB"/>
          </w:rPr>
          <w:t xml:space="preserve"> </w:t>
        </w:r>
      </w:ins>
      <w:ins w:id="17949" w:author="Julio Li" w:date="2020-05-15T12:14:00Z">
        <w:r w:rsidRPr="00876437">
          <w:rPr>
            <w:lang w:val="en-GB"/>
            <w:rPrChange w:id="17950" w:author="Kevin Gu" w:date="2020-05-18T10:36:00Z">
              <w:rPr>
                <w:lang w:val="en-US"/>
              </w:rPr>
            </w:rPrChange>
          </w:rPr>
          <w:t xml:space="preserve">Screen protection time is not more than </w:t>
        </w:r>
        <w:commentRangeStart w:id="17951"/>
        <w:commentRangeStart w:id="17952"/>
        <w:commentRangeStart w:id="17953"/>
        <w:r w:rsidRPr="00876437">
          <w:rPr>
            <w:lang w:val="en-GB"/>
            <w:rPrChange w:id="17954" w:author="Kevin Gu" w:date="2020-05-18T10:36:00Z">
              <w:rPr>
                <w:lang w:val="en-US"/>
              </w:rPr>
            </w:rPrChange>
          </w:rPr>
          <w:t>5 minutes</w:t>
        </w:r>
      </w:ins>
      <w:commentRangeEnd w:id="17951"/>
      <w:r w:rsidR="00064CC1">
        <w:rPr>
          <w:rStyle w:val="CommentReference"/>
        </w:rPr>
        <w:commentReference w:id="17951"/>
      </w:r>
      <w:commentRangeEnd w:id="17952"/>
      <w:r w:rsidR="00340329">
        <w:rPr>
          <w:rStyle w:val="CommentReference"/>
        </w:rPr>
        <w:commentReference w:id="17952"/>
      </w:r>
      <w:commentRangeEnd w:id="17953"/>
      <w:r w:rsidR="005B27A4">
        <w:rPr>
          <w:rStyle w:val="CommentReference"/>
        </w:rPr>
        <w:commentReference w:id="17953"/>
      </w:r>
      <w:ins w:id="17955" w:author="Julio Li" w:date="2020-05-15T12:14:00Z">
        <w:r w:rsidRPr="00876437">
          <w:rPr>
            <w:lang w:val="en-GB"/>
            <w:rPrChange w:id="17956" w:author="Kevin Gu" w:date="2020-05-18T10:36:00Z">
              <w:rPr>
                <w:lang w:val="en-US"/>
              </w:rPr>
            </w:rPrChange>
          </w:rPr>
          <w:t>.</w:t>
        </w:r>
      </w:ins>
    </w:p>
    <w:p w14:paraId="7435407D" w14:textId="77777777" w:rsidR="00830A44" w:rsidRPr="00876437" w:rsidRDefault="00830A44" w:rsidP="00830A44">
      <w:pPr>
        <w:rPr>
          <w:ins w:id="17957" w:author="Julio Li" w:date="2020-05-15T12:14:00Z"/>
          <w:lang w:val="en-GB"/>
          <w:rPrChange w:id="17958" w:author="Kevin Gu" w:date="2020-05-18T10:36:00Z">
            <w:rPr>
              <w:ins w:id="17959" w:author="Julio Li" w:date="2020-05-15T12:14:00Z"/>
              <w:lang w:val="en-US"/>
            </w:rPr>
          </w:rPrChange>
        </w:rPr>
      </w:pPr>
      <w:ins w:id="17960" w:author="Julio Li" w:date="2020-05-15T12:14:00Z">
        <w:r w:rsidRPr="00876437">
          <w:rPr>
            <w:lang w:val="en-GB"/>
            <w:rPrChange w:id="17961" w:author="Kevin Gu" w:date="2020-05-18T10:36:00Z">
              <w:rPr>
                <w:lang w:val="en-US"/>
              </w:rPr>
            </w:rPrChange>
          </w:rPr>
          <w:t>The internal auditor checks whether the computer is locked according to the requirements during the monthly internal audit.</w:t>
        </w:r>
      </w:ins>
    </w:p>
    <w:p w14:paraId="24CF39DB" w14:textId="06676019" w:rsidR="00830A44" w:rsidRPr="00876437" w:rsidRDefault="00830A44">
      <w:pPr>
        <w:rPr>
          <w:lang w:val="en-GB"/>
          <w:rPrChange w:id="17962" w:author="Kevin Gu" w:date="2020-05-18T10:36:00Z">
            <w:rPr/>
          </w:rPrChange>
        </w:rPr>
        <w:pPrChange w:id="17963" w:author="Julio Li" w:date="2020-05-15T12:14:00Z">
          <w:pPr>
            <w:pStyle w:val="Title3"/>
          </w:pPr>
        </w:pPrChange>
      </w:pPr>
      <w:ins w:id="17964" w:author="Julio Li" w:date="2020-05-15T12:14:00Z">
        <w:r w:rsidRPr="00876437">
          <w:rPr>
            <w:rFonts w:hint="eastAsia"/>
            <w:lang w:val="en-GB"/>
            <w:rPrChange w:id="17965" w:author="Kevin Gu" w:date="2020-05-18T10:36:00Z">
              <w:rPr>
                <w:rFonts w:hint="eastAsia"/>
                <w:b w:val="0"/>
                <w:bCs w:val="0"/>
              </w:rPr>
            </w:rPrChange>
          </w:rPr>
          <w:t>电脑一段时间无人使用时或使用者离开，使用者必退出或设定进入有密码保护的屏幕保护状态，使用者不得关闭屏幕保护设定。屏幕保护的时间不大于</w:t>
        </w:r>
        <w:r w:rsidRPr="00876437">
          <w:rPr>
            <w:lang w:val="en-GB"/>
            <w:rPrChange w:id="17966" w:author="Kevin Gu" w:date="2020-05-18T10:36:00Z">
              <w:rPr>
                <w:b w:val="0"/>
                <w:bCs w:val="0"/>
              </w:rPr>
            </w:rPrChange>
          </w:rPr>
          <w:t>5</w:t>
        </w:r>
        <w:proofErr w:type="spellStart"/>
        <w:r w:rsidRPr="00876437">
          <w:rPr>
            <w:rFonts w:hint="eastAsia"/>
            <w:lang w:val="en-GB"/>
            <w:rPrChange w:id="17967" w:author="Kevin Gu" w:date="2020-05-18T10:36:00Z">
              <w:rPr>
                <w:rFonts w:hint="eastAsia"/>
                <w:b w:val="0"/>
                <w:bCs w:val="0"/>
              </w:rPr>
            </w:rPrChange>
          </w:rPr>
          <w:t>分钟内审检查人员在每月的内审检查中，检查电脑是否按照要求进行锁定</w:t>
        </w:r>
        <w:proofErr w:type="spellEnd"/>
        <w:r w:rsidRPr="00876437">
          <w:rPr>
            <w:rFonts w:hint="eastAsia"/>
            <w:lang w:val="en-GB"/>
            <w:rPrChange w:id="17968" w:author="Kevin Gu" w:date="2020-05-18T10:36:00Z">
              <w:rPr>
                <w:rFonts w:hint="eastAsia"/>
                <w:b w:val="0"/>
                <w:bCs w:val="0"/>
              </w:rPr>
            </w:rPrChange>
          </w:rPr>
          <w:t>。</w:t>
        </w:r>
      </w:ins>
    </w:p>
    <w:p w14:paraId="7919D652" w14:textId="22546956" w:rsidR="0064340F" w:rsidRPr="00876437" w:rsidDel="00830A44" w:rsidRDefault="0064340F" w:rsidP="0064340F">
      <w:pPr>
        <w:rPr>
          <w:del w:id="17969" w:author="Julio Li" w:date="2020-05-15T12:13:00Z"/>
          <w:lang w:val="en-GB"/>
          <w:rPrChange w:id="17970" w:author="Kevin Gu" w:date="2020-05-18T10:36:00Z">
            <w:rPr>
              <w:del w:id="17971" w:author="Julio Li" w:date="2020-05-15T12:13:00Z"/>
              <w:lang w:val="en-US"/>
            </w:rPr>
          </w:rPrChange>
        </w:rPr>
      </w:pPr>
      <w:commentRangeStart w:id="17972"/>
      <w:commentRangeStart w:id="17973"/>
      <w:commentRangeStart w:id="17974"/>
      <w:del w:id="17975" w:author="Julio Li" w:date="2020-05-15T12:13:00Z">
        <w:r w:rsidRPr="00876437" w:rsidDel="00830A44">
          <w:rPr>
            <w:lang w:val="en-GB"/>
            <w:rPrChange w:id="17976" w:author="Kevin Gu" w:date="2020-05-18T10:36:00Z">
              <w:rPr>
                <w:lang w:val="en-US"/>
              </w:rPr>
            </w:rPrChange>
          </w:rPr>
          <w:delText>Unattended terminals must be protected by the screen saver to prevent unauthorized use, and appropriate time limits must be set up.</w:delText>
        </w:r>
      </w:del>
    </w:p>
    <w:p w14:paraId="6F3FEDFD" w14:textId="60ED00B0" w:rsidR="00895F9A" w:rsidRPr="00876437" w:rsidDel="00830A44" w:rsidRDefault="00895F9A" w:rsidP="0064340F">
      <w:pPr>
        <w:rPr>
          <w:del w:id="17977" w:author="Julio Li" w:date="2020-05-15T12:13:00Z"/>
          <w:lang w:val="en-GB" w:eastAsia="zh-CN"/>
          <w:rPrChange w:id="17978" w:author="Kevin Gu" w:date="2020-05-18T10:36:00Z">
            <w:rPr>
              <w:del w:id="17979" w:author="Julio Li" w:date="2020-05-15T12:13:00Z"/>
              <w:lang w:val="en-US" w:eastAsia="zh-CN"/>
            </w:rPr>
          </w:rPrChange>
        </w:rPr>
      </w:pPr>
      <w:del w:id="17980" w:author="Julio Li" w:date="2020-05-15T12:13:00Z">
        <w:r w:rsidRPr="00876437" w:rsidDel="00830A44">
          <w:rPr>
            <w:rFonts w:hint="eastAsia"/>
            <w:lang w:val="en-GB" w:eastAsia="zh-CN"/>
            <w:rPrChange w:id="17981" w:author="Kevin Gu" w:date="2020-05-18T10:36:00Z">
              <w:rPr>
                <w:rFonts w:hint="eastAsia"/>
                <w:lang w:val="en-US" w:eastAsia="zh-CN"/>
              </w:rPr>
            </w:rPrChange>
          </w:rPr>
          <w:delText>无人看管的终端必须部署屏保，以防止未经授权的使用，并且必须要设立适当的时间限制。</w:delText>
        </w:r>
      </w:del>
    </w:p>
    <w:p w14:paraId="0299F9D3" w14:textId="4F083802" w:rsidR="0064340F" w:rsidRPr="00876437" w:rsidDel="00830A44" w:rsidRDefault="0064340F" w:rsidP="0064340F">
      <w:pPr>
        <w:rPr>
          <w:del w:id="17982" w:author="Julio Li" w:date="2020-05-15T12:13:00Z"/>
          <w:lang w:val="en-GB"/>
          <w:rPrChange w:id="17983" w:author="Kevin Gu" w:date="2020-05-18T10:36:00Z">
            <w:rPr>
              <w:del w:id="17984" w:author="Julio Li" w:date="2020-05-15T12:13:00Z"/>
              <w:lang w:val="en-US"/>
            </w:rPr>
          </w:rPrChange>
        </w:rPr>
      </w:pPr>
      <w:del w:id="17985" w:author="Julio Li" w:date="2020-05-15T12:13:00Z">
        <w:r w:rsidRPr="00876437" w:rsidDel="00830A44">
          <w:rPr>
            <w:lang w:val="en-GB"/>
            <w:rPrChange w:id="17986" w:author="Kevin Gu" w:date="2020-05-18T10:36:00Z">
              <w:rPr>
                <w:lang w:val="en-US"/>
              </w:rPr>
            </w:rPrChange>
          </w:rPr>
          <w:delText>All the windows operating system is configured to be protected by the screen saver automatically after 3 minutes if there are no activities.</w:delText>
        </w:r>
      </w:del>
    </w:p>
    <w:p w14:paraId="6811D151" w14:textId="67C954DF" w:rsidR="00895F9A" w:rsidRPr="00876437" w:rsidDel="00830A44" w:rsidRDefault="00895F9A" w:rsidP="0064340F">
      <w:pPr>
        <w:rPr>
          <w:del w:id="17987" w:author="Julio Li" w:date="2020-05-15T12:13:00Z"/>
          <w:lang w:val="en-GB" w:eastAsia="zh-CN"/>
          <w:rPrChange w:id="17988" w:author="Kevin Gu" w:date="2020-05-18T10:36:00Z">
            <w:rPr>
              <w:del w:id="17989" w:author="Julio Li" w:date="2020-05-15T12:13:00Z"/>
              <w:lang w:val="en-US" w:eastAsia="zh-CN"/>
            </w:rPr>
          </w:rPrChange>
        </w:rPr>
      </w:pPr>
      <w:del w:id="17990" w:author="Julio Li" w:date="2020-05-15T12:13:00Z">
        <w:r w:rsidRPr="00876437" w:rsidDel="00830A44">
          <w:rPr>
            <w:rFonts w:hint="eastAsia"/>
            <w:lang w:val="en-GB" w:eastAsia="zh-CN"/>
            <w:rPrChange w:id="17991" w:author="Kevin Gu" w:date="2020-05-18T10:36:00Z">
              <w:rPr>
                <w:rFonts w:hint="eastAsia"/>
                <w:lang w:val="en-US" w:eastAsia="zh-CN"/>
              </w:rPr>
            </w:rPrChange>
          </w:rPr>
          <w:delText>所有的</w:delText>
        </w:r>
        <w:r w:rsidRPr="00876437" w:rsidDel="00830A44">
          <w:rPr>
            <w:lang w:val="en-GB" w:eastAsia="zh-CN"/>
            <w:rPrChange w:id="17992" w:author="Kevin Gu" w:date="2020-05-18T10:36:00Z">
              <w:rPr>
                <w:lang w:val="en-US" w:eastAsia="zh-CN"/>
              </w:rPr>
            </w:rPrChange>
          </w:rPr>
          <w:delText>Windows</w:delText>
        </w:r>
        <w:r w:rsidRPr="00876437" w:rsidDel="00830A44">
          <w:rPr>
            <w:rFonts w:hint="eastAsia"/>
            <w:lang w:val="en-GB" w:eastAsia="zh-CN"/>
            <w:rPrChange w:id="17993" w:author="Kevin Gu" w:date="2020-05-18T10:36:00Z">
              <w:rPr>
                <w:rFonts w:hint="eastAsia"/>
                <w:lang w:val="en-US" w:eastAsia="zh-CN"/>
              </w:rPr>
            </w:rPrChange>
          </w:rPr>
          <w:delText>操作系统，将设置自动锁定屏幕时间为</w:delText>
        </w:r>
        <w:r w:rsidRPr="00876437" w:rsidDel="00830A44">
          <w:rPr>
            <w:lang w:val="en-GB" w:eastAsia="zh-CN"/>
            <w:rPrChange w:id="17994" w:author="Kevin Gu" w:date="2020-05-18T10:36:00Z">
              <w:rPr>
                <w:lang w:val="en-US" w:eastAsia="zh-CN"/>
              </w:rPr>
            </w:rPrChange>
          </w:rPr>
          <w:delText>3</w:delText>
        </w:r>
        <w:r w:rsidRPr="00876437" w:rsidDel="00830A44">
          <w:rPr>
            <w:rFonts w:hint="eastAsia"/>
            <w:lang w:val="en-GB" w:eastAsia="zh-CN"/>
            <w:rPrChange w:id="17995" w:author="Kevin Gu" w:date="2020-05-18T10:36:00Z">
              <w:rPr>
                <w:rFonts w:hint="eastAsia"/>
                <w:lang w:val="en-US" w:eastAsia="zh-CN"/>
              </w:rPr>
            </w:rPrChange>
          </w:rPr>
          <w:delText>分钟无操作。</w:delText>
        </w:r>
      </w:del>
    </w:p>
    <w:p w14:paraId="0E97FD14" w14:textId="2255B580" w:rsidR="0064340F" w:rsidRPr="00876437" w:rsidDel="00830A44" w:rsidRDefault="0064340F" w:rsidP="0064340F">
      <w:pPr>
        <w:rPr>
          <w:del w:id="17996" w:author="Julio Li" w:date="2020-05-15T12:13:00Z"/>
          <w:lang w:val="en-GB"/>
          <w:rPrChange w:id="17997" w:author="Kevin Gu" w:date="2020-05-18T10:36:00Z">
            <w:rPr>
              <w:del w:id="17998" w:author="Julio Li" w:date="2020-05-15T12:13:00Z"/>
              <w:lang w:val="en-US"/>
            </w:rPr>
          </w:rPrChange>
        </w:rPr>
      </w:pPr>
      <w:del w:id="17999" w:author="Julio Li" w:date="2020-05-15T12:13:00Z">
        <w:r w:rsidRPr="00876437" w:rsidDel="00830A44">
          <w:rPr>
            <w:lang w:val="en-GB"/>
            <w:rPrChange w:id="18000" w:author="Kevin Gu" w:date="2020-05-18T10:36:00Z">
              <w:rPr>
                <w:lang w:val="en-US"/>
              </w:rPr>
            </w:rPrChange>
          </w:rPr>
          <w:delText>The screen saver configuration must be controlled by the administrator; proper measures must be taken to prevent from the setting of screen saver from being modified by users.</w:delText>
        </w:r>
      </w:del>
    </w:p>
    <w:p w14:paraId="77D49AEA" w14:textId="7C467261" w:rsidR="00895F9A" w:rsidRPr="00876437" w:rsidDel="00830A44" w:rsidRDefault="00895F9A" w:rsidP="0064340F">
      <w:pPr>
        <w:rPr>
          <w:del w:id="18001" w:author="Julio Li" w:date="2020-05-15T12:13:00Z"/>
          <w:lang w:val="en-GB" w:eastAsia="zh-CN"/>
          <w:rPrChange w:id="18002" w:author="Kevin Gu" w:date="2020-05-18T10:36:00Z">
            <w:rPr>
              <w:del w:id="18003" w:author="Julio Li" w:date="2020-05-15T12:13:00Z"/>
              <w:lang w:val="en-US" w:eastAsia="zh-CN"/>
            </w:rPr>
          </w:rPrChange>
        </w:rPr>
      </w:pPr>
      <w:del w:id="18004" w:author="Julio Li" w:date="2020-05-15T12:13:00Z">
        <w:r w:rsidRPr="00876437" w:rsidDel="00830A44">
          <w:rPr>
            <w:rFonts w:hint="eastAsia"/>
            <w:lang w:val="en-GB" w:eastAsia="zh-CN"/>
            <w:rPrChange w:id="18005" w:author="Kevin Gu" w:date="2020-05-18T10:36:00Z">
              <w:rPr>
                <w:rFonts w:hint="eastAsia"/>
                <w:lang w:val="en-US" w:eastAsia="zh-CN"/>
              </w:rPr>
            </w:rPrChange>
          </w:rPr>
          <w:delText>屏保的配置必须由系统管理者来控制；必须防止用户更改暂时关闭终端的设定。</w:delText>
        </w:r>
      </w:del>
    </w:p>
    <w:p w14:paraId="3247FB1E" w14:textId="2E1645FD" w:rsidR="0064340F" w:rsidRPr="00876437" w:rsidDel="00830A44" w:rsidRDefault="0064340F" w:rsidP="0064340F">
      <w:pPr>
        <w:rPr>
          <w:del w:id="18006" w:author="Julio Li" w:date="2020-05-15T12:13:00Z"/>
          <w:lang w:val="en-GB"/>
          <w:rPrChange w:id="18007" w:author="Kevin Gu" w:date="2020-05-18T10:36:00Z">
            <w:rPr>
              <w:del w:id="18008" w:author="Julio Li" w:date="2020-05-15T12:13:00Z"/>
              <w:lang w:val="en-US"/>
            </w:rPr>
          </w:rPrChange>
        </w:rPr>
      </w:pPr>
      <w:del w:id="18009" w:author="Julio Li" w:date="2020-05-15T12:13:00Z">
        <w:r w:rsidRPr="00876437" w:rsidDel="00830A44">
          <w:rPr>
            <w:lang w:val="en-GB"/>
            <w:rPrChange w:id="18010" w:author="Kevin Gu" w:date="2020-05-18T10:36:00Z">
              <w:rPr>
                <w:lang w:val="en-US"/>
              </w:rPr>
            </w:rPrChange>
          </w:rPr>
          <w:delText>All the accounts should be log off immediately after working.</w:delText>
        </w:r>
      </w:del>
    </w:p>
    <w:p w14:paraId="0E798E56" w14:textId="1F0E118A" w:rsidR="00895F9A" w:rsidRPr="00876437" w:rsidDel="00830A44" w:rsidRDefault="00895F9A" w:rsidP="0064340F">
      <w:pPr>
        <w:rPr>
          <w:del w:id="18011" w:author="Julio Li" w:date="2020-05-15T12:13:00Z"/>
          <w:lang w:val="en-GB" w:eastAsia="zh-CN"/>
          <w:rPrChange w:id="18012" w:author="Kevin Gu" w:date="2020-05-18T10:36:00Z">
            <w:rPr>
              <w:del w:id="18013" w:author="Julio Li" w:date="2020-05-15T12:13:00Z"/>
              <w:lang w:val="en-US" w:eastAsia="zh-CN"/>
            </w:rPr>
          </w:rPrChange>
        </w:rPr>
      </w:pPr>
      <w:del w:id="18014" w:author="Julio Li" w:date="2020-05-15T12:13:00Z">
        <w:r w:rsidRPr="00876437" w:rsidDel="00830A44">
          <w:rPr>
            <w:rFonts w:hint="eastAsia"/>
            <w:lang w:val="en-GB" w:eastAsia="zh-CN"/>
            <w:rPrChange w:id="18015" w:author="Kevin Gu" w:date="2020-05-18T10:36:00Z">
              <w:rPr>
                <w:rFonts w:hint="eastAsia"/>
                <w:lang w:val="en-US" w:eastAsia="zh-CN"/>
              </w:rPr>
            </w:rPrChange>
          </w:rPr>
          <w:delText>在结束工作时，立刻注销账户。</w:delText>
        </w:r>
      </w:del>
    </w:p>
    <w:p w14:paraId="685623F3" w14:textId="1762636D" w:rsidR="0064340F" w:rsidRPr="00876437" w:rsidDel="00830A44" w:rsidRDefault="0064340F" w:rsidP="0064340F">
      <w:pPr>
        <w:rPr>
          <w:del w:id="18016" w:author="Julio Li" w:date="2020-05-15T12:13:00Z"/>
          <w:lang w:val="en-GB"/>
          <w:rPrChange w:id="18017" w:author="Kevin Gu" w:date="2020-05-18T10:36:00Z">
            <w:rPr>
              <w:del w:id="18018" w:author="Julio Li" w:date="2020-05-15T12:13:00Z"/>
              <w:lang w:val="en-US"/>
            </w:rPr>
          </w:rPrChange>
        </w:rPr>
      </w:pPr>
      <w:del w:id="18019" w:author="Julio Li" w:date="2020-05-15T12:13:00Z">
        <w:r w:rsidRPr="00876437" w:rsidDel="00830A44">
          <w:rPr>
            <w:lang w:val="en-GB"/>
            <w:rPrChange w:id="18020" w:author="Kevin Gu" w:date="2020-05-18T10:36:00Z">
              <w:rPr>
                <w:lang w:val="en-US"/>
              </w:rPr>
            </w:rPrChange>
          </w:rPr>
          <w:delText>Account and password are needed when login the system.</w:delText>
        </w:r>
      </w:del>
    </w:p>
    <w:p w14:paraId="4BAE0FA5" w14:textId="241CDE7A" w:rsidR="00895F9A" w:rsidRPr="00876437" w:rsidDel="00830A44" w:rsidRDefault="00895F9A" w:rsidP="0064340F">
      <w:pPr>
        <w:rPr>
          <w:del w:id="18021" w:author="Julio Li" w:date="2020-05-15T12:13:00Z"/>
          <w:lang w:val="en-GB" w:eastAsia="zh-CN"/>
          <w:rPrChange w:id="18022" w:author="Kevin Gu" w:date="2020-05-18T10:36:00Z">
            <w:rPr>
              <w:del w:id="18023" w:author="Julio Li" w:date="2020-05-15T12:13:00Z"/>
              <w:lang w:val="en-US" w:eastAsia="zh-CN"/>
            </w:rPr>
          </w:rPrChange>
        </w:rPr>
      </w:pPr>
      <w:del w:id="18024" w:author="Julio Li" w:date="2020-05-15T12:13:00Z">
        <w:r w:rsidRPr="00876437" w:rsidDel="00830A44">
          <w:rPr>
            <w:rFonts w:hint="eastAsia"/>
            <w:lang w:val="en-GB" w:eastAsia="zh-CN"/>
            <w:rPrChange w:id="18025" w:author="Kevin Gu" w:date="2020-05-18T10:36:00Z">
              <w:rPr>
                <w:rFonts w:hint="eastAsia"/>
                <w:lang w:val="en-US" w:eastAsia="zh-CN"/>
              </w:rPr>
            </w:rPrChange>
          </w:rPr>
          <w:delText>重新唤醒登录系统时需输入帐号以及密码。</w:delText>
        </w:r>
      </w:del>
    </w:p>
    <w:p w14:paraId="6F9B1C22" w14:textId="6A97E40A" w:rsidR="0064340F" w:rsidRPr="00876437" w:rsidDel="00830A44" w:rsidRDefault="0064340F" w:rsidP="0064340F">
      <w:pPr>
        <w:rPr>
          <w:del w:id="18026" w:author="Julio Li" w:date="2020-05-15T12:13:00Z"/>
          <w:lang w:val="en-GB"/>
          <w:rPrChange w:id="18027" w:author="Kevin Gu" w:date="2020-05-18T10:36:00Z">
            <w:rPr>
              <w:del w:id="18028" w:author="Julio Li" w:date="2020-05-15T12:13:00Z"/>
              <w:lang w:val="en-US"/>
            </w:rPr>
          </w:rPrChange>
        </w:rPr>
      </w:pPr>
      <w:del w:id="18029" w:author="Julio Li" w:date="2020-05-15T12:13:00Z">
        <w:r w:rsidRPr="00876437" w:rsidDel="00830A44">
          <w:rPr>
            <w:lang w:val="en-GB"/>
            <w:rPrChange w:id="18030" w:author="Kevin Gu" w:date="2020-05-18T10:36:00Z">
              <w:rPr>
                <w:lang w:val="en-US"/>
              </w:rPr>
            </w:rPrChange>
          </w:rPr>
          <w:delText>All the using accounts of operating system are normal user account not administrator account.</w:delText>
        </w:r>
      </w:del>
    </w:p>
    <w:p w14:paraId="2C933379" w14:textId="019CE712" w:rsidR="00895F9A" w:rsidRPr="00876437" w:rsidDel="00830A44" w:rsidRDefault="00895F9A" w:rsidP="0064340F">
      <w:pPr>
        <w:rPr>
          <w:del w:id="18031" w:author="Julio Li" w:date="2020-05-15T12:13:00Z"/>
          <w:lang w:val="en-GB" w:eastAsia="zh-CN"/>
          <w:rPrChange w:id="18032" w:author="Kevin Gu" w:date="2020-05-18T10:36:00Z">
            <w:rPr>
              <w:del w:id="18033" w:author="Julio Li" w:date="2020-05-15T12:13:00Z"/>
              <w:lang w:val="en-US" w:eastAsia="zh-CN"/>
            </w:rPr>
          </w:rPrChange>
        </w:rPr>
      </w:pPr>
      <w:del w:id="18034" w:author="Julio Li" w:date="2020-05-15T12:13:00Z">
        <w:r w:rsidRPr="00876437" w:rsidDel="00830A44">
          <w:rPr>
            <w:rFonts w:hint="eastAsia"/>
            <w:lang w:val="en-GB" w:eastAsia="zh-CN"/>
            <w:rPrChange w:id="18035" w:author="Kevin Gu" w:date="2020-05-18T10:36:00Z">
              <w:rPr>
                <w:rFonts w:hint="eastAsia"/>
                <w:lang w:val="en-US" w:eastAsia="zh-CN"/>
              </w:rPr>
            </w:rPrChange>
          </w:rPr>
          <w:delText>所有的操作系统的用户类型都为普通用户，不是管理员权限。</w:delText>
        </w:r>
      </w:del>
    </w:p>
    <w:p w14:paraId="5837747D" w14:textId="7B595F2C" w:rsidR="00895F9A" w:rsidRPr="00876437" w:rsidDel="00830A44" w:rsidRDefault="00895F9A" w:rsidP="0064340F">
      <w:pPr>
        <w:rPr>
          <w:del w:id="18036" w:author="Julio Li" w:date="2020-05-15T12:13:00Z"/>
          <w:lang w:val="en-GB" w:eastAsia="zh-CN"/>
          <w:rPrChange w:id="18037" w:author="Kevin Gu" w:date="2020-05-18T10:36:00Z">
            <w:rPr>
              <w:del w:id="18038" w:author="Julio Li" w:date="2020-05-15T12:13:00Z"/>
              <w:lang w:val="en-US" w:eastAsia="zh-CN"/>
            </w:rPr>
          </w:rPrChange>
        </w:rPr>
      </w:pPr>
    </w:p>
    <w:p w14:paraId="627CBB32" w14:textId="5D0A8575" w:rsidR="0064340F" w:rsidRPr="00876437" w:rsidDel="00830A44" w:rsidRDefault="0064340F" w:rsidP="00703E57">
      <w:pPr>
        <w:rPr>
          <w:del w:id="18039" w:author="Julio Li" w:date="2020-05-15T12:13:00Z"/>
          <w:lang w:val="en-GB"/>
          <w:rPrChange w:id="18040" w:author="Kevin Gu" w:date="2020-05-18T10:36:00Z">
            <w:rPr>
              <w:del w:id="18041" w:author="Julio Li" w:date="2020-05-15T12:13:00Z"/>
              <w:lang w:val="en-US"/>
            </w:rPr>
          </w:rPrChange>
        </w:rPr>
      </w:pPr>
      <w:del w:id="18042" w:author="Julio Li" w:date="2020-05-15T12:13:00Z">
        <w:r w:rsidRPr="00876437" w:rsidDel="00830A44">
          <w:rPr>
            <w:lang w:val="en-GB"/>
            <w:rPrChange w:id="18043" w:author="Kevin Gu" w:date="2020-05-18T10:36:00Z">
              <w:rPr>
                <w:lang w:val="en-US"/>
              </w:rPr>
            </w:rPrChange>
          </w:rPr>
          <w:delText>The USB flash drive has to be used for the transferring the production log cause of the requisition from customer, all the transferred data must be signed and encrypted before copying to the USB flash drive. The usage of the USB flash drive has to be approved by the corresponding production team leader and then the usage should be recorded on the USB Flash Drive Usage Form.</w:delText>
        </w:r>
      </w:del>
    </w:p>
    <w:p w14:paraId="66265A8F" w14:textId="56570808" w:rsidR="00895F9A" w:rsidRPr="00876437" w:rsidDel="00830A44" w:rsidRDefault="00895F9A" w:rsidP="00703E57">
      <w:pPr>
        <w:rPr>
          <w:del w:id="18044" w:author="Julio Li" w:date="2020-05-15T12:13:00Z"/>
          <w:lang w:val="en-GB" w:eastAsia="zh-CN"/>
          <w:rPrChange w:id="18045" w:author="Kevin Gu" w:date="2020-05-18T10:36:00Z">
            <w:rPr>
              <w:del w:id="18046" w:author="Julio Li" w:date="2020-05-15T12:13:00Z"/>
              <w:lang w:val="en-US" w:eastAsia="zh-CN"/>
            </w:rPr>
          </w:rPrChange>
        </w:rPr>
      </w:pPr>
      <w:del w:id="18047" w:author="Julio Li" w:date="2020-05-15T12:13:00Z">
        <w:r w:rsidRPr="00876437" w:rsidDel="00830A44">
          <w:rPr>
            <w:rFonts w:hint="eastAsia"/>
            <w:lang w:val="en-GB" w:eastAsia="zh-CN"/>
            <w:rPrChange w:id="18048" w:author="Kevin Gu" w:date="2020-05-18T10:36:00Z">
              <w:rPr>
                <w:rFonts w:hint="eastAsia"/>
                <w:lang w:val="en-US" w:eastAsia="zh-CN"/>
              </w:rPr>
            </w:rPrChange>
          </w:rPr>
          <w:delText>由于某些客户要求提供部分生产</w:delText>
        </w:r>
        <w:r w:rsidRPr="00876437" w:rsidDel="00830A44">
          <w:rPr>
            <w:lang w:val="en-GB" w:eastAsia="zh-CN"/>
            <w:rPrChange w:id="18049" w:author="Kevin Gu" w:date="2020-05-18T10:36:00Z">
              <w:rPr>
                <w:lang w:val="en-US" w:eastAsia="zh-CN"/>
              </w:rPr>
            </w:rPrChange>
          </w:rPr>
          <w:delText>log</w:delText>
        </w:r>
        <w:r w:rsidRPr="00876437" w:rsidDel="00830A44">
          <w:rPr>
            <w:rFonts w:hint="eastAsia"/>
            <w:lang w:val="en-GB" w:eastAsia="zh-CN"/>
            <w:rPrChange w:id="18050" w:author="Kevin Gu" w:date="2020-05-18T10:36:00Z">
              <w:rPr>
                <w:rFonts w:hint="eastAsia"/>
                <w:lang w:val="en-US" w:eastAsia="zh-CN"/>
              </w:rPr>
            </w:rPrChange>
          </w:rPr>
          <w:delText>进行分析，只能通过</w:delText>
        </w:r>
        <w:r w:rsidRPr="00876437" w:rsidDel="00830A44">
          <w:rPr>
            <w:lang w:val="en-GB" w:eastAsia="zh-CN"/>
            <w:rPrChange w:id="18051" w:author="Kevin Gu" w:date="2020-05-18T10:36:00Z">
              <w:rPr>
                <w:lang w:val="en-US" w:eastAsia="zh-CN"/>
              </w:rPr>
            </w:rPrChange>
          </w:rPr>
          <w:delText>U</w:delText>
        </w:r>
        <w:r w:rsidRPr="00876437" w:rsidDel="00830A44">
          <w:rPr>
            <w:rFonts w:hint="eastAsia"/>
            <w:lang w:val="en-GB" w:eastAsia="zh-CN"/>
            <w:rPrChange w:id="18052" w:author="Kevin Gu" w:date="2020-05-18T10:36:00Z">
              <w:rPr>
                <w:rFonts w:hint="eastAsia"/>
                <w:lang w:val="en-US" w:eastAsia="zh-CN"/>
              </w:rPr>
            </w:rPrChange>
          </w:rPr>
          <w:delText>盘进行拷贝传输，要求所有的文件在拷贝前，全部签名并加密，同时</w:delText>
        </w:r>
        <w:r w:rsidRPr="00876437" w:rsidDel="00830A44">
          <w:rPr>
            <w:lang w:val="en-GB" w:eastAsia="zh-CN"/>
            <w:rPrChange w:id="18053" w:author="Kevin Gu" w:date="2020-05-18T10:36:00Z">
              <w:rPr>
                <w:lang w:val="en-US" w:eastAsia="zh-CN"/>
              </w:rPr>
            </w:rPrChange>
          </w:rPr>
          <w:delText>U</w:delText>
        </w:r>
        <w:r w:rsidRPr="00876437" w:rsidDel="00830A44">
          <w:rPr>
            <w:rFonts w:hint="eastAsia"/>
            <w:lang w:val="en-GB" w:eastAsia="zh-CN"/>
            <w:rPrChange w:id="18054" w:author="Kevin Gu" w:date="2020-05-18T10:36:00Z">
              <w:rPr>
                <w:rFonts w:hint="eastAsia"/>
                <w:lang w:val="en-US" w:eastAsia="zh-CN"/>
              </w:rPr>
            </w:rPrChange>
          </w:rPr>
          <w:delText>盘的每次使用都必须在得到该班组组长的签名确认之后进行使用，并记录在《</w:delText>
        </w:r>
        <w:r w:rsidRPr="00876437" w:rsidDel="00830A44">
          <w:rPr>
            <w:lang w:val="en-GB" w:eastAsia="zh-CN"/>
            <w:rPrChange w:id="18055" w:author="Kevin Gu" w:date="2020-05-18T10:36:00Z">
              <w:rPr>
                <w:lang w:val="en-US" w:eastAsia="zh-CN"/>
              </w:rPr>
            </w:rPrChange>
          </w:rPr>
          <w:delText>U</w:delText>
        </w:r>
        <w:r w:rsidRPr="00876437" w:rsidDel="00830A44">
          <w:rPr>
            <w:rFonts w:hint="eastAsia"/>
            <w:lang w:val="en-GB" w:eastAsia="zh-CN"/>
            <w:rPrChange w:id="18056" w:author="Kevin Gu" w:date="2020-05-18T10:36:00Z">
              <w:rPr>
                <w:rFonts w:hint="eastAsia"/>
                <w:lang w:val="en-US" w:eastAsia="zh-CN"/>
              </w:rPr>
            </w:rPrChange>
          </w:rPr>
          <w:delText>盘使用记录表》上。</w:delText>
        </w:r>
      </w:del>
    </w:p>
    <w:p w14:paraId="686D0147" w14:textId="1A0DC8F4" w:rsidR="0064340F" w:rsidRPr="00876437" w:rsidDel="00830A44" w:rsidRDefault="0064340F" w:rsidP="005E3683">
      <w:pPr>
        <w:rPr>
          <w:del w:id="18057" w:author="Julio Li" w:date="2020-05-15T12:13:00Z"/>
          <w:lang w:val="en-GB"/>
          <w:rPrChange w:id="18058" w:author="Kevin Gu" w:date="2020-05-18T10:36:00Z">
            <w:rPr>
              <w:del w:id="18059" w:author="Julio Li" w:date="2020-05-15T12:13:00Z"/>
              <w:lang w:val="en-US"/>
            </w:rPr>
          </w:rPrChange>
        </w:rPr>
      </w:pPr>
      <w:del w:id="18060" w:author="Julio Li" w:date="2020-05-15T12:13:00Z">
        <w:r w:rsidRPr="00876437" w:rsidDel="00830A44">
          <w:rPr>
            <w:lang w:val="en-GB"/>
            <w:rPrChange w:id="18061" w:author="Kevin Gu" w:date="2020-05-18T10:36:00Z">
              <w:rPr>
                <w:lang w:val="en-US"/>
              </w:rPr>
            </w:rPrChange>
          </w:rPr>
          <w:delText>The USB Flash Drive must be returned back in the same day, the USB Flash Drive borrower and keeper should sign to confirm it.</w:delText>
        </w:r>
      </w:del>
    </w:p>
    <w:p w14:paraId="38D6FF1F" w14:textId="5ADDC03B" w:rsidR="00895F9A" w:rsidRPr="00876437" w:rsidDel="00830A44" w:rsidRDefault="00895F9A" w:rsidP="005E3683">
      <w:pPr>
        <w:rPr>
          <w:del w:id="18062" w:author="Julio Li" w:date="2020-05-15T12:13:00Z"/>
          <w:lang w:val="en-GB" w:eastAsia="zh-CN"/>
          <w:rPrChange w:id="18063" w:author="Kevin Gu" w:date="2020-05-18T10:36:00Z">
            <w:rPr>
              <w:del w:id="18064" w:author="Julio Li" w:date="2020-05-15T12:13:00Z"/>
              <w:lang w:val="en-US" w:eastAsia="zh-CN"/>
            </w:rPr>
          </w:rPrChange>
        </w:rPr>
      </w:pPr>
      <w:del w:id="18065" w:author="Julio Li" w:date="2020-05-15T12:13:00Z">
        <w:r w:rsidRPr="00876437" w:rsidDel="00830A44">
          <w:rPr>
            <w:lang w:val="en-GB" w:eastAsia="zh-CN"/>
            <w:rPrChange w:id="18066" w:author="Kevin Gu" w:date="2020-05-18T10:36:00Z">
              <w:rPr>
                <w:lang w:val="en-US" w:eastAsia="zh-CN"/>
              </w:rPr>
            </w:rPrChange>
          </w:rPr>
          <w:delText>U</w:delText>
        </w:r>
        <w:r w:rsidRPr="00876437" w:rsidDel="00830A44">
          <w:rPr>
            <w:rFonts w:hint="eastAsia"/>
            <w:lang w:val="en-GB" w:eastAsia="zh-CN"/>
            <w:rPrChange w:id="18067" w:author="Kevin Gu" w:date="2020-05-18T10:36:00Z">
              <w:rPr>
                <w:rFonts w:hint="eastAsia"/>
                <w:lang w:val="en-US" w:eastAsia="zh-CN"/>
              </w:rPr>
            </w:rPrChange>
          </w:rPr>
          <w:delText>盘必须当天归还，归还时借用人与保管人需在《</w:delText>
        </w:r>
        <w:r w:rsidRPr="00876437" w:rsidDel="00830A44">
          <w:rPr>
            <w:lang w:val="en-GB" w:eastAsia="zh-CN"/>
            <w:rPrChange w:id="18068" w:author="Kevin Gu" w:date="2020-05-18T10:36:00Z">
              <w:rPr>
                <w:lang w:val="en-US" w:eastAsia="zh-CN"/>
              </w:rPr>
            </w:rPrChange>
          </w:rPr>
          <w:delText>U</w:delText>
        </w:r>
        <w:r w:rsidRPr="00876437" w:rsidDel="00830A44">
          <w:rPr>
            <w:rFonts w:hint="eastAsia"/>
            <w:lang w:val="en-GB" w:eastAsia="zh-CN"/>
            <w:rPrChange w:id="18069" w:author="Kevin Gu" w:date="2020-05-18T10:36:00Z">
              <w:rPr>
                <w:rFonts w:hint="eastAsia"/>
                <w:lang w:val="en-US" w:eastAsia="zh-CN"/>
              </w:rPr>
            </w:rPrChange>
          </w:rPr>
          <w:delText>盘使用记录表》上签名。</w:delText>
        </w:r>
      </w:del>
    </w:p>
    <w:p w14:paraId="2B062B8B" w14:textId="59A7DDFF" w:rsidR="00FB1F3D" w:rsidRPr="00876437" w:rsidDel="00830A44" w:rsidRDefault="0064340F" w:rsidP="0064340F">
      <w:pPr>
        <w:rPr>
          <w:del w:id="18070" w:author="Julio Li" w:date="2020-05-15T12:13:00Z"/>
          <w:lang w:val="en-GB"/>
          <w:rPrChange w:id="18071" w:author="Kevin Gu" w:date="2020-05-18T10:36:00Z">
            <w:rPr>
              <w:del w:id="18072" w:author="Julio Li" w:date="2020-05-15T12:13:00Z"/>
              <w:lang w:val="en-US"/>
            </w:rPr>
          </w:rPrChange>
        </w:rPr>
      </w:pPr>
      <w:del w:id="18073" w:author="Julio Li" w:date="2020-05-15T12:13:00Z">
        <w:r w:rsidRPr="00876437" w:rsidDel="00830A44">
          <w:rPr>
            <w:lang w:val="en-GB"/>
            <w:rPrChange w:id="18074" w:author="Kevin Gu" w:date="2020-05-18T10:36:00Z">
              <w:rPr>
                <w:lang w:val="en-US"/>
              </w:rPr>
            </w:rPrChange>
          </w:rPr>
          <w:delText>USB Flash Drive is stored in the drawer of the production team leader with a lock. The key is maintained by the monitor room.</w:delText>
        </w:r>
      </w:del>
    </w:p>
    <w:p w14:paraId="26C140D3" w14:textId="69A6E44A" w:rsidR="00895F9A" w:rsidRPr="00876437" w:rsidDel="00830A44" w:rsidRDefault="00895F9A" w:rsidP="0064340F">
      <w:pPr>
        <w:rPr>
          <w:del w:id="18075" w:author="Julio Li" w:date="2020-05-15T12:13:00Z"/>
          <w:lang w:val="en-GB" w:eastAsia="zh-CN"/>
          <w:rPrChange w:id="18076" w:author="Kevin Gu" w:date="2020-05-18T10:36:00Z">
            <w:rPr>
              <w:del w:id="18077" w:author="Julio Li" w:date="2020-05-15T12:13:00Z"/>
              <w:lang w:val="en-US" w:eastAsia="zh-CN"/>
            </w:rPr>
          </w:rPrChange>
        </w:rPr>
      </w:pPr>
      <w:del w:id="18078" w:author="Julio Li" w:date="2020-05-15T12:13:00Z">
        <w:r w:rsidRPr="00876437" w:rsidDel="00830A44">
          <w:rPr>
            <w:lang w:val="en-GB" w:eastAsia="zh-CN"/>
            <w:rPrChange w:id="18079" w:author="Kevin Gu" w:date="2020-05-18T10:36:00Z">
              <w:rPr>
                <w:lang w:val="en-US" w:eastAsia="zh-CN"/>
              </w:rPr>
            </w:rPrChange>
          </w:rPr>
          <w:delText>U</w:delText>
        </w:r>
        <w:r w:rsidRPr="00876437" w:rsidDel="00830A44">
          <w:rPr>
            <w:rFonts w:hint="eastAsia"/>
            <w:lang w:val="en-GB" w:eastAsia="zh-CN"/>
            <w:rPrChange w:id="18080" w:author="Kevin Gu" w:date="2020-05-18T10:36:00Z">
              <w:rPr>
                <w:rFonts w:hint="eastAsia"/>
                <w:lang w:val="en-US" w:eastAsia="zh-CN"/>
              </w:rPr>
            </w:rPrChange>
          </w:rPr>
          <w:delText>盘存放在班组长办公桌内，并用锁锁起来，钥匙放在监控室进行管理。</w:delText>
        </w:r>
      </w:del>
    </w:p>
    <w:p w14:paraId="5EE0A383" w14:textId="77777777" w:rsidR="00E520B7" w:rsidRPr="00876437" w:rsidRDefault="00E520B7" w:rsidP="00181CF1">
      <w:pPr>
        <w:pStyle w:val="Title3"/>
        <w:rPr>
          <w:lang w:val="en-GB"/>
          <w:rPrChange w:id="18081" w:author="Kevin Gu" w:date="2020-05-18T10:36:00Z">
            <w:rPr/>
          </w:rPrChange>
        </w:rPr>
      </w:pPr>
      <w:r w:rsidRPr="00876437">
        <w:rPr>
          <w:lang w:val="en-GB"/>
          <w:rPrChange w:id="18082" w:author="Kevin Gu" w:date="2020-05-18T10:36:00Z">
            <w:rPr/>
          </w:rPrChange>
        </w:rPr>
        <w:t>System Maintenance</w:t>
      </w:r>
      <w:r w:rsidR="00895F9A" w:rsidRPr="00876437">
        <w:rPr>
          <w:lang w:val="en-GB"/>
          <w:rPrChange w:id="18083" w:author="Kevin Gu" w:date="2020-05-18T10:36:00Z">
            <w:rPr/>
          </w:rPrChange>
        </w:rPr>
        <w:t xml:space="preserve"> </w:t>
      </w:r>
      <w:r w:rsidR="00895F9A" w:rsidRPr="00876437">
        <w:rPr>
          <w:rFonts w:hint="eastAsia"/>
          <w:lang w:val="en-GB" w:eastAsia="zh-CN"/>
          <w:rPrChange w:id="18084" w:author="Kevin Gu" w:date="2020-05-18T10:36:00Z">
            <w:rPr>
              <w:rFonts w:hint="eastAsia"/>
              <w:lang w:eastAsia="zh-CN"/>
            </w:rPr>
          </w:rPrChange>
        </w:rPr>
        <w:t>系统维护</w:t>
      </w:r>
      <w:commentRangeEnd w:id="17972"/>
      <w:r w:rsidR="001C4758">
        <w:rPr>
          <w:rStyle w:val="CommentReference"/>
          <w:rFonts w:asciiTheme="minorHAnsi" w:eastAsiaTheme="minorEastAsia" w:hAnsiTheme="minorHAnsi" w:cstheme="minorBidi"/>
          <w:b w:val="0"/>
          <w:bCs w:val="0"/>
          <w:color w:val="auto"/>
          <w:lang w:val="es-ES" w:eastAsia="es-ES"/>
        </w:rPr>
        <w:commentReference w:id="17972"/>
      </w:r>
      <w:commentRangeEnd w:id="17973"/>
      <w:r w:rsidR="00340329">
        <w:rPr>
          <w:rStyle w:val="CommentReference"/>
          <w:rFonts w:asciiTheme="minorHAnsi" w:eastAsiaTheme="minorEastAsia" w:hAnsiTheme="minorHAnsi" w:cstheme="minorBidi"/>
          <w:b w:val="0"/>
          <w:bCs w:val="0"/>
          <w:color w:val="auto"/>
          <w:lang w:val="es-ES" w:eastAsia="es-ES"/>
        </w:rPr>
        <w:commentReference w:id="17973"/>
      </w:r>
      <w:commentRangeEnd w:id="17974"/>
      <w:r w:rsidR="00E04213">
        <w:rPr>
          <w:rStyle w:val="CommentReference"/>
          <w:rFonts w:asciiTheme="minorHAnsi" w:eastAsiaTheme="minorEastAsia" w:hAnsiTheme="minorHAnsi" w:cstheme="minorBidi"/>
          <w:b w:val="0"/>
          <w:bCs w:val="0"/>
          <w:color w:val="auto"/>
          <w:lang w:val="es-ES" w:eastAsia="es-ES"/>
        </w:rPr>
        <w:commentReference w:id="17974"/>
      </w:r>
    </w:p>
    <w:p w14:paraId="6AEDAFA7" w14:textId="1EF0A7D3" w:rsidR="00E520B7" w:rsidRPr="00876437" w:rsidDel="00966011" w:rsidRDefault="00E520B7">
      <w:pPr>
        <w:rPr>
          <w:del w:id="18085" w:author="Kevin Gu" w:date="2020-06-17T16:30:00Z"/>
          <w:lang w:val="en-GB"/>
          <w:rPrChange w:id="18086" w:author="Kevin Gu" w:date="2020-05-18T10:36:00Z">
            <w:rPr>
              <w:del w:id="18087" w:author="Kevin Gu" w:date="2020-06-17T16:30:00Z"/>
              <w:lang w:val="en-US"/>
            </w:rPr>
          </w:rPrChange>
        </w:rPr>
      </w:pPr>
      <w:del w:id="18088" w:author="Kevin Gu" w:date="2020-06-17T16:30:00Z">
        <w:r w:rsidRPr="00876437" w:rsidDel="00966011">
          <w:rPr>
            <w:lang w:val="en-GB"/>
            <w:rPrChange w:id="18089" w:author="Kevin Gu" w:date="2020-05-18T10:36:00Z">
              <w:rPr>
                <w:lang w:val="en-US"/>
              </w:rPr>
            </w:rPrChange>
          </w:rPr>
          <w:delText>All operating systems and application systems should be installed with the updated security patches in time; the security patches should be installed immediately after the release date of providers.</w:delText>
        </w:r>
      </w:del>
    </w:p>
    <w:p w14:paraId="3B789C6B" w14:textId="1DFA4823" w:rsidR="00895F9A" w:rsidRPr="00876437" w:rsidDel="00966011" w:rsidRDefault="00895F9A">
      <w:pPr>
        <w:rPr>
          <w:del w:id="18090" w:author="Kevin Gu" w:date="2020-06-17T16:30:00Z"/>
          <w:lang w:val="en-GB"/>
          <w:rPrChange w:id="18091" w:author="Kevin Gu" w:date="2020-05-18T10:36:00Z">
            <w:rPr>
              <w:del w:id="18092" w:author="Kevin Gu" w:date="2020-06-17T16:30:00Z"/>
              <w:lang w:val="en-US" w:eastAsia="zh-CN"/>
            </w:rPr>
          </w:rPrChange>
        </w:rPr>
      </w:pPr>
      <w:del w:id="18093" w:author="Kevin Gu" w:date="2020-06-17T16:30:00Z">
        <w:r w:rsidRPr="00876437" w:rsidDel="00966011">
          <w:rPr>
            <w:rFonts w:hint="eastAsia"/>
            <w:lang w:val="en-GB"/>
            <w:rPrChange w:id="18094" w:author="Kevin Gu" w:date="2020-05-18T10:36:00Z">
              <w:rPr>
                <w:rFonts w:hint="eastAsia"/>
                <w:lang w:val="en-US" w:eastAsia="zh-CN"/>
              </w:rPr>
            </w:rPrChange>
          </w:rPr>
          <w:delText>所有的操作系统和应用系统都必须及时安装最新的补丁，安全补丁应该在提供商发布日期之后立即安装。</w:delText>
        </w:r>
      </w:del>
    </w:p>
    <w:p w14:paraId="1D158D5D" w14:textId="7B4DAE47" w:rsidR="00C40410" w:rsidRPr="00876437" w:rsidDel="00966011" w:rsidRDefault="00C40410">
      <w:pPr>
        <w:rPr>
          <w:del w:id="18095" w:author="Kevin Gu" w:date="2020-06-17T16:30:00Z"/>
          <w:lang w:val="en-GB"/>
          <w:rPrChange w:id="18096" w:author="Kevin Gu" w:date="2020-05-18T10:36:00Z">
            <w:rPr>
              <w:del w:id="18097" w:author="Kevin Gu" w:date="2020-06-17T16:30:00Z"/>
              <w:lang w:val="en-US"/>
            </w:rPr>
          </w:rPrChange>
        </w:rPr>
      </w:pPr>
      <w:del w:id="18098" w:author="Kevin Gu" w:date="2020-06-17T16:30:00Z">
        <w:r w:rsidRPr="00876437" w:rsidDel="00966011">
          <w:rPr>
            <w:lang w:val="en-GB"/>
            <w:rPrChange w:id="18099" w:author="Kevin Gu" w:date="2020-05-18T10:36:00Z">
              <w:rPr>
                <w:lang w:val="en-US"/>
              </w:rPr>
            </w:rPrChange>
          </w:rPr>
          <w:delText>For the computer could access to the internet is configured to perform the windows update automatically, the computers located in the production network cannot access to the internet are updated through the security management system.</w:delText>
        </w:r>
      </w:del>
    </w:p>
    <w:p w14:paraId="5EDCF01E" w14:textId="1C6B20F8" w:rsidR="00895F9A" w:rsidRPr="00876437" w:rsidDel="00966011" w:rsidRDefault="00895F9A">
      <w:pPr>
        <w:rPr>
          <w:del w:id="18100" w:author="Kevin Gu" w:date="2020-06-17T16:30:00Z"/>
          <w:lang w:val="en-GB"/>
          <w:rPrChange w:id="18101" w:author="Kevin Gu" w:date="2020-05-18T10:36:00Z">
            <w:rPr>
              <w:del w:id="18102" w:author="Kevin Gu" w:date="2020-06-17T16:30:00Z"/>
              <w:lang w:val="en-US" w:eastAsia="zh-CN"/>
            </w:rPr>
          </w:rPrChange>
        </w:rPr>
      </w:pPr>
      <w:del w:id="18103" w:author="Kevin Gu" w:date="2020-06-17T16:30:00Z">
        <w:r w:rsidRPr="00876437" w:rsidDel="00966011">
          <w:rPr>
            <w:rFonts w:hint="eastAsia"/>
            <w:lang w:val="en-GB"/>
            <w:rPrChange w:id="18104" w:author="Kevin Gu" w:date="2020-05-18T10:36:00Z">
              <w:rPr>
                <w:rFonts w:hint="eastAsia"/>
                <w:lang w:val="en-US" w:eastAsia="zh-CN"/>
              </w:rPr>
            </w:rPrChange>
          </w:rPr>
          <w:delText>对于连接因特网的电脑，设置</w:delText>
        </w:r>
        <w:r w:rsidRPr="00876437" w:rsidDel="00966011">
          <w:rPr>
            <w:lang w:val="en-GB"/>
            <w:rPrChange w:id="18105" w:author="Kevin Gu" w:date="2020-05-18T10:36:00Z">
              <w:rPr>
                <w:lang w:val="en-US" w:eastAsia="zh-CN"/>
              </w:rPr>
            </w:rPrChange>
          </w:rPr>
          <w:delText>windows</w:delText>
        </w:r>
        <w:r w:rsidRPr="00876437" w:rsidDel="00966011">
          <w:rPr>
            <w:rFonts w:hint="eastAsia"/>
            <w:lang w:val="en-GB"/>
            <w:rPrChange w:id="18106" w:author="Kevin Gu" w:date="2020-05-18T10:36:00Z">
              <w:rPr>
                <w:rFonts w:hint="eastAsia"/>
                <w:lang w:val="en-US" w:eastAsia="zh-CN"/>
              </w:rPr>
            </w:rPrChange>
          </w:rPr>
          <w:delText>系统为自动更新，对于无法连接因特网的电脑，通过部署安全管理系统进行</w:delText>
        </w:r>
        <w:r w:rsidRPr="00876437" w:rsidDel="00966011">
          <w:rPr>
            <w:lang w:val="en-GB"/>
            <w:rPrChange w:id="18107" w:author="Kevin Gu" w:date="2020-05-18T10:36:00Z">
              <w:rPr>
                <w:lang w:val="en-US" w:eastAsia="zh-CN"/>
              </w:rPr>
            </w:rPrChange>
          </w:rPr>
          <w:delText>windows</w:delText>
        </w:r>
        <w:r w:rsidRPr="00876437" w:rsidDel="00966011">
          <w:rPr>
            <w:rFonts w:hint="eastAsia"/>
            <w:lang w:val="en-GB"/>
            <w:rPrChange w:id="18108" w:author="Kevin Gu" w:date="2020-05-18T10:36:00Z">
              <w:rPr>
                <w:rFonts w:hint="eastAsia"/>
                <w:lang w:val="en-US" w:eastAsia="zh-CN"/>
              </w:rPr>
            </w:rPrChange>
          </w:rPr>
          <w:delText>离线更新。</w:delText>
        </w:r>
      </w:del>
    </w:p>
    <w:p w14:paraId="5CF485BD" w14:textId="5EFE2FA3" w:rsidR="00C40410" w:rsidRPr="00876437" w:rsidDel="00966011" w:rsidRDefault="00C40410">
      <w:pPr>
        <w:rPr>
          <w:del w:id="18109" w:author="Kevin Gu" w:date="2020-06-17T16:30:00Z"/>
          <w:lang w:val="en-GB"/>
          <w:rPrChange w:id="18110" w:author="Kevin Gu" w:date="2020-05-18T10:36:00Z">
            <w:rPr>
              <w:del w:id="18111" w:author="Kevin Gu" w:date="2020-06-17T16:30:00Z"/>
              <w:lang w:val="en-US"/>
            </w:rPr>
          </w:rPrChange>
        </w:rPr>
      </w:pPr>
      <w:del w:id="18112" w:author="Kevin Gu" w:date="2020-06-17T16:30:00Z">
        <w:r w:rsidRPr="00876437" w:rsidDel="00966011">
          <w:rPr>
            <w:lang w:val="en-GB"/>
            <w:rPrChange w:id="18113" w:author="Kevin Gu" w:date="2020-05-18T10:36:00Z">
              <w:rPr>
                <w:lang w:val="en-US"/>
              </w:rPr>
            </w:rPrChange>
          </w:rPr>
          <w:delText>The production machines which can only operate with Windows XP, are protected by the network isolation and security management system, etc.</w:delText>
        </w:r>
      </w:del>
    </w:p>
    <w:p w14:paraId="2BBB9182" w14:textId="1DC501C0" w:rsidR="00895F9A" w:rsidRPr="00876437" w:rsidDel="00966011" w:rsidRDefault="00895F9A">
      <w:pPr>
        <w:rPr>
          <w:del w:id="18114" w:author="Kevin Gu" w:date="2020-06-17T16:30:00Z"/>
          <w:lang w:val="en-GB"/>
          <w:rPrChange w:id="18115" w:author="Kevin Gu" w:date="2020-05-18T10:36:00Z">
            <w:rPr>
              <w:del w:id="18116" w:author="Kevin Gu" w:date="2020-06-17T16:30:00Z"/>
              <w:lang w:val="en-US" w:eastAsia="zh-CN"/>
            </w:rPr>
          </w:rPrChange>
        </w:rPr>
      </w:pPr>
      <w:del w:id="18117" w:author="Kevin Gu" w:date="2020-06-17T16:30:00Z">
        <w:r w:rsidRPr="00876437" w:rsidDel="00966011">
          <w:rPr>
            <w:rFonts w:hint="eastAsia"/>
            <w:lang w:val="en-GB"/>
            <w:rPrChange w:id="18118" w:author="Kevin Gu" w:date="2020-05-18T10:36:00Z">
              <w:rPr>
                <w:rFonts w:hint="eastAsia"/>
                <w:lang w:val="en-US" w:eastAsia="zh-CN"/>
              </w:rPr>
            </w:rPrChange>
          </w:rPr>
          <w:delText>由于部分生产机器只能兼容</w:delText>
        </w:r>
        <w:r w:rsidRPr="00876437" w:rsidDel="00966011">
          <w:rPr>
            <w:lang w:val="en-GB"/>
            <w:rPrChange w:id="18119" w:author="Kevin Gu" w:date="2020-05-18T10:36:00Z">
              <w:rPr>
                <w:lang w:val="en-US" w:eastAsia="zh-CN"/>
              </w:rPr>
            </w:rPrChange>
          </w:rPr>
          <w:delText>windows XP</w:delText>
        </w:r>
        <w:r w:rsidRPr="00876437" w:rsidDel="00966011">
          <w:rPr>
            <w:rFonts w:hint="eastAsia"/>
            <w:lang w:val="en-GB"/>
            <w:rPrChange w:id="18120" w:author="Kevin Gu" w:date="2020-05-18T10:36:00Z">
              <w:rPr>
                <w:rFonts w:hint="eastAsia"/>
                <w:lang w:val="en-US" w:eastAsia="zh-CN"/>
              </w:rPr>
            </w:rPrChange>
          </w:rPr>
          <w:delText>等</w:delText>
        </w:r>
        <w:r w:rsidRPr="00876437" w:rsidDel="00966011">
          <w:rPr>
            <w:lang w:val="en-GB"/>
            <w:rPrChange w:id="18121" w:author="Kevin Gu" w:date="2020-05-18T10:36:00Z">
              <w:rPr>
                <w:lang w:val="en-US" w:eastAsia="zh-CN"/>
              </w:rPr>
            </w:rPrChange>
          </w:rPr>
          <w:delText xml:space="preserve">, </w:delText>
        </w:r>
        <w:r w:rsidRPr="00876437" w:rsidDel="00966011">
          <w:rPr>
            <w:rFonts w:hint="eastAsia"/>
            <w:lang w:val="en-GB"/>
            <w:rPrChange w:id="18122" w:author="Kevin Gu" w:date="2020-05-18T10:36:00Z">
              <w:rPr>
                <w:rFonts w:hint="eastAsia"/>
                <w:lang w:val="en-US" w:eastAsia="zh-CN"/>
              </w:rPr>
            </w:rPrChange>
          </w:rPr>
          <w:delText>将通过网络隔离，安全管理系统保护等措施来保护其操作系统。</w:delText>
        </w:r>
      </w:del>
    </w:p>
    <w:p w14:paraId="55C9E6A4" w14:textId="2A0AE29A" w:rsidR="00C40410" w:rsidRPr="00876437" w:rsidDel="00966011" w:rsidRDefault="00C40410">
      <w:pPr>
        <w:rPr>
          <w:del w:id="18123" w:author="Kevin Gu" w:date="2020-06-17T16:30:00Z"/>
          <w:lang w:val="en-GB"/>
          <w:rPrChange w:id="18124" w:author="Kevin Gu" w:date="2020-05-18T10:36:00Z">
            <w:rPr>
              <w:del w:id="18125" w:author="Kevin Gu" w:date="2020-06-17T16:30:00Z"/>
              <w:lang w:val="en-US"/>
            </w:rPr>
          </w:rPrChange>
        </w:rPr>
      </w:pPr>
      <w:del w:id="18126" w:author="Kevin Gu" w:date="2020-06-17T16:30:00Z">
        <w:r w:rsidRPr="00876437" w:rsidDel="00966011">
          <w:rPr>
            <w:lang w:val="en-GB"/>
            <w:rPrChange w:id="18127" w:author="Kevin Gu" w:date="2020-05-18T10:36:00Z">
              <w:rPr>
                <w:lang w:val="en-US"/>
              </w:rPr>
            </w:rPrChange>
          </w:rPr>
          <w:delText>The software updating patch should be tested before implement to the current system.</w:delText>
        </w:r>
      </w:del>
    </w:p>
    <w:p w14:paraId="3DA2072E" w14:textId="14A062A7" w:rsidR="00895F9A" w:rsidRPr="00876437" w:rsidDel="00966011" w:rsidRDefault="00895F9A">
      <w:pPr>
        <w:rPr>
          <w:del w:id="18128" w:author="Kevin Gu" w:date="2020-06-17T16:30:00Z"/>
          <w:lang w:val="en-GB"/>
          <w:rPrChange w:id="18129" w:author="Kevin Gu" w:date="2020-05-18T10:36:00Z">
            <w:rPr>
              <w:del w:id="18130" w:author="Kevin Gu" w:date="2020-06-17T16:30:00Z"/>
              <w:lang w:val="en-US" w:eastAsia="zh-CN"/>
            </w:rPr>
          </w:rPrChange>
        </w:rPr>
      </w:pPr>
      <w:del w:id="18131" w:author="Kevin Gu" w:date="2020-06-17T16:30:00Z">
        <w:r w:rsidRPr="00876437" w:rsidDel="00966011">
          <w:rPr>
            <w:rFonts w:hint="eastAsia"/>
            <w:lang w:val="en-GB"/>
            <w:rPrChange w:id="18132" w:author="Kevin Gu" w:date="2020-05-18T10:36:00Z">
              <w:rPr>
                <w:rFonts w:hint="eastAsia"/>
                <w:lang w:val="en-US" w:eastAsia="zh-CN"/>
              </w:rPr>
            </w:rPrChange>
          </w:rPr>
          <w:delText>系统升级必须在使用前进行测试，确保补丁对现有现有系统无影响。</w:delText>
        </w:r>
      </w:del>
    </w:p>
    <w:p w14:paraId="0BFA553E" w14:textId="49B56098" w:rsidR="00C40410" w:rsidRPr="00876437" w:rsidDel="00966011" w:rsidRDefault="00C40410">
      <w:pPr>
        <w:rPr>
          <w:del w:id="18133" w:author="Kevin Gu" w:date="2020-06-17T16:30:00Z"/>
          <w:lang w:val="en-GB"/>
          <w:rPrChange w:id="18134" w:author="Kevin Gu" w:date="2020-05-18T10:36:00Z">
            <w:rPr>
              <w:del w:id="18135" w:author="Kevin Gu" w:date="2020-06-17T16:30:00Z"/>
              <w:lang w:val="en-US"/>
            </w:rPr>
          </w:rPrChange>
        </w:rPr>
      </w:pPr>
      <w:del w:id="18136" w:author="Kevin Gu" w:date="2020-06-17T16:30:00Z">
        <w:r w:rsidRPr="00876437" w:rsidDel="00966011">
          <w:rPr>
            <w:lang w:val="en-GB"/>
            <w:rPrChange w:id="18137" w:author="Kevin Gu" w:date="2020-05-18T10:36:00Z">
              <w:rPr>
                <w:lang w:val="en-US"/>
              </w:rPr>
            </w:rPrChange>
          </w:rPr>
          <w:delText>The patch testing result should be recorded on the Operating System Updating Application Form and approved with the signature of CISO.</w:delText>
        </w:r>
      </w:del>
    </w:p>
    <w:p w14:paraId="1DA4E3B9" w14:textId="7D0512E2" w:rsidR="00895F9A" w:rsidRPr="00876437" w:rsidDel="00966011" w:rsidRDefault="00895F9A">
      <w:pPr>
        <w:rPr>
          <w:del w:id="18138" w:author="Kevin Gu" w:date="2020-06-17T16:30:00Z"/>
          <w:lang w:val="en-GB"/>
          <w:rPrChange w:id="18139" w:author="Kevin Gu" w:date="2020-05-18T10:36:00Z">
            <w:rPr>
              <w:del w:id="18140" w:author="Kevin Gu" w:date="2020-06-17T16:30:00Z"/>
              <w:lang w:val="en-US" w:eastAsia="zh-CN"/>
            </w:rPr>
          </w:rPrChange>
        </w:rPr>
      </w:pPr>
      <w:del w:id="18141" w:author="Kevin Gu" w:date="2020-06-17T16:30:00Z">
        <w:r w:rsidRPr="00876437" w:rsidDel="00966011">
          <w:rPr>
            <w:rFonts w:hint="eastAsia"/>
            <w:lang w:val="en-GB"/>
            <w:rPrChange w:id="18142" w:author="Kevin Gu" w:date="2020-05-18T10:36:00Z">
              <w:rPr>
                <w:rFonts w:hint="eastAsia"/>
                <w:lang w:val="en-US" w:eastAsia="zh-CN"/>
              </w:rPr>
            </w:rPrChange>
          </w:rPr>
          <w:delText>系统升级前的补丁测试记录必须记录在《系统升级申请书》中，并由</w:delText>
        </w:r>
        <w:r w:rsidRPr="00876437" w:rsidDel="00966011">
          <w:rPr>
            <w:lang w:val="en-GB"/>
            <w:rPrChange w:id="18143" w:author="Kevin Gu" w:date="2020-05-18T10:36:00Z">
              <w:rPr>
                <w:lang w:val="en-US" w:eastAsia="zh-CN"/>
              </w:rPr>
            </w:rPrChange>
          </w:rPr>
          <w:delText>CISO</w:delText>
        </w:r>
        <w:r w:rsidRPr="00876437" w:rsidDel="00966011">
          <w:rPr>
            <w:rFonts w:hint="eastAsia"/>
            <w:lang w:val="en-GB"/>
            <w:rPrChange w:id="18144" w:author="Kevin Gu" w:date="2020-05-18T10:36:00Z">
              <w:rPr>
                <w:rFonts w:hint="eastAsia"/>
                <w:lang w:val="en-US" w:eastAsia="zh-CN"/>
              </w:rPr>
            </w:rPrChange>
          </w:rPr>
          <w:delText>签字确认。</w:delText>
        </w:r>
      </w:del>
    </w:p>
    <w:p w14:paraId="59C0EC86" w14:textId="0EEAFE8A" w:rsidR="00965132" w:rsidRPr="00876437" w:rsidDel="00966011" w:rsidRDefault="00965132">
      <w:pPr>
        <w:rPr>
          <w:del w:id="18145" w:author="Kevin Gu" w:date="2020-06-17T16:30:00Z"/>
          <w:lang w:val="en-GB"/>
          <w:rPrChange w:id="18146" w:author="Kevin Gu" w:date="2020-05-18T10:36:00Z">
            <w:rPr>
              <w:del w:id="18147" w:author="Kevin Gu" w:date="2020-06-17T16:30:00Z"/>
              <w:lang w:val="en-US"/>
            </w:rPr>
          </w:rPrChange>
        </w:rPr>
      </w:pPr>
      <w:del w:id="18148" w:author="Kevin Gu" w:date="2020-06-17T16:30:00Z">
        <w:r w:rsidRPr="00876437" w:rsidDel="00966011">
          <w:rPr>
            <w:lang w:val="en-GB"/>
            <w:rPrChange w:id="18149" w:author="Kevin Gu" w:date="2020-05-18T10:36:00Z">
              <w:rPr>
                <w:lang w:val="en-US"/>
              </w:rPr>
            </w:rPrChange>
          </w:rPr>
          <w:delText>In the case the business requirements are changing or enhancements to existing information system, new security controls will be implemented.</w:delText>
        </w:r>
      </w:del>
    </w:p>
    <w:p w14:paraId="7FC153A9" w14:textId="345C11C1" w:rsidR="00966011" w:rsidRPr="00966011" w:rsidRDefault="00966011">
      <w:pPr>
        <w:rPr>
          <w:ins w:id="18150" w:author="Kevin Gu" w:date="2020-06-17T16:30:00Z"/>
          <w:lang w:val="en-GB"/>
          <w:rPrChange w:id="18151" w:author="Kevin Gu" w:date="2020-06-17T16:31:00Z">
            <w:rPr>
              <w:ins w:id="18152" w:author="Kevin Gu" w:date="2020-06-17T16:30:00Z"/>
              <w:rFonts w:asciiTheme="minorEastAsia" w:hAnsiTheme="minorEastAsia" w:cstheme="majorBidi"/>
              <w:b/>
              <w:bCs/>
              <w:color w:val="FF6600"/>
              <w:lang w:val="en-GB" w:eastAsia="zh-CN"/>
            </w:rPr>
          </w:rPrChange>
        </w:rPr>
      </w:pPr>
      <w:ins w:id="18153" w:author="Kevin Gu" w:date="2020-06-17T16:30:00Z">
        <w:r w:rsidRPr="00966011">
          <w:rPr>
            <w:lang w:val="en-GB"/>
            <w:rPrChange w:id="18154" w:author="Kevin Gu" w:date="2020-06-17T16:31:00Z">
              <w:rPr>
                <w:rFonts w:asciiTheme="minorEastAsia" w:hAnsiTheme="minorEastAsia"/>
                <w:lang w:val="en-GB" w:eastAsia="zh-CN"/>
              </w:rPr>
            </w:rPrChange>
          </w:rPr>
          <w:t>The WSUS</w:t>
        </w:r>
        <w:r w:rsidRPr="00966011">
          <w:rPr>
            <w:rFonts w:hint="eastAsia"/>
            <w:lang w:val="en-GB"/>
            <w:rPrChange w:id="18155" w:author="Kevin Gu" w:date="2020-06-17T16:31:00Z">
              <w:rPr>
                <w:rFonts w:asciiTheme="minorEastAsia" w:hAnsiTheme="minorEastAsia" w:hint="eastAsia"/>
                <w:lang w:val="en-GB" w:eastAsia="zh-CN"/>
              </w:rPr>
            </w:rPrChange>
          </w:rPr>
          <w:t>（</w:t>
        </w:r>
        <w:r w:rsidRPr="00966011">
          <w:rPr>
            <w:lang w:val="en-GB"/>
            <w:rPrChange w:id="18156" w:author="Kevin Gu" w:date="2020-06-17T16:31:00Z">
              <w:rPr>
                <w:rFonts w:asciiTheme="minorEastAsia" w:hAnsiTheme="minorEastAsia"/>
                <w:color w:val="4D4D4D"/>
                <w:shd w:val="clear" w:color="auto" w:fill="FFFFFF"/>
              </w:rPr>
            </w:rPrChange>
          </w:rPr>
          <w:t>Windows Server Update Services</w:t>
        </w:r>
        <w:r w:rsidRPr="00966011">
          <w:rPr>
            <w:rFonts w:hint="eastAsia"/>
            <w:lang w:val="en-GB"/>
            <w:rPrChange w:id="18157" w:author="Kevin Gu" w:date="2020-06-17T16:31:00Z">
              <w:rPr>
                <w:rFonts w:asciiTheme="minorEastAsia" w:hAnsiTheme="minorEastAsia" w:hint="eastAsia"/>
                <w:lang w:val="en-GB" w:eastAsia="zh-CN"/>
              </w:rPr>
            </w:rPrChange>
          </w:rPr>
          <w:t>）</w:t>
        </w:r>
        <w:r w:rsidRPr="00966011">
          <w:rPr>
            <w:lang w:val="en-GB"/>
            <w:rPrChange w:id="18158" w:author="Kevin Gu" w:date="2020-06-17T16:31:00Z">
              <w:rPr>
                <w:rFonts w:asciiTheme="minorEastAsia" w:hAnsiTheme="minorEastAsia"/>
                <w:lang w:val="en-GB" w:eastAsia="zh-CN"/>
              </w:rPr>
            </w:rPrChange>
          </w:rPr>
          <w:t xml:space="preserve"> module is configured on the domain control server to control the group policy of the domain to issue update source, plan cycle and restart time. Group policy is named update and configured to accept update notifications for </w:t>
        </w:r>
      </w:ins>
      <w:ins w:id="18159" w:author="Kevin Gu" w:date="2020-06-17T16:31:00Z">
        <w:r w:rsidRPr="00966011">
          <w:rPr>
            <w:lang w:val="en-GB"/>
          </w:rPr>
          <w:t>non-administrator</w:t>
        </w:r>
      </w:ins>
      <w:ins w:id="18160" w:author="Kevin Gu" w:date="2020-06-17T16:30:00Z">
        <w:r w:rsidRPr="00966011">
          <w:rPr>
            <w:lang w:val="en-GB"/>
            <w:rPrChange w:id="18161" w:author="Kevin Gu" w:date="2020-06-17T16:31:00Z">
              <w:rPr>
                <w:rFonts w:asciiTheme="minorEastAsia" w:hAnsiTheme="minorEastAsia"/>
                <w:lang w:val="en-GB" w:eastAsia="zh-CN"/>
              </w:rPr>
            </w:rPrChange>
          </w:rPr>
          <w:t xml:space="preserve"> users.</w:t>
        </w:r>
      </w:ins>
    </w:p>
    <w:p w14:paraId="593EB2FC" w14:textId="2BDABE48" w:rsidR="00895F9A" w:rsidRDefault="00966011" w:rsidP="00966011">
      <w:pPr>
        <w:rPr>
          <w:ins w:id="18162" w:author="Julio Li [2]" w:date="2020-09-08T11:25:00Z"/>
          <w:lang w:val="en-GB"/>
        </w:rPr>
      </w:pPr>
      <w:proofErr w:type="spellStart"/>
      <w:ins w:id="18163" w:author="Kevin Gu" w:date="2020-06-17T16:30:00Z">
        <w:r w:rsidRPr="00966011">
          <w:rPr>
            <w:rFonts w:hint="eastAsia"/>
            <w:lang w:val="en-GB"/>
            <w:rPrChange w:id="18164" w:author="Kevin Gu" w:date="2020-06-17T16:31:00Z">
              <w:rPr>
                <w:rFonts w:asciiTheme="minorEastAsia" w:hAnsiTheme="minorEastAsia" w:cstheme="majorBidi" w:hint="eastAsia"/>
                <w:color w:val="000000" w:themeColor="text1"/>
                <w:lang w:val="en-GB" w:eastAsia="zh-CN"/>
              </w:rPr>
            </w:rPrChange>
          </w:rPr>
          <w:t>通过在域控服务器上配置</w:t>
        </w:r>
        <w:proofErr w:type="spellEnd"/>
        <w:r w:rsidRPr="00966011">
          <w:rPr>
            <w:lang w:val="en-GB"/>
            <w:rPrChange w:id="18165" w:author="Kevin Gu" w:date="2020-06-17T16:31:00Z">
              <w:rPr>
                <w:rFonts w:asciiTheme="minorEastAsia" w:hAnsiTheme="minorEastAsia" w:cstheme="majorBidi"/>
                <w:color w:val="000000" w:themeColor="text1"/>
                <w:lang w:val="en-GB" w:eastAsia="zh-CN"/>
              </w:rPr>
            </w:rPrChange>
          </w:rPr>
          <w:t>WSUS</w:t>
        </w:r>
        <w:r w:rsidRPr="00966011">
          <w:rPr>
            <w:rFonts w:hint="eastAsia"/>
            <w:lang w:val="en-GB"/>
            <w:rPrChange w:id="18166" w:author="Kevin Gu" w:date="2020-06-17T16:31:00Z">
              <w:rPr>
                <w:rFonts w:asciiTheme="minorEastAsia" w:hAnsiTheme="minorEastAsia" w:cstheme="majorBidi" w:hint="eastAsia"/>
                <w:color w:val="000000" w:themeColor="text1"/>
                <w:lang w:val="en-GB" w:eastAsia="zh-CN"/>
              </w:rPr>
            </w:rPrChange>
          </w:rPr>
          <w:t>（</w:t>
        </w:r>
        <w:r w:rsidRPr="00966011">
          <w:rPr>
            <w:lang w:val="en-GB"/>
            <w:rPrChange w:id="18167" w:author="Kevin Gu" w:date="2020-06-17T16:31:00Z">
              <w:rPr>
                <w:rFonts w:asciiTheme="minorEastAsia" w:hAnsiTheme="minorEastAsia"/>
                <w:color w:val="4D4D4D"/>
                <w:shd w:val="clear" w:color="auto" w:fill="FFFFFF"/>
              </w:rPr>
            </w:rPrChange>
          </w:rPr>
          <w:t xml:space="preserve">Windows Server </w:t>
        </w:r>
        <w:proofErr w:type="gramStart"/>
        <w:r w:rsidRPr="00966011">
          <w:rPr>
            <w:lang w:val="en-GB"/>
            <w:rPrChange w:id="18168" w:author="Kevin Gu" w:date="2020-06-17T16:31:00Z">
              <w:rPr>
                <w:rFonts w:asciiTheme="minorEastAsia" w:hAnsiTheme="minorEastAsia"/>
                <w:color w:val="4D4D4D"/>
                <w:shd w:val="clear" w:color="auto" w:fill="FFFFFF"/>
              </w:rPr>
            </w:rPrChange>
          </w:rPr>
          <w:t>Update  Services</w:t>
        </w:r>
        <w:proofErr w:type="gramEnd"/>
        <w:r w:rsidRPr="00966011">
          <w:rPr>
            <w:rFonts w:hint="eastAsia"/>
            <w:lang w:val="en-GB"/>
            <w:rPrChange w:id="18169" w:author="Kevin Gu" w:date="2020-06-17T16:31:00Z">
              <w:rPr>
                <w:rFonts w:asciiTheme="minorEastAsia" w:hAnsiTheme="minorEastAsia" w:cstheme="majorBidi" w:hint="eastAsia"/>
                <w:color w:val="000000" w:themeColor="text1"/>
                <w:lang w:val="en-GB" w:eastAsia="zh-CN"/>
              </w:rPr>
            </w:rPrChange>
          </w:rPr>
          <w:t>）</w:t>
        </w:r>
        <w:proofErr w:type="spellStart"/>
        <w:r w:rsidRPr="00966011">
          <w:rPr>
            <w:rFonts w:hint="eastAsia"/>
            <w:lang w:val="en-GB"/>
            <w:rPrChange w:id="18170" w:author="Kevin Gu" w:date="2020-06-17T16:31:00Z">
              <w:rPr>
                <w:rFonts w:asciiTheme="minorEastAsia" w:hAnsiTheme="minorEastAsia" w:cstheme="majorBidi" w:hint="eastAsia"/>
                <w:color w:val="000000" w:themeColor="text1"/>
                <w:lang w:val="en-GB" w:eastAsia="zh-CN"/>
              </w:rPr>
            </w:rPrChange>
          </w:rPr>
          <w:t>模块，调控域的组策略下发更新源，计划周期和重启时间等。组策略命名为</w:t>
        </w:r>
        <w:proofErr w:type="spellEnd"/>
        <w:r w:rsidRPr="00966011">
          <w:rPr>
            <w:lang w:val="en-GB"/>
            <w:rPrChange w:id="18171" w:author="Kevin Gu" w:date="2020-06-17T16:31:00Z">
              <w:rPr>
                <w:rFonts w:asciiTheme="minorEastAsia" w:hAnsiTheme="minorEastAsia" w:cstheme="majorBidi"/>
                <w:color w:val="000000" w:themeColor="text1"/>
                <w:lang w:val="en-GB" w:eastAsia="zh-CN"/>
              </w:rPr>
            </w:rPrChange>
          </w:rPr>
          <w:t>update</w:t>
        </w:r>
        <w:proofErr w:type="spellStart"/>
        <w:r w:rsidRPr="00966011">
          <w:rPr>
            <w:rFonts w:hint="eastAsia"/>
            <w:lang w:val="en-GB"/>
            <w:rPrChange w:id="18172" w:author="Kevin Gu" w:date="2020-06-17T16:31:00Z">
              <w:rPr>
                <w:rFonts w:asciiTheme="minorEastAsia" w:hAnsiTheme="minorEastAsia" w:cstheme="majorBidi" w:hint="eastAsia"/>
                <w:color w:val="000000" w:themeColor="text1"/>
                <w:lang w:val="en-GB" w:eastAsia="zh-CN"/>
              </w:rPr>
            </w:rPrChange>
          </w:rPr>
          <w:t>并且配置为非管理员用户接受更新通知</w:t>
        </w:r>
        <w:proofErr w:type="spellEnd"/>
        <w:r w:rsidRPr="00966011">
          <w:rPr>
            <w:rFonts w:hint="eastAsia"/>
            <w:lang w:val="en-GB"/>
            <w:rPrChange w:id="18173" w:author="Kevin Gu" w:date="2020-06-17T16:31:00Z">
              <w:rPr>
                <w:rFonts w:asciiTheme="minorEastAsia" w:hAnsiTheme="minorEastAsia" w:cstheme="majorBidi" w:hint="eastAsia"/>
                <w:color w:val="000000" w:themeColor="text1"/>
                <w:lang w:val="en-GB" w:eastAsia="zh-CN"/>
              </w:rPr>
            </w:rPrChange>
          </w:rPr>
          <w:t>。</w:t>
        </w:r>
      </w:ins>
      <w:del w:id="18174" w:author="Kevin Gu" w:date="2020-06-17T16:30:00Z">
        <w:r w:rsidR="00C97F13" w:rsidRPr="00876437" w:rsidDel="00966011">
          <w:rPr>
            <w:rFonts w:hint="eastAsia"/>
            <w:lang w:val="en-GB" w:eastAsia="zh-CN"/>
            <w:rPrChange w:id="18175" w:author="Kevin Gu" w:date="2020-05-18T10:36:00Z">
              <w:rPr>
                <w:rFonts w:hint="eastAsia"/>
                <w:lang w:val="en-US" w:eastAsia="zh-CN"/>
              </w:rPr>
            </w:rPrChange>
          </w:rPr>
          <w:delText>如果业务需求变化或者原本存在的信息系统需要增强，则需要实施新的安全控制。</w:delText>
        </w:r>
      </w:del>
    </w:p>
    <w:p w14:paraId="4D7A5E95" w14:textId="2C2558AC" w:rsidR="009A274D" w:rsidRDefault="009A274D" w:rsidP="00966011">
      <w:pPr>
        <w:rPr>
          <w:ins w:id="18176" w:author="Julio Li [2]" w:date="2020-09-08T11:21:00Z"/>
          <w:lang w:val="en-US" w:eastAsia="zh-CN"/>
        </w:rPr>
      </w:pPr>
      <w:ins w:id="18177" w:author="Julio Li [2]" w:date="2020-09-08T11:18:00Z">
        <w:r>
          <w:rPr>
            <w:lang w:val="en-US" w:eastAsia="zh-CN"/>
          </w:rPr>
          <w:t xml:space="preserve">Except for production machine computer </w:t>
        </w:r>
      </w:ins>
      <w:ins w:id="18178" w:author="Julio Li [2]" w:date="2020-09-08T11:19:00Z">
        <w:r>
          <w:rPr>
            <w:lang w:val="en-US" w:eastAsia="zh-CN"/>
          </w:rPr>
          <w:t>that maintained by equipment supplier, office computer, production computer and ERP computer are all maintained by IT engineer.</w:t>
        </w:r>
      </w:ins>
      <w:ins w:id="18179" w:author="Julio Li [2]" w:date="2020-09-08T11:20:00Z">
        <w:r w:rsidR="004726AD">
          <w:rPr>
            <w:lang w:val="en-US" w:eastAsia="zh-CN"/>
          </w:rPr>
          <w:t xml:space="preserve"> IT engineer will push the system update to the domain user</w:t>
        </w:r>
      </w:ins>
      <w:ins w:id="18180" w:author="Julio Li [2]" w:date="2020-09-08T11:21:00Z">
        <w:r w:rsidR="004726AD">
          <w:rPr>
            <w:lang w:val="en-US" w:eastAsia="zh-CN"/>
          </w:rPr>
          <w:t xml:space="preserve"> monthly</w:t>
        </w:r>
      </w:ins>
      <w:ins w:id="18181" w:author="Julio Li [2]" w:date="2020-09-08T11:23:00Z">
        <w:r w:rsidR="00E04213">
          <w:rPr>
            <w:lang w:val="en-US" w:eastAsia="zh-CN"/>
          </w:rPr>
          <w:t xml:space="preserve"> through WSUS deployed in server located in IT server </w:t>
        </w:r>
      </w:ins>
      <w:ins w:id="18182" w:author="Julio Li [2]" w:date="2020-09-08T11:24:00Z">
        <w:r w:rsidR="00E04213">
          <w:rPr>
            <w:lang w:val="en-US" w:eastAsia="zh-CN"/>
          </w:rPr>
          <w:t>room</w:t>
        </w:r>
      </w:ins>
      <w:ins w:id="18183" w:author="Julio Li [2]" w:date="2020-09-08T11:21:00Z">
        <w:r w:rsidR="004726AD">
          <w:rPr>
            <w:lang w:val="en-US" w:eastAsia="zh-CN"/>
          </w:rPr>
          <w:t>. This operation is done by IT engineer and approved by security manager.</w:t>
        </w:r>
      </w:ins>
    </w:p>
    <w:p w14:paraId="73518B43" w14:textId="5B25C906" w:rsidR="004726AD" w:rsidRDefault="004726AD" w:rsidP="00966011">
      <w:pPr>
        <w:rPr>
          <w:ins w:id="18184" w:author="Julio Li [2]" w:date="2020-09-08T11:30:00Z"/>
          <w:lang w:val="en-US" w:eastAsia="zh-CN"/>
        </w:rPr>
      </w:pPr>
      <w:ins w:id="18185" w:author="Julio Li [2]" w:date="2020-09-08T11:21:00Z">
        <w:r>
          <w:rPr>
            <w:lang w:val="en-US" w:eastAsia="zh-CN"/>
          </w:rPr>
          <w:t>除了</w:t>
        </w:r>
        <w:r>
          <w:rPr>
            <w:rFonts w:hint="eastAsia"/>
            <w:lang w:val="en-US" w:eastAsia="zh-CN"/>
          </w:rPr>
          <w:t>生产机器电脑</w:t>
        </w:r>
      </w:ins>
      <w:ins w:id="18186" w:author="Julio Li [2]" w:date="2020-09-08T11:22:00Z">
        <w:r w:rsidR="00E04213">
          <w:rPr>
            <w:rFonts w:hint="eastAsia"/>
            <w:lang w:val="en-US" w:eastAsia="zh-CN"/>
          </w:rPr>
          <w:t>由设备供应商维护外，办公电脑、生产电脑和</w:t>
        </w:r>
        <w:r w:rsidR="00E04213">
          <w:rPr>
            <w:rFonts w:hint="eastAsia"/>
            <w:lang w:val="en-US" w:eastAsia="zh-CN"/>
          </w:rPr>
          <w:t>ERP</w:t>
        </w:r>
        <w:r w:rsidR="00E04213">
          <w:rPr>
            <w:lang w:val="en-US" w:eastAsia="zh-CN"/>
          </w:rPr>
          <w:t>电脑</w:t>
        </w:r>
        <w:r w:rsidR="00E04213">
          <w:rPr>
            <w:rFonts w:hint="eastAsia"/>
            <w:lang w:val="en-US" w:eastAsia="zh-CN"/>
          </w:rPr>
          <w:t>由</w:t>
        </w:r>
        <w:r w:rsidR="00E04213">
          <w:rPr>
            <w:rFonts w:hint="eastAsia"/>
            <w:lang w:val="en-US" w:eastAsia="zh-CN"/>
          </w:rPr>
          <w:t>IT</w:t>
        </w:r>
        <w:r w:rsidR="00E04213">
          <w:rPr>
            <w:lang w:val="en-US" w:eastAsia="zh-CN"/>
          </w:rPr>
          <w:t>工程师</w:t>
        </w:r>
        <w:r w:rsidR="00E04213">
          <w:rPr>
            <w:rFonts w:hint="eastAsia"/>
            <w:lang w:val="en-US" w:eastAsia="zh-CN"/>
          </w:rPr>
          <w:t>来维护。</w:t>
        </w:r>
        <w:r w:rsidR="00E04213">
          <w:rPr>
            <w:rFonts w:hint="eastAsia"/>
            <w:lang w:val="en-US" w:eastAsia="zh-CN"/>
          </w:rPr>
          <w:t>IT</w:t>
        </w:r>
      </w:ins>
      <w:ins w:id="18187" w:author="Julio Li [2]" w:date="2020-09-08T11:23:00Z">
        <w:r w:rsidR="00E04213">
          <w:rPr>
            <w:lang w:val="en-US" w:eastAsia="zh-CN"/>
          </w:rPr>
          <w:t>工程师</w:t>
        </w:r>
        <w:r w:rsidR="00E04213">
          <w:rPr>
            <w:rFonts w:hint="eastAsia"/>
            <w:lang w:val="en-US" w:eastAsia="zh-CN"/>
          </w:rPr>
          <w:t>会通过</w:t>
        </w:r>
      </w:ins>
      <w:ins w:id="18188" w:author="Julio Li [2]" w:date="2020-09-08T11:24:00Z">
        <w:r w:rsidR="00E04213">
          <w:rPr>
            <w:rFonts w:hint="eastAsia"/>
            <w:lang w:val="en-US" w:eastAsia="zh-CN"/>
          </w:rPr>
          <w:t>部署在</w:t>
        </w:r>
        <w:r w:rsidR="00E04213">
          <w:rPr>
            <w:rFonts w:hint="eastAsia"/>
            <w:lang w:val="en-US" w:eastAsia="zh-CN"/>
          </w:rPr>
          <w:t>IT</w:t>
        </w:r>
        <w:r w:rsidR="00E04213">
          <w:rPr>
            <w:rFonts w:hint="eastAsia"/>
            <w:lang w:val="en-US" w:eastAsia="zh-CN"/>
          </w:rPr>
          <w:t>机房的</w:t>
        </w:r>
        <w:r w:rsidR="00E04213">
          <w:rPr>
            <w:rFonts w:hint="eastAsia"/>
            <w:lang w:val="en-US" w:eastAsia="zh-CN"/>
          </w:rPr>
          <w:t>WSUS</w:t>
        </w:r>
        <w:r w:rsidR="00E04213">
          <w:rPr>
            <w:lang w:val="en-US" w:eastAsia="zh-CN"/>
          </w:rPr>
          <w:t>每个月来</w:t>
        </w:r>
        <w:r w:rsidR="00E04213">
          <w:rPr>
            <w:rFonts w:hint="eastAsia"/>
            <w:lang w:val="en-US" w:eastAsia="zh-CN"/>
          </w:rPr>
          <w:t>给域用户推送更新。</w:t>
        </w:r>
      </w:ins>
      <w:ins w:id="18189" w:author="Julio Li [2]" w:date="2020-09-08T11:25:00Z">
        <w:r w:rsidR="00E04213">
          <w:rPr>
            <w:rFonts w:hint="eastAsia"/>
            <w:lang w:val="en-US" w:eastAsia="zh-CN"/>
          </w:rPr>
          <w:t>操作由</w:t>
        </w:r>
        <w:r w:rsidR="00E04213">
          <w:rPr>
            <w:rFonts w:hint="eastAsia"/>
            <w:lang w:val="en-US" w:eastAsia="zh-CN"/>
          </w:rPr>
          <w:t>IT</w:t>
        </w:r>
        <w:r w:rsidR="00E04213">
          <w:rPr>
            <w:rFonts w:hint="eastAsia"/>
            <w:lang w:val="en-US" w:eastAsia="zh-CN"/>
          </w:rPr>
          <w:t>工程师完成经由安全经理批准。</w:t>
        </w:r>
      </w:ins>
    </w:p>
    <w:p w14:paraId="539DDB46" w14:textId="5C5E3A1E" w:rsidR="007A182B" w:rsidRDefault="007A182B" w:rsidP="00966011">
      <w:pPr>
        <w:rPr>
          <w:ins w:id="18190" w:author="Julio Li [2]" w:date="2020-09-08T11:38:00Z"/>
          <w:lang w:val="en-US" w:eastAsia="zh-CN"/>
        </w:rPr>
      </w:pPr>
      <w:ins w:id="18191" w:author="Julio Li [2]" w:date="2020-09-08T11:31:00Z">
        <w:r>
          <w:rPr>
            <w:lang w:val="en-US" w:eastAsia="zh-CN"/>
          </w:rPr>
          <w:t xml:space="preserve">IT engineer will </w:t>
        </w:r>
      </w:ins>
      <w:ins w:id="18192" w:author="Julio Li [2]" w:date="2020-09-08T11:35:00Z">
        <w:r>
          <w:rPr>
            <w:lang w:val="en-US" w:eastAsia="zh-CN"/>
          </w:rPr>
          <w:t xml:space="preserve">monthly </w:t>
        </w:r>
      </w:ins>
      <w:ins w:id="18193" w:author="Julio Li [2]" w:date="2020-09-08T11:31:00Z">
        <w:r>
          <w:rPr>
            <w:lang w:val="en-US" w:eastAsia="zh-CN"/>
          </w:rPr>
          <w:t>check the use of ha</w:t>
        </w:r>
      </w:ins>
      <w:ins w:id="18194" w:author="Julio Li [2]" w:date="2020-09-08T11:32:00Z">
        <w:r>
          <w:rPr>
            <w:lang w:val="en-US" w:eastAsia="zh-CN"/>
          </w:rPr>
          <w:t>rdware resources in production computer, production machi</w:t>
        </w:r>
      </w:ins>
      <w:ins w:id="18195" w:author="Julio Li [2]" w:date="2020-09-08T11:33:00Z">
        <w:r>
          <w:rPr>
            <w:lang w:val="en-US" w:eastAsia="zh-CN"/>
          </w:rPr>
          <w:t>ne computer, ERP computer and server located in IT server room</w:t>
        </w:r>
      </w:ins>
      <w:ins w:id="18196" w:author="Julio Li [2]" w:date="2020-09-08T11:34:00Z">
        <w:r>
          <w:rPr>
            <w:lang w:val="en-US" w:eastAsia="zh-CN"/>
          </w:rPr>
          <w:t xml:space="preserve">. </w:t>
        </w:r>
      </w:ins>
      <w:ins w:id="18197" w:author="Julio Li [2]" w:date="2020-09-08T11:33:00Z">
        <w:r>
          <w:rPr>
            <w:lang w:val="en-US" w:eastAsia="zh-CN"/>
          </w:rPr>
          <w:t xml:space="preserve">make sure the resources are </w:t>
        </w:r>
        <w:r>
          <w:rPr>
            <w:lang w:val="en-US" w:eastAsia="zh-CN"/>
          </w:rPr>
          <w:lastRenderedPageBreak/>
          <w:t>not depleted</w:t>
        </w:r>
      </w:ins>
      <w:ins w:id="18198" w:author="Julio Li [2]" w:date="2020-09-08T11:34:00Z">
        <w:r>
          <w:rPr>
            <w:lang w:val="en-US" w:eastAsia="zh-CN"/>
          </w:rPr>
          <w:t xml:space="preserve"> and there is no </w:t>
        </w:r>
      </w:ins>
      <w:ins w:id="18199" w:author="Julio Li [2]" w:date="2020-09-08T11:35:00Z">
        <w:r>
          <w:rPr>
            <w:lang w:val="en-US" w:eastAsia="zh-CN"/>
          </w:rPr>
          <w:t>abnormal incident</w:t>
        </w:r>
      </w:ins>
      <w:ins w:id="18200" w:author="Julio Li [2]" w:date="2020-09-11T14:44:00Z">
        <w:r w:rsidR="00A27862">
          <w:rPr>
            <w:lang w:val="en-US" w:eastAsia="zh-CN"/>
          </w:rPr>
          <w:t xml:space="preserve"> or unauthorized installation of software</w:t>
        </w:r>
      </w:ins>
      <w:ins w:id="18201" w:author="Julio Li [2]" w:date="2020-09-08T11:35:00Z">
        <w:r>
          <w:rPr>
            <w:lang w:val="en-US" w:eastAsia="zh-CN"/>
          </w:rPr>
          <w:t>.</w:t>
        </w:r>
      </w:ins>
      <w:ins w:id="18202" w:author="Julio Li [2]" w:date="2020-09-08T11:38:00Z">
        <w:r>
          <w:rPr>
            <w:lang w:val="en-US" w:eastAsia="zh-CN"/>
          </w:rPr>
          <w:t xml:space="preserve"> IT engineer will leave a record for the maintenance.</w:t>
        </w:r>
      </w:ins>
    </w:p>
    <w:p w14:paraId="5AA413EB" w14:textId="4C37B02E" w:rsidR="007A182B" w:rsidRPr="009A274D" w:rsidRDefault="007A182B" w:rsidP="00966011">
      <w:pPr>
        <w:rPr>
          <w:ins w:id="18203" w:author="Kevin Gu" w:date="2020-06-17T16:31:00Z"/>
          <w:lang w:val="en-US" w:eastAsia="zh-CN"/>
          <w:rPrChange w:id="18204" w:author="Julio Li [2]" w:date="2020-09-08T11:18:00Z">
            <w:rPr>
              <w:ins w:id="18205" w:author="Kevin Gu" w:date="2020-06-17T16:31:00Z"/>
              <w:lang w:val="en-GB" w:eastAsia="zh-CN"/>
            </w:rPr>
          </w:rPrChange>
        </w:rPr>
      </w:pPr>
      <w:commentRangeStart w:id="18206"/>
      <w:commentRangeStart w:id="18207"/>
      <w:ins w:id="18208" w:author="Julio Li [2]" w:date="2020-09-08T11:38:00Z">
        <w:r>
          <w:rPr>
            <w:rFonts w:hint="eastAsia"/>
            <w:lang w:val="en-US" w:eastAsia="zh-CN"/>
          </w:rPr>
          <w:t>IT</w:t>
        </w:r>
        <w:r>
          <w:rPr>
            <w:rFonts w:hint="eastAsia"/>
            <w:lang w:val="en-US" w:eastAsia="zh-CN"/>
          </w:rPr>
          <w:t>工程师每个月会检查生产电脑、生产机器</w:t>
        </w:r>
      </w:ins>
      <w:ins w:id="18209" w:author="Julio Li [2]" w:date="2020-09-08T11:39:00Z">
        <w:r>
          <w:rPr>
            <w:rFonts w:hint="eastAsia"/>
            <w:lang w:val="en-US" w:eastAsia="zh-CN"/>
          </w:rPr>
          <w:t>电脑、</w:t>
        </w:r>
        <w:r>
          <w:rPr>
            <w:rFonts w:hint="eastAsia"/>
            <w:lang w:val="en-US" w:eastAsia="zh-CN"/>
          </w:rPr>
          <w:t>ERP</w:t>
        </w:r>
        <w:r>
          <w:rPr>
            <w:rFonts w:hint="eastAsia"/>
            <w:lang w:val="en-US" w:eastAsia="zh-CN"/>
          </w:rPr>
          <w:t>电脑和位于</w:t>
        </w:r>
        <w:r>
          <w:rPr>
            <w:rFonts w:hint="eastAsia"/>
            <w:lang w:val="en-US" w:eastAsia="zh-CN"/>
          </w:rPr>
          <w:t>IT</w:t>
        </w:r>
        <w:r>
          <w:rPr>
            <w:rFonts w:hint="eastAsia"/>
            <w:lang w:val="en-US" w:eastAsia="zh-CN"/>
          </w:rPr>
          <w:t>机房的</w:t>
        </w:r>
        <w:r w:rsidR="007A2A57">
          <w:rPr>
            <w:lang w:val="en-US" w:eastAsia="zh-CN"/>
          </w:rPr>
          <w:t>服务器</w:t>
        </w:r>
        <w:r w:rsidR="007A2A57">
          <w:rPr>
            <w:rFonts w:hint="eastAsia"/>
            <w:lang w:val="en-US" w:eastAsia="zh-CN"/>
          </w:rPr>
          <w:t>的硬件资源利用情况。</w:t>
        </w:r>
      </w:ins>
      <w:ins w:id="18210" w:author="Julio Li [2]" w:date="2020-09-08T11:40:00Z">
        <w:r w:rsidR="007A2A57">
          <w:rPr>
            <w:rFonts w:hint="eastAsia"/>
            <w:lang w:val="en-US" w:eastAsia="zh-CN"/>
          </w:rPr>
          <w:t>确保资源的使用没有耗尽而且没有非正常事件</w:t>
        </w:r>
      </w:ins>
      <w:ins w:id="18211" w:author="Julio Li [2]" w:date="2020-09-11T14:44:00Z">
        <w:r w:rsidR="004625BD">
          <w:rPr>
            <w:rFonts w:hint="eastAsia"/>
            <w:lang w:val="en-US" w:eastAsia="zh-CN"/>
          </w:rPr>
          <w:t>出现</w:t>
        </w:r>
        <w:r w:rsidR="00A27862">
          <w:rPr>
            <w:rFonts w:hint="eastAsia"/>
            <w:lang w:val="en-US" w:eastAsia="zh-CN"/>
          </w:rPr>
          <w:t>或未授权软件的安装</w:t>
        </w:r>
      </w:ins>
      <w:ins w:id="18212" w:author="Julio Li [2]" w:date="2020-09-08T11:40:00Z">
        <w:r w:rsidR="007A2A57">
          <w:rPr>
            <w:rFonts w:hint="eastAsia"/>
            <w:lang w:val="en-US" w:eastAsia="zh-CN"/>
          </w:rPr>
          <w:t>。</w:t>
        </w:r>
        <w:r w:rsidR="007A2A57">
          <w:rPr>
            <w:rFonts w:hint="eastAsia"/>
            <w:lang w:val="en-US" w:eastAsia="zh-CN"/>
          </w:rPr>
          <w:t>IT</w:t>
        </w:r>
        <w:r w:rsidR="007A2A57">
          <w:rPr>
            <w:lang w:val="en-US" w:eastAsia="zh-CN"/>
          </w:rPr>
          <w:t>工程师</w:t>
        </w:r>
        <w:r w:rsidR="007A2A57">
          <w:rPr>
            <w:rFonts w:hint="eastAsia"/>
            <w:lang w:val="en-US" w:eastAsia="zh-CN"/>
          </w:rPr>
          <w:t>会留下维护记录。</w:t>
        </w:r>
      </w:ins>
      <w:commentRangeEnd w:id="18206"/>
      <w:ins w:id="18213" w:author="Julio Li [2]" w:date="2020-09-08T11:41:00Z">
        <w:r w:rsidR="007A2A57">
          <w:rPr>
            <w:rStyle w:val="CommentReference"/>
          </w:rPr>
          <w:commentReference w:id="18206"/>
        </w:r>
        <w:commentRangeEnd w:id="18207"/>
        <w:r w:rsidR="007A2A57">
          <w:rPr>
            <w:rStyle w:val="CommentReference"/>
          </w:rPr>
          <w:commentReference w:id="18207"/>
        </w:r>
      </w:ins>
    </w:p>
    <w:p w14:paraId="1806CD78" w14:textId="53295359" w:rsidR="00B63161" w:rsidRPr="005E478E" w:rsidRDefault="00B63161" w:rsidP="00B63161">
      <w:pPr>
        <w:pStyle w:val="Heading4"/>
        <w:rPr>
          <w:ins w:id="18214" w:author="Kevin Gu" w:date="2020-06-17T16:31:00Z"/>
        </w:rPr>
      </w:pPr>
      <w:ins w:id="18215" w:author="Kevin Gu" w:date="2020-06-17T16:31:00Z">
        <w:r>
          <w:t xml:space="preserve">Update test </w:t>
        </w:r>
        <w:proofErr w:type="spellStart"/>
        <w:r>
          <w:rPr>
            <w:rFonts w:hint="eastAsia"/>
            <w:lang w:val="es-ES"/>
          </w:rPr>
          <w:t>更新测试</w:t>
        </w:r>
        <w:proofErr w:type="spellEnd"/>
      </w:ins>
    </w:p>
    <w:p w14:paraId="58052260" w14:textId="3A5918C5" w:rsidR="00B63161" w:rsidRPr="00B63161" w:rsidRDefault="00B63161" w:rsidP="00B63161">
      <w:pPr>
        <w:rPr>
          <w:ins w:id="18216" w:author="Kevin Gu" w:date="2020-06-17T16:31:00Z"/>
          <w:lang w:val="en-GB"/>
          <w:rPrChange w:id="18217" w:author="Kevin Gu" w:date="2020-06-17T16:31:00Z">
            <w:rPr>
              <w:ins w:id="18218" w:author="Kevin Gu" w:date="2020-06-17T16:31:00Z"/>
              <w:rFonts w:asciiTheme="minorEastAsia" w:hAnsiTheme="minorEastAsia" w:cstheme="majorBidi"/>
              <w:color w:val="000000" w:themeColor="text1"/>
              <w:lang w:val="en-GB" w:eastAsia="zh-CN"/>
            </w:rPr>
          </w:rPrChange>
        </w:rPr>
      </w:pPr>
      <w:ins w:id="18219" w:author="Kevin Gu" w:date="2020-06-17T16:31:00Z">
        <w:r w:rsidRPr="00B63161">
          <w:rPr>
            <w:lang w:val="en-GB"/>
            <w:rPrChange w:id="18220" w:author="Kevin Gu" w:date="2020-06-17T16:31:00Z">
              <w:rPr>
                <w:rFonts w:asciiTheme="minorEastAsia" w:hAnsiTheme="minorEastAsia" w:cstheme="majorBidi"/>
                <w:color w:val="000000" w:themeColor="text1"/>
                <w:lang w:val="en-GB" w:eastAsia="zh-CN"/>
              </w:rPr>
            </w:rPrChange>
          </w:rPr>
          <w:t>The IT department keeps a special testing machine and issues the update configuration to the testing machine before issuing the update in batches. After the testing machine updates the patch and confirms that there is no system problem, it issues the update patch in batches to other terminals.</w:t>
        </w:r>
      </w:ins>
    </w:p>
    <w:p w14:paraId="5804960A" w14:textId="77777777" w:rsidR="00B63161" w:rsidRPr="00B63161" w:rsidRDefault="00B63161" w:rsidP="00B63161">
      <w:pPr>
        <w:rPr>
          <w:ins w:id="18221" w:author="Kevin Gu" w:date="2020-06-17T16:31:00Z"/>
          <w:lang w:val="en-GB"/>
          <w:rPrChange w:id="18222" w:author="Kevin Gu" w:date="2020-06-17T16:31:00Z">
            <w:rPr>
              <w:ins w:id="18223" w:author="Kevin Gu" w:date="2020-06-17T16:31:00Z"/>
              <w:rFonts w:asciiTheme="minorEastAsia" w:hAnsiTheme="minorEastAsia" w:cstheme="majorBidi"/>
              <w:color w:val="000000" w:themeColor="text1"/>
              <w:lang w:val="en-GB" w:eastAsia="zh-CN"/>
            </w:rPr>
          </w:rPrChange>
        </w:rPr>
      </w:pPr>
      <w:commentRangeStart w:id="18224"/>
      <w:commentRangeStart w:id="18225"/>
      <w:commentRangeStart w:id="18226"/>
      <w:ins w:id="18227" w:author="Kevin Gu" w:date="2020-06-17T16:31:00Z">
        <w:r w:rsidRPr="00B63161">
          <w:rPr>
            <w:lang w:val="en-GB"/>
            <w:rPrChange w:id="18228" w:author="Kevin Gu" w:date="2020-06-17T16:31:00Z">
              <w:rPr>
                <w:rFonts w:asciiTheme="minorEastAsia" w:hAnsiTheme="minorEastAsia" w:cstheme="majorBidi"/>
                <w:color w:val="000000" w:themeColor="text1"/>
                <w:lang w:val="en-GB" w:eastAsia="zh-CN"/>
              </w:rPr>
            </w:rPrChange>
          </w:rPr>
          <w:t>IT</w:t>
        </w:r>
        <w:r w:rsidRPr="00B63161">
          <w:rPr>
            <w:rFonts w:hint="eastAsia"/>
            <w:lang w:val="en-GB"/>
            <w:rPrChange w:id="18229" w:author="Kevin Gu" w:date="2020-06-17T16:31:00Z">
              <w:rPr>
                <w:rFonts w:asciiTheme="minorEastAsia" w:hAnsiTheme="minorEastAsia" w:cstheme="majorBidi" w:hint="eastAsia"/>
                <w:color w:val="000000" w:themeColor="text1"/>
                <w:lang w:val="en-GB" w:eastAsia="zh-CN"/>
              </w:rPr>
            </w:rPrChange>
          </w:rPr>
          <w:t>部门留用一台专用的测试机</w:t>
        </w:r>
      </w:ins>
      <w:commentRangeEnd w:id="18224"/>
      <w:r w:rsidR="00441B90">
        <w:rPr>
          <w:rStyle w:val="CommentReference"/>
        </w:rPr>
        <w:commentReference w:id="18224"/>
      </w:r>
      <w:commentRangeEnd w:id="18225"/>
      <w:r w:rsidR="00875EF4">
        <w:rPr>
          <w:rStyle w:val="CommentReference"/>
        </w:rPr>
        <w:commentReference w:id="18225"/>
      </w:r>
      <w:commentRangeEnd w:id="18226"/>
      <w:r w:rsidR="00C43839">
        <w:rPr>
          <w:rStyle w:val="CommentReference"/>
        </w:rPr>
        <w:commentReference w:id="18226"/>
      </w:r>
      <w:ins w:id="18230" w:author="Kevin Gu" w:date="2020-06-17T16:31:00Z">
        <w:r w:rsidRPr="00B63161">
          <w:rPr>
            <w:rFonts w:hint="eastAsia"/>
            <w:lang w:val="en-GB"/>
            <w:rPrChange w:id="18231" w:author="Kevin Gu" w:date="2020-06-17T16:31:00Z">
              <w:rPr>
                <w:rFonts w:asciiTheme="minorEastAsia" w:hAnsiTheme="minorEastAsia" w:cstheme="majorBidi" w:hint="eastAsia"/>
                <w:color w:val="000000" w:themeColor="text1"/>
                <w:lang w:val="en-GB" w:eastAsia="zh-CN"/>
              </w:rPr>
            </w:rPrChange>
          </w:rPr>
          <w:t>，在批量下发更新之前先下发更新配置给测试机，测试机更新补丁之后确认没有系统问题以后再将更新补丁批量下发给其他终端。</w:t>
        </w:r>
      </w:ins>
    </w:p>
    <w:p w14:paraId="3A5462AF" w14:textId="77777777" w:rsidR="00B63161" w:rsidRPr="00876437" w:rsidRDefault="00B63161">
      <w:pPr>
        <w:rPr>
          <w:lang w:val="en-GB" w:eastAsia="zh-CN"/>
          <w:rPrChange w:id="18232" w:author="Kevin Gu" w:date="2020-05-18T10:36:00Z">
            <w:rPr>
              <w:lang w:val="en-US" w:eastAsia="zh-CN"/>
            </w:rPr>
          </w:rPrChange>
        </w:rPr>
      </w:pPr>
    </w:p>
    <w:p w14:paraId="55655360" w14:textId="03EE9302" w:rsidR="00E520B7" w:rsidRPr="00876437" w:rsidRDefault="00E520B7" w:rsidP="00181CF1">
      <w:pPr>
        <w:pStyle w:val="Title3"/>
        <w:rPr>
          <w:ins w:id="18233" w:author="Julio Li" w:date="2020-05-15T13:41:00Z"/>
          <w:lang w:val="en-GB"/>
          <w:rPrChange w:id="18234" w:author="Kevin Gu" w:date="2020-05-18T10:36:00Z">
            <w:rPr>
              <w:ins w:id="18235" w:author="Julio Li" w:date="2020-05-15T13:41:00Z"/>
            </w:rPr>
          </w:rPrChange>
        </w:rPr>
      </w:pPr>
      <w:r w:rsidRPr="00876437">
        <w:rPr>
          <w:lang w:val="en-GB"/>
          <w:rPrChange w:id="18236" w:author="Kevin Gu" w:date="2020-05-18T10:36:00Z">
            <w:rPr/>
          </w:rPrChange>
        </w:rPr>
        <w:t>Backup and Disaster Recovery</w:t>
      </w:r>
      <w:r w:rsidR="00C97F13" w:rsidRPr="00876437">
        <w:rPr>
          <w:lang w:val="en-GB"/>
          <w:rPrChange w:id="18237" w:author="Kevin Gu" w:date="2020-05-18T10:36:00Z">
            <w:rPr/>
          </w:rPrChange>
        </w:rPr>
        <w:t xml:space="preserve"> </w:t>
      </w:r>
      <w:r w:rsidR="00C97F13" w:rsidRPr="00876437">
        <w:rPr>
          <w:rFonts w:hint="eastAsia"/>
          <w:lang w:val="en-GB" w:eastAsia="zh-CN"/>
          <w:rPrChange w:id="18238" w:author="Kevin Gu" w:date="2020-05-18T10:36:00Z">
            <w:rPr>
              <w:rFonts w:hint="eastAsia"/>
              <w:lang w:eastAsia="zh-CN"/>
            </w:rPr>
          </w:rPrChange>
        </w:rPr>
        <w:t>备份以及灾难恢复</w:t>
      </w:r>
    </w:p>
    <w:p w14:paraId="728A719D" w14:textId="670B70A9" w:rsidR="00157C66" w:rsidRPr="00876437" w:rsidDel="007A2A57" w:rsidRDefault="00157C66" w:rsidP="00157C66">
      <w:pPr>
        <w:pStyle w:val="Heading4"/>
        <w:rPr>
          <w:ins w:id="18239" w:author="Julio Li" w:date="2020-05-15T13:42:00Z"/>
          <w:del w:id="18240" w:author="Julio Li [2]" w:date="2020-09-08T11:42:00Z"/>
          <w:lang w:val="en-GB"/>
          <w:rPrChange w:id="18241" w:author="Kevin Gu" w:date="2020-05-18T10:36:00Z">
            <w:rPr>
              <w:ins w:id="18242" w:author="Julio Li" w:date="2020-05-15T13:42:00Z"/>
              <w:del w:id="18243" w:author="Julio Li [2]" w:date="2020-09-08T11:42:00Z"/>
            </w:rPr>
          </w:rPrChange>
        </w:rPr>
      </w:pPr>
      <w:ins w:id="18244" w:author="Julio Li" w:date="2020-05-15T13:41:00Z">
        <w:del w:id="18245" w:author="Julio Li [2]" w:date="2020-09-08T11:42:00Z">
          <w:r w:rsidRPr="00876437" w:rsidDel="007A2A57">
            <w:rPr>
              <w:b w:val="0"/>
              <w:lang w:val="en-GB"/>
              <w:rPrChange w:id="18246" w:author="Kevin Gu" w:date="2020-05-18T10:36:00Z">
                <w:rPr>
                  <w:b w:val="0"/>
                </w:rPr>
              </w:rPrChange>
            </w:rPr>
            <w:delText>Backup Schedule</w:delText>
          </w:r>
          <w:r w:rsidRPr="00876437" w:rsidDel="007A2A57">
            <w:rPr>
              <w:rFonts w:hint="eastAsia"/>
              <w:b w:val="0"/>
              <w:lang w:val="en-GB"/>
              <w:rPrChange w:id="18247" w:author="Kevin Gu" w:date="2020-05-18T10:36:00Z">
                <w:rPr>
                  <w:rFonts w:hint="eastAsia"/>
                  <w:b w:val="0"/>
                </w:rPr>
              </w:rPrChange>
            </w:rPr>
            <w:delText>备份日程表</w:delText>
          </w:r>
        </w:del>
      </w:ins>
    </w:p>
    <w:p w14:paraId="5156969C" w14:textId="1812CCF2" w:rsidR="00157C66" w:rsidRPr="00876437" w:rsidDel="007A2A57" w:rsidRDefault="00157C66" w:rsidP="00157C66">
      <w:pPr>
        <w:rPr>
          <w:ins w:id="18248" w:author="Julio Li" w:date="2020-05-15T13:42:00Z"/>
          <w:del w:id="18249" w:author="Julio Li [2]" w:date="2020-09-08T11:42:00Z"/>
          <w:lang w:val="en-GB"/>
          <w:rPrChange w:id="18250" w:author="Kevin Gu" w:date="2020-05-18T10:36:00Z">
            <w:rPr>
              <w:ins w:id="18251" w:author="Julio Li" w:date="2020-05-15T13:42:00Z"/>
              <w:del w:id="18252" w:author="Julio Li [2]" w:date="2020-09-08T11:42:00Z"/>
              <w:lang w:val="en-US"/>
            </w:rPr>
          </w:rPrChange>
        </w:rPr>
      </w:pPr>
      <w:ins w:id="18253" w:author="Julio Li" w:date="2020-05-15T13:42:00Z">
        <w:del w:id="18254" w:author="Julio Li [2]" w:date="2020-09-08T11:42:00Z">
          <w:r w:rsidRPr="00876437" w:rsidDel="007A2A57">
            <w:rPr>
              <w:lang w:val="en-GB"/>
              <w:rPrChange w:id="18255" w:author="Kevin Gu" w:date="2020-05-18T10:36:00Z">
                <w:rPr>
                  <w:lang w:val="en-US"/>
                </w:rPr>
              </w:rPrChange>
            </w:rPr>
            <w:delText>All backups should be done manually or automatic. The frequency and type of the backup is depending individually by the type of data:</w:delText>
          </w:r>
        </w:del>
      </w:ins>
    </w:p>
    <w:p w14:paraId="48343817" w14:textId="3DB3E091" w:rsidR="00157C66" w:rsidRPr="00876437" w:rsidDel="007A2A57" w:rsidRDefault="00157C66" w:rsidP="00157C66">
      <w:pPr>
        <w:rPr>
          <w:ins w:id="18256" w:author="Julio Li" w:date="2020-05-15T13:42:00Z"/>
          <w:del w:id="18257" w:author="Julio Li [2]" w:date="2020-09-08T11:42:00Z"/>
          <w:lang w:val="en-GB"/>
          <w:rPrChange w:id="18258" w:author="Kevin Gu" w:date="2020-05-18T10:36:00Z">
            <w:rPr>
              <w:ins w:id="18259" w:author="Julio Li" w:date="2020-05-15T13:42:00Z"/>
              <w:del w:id="18260" w:author="Julio Li [2]" w:date="2020-09-08T11:42:00Z"/>
              <w:lang w:val="en-US"/>
            </w:rPr>
          </w:rPrChange>
        </w:rPr>
      </w:pPr>
      <w:ins w:id="18261" w:author="Julio Li" w:date="2020-05-15T13:42:00Z">
        <w:del w:id="18262" w:author="Julio Li [2]" w:date="2020-09-08T11:42:00Z">
          <w:r w:rsidRPr="00876437" w:rsidDel="007A2A57">
            <w:rPr>
              <w:rFonts w:hint="eastAsia"/>
              <w:lang w:val="en-GB"/>
              <w:rPrChange w:id="18263" w:author="Kevin Gu" w:date="2020-05-18T10:36:00Z">
                <w:rPr>
                  <w:rFonts w:hint="eastAsia"/>
                  <w:lang w:val="en-US"/>
                </w:rPr>
              </w:rPrChange>
            </w:rPr>
            <w:delText>所有备份应该手工操作或自动完成。备份频率和备份的方式是依据个别的资料型态。</w:delText>
          </w:r>
        </w:del>
      </w:ins>
    </w:p>
    <w:p w14:paraId="21139B26" w14:textId="510CBBAD" w:rsidR="00157C66" w:rsidRPr="00876437" w:rsidDel="007A2A57" w:rsidRDefault="00157C66" w:rsidP="00157C66">
      <w:pPr>
        <w:widowControl w:val="0"/>
        <w:spacing w:after="0" w:line="240" w:lineRule="auto"/>
        <w:rPr>
          <w:ins w:id="18264" w:author="Julio Li" w:date="2020-05-15T13:43:00Z"/>
          <w:del w:id="18265" w:author="Julio Li [2]" w:date="2020-09-08T11:44:00Z"/>
          <w:rFonts w:ascii="Arial" w:eastAsia="SimSun" w:hAnsi="Arial" w:cs="Arial"/>
          <w:kern w:val="2"/>
          <w:sz w:val="22"/>
          <w:szCs w:val="22"/>
          <w:lang w:val="en-GB" w:eastAsia="zh-CN"/>
          <w:rPrChange w:id="18266" w:author="Kevin Gu" w:date="2020-05-18T10:36:00Z">
            <w:rPr>
              <w:ins w:id="18267" w:author="Julio Li" w:date="2020-05-15T13:43:00Z"/>
              <w:del w:id="18268" w:author="Julio Li [2]" w:date="2020-09-08T11:44:00Z"/>
              <w:rFonts w:ascii="Arial" w:eastAsia="SimSun" w:hAnsi="Arial" w:cs="Arial"/>
              <w:kern w:val="2"/>
              <w:sz w:val="22"/>
              <w:szCs w:val="22"/>
              <w:lang w:val="en-US" w:eastAsia="zh-CN"/>
            </w:rPr>
          </w:rPrChange>
        </w:rPr>
      </w:pPr>
    </w:p>
    <w:tbl>
      <w:tblPr>
        <w:tblW w:w="0" w:type="auto"/>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31"/>
        <w:gridCol w:w="2073"/>
        <w:gridCol w:w="3052"/>
      </w:tblGrid>
      <w:tr w:rsidR="00157C66" w:rsidRPr="00876437" w:rsidDel="007A2A57" w14:paraId="76DC83DD" w14:textId="09D5C902" w:rsidTr="0072707E">
        <w:trPr>
          <w:ins w:id="18269" w:author="Julio Li" w:date="2020-05-15T13:43:00Z"/>
          <w:del w:id="18270" w:author="Julio Li [2]" w:date="2020-09-08T11:42:00Z"/>
        </w:trPr>
        <w:tc>
          <w:tcPr>
            <w:tcW w:w="2531" w:type="dxa"/>
            <w:shd w:val="clear" w:color="auto" w:fill="C0C0C0"/>
          </w:tcPr>
          <w:p w14:paraId="0833C418" w14:textId="672F587C" w:rsidR="00157C66" w:rsidRPr="00876437" w:rsidDel="007A2A57" w:rsidRDefault="00157C66" w:rsidP="00157C66">
            <w:pPr>
              <w:widowControl w:val="0"/>
              <w:spacing w:after="0" w:line="240" w:lineRule="auto"/>
              <w:rPr>
                <w:ins w:id="18271" w:author="Julio Li" w:date="2020-05-15T13:43:00Z"/>
                <w:del w:id="18272" w:author="Julio Li [2]" w:date="2020-09-08T11:42:00Z"/>
                <w:rFonts w:ascii="Arial" w:eastAsia="SimSun" w:hAnsi="Arial" w:cs="Arial"/>
                <w:kern w:val="2"/>
                <w:sz w:val="20"/>
                <w:szCs w:val="20"/>
                <w:lang w:val="en-GB" w:eastAsia="zh-TW"/>
                <w:rPrChange w:id="18273" w:author="Kevin Gu" w:date="2020-05-18T10:36:00Z">
                  <w:rPr>
                    <w:ins w:id="18274" w:author="Julio Li" w:date="2020-05-15T13:43:00Z"/>
                    <w:del w:id="18275" w:author="Julio Li [2]" w:date="2020-09-08T11:42:00Z"/>
                    <w:rFonts w:ascii="Arial" w:eastAsia="SimSun" w:hAnsi="Arial" w:cs="Arial"/>
                    <w:kern w:val="2"/>
                    <w:sz w:val="20"/>
                    <w:szCs w:val="20"/>
                    <w:lang w:val="en-US" w:eastAsia="zh-TW"/>
                  </w:rPr>
                </w:rPrChange>
              </w:rPr>
            </w:pPr>
            <w:ins w:id="18276" w:author="Julio Li" w:date="2020-05-15T13:43:00Z">
              <w:del w:id="18277" w:author="Julio Li [2]" w:date="2020-09-08T11:42:00Z">
                <w:r w:rsidRPr="00876437" w:rsidDel="007A2A57">
                  <w:rPr>
                    <w:rFonts w:ascii="Arial" w:eastAsia="SimSun" w:hAnsi="Arial" w:cs="Arial"/>
                    <w:kern w:val="2"/>
                    <w:sz w:val="20"/>
                    <w:szCs w:val="20"/>
                    <w:lang w:val="en-GB" w:eastAsia="zh-CN"/>
                    <w:rPrChange w:id="18278" w:author="Kevin Gu" w:date="2020-05-18T10:36:00Z">
                      <w:rPr>
                        <w:rFonts w:ascii="Arial" w:eastAsia="SimSun" w:hAnsi="Arial" w:cs="Arial"/>
                        <w:kern w:val="2"/>
                        <w:sz w:val="20"/>
                        <w:szCs w:val="20"/>
                        <w:lang w:val="en-US" w:eastAsia="zh-CN"/>
                      </w:rPr>
                    </w:rPrChange>
                  </w:rPr>
                  <w:delText>Data type</w:delText>
                </w:r>
              </w:del>
            </w:ins>
          </w:p>
          <w:p w14:paraId="44F6848A" w14:textId="43D7B8AF" w:rsidR="00157C66" w:rsidRPr="00876437" w:rsidDel="007A2A57" w:rsidRDefault="00157C66" w:rsidP="00157C66">
            <w:pPr>
              <w:widowControl w:val="0"/>
              <w:spacing w:after="0" w:line="240" w:lineRule="auto"/>
              <w:rPr>
                <w:ins w:id="18279" w:author="Julio Li" w:date="2020-05-15T13:43:00Z"/>
                <w:del w:id="18280" w:author="Julio Li [2]" w:date="2020-09-08T11:42:00Z"/>
                <w:rFonts w:ascii="Arial" w:eastAsia="SimSun" w:hAnsi="Arial" w:cs="Arial"/>
                <w:kern w:val="2"/>
                <w:sz w:val="20"/>
                <w:szCs w:val="20"/>
                <w:lang w:val="en-GB" w:eastAsia="zh-TW"/>
                <w:rPrChange w:id="18281" w:author="Kevin Gu" w:date="2020-05-18T10:36:00Z">
                  <w:rPr>
                    <w:ins w:id="18282" w:author="Julio Li" w:date="2020-05-15T13:43:00Z"/>
                    <w:del w:id="18283" w:author="Julio Li [2]" w:date="2020-09-08T11:42:00Z"/>
                    <w:rFonts w:ascii="Arial" w:eastAsia="SimSun" w:hAnsi="Arial" w:cs="Arial"/>
                    <w:kern w:val="2"/>
                    <w:sz w:val="20"/>
                    <w:szCs w:val="20"/>
                    <w:lang w:val="en-US" w:eastAsia="zh-TW"/>
                  </w:rPr>
                </w:rPrChange>
              </w:rPr>
            </w:pPr>
            <w:ins w:id="18284" w:author="Julio Li" w:date="2020-05-15T13:43:00Z">
              <w:del w:id="18285" w:author="Julio Li [2]" w:date="2020-09-08T11:42:00Z">
                <w:r w:rsidRPr="00876437" w:rsidDel="007A2A57">
                  <w:rPr>
                    <w:rFonts w:ascii="Arial" w:eastAsia="SimSun" w:hAnsi="SimSun" w:cs="Arial"/>
                    <w:kern w:val="2"/>
                    <w:sz w:val="20"/>
                    <w:szCs w:val="20"/>
                    <w:lang w:val="en-GB" w:eastAsia="zh-TW"/>
                    <w:rPrChange w:id="18286" w:author="Kevin Gu" w:date="2020-05-18T10:36:00Z">
                      <w:rPr>
                        <w:rFonts w:ascii="Arial" w:eastAsia="SimSun" w:hAnsi="SimSun" w:cs="Arial"/>
                        <w:kern w:val="2"/>
                        <w:sz w:val="20"/>
                        <w:szCs w:val="20"/>
                        <w:lang w:val="en-US" w:eastAsia="zh-TW"/>
                      </w:rPr>
                    </w:rPrChange>
                  </w:rPr>
                  <w:delText>资料型态</w:delText>
                </w:r>
              </w:del>
            </w:ins>
          </w:p>
        </w:tc>
        <w:tc>
          <w:tcPr>
            <w:tcW w:w="2073" w:type="dxa"/>
            <w:shd w:val="clear" w:color="auto" w:fill="C0C0C0"/>
          </w:tcPr>
          <w:p w14:paraId="40478856" w14:textId="13BCDA2B" w:rsidR="00157C66" w:rsidRPr="00876437" w:rsidDel="007A2A57" w:rsidRDefault="00157C66" w:rsidP="00157C66">
            <w:pPr>
              <w:widowControl w:val="0"/>
              <w:spacing w:after="0" w:line="240" w:lineRule="auto"/>
              <w:rPr>
                <w:ins w:id="18287" w:author="Julio Li" w:date="2020-05-15T13:43:00Z"/>
                <w:del w:id="18288" w:author="Julio Li [2]" w:date="2020-09-08T11:42:00Z"/>
                <w:rFonts w:ascii="Arial" w:eastAsia="SimSun" w:hAnsi="Arial" w:cs="Arial"/>
                <w:kern w:val="2"/>
                <w:sz w:val="20"/>
                <w:szCs w:val="20"/>
                <w:lang w:val="en-GB" w:eastAsia="zh-TW"/>
                <w:rPrChange w:id="18289" w:author="Kevin Gu" w:date="2020-05-18T10:36:00Z">
                  <w:rPr>
                    <w:ins w:id="18290" w:author="Julio Li" w:date="2020-05-15T13:43:00Z"/>
                    <w:del w:id="18291" w:author="Julio Li [2]" w:date="2020-09-08T11:42:00Z"/>
                    <w:rFonts w:ascii="Arial" w:eastAsia="SimSun" w:hAnsi="Arial" w:cs="Arial"/>
                    <w:kern w:val="2"/>
                    <w:sz w:val="20"/>
                    <w:szCs w:val="20"/>
                    <w:lang w:val="en-US" w:eastAsia="zh-TW"/>
                  </w:rPr>
                </w:rPrChange>
              </w:rPr>
            </w:pPr>
            <w:ins w:id="18292" w:author="Julio Li" w:date="2020-05-15T13:43:00Z">
              <w:del w:id="18293" w:author="Julio Li [2]" w:date="2020-09-08T11:42:00Z">
                <w:r w:rsidRPr="00876437" w:rsidDel="007A2A57">
                  <w:rPr>
                    <w:rFonts w:ascii="Arial" w:eastAsia="SimSun" w:hAnsi="Arial" w:cs="Arial"/>
                    <w:kern w:val="2"/>
                    <w:sz w:val="20"/>
                    <w:szCs w:val="20"/>
                    <w:lang w:val="en-GB" w:eastAsia="zh-CN"/>
                    <w:rPrChange w:id="18294" w:author="Kevin Gu" w:date="2020-05-18T10:36:00Z">
                      <w:rPr>
                        <w:rFonts w:ascii="Arial" w:eastAsia="SimSun" w:hAnsi="Arial" w:cs="Arial"/>
                        <w:kern w:val="2"/>
                        <w:sz w:val="20"/>
                        <w:szCs w:val="20"/>
                        <w:lang w:val="en-US" w:eastAsia="zh-CN"/>
                      </w:rPr>
                    </w:rPrChange>
                  </w:rPr>
                  <w:delText>Backup time</w:delText>
                </w:r>
              </w:del>
            </w:ins>
          </w:p>
          <w:p w14:paraId="13461BCB" w14:textId="5985B9B8" w:rsidR="00157C66" w:rsidRPr="00876437" w:rsidDel="007A2A57" w:rsidRDefault="00157C66" w:rsidP="00157C66">
            <w:pPr>
              <w:widowControl w:val="0"/>
              <w:spacing w:after="0" w:line="240" w:lineRule="auto"/>
              <w:rPr>
                <w:ins w:id="18295" w:author="Julio Li" w:date="2020-05-15T13:43:00Z"/>
                <w:del w:id="18296" w:author="Julio Li [2]" w:date="2020-09-08T11:42:00Z"/>
                <w:rFonts w:ascii="Arial" w:eastAsia="SimSun" w:hAnsi="Arial" w:cs="Arial"/>
                <w:kern w:val="2"/>
                <w:sz w:val="20"/>
                <w:szCs w:val="20"/>
                <w:lang w:val="en-GB" w:eastAsia="zh-TW"/>
                <w:rPrChange w:id="18297" w:author="Kevin Gu" w:date="2020-05-18T10:36:00Z">
                  <w:rPr>
                    <w:ins w:id="18298" w:author="Julio Li" w:date="2020-05-15T13:43:00Z"/>
                    <w:del w:id="18299" w:author="Julio Li [2]" w:date="2020-09-08T11:42:00Z"/>
                    <w:rFonts w:ascii="Arial" w:eastAsia="SimSun" w:hAnsi="Arial" w:cs="Arial"/>
                    <w:kern w:val="2"/>
                    <w:sz w:val="20"/>
                    <w:szCs w:val="20"/>
                    <w:lang w:val="en-US" w:eastAsia="zh-TW"/>
                  </w:rPr>
                </w:rPrChange>
              </w:rPr>
            </w:pPr>
            <w:ins w:id="18300" w:author="Julio Li" w:date="2020-05-15T13:43:00Z">
              <w:del w:id="18301" w:author="Julio Li [2]" w:date="2020-09-08T11:42:00Z">
                <w:r w:rsidRPr="00876437" w:rsidDel="007A2A57">
                  <w:rPr>
                    <w:rFonts w:ascii="Arial" w:eastAsia="SimSun" w:hAnsi="SimSun" w:cs="Arial"/>
                    <w:kern w:val="2"/>
                    <w:sz w:val="20"/>
                    <w:szCs w:val="20"/>
                    <w:lang w:val="en-GB" w:eastAsia="zh-TW"/>
                    <w:rPrChange w:id="18302" w:author="Kevin Gu" w:date="2020-05-18T10:36:00Z">
                      <w:rPr>
                        <w:rFonts w:ascii="Arial" w:eastAsia="SimSun" w:hAnsi="SimSun" w:cs="Arial"/>
                        <w:kern w:val="2"/>
                        <w:sz w:val="20"/>
                        <w:szCs w:val="20"/>
                        <w:lang w:val="en-US" w:eastAsia="zh-TW"/>
                      </w:rPr>
                    </w:rPrChange>
                  </w:rPr>
                  <w:delText>备份时间</w:delText>
                </w:r>
              </w:del>
            </w:ins>
          </w:p>
        </w:tc>
        <w:tc>
          <w:tcPr>
            <w:tcW w:w="3052" w:type="dxa"/>
            <w:shd w:val="clear" w:color="auto" w:fill="C0C0C0"/>
          </w:tcPr>
          <w:p w14:paraId="03A4F857" w14:textId="06D5A132" w:rsidR="00157C66" w:rsidRPr="00876437" w:rsidDel="007A2A57" w:rsidRDefault="00157C66" w:rsidP="00157C66">
            <w:pPr>
              <w:widowControl w:val="0"/>
              <w:spacing w:after="0" w:line="240" w:lineRule="auto"/>
              <w:rPr>
                <w:ins w:id="18303" w:author="Julio Li" w:date="2020-05-15T13:43:00Z"/>
                <w:del w:id="18304" w:author="Julio Li [2]" w:date="2020-09-08T11:42:00Z"/>
                <w:rFonts w:ascii="Arial" w:eastAsia="SimSun" w:hAnsi="Arial" w:cs="Arial"/>
                <w:kern w:val="2"/>
                <w:sz w:val="20"/>
                <w:szCs w:val="20"/>
                <w:lang w:val="en-GB" w:eastAsia="zh-TW"/>
                <w:rPrChange w:id="18305" w:author="Kevin Gu" w:date="2020-05-18T10:36:00Z">
                  <w:rPr>
                    <w:ins w:id="18306" w:author="Julio Li" w:date="2020-05-15T13:43:00Z"/>
                    <w:del w:id="18307" w:author="Julio Li [2]" w:date="2020-09-08T11:42:00Z"/>
                    <w:rFonts w:ascii="Arial" w:eastAsia="SimSun" w:hAnsi="Arial" w:cs="Arial"/>
                    <w:kern w:val="2"/>
                    <w:sz w:val="20"/>
                    <w:szCs w:val="20"/>
                    <w:lang w:val="en-US" w:eastAsia="zh-TW"/>
                  </w:rPr>
                </w:rPrChange>
              </w:rPr>
            </w:pPr>
            <w:ins w:id="18308" w:author="Julio Li" w:date="2020-05-15T13:43:00Z">
              <w:del w:id="18309" w:author="Julio Li [2]" w:date="2020-09-08T11:42:00Z">
                <w:r w:rsidRPr="00876437" w:rsidDel="007A2A57">
                  <w:rPr>
                    <w:rFonts w:ascii="Arial" w:eastAsia="SimSun" w:hAnsi="Arial" w:cs="Arial"/>
                    <w:kern w:val="2"/>
                    <w:sz w:val="20"/>
                    <w:szCs w:val="20"/>
                    <w:lang w:val="en-GB" w:eastAsia="zh-CN"/>
                    <w:rPrChange w:id="18310" w:author="Kevin Gu" w:date="2020-05-18T10:36:00Z">
                      <w:rPr>
                        <w:rFonts w:ascii="Arial" w:eastAsia="SimSun" w:hAnsi="Arial" w:cs="Arial"/>
                        <w:kern w:val="2"/>
                        <w:sz w:val="20"/>
                        <w:szCs w:val="20"/>
                        <w:lang w:val="en-US" w:eastAsia="zh-CN"/>
                      </w:rPr>
                    </w:rPrChange>
                  </w:rPr>
                  <w:delText>Backup type</w:delText>
                </w:r>
              </w:del>
            </w:ins>
          </w:p>
          <w:p w14:paraId="6AD7E0EB" w14:textId="22BEB941" w:rsidR="00157C66" w:rsidRPr="00876437" w:rsidDel="007A2A57" w:rsidRDefault="00157C66" w:rsidP="00157C66">
            <w:pPr>
              <w:widowControl w:val="0"/>
              <w:spacing w:after="0" w:line="240" w:lineRule="auto"/>
              <w:rPr>
                <w:ins w:id="18311" w:author="Julio Li" w:date="2020-05-15T13:43:00Z"/>
                <w:del w:id="18312" w:author="Julio Li [2]" w:date="2020-09-08T11:42:00Z"/>
                <w:rFonts w:ascii="Arial" w:eastAsia="SimSun" w:hAnsi="Arial" w:cs="Arial"/>
                <w:kern w:val="2"/>
                <w:sz w:val="20"/>
                <w:szCs w:val="20"/>
                <w:lang w:val="en-GB" w:eastAsia="zh-TW"/>
                <w:rPrChange w:id="18313" w:author="Kevin Gu" w:date="2020-05-18T10:36:00Z">
                  <w:rPr>
                    <w:ins w:id="18314" w:author="Julio Li" w:date="2020-05-15T13:43:00Z"/>
                    <w:del w:id="18315" w:author="Julio Li [2]" w:date="2020-09-08T11:42:00Z"/>
                    <w:rFonts w:ascii="Arial" w:eastAsia="SimSun" w:hAnsi="Arial" w:cs="Arial"/>
                    <w:kern w:val="2"/>
                    <w:sz w:val="20"/>
                    <w:szCs w:val="20"/>
                    <w:lang w:val="en-US" w:eastAsia="zh-TW"/>
                  </w:rPr>
                </w:rPrChange>
              </w:rPr>
            </w:pPr>
            <w:ins w:id="18316" w:author="Julio Li" w:date="2020-05-15T13:43:00Z">
              <w:del w:id="18317" w:author="Julio Li [2]" w:date="2020-09-08T11:42:00Z">
                <w:r w:rsidRPr="00876437" w:rsidDel="007A2A57">
                  <w:rPr>
                    <w:rFonts w:ascii="Arial" w:eastAsia="SimSun" w:hAnsi="SimSun" w:cs="Arial"/>
                    <w:kern w:val="2"/>
                    <w:sz w:val="20"/>
                    <w:szCs w:val="20"/>
                    <w:lang w:val="en-GB" w:eastAsia="zh-TW"/>
                    <w:rPrChange w:id="18318" w:author="Kevin Gu" w:date="2020-05-18T10:36:00Z">
                      <w:rPr>
                        <w:rFonts w:ascii="Arial" w:eastAsia="SimSun" w:hAnsi="SimSun" w:cs="Arial"/>
                        <w:kern w:val="2"/>
                        <w:sz w:val="20"/>
                        <w:szCs w:val="20"/>
                        <w:lang w:val="en-US" w:eastAsia="zh-TW"/>
                      </w:rPr>
                    </w:rPrChange>
                  </w:rPr>
                  <w:delText>备份型态</w:delText>
                </w:r>
              </w:del>
            </w:ins>
          </w:p>
        </w:tc>
      </w:tr>
      <w:tr w:rsidR="00157C66" w:rsidRPr="00876437" w:rsidDel="007A2A57" w14:paraId="1AE0FF7D" w14:textId="164346FF" w:rsidTr="0072707E">
        <w:trPr>
          <w:ins w:id="18319" w:author="Julio Li" w:date="2020-05-15T13:43:00Z"/>
          <w:del w:id="18320" w:author="Julio Li [2]" w:date="2020-09-08T11:42:00Z"/>
        </w:trPr>
        <w:tc>
          <w:tcPr>
            <w:tcW w:w="2531" w:type="dxa"/>
          </w:tcPr>
          <w:p w14:paraId="04BBB617" w14:textId="6488B0FB" w:rsidR="00157C66" w:rsidRPr="00876437" w:rsidDel="007A2A57" w:rsidRDefault="00157C66" w:rsidP="00157C66">
            <w:pPr>
              <w:widowControl w:val="0"/>
              <w:spacing w:after="0" w:line="240" w:lineRule="auto"/>
              <w:rPr>
                <w:ins w:id="18321" w:author="Julio Li" w:date="2020-05-15T13:43:00Z"/>
                <w:del w:id="18322" w:author="Julio Li [2]" w:date="2020-09-08T11:42:00Z"/>
                <w:rFonts w:ascii="Arial" w:eastAsia="SimSun" w:hAnsi="Arial" w:cs="Arial"/>
                <w:kern w:val="2"/>
                <w:sz w:val="20"/>
                <w:szCs w:val="20"/>
                <w:lang w:val="en-GB" w:eastAsia="zh-CN"/>
                <w:rPrChange w:id="18323" w:author="Kevin Gu" w:date="2020-05-18T10:36:00Z">
                  <w:rPr>
                    <w:ins w:id="18324" w:author="Julio Li" w:date="2020-05-15T13:43:00Z"/>
                    <w:del w:id="18325" w:author="Julio Li [2]" w:date="2020-09-08T11:42:00Z"/>
                    <w:rFonts w:ascii="Arial" w:eastAsia="SimSun" w:hAnsi="Arial" w:cs="Arial"/>
                    <w:kern w:val="2"/>
                    <w:sz w:val="20"/>
                    <w:szCs w:val="20"/>
                    <w:lang w:val="en-US" w:eastAsia="zh-CN"/>
                  </w:rPr>
                </w:rPrChange>
              </w:rPr>
            </w:pPr>
            <w:ins w:id="18326" w:author="Julio Li" w:date="2020-05-15T13:43:00Z">
              <w:del w:id="18327" w:author="Julio Li [2]" w:date="2020-09-08T11:42:00Z">
                <w:r w:rsidRPr="00876437" w:rsidDel="007A2A57">
                  <w:rPr>
                    <w:rFonts w:ascii="Arial" w:eastAsia="SimSun" w:hAnsi="Arial" w:cs="Arial"/>
                    <w:kern w:val="2"/>
                    <w:sz w:val="20"/>
                    <w:szCs w:val="20"/>
                    <w:lang w:val="en-GB" w:eastAsia="zh-CN"/>
                    <w:rPrChange w:id="18328" w:author="Kevin Gu" w:date="2020-05-18T10:36:00Z">
                      <w:rPr>
                        <w:rFonts w:ascii="Arial" w:eastAsia="SimSun" w:hAnsi="Arial" w:cs="Arial"/>
                        <w:kern w:val="2"/>
                        <w:sz w:val="20"/>
                        <w:szCs w:val="20"/>
                        <w:lang w:val="en-US" w:eastAsia="zh-CN"/>
                      </w:rPr>
                    </w:rPrChange>
                  </w:rPr>
                  <w:delText>Production Data and Personalization LOG</w:delText>
                </w:r>
              </w:del>
            </w:ins>
          </w:p>
          <w:p w14:paraId="30454D20" w14:textId="24BC326E" w:rsidR="00157C66" w:rsidRPr="00876437" w:rsidDel="007A2A57" w:rsidRDefault="00157C66" w:rsidP="00157C66">
            <w:pPr>
              <w:widowControl w:val="0"/>
              <w:spacing w:after="0" w:line="240" w:lineRule="auto"/>
              <w:rPr>
                <w:ins w:id="18329" w:author="Julio Li" w:date="2020-05-15T13:43:00Z"/>
                <w:del w:id="18330" w:author="Julio Li [2]" w:date="2020-09-08T11:42:00Z"/>
                <w:rFonts w:ascii="Arial" w:eastAsia="SimSun" w:hAnsi="Arial" w:cs="Arial"/>
                <w:kern w:val="2"/>
                <w:sz w:val="20"/>
                <w:szCs w:val="20"/>
                <w:lang w:val="en-GB" w:eastAsia="zh-TW"/>
                <w:rPrChange w:id="18331" w:author="Kevin Gu" w:date="2020-05-18T10:36:00Z">
                  <w:rPr>
                    <w:ins w:id="18332" w:author="Julio Li" w:date="2020-05-15T13:43:00Z"/>
                    <w:del w:id="18333" w:author="Julio Li [2]" w:date="2020-09-08T11:42:00Z"/>
                    <w:rFonts w:ascii="Arial" w:eastAsia="SimSun" w:hAnsi="Arial" w:cs="Arial"/>
                    <w:kern w:val="2"/>
                    <w:sz w:val="20"/>
                    <w:szCs w:val="20"/>
                    <w:lang w:val="en-US" w:eastAsia="zh-TW"/>
                  </w:rPr>
                </w:rPrChange>
              </w:rPr>
            </w:pPr>
            <w:ins w:id="18334" w:author="Julio Li" w:date="2020-05-15T13:43:00Z">
              <w:del w:id="18335" w:author="Julio Li [2]" w:date="2020-09-08T11:42:00Z">
                <w:r w:rsidRPr="00876437" w:rsidDel="007A2A57">
                  <w:rPr>
                    <w:rFonts w:ascii="Arial" w:eastAsia="SimSun" w:hAnsi="Arial" w:cs="Arial" w:hint="eastAsia"/>
                    <w:kern w:val="2"/>
                    <w:sz w:val="20"/>
                    <w:szCs w:val="20"/>
                    <w:lang w:val="en-GB" w:eastAsia="zh-CN"/>
                    <w:rPrChange w:id="18336" w:author="Kevin Gu" w:date="2020-05-18T10:36:00Z">
                      <w:rPr>
                        <w:rFonts w:ascii="Arial" w:eastAsia="SimSun" w:hAnsi="Arial" w:cs="Arial" w:hint="eastAsia"/>
                        <w:kern w:val="2"/>
                        <w:sz w:val="20"/>
                        <w:szCs w:val="20"/>
                        <w:lang w:val="en-US" w:eastAsia="zh-CN"/>
                      </w:rPr>
                    </w:rPrChange>
                  </w:rPr>
                  <w:delText>生产数据和个性化生产日志</w:delText>
                </w:r>
              </w:del>
            </w:ins>
          </w:p>
        </w:tc>
        <w:tc>
          <w:tcPr>
            <w:tcW w:w="2073" w:type="dxa"/>
          </w:tcPr>
          <w:p w14:paraId="6DAC8403" w14:textId="62071659" w:rsidR="00157C66" w:rsidRPr="00876437" w:rsidDel="007A2A57" w:rsidRDefault="00157C66" w:rsidP="00157C66">
            <w:pPr>
              <w:widowControl w:val="0"/>
              <w:spacing w:after="0" w:line="240" w:lineRule="auto"/>
              <w:rPr>
                <w:ins w:id="18337" w:author="Julio Li" w:date="2020-05-15T13:43:00Z"/>
                <w:del w:id="18338" w:author="Julio Li [2]" w:date="2020-09-08T11:42:00Z"/>
                <w:rFonts w:ascii="Arial" w:eastAsia="SimSun" w:hAnsi="Arial" w:cs="Arial"/>
                <w:kern w:val="2"/>
                <w:sz w:val="20"/>
                <w:szCs w:val="20"/>
                <w:lang w:val="en-GB" w:eastAsia="zh-CN"/>
                <w:rPrChange w:id="18339" w:author="Kevin Gu" w:date="2020-05-18T10:36:00Z">
                  <w:rPr>
                    <w:ins w:id="18340" w:author="Julio Li" w:date="2020-05-15T13:43:00Z"/>
                    <w:del w:id="18341" w:author="Julio Li [2]" w:date="2020-09-08T11:42:00Z"/>
                    <w:rFonts w:ascii="Arial" w:eastAsia="SimSun" w:hAnsi="Arial" w:cs="Arial"/>
                    <w:kern w:val="2"/>
                    <w:sz w:val="20"/>
                    <w:szCs w:val="20"/>
                    <w:lang w:val="en-US" w:eastAsia="zh-CN"/>
                  </w:rPr>
                </w:rPrChange>
              </w:rPr>
            </w:pPr>
            <w:ins w:id="18342" w:author="Julio Li" w:date="2020-05-15T13:43:00Z">
              <w:del w:id="18343" w:author="Julio Li [2]" w:date="2020-09-08T11:42:00Z">
                <w:r w:rsidRPr="00876437" w:rsidDel="007A2A57">
                  <w:rPr>
                    <w:rFonts w:ascii="Arial" w:eastAsia="SimSun" w:hAnsi="Arial" w:cs="Arial"/>
                    <w:kern w:val="2"/>
                    <w:sz w:val="20"/>
                    <w:szCs w:val="20"/>
                    <w:lang w:val="en-GB" w:eastAsia="zh-CN"/>
                    <w:rPrChange w:id="18344" w:author="Kevin Gu" w:date="2020-05-18T10:36:00Z">
                      <w:rPr>
                        <w:rFonts w:ascii="Arial" w:eastAsia="SimSun" w:hAnsi="Arial" w:cs="Arial"/>
                        <w:kern w:val="2"/>
                        <w:sz w:val="20"/>
                        <w:szCs w:val="20"/>
                        <w:lang w:val="en-US" w:eastAsia="zh-CN"/>
                      </w:rPr>
                    </w:rPrChange>
                  </w:rPr>
                  <w:delText>Production data: Daily and Personalization LOG: After shipment with 24 hours</w:delText>
                </w:r>
              </w:del>
            </w:ins>
          </w:p>
          <w:p w14:paraId="0E515A8F" w14:textId="18B35FAE" w:rsidR="00157C66" w:rsidRPr="00876437" w:rsidDel="007A2A57" w:rsidRDefault="00157C66" w:rsidP="00157C66">
            <w:pPr>
              <w:widowControl w:val="0"/>
              <w:spacing w:after="0" w:line="240" w:lineRule="auto"/>
              <w:rPr>
                <w:ins w:id="18345" w:author="Julio Li" w:date="2020-05-15T13:43:00Z"/>
                <w:del w:id="18346" w:author="Julio Li [2]" w:date="2020-09-08T11:42:00Z"/>
                <w:rFonts w:ascii="Arial" w:eastAsia="SimSun" w:hAnsi="Arial" w:cs="Arial"/>
                <w:kern w:val="2"/>
                <w:sz w:val="20"/>
                <w:szCs w:val="20"/>
                <w:lang w:val="en-GB" w:eastAsia="zh-TW"/>
                <w:rPrChange w:id="18347" w:author="Kevin Gu" w:date="2020-05-18T10:36:00Z">
                  <w:rPr>
                    <w:ins w:id="18348" w:author="Julio Li" w:date="2020-05-15T13:43:00Z"/>
                    <w:del w:id="18349" w:author="Julio Li [2]" w:date="2020-09-08T11:42:00Z"/>
                    <w:rFonts w:ascii="Arial" w:eastAsia="SimSun" w:hAnsi="Arial" w:cs="Arial"/>
                    <w:kern w:val="2"/>
                    <w:sz w:val="20"/>
                    <w:szCs w:val="20"/>
                    <w:lang w:val="en-US" w:eastAsia="zh-TW"/>
                  </w:rPr>
                </w:rPrChange>
              </w:rPr>
            </w:pPr>
            <w:ins w:id="18350" w:author="Julio Li" w:date="2020-05-15T13:43:00Z">
              <w:del w:id="18351" w:author="Julio Li [2]" w:date="2020-09-08T11:42:00Z">
                <w:r w:rsidRPr="00876437" w:rsidDel="007A2A57">
                  <w:rPr>
                    <w:rFonts w:ascii="Arial" w:eastAsia="SimSun" w:hAnsi="Arial" w:cs="Arial" w:hint="eastAsia"/>
                    <w:kern w:val="2"/>
                    <w:sz w:val="20"/>
                    <w:szCs w:val="20"/>
                    <w:lang w:val="en-GB" w:eastAsia="zh-CN"/>
                    <w:rPrChange w:id="18352" w:author="Kevin Gu" w:date="2020-05-18T10:36:00Z">
                      <w:rPr>
                        <w:rFonts w:ascii="Arial" w:eastAsia="SimSun" w:hAnsi="Arial" w:cs="Arial" w:hint="eastAsia"/>
                        <w:kern w:val="2"/>
                        <w:sz w:val="20"/>
                        <w:szCs w:val="20"/>
                        <w:lang w:val="en-US" w:eastAsia="zh-CN"/>
                      </w:rPr>
                    </w:rPrChange>
                  </w:rPr>
                  <w:delText>生产数据：每天和个性化日志：出货后</w:delText>
                </w:r>
                <w:r w:rsidRPr="00876437" w:rsidDel="007A2A57">
                  <w:rPr>
                    <w:rFonts w:ascii="Arial" w:eastAsia="SimSun" w:hAnsi="Arial" w:cs="Arial"/>
                    <w:kern w:val="2"/>
                    <w:sz w:val="20"/>
                    <w:szCs w:val="20"/>
                    <w:lang w:val="en-GB" w:eastAsia="zh-CN"/>
                    <w:rPrChange w:id="18353" w:author="Kevin Gu" w:date="2020-05-18T10:36:00Z">
                      <w:rPr>
                        <w:rFonts w:ascii="Arial" w:eastAsia="SimSun" w:hAnsi="Arial" w:cs="Arial"/>
                        <w:kern w:val="2"/>
                        <w:sz w:val="20"/>
                        <w:szCs w:val="20"/>
                        <w:lang w:val="en-US" w:eastAsia="zh-CN"/>
                      </w:rPr>
                    </w:rPrChange>
                  </w:rPr>
                  <w:delText>24</w:delText>
                </w:r>
                <w:r w:rsidRPr="00876437" w:rsidDel="007A2A57">
                  <w:rPr>
                    <w:rFonts w:ascii="Arial" w:eastAsia="SimSun" w:hAnsi="Arial" w:cs="Arial" w:hint="eastAsia"/>
                    <w:kern w:val="2"/>
                    <w:sz w:val="20"/>
                    <w:szCs w:val="20"/>
                    <w:lang w:val="en-GB" w:eastAsia="zh-CN"/>
                    <w:rPrChange w:id="18354" w:author="Kevin Gu" w:date="2020-05-18T10:36:00Z">
                      <w:rPr>
                        <w:rFonts w:ascii="Arial" w:eastAsia="SimSun" w:hAnsi="Arial" w:cs="Arial" w:hint="eastAsia"/>
                        <w:kern w:val="2"/>
                        <w:sz w:val="20"/>
                        <w:szCs w:val="20"/>
                        <w:lang w:val="en-US" w:eastAsia="zh-CN"/>
                      </w:rPr>
                    </w:rPrChange>
                  </w:rPr>
                  <w:delText>小时内</w:delText>
                </w:r>
              </w:del>
            </w:ins>
          </w:p>
        </w:tc>
        <w:tc>
          <w:tcPr>
            <w:tcW w:w="3052" w:type="dxa"/>
          </w:tcPr>
          <w:p w14:paraId="620BCFFA" w14:textId="73A02CDD" w:rsidR="00157C66" w:rsidRPr="00876437" w:rsidDel="007A2A57" w:rsidRDefault="00157C66" w:rsidP="00157C66">
            <w:pPr>
              <w:widowControl w:val="0"/>
              <w:spacing w:after="0" w:line="240" w:lineRule="auto"/>
              <w:rPr>
                <w:ins w:id="18355" w:author="Julio Li" w:date="2020-05-15T13:43:00Z"/>
                <w:del w:id="18356" w:author="Julio Li [2]" w:date="2020-09-08T11:42:00Z"/>
                <w:rFonts w:ascii="Arial" w:eastAsia="SimSun" w:hAnsi="SimSun" w:cs="Arial"/>
                <w:kern w:val="2"/>
                <w:sz w:val="20"/>
                <w:szCs w:val="20"/>
                <w:lang w:val="en-GB" w:eastAsia="zh-CN"/>
                <w:rPrChange w:id="18357" w:author="Kevin Gu" w:date="2020-05-18T10:36:00Z">
                  <w:rPr>
                    <w:ins w:id="18358" w:author="Julio Li" w:date="2020-05-15T13:43:00Z"/>
                    <w:del w:id="18359" w:author="Julio Li [2]" w:date="2020-09-08T11:42:00Z"/>
                    <w:rFonts w:ascii="Arial" w:eastAsia="SimSun" w:hAnsi="SimSun" w:cs="Arial"/>
                    <w:kern w:val="2"/>
                    <w:sz w:val="20"/>
                    <w:szCs w:val="20"/>
                    <w:lang w:val="en-US" w:eastAsia="zh-CN"/>
                  </w:rPr>
                </w:rPrChange>
              </w:rPr>
            </w:pPr>
            <w:ins w:id="18360" w:author="Julio Li" w:date="2020-05-15T13:43:00Z">
              <w:del w:id="18361" w:author="Julio Li [2]" w:date="2020-09-08T11:42:00Z">
                <w:r w:rsidRPr="00876437" w:rsidDel="007A2A57">
                  <w:rPr>
                    <w:rFonts w:ascii="Arial" w:eastAsia="SimSun" w:hAnsi="Arial" w:cs="Arial"/>
                    <w:kern w:val="2"/>
                    <w:sz w:val="20"/>
                    <w:szCs w:val="20"/>
                    <w:lang w:val="en-GB" w:eastAsia="zh-CN"/>
                    <w:rPrChange w:id="18362" w:author="Kevin Gu" w:date="2020-05-18T10:36:00Z">
                      <w:rPr>
                        <w:rFonts w:ascii="Arial" w:eastAsia="SimSun" w:hAnsi="Arial" w:cs="Arial"/>
                        <w:kern w:val="2"/>
                        <w:sz w:val="20"/>
                        <w:szCs w:val="20"/>
                        <w:lang w:val="en-US" w:eastAsia="zh-CN"/>
                      </w:rPr>
                    </w:rPrChange>
                  </w:rPr>
                  <w:delText>Full</w:delText>
                </w:r>
                <w:r w:rsidRPr="00876437" w:rsidDel="007A2A57">
                  <w:rPr>
                    <w:rFonts w:ascii="Arial" w:eastAsia="SimSun" w:hAnsi="Arial" w:cs="Arial"/>
                    <w:kern w:val="2"/>
                    <w:sz w:val="20"/>
                    <w:szCs w:val="20"/>
                    <w:lang w:val="en-GB" w:eastAsia="zh-TW"/>
                    <w:rPrChange w:id="18363" w:author="Kevin Gu" w:date="2020-05-18T10:36:00Z">
                      <w:rPr>
                        <w:rFonts w:ascii="Arial" w:eastAsia="SimSun" w:hAnsi="Arial" w:cs="Arial"/>
                        <w:kern w:val="2"/>
                        <w:sz w:val="20"/>
                        <w:szCs w:val="20"/>
                        <w:lang w:val="en-US" w:eastAsia="zh-TW"/>
                      </w:rPr>
                    </w:rPrChange>
                  </w:rPr>
                  <w:delText xml:space="preserve"> Backup </w:delText>
                </w:r>
                <w:r w:rsidRPr="00876437" w:rsidDel="007A2A57">
                  <w:rPr>
                    <w:rFonts w:ascii="Arial" w:eastAsia="SimSun" w:hAnsi="SimSun" w:cs="Arial"/>
                    <w:kern w:val="2"/>
                    <w:sz w:val="20"/>
                    <w:szCs w:val="20"/>
                    <w:lang w:val="en-GB" w:eastAsia="zh-TW"/>
                    <w:rPrChange w:id="18364" w:author="Kevin Gu" w:date="2020-05-18T10:36:00Z">
                      <w:rPr>
                        <w:rFonts w:ascii="Arial" w:eastAsia="SimSun" w:hAnsi="SimSun" w:cs="Arial"/>
                        <w:kern w:val="2"/>
                        <w:sz w:val="20"/>
                        <w:szCs w:val="20"/>
                        <w:lang w:val="en-US" w:eastAsia="zh-TW"/>
                      </w:rPr>
                    </w:rPrChange>
                  </w:rPr>
                  <w:delText>完整备份</w:delText>
                </w:r>
              </w:del>
            </w:ins>
          </w:p>
          <w:p w14:paraId="7A369437" w14:textId="30A71E54" w:rsidR="00157C66" w:rsidRPr="00876437" w:rsidDel="007A2A57" w:rsidRDefault="00157C66" w:rsidP="00157C66">
            <w:pPr>
              <w:widowControl w:val="0"/>
              <w:spacing w:after="0" w:line="240" w:lineRule="auto"/>
              <w:rPr>
                <w:ins w:id="18365" w:author="Julio Li" w:date="2020-05-15T13:43:00Z"/>
                <w:del w:id="18366" w:author="Julio Li [2]" w:date="2020-09-08T11:42:00Z"/>
                <w:rFonts w:ascii="Arial" w:eastAsia="SimSun" w:hAnsi="Arial" w:cs="Arial"/>
                <w:kern w:val="2"/>
                <w:sz w:val="20"/>
                <w:szCs w:val="20"/>
                <w:lang w:val="en-GB" w:eastAsia="zh-TW"/>
                <w:rPrChange w:id="18367" w:author="Kevin Gu" w:date="2020-05-18T10:36:00Z">
                  <w:rPr>
                    <w:ins w:id="18368" w:author="Julio Li" w:date="2020-05-15T13:43:00Z"/>
                    <w:del w:id="18369" w:author="Julio Li [2]" w:date="2020-09-08T11:42:00Z"/>
                    <w:rFonts w:ascii="Arial" w:eastAsia="SimSun" w:hAnsi="Arial" w:cs="Arial"/>
                    <w:kern w:val="2"/>
                    <w:sz w:val="20"/>
                    <w:szCs w:val="20"/>
                    <w:lang w:val="en-US" w:eastAsia="zh-TW"/>
                  </w:rPr>
                </w:rPrChange>
              </w:rPr>
            </w:pPr>
            <w:ins w:id="18370" w:author="Julio Li" w:date="2020-05-15T13:43:00Z">
              <w:del w:id="18371" w:author="Julio Li [2]" w:date="2020-09-08T11:42:00Z">
                <w:r w:rsidRPr="00876437" w:rsidDel="007A2A57">
                  <w:rPr>
                    <w:rFonts w:ascii="Arial" w:eastAsia="SimSun" w:hAnsi="SimSun" w:cs="Arial"/>
                    <w:kern w:val="2"/>
                    <w:sz w:val="20"/>
                    <w:szCs w:val="20"/>
                    <w:lang w:val="en-GB" w:eastAsia="zh-CN"/>
                    <w:rPrChange w:id="18372" w:author="Kevin Gu" w:date="2020-05-18T10:36:00Z">
                      <w:rPr>
                        <w:rFonts w:ascii="Arial" w:eastAsia="SimSun" w:hAnsi="SimSun" w:cs="Arial"/>
                        <w:kern w:val="2"/>
                        <w:sz w:val="20"/>
                        <w:szCs w:val="20"/>
                        <w:lang w:val="en-US" w:eastAsia="zh-CN"/>
                      </w:rPr>
                    </w:rPrChange>
                  </w:rPr>
                  <w:delText>(6 Months and 12 Months)</w:delText>
                </w:r>
              </w:del>
            </w:ins>
          </w:p>
        </w:tc>
      </w:tr>
      <w:tr w:rsidR="00157C66" w:rsidRPr="00876437" w:rsidDel="007A2A57" w14:paraId="2D78AC42" w14:textId="3BEBCBF3" w:rsidTr="0072707E">
        <w:trPr>
          <w:ins w:id="18373" w:author="Julio Li" w:date="2020-05-15T13:43:00Z"/>
          <w:del w:id="18374" w:author="Julio Li [2]" w:date="2020-09-08T11:42:00Z"/>
        </w:trPr>
        <w:tc>
          <w:tcPr>
            <w:tcW w:w="2531" w:type="dxa"/>
          </w:tcPr>
          <w:p w14:paraId="44B61B7A" w14:textId="6DF6BDBC" w:rsidR="00157C66" w:rsidRPr="00876437" w:rsidDel="007A2A57" w:rsidRDefault="00157C66" w:rsidP="00157C66">
            <w:pPr>
              <w:widowControl w:val="0"/>
              <w:spacing w:after="0" w:line="240" w:lineRule="auto"/>
              <w:rPr>
                <w:ins w:id="18375" w:author="Julio Li" w:date="2020-05-15T13:43:00Z"/>
                <w:del w:id="18376" w:author="Julio Li [2]" w:date="2020-09-08T11:42:00Z"/>
                <w:rFonts w:ascii="Arial" w:eastAsia="SimSun" w:hAnsi="Arial" w:cs="Arial"/>
                <w:kern w:val="2"/>
                <w:sz w:val="20"/>
                <w:szCs w:val="20"/>
                <w:lang w:val="en-GB" w:eastAsia="zh-CN"/>
                <w:rPrChange w:id="18377" w:author="Kevin Gu" w:date="2020-05-18T10:36:00Z">
                  <w:rPr>
                    <w:ins w:id="18378" w:author="Julio Li" w:date="2020-05-15T13:43:00Z"/>
                    <w:del w:id="18379" w:author="Julio Li [2]" w:date="2020-09-08T11:42:00Z"/>
                    <w:rFonts w:ascii="Arial" w:eastAsia="SimSun" w:hAnsi="Arial" w:cs="Arial"/>
                    <w:kern w:val="2"/>
                    <w:sz w:val="20"/>
                    <w:szCs w:val="20"/>
                    <w:lang w:val="en-US" w:eastAsia="zh-CN"/>
                  </w:rPr>
                </w:rPrChange>
              </w:rPr>
            </w:pPr>
            <w:ins w:id="18380" w:author="Julio Li" w:date="2020-05-15T13:43:00Z">
              <w:del w:id="18381" w:author="Julio Li [2]" w:date="2020-09-08T11:42:00Z">
                <w:r w:rsidRPr="00876437" w:rsidDel="007A2A57">
                  <w:rPr>
                    <w:rFonts w:ascii="Arial" w:eastAsia="SimSun" w:hAnsi="Arial" w:cs="Arial"/>
                    <w:kern w:val="2"/>
                    <w:sz w:val="20"/>
                    <w:szCs w:val="20"/>
                    <w:lang w:val="en-GB" w:eastAsia="zh-CN"/>
                    <w:rPrChange w:id="18382" w:author="Kevin Gu" w:date="2020-05-18T10:36:00Z">
                      <w:rPr>
                        <w:rFonts w:ascii="Arial" w:eastAsia="SimSun" w:hAnsi="Arial" w:cs="Arial"/>
                        <w:kern w:val="2"/>
                        <w:sz w:val="20"/>
                        <w:szCs w:val="20"/>
                        <w:lang w:val="en-US" w:eastAsia="zh-CN"/>
                      </w:rPr>
                    </w:rPrChange>
                  </w:rPr>
                  <w:delText>Production Network Log &amp;</w:delText>
                </w:r>
              </w:del>
            </w:ins>
          </w:p>
          <w:p w14:paraId="1948F296" w14:textId="171FF56D" w:rsidR="00157C66" w:rsidRPr="00876437" w:rsidDel="007A2A57" w:rsidRDefault="00157C66" w:rsidP="00157C66">
            <w:pPr>
              <w:widowControl w:val="0"/>
              <w:spacing w:after="0" w:line="240" w:lineRule="auto"/>
              <w:rPr>
                <w:ins w:id="18383" w:author="Julio Li" w:date="2020-05-15T13:43:00Z"/>
                <w:del w:id="18384" w:author="Julio Li [2]" w:date="2020-09-08T11:42:00Z"/>
                <w:rFonts w:ascii="Arial" w:eastAsia="SimSun" w:hAnsi="Arial" w:cs="Arial"/>
                <w:kern w:val="2"/>
                <w:sz w:val="20"/>
                <w:szCs w:val="20"/>
                <w:lang w:val="en-GB" w:eastAsia="zh-CN"/>
                <w:rPrChange w:id="18385" w:author="Kevin Gu" w:date="2020-05-18T10:36:00Z">
                  <w:rPr>
                    <w:ins w:id="18386" w:author="Julio Li" w:date="2020-05-15T13:43:00Z"/>
                    <w:del w:id="18387" w:author="Julio Li [2]" w:date="2020-09-08T11:42:00Z"/>
                    <w:rFonts w:ascii="Arial" w:eastAsia="SimSun" w:hAnsi="Arial" w:cs="Arial"/>
                    <w:kern w:val="2"/>
                    <w:sz w:val="20"/>
                    <w:szCs w:val="20"/>
                    <w:lang w:val="en-US" w:eastAsia="zh-CN"/>
                  </w:rPr>
                </w:rPrChange>
              </w:rPr>
            </w:pPr>
            <w:ins w:id="18388" w:author="Julio Li" w:date="2020-05-15T13:43:00Z">
              <w:del w:id="18389" w:author="Julio Li [2]" w:date="2020-09-08T11:42:00Z">
                <w:r w:rsidRPr="00876437" w:rsidDel="007A2A57">
                  <w:rPr>
                    <w:rFonts w:ascii="Arial" w:eastAsia="SimSun" w:hAnsi="Arial" w:cs="Arial"/>
                    <w:kern w:val="2"/>
                    <w:sz w:val="20"/>
                    <w:szCs w:val="20"/>
                    <w:lang w:val="en-GB" w:eastAsia="zh-CN"/>
                    <w:rPrChange w:id="18390" w:author="Kevin Gu" w:date="2020-05-18T10:36:00Z">
                      <w:rPr>
                        <w:rFonts w:ascii="Arial" w:eastAsia="SimSun" w:hAnsi="Arial" w:cs="Arial"/>
                        <w:kern w:val="2"/>
                        <w:sz w:val="20"/>
                        <w:szCs w:val="20"/>
                        <w:lang w:val="en-US" w:eastAsia="zh-CN"/>
                      </w:rPr>
                    </w:rPrChange>
                  </w:rPr>
                  <w:delText>Firewall log</w:delText>
                </w:r>
              </w:del>
            </w:ins>
          </w:p>
          <w:p w14:paraId="1E8F211D" w14:textId="4E20AE78" w:rsidR="00157C66" w:rsidRPr="00876437" w:rsidDel="007A2A57" w:rsidRDefault="00157C66" w:rsidP="00157C66">
            <w:pPr>
              <w:widowControl w:val="0"/>
              <w:spacing w:after="0" w:line="240" w:lineRule="auto"/>
              <w:rPr>
                <w:ins w:id="18391" w:author="Julio Li" w:date="2020-05-15T13:43:00Z"/>
                <w:del w:id="18392" w:author="Julio Li [2]" w:date="2020-09-08T11:42:00Z"/>
                <w:rFonts w:ascii="Arial" w:eastAsia="SimSun" w:hAnsi="Arial" w:cs="Arial"/>
                <w:kern w:val="2"/>
                <w:sz w:val="20"/>
                <w:szCs w:val="20"/>
                <w:lang w:val="en-GB" w:eastAsia="zh-CN"/>
                <w:rPrChange w:id="18393" w:author="Kevin Gu" w:date="2020-05-18T10:36:00Z">
                  <w:rPr>
                    <w:ins w:id="18394" w:author="Julio Li" w:date="2020-05-15T13:43:00Z"/>
                    <w:del w:id="18395" w:author="Julio Li [2]" w:date="2020-09-08T11:42:00Z"/>
                    <w:rFonts w:ascii="Arial" w:eastAsia="SimSun" w:hAnsi="Arial" w:cs="Arial"/>
                    <w:kern w:val="2"/>
                    <w:sz w:val="20"/>
                    <w:szCs w:val="20"/>
                    <w:lang w:val="en-US" w:eastAsia="zh-CN"/>
                  </w:rPr>
                </w:rPrChange>
              </w:rPr>
            </w:pPr>
            <w:ins w:id="18396" w:author="Julio Li" w:date="2020-05-15T13:43:00Z">
              <w:del w:id="18397" w:author="Julio Li [2]" w:date="2020-09-08T11:42:00Z">
                <w:r w:rsidRPr="00876437" w:rsidDel="007A2A57">
                  <w:rPr>
                    <w:rFonts w:ascii="Arial" w:eastAsia="SimSun" w:hAnsi="SimSun" w:cs="Arial"/>
                    <w:kern w:val="2"/>
                    <w:sz w:val="20"/>
                    <w:szCs w:val="20"/>
                    <w:lang w:val="en-GB" w:eastAsia="zh-TW"/>
                    <w:rPrChange w:id="18398" w:author="Kevin Gu" w:date="2020-05-18T10:36:00Z">
                      <w:rPr>
                        <w:rFonts w:ascii="Arial" w:eastAsia="SimSun" w:hAnsi="SimSun" w:cs="Arial"/>
                        <w:kern w:val="2"/>
                        <w:sz w:val="20"/>
                        <w:szCs w:val="20"/>
                        <w:lang w:val="en-US" w:eastAsia="zh-TW"/>
                      </w:rPr>
                    </w:rPrChange>
                  </w:rPr>
                  <w:delText>生产区网络日志</w:delText>
                </w:r>
                <w:r w:rsidRPr="00876437" w:rsidDel="007A2A57">
                  <w:rPr>
                    <w:rFonts w:ascii="Arial" w:eastAsia="SimSun" w:hAnsi="SimSun" w:cs="Arial"/>
                    <w:kern w:val="2"/>
                    <w:sz w:val="20"/>
                    <w:szCs w:val="20"/>
                    <w:lang w:val="en-GB" w:eastAsia="zh-CN"/>
                    <w:rPrChange w:id="18399" w:author="Kevin Gu" w:date="2020-05-18T10:36:00Z">
                      <w:rPr>
                        <w:rFonts w:ascii="Arial" w:eastAsia="SimSun" w:hAnsi="SimSun" w:cs="Arial"/>
                        <w:kern w:val="2"/>
                        <w:sz w:val="20"/>
                        <w:szCs w:val="20"/>
                        <w:lang w:val="en-US" w:eastAsia="zh-CN"/>
                      </w:rPr>
                    </w:rPrChange>
                  </w:rPr>
                  <w:delText xml:space="preserve"> &amp; </w:delText>
                </w:r>
                <w:r w:rsidRPr="00876437" w:rsidDel="007A2A57">
                  <w:rPr>
                    <w:rFonts w:ascii="Arial" w:eastAsia="SimSun" w:hAnsi="SimSun" w:cs="Arial"/>
                    <w:kern w:val="2"/>
                    <w:sz w:val="20"/>
                    <w:szCs w:val="20"/>
                    <w:lang w:val="en-GB" w:eastAsia="zh-CN"/>
                    <w:rPrChange w:id="18400" w:author="Kevin Gu" w:date="2020-05-18T10:36:00Z">
                      <w:rPr>
                        <w:rFonts w:ascii="Arial" w:eastAsia="SimSun" w:hAnsi="SimSun" w:cs="Arial"/>
                        <w:kern w:val="2"/>
                        <w:sz w:val="20"/>
                        <w:szCs w:val="20"/>
                        <w:lang w:val="en-US" w:eastAsia="zh-CN"/>
                      </w:rPr>
                    </w:rPrChange>
                  </w:rPr>
                  <w:delText>防火墙日志</w:delText>
                </w:r>
              </w:del>
            </w:ins>
          </w:p>
        </w:tc>
        <w:tc>
          <w:tcPr>
            <w:tcW w:w="2073" w:type="dxa"/>
          </w:tcPr>
          <w:p w14:paraId="73F606FC" w14:textId="7535EBDA" w:rsidR="00157C66" w:rsidRPr="00876437" w:rsidDel="007A2A57" w:rsidRDefault="00157C66" w:rsidP="00157C66">
            <w:pPr>
              <w:widowControl w:val="0"/>
              <w:spacing w:after="0" w:line="240" w:lineRule="auto"/>
              <w:rPr>
                <w:ins w:id="18401" w:author="Julio Li" w:date="2020-05-15T13:43:00Z"/>
                <w:del w:id="18402" w:author="Julio Li [2]" w:date="2020-09-08T11:42:00Z"/>
                <w:rFonts w:ascii="Arial" w:eastAsia="SimSun" w:hAnsi="Arial" w:cs="Arial"/>
                <w:kern w:val="2"/>
                <w:sz w:val="20"/>
                <w:szCs w:val="20"/>
                <w:lang w:val="en-GB" w:eastAsia="zh-CN"/>
                <w:rPrChange w:id="18403" w:author="Kevin Gu" w:date="2020-05-18T10:36:00Z">
                  <w:rPr>
                    <w:ins w:id="18404" w:author="Julio Li" w:date="2020-05-15T13:43:00Z"/>
                    <w:del w:id="18405" w:author="Julio Li [2]" w:date="2020-09-08T11:42:00Z"/>
                    <w:rFonts w:ascii="Arial" w:eastAsia="SimSun" w:hAnsi="Arial" w:cs="Arial"/>
                    <w:kern w:val="2"/>
                    <w:sz w:val="20"/>
                    <w:szCs w:val="20"/>
                    <w:lang w:val="en-US" w:eastAsia="zh-CN"/>
                  </w:rPr>
                </w:rPrChange>
              </w:rPr>
            </w:pPr>
            <w:ins w:id="18406" w:author="Julio Li" w:date="2020-05-15T13:43:00Z">
              <w:del w:id="18407" w:author="Julio Li [2]" w:date="2020-09-08T11:42:00Z">
                <w:r w:rsidRPr="00876437" w:rsidDel="007A2A57">
                  <w:rPr>
                    <w:rFonts w:ascii="Arial" w:eastAsia="SimSun" w:hAnsi="Arial" w:cs="Arial"/>
                    <w:kern w:val="2"/>
                    <w:sz w:val="20"/>
                    <w:szCs w:val="20"/>
                    <w:lang w:val="en-GB" w:eastAsia="zh-CN"/>
                    <w:rPrChange w:id="18408" w:author="Kevin Gu" w:date="2020-05-18T10:36:00Z">
                      <w:rPr>
                        <w:rFonts w:ascii="Arial" w:eastAsia="SimSun" w:hAnsi="Arial" w:cs="Arial"/>
                        <w:kern w:val="2"/>
                        <w:sz w:val="20"/>
                        <w:szCs w:val="20"/>
                        <w:lang w:val="en-US" w:eastAsia="zh-CN"/>
                      </w:rPr>
                    </w:rPrChange>
                  </w:rPr>
                  <w:delText>Daily</w:delText>
                </w:r>
                <w:r w:rsidRPr="00876437" w:rsidDel="007A2A57">
                  <w:rPr>
                    <w:rFonts w:ascii="Arial" w:eastAsia="SimSun" w:hAnsi="Arial" w:cs="Arial"/>
                    <w:kern w:val="2"/>
                    <w:sz w:val="20"/>
                    <w:szCs w:val="20"/>
                    <w:lang w:val="en-GB" w:eastAsia="zh-TW"/>
                    <w:rPrChange w:id="18409" w:author="Kevin Gu" w:date="2020-05-18T10:36:00Z">
                      <w:rPr>
                        <w:rFonts w:ascii="Arial" w:eastAsia="SimSun" w:hAnsi="Arial" w:cs="Arial"/>
                        <w:kern w:val="2"/>
                        <w:sz w:val="20"/>
                        <w:szCs w:val="20"/>
                        <w:lang w:val="en-US" w:eastAsia="zh-TW"/>
                      </w:rPr>
                    </w:rPrChange>
                  </w:rPr>
                  <w:delText xml:space="preserve"> </w:delText>
                </w:r>
                <w:r w:rsidRPr="00876437" w:rsidDel="007A2A57">
                  <w:rPr>
                    <w:rFonts w:ascii="Arial" w:eastAsia="SimSun" w:hAnsi="SimSun" w:cs="Arial"/>
                    <w:kern w:val="2"/>
                    <w:sz w:val="20"/>
                    <w:szCs w:val="20"/>
                    <w:lang w:val="en-GB" w:eastAsia="zh-TW"/>
                    <w:rPrChange w:id="18410" w:author="Kevin Gu" w:date="2020-05-18T10:36:00Z">
                      <w:rPr>
                        <w:rFonts w:ascii="Arial" w:eastAsia="SimSun" w:hAnsi="SimSun" w:cs="Arial"/>
                        <w:kern w:val="2"/>
                        <w:sz w:val="20"/>
                        <w:szCs w:val="20"/>
                        <w:lang w:val="en-US" w:eastAsia="zh-TW"/>
                      </w:rPr>
                    </w:rPrChange>
                  </w:rPr>
                  <w:delText>每</w:delText>
                </w:r>
                <w:r w:rsidRPr="00876437" w:rsidDel="007A2A57">
                  <w:rPr>
                    <w:rFonts w:ascii="Arial" w:eastAsia="SimSun" w:hAnsi="SimSun" w:cs="Arial"/>
                    <w:kern w:val="2"/>
                    <w:sz w:val="20"/>
                    <w:szCs w:val="20"/>
                    <w:lang w:val="en-GB" w:eastAsia="zh-CN"/>
                    <w:rPrChange w:id="18411" w:author="Kevin Gu" w:date="2020-05-18T10:36:00Z">
                      <w:rPr>
                        <w:rFonts w:ascii="Arial" w:eastAsia="SimSun" w:hAnsi="SimSun" w:cs="Arial"/>
                        <w:kern w:val="2"/>
                        <w:sz w:val="20"/>
                        <w:szCs w:val="20"/>
                        <w:lang w:val="en-US" w:eastAsia="zh-CN"/>
                      </w:rPr>
                    </w:rPrChange>
                  </w:rPr>
                  <w:delText>天</w:delText>
                </w:r>
              </w:del>
            </w:ins>
          </w:p>
        </w:tc>
        <w:tc>
          <w:tcPr>
            <w:tcW w:w="3052" w:type="dxa"/>
          </w:tcPr>
          <w:p w14:paraId="4076ED41" w14:textId="0EB11E80" w:rsidR="00157C66" w:rsidRPr="00876437" w:rsidDel="007A2A57" w:rsidRDefault="00157C66" w:rsidP="00157C66">
            <w:pPr>
              <w:widowControl w:val="0"/>
              <w:spacing w:after="0" w:line="240" w:lineRule="auto"/>
              <w:rPr>
                <w:ins w:id="18412" w:author="Julio Li" w:date="2020-05-15T13:43:00Z"/>
                <w:del w:id="18413" w:author="Julio Li [2]" w:date="2020-09-08T11:42:00Z"/>
                <w:rFonts w:ascii="Arial" w:eastAsia="SimSun" w:hAnsi="Arial" w:cs="Arial"/>
                <w:kern w:val="2"/>
                <w:sz w:val="20"/>
                <w:szCs w:val="20"/>
                <w:lang w:val="en-GB" w:eastAsia="zh-TW"/>
                <w:rPrChange w:id="18414" w:author="Kevin Gu" w:date="2020-05-18T10:36:00Z">
                  <w:rPr>
                    <w:ins w:id="18415" w:author="Julio Li" w:date="2020-05-15T13:43:00Z"/>
                    <w:del w:id="18416" w:author="Julio Li [2]" w:date="2020-09-08T11:42:00Z"/>
                    <w:rFonts w:ascii="Arial" w:eastAsia="SimSun" w:hAnsi="Arial" w:cs="Arial"/>
                    <w:kern w:val="2"/>
                    <w:sz w:val="20"/>
                    <w:szCs w:val="20"/>
                    <w:lang w:val="en-US" w:eastAsia="zh-TW"/>
                  </w:rPr>
                </w:rPrChange>
              </w:rPr>
            </w:pPr>
            <w:ins w:id="18417" w:author="Julio Li" w:date="2020-05-15T13:43:00Z">
              <w:del w:id="18418" w:author="Julio Li [2]" w:date="2020-09-08T11:42:00Z">
                <w:r w:rsidRPr="00876437" w:rsidDel="007A2A57">
                  <w:rPr>
                    <w:rFonts w:ascii="Arial" w:eastAsia="SimSun" w:hAnsi="Arial" w:cs="Arial"/>
                    <w:kern w:val="2"/>
                    <w:sz w:val="20"/>
                    <w:szCs w:val="20"/>
                    <w:lang w:val="en-GB" w:eastAsia="zh-CN"/>
                    <w:rPrChange w:id="18419" w:author="Kevin Gu" w:date="2020-05-18T10:36:00Z">
                      <w:rPr>
                        <w:rFonts w:ascii="Arial" w:eastAsia="SimSun" w:hAnsi="Arial" w:cs="Arial"/>
                        <w:kern w:val="2"/>
                        <w:sz w:val="20"/>
                        <w:szCs w:val="20"/>
                        <w:lang w:val="en-US" w:eastAsia="zh-CN"/>
                      </w:rPr>
                    </w:rPrChange>
                  </w:rPr>
                  <w:delText>Full</w:delText>
                </w:r>
                <w:r w:rsidRPr="00876437" w:rsidDel="007A2A57">
                  <w:rPr>
                    <w:rFonts w:ascii="Arial" w:eastAsia="SimSun" w:hAnsi="Arial" w:cs="Arial"/>
                    <w:kern w:val="2"/>
                    <w:sz w:val="20"/>
                    <w:szCs w:val="20"/>
                    <w:lang w:val="en-GB" w:eastAsia="zh-TW"/>
                    <w:rPrChange w:id="18420" w:author="Kevin Gu" w:date="2020-05-18T10:36:00Z">
                      <w:rPr>
                        <w:rFonts w:ascii="Arial" w:eastAsia="SimSun" w:hAnsi="Arial" w:cs="Arial"/>
                        <w:kern w:val="2"/>
                        <w:sz w:val="20"/>
                        <w:szCs w:val="20"/>
                        <w:lang w:val="en-US" w:eastAsia="zh-TW"/>
                      </w:rPr>
                    </w:rPrChange>
                  </w:rPr>
                  <w:delText xml:space="preserve"> Backup </w:delText>
                </w:r>
                <w:r w:rsidRPr="00876437" w:rsidDel="007A2A57">
                  <w:rPr>
                    <w:rFonts w:ascii="Arial" w:eastAsia="SimSun" w:hAnsi="SimSun" w:cs="Arial"/>
                    <w:kern w:val="2"/>
                    <w:sz w:val="20"/>
                    <w:szCs w:val="20"/>
                    <w:lang w:val="en-GB" w:eastAsia="zh-TW"/>
                    <w:rPrChange w:id="18421" w:author="Kevin Gu" w:date="2020-05-18T10:36:00Z">
                      <w:rPr>
                        <w:rFonts w:ascii="Arial" w:eastAsia="SimSun" w:hAnsi="SimSun" w:cs="Arial"/>
                        <w:kern w:val="2"/>
                        <w:sz w:val="20"/>
                        <w:szCs w:val="20"/>
                        <w:lang w:val="en-US" w:eastAsia="zh-TW"/>
                      </w:rPr>
                    </w:rPrChange>
                  </w:rPr>
                  <w:delText>完整备份</w:delText>
                </w:r>
              </w:del>
            </w:ins>
          </w:p>
        </w:tc>
      </w:tr>
      <w:tr w:rsidR="00157C66" w:rsidRPr="00876437" w:rsidDel="007A2A57" w14:paraId="042BECBE" w14:textId="65340BEF" w:rsidTr="0072707E">
        <w:trPr>
          <w:ins w:id="18422" w:author="Julio Li" w:date="2020-05-15T13:43:00Z"/>
          <w:del w:id="18423" w:author="Julio Li [2]" w:date="2020-09-08T11:42:00Z"/>
        </w:trPr>
        <w:tc>
          <w:tcPr>
            <w:tcW w:w="2531" w:type="dxa"/>
          </w:tcPr>
          <w:p w14:paraId="09752B0F" w14:textId="5EB20E5E" w:rsidR="00157C66" w:rsidRPr="00876437" w:rsidDel="007A2A57" w:rsidRDefault="00157C66" w:rsidP="00157C66">
            <w:pPr>
              <w:widowControl w:val="0"/>
              <w:spacing w:after="0" w:line="240" w:lineRule="auto"/>
              <w:rPr>
                <w:ins w:id="18424" w:author="Julio Li" w:date="2020-05-15T13:43:00Z"/>
                <w:del w:id="18425" w:author="Julio Li [2]" w:date="2020-09-08T11:42:00Z"/>
                <w:rFonts w:ascii="Arial" w:eastAsia="SimSun" w:hAnsi="Arial" w:cs="Arial"/>
                <w:kern w:val="2"/>
                <w:sz w:val="20"/>
                <w:szCs w:val="20"/>
                <w:lang w:val="en-GB" w:eastAsia="zh-CN"/>
                <w:rPrChange w:id="18426" w:author="Kevin Gu" w:date="2020-05-18T10:36:00Z">
                  <w:rPr>
                    <w:ins w:id="18427" w:author="Julio Li" w:date="2020-05-15T13:43:00Z"/>
                    <w:del w:id="18428" w:author="Julio Li [2]" w:date="2020-09-08T11:42:00Z"/>
                    <w:rFonts w:ascii="Arial" w:eastAsia="SimSun" w:hAnsi="Arial" w:cs="Arial"/>
                    <w:kern w:val="2"/>
                    <w:sz w:val="20"/>
                    <w:szCs w:val="20"/>
                    <w:lang w:val="en-US" w:eastAsia="zh-CN"/>
                  </w:rPr>
                </w:rPrChange>
              </w:rPr>
            </w:pPr>
            <w:ins w:id="18429" w:author="Julio Li" w:date="2020-05-15T13:43:00Z">
              <w:del w:id="18430" w:author="Julio Li [2]" w:date="2020-09-08T11:42:00Z">
                <w:r w:rsidRPr="00876437" w:rsidDel="007A2A57">
                  <w:rPr>
                    <w:rFonts w:ascii="Arial" w:eastAsia="SimSun" w:hAnsi="Arial" w:cs="Arial"/>
                    <w:kern w:val="2"/>
                    <w:sz w:val="20"/>
                    <w:szCs w:val="20"/>
                    <w:lang w:val="en-GB" w:eastAsia="zh-CN"/>
                    <w:rPrChange w:id="18431" w:author="Kevin Gu" w:date="2020-05-18T10:36:00Z">
                      <w:rPr>
                        <w:rFonts w:ascii="Arial" w:eastAsia="SimSun" w:hAnsi="Arial" w:cs="Arial"/>
                        <w:kern w:val="2"/>
                        <w:sz w:val="20"/>
                        <w:szCs w:val="20"/>
                        <w:lang w:val="en-US" w:eastAsia="zh-CN"/>
                      </w:rPr>
                    </w:rPrChange>
                  </w:rPr>
                  <w:delText>Workstation OS system</w:delText>
                </w:r>
              </w:del>
            </w:ins>
          </w:p>
        </w:tc>
        <w:tc>
          <w:tcPr>
            <w:tcW w:w="2073" w:type="dxa"/>
          </w:tcPr>
          <w:p w14:paraId="6F019213" w14:textId="34D4BE5B" w:rsidR="00157C66" w:rsidRPr="00876437" w:rsidDel="007A2A57" w:rsidRDefault="00157C66" w:rsidP="00157C66">
            <w:pPr>
              <w:widowControl w:val="0"/>
              <w:spacing w:after="0" w:line="240" w:lineRule="auto"/>
              <w:rPr>
                <w:ins w:id="18432" w:author="Julio Li" w:date="2020-05-15T13:43:00Z"/>
                <w:del w:id="18433" w:author="Julio Li [2]" w:date="2020-09-08T11:42:00Z"/>
                <w:rFonts w:ascii="Arial" w:eastAsia="SimSun" w:hAnsi="Arial" w:cs="Arial"/>
                <w:kern w:val="2"/>
                <w:sz w:val="20"/>
                <w:szCs w:val="20"/>
                <w:lang w:val="en-GB" w:eastAsia="zh-CN"/>
                <w:rPrChange w:id="18434" w:author="Kevin Gu" w:date="2020-05-18T10:36:00Z">
                  <w:rPr>
                    <w:ins w:id="18435" w:author="Julio Li" w:date="2020-05-15T13:43:00Z"/>
                    <w:del w:id="18436" w:author="Julio Li [2]" w:date="2020-09-08T11:42:00Z"/>
                    <w:rFonts w:ascii="Arial" w:eastAsia="SimSun" w:hAnsi="Arial" w:cs="Arial"/>
                    <w:kern w:val="2"/>
                    <w:sz w:val="20"/>
                    <w:szCs w:val="20"/>
                    <w:lang w:val="en-US" w:eastAsia="zh-CN"/>
                  </w:rPr>
                </w:rPrChange>
              </w:rPr>
            </w:pPr>
            <w:ins w:id="18437" w:author="Julio Li" w:date="2020-05-15T13:43:00Z">
              <w:del w:id="18438" w:author="Julio Li [2]" w:date="2020-09-08T11:42:00Z">
                <w:r w:rsidRPr="00876437" w:rsidDel="007A2A57">
                  <w:rPr>
                    <w:rFonts w:ascii="Arial" w:eastAsia="SimSun" w:hAnsi="Arial" w:cs="Arial" w:hint="eastAsia"/>
                    <w:kern w:val="2"/>
                    <w:sz w:val="20"/>
                    <w:szCs w:val="20"/>
                    <w:lang w:val="en-GB" w:eastAsia="zh-CN"/>
                    <w:rPrChange w:id="18439" w:author="Kevin Gu" w:date="2020-05-18T10:36:00Z">
                      <w:rPr>
                        <w:rFonts w:ascii="Arial" w:eastAsia="SimSun" w:hAnsi="Arial" w:cs="Arial" w:hint="eastAsia"/>
                        <w:kern w:val="2"/>
                        <w:sz w:val="20"/>
                        <w:szCs w:val="20"/>
                        <w:lang w:val="en-US" w:eastAsia="zh-CN"/>
                      </w:rPr>
                    </w:rPrChange>
                  </w:rPr>
                  <w:delText>系统和软件安装完成</w:delText>
                </w:r>
              </w:del>
            </w:ins>
          </w:p>
        </w:tc>
        <w:tc>
          <w:tcPr>
            <w:tcW w:w="3052" w:type="dxa"/>
          </w:tcPr>
          <w:p w14:paraId="2A4DC283" w14:textId="183C87D7" w:rsidR="00157C66" w:rsidRPr="00876437" w:rsidDel="007A2A57" w:rsidRDefault="00157C66" w:rsidP="00157C66">
            <w:pPr>
              <w:widowControl w:val="0"/>
              <w:spacing w:after="0" w:line="240" w:lineRule="auto"/>
              <w:rPr>
                <w:ins w:id="18440" w:author="Julio Li" w:date="2020-05-15T13:43:00Z"/>
                <w:del w:id="18441" w:author="Julio Li [2]" w:date="2020-09-08T11:42:00Z"/>
                <w:rFonts w:ascii="Arial" w:eastAsia="SimSun" w:hAnsi="Arial" w:cs="Arial"/>
                <w:kern w:val="2"/>
                <w:sz w:val="20"/>
                <w:szCs w:val="20"/>
                <w:lang w:val="en-GB" w:eastAsia="zh-CN"/>
                <w:rPrChange w:id="18442" w:author="Kevin Gu" w:date="2020-05-18T10:36:00Z">
                  <w:rPr>
                    <w:ins w:id="18443" w:author="Julio Li" w:date="2020-05-15T13:43:00Z"/>
                    <w:del w:id="18444" w:author="Julio Li [2]" w:date="2020-09-08T11:42:00Z"/>
                    <w:rFonts w:ascii="Arial" w:eastAsia="SimSun" w:hAnsi="Arial" w:cs="Arial"/>
                    <w:kern w:val="2"/>
                    <w:sz w:val="20"/>
                    <w:szCs w:val="20"/>
                    <w:lang w:val="en-US" w:eastAsia="zh-CN"/>
                  </w:rPr>
                </w:rPrChange>
              </w:rPr>
            </w:pPr>
            <w:ins w:id="18445" w:author="Julio Li" w:date="2020-05-15T13:43:00Z">
              <w:del w:id="18446" w:author="Julio Li [2]" w:date="2020-09-08T11:42:00Z">
                <w:r w:rsidRPr="00876437" w:rsidDel="007A2A57">
                  <w:rPr>
                    <w:rFonts w:ascii="Arial" w:eastAsia="SimSun" w:hAnsi="Arial" w:cs="Arial"/>
                    <w:kern w:val="2"/>
                    <w:sz w:val="20"/>
                    <w:szCs w:val="20"/>
                    <w:lang w:val="en-GB" w:eastAsia="zh-CN"/>
                    <w:rPrChange w:id="18447" w:author="Kevin Gu" w:date="2020-05-18T10:36:00Z">
                      <w:rPr>
                        <w:rFonts w:ascii="Arial" w:eastAsia="SimSun" w:hAnsi="Arial" w:cs="Arial"/>
                        <w:kern w:val="2"/>
                        <w:sz w:val="20"/>
                        <w:szCs w:val="20"/>
                        <w:lang w:val="en-US" w:eastAsia="zh-CN"/>
                      </w:rPr>
                    </w:rPrChange>
                  </w:rPr>
                  <w:delText xml:space="preserve">System patition backup </w:delText>
                </w:r>
                <w:r w:rsidRPr="00876437" w:rsidDel="007A2A57">
                  <w:rPr>
                    <w:rFonts w:ascii="Arial" w:eastAsia="SimSun" w:hAnsi="Arial" w:cs="Arial" w:hint="eastAsia"/>
                    <w:kern w:val="2"/>
                    <w:sz w:val="20"/>
                    <w:szCs w:val="20"/>
                    <w:lang w:val="en-GB" w:eastAsia="zh-CN"/>
                    <w:rPrChange w:id="18448" w:author="Kevin Gu" w:date="2020-05-18T10:36:00Z">
                      <w:rPr>
                        <w:rFonts w:ascii="Arial" w:eastAsia="SimSun" w:hAnsi="Arial" w:cs="Arial" w:hint="eastAsia"/>
                        <w:kern w:val="2"/>
                        <w:sz w:val="20"/>
                        <w:szCs w:val="20"/>
                        <w:lang w:val="en-US" w:eastAsia="zh-CN"/>
                      </w:rPr>
                    </w:rPrChange>
                  </w:rPr>
                  <w:delText>系统分区备份</w:delText>
                </w:r>
              </w:del>
            </w:ins>
          </w:p>
        </w:tc>
      </w:tr>
      <w:tr w:rsidR="00157C66" w:rsidRPr="00876437" w:rsidDel="007A2A57" w14:paraId="6BD558B2" w14:textId="13BFD6ED" w:rsidTr="0072707E">
        <w:trPr>
          <w:ins w:id="18449" w:author="Julio Li" w:date="2020-05-15T13:43:00Z"/>
          <w:del w:id="18450" w:author="Julio Li [2]" w:date="2020-09-08T11:42:00Z"/>
        </w:trPr>
        <w:tc>
          <w:tcPr>
            <w:tcW w:w="2531" w:type="dxa"/>
          </w:tcPr>
          <w:p w14:paraId="2425DDA3" w14:textId="4F3C0BB3" w:rsidR="00157C66" w:rsidRPr="00876437" w:rsidDel="007A2A57" w:rsidRDefault="00157C66" w:rsidP="00157C66">
            <w:pPr>
              <w:widowControl w:val="0"/>
              <w:spacing w:after="0" w:line="240" w:lineRule="auto"/>
              <w:rPr>
                <w:ins w:id="18451" w:author="Julio Li" w:date="2020-05-15T13:43:00Z"/>
                <w:del w:id="18452" w:author="Julio Li [2]" w:date="2020-09-08T11:42:00Z"/>
                <w:rFonts w:ascii="Arial" w:eastAsia="SimSun" w:hAnsi="Arial" w:cs="Arial"/>
                <w:kern w:val="2"/>
                <w:sz w:val="20"/>
                <w:szCs w:val="20"/>
                <w:lang w:val="en-GB" w:eastAsia="zh-CN"/>
                <w:rPrChange w:id="18453" w:author="Kevin Gu" w:date="2020-05-18T10:36:00Z">
                  <w:rPr>
                    <w:ins w:id="18454" w:author="Julio Li" w:date="2020-05-15T13:43:00Z"/>
                    <w:del w:id="18455" w:author="Julio Li [2]" w:date="2020-09-08T11:42:00Z"/>
                    <w:rFonts w:ascii="Arial" w:eastAsia="SimSun" w:hAnsi="Arial" w:cs="Arial"/>
                    <w:kern w:val="2"/>
                    <w:sz w:val="20"/>
                    <w:szCs w:val="20"/>
                    <w:lang w:val="en-US" w:eastAsia="zh-CN"/>
                  </w:rPr>
                </w:rPrChange>
              </w:rPr>
            </w:pPr>
            <w:ins w:id="18456" w:author="Julio Li" w:date="2020-05-15T13:43:00Z">
              <w:del w:id="18457" w:author="Julio Li [2]" w:date="2020-09-08T11:42:00Z">
                <w:r w:rsidRPr="00876437" w:rsidDel="007A2A57">
                  <w:rPr>
                    <w:rFonts w:ascii="Arial" w:eastAsia="SimSun" w:hAnsi="Arial" w:cs="Arial"/>
                    <w:kern w:val="2"/>
                    <w:sz w:val="20"/>
                    <w:szCs w:val="20"/>
                    <w:lang w:val="en-GB" w:eastAsia="zh-CN"/>
                    <w:rPrChange w:id="18458" w:author="Kevin Gu" w:date="2020-05-18T10:36:00Z">
                      <w:rPr>
                        <w:rFonts w:ascii="Arial" w:eastAsia="SimSun" w:hAnsi="Arial" w:cs="Arial"/>
                        <w:kern w:val="2"/>
                        <w:sz w:val="20"/>
                        <w:szCs w:val="20"/>
                        <w:lang w:val="en-US" w:eastAsia="zh-CN"/>
                      </w:rPr>
                    </w:rPrChange>
                  </w:rPr>
                  <w:delText>Server OS System</w:delText>
                </w:r>
              </w:del>
            </w:ins>
          </w:p>
        </w:tc>
        <w:tc>
          <w:tcPr>
            <w:tcW w:w="2073" w:type="dxa"/>
          </w:tcPr>
          <w:p w14:paraId="5BB47AEC" w14:textId="3FAB2548" w:rsidR="00157C66" w:rsidRPr="00876437" w:rsidDel="007A2A57" w:rsidRDefault="00157C66" w:rsidP="00157C66">
            <w:pPr>
              <w:widowControl w:val="0"/>
              <w:spacing w:after="0" w:line="240" w:lineRule="auto"/>
              <w:rPr>
                <w:ins w:id="18459" w:author="Julio Li" w:date="2020-05-15T13:43:00Z"/>
                <w:del w:id="18460" w:author="Julio Li [2]" w:date="2020-09-08T11:42:00Z"/>
                <w:rFonts w:ascii="Arial" w:eastAsia="SimSun" w:hAnsi="Arial" w:cs="Arial"/>
                <w:kern w:val="2"/>
                <w:sz w:val="20"/>
                <w:szCs w:val="20"/>
                <w:lang w:val="en-GB" w:eastAsia="zh-CN"/>
                <w:rPrChange w:id="18461" w:author="Kevin Gu" w:date="2020-05-18T10:36:00Z">
                  <w:rPr>
                    <w:ins w:id="18462" w:author="Julio Li" w:date="2020-05-15T13:43:00Z"/>
                    <w:del w:id="18463" w:author="Julio Li [2]" w:date="2020-09-08T11:42:00Z"/>
                    <w:rFonts w:ascii="Arial" w:eastAsia="SimSun" w:hAnsi="Arial" w:cs="Arial"/>
                    <w:kern w:val="2"/>
                    <w:sz w:val="20"/>
                    <w:szCs w:val="20"/>
                    <w:lang w:val="en-US" w:eastAsia="zh-CN"/>
                  </w:rPr>
                </w:rPrChange>
              </w:rPr>
            </w:pPr>
            <w:ins w:id="18464" w:author="Julio Li" w:date="2020-05-15T13:43:00Z">
              <w:del w:id="18465" w:author="Julio Li [2]" w:date="2020-09-08T11:42:00Z">
                <w:r w:rsidRPr="00876437" w:rsidDel="007A2A57">
                  <w:rPr>
                    <w:rFonts w:ascii="Arial" w:eastAsia="SimSun" w:hAnsi="Arial" w:cs="Arial"/>
                    <w:kern w:val="2"/>
                    <w:sz w:val="20"/>
                    <w:szCs w:val="20"/>
                    <w:lang w:val="en-GB" w:eastAsia="zh-CN"/>
                    <w:rPrChange w:id="18466" w:author="Kevin Gu" w:date="2020-05-18T10:36:00Z">
                      <w:rPr>
                        <w:rFonts w:ascii="Arial" w:eastAsia="SimSun" w:hAnsi="Arial" w:cs="Arial"/>
                        <w:kern w:val="2"/>
                        <w:sz w:val="20"/>
                        <w:szCs w:val="20"/>
                        <w:lang w:val="en-US" w:eastAsia="zh-CN"/>
                      </w:rPr>
                    </w:rPrChange>
                  </w:rPr>
                  <w:delText xml:space="preserve">Daily </w:delText>
                </w:r>
                <w:r w:rsidRPr="00876437" w:rsidDel="007A2A57">
                  <w:rPr>
                    <w:rFonts w:ascii="Arial" w:eastAsia="SimSun" w:hAnsi="Arial" w:cs="Arial" w:hint="eastAsia"/>
                    <w:kern w:val="2"/>
                    <w:sz w:val="20"/>
                    <w:szCs w:val="20"/>
                    <w:lang w:val="en-GB" w:eastAsia="zh-CN"/>
                    <w:rPrChange w:id="18467" w:author="Kevin Gu" w:date="2020-05-18T10:36:00Z">
                      <w:rPr>
                        <w:rFonts w:ascii="Arial" w:eastAsia="SimSun" w:hAnsi="Arial" w:cs="Arial" w:hint="eastAsia"/>
                        <w:kern w:val="2"/>
                        <w:sz w:val="20"/>
                        <w:szCs w:val="20"/>
                        <w:lang w:val="en-US" w:eastAsia="zh-CN"/>
                      </w:rPr>
                    </w:rPrChange>
                  </w:rPr>
                  <w:delText>每天</w:delText>
                </w:r>
              </w:del>
            </w:ins>
          </w:p>
        </w:tc>
        <w:tc>
          <w:tcPr>
            <w:tcW w:w="3052" w:type="dxa"/>
          </w:tcPr>
          <w:p w14:paraId="35DC9F3B" w14:textId="4FFF6483" w:rsidR="00157C66" w:rsidRPr="00876437" w:rsidDel="007A2A57" w:rsidRDefault="00157C66" w:rsidP="00157C66">
            <w:pPr>
              <w:widowControl w:val="0"/>
              <w:spacing w:after="0" w:line="240" w:lineRule="auto"/>
              <w:rPr>
                <w:ins w:id="18468" w:author="Julio Li" w:date="2020-05-15T13:43:00Z"/>
                <w:del w:id="18469" w:author="Julio Li [2]" w:date="2020-09-08T11:42:00Z"/>
                <w:rFonts w:ascii="Arial" w:eastAsia="SimSun" w:hAnsi="Arial" w:cs="Arial"/>
                <w:kern w:val="2"/>
                <w:sz w:val="20"/>
                <w:szCs w:val="20"/>
                <w:lang w:val="en-GB" w:eastAsia="zh-CN"/>
                <w:rPrChange w:id="18470" w:author="Kevin Gu" w:date="2020-05-18T10:36:00Z">
                  <w:rPr>
                    <w:ins w:id="18471" w:author="Julio Li" w:date="2020-05-15T13:43:00Z"/>
                    <w:del w:id="18472" w:author="Julio Li [2]" w:date="2020-09-08T11:42:00Z"/>
                    <w:rFonts w:ascii="Arial" w:eastAsia="SimSun" w:hAnsi="Arial" w:cs="Arial"/>
                    <w:kern w:val="2"/>
                    <w:sz w:val="20"/>
                    <w:szCs w:val="20"/>
                    <w:lang w:val="en-US" w:eastAsia="zh-CN"/>
                  </w:rPr>
                </w:rPrChange>
              </w:rPr>
            </w:pPr>
            <w:ins w:id="18473" w:author="Julio Li" w:date="2020-05-15T13:43:00Z">
              <w:del w:id="18474" w:author="Julio Li [2]" w:date="2020-09-08T11:42:00Z">
                <w:r w:rsidRPr="00876437" w:rsidDel="007A2A57">
                  <w:rPr>
                    <w:rFonts w:ascii="Arial" w:eastAsia="SimSun" w:hAnsi="Arial" w:cs="Arial"/>
                    <w:kern w:val="2"/>
                    <w:sz w:val="20"/>
                    <w:szCs w:val="20"/>
                    <w:lang w:val="en-GB" w:eastAsia="zh-CN"/>
                    <w:rPrChange w:id="18475" w:author="Kevin Gu" w:date="2020-05-18T10:36:00Z">
                      <w:rPr>
                        <w:rFonts w:ascii="Arial" w:eastAsia="SimSun" w:hAnsi="Arial" w:cs="Arial"/>
                        <w:kern w:val="2"/>
                        <w:sz w:val="20"/>
                        <w:szCs w:val="20"/>
                        <w:lang w:val="en-US" w:eastAsia="zh-CN"/>
                      </w:rPr>
                    </w:rPrChange>
                  </w:rPr>
                  <w:delText xml:space="preserve">System patition backup </w:delText>
                </w:r>
                <w:r w:rsidRPr="00876437" w:rsidDel="007A2A57">
                  <w:rPr>
                    <w:rFonts w:ascii="Arial" w:eastAsia="SimSun" w:hAnsi="Arial" w:cs="Arial" w:hint="eastAsia"/>
                    <w:kern w:val="2"/>
                    <w:sz w:val="20"/>
                    <w:szCs w:val="20"/>
                    <w:lang w:val="en-GB" w:eastAsia="zh-CN"/>
                    <w:rPrChange w:id="18476" w:author="Kevin Gu" w:date="2020-05-18T10:36:00Z">
                      <w:rPr>
                        <w:rFonts w:ascii="Arial" w:eastAsia="SimSun" w:hAnsi="Arial" w:cs="Arial" w:hint="eastAsia"/>
                        <w:kern w:val="2"/>
                        <w:sz w:val="20"/>
                        <w:szCs w:val="20"/>
                        <w:lang w:val="en-US" w:eastAsia="zh-CN"/>
                      </w:rPr>
                    </w:rPrChange>
                  </w:rPr>
                  <w:delText>系统分区备份</w:delText>
                </w:r>
              </w:del>
            </w:ins>
          </w:p>
        </w:tc>
      </w:tr>
      <w:tr w:rsidR="00157C66" w:rsidRPr="00876437" w:rsidDel="007A2A57" w14:paraId="22CEDE8A" w14:textId="7F2BF57A" w:rsidTr="0072707E">
        <w:trPr>
          <w:ins w:id="18477" w:author="Julio Li" w:date="2020-05-15T13:43:00Z"/>
          <w:del w:id="18478" w:author="Julio Li [2]" w:date="2020-09-08T11:42:00Z"/>
        </w:trPr>
        <w:tc>
          <w:tcPr>
            <w:tcW w:w="2531" w:type="dxa"/>
          </w:tcPr>
          <w:p w14:paraId="72B8A2B1" w14:textId="7C738D06" w:rsidR="00157C66" w:rsidRPr="00876437" w:rsidDel="007A2A57" w:rsidRDefault="00157C66" w:rsidP="00157C66">
            <w:pPr>
              <w:widowControl w:val="0"/>
              <w:spacing w:after="0" w:line="240" w:lineRule="auto"/>
              <w:rPr>
                <w:ins w:id="18479" w:author="Julio Li" w:date="2020-05-15T13:43:00Z"/>
                <w:del w:id="18480" w:author="Julio Li [2]" w:date="2020-09-08T11:42:00Z"/>
                <w:rFonts w:ascii="Arial" w:eastAsia="SimSun" w:hAnsi="Arial" w:cs="Arial"/>
                <w:kern w:val="2"/>
                <w:sz w:val="20"/>
                <w:szCs w:val="20"/>
                <w:lang w:val="en-GB" w:eastAsia="zh-CN"/>
                <w:rPrChange w:id="18481" w:author="Kevin Gu" w:date="2020-05-18T10:36:00Z">
                  <w:rPr>
                    <w:ins w:id="18482" w:author="Julio Li" w:date="2020-05-15T13:43:00Z"/>
                    <w:del w:id="18483" w:author="Julio Li [2]" w:date="2020-09-08T11:42:00Z"/>
                    <w:rFonts w:ascii="Arial" w:eastAsia="SimSun" w:hAnsi="Arial" w:cs="Arial"/>
                    <w:kern w:val="2"/>
                    <w:sz w:val="20"/>
                    <w:szCs w:val="20"/>
                    <w:lang w:val="en-US" w:eastAsia="zh-CN"/>
                  </w:rPr>
                </w:rPrChange>
              </w:rPr>
            </w:pPr>
            <w:ins w:id="18484" w:author="Julio Li" w:date="2020-05-15T13:43:00Z">
              <w:del w:id="18485" w:author="Julio Li [2]" w:date="2020-09-08T11:42:00Z">
                <w:r w:rsidRPr="00876437" w:rsidDel="007A2A57">
                  <w:rPr>
                    <w:rFonts w:ascii="Arial" w:eastAsia="SimSun" w:hAnsi="Arial" w:cs="Arial"/>
                    <w:kern w:val="2"/>
                    <w:sz w:val="20"/>
                    <w:szCs w:val="20"/>
                    <w:lang w:val="en-GB" w:eastAsia="zh-CN"/>
                    <w:rPrChange w:id="18486" w:author="Kevin Gu" w:date="2020-05-18T10:36:00Z">
                      <w:rPr>
                        <w:rFonts w:ascii="Arial" w:eastAsia="SimSun" w:hAnsi="Arial" w:cs="Arial"/>
                        <w:kern w:val="2"/>
                        <w:sz w:val="20"/>
                        <w:szCs w:val="20"/>
                        <w:lang w:val="en-US" w:eastAsia="zh-CN"/>
                      </w:rPr>
                    </w:rPrChange>
                  </w:rPr>
                  <w:delText>Firewall configure</w:delText>
                </w:r>
              </w:del>
            </w:ins>
          </w:p>
          <w:p w14:paraId="30464E39" w14:textId="34F9E890" w:rsidR="00157C66" w:rsidRPr="00876437" w:rsidDel="007A2A57" w:rsidRDefault="00157C66" w:rsidP="00157C66">
            <w:pPr>
              <w:widowControl w:val="0"/>
              <w:spacing w:after="0" w:line="240" w:lineRule="auto"/>
              <w:rPr>
                <w:ins w:id="18487" w:author="Julio Li" w:date="2020-05-15T13:43:00Z"/>
                <w:del w:id="18488" w:author="Julio Li [2]" w:date="2020-09-08T11:42:00Z"/>
                <w:rFonts w:ascii="Arial" w:eastAsia="SimSun" w:hAnsi="Arial" w:cs="Arial"/>
                <w:kern w:val="2"/>
                <w:sz w:val="20"/>
                <w:szCs w:val="20"/>
                <w:lang w:val="en-GB" w:eastAsia="zh-CN"/>
                <w:rPrChange w:id="18489" w:author="Kevin Gu" w:date="2020-05-18T10:36:00Z">
                  <w:rPr>
                    <w:ins w:id="18490" w:author="Julio Li" w:date="2020-05-15T13:43:00Z"/>
                    <w:del w:id="18491" w:author="Julio Li [2]" w:date="2020-09-08T11:42:00Z"/>
                    <w:rFonts w:ascii="Arial" w:eastAsia="SimSun" w:hAnsi="Arial" w:cs="Arial"/>
                    <w:kern w:val="2"/>
                    <w:sz w:val="20"/>
                    <w:szCs w:val="20"/>
                    <w:lang w:val="en-US" w:eastAsia="zh-CN"/>
                  </w:rPr>
                </w:rPrChange>
              </w:rPr>
            </w:pPr>
            <w:ins w:id="18492" w:author="Julio Li" w:date="2020-05-15T13:43:00Z">
              <w:del w:id="18493" w:author="Julio Li [2]" w:date="2020-09-08T11:42:00Z">
                <w:r w:rsidRPr="00876437" w:rsidDel="007A2A57">
                  <w:rPr>
                    <w:rFonts w:ascii="Arial" w:eastAsia="SimSun" w:hAnsi="Arial" w:cs="Arial" w:hint="eastAsia"/>
                    <w:kern w:val="2"/>
                    <w:sz w:val="20"/>
                    <w:szCs w:val="20"/>
                    <w:lang w:val="en-GB" w:eastAsia="zh-CN"/>
                    <w:rPrChange w:id="18494" w:author="Kevin Gu" w:date="2020-05-18T10:36:00Z">
                      <w:rPr>
                        <w:rFonts w:ascii="Arial" w:eastAsia="SimSun" w:hAnsi="Arial" w:cs="Arial" w:hint="eastAsia"/>
                        <w:kern w:val="2"/>
                        <w:sz w:val="20"/>
                        <w:szCs w:val="20"/>
                        <w:lang w:val="en-US" w:eastAsia="zh-CN"/>
                      </w:rPr>
                    </w:rPrChange>
                  </w:rPr>
                  <w:delText>防火墙配置</w:delText>
                </w:r>
              </w:del>
            </w:ins>
          </w:p>
        </w:tc>
        <w:tc>
          <w:tcPr>
            <w:tcW w:w="2073" w:type="dxa"/>
          </w:tcPr>
          <w:p w14:paraId="1433A62B" w14:textId="15CB86A2" w:rsidR="00157C66" w:rsidRPr="00876437" w:rsidDel="007A2A57" w:rsidRDefault="00157C66" w:rsidP="00157C66">
            <w:pPr>
              <w:widowControl w:val="0"/>
              <w:spacing w:after="0" w:line="240" w:lineRule="auto"/>
              <w:jc w:val="left"/>
              <w:rPr>
                <w:ins w:id="18495" w:author="Julio Li" w:date="2020-05-15T13:43:00Z"/>
                <w:del w:id="18496" w:author="Julio Li [2]" w:date="2020-09-08T11:42:00Z"/>
                <w:rFonts w:ascii="Arial" w:eastAsia="SimSun" w:hAnsi="Arial" w:cs="Arial"/>
                <w:kern w:val="2"/>
                <w:sz w:val="20"/>
                <w:szCs w:val="20"/>
                <w:lang w:val="en-GB" w:eastAsia="zh-CN"/>
                <w:rPrChange w:id="18497" w:author="Kevin Gu" w:date="2020-05-18T10:36:00Z">
                  <w:rPr>
                    <w:ins w:id="18498" w:author="Julio Li" w:date="2020-05-15T13:43:00Z"/>
                    <w:del w:id="18499" w:author="Julio Li [2]" w:date="2020-09-08T11:42:00Z"/>
                    <w:rFonts w:ascii="Arial" w:eastAsia="SimSun" w:hAnsi="Arial" w:cs="Arial"/>
                    <w:kern w:val="2"/>
                    <w:sz w:val="20"/>
                    <w:szCs w:val="20"/>
                    <w:lang w:val="en-US" w:eastAsia="zh-CN"/>
                  </w:rPr>
                </w:rPrChange>
              </w:rPr>
            </w:pPr>
            <w:ins w:id="18500" w:author="Julio Li" w:date="2020-05-15T13:43:00Z">
              <w:del w:id="18501" w:author="Julio Li [2]" w:date="2020-09-08T11:42:00Z">
                <w:r w:rsidRPr="00876437" w:rsidDel="007A2A57">
                  <w:rPr>
                    <w:rFonts w:ascii="Arial" w:eastAsia="SimSun" w:hAnsi="Arial" w:cs="Arial"/>
                    <w:kern w:val="2"/>
                    <w:sz w:val="20"/>
                    <w:szCs w:val="20"/>
                    <w:lang w:val="en-GB" w:eastAsia="zh-CN"/>
                    <w:rPrChange w:id="18502" w:author="Kevin Gu" w:date="2020-05-18T10:36:00Z">
                      <w:rPr>
                        <w:rFonts w:ascii="Arial" w:eastAsia="SimSun" w:hAnsi="Arial" w:cs="Arial"/>
                        <w:kern w:val="2"/>
                        <w:sz w:val="20"/>
                        <w:szCs w:val="20"/>
                        <w:lang w:val="en-US" w:eastAsia="zh-CN"/>
                      </w:rPr>
                    </w:rPrChange>
                  </w:rPr>
                  <w:delText>Finish firewall install or configuration modification</w:delText>
                </w:r>
                <w:r w:rsidRPr="00876437" w:rsidDel="007A2A57">
                  <w:rPr>
                    <w:rFonts w:ascii="Arial" w:eastAsia="SimSun" w:hAnsi="Arial" w:cs="Arial" w:hint="eastAsia"/>
                    <w:kern w:val="2"/>
                    <w:sz w:val="20"/>
                    <w:szCs w:val="20"/>
                    <w:lang w:val="en-GB" w:eastAsia="zh-CN"/>
                    <w:rPrChange w:id="18503" w:author="Kevin Gu" w:date="2020-05-18T10:36:00Z">
                      <w:rPr>
                        <w:rFonts w:ascii="Arial" w:eastAsia="SimSun" w:hAnsi="Arial" w:cs="Arial" w:hint="eastAsia"/>
                        <w:kern w:val="2"/>
                        <w:sz w:val="20"/>
                        <w:szCs w:val="20"/>
                        <w:lang w:val="en-US" w:eastAsia="zh-CN"/>
                      </w:rPr>
                    </w:rPrChange>
                  </w:rPr>
                  <w:delText>完成防火墙安装设置和更改配置</w:delText>
                </w:r>
              </w:del>
            </w:ins>
          </w:p>
        </w:tc>
        <w:tc>
          <w:tcPr>
            <w:tcW w:w="3052" w:type="dxa"/>
          </w:tcPr>
          <w:p w14:paraId="1C7A81B6" w14:textId="38BE7F71" w:rsidR="00157C66" w:rsidRPr="00876437" w:rsidDel="007A2A57" w:rsidRDefault="00157C66" w:rsidP="00157C66">
            <w:pPr>
              <w:widowControl w:val="0"/>
              <w:spacing w:after="0" w:line="240" w:lineRule="auto"/>
              <w:rPr>
                <w:ins w:id="18504" w:author="Julio Li" w:date="2020-05-15T13:43:00Z"/>
                <w:del w:id="18505" w:author="Julio Li [2]" w:date="2020-09-08T11:42:00Z"/>
                <w:rFonts w:ascii="Arial" w:eastAsia="SimSun" w:hAnsi="Arial" w:cs="Arial"/>
                <w:kern w:val="2"/>
                <w:sz w:val="20"/>
                <w:szCs w:val="20"/>
                <w:lang w:val="en-GB" w:eastAsia="zh-CN"/>
                <w:rPrChange w:id="18506" w:author="Kevin Gu" w:date="2020-05-18T10:36:00Z">
                  <w:rPr>
                    <w:ins w:id="18507" w:author="Julio Li" w:date="2020-05-15T13:43:00Z"/>
                    <w:del w:id="18508" w:author="Julio Li [2]" w:date="2020-09-08T11:42:00Z"/>
                    <w:rFonts w:ascii="Arial" w:eastAsia="SimSun" w:hAnsi="Arial" w:cs="Arial"/>
                    <w:kern w:val="2"/>
                    <w:sz w:val="20"/>
                    <w:szCs w:val="20"/>
                    <w:lang w:val="en-US" w:eastAsia="zh-CN"/>
                  </w:rPr>
                </w:rPrChange>
              </w:rPr>
            </w:pPr>
            <w:ins w:id="18509" w:author="Julio Li" w:date="2020-05-15T13:43:00Z">
              <w:del w:id="18510" w:author="Julio Li [2]" w:date="2020-09-08T11:42:00Z">
                <w:r w:rsidRPr="00876437" w:rsidDel="007A2A57">
                  <w:rPr>
                    <w:rFonts w:ascii="Arial" w:eastAsia="SimSun" w:hAnsi="Arial" w:cs="Arial"/>
                    <w:kern w:val="2"/>
                    <w:sz w:val="20"/>
                    <w:szCs w:val="20"/>
                    <w:lang w:val="en-GB" w:eastAsia="zh-CN"/>
                    <w:rPrChange w:id="18511" w:author="Kevin Gu" w:date="2020-05-18T10:36:00Z">
                      <w:rPr>
                        <w:rFonts w:ascii="Arial" w:eastAsia="SimSun" w:hAnsi="Arial" w:cs="Arial"/>
                        <w:kern w:val="2"/>
                        <w:sz w:val="20"/>
                        <w:szCs w:val="20"/>
                        <w:lang w:val="en-US" w:eastAsia="zh-CN"/>
                      </w:rPr>
                    </w:rPrChange>
                  </w:rPr>
                  <w:delText xml:space="preserve">Full Backup </w:delText>
                </w:r>
                <w:r w:rsidRPr="00876437" w:rsidDel="007A2A57">
                  <w:rPr>
                    <w:rFonts w:ascii="Arial" w:eastAsia="SimSun" w:hAnsi="Arial" w:cs="Arial" w:hint="eastAsia"/>
                    <w:kern w:val="2"/>
                    <w:sz w:val="20"/>
                    <w:szCs w:val="20"/>
                    <w:lang w:val="en-GB" w:eastAsia="zh-CN"/>
                    <w:rPrChange w:id="18512" w:author="Kevin Gu" w:date="2020-05-18T10:36:00Z">
                      <w:rPr>
                        <w:rFonts w:ascii="Arial" w:eastAsia="SimSun" w:hAnsi="Arial" w:cs="Arial" w:hint="eastAsia"/>
                        <w:kern w:val="2"/>
                        <w:sz w:val="20"/>
                        <w:szCs w:val="20"/>
                        <w:lang w:val="en-US" w:eastAsia="zh-CN"/>
                      </w:rPr>
                    </w:rPrChange>
                  </w:rPr>
                  <w:delText>完整备份</w:delText>
                </w:r>
              </w:del>
            </w:ins>
          </w:p>
        </w:tc>
      </w:tr>
    </w:tbl>
    <w:p w14:paraId="5BD51721" w14:textId="60BBCEFC" w:rsidR="00157C66" w:rsidRPr="00876437" w:rsidDel="007A2A57" w:rsidRDefault="00157C66" w:rsidP="00157C66">
      <w:pPr>
        <w:rPr>
          <w:ins w:id="18513" w:author="Julio Li" w:date="2020-05-15T13:43:00Z"/>
          <w:del w:id="18514" w:author="Julio Li [2]" w:date="2020-09-08T11:44:00Z"/>
          <w:lang w:val="en-GB"/>
          <w:rPrChange w:id="18515" w:author="Kevin Gu" w:date="2020-05-18T10:36:00Z">
            <w:rPr>
              <w:ins w:id="18516" w:author="Julio Li" w:date="2020-05-15T13:43:00Z"/>
              <w:del w:id="18517" w:author="Julio Li [2]" w:date="2020-09-08T11:44:00Z"/>
              <w:lang w:val="en-US"/>
            </w:rPr>
          </w:rPrChange>
        </w:rPr>
      </w:pPr>
    </w:p>
    <w:p w14:paraId="6124B5C6" w14:textId="765812AC" w:rsidR="00157C66" w:rsidRPr="00876437" w:rsidDel="007A2A57" w:rsidRDefault="00157C66" w:rsidP="00157C66">
      <w:pPr>
        <w:pStyle w:val="Heading4"/>
        <w:rPr>
          <w:ins w:id="18518" w:author="Julio Li" w:date="2020-05-15T13:43:00Z"/>
          <w:del w:id="18519" w:author="Julio Li [2]" w:date="2020-09-08T11:44:00Z"/>
          <w:lang w:val="en-GB"/>
          <w:rPrChange w:id="18520" w:author="Kevin Gu" w:date="2020-05-18T10:36:00Z">
            <w:rPr>
              <w:ins w:id="18521" w:author="Julio Li" w:date="2020-05-15T13:43:00Z"/>
              <w:del w:id="18522" w:author="Julio Li [2]" w:date="2020-09-08T11:44:00Z"/>
            </w:rPr>
          </w:rPrChange>
        </w:rPr>
      </w:pPr>
      <w:ins w:id="18523" w:author="Julio Li" w:date="2020-05-15T13:43:00Z">
        <w:del w:id="18524" w:author="Julio Li [2]" w:date="2020-09-08T11:44:00Z">
          <w:r w:rsidRPr="00876437" w:rsidDel="007A2A57">
            <w:rPr>
              <w:lang w:val="en-GB"/>
              <w:rPrChange w:id="18525" w:author="Kevin Gu" w:date="2020-05-18T10:36:00Z">
                <w:rPr/>
              </w:rPrChange>
            </w:rPr>
            <w:delText>Target Servers</w:delText>
          </w:r>
          <w:r w:rsidRPr="00876437" w:rsidDel="007A2A57">
            <w:rPr>
              <w:rFonts w:hint="eastAsia"/>
              <w:lang w:val="en-GB"/>
              <w:rPrChange w:id="18526" w:author="Kevin Gu" w:date="2020-05-18T10:36:00Z">
                <w:rPr>
                  <w:rFonts w:hint="eastAsia"/>
                </w:rPr>
              </w:rPrChange>
            </w:rPr>
            <w:delText>目标服务器</w:delText>
          </w:r>
        </w:del>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4680"/>
        <w:gridCol w:w="2977"/>
      </w:tblGrid>
      <w:tr w:rsidR="00157C66" w:rsidRPr="00876437" w:rsidDel="007A2A57" w14:paraId="2B47556D" w14:textId="4BACC1B1" w:rsidTr="0072707E">
        <w:trPr>
          <w:ins w:id="18527" w:author="Julio Li" w:date="2020-05-15T13:43:00Z"/>
          <w:del w:id="18528" w:author="Julio Li [2]" w:date="2020-09-08T11:44:00Z"/>
        </w:trPr>
        <w:tc>
          <w:tcPr>
            <w:tcW w:w="468" w:type="dxa"/>
            <w:shd w:val="clear" w:color="auto" w:fill="C0C0C0"/>
          </w:tcPr>
          <w:p w14:paraId="3332334A" w14:textId="2BD135CA" w:rsidR="00157C66" w:rsidRPr="00876437" w:rsidDel="007A2A57" w:rsidRDefault="00157C66" w:rsidP="00157C66">
            <w:pPr>
              <w:widowControl w:val="0"/>
              <w:tabs>
                <w:tab w:val="left" w:pos="720"/>
              </w:tabs>
              <w:spacing w:after="0" w:line="240" w:lineRule="auto"/>
              <w:rPr>
                <w:ins w:id="18529" w:author="Julio Li" w:date="2020-05-15T13:43:00Z"/>
                <w:del w:id="18530" w:author="Julio Li [2]" w:date="2020-09-08T11:44:00Z"/>
                <w:rFonts w:ascii="Arial" w:eastAsia="SimSun" w:hAnsi="Arial" w:cs="Arial"/>
                <w:kern w:val="2"/>
                <w:sz w:val="20"/>
                <w:lang w:val="en-GB" w:eastAsia="zh-TW"/>
                <w:rPrChange w:id="18531" w:author="Kevin Gu" w:date="2020-05-18T10:36:00Z">
                  <w:rPr>
                    <w:ins w:id="18532" w:author="Julio Li" w:date="2020-05-15T13:43:00Z"/>
                    <w:del w:id="18533" w:author="Julio Li [2]" w:date="2020-09-08T11:44:00Z"/>
                    <w:rFonts w:ascii="Arial" w:eastAsia="SimSun" w:hAnsi="Arial" w:cs="Arial"/>
                    <w:kern w:val="2"/>
                    <w:sz w:val="20"/>
                    <w:lang w:val="en-US" w:eastAsia="zh-TW"/>
                  </w:rPr>
                </w:rPrChange>
              </w:rPr>
            </w:pPr>
          </w:p>
        </w:tc>
        <w:tc>
          <w:tcPr>
            <w:tcW w:w="4680" w:type="dxa"/>
            <w:shd w:val="clear" w:color="auto" w:fill="C0C0C0"/>
          </w:tcPr>
          <w:p w14:paraId="27E65A0D" w14:textId="5958D63E" w:rsidR="00157C66" w:rsidRPr="00876437" w:rsidDel="007A2A57" w:rsidRDefault="00157C66" w:rsidP="00157C66">
            <w:pPr>
              <w:widowControl w:val="0"/>
              <w:tabs>
                <w:tab w:val="left" w:pos="720"/>
              </w:tabs>
              <w:spacing w:after="0" w:line="240" w:lineRule="auto"/>
              <w:rPr>
                <w:ins w:id="18534" w:author="Julio Li" w:date="2020-05-15T13:43:00Z"/>
                <w:del w:id="18535" w:author="Julio Li [2]" w:date="2020-09-08T11:44:00Z"/>
                <w:rFonts w:ascii="Arial" w:eastAsia="SimSun" w:hAnsi="Arial" w:cs="Arial"/>
                <w:kern w:val="2"/>
                <w:sz w:val="20"/>
                <w:lang w:val="en-GB" w:eastAsia="zh-TW"/>
                <w:rPrChange w:id="18536" w:author="Kevin Gu" w:date="2020-05-18T10:36:00Z">
                  <w:rPr>
                    <w:ins w:id="18537" w:author="Julio Li" w:date="2020-05-15T13:43:00Z"/>
                    <w:del w:id="18538" w:author="Julio Li [2]" w:date="2020-09-08T11:44:00Z"/>
                    <w:rFonts w:ascii="Arial" w:eastAsia="SimSun" w:hAnsi="Arial" w:cs="Arial"/>
                    <w:kern w:val="2"/>
                    <w:sz w:val="20"/>
                    <w:lang w:val="en-US" w:eastAsia="zh-TW"/>
                  </w:rPr>
                </w:rPrChange>
              </w:rPr>
            </w:pPr>
            <w:ins w:id="18539" w:author="Julio Li" w:date="2020-05-15T13:43:00Z">
              <w:del w:id="18540" w:author="Julio Li [2]" w:date="2020-09-08T11:44:00Z">
                <w:r w:rsidRPr="00876437" w:rsidDel="007A2A57">
                  <w:rPr>
                    <w:rFonts w:ascii="Arial" w:eastAsia="SimSun" w:hAnsi="Arial" w:cs="Arial"/>
                    <w:kern w:val="2"/>
                    <w:sz w:val="20"/>
                    <w:lang w:val="en-GB" w:eastAsia="zh-TW"/>
                    <w:rPrChange w:id="18541" w:author="Kevin Gu" w:date="2020-05-18T10:36:00Z">
                      <w:rPr>
                        <w:rFonts w:ascii="Arial" w:eastAsia="SimSun" w:hAnsi="Arial" w:cs="Arial"/>
                        <w:kern w:val="2"/>
                        <w:sz w:val="20"/>
                        <w:lang w:val="en-US" w:eastAsia="zh-TW"/>
                      </w:rPr>
                    </w:rPrChange>
                  </w:rPr>
                  <w:delText xml:space="preserve">Server </w:delText>
                </w:r>
                <w:r w:rsidRPr="00876437" w:rsidDel="007A2A57">
                  <w:rPr>
                    <w:rFonts w:ascii="Arial" w:eastAsia="SimSun" w:hAnsi="SimSun" w:cs="Arial"/>
                    <w:kern w:val="2"/>
                    <w:sz w:val="20"/>
                    <w:lang w:val="en-GB" w:eastAsia="zh-TW"/>
                    <w:rPrChange w:id="18542" w:author="Kevin Gu" w:date="2020-05-18T10:36:00Z">
                      <w:rPr>
                        <w:rFonts w:ascii="Arial" w:eastAsia="SimSun" w:hAnsi="SimSun" w:cs="Arial"/>
                        <w:kern w:val="2"/>
                        <w:sz w:val="20"/>
                        <w:lang w:val="en-US" w:eastAsia="zh-TW"/>
                      </w:rPr>
                    </w:rPrChange>
                  </w:rPr>
                  <w:delText>服务器</w:delText>
                </w:r>
              </w:del>
            </w:ins>
          </w:p>
        </w:tc>
        <w:tc>
          <w:tcPr>
            <w:tcW w:w="2977" w:type="dxa"/>
            <w:shd w:val="clear" w:color="auto" w:fill="C0C0C0"/>
          </w:tcPr>
          <w:p w14:paraId="4B197917" w14:textId="4F069C73" w:rsidR="00157C66" w:rsidRPr="00876437" w:rsidDel="007A2A57" w:rsidRDefault="00157C66" w:rsidP="00157C66">
            <w:pPr>
              <w:widowControl w:val="0"/>
              <w:tabs>
                <w:tab w:val="left" w:pos="720"/>
              </w:tabs>
              <w:spacing w:after="0" w:line="240" w:lineRule="auto"/>
              <w:rPr>
                <w:ins w:id="18543" w:author="Julio Li" w:date="2020-05-15T13:43:00Z"/>
                <w:del w:id="18544" w:author="Julio Li [2]" w:date="2020-09-08T11:44:00Z"/>
                <w:rFonts w:ascii="Arial" w:eastAsia="SimSun" w:hAnsi="Arial" w:cs="Arial"/>
                <w:kern w:val="2"/>
                <w:sz w:val="20"/>
                <w:lang w:val="en-GB" w:eastAsia="zh-TW"/>
                <w:rPrChange w:id="18545" w:author="Kevin Gu" w:date="2020-05-18T10:36:00Z">
                  <w:rPr>
                    <w:ins w:id="18546" w:author="Julio Li" w:date="2020-05-15T13:43:00Z"/>
                    <w:del w:id="18547" w:author="Julio Li [2]" w:date="2020-09-08T11:44:00Z"/>
                    <w:rFonts w:ascii="Arial" w:eastAsia="SimSun" w:hAnsi="Arial" w:cs="Arial"/>
                    <w:kern w:val="2"/>
                    <w:sz w:val="20"/>
                    <w:lang w:val="en-US" w:eastAsia="zh-TW"/>
                  </w:rPr>
                </w:rPrChange>
              </w:rPr>
            </w:pPr>
            <w:ins w:id="18548" w:author="Julio Li" w:date="2020-05-15T13:43:00Z">
              <w:del w:id="18549" w:author="Julio Li [2]" w:date="2020-09-08T11:44:00Z">
                <w:r w:rsidRPr="00876437" w:rsidDel="007A2A57">
                  <w:rPr>
                    <w:rFonts w:ascii="Arial" w:eastAsia="SimSun" w:hAnsi="Arial" w:cs="Arial"/>
                    <w:kern w:val="2"/>
                    <w:sz w:val="20"/>
                    <w:lang w:val="en-GB" w:eastAsia="zh-TW"/>
                    <w:rPrChange w:id="18550" w:author="Kevin Gu" w:date="2020-05-18T10:36:00Z">
                      <w:rPr>
                        <w:rFonts w:ascii="Arial" w:eastAsia="SimSun" w:hAnsi="Arial" w:cs="Arial"/>
                        <w:kern w:val="2"/>
                        <w:sz w:val="20"/>
                        <w:lang w:val="en-US" w:eastAsia="zh-TW"/>
                      </w:rPr>
                    </w:rPrChange>
                  </w:rPr>
                  <w:delText>Max Capacity</w:delText>
                </w:r>
                <w:r w:rsidRPr="00876437" w:rsidDel="007A2A57">
                  <w:rPr>
                    <w:rFonts w:ascii="Arial" w:eastAsia="SimSun" w:hAnsi="SimSun" w:cs="Arial"/>
                    <w:kern w:val="2"/>
                    <w:sz w:val="20"/>
                    <w:lang w:val="en-GB" w:eastAsia="zh-TW"/>
                    <w:rPrChange w:id="18551" w:author="Kevin Gu" w:date="2020-05-18T10:36:00Z">
                      <w:rPr>
                        <w:rFonts w:ascii="Arial" w:eastAsia="SimSun" w:hAnsi="SimSun" w:cs="Arial"/>
                        <w:kern w:val="2"/>
                        <w:sz w:val="20"/>
                        <w:lang w:val="en-US" w:eastAsia="zh-TW"/>
                      </w:rPr>
                    </w:rPrChange>
                  </w:rPr>
                  <w:delText>最大容量</w:delText>
                </w:r>
                <w:r w:rsidRPr="00876437" w:rsidDel="007A2A57">
                  <w:rPr>
                    <w:rFonts w:ascii="Arial" w:eastAsia="SimSun" w:hAnsi="Arial" w:cs="Arial"/>
                    <w:kern w:val="2"/>
                    <w:sz w:val="20"/>
                    <w:lang w:val="en-GB" w:eastAsia="zh-TW"/>
                    <w:rPrChange w:id="18552" w:author="Kevin Gu" w:date="2020-05-18T10:36:00Z">
                      <w:rPr>
                        <w:rFonts w:ascii="Arial" w:eastAsia="SimSun" w:hAnsi="Arial" w:cs="Arial"/>
                        <w:kern w:val="2"/>
                        <w:sz w:val="20"/>
                        <w:lang w:val="en-US" w:eastAsia="zh-TW"/>
                      </w:rPr>
                    </w:rPrChange>
                  </w:rPr>
                  <w:delText xml:space="preserve">(GB) </w:delText>
                </w:r>
              </w:del>
            </w:ins>
          </w:p>
        </w:tc>
      </w:tr>
      <w:tr w:rsidR="00157C66" w:rsidRPr="00876437" w:rsidDel="007A2A57" w14:paraId="0D9ECC26" w14:textId="46EB7E4A" w:rsidTr="0072707E">
        <w:trPr>
          <w:ins w:id="18553" w:author="Julio Li" w:date="2020-05-15T13:43:00Z"/>
          <w:del w:id="18554" w:author="Julio Li [2]" w:date="2020-09-08T11:44:00Z"/>
        </w:trPr>
        <w:tc>
          <w:tcPr>
            <w:tcW w:w="468" w:type="dxa"/>
          </w:tcPr>
          <w:p w14:paraId="6AA509EA" w14:textId="4492A1D2" w:rsidR="00157C66" w:rsidRPr="00876437" w:rsidDel="007A2A57" w:rsidRDefault="00157C66" w:rsidP="00157C66">
            <w:pPr>
              <w:widowControl w:val="0"/>
              <w:tabs>
                <w:tab w:val="left" w:pos="720"/>
              </w:tabs>
              <w:spacing w:after="0" w:line="240" w:lineRule="auto"/>
              <w:rPr>
                <w:ins w:id="18555" w:author="Julio Li" w:date="2020-05-15T13:43:00Z"/>
                <w:del w:id="18556" w:author="Julio Li [2]" w:date="2020-09-08T11:44:00Z"/>
                <w:rFonts w:ascii="Arial" w:eastAsia="SimSun" w:hAnsi="Arial" w:cs="Arial"/>
                <w:kern w:val="2"/>
                <w:sz w:val="20"/>
                <w:lang w:val="en-GB" w:eastAsia="zh-TW"/>
                <w:rPrChange w:id="18557" w:author="Kevin Gu" w:date="2020-05-18T10:36:00Z">
                  <w:rPr>
                    <w:ins w:id="18558" w:author="Julio Li" w:date="2020-05-15T13:43:00Z"/>
                    <w:del w:id="18559" w:author="Julio Li [2]" w:date="2020-09-08T11:44:00Z"/>
                    <w:rFonts w:ascii="Arial" w:eastAsia="SimSun" w:hAnsi="Arial" w:cs="Arial"/>
                    <w:kern w:val="2"/>
                    <w:sz w:val="20"/>
                    <w:lang w:val="en-US" w:eastAsia="zh-TW"/>
                  </w:rPr>
                </w:rPrChange>
              </w:rPr>
            </w:pPr>
            <w:ins w:id="18560" w:author="Julio Li" w:date="2020-05-15T13:43:00Z">
              <w:del w:id="18561" w:author="Julio Li [2]" w:date="2020-09-08T11:44:00Z">
                <w:r w:rsidRPr="00876437" w:rsidDel="007A2A57">
                  <w:rPr>
                    <w:rFonts w:ascii="Arial" w:eastAsia="SimSun" w:hAnsi="Arial" w:cs="Arial"/>
                    <w:kern w:val="2"/>
                    <w:sz w:val="20"/>
                    <w:lang w:val="en-GB" w:eastAsia="zh-TW"/>
                    <w:rPrChange w:id="18562" w:author="Kevin Gu" w:date="2020-05-18T10:36:00Z">
                      <w:rPr>
                        <w:rFonts w:ascii="Arial" w:eastAsia="SimSun" w:hAnsi="Arial" w:cs="Arial"/>
                        <w:kern w:val="2"/>
                        <w:sz w:val="20"/>
                        <w:lang w:val="en-US" w:eastAsia="zh-TW"/>
                      </w:rPr>
                    </w:rPrChange>
                  </w:rPr>
                  <w:delText>a</w:delText>
                </w:r>
              </w:del>
            </w:ins>
          </w:p>
        </w:tc>
        <w:tc>
          <w:tcPr>
            <w:tcW w:w="4680" w:type="dxa"/>
          </w:tcPr>
          <w:p w14:paraId="587A559C" w14:textId="43A5CA0F" w:rsidR="00157C66" w:rsidRPr="00876437" w:rsidDel="007A2A57" w:rsidRDefault="00157C66" w:rsidP="00157C66">
            <w:pPr>
              <w:widowControl w:val="0"/>
              <w:tabs>
                <w:tab w:val="left" w:pos="720"/>
              </w:tabs>
              <w:spacing w:after="0" w:line="240" w:lineRule="auto"/>
              <w:rPr>
                <w:ins w:id="18563" w:author="Julio Li" w:date="2020-05-15T13:43:00Z"/>
                <w:del w:id="18564" w:author="Julio Li [2]" w:date="2020-09-08T11:44:00Z"/>
                <w:rFonts w:ascii="Arial" w:eastAsia="SimSun" w:hAnsi="Arial" w:cs="Arial"/>
                <w:kern w:val="2"/>
                <w:sz w:val="20"/>
                <w:szCs w:val="20"/>
                <w:lang w:val="en-GB" w:eastAsia="zh-TW"/>
                <w:rPrChange w:id="18565" w:author="Kevin Gu" w:date="2020-05-18T10:36:00Z">
                  <w:rPr>
                    <w:ins w:id="18566" w:author="Julio Li" w:date="2020-05-15T13:43:00Z"/>
                    <w:del w:id="18567" w:author="Julio Li [2]" w:date="2020-09-08T11:44:00Z"/>
                    <w:rFonts w:ascii="Arial" w:eastAsia="SimSun" w:hAnsi="Arial" w:cs="Arial"/>
                    <w:kern w:val="2"/>
                    <w:sz w:val="20"/>
                    <w:szCs w:val="20"/>
                    <w:lang w:val="en-US" w:eastAsia="zh-TW"/>
                  </w:rPr>
                </w:rPrChange>
              </w:rPr>
            </w:pPr>
            <w:ins w:id="18568" w:author="Julio Li" w:date="2020-05-15T13:43:00Z">
              <w:del w:id="18569" w:author="Julio Li [2]" w:date="2020-09-08T11:44:00Z">
                <w:r w:rsidRPr="00876437" w:rsidDel="007A2A57">
                  <w:rPr>
                    <w:rFonts w:ascii="Arial" w:eastAsia="SimSun" w:hAnsi="Arial" w:cs="Arial"/>
                    <w:kern w:val="2"/>
                    <w:sz w:val="20"/>
                    <w:szCs w:val="20"/>
                    <w:lang w:val="en-GB" w:eastAsia="zh-CN"/>
                    <w:rPrChange w:id="18570" w:author="Kevin Gu" w:date="2020-05-18T10:36:00Z">
                      <w:rPr>
                        <w:rFonts w:ascii="Arial" w:eastAsia="SimSun" w:hAnsi="Arial" w:cs="Arial"/>
                        <w:kern w:val="2"/>
                        <w:sz w:val="20"/>
                        <w:szCs w:val="20"/>
                        <w:lang w:val="en-US" w:eastAsia="zh-CN"/>
                      </w:rPr>
                    </w:rPrChange>
                  </w:rPr>
                  <w:delText>System patition of each computer</w:delText>
                </w:r>
              </w:del>
            </w:ins>
          </w:p>
        </w:tc>
        <w:tc>
          <w:tcPr>
            <w:tcW w:w="2977" w:type="dxa"/>
          </w:tcPr>
          <w:p w14:paraId="68332852" w14:textId="672D10D4" w:rsidR="00157C66" w:rsidRPr="00876437" w:rsidDel="007A2A57" w:rsidRDefault="00157C66" w:rsidP="00157C66">
            <w:pPr>
              <w:widowControl w:val="0"/>
              <w:tabs>
                <w:tab w:val="left" w:pos="720"/>
              </w:tabs>
              <w:spacing w:after="0" w:line="240" w:lineRule="auto"/>
              <w:rPr>
                <w:ins w:id="18571" w:author="Julio Li" w:date="2020-05-15T13:43:00Z"/>
                <w:del w:id="18572" w:author="Julio Li [2]" w:date="2020-09-08T11:44:00Z"/>
                <w:rFonts w:ascii="Arial" w:eastAsia="SimSun" w:hAnsi="Arial" w:cs="Arial"/>
                <w:kern w:val="2"/>
                <w:sz w:val="20"/>
                <w:szCs w:val="20"/>
                <w:lang w:val="en-GB" w:eastAsia="zh-CN"/>
                <w:rPrChange w:id="18573" w:author="Kevin Gu" w:date="2020-05-18T10:36:00Z">
                  <w:rPr>
                    <w:ins w:id="18574" w:author="Julio Li" w:date="2020-05-15T13:43:00Z"/>
                    <w:del w:id="18575" w:author="Julio Li [2]" w:date="2020-09-08T11:44:00Z"/>
                    <w:rFonts w:ascii="Arial" w:eastAsia="SimSun" w:hAnsi="Arial" w:cs="Arial"/>
                    <w:kern w:val="2"/>
                    <w:sz w:val="20"/>
                    <w:szCs w:val="20"/>
                    <w:lang w:val="en-US" w:eastAsia="zh-CN"/>
                  </w:rPr>
                </w:rPrChange>
              </w:rPr>
            </w:pPr>
            <w:ins w:id="18576" w:author="Julio Li" w:date="2020-05-15T13:43:00Z">
              <w:del w:id="18577" w:author="Julio Li [2]" w:date="2020-09-08T11:44:00Z">
                <w:r w:rsidRPr="00876437" w:rsidDel="007A2A57">
                  <w:rPr>
                    <w:rFonts w:ascii="Arial" w:eastAsia="SimSun" w:hAnsi="Arial" w:cs="Arial"/>
                    <w:kern w:val="2"/>
                    <w:sz w:val="20"/>
                    <w:szCs w:val="20"/>
                    <w:lang w:val="en-GB" w:eastAsia="zh-CN"/>
                    <w:rPrChange w:id="18578" w:author="Kevin Gu" w:date="2020-05-18T10:36:00Z">
                      <w:rPr>
                        <w:rFonts w:ascii="Arial" w:eastAsia="SimSun" w:hAnsi="Arial" w:cs="Arial"/>
                        <w:kern w:val="2"/>
                        <w:sz w:val="20"/>
                        <w:szCs w:val="20"/>
                        <w:lang w:val="en-US" w:eastAsia="zh-CN"/>
                      </w:rPr>
                    </w:rPrChange>
                  </w:rPr>
                  <w:delText>72G</w:delText>
                </w:r>
              </w:del>
            </w:ins>
          </w:p>
        </w:tc>
      </w:tr>
      <w:tr w:rsidR="00157C66" w:rsidRPr="00876437" w:rsidDel="007A2A57" w14:paraId="2F395249" w14:textId="3A03AE53" w:rsidTr="0072707E">
        <w:trPr>
          <w:ins w:id="18579" w:author="Julio Li" w:date="2020-05-15T13:43:00Z"/>
          <w:del w:id="18580" w:author="Julio Li [2]" w:date="2020-09-08T11:44:00Z"/>
        </w:trPr>
        <w:tc>
          <w:tcPr>
            <w:tcW w:w="468" w:type="dxa"/>
          </w:tcPr>
          <w:p w14:paraId="200A9909" w14:textId="0E947B4E" w:rsidR="00157C66" w:rsidRPr="00876437" w:rsidDel="007A2A57" w:rsidRDefault="00157C66" w:rsidP="00157C66">
            <w:pPr>
              <w:widowControl w:val="0"/>
              <w:tabs>
                <w:tab w:val="left" w:pos="720"/>
              </w:tabs>
              <w:spacing w:after="0" w:line="240" w:lineRule="auto"/>
              <w:rPr>
                <w:ins w:id="18581" w:author="Julio Li" w:date="2020-05-15T13:43:00Z"/>
                <w:del w:id="18582" w:author="Julio Li [2]" w:date="2020-09-08T11:44:00Z"/>
                <w:rFonts w:ascii="Arial" w:eastAsia="SimSun" w:hAnsi="Arial" w:cs="Arial"/>
                <w:kern w:val="2"/>
                <w:sz w:val="20"/>
                <w:lang w:val="en-GB" w:eastAsia="zh-TW"/>
                <w:rPrChange w:id="18583" w:author="Kevin Gu" w:date="2020-05-18T10:36:00Z">
                  <w:rPr>
                    <w:ins w:id="18584" w:author="Julio Li" w:date="2020-05-15T13:43:00Z"/>
                    <w:del w:id="18585" w:author="Julio Li [2]" w:date="2020-09-08T11:44:00Z"/>
                    <w:rFonts w:ascii="Arial" w:eastAsia="SimSun" w:hAnsi="Arial" w:cs="Arial"/>
                    <w:kern w:val="2"/>
                    <w:sz w:val="20"/>
                    <w:lang w:val="en-US" w:eastAsia="zh-TW"/>
                  </w:rPr>
                </w:rPrChange>
              </w:rPr>
            </w:pPr>
            <w:ins w:id="18586" w:author="Julio Li" w:date="2020-05-15T13:43:00Z">
              <w:del w:id="18587" w:author="Julio Li [2]" w:date="2020-09-08T11:44:00Z">
                <w:r w:rsidRPr="00876437" w:rsidDel="007A2A57">
                  <w:rPr>
                    <w:rFonts w:ascii="Arial" w:eastAsia="SimSun" w:hAnsi="Arial" w:cs="Arial"/>
                    <w:kern w:val="2"/>
                    <w:sz w:val="20"/>
                    <w:lang w:val="en-GB" w:eastAsia="zh-TW"/>
                    <w:rPrChange w:id="18588" w:author="Kevin Gu" w:date="2020-05-18T10:36:00Z">
                      <w:rPr>
                        <w:rFonts w:ascii="Arial" w:eastAsia="SimSun" w:hAnsi="Arial" w:cs="Arial"/>
                        <w:kern w:val="2"/>
                        <w:sz w:val="20"/>
                        <w:lang w:val="en-US" w:eastAsia="zh-TW"/>
                      </w:rPr>
                    </w:rPrChange>
                  </w:rPr>
                  <w:delText>b</w:delText>
                </w:r>
              </w:del>
            </w:ins>
          </w:p>
        </w:tc>
        <w:tc>
          <w:tcPr>
            <w:tcW w:w="4680" w:type="dxa"/>
          </w:tcPr>
          <w:p w14:paraId="519DAFD5" w14:textId="250DDEEA" w:rsidR="00157C66" w:rsidRPr="00876437" w:rsidDel="007A2A57" w:rsidRDefault="00157C66" w:rsidP="00157C66">
            <w:pPr>
              <w:widowControl w:val="0"/>
              <w:tabs>
                <w:tab w:val="left" w:pos="720"/>
              </w:tabs>
              <w:spacing w:after="0" w:line="240" w:lineRule="auto"/>
              <w:rPr>
                <w:ins w:id="18589" w:author="Julio Li" w:date="2020-05-15T13:43:00Z"/>
                <w:del w:id="18590" w:author="Julio Li [2]" w:date="2020-09-08T11:44:00Z"/>
                <w:rFonts w:ascii="Arial" w:eastAsia="SimSun" w:hAnsi="Arial" w:cs="Arial"/>
                <w:kern w:val="2"/>
                <w:sz w:val="20"/>
                <w:szCs w:val="20"/>
                <w:lang w:val="en-GB" w:eastAsia="zh-TW"/>
                <w:rPrChange w:id="18591" w:author="Kevin Gu" w:date="2020-05-18T10:36:00Z">
                  <w:rPr>
                    <w:ins w:id="18592" w:author="Julio Li" w:date="2020-05-15T13:43:00Z"/>
                    <w:del w:id="18593" w:author="Julio Li [2]" w:date="2020-09-08T11:44:00Z"/>
                    <w:rFonts w:ascii="Arial" w:eastAsia="SimSun" w:hAnsi="Arial" w:cs="Arial"/>
                    <w:kern w:val="2"/>
                    <w:sz w:val="20"/>
                    <w:szCs w:val="20"/>
                    <w:lang w:val="en-US" w:eastAsia="zh-TW"/>
                  </w:rPr>
                </w:rPrChange>
              </w:rPr>
            </w:pPr>
            <w:ins w:id="18594" w:author="Julio Li" w:date="2020-05-15T13:43:00Z">
              <w:del w:id="18595" w:author="Julio Li [2]" w:date="2020-09-08T11:44:00Z">
                <w:r w:rsidRPr="00876437" w:rsidDel="007A2A57">
                  <w:rPr>
                    <w:rFonts w:ascii="Arial" w:eastAsia="SimSun" w:hAnsi="Arial" w:cs="Arial"/>
                    <w:kern w:val="2"/>
                    <w:sz w:val="20"/>
                    <w:szCs w:val="20"/>
                    <w:lang w:val="en-GB" w:eastAsia="zh-CN"/>
                    <w:rPrChange w:id="18596" w:author="Kevin Gu" w:date="2020-05-18T10:36:00Z">
                      <w:rPr>
                        <w:rFonts w:ascii="Arial" w:eastAsia="SimSun" w:hAnsi="Arial" w:cs="Arial"/>
                        <w:kern w:val="2"/>
                        <w:sz w:val="20"/>
                        <w:szCs w:val="20"/>
                        <w:lang w:val="en-US" w:eastAsia="zh-CN"/>
                      </w:rPr>
                    </w:rPrChange>
                  </w:rPr>
                  <w:delText>Production Data Server</w:delText>
                </w:r>
                <w:r w:rsidRPr="00876437" w:rsidDel="007A2A57">
                  <w:rPr>
                    <w:rFonts w:ascii="Arial" w:eastAsia="SimSun" w:hAnsi="Arial" w:cs="Arial"/>
                    <w:kern w:val="2"/>
                    <w:sz w:val="20"/>
                    <w:szCs w:val="20"/>
                    <w:lang w:val="en-GB" w:eastAsia="zh-TW"/>
                    <w:rPrChange w:id="18597" w:author="Kevin Gu" w:date="2020-05-18T10:36:00Z">
                      <w:rPr>
                        <w:rFonts w:ascii="Arial" w:eastAsia="SimSun" w:hAnsi="Arial" w:cs="Arial"/>
                        <w:kern w:val="2"/>
                        <w:sz w:val="20"/>
                        <w:szCs w:val="20"/>
                        <w:lang w:val="en-US" w:eastAsia="zh-TW"/>
                      </w:rPr>
                    </w:rPrChange>
                  </w:rPr>
                  <w:delText xml:space="preserve"> </w:delText>
                </w:r>
                <w:r w:rsidRPr="00876437" w:rsidDel="007A2A57">
                  <w:rPr>
                    <w:rFonts w:ascii="Arial" w:eastAsia="SimSun" w:hAnsi="SimSun" w:cs="Arial"/>
                    <w:kern w:val="2"/>
                    <w:sz w:val="20"/>
                    <w:szCs w:val="20"/>
                    <w:lang w:val="en-GB" w:eastAsia="zh-TW"/>
                    <w:rPrChange w:id="18598" w:author="Kevin Gu" w:date="2020-05-18T10:36:00Z">
                      <w:rPr>
                        <w:rFonts w:ascii="Arial" w:eastAsia="SimSun" w:hAnsi="SimSun" w:cs="Arial"/>
                        <w:kern w:val="2"/>
                        <w:sz w:val="20"/>
                        <w:szCs w:val="20"/>
                        <w:lang w:val="en-US" w:eastAsia="zh-TW"/>
                      </w:rPr>
                    </w:rPrChange>
                  </w:rPr>
                  <w:delText>生产区</w:delText>
                </w:r>
                <w:r w:rsidRPr="00876437" w:rsidDel="007A2A57">
                  <w:rPr>
                    <w:rFonts w:ascii="Arial" w:eastAsia="SimSun" w:hAnsi="SimSun" w:cs="Arial"/>
                    <w:kern w:val="2"/>
                    <w:sz w:val="20"/>
                    <w:szCs w:val="20"/>
                    <w:lang w:val="en-GB" w:eastAsia="zh-CN"/>
                    <w:rPrChange w:id="18599" w:author="Kevin Gu" w:date="2020-05-18T10:36:00Z">
                      <w:rPr>
                        <w:rFonts w:ascii="Arial" w:eastAsia="SimSun" w:hAnsi="SimSun" w:cs="Arial"/>
                        <w:kern w:val="2"/>
                        <w:sz w:val="20"/>
                        <w:szCs w:val="20"/>
                        <w:lang w:val="en-US" w:eastAsia="zh-CN"/>
                      </w:rPr>
                    </w:rPrChange>
                  </w:rPr>
                  <w:delText>数据</w:delText>
                </w:r>
                <w:r w:rsidRPr="00876437" w:rsidDel="007A2A57">
                  <w:rPr>
                    <w:rFonts w:ascii="Arial" w:eastAsia="SimSun" w:hAnsi="SimSun" w:cs="Arial"/>
                    <w:kern w:val="2"/>
                    <w:sz w:val="20"/>
                    <w:szCs w:val="20"/>
                    <w:lang w:val="en-GB" w:eastAsia="zh-TW"/>
                    <w:rPrChange w:id="18600" w:author="Kevin Gu" w:date="2020-05-18T10:36:00Z">
                      <w:rPr>
                        <w:rFonts w:ascii="Arial" w:eastAsia="SimSun" w:hAnsi="SimSun" w:cs="Arial"/>
                        <w:kern w:val="2"/>
                        <w:sz w:val="20"/>
                        <w:szCs w:val="20"/>
                        <w:lang w:val="en-US" w:eastAsia="zh-TW"/>
                      </w:rPr>
                    </w:rPrChange>
                  </w:rPr>
                  <w:delText>服务器</w:delText>
                </w:r>
              </w:del>
            </w:ins>
          </w:p>
        </w:tc>
        <w:tc>
          <w:tcPr>
            <w:tcW w:w="2977" w:type="dxa"/>
          </w:tcPr>
          <w:p w14:paraId="296F55BF" w14:textId="0D741985" w:rsidR="00157C66" w:rsidRPr="00876437" w:rsidDel="007A2A57" w:rsidRDefault="00157C66" w:rsidP="00157C66">
            <w:pPr>
              <w:widowControl w:val="0"/>
              <w:tabs>
                <w:tab w:val="left" w:pos="720"/>
              </w:tabs>
              <w:spacing w:after="0" w:line="240" w:lineRule="auto"/>
              <w:rPr>
                <w:ins w:id="18601" w:author="Julio Li" w:date="2020-05-15T13:43:00Z"/>
                <w:del w:id="18602" w:author="Julio Li [2]" w:date="2020-09-08T11:44:00Z"/>
                <w:rFonts w:ascii="Arial" w:eastAsia="SimSun" w:hAnsi="Arial" w:cs="Arial"/>
                <w:kern w:val="2"/>
                <w:sz w:val="20"/>
                <w:szCs w:val="20"/>
                <w:lang w:val="en-GB" w:eastAsia="zh-CN"/>
                <w:rPrChange w:id="18603" w:author="Kevin Gu" w:date="2020-05-18T10:36:00Z">
                  <w:rPr>
                    <w:ins w:id="18604" w:author="Julio Li" w:date="2020-05-15T13:43:00Z"/>
                    <w:del w:id="18605" w:author="Julio Li [2]" w:date="2020-09-08T11:44:00Z"/>
                    <w:rFonts w:ascii="Arial" w:eastAsia="SimSun" w:hAnsi="Arial" w:cs="Arial"/>
                    <w:kern w:val="2"/>
                    <w:sz w:val="20"/>
                    <w:szCs w:val="20"/>
                    <w:lang w:val="en-US" w:eastAsia="zh-CN"/>
                  </w:rPr>
                </w:rPrChange>
              </w:rPr>
            </w:pPr>
            <w:ins w:id="18606" w:author="Julio Li" w:date="2020-05-15T13:43:00Z">
              <w:del w:id="18607" w:author="Julio Li [2]" w:date="2020-09-08T11:44:00Z">
                <w:r w:rsidRPr="00876437" w:rsidDel="007A2A57">
                  <w:rPr>
                    <w:rFonts w:ascii="Arial" w:eastAsia="SimSun" w:hAnsi="Arial" w:cs="Arial"/>
                    <w:kern w:val="2"/>
                    <w:sz w:val="20"/>
                    <w:szCs w:val="20"/>
                    <w:lang w:val="en-GB" w:eastAsia="zh-CN"/>
                    <w:rPrChange w:id="18608" w:author="Kevin Gu" w:date="2020-05-18T10:36:00Z">
                      <w:rPr>
                        <w:rFonts w:ascii="Arial" w:eastAsia="SimSun" w:hAnsi="Arial" w:cs="Arial"/>
                        <w:kern w:val="2"/>
                        <w:sz w:val="20"/>
                        <w:szCs w:val="20"/>
                        <w:lang w:val="en-US" w:eastAsia="zh-CN"/>
                      </w:rPr>
                    </w:rPrChange>
                  </w:rPr>
                  <w:delText>72G</w:delText>
                </w:r>
              </w:del>
            </w:ins>
          </w:p>
        </w:tc>
      </w:tr>
      <w:tr w:rsidR="00157C66" w:rsidRPr="00876437" w:rsidDel="007A2A57" w14:paraId="571B20EF" w14:textId="086ADC14" w:rsidTr="0072707E">
        <w:trPr>
          <w:ins w:id="18609" w:author="Julio Li" w:date="2020-05-15T13:43:00Z"/>
          <w:del w:id="18610" w:author="Julio Li [2]" w:date="2020-09-08T11:44:00Z"/>
        </w:trPr>
        <w:tc>
          <w:tcPr>
            <w:tcW w:w="468" w:type="dxa"/>
          </w:tcPr>
          <w:p w14:paraId="45168273" w14:textId="4C13339D" w:rsidR="00157C66" w:rsidRPr="00876437" w:rsidDel="007A2A57" w:rsidRDefault="00157C66" w:rsidP="00157C66">
            <w:pPr>
              <w:widowControl w:val="0"/>
              <w:tabs>
                <w:tab w:val="left" w:pos="720"/>
              </w:tabs>
              <w:spacing w:after="0" w:line="240" w:lineRule="auto"/>
              <w:rPr>
                <w:ins w:id="18611" w:author="Julio Li" w:date="2020-05-15T13:43:00Z"/>
                <w:del w:id="18612" w:author="Julio Li [2]" w:date="2020-09-08T11:44:00Z"/>
                <w:rFonts w:ascii="Arial" w:eastAsia="SimSun" w:hAnsi="Arial" w:cs="Arial"/>
                <w:kern w:val="2"/>
                <w:sz w:val="20"/>
                <w:lang w:val="en-GB" w:eastAsia="zh-CN"/>
                <w:rPrChange w:id="18613" w:author="Kevin Gu" w:date="2020-05-18T10:36:00Z">
                  <w:rPr>
                    <w:ins w:id="18614" w:author="Julio Li" w:date="2020-05-15T13:43:00Z"/>
                    <w:del w:id="18615" w:author="Julio Li [2]" w:date="2020-09-08T11:44:00Z"/>
                    <w:rFonts w:ascii="Arial" w:eastAsia="SimSun" w:hAnsi="Arial" w:cs="Arial"/>
                    <w:kern w:val="2"/>
                    <w:sz w:val="20"/>
                    <w:lang w:val="en-US" w:eastAsia="zh-CN"/>
                  </w:rPr>
                </w:rPrChange>
              </w:rPr>
            </w:pPr>
            <w:ins w:id="18616" w:author="Julio Li" w:date="2020-05-15T13:43:00Z">
              <w:del w:id="18617" w:author="Julio Li [2]" w:date="2020-09-08T11:44:00Z">
                <w:r w:rsidRPr="00876437" w:rsidDel="007A2A57">
                  <w:rPr>
                    <w:rFonts w:ascii="Arial" w:eastAsia="SimSun" w:hAnsi="Arial" w:cs="Arial"/>
                    <w:kern w:val="2"/>
                    <w:sz w:val="20"/>
                    <w:lang w:val="en-GB" w:eastAsia="zh-CN"/>
                    <w:rPrChange w:id="18618" w:author="Kevin Gu" w:date="2020-05-18T10:36:00Z">
                      <w:rPr>
                        <w:rFonts w:ascii="Arial" w:eastAsia="SimSun" w:hAnsi="Arial" w:cs="Arial"/>
                        <w:kern w:val="2"/>
                        <w:sz w:val="20"/>
                        <w:lang w:val="en-US" w:eastAsia="zh-CN"/>
                      </w:rPr>
                    </w:rPrChange>
                  </w:rPr>
                  <w:delText>c</w:delText>
                </w:r>
              </w:del>
            </w:ins>
          </w:p>
        </w:tc>
        <w:tc>
          <w:tcPr>
            <w:tcW w:w="4680" w:type="dxa"/>
          </w:tcPr>
          <w:p w14:paraId="0B975E02" w14:textId="4203009E" w:rsidR="00157C66" w:rsidRPr="00876437" w:rsidDel="007A2A57" w:rsidRDefault="00157C66" w:rsidP="00157C66">
            <w:pPr>
              <w:widowControl w:val="0"/>
              <w:tabs>
                <w:tab w:val="left" w:pos="720"/>
              </w:tabs>
              <w:spacing w:after="0" w:line="240" w:lineRule="auto"/>
              <w:rPr>
                <w:ins w:id="18619" w:author="Julio Li" w:date="2020-05-15T13:43:00Z"/>
                <w:del w:id="18620" w:author="Julio Li [2]" w:date="2020-09-08T11:44:00Z"/>
                <w:rFonts w:ascii="Arial" w:eastAsia="SimSun" w:hAnsi="Arial" w:cs="Arial"/>
                <w:kern w:val="2"/>
                <w:sz w:val="20"/>
                <w:szCs w:val="20"/>
                <w:lang w:val="en-GB" w:eastAsia="zh-TW"/>
                <w:rPrChange w:id="18621" w:author="Kevin Gu" w:date="2020-05-18T10:36:00Z">
                  <w:rPr>
                    <w:ins w:id="18622" w:author="Julio Li" w:date="2020-05-15T13:43:00Z"/>
                    <w:del w:id="18623" w:author="Julio Li [2]" w:date="2020-09-08T11:44:00Z"/>
                    <w:rFonts w:ascii="Arial" w:eastAsia="SimSun" w:hAnsi="Arial" w:cs="Arial"/>
                    <w:kern w:val="2"/>
                    <w:sz w:val="20"/>
                    <w:szCs w:val="20"/>
                    <w:lang w:val="en-US" w:eastAsia="zh-TW"/>
                  </w:rPr>
                </w:rPrChange>
              </w:rPr>
            </w:pPr>
            <w:ins w:id="18624" w:author="Julio Li" w:date="2020-05-15T13:43:00Z">
              <w:del w:id="18625" w:author="Julio Li [2]" w:date="2020-09-08T11:44:00Z">
                <w:r w:rsidRPr="00876437" w:rsidDel="007A2A57">
                  <w:rPr>
                    <w:rFonts w:ascii="Arial" w:eastAsia="SimSun" w:hAnsi="Arial" w:cs="Arial"/>
                    <w:kern w:val="2"/>
                    <w:sz w:val="20"/>
                    <w:szCs w:val="20"/>
                    <w:lang w:val="en-GB" w:eastAsia="zh-CN"/>
                    <w:rPrChange w:id="18626" w:author="Kevin Gu" w:date="2020-05-18T10:36:00Z">
                      <w:rPr>
                        <w:rFonts w:ascii="Arial" w:eastAsia="SimSun" w:hAnsi="Arial" w:cs="Arial"/>
                        <w:kern w:val="2"/>
                        <w:sz w:val="20"/>
                        <w:szCs w:val="20"/>
                        <w:lang w:val="en-US" w:eastAsia="zh-CN"/>
                      </w:rPr>
                    </w:rPrChange>
                  </w:rPr>
                  <w:delText>Production Domain Controller</w:delText>
                </w:r>
                <w:r w:rsidRPr="00876437" w:rsidDel="007A2A57">
                  <w:rPr>
                    <w:rFonts w:ascii="Arial" w:eastAsia="SimSun" w:hAnsi="Arial" w:cs="Arial"/>
                    <w:kern w:val="2"/>
                    <w:sz w:val="20"/>
                    <w:szCs w:val="20"/>
                    <w:lang w:val="en-GB" w:eastAsia="zh-TW"/>
                    <w:rPrChange w:id="18627" w:author="Kevin Gu" w:date="2020-05-18T10:36:00Z">
                      <w:rPr>
                        <w:rFonts w:ascii="Arial" w:eastAsia="SimSun" w:hAnsi="Arial" w:cs="Arial"/>
                        <w:kern w:val="2"/>
                        <w:sz w:val="20"/>
                        <w:szCs w:val="20"/>
                        <w:lang w:val="en-US" w:eastAsia="zh-TW"/>
                      </w:rPr>
                    </w:rPrChange>
                  </w:rPr>
                  <w:delText xml:space="preserve"> </w:delText>
                </w:r>
                <w:r w:rsidRPr="00876437" w:rsidDel="007A2A57">
                  <w:rPr>
                    <w:rFonts w:ascii="Arial" w:eastAsia="SimSun" w:hAnsi="SimSun" w:cs="Arial"/>
                    <w:kern w:val="2"/>
                    <w:sz w:val="20"/>
                    <w:szCs w:val="20"/>
                    <w:lang w:val="en-GB" w:eastAsia="zh-TW"/>
                    <w:rPrChange w:id="18628" w:author="Kevin Gu" w:date="2020-05-18T10:36:00Z">
                      <w:rPr>
                        <w:rFonts w:ascii="Arial" w:eastAsia="SimSun" w:hAnsi="SimSun" w:cs="Arial"/>
                        <w:kern w:val="2"/>
                        <w:sz w:val="20"/>
                        <w:szCs w:val="20"/>
                        <w:lang w:val="en-US" w:eastAsia="zh-TW"/>
                      </w:rPr>
                    </w:rPrChange>
                  </w:rPr>
                  <w:delText>生产区网域控制站</w:delText>
                </w:r>
              </w:del>
            </w:ins>
          </w:p>
        </w:tc>
        <w:tc>
          <w:tcPr>
            <w:tcW w:w="2977" w:type="dxa"/>
          </w:tcPr>
          <w:p w14:paraId="48FE193D" w14:textId="6D2D92EF" w:rsidR="00157C66" w:rsidRPr="00876437" w:rsidDel="007A2A57" w:rsidRDefault="00157C66" w:rsidP="00157C66">
            <w:pPr>
              <w:widowControl w:val="0"/>
              <w:tabs>
                <w:tab w:val="left" w:pos="720"/>
              </w:tabs>
              <w:spacing w:after="0" w:line="240" w:lineRule="auto"/>
              <w:rPr>
                <w:ins w:id="18629" w:author="Julio Li" w:date="2020-05-15T13:43:00Z"/>
                <w:del w:id="18630" w:author="Julio Li [2]" w:date="2020-09-08T11:44:00Z"/>
                <w:rFonts w:ascii="Arial" w:eastAsia="SimSun" w:hAnsi="Arial" w:cs="Arial"/>
                <w:kern w:val="2"/>
                <w:sz w:val="20"/>
                <w:szCs w:val="20"/>
                <w:lang w:val="en-GB" w:eastAsia="zh-CN"/>
                <w:rPrChange w:id="18631" w:author="Kevin Gu" w:date="2020-05-18T10:36:00Z">
                  <w:rPr>
                    <w:ins w:id="18632" w:author="Julio Li" w:date="2020-05-15T13:43:00Z"/>
                    <w:del w:id="18633" w:author="Julio Li [2]" w:date="2020-09-08T11:44:00Z"/>
                    <w:rFonts w:ascii="Arial" w:eastAsia="SimSun" w:hAnsi="Arial" w:cs="Arial"/>
                    <w:kern w:val="2"/>
                    <w:sz w:val="20"/>
                    <w:szCs w:val="20"/>
                    <w:lang w:val="en-US" w:eastAsia="zh-CN"/>
                  </w:rPr>
                </w:rPrChange>
              </w:rPr>
            </w:pPr>
            <w:ins w:id="18634" w:author="Julio Li" w:date="2020-05-15T13:43:00Z">
              <w:del w:id="18635" w:author="Julio Li [2]" w:date="2020-09-08T11:44:00Z">
                <w:r w:rsidRPr="00876437" w:rsidDel="007A2A57">
                  <w:rPr>
                    <w:rFonts w:ascii="Arial" w:eastAsia="SimSun" w:hAnsi="Arial" w:cs="Arial"/>
                    <w:kern w:val="2"/>
                    <w:sz w:val="20"/>
                    <w:szCs w:val="20"/>
                    <w:lang w:val="en-GB" w:eastAsia="zh-CN"/>
                    <w:rPrChange w:id="18636" w:author="Kevin Gu" w:date="2020-05-18T10:36:00Z">
                      <w:rPr>
                        <w:rFonts w:ascii="Arial" w:eastAsia="SimSun" w:hAnsi="Arial" w:cs="Arial"/>
                        <w:kern w:val="2"/>
                        <w:sz w:val="20"/>
                        <w:szCs w:val="20"/>
                        <w:lang w:val="en-US" w:eastAsia="zh-CN"/>
                      </w:rPr>
                    </w:rPrChange>
                  </w:rPr>
                  <w:delText>80G</w:delText>
                </w:r>
              </w:del>
            </w:ins>
          </w:p>
        </w:tc>
      </w:tr>
    </w:tbl>
    <w:p w14:paraId="439BFA38" w14:textId="66C43C92" w:rsidR="00157C66" w:rsidDel="007A2A57" w:rsidRDefault="007A2A57">
      <w:pPr>
        <w:pStyle w:val="NoSpacing"/>
        <w:rPr>
          <w:del w:id="18637" w:author="Julio Li [2]" w:date="2020-09-08T11:44:00Z"/>
          <w:lang w:eastAsia="zh-CN"/>
        </w:rPr>
        <w:pPrChange w:id="18638" w:author="Julio Li [2]" w:date="2020-09-08T11:45:00Z">
          <w:pPr/>
        </w:pPrChange>
      </w:pPr>
      <w:ins w:id="18639" w:author="Julio Li [2]" w:date="2020-09-08T11:45:00Z">
        <w:r>
          <w:t xml:space="preserve">Backup </w:t>
        </w:r>
        <w:r>
          <w:rPr>
            <w:rFonts w:hint="eastAsia"/>
            <w:lang w:eastAsia="zh-CN"/>
          </w:rPr>
          <w:t>备份</w:t>
        </w:r>
      </w:ins>
    </w:p>
    <w:p w14:paraId="3269A0BE" w14:textId="77777777" w:rsidR="007A2A57" w:rsidRPr="00040E9D" w:rsidRDefault="007A2A57">
      <w:pPr>
        <w:pStyle w:val="NoSpacing"/>
        <w:rPr>
          <w:ins w:id="18640" w:author="Julio Li [2]" w:date="2020-09-08T11:45:00Z"/>
        </w:rPr>
        <w:pPrChange w:id="18641" w:author="Julio Li [2]" w:date="2020-09-08T11:45:00Z">
          <w:pPr/>
        </w:pPrChange>
      </w:pPr>
    </w:p>
    <w:p w14:paraId="52F04C55" w14:textId="6A2907C7" w:rsidR="00157C66" w:rsidRPr="00876437" w:rsidDel="007A2A57" w:rsidRDefault="00157C66">
      <w:pPr>
        <w:pStyle w:val="Heading4"/>
        <w:ind w:left="0" w:firstLine="0"/>
        <w:rPr>
          <w:ins w:id="18642" w:author="Julio Li" w:date="2020-05-15T13:44:00Z"/>
          <w:del w:id="18643" w:author="Julio Li [2]" w:date="2020-09-08T11:44:00Z"/>
          <w:lang w:val="en-GB"/>
          <w:rPrChange w:id="18644" w:author="Kevin Gu" w:date="2020-05-18T10:36:00Z">
            <w:rPr>
              <w:ins w:id="18645" w:author="Julio Li" w:date="2020-05-15T13:44:00Z"/>
              <w:del w:id="18646" w:author="Julio Li [2]" w:date="2020-09-08T11:44:00Z"/>
            </w:rPr>
          </w:rPrChange>
        </w:rPr>
        <w:pPrChange w:id="18647" w:author="Julio Li [2]" w:date="2020-09-08T11:44:00Z">
          <w:pPr>
            <w:pStyle w:val="Heading4"/>
          </w:pPr>
        </w:pPrChange>
      </w:pPr>
      <w:ins w:id="18648" w:author="Julio Li" w:date="2020-05-15T13:44:00Z">
        <w:del w:id="18649" w:author="Julio Li [2]" w:date="2020-09-08T11:44:00Z">
          <w:r w:rsidRPr="00876437" w:rsidDel="007A2A57">
            <w:rPr>
              <w:b w:val="0"/>
              <w:lang w:val="en-GB"/>
              <w:rPrChange w:id="18650" w:author="Kevin Gu" w:date="2020-05-18T10:36:00Z">
                <w:rPr>
                  <w:b w:val="0"/>
                </w:rPr>
              </w:rPrChange>
            </w:rPr>
            <w:delText>Backup Procedures</w:delText>
          </w:r>
          <w:r w:rsidRPr="00876437" w:rsidDel="007A2A57">
            <w:rPr>
              <w:rFonts w:hint="eastAsia"/>
              <w:b w:val="0"/>
              <w:lang w:val="en-GB"/>
              <w:rPrChange w:id="18651" w:author="Kevin Gu" w:date="2020-05-18T10:36:00Z">
                <w:rPr>
                  <w:rFonts w:hint="eastAsia"/>
                  <w:b w:val="0"/>
                </w:rPr>
              </w:rPrChange>
            </w:rPr>
            <w:delText>备份程序</w:delText>
          </w:r>
        </w:del>
      </w:ins>
    </w:p>
    <w:p w14:paraId="7123A4FC" w14:textId="36A9DF12" w:rsidR="00157C66" w:rsidRPr="001161AC" w:rsidRDefault="00157C66" w:rsidP="00157C66">
      <w:pPr>
        <w:rPr>
          <w:ins w:id="18652" w:author="Julio Li" w:date="2020-05-15T13:45:00Z"/>
          <w:b/>
          <w:bCs/>
          <w:lang w:val="en-GB"/>
          <w:rPrChange w:id="18653" w:author="Kevin Gu" w:date="2020-05-18T13:13:00Z">
            <w:rPr>
              <w:ins w:id="18654" w:author="Julio Li" w:date="2020-05-15T13:45:00Z"/>
              <w:lang w:val="en-US"/>
            </w:rPr>
          </w:rPrChange>
        </w:rPr>
      </w:pPr>
      <w:commentRangeStart w:id="18655"/>
      <w:commentRangeStart w:id="18656"/>
      <w:commentRangeStart w:id="18657"/>
      <w:ins w:id="18658" w:author="Julio Li" w:date="2020-05-15T13:45:00Z">
        <w:r w:rsidRPr="001161AC">
          <w:rPr>
            <w:b/>
            <w:bCs/>
            <w:lang w:val="en-GB"/>
            <w:rPrChange w:id="18659" w:author="Kevin Gu" w:date="2020-05-18T13:13:00Z">
              <w:rPr>
                <w:lang w:val="en-US"/>
              </w:rPr>
            </w:rPrChange>
          </w:rPr>
          <w:t>Server system backup</w:t>
        </w:r>
        <w:proofErr w:type="spellStart"/>
        <w:r w:rsidRPr="001161AC">
          <w:rPr>
            <w:rFonts w:hint="eastAsia"/>
            <w:b/>
            <w:bCs/>
            <w:lang w:val="en-GB"/>
            <w:rPrChange w:id="18660" w:author="Kevin Gu" w:date="2020-05-18T13:13:00Z">
              <w:rPr>
                <w:rFonts w:hint="eastAsia"/>
                <w:lang w:val="en-US"/>
              </w:rPr>
            </w:rPrChange>
          </w:rPr>
          <w:t>服务器系统备份</w:t>
        </w:r>
      </w:ins>
      <w:commentRangeEnd w:id="18655"/>
      <w:proofErr w:type="spellEnd"/>
      <w:r w:rsidR="001C4758">
        <w:rPr>
          <w:rStyle w:val="CommentReference"/>
        </w:rPr>
        <w:commentReference w:id="18655"/>
      </w:r>
      <w:commentRangeEnd w:id="18656"/>
      <w:r w:rsidR="00053917">
        <w:rPr>
          <w:rStyle w:val="CommentReference"/>
        </w:rPr>
        <w:commentReference w:id="18656"/>
      </w:r>
      <w:commentRangeEnd w:id="18657"/>
      <w:r w:rsidR="00C30D96">
        <w:rPr>
          <w:rStyle w:val="CommentReference"/>
        </w:rPr>
        <w:commentReference w:id="18657"/>
      </w:r>
    </w:p>
    <w:p w14:paraId="513EC6C6" w14:textId="7CF14FE5" w:rsidR="00D045F2" w:rsidDel="00C30D96" w:rsidRDefault="00FC1E69" w:rsidP="00157C66">
      <w:pPr>
        <w:rPr>
          <w:del w:id="18661" w:author="Julio Li [2]" w:date="2020-09-08T11:46:00Z"/>
          <w:lang w:val="en-GB"/>
        </w:rPr>
      </w:pPr>
      <w:ins w:id="18662" w:author="Julio Li [2]" w:date="2020-09-08T11:46:00Z">
        <w:r>
          <w:rPr>
            <w:lang w:val="en-GB"/>
          </w:rPr>
          <w:t>Server in the IT server room</w:t>
        </w:r>
      </w:ins>
      <w:ins w:id="18663" w:author="Julio Li [2]" w:date="2020-09-08T11:47:00Z">
        <w:r>
          <w:rPr>
            <w:lang w:val="en-GB"/>
          </w:rPr>
          <w:t xml:space="preserve"> deployed domain manage</w:t>
        </w:r>
      </w:ins>
      <w:ins w:id="18664" w:author="Julio Li [2]" w:date="2020-09-08T11:48:00Z">
        <w:r w:rsidR="000665A7">
          <w:rPr>
            <w:lang w:val="en-GB"/>
          </w:rPr>
          <w:t>ment</w:t>
        </w:r>
      </w:ins>
      <w:ins w:id="18665" w:author="Julio Li [2]" w:date="2020-09-08T11:47:00Z">
        <w:r>
          <w:rPr>
            <w:lang w:val="en-GB"/>
          </w:rPr>
          <w:t xml:space="preserve"> service, anti-virus software service and system update service</w:t>
        </w:r>
      </w:ins>
      <w:ins w:id="18666" w:author="Julio Li [2]" w:date="2020-09-08T11:48:00Z">
        <w:r w:rsidR="00A942DB">
          <w:rPr>
            <w:lang w:val="en-GB"/>
          </w:rPr>
          <w:t xml:space="preserve"> is using two </w:t>
        </w:r>
      </w:ins>
      <w:ins w:id="18667" w:author="Julio Li [2]" w:date="2020-09-08T11:50:00Z">
        <w:r w:rsidR="00C30D96">
          <w:rPr>
            <w:lang w:val="en-GB"/>
          </w:rPr>
          <w:t xml:space="preserve">system HDD, which means if one of the system HDD </w:t>
        </w:r>
      </w:ins>
      <w:ins w:id="18668" w:author="Julio Li [2]" w:date="2020-09-08T11:51:00Z">
        <w:r w:rsidR="00C30D96">
          <w:rPr>
            <w:lang w:val="en-GB"/>
          </w:rPr>
          <w:t>is broken then another system HDD can be used immediately.</w:t>
        </w:r>
      </w:ins>
      <w:ins w:id="18669" w:author="Kevin Gu" w:date="2020-06-17T16:58:00Z">
        <w:del w:id="18670" w:author="Julio Li [2]" w:date="2020-09-08T11:46:00Z">
          <w:r w:rsidR="00D045F2" w:rsidDel="00021FC6">
            <w:rPr>
              <w:rFonts w:hint="eastAsia"/>
              <w:lang w:val="en-GB"/>
            </w:rPr>
            <w:delText>DC server, WSUS server, crypto server which server installing windows server 2012 will use ghost to backup the OS system and use Microsoft</w:delText>
          </w:r>
          <w:r w:rsidR="00D045F2" w:rsidDel="00021FC6">
            <w:rPr>
              <w:rFonts w:hint="eastAsia"/>
              <w:lang w:val="en-GB"/>
            </w:rPr>
            <w:delText>’</w:delText>
          </w:r>
          <w:r w:rsidR="00D045F2" w:rsidDel="00021FC6">
            <w:rPr>
              <w:rFonts w:hint="eastAsia"/>
              <w:lang w:val="en-GB"/>
            </w:rPr>
            <w:delText>s Backup/Restore Unit to backup daily and restore if need.</w:delText>
          </w:r>
        </w:del>
      </w:ins>
    </w:p>
    <w:p w14:paraId="5092FEC6" w14:textId="77777777" w:rsidR="00C30D96" w:rsidRDefault="00C30D96">
      <w:pPr>
        <w:rPr>
          <w:ins w:id="18671" w:author="Julio Li [2]" w:date="2020-09-08T11:51:00Z"/>
          <w:lang w:val="en-GB" w:eastAsia="zh-CN"/>
        </w:rPr>
      </w:pPr>
    </w:p>
    <w:p w14:paraId="705C781D" w14:textId="169622E1" w:rsidR="00D045F2" w:rsidDel="00021FC6" w:rsidRDefault="00C30D96">
      <w:pPr>
        <w:rPr>
          <w:ins w:id="18672" w:author="Kevin Gu" w:date="2020-06-17T16:58:00Z"/>
          <w:del w:id="18673" w:author="Julio Li [2]" w:date="2020-09-08T11:46:00Z"/>
          <w:lang w:val="en-GB"/>
        </w:rPr>
      </w:pPr>
      <w:ins w:id="18674" w:author="Julio Li [2]" w:date="2020-09-08T11:52:00Z">
        <w:r>
          <w:rPr>
            <w:rFonts w:hint="eastAsia"/>
            <w:lang w:val="en-US" w:eastAsia="zh-CN"/>
          </w:rPr>
          <w:t>IT</w:t>
        </w:r>
        <w:r>
          <w:rPr>
            <w:lang w:val="en-US" w:eastAsia="zh-CN"/>
          </w:rPr>
          <w:t>机房</w:t>
        </w:r>
      </w:ins>
      <w:ins w:id="18675" w:author="Julio Li [2]" w:date="2020-09-08T11:53:00Z">
        <w:r>
          <w:rPr>
            <w:rFonts w:hint="eastAsia"/>
            <w:lang w:val="en-US" w:eastAsia="zh-CN"/>
          </w:rPr>
          <w:t>的服务器部署了域控管理服务、反病毒软件服务和系统更新服务。这个服务用用</w:t>
        </w:r>
      </w:ins>
      <w:ins w:id="18676" w:author="Julio Li [2]" w:date="2020-09-08T11:54:00Z">
        <w:r>
          <w:rPr>
            <w:rFonts w:hint="eastAsia"/>
            <w:lang w:val="en-US" w:eastAsia="zh-CN"/>
          </w:rPr>
          <w:t>两块系统硬盘，意味着一旦其中一块出了问题另外一块能够立即提供服务。</w:t>
        </w:r>
      </w:ins>
      <w:ins w:id="18677" w:author="Kevin Gu" w:date="2020-06-17T16:58:00Z">
        <w:del w:id="18678" w:author="Julio Li [2]" w:date="2020-09-08T11:46:00Z">
          <w:r w:rsidR="00D045F2" w:rsidDel="00021FC6">
            <w:rPr>
              <w:rFonts w:hint="eastAsia"/>
              <w:lang w:val="en-GB"/>
            </w:rPr>
            <w:delText>The Microsoft system backup task will be auto run at 11 pm every day and the backup file will be store at other partition except system partition.</w:delText>
          </w:r>
        </w:del>
      </w:ins>
    </w:p>
    <w:p w14:paraId="2678D6BD" w14:textId="54AB3E82" w:rsidR="00D045F2" w:rsidDel="00021FC6" w:rsidRDefault="00D045F2">
      <w:pPr>
        <w:rPr>
          <w:ins w:id="18679" w:author="Kevin Gu" w:date="2020-06-17T16:58:00Z"/>
          <w:del w:id="18680" w:author="Julio Li [2]" w:date="2020-09-08T11:46:00Z"/>
          <w:lang w:val="en-GB"/>
        </w:rPr>
      </w:pPr>
      <w:ins w:id="18681" w:author="Kevin Gu" w:date="2020-06-17T16:58:00Z">
        <w:del w:id="18682" w:author="Julio Li [2]" w:date="2020-09-08T11:46:00Z">
          <w:r w:rsidDel="00021FC6">
            <w:rPr>
              <w:rFonts w:hint="eastAsia"/>
              <w:lang w:val="en-GB"/>
            </w:rPr>
            <w:delText>IT administrator check if the system backup is executed normally.</w:delText>
          </w:r>
        </w:del>
      </w:ins>
    </w:p>
    <w:p w14:paraId="04D2E136" w14:textId="09059800" w:rsidR="00D045F2" w:rsidDel="00021FC6" w:rsidRDefault="00D045F2">
      <w:pPr>
        <w:rPr>
          <w:ins w:id="18683" w:author="Kevin Gu" w:date="2020-06-17T16:58:00Z"/>
          <w:del w:id="18684" w:author="Julio Li [2]" w:date="2020-09-08T11:46:00Z"/>
          <w:lang w:val="en-GB"/>
        </w:rPr>
      </w:pPr>
      <w:ins w:id="18685" w:author="Kevin Gu" w:date="2020-06-17T16:58:00Z">
        <w:del w:id="18686" w:author="Julio Li [2]" w:date="2020-09-08T11:46:00Z">
          <w:r w:rsidDel="00021FC6">
            <w:rPr>
              <w:rFonts w:hint="eastAsia"/>
              <w:lang w:val="en-GB"/>
            </w:rPr>
            <w:delText xml:space="preserve">And all the hard disks of the server are RAID 1 primary and standby disk arrays, so that the server system can use the backup files of the </w:delText>
          </w:r>
        </w:del>
      </w:ins>
      <w:ins w:id="18687" w:author="Kevin Gu" w:date="2020-06-17T16:59:00Z">
        <w:del w:id="18688" w:author="Julio Li [2]" w:date="2020-09-08T11:46:00Z">
          <w:r w:rsidDel="00021FC6">
            <w:rPr>
              <w:lang w:val="en-GB"/>
            </w:rPr>
            <w:delText>non-system</w:delText>
          </w:r>
        </w:del>
      </w:ins>
      <w:ins w:id="18689" w:author="Kevin Gu" w:date="2020-06-17T16:58:00Z">
        <w:del w:id="18690" w:author="Julio Li [2]" w:date="2020-09-08T11:46:00Z">
          <w:r w:rsidDel="00021FC6">
            <w:rPr>
              <w:rFonts w:hint="eastAsia"/>
              <w:lang w:val="en-GB"/>
            </w:rPr>
            <w:delText xml:space="preserve"> disk of the current hard disk to recover when it is broken. If the whole current hard disk is broken, it can use the backup hard disk to run the business immediately, without the risk of business system disconnection.</w:delText>
          </w:r>
        </w:del>
      </w:ins>
    </w:p>
    <w:p w14:paraId="29169236" w14:textId="67CA0C59" w:rsidR="00D045F2" w:rsidDel="00021FC6" w:rsidRDefault="00D045F2">
      <w:pPr>
        <w:rPr>
          <w:ins w:id="18691" w:author="Kevin Gu" w:date="2020-06-17T16:58:00Z"/>
          <w:del w:id="18692" w:author="Julio Li [2]" w:date="2020-09-08T11:46:00Z"/>
          <w:lang w:val="en-GB"/>
        </w:rPr>
      </w:pPr>
      <w:ins w:id="18693" w:author="Kevin Gu" w:date="2020-06-17T16:58:00Z">
        <w:del w:id="18694" w:author="Julio Li [2]" w:date="2020-09-08T11:46:00Z">
          <w:r w:rsidDel="00021FC6">
            <w:rPr>
              <w:rFonts w:hint="eastAsia"/>
              <w:lang w:val="en-GB"/>
            </w:rPr>
            <w:delText>DC</w:delText>
          </w:r>
          <w:r w:rsidDel="00021FC6">
            <w:rPr>
              <w:rFonts w:hint="eastAsia"/>
              <w:lang w:val="en-GB"/>
            </w:rPr>
            <w:delText>服务器，</w:delText>
          </w:r>
          <w:r w:rsidDel="00021FC6">
            <w:rPr>
              <w:rFonts w:hint="eastAsia"/>
              <w:lang w:val="en-GB"/>
            </w:rPr>
            <w:delText>WsusServer,Crypto server</w:delText>
          </w:r>
          <w:r w:rsidDel="00021FC6">
            <w:rPr>
              <w:rFonts w:hint="eastAsia"/>
              <w:lang w:val="en-GB"/>
            </w:rPr>
            <w:delText>等安装</w:delText>
          </w:r>
          <w:r w:rsidDel="00021FC6">
            <w:rPr>
              <w:rFonts w:hint="eastAsia"/>
              <w:lang w:val="en-GB"/>
            </w:rPr>
            <w:delText>Windows server 2012</w:delText>
          </w:r>
          <w:r w:rsidDel="00021FC6">
            <w:rPr>
              <w:rFonts w:hint="eastAsia"/>
              <w:lang w:val="en-GB"/>
            </w:rPr>
            <w:delText>版本的服务器除了采用</w:delText>
          </w:r>
          <w:r w:rsidDel="00021FC6">
            <w:rPr>
              <w:rFonts w:hint="eastAsia"/>
              <w:lang w:val="en-GB"/>
            </w:rPr>
            <w:delText>Ghost</w:delText>
          </w:r>
          <w:r w:rsidDel="00021FC6">
            <w:rPr>
              <w:rFonts w:hint="eastAsia"/>
              <w:lang w:val="en-GB"/>
            </w:rPr>
            <w:delText>对系统进行备份外还将采用微软的备份与恢复功能用于每天备份，有需要时进行还原。</w:delText>
          </w:r>
        </w:del>
      </w:ins>
    </w:p>
    <w:p w14:paraId="61F3E0EE" w14:textId="44410AB4" w:rsidR="00D045F2" w:rsidDel="00021FC6" w:rsidRDefault="00D045F2">
      <w:pPr>
        <w:rPr>
          <w:ins w:id="18695" w:author="Kevin Gu" w:date="2020-06-17T16:58:00Z"/>
          <w:del w:id="18696" w:author="Julio Li [2]" w:date="2020-09-08T11:46:00Z"/>
          <w:lang w:val="en-GB"/>
        </w:rPr>
      </w:pPr>
      <w:ins w:id="18697" w:author="Kevin Gu" w:date="2020-06-17T16:58:00Z">
        <w:del w:id="18698" w:author="Julio Li [2]" w:date="2020-09-08T11:46:00Z">
          <w:r w:rsidDel="00021FC6">
            <w:rPr>
              <w:rFonts w:hint="eastAsia"/>
              <w:lang w:val="en-GB"/>
            </w:rPr>
            <w:delText>每天</w:delText>
          </w:r>
          <w:r w:rsidDel="00021FC6">
            <w:rPr>
              <w:rFonts w:hint="eastAsia"/>
              <w:lang w:val="en-GB"/>
            </w:rPr>
            <w:delText>23</w:delText>
          </w:r>
          <w:r w:rsidDel="00021FC6">
            <w:rPr>
              <w:rFonts w:hint="eastAsia"/>
              <w:lang w:val="en-GB"/>
            </w:rPr>
            <w:delText>点</w:delText>
          </w:r>
          <w:r w:rsidDel="00021FC6">
            <w:rPr>
              <w:rFonts w:hint="eastAsia"/>
              <w:lang w:val="en-GB"/>
            </w:rPr>
            <w:delText>0</w:delText>
          </w:r>
          <w:r w:rsidDel="00021FC6">
            <w:rPr>
              <w:rFonts w:hint="eastAsia"/>
              <w:lang w:val="en-GB"/>
            </w:rPr>
            <w:delText>分使用</w:delText>
          </w:r>
          <w:r w:rsidDel="00021FC6">
            <w:rPr>
              <w:rFonts w:hint="eastAsia"/>
              <w:lang w:val="en-GB"/>
            </w:rPr>
            <w:delText>windows server backup</w:delText>
          </w:r>
          <w:r w:rsidDel="00021FC6">
            <w:rPr>
              <w:rFonts w:hint="eastAsia"/>
              <w:lang w:val="en-GB"/>
            </w:rPr>
            <w:delText>自动执行对系统分区进行增量备份。备份文件存放在系统盘以外的其他盘。</w:delText>
          </w:r>
        </w:del>
      </w:ins>
    </w:p>
    <w:p w14:paraId="6408F6F5" w14:textId="14A63BE0" w:rsidR="00D045F2" w:rsidDel="00021FC6" w:rsidRDefault="00D045F2">
      <w:pPr>
        <w:rPr>
          <w:ins w:id="18699" w:author="Kevin Gu" w:date="2020-06-17T16:58:00Z"/>
          <w:del w:id="18700" w:author="Julio Li [2]" w:date="2020-09-08T11:46:00Z"/>
          <w:lang w:val="en-GB" w:eastAsia="zh-CN"/>
        </w:rPr>
      </w:pPr>
      <w:ins w:id="18701" w:author="Kevin Gu" w:date="2020-06-17T16:58:00Z">
        <w:del w:id="18702" w:author="Julio Li [2]" w:date="2020-09-08T11:46:00Z">
          <w:r w:rsidDel="00021FC6">
            <w:rPr>
              <w:rFonts w:hint="eastAsia"/>
              <w:lang w:val="en-GB" w:eastAsia="zh-CN"/>
            </w:rPr>
            <w:delText>并且所有的服务器硬盘都做了</w:delText>
          </w:r>
          <w:commentRangeStart w:id="18703"/>
          <w:r w:rsidDel="00021FC6">
            <w:rPr>
              <w:rFonts w:hint="eastAsia"/>
              <w:lang w:val="en-GB" w:eastAsia="zh-CN"/>
            </w:rPr>
            <w:delText>raid</w:delText>
          </w:r>
          <w:commentRangeEnd w:id="18703"/>
          <w:r w:rsidDel="00021FC6">
            <w:rPr>
              <w:rStyle w:val="CommentReference"/>
            </w:rPr>
            <w:commentReference w:id="18703"/>
          </w:r>
          <w:r w:rsidDel="00021FC6">
            <w:rPr>
              <w:rFonts w:hint="eastAsia"/>
              <w:lang w:val="en-GB" w:eastAsia="zh-CN"/>
            </w:rPr>
            <w:delText xml:space="preserve"> 1</w:delText>
          </w:r>
          <w:r w:rsidDel="00021FC6">
            <w:rPr>
              <w:rFonts w:hint="eastAsia"/>
              <w:lang w:val="en-GB" w:eastAsia="zh-CN"/>
            </w:rPr>
            <w:delText>主备磁盘阵列，这样一来服务器系统坏了可以用当前硬盘非系统盘的备份文件进行恢复，如果整个当前硬盘坏了可以马上用备用硬盘运行业务，不会有业务系统断档的风险。</w:delText>
          </w:r>
        </w:del>
      </w:ins>
    </w:p>
    <w:p w14:paraId="690E30D4" w14:textId="1678DEFF" w:rsidR="00157C66" w:rsidRPr="00876437" w:rsidDel="00D045F2" w:rsidRDefault="00157C66" w:rsidP="00157C66">
      <w:pPr>
        <w:rPr>
          <w:ins w:id="18704" w:author="Julio Li" w:date="2020-05-15T13:45:00Z"/>
          <w:del w:id="18705" w:author="Kevin Gu" w:date="2020-06-17T16:58:00Z"/>
          <w:lang w:val="en-GB"/>
          <w:rPrChange w:id="18706" w:author="Kevin Gu" w:date="2020-05-18T10:36:00Z">
            <w:rPr>
              <w:ins w:id="18707" w:author="Julio Li" w:date="2020-05-15T13:45:00Z"/>
              <w:del w:id="18708" w:author="Kevin Gu" w:date="2020-06-17T16:58:00Z"/>
              <w:lang w:val="en-US"/>
            </w:rPr>
          </w:rPrChange>
        </w:rPr>
      </w:pPr>
      <w:ins w:id="18709" w:author="Julio Li" w:date="2020-05-15T13:45:00Z">
        <w:del w:id="18710" w:author="Kevin Gu" w:date="2020-06-17T16:58:00Z">
          <w:r w:rsidRPr="00876437" w:rsidDel="00D045F2">
            <w:rPr>
              <w:lang w:val="en-GB"/>
              <w:rPrChange w:id="18711" w:author="Kevin Gu" w:date="2020-05-18T10:36:00Z">
                <w:rPr>
                  <w:lang w:val="en-US"/>
                </w:rPr>
              </w:rPrChange>
            </w:rPr>
            <w:delText>Production data server,</w:delText>
          </w:r>
        </w:del>
        <w:del w:id="18712" w:author="Kevin Gu" w:date="2020-05-18T13:13:00Z">
          <w:r w:rsidRPr="00876437" w:rsidDel="001161AC">
            <w:rPr>
              <w:lang w:val="en-GB"/>
              <w:rPrChange w:id="18713" w:author="Kevin Gu" w:date="2020-05-18T10:36:00Z">
                <w:rPr>
                  <w:lang w:val="en-US"/>
                </w:rPr>
              </w:rPrChange>
            </w:rPr>
            <w:delText>dc</w:delText>
          </w:r>
        </w:del>
        <w:del w:id="18714" w:author="Kevin Gu" w:date="2020-06-17T16:58:00Z">
          <w:r w:rsidRPr="00876437" w:rsidDel="00D045F2">
            <w:rPr>
              <w:lang w:val="en-GB"/>
              <w:rPrChange w:id="18715" w:author="Kevin Gu" w:date="2020-05-18T10:36:00Z">
                <w:rPr>
                  <w:lang w:val="en-US"/>
                </w:rPr>
              </w:rPrChange>
            </w:rPr>
            <w:delText xml:space="preserve"> server,</w:delText>
          </w:r>
        </w:del>
        <w:del w:id="18716" w:author="Kevin Gu" w:date="2020-05-18T13:13:00Z">
          <w:r w:rsidRPr="00876437" w:rsidDel="001161AC">
            <w:rPr>
              <w:lang w:val="en-GB"/>
              <w:rPrChange w:id="18717" w:author="Kevin Gu" w:date="2020-05-18T10:36:00Z">
                <w:rPr>
                  <w:lang w:val="en-US"/>
                </w:rPr>
              </w:rPrChange>
            </w:rPr>
            <w:delText>wsus</w:delText>
          </w:r>
        </w:del>
        <w:del w:id="18718" w:author="Kevin Gu" w:date="2020-06-17T16:58:00Z">
          <w:r w:rsidRPr="00876437" w:rsidDel="00D045F2">
            <w:rPr>
              <w:lang w:val="en-GB"/>
              <w:rPrChange w:id="18719" w:author="Kevin Gu" w:date="2020-05-18T10:36:00Z">
                <w:rPr>
                  <w:lang w:val="en-US"/>
                </w:rPr>
              </w:rPrChange>
            </w:rPr>
            <w:delText xml:space="preserve"> server,crypto server which server installing windows server 2008 will use ghost to backup the </w:delText>
          </w:r>
        </w:del>
        <w:del w:id="18720" w:author="Kevin Gu" w:date="2020-05-18T13:12:00Z">
          <w:r w:rsidRPr="00876437" w:rsidDel="001161AC">
            <w:rPr>
              <w:lang w:val="en-GB"/>
              <w:rPrChange w:id="18721" w:author="Kevin Gu" w:date="2020-05-18T10:36:00Z">
                <w:rPr>
                  <w:lang w:val="en-US"/>
                </w:rPr>
              </w:rPrChange>
            </w:rPr>
            <w:delText>os</w:delText>
          </w:r>
        </w:del>
        <w:del w:id="18722" w:author="Kevin Gu" w:date="2020-06-17T16:58:00Z">
          <w:r w:rsidRPr="00876437" w:rsidDel="00D045F2">
            <w:rPr>
              <w:lang w:val="en-GB"/>
              <w:rPrChange w:id="18723" w:author="Kevin Gu" w:date="2020-05-18T10:36:00Z">
                <w:rPr>
                  <w:lang w:val="en-US"/>
                </w:rPr>
              </w:rPrChange>
            </w:rPr>
            <w:delText xml:space="preserve"> system and use Microsoft’s Backup/Restore Unit to backup daily and restore if need.</w:delText>
          </w:r>
        </w:del>
      </w:ins>
    </w:p>
    <w:p w14:paraId="607431D8" w14:textId="7419995C" w:rsidR="00157C66" w:rsidRPr="00876437" w:rsidDel="00D045F2" w:rsidRDefault="00157C66" w:rsidP="00157C66">
      <w:pPr>
        <w:rPr>
          <w:ins w:id="18724" w:author="Julio Li" w:date="2020-05-15T13:45:00Z"/>
          <w:del w:id="18725" w:author="Kevin Gu" w:date="2020-06-17T16:58:00Z"/>
          <w:lang w:val="en-GB"/>
          <w:rPrChange w:id="18726" w:author="Kevin Gu" w:date="2020-05-18T10:36:00Z">
            <w:rPr>
              <w:ins w:id="18727" w:author="Julio Li" w:date="2020-05-15T13:45:00Z"/>
              <w:del w:id="18728" w:author="Kevin Gu" w:date="2020-06-17T16:58:00Z"/>
              <w:lang w:val="en-US"/>
            </w:rPr>
          </w:rPrChange>
        </w:rPr>
      </w:pPr>
      <w:ins w:id="18729" w:author="Julio Li" w:date="2020-05-15T13:45:00Z">
        <w:del w:id="18730" w:author="Kevin Gu" w:date="2020-06-17T16:58:00Z">
          <w:r w:rsidRPr="00876437" w:rsidDel="00D045F2">
            <w:rPr>
              <w:lang w:val="en-GB"/>
              <w:rPrChange w:id="18731" w:author="Kevin Gu" w:date="2020-05-18T10:36:00Z">
                <w:rPr>
                  <w:lang w:val="en-US"/>
                </w:rPr>
              </w:rPrChange>
            </w:rPr>
            <w:delText xml:space="preserve">The Microsoft system backup task will be auto run at </w:delText>
          </w:r>
        </w:del>
        <w:del w:id="18732" w:author="Kevin Gu" w:date="2020-05-18T17:44:00Z">
          <w:r w:rsidRPr="00876437" w:rsidDel="00F264E6">
            <w:rPr>
              <w:lang w:val="en-GB"/>
              <w:rPrChange w:id="18733" w:author="Kevin Gu" w:date="2020-05-18T10:36:00Z">
                <w:rPr>
                  <w:lang w:val="en-US"/>
                </w:rPr>
              </w:rPrChange>
            </w:rPr>
            <w:delText>23:00</w:delText>
          </w:r>
        </w:del>
        <w:del w:id="18734" w:author="Kevin Gu" w:date="2020-06-17T16:58:00Z">
          <w:r w:rsidRPr="00876437" w:rsidDel="00D045F2">
            <w:rPr>
              <w:lang w:val="en-GB"/>
              <w:rPrChange w:id="18735" w:author="Kevin Gu" w:date="2020-05-18T10:36:00Z">
                <w:rPr>
                  <w:lang w:val="en-US"/>
                </w:rPr>
              </w:rPrChange>
            </w:rPr>
            <w:delText xml:space="preserve"> every day and the backup file will be store at other partition except system partition.</w:delText>
          </w:r>
        </w:del>
      </w:ins>
    </w:p>
    <w:p w14:paraId="64A91CD5" w14:textId="4A0AD3B0" w:rsidR="00157C66" w:rsidRPr="00876437" w:rsidDel="00D045F2" w:rsidRDefault="00157C66" w:rsidP="00157C66">
      <w:pPr>
        <w:rPr>
          <w:ins w:id="18736" w:author="Julio Li" w:date="2020-05-15T13:45:00Z"/>
          <w:del w:id="18737" w:author="Kevin Gu" w:date="2020-06-17T16:58:00Z"/>
          <w:lang w:val="en-GB"/>
          <w:rPrChange w:id="18738" w:author="Kevin Gu" w:date="2020-05-18T10:36:00Z">
            <w:rPr>
              <w:ins w:id="18739" w:author="Julio Li" w:date="2020-05-15T13:45:00Z"/>
              <w:del w:id="18740" w:author="Kevin Gu" w:date="2020-06-17T16:58:00Z"/>
              <w:lang w:val="en-US"/>
            </w:rPr>
          </w:rPrChange>
        </w:rPr>
      </w:pPr>
      <w:ins w:id="18741" w:author="Julio Li" w:date="2020-05-15T13:45:00Z">
        <w:del w:id="18742" w:author="Kevin Gu" w:date="2020-06-17T16:58:00Z">
          <w:r w:rsidRPr="00876437" w:rsidDel="00D045F2">
            <w:rPr>
              <w:lang w:val="en-GB"/>
              <w:rPrChange w:id="18743" w:author="Kevin Gu" w:date="2020-05-18T10:36:00Z">
                <w:rPr>
                  <w:lang w:val="en-US"/>
                </w:rPr>
              </w:rPrChange>
            </w:rPr>
            <w:delText>IT administrator check if the system backup is executed normally.</w:delText>
          </w:r>
        </w:del>
      </w:ins>
    </w:p>
    <w:p w14:paraId="46C410C3" w14:textId="72D4D65D" w:rsidR="00157C66" w:rsidRPr="00876437" w:rsidDel="00D045F2" w:rsidRDefault="00157C66" w:rsidP="00157C66">
      <w:pPr>
        <w:rPr>
          <w:ins w:id="18744" w:author="Julio Li" w:date="2020-05-15T13:45:00Z"/>
          <w:del w:id="18745" w:author="Kevin Gu" w:date="2020-06-17T16:58:00Z"/>
          <w:lang w:val="en-GB"/>
          <w:rPrChange w:id="18746" w:author="Kevin Gu" w:date="2020-05-18T10:36:00Z">
            <w:rPr>
              <w:ins w:id="18747" w:author="Julio Li" w:date="2020-05-15T13:45:00Z"/>
              <w:del w:id="18748" w:author="Kevin Gu" w:date="2020-06-17T16:58:00Z"/>
              <w:lang w:val="en-US"/>
            </w:rPr>
          </w:rPrChange>
        </w:rPr>
      </w:pPr>
      <w:ins w:id="18749" w:author="Julio Li" w:date="2020-05-15T13:45:00Z">
        <w:del w:id="18750" w:author="Kevin Gu" w:date="2020-06-17T16:58:00Z">
          <w:r w:rsidRPr="00876437" w:rsidDel="00D045F2">
            <w:rPr>
              <w:rFonts w:hint="eastAsia"/>
              <w:lang w:val="en-GB"/>
              <w:rPrChange w:id="18751" w:author="Kevin Gu" w:date="2020-05-18T10:36:00Z">
                <w:rPr>
                  <w:rFonts w:hint="eastAsia"/>
                  <w:lang w:val="en-US"/>
                </w:rPr>
              </w:rPrChange>
            </w:rPr>
            <w:delText>生产数据服务器，</w:delText>
          </w:r>
          <w:r w:rsidRPr="00876437" w:rsidDel="00D045F2">
            <w:rPr>
              <w:lang w:val="en-GB"/>
              <w:rPrChange w:id="18752" w:author="Kevin Gu" w:date="2020-05-18T10:36:00Z">
                <w:rPr>
                  <w:lang w:val="en-US"/>
                </w:rPr>
              </w:rPrChange>
            </w:rPr>
            <w:delText>DC</w:delText>
          </w:r>
          <w:r w:rsidRPr="00876437" w:rsidDel="00D045F2">
            <w:rPr>
              <w:rFonts w:hint="eastAsia"/>
              <w:lang w:val="en-GB"/>
              <w:rPrChange w:id="18753" w:author="Kevin Gu" w:date="2020-05-18T10:36:00Z">
                <w:rPr>
                  <w:rFonts w:hint="eastAsia"/>
                  <w:lang w:val="en-US"/>
                </w:rPr>
              </w:rPrChange>
            </w:rPr>
            <w:delText>服务器，</w:delText>
          </w:r>
          <w:r w:rsidRPr="00876437" w:rsidDel="00D045F2">
            <w:rPr>
              <w:lang w:val="en-GB"/>
              <w:rPrChange w:id="18754" w:author="Kevin Gu" w:date="2020-05-18T10:36:00Z">
                <w:rPr>
                  <w:lang w:val="en-US"/>
                </w:rPr>
              </w:rPrChange>
            </w:rPr>
            <w:delText>WsusServer,Crypto server</w:delText>
          </w:r>
          <w:r w:rsidRPr="00876437" w:rsidDel="00D045F2">
            <w:rPr>
              <w:rFonts w:hint="eastAsia"/>
              <w:lang w:val="en-GB"/>
              <w:rPrChange w:id="18755" w:author="Kevin Gu" w:date="2020-05-18T10:36:00Z">
                <w:rPr>
                  <w:rFonts w:hint="eastAsia"/>
                  <w:lang w:val="en-US"/>
                </w:rPr>
              </w:rPrChange>
            </w:rPr>
            <w:delText>等安装</w:delText>
          </w:r>
          <w:r w:rsidRPr="00876437" w:rsidDel="00D045F2">
            <w:rPr>
              <w:lang w:val="en-GB"/>
              <w:rPrChange w:id="18756" w:author="Kevin Gu" w:date="2020-05-18T10:36:00Z">
                <w:rPr>
                  <w:lang w:val="en-US"/>
                </w:rPr>
              </w:rPrChange>
            </w:rPr>
            <w:delText xml:space="preserve">Windows server 2008 </w:delText>
          </w:r>
          <w:r w:rsidRPr="00876437" w:rsidDel="00D045F2">
            <w:rPr>
              <w:rFonts w:hint="eastAsia"/>
              <w:lang w:val="en-GB"/>
              <w:rPrChange w:id="18757" w:author="Kevin Gu" w:date="2020-05-18T10:36:00Z">
                <w:rPr>
                  <w:rFonts w:hint="eastAsia"/>
                  <w:lang w:val="en-US"/>
                </w:rPr>
              </w:rPrChange>
            </w:rPr>
            <w:delText>版本的服务器除了采用</w:delText>
          </w:r>
          <w:r w:rsidRPr="00876437" w:rsidDel="00D045F2">
            <w:rPr>
              <w:lang w:val="en-GB"/>
              <w:rPrChange w:id="18758" w:author="Kevin Gu" w:date="2020-05-18T10:36:00Z">
                <w:rPr>
                  <w:lang w:val="en-US"/>
                </w:rPr>
              </w:rPrChange>
            </w:rPr>
            <w:delText>Ghost</w:delText>
          </w:r>
          <w:r w:rsidRPr="00876437" w:rsidDel="00D045F2">
            <w:rPr>
              <w:rFonts w:hint="eastAsia"/>
              <w:lang w:val="en-GB"/>
              <w:rPrChange w:id="18759" w:author="Kevin Gu" w:date="2020-05-18T10:36:00Z">
                <w:rPr>
                  <w:rFonts w:hint="eastAsia"/>
                  <w:lang w:val="en-US"/>
                </w:rPr>
              </w:rPrChange>
            </w:rPr>
            <w:delText>对系统进行备份外还将采用微软的备份与恢复功能用于每天备份，有需要时进行还原。</w:delText>
          </w:r>
        </w:del>
      </w:ins>
    </w:p>
    <w:p w14:paraId="2DDF8424" w14:textId="7F934EB1" w:rsidR="00157C66" w:rsidRPr="00876437" w:rsidRDefault="00157C66" w:rsidP="00157C66">
      <w:pPr>
        <w:rPr>
          <w:ins w:id="18760" w:author="Julio Li" w:date="2020-05-15T13:45:00Z"/>
          <w:lang w:val="en-GB"/>
          <w:rPrChange w:id="18761" w:author="Kevin Gu" w:date="2020-05-18T10:36:00Z">
            <w:rPr>
              <w:ins w:id="18762" w:author="Julio Li" w:date="2020-05-15T13:45:00Z"/>
              <w:lang w:val="en-US"/>
            </w:rPr>
          </w:rPrChange>
        </w:rPr>
      </w:pPr>
      <w:ins w:id="18763" w:author="Julio Li" w:date="2020-05-15T13:45:00Z">
        <w:del w:id="18764" w:author="Kevin Gu" w:date="2020-06-17T16:58:00Z">
          <w:r w:rsidRPr="00876437" w:rsidDel="00D045F2">
            <w:rPr>
              <w:rFonts w:hint="eastAsia"/>
              <w:lang w:val="en-GB"/>
              <w:rPrChange w:id="18765" w:author="Kevin Gu" w:date="2020-05-18T10:36:00Z">
                <w:rPr>
                  <w:rFonts w:hint="eastAsia"/>
                  <w:lang w:val="en-US"/>
                </w:rPr>
              </w:rPrChange>
            </w:rPr>
            <w:delText>每天</w:delText>
          </w:r>
          <w:r w:rsidRPr="00876437" w:rsidDel="00D045F2">
            <w:rPr>
              <w:lang w:val="en-GB"/>
              <w:rPrChange w:id="18766" w:author="Kevin Gu" w:date="2020-05-18T10:36:00Z">
                <w:rPr>
                  <w:lang w:val="en-US"/>
                </w:rPr>
              </w:rPrChange>
            </w:rPr>
            <w:delText>23</w:delText>
          </w:r>
          <w:r w:rsidRPr="00876437" w:rsidDel="00D045F2">
            <w:rPr>
              <w:rFonts w:hint="eastAsia"/>
              <w:lang w:val="en-GB"/>
              <w:rPrChange w:id="18767" w:author="Kevin Gu" w:date="2020-05-18T10:36:00Z">
                <w:rPr>
                  <w:rFonts w:hint="eastAsia"/>
                  <w:lang w:val="en-US"/>
                </w:rPr>
              </w:rPrChange>
            </w:rPr>
            <w:delText>点</w:delText>
          </w:r>
          <w:r w:rsidRPr="00876437" w:rsidDel="00D045F2">
            <w:rPr>
              <w:lang w:val="en-GB"/>
              <w:rPrChange w:id="18768" w:author="Kevin Gu" w:date="2020-05-18T10:36:00Z">
                <w:rPr>
                  <w:lang w:val="en-US"/>
                </w:rPr>
              </w:rPrChange>
            </w:rPr>
            <w:delText>0</w:delText>
          </w:r>
          <w:r w:rsidRPr="00876437" w:rsidDel="00D045F2">
            <w:rPr>
              <w:rFonts w:hint="eastAsia"/>
              <w:lang w:val="en-GB"/>
              <w:rPrChange w:id="18769" w:author="Kevin Gu" w:date="2020-05-18T10:36:00Z">
                <w:rPr>
                  <w:rFonts w:hint="eastAsia"/>
                  <w:lang w:val="en-US"/>
                </w:rPr>
              </w:rPrChange>
            </w:rPr>
            <w:delText>分使用</w:delText>
          </w:r>
          <w:r w:rsidRPr="00876437" w:rsidDel="00D045F2">
            <w:rPr>
              <w:lang w:val="en-GB"/>
              <w:rPrChange w:id="18770" w:author="Kevin Gu" w:date="2020-05-18T10:36:00Z">
                <w:rPr>
                  <w:lang w:val="en-US"/>
                </w:rPr>
              </w:rPrChange>
            </w:rPr>
            <w:delText>windows server backup</w:delText>
          </w:r>
          <w:r w:rsidRPr="00876437" w:rsidDel="00D045F2">
            <w:rPr>
              <w:rFonts w:hint="eastAsia"/>
              <w:lang w:val="en-GB"/>
              <w:rPrChange w:id="18771" w:author="Kevin Gu" w:date="2020-05-18T10:36:00Z">
                <w:rPr>
                  <w:rFonts w:hint="eastAsia"/>
                  <w:lang w:val="en-US"/>
                </w:rPr>
              </w:rPrChange>
            </w:rPr>
            <w:delText>自动执行对系统分区进行增量备份。备份文件存放在系统盘以外的其他盘。</w:delText>
          </w:r>
        </w:del>
      </w:ins>
    </w:p>
    <w:p w14:paraId="2A1C970F" w14:textId="6BB70352" w:rsidR="00157C66" w:rsidRPr="001161AC" w:rsidRDefault="001B724A" w:rsidP="00157C66">
      <w:pPr>
        <w:rPr>
          <w:ins w:id="18772" w:author="Julio Li" w:date="2020-05-15T13:45:00Z"/>
          <w:b/>
          <w:bCs/>
          <w:lang w:val="en-GB"/>
          <w:rPrChange w:id="18773" w:author="Kevin Gu" w:date="2020-05-18T13:13:00Z">
            <w:rPr>
              <w:ins w:id="18774" w:author="Julio Li" w:date="2020-05-15T13:45:00Z"/>
              <w:lang w:val="en-US"/>
            </w:rPr>
          </w:rPrChange>
        </w:rPr>
      </w:pPr>
      <w:ins w:id="18775" w:author="Julio Li [2]" w:date="2020-09-28T13:44:00Z">
        <w:r>
          <w:rPr>
            <w:b/>
            <w:bCs/>
            <w:lang w:val="en-GB"/>
          </w:rPr>
          <w:t xml:space="preserve">CM repository </w:t>
        </w:r>
      </w:ins>
      <w:commentRangeStart w:id="18776"/>
      <w:commentRangeStart w:id="18777"/>
      <w:commentRangeStart w:id="18778"/>
      <w:ins w:id="18779" w:author="Julio Li" w:date="2020-05-15T13:45:00Z">
        <w:del w:id="18780" w:author="Julio Li [2]" w:date="2020-09-28T13:44:00Z">
          <w:r w:rsidR="00157C66" w:rsidRPr="001161AC" w:rsidDel="001B724A">
            <w:rPr>
              <w:b/>
              <w:bCs/>
              <w:lang w:val="en-GB"/>
              <w:rPrChange w:id="18781" w:author="Kevin Gu" w:date="2020-05-18T13:13:00Z">
                <w:rPr>
                  <w:lang w:val="en-US"/>
                </w:rPr>
              </w:rPrChange>
            </w:rPr>
            <w:delText xml:space="preserve">PC system </w:delText>
          </w:r>
        </w:del>
        <w:r w:rsidR="00157C66" w:rsidRPr="001161AC">
          <w:rPr>
            <w:b/>
            <w:bCs/>
            <w:lang w:val="en-GB"/>
            <w:rPrChange w:id="18782" w:author="Kevin Gu" w:date="2020-05-18T13:13:00Z">
              <w:rPr>
                <w:lang w:val="en-US"/>
              </w:rPr>
            </w:rPrChange>
          </w:rPr>
          <w:t>backup</w:t>
        </w:r>
      </w:ins>
      <w:ins w:id="18783" w:author="Julio Li [2]" w:date="2020-09-28T13:45:00Z">
        <w:r>
          <w:rPr>
            <w:rFonts w:hint="eastAsia"/>
            <w:b/>
            <w:bCs/>
            <w:lang w:val="en-GB" w:eastAsia="zh-CN"/>
          </w:rPr>
          <w:t>配置管理系统</w:t>
        </w:r>
      </w:ins>
      <w:ins w:id="18784" w:author="Julio Li" w:date="2020-05-15T13:45:00Z">
        <w:del w:id="18785" w:author="Julio Li [2]" w:date="2020-09-28T13:45:00Z">
          <w:r w:rsidR="00157C66" w:rsidRPr="001161AC" w:rsidDel="001B724A">
            <w:rPr>
              <w:rFonts w:hint="eastAsia"/>
              <w:b/>
              <w:bCs/>
              <w:lang w:val="en-GB"/>
              <w:rPrChange w:id="18786" w:author="Kevin Gu" w:date="2020-05-18T13:13:00Z">
                <w:rPr>
                  <w:rFonts w:hint="eastAsia"/>
                  <w:lang w:val="en-US"/>
                </w:rPr>
              </w:rPrChange>
            </w:rPr>
            <w:delText>普通</w:delText>
          </w:r>
          <w:r w:rsidR="00157C66" w:rsidRPr="001161AC" w:rsidDel="001B724A">
            <w:rPr>
              <w:b/>
              <w:bCs/>
              <w:lang w:val="en-GB"/>
              <w:rPrChange w:id="18787" w:author="Kevin Gu" w:date="2020-05-18T13:13:00Z">
                <w:rPr>
                  <w:lang w:val="en-US"/>
                </w:rPr>
              </w:rPrChange>
            </w:rPr>
            <w:delText>PC</w:delText>
          </w:r>
          <w:r w:rsidR="00157C66" w:rsidRPr="001161AC" w:rsidDel="001B724A">
            <w:rPr>
              <w:rFonts w:hint="eastAsia"/>
              <w:b/>
              <w:bCs/>
              <w:lang w:val="en-GB"/>
              <w:rPrChange w:id="18788" w:author="Kevin Gu" w:date="2020-05-18T13:13:00Z">
                <w:rPr>
                  <w:rFonts w:hint="eastAsia"/>
                  <w:lang w:val="en-US"/>
                </w:rPr>
              </w:rPrChange>
            </w:rPr>
            <w:delText>系统</w:delText>
          </w:r>
        </w:del>
        <w:proofErr w:type="spellStart"/>
        <w:r w:rsidR="00157C66" w:rsidRPr="001161AC">
          <w:rPr>
            <w:rFonts w:hint="eastAsia"/>
            <w:b/>
            <w:bCs/>
            <w:lang w:val="en-GB"/>
            <w:rPrChange w:id="18789" w:author="Kevin Gu" w:date="2020-05-18T13:13:00Z">
              <w:rPr>
                <w:rFonts w:hint="eastAsia"/>
                <w:lang w:val="en-US"/>
              </w:rPr>
            </w:rPrChange>
          </w:rPr>
          <w:t>备份</w:t>
        </w:r>
        <w:proofErr w:type="spellEnd"/>
      </w:ins>
    </w:p>
    <w:p w14:paraId="14F9A2E6" w14:textId="21C28225" w:rsidR="00E61D01" w:rsidRDefault="00C30D96" w:rsidP="00157C66">
      <w:pPr>
        <w:rPr>
          <w:ins w:id="18790" w:author="Julio Li [2]" w:date="2020-09-08T12:05:00Z"/>
          <w:lang w:val="en-GB" w:eastAsia="zh-CN"/>
        </w:rPr>
      </w:pPr>
      <w:ins w:id="18791" w:author="Julio Li [2]" w:date="2020-09-08T11:56:00Z">
        <w:r>
          <w:rPr>
            <w:lang w:val="en-GB"/>
          </w:rPr>
          <w:t>Configuration management system is deployed in production computer.</w:t>
        </w:r>
      </w:ins>
      <w:ins w:id="18792" w:author="Julio Li [2]" w:date="2020-09-08T11:57:00Z">
        <w:r>
          <w:rPr>
            <w:lang w:val="en-GB"/>
          </w:rPr>
          <w:t xml:space="preserve"> </w:t>
        </w:r>
      </w:ins>
      <w:ins w:id="18793" w:author="Julio Li [2]" w:date="2020-09-08T12:00:00Z">
        <w:r w:rsidR="00E61D01">
          <w:rPr>
            <w:lang w:val="en-GB"/>
          </w:rPr>
          <w:t>The backup of CM repository is done by IT engineer and approved by security man</w:t>
        </w:r>
      </w:ins>
      <w:ins w:id="18794" w:author="Julio Li [2]" w:date="2020-09-08T12:01:00Z">
        <w:r w:rsidR="00E61D01">
          <w:rPr>
            <w:lang w:val="en-GB"/>
          </w:rPr>
          <w:t>a</w:t>
        </w:r>
      </w:ins>
      <w:ins w:id="18795" w:author="Julio Li [2]" w:date="2020-09-08T12:00:00Z">
        <w:r w:rsidR="00E61D01">
          <w:rPr>
            <w:lang w:val="en-GB"/>
          </w:rPr>
          <w:t>g</w:t>
        </w:r>
      </w:ins>
      <w:ins w:id="18796" w:author="Julio Li [2]" w:date="2020-09-08T12:01:00Z">
        <w:r w:rsidR="00E61D01">
          <w:rPr>
            <w:lang w:val="en-GB"/>
          </w:rPr>
          <w:t>e</w:t>
        </w:r>
      </w:ins>
      <w:ins w:id="18797" w:author="Julio Li [2]" w:date="2020-09-08T12:00:00Z">
        <w:r w:rsidR="00E61D01">
          <w:rPr>
            <w:lang w:val="en-GB"/>
          </w:rPr>
          <w:t>r.</w:t>
        </w:r>
      </w:ins>
      <w:ins w:id="18798" w:author="Julio Li [2]" w:date="2020-09-08T12:01:00Z">
        <w:r w:rsidR="00E61D01">
          <w:rPr>
            <w:lang w:val="en-GB"/>
          </w:rPr>
          <w:t xml:space="preserve"> Backup frequency is per month. Use PGP encryption to </w:t>
        </w:r>
      </w:ins>
      <w:ins w:id="18799" w:author="Julio Li [2]" w:date="2020-09-08T12:02:00Z">
        <w:r w:rsidR="00E61D01">
          <w:rPr>
            <w:lang w:val="en-GB"/>
          </w:rPr>
          <w:t xml:space="preserve">encrypt data before storing it in the </w:t>
        </w:r>
      </w:ins>
      <w:ins w:id="18800" w:author="Julio Li [2]" w:date="2020-09-08T12:06:00Z">
        <w:r w:rsidR="00E61D01">
          <w:rPr>
            <w:lang w:val="en-GB"/>
          </w:rPr>
          <w:t xml:space="preserve">removable </w:t>
        </w:r>
      </w:ins>
      <w:ins w:id="18801" w:author="Julio Li [2]" w:date="2020-09-08T12:02:00Z">
        <w:r w:rsidR="00E61D01">
          <w:rPr>
            <w:lang w:val="en-GB"/>
          </w:rPr>
          <w:t>HDD</w:t>
        </w:r>
      </w:ins>
      <w:ins w:id="18802" w:author="Julio Li [2]" w:date="2020-09-08T12:03:00Z">
        <w:r w:rsidR="00E61D01">
          <w:rPr>
            <w:lang w:val="en-GB"/>
          </w:rPr>
          <w:t xml:space="preserve">. The </w:t>
        </w:r>
      </w:ins>
      <w:ins w:id="18803" w:author="Julio Li [2]" w:date="2020-09-08T12:06:00Z">
        <w:r w:rsidR="00E61D01">
          <w:rPr>
            <w:lang w:val="en-GB"/>
          </w:rPr>
          <w:t xml:space="preserve">removable </w:t>
        </w:r>
      </w:ins>
      <w:ins w:id="18804" w:author="Julio Li [2]" w:date="2020-09-08T12:03:00Z">
        <w:r w:rsidR="00E61D01">
          <w:rPr>
            <w:lang w:val="en-GB"/>
          </w:rPr>
          <w:t>HDD will be transferred to secur</w:t>
        </w:r>
      </w:ins>
      <w:ins w:id="18805" w:author="Julio Li [2]" w:date="2020-09-08T12:04:00Z">
        <w:r w:rsidR="00E61D01">
          <w:rPr>
            <w:lang w:val="en-GB"/>
          </w:rPr>
          <w:t>e box in security control room following 4-eye principle.</w:t>
        </w:r>
      </w:ins>
    </w:p>
    <w:p w14:paraId="116E9442" w14:textId="30FD6E23" w:rsidR="00E61D01" w:rsidRPr="00E61D01" w:rsidRDefault="00E61D01" w:rsidP="00157C66">
      <w:pPr>
        <w:rPr>
          <w:ins w:id="18806" w:author="Julio Li [2]" w:date="2020-09-08T11:55:00Z"/>
          <w:lang w:val="en-US" w:eastAsia="zh-CN"/>
          <w:rPrChange w:id="18807" w:author="Julio Li [2]" w:date="2020-09-08T12:06:00Z">
            <w:rPr>
              <w:ins w:id="18808" w:author="Julio Li [2]" w:date="2020-09-08T11:55:00Z"/>
              <w:lang w:val="en-GB" w:eastAsia="zh-CN"/>
            </w:rPr>
          </w:rPrChange>
        </w:rPr>
      </w:pPr>
      <w:ins w:id="18809" w:author="Julio Li [2]" w:date="2020-09-08T12:05:00Z">
        <w:r>
          <w:rPr>
            <w:lang w:val="en-GB" w:eastAsia="zh-CN"/>
          </w:rPr>
          <w:t>配置</w:t>
        </w:r>
        <w:r>
          <w:rPr>
            <w:rFonts w:hint="eastAsia"/>
            <w:lang w:val="en-GB" w:eastAsia="zh-CN"/>
          </w:rPr>
          <w:t>管理系统部署在生产电脑。配置管理系统库的备份由</w:t>
        </w:r>
        <w:r>
          <w:rPr>
            <w:rFonts w:hint="eastAsia"/>
            <w:lang w:val="en-GB" w:eastAsia="zh-CN"/>
          </w:rPr>
          <w:t>IT</w:t>
        </w:r>
        <w:r>
          <w:rPr>
            <w:lang w:val="en-GB" w:eastAsia="zh-CN"/>
          </w:rPr>
          <w:t>工程师</w:t>
        </w:r>
        <w:r>
          <w:rPr>
            <w:rFonts w:hint="eastAsia"/>
            <w:lang w:val="en-GB" w:eastAsia="zh-CN"/>
          </w:rPr>
          <w:t>操作经由安全经理批准。备份频率为一个月。在储存</w:t>
        </w:r>
      </w:ins>
      <w:ins w:id="18810" w:author="Julio Li [2]" w:date="2020-09-08T12:06:00Z">
        <w:r>
          <w:rPr>
            <w:rFonts w:hint="eastAsia"/>
            <w:lang w:val="en-GB" w:eastAsia="zh-CN"/>
          </w:rPr>
          <w:t>备份到移动硬盘前使用</w:t>
        </w:r>
        <w:r>
          <w:rPr>
            <w:rFonts w:hint="eastAsia"/>
            <w:lang w:val="en-GB" w:eastAsia="zh-CN"/>
          </w:rPr>
          <w:t>PGP</w:t>
        </w:r>
        <w:r>
          <w:rPr>
            <w:rFonts w:hint="eastAsia"/>
            <w:lang w:val="en-GB" w:eastAsia="zh-CN"/>
          </w:rPr>
          <w:t>加密数据。</w:t>
        </w:r>
        <w:r w:rsidR="00E460AA">
          <w:rPr>
            <w:rFonts w:hint="eastAsia"/>
            <w:lang w:val="en-GB" w:eastAsia="zh-CN"/>
          </w:rPr>
          <w:t>移动</w:t>
        </w:r>
      </w:ins>
      <w:ins w:id="18811" w:author="Julio Li [2]" w:date="2020-09-08T12:07:00Z">
        <w:r w:rsidR="00E460AA">
          <w:rPr>
            <w:rFonts w:hint="eastAsia"/>
            <w:lang w:val="en-GB" w:eastAsia="zh-CN"/>
          </w:rPr>
          <w:t>硬盘在转移到安全控制室保险柜的过程中遵循</w:t>
        </w:r>
        <w:r w:rsidR="00E460AA">
          <w:rPr>
            <w:lang w:val="en-GB" w:eastAsia="zh-CN"/>
          </w:rPr>
          <w:t>四眼</w:t>
        </w:r>
        <w:r w:rsidR="00E460AA">
          <w:rPr>
            <w:rFonts w:hint="eastAsia"/>
            <w:lang w:val="en-GB" w:eastAsia="zh-CN"/>
          </w:rPr>
          <w:t>原则。</w:t>
        </w:r>
      </w:ins>
    </w:p>
    <w:p w14:paraId="047F62E6" w14:textId="506BDBEF" w:rsidR="00157C66" w:rsidRPr="00876437" w:rsidDel="005E478E" w:rsidRDefault="00157C66" w:rsidP="00157C66">
      <w:pPr>
        <w:rPr>
          <w:ins w:id="18812" w:author="Julio Li" w:date="2020-05-15T13:45:00Z"/>
          <w:del w:id="18813" w:author="Julio Li [2]" w:date="2020-09-11T14:48:00Z"/>
          <w:lang w:val="en-GB"/>
          <w:rPrChange w:id="18814" w:author="Kevin Gu" w:date="2020-05-18T10:36:00Z">
            <w:rPr>
              <w:ins w:id="18815" w:author="Julio Li" w:date="2020-05-15T13:45:00Z"/>
              <w:del w:id="18816" w:author="Julio Li [2]" w:date="2020-09-11T14:48:00Z"/>
              <w:lang w:val="en-US"/>
            </w:rPr>
          </w:rPrChange>
        </w:rPr>
      </w:pPr>
      <w:ins w:id="18817" w:author="Julio Li" w:date="2020-05-15T13:45:00Z">
        <w:del w:id="18818" w:author="Julio Li [2]" w:date="2020-09-11T14:48:00Z">
          <w:r w:rsidRPr="00876437" w:rsidDel="005E478E">
            <w:rPr>
              <w:lang w:val="en-GB"/>
              <w:rPrChange w:id="18819" w:author="Kevin Gu" w:date="2020-05-18T10:36:00Z">
                <w:rPr>
                  <w:lang w:val="en-US"/>
                </w:rPr>
              </w:rPrChange>
            </w:rPr>
            <w:delText>All the pc installing windows7 will use ghost to backup the system partition and the backup file will store both at the local pc backup partition and the backup server.</w:delText>
          </w:r>
        </w:del>
      </w:ins>
      <w:ins w:id="18820" w:author="Kevin Gu" w:date="2020-06-17T17:35:00Z">
        <w:del w:id="18821" w:author="Julio Li [2]" w:date="2020-09-11T14:48:00Z">
          <w:r w:rsidR="00014E0F" w:rsidDel="005E478E">
            <w:rPr>
              <w:lang w:val="en-GB"/>
            </w:rPr>
            <w:delText xml:space="preserve"> </w:delText>
          </w:r>
        </w:del>
      </w:ins>
      <w:ins w:id="18822" w:author="Julio Li" w:date="2020-05-15T13:45:00Z">
        <w:del w:id="18823" w:author="Julio Li [2]" w:date="2020-09-11T14:48:00Z">
          <w:r w:rsidRPr="00876437" w:rsidDel="005E478E">
            <w:rPr>
              <w:lang w:val="en-GB"/>
              <w:rPrChange w:id="18824" w:author="Kevin Gu" w:date="2020-05-18T10:36:00Z">
                <w:rPr>
                  <w:lang w:val="en-US"/>
                </w:rPr>
              </w:rPrChange>
            </w:rPr>
            <w:delText>IT administrator need to make backup record.</w:delText>
          </w:r>
        </w:del>
      </w:ins>
    </w:p>
    <w:p w14:paraId="0EF2ED13" w14:textId="6002A731" w:rsidR="00157C66" w:rsidRPr="00876437" w:rsidDel="005E478E" w:rsidRDefault="00157C66" w:rsidP="00157C66">
      <w:pPr>
        <w:rPr>
          <w:ins w:id="18825" w:author="Julio Li" w:date="2020-05-15T13:46:00Z"/>
          <w:del w:id="18826" w:author="Julio Li [2]" w:date="2020-09-11T14:48:00Z"/>
          <w:lang w:val="en-GB"/>
          <w:rPrChange w:id="18827" w:author="Kevin Gu" w:date="2020-05-18T10:36:00Z">
            <w:rPr>
              <w:ins w:id="18828" w:author="Julio Li" w:date="2020-05-15T13:46:00Z"/>
              <w:del w:id="18829" w:author="Julio Li [2]" w:date="2020-09-11T14:48:00Z"/>
              <w:lang w:val="en-US"/>
            </w:rPr>
          </w:rPrChange>
        </w:rPr>
      </w:pPr>
      <w:ins w:id="18830" w:author="Julio Li" w:date="2020-05-15T13:45:00Z">
        <w:del w:id="18831" w:author="Julio Li [2]" w:date="2020-09-11T14:48:00Z">
          <w:r w:rsidRPr="00876437" w:rsidDel="005E478E">
            <w:rPr>
              <w:rFonts w:hint="eastAsia"/>
              <w:lang w:val="en-GB"/>
              <w:rPrChange w:id="18832" w:author="Kevin Gu" w:date="2020-05-18T10:36:00Z">
                <w:rPr>
                  <w:rFonts w:hint="eastAsia"/>
                  <w:lang w:val="en-US"/>
                </w:rPr>
              </w:rPrChange>
            </w:rPr>
            <w:delText>安装</w:delText>
          </w:r>
          <w:r w:rsidRPr="00876437" w:rsidDel="005E478E">
            <w:rPr>
              <w:lang w:val="en-GB"/>
              <w:rPrChange w:id="18833" w:author="Kevin Gu" w:date="2020-05-18T10:36:00Z">
                <w:rPr>
                  <w:lang w:val="en-US"/>
                </w:rPr>
              </w:rPrChange>
            </w:rPr>
            <w:delText>Windows7</w:delText>
          </w:r>
          <w:r w:rsidRPr="00876437" w:rsidDel="005E478E">
            <w:rPr>
              <w:rFonts w:hint="eastAsia"/>
              <w:lang w:val="en-GB"/>
              <w:rPrChange w:id="18834" w:author="Kevin Gu" w:date="2020-05-18T10:36:00Z">
                <w:rPr>
                  <w:rFonts w:hint="eastAsia"/>
                  <w:lang w:val="en-US"/>
                </w:rPr>
              </w:rPrChange>
            </w:rPr>
            <w:delText>的电脑的系统采用</w:delText>
          </w:r>
          <w:r w:rsidRPr="00876437" w:rsidDel="005E478E">
            <w:rPr>
              <w:lang w:val="en-GB"/>
              <w:rPrChange w:id="18835" w:author="Kevin Gu" w:date="2020-05-18T10:36:00Z">
                <w:rPr>
                  <w:lang w:val="en-US"/>
                </w:rPr>
              </w:rPrChange>
            </w:rPr>
            <w:delText>Ghost</w:delText>
          </w:r>
          <w:r w:rsidRPr="00876437" w:rsidDel="005E478E">
            <w:rPr>
              <w:rFonts w:hint="eastAsia"/>
              <w:lang w:val="en-GB"/>
              <w:rPrChange w:id="18836" w:author="Kevin Gu" w:date="2020-05-18T10:36:00Z">
                <w:rPr>
                  <w:rFonts w:hint="eastAsia"/>
                  <w:lang w:val="en-US"/>
                </w:rPr>
              </w:rPrChange>
            </w:rPr>
            <w:delText>对系统分区进行备份，所有电脑的备份文件会存放一个备份文件在本地电脑的备份分区，和备份服务器上，</w:delText>
          </w:r>
          <w:r w:rsidRPr="00876437" w:rsidDel="005E478E">
            <w:rPr>
              <w:lang w:val="en-GB"/>
              <w:rPrChange w:id="18837" w:author="Kevin Gu" w:date="2020-05-18T10:36:00Z">
                <w:rPr>
                  <w:lang w:val="en-US"/>
                </w:rPr>
              </w:rPrChange>
            </w:rPr>
            <w:delText>IT</w:delText>
          </w:r>
          <w:r w:rsidRPr="00876437" w:rsidDel="005E478E">
            <w:rPr>
              <w:rFonts w:hint="eastAsia"/>
              <w:lang w:val="en-GB"/>
              <w:rPrChange w:id="18838" w:author="Kevin Gu" w:date="2020-05-18T10:36:00Z">
                <w:rPr>
                  <w:rFonts w:hint="eastAsia"/>
                  <w:lang w:val="en-US"/>
                </w:rPr>
              </w:rPrChange>
            </w:rPr>
            <w:delText>管理员需做好系统备份记录。</w:delText>
          </w:r>
        </w:del>
      </w:ins>
      <w:commentRangeEnd w:id="18776"/>
      <w:del w:id="18839" w:author="Julio Li [2]" w:date="2020-09-11T14:48:00Z">
        <w:r w:rsidR="00C574E7" w:rsidDel="005E478E">
          <w:rPr>
            <w:rStyle w:val="CommentReference"/>
          </w:rPr>
          <w:commentReference w:id="18776"/>
        </w:r>
        <w:commentRangeEnd w:id="18777"/>
        <w:r w:rsidR="00053917" w:rsidDel="005E478E">
          <w:rPr>
            <w:rStyle w:val="CommentReference"/>
          </w:rPr>
          <w:commentReference w:id="18777"/>
        </w:r>
        <w:commentRangeEnd w:id="18778"/>
        <w:r w:rsidR="004C5F5D" w:rsidDel="005E478E">
          <w:rPr>
            <w:rStyle w:val="CommentReference"/>
          </w:rPr>
          <w:commentReference w:id="18778"/>
        </w:r>
      </w:del>
    </w:p>
    <w:p w14:paraId="6AD89642" w14:textId="4631E4BF" w:rsidR="00157C66" w:rsidRPr="001161AC" w:rsidDel="00014E0F" w:rsidRDefault="00157C66" w:rsidP="00157C66">
      <w:pPr>
        <w:rPr>
          <w:ins w:id="18840" w:author="Julio Li" w:date="2020-05-15T13:46:00Z"/>
          <w:del w:id="18841" w:author="Kevin Gu" w:date="2020-06-17T17:36:00Z"/>
          <w:b/>
          <w:bCs/>
          <w:lang w:val="en-GB"/>
          <w:rPrChange w:id="18842" w:author="Kevin Gu" w:date="2020-05-18T13:13:00Z">
            <w:rPr>
              <w:ins w:id="18843" w:author="Julio Li" w:date="2020-05-15T13:46:00Z"/>
              <w:del w:id="18844" w:author="Kevin Gu" w:date="2020-06-17T17:36:00Z"/>
              <w:lang w:val="en-US"/>
            </w:rPr>
          </w:rPrChange>
        </w:rPr>
      </w:pPr>
      <w:commentRangeStart w:id="18845"/>
      <w:commentRangeStart w:id="18846"/>
      <w:commentRangeStart w:id="18847"/>
      <w:ins w:id="18848" w:author="Julio Li" w:date="2020-05-15T13:46:00Z">
        <w:del w:id="18849" w:author="Kevin Gu" w:date="2020-06-17T17:36:00Z">
          <w:r w:rsidRPr="001161AC" w:rsidDel="00014E0F">
            <w:rPr>
              <w:b/>
              <w:bCs/>
              <w:lang w:val="en-GB"/>
              <w:rPrChange w:id="18850" w:author="Kevin Gu" w:date="2020-05-18T13:13:00Z">
                <w:rPr>
                  <w:lang w:val="en-US"/>
                </w:rPr>
              </w:rPrChange>
            </w:rPr>
            <w:delText>Network System log backup</w:delText>
          </w:r>
          <w:r w:rsidRPr="001161AC" w:rsidDel="00014E0F">
            <w:rPr>
              <w:rFonts w:hint="eastAsia"/>
              <w:b/>
              <w:bCs/>
              <w:lang w:val="en-GB"/>
              <w:rPrChange w:id="18851" w:author="Kevin Gu" w:date="2020-05-18T13:13:00Z">
                <w:rPr>
                  <w:rFonts w:hint="eastAsia"/>
                  <w:lang w:val="en-US"/>
                </w:rPr>
              </w:rPrChange>
            </w:rPr>
            <w:delText>网络系统日志备份</w:delText>
          </w:r>
        </w:del>
      </w:ins>
    </w:p>
    <w:p w14:paraId="484E5A7E" w14:textId="3186B547" w:rsidR="00157C66" w:rsidRPr="00876437" w:rsidDel="00014E0F" w:rsidRDefault="00157C66" w:rsidP="00157C66">
      <w:pPr>
        <w:rPr>
          <w:ins w:id="18852" w:author="Julio Li" w:date="2020-05-15T13:46:00Z"/>
          <w:del w:id="18853" w:author="Kevin Gu" w:date="2020-06-17T17:36:00Z"/>
          <w:lang w:val="en-GB"/>
          <w:rPrChange w:id="18854" w:author="Kevin Gu" w:date="2020-05-18T10:36:00Z">
            <w:rPr>
              <w:ins w:id="18855" w:author="Julio Li" w:date="2020-05-15T13:46:00Z"/>
              <w:del w:id="18856" w:author="Kevin Gu" w:date="2020-06-17T17:36:00Z"/>
              <w:lang w:val="en-US"/>
            </w:rPr>
          </w:rPrChange>
        </w:rPr>
      </w:pPr>
      <w:ins w:id="18857" w:author="Julio Li" w:date="2020-05-15T13:46:00Z">
        <w:del w:id="18858" w:author="Kevin Gu" w:date="2020-06-17T17:36:00Z">
          <w:r w:rsidRPr="00876437" w:rsidDel="00014E0F">
            <w:rPr>
              <w:lang w:val="en-GB"/>
              <w:rPrChange w:id="18859" w:author="Kevin Gu" w:date="2020-05-18T10:36:00Z">
                <w:rPr>
                  <w:lang w:val="en-US"/>
                </w:rPr>
              </w:rPrChange>
            </w:rPr>
            <w:delText>We install ManageEngine Event log at the backup pc to get the DC server’s system log,event log,security log.</w:delText>
          </w:r>
        </w:del>
        <w:del w:id="18860" w:author="Kevin Gu" w:date="2020-05-18T13:13:00Z">
          <w:r w:rsidRPr="00876437" w:rsidDel="001161AC">
            <w:rPr>
              <w:lang w:val="en-GB"/>
              <w:rPrChange w:id="18861" w:author="Kevin Gu" w:date="2020-05-18T10:36:00Z">
                <w:rPr>
                  <w:lang w:val="en-US"/>
                </w:rPr>
              </w:rPrChange>
            </w:rPr>
            <w:delText>t</w:delText>
          </w:r>
        </w:del>
        <w:del w:id="18862" w:author="Kevin Gu" w:date="2020-06-17T17:36:00Z">
          <w:r w:rsidRPr="00876437" w:rsidDel="00014E0F">
            <w:rPr>
              <w:lang w:val="en-GB"/>
              <w:rPrChange w:id="18863" w:author="Kevin Gu" w:date="2020-05-18T10:36:00Z">
                <w:rPr>
                  <w:lang w:val="en-US"/>
                </w:rPr>
              </w:rPrChange>
            </w:rPr>
            <w:delText>he software will archive the log file auto</w:delText>
          </w:r>
        </w:del>
        <w:del w:id="18864" w:author="Kevin Gu" w:date="2020-05-18T13:13:00Z">
          <w:r w:rsidRPr="00876437" w:rsidDel="001161AC">
            <w:rPr>
              <w:lang w:val="en-GB"/>
              <w:rPrChange w:id="18865" w:author="Kevin Gu" w:date="2020-05-18T10:36:00Z">
                <w:rPr>
                  <w:lang w:val="en-US"/>
                </w:rPr>
              </w:rPrChange>
            </w:rPr>
            <w:delText>.</w:delText>
          </w:r>
        </w:del>
        <w:del w:id="18866" w:author="Kevin Gu" w:date="2020-06-17T17:36:00Z">
          <w:r w:rsidRPr="00876437" w:rsidDel="00014E0F">
            <w:rPr>
              <w:lang w:val="en-GB"/>
              <w:rPrChange w:id="18867" w:author="Kevin Gu" w:date="2020-05-18T10:36:00Z">
                <w:rPr>
                  <w:lang w:val="en-US"/>
                </w:rPr>
              </w:rPrChange>
            </w:rPr>
            <w:delText>and the IT administrator will backup the archive system log at another disk’s partition at log backup pc.</w:delText>
          </w:r>
        </w:del>
      </w:ins>
    </w:p>
    <w:p w14:paraId="00F26CCB" w14:textId="7EA4FD42" w:rsidR="00157C66" w:rsidRPr="00876437" w:rsidDel="00014E0F" w:rsidRDefault="00157C66" w:rsidP="00157C66">
      <w:pPr>
        <w:rPr>
          <w:ins w:id="18868" w:author="Julio Li" w:date="2020-05-15T13:46:00Z"/>
          <w:del w:id="18869" w:author="Kevin Gu" w:date="2020-06-17T17:36:00Z"/>
          <w:lang w:val="en-GB"/>
          <w:rPrChange w:id="18870" w:author="Kevin Gu" w:date="2020-05-18T10:36:00Z">
            <w:rPr>
              <w:ins w:id="18871" w:author="Julio Li" w:date="2020-05-15T13:46:00Z"/>
              <w:del w:id="18872" w:author="Kevin Gu" w:date="2020-06-17T17:36:00Z"/>
              <w:lang w:val="en-US"/>
            </w:rPr>
          </w:rPrChange>
        </w:rPr>
      </w:pPr>
      <w:ins w:id="18873" w:author="Julio Li" w:date="2020-05-15T13:46:00Z">
        <w:del w:id="18874" w:author="Kevin Gu" w:date="2020-06-17T17:36:00Z">
          <w:r w:rsidRPr="00876437" w:rsidDel="00014E0F">
            <w:rPr>
              <w:rFonts w:hint="eastAsia"/>
              <w:lang w:val="en-GB"/>
              <w:rPrChange w:id="18875" w:author="Kevin Gu" w:date="2020-05-18T10:36:00Z">
                <w:rPr>
                  <w:rFonts w:hint="eastAsia"/>
                  <w:lang w:val="en-US"/>
                </w:rPr>
              </w:rPrChange>
            </w:rPr>
            <w:delText>备份电脑安装了</w:delText>
          </w:r>
          <w:r w:rsidRPr="00876437" w:rsidDel="00014E0F">
            <w:rPr>
              <w:lang w:val="en-GB"/>
              <w:rPrChange w:id="18876" w:author="Kevin Gu" w:date="2020-05-18T10:36:00Z">
                <w:rPr>
                  <w:lang w:val="en-US"/>
                </w:rPr>
              </w:rPrChange>
            </w:rPr>
            <w:delText>ManageEngine Event log</w:delText>
          </w:r>
          <w:r w:rsidRPr="00876437" w:rsidDel="00014E0F">
            <w:rPr>
              <w:rFonts w:hint="eastAsia"/>
              <w:lang w:val="en-GB"/>
              <w:rPrChange w:id="18877" w:author="Kevin Gu" w:date="2020-05-18T10:36:00Z">
                <w:rPr>
                  <w:rFonts w:hint="eastAsia"/>
                  <w:lang w:val="en-US"/>
                </w:rPr>
              </w:rPrChange>
            </w:rPr>
            <w:delText>程序自动抓取</w:delText>
          </w:r>
          <w:r w:rsidRPr="00876437" w:rsidDel="00014E0F">
            <w:rPr>
              <w:lang w:val="en-GB"/>
              <w:rPrChange w:id="18878" w:author="Kevin Gu" w:date="2020-05-18T10:36:00Z">
                <w:rPr>
                  <w:lang w:val="en-US"/>
                </w:rPr>
              </w:rPrChange>
            </w:rPr>
            <w:delText>DC</w:delText>
          </w:r>
          <w:r w:rsidRPr="00876437" w:rsidDel="00014E0F">
            <w:rPr>
              <w:rFonts w:hint="eastAsia"/>
              <w:lang w:val="en-GB"/>
              <w:rPrChange w:id="18879" w:author="Kevin Gu" w:date="2020-05-18T10:36:00Z">
                <w:rPr>
                  <w:rFonts w:hint="eastAsia"/>
                  <w:lang w:val="en-US"/>
                </w:rPr>
              </w:rPrChange>
            </w:rPr>
            <w:delText>电脑的系统日志，事件日志，安全日志，并对每日的系统日志进行备份。日志文件备份在备份服务器上的两个不同的硬盘。</w:delText>
          </w:r>
        </w:del>
      </w:ins>
    </w:p>
    <w:p w14:paraId="77FD6D91" w14:textId="67F1CA29" w:rsidR="00157C66" w:rsidRPr="00876437" w:rsidDel="001161AC" w:rsidRDefault="00157C66" w:rsidP="00157C66">
      <w:pPr>
        <w:rPr>
          <w:ins w:id="18880" w:author="Julio Li" w:date="2020-05-15T13:46:00Z"/>
          <w:del w:id="18881" w:author="Kevin Gu" w:date="2020-05-18T13:14:00Z"/>
          <w:lang w:val="en-GB" w:eastAsia="zh-CN"/>
          <w:rPrChange w:id="18882" w:author="Kevin Gu" w:date="2020-05-18T10:36:00Z">
            <w:rPr>
              <w:ins w:id="18883" w:author="Julio Li" w:date="2020-05-15T13:46:00Z"/>
              <w:del w:id="18884" w:author="Kevin Gu" w:date="2020-05-18T13:14:00Z"/>
              <w:lang w:val="en-US" w:eastAsia="zh-CN"/>
            </w:rPr>
          </w:rPrChange>
        </w:rPr>
      </w:pPr>
      <w:ins w:id="18885" w:author="Julio Li" w:date="2020-05-15T13:46:00Z">
        <w:del w:id="18886" w:author="Kevin Gu" w:date="2020-05-18T13:14:00Z">
          <w:r w:rsidRPr="00876437" w:rsidDel="001161AC">
            <w:rPr>
              <w:lang w:val="en-GB"/>
              <w:rPrChange w:id="18887" w:author="Kevin Gu" w:date="2020-05-18T10:36:00Z">
                <w:rPr>
                  <w:lang w:val="en-US"/>
                </w:rPr>
              </w:rPrChange>
            </w:rPr>
            <w:delText>IT</w:delText>
          </w:r>
          <w:r w:rsidRPr="00876437" w:rsidDel="001161AC">
            <w:rPr>
              <w:rFonts w:hint="eastAsia"/>
              <w:lang w:val="en-GB"/>
              <w:rPrChange w:id="18888" w:author="Kevin Gu" w:date="2020-05-18T10:36:00Z">
                <w:rPr>
                  <w:rFonts w:hint="eastAsia"/>
                  <w:lang w:val="en-US"/>
                </w:rPr>
              </w:rPrChange>
            </w:rPr>
            <w:delText>管理员每周检查一次</w:delText>
          </w:r>
          <w:r w:rsidRPr="00876437" w:rsidDel="001161AC">
            <w:rPr>
              <w:rFonts w:hint="eastAsia"/>
              <w:lang w:val="en-GB" w:eastAsia="zh-CN"/>
              <w:rPrChange w:id="18889" w:author="Kevin Gu" w:date="2020-05-18T10:36:00Z">
                <w:rPr>
                  <w:rFonts w:hint="eastAsia"/>
                  <w:lang w:val="en-US" w:eastAsia="zh-CN"/>
                </w:rPr>
              </w:rPrChange>
            </w:rPr>
            <w:delText>。</w:delText>
          </w:r>
        </w:del>
      </w:ins>
    </w:p>
    <w:p w14:paraId="634B61E6" w14:textId="7BB176ED" w:rsidR="00157C66" w:rsidRPr="001161AC" w:rsidRDefault="00157C66" w:rsidP="00157C66">
      <w:pPr>
        <w:rPr>
          <w:ins w:id="18890" w:author="Julio Li" w:date="2020-05-15T13:47:00Z"/>
          <w:b/>
          <w:bCs/>
          <w:lang w:val="en-GB" w:eastAsia="zh-CN"/>
          <w:rPrChange w:id="18891" w:author="Kevin Gu" w:date="2020-05-18T13:14:00Z">
            <w:rPr>
              <w:ins w:id="18892" w:author="Julio Li" w:date="2020-05-15T13:47:00Z"/>
              <w:lang w:val="en-US" w:eastAsia="zh-CN"/>
            </w:rPr>
          </w:rPrChange>
        </w:rPr>
      </w:pPr>
      <w:ins w:id="18893" w:author="Julio Li" w:date="2020-05-15T13:46:00Z">
        <w:r w:rsidRPr="001161AC">
          <w:rPr>
            <w:b/>
            <w:bCs/>
            <w:lang w:val="en-GB" w:eastAsia="zh-CN"/>
            <w:rPrChange w:id="18894" w:author="Kevin Gu" w:date="2020-05-18T13:14:00Z">
              <w:rPr>
                <w:lang w:val="en-US" w:eastAsia="zh-CN"/>
              </w:rPr>
            </w:rPrChange>
          </w:rPr>
          <w:t>Production data backup</w:t>
        </w:r>
        <w:r w:rsidRPr="001161AC">
          <w:rPr>
            <w:rFonts w:hint="eastAsia"/>
            <w:b/>
            <w:bCs/>
            <w:lang w:val="en-GB" w:eastAsia="zh-CN"/>
            <w:rPrChange w:id="18895" w:author="Kevin Gu" w:date="2020-05-18T13:14:00Z">
              <w:rPr>
                <w:rFonts w:hint="eastAsia"/>
                <w:lang w:val="en-US" w:eastAsia="zh-CN"/>
              </w:rPr>
            </w:rPrChange>
          </w:rPr>
          <w:t>生产数据备份</w:t>
        </w:r>
      </w:ins>
      <w:commentRangeEnd w:id="18845"/>
      <w:r w:rsidR="00F71A83">
        <w:rPr>
          <w:rStyle w:val="CommentReference"/>
        </w:rPr>
        <w:commentReference w:id="18845"/>
      </w:r>
      <w:commentRangeEnd w:id="18846"/>
      <w:r w:rsidR="00053917">
        <w:rPr>
          <w:rStyle w:val="CommentReference"/>
        </w:rPr>
        <w:commentReference w:id="18846"/>
      </w:r>
      <w:commentRangeEnd w:id="18847"/>
      <w:r w:rsidR="00E33455">
        <w:rPr>
          <w:rStyle w:val="CommentReference"/>
        </w:rPr>
        <w:commentReference w:id="18847"/>
      </w:r>
    </w:p>
    <w:p w14:paraId="4C2127BA" w14:textId="40F502B1" w:rsidR="004C5F5D" w:rsidRDefault="004C5F5D" w:rsidP="00157C66">
      <w:pPr>
        <w:rPr>
          <w:ins w:id="18896" w:author="Julio Li [2]" w:date="2020-09-08T12:11:00Z"/>
          <w:lang w:val="en-GB"/>
        </w:rPr>
      </w:pPr>
      <w:ins w:id="18897" w:author="Julio Li [2]" w:date="2020-09-08T12:08:00Z">
        <w:r>
          <w:rPr>
            <w:lang w:val="en-US" w:eastAsia="zh-CN"/>
          </w:rPr>
          <w:t>The backup of production data store</w:t>
        </w:r>
      </w:ins>
      <w:ins w:id="18898" w:author="Julio Li [2]" w:date="2020-09-08T12:09:00Z">
        <w:r>
          <w:rPr>
            <w:lang w:val="en-US" w:eastAsia="zh-CN"/>
          </w:rPr>
          <w:t>d</w:t>
        </w:r>
      </w:ins>
      <w:ins w:id="18899" w:author="Julio Li [2]" w:date="2020-09-08T12:08:00Z">
        <w:r>
          <w:rPr>
            <w:lang w:val="en-US" w:eastAsia="zh-CN"/>
          </w:rPr>
          <w:t xml:space="preserve"> in production machine computer</w:t>
        </w:r>
      </w:ins>
      <w:ins w:id="18900" w:author="Julio Li [2]" w:date="2020-09-08T12:09:00Z">
        <w:r>
          <w:rPr>
            <w:lang w:val="en-US" w:eastAsia="zh-CN"/>
          </w:rPr>
          <w:t xml:space="preserve"> is performed by the operating system backup</w:t>
        </w:r>
      </w:ins>
      <w:ins w:id="18901" w:author="Julio Li [2]" w:date="2020-09-08T12:10:00Z">
        <w:r w:rsidR="001058CD">
          <w:rPr>
            <w:lang w:val="en-US" w:eastAsia="zh-CN"/>
          </w:rPr>
          <w:t xml:space="preserve">. </w:t>
        </w:r>
        <w:r w:rsidR="001058CD">
          <w:rPr>
            <w:lang w:val="en-GB"/>
          </w:rPr>
          <w:t xml:space="preserve">The backup is done by IT engineer and approved by security manager. Backup frequency is per month. </w:t>
        </w:r>
      </w:ins>
      <w:ins w:id="18902" w:author="Julio Li [2]" w:date="2020-09-08T12:11:00Z">
        <w:r w:rsidR="001058CD">
          <w:rPr>
            <w:lang w:val="en-GB"/>
          </w:rPr>
          <w:t>The removable HDD storing the backup will be transferred to secure box in security control room following 4-eye principle.</w:t>
        </w:r>
      </w:ins>
    </w:p>
    <w:p w14:paraId="12751439" w14:textId="599577F9" w:rsidR="00BB66F6" w:rsidRDefault="00E33455" w:rsidP="00157C66">
      <w:pPr>
        <w:rPr>
          <w:ins w:id="18903" w:author="Julio Li [2]" w:date="2020-09-08T14:05:00Z"/>
          <w:lang w:val="en-US" w:eastAsia="zh-CN"/>
        </w:rPr>
      </w:pPr>
      <w:ins w:id="18904" w:author="Julio Li [2]" w:date="2020-09-08T12:12:00Z">
        <w:r>
          <w:rPr>
            <w:rFonts w:hint="eastAsia"/>
            <w:lang w:val="en-GB" w:eastAsia="zh-CN"/>
          </w:rPr>
          <w:lastRenderedPageBreak/>
          <w:t>生产数据的备份是通过生产机器操作系统的备份实现的。备份由</w:t>
        </w:r>
        <w:r>
          <w:rPr>
            <w:rFonts w:hint="eastAsia"/>
            <w:lang w:val="en-GB" w:eastAsia="zh-CN"/>
          </w:rPr>
          <w:t>IT</w:t>
        </w:r>
        <w:r>
          <w:rPr>
            <w:lang w:val="en-GB" w:eastAsia="zh-CN"/>
          </w:rPr>
          <w:t>工程师</w:t>
        </w:r>
        <w:r>
          <w:rPr>
            <w:rFonts w:hint="eastAsia"/>
            <w:lang w:val="en-GB" w:eastAsia="zh-CN"/>
          </w:rPr>
          <w:t>操作经由安全经理批准。</w:t>
        </w:r>
      </w:ins>
      <w:ins w:id="18905" w:author="Julio Li [2]" w:date="2020-09-08T12:13:00Z">
        <w:r>
          <w:rPr>
            <w:rFonts w:hint="eastAsia"/>
            <w:lang w:val="en-GB" w:eastAsia="zh-CN"/>
          </w:rPr>
          <w:t>存储备份的</w:t>
        </w:r>
      </w:ins>
      <w:ins w:id="18906" w:author="Julio Li [2]" w:date="2020-09-08T12:12:00Z">
        <w:r>
          <w:rPr>
            <w:rFonts w:hint="eastAsia"/>
            <w:lang w:val="en-GB" w:eastAsia="zh-CN"/>
          </w:rPr>
          <w:t>移动硬盘在转移到安全控制室保险柜的过程中遵循</w:t>
        </w:r>
        <w:r>
          <w:rPr>
            <w:lang w:val="en-GB" w:eastAsia="zh-CN"/>
          </w:rPr>
          <w:t>四眼</w:t>
        </w:r>
        <w:r>
          <w:rPr>
            <w:rFonts w:hint="eastAsia"/>
            <w:lang w:val="en-GB" w:eastAsia="zh-CN"/>
          </w:rPr>
          <w:t>原则。</w:t>
        </w:r>
      </w:ins>
    </w:p>
    <w:p w14:paraId="562868E4" w14:textId="7DE37815" w:rsidR="001D39F1" w:rsidRPr="001D39F1" w:rsidRDefault="001D39F1" w:rsidP="00157C66">
      <w:pPr>
        <w:rPr>
          <w:ins w:id="18907" w:author="Julio Li [2]" w:date="2020-09-08T14:02:00Z"/>
          <w:b/>
          <w:bCs/>
          <w:lang w:val="en-US" w:eastAsia="zh-CN"/>
          <w:rPrChange w:id="18908" w:author="Julio Li [2]" w:date="2020-09-08T14:06:00Z">
            <w:rPr>
              <w:ins w:id="18909" w:author="Julio Li [2]" w:date="2020-09-08T14:02:00Z"/>
              <w:lang w:val="en-GB" w:eastAsia="zh-CN"/>
            </w:rPr>
          </w:rPrChange>
        </w:rPr>
      </w:pPr>
      <w:commentRangeStart w:id="18910"/>
      <w:commentRangeStart w:id="18911"/>
      <w:ins w:id="18912" w:author="Julio Li [2]" w:date="2020-09-08T14:05:00Z">
        <w:r w:rsidRPr="001D39F1">
          <w:rPr>
            <w:b/>
            <w:bCs/>
            <w:lang w:val="en-US" w:eastAsia="zh-CN"/>
            <w:rPrChange w:id="18913" w:author="Julio Li [2]" w:date="2020-09-08T14:06:00Z">
              <w:rPr>
                <w:lang w:val="en-US" w:eastAsia="zh-CN"/>
              </w:rPr>
            </w:rPrChange>
          </w:rPr>
          <w:t xml:space="preserve">Firewall configuration backup </w:t>
        </w:r>
      </w:ins>
      <w:ins w:id="18914" w:author="Julio Li [2]" w:date="2020-09-08T14:06:00Z">
        <w:r w:rsidRPr="001D39F1">
          <w:rPr>
            <w:rFonts w:hint="eastAsia"/>
            <w:b/>
            <w:bCs/>
            <w:lang w:val="en-US" w:eastAsia="zh-CN"/>
            <w:rPrChange w:id="18915" w:author="Julio Li [2]" w:date="2020-09-08T14:06:00Z">
              <w:rPr>
                <w:rFonts w:hint="eastAsia"/>
                <w:lang w:val="en-US" w:eastAsia="zh-CN"/>
              </w:rPr>
            </w:rPrChange>
          </w:rPr>
          <w:t>防火墙配置备份</w:t>
        </w:r>
        <w:commentRangeEnd w:id="18910"/>
        <w:r w:rsidR="00CF427A">
          <w:rPr>
            <w:rStyle w:val="CommentReference"/>
          </w:rPr>
          <w:commentReference w:id="18910"/>
        </w:r>
        <w:commentRangeEnd w:id="18911"/>
        <w:r w:rsidR="00CF427A">
          <w:rPr>
            <w:rStyle w:val="CommentReference"/>
          </w:rPr>
          <w:commentReference w:id="18911"/>
        </w:r>
      </w:ins>
    </w:p>
    <w:p w14:paraId="3903865B" w14:textId="51156E2B" w:rsidR="001D39F1" w:rsidRDefault="001D39F1" w:rsidP="00157C66">
      <w:pPr>
        <w:rPr>
          <w:ins w:id="18916" w:author="Julio Li [2]" w:date="2020-09-08T14:03:00Z"/>
          <w:lang w:val="en-US" w:eastAsia="zh-CN"/>
        </w:rPr>
      </w:pPr>
      <w:ins w:id="18917" w:author="Julio Li [2]" w:date="2020-09-08T14:02:00Z">
        <w:r>
          <w:rPr>
            <w:lang w:val="en-US" w:eastAsia="zh-CN"/>
          </w:rPr>
          <w:t>Firewall</w:t>
        </w:r>
      </w:ins>
      <w:ins w:id="18918" w:author="Julio Li [2]" w:date="2020-09-08T14:04:00Z">
        <w:r>
          <w:rPr>
            <w:lang w:val="en-US" w:eastAsia="zh-CN"/>
          </w:rPr>
          <w:t xml:space="preserve"> configuration</w:t>
        </w:r>
      </w:ins>
      <w:ins w:id="18919" w:author="Julio Li [2]" w:date="2020-09-08T14:02:00Z">
        <w:r>
          <w:rPr>
            <w:lang w:val="en-US" w:eastAsia="zh-CN"/>
          </w:rPr>
          <w:t xml:space="preserve"> backup is performed by IT engineer and approved by security manager. The backup is encrypted and trans</w:t>
        </w:r>
      </w:ins>
      <w:ins w:id="18920" w:author="Julio Li [2]" w:date="2020-09-08T14:03:00Z">
        <w:r>
          <w:rPr>
            <w:lang w:val="en-US" w:eastAsia="zh-CN"/>
          </w:rPr>
          <w:t>ferred to a USB driver that transferred to secure box in security control room following 4-eye principle.</w:t>
        </w:r>
      </w:ins>
    </w:p>
    <w:p w14:paraId="071F3551" w14:textId="5BDD7319" w:rsidR="001D39F1" w:rsidRPr="001D39F1" w:rsidRDefault="001D39F1" w:rsidP="00157C66">
      <w:pPr>
        <w:rPr>
          <w:ins w:id="18921" w:author="Julio Li [2]" w:date="2020-09-08T12:08:00Z"/>
          <w:lang w:val="en-US" w:eastAsia="zh-CN"/>
          <w:rPrChange w:id="18922" w:author="Julio Li [2]" w:date="2020-09-08T14:02:00Z">
            <w:rPr>
              <w:ins w:id="18923" w:author="Julio Li [2]" w:date="2020-09-08T12:08:00Z"/>
              <w:lang w:val="en-GB" w:eastAsia="zh-CN"/>
            </w:rPr>
          </w:rPrChange>
        </w:rPr>
      </w:pPr>
      <w:ins w:id="18924" w:author="Julio Li [2]" w:date="2020-09-08T14:04:00Z">
        <w:r>
          <w:rPr>
            <w:rFonts w:hint="eastAsia"/>
            <w:lang w:val="en-US" w:eastAsia="zh-CN"/>
          </w:rPr>
          <w:t>防火墙配置的备份由</w:t>
        </w:r>
        <w:r>
          <w:rPr>
            <w:rFonts w:hint="eastAsia"/>
            <w:lang w:val="en-US" w:eastAsia="zh-CN"/>
          </w:rPr>
          <w:t>IT</w:t>
        </w:r>
        <w:r>
          <w:rPr>
            <w:rFonts w:hint="eastAsia"/>
            <w:lang w:val="en-US" w:eastAsia="zh-CN"/>
          </w:rPr>
          <w:t>工程师执行由安全经理批准。备份加密后传输到</w:t>
        </w:r>
        <w:r>
          <w:rPr>
            <w:rFonts w:hint="eastAsia"/>
            <w:lang w:val="en-US" w:eastAsia="zh-CN"/>
          </w:rPr>
          <w:t>USB</w:t>
        </w:r>
      </w:ins>
      <w:ins w:id="18925" w:author="Julio Li [2]" w:date="2020-09-08T14:05:00Z">
        <w:r>
          <w:rPr>
            <w:rFonts w:hint="eastAsia"/>
            <w:lang w:val="en-US" w:eastAsia="zh-CN"/>
          </w:rPr>
          <w:t>存储器，然后遵循四眼原则转移到安全控制室的保险柜中。</w:t>
        </w:r>
      </w:ins>
    </w:p>
    <w:p w14:paraId="622C5CAE" w14:textId="7EF50E7B" w:rsidR="00157C66" w:rsidRPr="00876437" w:rsidDel="001058CD" w:rsidRDefault="00157C66" w:rsidP="00157C66">
      <w:pPr>
        <w:rPr>
          <w:ins w:id="18926" w:author="Julio Li" w:date="2020-05-15T13:46:00Z"/>
          <w:del w:id="18927" w:author="Julio Li [2]" w:date="2020-09-08T12:10:00Z"/>
          <w:lang w:val="en-GB" w:eastAsia="zh-CN"/>
          <w:rPrChange w:id="18928" w:author="Kevin Gu" w:date="2020-05-18T10:36:00Z">
            <w:rPr>
              <w:ins w:id="18929" w:author="Julio Li" w:date="2020-05-15T13:46:00Z"/>
              <w:del w:id="18930" w:author="Julio Li [2]" w:date="2020-09-08T12:10:00Z"/>
              <w:lang w:val="en-US" w:eastAsia="zh-CN"/>
            </w:rPr>
          </w:rPrChange>
        </w:rPr>
      </w:pPr>
      <w:ins w:id="18931" w:author="Julio Li" w:date="2020-05-15T13:47:00Z">
        <w:del w:id="18932" w:author="Julio Li [2]" w:date="2020-09-08T12:10:00Z">
          <w:r w:rsidRPr="00876437" w:rsidDel="001058CD">
            <w:rPr>
              <w:lang w:val="en-GB" w:eastAsia="zh-CN"/>
              <w:rPrChange w:id="18933" w:author="Kevin Gu" w:date="2020-05-18T10:36:00Z">
                <w:rPr>
                  <w:lang w:val="en-US" w:eastAsia="zh-CN"/>
                </w:rPr>
              </w:rPrChange>
            </w:rPr>
            <w:delText>After finishing downloading</w:delText>
          </w:r>
        </w:del>
      </w:ins>
      <w:ins w:id="18934" w:author="Julio Li" w:date="2020-05-15T13:48:00Z">
        <w:del w:id="18935" w:author="Julio Li [2]" w:date="2020-09-08T12:10:00Z">
          <w:r w:rsidRPr="00876437" w:rsidDel="001058CD">
            <w:rPr>
              <w:lang w:val="en-GB" w:eastAsia="zh-CN"/>
              <w:rPrChange w:id="18936" w:author="Kevin Gu" w:date="2020-05-18T10:36:00Z">
                <w:rPr>
                  <w:lang w:val="en-US" w:eastAsia="zh-CN"/>
                </w:rPr>
              </w:rPrChange>
            </w:rPr>
            <w:delText xml:space="preserve"> production data of each order, data engineer will compress data to package and use PGP software to encrypt the package</w:delText>
          </w:r>
        </w:del>
      </w:ins>
      <w:ins w:id="18937" w:author="Julio Li" w:date="2020-05-15T13:49:00Z">
        <w:del w:id="18938" w:author="Julio Li [2]" w:date="2020-09-08T12:10:00Z">
          <w:r w:rsidR="005F5045" w:rsidRPr="00876437" w:rsidDel="001058CD">
            <w:rPr>
              <w:lang w:val="en-GB" w:eastAsia="zh-CN"/>
              <w:rPrChange w:id="18939" w:author="Kevin Gu" w:date="2020-05-18T10:36:00Z">
                <w:rPr>
                  <w:lang w:val="en-US" w:eastAsia="zh-CN"/>
                </w:rPr>
              </w:rPrChange>
            </w:rPr>
            <w:delText>, then put the encrypted data files in production data</w:delText>
          </w:r>
        </w:del>
      </w:ins>
      <w:ins w:id="18940" w:author="Julio Li" w:date="2020-05-15T13:50:00Z">
        <w:del w:id="18941" w:author="Julio Li [2]" w:date="2020-09-08T12:10:00Z">
          <w:r w:rsidR="005F5045" w:rsidRPr="00876437" w:rsidDel="001058CD">
            <w:rPr>
              <w:lang w:val="en-GB" w:eastAsia="zh-CN"/>
              <w:rPrChange w:id="18942" w:author="Kevin Gu" w:date="2020-05-18T10:36:00Z">
                <w:rPr>
                  <w:lang w:val="en-US" w:eastAsia="zh-CN"/>
                </w:rPr>
              </w:rPrChange>
            </w:rPr>
            <w:delText xml:space="preserve"> backup directory of backup PC, the rete</w:delText>
          </w:r>
        </w:del>
      </w:ins>
      <w:ins w:id="18943" w:author="Julio Li" w:date="2020-05-15T13:51:00Z">
        <w:del w:id="18944" w:author="Julio Li [2]" w:date="2020-09-08T12:10:00Z">
          <w:r w:rsidR="005F5045" w:rsidRPr="00876437" w:rsidDel="001058CD">
            <w:rPr>
              <w:lang w:val="en-GB" w:eastAsia="zh-CN"/>
              <w:rPrChange w:id="18945" w:author="Kevin Gu" w:date="2020-05-18T10:36:00Z">
                <w:rPr>
                  <w:lang w:val="en-US" w:eastAsia="zh-CN"/>
                </w:rPr>
              </w:rPrChange>
            </w:rPr>
            <w:delText>ntion of the data is 6 months,</w:delText>
          </w:r>
          <w:r w:rsidR="00521163" w:rsidRPr="00876437" w:rsidDel="001058CD">
            <w:rPr>
              <w:lang w:val="en-GB" w:eastAsia="zh-CN"/>
              <w:rPrChange w:id="18946" w:author="Kevin Gu" w:date="2020-05-18T10:36:00Z">
                <w:rPr>
                  <w:lang w:val="en-US" w:eastAsia="zh-CN"/>
                </w:rPr>
              </w:rPrChange>
            </w:rPr>
            <w:delText xml:space="preserve"> after the retention period, </w:delText>
          </w:r>
        </w:del>
      </w:ins>
      <w:ins w:id="18947" w:author="Julio Li" w:date="2020-05-15T13:52:00Z">
        <w:del w:id="18948" w:author="Julio Li [2]" w:date="2020-09-08T12:10:00Z">
          <w:r w:rsidR="00521163" w:rsidRPr="00876437" w:rsidDel="001058CD">
            <w:rPr>
              <w:lang w:val="en-GB" w:eastAsia="zh-CN"/>
              <w:rPrChange w:id="18949" w:author="Kevin Gu" w:date="2020-05-18T10:36:00Z">
                <w:rPr>
                  <w:lang w:val="en-US" w:eastAsia="zh-CN"/>
                </w:rPr>
              </w:rPrChange>
            </w:rPr>
            <w:delText>data engineer will use sherd function of PGP to delete stored data and prepare data backup and record of the deletion.</w:delText>
          </w:r>
        </w:del>
      </w:ins>
      <w:ins w:id="18950" w:author="Julio Li" w:date="2020-05-15T13:49:00Z">
        <w:del w:id="18951" w:author="Julio Li [2]" w:date="2020-09-08T12:10:00Z">
          <w:r w:rsidR="005F5045" w:rsidRPr="00876437" w:rsidDel="001058CD">
            <w:rPr>
              <w:lang w:val="en-GB" w:eastAsia="zh-CN"/>
              <w:rPrChange w:id="18952" w:author="Kevin Gu" w:date="2020-05-18T10:36:00Z">
                <w:rPr>
                  <w:lang w:val="en-US" w:eastAsia="zh-CN"/>
                </w:rPr>
              </w:rPrChange>
            </w:rPr>
            <w:delText xml:space="preserve"> </w:delText>
          </w:r>
        </w:del>
      </w:ins>
    </w:p>
    <w:p w14:paraId="53B7BD90" w14:textId="7CB4DEE1" w:rsidR="00157C66" w:rsidRPr="00876437" w:rsidDel="001058CD" w:rsidRDefault="00157C66" w:rsidP="00157C66">
      <w:pPr>
        <w:rPr>
          <w:ins w:id="18953" w:author="Julio Li" w:date="2020-05-15T13:47:00Z"/>
          <w:del w:id="18954" w:author="Julio Li [2]" w:date="2020-09-08T12:10:00Z"/>
          <w:lang w:val="en-GB" w:eastAsia="zh-CN"/>
          <w:rPrChange w:id="18955" w:author="Kevin Gu" w:date="2020-05-18T10:36:00Z">
            <w:rPr>
              <w:ins w:id="18956" w:author="Julio Li" w:date="2020-05-15T13:47:00Z"/>
              <w:del w:id="18957" w:author="Julio Li [2]" w:date="2020-09-08T12:10:00Z"/>
              <w:lang w:val="en-US" w:eastAsia="zh-CN"/>
            </w:rPr>
          </w:rPrChange>
        </w:rPr>
      </w:pPr>
      <w:ins w:id="18958" w:author="Julio Li" w:date="2020-05-15T13:47:00Z">
        <w:del w:id="18959" w:author="Julio Li [2]" w:date="2020-09-08T12:10:00Z">
          <w:r w:rsidRPr="00876437" w:rsidDel="001058CD">
            <w:rPr>
              <w:rFonts w:hint="eastAsia"/>
              <w:lang w:val="en-GB" w:eastAsia="zh-CN"/>
              <w:rPrChange w:id="18960" w:author="Kevin Gu" w:date="2020-05-18T10:36:00Z">
                <w:rPr>
                  <w:rFonts w:hint="eastAsia"/>
                  <w:lang w:val="en-US" w:eastAsia="zh-CN"/>
                </w:rPr>
              </w:rPrChange>
            </w:rPr>
            <w:delText>每个订单的生产数据下载完成后，数据工程师将数据压缩打包，并用</w:delText>
          </w:r>
          <w:r w:rsidRPr="00876437" w:rsidDel="001058CD">
            <w:rPr>
              <w:lang w:val="en-GB" w:eastAsia="zh-CN"/>
              <w:rPrChange w:id="18961" w:author="Kevin Gu" w:date="2020-05-18T10:36:00Z">
                <w:rPr>
                  <w:lang w:val="en-US" w:eastAsia="zh-CN"/>
                </w:rPr>
              </w:rPrChange>
            </w:rPr>
            <w:delText>PGP</w:delText>
          </w:r>
          <w:r w:rsidRPr="00876437" w:rsidDel="001058CD">
            <w:rPr>
              <w:rFonts w:hint="eastAsia"/>
              <w:lang w:val="en-GB" w:eastAsia="zh-CN"/>
              <w:rPrChange w:id="18962" w:author="Kevin Gu" w:date="2020-05-18T10:36:00Z">
                <w:rPr>
                  <w:rFonts w:hint="eastAsia"/>
                  <w:lang w:val="en-US" w:eastAsia="zh-CN"/>
                </w:rPr>
              </w:rPrChange>
            </w:rPr>
            <w:delText>软件进行加密，</w:delText>
          </w:r>
        </w:del>
      </w:ins>
    </w:p>
    <w:p w14:paraId="441E3F09" w14:textId="0AA5D054" w:rsidR="00157C66" w:rsidRPr="00876437" w:rsidDel="001058CD" w:rsidRDefault="00157C66" w:rsidP="00157C66">
      <w:pPr>
        <w:rPr>
          <w:ins w:id="18963" w:author="Julio Li" w:date="2020-05-15T13:53:00Z"/>
          <w:del w:id="18964" w:author="Julio Li [2]" w:date="2020-09-08T12:10:00Z"/>
          <w:lang w:val="en-GB" w:eastAsia="zh-CN"/>
          <w:rPrChange w:id="18965" w:author="Kevin Gu" w:date="2020-05-18T10:36:00Z">
            <w:rPr>
              <w:ins w:id="18966" w:author="Julio Li" w:date="2020-05-15T13:53:00Z"/>
              <w:del w:id="18967" w:author="Julio Li [2]" w:date="2020-09-08T12:10:00Z"/>
              <w:lang w:val="en-US" w:eastAsia="zh-CN"/>
            </w:rPr>
          </w:rPrChange>
        </w:rPr>
      </w:pPr>
      <w:ins w:id="18968" w:author="Julio Li" w:date="2020-05-15T13:47:00Z">
        <w:del w:id="18969" w:author="Julio Li [2]" w:date="2020-09-08T12:10:00Z">
          <w:r w:rsidRPr="00876437" w:rsidDel="001058CD">
            <w:rPr>
              <w:rFonts w:hint="eastAsia"/>
              <w:lang w:val="en-GB" w:eastAsia="zh-CN"/>
              <w:rPrChange w:id="18970" w:author="Kevin Gu" w:date="2020-05-18T10:36:00Z">
                <w:rPr>
                  <w:rFonts w:hint="eastAsia"/>
                  <w:lang w:val="en-US" w:eastAsia="zh-CN"/>
                </w:rPr>
              </w:rPrChange>
            </w:rPr>
            <w:delText>将加密的数据文件存放在备份电脑的生产数据备份目录，数据保存期限为</w:delText>
          </w:r>
          <w:r w:rsidRPr="00876437" w:rsidDel="001058CD">
            <w:rPr>
              <w:lang w:val="en-GB" w:eastAsia="zh-CN"/>
              <w:rPrChange w:id="18971" w:author="Kevin Gu" w:date="2020-05-18T10:36:00Z">
                <w:rPr>
                  <w:lang w:val="en-US" w:eastAsia="zh-CN"/>
                </w:rPr>
              </w:rPrChange>
            </w:rPr>
            <w:delText>6</w:delText>
          </w:r>
          <w:r w:rsidRPr="00876437" w:rsidDel="001058CD">
            <w:rPr>
              <w:rFonts w:hint="eastAsia"/>
              <w:lang w:val="en-GB" w:eastAsia="zh-CN"/>
              <w:rPrChange w:id="18972" w:author="Kevin Gu" w:date="2020-05-18T10:36:00Z">
                <w:rPr>
                  <w:rFonts w:hint="eastAsia"/>
                  <w:lang w:val="en-US" w:eastAsia="zh-CN"/>
                </w:rPr>
              </w:rPrChange>
            </w:rPr>
            <w:delText>个月，保存期限到后，数据工程师使用</w:delText>
          </w:r>
          <w:r w:rsidRPr="00876437" w:rsidDel="001058CD">
            <w:rPr>
              <w:lang w:val="en-GB" w:eastAsia="zh-CN"/>
              <w:rPrChange w:id="18973" w:author="Kevin Gu" w:date="2020-05-18T10:36:00Z">
                <w:rPr>
                  <w:lang w:val="en-US" w:eastAsia="zh-CN"/>
                </w:rPr>
              </w:rPrChange>
            </w:rPr>
            <w:delText xml:space="preserve">PGP </w:delText>
          </w:r>
          <w:r w:rsidRPr="00876437" w:rsidDel="001058CD">
            <w:rPr>
              <w:rFonts w:hint="eastAsia"/>
              <w:lang w:val="en-GB" w:eastAsia="zh-CN"/>
              <w:rPrChange w:id="18974" w:author="Kevin Gu" w:date="2020-05-18T10:36:00Z">
                <w:rPr>
                  <w:rFonts w:hint="eastAsia"/>
                  <w:lang w:val="en-US" w:eastAsia="zh-CN"/>
                </w:rPr>
              </w:rPrChange>
            </w:rPr>
            <w:delText>的</w:delText>
          </w:r>
          <w:r w:rsidRPr="00876437" w:rsidDel="001058CD">
            <w:rPr>
              <w:lang w:val="en-GB" w:eastAsia="zh-CN"/>
              <w:rPrChange w:id="18975" w:author="Kevin Gu" w:date="2020-05-18T10:36:00Z">
                <w:rPr>
                  <w:lang w:val="en-US" w:eastAsia="zh-CN"/>
                </w:rPr>
              </w:rPrChange>
            </w:rPr>
            <w:delText>sherd</w:delText>
          </w:r>
          <w:r w:rsidRPr="00876437" w:rsidDel="001058CD">
            <w:rPr>
              <w:rFonts w:hint="eastAsia"/>
              <w:lang w:val="en-GB" w:eastAsia="zh-CN"/>
              <w:rPrChange w:id="18976" w:author="Kevin Gu" w:date="2020-05-18T10:36:00Z">
                <w:rPr>
                  <w:rFonts w:hint="eastAsia"/>
                  <w:lang w:val="en-US" w:eastAsia="zh-CN"/>
                </w:rPr>
              </w:rPrChange>
            </w:rPr>
            <w:delText>功能删除保存的数据，并做好数据备份和删除记录。</w:delText>
          </w:r>
        </w:del>
      </w:ins>
    </w:p>
    <w:p w14:paraId="696D53B1" w14:textId="77777777" w:rsidR="00DC3230" w:rsidRPr="00876437" w:rsidRDefault="00DC3230">
      <w:pPr>
        <w:pStyle w:val="Heading4"/>
        <w:rPr>
          <w:ins w:id="18977" w:author="Julio Li" w:date="2020-05-15T13:53:00Z"/>
          <w:lang w:val="en-GB"/>
          <w:rPrChange w:id="18978" w:author="Kevin Gu" w:date="2020-05-18T10:36:00Z">
            <w:rPr>
              <w:ins w:id="18979" w:author="Julio Li" w:date="2020-05-15T13:53:00Z"/>
            </w:rPr>
          </w:rPrChange>
        </w:rPr>
        <w:pPrChange w:id="18980" w:author="Julio Li" w:date="2020-05-15T13:55:00Z">
          <w:pPr>
            <w:pStyle w:val="Title3"/>
          </w:pPr>
        </w:pPrChange>
      </w:pPr>
      <w:ins w:id="18981" w:author="Julio Li" w:date="2020-05-15T13:53:00Z">
        <w:r w:rsidRPr="00876437">
          <w:rPr>
            <w:lang w:val="en-GB"/>
            <w:rPrChange w:id="18982" w:author="Kevin Gu" w:date="2020-05-18T10:36:00Z">
              <w:rPr>
                <w:bCs w:val="0"/>
              </w:rPr>
            </w:rPrChange>
          </w:rPr>
          <w:t>Restore Procedure</w:t>
        </w:r>
        <w:proofErr w:type="spellStart"/>
        <w:r w:rsidRPr="00876437">
          <w:rPr>
            <w:rFonts w:hint="eastAsia"/>
            <w:lang w:val="en-GB"/>
            <w:rPrChange w:id="18983" w:author="Kevin Gu" w:date="2020-05-18T10:36:00Z">
              <w:rPr>
                <w:rFonts w:hint="eastAsia"/>
                <w:bCs w:val="0"/>
              </w:rPr>
            </w:rPrChange>
          </w:rPr>
          <w:t>还原程序</w:t>
        </w:r>
        <w:proofErr w:type="spellEnd"/>
      </w:ins>
    </w:p>
    <w:p w14:paraId="057BD106" w14:textId="5EA03EA3" w:rsidR="00DC3230" w:rsidRPr="00876437" w:rsidRDefault="00DC3230" w:rsidP="00DC3230">
      <w:pPr>
        <w:rPr>
          <w:ins w:id="18984" w:author="Julio Li" w:date="2020-05-15T13:53:00Z"/>
          <w:lang w:val="en-GB"/>
          <w:rPrChange w:id="18985" w:author="Kevin Gu" w:date="2020-05-18T10:36:00Z">
            <w:rPr>
              <w:ins w:id="18986" w:author="Julio Li" w:date="2020-05-15T13:53:00Z"/>
            </w:rPr>
          </w:rPrChange>
        </w:rPr>
      </w:pPr>
      <w:ins w:id="18987" w:author="Julio Li" w:date="2020-05-15T13:53:00Z">
        <w:r w:rsidRPr="00876437">
          <w:rPr>
            <w:lang w:val="en-GB"/>
            <w:rPrChange w:id="18988" w:author="Kevin Gu" w:date="2020-05-18T10:36:00Z">
              <w:rPr/>
            </w:rPrChange>
          </w:rPr>
          <w:t xml:space="preserve">A notification must be issued to all department and employee about the detailed restore information, regarding status, content, schedule and so on. </w:t>
        </w:r>
      </w:ins>
      <w:ins w:id="18989" w:author="Julio Li [2]" w:date="2020-09-08T12:14:00Z">
        <w:r w:rsidR="00E33455">
          <w:rPr>
            <w:lang w:val="en-US"/>
          </w:rPr>
          <w:t xml:space="preserve">IT engineer </w:t>
        </w:r>
      </w:ins>
      <w:ins w:id="18990" w:author="Julio Li" w:date="2020-05-15T13:53:00Z">
        <w:del w:id="18991" w:author="Julio Li [2]" w:date="2020-09-08T12:14:00Z">
          <w:r w:rsidRPr="00876437" w:rsidDel="00E33455">
            <w:rPr>
              <w:lang w:val="en-GB"/>
              <w:rPrChange w:id="18992" w:author="Kevin Gu" w:date="2020-05-18T10:36:00Z">
                <w:rPr/>
              </w:rPrChange>
            </w:rPr>
            <w:delText xml:space="preserve">Network administrator(s) </w:delText>
          </w:r>
        </w:del>
        <w:r w:rsidRPr="00876437">
          <w:rPr>
            <w:lang w:val="en-GB"/>
            <w:rPrChange w:id="18993" w:author="Kevin Gu" w:date="2020-05-18T10:36:00Z">
              <w:rPr/>
            </w:rPrChange>
          </w:rPr>
          <w:t>should get the related media to perform the restore.</w:t>
        </w:r>
      </w:ins>
    </w:p>
    <w:p w14:paraId="19E3719F" w14:textId="54730E71" w:rsidR="00DC3230" w:rsidRPr="00876437" w:rsidRDefault="00DC3230" w:rsidP="00DC3230">
      <w:pPr>
        <w:rPr>
          <w:ins w:id="18994" w:author="Julio Li" w:date="2020-05-15T13:53:00Z"/>
          <w:lang w:val="en-GB"/>
          <w:rPrChange w:id="18995" w:author="Kevin Gu" w:date="2020-05-18T10:36:00Z">
            <w:rPr>
              <w:ins w:id="18996" w:author="Julio Li" w:date="2020-05-15T13:53:00Z"/>
            </w:rPr>
          </w:rPrChange>
        </w:rPr>
      </w:pPr>
      <w:proofErr w:type="spellStart"/>
      <w:ins w:id="18997" w:author="Julio Li" w:date="2020-05-15T13:53:00Z">
        <w:r w:rsidRPr="00876437">
          <w:rPr>
            <w:rFonts w:hint="eastAsia"/>
            <w:lang w:val="en-GB"/>
            <w:rPrChange w:id="18998" w:author="Kevin Gu" w:date="2020-05-18T10:36:00Z">
              <w:rPr>
                <w:rFonts w:hint="eastAsia"/>
              </w:rPr>
            </w:rPrChange>
          </w:rPr>
          <w:t>进行还原程序前须发给所有部门及员工详细的资料还原信息，内容关于状态、还原内容、日程等等</w:t>
        </w:r>
        <w:proofErr w:type="spellEnd"/>
        <w:r w:rsidRPr="00876437">
          <w:rPr>
            <w:rFonts w:hint="eastAsia"/>
            <w:lang w:val="en-GB"/>
            <w:rPrChange w:id="18999" w:author="Kevin Gu" w:date="2020-05-18T10:36:00Z">
              <w:rPr>
                <w:rFonts w:hint="eastAsia"/>
              </w:rPr>
            </w:rPrChange>
          </w:rPr>
          <w:t>。</w:t>
        </w:r>
      </w:ins>
      <w:ins w:id="19000" w:author="Julio Li [2]" w:date="2020-09-08T12:15:00Z">
        <w:r w:rsidR="00E06755">
          <w:rPr>
            <w:rFonts w:hint="eastAsia"/>
            <w:lang w:val="en-GB" w:eastAsia="zh-CN"/>
          </w:rPr>
          <w:t>IT</w:t>
        </w:r>
        <w:r w:rsidR="00E06755">
          <w:rPr>
            <w:rFonts w:hint="eastAsia"/>
            <w:lang w:val="en-GB" w:eastAsia="zh-CN"/>
          </w:rPr>
          <w:t>工程师</w:t>
        </w:r>
      </w:ins>
      <w:ins w:id="19001" w:author="Julio Li" w:date="2020-05-15T13:53:00Z">
        <w:del w:id="19002" w:author="Julio Li [2]" w:date="2020-09-08T12:15:00Z">
          <w:r w:rsidRPr="00876437" w:rsidDel="00E06755">
            <w:rPr>
              <w:rFonts w:hint="eastAsia"/>
              <w:lang w:val="en-GB"/>
              <w:rPrChange w:id="19003" w:author="Kevin Gu" w:date="2020-05-18T10:36:00Z">
                <w:rPr>
                  <w:rFonts w:hint="eastAsia"/>
                </w:rPr>
              </w:rPrChange>
            </w:rPr>
            <w:delText>网络管理者</w:delText>
          </w:r>
        </w:del>
        <w:proofErr w:type="spellStart"/>
        <w:r w:rsidRPr="00876437">
          <w:rPr>
            <w:rFonts w:hint="eastAsia"/>
            <w:lang w:val="en-GB"/>
            <w:rPrChange w:id="19004" w:author="Kevin Gu" w:date="2020-05-18T10:36:00Z">
              <w:rPr>
                <w:rFonts w:hint="eastAsia"/>
              </w:rPr>
            </w:rPrChange>
          </w:rPr>
          <w:t>应该取得相关的媒体执行还原工作</w:t>
        </w:r>
        <w:proofErr w:type="spellEnd"/>
        <w:r w:rsidRPr="00876437">
          <w:rPr>
            <w:rFonts w:hint="eastAsia"/>
            <w:lang w:val="en-GB"/>
            <w:rPrChange w:id="19005" w:author="Kevin Gu" w:date="2020-05-18T10:36:00Z">
              <w:rPr>
                <w:rFonts w:hint="eastAsia"/>
              </w:rPr>
            </w:rPrChange>
          </w:rPr>
          <w:t>。</w:t>
        </w:r>
      </w:ins>
    </w:p>
    <w:p w14:paraId="458A96EF" w14:textId="327786B7" w:rsidR="00DC3230" w:rsidRPr="00876437" w:rsidRDefault="00DC3230" w:rsidP="00DC3230">
      <w:pPr>
        <w:rPr>
          <w:ins w:id="19006" w:author="Julio Li" w:date="2020-05-15T13:53:00Z"/>
          <w:lang w:val="en-GB"/>
          <w:rPrChange w:id="19007" w:author="Kevin Gu" w:date="2020-05-18T10:36:00Z">
            <w:rPr>
              <w:ins w:id="19008" w:author="Julio Li" w:date="2020-05-15T13:53:00Z"/>
            </w:rPr>
          </w:rPrChange>
        </w:rPr>
      </w:pPr>
      <w:ins w:id="19009" w:author="Julio Li" w:date="2020-05-15T13:53:00Z">
        <w:r w:rsidRPr="00876437">
          <w:rPr>
            <w:lang w:val="en-GB"/>
            <w:rPrChange w:id="19010" w:author="Kevin Gu" w:date="2020-05-18T10:36:00Z">
              <w:rPr/>
            </w:rPrChange>
          </w:rPr>
          <w:t>Restor</w:t>
        </w:r>
      </w:ins>
      <w:ins w:id="19011" w:author="Julio Li [2]" w:date="2020-09-08T12:16:00Z">
        <w:r w:rsidR="00E06755">
          <w:rPr>
            <w:lang w:val="en-GB"/>
          </w:rPr>
          <w:t>ing</w:t>
        </w:r>
      </w:ins>
      <w:ins w:id="19012" w:author="Julio Li" w:date="2020-05-15T13:53:00Z">
        <w:del w:id="19013" w:author="Julio Li [2]" w:date="2020-09-08T12:16:00Z">
          <w:r w:rsidRPr="00876437" w:rsidDel="00E06755">
            <w:rPr>
              <w:lang w:val="en-GB"/>
              <w:rPrChange w:id="19014" w:author="Kevin Gu" w:date="2020-05-18T10:36:00Z">
                <w:rPr/>
              </w:rPrChange>
            </w:rPr>
            <w:delText>e</w:delText>
          </w:r>
        </w:del>
        <w:r w:rsidRPr="00876437">
          <w:rPr>
            <w:lang w:val="en-GB"/>
            <w:rPrChange w:id="19015" w:author="Kevin Gu" w:date="2020-05-18T10:36:00Z">
              <w:rPr/>
            </w:rPrChange>
          </w:rPr>
          <w:t xml:space="preserve"> for production data on production </w:t>
        </w:r>
      </w:ins>
      <w:ins w:id="19016" w:author="Julio Li [2]" w:date="2020-09-08T12:16:00Z">
        <w:r w:rsidR="00E06755">
          <w:rPr>
            <w:lang w:val="en-GB"/>
          </w:rPr>
          <w:t xml:space="preserve">computers or production machine computers </w:t>
        </w:r>
      </w:ins>
      <w:ins w:id="19017" w:author="Julio Li" w:date="2020-05-15T13:53:00Z">
        <w:del w:id="19018" w:author="Julio Li [2]" w:date="2020-09-08T12:16:00Z">
          <w:r w:rsidRPr="00876437" w:rsidDel="00E06755">
            <w:rPr>
              <w:lang w:val="en-GB"/>
              <w:rPrChange w:id="19019" w:author="Kevin Gu" w:date="2020-05-18T10:36:00Z">
                <w:rPr/>
              </w:rPrChange>
            </w:rPr>
            <w:delText xml:space="preserve">file server(s) </w:delText>
          </w:r>
        </w:del>
        <w:r w:rsidRPr="00876437">
          <w:rPr>
            <w:lang w:val="en-GB"/>
            <w:rPrChange w:id="19020" w:author="Kevin Gu" w:date="2020-05-18T10:36:00Z">
              <w:rPr/>
            </w:rPrChange>
          </w:rPr>
          <w:t xml:space="preserve">must be performed by </w:t>
        </w:r>
        <w:del w:id="19021" w:author="Julio Li [2]" w:date="2020-09-08T12:15:00Z">
          <w:r w:rsidRPr="00876437" w:rsidDel="00E06755">
            <w:rPr>
              <w:lang w:val="en-GB"/>
              <w:rPrChange w:id="19022" w:author="Kevin Gu" w:date="2020-05-18T10:36:00Z">
                <w:rPr/>
              </w:rPrChange>
            </w:rPr>
            <w:delText xml:space="preserve">production </w:delText>
          </w:r>
        </w:del>
        <w:r w:rsidRPr="00876437">
          <w:rPr>
            <w:lang w:val="en-GB"/>
            <w:rPrChange w:id="19023" w:author="Kevin Gu" w:date="2020-05-18T10:36:00Z">
              <w:rPr/>
            </w:rPrChange>
          </w:rPr>
          <w:t xml:space="preserve">IT </w:t>
        </w:r>
      </w:ins>
      <w:ins w:id="19024" w:author="Julio Li [2]" w:date="2020-09-08T12:15:00Z">
        <w:r w:rsidR="00E06755">
          <w:rPr>
            <w:lang w:val="en-US"/>
          </w:rPr>
          <w:t xml:space="preserve">engineer and IT </w:t>
        </w:r>
      </w:ins>
      <w:ins w:id="19025" w:author="Julio Li [2]" w:date="2020-09-08T12:16:00Z">
        <w:r w:rsidR="00E06755">
          <w:rPr>
            <w:lang w:val="en-US"/>
          </w:rPr>
          <w:t>assistant</w:t>
        </w:r>
      </w:ins>
      <w:ins w:id="19026" w:author="Julio Li" w:date="2020-05-15T13:53:00Z">
        <w:del w:id="19027" w:author="Julio Li [2]" w:date="2020-09-08T12:15:00Z">
          <w:r w:rsidRPr="00876437" w:rsidDel="00E06755">
            <w:rPr>
              <w:lang w:val="en-GB"/>
              <w:rPrChange w:id="19028" w:author="Kevin Gu" w:date="2020-05-18T10:36:00Z">
                <w:rPr/>
              </w:rPrChange>
            </w:rPr>
            <w:delText xml:space="preserve">administrator </w:delText>
          </w:r>
          <w:r w:rsidRPr="00876437" w:rsidDel="00E06755">
            <w:rPr>
              <w:rFonts w:hint="eastAsia"/>
              <w:lang w:val="en-GB"/>
              <w:rPrChange w:id="19029" w:author="Kevin Gu" w:date="2020-05-18T10:36:00Z">
                <w:rPr>
                  <w:rFonts w:hint="eastAsia"/>
                </w:rPr>
              </w:rPrChange>
            </w:rPr>
            <w:delText>，</w:delText>
          </w:r>
          <w:r w:rsidRPr="00876437" w:rsidDel="00E06755">
            <w:rPr>
              <w:lang w:val="en-GB"/>
              <w:rPrChange w:id="19030" w:author="Kevin Gu" w:date="2020-05-18T10:36:00Z">
                <w:rPr/>
              </w:rPrChange>
            </w:rPr>
            <w:delText>IT</w:delText>
          </w:r>
        </w:del>
        <w:r w:rsidRPr="00876437">
          <w:rPr>
            <w:lang w:val="en-GB"/>
            <w:rPrChange w:id="19031" w:author="Kevin Gu" w:date="2020-05-18T10:36:00Z">
              <w:rPr/>
            </w:rPrChange>
          </w:rPr>
          <w:t xml:space="preserve"> </w:t>
        </w:r>
        <w:del w:id="19032" w:author="Julio Li [2]" w:date="2020-09-08T12:15:00Z">
          <w:r w:rsidRPr="00876437" w:rsidDel="00E06755">
            <w:rPr>
              <w:lang w:val="en-GB"/>
              <w:rPrChange w:id="19033" w:author="Kevin Gu" w:date="2020-05-18T10:36:00Z">
                <w:rPr/>
              </w:rPrChange>
            </w:rPr>
            <w:delText>manager and together with data engineer</w:delText>
          </w:r>
        </w:del>
        <w:r w:rsidRPr="00876437">
          <w:rPr>
            <w:lang w:val="en-GB"/>
            <w:rPrChange w:id="19034" w:author="Kevin Gu" w:date="2020-05-18T10:36:00Z">
              <w:rPr/>
            </w:rPrChange>
          </w:rPr>
          <w:t>. CCTV must be active during the whole process of restoring to enable traceability.</w:t>
        </w:r>
      </w:ins>
    </w:p>
    <w:p w14:paraId="289FDC03" w14:textId="5C01F7A2" w:rsidR="00DC3230" w:rsidRPr="00941BBF" w:rsidRDefault="00DC3230" w:rsidP="00DC3230">
      <w:pPr>
        <w:rPr>
          <w:ins w:id="19035" w:author="Julio Li" w:date="2020-05-15T13:53:00Z"/>
        </w:rPr>
      </w:pPr>
      <w:proofErr w:type="spellStart"/>
      <w:ins w:id="19036" w:author="Julio Li" w:date="2020-05-15T13:53:00Z">
        <w:r w:rsidRPr="00876437">
          <w:rPr>
            <w:rFonts w:hint="eastAsia"/>
            <w:lang w:val="en-GB"/>
            <w:rPrChange w:id="19037" w:author="Kevin Gu" w:date="2020-05-18T10:36:00Z">
              <w:rPr>
                <w:rFonts w:hint="eastAsia"/>
              </w:rPr>
            </w:rPrChange>
          </w:rPr>
          <w:t>在生产区档案服务器还原生产的资料，必须由生产区</w:t>
        </w:r>
        <w:commentRangeStart w:id="19038"/>
        <w:commentRangeStart w:id="19039"/>
        <w:commentRangeStart w:id="19040"/>
        <w:proofErr w:type="spellEnd"/>
        <w:r w:rsidRPr="00876437">
          <w:rPr>
            <w:lang w:val="en-GB"/>
            <w:rPrChange w:id="19041" w:author="Kevin Gu" w:date="2020-05-18T10:36:00Z">
              <w:rPr/>
            </w:rPrChange>
          </w:rPr>
          <w:t>IT</w:t>
        </w:r>
      </w:ins>
      <w:ins w:id="19042" w:author="Julio Li [2]" w:date="2020-09-08T12:17:00Z">
        <w:r w:rsidR="00E06755">
          <w:rPr>
            <w:rFonts w:hint="eastAsia"/>
            <w:lang w:val="en-GB" w:eastAsia="zh-CN"/>
          </w:rPr>
          <w:t>工程师和</w:t>
        </w:r>
        <w:r w:rsidR="00E06755">
          <w:rPr>
            <w:rFonts w:hint="eastAsia"/>
            <w:lang w:val="en-GB" w:eastAsia="zh-CN"/>
          </w:rPr>
          <w:t>IT</w:t>
        </w:r>
        <w:r w:rsidR="00E06755">
          <w:rPr>
            <w:rFonts w:hint="eastAsia"/>
            <w:lang w:val="en-GB" w:eastAsia="zh-CN"/>
          </w:rPr>
          <w:t>助理</w:t>
        </w:r>
      </w:ins>
      <w:ins w:id="19043" w:author="Julio Li" w:date="2020-05-15T13:53:00Z">
        <w:del w:id="19044" w:author="Julio Li [2]" w:date="2020-09-08T12:17:00Z">
          <w:r w:rsidRPr="00876437" w:rsidDel="00E06755">
            <w:rPr>
              <w:rFonts w:hint="eastAsia"/>
              <w:lang w:val="en-GB"/>
              <w:rPrChange w:id="19045" w:author="Kevin Gu" w:date="2020-05-18T10:36:00Z">
                <w:rPr>
                  <w:rFonts w:hint="eastAsia"/>
                </w:rPr>
              </w:rPrChange>
            </w:rPr>
            <w:delText>管理者连同</w:delText>
          </w:r>
          <w:r w:rsidRPr="00876437" w:rsidDel="00E06755">
            <w:rPr>
              <w:lang w:val="en-GB"/>
              <w:rPrChange w:id="19046" w:author="Kevin Gu" w:date="2020-05-18T10:36:00Z">
                <w:rPr/>
              </w:rPrChange>
            </w:rPr>
            <w:delText>IT</w:delText>
          </w:r>
          <w:r w:rsidRPr="00876437" w:rsidDel="00E06755">
            <w:rPr>
              <w:rFonts w:hint="eastAsia"/>
              <w:lang w:val="en-GB"/>
              <w:rPrChange w:id="19047" w:author="Kevin Gu" w:date="2020-05-18T10:36:00Z">
                <w:rPr>
                  <w:rFonts w:hint="eastAsia"/>
                </w:rPr>
              </w:rPrChange>
            </w:rPr>
            <w:delText>部门主管</w:delText>
          </w:r>
          <w:r w:rsidRPr="00876437" w:rsidDel="00E06755">
            <w:rPr>
              <w:lang w:val="en-GB"/>
              <w:rPrChange w:id="19048" w:author="Kevin Gu" w:date="2020-05-18T10:36:00Z">
                <w:rPr/>
              </w:rPrChange>
            </w:rPr>
            <w:delText>,</w:delText>
          </w:r>
          <w:r w:rsidRPr="00876437" w:rsidDel="00E06755">
            <w:rPr>
              <w:rFonts w:hint="eastAsia"/>
              <w:lang w:val="en-GB"/>
              <w:rPrChange w:id="19049" w:author="Kevin Gu" w:date="2020-05-18T10:36:00Z">
                <w:rPr>
                  <w:rFonts w:hint="eastAsia"/>
                </w:rPr>
              </w:rPrChange>
            </w:rPr>
            <w:delText>数据工程师</w:delText>
          </w:r>
        </w:del>
        <w:r w:rsidRPr="00876437">
          <w:rPr>
            <w:rFonts w:hint="eastAsia"/>
            <w:lang w:val="en-GB"/>
            <w:rPrChange w:id="19050" w:author="Kevin Gu" w:date="2020-05-18T10:36:00Z">
              <w:rPr>
                <w:rFonts w:hint="eastAsia"/>
              </w:rPr>
            </w:rPrChange>
          </w:rPr>
          <w:t>。</w:t>
        </w:r>
      </w:ins>
      <w:commentRangeEnd w:id="19038"/>
      <w:r w:rsidR="00901AC4">
        <w:rPr>
          <w:rStyle w:val="CommentReference"/>
        </w:rPr>
        <w:commentReference w:id="19038"/>
      </w:r>
      <w:commentRangeEnd w:id="19039"/>
      <w:r w:rsidR="00E11E7E">
        <w:rPr>
          <w:rStyle w:val="CommentReference"/>
        </w:rPr>
        <w:commentReference w:id="19039"/>
      </w:r>
      <w:commentRangeEnd w:id="19040"/>
      <w:r w:rsidR="001048A6">
        <w:rPr>
          <w:rStyle w:val="CommentReference"/>
        </w:rPr>
        <w:commentReference w:id="19040"/>
      </w:r>
      <w:ins w:id="19051" w:author="Julio Li" w:date="2020-05-15T13:53:00Z">
        <w:r w:rsidRPr="00876437">
          <w:rPr>
            <w:lang w:val="en-GB"/>
            <w:rPrChange w:id="19052" w:author="Kevin Gu" w:date="2020-05-18T10:36:00Z">
              <w:rPr/>
            </w:rPrChange>
          </w:rPr>
          <w:t xml:space="preserve"> CCTV</w:t>
        </w:r>
        <w:proofErr w:type="spellStart"/>
        <w:r w:rsidRPr="00876437">
          <w:rPr>
            <w:rFonts w:hint="eastAsia"/>
            <w:lang w:val="en-GB"/>
            <w:rPrChange w:id="19053" w:author="Kevin Gu" w:date="2020-05-18T10:36:00Z">
              <w:rPr>
                <w:rFonts w:hint="eastAsia"/>
              </w:rPr>
            </w:rPrChange>
          </w:rPr>
          <w:t>必须全程录影所有还原的动作以供日后追踪用途。还原的数据要做好相关记录</w:t>
        </w:r>
        <w:proofErr w:type="spellEnd"/>
        <w:r w:rsidRPr="00876437">
          <w:rPr>
            <w:rFonts w:hint="eastAsia"/>
            <w:lang w:val="en-GB"/>
            <w:rPrChange w:id="19054" w:author="Kevin Gu" w:date="2020-05-18T10:36:00Z">
              <w:rPr>
                <w:rFonts w:hint="eastAsia"/>
              </w:rPr>
            </w:rPrChange>
          </w:rPr>
          <w:t>。</w:t>
        </w:r>
      </w:ins>
    </w:p>
    <w:p w14:paraId="0D9F1011" w14:textId="77777777" w:rsidR="008001B2" w:rsidRPr="00FE42F7" w:rsidRDefault="008001B2">
      <w:pPr>
        <w:pStyle w:val="Heading4"/>
        <w:rPr>
          <w:ins w:id="19055" w:author="Julio Li" w:date="2020-05-15T13:54:00Z"/>
          <w:lang w:val="es-ES"/>
          <w:rPrChange w:id="19056" w:author="Julio Li [2]" w:date="2020-08-19T11:02:00Z">
            <w:rPr>
              <w:ins w:id="19057" w:author="Julio Li" w:date="2020-05-15T13:54:00Z"/>
            </w:rPr>
          </w:rPrChange>
        </w:rPr>
        <w:pPrChange w:id="19058" w:author="Julio Li" w:date="2020-05-15T13:55:00Z">
          <w:pPr>
            <w:pStyle w:val="Title3"/>
          </w:pPr>
        </w:pPrChange>
      </w:pPr>
      <w:proofErr w:type="spellStart"/>
      <w:ins w:id="19059" w:author="Julio Li" w:date="2020-05-15T13:54:00Z">
        <w:r w:rsidRPr="00FE42F7">
          <w:rPr>
            <w:lang w:val="es-ES"/>
            <w:rPrChange w:id="19060" w:author="Julio Li [2]" w:date="2020-08-19T11:02:00Z">
              <w:rPr/>
            </w:rPrChange>
          </w:rPr>
          <w:t>Handling</w:t>
        </w:r>
        <w:proofErr w:type="spellEnd"/>
        <w:r w:rsidRPr="00FE42F7">
          <w:rPr>
            <w:lang w:val="es-ES"/>
            <w:rPrChange w:id="19061" w:author="Julio Li [2]" w:date="2020-08-19T11:02:00Z">
              <w:rPr/>
            </w:rPrChange>
          </w:rPr>
          <w:t xml:space="preserve"> </w:t>
        </w:r>
        <w:proofErr w:type="spellStart"/>
        <w:r w:rsidRPr="00FE42F7">
          <w:rPr>
            <w:lang w:val="es-ES"/>
            <w:rPrChange w:id="19062" w:author="Julio Li [2]" w:date="2020-08-19T11:02:00Z">
              <w:rPr/>
            </w:rPrChange>
          </w:rPr>
          <w:t>of</w:t>
        </w:r>
        <w:proofErr w:type="spellEnd"/>
        <w:r w:rsidRPr="00FE42F7">
          <w:rPr>
            <w:lang w:val="es-ES"/>
            <w:rPrChange w:id="19063" w:author="Julio Li [2]" w:date="2020-08-19T11:02:00Z">
              <w:rPr/>
            </w:rPrChange>
          </w:rPr>
          <w:t xml:space="preserve"> </w:t>
        </w:r>
        <w:proofErr w:type="spellStart"/>
        <w:r w:rsidRPr="00FE42F7">
          <w:rPr>
            <w:lang w:val="es-ES"/>
            <w:rPrChange w:id="19064" w:author="Julio Li [2]" w:date="2020-08-19T11:02:00Z">
              <w:rPr/>
            </w:rPrChange>
          </w:rPr>
          <w:t>Backup</w:t>
        </w:r>
        <w:proofErr w:type="spellEnd"/>
        <w:r w:rsidRPr="00FE42F7">
          <w:rPr>
            <w:lang w:val="es-ES"/>
            <w:rPrChange w:id="19065" w:author="Julio Li [2]" w:date="2020-08-19T11:02:00Z">
              <w:rPr/>
            </w:rPrChange>
          </w:rPr>
          <w:t xml:space="preserve"> </w:t>
        </w:r>
        <w:proofErr w:type="spellStart"/>
        <w:r w:rsidRPr="00FE42F7">
          <w:rPr>
            <w:lang w:val="es-ES"/>
            <w:rPrChange w:id="19066" w:author="Julio Li [2]" w:date="2020-08-19T11:02:00Z">
              <w:rPr/>
            </w:rPrChange>
          </w:rPr>
          <w:t>Media</w:t>
        </w:r>
        <w:r w:rsidRPr="00014E0F">
          <w:rPr>
            <w:rFonts w:hint="eastAsia"/>
            <w:lang w:val="en-GB"/>
            <w:rPrChange w:id="19067" w:author="Kevin Gu" w:date="2020-06-17T17:37:00Z">
              <w:rPr>
                <w:rFonts w:hint="eastAsia"/>
                <w:bCs w:val="0"/>
              </w:rPr>
            </w:rPrChange>
          </w:rPr>
          <w:t>备份媒体的处理</w:t>
        </w:r>
        <w:proofErr w:type="spellEnd"/>
      </w:ins>
    </w:p>
    <w:p w14:paraId="58724ABC" w14:textId="1E17C18A" w:rsidR="008001B2" w:rsidRPr="00FE42F7" w:rsidRDefault="008001B2" w:rsidP="008001B2">
      <w:pPr>
        <w:rPr>
          <w:ins w:id="19068" w:author="Julio Li" w:date="2020-05-15T13:54:00Z"/>
        </w:rPr>
      </w:pPr>
      <w:proofErr w:type="spellStart"/>
      <w:ins w:id="19069" w:author="Julio Li" w:date="2020-05-15T13:54:00Z">
        <w:r w:rsidRPr="00FE42F7">
          <w:t>All</w:t>
        </w:r>
        <w:proofErr w:type="spellEnd"/>
        <w:r w:rsidRPr="00FE42F7">
          <w:t xml:space="preserve"> offline </w:t>
        </w:r>
        <w:proofErr w:type="spellStart"/>
        <w:r w:rsidRPr="00FE42F7">
          <w:t>backup</w:t>
        </w:r>
        <w:proofErr w:type="spellEnd"/>
        <w:r w:rsidRPr="00FE42F7">
          <w:t xml:space="preserve"> media </w:t>
        </w:r>
        <w:proofErr w:type="spellStart"/>
        <w:r w:rsidRPr="00FE42F7">
          <w:t>of</w:t>
        </w:r>
        <w:proofErr w:type="spellEnd"/>
        <w:r w:rsidRPr="00FE42F7">
          <w:t xml:space="preserve"> </w:t>
        </w:r>
        <w:proofErr w:type="spellStart"/>
        <w:r w:rsidRPr="00FE42F7">
          <w:t>production</w:t>
        </w:r>
        <w:proofErr w:type="spellEnd"/>
        <w:r w:rsidRPr="00FE42F7">
          <w:t xml:space="preserve"> data </w:t>
        </w:r>
        <w:proofErr w:type="spellStart"/>
        <w:r w:rsidRPr="00FE42F7">
          <w:t>must</w:t>
        </w:r>
        <w:proofErr w:type="spellEnd"/>
        <w:r w:rsidRPr="00FE42F7">
          <w:t xml:space="preserve"> be </w:t>
        </w:r>
        <w:proofErr w:type="spellStart"/>
        <w:r w:rsidRPr="00FE42F7">
          <w:t>stored</w:t>
        </w:r>
        <w:proofErr w:type="spellEnd"/>
        <w:r w:rsidRPr="00FE42F7">
          <w:t xml:space="preserve"> in </w:t>
        </w:r>
      </w:ins>
      <w:proofErr w:type="spellStart"/>
      <w:ins w:id="19070" w:author="Julio Li [2]" w:date="2020-09-08T12:18:00Z">
        <w:r w:rsidR="00482770">
          <w:t>secure</w:t>
        </w:r>
        <w:proofErr w:type="spellEnd"/>
        <w:r w:rsidR="00482770">
          <w:t xml:space="preserve"> box in </w:t>
        </w:r>
        <w:proofErr w:type="spellStart"/>
        <w:r w:rsidR="00482770">
          <w:t>security</w:t>
        </w:r>
        <w:proofErr w:type="spellEnd"/>
        <w:r w:rsidR="00482770">
          <w:t xml:space="preserve"> control </w:t>
        </w:r>
        <w:proofErr w:type="spellStart"/>
        <w:r w:rsidR="00482770">
          <w:t>room</w:t>
        </w:r>
        <w:proofErr w:type="spellEnd"/>
        <w:r w:rsidR="00482770">
          <w:t xml:space="preserve"> </w:t>
        </w:r>
      </w:ins>
      <w:ins w:id="19071" w:author="Julio Li" w:date="2020-05-15T13:54:00Z">
        <w:del w:id="19072" w:author="Julio Li [2]" w:date="2020-09-08T12:18:00Z">
          <w:r w:rsidRPr="00FE42F7" w:rsidDel="00482770">
            <w:delText xml:space="preserve">a vault located in the main vault of the warehouse </w:delText>
          </w:r>
        </w:del>
        <w:r w:rsidRPr="00FE42F7">
          <w:t xml:space="preserve">and </w:t>
        </w:r>
        <w:proofErr w:type="spellStart"/>
        <w:r w:rsidRPr="00FE42F7">
          <w:t>must</w:t>
        </w:r>
        <w:proofErr w:type="spellEnd"/>
        <w:r w:rsidRPr="00FE42F7">
          <w:t xml:space="preserve"> be </w:t>
        </w:r>
        <w:proofErr w:type="spellStart"/>
        <w:r w:rsidRPr="00FE42F7">
          <w:t>kept</w:t>
        </w:r>
        <w:proofErr w:type="spellEnd"/>
        <w:r w:rsidRPr="00FE42F7">
          <w:t xml:space="preserve"> </w:t>
        </w:r>
        <w:proofErr w:type="spellStart"/>
        <w:r w:rsidRPr="00FE42F7">
          <w:t>all</w:t>
        </w:r>
        <w:proofErr w:type="spellEnd"/>
        <w:r w:rsidRPr="00FE42F7">
          <w:t xml:space="preserve"> </w:t>
        </w:r>
        <w:proofErr w:type="spellStart"/>
        <w:r w:rsidRPr="00FE42F7">
          <w:t>the</w:t>
        </w:r>
        <w:proofErr w:type="spellEnd"/>
        <w:r w:rsidRPr="00FE42F7">
          <w:t xml:space="preserve"> time.</w:t>
        </w:r>
      </w:ins>
    </w:p>
    <w:p w14:paraId="17190574" w14:textId="57EDCF23" w:rsidR="008001B2" w:rsidRPr="00014E0F" w:rsidRDefault="008001B2" w:rsidP="008001B2">
      <w:pPr>
        <w:rPr>
          <w:ins w:id="19073" w:author="Julio Li" w:date="2020-05-15T13:54:00Z"/>
          <w:lang w:val="en-GB"/>
          <w:rPrChange w:id="19074" w:author="Kevin Gu" w:date="2020-06-17T17:37:00Z">
            <w:rPr>
              <w:ins w:id="19075" w:author="Julio Li" w:date="2020-05-15T13:54:00Z"/>
            </w:rPr>
          </w:rPrChange>
        </w:rPr>
      </w:pPr>
      <w:proofErr w:type="spellStart"/>
      <w:ins w:id="19076" w:author="Julio Li" w:date="2020-05-15T13:54:00Z">
        <w:r w:rsidRPr="00014E0F">
          <w:rPr>
            <w:rFonts w:hint="eastAsia"/>
            <w:lang w:val="en-GB"/>
            <w:rPrChange w:id="19077" w:author="Kevin Gu" w:date="2020-06-17T17:37:00Z">
              <w:rPr>
                <w:rFonts w:hint="eastAsia"/>
              </w:rPr>
            </w:rPrChange>
          </w:rPr>
          <w:t>生产区资料的所有离线备份媒体必须完整保存于主要的</w:t>
        </w:r>
        <w:commentRangeStart w:id="19078"/>
        <w:commentRangeStart w:id="19079"/>
        <w:commentRangeStart w:id="19080"/>
        <w:r w:rsidRPr="00014E0F">
          <w:rPr>
            <w:rFonts w:hint="eastAsia"/>
            <w:lang w:val="en-GB"/>
            <w:rPrChange w:id="19081" w:author="Kevin Gu" w:date="2020-06-17T17:37:00Z">
              <w:rPr>
                <w:rFonts w:hint="eastAsia"/>
              </w:rPr>
            </w:rPrChange>
          </w:rPr>
          <w:t>安全</w:t>
        </w:r>
      </w:ins>
      <w:proofErr w:type="spellEnd"/>
      <w:ins w:id="19082" w:author="Julio Li [2]" w:date="2020-09-08T12:18:00Z">
        <w:r w:rsidR="00482770">
          <w:rPr>
            <w:rFonts w:hint="eastAsia"/>
            <w:lang w:val="en-GB" w:eastAsia="zh-CN"/>
          </w:rPr>
          <w:t>控制室</w:t>
        </w:r>
      </w:ins>
      <w:ins w:id="19083" w:author="Julio Li" w:date="2020-05-15T13:54:00Z">
        <w:del w:id="19084" w:author="Julio Li [2]" w:date="2020-09-08T12:18:00Z">
          <w:r w:rsidRPr="00014E0F" w:rsidDel="00482770">
            <w:rPr>
              <w:rFonts w:hint="eastAsia"/>
              <w:lang w:val="en-GB"/>
              <w:rPrChange w:id="19085" w:author="Kevin Gu" w:date="2020-06-17T17:37:00Z">
                <w:rPr>
                  <w:rFonts w:hint="eastAsia"/>
                </w:rPr>
              </w:rPrChange>
            </w:rPr>
            <w:delText>中心</w:delText>
          </w:r>
        </w:del>
        <w:proofErr w:type="spellStart"/>
        <w:r w:rsidRPr="00014E0F">
          <w:rPr>
            <w:rFonts w:hint="eastAsia"/>
            <w:lang w:val="en-GB"/>
            <w:rPrChange w:id="19086" w:author="Kevin Gu" w:date="2020-06-17T17:37:00Z">
              <w:rPr>
                <w:rFonts w:hint="eastAsia"/>
              </w:rPr>
            </w:rPrChange>
          </w:rPr>
          <w:t>的保险柜</w:t>
        </w:r>
      </w:ins>
      <w:commentRangeEnd w:id="19078"/>
      <w:r w:rsidR="00901AC4">
        <w:rPr>
          <w:rStyle w:val="CommentReference"/>
        </w:rPr>
        <w:commentReference w:id="19078"/>
      </w:r>
      <w:commentRangeEnd w:id="19079"/>
      <w:r w:rsidR="00E11E7E">
        <w:rPr>
          <w:rStyle w:val="CommentReference"/>
        </w:rPr>
        <w:commentReference w:id="19079"/>
      </w:r>
      <w:commentRangeEnd w:id="19080"/>
      <w:r w:rsidR="00482770">
        <w:rPr>
          <w:rStyle w:val="CommentReference"/>
        </w:rPr>
        <w:commentReference w:id="19080"/>
      </w:r>
      <w:ins w:id="19087" w:author="Julio Li" w:date="2020-05-15T13:54:00Z">
        <w:r w:rsidRPr="00014E0F">
          <w:rPr>
            <w:rFonts w:hint="eastAsia"/>
            <w:lang w:val="en-GB"/>
            <w:rPrChange w:id="19088" w:author="Kevin Gu" w:date="2020-06-17T17:37:00Z">
              <w:rPr>
                <w:rFonts w:hint="eastAsia"/>
              </w:rPr>
            </w:rPrChange>
          </w:rPr>
          <w:t>中</w:t>
        </w:r>
        <w:proofErr w:type="spellEnd"/>
        <w:r w:rsidRPr="00014E0F">
          <w:rPr>
            <w:rFonts w:hint="eastAsia"/>
            <w:lang w:val="en-GB"/>
            <w:rPrChange w:id="19089" w:author="Kevin Gu" w:date="2020-06-17T17:37:00Z">
              <w:rPr>
                <w:rFonts w:hint="eastAsia"/>
              </w:rPr>
            </w:rPrChange>
          </w:rPr>
          <w:t>。</w:t>
        </w:r>
      </w:ins>
    </w:p>
    <w:p w14:paraId="35F2E066" w14:textId="40224401" w:rsidR="008001B2" w:rsidRPr="00876437" w:rsidRDefault="008001B2" w:rsidP="008001B2">
      <w:pPr>
        <w:rPr>
          <w:ins w:id="19090" w:author="Julio Li" w:date="2020-05-15T13:54:00Z"/>
          <w:lang w:val="en-GB"/>
          <w:rPrChange w:id="19091" w:author="Kevin Gu" w:date="2020-05-18T10:36:00Z">
            <w:rPr>
              <w:ins w:id="19092" w:author="Julio Li" w:date="2020-05-15T13:54:00Z"/>
            </w:rPr>
          </w:rPrChange>
        </w:rPr>
      </w:pPr>
      <w:ins w:id="19093" w:author="Julio Li" w:date="2020-05-15T13:54:00Z">
        <w:r w:rsidRPr="00876437">
          <w:rPr>
            <w:lang w:val="en-GB"/>
            <w:rPrChange w:id="19094" w:author="Kevin Gu" w:date="2020-05-18T10:36:00Z">
              <w:rPr/>
            </w:rPrChange>
          </w:rPr>
          <w:t xml:space="preserve">During transferring backup media, a 4-eyes-princple must cover the whole procedure. </w:t>
        </w:r>
        <w:commentRangeStart w:id="19095"/>
        <w:commentRangeStart w:id="19096"/>
        <w:commentRangeStart w:id="19097"/>
        <w:r w:rsidRPr="00876437">
          <w:rPr>
            <w:lang w:val="en-GB"/>
            <w:rPrChange w:id="19098" w:author="Kevin Gu" w:date="2020-05-18T10:36:00Z">
              <w:rPr/>
            </w:rPrChange>
          </w:rPr>
          <w:t>Security guard should be with IT</w:t>
        </w:r>
      </w:ins>
      <w:ins w:id="19099" w:author="Julio Li [2]" w:date="2020-09-08T12:19:00Z">
        <w:r w:rsidR="00A14975">
          <w:rPr>
            <w:lang w:val="en-US"/>
          </w:rPr>
          <w:t>engineer</w:t>
        </w:r>
      </w:ins>
      <w:ins w:id="19100" w:author="Julio Li" w:date="2020-05-15T13:54:00Z">
        <w:del w:id="19101" w:author="Julio Li [2]" w:date="2020-09-08T12:19:00Z">
          <w:r w:rsidRPr="00876437" w:rsidDel="00A14975">
            <w:rPr>
              <w:lang w:val="en-GB"/>
              <w:rPrChange w:id="19102" w:author="Kevin Gu" w:date="2020-05-18T10:36:00Z">
                <w:rPr/>
              </w:rPrChange>
            </w:rPr>
            <w:delText xml:space="preserve"> administrator</w:delText>
          </w:r>
        </w:del>
        <w:r w:rsidRPr="00876437">
          <w:rPr>
            <w:lang w:val="en-GB"/>
            <w:rPrChange w:id="19103" w:author="Kevin Gu" w:date="2020-05-18T10:36:00Z">
              <w:rPr/>
            </w:rPrChange>
          </w:rPr>
          <w:t>.</w:t>
        </w:r>
      </w:ins>
      <w:commentRangeEnd w:id="19095"/>
      <w:r w:rsidR="00901AC4">
        <w:rPr>
          <w:rStyle w:val="CommentReference"/>
        </w:rPr>
        <w:commentReference w:id="19095"/>
      </w:r>
      <w:commentRangeEnd w:id="19096"/>
      <w:r w:rsidR="00E11E7E">
        <w:rPr>
          <w:rStyle w:val="CommentReference"/>
        </w:rPr>
        <w:commentReference w:id="19096"/>
      </w:r>
      <w:commentRangeEnd w:id="19097"/>
      <w:r w:rsidR="008478CB">
        <w:rPr>
          <w:rStyle w:val="CommentReference"/>
        </w:rPr>
        <w:commentReference w:id="19097"/>
      </w:r>
      <w:ins w:id="19104" w:author="Julio Li" w:date="2020-05-15T13:54:00Z">
        <w:r w:rsidRPr="00876437">
          <w:rPr>
            <w:lang w:val="en-GB"/>
            <w:rPrChange w:id="19105" w:author="Kevin Gu" w:date="2020-05-18T10:36:00Z">
              <w:rPr/>
            </w:rPrChange>
          </w:rPr>
          <w:t xml:space="preserve"> After the procedure is performed, a form Media Handover log must be filled out. The identification of media must be traceable by filling Removal Storage Registration</w:t>
        </w:r>
      </w:ins>
    </w:p>
    <w:p w14:paraId="74DD08A6" w14:textId="21C90B02" w:rsidR="00DC3230" w:rsidRPr="00876437" w:rsidRDefault="008001B2" w:rsidP="008001B2">
      <w:pPr>
        <w:rPr>
          <w:ins w:id="19106" w:author="Julio Li" w:date="2020-05-15T13:55:00Z"/>
          <w:lang w:val="en-GB"/>
          <w:rPrChange w:id="19107" w:author="Kevin Gu" w:date="2020-05-18T10:36:00Z">
            <w:rPr>
              <w:ins w:id="19108" w:author="Julio Li" w:date="2020-05-15T13:55:00Z"/>
            </w:rPr>
          </w:rPrChange>
        </w:rPr>
      </w:pPr>
      <w:proofErr w:type="spellStart"/>
      <w:ins w:id="19109" w:author="Julio Li" w:date="2020-05-15T13:54:00Z">
        <w:r w:rsidRPr="00876437">
          <w:rPr>
            <w:rFonts w:hint="eastAsia"/>
            <w:lang w:val="en-GB"/>
            <w:rPrChange w:id="19110" w:author="Kevin Gu" w:date="2020-05-18T10:36:00Z">
              <w:rPr>
                <w:rFonts w:hint="eastAsia"/>
              </w:rPr>
            </w:rPrChange>
          </w:rPr>
          <w:t>在备份媒体转移过程中，整个程序必须包含四眼原则。安全人员应陪同</w:t>
        </w:r>
        <w:proofErr w:type="spellEnd"/>
        <w:r w:rsidRPr="00876437">
          <w:rPr>
            <w:lang w:val="en-GB"/>
            <w:rPrChange w:id="19111" w:author="Kevin Gu" w:date="2020-05-18T10:36:00Z">
              <w:rPr/>
            </w:rPrChange>
          </w:rPr>
          <w:t>I</w:t>
        </w:r>
      </w:ins>
      <w:ins w:id="19112" w:author="Julio Li [2]" w:date="2020-09-08T12:19:00Z">
        <w:r w:rsidR="00A14975">
          <w:rPr>
            <w:rFonts w:hint="eastAsia"/>
            <w:lang w:val="en-GB" w:eastAsia="zh-CN"/>
          </w:rPr>
          <w:t>T</w:t>
        </w:r>
        <w:r w:rsidR="00A14975">
          <w:rPr>
            <w:rFonts w:hint="eastAsia"/>
            <w:lang w:val="en-GB" w:eastAsia="zh-CN"/>
          </w:rPr>
          <w:t>工程师</w:t>
        </w:r>
      </w:ins>
      <w:ins w:id="19113" w:author="Julio Li" w:date="2020-05-15T13:54:00Z">
        <w:del w:id="19114" w:author="Julio Li [2]" w:date="2020-09-08T12:19:00Z">
          <w:r w:rsidRPr="00876437" w:rsidDel="00A14975">
            <w:rPr>
              <w:lang w:val="en-GB"/>
              <w:rPrChange w:id="19115" w:author="Kevin Gu" w:date="2020-05-18T10:36:00Z">
                <w:rPr/>
              </w:rPrChange>
            </w:rPr>
            <w:delText>T</w:delText>
          </w:r>
          <w:r w:rsidRPr="00876437" w:rsidDel="00A14975">
            <w:rPr>
              <w:rFonts w:hint="eastAsia"/>
              <w:lang w:val="en-GB"/>
              <w:rPrChange w:id="19116" w:author="Kevin Gu" w:date="2020-05-18T10:36:00Z">
                <w:rPr>
                  <w:rFonts w:hint="eastAsia"/>
                </w:rPr>
              </w:rPrChange>
            </w:rPr>
            <w:delText>管理员</w:delText>
          </w:r>
        </w:del>
        <w:r w:rsidRPr="00876437">
          <w:rPr>
            <w:rFonts w:hint="eastAsia"/>
            <w:lang w:val="en-GB"/>
            <w:rPrChange w:id="19117" w:author="Kevin Gu" w:date="2020-05-18T10:36:00Z">
              <w:rPr>
                <w:rFonts w:hint="eastAsia"/>
              </w:rPr>
            </w:rPrChange>
          </w:rPr>
          <w:t>。</w:t>
        </w:r>
        <w:proofErr w:type="spellStart"/>
        <w:r w:rsidRPr="00876437">
          <w:rPr>
            <w:rFonts w:hint="eastAsia"/>
            <w:lang w:val="en-GB"/>
            <w:rPrChange w:id="19118" w:author="Kevin Gu" w:date="2020-05-18T10:36:00Z">
              <w:rPr>
                <w:rFonts w:hint="eastAsia"/>
              </w:rPr>
            </w:rPrChange>
          </w:rPr>
          <w:t>在完成这些程序之后，必须填写媒体移交日志。</w:t>
        </w:r>
        <w:proofErr w:type="gramStart"/>
        <w:r w:rsidRPr="00876437">
          <w:rPr>
            <w:rFonts w:hint="eastAsia"/>
            <w:lang w:val="en-GB"/>
            <w:rPrChange w:id="19119" w:author="Kevin Gu" w:date="2020-05-18T10:36:00Z">
              <w:rPr>
                <w:rFonts w:hint="eastAsia"/>
              </w:rPr>
            </w:rPrChange>
          </w:rPr>
          <w:t>媒体确认时必须填写</w:t>
        </w:r>
        <w:proofErr w:type="spellEnd"/>
        <w:r w:rsidRPr="00876437">
          <w:rPr>
            <w:lang w:val="en-GB"/>
            <w:rPrChange w:id="19120" w:author="Kevin Gu" w:date="2020-05-18T10:36:00Z">
              <w:rPr/>
            </w:rPrChange>
          </w:rPr>
          <w:t>“</w:t>
        </w:r>
        <w:commentRangeStart w:id="19121"/>
        <w:commentRangeStart w:id="19122"/>
        <w:commentRangeStart w:id="19123"/>
        <w:proofErr w:type="spellStart"/>
        <w:proofErr w:type="gramEnd"/>
        <w:r w:rsidRPr="00876437">
          <w:rPr>
            <w:rFonts w:hint="eastAsia"/>
            <w:lang w:val="en-GB"/>
            <w:rPrChange w:id="19124" w:author="Kevin Gu" w:date="2020-05-18T10:36:00Z">
              <w:rPr>
                <w:rFonts w:hint="eastAsia"/>
              </w:rPr>
            </w:rPrChange>
          </w:rPr>
          <w:t>可移动存媒登记表</w:t>
        </w:r>
      </w:ins>
      <w:commentRangeEnd w:id="19121"/>
      <w:proofErr w:type="spellEnd"/>
      <w:r w:rsidR="00C574E7">
        <w:rPr>
          <w:rStyle w:val="CommentReference"/>
        </w:rPr>
        <w:commentReference w:id="19121"/>
      </w:r>
      <w:commentRangeEnd w:id="19122"/>
      <w:r w:rsidR="00E11E7E">
        <w:rPr>
          <w:rStyle w:val="CommentReference"/>
        </w:rPr>
        <w:commentReference w:id="19122"/>
      </w:r>
      <w:commentRangeEnd w:id="19123"/>
      <w:r w:rsidR="008478CB">
        <w:rPr>
          <w:rStyle w:val="CommentReference"/>
        </w:rPr>
        <w:commentReference w:id="19123"/>
      </w:r>
      <w:ins w:id="19125" w:author="Julio Li" w:date="2020-05-15T13:54:00Z">
        <w:r w:rsidRPr="00876437">
          <w:rPr>
            <w:lang w:val="en-GB"/>
            <w:rPrChange w:id="19126" w:author="Kevin Gu" w:date="2020-05-18T10:36:00Z">
              <w:rPr/>
            </w:rPrChange>
          </w:rPr>
          <w:t>”</w:t>
        </w:r>
        <w:proofErr w:type="spellStart"/>
        <w:r w:rsidRPr="00876437">
          <w:rPr>
            <w:rFonts w:hint="eastAsia"/>
            <w:lang w:val="en-GB"/>
            <w:rPrChange w:id="19127" w:author="Kevin Gu" w:date="2020-05-18T10:36:00Z">
              <w:rPr>
                <w:rFonts w:hint="eastAsia"/>
              </w:rPr>
            </w:rPrChange>
          </w:rPr>
          <w:t>并可以用于追踪</w:t>
        </w:r>
        <w:proofErr w:type="spellEnd"/>
        <w:r w:rsidRPr="00876437">
          <w:rPr>
            <w:rFonts w:hint="eastAsia"/>
            <w:lang w:val="en-GB"/>
            <w:rPrChange w:id="19128" w:author="Kevin Gu" w:date="2020-05-18T10:36:00Z">
              <w:rPr>
                <w:rFonts w:hint="eastAsia"/>
              </w:rPr>
            </w:rPrChange>
          </w:rPr>
          <w:t>。</w:t>
        </w:r>
      </w:ins>
    </w:p>
    <w:p w14:paraId="4C4C133C" w14:textId="182F4110" w:rsidR="008001B2" w:rsidRPr="00876437" w:rsidDel="001C0B55" w:rsidRDefault="008001B2" w:rsidP="008001B2">
      <w:pPr>
        <w:pStyle w:val="Heading4"/>
        <w:rPr>
          <w:ins w:id="19129" w:author="Julio Li" w:date="2020-05-15T13:55:00Z"/>
          <w:del w:id="19130" w:author="Kevin Gu" w:date="2020-05-21T16:01:00Z"/>
          <w:lang w:val="en-GB"/>
          <w:rPrChange w:id="19131" w:author="Kevin Gu" w:date="2020-05-18T10:36:00Z">
            <w:rPr>
              <w:ins w:id="19132" w:author="Julio Li" w:date="2020-05-15T13:55:00Z"/>
              <w:del w:id="19133" w:author="Kevin Gu" w:date="2020-05-21T16:01:00Z"/>
            </w:rPr>
          </w:rPrChange>
        </w:rPr>
      </w:pPr>
      <w:ins w:id="19134" w:author="Julio Li" w:date="2020-05-15T13:55:00Z">
        <w:del w:id="19135" w:author="Kevin Gu" w:date="2020-05-21T16:01:00Z">
          <w:r w:rsidRPr="00876437" w:rsidDel="001C0B55">
            <w:rPr>
              <w:b w:val="0"/>
              <w:lang w:val="en-GB"/>
              <w:rPrChange w:id="19136" w:author="Kevin Gu" w:date="2020-05-18T10:36:00Z">
                <w:rPr>
                  <w:b w:val="0"/>
                </w:rPr>
              </w:rPrChange>
            </w:rPr>
            <w:delText>Backup Plan</w:delText>
          </w:r>
          <w:r w:rsidRPr="00876437" w:rsidDel="001C0B55">
            <w:rPr>
              <w:rFonts w:hint="eastAsia"/>
              <w:b w:val="0"/>
              <w:lang w:val="en-GB"/>
              <w:rPrChange w:id="19137" w:author="Kevin Gu" w:date="2020-05-18T10:36:00Z">
                <w:rPr>
                  <w:rFonts w:hint="eastAsia"/>
                  <w:b w:val="0"/>
                </w:rPr>
              </w:rPrChange>
            </w:rPr>
            <w:delText>备份计划</w:delText>
          </w:r>
        </w:del>
      </w:ins>
    </w:p>
    <w:p w14:paraId="6E32F76F" w14:textId="28DADEE4" w:rsidR="008001B2" w:rsidRPr="00876437" w:rsidDel="001C0B55" w:rsidRDefault="008001B2" w:rsidP="008001B2">
      <w:pPr>
        <w:rPr>
          <w:ins w:id="19138" w:author="Julio Li" w:date="2020-05-15T13:55:00Z"/>
          <w:del w:id="19139" w:author="Kevin Gu" w:date="2020-05-21T16:01:00Z"/>
          <w:lang w:val="en-GB"/>
          <w:rPrChange w:id="19140" w:author="Kevin Gu" w:date="2020-05-18T10:36:00Z">
            <w:rPr>
              <w:ins w:id="19141" w:author="Julio Li" w:date="2020-05-15T13:55:00Z"/>
              <w:del w:id="19142" w:author="Kevin Gu" w:date="2020-05-21T16:01:00Z"/>
              <w:lang w:val="en-US"/>
            </w:rPr>
          </w:rPrChange>
        </w:rPr>
      </w:pPr>
      <w:ins w:id="19143" w:author="Julio Li" w:date="2020-05-15T13:55:00Z">
        <w:del w:id="19144" w:author="Kevin Gu" w:date="2020-05-21T16:01:00Z">
          <w:r w:rsidRPr="00876437" w:rsidDel="001C0B55">
            <w:rPr>
              <w:lang w:val="en-GB"/>
              <w:rPrChange w:id="19145" w:author="Kevin Gu" w:date="2020-05-18T10:36:00Z">
                <w:rPr>
                  <w:lang w:val="en-US"/>
                </w:rPr>
              </w:rPrChange>
            </w:rPr>
            <w:delText>IT department should plan backup schedule every year, and all IT department member have this backup plan in schedule of exchange server.</w:delText>
          </w:r>
        </w:del>
      </w:ins>
    </w:p>
    <w:p w14:paraId="7BFCB406" w14:textId="40CD4EEC" w:rsidR="008001B2" w:rsidRPr="00876437" w:rsidDel="001C0B55" w:rsidRDefault="008001B2" w:rsidP="008001B2">
      <w:pPr>
        <w:rPr>
          <w:ins w:id="19146" w:author="Julio Li" w:date="2020-05-15T13:55:00Z"/>
          <w:del w:id="19147" w:author="Kevin Gu" w:date="2020-05-21T16:01:00Z"/>
          <w:lang w:val="en-GB"/>
          <w:rPrChange w:id="19148" w:author="Kevin Gu" w:date="2020-05-18T10:36:00Z">
            <w:rPr>
              <w:ins w:id="19149" w:author="Julio Li" w:date="2020-05-15T13:55:00Z"/>
              <w:del w:id="19150" w:author="Kevin Gu" w:date="2020-05-21T16:01:00Z"/>
              <w:lang w:val="en-US"/>
            </w:rPr>
          </w:rPrChange>
        </w:rPr>
      </w:pPr>
      <w:ins w:id="19151" w:author="Julio Li" w:date="2020-05-15T13:55:00Z">
        <w:del w:id="19152" w:author="Kevin Gu" w:date="2020-05-21T16:01:00Z">
          <w:r w:rsidRPr="00876437" w:rsidDel="001C0B55">
            <w:rPr>
              <w:lang w:val="en-GB"/>
              <w:rPrChange w:id="19153" w:author="Kevin Gu" w:date="2020-05-18T10:36:00Z">
                <w:rPr>
                  <w:lang w:val="en-US"/>
                </w:rPr>
              </w:rPrChange>
            </w:rPr>
            <w:delText>IT</w:delText>
          </w:r>
          <w:r w:rsidRPr="00876437" w:rsidDel="001C0B55">
            <w:rPr>
              <w:rFonts w:hint="eastAsia"/>
              <w:lang w:val="en-GB"/>
              <w:rPrChange w:id="19154" w:author="Kevin Gu" w:date="2020-05-18T10:36:00Z">
                <w:rPr>
                  <w:rFonts w:hint="eastAsia"/>
                  <w:lang w:val="en-US"/>
                </w:rPr>
              </w:rPrChange>
            </w:rPr>
            <w:delText>部门应有一年的备份行程表，</w:delText>
          </w:r>
          <w:r w:rsidRPr="00876437" w:rsidDel="001C0B55">
            <w:rPr>
              <w:lang w:val="en-GB"/>
              <w:rPrChange w:id="19155" w:author="Kevin Gu" w:date="2020-05-18T10:36:00Z">
                <w:rPr>
                  <w:lang w:val="en-US"/>
                </w:rPr>
              </w:rPrChange>
            </w:rPr>
            <w:delText>IT</w:delText>
          </w:r>
          <w:r w:rsidRPr="00876437" w:rsidDel="001C0B55">
            <w:rPr>
              <w:rFonts w:hint="eastAsia"/>
              <w:lang w:val="en-GB"/>
              <w:rPrChange w:id="19156" w:author="Kevin Gu" w:date="2020-05-18T10:36:00Z">
                <w:rPr>
                  <w:rFonts w:hint="eastAsia"/>
                  <w:lang w:val="en-US"/>
                </w:rPr>
              </w:rPrChange>
            </w:rPr>
            <w:delText>部门都须拥有相同的备份日程表。</w:delText>
          </w:r>
        </w:del>
      </w:ins>
    </w:p>
    <w:p w14:paraId="29376328" w14:textId="431FCBB8" w:rsidR="008001B2" w:rsidRPr="00876437" w:rsidDel="00C22349" w:rsidRDefault="008001B2" w:rsidP="008001B2">
      <w:pPr>
        <w:pStyle w:val="Heading4"/>
        <w:rPr>
          <w:ins w:id="19157" w:author="Julio Li" w:date="2020-05-15T13:56:00Z"/>
          <w:del w:id="19158" w:author="Kevin Gu" w:date="2020-05-21T13:45:00Z"/>
          <w:lang w:val="en-GB"/>
          <w:rPrChange w:id="19159" w:author="Kevin Gu" w:date="2020-05-18T10:36:00Z">
            <w:rPr>
              <w:ins w:id="19160" w:author="Julio Li" w:date="2020-05-15T13:56:00Z"/>
              <w:del w:id="19161" w:author="Kevin Gu" w:date="2020-05-21T13:45:00Z"/>
            </w:rPr>
          </w:rPrChange>
        </w:rPr>
      </w:pPr>
      <w:ins w:id="19162" w:author="Julio Li" w:date="2020-05-15T13:56:00Z">
        <w:del w:id="19163" w:author="Kevin Gu" w:date="2020-05-21T13:45:00Z">
          <w:r w:rsidRPr="00876437" w:rsidDel="00C22349">
            <w:rPr>
              <w:b w:val="0"/>
              <w:lang w:val="en-GB"/>
              <w:rPrChange w:id="19164" w:author="Kevin Gu" w:date="2020-05-18T10:36:00Z">
                <w:rPr>
                  <w:b w:val="0"/>
                </w:rPr>
              </w:rPrChange>
            </w:rPr>
            <w:delText>Client Backup</w:delText>
          </w:r>
          <w:r w:rsidRPr="00876437" w:rsidDel="00C22349">
            <w:rPr>
              <w:rFonts w:hint="eastAsia"/>
              <w:b w:val="0"/>
              <w:lang w:val="en-GB"/>
              <w:rPrChange w:id="19165" w:author="Kevin Gu" w:date="2020-05-18T10:36:00Z">
                <w:rPr>
                  <w:rFonts w:hint="eastAsia"/>
                  <w:b w:val="0"/>
                </w:rPr>
              </w:rPrChange>
            </w:rPr>
            <w:delText>客户端备份</w:delText>
          </w:r>
        </w:del>
      </w:ins>
    </w:p>
    <w:p w14:paraId="7029934B" w14:textId="155B82B8" w:rsidR="008001B2" w:rsidRPr="00876437" w:rsidDel="00C22349" w:rsidRDefault="008001B2" w:rsidP="008001B2">
      <w:pPr>
        <w:rPr>
          <w:ins w:id="19166" w:author="Julio Li" w:date="2020-05-15T13:56:00Z"/>
          <w:del w:id="19167" w:author="Kevin Gu" w:date="2020-05-21T13:45:00Z"/>
          <w:lang w:val="en-GB"/>
          <w:rPrChange w:id="19168" w:author="Kevin Gu" w:date="2020-05-18T10:36:00Z">
            <w:rPr>
              <w:ins w:id="19169" w:author="Julio Li" w:date="2020-05-15T13:56:00Z"/>
              <w:del w:id="19170" w:author="Kevin Gu" w:date="2020-05-21T13:45:00Z"/>
              <w:lang w:val="en-US"/>
            </w:rPr>
          </w:rPrChange>
        </w:rPr>
      </w:pPr>
      <w:ins w:id="19171" w:author="Julio Li" w:date="2020-05-15T13:56:00Z">
        <w:del w:id="19172" w:author="Kevin Gu" w:date="2020-05-21T13:45:00Z">
          <w:r w:rsidRPr="00876437" w:rsidDel="00C22349">
            <w:rPr>
              <w:lang w:val="en-GB"/>
              <w:rPrChange w:id="19173" w:author="Kevin Gu" w:date="2020-05-18T10:36:00Z">
                <w:rPr>
                  <w:lang w:val="en-US"/>
                </w:rPr>
              </w:rPrChange>
            </w:rPr>
            <w:delText>In case of user need to backup, he/she should apply by mail or phone to IT administrator(s), the administrator should perform back up on user’s need. After the backup is finished, the user must keep the backup media own, by filling form Media Handover Log, not necessary to fill out “witness” if the data is not a Lv3 or Lv2 data.</w:delText>
          </w:r>
        </w:del>
      </w:ins>
    </w:p>
    <w:p w14:paraId="33065424" w14:textId="3DCE32D2" w:rsidR="008001B2" w:rsidRPr="00876437" w:rsidDel="00C22349" w:rsidRDefault="008001B2">
      <w:pPr>
        <w:rPr>
          <w:del w:id="19174" w:author="Kevin Gu" w:date="2020-05-21T13:45:00Z"/>
          <w:lang w:val="en-GB"/>
          <w:rPrChange w:id="19175" w:author="Kevin Gu" w:date="2020-05-18T10:36:00Z">
            <w:rPr>
              <w:del w:id="19176" w:author="Kevin Gu" w:date="2020-05-21T13:45:00Z"/>
            </w:rPr>
          </w:rPrChange>
        </w:rPr>
        <w:pPrChange w:id="19177" w:author="Julio Li" w:date="2020-05-15T13:54:00Z">
          <w:pPr>
            <w:pStyle w:val="Title3"/>
          </w:pPr>
        </w:pPrChange>
      </w:pPr>
      <w:ins w:id="19178" w:author="Julio Li" w:date="2020-05-15T13:56:00Z">
        <w:del w:id="19179" w:author="Kevin Gu" w:date="2020-05-21T13:45:00Z">
          <w:r w:rsidRPr="00876437" w:rsidDel="00C22349">
            <w:rPr>
              <w:rFonts w:hint="eastAsia"/>
              <w:lang w:val="en-GB"/>
              <w:rPrChange w:id="19180" w:author="Kevin Gu" w:date="2020-05-18T10:36:00Z">
                <w:rPr>
                  <w:rFonts w:hint="eastAsia"/>
                  <w:b w:val="0"/>
                  <w:bCs w:val="0"/>
                </w:rPr>
              </w:rPrChange>
            </w:rPr>
            <w:delText>如有用户需要备份，他</w:delText>
          </w:r>
          <w:r w:rsidRPr="00876437" w:rsidDel="00C22349">
            <w:rPr>
              <w:lang w:val="en-GB"/>
              <w:rPrChange w:id="19181" w:author="Kevin Gu" w:date="2020-05-18T10:36:00Z">
                <w:rPr>
                  <w:b w:val="0"/>
                  <w:bCs w:val="0"/>
                </w:rPr>
              </w:rPrChange>
            </w:rPr>
            <w:delText>/</w:delText>
          </w:r>
          <w:r w:rsidRPr="00876437" w:rsidDel="00C22349">
            <w:rPr>
              <w:rFonts w:hint="eastAsia"/>
              <w:lang w:val="en-GB"/>
              <w:rPrChange w:id="19182" w:author="Kevin Gu" w:date="2020-05-18T10:36:00Z">
                <w:rPr>
                  <w:rFonts w:hint="eastAsia"/>
                  <w:b w:val="0"/>
                  <w:bCs w:val="0"/>
                </w:rPr>
              </w:rPrChange>
            </w:rPr>
            <w:delText>她应利用电子邮件的方式提出申请或是电话告诉</w:delText>
          </w:r>
          <w:r w:rsidRPr="00876437" w:rsidDel="00C22349">
            <w:rPr>
              <w:lang w:val="en-GB"/>
              <w:rPrChange w:id="19183" w:author="Kevin Gu" w:date="2020-05-18T10:36:00Z">
                <w:rPr>
                  <w:b w:val="0"/>
                  <w:bCs w:val="0"/>
                </w:rPr>
              </w:rPrChange>
            </w:rPr>
            <w:delText>IT</w:delText>
          </w:r>
          <w:r w:rsidRPr="00876437" w:rsidDel="00C22349">
            <w:rPr>
              <w:rFonts w:hint="eastAsia"/>
              <w:lang w:val="en-GB"/>
              <w:rPrChange w:id="19184" w:author="Kevin Gu" w:date="2020-05-18T10:36:00Z">
                <w:rPr>
                  <w:rFonts w:hint="eastAsia"/>
                  <w:b w:val="0"/>
                  <w:bCs w:val="0"/>
                </w:rPr>
              </w:rPrChange>
            </w:rPr>
            <w:delText>管理员，管理员应执行备份作业以符合使用者的需要。完成备份之后，使用者必须自行保存备份媒体，并填写</w:delText>
          </w:r>
          <w:r w:rsidRPr="00876437" w:rsidDel="00C22349">
            <w:rPr>
              <w:lang w:val="en-GB"/>
              <w:rPrChange w:id="19185" w:author="Kevin Gu" w:date="2020-05-18T10:36:00Z">
                <w:rPr>
                  <w:b w:val="0"/>
                  <w:bCs w:val="0"/>
                </w:rPr>
              </w:rPrChange>
            </w:rPr>
            <w:delText>”</w:delText>
          </w:r>
          <w:r w:rsidRPr="00876437" w:rsidDel="00C22349">
            <w:rPr>
              <w:rFonts w:hint="eastAsia"/>
              <w:lang w:val="en-GB"/>
              <w:rPrChange w:id="19186" w:author="Kevin Gu" w:date="2020-05-18T10:36:00Z">
                <w:rPr>
                  <w:rFonts w:hint="eastAsia"/>
                  <w:b w:val="0"/>
                  <w:bCs w:val="0"/>
                </w:rPr>
              </w:rPrChange>
            </w:rPr>
            <w:delText>媒体移交记录表</w:delText>
          </w:r>
          <w:r w:rsidRPr="00876437" w:rsidDel="00C22349">
            <w:rPr>
              <w:lang w:val="en-GB"/>
              <w:rPrChange w:id="19187" w:author="Kevin Gu" w:date="2020-05-18T10:36:00Z">
                <w:rPr>
                  <w:b w:val="0"/>
                  <w:bCs w:val="0"/>
                </w:rPr>
              </w:rPrChange>
            </w:rPr>
            <w:delText>”</w:delText>
          </w:r>
          <w:r w:rsidRPr="00876437" w:rsidDel="00C22349">
            <w:rPr>
              <w:rFonts w:hint="eastAsia"/>
              <w:lang w:val="en-GB"/>
              <w:rPrChange w:id="19188" w:author="Kevin Gu" w:date="2020-05-18T10:36:00Z">
                <w:rPr>
                  <w:rFonts w:hint="eastAsia"/>
                  <w:b w:val="0"/>
                  <w:bCs w:val="0"/>
                </w:rPr>
              </w:rPrChange>
            </w:rPr>
            <w:delText>，如果资料的分类等级不属于</w:delText>
          </w:r>
          <w:r w:rsidRPr="00876437" w:rsidDel="00C22349">
            <w:rPr>
              <w:lang w:val="en-GB"/>
              <w:rPrChange w:id="19189" w:author="Kevin Gu" w:date="2020-05-18T10:36:00Z">
                <w:rPr>
                  <w:b w:val="0"/>
                  <w:bCs w:val="0"/>
                </w:rPr>
              </w:rPrChange>
            </w:rPr>
            <w:delText>LV3</w:delText>
          </w:r>
          <w:r w:rsidRPr="00876437" w:rsidDel="00C22349">
            <w:rPr>
              <w:rFonts w:hint="eastAsia"/>
              <w:lang w:val="en-GB"/>
              <w:rPrChange w:id="19190" w:author="Kevin Gu" w:date="2020-05-18T10:36:00Z">
                <w:rPr>
                  <w:rFonts w:hint="eastAsia"/>
                  <w:b w:val="0"/>
                  <w:bCs w:val="0"/>
                </w:rPr>
              </w:rPrChange>
            </w:rPr>
            <w:delText>及</w:delText>
          </w:r>
          <w:r w:rsidRPr="00876437" w:rsidDel="00C22349">
            <w:rPr>
              <w:lang w:val="en-GB"/>
              <w:rPrChange w:id="19191" w:author="Kevin Gu" w:date="2020-05-18T10:36:00Z">
                <w:rPr>
                  <w:b w:val="0"/>
                  <w:bCs w:val="0"/>
                </w:rPr>
              </w:rPrChange>
            </w:rPr>
            <w:delText>LV2</w:delText>
          </w:r>
          <w:r w:rsidRPr="00876437" w:rsidDel="00C22349">
            <w:rPr>
              <w:rFonts w:hint="eastAsia"/>
              <w:lang w:val="en-GB"/>
              <w:rPrChange w:id="19192" w:author="Kevin Gu" w:date="2020-05-18T10:36:00Z">
                <w:rPr>
                  <w:rFonts w:hint="eastAsia"/>
                  <w:b w:val="0"/>
                  <w:bCs w:val="0"/>
                </w:rPr>
              </w:rPrChange>
            </w:rPr>
            <w:delText>时，不需要填写见证者。</w:delText>
          </w:r>
        </w:del>
      </w:ins>
    </w:p>
    <w:p w14:paraId="2B3C5DF2" w14:textId="22B19E73" w:rsidR="00C97F13" w:rsidRPr="00876437" w:rsidDel="00157C66" w:rsidRDefault="00E520B7" w:rsidP="00181CF1">
      <w:pPr>
        <w:rPr>
          <w:del w:id="19193" w:author="Julio Li" w:date="2020-05-15T13:41:00Z"/>
          <w:lang w:val="en-GB"/>
          <w:rPrChange w:id="19194" w:author="Kevin Gu" w:date="2020-05-18T10:36:00Z">
            <w:rPr>
              <w:del w:id="19195" w:author="Julio Li" w:date="2020-05-15T13:41:00Z"/>
              <w:lang w:val="en-US"/>
            </w:rPr>
          </w:rPrChange>
        </w:rPr>
      </w:pPr>
      <w:commentRangeStart w:id="19196"/>
      <w:del w:id="19197" w:author="Julio Li" w:date="2020-05-15T13:41:00Z">
        <w:r w:rsidRPr="00876437" w:rsidDel="00157C66">
          <w:rPr>
            <w:lang w:val="en-GB"/>
            <w:rPrChange w:id="19198" w:author="Kevin Gu" w:date="2020-05-18T10:36:00Z">
              <w:rPr>
                <w:lang w:val="en-US"/>
              </w:rPr>
            </w:rPrChange>
          </w:rPr>
          <w:delText>One set of procedures for regular backups must be defined to back up important production data regularly.</w:delText>
        </w:r>
      </w:del>
    </w:p>
    <w:p w14:paraId="45ECDF1C" w14:textId="289C8400" w:rsidR="00C97F13" w:rsidRPr="00876437" w:rsidDel="00157C66" w:rsidRDefault="00C97F13" w:rsidP="00181CF1">
      <w:pPr>
        <w:rPr>
          <w:del w:id="19199" w:author="Julio Li" w:date="2020-05-15T13:41:00Z"/>
          <w:lang w:val="en-GB" w:eastAsia="zh-CN"/>
          <w:rPrChange w:id="19200" w:author="Kevin Gu" w:date="2020-05-18T10:36:00Z">
            <w:rPr>
              <w:del w:id="19201" w:author="Julio Li" w:date="2020-05-15T13:41:00Z"/>
              <w:lang w:val="en-US" w:eastAsia="zh-CN"/>
            </w:rPr>
          </w:rPrChange>
        </w:rPr>
      </w:pPr>
      <w:del w:id="19202" w:author="Julio Li" w:date="2020-05-15T13:41:00Z">
        <w:r w:rsidRPr="00876437" w:rsidDel="00157C66">
          <w:rPr>
            <w:rFonts w:hint="eastAsia"/>
            <w:lang w:val="en-GB" w:eastAsia="zh-CN"/>
            <w:rPrChange w:id="19203" w:author="Kevin Gu" w:date="2020-05-18T10:36:00Z">
              <w:rPr>
                <w:rFonts w:hint="eastAsia"/>
                <w:lang w:val="en-US" w:eastAsia="zh-CN"/>
              </w:rPr>
            </w:rPrChange>
          </w:rPr>
          <w:delText>必须定义一套定期备份的程序，对重要的生产数据进行定期备份。</w:delText>
        </w:r>
      </w:del>
    </w:p>
    <w:p w14:paraId="2B3818FA" w14:textId="3A9F724B" w:rsidR="00C82A61" w:rsidRPr="00876437" w:rsidDel="00157C66" w:rsidRDefault="00C82A61" w:rsidP="00703E57">
      <w:pPr>
        <w:rPr>
          <w:del w:id="19204" w:author="Julio Li" w:date="2020-05-15T13:41:00Z"/>
          <w:lang w:val="en-GB"/>
          <w:rPrChange w:id="19205" w:author="Kevin Gu" w:date="2020-05-18T10:36:00Z">
            <w:rPr>
              <w:del w:id="19206" w:author="Julio Li" w:date="2020-05-15T13:41:00Z"/>
              <w:lang w:val="en-US"/>
            </w:rPr>
          </w:rPrChange>
        </w:rPr>
      </w:pPr>
      <w:del w:id="19207" w:author="Julio Li" w:date="2020-05-15T13:41:00Z">
        <w:r w:rsidRPr="00876437" w:rsidDel="00157C66">
          <w:rPr>
            <w:lang w:val="en-GB"/>
            <w:rPrChange w:id="19208" w:author="Kevin Gu" w:date="2020-05-18T10:36:00Z">
              <w:rPr>
                <w:lang w:val="en-US"/>
              </w:rPr>
            </w:rPrChange>
          </w:rPr>
          <w:delText xml:space="preserve">The procedures shall define secure back up creation, storage, and destruction operations, ensuring the same level of security as for the original data. The procedures </w:delText>
        </w:r>
        <w:r w:rsidR="000A6C8B" w:rsidRPr="00876437" w:rsidDel="00157C66">
          <w:rPr>
            <w:lang w:val="en-GB"/>
            <w:rPrChange w:id="19209" w:author="Kevin Gu" w:date="2020-05-18T10:36:00Z">
              <w:rPr>
                <w:lang w:val="en-US"/>
              </w:rPr>
            </w:rPrChange>
          </w:rPr>
          <w:delText>need to be approval by the Security Manager.</w:delText>
        </w:r>
      </w:del>
    </w:p>
    <w:p w14:paraId="22230690" w14:textId="518F666F" w:rsidR="00C97F13" w:rsidRPr="00876437" w:rsidDel="00157C66" w:rsidRDefault="00C97F13" w:rsidP="00703E57">
      <w:pPr>
        <w:rPr>
          <w:del w:id="19210" w:author="Julio Li" w:date="2020-05-15T13:41:00Z"/>
          <w:lang w:val="en-GB" w:eastAsia="zh-CN"/>
          <w:rPrChange w:id="19211" w:author="Kevin Gu" w:date="2020-05-18T10:36:00Z">
            <w:rPr>
              <w:del w:id="19212" w:author="Julio Li" w:date="2020-05-15T13:41:00Z"/>
              <w:lang w:val="en-US" w:eastAsia="zh-CN"/>
            </w:rPr>
          </w:rPrChange>
        </w:rPr>
      </w:pPr>
      <w:del w:id="19213" w:author="Julio Li" w:date="2020-05-15T13:41:00Z">
        <w:r w:rsidRPr="00876437" w:rsidDel="00157C66">
          <w:rPr>
            <w:rFonts w:hint="eastAsia"/>
            <w:lang w:val="en-GB" w:eastAsia="zh-CN"/>
            <w:rPrChange w:id="19214" w:author="Kevin Gu" w:date="2020-05-18T10:36:00Z">
              <w:rPr>
                <w:rFonts w:hint="eastAsia"/>
                <w:lang w:val="en-US" w:eastAsia="zh-CN"/>
              </w:rPr>
            </w:rPrChange>
          </w:rPr>
          <w:delText>该程序应该定义安全备份创建、存储和销毁操作，确保备份数据与原始数据具有相同的安全性。该程序需要得到安全经理的批准。</w:delText>
        </w:r>
      </w:del>
    </w:p>
    <w:p w14:paraId="34BF90B0" w14:textId="2E69D5E3" w:rsidR="00E520B7" w:rsidRPr="00876437" w:rsidDel="00157C66" w:rsidRDefault="00E520B7" w:rsidP="00181CF1">
      <w:pPr>
        <w:rPr>
          <w:del w:id="19215" w:author="Julio Li" w:date="2020-05-15T13:41:00Z"/>
          <w:lang w:val="en-GB"/>
          <w:rPrChange w:id="19216" w:author="Kevin Gu" w:date="2020-05-18T10:36:00Z">
            <w:rPr>
              <w:del w:id="19217" w:author="Julio Li" w:date="2020-05-15T13:41:00Z"/>
              <w:lang w:val="en-US"/>
            </w:rPr>
          </w:rPrChange>
        </w:rPr>
      </w:pPr>
      <w:del w:id="19218" w:author="Julio Li" w:date="2020-05-15T13:41:00Z">
        <w:r w:rsidRPr="00876437" w:rsidDel="00157C66">
          <w:rPr>
            <w:lang w:val="en-GB"/>
            <w:rPrChange w:id="19219" w:author="Kevin Gu" w:date="2020-05-18T10:36:00Z">
              <w:rPr>
                <w:lang w:val="en-US"/>
              </w:rPr>
            </w:rPrChange>
          </w:rPr>
          <w:delText xml:space="preserve">The backup data includes </w:delText>
        </w:r>
        <w:r w:rsidR="002A4FCE" w:rsidRPr="00876437" w:rsidDel="00157C66">
          <w:rPr>
            <w:lang w:val="en-GB"/>
            <w:rPrChange w:id="19220" w:author="Kevin Gu" w:date="2020-05-18T10:36:00Z">
              <w:rPr>
                <w:lang w:val="en-US"/>
              </w:rPr>
            </w:rPrChange>
          </w:rPr>
          <w:delText>PMS database, SVN database</w:delText>
        </w:r>
        <w:r w:rsidRPr="00876437" w:rsidDel="00157C66">
          <w:rPr>
            <w:lang w:val="en-GB"/>
            <w:rPrChange w:id="19221" w:author="Kevin Gu" w:date="2020-05-18T10:36:00Z">
              <w:rPr>
                <w:lang w:val="en-US"/>
              </w:rPr>
            </w:rPrChange>
          </w:rPr>
          <w:delText>, application software data, access logs, etc.</w:delText>
        </w:r>
      </w:del>
    </w:p>
    <w:p w14:paraId="341E89A1" w14:textId="6CF0F614" w:rsidR="00C97F13" w:rsidRPr="00876437" w:rsidDel="00157C66" w:rsidRDefault="00C97F13" w:rsidP="00181CF1">
      <w:pPr>
        <w:rPr>
          <w:del w:id="19222" w:author="Julio Li" w:date="2020-05-15T13:41:00Z"/>
          <w:lang w:val="en-GB" w:eastAsia="zh-CN"/>
          <w:rPrChange w:id="19223" w:author="Kevin Gu" w:date="2020-05-18T10:36:00Z">
            <w:rPr>
              <w:del w:id="19224" w:author="Julio Li" w:date="2020-05-15T13:41:00Z"/>
              <w:lang w:val="en-US" w:eastAsia="zh-CN"/>
            </w:rPr>
          </w:rPrChange>
        </w:rPr>
      </w:pPr>
      <w:del w:id="19225" w:author="Julio Li" w:date="2020-05-15T13:41:00Z">
        <w:r w:rsidRPr="00876437" w:rsidDel="00157C66">
          <w:rPr>
            <w:rFonts w:hint="eastAsia"/>
            <w:lang w:val="en-GB" w:eastAsia="zh-CN"/>
            <w:rPrChange w:id="19226" w:author="Kevin Gu" w:date="2020-05-18T10:36:00Z">
              <w:rPr>
                <w:rFonts w:hint="eastAsia"/>
                <w:lang w:val="en-US" w:eastAsia="zh-CN"/>
              </w:rPr>
            </w:rPrChange>
          </w:rPr>
          <w:delText>备份数据包括系统状态数据、应用软件数据、访问日志等。</w:delText>
        </w:r>
      </w:del>
    </w:p>
    <w:p w14:paraId="1292A93A" w14:textId="2A962D92" w:rsidR="00972EDF" w:rsidRPr="00876437" w:rsidDel="00157C66" w:rsidRDefault="00972EDF" w:rsidP="00181CF1">
      <w:pPr>
        <w:rPr>
          <w:del w:id="19227" w:author="Julio Li" w:date="2020-05-15T13:41:00Z"/>
          <w:lang w:val="en-GB" w:eastAsia="zh-CN"/>
          <w:rPrChange w:id="19228" w:author="Kevin Gu" w:date="2020-05-18T10:36:00Z">
            <w:rPr>
              <w:del w:id="19229" w:author="Julio Li" w:date="2020-05-15T13:41:00Z"/>
              <w:lang w:val="en-US" w:eastAsia="zh-CN"/>
            </w:rPr>
          </w:rPrChange>
        </w:rPr>
      </w:pPr>
      <w:del w:id="19230" w:author="Julio Li" w:date="2020-05-15T13:41:00Z">
        <w:r w:rsidRPr="00876437" w:rsidDel="00157C66">
          <w:rPr>
            <w:lang w:val="en-GB" w:eastAsia="zh-CN"/>
            <w:rPrChange w:id="19231" w:author="Kevin Gu" w:date="2020-05-18T10:36:00Z">
              <w:rPr>
                <w:lang w:val="en-US" w:eastAsia="zh-CN"/>
              </w:rPr>
            </w:rPrChange>
          </w:rPr>
          <w:delText xml:space="preserve">The backup arrangements are necessary to recover </w:delText>
        </w:r>
        <w:r w:rsidR="008D015E" w:rsidRPr="00876437" w:rsidDel="00157C66">
          <w:rPr>
            <w:lang w:val="en-GB" w:eastAsia="zh-CN"/>
            <w:rPrChange w:id="19232" w:author="Kevin Gu" w:date="2020-05-18T10:36:00Z">
              <w:rPr>
                <w:lang w:val="en-US" w:eastAsia="zh-CN"/>
              </w:rPr>
            </w:rPrChange>
          </w:rPr>
          <w:delText xml:space="preserve">all the essential </w:delText>
        </w:r>
        <w:r w:rsidRPr="00876437" w:rsidDel="00157C66">
          <w:rPr>
            <w:lang w:val="en-GB" w:eastAsia="zh-CN"/>
            <w:rPrChange w:id="19233" w:author="Kevin Gu" w:date="2020-05-18T10:36:00Z">
              <w:rPr>
                <w:lang w:val="en-US" w:eastAsia="zh-CN"/>
              </w:rPr>
            </w:rPrChange>
          </w:rPr>
          <w:delText>information assets in case of disaster</w:delText>
        </w:r>
        <w:r w:rsidR="008D015E" w:rsidRPr="00876437" w:rsidDel="00157C66">
          <w:rPr>
            <w:lang w:val="en-GB" w:eastAsia="zh-CN"/>
            <w:rPrChange w:id="19234" w:author="Kevin Gu" w:date="2020-05-18T10:36:00Z">
              <w:rPr>
                <w:lang w:val="en-US" w:eastAsia="zh-CN"/>
              </w:rPr>
            </w:rPrChange>
          </w:rPr>
          <w:delText xml:space="preserve"> or media failure</w:delText>
        </w:r>
        <w:r w:rsidR="0032501B" w:rsidRPr="00876437" w:rsidDel="00157C66">
          <w:rPr>
            <w:lang w:val="en-GB" w:eastAsia="zh-CN"/>
            <w:rPrChange w:id="19235" w:author="Kevin Gu" w:date="2020-05-18T10:36:00Z">
              <w:rPr>
                <w:lang w:val="en-US" w:eastAsia="zh-CN"/>
              </w:rPr>
            </w:rPrChange>
          </w:rPr>
          <w:delText xml:space="preserve">, and need to be regularly tested to ensure that they meet the requirements of the agreed back-up policy </w:delText>
        </w:r>
      </w:del>
    </w:p>
    <w:p w14:paraId="1F72D157" w14:textId="20CCF501" w:rsidR="00C97F13" w:rsidRPr="00876437" w:rsidDel="00157C66" w:rsidRDefault="00C97F13" w:rsidP="00181CF1">
      <w:pPr>
        <w:rPr>
          <w:del w:id="19236" w:author="Julio Li" w:date="2020-05-15T13:41:00Z"/>
          <w:lang w:val="en-GB" w:eastAsia="zh-CN"/>
          <w:rPrChange w:id="19237" w:author="Kevin Gu" w:date="2020-05-18T10:36:00Z">
            <w:rPr>
              <w:del w:id="19238" w:author="Julio Li" w:date="2020-05-15T13:41:00Z"/>
              <w:lang w:val="en-US" w:eastAsia="zh-CN"/>
            </w:rPr>
          </w:rPrChange>
        </w:rPr>
      </w:pPr>
      <w:del w:id="19239" w:author="Julio Li" w:date="2020-05-15T13:41:00Z">
        <w:r w:rsidRPr="00876437" w:rsidDel="00157C66">
          <w:rPr>
            <w:rFonts w:hint="eastAsia"/>
            <w:lang w:val="en-GB" w:eastAsia="zh-CN"/>
            <w:rPrChange w:id="19240" w:author="Kevin Gu" w:date="2020-05-18T10:36:00Z">
              <w:rPr>
                <w:rFonts w:hint="eastAsia"/>
                <w:lang w:val="en-US" w:eastAsia="zh-CN"/>
              </w:rPr>
            </w:rPrChange>
          </w:rPr>
          <w:delText>备份的部署有必要在发生灾难或媒介失效时恢复所有必要的信息资产，并且需要定期进行测试，以确保它们符合商定的备份政策的要求。</w:delText>
        </w:r>
      </w:del>
    </w:p>
    <w:p w14:paraId="12D5C416" w14:textId="344876DD" w:rsidR="00C76903" w:rsidRPr="00876437" w:rsidDel="00157C66" w:rsidRDefault="00C76903" w:rsidP="00C76903">
      <w:pPr>
        <w:rPr>
          <w:del w:id="19241" w:author="Julio Li" w:date="2020-05-15T13:41:00Z"/>
          <w:lang w:val="en-GB"/>
          <w:rPrChange w:id="19242" w:author="Kevin Gu" w:date="2020-05-18T10:36:00Z">
            <w:rPr>
              <w:del w:id="19243" w:author="Julio Li" w:date="2020-05-15T13:41:00Z"/>
              <w:lang w:val="en-US"/>
            </w:rPr>
          </w:rPrChange>
        </w:rPr>
      </w:pPr>
      <w:del w:id="19244" w:author="Julio Li" w:date="2020-05-15T13:41:00Z">
        <w:r w:rsidRPr="00876437" w:rsidDel="00157C66">
          <w:rPr>
            <w:lang w:val="en-GB"/>
            <w:rPrChange w:id="19245" w:author="Kevin Gu" w:date="2020-05-18T10:36:00Z">
              <w:rPr>
                <w:lang w:val="en-US"/>
              </w:rPr>
            </w:rPrChange>
          </w:rPr>
          <w:delText>IT group must ensure that all internal, confidential and strictly confidential information assets must be fully backup weekly.</w:delText>
        </w:r>
      </w:del>
    </w:p>
    <w:p w14:paraId="2DD02C6D" w14:textId="13627140" w:rsidR="00C97F13" w:rsidRPr="00876437" w:rsidDel="00157C66" w:rsidRDefault="00C97F13" w:rsidP="00C76903">
      <w:pPr>
        <w:rPr>
          <w:del w:id="19246" w:author="Julio Li" w:date="2020-05-15T13:41:00Z"/>
          <w:lang w:val="en-GB" w:eastAsia="zh-CN"/>
          <w:rPrChange w:id="19247" w:author="Kevin Gu" w:date="2020-05-18T10:36:00Z">
            <w:rPr>
              <w:del w:id="19248" w:author="Julio Li" w:date="2020-05-15T13:41:00Z"/>
              <w:lang w:val="en-US" w:eastAsia="zh-CN"/>
            </w:rPr>
          </w:rPrChange>
        </w:rPr>
      </w:pPr>
      <w:del w:id="19249" w:author="Julio Li" w:date="2020-05-15T13:41:00Z">
        <w:r w:rsidRPr="00876437" w:rsidDel="00157C66">
          <w:rPr>
            <w:lang w:val="en-GB" w:eastAsia="zh-CN"/>
            <w:rPrChange w:id="19250" w:author="Kevin Gu" w:date="2020-05-18T10:36:00Z">
              <w:rPr>
                <w:lang w:val="en-US" w:eastAsia="zh-CN"/>
              </w:rPr>
            </w:rPrChange>
          </w:rPr>
          <w:delText>IT</w:delText>
        </w:r>
        <w:r w:rsidRPr="00876437" w:rsidDel="00157C66">
          <w:rPr>
            <w:rFonts w:hint="eastAsia"/>
            <w:lang w:val="en-GB" w:eastAsia="zh-CN"/>
            <w:rPrChange w:id="19251" w:author="Kevin Gu" w:date="2020-05-18T10:36:00Z">
              <w:rPr>
                <w:rFonts w:hint="eastAsia"/>
                <w:lang w:val="en-US" w:eastAsia="zh-CN"/>
              </w:rPr>
            </w:rPrChange>
          </w:rPr>
          <w:delText>小组必须确保所有内部的、保密的和严格保密的信息资产必须作每周完全备份进行备份。</w:delText>
        </w:r>
      </w:del>
    </w:p>
    <w:p w14:paraId="2645206D" w14:textId="44A9251F" w:rsidR="00C76903" w:rsidRPr="00876437" w:rsidDel="00157C66" w:rsidRDefault="00C76903" w:rsidP="00C76903">
      <w:pPr>
        <w:rPr>
          <w:del w:id="19252" w:author="Julio Li" w:date="2020-05-15T13:41:00Z"/>
          <w:lang w:val="en-GB"/>
          <w:rPrChange w:id="19253" w:author="Kevin Gu" w:date="2020-05-18T10:36:00Z">
            <w:rPr>
              <w:del w:id="19254" w:author="Julio Li" w:date="2020-05-15T13:41:00Z"/>
              <w:lang w:val="en-US"/>
            </w:rPr>
          </w:rPrChange>
        </w:rPr>
      </w:pPr>
      <w:del w:id="19255" w:author="Julio Li" w:date="2020-05-15T13:41:00Z">
        <w:r w:rsidRPr="00876437" w:rsidDel="00157C66">
          <w:rPr>
            <w:lang w:val="en-GB"/>
            <w:rPrChange w:id="19256" w:author="Kevin Gu" w:date="2020-05-18T10:36:00Z">
              <w:rPr>
                <w:lang w:val="en-US"/>
              </w:rPr>
            </w:rPrChange>
          </w:rPr>
          <w:delText>For each time, the full backup restoring process should be conducted to ensure the backup’s availability.</w:delText>
        </w:r>
      </w:del>
    </w:p>
    <w:p w14:paraId="44F9AC5F" w14:textId="6C7EF176" w:rsidR="00C97F13" w:rsidRPr="00876437" w:rsidDel="00157C66" w:rsidRDefault="00C97F13" w:rsidP="00C76903">
      <w:pPr>
        <w:rPr>
          <w:del w:id="19257" w:author="Julio Li" w:date="2020-05-15T13:41:00Z"/>
          <w:lang w:val="en-GB" w:eastAsia="zh-CN"/>
          <w:rPrChange w:id="19258" w:author="Kevin Gu" w:date="2020-05-18T10:36:00Z">
            <w:rPr>
              <w:del w:id="19259" w:author="Julio Li" w:date="2020-05-15T13:41:00Z"/>
              <w:lang w:val="en-US" w:eastAsia="zh-CN"/>
            </w:rPr>
          </w:rPrChange>
        </w:rPr>
      </w:pPr>
      <w:del w:id="19260" w:author="Julio Li" w:date="2020-05-15T13:41:00Z">
        <w:r w:rsidRPr="00876437" w:rsidDel="00157C66">
          <w:rPr>
            <w:rFonts w:hint="eastAsia"/>
            <w:lang w:val="en-GB" w:eastAsia="zh-CN"/>
            <w:rPrChange w:id="19261" w:author="Kevin Gu" w:date="2020-05-18T10:36:00Z">
              <w:rPr>
                <w:rFonts w:hint="eastAsia"/>
                <w:lang w:val="en-US" w:eastAsia="zh-CN"/>
              </w:rPr>
            </w:rPrChange>
          </w:rPr>
          <w:delText>每周都应该执行完整备份恢复过程，以确保备份的可用性。</w:delText>
        </w:r>
      </w:del>
    </w:p>
    <w:p w14:paraId="395689E2" w14:textId="7F835C46" w:rsidR="00C76903" w:rsidRPr="00876437" w:rsidDel="00157C66" w:rsidRDefault="00C76903" w:rsidP="00C76903">
      <w:pPr>
        <w:rPr>
          <w:del w:id="19262" w:author="Julio Li" w:date="2020-05-15T13:41:00Z"/>
          <w:lang w:val="en-GB"/>
          <w:rPrChange w:id="19263" w:author="Kevin Gu" w:date="2020-05-18T10:36:00Z">
            <w:rPr>
              <w:del w:id="19264" w:author="Julio Li" w:date="2020-05-15T13:41:00Z"/>
              <w:lang w:val="en-US"/>
            </w:rPr>
          </w:rPrChange>
        </w:rPr>
      </w:pPr>
      <w:del w:id="19265" w:author="Julio Li" w:date="2020-05-15T13:41:00Z">
        <w:r w:rsidRPr="00876437" w:rsidDel="00157C66">
          <w:rPr>
            <w:lang w:val="en-GB"/>
            <w:rPrChange w:id="19266" w:author="Kevin Gu" w:date="2020-05-18T10:36:00Z">
              <w:rPr>
                <w:lang w:val="en-US"/>
              </w:rPr>
            </w:rPrChange>
          </w:rPr>
          <w:delText>The server used for backup shall be controlled following 4-eyes principle</w:delText>
        </w:r>
        <w:r w:rsidR="00F47EB6" w:rsidRPr="00876437" w:rsidDel="00157C66">
          <w:rPr>
            <w:lang w:val="en-GB"/>
            <w:rPrChange w:id="19267" w:author="Kevin Gu" w:date="2020-05-18T10:36:00Z">
              <w:rPr>
                <w:lang w:val="en-US"/>
              </w:rPr>
            </w:rPrChange>
          </w:rPr>
          <w:delText>.</w:delText>
        </w:r>
      </w:del>
    </w:p>
    <w:p w14:paraId="47F486FB" w14:textId="296ADEB5" w:rsidR="000A6C8B" w:rsidRPr="00876437" w:rsidDel="00157C66" w:rsidRDefault="00C97F13" w:rsidP="00C76903">
      <w:pPr>
        <w:rPr>
          <w:del w:id="19268" w:author="Julio Li" w:date="2020-05-15T13:41:00Z"/>
          <w:lang w:val="en-GB" w:eastAsia="zh-CN"/>
          <w:rPrChange w:id="19269" w:author="Kevin Gu" w:date="2020-05-18T10:36:00Z">
            <w:rPr>
              <w:del w:id="19270" w:author="Julio Li" w:date="2020-05-15T13:41:00Z"/>
              <w:lang w:val="en-US" w:eastAsia="zh-CN"/>
            </w:rPr>
          </w:rPrChange>
        </w:rPr>
      </w:pPr>
      <w:del w:id="19271" w:author="Julio Li" w:date="2020-05-15T13:41:00Z">
        <w:r w:rsidRPr="00876437" w:rsidDel="00157C66">
          <w:rPr>
            <w:rFonts w:hint="eastAsia"/>
            <w:lang w:val="en-GB" w:eastAsia="zh-CN"/>
            <w:rPrChange w:id="19272" w:author="Kevin Gu" w:date="2020-05-18T10:36:00Z">
              <w:rPr>
                <w:rFonts w:hint="eastAsia"/>
                <w:lang w:val="en-US" w:eastAsia="zh-CN"/>
              </w:rPr>
            </w:rPrChange>
          </w:rPr>
          <w:delText>用于备份的服务器按照四眼原则控制。</w:delText>
        </w:r>
      </w:del>
    </w:p>
    <w:p w14:paraId="0AEB29E6" w14:textId="6BAD56D4" w:rsidR="00944C60" w:rsidRPr="00876437" w:rsidDel="00D53093" w:rsidRDefault="00944C60" w:rsidP="00944C60">
      <w:pPr>
        <w:pStyle w:val="Title3"/>
        <w:rPr>
          <w:del w:id="19273" w:author="Kevin Gu" w:date="2020-06-18T10:04:00Z"/>
          <w:lang w:val="en-GB"/>
          <w:rPrChange w:id="19274" w:author="Kevin Gu" w:date="2020-05-18T10:36:00Z">
            <w:rPr>
              <w:del w:id="19275" w:author="Kevin Gu" w:date="2020-06-18T10:04:00Z"/>
            </w:rPr>
          </w:rPrChange>
        </w:rPr>
      </w:pPr>
      <w:del w:id="19276" w:author="Kevin Gu" w:date="2020-06-18T10:04:00Z">
        <w:r w:rsidRPr="00876437" w:rsidDel="00D53093">
          <w:rPr>
            <w:b w:val="0"/>
            <w:bCs w:val="0"/>
            <w:lang w:val="en-GB"/>
            <w:rPrChange w:id="19277" w:author="Kevin Gu" w:date="2020-05-18T10:36:00Z">
              <w:rPr>
                <w:b w:val="0"/>
                <w:bCs w:val="0"/>
              </w:rPr>
            </w:rPrChange>
          </w:rPr>
          <w:delText>IT equipment disposal</w:delText>
        </w:r>
        <w:r w:rsidR="00C97F13" w:rsidRPr="00876437" w:rsidDel="00D53093">
          <w:rPr>
            <w:b w:val="0"/>
            <w:bCs w:val="0"/>
            <w:lang w:val="en-GB"/>
            <w:rPrChange w:id="19278" w:author="Kevin Gu" w:date="2020-05-18T10:36:00Z">
              <w:rPr>
                <w:b w:val="0"/>
                <w:bCs w:val="0"/>
              </w:rPr>
            </w:rPrChange>
          </w:rPr>
          <w:delText xml:space="preserve"> IT</w:delText>
        </w:r>
        <w:r w:rsidR="00C97F13" w:rsidRPr="00876437" w:rsidDel="00D53093">
          <w:rPr>
            <w:rFonts w:hint="eastAsia"/>
            <w:b w:val="0"/>
            <w:bCs w:val="0"/>
            <w:lang w:val="en-GB" w:eastAsia="zh-CN"/>
            <w:rPrChange w:id="19279" w:author="Kevin Gu" w:date="2020-05-18T10:36:00Z">
              <w:rPr>
                <w:rFonts w:hint="eastAsia"/>
                <w:b w:val="0"/>
                <w:bCs w:val="0"/>
                <w:lang w:eastAsia="zh-CN"/>
              </w:rPr>
            </w:rPrChange>
          </w:rPr>
          <w:delText>设备处理</w:delText>
        </w:r>
        <w:commentRangeEnd w:id="19196"/>
        <w:r w:rsidR="006160F5" w:rsidRPr="00876437" w:rsidDel="00D53093">
          <w:rPr>
            <w:rStyle w:val="CommentReference"/>
            <w:lang w:val="en-GB"/>
            <w:rPrChange w:id="19280" w:author="Kevin Gu" w:date="2020-05-18T10:36:00Z">
              <w:rPr>
                <w:rStyle w:val="CommentReference"/>
              </w:rPr>
            </w:rPrChange>
          </w:rPr>
          <w:commentReference w:id="19196"/>
        </w:r>
      </w:del>
    </w:p>
    <w:p w14:paraId="7AB30071" w14:textId="6E235527" w:rsidR="00944C60" w:rsidRPr="00876437" w:rsidDel="00D53093" w:rsidRDefault="00944C60" w:rsidP="00703E57">
      <w:pPr>
        <w:rPr>
          <w:del w:id="19281" w:author="Kevin Gu" w:date="2020-06-18T10:04:00Z"/>
          <w:strike/>
          <w:lang w:val="en-GB"/>
          <w:rPrChange w:id="19282" w:author="Kevin Gu" w:date="2020-05-18T10:36:00Z">
            <w:rPr>
              <w:del w:id="19283" w:author="Kevin Gu" w:date="2020-06-18T10:04:00Z"/>
              <w:lang w:val="en-US"/>
            </w:rPr>
          </w:rPrChange>
        </w:rPr>
      </w:pPr>
      <w:del w:id="19284" w:author="Kevin Gu" w:date="2020-06-18T10:04:00Z">
        <w:r w:rsidRPr="00876437" w:rsidDel="00D53093">
          <w:rPr>
            <w:strike/>
            <w:lang w:val="en-GB"/>
            <w:rPrChange w:id="19285" w:author="Kevin Gu" w:date="2020-05-18T10:36:00Z">
              <w:rPr>
                <w:lang w:val="en-US"/>
              </w:rPr>
            </w:rPrChange>
          </w:rPr>
          <w:delText>All the IT equipment needed to be disposed should be registered on the IT Equipment Disposal Form with disposal reason, time, measures, personnel and supervisor by the IT group. The IT manager will approve the disposal list.</w:delText>
        </w:r>
      </w:del>
    </w:p>
    <w:p w14:paraId="4024EF7A" w14:textId="3FCCF761" w:rsidR="00C97F13" w:rsidRPr="00876437" w:rsidDel="00D53093" w:rsidRDefault="00C97F13" w:rsidP="00703E57">
      <w:pPr>
        <w:rPr>
          <w:del w:id="19286" w:author="Kevin Gu" w:date="2020-06-18T10:04:00Z"/>
          <w:strike/>
          <w:lang w:val="en-GB" w:eastAsia="zh-CN"/>
          <w:rPrChange w:id="19287" w:author="Kevin Gu" w:date="2020-05-18T10:36:00Z">
            <w:rPr>
              <w:del w:id="19288" w:author="Kevin Gu" w:date="2020-06-18T10:04:00Z"/>
              <w:lang w:val="en-US" w:eastAsia="zh-CN"/>
            </w:rPr>
          </w:rPrChange>
        </w:rPr>
      </w:pPr>
      <w:del w:id="19289" w:author="Kevin Gu" w:date="2020-06-18T10:04:00Z">
        <w:r w:rsidRPr="00876437" w:rsidDel="00D53093">
          <w:rPr>
            <w:strike/>
            <w:lang w:val="en-GB"/>
            <w:rPrChange w:id="19290" w:author="Kevin Gu" w:date="2020-05-18T10:36:00Z">
              <w:rPr>
                <w:lang w:val="en-US"/>
              </w:rPr>
            </w:rPrChange>
          </w:rPr>
          <w:delText>IT</w:delText>
        </w:r>
        <w:r w:rsidRPr="00876437" w:rsidDel="00D53093">
          <w:rPr>
            <w:rFonts w:hint="eastAsia"/>
            <w:strike/>
            <w:lang w:val="en-GB"/>
            <w:rPrChange w:id="19291" w:author="Kevin Gu" w:date="2020-05-18T10:36:00Z">
              <w:rPr>
                <w:rFonts w:hint="eastAsia"/>
                <w:lang w:val="en-US"/>
              </w:rPr>
            </w:rPrChange>
          </w:rPr>
          <w:delText>小组为所有需要处理的</w:delText>
        </w:r>
        <w:r w:rsidRPr="00876437" w:rsidDel="00D53093">
          <w:rPr>
            <w:strike/>
            <w:lang w:val="en-GB"/>
            <w:rPrChange w:id="19292" w:author="Kevin Gu" w:date="2020-05-18T10:36:00Z">
              <w:rPr>
                <w:lang w:val="en-US"/>
              </w:rPr>
            </w:rPrChange>
          </w:rPr>
          <w:delText>IT</w:delText>
        </w:r>
        <w:r w:rsidRPr="00876437" w:rsidDel="00D53093">
          <w:rPr>
            <w:rFonts w:hint="eastAsia"/>
            <w:strike/>
            <w:lang w:val="en-GB"/>
            <w:rPrChange w:id="19293" w:author="Kevin Gu" w:date="2020-05-18T10:36:00Z">
              <w:rPr>
                <w:rFonts w:hint="eastAsia"/>
                <w:lang w:val="en-US"/>
              </w:rPr>
            </w:rPrChange>
          </w:rPr>
          <w:delText>设备准备一份《</w:delText>
        </w:r>
        <w:r w:rsidRPr="00876437" w:rsidDel="00D53093">
          <w:rPr>
            <w:strike/>
            <w:lang w:val="en-GB"/>
            <w:rPrChange w:id="19294" w:author="Kevin Gu" w:date="2020-05-18T10:36:00Z">
              <w:rPr>
                <w:lang w:val="en-US"/>
              </w:rPr>
            </w:rPrChange>
          </w:rPr>
          <w:delText>IT</w:delText>
        </w:r>
        <w:r w:rsidRPr="00876437" w:rsidDel="00D53093">
          <w:rPr>
            <w:rFonts w:hint="eastAsia"/>
            <w:strike/>
            <w:lang w:val="en-GB"/>
            <w:rPrChange w:id="19295" w:author="Kevin Gu" w:date="2020-05-18T10:36:00Z">
              <w:rPr>
                <w:rFonts w:hint="eastAsia"/>
                <w:lang w:val="en-US"/>
              </w:rPr>
            </w:rPrChange>
          </w:rPr>
          <w:delText>设备处理表》，其中包括原因，时间，措施，操作人员和主管。</w:delText>
        </w:r>
        <w:r w:rsidRPr="00876437" w:rsidDel="00D53093">
          <w:rPr>
            <w:rFonts w:hint="eastAsia"/>
            <w:strike/>
            <w:lang w:val="en-GB" w:eastAsia="zh-CN"/>
            <w:rPrChange w:id="19296" w:author="Kevin Gu" w:date="2020-05-18T10:36:00Z">
              <w:rPr>
                <w:rFonts w:hint="eastAsia"/>
                <w:lang w:val="en-US" w:eastAsia="zh-CN"/>
              </w:rPr>
            </w:rPrChange>
          </w:rPr>
          <w:delText>由</w:delText>
        </w:r>
        <w:r w:rsidRPr="00876437" w:rsidDel="00D53093">
          <w:rPr>
            <w:strike/>
            <w:lang w:val="en-GB" w:eastAsia="zh-CN"/>
            <w:rPrChange w:id="19297" w:author="Kevin Gu" w:date="2020-05-18T10:36:00Z">
              <w:rPr>
                <w:lang w:val="en-US" w:eastAsia="zh-CN"/>
              </w:rPr>
            </w:rPrChange>
          </w:rPr>
          <w:delText>IT</w:delText>
        </w:r>
        <w:r w:rsidRPr="00876437" w:rsidDel="00D53093">
          <w:rPr>
            <w:rFonts w:hint="eastAsia"/>
            <w:strike/>
            <w:lang w:val="en-GB" w:eastAsia="zh-CN"/>
            <w:rPrChange w:id="19298" w:author="Kevin Gu" w:date="2020-05-18T10:36:00Z">
              <w:rPr>
                <w:rFonts w:hint="eastAsia"/>
                <w:lang w:val="en-US" w:eastAsia="zh-CN"/>
              </w:rPr>
            </w:rPrChange>
          </w:rPr>
          <w:delText>经理批准处理清单。</w:delText>
        </w:r>
      </w:del>
    </w:p>
    <w:p w14:paraId="6404020C" w14:textId="4C80AE90" w:rsidR="00944C60" w:rsidRPr="00876437" w:rsidDel="00D53093" w:rsidRDefault="00944C60" w:rsidP="00944C60">
      <w:pPr>
        <w:rPr>
          <w:del w:id="19299" w:author="Kevin Gu" w:date="2020-06-18T10:04:00Z"/>
          <w:strike/>
          <w:lang w:val="en-GB"/>
          <w:rPrChange w:id="19300" w:author="Kevin Gu" w:date="2020-05-18T10:36:00Z">
            <w:rPr>
              <w:del w:id="19301" w:author="Kevin Gu" w:date="2020-06-18T10:04:00Z"/>
              <w:lang w:val="en-US"/>
            </w:rPr>
          </w:rPrChange>
        </w:rPr>
      </w:pPr>
      <w:del w:id="19302" w:author="Kevin Gu" w:date="2020-06-18T10:04:00Z">
        <w:r w:rsidRPr="00876437" w:rsidDel="00D53093">
          <w:rPr>
            <w:strike/>
            <w:lang w:val="en-GB"/>
            <w:rPrChange w:id="19303" w:author="Kevin Gu" w:date="2020-05-18T10:36:00Z">
              <w:rPr>
                <w:lang w:val="en-US"/>
              </w:rPr>
            </w:rPrChange>
          </w:rPr>
          <w:delText>Before processing, the data of the media should be formatted, and then the disk of the hard drive should be taking out and smash into pieces to ensure that the hard drive cannot be read and restored any more.</w:delText>
        </w:r>
      </w:del>
    </w:p>
    <w:p w14:paraId="08CF6153" w14:textId="77C02E51" w:rsidR="00C97F13" w:rsidRPr="00876437" w:rsidDel="00D53093" w:rsidRDefault="00C97F13" w:rsidP="00944C60">
      <w:pPr>
        <w:rPr>
          <w:del w:id="19304" w:author="Kevin Gu" w:date="2020-06-18T10:04:00Z"/>
          <w:strike/>
          <w:lang w:val="en-GB" w:eastAsia="zh-CN"/>
          <w:rPrChange w:id="19305" w:author="Kevin Gu" w:date="2020-05-18T10:36:00Z">
            <w:rPr>
              <w:del w:id="19306" w:author="Kevin Gu" w:date="2020-06-18T10:04:00Z"/>
              <w:lang w:val="en-US" w:eastAsia="zh-CN"/>
            </w:rPr>
          </w:rPrChange>
        </w:rPr>
      </w:pPr>
      <w:del w:id="19307" w:author="Kevin Gu" w:date="2020-06-18T10:04:00Z">
        <w:r w:rsidRPr="00876437" w:rsidDel="00D53093">
          <w:rPr>
            <w:rFonts w:hint="eastAsia"/>
            <w:strike/>
            <w:lang w:val="en-GB" w:eastAsia="zh-CN"/>
            <w:rPrChange w:id="19308" w:author="Kevin Gu" w:date="2020-05-18T10:36:00Z">
              <w:rPr>
                <w:rFonts w:hint="eastAsia"/>
                <w:lang w:val="en-US" w:eastAsia="zh-CN"/>
              </w:rPr>
            </w:rPrChange>
          </w:rPr>
          <w:delText>储存信息的媒介在处理之前，先将其中的数据全部格式化，然后，将硬盘内置的碟片取出进行粉碎，确保硬盘无法在被读取并恢复。</w:delText>
        </w:r>
      </w:del>
    </w:p>
    <w:p w14:paraId="16D57443" w14:textId="68E84082" w:rsidR="00944C60" w:rsidRPr="00876437" w:rsidDel="00D53093" w:rsidRDefault="00944C60" w:rsidP="00944C60">
      <w:pPr>
        <w:rPr>
          <w:del w:id="19309" w:author="Kevin Gu" w:date="2020-06-18T10:04:00Z"/>
          <w:strike/>
          <w:lang w:val="en-GB"/>
          <w:rPrChange w:id="19310" w:author="Kevin Gu" w:date="2020-05-18T10:36:00Z">
            <w:rPr>
              <w:del w:id="19311" w:author="Kevin Gu" w:date="2020-06-18T10:04:00Z"/>
              <w:lang w:val="en-US"/>
            </w:rPr>
          </w:rPrChange>
        </w:rPr>
      </w:pPr>
      <w:del w:id="19312" w:author="Kevin Gu" w:date="2020-06-18T10:04:00Z">
        <w:r w:rsidRPr="00876437" w:rsidDel="00D53093">
          <w:rPr>
            <w:strike/>
            <w:lang w:val="en-GB"/>
            <w:rPrChange w:id="19313" w:author="Kevin Gu" w:date="2020-05-18T10:36:00Z">
              <w:rPr>
                <w:lang w:val="en-US"/>
              </w:rPr>
            </w:rPrChange>
          </w:rPr>
          <w:delText>All the disposed IT equipment should be taking a photo as an evidence, such as the photo for the disk pieces of the hard drive.</w:delText>
        </w:r>
      </w:del>
    </w:p>
    <w:p w14:paraId="15D9F048" w14:textId="7AC5198E" w:rsidR="00C97F13" w:rsidRPr="00876437" w:rsidDel="00D53093" w:rsidRDefault="00C97F13" w:rsidP="00944C60">
      <w:pPr>
        <w:rPr>
          <w:del w:id="19314" w:author="Kevin Gu" w:date="2020-06-18T10:04:00Z"/>
          <w:strike/>
          <w:lang w:val="en-GB" w:eastAsia="zh-CN"/>
          <w:rPrChange w:id="19315" w:author="Kevin Gu" w:date="2020-05-18T10:36:00Z">
            <w:rPr>
              <w:del w:id="19316" w:author="Kevin Gu" w:date="2020-06-18T10:04:00Z"/>
              <w:lang w:val="en-US" w:eastAsia="zh-CN"/>
            </w:rPr>
          </w:rPrChange>
        </w:rPr>
      </w:pPr>
      <w:del w:id="19317" w:author="Kevin Gu" w:date="2020-06-18T10:04:00Z">
        <w:r w:rsidRPr="00876437" w:rsidDel="00D53093">
          <w:rPr>
            <w:rFonts w:hint="eastAsia"/>
            <w:strike/>
            <w:lang w:val="en-GB" w:eastAsia="zh-CN"/>
            <w:rPrChange w:id="19318" w:author="Kevin Gu" w:date="2020-05-18T10:36:00Z">
              <w:rPr>
                <w:rFonts w:hint="eastAsia"/>
                <w:lang w:val="en-US" w:eastAsia="zh-CN"/>
              </w:rPr>
            </w:rPrChange>
          </w:rPr>
          <w:delText>处理所有的</w:delText>
        </w:r>
        <w:r w:rsidRPr="00876437" w:rsidDel="00D53093">
          <w:rPr>
            <w:strike/>
            <w:lang w:val="en-GB" w:eastAsia="zh-CN"/>
            <w:rPrChange w:id="19319" w:author="Kevin Gu" w:date="2020-05-18T10:36:00Z">
              <w:rPr>
                <w:lang w:val="en-US" w:eastAsia="zh-CN"/>
              </w:rPr>
            </w:rPrChange>
          </w:rPr>
          <w:delText>IT</w:delText>
        </w:r>
        <w:r w:rsidRPr="00876437" w:rsidDel="00D53093">
          <w:rPr>
            <w:rFonts w:hint="eastAsia"/>
            <w:strike/>
            <w:lang w:val="en-GB" w:eastAsia="zh-CN"/>
            <w:rPrChange w:id="19320" w:author="Kevin Gu" w:date="2020-05-18T10:36:00Z">
              <w:rPr>
                <w:rFonts w:hint="eastAsia"/>
                <w:lang w:val="en-US" w:eastAsia="zh-CN"/>
              </w:rPr>
            </w:rPrChange>
          </w:rPr>
          <w:delText>设备时，必须留下处理之后的照片最为证据，如硬盘中的光碟的碎片照片等。</w:delText>
        </w:r>
      </w:del>
    </w:p>
    <w:p w14:paraId="64E3A7A3" w14:textId="5CFD94E7" w:rsidR="00944C60" w:rsidRPr="00876437" w:rsidDel="00D53093" w:rsidRDefault="00944C60" w:rsidP="00943386">
      <w:pPr>
        <w:rPr>
          <w:del w:id="19321" w:author="Kevin Gu" w:date="2020-06-18T10:04:00Z"/>
          <w:strike/>
          <w:lang w:val="en-GB"/>
          <w:rPrChange w:id="19322" w:author="Kevin Gu" w:date="2020-05-18T10:36:00Z">
            <w:rPr>
              <w:del w:id="19323" w:author="Kevin Gu" w:date="2020-06-18T10:04:00Z"/>
              <w:lang w:val="en-US"/>
            </w:rPr>
          </w:rPrChange>
        </w:rPr>
      </w:pPr>
      <w:del w:id="19324" w:author="Kevin Gu" w:date="2020-06-18T10:04:00Z">
        <w:r w:rsidRPr="00876437" w:rsidDel="00D53093">
          <w:rPr>
            <w:strike/>
            <w:lang w:val="en-GB"/>
            <w:rPrChange w:id="19325" w:author="Kevin Gu" w:date="2020-05-18T10:36:00Z">
              <w:rPr>
                <w:lang w:val="en-US"/>
              </w:rPr>
            </w:rPrChange>
          </w:rPr>
          <w:delText xml:space="preserve">Four-eye principles must be followed at the time of destruction of Data Storage media e.g. HDD, Tapes etc. and two assigned people must sign off and later it must be signed by IT Manager after checking the disposal evidence photo. </w:delText>
        </w:r>
      </w:del>
    </w:p>
    <w:p w14:paraId="0CA2FBDF" w14:textId="34550EE3" w:rsidR="00C97F13" w:rsidRPr="00876437" w:rsidDel="00D53093" w:rsidRDefault="00C97F13" w:rsidP="00943386">
      <w:pPr>
        <w:rPr>
          <w:del w:id="19326" w:author="Kevin Gu" w:date="2020-06-18T10:04:00Z"/>
          <w:strike/>
          <w:lang w:val="en-GB" w:eastAsia="zh-CN"/>
          <w:rPrChange w:id="19327" w:author="Kevin Gu" w:date="2020-05-18T10:36:00Z">
            <w:rPr>
              <w:del w:id="19328" w:author="Kevin Gu" w:date="2020-06-18T10:04:00Z"/>
              <w:lang w:val="en-US" w:eastAsia="zh-CN"/>
            </w:rPr>
          </w:rPrChange>
        </w:rPr>
      </w:pPr>
      <w:del w:id="19329" w:author="Kevin Gu" w:date="2020-06-18T10:04:00Z">
        <w:r w:rsidRPr="00876437" w:rsidDel="00D53093">
          <w:rPr>
            <w:rFonts w:hint="eastAsia"/>
            <w:strike/>
            <w:lang w:val="en-GB" w:eastAsia="zh-CN"/>
            <w:rPrChange w:id="19330" w:author="Kevin Gu" w:date="2020-05-18T10:36:00Z">
              <w:rPr>
                <w:rFonts w:hint="eastAsia"/>
                <w:lang w:val="en-US" w:eastAsia="zh-CN"/>
              </w:rPr>
            </w:rPrChange>
          </w:rPr>
          <w:delText>在销毁数据存储媒介（如硬盘驱动器、磁带等）时，必须遵循四眼原则，并且两位指定人员必须签字，然后由</w:delText>
        </w:r>
        <w:r w:rsidRPr="00876437" w:rsidDel="00D53093">
          <w:rPr>
            <w:strike/>
            <w:lang w:val="en-GB" w:eastAsia="zh-CN"/>
            <w:rPrChange w:id="19331" w:author="Kevin Gu" w:date="2020-05-18T10:36:00Z">
              <w:rPr>
                <w:lang w:val="en-US" w:eastAsia="zh-CN"/>
              </w:rPr>
            </w:rPrChange>
          </w:rPr>
          <w:delText>IT</w:delText>
        </w:r>
        <w:r w:rsidRPr="00876437" w:rsidDel="00D53093">
          <w:rPr>
            <w:rFonts w:hint="eastAsia"/>
            <w:strike/>
            <w:lang w:val="en-GB" w:eastAsia="zh-CN"/>
            <w:rPrChange w:id="19332" w:author="Kevin Gu" w:date="2020-05-18T10:36:00Z">
              <w:rPr>
                <w:rFonts w:hint="eastAsia"/>
                <w:lang w:val="en-US" w:eastAsia="zh-CN"/>
              </w:rPr>
            </w:rPrChange>
          </w:rPr>
          <w:delText>经理检查处理证据照片后签字。</w:delText>
        </w:r>
      </w:del>
    </w:p>
    <w:p w14:paraId="63A563D0" w14:textId="4395ECFE" w:rsidR="00944C60" w:rsidRPr="00876437" w:rsidDel="00D53093" w:rsidRDefault="00944C60" w:rsidP="00944C60">
      <w:pPr>
        <w:rPr>
          <w:del w:id="19333" w:author="Kevin Gu" w:date="2020-06-18T10:04:00Z"/>
          <w:strike/>
          <w:lang w:val="en-GB"/>
          <w:rPrChange w:id="19334" w:author="Kevin Gu" w:date="2020-05-18T10:36:00Z">
            <w:rPr>
              <w:del w:id="19335" w:author="Kevin Gu" w:date="2020-06-18T10:04:00Z"/>
              <w:lang w:val="en-US"/>
            </w:rPr>
          </w:rPrChange>
        </w:rPr>
      </w:pPr>
      <w:del w:id="19336" w:author="Kevin Gu" w:date="2020-06-18T10:04:00Z">
        <w:r w:rsidRPr="00876437" w:rsidDel="00D53093">
          <w:rPr>
            <w:strike/>
            <w:lang w:val="en-GB"/>
            <w:rPrChange w:id="19337" w:author="Kevin Gu" w:date="2020-05-18T10:36:00Z">
              <w:rPr>
                <w:lang w:val="en-US"/>
              </w:rPr>
            </w:rPrChange>
          </w:rPr>
          <w:delText>Once disposal has been done the final evidence photo should be providing the equipment could not be reused any more.</w:delText>
        </w:r>
      </w:del>
    </w:p>
    <w:p w14:paraId="5AF31F8B" w14:textId="5E08062C" w:rsidR="00C97F13" w:rsidRPr="00876437" w:rsidDel="00D53093" w:rsidRDefault="00C97F13" w:rsidP="00944C60">
      <w:pPr>
        <w:rPr>
          <w:del w:id="19338" w:author="Kevin Gu" w:date="2020-06-18T10:04:00Z"/>
          <w:strike/>
          <w:lang w:val="en-GB" w:eastAsia="zh-CN"/>
          <w:rPrChange w:id="19339" w:author="Kevin Gu" w:date="2020-05-18T10:36:00Z">
            <w:rPr>
              <w:del w:id="19340" w:author="Kevin Gu" w:date="2020-06-18T10:04:00Z"/>
              <w:lang w:val="en-US" w:eastAsia="zh-CN"/>
            </w:rPr>
          </w:rPrChange>
        </w:rPr>
      </w:pPr>
      <w:del w:id="19341" w:author="Kevin Gu" w:date="2020-06-18T10:04:00Z">
        <w:r w:rsidRPr="00876437" w:rsidDel="00D53093">
          <w:rPr>
            <w:rFonts w:hint="eastAsia"/>
            <w:strike/>
            <w:lang w:val="en-GB" w:eastAsia="zh-CN"/>
            <w:rPrChange w:id="19342" w:author="Kevin Gu" w:date="2020-05-18T10:36:00Z">
              <w:rPr>
                <w:rFonts w:hint="eastAsia"/>
                <w:lang w:val="en-US" w:eastAsia="zh-CN"/>
              </w:rPr>
            </w:rPrChange>
          </w:rPr>
          <w:delText>一旦处理完成，最后的证据照片应保证设备不能再使用。</w:delText>
        </w:r>
      </w:del>
    </w:p>
    <w:p w14:paraId="3C0DF070" w14:textId="2277BB86" w:rsidR="00944C60" w:rsidRPr="00876437" w:rsidDel="00D53093" w:rsidRDefault="00944C60" w:rsidP="00944C60">
      <w:pPr>
        <w:rPr>
          <w:del w:id="19343" w:author="Kevin Gu" w:date="2020-06-18T10:04:00Z"/>
          <w:strike/>
          <w:lang w:val="en-GB"/>
          <w:rPrChange w:id="19344" w:author="Kevin Gu" w:date="2020-05-18T10:36:00Z">
            <w:rPr>
              <w:del w:id="19345" w:author="Kevin Gu" w:date="2020-06-18T10:04:00Z"/>
              <w:lang w:val="en-US"/>
            </w:rPr>
          </w:rPrChange>
        </w:rPr>
      </w:pPr>
      <w:del w:id="19346" w:author="Kevin Gu" w:date="2020-06-18T10:04:00Z">
        <w:r w:rsidRPr="00876437" w:rsidDel="00D53093">
          <w:rPr>
            <w:strike/>
            <w:lang w:val="en-GB"/>
            <w:rPrChange w:id="19347" w:author="Kevin Gu" w:date="2020-05-18T10:36:00Z">
              <w:rPr>
                <w:lang w:val="en-US"/>
              </w:rPr>
            </w:rPrChange>
          </w:rPr>
          <w:delText>When accumulating media for disposal, consideration should be given to the aggregation effect, which may turn a quantity of non-sensitive information into sensitive information.</w:delText>
        </w:r>
      </w:del>
    </w:p>
    <w:p w14:paraId="7DCDC376" w14:textId="5173C065" w:rsidR="00C97F13" w:rsidRPr="00876437" w:rsidDel="00D53093" w:rsidRDefault="00C97F13" w:rsidP="00944C60">
      <w:pPr>
        <w:rPr>
          <w:del w:id="19348" w:author="Kevin Gu" w:date="2020-06-18T10:04:00Z"/>
          <w:strike/>
          <w:lang w:val="en-GB" w:eastAsia="zh-CN"/>
          <w:rPrChange w:id="19349" w:author="Kevin Gu" w:date="2020-05-18T10:36:00Z">
            <w:rPr>
              <w:del w:id="19350" w:author="Kevin Gu" w:date="2020-06-18T10:04:00Z"/>
              <w:lang w:val="en-US" w:eastAsia="zh-CN"/>
            </w:rPr>
          </w:rPrChange>
        </w:rPr>
      </w:pPr>
      <w:del w:id="19351" w:author="Kevin Gu" w:date="2020-06-18T10:04:00Z">
        <w:r w:rsidRPr="00876437" w:rsidDel="00D53093">
          <w:rPr>
            <w:rFonts w:hint="eastAsia"/>
            <w:strike/>
            <w:lang w:val="en-GB" w:eastAsia="zh-CN"/>
            <w:rPrChange w:id="19352" w:author="Kevin Gu" w:date="2020-05-18T10:36:00Z">
              <w:rPr>
                <w:rFonts w:hint="eastAsia"/>
                <w:lang w:val="en-US" w:eastAsia="zh-CN"/>
              </w:rPr>
            </w:rPrChange>
          </w:rPr>
          <w:delText>在处理累积的媒介时，应考虑聚集效应，因为这可能会将大量非敏感信息转化为敏感信息。</w:delText>
        </w:r>
      </w:del>
    </w:p>
    <w:p w14:paraId="59D090B5" w14:textId="29BC6712" w:rsidR="00782410" w:rsidRDefault="00C76903" w:rsidP="00C76903">
      <w:pPr>
        <w:pStyle w:val="Title3"/>
        <w:rPr>
          <w:ins w:id="19353" w:author="Kevin Gu" w:date="2020-06-18T10:05:00Z"/>
          <w:lang w:val="en-GB"/>
        </w:rPr>
      </w:pPr>
      <w:r w:rsidRPr="00876437">
        <w:rPr>
          <w:lang w:val="en-GB"/>
          <w:rPrChange w:id="19354" w:author="Kevin Gu" w:date="2020-05-18T10:36:00Z">
            <w:rPr/>
          </w:rPrChange>
        </w:rPr>
        <w:t>Software Management</w:t>
      </w:r>
      <w:r w:rsidR="00C97F13" w:rsidRPr="00876437">
        <w:rPr>
          <w:lang w:val="en-GB"/>
          <w:rPrChange w:id="19355" w:author="Kevin Gu" w:date="2020-05-18T10:36:00Z">
            <w:rPr/>
          </w:rPrChange>
        </w:rPr>
        <w:t xml:space="preserve"> </w:t>
      </w:r>
      <w:commentRangeStart w:id="19356"/>
      <w:commentRangeStart w:id="19357"/>
      <w:commentRangeStart w:id="19358"/>
      <w:r w:rsidR="00C97F13" w:rsidRPr="00876437">
        <w:rPr>
          <w:rFonts w:hint="eastAsia"/>
          <w:lang w:val="en-GB" w:eastAsia="zh-CN"/>
          <w:rPrChange w:id="19359" w:author="Kevin Gu" w:date="2020-05-18T10:36:00Z">
            <w:rPr>
              <w:rFonts w:hint="eastAsia"/>
              <w:lang w:eastAsia="zh-CN"/>
            </w:rPr>
          </w:rPrChange>
        </w:rPr>
        <w:t>软件管理</w:t>
      </w:r>
      <w:commentRangeEnd w:id="19356"/>
      <w:r w:rsidR="001C4758">
        <w:rPr>
          <w:rStyle w:val="CommentReference"/>
          <w:rFonts w:asciiTheme="minorHAnsi" w:eastAsiaTheme="minorEastAsia" w:hAnsiTheme="minorHAnsi" w:cstheme="minorBidi"/>
          <w:b w:val="0"/>
          <w:bCs w:val="0"/>
          <w:color w:val="auto"/>
          <w:lang w:val="es-ES" w:eastAsia="es-ES"/>
        </w:rPr>
        <w:commentReference w:id="19356"/>
      </w:r>
      <w:commentRangeEnd w:id="19357"/>
      <w:r w:rsidR="0074606D">
        <w:rPr>
          <w:rStyle w:val="CommentReference"/>
          <w:rFonts w:asciiTheme="minorHAnsi" w:eastAsiaTheme="minorEastAsia" w:hAnsiTheme="minorHAnsi" w:cstheme="minorBidi"/>
          <w:b w:val="0"/>
          <w:bCs w:val="0"/>
          <w:color w:val="auto"/>
          <w:lang w:val="es-ES" w:eastAsia="es-ES"/>
        </w:rPr>
        <w:commentReference w:id="19357"/>
      </w:r>
      <w:commentRangeEnd w:id="19358"/>
      <w:r w:rsidR="00EF0953">
        <w:rPr>
          <w:rStyle w:val="CommentReference"/>
          <w:rFonts w:asciiTheme="minorHAnsi" w:eastAsiaTheme="minorEastAsia" w:hAnsiTheme="minorHAnsi" w:cstheme="minorBidi"/>
          <w:b w:val="0"/>
          <w:bCs w:val="0"/>
          <w:color w:val="auto"/>
          <w:lang w:val="es-ES" w:eastAsia="es-ES"/>
        </w:rPr>
        <w:commentReference w:id="19358"/>
      </w:r>
    </w:p>
    <w:p w14:paraId="3A4CFB84" w14:textId="2F2716A4" w:rsidR="00D53093" w:rsidRDefault="00D53093" w:rsidP="00D53093">
      <w:pPr>
        <w:pStyle w:val="Heading4"/>
        <w:rPr>
          <w:ins w:id="19360" w:author="Kevin Gu" w:date="2020-06-18T10:06:00Z"/>
          <w:lang w:val="en-GB"/>
        </w:rPr>
      </w:pPr>
      <w:ins w:id="19361" w:author="Kevin Gu" w:date="2020-06-18T10:06:00Z">
        <w:r>
          <w:rPr>
            <w:lang w:val="en-GB"/>
          </w:rPr>
          <w:t xml:space="preserve">Software </w:t>
        </w:r>
      </w:ins>
      <w:ins w:id="19362" w:author="Julio Li [2]" w:date="2020-09-08T12:32:00Z">
        <w:r w:rsidR="00E67FEF">
          <w:rPr>
            <w:lang w:val="en-GB"/>
          </w:rPr>
          <w:t>installation</w:t>
        </w:r>
      </w:ins>
      <w:ins w:id="19363" w:author="Kevin Gu" w:date="2020-06-18T10:06:00Z">
        <w:del w:id="19364" w:author="Julio Li [2]" w:date="2020-09-08T12:32:00Z">
          <w:r w:rsidDel="00E67FEF">
            <w:rPr>
              <w:lang w:val="en-GB"/>
            </w:rPr>
            <w:delText>update</w:delText>
          </w:r>
        </w:del>
        <w:r>
          <w:rPr>
            <w:lang w:val="en-GB"/>
          </w:rPr>
          <w:t xml:space="preserve"> process </w:t>
        </w:r>
        <w:r>
          <w:rPr>
            <w:rFonts w:hint="eastAsia"/>
            <w:lang w:val="en-GB" w:eastAsia="zh-CN"/>
          </w:rPr>
          <w:t>软件更新流程</w:t>
        </w:r>
      </w:ins>
    </w:p>
    <w:p w14:paraId="7B3B893F" w14:textId="3E4E51B7" w:rsidR="00D53093" w:rsidDel="002C4D03" w:rsidRDefault="00E67FEF" w:rsidP="00E67FEF">
      <w:pPr>
        <w:rPr>
          <w:del w:id="19365" w:author="Julio Li [2]" w:date="2020-09-08T12:32:00Z"/>
          <w:lang w:val="en-GB" w:eastAsia="zh-CN"/>
        </w:rPr>
      </w:pPr>
      <w:ins w:id="19366" w:author="Julio Li [2]" w:date="2020-09-08T12:32:00Z">
        <w:r>
          <w:rPr>
            <w:lang w:val="en-GB"/>
          </w:rPr>
          <w:t>Only production needed software can be allowed to</w:t>
        </w:r>
      </w:ins>
      <w:ins w:id="19367" w:author="Julio Li [2]" w:date="2020-09-08T12:33:00Z">
        <w:r>
          <w:rPr>
            <w:lang w:val="en-GB"/>
          </w:rPr>
          <w:t xml:space="preserve"> be installed on production computer.</w:t>
        </w:r>
      </w:ins>
      <w:ins w:id="19368" w:author="Kevin Gu" w:date="2020-06-18T10:06:00Z">
        <w:del w:id="19369" w:author="Julio Li [2]" w:date="2020-09-08T12:32:00Z">
          <w:r w:rsidR="00D53093" w:rsidDel="00E67FEF">
            <w:rPr>
              <w:lang w:val="en-GB"/>
            </w:rPr>
            <w:delText>For batch software updates, you can configure group policy of software updates on the domain control server for the organization as a unit to distribute software update packages to users under the organization as objects. After successful deployment, all domain accounts under the organization will receive the software update packages distributed by the server for update and installation at the next login</w:delText>
          </w:r>
          <w:r w:rsidR="00D53093" w:rsidDel="00E67FEF">
            <w:rPr>
              <w:rFonts w:hint="eastAsia"/>
              <w:lang w:val="en-GB" w:eastAsia="zh-CN"/>
            </w:rPr>
            <w:delText>。</w:delText>
          </w:r>
        </w:del>
      </w:ins>
    </w:p>
    <w:p w14:paraId="5DA19C2A" w14:textId="27E6FD8C" w:rsidR="002C4D03" w:rsidRDefault="002C4D03" w:rsidP="00E67FEF">
      <w:pPr>
        <w:rPr>
          <w:ins w:id="19370" w:author="Julio Li [2]" w:date="2020-09-11T14:39:00Z"/>
          <w:lang w:val="en-GB" w:eastAsia="zh-CN"/>
        </w:rPr>
      </w:pPr>
    </w:p>
    <w:p w14:paraId="02178D15" w14:textId="6955739D" w:rsidR="00E67FEF" w:rsidRDefault="002C4D03" w:rsidP="00E67FEF">
      <w:pPr>
        <w:rPr>
          <w:ins w:id="19371" w:author="Julio Li [2]" w:date="2020-09-08T12:33:00Z"/>
          <w:lang w:val="en-GB" w:eastAsia="zh-CN"/>
        </w:rPr>
      </w:pPr>
      <w:ins w:id="19372" w:author="Julio Li [2]" w:date="2020-09-11T14:39:00Z">
        <w:r>
          <w:rPr>
            <w:rFonts w:hint="eastAsia"/>
            <w:lang w:val="en-GB" w:eastAsia="zh-CN"/>
          </w:rPr>
          <w:lastRenderedPageBreak/>
          <w:t>只有授权的</w:t>
        </w:r>
      </w:ins>
      <w:ins w:id="19373" w:author="Julio Li [2]" w:date="2020-09-11T14:40:00Z">
        <w:r>
          <w:rPr>
            <w:rFonts w:hint="eastAsia"/>
            <w:lang w:val="en-GB" w:eastAsia="zh-CN"/>
          </w:rPr>
          <w:t>与</w:t>
        </w:r>
      </w:ins>
      <w:ins w:id="19374" w:author="Julio Li [2]" w:date="2020-09-11T14:39:00Z">
        <w:r>
          <w:rPr>
            <w:rFonts w:hint="eastAsia"/>
            <w:lang w:val="en-GB" w:eastAsia="zh-CN"/>
          </w:rPr>
          <w:t>生产</w:t>
        </w:r>
      </w:ins>
      <w:ins w:id="19375" w:author="Julio Li [2]" w:date="2020-09-11T14:40:00Z">
        <w:r>
          <w:rPr>
            <w:rFonts w:hint="eastAsia"/>
            <w:lang w:val="en-GB" w:eastAsia="zh-CN"/>
          </w:rPr>
          <w:t>需求相关的软件才被允许安装到生产电脑上。</w:t>
        </w:r>
      </w:ins>
    </w:p>
    <w:p w14:paraId="360D4167" w14:textId="0E4140C1" w:rsidR="00D53093" w:rsidRDefault="00E67FEF" w:rsidP="00E67FEF">
      <w:pPr>
        <w:rPr>
          <w:ins w:id="19376" w:author="Julio Li [2]" w:date="2020-09-11T14:40:00Z"/>
          <w:lang w:val="en-GB"/>
        </w:rPr>
      </w:pPr>
      <w:ins w:id="19377" w:author="Julio Li [2]" w:date="2020-09-08T12:34:00Z">
        <w:r>
          <w:rPr>
            <w:lang w:val="en-GB"/>
          </w:rPr>
          <w:t>Only business needed software can be allowed to be installed on office computer.</w:t>
        </w:r>
      </w:ins>
      <w:commentRangeStart w:id="19378"/>
      <w:commentRangeStart w:id="19379"/>
      <w:ins w:id="19380" w:author="Kevin Gu" w:date="2020-06-18T10:06:00Z">
        <w:del w:id="19381" w:author="Julio Li [2]" w:date="2020-09-08T12:32:00Z">
          <w:r w:rsidR="00D53093" w:rsidDel="00E67FEF">
            <w:rPr>
              <w:rFonts w:hint="eastAsia"/>
              <w:lang w:val="en-GB"/>
            </w:rPr>
            <w:delText>针对批量的软件更新可以在域控服务器上针对组织为单位配置软件更新的组策略对组织下的用户为对象分发软件更新包，部署成功以后所有的该组织下的域账户在下次登录时会收到服务器分发的软件更新包进行更新安装。</w:delText>
          </w:r>
        </w:del>
      </w:ins>
      <w:commentRangeEnd w:id="19378"/>
      <w:del w:id="19382" w:author="Julio Li [2]" w:date="2020-09-08T12:32:00Z">
        <w:r w:rsidR="00C574E7" w:rsidDel="00E67FEF">
          <w:rPr>
            <w:rStyle w:val="CommentReference"/>
          </w:rPr>
          <w:commentReference w:id="19378"/>
        </w:r>
        <w:commentRangeEnd w:id="19379"/>
        <w:r w:rsidR="0074606D" w:rsidDel="00E67FEF">
          <w:rPr>
            <w:rStyle w:val="CommentReference"/>
          </w:rPr>
          <w:commentReference w:id="19379"/>
        </w:r>
      </w:del>
    </w:p>
    <w:p w14:paraId="785DE31C" w14:textId="4A55DD50" w:rsidR="002C4D03" w:rsidRDefault="002C4D03" w:rsidP="00E67FEF">
      <w:pPr>
        <w:rPr>
          <w:ins w:id="19383" w:author="Julio Li [2]" w:date="2020-09-08T12:34:00Z"/>
          <w:lang w:val="en-GB"/>
        </w:rPr>
      </w:pPr>
      <w:ins w:id="19384" w:author="Julio Li [2]" w:date="2020-09-11T14:40:00Z">
        <w:r>
          <w:rPr>
            <w:rFonts w:hint="eastAsia"/>
            <w:lang w:val="en-GB" w:eastAsia="zh-CN"/>
          </w:rPr>
          <w:t>只有</w:t>
        </w:r>
      </w:ins>
      <w:ins w:id="19385" w:author="Julio Li [2]" w:date="2020-09-11T14:41:00Z">
        <w:r>
          <w:rPr>
            <w:rFonts w:hint="eastAsia"/>
            <w:lang w:val="en-GB" w:eastAsia="zh-CN"/>
          </w:rPr>
          <w:t>与</w:t>
        </w:r>
      </w:ins>
      <w:ins w:id="19386" w:author="Julio Li [2]" w:date="2020-09-11T14:40:00Z">
        <w:r>
          <w:rPr>
            <w:rFonts w:hint="eastAsia"/>
            <w:lang w:val="en-GB" w:eastAsia="zh-CN"/>
          </w:rPr>
          <w:t>商业</w:t>
        </w:r>
      </w:ins>
      <w:ins w:id="19387" w:author="Julio Li [2]" w:date="2020-09-11T14:41:00Z">
        <w:r>
          <w:rPr>
            <w:rFonts w:hint="eastAsia"/>
            <w:lang w:val="en-GB" w:eastAsia="zh-CN"/>
          </w:rPr>
          <w:t>需求相关</w:t>
        </w:r>
      </w:ins>
      <w:ins w:id="19388" w:author="Julio Li [2]" w:date="2020-09-11T14:40:00Z">
        <w:r>
          <w:rPr>
            <w:rFonts w:hint="eastAsia"/>
            <w:lang w:val="en-GB" w:eastAsia="zh-CN"/>
          </w:rPr>
          <w:t>的软件</w:t>
        </w:r>
      </w:ins>
      <w:ins w:id="19389" w:author="Julio Li [2]" w:date="2020-09-11T14:41:00Z">
        <w:r>
          <w:rPr>
            <w:rFonts w:hint="eastAsia"/>
            <w:lang w:val="en-GB" w:eastAsia="zh-CN"/>
          </w:rPr>
          <w:t>才能被允许安装在办公电脑上。</w:t>
        </w:r>
      </w:ins>
    </w:p>
    <w:p w14:paraId="5FFFD16D" w14:textId="5B181AE1" w:rsidR="00E67FEF" w:rsidRDefault="00E67FEF">
      <w:pPr>
        <w:rPr>
          <w:ins w:id="19390" w:author="Julio Li [2]" w:date="2020-09-11T14:41:00Z"/>
          <w:lang w:val="en-GB"/>
        </w:rPr>
      </w:pPr>
      <w:ins w:id="19391" w:author="Julio Li [2]" w:date="2020-09-08T12:34:00Z">
        <w:r>
          <w:rPr>
            <w:lang w:val="en-GB"/>
          </w:rPr>
          <w:t>The installation is performed by IT engineer and approved by</w:t>
        </w:r>
      </w:ins>
      <w:ins w:id="19392" w:author="Julio Li [2]" w:date="2020-09-08T12:35:00Z">
        <w:r>
          <w:rPr>
            <w:lang w:val="en-GB"/>
          </w:rPr>
          <w:t xml:space="preserve"> security manager. 4-eye principle needs to be followed during the installation.</w:t>
        </w:r>
      </w:ins>
    </w:p>
    <w:p w14:paraId="46CC1B41" w14:textId="609F9828" w:rsidR="002C4D03" w:rsidRDefault="002C4D03">
      <w:pPr>
        <w:rPr>
          <w:ins w:id="19393" w:author="Kevin Gu" w:date="2020-06-18T10:06:00Z"/>
          <w:lang w:val="en-GB"/>
        </w:rPr>
      </w:pPr>
      <w:ins w:id="19394" w:author="Julio Li [2]" w:date="2020-09-11T14:41:00Z">
        <w:r>
          <w:rPr>
            <w:rFonts w:hint="eastAsia"/>
            <w:lang w:val="en-GB" w:eastAsia="zh-CN"/>
          </w:rPr>
          <w:t>安装由</w:t>
        </w:r>
        <w:r>
          <w:rPr>
            <w:rFonts w:hint="eastAsia"/>
            <w:lang w:val="en-GB" w:eastAsia="zh-CN"/>
          </w:rPr>
          <w:t>IT</w:t>
        </w:r>
        <w:r>
          <w:rPr>
            <w:rFonts w:hint="eastAsia"/>
            <w:lang w:val="en-GB" w:eastAsia="zh-CN"/>
          </w:rPr>
          <w:t>工程师操作经由安全经理授权。</w:t>
        </w:r>
      </w:ins>
      <w:ins w:id="19395" w:author="Julio Li [2]" w:date="2020-09-11T14:42:00Z">
        <w:r>
          <w:rPr>
            <w:rFonts w:hint="eastAsia"/>
            <w:lang w:val="en-GB" w:eastAsia="zh-CN"/>
          </w:rPr>
          <w:t>安装过程遵循四眼原则。</w:t>
        </w:r>
      </w:ins>
    </w:p>
    <w:p w14:paraId="596FAD08" w14:textId="77777777" w:rsidR="00D53093" w:rsidRDefault="00D53093" w:rsidP="00D53093">
      <w:pPr>
        <w:pStyle w:val="Heading4"/>
        <w:rPr>
          <w:ins w:id="19396" w:author="Kevin Gu" w:date="2020-06-18T10:06:00Z"/>
          <w:lang w:eastAsia="zh-CN"/>
        </w:rPr>
      </w:pPr>
      <w:ins w:id="19397" w:author="Kevin Gu" w:date="2020-06-18T10:06:00Z">
        <w:r>
          <w:rPr>
            <w:lang w:eastAsia="zh-CN"/>
          </w:rPr>
          <w:t xml:space="preserve">Special software installation approval process </w:t>
        </w:r>
        <w:r>
          <w:rPr>
            <w:rFonts w:hint="eastAsia"/>
            <w:lang w:eastAsia="zh-CN"/>
          </w:rPr>
          <w:t>特殊软件安装审批流程</w:t>
        </w:r>
      </w:ins>
    </w:p>
    <w:p w14:paraId="2C4DF5B5" w14:textId="07A58EEA" w:rsidR="00D53093" w:rsidRPr="00D53093" w:rsidRDefault="00D53093" w:rsidP="00D53093">
      <w:pPr>
        <w:rPr>
          <w:ins w:id="19398" w:author="Kevin Gu" w:date="2020-06-18T10:06:00Z"/>
          <w:lang w:val="en-GB"/>
          <w:rPrChange w:id="19399" w:author="Kevin Gu" w:date="2020-06-18T10:06:00Z">
            <w:rPr>
              <w:ins w:id="19400" w:author="Kevin Gu" w:date="2020-06-18T10:06:00Z"/>
              <w:rFonts w:asciiTheme="minorEastAsia" w:hAnsiTheme="minorEastAsia"/>
            </w:rPr>
          </w:rPrChange>
        </w:rPr>
      </w:pPr>
      <w:ins w:id="19401" w:author="Kevin Gu" w:date="2020-06-18T10:06:00Z">
        <w:r w:rsidRPr="00D53093">
          <w:rPr>
            <w:lang w:val="en-GB"/>
            <w:rPrChange w:id="19402" w:author="Kevin Gu" w:date="2020-06-18T10:06:00Z">
              <w:rPr>
                <w:rFonts w:asciiTheme="minorEastAsia" w:hAnsiTheme="minorEastAsia"/>
                <w:lang w:val="en-US" w:eastAsia="zh-CN"/>
              </w:rPr>
            </w:rPrChange>
          </w:rPr>
          <w:t xml:space="preserve">For the </w:t>
        </w:r>
      </w:ins>
      <w:ins w:id="19403" w:author="Julio Li [2]" w:date="2020-09-08T12:21:00Z">
        <w:r w:rsidR="00980071">
          <w:rPr>
            <w:lang w:val="en-US"/>
          </w:rPr>
          <w:t xml:space="preserve">production machine </w:t>
        </w:r>
      </w:ins>
      <w:ins w:id="19404" w:author="Kevin Gu" w:date="2020-06-18T10:06:00Z">
        <w:r w:rsidRPr="00D53093">
          <w:rPr>
            <w:lang w:val="en-GB"/>
            <w:rPrChange w:id="19405" w:author="Kevin Gu" w:date="2020-06-18T10:06:00Z">
              <w:rPr>
                <w:rFonts w:asciiTheme="minorEastAsia" w:hAnsiTheme="minorEastAsia"/>
                <w:lang w:val="en-US" w:eastAsia="zh-CN"/>
              </w:rPr>
            </w:rPrChange>
          </w:rPr>
          <w:t xml:space="preserve">computers supporting individual workshop equipment, special unconventional software provided by some suppliers shall be installed. The department head of workshop equipment shall apply for it, and then the IT department shall log in to the local administrator for installation after being approved by </w:t>
        </w:r>
      </w:ins>
      <w:ins w:id="19406" w:author="Julio Li [2]" w:date="2020-09-08T12:21:00Z">
        <w:r w:rsidR="00980071">
          <w:rPr>
            <w:lang w:val="en-GB"/>
          </w:rPr>
          <w:t xml:space="preserve">security manager </w:t>
        </w:r>
      </w:ins>
      <w:ins w:id="19407" w:author="Kevin Gu" w:date="2020-06-18T10:06:00Z">
        <w:del w:id="19408" w:author="Julio Li [2]" w:date="2020-09-08T12:21:00Z">
          <w:r w:rsidRPr="00D53093" w:rsidDel="00980071">
            <w:rPr>
              <w:lang w:val="en-GB"/>
              <w:rPrChange w:id="19409" w:author="Kevin Gu" w:date="2020-06-18T10:06:00Z">
                <w:rPr>
                  <w:rFonts w:asciiTheme="minorEastAsia" w:hAnsiTheme="minorEastAsia"/>
                  <w:lang w:val="en-US" w:eastAsia="zh-CN"/>
                </w:rPr>
              </w:rPrChange>
            </w:rPr>
            <w:delText>the equipment safety director and production director</w:delText>
          </w:r>
        </w:del>
        <w:r w:rsidRPr="00D53093">
          <w:rPr>
            <w:lang w:val="en-GB"/>
            <w:rPrChange w:id="19410" w:author="Kevin Gu" w:date="2020-06-18T10:06:00Z">
              <w:rPr>
                <w:rFonts w:asciiTheme="minorEastAsia" w:hAnsiTheme="minorEastAsia"/>
                <w:lang w:val="en-US" w:eastAsia="zh-CN"/>
              </w:rPr>
            </w:rPrChange>
          </w:rPr>
          <w:t>.</w:t>
        </w:r>
        <w:r w:rsidRPr="00D53093">
          <w:rPr>
            <w:lang w:val="en-GB"/>
            <w:rPrChange w:id="19411" w:author="Kevin Gu" w:date="2020-06-18T10:06:00Z">
              <w:rPr>
                <w:rFonts w:asciiTheme="minorEastAsia" w:hAnsiTheme="minorEastAsia"/>
              </w:rPr>
            </w:rPrChange>
          </w:rPr>
          <w:t xml:space="preserve"> </w:t>
        </w:r>
      </w:ins>
    </w:p>
    <w:p w14:paraId="778511E8" w14:textId="4D168A23" w:rsidR="00D53093" w:rsidRDefault="00D53093" w:rsidP="00D53093">
      <w:pPr>
        <w:rPr>
          <w:ins w:id="19412" w:author="Kevin Gu" w:date="2020-06-18T10:06:00Z"/>
          <w:lang w:val="en-GB"/>
        </w:rPr>
      </w:pPr>
      <w:commentRangeStart w:id="19413"/>
      <w:commentRangeStart w:id="19414"/>
      <w:proofErr w:type="spellStart"/>
      <w:ins w:id="19415" w:author="Kevin Gu" w:date="2020-06-18T10:06:00Z">
        <w:r w:rsidRPr="00D53093">
          <w:rPr>
            <w:rFonts w:hint="eastAsia"/>
            <w:lang w:val="en-GB"/>
            <w:rPrChange w:id="19416" w:author="Kevin Gu" w:date="2020-06-18T10:06:00Z">
              <w:rPr>
                <w:rFonts w:asciiTheme="minorEastAsia" w:hAnsiTheme="minorEastAsia" w:hint="eastAsia"/>
                <w:lang w:val="en-US" w:eastAsia="zh-CN"/>
              </w:rPr>
            </w:rPrChange>
          </w:rPr>
          <w:t>针对个别车间设备配套的电脑需要安装一些供应商提供的特殊非常规软件，需要由车间设备所属的部门主管提出申请，经过</w:t>
        </w:r>
      </w:ins>
      <w:proofErr w:type="spellEnd"/>
      <w:ins w:id="19417" w:author="Julio Li [2]" w:date="2020-09-08T12:22:00Z">
        <w:r w:rsidR="00980071">
          <w:rPr>
            <w:rFonts w:hint="eastAsia"/>
            <w:lang w:val="en-GB" w:eastAsia="zh-CN"/>
          </w:rPr>
          <w:t>安全经理</w:t>
        </w:r>
      </w:ins>
      <w:ins w:id="19418" w:author="Kevin Gu" w:date="2020-06-18T10:06:00Z">
        <w:del w:id="19419" w:author="Julio Li [2]" w:date="2020-09-08T12:22:00Z">
          <w:r w:rsidRPr="00D53093" w:rsidDel="00980071">
            <w:rPr>
              <w:rFonts w:hint="eastAsia"/>
              <w:lang w:val="en-GB"/>
              <w:rPrChange w:id="19420" w:author="Kevin Gu" w:date="2020-06-18T10:06:00Z">
                <w:rPr>
                  <w:rFonts w:asciiTheme="minorEastAsia" w:hAnsiTheme="minorEastAsia" w:hint="eastAsia"/>
                  <w:lang w:val="en-US" w:eastAsia="zh-CN"/>
                </w:rPr>
              </w:rPrChange>
            </w:rPr>
            <w:delText>设备安全主管和生产总监</w:delText>
          </w:r>
        </w:del>
        <w:proofErr w:type="spellStart"/>
        <w:r w:rsidRPr="00D53093">
          <w:rPr>
            <w:rFonts w:hint="eastAsia"/>
            <w:lang w:val="en-GB"/>
            <w:rPrChange w:id="19421" w:author="Kevin Gu" w:date="2020-06-18T10:06:00Z">
              <w:rPr>
                <w:rFonts w:asciiTheme="minorEastAsia" w:hAnsiTheme="minorEastAsia" w:hint="eastAsia"/>
                <w:lang w:val="en-US" w:eastAsia="zh-CN"/>
              </w:rPr>
            </w:rPrChange>
          </w:rPr>
          <w:t>审批之后再由</w:t>
        </w:r>
        <w:proofErr w:type="spellEnd"/>
        <w:r w:rsidRPr="00D53093">
          <w:rPr>
            <w:lang w:val="en-GB"/>
            <w:rPrChange w:id="19422" w:author="Kevin Gu" w:date="2020-06-18T10:06:00Z">
              <w:rPr>
                <w:rFonts w:asciiTheme="minorEastAsia" w:hAnsiTheme="minorEastAsia"/>
                <w:lang w:val="en-US" w:eastAsia="zh-CN"/>
              </w:rPr>
            </w:rPrChange>
          </w:rPr>
          <w:t>it</w:t>
        </w:r>
        <w:proofErr w:type="spellStart"/>
        <w:r w:rsidRPr="00D53093">
          <w:rPr>
            <w:rFonts w:hint="eastAsia"/>
            <w:lang w:val="en-GB"/>
            <w:rPrChange w:id="19423" w:author="Kevin Gu" w:date="2020-06-18T10:06:00Z">
              <w:rPr>
                <w:rFonts w:asciiTheme="minorEastAsia" w:hAnsiTheme="minorEastAsia" w:hint="eastAsia"/>
                <w:lang w:val="en-US" w:eastAsia="zh-CN"/>
              </w:rPr>
            </w:rPrChange>
          </w:rPr>
          <w:t>部门进行登录本地管理员进行安装</w:t>
        </w:r>
        <w:proofErr w:type="spellEnd"/>
        <w:r w:rsidRPr="00D53093">
          <w:rPr>
            <w:rFonts w:hint="eastAsia"/>
            <w:lang w:val="en-GB"/>
            <w:rPrChange w:id="19424" w:author="Kevin Gu" w:date="2020-06-18T10:06:00Z">
              <w:rPr>
                <w:rFonts w:asciiTheme="minorEastAsia" w:hAnsiTheme="minorEastAsia" w:hint="eastAsia"/>
                <w:lang w:val="en-US" w:eastAsia="zh-CN"/>
              </w:rPr>
            </w:rPrChange>
          </w:rPr>
          <w:t>。</w:t>
        </w:r>
      </w:ins>
      <w:commentRangeEnd w:id="19413"/>
      <w:r w:rsidR="006514CB">
        <w:rPr>
          <w:rStyle w:val="CommentReference"/>
        </w:rPr>
        <w:commentReference w:id="19413"/>
      </w:r>
      <w:commentRangeEnd w:id="19414"/>
      <w:r w:rsidR="00980071">
        <w:rPr>
          <w:rStyle w:val="CommentReference"/>
        </w:rPr>
        <w:commentReference w:id="19414"/>
      </w:r>
    </w:p>
    <w:p w14:paraId="0AA2EEF9" w14:textId="2E366473" w:rsidR="00D53093" w:rsidRPr="00876437" w:rsidDel="00D53093" w:rsidRDefault="00D53093">
      <w:pPr>
        <w:rPr>
          <w:ins w:id="19425" w:author="Julio Li" w:date="2020-05-15T14:07:00Z"/>
          <w:del w:id="19426" w:author="Kevin Gu" w:date="2020-06-18T10:06:00Z"/>
          <w:lang w:val="en-GB"/>
          <w:rPrChange w:id="19427" w:author="Kevin Gu" w:date="2020-05-18T10:36:00Z">
            <w:rPr>
              <w:ins w:id="19428" w:author="Julio Li" w:date="2020-05-15T14:07:00Z"/>
              <w:del w:id="19429" w:author="Kevin Gu" w:date="2020-06-18T10:06:00Z"/>
            </w:rPr>
          </w:rPrChange>
        </w:rPr>
        <w:pPrChange w:id="19430" w:author="Kevin Gu" w:date="2020-06-18T10:05:00Z">
          <w:pPr>
            <w:pStyle w:val="Title3"/>
          </w:pPr>
        </w:pPrChange>
      </w:pPr>
    </w:p>
    <w:p w14:paraId="46D0C27F" w14:textId="51C2657E" w:rsidR="00D53093" w:rsidRPr="00D53093" w:rsidRDefault="006160F5">
      <w:pPr>
        <w:pStyle w:val="Heading4"/>
        <w:rPr>
          <w:ins w:id="19431" w:author="Julio Li" w:date="2020-05-15T14:07:00Z"/>
          <w:lang w:val="en-GB"/>
          <w:rPrChange w:id="19432" w:author="Kevin Gu" w:date="2020-06-18T10:05:00Z">
            <w:rPr>
              <w:ins w:id="19433" w:author="Julio Li" w:date="2020-05-15T14:07:00Z"/>
            </w:rPr>
          </w:rPrChange>
        </w:rPr>
      </w:pPr>
      <w:ins w:id="19434" w:author="Julio Li" w:date="2020-05-15T14:07:00Z">
        <w:r w:rsidRPr="00876437">
          <w:rPr>
            <w:lang w:val="en-GB"/>
            <w:rPrChange w:id="19435" w:author="Kevin Gu" w:date="2020-05-18T10:36:00Z">
              <w:rPr/>
            </w:rPrChange>
          </w:rPr>
          <w:t>General rules</w:t>
        </w:r>
        <w:proofErr w:type="spellStart"/>
        <w:r w:rsidRPr="00876437">
          <w:rPr>
            <w:rFonts w:hint="eastAsia"/>
            <w:lang w:val="en-GB"/>
            <w:rPrChange w:id="19436" w:author="Kevin Gu" w:date="2020-05-18T10:36:00Z">
              <w:rPr>
                <w:rFonts w:hint="eastAsia"/>
              </w:rPr>
            </w:rPrChange>
          </w:rPr>
          <w:t>通用规则</w:t>
        </w:r>
        <w:proofErr w:type="spellEnd"/>
      </w:ins>
    </w:p>
    <w:p w14:paraId="53E38C79" w14:textId="6E4DB1A2" w:rsidR="006160F5" w:rsidRPr="00876437" w:rsidRDefault="006160F5" w:rsidP="006160F5">
      <w:pPr>
        <w:rPr>
          <w:ins w:id="19437" w:author="Julio Li" w:date="2020-05-15T14:07:00Z"/>
          <w:lang w:val="en-GB"/>
          <w:rPrChange w:id="19438" w:author="Kevin Gu" w:date="2020-05-18T10:36:00Z">
            <w:rPr>
              <w:ins w:id="19439" w:author="Julio Li" w:date="2020-05-15T14:07:00Z"/>
              <w:lang w:val="en-US"/>
            </w:rPr>
          </w:rPrChange>
        </w:rPr>
      </w:pPr>
      <w:ins w:id="19440" w:author="Julio Li" w:date="2020-05-15T14:07:00Z">
        <w:r w:rsidRPr="00876437">
          <w:rPr>
            <w:lang w:val="en-GB"/>
            <w:rPrChange w:id="19441" w:author="Kevin Gu" w:date="2020-05-18T10:36:00Z">
              <w:rPr>
                <w:lang w:val="en-US"/>
              </w:rPr>
            </w:rPrChange>
          </w:rPr>
          <w:t xml:space="preserve">All computers are under </w:t>
        </w:r>
        <w:del w:id="19442" w:author="Kevin Gu" w:date="2020-05-18T13:15:00Z">
          <w:r w:rsidRPr="00876437" w:rsidDel="001161AC">
            <w:rPr>
              <w:lang w:val="en-GB"/>
              <w:rPrChange w:id="19443" w:author="Kevin Gu" w:date="2020-05-18T10:36:00Z">
                <w:rPr>
                  <w:lang w:val="en-US"/>
                </w:rPr>
              </w:rPrChange>
            </w:rPr>
            <w:delText>ad</w:delText>
          </w:r>
        </w:del>
      </w:ins>
      <w:ins w:id="19444" w:author="Kevin Gu" w:date="2020-05-18T13:15:00Z">
        <w:r w:rsidR="001161AC">
          <w:rPr>
            <w:lang w:val="en-GB"/>
          </w:rPr>
          <w:t>AD</w:t>
        </w:r>
      </w:ins>
      <w:ins w:id="19445" w:author="Julio Li" w:date="2020-05-15T14:07:00Z">
        <w:r w:rsidRPr="00876437">
          <w:rPr>
            <w:lang w:val="en-GB"/>
            <w:rPrChange w:id="19446" w:author="Kevin Gu" w:date="2020-05-18T10:36:00Z">
              <w:rPr>
                <w:lang w:val="en-US"/>
              </w:rPr>
            </w:rPrChange>
          </w:rPr>
          <w:t xml:space="preserve"> domain control. The assigned domain account does not have the right to install the software. The software can only be installed through the local administrator account. The administrator account password is controlled by the IT department and cannot be disclosed to other company employees. </w:t>
        </w:r>
      </w:ins>
    </w:p>
    <w:p w14:paraId="13FB25C3" w14:textId="0B7A364D" w:rsidR="006160F5" w:rsidRPr="00876437" w:rsidRDefault="006160F5" w:rsidP="006160F5">
      <w:pPr>
        <w:rPr>
          <w:ins w:id="19447" w:author="Julio Li" w:date="2020-05-15T14:07:00Z"/>
          <w:lang w:val="en-GB"/>
          <w:rPrChange w:id="19448" w:author="Kevin Gu" w:date="2020-05-18T10:36:00Z">
            <w:rPr>
              <w:ins w:id="19449" w:author="Julio Li" w:date="2020-05-15T14:07:00Z"/>
              <w:lang w:val="en-US"/>
            </w:rPr>
          </w:rPrChange>
        </w:rPr>
      </w:pPr>
      <w:proofErr w:type="spellStart"/>
      <w:ins w:id="19450" w:author="Julio Li" w:date="2020-05-15T14:07:00Z">
        <w:r w:rsidRPr="00876437">
          <w:rPr>
            <w:rFonts w:hint="eastAsia"/>
            <w:lang w:val="en-GB"/>
            <w:rPrChange w:id="19451" w:author="Kevin Gu" w:date="2020-05-18T10:36:00Z">
              <w:rPr>
                <w:rFonts w:hint="eastAsia"/>
                <w:lang w:val="en-US"/>
              </w:rPr>
            </w:rPrChange>
          </w:rPr>
          <w:t>所有电脑都加入</w:t>
        </w:r>
        <w:proofErr w:type="spellEnd"/>
        <w:r w:rsidRPr="00876437">
          <w:rPr>
            <w:lang w:val="en-GB"/>
            <w:rPrChange w:id="19452" w:author="Kevin Gu" w:date="2020-05-18T10:36:00Z">
              <w:rPr>
                <w:lang w:val="en-US"/>
              </w:rPr>
            </w:rPrChange>
          </w:rPr>
          <w:t>ad</w:t>
        </w:r>
        <w:proofErr w:type="spellStart"/>
        <w:r w:rsidRPr="00876437">
          <w:rPr>
            <w:rFonts w:hint="eastAsia"/>
            <w:lang w:val="en-GB"/>
            <w:rPrChange w:id="19453" w:author="Kevin Gu" w:date="2020-05-18T10:36:00Z">
              <w:rPr>
                <w:rFonts w:hint="eastAsia"/>
                <w:lang w:val="en-US"/>
              </w:rPr>
            </w:rPrChange>
          </w:rPr>
          <w:t>域管控，分配的域账户没有安装软件的权限，只能通过本地管理员账户安装软件，管理员账户密码由</w:t>
        </w:r>
        <w:proofErr w:type="spellEnd"/>
        <w:r w:rsidRPr="00876437">
          <w:rPr>
            <w:lang w:val="en-GB"/>
            <w:rPrChange w:id="19454" w:author="Kevin Gu" w:date="2020-05-18T10:36:00Z">
              <w:rPr>
                <w:lang w:val="en-US"/>
              </w:rPr>
            </w:rPrChange>
          </w:rPr>
          <w:t>it</w:t>
        </w:r>
        <w:proofErr w:type="spellStart"/>
        <w:r w:rsidRPr="00876437">
          <w:rPr>
            <w:rFonts w:hint="eastAsia"/>
            <w:lang w:val="en-GB"/>
            <w:rPrChange w:id="19455" w:author="Kevin Gu" w:date="2020-05-18T10:36:00Z">
              <w:rPr>
                <w:rFonts w:hint="eastAsia"/>
                <w:lang w:val="en-US"/>
              </w:rPr>
            </w:rPrChange>
          </w:rPr>
          <w:t>部门管控不能透露给其他公司员工</w:t>
        </w:r>
        <w:proofErr w:type="spellEnd"/>
        <w:r w:rsidRPr="00876437">
          <w:rPr>
            <w:rFonts w:hint="eastAsia"/>
            <w:lang w:val="en-GB"/>
            <w:rPrChange w:id="19456" w:author="Kevin Gu" w:date="2020-05-18T10:36:00Z">
              <w:rPr>
                <w:rFonts w:hint="eastAsia"/>
                <w:lang w:val="en-US"/>
              </w:rPr>
            </w:rPrChange>
          </w:rPr>
          <w:t>。</w:t>
        </w:r>
      </w:ins>
    </w:p>
    <w:p w14:paraId="6A81D5D4" w14:textId="77B6261C" w:rsidR="006160F5" w:rsidRPr="00876437" w:rsidRDefault="006160F5" w:rsidP="006160F5">
      <w:pPr>
        <w:pStyle w:val="Heading4"/>
        <w:rPr>
          <w:ins w:id="19457" w:author="Julio Li" w:date="2020-05-15T14:08:00Z"/>
          <w:lang w:val="en-GB"/>
          <w:rPrChange w:id="19458" w:author="Kevin Gu" w:date="2020-05-18T10:36:00Z">
            <w:rPr>
              <w:ins w:id="19459" w:author="Julio Li" w:date="2020-05-15T14:08:00Z"/>
            </w:rPr>
          </w:rPrChange>
        </w:rPr>
      </w:pPr>
      <w:ins w:id="19460" w:author="Julio Li" w:date="2020-05-15T14:07:00Z">
        <w:r w:rsidRPr="00876437">
          <w:rPr>
            <w:lang w:val="en-GB"/>
            <w:rPrChange w:id="19461" w:author="Kevin Gu" w:date="2020-05-18T10:36:00Z">
              <w:rPr/>
            </w:rPrChange>
          </w:rPr>
          <w:t>Production area computer</w:t>
        </w:r>
        <w:proofErr w:type="spellStart"/>
        <w:r w:rsidRPr="00876437">
          <w:rPr>
            <w:rFonts w:hint="eastAsia"/>
            <w:lang w:val="en-GB"/>
            <w:rPrChange w:id="19462" w:author="Kevin Gu" w:date="2020-05-18T10:36:00Z">
              <w:rPr>
                <w:rFonts w:hint="eastAsia"/>
              </w:rPr>
            </w:rPrChange>
          </w:rPr>
          <w:t>生产区电脑</w:t>
        </w:r>
      </w:ins>
      <w:proofErr w:type="spellEnd"/>
    </w:p>
    <w:p w14:paraId="26A78475" w14:textId="0015988D" w:rsidR="006160F5" w:rsidRPr="00876437" w:rsidRDefault="006160F5" w:rsidP="006160F5">
      <w:pPr>
        <w:rPr>
          <w:ins w:id="19463" w:author="Julio Li" w:date="2020-05-15T14:08:00Z"/>
          <w:lang w:val="en-GB"/>
          <w:rPrChange w:id="19464" w:author="Kevin Gu" w:date="2020-05-18T10:36:00Z">
            <w:rPr>
              <w:ins w:id="19465" w:author="Julio Li" w:date="2020-05-15T14:08:00Z"/>
              <w:lang w:val="en-US"/>
            </w:rPr>
          </w:rPrChange>
        </w:rPr>
      </w:pPr>
      <w:ins w:id="19466" w:author="Julio Li" w:date="2020-05-15T14:08:00Z">
        <w:r w:rsidRPr="00876437">
          <w:rPr>
            <w:lang w:val="en-GB"/>
            <w:rPrChange w:id="19467" w:author="Kevin Gu" w:date="2020-05-18T10:36:00Z">
              <w:rPr>
                <w:lang w:val="en-US"/>
              </w:rPr>
            </w:rPrChange>
          </w:rPr>
          <w:t xml:space="preserve">It is forbidden to install </w:t>
        </w:r>
      </w:ins>
      <w:proofErr w:type="spellStart"/>
      <w:ins w:id="19468" w:author="Kevin Gu" w:date="2020-05-18T13:15:00Z">
        <w:r w:rsidR="001161AC">
          <w:rPr>
            <w:lang w:val="en-GB"/>
          </w:rPr>
          <w:t>W</w:t>
        </w:r>
      </w:ins>
      <w:ins w:id="19469" w:author="Julio Li" w:date="2020-05-15T14:08:00Z">
        <w:del w:id="19470" w:author="Kevin Gu" w:date="2020-05-18T13:15:00Z">
          <w:r w:rsidRPr="00876437" w:rsidDel="001161AC">
            <w:rPr>
              <w:lang w:val="en-GB"/>
              <w:rPrChange w:id="19471" w:author="Kevin Gu" w:date="2020-05-18T10:36:00Z">
                <w:rPr>
                  <w:lang w:val="en-US"/>
                </w:rPr>
              </w:rPrChange>
            </w:rPr>
            <w:delText>w</w:delText>
          </w:r>
        </w:del>
        <w:r w:rsidRPr="00876437">
          <w:rPr>
            <w:lang w:val="en-GB"/>
            <w:rPrChange w:id="19472" w:author="Kevin Gu" w:date="2020-05-18T10:36:00Z">
              <w:rPr>
                <w:lang w:val="en-US"/>
              </w:rPr>
            </w:rPrChange>
          </w:rPr>
          <w:t>echat</w:t>
        </w:r>
        <w:proofErr w:type="spellEnd"/>
        <w:r w:rsidRPr="00876437">
          <w:rPr>
            <w:lang w:val="en-GB"/>
            <w:rPrChange w:id="19473" w:author="Kevin Gu" w:date="2020-05-18T10:36:00Z">
              <w:rPr>
                <w:lang w:val="en-US"/>
              </w:rPr>
            </w:rPrChange>
          </w:rPr>
          <w:t xml:space="preserve">, QQ and other communication software on computers in the production area, and to install AutoCAD, office365, </w:t>
        </w:r>
        <w:proofErr w:type="spellStart"/>
        <w:r w:rsidRPr="00876437">
          <w:rPr>
            <w:lang w:val="en-GB"/>
            <w:rPrChange w:id="19474" w:author="Kevin Gu" w:date="2020-05-18T10:36:00Z">
              <w:rPr>
                <w:lang w:val="en-US"/>
              </w:rPr>
            </w:rPrChange>
          </w:rPr>
          <w:t>Foxmail</w:t>
        </w:r>
        <w:proofErr w:type="spellEnd"/>
        <w:r w:rsidRPr="00876437">
          <w:rPr>
            <w:lang w:val="en-GB"/>
            <w:rPrChange w:id="19475" w:author="Kevin Gu" w:date="2020-05-18T10:36:00Z">
              <w:rPr>
                <w:lang w:val="en-US"/>
              </w:rPr>
            </w:rPrChange>
          </w:rPr>
          <w:t xml:space="preserve"> and other office software in a unified way. According to the needs of individual equipment connecting computers, </w:t>
        </w:r>
        <w:del w:id="19476" w:author="Kevin Gu" w:date="2020-05-18T13:15:00Z">
          <w:r w:rsidRPr="00876437" w:rsidDel="001161AC">
            <w:rPr>
              <w:lang w:val="en-GB"/>
              <w:rPrChange w:id="19477" w:author="Kevin Gu" w:date="2020-05-18T10:36:00Z">
                <w:rPr>
                  <w:lang w:val="en-US"/>
                </w:rPr>
              </w:rPrChange>
            </w:rPr>
            <w:delText>it</w:delText>
          </w:r>
        </w:del>
      </w:ins>
      <w:ins w:id="19478" w:author="Kevin Gu" w:date="2020-05-18T13:15:00Z">
        <w:r w:rsidR="001161AC">
          <w:rPr>
            <w:lang w:val="en-GB"/>
          </w:rPr>
          <w:t>IT</w:t>
        </w:r>
      </w:ins>
      <w:ins w:id="19479" w:author="Julio Li" w:date="2020-05-15T14:08:00Z">
        <w:r w:rsidRPr="00876437">
          <w:rPr>
            <w:lang w:val="en-GB"/>
            <w:rPrChange w:id="19480" w:author="Kevin Gu" w:date="2020-05-18T10:36:00Z">
              <w:rPr>
                <w:lang w:val="en-US"/>
              </w:rPr>
            </w:rPrChange>
          </w:rPr>
          <w:t xml:space="preserve"> department implements the installation of personalized production software.</w:t>
        </w:r>
      </w:ins>
    </w:p>
    <w:p w14:paraId="21E0FBCE" w14:textId="77CA353C" w:rsidR="006160F5" w:rsidRPr="00876437" w:rsidRDefault="006160F5" w:rsidP="006160F5">
      <w:pPr>
        <w:rPr>
          <w:ins w:id="19481" w:author="Julio Li" w:date="2020-05-15T14:08:00Z"/>
          <w:lang w:val="en-GB"/>
          <w:rPrChange w:id="19482" w:author="Kevin Gu" w:date="2020-05-18T10:36:00Z">
            <w:rPr>
              <w:ins w:id="19483" w:author="Julio Li" w:date="2020-05-15T14:08:00Z"/>
              <w:lang w:val="en-US"/>
            </w:rPr>
          </w:rPrChange>
        </w:rPr>
      </w:pPr>
      <w:commentRangeStart w:id="19484"/>
      <w:commentRangeStart w:id="19485"/>
      <w:commentRangeStart w:id="19486"/>
      <w:proofErr w:type="spellStart"/>
      <w:ins w:id="19487" w:author="Julio Li" w:date="2020-05-15T14:08:00Z">
        <w:r w:rsidRPr="00876437">
          <w:rPr>
            <w:rFonts w:hint="eastAsia"/>
            <w:lang w:val="en-GB"/>
            <w:rPrChange w:id="19488" w:author="Kevin Gu" w:date="2020-05-18T10:36:00Z">
              <w:rPr>
                <w:rFonts w:hint="eastAsia"/>
                <w:lang w:val="en-US"/>
              </w:rPr>
            </w:rPrChange>
          </w:rPr>
          <w:t>生产区电脑禁止安装微信</w:t>
        </w:r>
        <w:proofErr w:type="spellEnd"/>
        <w:r w:rsidRPr="00876437">
          <w:rPr>
            <w:rFonts w:hint="eastAsia"/>
            <w:lang w:val="en-GB"/>
            <w:rPrChange w:id="19489" w:author="Kevin Gu" w:date="2020-05-18T10:36:00Z">
              <w:rPr>
                <w:rFonts w:hint="eastAsia"/>
                <w:lang w:val="en-US"/>
              </w:rPr>
            </w:rPrChange>
          </w:rPr>
          <w:t>，</w:t>
        </w:r>
        <w:r w:rsidRPr="00876437">
          <w:rPr>
            <w:lang w:val="en-GB"/>
            <w:rPrChange w:id="19490" w:author="Kevin Gu" w:date="2020-05-18T10:36:00Z">
              <w:rPr>
                <w:lang w:val="en-US"/>
              </w:rPr>
            </w:rPrChange>
          </w:rPr>
          <w:t>QQ</w:t>
        </w:r>
        <w:proofErr w:type="spellStart"/>
        <w:r w:rsidRPr="00876437">
          <w:rPr>
            <w:rFonts w:hint="eastAsia"/>
            <w:lang w:val="en-GB"/>
            <w:rPrChange w:id="19491" w:author="Kevin Gu" w:date="2020-05-18T10:36:00Z">
              <w:rPr>
                <w:rFonts w:hint="eastAsia"/>
                <w:lang w:val="en-US"/>
              </w:rPr>
            </w:rPrChange>
          </w:rPr>
          <w:t>等通讯软件，统一安装</w:t>
        </w:r>
        <w:r w:rsidRPr="00876437">
          <w:rPr>
            <w:lang w:val="en-GB"/>
            <w:rPrChange w:id="19492" w:author="Kevin Gu" w:date="2020-05-18T10:36:00Z">
              <w:rPr>
                <w:lang w:val="en-US"/>
              </w:rPr>
            </w:rPrChange>
          </w:rPr>
          <w:t>autocad</w:t>
        </w:r>
        <w:proofErr w:type="spellEnd"/>
        <w:r w:rsidRPr="00876437">
          <w:rPr>
            <w:rFonts w:hint="eastAsia"/>
            <w:lang w:val="en-GB"/>
            <w:rPrChange w:id="19493" w:author="Kevin Gu" w:date="2020-05-18T10:36:00Z">
              <w:rPr>
                <w:rFonts w:hint="eastAsia"/>
                <w:lang w:val="en-US"/>
              </w:rPr>
            </w:rPrChange>
          </w:rPr>
          <w:t>，</w:t>
        </w:r>
        <w:r w:rsidRPr="00876437">
          <w:rPr>
            <w:lang w:val="en-GB"/>
            <w:rPrChange w:id="19494" w:author="Kevin Gu" w:date="2020-05-18T10:36:00Z">
              <w:rPr>
                <w:lang w:val="en-US"/>
              </w:rPr>
            </w:rPrChange>
          </w:rPr>
          <w:t>office365</w:t>
        </w:r>
        <w:r w:rsidRPr="00876437">
          <w:rPr>
            <w:rFonts w:hint="eastAsia"/>
            <w:lang w:val="en-GB"/>
            <w:rPrChange w:id="19495" w:author="Kevin Gu" w:date="2020-05-18T10:36:00Z">
              <w:rPr>
                <w:rFonts w:hint="eastAsia"/>
                <w:lang w:val="en-US"/>
              </w:rPr>
            </w:rPrChange>
          </w:rPr>
          <w:t>，</w:t>
        </w:r>
        <w:proofErr w:type="spellStart"/>
        <w:r w:rsidRPr="00876437">
          <w:rPr>
            <w:lang w:val="en-GB"/>
            <w:rPrChange w:id="19496" w:author="Kevin Gu" w:date="2020-05-18T10:36:00Z">
              <w:rPr>
                <w:lang w:val="en-US"/>
              </w:rPr>
            </w:rPrChange>
          </w:rPr>
          <w:t>foxmail</w:t>
        </w:r>
        <w:r w:rsidRPr="00876437">
          <w:rPr>
            <w:rFonts w:hint="eastAsia"/>
            <w:lang w:val="en-GB"/>
            <w:rPrChange w:id="19497" w:author="Kevin Gu" w:date="2020-05-18T10:36:00Z">
              <w:rPr>
                <w:rFonts w:hint="eastAsia"/>
                <w:lang w:val="en-US"/>
              </w:rPr>
            </w:rPrChange>
          </w:rPr>
          <w:t>等办公软件。根据个别设备连接电脑需求由</w:t>
        </w:r>
        <w:proofErr w:type="spellEnd"/>
        <w:r w:rsidRPr="00876437">
          <w:rPr>
            <w:lang w:val="en-GB"/>
            <w:rPrChange w:id="19498" w:author="Kevin Gu" w:date="2020-05-18T10:36:00Z">
              <w:rPr>
                <w:lang w:val="en-US"/>
              </w:rPr>
            </w:rPrChange>
          </w:rPr>
          <w:t>it</w:t>
        </w:r>
        <w:proofErr w:type="spellStart"/>
        <w:r w:rsidRPr="00876437">
          <w:rPr>
            <w:rFonts w:hint="eastAsia"/>
            <w:lang w:val="en-GB"/>
            <w:rPrChange w:id="19499" w:author="Kevin Gu" w:date="2020-05-18T10:36:00Z">
              <w:rPr>
                <w:rFonts w:hint="eastAsia"/>
                <w:lang w:val="en-US"/>
              </w:rPr>
            </w:rPrChange>
          </w:rPr>
          <w:t>部门实施安装个性化生产软件</w:t>
        </w:r>
        <w:proofErr w:type="spellEnd"/>
        <w:r w:rsidRPr="00876437">
          <w:rPr>
            <w:rFonts w:hint="eastAsia"/>
            <w:lang w:val="en-GB"/>
            <w:rPrChange w:id="19500" w:author="Kevin Gu" w:date="2020-05-18T10:36:00Z">
              <w:rPr>
                <w:rFonts w:hint="eastAsia"/>
                <w:lang w:val="en-US"/>
              </w:rPr>
            </w:rPrChange>
          </w:rPr>
          <w:t>。</w:t>
        </w:r>
      </w:ins>
      <w:commentRangeEnd w:id="19484"/>
      <w:r w:rsidR="00997D17">
        <w:rPr>
          <w:rStyle w:val="CommentReference"/>
        </w:rPr>
        <w:commentReference w:id="19484"/>
      </w:r>
      <w:commentRangeEnd w:id="19485"/>
      <w:r w:rsidR="0064172B">
        <w:rPr>
          <w:rStyle w:val="CommentReference"/>
        </w:rPr>
        <w:commentReference w:id="19485"/>
      </w:r>
      <w:commentRangeEnd w:id="19486"/>
      <w:r w:rsidR="00E67FEF">
        <w:rPr>
          <w:rStyle w:val="CommentReference"/>
        </w:rPr>
        <w:commentReference w:id="19486"/>
      </w:r>
    </w:p>
    <w:p w14:paraId="23693C3B" w14:textId="1A60AD3B" w:rsidR="006160F5" w:rsidRPr="00876437" w:rsidDel="001161AC" w:rsidRDefault="006160F5" w:rsidP="006160F5">
      <w:pPr>
        <w:pStyle w:val="Heading4"/>
        <w:rPr>
          <w:ins w:id="19501" w:author="Julio Li" w:date="2020-05-15T14:08:00Z"/>
          <w:del w:id="19502" w:author="Kevin Gu" w:date="2020-05-18T13:15:00Z"/>
          <w:lang w:val="en-GB"/>
          <w:rPrChange w:id="19503" w:author="Kevin Gu" w:date="2020-05-18T10:36:00Z">
            <w:rPr>
              <w:ins w:id="19504" w:author="Julio Li" w:date="2020-05-15T14:08:00Z"/>
              <w:del w:id="19505" w:author="Kevin Gu" w:date="2020-05-18T13:15:00Z"/>
            </w:rPr>
          </w:rPrChange>
        </w:rPr>
      </w:pPr>
      <w:ins w:id="19506" w:author="Julio Li" w:date="2020-05-15T14:08:00Z">
        <w:del w:id="19507" w:author="Kevin Gu" w:date="2020-05-18T13:15:00Z">
          <w:r w:rsidRPr="00876437" w:rsidDel="001161AC">
            <w:rPr>
              <w:b w:val="0"/>
              <w:lang w:val="en-GB"/>
              <w:rPrChange w:id="19508" w:author="Kevin Gu" w:date="2020-05-18T10:36:00Z">
                <w:rPr>
                  <w:b w:val="0"/>
                </w:rPr>
              </w:rPrChange>
            </w:rPr>
            <w:delText>Office computer</w:delText>
          </w:r>
          <w:r w:rsidRPr="00876437" w:rsidDel="001161AC">
            <w:rPr>
              <w:rFonts w:hint="eastAsia"/>
              <w:b w:val="0"/>
              <w:lang w:val="en-GB"/>
              <w:rPrChange w:id="19509" w:author="Kevin Gu" w:date="2020-05-18T10:36:00Z">
                <w:rPr>
                  <w:rFonts w:hint="eastAsia"/>
                  <w:b w:val="0"/>
                </w:rPr>
              </w:rPrChange>
            </w:rPr>
            <w:delText>办公区电脑</w:delText>
          </w:r>
        </w:del>
      </w:ins>
    </w:p>
    <w:p w14:paraId="14F90F2F" w14:textId="6EFE222C" w:rsidR="006160F5" w:rsidRPr="00876437" w:rsidDel="001161AC" w:rsidRDefault="006160F5" w:rsidP="006160F5">
      <w:pPr>
        <w:rPr>
          <w:ins w:id="19510" w:author="Julio Li" w:date="2020-05-15T14:08:00Z"/>
          <w:del w:id="19511" w:author="Kevin Gu" w:date="2020-05-18T13:15:00Z"/>
          <w:lang w:val="en-GB"/>
          <w:rPrChange w:id="19512" w:author="Kevin Gu" w:date="2020-05-18T10:36:00Z">
            <w:rPr>
              <w:ins w:id="19513" w:author="Julio Li" w:date="2020-05-15T14:08:00Z"/>
              <w:del w:id="19514" w:author="Kevin Gu" w:date="2020-05-18T13:15:00Z"/>
              <w:lang w:val="en-US"/>
            </w:rPr>
          </w:rPrChange>
        </w:rPr>
      </w:pPr>
      <w:ins w:id="19515" w:author="Julio Li" w:date="2020-05-15T14:08:00Z">
        <w:del w:id="19516" w:author="Kevin Gu" w:date="2020-05-18T13:15:00Z">
          <w:r w:rsidRPr="00876437" w:rsidDel="001161AC">
            <w:rPr>
              <w:lang w:val="en-GB"/>
              <w:rPrChange w:id="19517" w:author="Kevin Gu" w:date="2020-05-18T10:36:00Z">
                <w:rPr>
                  <w:lang w:val="en-US"/>
                </w:rPr>
              </w:rPrChange>
            </w:rPr>
            <w:delText>Office area computers are installed with wechat, QQ, office 365, Foxmail and other office communication software, and AutoCAD and other drawing software as required. Besides the financial computer, the office computer uses the win10 operating system.</w:delText>
          </w:r>
        </w:del>
      </w:ins>
    </w:p>
    <w:p w14:paraId="2C0CA29F" w14:textId="653A3D5B" w:rsidR="006160F5" w:rsidRPr="00876437" w:rsidDel="001161AC" w:rsidRDefault="006160F5" w:rsidP="006160F5">
      <w:pPr>
        <w:rPr>
          <w:ins w:id="19518" w:author="Julio Li" w:date="2020-05-15T14:09:00Z"/>
          <w:del w:id="19519" w:author="Kevin Gu" w:date="2020-05-18T13:15:00Z"/>
          <w:lang w:val="en-GB"/>
          <w:rPrChange w:id="19520" w:author="Kevin Gu" w:date="2020-05-18T10:36:00Z">
            <w:rPr>
              <w:ins w:id="19521" w:author="Julio Li" w:date="2020-05-15T14:09:00Z"/>
              <w:del w:id="19522" w:author="Kevin Gu" w:date="2020-05-18T13:15:00Z"/>
              <w:lang w:val="en-US"/>
            </w:rPr>
          </w:rPrChange>
        </w:rPr>
      </w:pPr>
      <w:ins w:id="19523" w:author="Julio Li" w:date="2020-05-15T14:08:00Z">
        <w:del w:id="19524" w:author="Kevin Gu" w:date="2020-05-18T13:15:00Z">
          <w:r w:rsidRPr="00876437" w:rsidDel="001161AC">
            <w:rPr>
              <w:rFonts w:hint="eastAsia"/>
              <w:lang w:val="en-GB"/>
              <w:rPrChange w:id="19525" w:author="Kevin Gu" w:date="2020-05-18T10:36:00Z">
                <w:rPr>
                  <w:rFonts w:hint="eastAsia"/>
                  <w:lang w:val="en-US"/>
                </w:rPr>
              </w:rPrChange>
            </w:rPr>
            <w:delText>办公区电脑统一安装微信，</w:delText>
          </w:r>
          <w:r w:rsidRPr="00876437" w:rsidDel="001161AC">
            <w:rPr>
              <w:lang w:val="en-GB"/>
              <w:rPrChange w:id="19526" w:author="Kevin Gu" w:date="2020-05-18T10:36:00Z">
                <w:rPr>
                  <w:lang w:val="en-US"/>
                </w:rPr>
              </w:rPrChange>
            </w:rPr>
            <w:delText>QQ</w:delText>
          </w:r>
          <w:r w:rsidRPr="00876437" w:rsidDel="001161AC">
            <w:rPr>
              <w:rFonts w:hint="eastAsia"/>
              <w:lang w:val="en-GB"/>
              <w:rPrChange w:id="19527" w:author="Kevin Gu" w:date="2020-05-18T10:36:00Z">
                <w:rPr>
                  <w:rFonts w:hint="eastAsia"/>
                  <w:lang w:val="en-US"/>
                </w:rPr>
              </w:rPrChange>
            </w:rPr>
            <w:delText>，</w:delText>
          </w:r>
          <w:r w:rsidRPr="00876437" w:rsidDel="001161AC">
            <w:rPr>
              <w:lang w:val="en-GB"/>
              <w:rPrChange w:id="19528" w:author="Kevin Gu" w:date="2020-05-18T10:36:00Z">
                <w:rPr>
                  <w:lang w:val="en-US"/>
                </w:rPr>
              </w:rPrChange>
            </w:rPr>
            <w:delText>office 365</w:delText>
          </w:r>
          <w:r w:rsidRPr="00876437" w:rsidDel="001161AC">
            <w:rPr>
              <w:rFonts w:hint="eastAsia"/>
              <w:lang w:val="en-GB"/>
              <w:rPrChange w:id="19529" w:author="Kevin Gu" w:date="2020-05-18T10:36:00Z">
                <w:rPr>
                  <w:rFonts w:hint="eastAsia"/>
                  <w:lang w:val="en-US"/>
                </w:rPr>
              </w:rPrChange>
            </w:rPr>
            <w:delText>，</w:delText>
          </w:r>
          <w:r w:rsidRPr="00876437" w:rsidDel="001161AC">
            <w:rPr>
              <w:lang w:val="en-GB"/>
              <w:rPrChange w:id="19530" w:author="Kevin Gu" w:date="2020-05-18T10:36:00Z">
                <w:rPr>
                  <w:lang w:val="en-US"/>
                </w:rPr>
              </w:rPrChange>
            </w:rPr>
            <w:delText>foxmail</w:delText>
          </w:r>
          <w:r w:rsidRPr="00876437" w:rsidDel="001161AC">
            <w:rPr>
              <w:rFonts w:hint="eastAsia"/>
              <w:lang w:val="en-GB"/>
              <w:rPrChange w:id="19531" w:author="Kevin Gu" w:date="2020-05-18T10:36:00Z">
                <w:rPr>
                  <w:rFonts w:hint="eastAsia"/>
                  <w:lang w:val="en-US"/>
                </w:rPr>
              </w:rPrChange>
            </w:rPr>
            <w:delText>等办公通讯软件，根据需求安装</w:delText>
          </w:r>
          <w:r w:rsidRPr="00876437" w:rsidDel="001161AC">
            <w:rPr>
              <w:lang w:val="en-GB"/>
              <w:rPrChange w:id="19532" w:author="Kevin Gu" w:date="2020-05-18T10:36:00Z">
                <w:rPr>
                  <w:lang w:val="en-US"/>
                </w:rPr>
              </w:rPrChange>
            </w:rPr>
            <w:delText xml:space="preserve">autocad </w:delText>
          </w:r>
          <w:r w:rsidRPr="00876437" w:rsidDel="001161AC">
            <w:rPr>
              <w:rFonts w:hint="eastAsia"/>
              <w:lang w:val="en-GB"/>
              <w:rPrChange w:id="19533" w:author="Kevin Gu" w:date="2020-05-18T10:36:00Z">
                <w:rPr>
                  <w:rFonts w:hint="eastAsia"/>
                  <w:lang w:val="en-US"/>
                </w:rPr>
              </w:rPrChange>
            </w:rPr>
            <w:delText>等作图软件。办公室电脑除了财务电脑之外统一使用</w:delText>
          </w:r>
          <w:r w:rsidRPr="00876437" w:rsidDel="001161AC">
            <w:rPr>
              <w:lang w:val="en-GB"/>
              <w:rPrChange w:id="19534" w:author="Kevin Gu" w:date="2020-05-18T10:36:00Z">
                <w:rPr>
                  <w:lang w:val="en-US"/>
                </w:rPr>
              </w:rPrChange>
            </w:rPr>
            <w:delText xml:space="preserve">win10 </w:delText>
          </w:r>
          <w:r w:rsidRPr="00876437" w:rsidDel="001161AC">
            <w:rPr>
              <w:rFonts w:hint="eastAsia"/>
              <w:lang w:val="en-GB"/>
              <w:rPrChange w:id="19535" w:author="Kevin Gu" w:date="2020-05-18T10:36:00Z">
                <w:rPr>
                  <w:rFonts w:hint="eastAsia"/>
                  <w:lang w:val="en-US"/>
                </w:rPr>
              </w:rPrChange>
            </w:rPr>
            <w:delText>操作系统。</w:delText>
          </w:r>
        </w:del>
      </w:ins>
    </w:p>
    <w:p w14:paraId="5ECC6BB8" w14:textId="32F36E63" w:rsidR="006160F5" w:rsidRPr="00876437" w:rsidRDefault="006160F5" w:rsidP="006160F5">
      <w:pPr>
        <w:pStyle w:val="Heading4"/>
        <w:rPr>
          <w:ins w:id="19536" w:author="Julio Li" w:date="2020-05-15T14:09:00Z"/>
          <w:lang w:val="en-GB"/>
          <w:rPrChange w:id="19537" w:author="Kevin Gu" w:date="2020-05-18T10:36:00Z">
            <w:rPr>
              <w:ins w:id="19538" w:author="Julio Li" w:date="2020-05-15T14:09:00Z"/>
            </w:rPr>
          </w:rPrChange>
        </w:rPr>
      </w:pPr>
      <w:ins w:id="19539" w:author="Julio Li" w:date="2020-05-15T14:09:00Z">
        <w:r w:rsidRPr="00876437">
          <w:rPr>
            <w:lang w:val="en-GB"/>
            <w:rPrChange w:id="19540" w:author="Kevin Gu" w:date="2020-05-18T10:36:00Z">
              <w:rPr/>
            </w:rPrChange>
          </w:rPr>
          <w:t xml:space="preserve">Patrol inspection </w:t>
        </w:r>
        <w:commentRangeStart w:id="19541"/>
        <w:commentRangeStart w:id="19542"/>
        <w:commentRangeStart w:id="19543"/>
        <w:proofErr w:type="spellStart"/>
        <w:r w:rsidRPr="00876437">
          <w:rPr>
            <w:rFonts w:hint="eastAsia"/>
            <w:lang w:val="en-GB"/>
            <w:rPrChange w:id="19544" w:author="Kevin Gu" w:date="2020-05-18T10:36:00Z">
              <w:rPr>
                <w:rFonts w:hint="eastAsia"/>
              </w:rPr>
            </w:rPrChange>
          </w:rPr>
          <w:t>巡检核查</w:t>
        </w:r>
      </w:ins>
      <w:commentRangeEnd w:id="19541"/>
      <w:proofErr w:type="spellEnd"/>
      <w:r w:rsidR="00997D17">
        <w:rPr>
          <w:rStyle w:val="CommentReference"/>
          <w:rFonts w:asciiTheme="minorHAnsi" w:hAnsiTheme="minorHAnsi" w:cstheme="minorBidi"/>
          <w:b w:val="0"/>
          <w:color w:val="auto"/>
          <w:lang w:val="es-ES"/>
        </w:rPr>
        <w:commentReference w:id="19541"/>
      </w:r>
      <w:commentRangeEnd w:id="19542"/>
      <w:r w:rsidR="0064172B">
        <w:rPr>
          <w:rStyle w:val="CommentReference"/>
          <w:rFonts w:asciiTheme="minorHAnsi" w:hAnsiTheme="minorHAnsi" w:cstheme="minorBidi"/>
          <w:b w:val="0"/>
          <w:color w:val="auto"/>
          <w:lang w:val="es-ES"/>
        </w:rPr>
        <w:commentReference w:id="19542"/>
      </w:r>
      <w:commentRangeEnd w:id="19543"/>
      <w:r w:rsidR="00B267F5">
        <w:rPr>
          <w:rStyle w:val="CommentReference"/>
          <w:rFonts w:asciiTheme="minorHAnsi" w:hAnsiTheme="minorHAnsi" w:cstheme="minorBidi"/>
          <w:b w:val="0"/>
          <w:color w:val="auto"/>
          <w:lang w:val="es-ES"/>
        </w:rPr>
        <w:commentReference w:id="19543"/>
      </w:r>
    </w:p>
    <w:p w14:paraId="055EBDB4" w14:textId="314D04BB" w:rsidR="006160F5" w:rsidRPr="00876437" w:rsidRDefault="006160F5" w:rsidP="006160F5">
      <w:pPr>
        <w:rPr>
          <w:ins w:id="19545" w:author="Julio Li" w:date="2020-05-15T14:09:00Z"/>
          <w:lang w:val="en-GB"/>
          <w:rPrChange w:id="19546" w:author="Kevin Gu" w:date="2020-05-18T10:36:00Z">
            <w:rPr>
              <w:ins w:id="19547" w:author="Julio Li" w:date="2020-05-15T14:09:00Z"/>
              <w:lang w:val="en-US"/>
            </w:rPr>
          </w:rPrChange>
        </w:rPr>
      </w:pPr>
      <w:ins w:id="19548" w:author="Julio Li" w:date="2020-05-15T14:09:00Z">
        <w:r w:rsidRPr="00876437">
          <w:rPr>
            <w:lang w:val="en-GB"/>
            <w:rPrChange w:id="19549" w:author="Kevin Gu" w:date="2020-05-18T10:36:00Z">
              <w:rPr>
                <w:lang w:val="en-US"/>
              </w:rPr>
            </w:rPrChange>
          </w:rPr>
          <w:t>The</w:t>
        </w:r>
      </w:ins>
      <w:ins w:id="19550" w:author="Julio Li [2]" w:date="2020-09-08T12:35:00Z">
        <w:r w:rsidR="00EF0953">
          <w:rPr>
            <w:lang w:val="en-US"/>
          </w:rPr>
          <w:t xml:space="preserve"> </w:t>
        </w:r>
      </w:ins>
      <w:ins w:id="19551" w:author="Julio Li [2]" w:date="2020-09-08T12:38:00Z">
        <w:r w:rsidR="00C94E8C">
          <w:rPr>
            <w:lang w:val="en-US"/>
          </w:rPr>
          <w:t xml:space="preserve">IT engineer </w:t>
        </w:r>
      </w:ins>
      <w:ins w:id="19552" w:author="Julio Li" w:date="2020-05-15T14:09:00Z">
        <w:del w:id="19553" w:author="Julio Li [2]" w:date="2020-09-08T12:35:00Z">
          <w:r w:rsidRPr="00876437" w:rsidDel="00EF0953">
            <w:rPr>
              <w:lang w:val="en-GB"/>
              <w:rPrChange w:id="19554" w:author="Kevin Gu" w:date="2020-05-18T10:36:00Z">
                <w:rPr>
                  <w:lang w:val="en-US"/>
                </w:rPr>
              </w:rPrChange>
            </w:rPr>
            <w:delText xml:space="preserve"> IT department</w:delText>
          </w:r>
        </w:del>
        <w:del w:id="19555" w:author="Julio Li [2]" w:date="2020-09-08T12:38:00Z">
          <w:r w:rsidRPr="00876437" w:rsidDel="00C94E8C">
            <w:rPr>
              <w:lang w:val="en-GB"/>
              <w:rPrChange w:id="19556" w:author="Kevin Gu" w:date="2020-05-18T10:36:00Z">
                <w:rPr>
                  <w:lang w:val="en-US"/>
                </w:rPr>
              </w:rPrChange>
            </w:rPr>
            <w:delText xml:space="preserve"> </w:delText>
          </w:r>
        </w:del>
        <w:r w:rsidRPr="00876437">
          <w:rPr>
            <w:lang w:val="en-GB"/>
            <w:rPrChange w:id="19557" w:author="Kevin Gu" w:date="2020-05-18T10:36:00Z">
              <w:rPr>
                <w:lang w:val="en-US"/>
              </w:rPr>
            </w:rPrChange>
          </w:rPr>
          <w:t>needs to check the system and software installation</w:t>
        </w:r>
      </w:ins>
      <w:ins w:id="19558" w:author="Julio Li [2]" w:date="2020-09-08T12:37:00Z">
        <w:r w:rsidR="003421A0">
          <w:rPr>
            <w:lang w:val="en-US"/>
          </w:rPr>
          <w:t xml:space="preserve"> and u</w:t>
        </w:r>
      </w:ins>
      <w:ins w:id="19559" w:author="Julio Li [2]" w:date="2020-09-08T12:38:00Z">
        <w:r w:rsidR="003421A0">
          <w:rPr>
            <w:lang w:val="en-US"/>
          </w:rPr>
          <w:t>ninstallation of anti-virus software</w:t>
        </w:r>
      </w:ins>
      <w:ins w:id="19560" w:author="Julio Li" w:date="2020-05-15T14:09:00Z">
        <w:r w:rsidRPr="00876437">
          <w:rPr>
            <w:lang w:val="en-GB"/>
            <w:rPrChange w:id="19561" w:author="Kevin Gu" w:date="2020-05-18T10:36:00Z">
              <w:rPr>
                <w:lang w:val="en-US"/>
              </w:rPr>
            </w:rPrChange>
          </w:rPr>
          <w:t xml:space="preserve"> of all the computers of the company every </w:t>
        </w:r>
      </w:ins>
      <w:ins w:id="19562" w:author="Julio Li [2]" w:date="2020-09-08T12:36:00Z">
        <w:r w:rsidR="00EF0953">
          <w:rPr>
            <w:lang w:val="en-GB"/>
          </w:rPr>
          <w:t>month</w:t>
        </w:r>
      </w:ins>
      <w:ins w:id="19563" w:author="Julio Li" w:date="2020-05-15T14:09:00Z">
        <w:del w:id="19564" w:author="Julio Li [2]" w:date="2020-09-08T12:36:00Z">
          <w:r w:rsidRPr="00876437" w:rsidDel="00EF0953">
            <w:rPr>
              <w:lang w:val="en-GB"/>
              <w:rPrChange w:id="19565" w:author="Kevin Gu" w:date="2020-05-18T10:36:00Z">
                <w:rPr>
                  <w:lang w:val="en-US"/>
                </w:rPr>
              </w:rPrChange>
            </w:rPr>
            <w:delText>quarter</w:delText>
          </w:r>
        </w:del>
        <w:r w:rsidRPr="00876437">
          <w:rPr>
            <w:lang w:val="en-GB"/>
            <w:rPrChange w:id="19566" w:author="Kevin Gu" w:date="2020-05-18T10:36:00Z">
              <w:rPr>
                <w:lang w:val="en-US"/>
              </w:rPr>
            </w:rPrChange>
          </w:rPr>
          <w:t>. When it finds that the computers installed with software inconsistent with the regulations are confirmed with the relevant departments, it will talk about software deletion to standardize the system.</w:t>
        </w:r>
      </w:ins>
    </w:p>
    <w:p w14:paraId="3FDEAB6C" w14:textId="50C6B121" w:rsidR="006160F5" w:rsidRPr="00876437" w:rsidDel="00B267F5" w:rsidRDefault="00C94E8C">
      <w:pPr>
        <w:rPr>
          <w:del w:id="19567" w:author="Julio Li [2]" w:date="2020-09-08T12:39:00Z"/>
          <w:lang w:val="en-GB"/>
          <w:rPrChange w:id="19568" w:author="Kevin Gu" w:date="2020-05-18T10:36:00Z">
            <w:rPr>
              <w:del w:id="19569" w:author="Julio Li [2]" w:date="2020-09-08T12:39:00Z"/>
            </w:rPr>
          </w:rPrChange>
        </w:rPr>
        <w:pPrChange w:id="19570" w:author="Julio Li" w:date="2020-05-15T14:09:00Z">
          <w:pPr>
            <w:pStyle w:val="Title3"/>
          </w:pPr>
        </w:pPrChange>
      </w:pPr>
      <w:ins w:id="19571" w:author="Julio Li [2]" w:date="2020-09-08T12:38:00Z">
        <w:r>
          <w:rPr>
            <w:rFonts w:hint="eastAsia"/>
            <w:lang w:val="en-GB" w:eastAsia="zh-CN"/>
          </w:rPr>
          <w:lastRenderedPageBreak/>
          <w:t>IT</w:t>
        </w:r>
        <w:r>
          <w:rPr>
            <w:rFonts w:hint="eastAsia"/>
            <w:lang w:val="en-GB" w:eastAsia="zh-CN"/>
          </w:rPr>
          <w:t>工程师</w:t>
        </w:r>
      </w:ins>
      <w:ins w:id="19572" w:author="Julio Li [2]" w:date="2020-09-08T12:36:00Z">
        <w:r w:rsidR="00EF0953">
          <w:rPr>
            <w:rFonts w:hint="eastAsia"/>
            <w:lang w:val="en-GB" w:eastAsia="zh-CN"/>
          </w:rPr>
          <w:t>每个月</w:t>
        </w:r>
      </w:ins>
      <w:ins w:id="19573" w:author="Julio Li" w:date="2020-05-15T14:09:00Z">
        <w:del w:id="19574" w:author="Julio Li [2]" w:date="2020-09-08T12:36:00Z">
          <w:r w:rsidR="006160F5" w:rsidRPr="00876437" w:rsidDel="00EF0953">
            <w:rPr>
              <w:lang w:val="en-GB"/>
              <w:rPrChange w:id="19575" w:author="Kevin Gu" w:date="2020-05-18T10:36:00Z">
                <w:rPr>
                  <w:b w:val="0"/>
                  <w:bCs w:val="0"/>
                </w:rPr>
              </w:rPrChange>
            </w:rPr>
            <w:delText>IT</w:delText>
          </w:r>
          <w:r w:rsidR="006160F5" w:rsidRPr="00876437" w:rsidDel="00EF0953">
            <w:rPr>
              <w:rFonts w:hint="eastAsia"/>
              <w:lang w:val="en-GB"/>
              <w:rPrChange w:id="19576" w:author="Kevin Gu" w:date="2020-05-18T10:36:00Z">
                <w:rPr>
                  <w:rFonts w:hint="eastAsia"/>
                  <w:b w:val="0"/>
                  <w:bCs w:val="0"/>
                </w:rPr>
              </w:rPrChange>
            </w:rPr>
            <w:delText>部门每季度</w:delText>
          </w:r>
        </w:del>
        <w:r w:rsidR="006160F5" w:rsidRPr="00876437">
          <w:rPr>
            <w:rFonts w:hint="eastAsia"/>
            <w:lang w:val="en-GB"/>
            <w:rPrChange w:id="19577" w:author="Kevin Gu" w:date="2020-05-18T10:36:00Z">
              <w:rPr>
                <w:rFonts w:hint="eastAsia"/>
                <w:b w:val="0"/>
                <w:bCs w:val="0"/>
              </w:rPr>
            </w:rPrChange>
          </w:rPr>
          <w:t>需要对公司所有的电脑的系统和软件安装进行一次核查，发现安装了与规定不符的软件的电脑后与相关部门确认后，再讲软件删除，使系统标准化。</w:t>
        </w:r>
      </w:ins>
    </w:p>
    <w:p w14:paraId="1B6ED0A3" w14:textId="463A85C8" w:rsidR="00C76903" w:rsidRPr="00876437" w:rsidDel="006160F5" w:rsidRDefault="00C76903" w:rsidP="00C76903">
      <w:pPr>
        <w:rPr>
          <w:del w:id="19578" w:author="Julio Li" w:date="2020-05-15T14:07:00Z"/>
          <w:lang w:val="en-GB"/>
          <w:rPrChange w:id="19579" w:author="Kevin Gu" w:date="2020-05-18T10:36:00Z">
            <w:rPr>
              <w:del w:id="19580" w:author="Julio Li" w:date="2020-05-15T14:07:00Z"/>
              <w:lang w:val="en-US"/>
            </w:rPr>
          </w:rPrChange>
        </w:rPr>
      </w:pPr>
      <w:commentRangeStart w:id="19581"/>
      <w:del w:id="19582" w:author="Julio Li" w:date="2020-05-15T14:07:00Z">
        <w:r w:rsidRPr="00876437" w:rsidDel="006160F5">
          <w:rPr>
            <w:lang w:val="en-GB"/>
            <w:rPrChange w:id="19583" w:author="Kevin Gu" w:date="2020-05-18T10:36:00Z">
              <w:rPr>
                <w:lang w:val="en-US"/>
              </w:rPr>
            </w:rPrChange>
          </w:rPr>
          <w:delText>It is not allowed to run any private software or perform modifications on any production equipment without getting full authorization from the IT manager.</w:delText>
        </w:r>
      </w:del>
    </w:p>
    <w:p w14:paraId="0546C7FF" w14:textId="4114F47E" w:rsidR="00C97F13" w:rsidRPr="00876437" w:rsidDel="006160F5" w:rsidRDefault="00C97F13" w:rsidP="00C76903">
      <w:pPr>
        <w:rPr>
          <w:del w:id="19584" w:author="Julio Li" w:date="2020-05-15T14:07:00Z"/>
          <w:lang w:val="en-GB" w:eastAsia="zh-CN"/>
          <w:rPrChange w:id="19585" w:author="Kevin Gu" w:date="2020-05-18T10:36:00Z">
            <w:rPr>
              <w:del w:id="19586" w:author="Julio Li" w:date="2020-05-15T14:07:00Z"/>
              <w:lang w:val="en-US" w:eastAsia="zh-CN"/>
            </w:rPr>
          </w:rPrChange>
        </w:rPr>
      </w:pPr>
      <w:del w:id="19587" w:author="Julio Li" w:date="2020-05-15T14:07:00Z">
        <w:r w:rsidRPr="00876437" w:rsidDel="006160F5">
          <w:rPr>
            <w:rFonts w:hint="eastAsia"/>
            <w:lang w:val="en-GB" w:eastAsia="zh-CN"/>
            <w:rPrChange w:id="19588" w:author="Kevin Gu" w:date="2020-05-18T10:36:00Z">
              <w:rPr>
                <w:rFonts w:hint="eastAsia"/>
                <w:lang w:val="en-US" w:eastAsia="zh-CN"/>
              </w:rPr>
            </w:rPrChange>
          </w:rPr>
          <w:delText>未经</w:delText>
        </w:r>
        <w:r w:rsidRPr="00876437" w:rsidDel="006160F5">
          <w:rPr>
            <w:lang w:val="en-GB" w:eastAsia="zh-CN"/>
            <w:rPrChange w:id="19589" w:author="Kevin Gu" w:date="2020-05-18T10:36:00Z">
              <w:rPr>
                <w:lang w:val="en-US" w:eastAsia="zh-CN"/>
              </w:rPr>
            </w:rPrChange>
          </w:rPr>
          <w:delText>IT</w:delText>
        </w:r>
        <w:r w:rsidRPr="00876437" w:rsidDel="006160F5">
          <w:rPr>
            <w:rFonts w:hint="eastAsia"/>
            <w:lang w:val="en-GB" w:eastAsia="zh-CN"/>
            <w:rPrChange w:id="19590" w:author="Kevin Gu" w:date="2020-05-18T10:36:00Z">
              <w:rPr>
                <w:rFonts w:hint="eastAsia"/>
                <w:lang w:val="en-US" w:eastAsia="zh-CN"/>
              </w:rPr>
            </w:rPrChange>
          </w:rPr>
          <w:delText>经理充分授权，不得运行任何私人软件或对任何生产设备进行修改。</w:delText>
        </w:r>
      </w:del>
    </w:p>
    <w:p w14:paraId="07733FC2" w14:textId="0A04BB64" w:rsidR="00C76903" w:rsidRPr="00876437" w:rsidDel="006160F5" w:rsidRDefault="00C76903" w:rsidP="00C76903">
      <w:pPr>
        <w:rPr>
          <w:del w:id="19591" w:author="Julio Li" w:date="2020-05-15T14:07:00Z"/>
          <w:lang w:val="en-GB"/>
          <w:rPrChange w:id="19592" w:author="Kevin Gu" w:date="2020-05-18T10:36:00Z">
            <w:rPr>
              <w:del w:id="19593" w:author="Julio Li" w:date="2020-05-15T14:07:00Z"/>
              <w:lang w:val="en-US"/>
            </w:rPr>
          </w:rPrChange>
        </w:rPr>
      </w:pPr>
      <w:del w:id="19594" w:author="Julio Li" w:date="2020-05-15T14:07:00Z">
        <w:r w:rsidRPr="00876437" w:rsidDel="006160F5">
          <w:rPr>
            <w:lang w:val="en-GB"/>
            <w:rPrChange w:id="19595" w:author="Kevin Gu" w:date="2020-05-18T10:36:00Z">
              <w:rPr>
                <w:lang w:val="en-US"/>
              </w:rPr>
            </w:rPrChange>
          </w:rPr>
          <w:delText>Where specific software is provided by the 3rd party, a certificate of the software must be provided by 3rd party as part of the acceptance, to ensure that the software is suitable for using and has been assessed for logical security.</w:delText>
        </w:r>
      </w:del>
    </w:p>
    <w:p w14:paraId="6B6198D7" w14:textId="70DA77ED" w:rsidR="00C97F13" w:rsidRPr="00876437" w:rsidDel="006160F5" w:rsidRDefault="00C97F13" w:rsidP="00C76903">
      <w:pPr>
        <w:rPr>
          <w:del w:id="19596" w:author="Julio Li" w:date="2020-05-15T14:07:00Z"/>
          <w:lang w:val="en-GB" w:eastAsia="zh-CN"/>
          <w:rPrChange w:id="19597" w:author="Kevin Gu" w:date="2020-05-18T10:36:00Z">
            <w:rPr>
              <w:del w:id="19598" w:author="Julio Li" w:date="2020-05-15T14:07:00Z"/>
              <w:lang w:val="en-US" w:eastAsia="zh-CN"/>
            </w:rPr>
          </w:rPrChange>
        </w:rPr>
      </w:pPr>
      <w:del w:id="19599" w:author="Julio Li" w:date="2020-05-15T14:07:00Z">
        <w:r w:rsidRPr="00876437" w:rsidDel="006160F5">
          <w:rPr>
            <w:rFonts w:hint="eastAsia"/>
            <w:lang w:val="en-GB" w:eastAsia="zh-CN"/>
            <w:rPrChange w:id="19600" w:author="Kevin Gu" w:date="2020-05-18T10:36:00Z">
              <w:rPr>
                <w:rFonts w:hint="eastAsia"/>
                <w:lang w:val="en-US" w:eastAsia="zh-CN"/>
              </w:rPr>
            </w:rPrChange>
          </w:rPr>
          <w:delText>如果公司使用的特定的软件是由第三方提供，则必须在验收过程中提供软件证书，以确保软件能够合适的使用，并经过逻辑安全性评估。</w:delText>
        </w:r>
      </w:del>
    </w:p>
    <w:p w14:paraId="1A31661F" w14:textId="157FDF95" w:rsidR="00C76903" w:rsidRPr="00876437" w:rsidDel="006160F5" w:rsidRDefault="00C76903" w:rsidP="00703E57">
      <w:pPr>
        <w:rPr>
          <w:del w:id="19601" w:author="Julio Li" w:date="2020-05-15T14:07:00Z"/>
          <w:lang w:val="en-GB"/>
          <w:rPrChange w:id="19602" w:author="Kevin Gu" w:date="2020-05-18T10:36:00Z">
            <w:rPr>
              <w:del w:id="19603" w:author="Julio Li" w:date="2020-05-15T14:07:00Z"/>
              <w:lang w:val="en-US"/>
            </w:rPr>
          </w:rPrChange>
        </w:rPr>
      </w:pPr>
      <w:del w:id="19604" w:author="Julio Li" w:date="2020-05-15T14:07:00Z">
        <w:r w:rsidRPr="00876437" w:rsidDel="006160F5">
          <w:rPr>
            <w:lang w:val="en-GB"/>
            <w:rPrChange w:id="19605" w:author="Kevin Gu" w:date="2020-05-18T10:36:00Z">
              <w:rPr>
                <w:lang w:val="en-US"/>
              </w:rPr>
            </w:rPrChange>
          </w:rPr>
          <w:delText>The contract included the confidential items and security agreement signed with the 3rd party which provide the IT related service and software. The CISO will sign on the contract as well.</w:delText>
        </w:r>
      </w:del>
    </w:p>
    <w:p w14:paraId="74276A08" w14:textId="2246B6FC" w:rsidR="00C97F13" w:rsidRPr="00876437" w:rsidDel="006160F5" w:rsidRDefault="00C97F13" w:rsidP="00703E57">
      <w:pPr>
        <w:rPr>
          <w:del w:id="19606" w:author="Julio Li" w:date="2020-05-15T14:07:00Z"/>
          <w:lang w:val="en-GB"/>
          <w:rPrChange w:id="19607" w:author="Kevin Gu" w:date="2020-05-18T10:36:00Z">
            <w:rPr>
              <w:del w:id="19608" w:author="Julio Li" w:date="2020-05-15T14:07:00Z"/>
              <w:lang w:val="en-US"/>
            </w:rPr>
          </w:rPrChange>
        </w:rPr>
      </w:pPr>
      <w:del w:id="19609" w:author="Julio Li" w:date="2020-05-15T14:07:00Z">
        <w:r w:rsidRPr="00876437" w:rsidDel="006160F5">
          <w:rPr>
            <w:rFonts w:hint="eastAsia"/>
            <w:lang w:val="en-GB"/>
            <w:rPrChange w:id="19610" w:author="Kevin Gu" w:date="2020-05-18T10:36:00Z">
              <w:rPr>
                <w:rFonts w:hint="eastAsia"/>
                <w:lang w:val="en-US"/>
              </w:rPr>
            </w:rPrChange>
          </w:rPr>
          <w:delText>向第三方采购软件以及其他</w:delText>
        </w:r>
        <w:r w:rsidRPr="00876437" w:rsidDel="006160F5">
          <w:rPr>
            <w:lang w:val="en-GB"/>
            <w:rPrChange w:id="19611" w:author="Kevin Gu" w:date="2020-05-18T10:36:00Z">
              <w:rPr>
                <w:lang w:val="en-US"/>
              </w:rPr>
            </w:rPrChange>
          </w:rPr>
          <w:delText>IT</w:delText>
        </w:r>
        <w:r w:rsidRPr="00876437" w:rsidDel="006160F5">
          <w:rPr>
            <w:rFonts w:hint="eastAsia"/>
            <w:lang w:val="en-GB"/>
            <w:rPrChange w:id="19612" w:author="Kevin Gu" w:date="2020-05-18T10:36:00Z">
              <w:rPr>
                <w:rFonts w:hint="eastAsia"/>
                <w:lang w:val="en-US"/>
              </w:rPr>
            </w:rPrChange>
          </w:rPr>
          <w:delText>相关服务时，合同中须包含保密协议，并由</w:delText>
        </w:r>
        <w:r w:rsidRPr="00876437" w:rsidDel="006160F5">
          <w:rPr>
            <w:lang w:val="en-GB"/>
            <w:rPrChange w:id="19613" w:author="Kevin Gu" w:date="2020-05-18T10:36:00Z">
              <w:rPr>
                <w:lang w:val="en-US"/>
              </w:rPr>
            </w:rPrChange>
          </w:rPr>
          <w:delText>CISO</w:delText>
        </w:r>
        <w:r w:rsidRPr="00876437" w:rsidDel="006160F5">
          <w:rPr>
            <w:rFonts w:hint="eastAsia"/>
            <w:lang w:val="en-GB"/>
            <w:rPrChange w:id="19614" w:author="Kevin Gu" w:date="2020-05-18T10:36:00Z">
              <w:rPr>
                <w:rFonts w:hint="eastAsia"/>
                <w:lang w:val="en-US"/>
              </w:rPr>
            </w:rPrChange>
          </w:rPr>
          <w:delText>签字确认。</w:delText>
        </w:r>
      </w:del>
    </w:p>
    <w:p w14:paraId="271BACA5" w14:textId="01B996BB" w:rsidR="005C4120" w:rsidRPr="00876437" w:rsidDel="006160F5" w:rsidRDefault="00AF49BD" w:rsidP="00C76903">
      <w:pPr>
        <w:rPr>
          <w:del w:id="19615" w:author="Julio Li" w:date="2020-05-15T14:07:00Z"/>
          <w:lang w:val="en-GB"/>
          <w:rPrChange w:id="19616" w:author="Kevin Gu" w:date="2020-05-18T10:36:00Z">
            <w:rPr>
              <w:del w:id="19617" w:author="Julio Li" w:date="2020-05-15T14:07:00Z"/>
              <w:lang w:val="en-US"/>
            </w:rPr>
          </w:rPrChange>
        </w:rPr>
      </w:pPr>
      <w:del w:id="19618" w:author="Julio Li" w:date="2020-05-15T14:07:00Z">
        <w:r w:rsidRPr="00876437" w:rsidDel="006160F5">
          <w:rPr>
            <w:lang w:val="en-GB"/>
            <w:rPrChange w:id="19619" w:author="Kevin Gu" w:date="2020-05-18T10:36:00Z">
              <w:rPr>
                <w:lang w:val="en-US"/>
              </w:rPr>
            </w:rPrChange>
          </w:rPr>
          <w:delText>T</w:delText>
        </w:r>
        <w:r w:rsidR="005C4120" w:rsidRPr="00876437" w:rsidDel="006160F5">
          <w:rPr>
            <w:lang w:val="en-GB"/>
            <w:rPrChange w:id="19620" w:author="Kevin Gu" w:date="2020-05-18T10:36:00Z">
              <w:rPr>
                <w:lang w:val="en-US"/>
              </w:rPr>
            </w:rPrChange>
          </w:rPr>
          <w:delText xml:space="preserve">here </w:delText>
        </w:r>
        <w:r w:rsidRPr="00876437" w:rsidDel="006160F5">
          <w:rPr>
            <w:lang w:val="en-GB"/>
            <w:rPrChange w:id="19621" w:author="Kevin Gu" w:date="2020-05-18T10:36:00Z">
              <w:rPr>
                <w:lang w:val="en-US"/>
              </w:rPr>
            </w:rPrChange>
          </w:rPr>
          <w:delText>should have</w:delText>
        </w:r>
        <w:r w:rsidR="005C4120" w:rsidRPr="00876437" w:rsidDel="006160F5">
          <w:rPr>
            <w:lang w:val="en-GB"/>
            <w:rPrChange w:id="19622" w:author="Kevin Gu" w:date="2020-05-18T10:36:00Z">
              <w:rPr>
                <w:lang w:val="en-US"/>
              </w:rPr>
            </w:rPrChange>
          </w:rPr>
          <w:delText xml:space="preserve"> an internal approval process for the service contracts and statements with the 3rd party. </w:delText>
        </w:r>
        <w:r w:rsidR="00C97F13" w:rsidRPr="00876437" w:rsidDel="006160F5">
          <w:rPr>
            <w:lang w:val="en-GB"/>
            <w:rPrChange w:id="19623" w:author="Kevin Gu" w:date="2020-05-18T10:36:00Z">
              <w:rPr>
                <w:lang w:val="en-US"/>
              </w:rPr>
            </w:rPrChange>
          </w:rPr>
          <w:delText>T</w:delText>
        </w:r>
        <w:r w:rsidR="005C4120" w:rsidRPr="00876437" w:rsidDel="006160F5">
          <w:rPr>
            <w:lang w:val="en-GB"/>
            <w:rPrChange w:id="19624" w:author="Kevin Gu" w:date="2020-05-18T10:36:00Z">
              <w:rPr>
                <w:lang w:val="en-US"/>
              </w:rPr>
            </w:rPrChange>
          </w:rPr>
          <w:delText>he Security Manager is involved for that.</w:delText>
        </w:r>
      </w:del>
    </w:p>
    <w:p w14:paraId="6BBAF39B" w14:textId="4C5CAE1F" w:rsidR="00AF49BD" w:rsidRPr="00876437" w:rsidDel="006160F5" w:rsidRDefault="00AF49BD" w:rsidP="00C76903">
      <w:pPr>
        <w:rPr>
          <w:del w:id="19625" w:author="Julio Li" w:date="2020-05-15T14:07:00Z"/>
          <w:lang w:val="en-GB" w:eastAsia="zh-CN"/>
          <w:rPrChange w:id="19626" w:author="Kevin Gu" w:date="2020-05-18T10:36:00Z">
            <w:rPr>
              <w:del w:id="19627" w:author="Julio Li" w:date="2020-05-15T14:07:00Z"/>
              <w:lang w:val="en-US" w:eastAsia="zh-CN"/>
            </w:rPr>
          </w:rPrChange>
        </w:rPr>
      </w:pPr>
      <w:del w:id="19628" w:author="Julio Li" w:date="2020-05-15T14:07:00Z">
        <w:r w:rsidRPr="00876437" w:rsidDel="006160F5">
          <w:rPr>
            <w:rFonts w:hint="eastAsia"/>
            <w:lang w:val="en-GB" w:eastAsia="zh-CN"/>
            <w:rPrChange w:id="19629" w:author="Kevin Gu" w:date="2020-05-18T10:36:00Z">
              <w:rPr>
                <w:rFonts w:hint="eastAsia"/>
                <w:lang w:val="en-US" w:eastAsia="zh-CN"/>
              </w:rPr>
            </w:rPrChange>
          </w:rPr>
          <w:delText>与第三方的服务合同和声明应有内部审批流程，安全经理需要参与其中。</w:delText>
        </w:r>
      </w:del>
    </w:p>
    <w:p w14:paraId="7E206DF3" w14:textId="6E7348B9" w:rsidR="005C4120" w:rsidRPr="00876437" w:rsidDel="006160F5" w:rsidRDefault="005C4120" w:rsidP="00C76903">
      <w:pPr>
        <w:rPr>
          <w:del w:id="19630" w:author="Julio Li" w:date="2020-05-15T14:07:00Z"/>
          <w:lang w:val="en-GB"/>
          <w:rPrChange w:id="19631" w:author="Kevin Gu" w:date="2020-05-18T10:36:00Z">
            <w:rPr>
              <w:del w:id="19632" w:author="Julio Li" w:date="2020-05-15T14:07:00Z"/>
              <w:lang w:val="en-US"/>
            </w:rPr>
          </w:rPrChange>
        </w:rPr>
      </w:pPr>
      <w:del w:id="19633" w:author="Julio Li" w:date="2020-05-15T14:07:00Z">
        <w:r w:rsidRPr="00876437" w:rsidDel="006160F5">
          <w:rPr>
            <w:lang w:val="en-GB"/>
            <w:rPrChange w:id="19634" w:author="Kevin Gu" w:date="2020-05-18T10:36:00Z">
              <w:rPr>
                <w:lang w:val="en-US"/>
              </w:rPr>
            </w:rPrChange>
          </w:rPr>
          <w:delText>The services from 3rd party is required to be monitored and reviewed when they are utilizing. And the report of such an activity should exist as evidence.</w:delText>
        </w:r>
      </w:del>
    </w:p>
    <w:p w14:paraId="3D27122B" w14:textId="0F124174" w:rsidR="00AF49BD" w:rsidRPr="00876437" w:rsidDel="006160F5" w:rsidRDefault="00AF49BD" w:rsidP="00C76903">
      <w:pPr>
        <w:rPr>
          <w:del w:id="19635" w:author="Julio Li" w:date="2020-05-15T14:07:00Z"/>
          <w:lang w:val="en-GB" w:eastAsia="zh-CN"/>
          <w:rPrChange w:id="19636" w:author="Kevin Gu" w:date="2020-05-18T10:36:00Z">
            <w:rPr>
              <w:del w:id="19637" w:author="Julio Li" w:date="2020-05-15T14:07:00Z"/>
              <w:lang w:val="en-US" w:eastAsia="zh-CN"/>
            </w:rPr>
          </w:rPrChange>
        </w:rPr>
      </w:pPr>
      <w:del w:id="19638" w:author="Julio Li" w:date="2020-05-15T14:07:00Z">
        <w:r w:rsidRPr="00876437" w:rsidDel="006160F5">
          <w:rPr>
            <w:rFonts w:hint="eastAsia"/>
            <w:lang w:val="en-GB" w:eastAsia="zh-CN"/>
            <w:rPrChange w:id="19639" w:author="Kevin Gu" w:date="2020-05-18T10:36:00Z">
              <w:rPr>
                <w:rFonts w:hint="eastAsia"/>
                <w:lang w:val="en-US" w:eastAsia="zh-CN"/>
              </w:rPr>
            </w:rPrChange>
          </w:rPr>
          <w:delText>第三方提供的服务在使用过程中需要进行监控和审核，相关活动的报告应作为证据存在。</w:delText>
        </w:r>
      </w:del>
    </w:p>
    <w:p w14:paraId="1EF0BE16" w14:textId="3A735AD9" w:rsidR="00C76903" w:rsidRPr="00876437" w:rsidDel="006160F5" w:rsidRDefault="00C76903" w:rsidP="00C76903">
      <w:pPr>
        <w:rPr>
          <w:del w:id="19640" w:author="Julio Li" w:date="2020-05-15T14:07:00Z"/>
          <w:lang w:val="en-GB"/>
          <w:rPrChange w:id="19641" w:author="Kevin Gu" w:date="2020-05-18T10:36:00Z">
            <w:rPr>
              <w:del w:id="19642" w:author="Julio Li" w:date="2020-05-15T14:07:00Z"/>
              <w:lang w:val="en-US"/>
            </w:rPr>
          </w:rPrChange>
        </w:rPr>
      </w:pPr>
      <w:del w:id="19643" w:author="Julio Li" w:date="2020-05-15T14:07:00Z">
        <w:r w:rsidRPr="00876437" w:rsidDel="006160F5">
          <w:rPr>
            <w:lang w:val="en-GB"/>
            <w:rPrChange w:id="19644" w:author="Kevin Gu" w:date="2020-05-18T10:36:00Z">
              <w:rPr>
                <w:lang w:val="en-US"/>
              </w:rPr>
            </w:rPrChange>
          </w:rPr>
          <w:delText>Upgrades and/or modifications towards the software cannot be made without impact assessment, only the software without bad impact could be upgraded and/or modified.</w:delText>
        </w:r>
      </w:del>
    </w:p>
    <w:p w14:paraId="14B909E4" w14:textId="687D0078" w:rsidR="00C97F13" w:rsidRPr="00876437" w:rsidDel="006160F5" w:rsidRDefault="00C97F13" w:rsidP="00C76903">
      <w:pPr>
        <w:rPr>
          <w:del w:id="19645" w:author="Julio Li" w:date="2020-05-15T14:07:00Z"/>
          <w:lang w:val="en-GB" w:eastAsia="zh-CN"/>
          <w:rPrChange w:id="19646" w:author="Kevin Gu" w:date="2020-05-18T10:36:00Z">
            <w:rPr>
              <w:del w:id="19647" w:author="Julio Li" w:date="2020-05-15T14:07:00Z"/>
              <w:lang w:val="en-US" w:eastAsia="zh-CN"/>
            </w:rPr>
          </w:rPrChange>
        </w:rPr>
      </w:pPr>
      <w:del w:id="19648" w:author="Julio Li" w:date="2020-05-15T14:07:00Z">
        <w:r w:rsidRPr="00876437" w:rsidDel="006160F5">
          <w:rPr>
            <w:rFonts w:hint="eastAsia"/>
            <w:lang w:val="en-GB" w:eastAsia="zh-CN"/>
            <w:rPrChange w:id="19649" w:author="Kevin Gu" w:date="2020-05-18T10:36:00Z">
              <w:rPr>
                <w:rFonts w:hint="eastAsia"/>
                <w:lang w:val="en-US" w:eastAsia="zh-CN"/>
              </w:rPr>
            </w:rPrChange>
          </w:rPr>
          <w:delText>软件的升级和（或）修改必须首先进行影响评估，无影响的软件才能够进行升级或者修改。</w:delText>
        </w:r>
      </w:del>
    </w:p>
    <w:p w14:paraId="19BD36A3" w14:textId="5A46C987" w:rsidR="00C76903" w:rsidRPr="00876437" w:rsidDel="006160F5" w:rsidRDefault="00C76903" w:rsidP="00C76903">
      <w:pPr>
        <w:rPr>
          <w:del w:id="19650" w:author="Julio Li" w:date="2020-05-15T14:07:00Z"/>
          <w:lang w:val="en-GB"/>
          <w:rPrChange w:id="19651" w:author="Kevin Gu" w:date="2020-05-18T10:36:00Z">
            <w:rPr>
              <w:del w:id="19652" w:author="Julio Li" w:date="2020-05-15T14:07:00Z"/>
              <w:lang w:val="en-US"/>
            </w:rPr>
          </w:rPrChange>
        </w:rPr>
      </w:pPr>
      <w:del w:id="19653" w:author="Julio Li" w:date="2020-05-15T14:07:00Z">
        <w:r w:rsidRPr="00876437" w:rsidDel="006160F5">
          <w:rPr>
            <w:lang w:val="en-GB"/>
            <w:rPrChange w:id="19654" w:author="Kevin Gu" w:date="2020-05-18T10:36:00Z">
              <w:rPr>
                <w:lang w:val="en-US"/>
              </w:rPr>
            </w:rPrChange>
          </w:rPr>
          <w:delText>All the employees who wants to install the software, should apply to the IT manager with the Software Installation Application Form first and then the specific IT operator will install the software after the influence investigation. The whole process shall be controlled on the form.</w:delText>
        </w:r>
      </w:del>
    </w:p>
    <w:p w14:paraId="0AE5D7A5" w14:textId="6187A79B" w:rsidR="00C97F13" w:rsidRPr="00876437" w:rsidDel="006160F5" w:rsidRDefault="00C97F13" w:rsidP="00C76903">
      <w:pPr>
        <w:rPr>
          <w:del w:id="19655" w:author="Julio Li" w:date="2020-05-15T14:07:00Z"/>
          <w:lang w:val="en-GB" w:eastAsia="zh-CN"/>
          <w:rPrChange w:id="19656" w:author="Kevin Gu" w:date="2020-05-18T10:36:00Z">
            <w:rPr>
              <w:del w:id="19657" w:author="Julio Li" w:date="2020-05-15T14:07:00Z"/>
              <w:lang w:val="en-US" w:eastAsia="zh-CN"/>
            </w:rPr>
          </w:rPrChange>
        </w:rPr>
      </w:pPr>
      <w:del w:id="19658" w:author="Julio Li" w:date="2020-05-15T14:07:00Z">
        <w:r w:rsidRPr="00876437" w:rsidDel="006160F5">
          <w:rPr>
            <w:rFonts w:hint="eastAsia"/>
            <w:lang w:val="en-GB" w:eastAsia="zh-CN"/>
            <w:rPrChange w:id="19659" w:author="Kevin Gu" w:date="2020-05-18T10:36:00Z">
              <w:rPr>
                <w:rFonts w:hint="eastAsia"/>
                <w:lang w:val="en-US" w:eastAsia="zh-CN"/>
              </w:rPr>
            </w:rPrChange>
          </w:rPr>
          <w:delText>所有想要安装软件的员工，都应先填写《软件安装申请书》向</w:delText>
        </w:r>
        <w:r w:rsidRPr="00876437" w:rsidDel="006160F5">
          <w:rPr>
            <w:lang w:val="en-GB" w:eastAsia="zh-CN"/>
            <w:rPrChange w:id="19660" w:author="Kevin Gu" w:date="2020-05-18T10:36:00Z">
              <w:rPr>
                <w:lang w:val="en-US" w:eastAsia="zh-CN"/>
              </w:rPr>
            </w:rPrChange>
          </w:rPr>
          <w:delText>IT</w:delText>
        </w:r>
        <w:r w:rsidRPr="00876437" w:rsidDel="006160F5">
          <w:rPr>
            <w:rFonts w:hint="eastAsia"/>
            <w:lang w:val="en-GB" w:eastAsia="zh-CN"/>
            <w:rPrChange w:id="19661" w:author="Kevin Gu" w:date="2020-05-18T10:36:00Z">
              <w:rPr>
                <w:rFonts w:hint="eastAsia"/>
                <w:lang w:val="en-US" w:eastAsia="zh-CN"/>
              </w:rPr>
            </w:rPrChange>
          </w:rPr>
          <w:delText>经理申请，然后由具体的</w:delText>
        </w:r>
        <w:r w:rsidRPr="00876437" w:rsidDel="006160F5">
          <w:rPr>
            <w:lang w:val="en-GB" w:eastAsia="zh-CN"/>
            <w:rPrChange w:id="19662" w:author="Kevin Gu" w:date="2020-05-18T10:36:00Z">
              <w:rPr>
                <w:lang w:val="en-US" w:eastAsia="zh-CN"/>
              </w:rPr>
            </w:rPrChange>
          </w:rPr>
          <w:delText>IT</w:delText>
        </w:r>
        <w:r w:rsidRPr="00876437" w:rsidDel="006160F5">
          <w:rPr>
            <w:rFonts w:hint="eastAsia"/>
            <w:lang w:val="en-GB" w:eastAsia="zh-CN"/>
            <w:rPrChange w:id="19663" w:author="Kevin Gu" w:date="2020-05-18T10:36:00Z">
              <w:rPr>
                <w:rFonts w:hint="eastAsia"/>
                <w:lang w:val="en-US" w:eastAsia="zh-CN"/>
              </w:rPr>
            </w:rPrChange>
          </w:rPr>
          <w:delText>操作员在进行影响调查后进行软件安装。整个过程应通过表单加以控制。</w:delText>
        </w:r>
      </w:del>
    </w:p>
    <w:p w14:paraId="2E8E92E9" w14:textId="441EFA19" w:rsidR="00C76903" w:rsidRPr="00876437" w:rsidDel="006160F5" w:rsidRDefault="00C76903" w:rsidP="00C76903">
      <w:pPr>
        <w:rPr>
          <w:del w:id="19664" w:author="Julio Li" w:date="2020-05-15T14:07:00Z"/>
          <w:lang w:val="en-GB"/>
          <w:rPrChange w:id="19665" w:author="Kevin Gu" w:date="2020-05-18T10:36:00Z">
            <w:rPr>
              <w:del w:id="19666" w:author="Julio Li" w:date="2020-05-15T14:07:00Z"/>
              <w:lang w:val="en-US"/>
            </w:rPr>
          </w:rPrChange>
        </w:rPr>
      </w:pPr>
      <w:del w:id="19667" w:author="Julio Li" w:date="2020-05-15T14:07:00Z">
        <w:r w:rsidRPr="00876437" w:rsidDel="006160F5">
          <w:rPr>
            <w:lang w:val="en-GB"/>
            <w:rPrChange w:id="19668" w:author="Kevin Gu" w:date="2020-05-18T10:36:00Z">
              <w:rPr>
                <w:lang w:val="en-US"/>
              </w:rPr>
            </w:rPrChange>
          </w:rPr>
          <w:delText>All the authorized software is controlled on the Authorized Software Management Form with the version and related information.</w:delText>
        </w:r>
      </w:del>
    </w:p>
    <w:p w14:paraId="2EA6B070" w14:textId="47FF0DA8" w:rsidR="00C97F13" w:rsidRPr="00876437" w:rsidDel="006160F5" w:rsidRDefault="00C97F13" w:rsidP="00C76903">
      <w:pPr>
        <w:rPr>
          <w:del w:id="19669" w:author="Julio Li" w:date="2020-05-15T14:07:00Z"/>
          <w:lang w:val="en-GB" w:eastAsia="zh-CN"/>
          <w:rPrChange w:id="19670" w:author="Kevin Gu" w:date="2020-05-18T10:36:00Z">
            <w:rPr>
              <w:del w:id="19671" w:author="Julio Li" w:date="2020-05-15T14:07:00Z"/>
              <w:lang w:val="en-US" w:eastAsia="zh-CN"/>
            </w:rPr>
          </w:rPrChange>
        </w:rPr>
      </w:pPr>
      <w:del w:id="19672" w:author="Julio Li" w:date="2020-05-15T14:07:00Z">
        <w:r w:rsidRPr="00876437" w:rsidDel="006160F5">
          <w:rPr>
            <w:rFonts w:hint="eastAsia"/>
            <w:lang w:val="en-GB" w:eastAsia="zh-CN"/>
            <w:rPrChange w:id="19673" w:author="Kevin Gu" w:date="2020-05-18T10:36:00Z">
              <w:rPr>
                <w:rFonts w:hint="eastAsia"/>
                <w:lang w:val="en-US" w:eastAsia="zh-CN"/>
              </w:rPr>
            </w:rPrChange>
          </w:rPr>
          <w:delText>所有的授权软件都是通过《授权软件管理表》上控制的，表单上有版本和相关信息。</w:delText>
        </w:r>
      </w:del>
    </w:p>
    <w:p w14:paraId="4BCB9094" w14:textId="04AC5CF7" w:rsidR="00C76903" w:rsidRPr="00876437" w:rsidDel="006160F5" w:rsidRDefault="00C76903" w:rsidP="00703E57">
      <w:pPr>
        <w:rPr>
          <w:del w:id="19674" w:author="Julio Li" w:date="2020-05-15T14:07:00Z"/>
          <w:lang w:val="en-GB"/>
          <w:rPrChange w:id="19675" w:author="Kevin Gu" w:date="2020-05-18T10:36:00Z">
            <w:rPr>
              <w:del w:id="19676" w:author="Julio Li" w:date="2020-05-15T14:07:00Z"/>
              <w:lang w:val="en-US"/>
            </w:rPr>
          </w:rPrChange>
        </w:rPr>
      </w:pPr>
      <w:del w:id="19677" w:author="Julio Li" w:date="2020-05-15T14:07:00Z">
        <w:r w:rsidRPr="00876437" w:rsidDel="006160F5">
          <w:rPr>
            <w:lang w:val="en-GB"/>
            <w:rPrChange w:id="19678" w:author="Kevin Gu" w:date="2020-05-18T10:36:00Z">
              <w:rPr>
                <w:lang w:val="en-US"/>
              </w:rPr>
            </w:rPrChange>
          </w:rPr>
          <w:delText>The Authorized Software Management Form should be reviewed by the IT manager every 90 days to keep all the authorized software is secure enough to be used. The unauthorized files or patches found during the reviewing process should be investigate formally.</w:delText>
        </w:r>
      </w:del>
    </w:p>
    <w:p w14:paraId="5B765A13" w14:textId="3227405D" w:rsidR="00C97F13" w:rsidRPr="00876437" w:rsidDel="006160F5" w:rsidRDefault="00C97F13" w:rsidP="00703E57">
      <w:pPr>
        <w:rPr>
          <w:del w:id="19679" w:author="Julio Li" w:date="2020-05-15T14:07:00Z"/>
          <w:lang w:val="en-GB" w:eastAsia="zh-CN"/>
          <w:rPrChange w:id="19680" w:author="Kevin Gu" w:date="2020-05-18T10:36:00Z">
            <w:rPr>
              <w:del w:id="19681" w:author="Julio Li" w:date="2020-05-15T14:07:00Z"/>
              <w:lang w:val="en-US" w:eastAsia="zh-CN"/>
            </w:rPr>
          </w:rPrChange>
        </w:rPr>
      </w:pPr>
      <w:del w:id="19682" w:author="Julio Li" w:date="2020-05-15T14:07:00Z">
        <w:r w:rsidRPr="00876437" w:rsidDel="006160F5">
          <w:rPr>
            <w:lang w:val="en-GB" w:eastAsia="zh-CN"/>
            <w:rPrChange w:id="19683" w:author="Kevin Gu" w:date="2020-05-18T10:36:00Z">
              <w:rPr>
                <w:lang w:val="en-US" w:eastAsia="zh-CN"/>
              </w:rPr>
            </w:rPrChange>
          </w:rPr>
          <w:delText>IT</w:delText>
        </w:r>
        <w:r w:rsidRPr="00876437" w:rsidDel="006160F5">
          <w:rPr>
            <w:rFonts w:hint="eastAsia"/>
            <w:lang w:val="en-GB" w:eastAsia="zh-CN"/>
            <w:rPrChange w:id="19684" w:author="Kevin Gu" w:date="2020-05-18T10:36:00Z">
              <w:rPr>
                <w:rFonts w:hint="eastAsia"/>
                <w:lang w:val="en-US" w:eastAsia="zh-CN"/>
              </w:rPr>
            </w:rPrChange>
          </w:rPr>
          <w:delText>经理应当每</w:delText>
        </w:r>
        <w:r w:rsidRPr="00876437" w:rsidDel="006160F5">
          <w:rPr>
            <w:lang w:val="en-GB" w:eastAsia="zh-CN"/>
            <w:rPrChange w:id="19685" w:author="Kevin Gu" w:date="2020-05-18T10:36:00Z">
              <w:rPr>
                <w:lang w:val="en-US" w:eastAsia="zh-CN"/>
              </w:rPr>
            </w:rPrChange>
          </w:rPr>
          <w:delText>90</w:delText>
        </w:r>
        <w:r w:rsidRPr="00876437" w:rsidDel="006160F5">
          <w:rPr>
            <w:rFonts w:hint="eastAsia"/>
            <w:lang w:val="en-GB" w:eastAsia="zh-CN"/>
            <w:rPrChange w:id="19686" w:author="Kevin Gu" w:date="2020-05-18T10:36:00Z">
              <w:rPr>
                <w:rFonts w:hint="eastAsia"/>
                <w:lang w:val="en-US" w:eastAsia="zh-CN"/>
              </w:rPr>
            </w:rPrChange>
          </w:rPr>
          <w:delText>天检查一次《授权软件管理表》，以确保所有授权软件足够安全去使用。检查过程中发现的非授权的文件或者修复补丁必须被正式的调查。</w:delText>
        </w:r>
      </w:del>
    </w:p>
    <w:p w14:paraId="666A82B6" w14:textId="55E5236F" w:rsidR="00181CF1" w:rsidRPr="00876437" w:rsidDel="00AD2527" w:rsidRDefault="00655275" w:rsidP="00655275">
      <w:pPr>
        <w:pStyle w:val="Title3"/>
        <w:rPr>
          <w:del w:id="19687" w:author="Kevin Gu" w:date="2020-05-21T14:21:00Z"/>
          <w:lang w:val="en-GB"/>
          <w:rPrChange w:id="19688" w:author="Kevin Gu" w:date="2020-05-18T10:36:00Z">
            <w:rPr>
              <w:del w:id="19689" w:author="Kevin Gu" w:date="2020-05-21T14:21:00Z"/>
            </w:rPr>
          </w:rPrChange>
        </w:rPr>
      </w:pPr>
      <w:del w:id="19690" w:author="Kevin Gu" w:date="2020-05-21T14:21:00Z">
        <w:r w:rsidRPr="00876437" w:rsidDel="00AD2527">
          <w:rPr>
            <w:b w:val="0"/>
            <w:bCs w:val="0"/>
            <w:lang w:val="en-GB" w:eastAsia="zh-CN"/>
            <w:rPrChange w:id="19691" w:author="Kevin Gu" w:date="2020-05-18T10:36:00Z">
              <w:rPr>
                <w:b w:val="0"/>
                <w:bCs w:val="0"/>
                <w:lang w:eastAsia="zh-CN"/>
              </w:rPr>
            </w:rPrChange>
          </w:rPr>
          <w:delText>Logging</w:delText>
        </w:r>
        <w:r w:rsidR="00AF49BD" w:rsidRPr="00876437" w:rsidDel="00AD2527">
          <w:rPr>
            <w:b w:val="0"/>
            <w:bCs w:val="0"/>
            <w:lang w:val="en-GB" w:eastAsia="zh-CN"/>
            <w:rPrChange w:id="19692" w:author="Kevin Gu" w:date="2020-05-18T10:36:00Z">
              <w:rPr>
                <w:b w:val="0"/>
                <w:bCs w:val="0"/>
                <w:lang w:eastAsia="zh-CN"/>
              </w:rPr>
            </w:rPrChange>
          </w:rPr>
          <w:delText xml:space="preserve"> </w:delText>
        </w:r>
        <w:r w:rsidR="00AF49BD" w:rsidRPr="00876437" w:rsidDel="00AD2527">
          <w:rPr>
            <w:rFonts w:hint="eastAsia"/>
            <w:b w:val="0"/>
            <w:bCs w:val="0"/>
            <w:lang w:val="en-GB" w:eastAsia="zh-CN"/>
            <w:rPrChange w:id="19693" w:author="Kevin Gu" w:date="2020-05-18T10:36:00Z">
              <w:rPr>
                <w:rFonts w:hint="eastAsia"/>
                <w:b w:val="0"/>
                <w:bCs w:val="0"/>
                <w:lang w:eastAsia="zh-CN"/>
              </w:rPr>
            </w:rPrChange>
          </w:rPr>
          <w:delText>日志</w:delText>
        </w:r>
        <w:commentRangeEnd w:id="19581"/>
        <w:r w:rsidR="0072707E" w:rsidRPr="00876437" w:rsidDel="00AD2527">
          <w:rPr>
            <w:rStyle w:val="CommentReference"/>
            <w:lang w:val="en-GB"/>
            <w:rPrChange w:id="19694" w:author="Kevin Gu" w:date="2020-05-18T10:36:00Z">
              <w:rPr>
                <w:rStyle w:val="CommentReference"/>
              </w:rPr>
            </w:rPrChange>
          </w:rPr>
          <w:commentReference w:id="19581"/>
        </w:r>
      </w:del>
    </w:p>
    <w:p w14:paraId="1F256AF8" w14:textId="4C405B71" w:rsidR="00655275" w:rsidRPr="00876437" w:rsidDel="00AD2527" w:rsidRDefault="00655275" w:rsidP="00655275">
      <w:pPr>
        <w:rPr>
          <w:del w:id="19695" w:author="Kevin Gu" w:date="2020-05-21T14:21:00Z"/>
          <w:strike/>
          <w:lang w:val="en-GB"/>
          <w:rPrChange w:id="19696" w:author="Kevin Gu" w:date="2020-05-18T10:36:00Z">
            <w:rPr>
              <w:del w:id="19697" w:author="Kevin Gu" w:date="2020-05-21T14:21:00Z"/>
              <w:lang w:val="en-US"/>
            </w:rPr>
          </w:rPrChange>
        </w:rPr>
      </w:pPr>
      <w:del w:id="19698" w:author="Kevin Gu" w:date="2020-05-21T14:21:00Z">
        <w:r w:rsidRPr="00876437" w:rsidDel="00AD2527">
          <w:rPr>
            <w:strike/>
            <w:lang w:val="en-GB"/>
            <w:rPrChange w:id="19699" w:author="Kevin Gu" w:date="2020-05-18T10:36:00Z">
              <w:rPr>
                <w:lang w:val="en-US"/>
              </w:rPr>
            </w:rPrChange>
          </w:rPr>
          <w:delText>All changes and daily activities regarding to the following system should be automatically recorded on the log:</w:delText>
        </w:r>
      </w:del>
    </w:p>
    <w:p w14:paraId="79856051" w14:textId="290DA47E" w:rsidR="00AF49BD" w:rsidRPr="00876437" w:rsidDel="00AD2527" w:rsidRDefault="00AF49BD" w:rsidP="00655275">
      <w:pPr>
        <w:rPr>
          <w:del w:id="19700" w:author="Kevin Gu" w:date="2020-05-21T14:21:00Z"/>
          <w:strike/>
          <w:lang w:val="en-GB" w:eastAsia="zh-CN"/>
          <w:rPrChange w:id="19701" w:author="Kevin Gu" w:date="2020-05-18T10:36:00Z">
            <w:rPr>
              <w:del w:id="19702" w:author="Kevin Gu" w:date="2020-05-21T14:21:00Z"/>
              <w:lang w:val="en-US" w:eastAsia="zh-CN"/>
            </w:rPr>
          </w:rPrChange>
        </w:rPr>
      </w:pPr>
      <w:del w:id="19703" w:author="Kevin Gu" w:date="2020-05-21T14:21:00Z">
        <w:r w:rsidRPr="00876437" w:rsidDel="00AD2527">
          <w:rPr>
            <w:rFonts w:hint="eastAsia"/>
            <w:strike/>
            <w:lang w:val="en-GB" w:eastAsia="zh-CN"/>
            <w:rPrChange w:id="19704" w:author="Kevin Gu" w:date="2020-05-18T10:36:00Z">
              <w:rPr>
                <w:rFonts w:hint="eastAsia"/>
                <w:lang w:val="en-US" w:eastAsia="zh-CN"/>
              </w:rPr>
            </w:rPrChange>
          </w:rPr>
          <w:delText>对以下系统的变更以及操作记录都应自动记录在日志中：</w:delText>
        </w:r>
      </w:del>
    </w:p>
    <w:p w14:paraId="0CCCF46C" w14:textId="5099A0DC" w:rsidR="00655275" w:rsidRPr="00876437" w:rsidDel="00AD2527" w:rsidRDefault="0054635F" w:rsidP="006F416E">
      <w:pPr>
        <w:pStyle w:val="ListParagraph"/>
        <w:numPr>
          <w:ilvl w:val="0"/>
          <w:numId w:val="42"/>
        </w:numPr>
        <w:rPr>
          <w:del w:id="19705" w:author="Kevin Gu" w:date="2020-05-21T14:21:00Z"/>
          <w:strike/>
          <w:lang w:val="en-GB"/>
          <w:rPrChange w:id="19706" w:author="Kevin Gu" w:date="2020-05-18T10:36:00Z">
            <w:rPr>
              <w:del w:id="19707" w:author="Kevin Gu" w:date="2020-05-21T14:21:00Z"/>
              <w:lang w:val="en-US"/>
            </w:rPr>
          </w:rPrChange>
        </w:rPr>
      </w:pPr>
      <w:del w:id="19708" w:author="Kevin Gu" w:date="2020-05-21T14:21:00Z">
        <w:r w:rsidRPr="00876437" w:rsidDel="00AD2527">
          <w:rPr>
            <w:strike/>
            <w:lang w:val="en-GB" w:eastAsia="zh-CN"/>
            <w:rPrChange w:id="19709" w:author="Kevin Gu" w:date="2020-05-18T10:36:00Z">
              <w:rPr>
                <w:lang w:val="en-US" w:eastAsia="zh-CN"/>
              </w:rPr>
            </w:rPrChange>
          </w:rPr>
          <w:delText>PMS</w:delText>
        </w:r>
      </w:del>
    </w:p>
    <w:p w14:paraId="2DC9836A" w14:textId="5C5FAE54" w:rsidR="00655275" w:rsidRPr="00876437" w:rsidDel="00AD2527" w:rsidRDefault="0054635F" w:rsidP="006F416E">
      <w:pPr>
        <w:pStyle w:val="ListParagraph"/>
        <w:numPr>
          <w:ilvl w:val="0"/>
          <w:numId w:val="42"/>
        </w:numPr>
        <w:rPr>
          <w:del w:id="19710" w:author="Kevin Gu" w:date="2020-05-21T14:21:00Z"/>
          <w:strike/>
          <w:lang w:val="en-GB"/>
          <w:rPrChange w:id="19711" w:author="Kevin Gu" w:date="2020-05-18T10:36:00Z">
            <w:rPr>
              <w:del w:id="19712" w:author="Kevin Gu" w:date="2020-05-21T14:21:00Z"/>
              <w:lang w:val="en-US"/>
            </w:rPr>
          </w:rPrChange>
        </w:rPr>
      </w:pPr>
      <w:del w:id="19713" w:author="Kevin Gu" w:date="2020-05-21T14:21:00Z">
        <w:r w:rsidRPr="00876437" w:rsidDel="00AD2527">
          <w:rPr>
            <w:strike/>
            <w:lang w:val="en-GB" w:eastAsia="zh-CN"/>
            <w:rPrChange w:id="19714" w:author="Kevin Gu" w:date="2020-05-18T10:36:00Z">
              <w:rPr>
                <w:lang w:val="en-US" w:eastAsia="zh-CN"/>
              </w:rPr>
            </w:rPrChange>
          </w:rPr>
          <w:delText>TortoiseSVN</w:delText>
        </w:r>
      </w:del>
    </w:p>
    <w:p w14:paraId="26C34B7B" w14:textId="13C55F42" w:rsidR="00655275" w:rsidRPr="00876437" w:rsidDel="00AD2527" w:rsidRDefault="00655275" w:rsidP="006F416E">
      <w:pPr>
        <w:pStyle w:val="ListParagraph"/>
        <w:numPr>
          <w:ilvl w:val="0"/>
          <w:numId w:val="42"/>
        </w:numPr>
        <w:rPr>
          <w:del w:id="19715" w:author="Kevin Gu" w:date="2020-05-21T14:21:00Z"/>
          <w:strike/>
          <w:lang w:val="en-GB"/>
          <w:rPrChange w:id="19716" w:author="Kevin Gu" w:date="2020-05-18T10:36:00Z">
            <w:rPr>
              <w:del w:id="19717" w:author="Kevin Gu" w:date="2020-05-21T14:21:00Z"/>
              <w:lang w:val="en-US"/>
            </w:rPr>
          </w:rPrChange>
        </w:rPr>
      </w:pPr>
      <w:del w:id="19718" w:author="Kevin Gu" w:date="2020-05-21T14:21:00Z">
        <w:r w:rsidRPr="00876437" w:rsidDel="00AD2527">
          <w:rPr>
            <w:strike/>
            <w:lang w:val="en-GB"/>
            <w:rPrChange w:id="19719" w:author="Kevin Gu" w:date="2020-05-18T10:36:00Z">
              <w:rPr>
                <w:lang w:val="en-US"/>
              </w:rPr>
            </w:rPrChange>
          </w:rPr>
          <w:delText>All the servers</w:delText>
        </w:r>
        <w:r w:rsidR="00AF49BD" w:rsidRPr="00876437" w:rsidDel="00AD2527">
          <w:rPr>
            <w:strike/>
            <w:lang w:val="en-GB"/>
            <w:rPrChange w:id="19720" w:author="Kevin Gu" w:date="2020-05-18T10:36:00Z">
              <w:rPr>
                <w:lang w:val="en-US"/>
              </w:rPr>
            </w:rPrChange>
          </w:rPr>
          <w:delText xml:space="preserve"> </w:delText>
        </w:r>
        <w:r w:rsidR="00AF49BD" w:rsidRPr="00876437" w:rsidDel="00AD2527">
          <w:rPr>
            <w:rFonts w:hint="eastAsia"/>
            <w:strike/>
            <w:lang w:val="en-GB" w:eastAsia="zh-CN"/>
            <w:rPrChange w:id="19721" w:author="Kevin Gu" w:date="2020-05-18T10:36:00Z">
              <w:rPr>
                <w:rFonts w:hint="eastAsia"/>
                <w:lang w:val="en-US" w:eastAsia="zh-CN"/>
              </w:rPr>
            </w:rPrChange>
          </w:rPr>
          <w:delText>所有服务器</w:delText>
        </w:r>
      </w:del>
    </w:p>
    <w:p w14:paraId="2D337C96" w14:textId="03A43C55" w:rsidR="00655275" w:rsidRPr="00876437" w:rsidDel="00AD2527" w:rsidRDefault="00655275" w:rsidP="006F416E">
      <w:pPr>
        <w:pStyle w:val="ListParagraph"/>
        <w:numPr>
          <w:ilvl w:val="0"/>
          <w:numId w:val="42"/>
        </w:numPr>
        <w:rPr>
          <w:del w:id="19722" w:author="Kevin Gu" w:date="2020-05-21T14:21:00Z"/>
          <w:strike/>
          <w:lang w:val="en-GB"/>
          <w:rPrChange w:id="19723" w:author="Kevin Gu" w:date="2020-05-18T10:36:00Z">
            <w:rPr>
              <w:del w:id="19724" w:author="Kevin Gu" w:date="2020-05-21T14:21:00Z"/>
              <w:lang w:val="en-US"/>
            </w:rPr>
          </w:rPrChange>
        </w:rPr>
      </w:pPr>
      <w:del w:id="19725" w:author="Kevin Gu" w:date="2020-05-21T14:21:00Z">
        <w:r w:rsidRPr="00876437" w:rsidDel="00AD2527">
          <w:rPr>
            <w:strike/>
            <w:lang w:val="en-GB"/>
            <w:rPrChange w:id="19726" w:author="Kevin Gu" w:date="2020-05-18T10:36:00Z">
              <w:rPr>
                <w:lang w:val="en-US"/>
              </w:rPr>
            </w:rPrChange>
          </w:rPr>
          <w:delText>Firewall management system</w:delText>
        </w:r>
        <w:r w:rsidR="00AF49BD" w:rsidRPr="00876437" w:rsidDel="00AD2527">
          <w:rPr>
            <w:strike/>
            <w:lang w:val="en-GB"/>
            <w:rPrChange w:id="19727" w:author="Kevin Gu" w:date="2020-05-18T10:36:00Z">
              <w:rPr>
                <w:lang w:val="en-US"/>
              </w:rPr>
            </w:rPrChange>
          </w:rPr>
          <w:delText xml:space="preserve"> </w:delText>
        </w:r>
        <w:r w:rsidR="00AF49BD" w:rsidRPr="00876437" w:rsidDel="00AD2527">
          <w:rPr>
            <w:rFonts w:hint="eastAsia"/>
            <w:strike/>
            <w:lang w:val="en-GB" w:eastAsia="zh-CN"/>
            <w:rPrChange w:id="19728" w:author="Kevin Gu" w:date="2020-05-18T10:36:00Z">
              <w:rPr>
                <w:rFonts w:hint="eastAsia"/>
                <w:lang w:val="en-US" w:eastAsia="zh-CN"/>
              </w:rPr>
            </w:rPrChange>
          </w:rPr>
          <w:delText>防火墙管理系统</w:delText>
        </w:r>
      </w:del>
    </w:p>
    <w:p w14:paraId="2B3F443C" w14:textId="6B038D86" w:rsidR="00655275" w:rsidRPr="00876437" w:rsidDel="00AD2527" w:rsidRDefault="00655275" w:rsidP="006F416E">
      <w:pPr>
        <w:pStyle w:val="ListParagraph"/>
        <w:numPr>
          <w:ilvl w:val="0"/>
          <w:numId w:val="42"/>
        </w:numPr>
        <w:rPr>
          <w:del w:id="19729" w:author="Kevin Gu" w:date="2020-05-21T14:21:00Z"/>
          <w:strike/>
          <w:lang w:val="en-GB"/>
          <w:rPrChange w:id="19730" w:author="Kevin Gu" w:date="2020-05-18T10:36:00Z">
            <w:rPr>
              <w:del w:id="19731" w:author="Kevin Gu" w:date="2020-05-21T14:21:00Z"/>
              <w:lang w:val="en-US"/>
            </w:rPr>
          </w:rPrChange>
        </w:rPr>
      </w:pPr>
      <w:del w:id="19732" w:author="Kevin Gu" w:date="2020-05-21T14:21:00Z">
        <w:r w:rsidRPr="00876437" w:rsidDel="00AD2527">
          <w:rPr>
            <w:strike/>
            <w:lang w:val="en-GB"/>
            <w:rPrChange w:id="19733" w:author="Kevin Gu" w:date="2020-05-18T10:36:00Z">
              <w:rPr>
                <w:lang w:val="en-US"/>
              </w:rPr>
            </w:rPrChange>
          </w:rPr>
          <w:delText>Access control management system</w:delText>
        </w:r>
        <w:r w:rsidR="00AF49BD" w:rsidRPr="00876437" w:rsidDel="00AD2527">
          <w:rPr>
            <w:strike/>
            <w:lang w:val="en-GB"/>
            <w:rPrChange w:id="19734" w:author="Kevin Gu" w:date="2020-05-18T10:36:00Z">
              <w:rPr>
                <w:lang w:val="en-US"/>
              </w:rPr>
            </w:rPrChange>
          </w:rPr>
          <w:delText xml:space="preserve"> </w:delText>
        </w:r>
        <w:r w:rsidR="00AF49BD" w:rsidRPr="00876437" w:rsidDel="00AD2527">
          <w:rPr>
            <w:rFonts w:hint="eastAsia"/>
            <w:strike/>
            <w:lang w:val="en-GB" w:eastAsia="zh-CN"/>
            <w:rPrChange w:id="19735" w:author="Kevin Gu" w:date="2020-05-18T10:36:00Z">
              <w:rPr>
                <w:rFonts w:hint="eastAsia"/>
                <w:lang w:val="en-US" w:eastAsia="zh-CN"/>
              </w:rPr>
            </w:rPrChange>
          </w:rPr>
          <w:delText>门禁控制管理系统</w:delText>
        </w:r>
      </w:del>
    </w:p>
    <w:p w14:paraId="35297F0D" w14:textId="53F27755" w:rsidR="00655275" w:rsidRPr="00876437" w:rsidDel="00AD2527" w:rsidRDefault="00655275" w:rsidP="006F416E">
      <w:pPr>
        <w:pStyle w:val="ListParagraph"/>
        <w:numPr>
          <w:ilvl w:val="0"/>
          <w:numId w:val="42"/>
        </w:numPr>
        <w:rPr>
          <w:del w:id="19736" w:author="Kevin Gu" w:date="2020-05-21T14:21:00Z"/>
          <w:strike/>
          <w:lang w:val="en-GB"/>
          <w:rPrChange w:id="19737" w:author="Kevin Gu" w:date="2020-05-18T10:36:00Z">
            <w:rPr>
              <w:del w:id="19738" w:author="Kevin Gu" w:date="2020-05-21T14:21:00Z"/>
              <w:lang w:val="en-US"/>
            </w:rPr>
          </w:rPrChange>
        </w:rPr>
      </w:pPr>
      <w:del w:id="19739" w:author="Kevin Gu" w:date="2020-05-21T14:21:00Z">
        <w:r w:rsidRPr="00876437" w:rsidDel="00AD2527">
          <w:rPr>
            <w:strike/>
            <w:lang w:val="en-GB"/>
            <w:rPrChange w:id="19740" w:author="Kevin Gu" w:date="2020-05-18T10:36:00Z">
              <w:rPr>
                <w:lang w:val="en-US"/>
              </w:rPr>
            </w:rPrChange>
          </w:rPr>
          <w:delText>CCTV monitor system</w:delText>
        </w:r>
        <w:r w:rsidR="00AF49BD" w:rsidRPr="00876437" w:rsidDel="00AD2527">
          <w:rPr>
            <w:strike/>
            <w:lang w:val="en-GB"/>
            <w:rPrChange w:id="19741" w:author="Kevin Gu" w:date="2020-05-18T10:36:00Z">
              <w:rPr>
                <w:lang w:val="en-US"/>
              </w:rPr>
            </w:rPrChange>
          </w:rPr>
          <w:delText xml:space="preserve"> </w:delText>
        </w:r>
        <w:r w:rsidR="00AF49BD" w:rsidRPr="00876437" w:rsidDel="00AD2527">
          <w:rPr>
            <w:rFonts w:hint="eastAsia"/>
            <w:strike/>
            <w:lang w:val="en-GB" w:eastAsia="zh-CN"/>
            <w:rPrChange w:id="19742" w:author="Kevin Gu" w:date="2020-05-18T10:36:00Z">
              <w:rPr>
                <w:rFonts w:hint="eastAsia"/>
                <w:lang w:val="en-US" w:eastAsia="zh-CN"/>
              </w:rPr>
            </w:rPrChange>
          </w:rPr>
          <w:delText>闭路电视监控系统</w:delText>
        </w:r>
      </w:del>
    </w:p>
    <w:p w14:paraId="3EF20939" w14:textId="27A61AD5" w:rsidR="00655275" w:rsidRPr="00876437" w:rsidDel="00AD2527" w:rsidRDefault="00655275" w:rsidP="006F416E">
      <w:pPr>
        <w:pStyle w:val="ListParagraph"/>
        <w:numPr>
          <w:ilvl w:val="0"/>
          <w:numId w:val="42"/>
        </w:numPr>
        <w:rPr>
          <w:del w:id="19743" w:author="Kevin Gu" w:date="2020-05-21T14:21:00Z"/>
          <w:strike/>
          <w:lang w:val="en-GB"/>
          <w:rPrChange w:id="19744" w:author="Kevin Gu" w:date="2020-05-18T10:36:00Z">
            <w:rPr>
              <w:del w:id="19745" w:author="Kevin Gu" w:date="2020-05-21T14:21:00Z"/>
              <w:lang w:val="en-US"/>
            </w:rPr>
          </w:rPrChange>
        </w:rPr>
      </w:pPr>
      <w:del w:id="19746" w:author="Kevin Gu" w:date="2020-05-21T14:21:00Z">
        <w:r w:rsidRPr="00876437" w:rsidDel="00AD2527">
          <w:rPr>
            <w:strike/>
            <w:lang w:val="en-GB"/>
            <w:rPrChange w:id="19747" w:author="Kevin Gu" w:date="2020-05-18T10:36:00Z">
              <w:rPr>
                <w:lang w:val="en-US"/>
              </w:rPr>
            </w:rPrChange>
          </w:rPr>
          <w:delText>Computers and production machines</w:delText>
        </w:r>
        <w:r w:rsidR="00AF49BD" w:rsidRPr="00876437" w:rsidDel="00AD2527">
          <w:rPr>
            <w:strike/>
            <w:lang w:val="en-GB"/>
            <w:rPrChange w:id="19748" w:author="Kevin Gu" w:date="2020-05-18T10:36:00Z">
              <w:rPr>
                <w:lang w:val="en-US"/>
              </w:rPr>
            </w:rPrChange>
          </w:rPr>
          <w:delText xml:space="preserve"> </w:delText>
        </w:r>
        <w:r w:rsidR="00AF49BD" w:rsidRPr="00876437" w:rsidDel="00AD2527">
          <w:rPr>
            <w:rFonts w:hint="eastAsia"/>
            <w:strike/>
            <w:lang w:val="en-GB" w:eastAsia="zh-CN"/>
            <w:rPrChange w:id="19749" w:author="Kevin Gu" w:date="2020-05-18T10:36:00Z">
              <w:rPr>
                <w:rFonts w:hint="eastAsia"/>
                <w:lang w:val="en-US" w:eastAsia="zh-CN"/>
              </w:rPr>
            </w:rPrChange>
          </w:rPr>
          <w:delText>计算机和生产设备</w:delText>
        </w:r>
      </w:del>
    </w:p>
    <w:p w14:paraId="6658ABB8" w14:textId="76008DB1" w:rsidR="00655275" w:rsidRPr="00876437" w:rsidDel="00AD2527" w:rsidRDefault="00655275" w:rsidP="00655275">
      <w:pPr>
        <w:rPr>
          <w:del w:id="19750" w:author="Kevin Gu" w:date="2020-05-21T14:21:00Z"/>
          <w:strike/>
          <w:lang w:val="en-GB"/>
          <w:rPrChange w:id="19751" w:author="Kevin Gu" w:date="2020-05-18T10:36:00Z">
            <w:rPr>
              <w:del w:id="19752" w:author="Kevin Gu" w:date="2020-05-21T14:21:00Z"/>
              <w:lang w:val="en-US"/>
            </w:rPr>
          </w:rPrChange>
        </w:rPr>
      </w:pPr>
      <w:del w:id="19753" w:author="Kevin Gu" w:date="2020-05-21T14:21:00Z">
        <w:r w:rsidRPr="00876437" w:rsidDel="00AD2527">
          <w:rPr>
            <w:strike/>
            <w:lang w:val="en-GB"/>
            <w:rPrChange w:id="19754" w:author="Kevin Gu" w:date="2020-05-18T10:36:00Z">
              <w:rPr>
                <w:lang w:val="en-US"/>
              </w:rPr>
            </w:rPrChange>
          </w:rPr>
          <w:delText xml:space="preserve">The 4-eye principle should be conducted for all the management systems, to ensure that there is no possibility that </w:delText>
        </w:r>
        <w:r w:rsidR="00AF49BD" w:rsidRPr="00876437" w:rsidDel="00AD2527">
          <w:rPr>
            <w:strike/>
            <w:lang w:val="en-GB"/>
            <w:rPrChange w:id="19755" w:author="Kevin Gu" w:date="2020-05-18T10:36:00Z">
              <w:rPr>
                <w:lang w:val="en-US"/>
              </w:rPr>
            </w:rPrChange>
          </w:rPr>
          <w:delText>anyone</w:delText>
        </w:r>
        <w:r w:rsidRPr="00876437" w:rsidDel="00AD2527">
          <w:rPr>
            <w:strike/>
            <w:lang w:val="en-GB"/>
            <w:rPrChange w:id="19756" w:author="Kevin Gu" w:date="2020-05-18T10:36:00Z">
              <w:rPr>
                <w:lang w:val="en-US"/>
              </w:rPr>
            </w:rPrChange>
          </w:rPr>
          <w:delText xml:space="preserve"> could modify the log personally.</w:delText>
        </w:r>
      </w:del>
    </w:p>
    <w:p w14:paraId="72C08DC7" w14:textId="4B930414" w:rsidR="00AF49BD" w:rsidRPr="00876437" w:rsidDel="00AD2527" w:rsidRDefault="00AF49BD" w:rsidP="00655275">
      <w:pPr>
        <w:rPr>
          <w:del w:id="19757" w:author="Kevin Gu" w:date="2020-05-21T14:21:00Z"/>
          <w:strike/>
          <w:lang w:val="en-GB" w:eastAsia="zh-CN"/>
          <w:rPrChange w:id="19758" w:author="Kevin Gu" w:date="2020-05-18T10:36:00Z">
            <w:rPr>
              <w:del w:id="19759" w:author="Kevin Gu" w:date="2020-05-21T14:21:00Z"/>
              <w:lang w:val="en-US" w:eastAsia="zh-CN"/>
            </w:rPr>
          </w:rPrChange>
        </w:rPr>
      </w:pPr>
      <w:del w:id="19760" w:author="Kevin Gu" w:date="2020-05-21T14:21:00Z">
        <w:r w:rsidRPr="00876437" w:rsidDel="00AD2527">
          <w:rPr>
            <w:rFonts w:hint="eastAsia"/>
            <w:strike/>
            <w:lang w:val="en-GB" w:eastAsia="zh-CN"/>
            <w:rPrChange w:id="19761" w:author="Kevin Gu" w:date="2020-05-18T10:36:00Z">
              <w:rPr>
                <w:rFonts w:hint="eastAsia"/>
                <w:lang w:val="en-US" w:eastAsia="zh-CN"/>
              </w:rPr>
            </w:rPrChange>
          </w:rPr>
          <w:delText>所有的管理系统都遵循</w:delText>
        </w:r>
        <w:r w:rsidRPr="00876437" w:rsidDel="00AD2527">
          <w:rPr>
            <w:strike/>
            <w:lang w:val="en-GB" w:eastAsia="zh-CN"/>
            <w:rPrChange w:id="19762" w:author="Kevin Gu" w:date="2020-05-18T10:36:00Z">
              <w:rPr>
                <w:lang w:val="en-US" w:eastAsia="zh-CN"/>
              </w:rPr>
            </w:rPrChange>
          </w:rPr>
          <w:delText>4</w:delText>
        </w:r>
        <w:r w:rsidRPr="00876437" w:rsidDel="00AD2527">
          <w:rPr>
            <w:rFonts w:hint="eastAsia"/>
            <w:strike/>
            <w:lang w:val="en-GB" w:eastAsia="zh-CN"/>
            <w:rPrChange w:id="19763" w:author="Kevin Gu" w:date="2020-05-18T10:36:00Z">
              <w:rPr>
                <w:rFonts w:hint="eastAsia"/>
                <w:lang w:val="en-US" w:eastAsia="zh-CN"/>
              </w:rPr>
            </w:rPrChange>
          </w:rPr>
          <w:delText>眼原则进行管理，确保日志无法被单独任何一个人私自篡改。</w:delText>
        </w:r>
      </w:del>
    </w:p>
    <w:p w14:paraId="600C06A0" w14:textId="5DA81AFC" w:rsidR="00655275" w:rsidRPr="00876437" w:rsidDel="00AD2527" w:rsidRDefault="00655275" w:rsidP="00655275">
      <w:pPr>
        <w:rPr>
          <w:del w:id="19764" w:author="Kevin Gu" w:date="2020-05-21T14:21:00Z"/>
          <w:strike/>
          <w:lang w:val="en-GB"/>
          <w:rPrChange w:id="19765" w:author="Kevin Gu" w:date="2020-05-18T10:36:00Z">
            <w:rPr>
              <w:del w:id="19766" w:author="Kevin Gu" w:date="2020-05-21T14:21:00Z"/>
              <w:lang w:val="en-US"/>
            </w:rPr>
          </w:rPrChange>
        </w:rPr>
      </w:pPr>
      <w:del w:id="19767" w:author="Kevin Gu" w:date="2020-05-21T14:21:00Z">
        <w:r w:rsidRPr="00876437" w:rsidDel="00AD2527">
          <w:rPr>
            <w:strike/>
            <w:lang w:val="en-GB"/>
            <w:rPrChange w:id="19768" w:author="Kevin Gu" w:date="2020-05-18T10:36:00Z">
              <w:rPr>
                <w:lang w:val="en-US"/>
              </w:rPr>
            </w:rPrChange>
          </w:rPr>
          <w:delText>The logs of the system must be reviewed monthly on the Log Reviewing Form. This form cannot be destroyed in 3 years.</w:delText>
        </w:r>
      </w:del>
    </w:p>
    <w:p w14:paraId="4867015D" w14:textId="6A471532" w:rsidR="00AF49BD" w:rsidRPr="00876437" w:rsidDel="00AD2527" w:rsidRDefault="00AF49BD" w:rsidP="00655275">
      <w:pPr>
        <w:rPr>
          <w:del w:id="19769" w:author="Kevin Gu" w:date="2020-05-21T14:21:00Z"/>
          <w:strike/>
          <w:lang w:val="en-GB" w:eastAsia="zh-CN"/>
          <w:rPrChange w:id="19770" w:author="Kevin Gu" w:date="2020-05-18T10:36:00Z">
            <w:rPr>
              <w:del w:id="19771" w:author="Kevin Gu" w:date="2020-05-21T14:21:00Z"/>
              <w:lang w:val="en-US" w:eastAsia="zh-CN"/>
            </w:rPr>
          </w:rPrChange>
        </w:rPr>
      </w:pPr>
      <w:del w:id="19772" w:author="Kevin Gu" w:date="2020-05-21T14:21:00Z">
        <w:r w:rsidRPr="00876437" w:rsidDel="00AD2527">
          <w:rPr>
            <w:rFonts w:hint="eastAsia"/>
            <w:strike/>
            <w:lang w:val="en-GB" w:eastAsia="zh-CN"/>
            <w:rPrChange w:id="19773" w:author="Kevin Gu" w:date="2020-05-18T10:36:00Z">
              <w:rPr>
                <w:rFonts w:hint="eastAsia"/>
                <w:lang w:val="en-US" w:eastAsia="zh-CN"/>
              </w:rPr>
            </w:rPrChange>
          </w:rPr>
          <w:delText>上述系统的日志每月进行检查，记录在《日志审核表》，</w:delText>
        </w:r>
        <w:r w:rsidRPr="00876437" w:rsidDel="00AD2527">
          <w:rPr>
            <w:strike/>
            <w:lang w:val="en-GB" w:eastAsia="zh-CN"/>
            <w:rPrChange w:id="19774" w:author="Kevin Gu" w:date="2020-05-18T10:36:00Z">
              <w:rPr>
                <w:lang w:val="en-US" w:eastAsia="zh-CN"/>
              </w:rPr>
            </w:rPrChange>
          </w:rPr>
          <w:delText>3</w:delText>
        </w:r>
        <w:r w:rsidRPr="00876437" w:rsidDel="00AD2527">
          <w:rPr>
            <w:rFonts w:hint="eastAsia"/>
            <w:strike/>
            <w:lang w:val="en-GB" w:eastAsia="zh-CN"/>
            <w:rPrChange w:id="19775" w:author="Kevin Gu" w:date="2020-05-18T10:36:00Z">
              <w:rPr>
                <w:rFonts w:hint="eastAsia"/>
                <w:lang w:val="en-US" w:eastAsia="zh-CN"/>
              </w:rPr>
            </w:rPrChange>
          </w:rPr>
          <w:delText>年内不能销毁。</w:delText>
        </w:r>
      </w:del>
    </w:p>
    <w:p w14:paraId="32AC3370" w14:textId="7F28FEF2" w:rsidR="005C4120" w:rsidRPr="00876437" w:rsidDel="00AD2527" w:rsidRDefault="005C4120" w:rsidP="00655275">
      <w:pPr>
        <w:rPr>
          <w:del w:id="19776" w:author="Kevin Gu" w:date="2020-05-21T14:21:00Z"/>
          <w:strike/>
          <w:lang w:val="en-GB"/>
          <w:rPrChange w:id="19777" w:author="Kevin Gu" w:date="2020-05-18T10:36:00Z">
            <w:rPr>
              <w:del w:id="19778" w:author="Kevin Gu" w:date="2020-05-21T14:21:00Z"/>
              <w:lang w:val="en-US"/>
            </w:rPr>
          </w:rPrChange>
        </w:rPr>
      </w:pPr>
      <w:del w:id="19779" w:author="Kevin Gu" w:date="2020-05-21T14:21:00Z">
        <w:r w:rsidRPr="00876437" w:rsidDel="00AD2527">
          <w:rPr>
            <w:strike/>
            <w:lang w:val="en-GB"/>
            <w:rPrChange w:id="19780" w:author="Kevin Gu" w:date="2020-05-18T10:36:00Z">
              <w:rPr>
                <w:lang w:val="en-US"/>
              </w:rPr>
            </w:rPrChange>
          </w:rPr>
          <w:delText xml:space="preserve">For each role in IT </w:delText>
        </w:r>
        <w:r w:rsidR="00AF49BD" w:rsidRPr="00876437" w:rsidDel="00AD2527">
          <w:rPr>
            <w:strike/>
            <w:lang w:val="en-GB"/>
            <w:rPrChange w:id="19781" w:author="Kevin Gu" w:date="2020-05-18T10:36:00Z">
              <w:rPr>
                <w:lang w:val="en-US"/>
              </w:rPr>
            </w:rPrChange>
          </w:rPr>
          <w:delText>administration (</w:delText>
        </w:r>
        <w:r w:rsidRPr="00876437" w:rsidDel="00AD2527">
          <w:rPr>
            <w:strike/>
            <w:lang w:val="en-GB"/>
            <w:rPrChange w:id="19782" w:author="Kevin Gu" w:date="2020-05-18T10:36:00Z">
              <w:rPr>
                <w:lang w:val="en-US"/>
              </w:rPr>
            </w:rPrChange>
          </w:rPr>
          <w:delText>network, server, client, application administration), their duties should be segregated. Administrator log files should be kept secured out of reach of the administrator. To prevent the probable misuse or collusion.</w:delText>
        </w:r>
      </w:del>
    </w:p>
    <w:p w14:paraId="133E23AF" w14:textId="6D2F33E3" w:rsidR="00AF49BD" w:rsidRPr="00876437" w:rsidDel="00AD2527" w:rsidRDefault="00AF49BD" w:rsidP="00655275">
      <w:pPr>
        <w:rPr>
          <w:del w:id="19783" w:author="Kevin Gu" w:date="2020-05-21T14:21:00Z"/>
          <w:strike/>
          <w:lang w:val="en-GB" w:eastAsia="zh-CN"/>
          <w:rPrChange w:id="19784" w:author="Kevin Gu" w:date="2020-05-18T10:36:00Z">
            <w:rPr>
              <w:del w:id="19785" w:author="Kevin Gu" w:date="2020-05-21T14:21:00Z"/>
              <w:lang w:val="en-US" w:eastAsia="zh-CN"/>
            </w:rPr>
          </w:rPrChange>
        </w:rPr>
      </w:pPr>
      <w:del w:id="19786" w:author="Kevin Gu" w:date="2020-05-21T14:21:00Z">
        <w:r w:rsidRPr="00876437" w:rsidDel="00AD2527">
          <w:rPr>
            <w:rFonts w:hint="eastAsia"/>
            <w:strike/>
            <w:lang w:val="en-GB" w:eastAsia="zh-CN"/>
            <w:rPrChange w:id="19787" w:author="Kevin Gu" w:date="2020-05-18T10:36:00Z">
              <w:rPr>
                <w:rFonts w:hint="eastAsia"/>
                <w:lang w:val="en-US" w:eastAsia="zh-CN"/>
              </w:rPr>
            </w:rPrChange>
          </w:rPr>
          <w:delText>对于</w:delText>
        </w:r>
        <w:r w:rsidRPr="00876437" w:rsidDel="00AD2527">
          <w:rPr>
            <w:strike/>
            <w:lang w:val="en-GB" w:eastAsia="zh-CN"/>
            <w:rPrChange w:id="19788" w:author="Kevin Gu" w:date="2020-05-18T10:36:00Z">
              <w:rPr>
                <w:lang w:val="en-US" w:eastAsia="zh-CN"/>
              </w:rPr>
            </w:rPrChange>
          </w:rPr>
          <w:delText>IT</w:delText>
        </w:r>
        <w:r w:rsidRPr="00876437" w:rsidDel="00AD2527">
          <w:rPr>
            <w:rFonts w:hint="eastAsia"/>
            <w:strike/>
            <w:lang w:val="en-GB" w:eastAsia="zh-CN"/>
            <w:rPrChange w:id="19789" w:author="Kevin Gu" w:date="2020-05-18T10:36:00Z">
              <w:rPr>
                <w:rFonts w:hint="eastAsia"/>
                <w:lang w:val="en-US" w:eastAsia="zh-CN"/>
              </w:rPr>
            </w:rPrChange>
          </w:rPr>
          <w:delText>管理中的每个角色（网络、服务器、客户机、应用程序管理），它们的职责应该被分开。应将管理员日志文件放置在管理员无法触及的地方，这样是为了防止可能的滥用或勾结。</w:delText>
        </w:r>
      </w:del>
    </w:p>
    <w:p w14:paraId="51EBBBCD" w14:textId="77777777" w:rsidR="00AF49BD" w:rsidRPr="00876437" w:rsidRDefault="00AF49BD" w:rsidP="00655275">
      <w:pPr>
        <w:rPr>
          <w:lang w:val="en-GB" w:eastAsia="zh-CN"/>
          <w:rPrChange w:id="19790" w:author="Kevin Gu" w:date="2020-05-18T10:36:00Z">
            <w:rPr>
              <w:lang w:val="en-US" w:eastAsia="zh-CN"/>
            </w:rPr>
          </w:rPrChange>
        </w:rPr>
      </w:pPr>
    </w:p>
    <w:p w14:paraId="5B908F66" w14:textId="77777777" w:rsidR="00E520B7" w:rsidRPr="00876437" w:rsidRDefault="00E520B7" w:rsidP="00B3098F">
      <w:pPr>
        <w:pStyle w:val="Title2"/>
        <w:rPr>
          <w:lang w:val="en-GB"/>
          <w:rPrChange w:id="19791" w:author="Kevin Gu" w:date="2020-05-18T10:36:00Z">
            <w:rPr/>
          </w:rPrChange>
        </w:rPr>
      </w:pPr>
      <w:bookmarkStart w:id="19792" w:name="_Ref17801157"/>
      <w:bookmarkStart w:id="19793" w:name="_Toc43387239"/>
      <w:r w:rsidRPr="00876437">
        <w:rPr>
          <w:lang w:val="en-GB"/>
          <w:rPrChange w:id="19794" w:author="Kevin Gu" w:date="2020-05-18T10:36:00Z">
            <w:rPr/>
          </w:rPrChange>
        </w:rPr>
        <w:t>Logical Access Control</w:t>
      </w:r>
      <w:bookmarkEnd w:id="19792"/>
      <w:r w:rsidR="00AF49BD" w:rsidRPr="00876437">
        <w:rPr>
          <w:lang w:val="en-GB"/>
          <w:rPrChange w:id="19795" w:author="Kevin Gu" w:date="2020-05-18T10:36:00Z">
            <w:rPr/>
          </w:rPrChange>
        </w:rPr>
        <w:t xml:space="preserve"> </w:t>
      </w:r>
      <w:r w:rsidR="00AF49BD" w:rsidRPr="00876437">
        <w:rPr>
          <w:rFonts w:hint="eastAsia"/>
          <w:lang w:val="en-GB" w:eastAsia="zh-CN"/>
          <w:rPrChange w:id="19796" w:author="Kevin Gu" w:date="2020-05-18T10:36:00Z">
            <w:rPr>
              <w:rFonts w:hint="eastAsia"/>
              <w:lang w:eastAsia="zh-CN"/>
            </w:rPr>
          </w:rPrChange>
        </w:rPr>
        <w:t>逻辑访问控制</w:t>
      </w:r>
      <w:bookmarkEnd w:id="19793"/>
    </w:p>
    <w:p w14:paraId="53DA136C" w14:textId="77777777" w:rsidR="00086D40" w:rsidRPr="00876437" w:rsidRDefault="00086D40" w:rsidP="00181CF1">
      <w:pPr>
        <w:pStyle w:val="Title3"/>
        <w:rPr>
          <w:lang w:val="en-GB"/>
          <w:rPrChange w:id="19797" w:author="Kevin Gu" w:date="2020-05-18T10:36:00Z">
            <w:rPr/>
          </w:rPrChange>
        </w:rPr>
      </w:pPr>
      <w:r w:rsidRPr="00876437">
        <w:rPr>
          <w:lang w:val="en-GB"/>
          <w:rPrChange w:id="19798" w:author="Kevin Gu" w:date="2020-05-18T10:36:00Z">
            <w:rPr/>
          </w:rPrChange>
        </w:rPr>
        <w:t>Logical Access</w:t>
      </w:r>
      <w:r w:rsidR="00AF49BD" w:rsidRPr="00876437">
        <w:rPr>
          <w:lang w:val="en-GB"/>
          <w:rPrChange w:id="19799" w:author="Kevin Gu" w:date="2020-05-18T10:36:00Z">
            <w:rPr/>
          </w:rPrChange>
        </w:rPr>
        <w:t xml:space="preserve"> </w:t>
      </w:r>
      <w:r w:rsidR="00AF49BD" w:rsidRPr="00876437">
        <w:rPr>
          <w:rFonts w:hint="eastAsia"/>
          <w:lang w:val="en-GB" w:eastAsia="zh-CN"/>
          <w:rPrChange w:id="19800" w:author="Kevin Gu" w:date="2020-05-18T10:36:00Z">
            <w:rPr>
              <w:rFonts w:hint="eastAsia"/>
              <w:lang w:eastAsia="zh-CN"/>
            </w:rPr>
          </w:rPrChange>
        </w:rPr>
        <w:t>逻辑访问</w:t>
      </w:r>
    </w:p>
    <w:p w14:paraId="7027E821" w14:textId="77777777" w:rsidR="000E07D8" w:rsidRPr="00876437" w:rsidRDefault="00086D40" w:rsidP="00181CF1">
      <w:pPr>
        <w:rPr>
          <w:lang w:val="en-GB"/>
          <w:rPrChange w:id="19801" w:author="Kevin Gu" w:date="2020-05-18T10:36:00Z">
            <w:rPr>
              <w:lang w:val="en-US"/>
            </w:rPr>
          </w:rPrChange>
        </w:rPr>
      </w:pPr>
      <w:r w:rsidRPr="00876437">
        <w:rPr>
          <w:lang w:val="en-GB"/>
          <w:rPrChange w:id="19802" w:author="Kevin Gu" w:date="2020-05-18T10:36:00Z">
            <w:rPr>
              <w:lang w:val="en-US"/>
            </w:rPr>
          </w:rPrChange>
        </w:rPr>
        <w:t xml:space="preserve">A set of procedures must be created for the request to access to </w:t>
      </w:r>
      <w:r w:rsidR="00E45062" w:rsidRPr="00876437">
        <w:rPr>
          <w:lang w:val="en-GB"/>
          <w:rPrChange w:id="19803" w:author="Kevin Gu" w:date="2020-05-18T10:36:00Z">
            <w:rPr>
              <w:lang w:val="en-US"/>
            </w:rPr>
          </w:rPrChange>
        </w:rPr>
        <w:t>an</w:t>
      </w:r>
      <w:r w:rsidRPr="00876437">
        <w:rPr>
          <w:lang w:val="en-GB"/>
          <w:rPrChange w:id="19804" w:author="Kevin Gu" w:date="2020-05-18T10:36:00Z">
            <w:rPr>
              <w:lang w:val="en-US"/>
            </w:rPr>
          </w:rPrChange>
        </w:rPr>
        <w:t xml:space="preserve"> </w:t>
      </w:r>
      <w:r w:rsidR="00E45062" w:rsidRPr="00876437">
        <w:rPr>
          <w:lang w:val="en-GB"/>
          <w:rPrChange w:id="19805" w:author="Kevin Gu" w:date="2020-05-18T10:36:00Z">
            <w:rPr>
              <w:lang w:val="en-US"/>
            </w:rPr>
          </w:rPrChange>
        </w:rPr>
        <w:t>operating</w:t>
      </w:r>
      <w:r w:rsidRPr="00876437">
        <w:rPr>
          <w:lang w:val="en-GB"/>
          <w:rPrChange w:id="19806" w:author="Kevin Gu" w:date="2020-05-18T10:36:00Z">
            <w:rPr>
              <w:lang w:val="en-US"/>
            </w:rPr>
          </w:rPrChange>
        </w:rPr>
        <w:t xml:space="preserve"> system.</w:t>
      </w:r>
    </w:p>
    <w:p w14:paraId="46012848" w14:textId="77777777" w:rsidR="00AF49BD" w:rsidRPr="00876437" w:rsidRDefault="0095794D" w:rsidP="00181CF1">
      <w:pPr>
        <w:rPr>
          <w:lang w:val="en-GB" w:eastAsia="zh-CN"/>
          <w:rPrChange w:id="19807" w:author="Kevin Gu" w:date="2020-05-18T10:36:00Z">
            <w:rPr>
              <w:lang w:val="en-US" w:eastAsia="zh-CN"/>
            </w:rPr>
          </w:rPrChange>
        </w:rPr>
      </w:pPr>
      <w:r w:rsidRPr="00876437">
        <w:rPr>
          <w:rFonts w:hint="eastAsia"/>
          <w:lang w:val="en-GB" w:eastAsia="zh-CN"/>
          <w:rPrChange w:id="19808" w:author="Kevin Gu" w:date="2020-05-18T10:36:00Z">
            <w:rPr>
              <w:rFonts w:hint="eastAsia"/>
              <w:lang w:val="en-US" w:eastAsia="zh-CN"/>
            </w:rPr>
          </w:rPrChange>
        </w:rPr>
        <w:t>必须建立一套程序，用于对访问计算机系统的请求。</w:t>
      </w:r>
    </w:p>
    <w:p w14:paraId="35733A62" w14:textId="751FA4F8" w:rsidR="00B74A00" w:rsidRPr="00876437" w:rsidRDefault="00B74A00" w:rsidP="00943386">
      <w:pPr>
        <w:rPr>
          <w:lang w:val="en-GB"/>
          <w:rPrChange w:id="19809" w:author="Kevin Gu" w:date="2020-05-18T10:36:00Z">
            <w:rPr>
              <w:lang w:val="en-US"/>
            </w:rPr>
          </w:rPrChange>
        </w:rPr>
      </w:pPr>
      <w:r w:rsidRPr="00876437">
        <w:rPr>
          <w:lang w:val="en-GB"/>
          <w:rPrChange w:id="19810" w:author="Kevin Gu" w:date="2020-05-18T10:36:00Z">
            <w:rPr>
              <w:lang w:val="en-US"/>
            </w:rPr>
          </w:rPrChange>
        </w:rPr>
        <w:t xml:space="preserve">Requests for logical access are approved by the applicant's manager and the system and/or data owner, authorization is implemented by the </w:t>
      </w:r>
      <w:commentRangeStart w:id="19811"/>
      <w:commentRangeStart w:id="19812"/>
      <w:r w:rsidRPr="00876437">
        <w:rPr>
          <w:lang w:val="en-GB"/>
          <w:rPrChange w:id="19813" w:author="Kevin Gu" w:date="2020-05-18T10:36:00Z">
            <w:rPr>
              <w:lang w:val="en-US"/>
            </w:rPr>
          </w:rPrChange>
        </w:rPr>
        <w:t xml:space="preserve">IT </w:t>
      </w:r>
      <w:ins w:id="19814" w:author="Julio Li [2]" w:date="2020-09-08T12:39:00Z">
        <w:r w:rsidR="005741F5">
          <w:rPr>
            <w:lang w:val="en-GB"/>
          </w:rPr>
          <w:t>engineer</w:t>
        </w:r>
      </w:ins>
      <w:ins w:id="19815" w:author="Julio Li [2]" w:date="2020-10-29T12:26:00Z">
        <w:r w:rsidR="00CE7472">
          <w:rPr>
            <w:lang w:val="en-GB"/>
          </w:rPr>
          <w:t xml:space="preserve"> following four-eye principle</w:t>
        </w:r>
      </w:ins>
      <w:ins w:id="19816" w:author="Julio Li [2]" w:date="2020-09-08T12:39:00Z">
        <w:r w:rsidR="005741F5">
          <w:rPr>
            <w:lang w:val="en-GB"/>
          </w:rPr>
          <w:t>.</w:t>
        </w:r>
      </w:ins>
      <w:del w:id="19817" w:author="Julio Li [2]" w:date="2020-09-08T12:39:00Z">
        <w:r w:rsidRPr="00876437" w:rsidDel="005741F5">
          <w:rPr>
            <w:lang w:val="en-GB"/>
            <w:rPrChange w:id="19818" w:author="Kevin Gu" w:date="2020-05-18T10:36:00Z">
              <w:rPr>
                <w:lang w:val="en-US"/>
              </w:rPr>
            </w:rPrChange>
          </w:rPr>
          <w:delText>administrator</w:delText>
        </w:r>
        <w:commentRangeEnd w:id="19811"/>
        <w:r w:rsidR="00CB7893" w:rsidDel="005741F5">
          <w:rPr>
            <w:rStyle w:val="CommentReference"/>
          </w:rPr>
          <w:commentReference w:id="19811"/>
        </w:r>
      </w:del>
      <w:commentRangeEnd w:id="19812"/>
      <w:r w:rsidR="005741F5">
        <w:rPr>
          <w:rStyle w:val="CommentReference"/>
        </w:rPr>
        <w:commentReference w:id="19812"/>
      </w:r>
      <w:del w:id="19819" w:author="Julio Li [2]" w:date="2020-09-08T12:39:00Z">
        <w:r w:rsidRPr="00876437" w:rsidDel="005741F5">
          <w:rPr>
            <w:lang w:val="en-GB"/>
            <w:rPrChange w:id="19820" w:author="Kevin Gu" w:date="2020-05-18T10:36:00Z">
              <w:rPr>
                <w:lang w:val="en-US"/>
              </w:rPr>
            </w:rPrChange>
          </w:rPr>
          <w:delText>.</w:delText>
        </w:r>
      </w:del>
    </w:p>
    <w:p w14:paraId="20938E7B" w14:textId="14D32D2C" w:rsidR="0095794D" w:rsidRPr="00876437" w:rsidRDefault="0095794D" w:rsidP="00943386">
      <w:pPr>
        <w:rPr>
          <w:lang w:val="en-GB" w:eastAsia="zh-CN"/>
          <w:rPrChange w:id="19821" w:author="Kevin Gu" w:date="2020-05-18T10:36:00Z">
            <w:rPr>
              <w:lang w:val="en-US" w:eastAsia="zh-CN"/>
            </w:rPr>
          </w:rPrChange>
        </w:rPr>
      </w:pPr>
      <w:r w:rsidRPr="00876437">
        <w:rPr>
          <w:rFonts w:hint="eastAsia"/>
          <w:lang w:val="en-GB" w:eastAsia="zh-CN"/>
          <w:rPrChange w:id="19822" w:author="Kevin Gu" w:date="2020-05-18T10:36:00Z">
            <w:rPr>
              <w:rFonts w:hint="eastAsia"/>
              <w:lang w:val="en-US" w:eastAsia="zh-CN"/>
            </w:rPr>
          </w:rPrChange>
        </w:rPr>
        <w:t>逻辑访问请求由申请人的经理和系统和</w:t>
      </w:r>
      <w:r w:rsidRPr="00876437">
        <w:rPr>
          <w:lang w:val="en-GB" w:eastAsia="zh-CN"/>
          <w:rPrChange w:id="19823" w:author="Kevin Gu" w:date="2020-05-18T10:36:00Z">
            <w:rPr>
              <w:lang w:val="en-US" w:eastAsia="zh-CN"/>
            </w:rPr>
          </w:rPrChange>
        </w:rPr>
        <w:t>/</w:t>
      </w:r>
      <w:r w:rsidRPr="00876437">
        <w:rPr>
          <w:rFonts w:hint="eastAsia"/>
          <w:lang w:val="en-GB" w:eastAsia="zh-CN"/>
          <w:rPrChange w:id="19824" w:author="Kevin Gu" w:date="2020-05-18T10:36:00Z">
            <w:rPr>
              <w:rFonts w:hint="eastAsia"/>
              <w:lang w:val="en-US" w:eastAsia="zh-CN"/>
            </w:rPr>
          </w:rPrChange>
        </w:rPr>
        <w:t>或数据所有者批准，授权由</w:t>
      </w:r>
      <w:r w:rsidRPr="00876437">
        <w:rPr>
          <w:lang w:val="en-GB" w:eastAsia="zh-CN"/>
          <w:rPrChange w:id="19825" w:author="Kevin Gu" w:date="2020-05-18T10:36:00Z">
            <w:rPr>
              <w:lang w:val="en-US" w:eastAsia="zh-CN"/>
            </w:rPr>
          </w:rPrChange>
        </w:rPr>
        <w:t>IT</w:t>
      </w:r>
      <w:ins w:id="19826" w:author="Julio Li [2]" w:date="2020-09-08T12:39:00Z">
        <w:r w:rsidR="005741F5">
          <w:rPr>
            <w:rFonts w:hint="eastAsia"/>
            <w:lang w:val="en-GB" w:eastAsia="zh-CN"/>
          </w:rPr>
          <w:t>工程师</w:t>
        </w:r>
      </w:ins>
      <w:ins w:id="19827" w:author="Julio Li [2]" w:date="2020-10-29T12:26:00Z">
        <w:r w:rsidR="00FE3B53">
          <w:rPr>
            <w:rFonts w:hint="eastAsia"/>
            <w:lang w:val="en-GB" w:eastAsia="zh-CN"/>
          </w:rPr>
          <w:t>在四眼原则下</w:t>
        </w:r>
      </w:ins>
      <w:del w:id="19828" w:author="Julio Li [2]" w:date="2020-09-08T12:39:00Z">
        <w:r w:rsidRPr="00876437" w:rsidDel="005741F5">
          <w:rPr>
            <w:rFonts w:hint="eastAsia"/>
            <w:lang w:val="en-GB" w:eastAsia="zh-CN"/>
            <w:rPrChange w:id="19829" w:author="Kevin Gu" w:date="2020-05-18T10:36:00Z">
              <w:rPr>
                <w:rFonts w:hint="eastAsia"/>
                <w:lang w:val="en-US" w:eastAsia="zh-CN"/>
              </w:rPr>
            </w:rPrChange>
          </w:rPr>
          <w:delText>管理员</w:delText>
        </w:r>
      </w:del>
      <w:r w:rsidRPr="00876437">
        <w:rPr>
          <w:rFonts w:hint="eastAsia"/>
          <w:lang w:val="en-GB" w:eastAsia="zh-CN"/>
          <w:rPrChange w:id="19830" w:author="Kevin Gu" w:date="2020-05-18T10:36:00Z">
            <w:rPr>
              <w:rFonts w:hint="eastAsia"/>
              <w:lang w:val="en-US" w:eastAsia="zh-CN"/>
            </w:rPr>
          </w:rPrChange>
        </w:rPr>
        <w:t>实现。</w:t>
      </w:r>
    </w:p>
    <w:p w14:paraId="0C357684" w14:textId="0650C599" w:rsidR="0095794D" w:rsidRPr="00876437" w:rsidDel="001161AC" w:rsidRDefault="0095794D" w:rsidP="00056661">
      <w:pPr>
        <w:rPr>
          <w:del w:id="19831" w:author="Kevin Gu" w:date="2020-05-18T13:25:00Z"/>
          <w:lang w:val="en-GB" w:eastAsia="zh-CN"/>
          <w:rPrChange w:id="19832" w:author="Kevin Gu" w:date="2020-05-18T10:36:00Z">
            <w:rPr>
              <w:del w:id="19833" w:author="Kevin Gu" w:date="2020-05-18T13:25:00Z"/>
              <w:lang w:val="en-US" w:eastAsia="zh-CN"/>
            </w:rPr>
          </w:rPrChange>
        </w:rPr>
      </w:pPr>
    </w:p>
    <w:p w14:paraId="693DEB4C" w14:textId="63B93A86" w:rsidR="0095794D" w:rsidRPr="00876437" w:rsidDel="001161AC" w:rsidRDefault="0095794D" w:rsidP="00181CF1">
      <w:pPr>
        <w:rPr>
          <w:del w:id="19834" w:author="Kevin Gu" w:date="2020-05-18T13:25:00Z"/>
          <w:lang w:val="en-GB" w:eastAsia="zh-CN"/>
          <w:rPrChange w:id="19835" w:author="Kevin Gu" w:date="2020-05-18T10:36:00Z">
            <w:rPr>
              <w:del w:id="19836" w:author="Kevin Gu" w:date="2020-05-18T13:25:00Z"/>
              <w:lang w:val="en-US" w:eastAsia="zh-CN"/>
            </w:rPr>
          </w:rPrChange>
        </w:rPr>
      </w:pPr>
    </w:p>
    <w:p w14:paraId="0778C4C3" w14:textId="419928F0" w:rsidR="000E07D8" w:rsidRPr="00876437" w:rsidRDefault="00086D40" w:rsidP="00181CF1">
      <w:pPr>
        <w:rPr>
          <w:lang w:val="en-GB"/>
          <w:rPrChange w:id="19837" w:author="Kevin Gu" w:date="2020-05-18T10:36:00Z">
            <w:rPr>
              <w:lang w:val="en-US"/>
            </w:rPr>
          </w:rPrChange>
        </w:rPr>
      </w:pPr>
      <w:r w:rsidRPr="00876437">
        <w:rPr>
          <w:lang w:val="en-GB"/>
          <w:rPrChange w:id="19838" w:author="Kevin Gu" w:date="2020-05-18T10:36:00Z">
            <w:rPr>
              <w:lang w:val="en-US"/>
            </w:rPr>
          </w:rPrChange>
        </w:rPr>
        <w:t xml:space="preserve">Access permissions </w:t>
      </w:r>
      <w:r w:rsidR="00943386" w:rsidRPr="00876437">
        <w:rPr>
          <w:lang w:val="en-GB"/>
          <w:rPrChange w:id="19839" w:author="Kevin Gu" w:date="2020-05-18T10:36:00Z">
            <w:rPr>
              <w:lang w:val="en-US"/>
            </w:rPr>
          </w:rPrChange>
        </w:rPr>
        <w:t>can</w:t>
      </w:r>
      <w:r w:rsidRPr="00876437">
        <w:rPr>
          <w:lang w:val="en-GB"/>
          <w:rPrChange w:id="19840" w:author="Kevin Gu" w:date="2020-05-18T10:36:00Z">
            <w:rPr>
              <w:lang w:val="en-US"/>
            </w:rPr>
          </w:rPrChange>
        </w:rPr>
        <w:t xml:space="preserve"> not to be provided before the appropriate authorization procedures have been completed.</w:t>
      </w:r>
    </w:p>
    <w:p w14:paraId="3F2133DF" w14:textId="77777777" w:rsidR="0095794D" w:rsidRPr="00876437" w:rsidRDefault="0095794D" w:rsidP="00181CF1">
      <w:pPr>
        <w:rPr>
          <w:lang w:val="en-GB" w:eastAsia="zh-CN"/>
          <w:rPrChange w:id="19841" w:author="Kevin Gu" w:date="2020-05-18T10:36:00Z">
            <w:rPr>
              <w:lang w:val="en-US" w:eastAsia="zh-CN"/>
            </w:rPr>
          </w:rPrChange>
        </w:rPr>
      </w:pPr>
      <w:r w:rsidRPr="00876437">
        <w:rPr>
          <w:rFonts w:hint="eastAsia"/>
          <w:lang w:val="en-GB" w:eastAsia="zh-CN"/>
          <w:rPrChange w:id="19842" w:author="Kevin Gu" w:date="2020-05-18T10:36:00Z">
            <w:rPr>
              <w:rFonts w:hint="eastAsia"/>
              <w:lang w:val="en-US" w:eastAsia="zh-CN"/>
            </w:rPr>
          </w:rPrChange>
        </w:rPr>
        <w:t>在未完成适当的授权程序之前不得提供访问许可。</w:t>
      </w:r>
    </w:p>
    <w:p w14:paraId="77CFD357" w14:textId="77777777" w:rsidR="000E07D8" w:rsidRPr="00876437" w:rsidRDefault="00086D40" w:rsidP="00181CF1">
      <w:pPr>
        <w:rPr>
          <w:lang w:val="en-GB"/>
          <w:rPrChange w:id="19843" w:author="Kevin Gu" w:date="2020-05-18T10:36:00Z">
            <w:rPr>
              <w:lang w:val="en-US"/>
            </w:rPr>
          </w:rPrChange>
        </w:rPr>
      </w:pPr>
      <w:r w:rsidRPr="00876437">
        <w:rPr>
          <w:lang w:val="en-GB"/>
          <w:rPrChange w:id="19844" w:author="Kevin Gu" w:date="2020-05-18T10:36:00Z">
            <w:rPr>
              <w:lang w:val="en-US"/>
            </w:rPr>
          </w:rPrChange>
        </w:rPr>
        <w:t>The details of the authorized users and user accounts must be kept in a unified list as a reference that is independent of the system itself</w:t>
      </w:r>
      <w:r w:rsidR="0016706B" w:rsidRPr="00876437">
        <w:rPr>
          <w:lang w:val="en-GB"/>
          <w:rPrChange w:id="19845" w:author="Kevin Gu" w:date="2020-05-18T10:36:00Z">
            <w:rPr>
              <w:lang w:val="en-US"/>
            </w:rPr>
          </w:rPrChange>
        </w:rPr>
        <w:t xml:space="preserve"> and the list should be </w:t>
      </w:r>
      <w:r w:rsidR="00552223" w:rsidRPr="00876437">
        <w:rPr>
          <w:lang w:val="en-GB"/>
          <w:rPrChange w:id="19846" w:author="Kevin Gu" w:date="2020-05-18T10:36:00Z">
            <w:rPr>
              <w:lang w:val="en-US"/>
            </w:rPr>
          </w:rPrChange>
        </w:rPr>
        <w:t>reviewed regularly</w:t>
      </w:r>
      <w:r w:rsidRPr="00876437">
        <w:rPr>
          <w:lang w:val="en-GB"/>
          <w:rPrChange w:id="19847" w:author="Kevin Gu" w:date="2020-05-18T10:36:00Z">
            <w:rPr>
              <w:lang w:val="en-US"/>
            </w:rPr>
          </w:rPrChange>
        </w:rPr>
        <w:t>.</w:t>
      </w:r>
    </w:p>
    <w:p w14:paraId="7AEBAEEE" w14:textId="77777777" w:rsidR="0095794D" w:rsidRPr="00876437" w:rsidRDefault="0095794D" w:rsidP="00181CF1">
      <w:pPr>
        <w:rPr>
          <w:lang w:val="en-GB" w:eastAsia="zh-CN"/>
          <w:rPrChange w:id="19848" w:author="Kevin Gu" w:date="2020-05-18T10:36:00Z">
            <w:rPr>
              <w:lang w:val="en-US" w:eastAsia="zh-CN"/>
            </w:rPr>
          </w:rPrChange>
        </w:rPr>
      </w:pPr>
      <w:r w:rsidRPr="00876437">
        <w:rPr>
          <w:rFonts w:hint="eastAsia"/>
          <w:lang w:val="en-GB" w:eastAsia="zh-CN"/>
          <w:rPrChange w:id="19849" w:author="Kevin Gu" w:date="2020-05-18T10:36:00Z">
            <w:rPr>
              <w:rFonts w:hint="eastAsia"/>
              <w:lang w:val="en-US" w:eastAsia="zh-CN"/>
            </w:rPr>
          </w:rPrChange>
        </w:rPr>
        <w:t>经授权的用户以及用户帐户的详细情况必须保留在一张统一的清单内，作为一种参考独立于系统本身并定期进行检查。</w:t>
      </w:r>
    </w:p>
    <w:p w14:paraId="3EA2EA41" w14:textId="77777777" w:rsidR="00B74A00" w:rsidRPr="00876437" w:rsidRDefault="00B74A00" w:rsidP="00181CF1">
      <w:pPr>
        <w:rPr>
          <w:lang w:val="en-GB"/>
        </w:rPr>
      </w:pPr>
      <w:r w:rsidRPr="00876437">
        <w:rPr>
          <w:lang w:val="en-GB"/>
        </w:rPr>
        <w:t>For the systems or sensitive computer applications, which can be accessed by password authentication, the login behaviour of users must be controlled</w:t>
      </w:r>
      <w:commentRangeStart w:id="19850"/>
      <w:commentRangeStart w:id="19851"/>
      <w:r w:rsidRPr="00876437">
        <w:rPr>
          <w:lang w:val="en-GB"/>
        </w:rPr>
        <w:t xml:space="preserve">. The system or the application will be locked after several failure attempts </w:t>
      </w:r>
      <w:commentRangeEnd w:id="19850"/>
      <w:r w:rsidR="00CB7893">
        <w:rPr>
          <w:rStyle w:val="CommentReference"/>
        </w:rPr>
        <w:commentReference w:id="19850"/>
      </w:r>
      <w:commentRangeEnd w:id="19851"/>
      <w:r w:rsidR="00B11B90">
        <w:rPr>
          <w:rStyle w:val="CommentReference"/>
        </w:rPr>
        <w:commentReference w:id="19851"/>
      </w:r>
      <w:r w:rsidRPr="00876437">
        <w:rPr>
          <w:lang w:val="en-GB"/>
        </w:rPr>
        <w:t>and will be log out after a while if no one uses it.</w:t>
      </w:r>
    </w:p>
    <w:p w14:paraId="0B019AF4" w14:textId="77777777" w:rsidR="0095794D" w:rsidRPr="00876437" w:rsidRDefault="0095794D" w:rsidP="00181CF1">
      <w:pPr>
        <w:rPr>
          <w:lang w:val="en-GB" w:eastAsia="zh-CN"/>
        </w:rPr>
      </w:pPr>
      <w:r w:rsidRPr="00876437">
        <w:rPr>
          <w:rFonts w:hint="eastAsia"/>
          <w:lang w:val="en-GB" w:eastAsia="zh-CN"/>
        </w:rPr>
        <w:t>通过用户名和密码进行身份验证后方能访问的系统或敏感电脑应用，对用户登录行为必须进行控制。在多次失败尝试之后，系统或应用程序将被锁定，而如果没人使用，系统或应用程序将在一段时间后注销。</w:t>
      </w:r>
    </w:p>
    <w:p w14:paraId="57A2463A" w14:textId="77777777" w:rsidR="00965132" w:rsidRPr="00876437" w:rsidRDefault="00965132" w:rsidP="00181CF1">
      <w:pPr>
        <w:rPr>
          <w:lang w:val="en-GB" w:eastAsia="zh-CN"/>
          <w:rPrChange w:id="19852" w:author="Kevin Gu" w:date="2020-05-18T10:36:00Z">
            <w:rPr>
              <w:lang w:val="en-US" w:eastAsia="zh-CN"/>
            </w:rPr>
          </w:rPrChange>
        </w:rPr>
      </w:pPr>
      <w:r w:rsidRPr="00876437">
        <w:rPr>
          <w:lang w:val="en-GB"/>
          <w:rPrChange w:id="19853" w:author="Kevin Gu" w:date="2020-05-18T10:36:00Z">
            <w:rPr>
              <w:lang w:val="en-US"/>
            </w:rPr>
          </w:rPrChange>
        </w:rPr>
        <w:t>Access control must be in place to prevent unauthorized connection to the secure network, including the implementation of port level security. Systems with sensitive, critical, or very critical content have a dedicated (isolated) computing environment.</w:t>
      </w:r>
    </w:p>
    <w:p w14:paraId="076CF2C5" w14:textId="77777777" w:rsidR="0095794D" w:rsidRPr="00876437" w:rsidRDefault="0095794D" w:rsidP="00181CF1">
      <w:pPr>
        <w:rPr>
          <w:lang w:val="en-GB" w:eastAsia="zh-CN"/>
          <w:rPrChange w:id="19854" w:author="Kevin Gu" w:date="2020-05-18T10:36:00Z">
            <w:rPr>
              <w:lang w:val="en-US" w:eastAsia="zh-CN"/>
            </w:rPr>
          </w:rPrChange>
        </w:rPr>
      </w:pPr>
      <w:r w:rsidRPr="00876437">
        <w:rPr>
          <w:rFonts w:hint="eastAsia"/>
          <w:lang w:val="en-GB" w:eastAsia="zh-CN"/>
          <w:rPrChange w:id="19855" w:author="Kevin Gu" w:date="2020-05-18T10:36:00Z">
            <w:rPr>
              <w:rFonts w:hint="eastAsia"/>
              <w:lang w:val="en-US" w:eastAsia="zh-CN"/>
            </w:rPr>
          </w:rPrChange>
        </w:rPr>
        <w:t>访问控制必须到位以防止产生未授权连接安全网络，包括执行端口级别安全。包含敏感、机密或高机密内容的系统应具有专用的（隔离的）计算环境。</w:t>
      </w:r>
    </w:p>
    <w:p w14:paraId="79AA1EEB" w14:textId="260B598E" w:rsidR="00D264E3" w:rsidRPr="00876437" w:rsidRDefault="00D264E3" w:rsidP="00181CF1">
      <w:pPr>
        <w:rPr>
          <w:lang w:val="en-GB"/>
          <w:rPrChange w:id="19856" w:author="Kevin Gu" w:date="2020-05-18T10:36:00Z">
            <w:rPr>
              <w:lang w:val="en-US"/>
            </w:rPr>
          </w:rPrChange>
        </w:rPr>
      </w:pPr>
      <w:del w:id="19857" w:author="Kevin Gu" w:date="2020-05-18T14:01:00Z">
        <w:r w:rsidRPr="00876437" w:rsidDel="0070391D">
          <w:rPr>
            <w:lang w:val="en-GB"/>
            <w:rPrChange w:id="19858" w:author="Kevin Gu" w:date="2020-05-18T10:36:00Z">
              <w:rPr>
                <w:lang w:val="en-US"/>
              </w:rPr>
            </w:rPrChange>
          </w:rPr>
          <w:delText xml:space="preserve">. </w:delText>
        </w:r>
      </w:del>
      <w:r w:rsidRPr="00876437">
        <w:rPr>
          <w:lang w:val="en-GB"/>
          <w:rPrChange w:id="19859" w:author="Kevin Gu" w:date="2020-05-18T10:36:00Z">
            <w:rPr>
              <w:lang w:val="en-US"/>
            </w:rPr>
          </w:rPrChange>
        </w:rPr>
        <w:t>The supplier's activities shall be monitored.</w:t>
      </w:r>
    </w:p>
    <w:p w14:paraId="0E7115C9" w14:textId="4D048AC0" w:rsidR="0095794D" w:rsidRPr="00876437" w:rsidRDefault="001D147C" w:rsidP="00181CF1">
      <w:pPr>
        <w:rPr>
          <w:lang w:val="en-GB" w:eastAsia="zh-CN"/>
          <w:rPrChange w:id="19860" w:author="Kevin Gu" w:date="2020-05-18T10:36:00Z">
            <w:rPr>
              <w:lang w:val="en-US" w:eastAsia="zh-CN"/>
            </w:rPr>
          </w:rPrChange>
        </w:rPr>
      </w:pPr>
      <w:r w:rsidRPr="00876437">
        <w:rPr>
          <w:rFonts w:hint="eastAsia"/>
          <w:lang w:val="en-GB" w:eastAsia="zh-CN"/>
          <w:rPrChange w:id="19861" w:author="Kevin Gu" w:date="2020-05-18T10:36:00Z">
            <w:rPr>
              <w:rFonts w:hint="eastAsia"/>
              <w:lang w:val="en-US" w:eastAsia="zh-CN"/>
            </w:rPr>
          </w:rPrChange>
        </w:rPr>
        <w:t>供应商的访问活动应受到监视。</w:t>
      </w:r>
    </w:p>
    <w:p w14:paraId="235D6F9A" w14:textId="35ADB860" w:rsidR="005C4120" w:rsidRPr="00876437" w:rsidDel="00FE73A6" w:rsidRDefault="005C4120" w:rsidP="005C4120">
      <w:pPr>
        <w:rPr>
          <w:del w:id="19862" w:author="Julio Li [2]" w:date="2020-08-20T11:47:00Z"/>
          <w:lang w:val="en-GB"/>
          <w:rPrChange w:id="19863" w:author="Kevin Gu" w:date="2020-05-18T10:36:00Z">
            <w:rPr>
              <w:del w:id="19864" w:author="Julio Li [2]" w:date="2020-08-20T11:47:00Z"/>
              <w:lang w:val="en-US"/>
            </w:rPr>
          </w:rPrChange>
        </w:rPr>
      </w:pPr>
      <w:del w:id="19865" w:author="Julio Li [2]" w:date="2020-08-20T11:47:00Z">
        <w:r w:rsidRPr="00876437" w:rsidDel="00FE73A6">
          <w:rPr>
            <w:lang w:val="en-GB"/>
            <w:rPrChange w:id="19866" w:author="Kevin Gu" w:date="2020-05-18T10:36:00Z">
              <w:rPr>
                <w:lang w:val="en-US"/>
              </w:rPr>
            </w:rPrChange>
          </w:rPr>
          <w:lastRenderedPageBreak/>
          <w:delText>.</w:delText>
        </w:r>
        <w:r w:rsidR="0054635F" w:rsidRPr="00876437" w:rsidDel="00FE73A6">
          <w:rPr>
            <w:lang w:val="en-GB"/>
            <w:rPrChange w:id="19867" w:author="Kevin Gu" w:date="2020-05-18T10:36:00Z">
              <w:rPr>
                <w:lang w:val="en-US"/>
              </w:rPr>
            </w:rPrChange>
          </w:rPr>
          <w:delText xml:space="preserve"> The development networks are physically isolated.</w:delText>
        </w:r>
      </w:del>
    </w:p>
    <w:p w14:paraId="528F2788" w14:textId="2D8B9E25" w:rsidR="001D147C" w:rsidRPr="00876437" w:rsidDel="00FE73A6" w:rsidRDefault="0054635F" w:rsidP="005C4120">
      <w:pPr>
        <w:rPr>
          <w:del w:id="19868" w:author="Julio Li [2]" w:date="2020-08-20T11:47:00Z"/>
          <w:lang w:val="en-GB" w:eastAsia="zh-CN"/>
          <w:rPrChange w:id="19869" w:author="Kevin Gu" w:date="2020-05-18T10:36:00Z">
            <w:rPr>
              <w:del w:id="19870" w:author="Julio Li [2]" w:date="2020-08-20T11:47:00Z"/>
              <w:lang w:val="en-US" w:eastAsia="zh-CN"/>
            </w:rPr>
          </w:rPrChange>
        </w:rPr>
      </w:pPr>
      <w:del w:id="19871" w:author="Julio Li [2]" w:date="2020-08-20T11:47:00Z">
        <w:r w:rsidRPr="00876437" w:rsidDel="00FE73A6">
          <w:rPr>
            <w:rFonts w:hint="eastAsia"/>
            <w:lang w:val="en-GB" w:eastAsia="zh-CN"/>
            <w:rPrChange w:id="19872" w:author="Kevin Gu" w:date="2020-05-18T10:36:00Z">
              <w:rPr>
                <w:rFonts w:hint="eastAsia"/>
                <w:lang w:val="en-US" w:eastAsia="zh-CN"/>
              </w:rPr>
            </w:rPrChange>
          </w:rPr>
          <w:delText>开发网络物理隔离。</w:delText>
        </w:r>
      </w:del>
    </w:p>
    <w:p w14:paraId="3BA49A2D" w14:textId="77777777" w:rsidR="00C149D5" w:rsidRPr="00876437" w:rsidRDefault="00C149D5">
      <w:pPr>
        <w:pStyle w:val="Title3"/>
        <w:rPr>
          <w:ins w:id="19873" w:author="Julio Li" w:date="2020-05-15T14:23:00Z"/>
          <w:lang w:val="en-GB"/>
          <w:rPrChange w:id="19874" w:author="Kevin Gu" w:date="2020-05-18T10:36:00Z">
            <w:rPr>
              <w:ins w:id="19875" w:author="Julio Li" w:date="2020-05-15T14:23:00Z"/>
            </w:rPr>
          </w:rPrChange>
        </w:rPr>
        <w:pPrChange w:id="19876" w:author="Julio Li" w:date="2020-05-15T14:24:00Z">
          <w:pPr/>
        </w:pPrChange>
      </w:pPr>
      <w:ins w:id="19877" w:author="Julio Li" w:date="2020-05-15T14:23:00Z">
        <w:r w:rsidRPr="00876437">
          <w:rPr>
            <w:lang w:val="en-GB"/>
            <w:rPrChange w:id="19878" w:author="Kevin Gu" w:date="2020-05-18T10:36:00Z">
              <w:rPr>
                <w:b/>
                <w:bCs/>
              </w:rPr>
            </w:rPrChange>
          </w:rPr>
          <w:t>User Account Management</w:t>
        </w:r>
        <w:proofErr w:type="spellStart"/>
        <w:r w:rsidRPr="00876437">
          <w:rPr>
            <w:rFonts w:hint="eastAsia"/>
            <w:lang w:val="en-GB"/>
            <w:rPrChange w:id="19879" w:author="Kevin Gu" w:date="2020-05-18T10:36:00Z">
              <w:rPr>
                <w:rFonts w:hint="eastAsia"/>
                <w:b/>
                <w:bCs/>
              </w:rPr>
            </w:rPrChange>
          </w:rPr>
          <w:t>使用者帐号管理</w:t>
        </w:r>
        <w:proofErr w:type="spellEnd"/>
      </w:ins>
    </w:p>
    <w:p w14:paraId="1E75288B" w14:textId="304959A6" w:rsidR="00C149D5" w:rsidRPr="00876437" w:rsidRDefault="00C149D5" w:rsidP="00C149D5">
      <w:pPr>
        <w:pStyle w:val="Heading4"/>
        <w:rPr>
          <w:ins w:id="19880" w:author="Julio Li" w:date="2020-05-15T14:24:00Z"/>
          <w:lang w:val="en-GB"/>
          <w:rPrChange w:id="19881" w:author="Kevin Gu" w:date="2020-05-18T10:36:00Z">
            <w:rPr>
              <w:ins w:id="19882" w:author="Julio Li" w:date="2020-05-15T14:24:00Z"/>
            </w:rPr>
          </w:rPrChange>
        </w:rPr>
      </w:pPr>
      <w:ins w:id="19883" w:author="Julio Li" w:date="2020-05-15T14:24:00Z">
        <w:r w:rsidRPr="00876437">
          <w:rPr>
            <w:lang w:val="en-GB"/>
            <w:rPrChange w:id="19884" w:author="Kevin Gu" w:date="2020-05-18T10:36:00Z">
              <w:rPr/>
            </w:rPrChange>
          </w:rPr>
          <w:t>Identifying Users</w:t>
        </w:r>
        <w:proofErr w:type="spellStart"/>
        <w:r w:rsidRPr="00876437">
          <w:rPr>
            <w:rFonts w:hint="eastAsia"/>
            <w:lang w:val="en-GB"/>
            <w:rPrChange w:id="19885" w:author="Kevin Gu" w:date="2020-05-18T10:36:00Z">
              <w:rPr>
                <w:rFonts w:hint="eastAsia"/>
              </w:rPr>
            </w:rPrChange>
          </w:rPr>
          <w:t>识别账号</w:t>
        </w:r>
      </w:ins>
      <w:proofErr w:type="spellEnd"/>
      <w:del w:id="19886" w:author="Julio Li" w:date="2020-05-15T14:23:00Z">
        <w:r w:rsidR="000A6624" w:rsidRPr="00876437" w:rsidDel="00C149D5">
          <w:rPr>
            <w:lang w:val="en-GB"/>
            <w:rPrChange w:id="19887" w:author="Kevin Gu" w:date="2020-05-18T10:36:00Z">
              <w:rPr/>
            </w:rPrChange>
          </w:rPr>
          <w:delText>User Management</w:delText>
        </w:r>
        <w:r w:rsidR="001D147C" w:rsidRPr="00876437" w:rsidDel="00C149D5">
          <w:rPr>
            <w:lang w:val="en-GB"/>
            <w:rPrChange w:id="19888" w:author="Kevin Gu" w:date="2020-05-18T10:36:00Z">
              <w:rPr/>
            </w:rPrChange>
          </w:rPr>
          <w:delText xml:space="preserve"> </w:delText>
        </w:r>
        <w:r w:rsidR="001D147C" w:rsidRPr="00876437" w:rsidDel="00C149D5">
          <w:rPr>
            <w:rFonts w:hint="eastAsia"/>
            <w:lang w:val="en-GB" w:eastAsia="zh-CN"/>
            <w:rPrChange w:id="19889" w:author="Kevin Gu" w:date="2020-05-18T10:36:00Z">
              <w:rPr>
                <w:rFonts w:hint="eastAsia"/>
                <w:lang w:eastAsia="zh-CN"/>
              </w:rPr>
            </w:rPrChange>
          </w:rPr>
          <w:delText>用户管理</w:delText>
        </w:r>
      </w:del>
    </w:p>
    <w:p w14:paraId="26BA5204" w14:textId="28F53DCE" w:rsidR="00C149D5" w:rsidRPr="00876437" w:rsidDel="004D2B7A" w:rsidRDefault="00C149D5" w:rsidP="00C149D5">
      <w:pPr>
        <w:rPr>
          <w:ins w:id="19890" w:author="Julio Li" w:date="2020-05-15T14:24:00Z"/>
          <w:del w:id="19891" w:author="Julio Li [2]" w:date="2020-09-08T12:40:00Z"/>
          <w:lang w:val="en-GB"/>
          <w:rPrChange w:id="19892" w:author="Kevin Gu" w:date="2020-05-18T10:36:00Z">
            <w:rPr>
              <w:ins w:id="19893" w:author="Julio Li" w:date="2020-05-15T14:24:00Z"/>
              <w:del w:id="19894" w:author="Julio Li [2]" w:date="2020-09-08T12:40:00Z"/>
              <w:lang w:val="en-US"/>
            </w:rPr>
          </w:rPrChange>
        </w:rPr>
      </w:pPr>
      <w:ins w:id="19895" w:author="Julio Li" w:date="2020-05-15T14:24:00Z">
        <w:del w:id="19896" w:author="Julio Li [2]" w:date="2020-09-08T12:40:00Z">
          <w:r w:rsidRPr="00876437" w:rsidDel="004D2B7A">
            <w:rPr>
              <w:lang w:val="en-GB"/>
              <w:rPrChange w:id="19897" w:author="Kevin Gu" w:date="2020-05-18T10:36:00Z">
                <w:rPr>
                  <w:lang w:val="en-US"/>
                </w:rPr>
              </w:rPrChange>
            </w:rPr>
            <w:delText xml:space="preserve">Each individual user except </w:delText>
          </w:r>
          <w:commentRangeStart w:id="19898"/>
          <w:commentRangeStart w:id="19899"/>
          <w:r w:rsidRPr="00876437" w:rsidDel="004D2B7A">
            <w:rPr>
              <w:lang w:val="en-GB"/>
              <w:rPrChange w:id="19900" w:author="Kevin Gu" w:date="2020-05-18T10:36:00Z">
                <w:rPr>
                  <w:lang w:val="en-US"/>
                </w:rPr>
              </w:rPrChange>
            </w:rPr>
            <w:delText>IPQC</w:delText>
          </w:r>
        </w:del>
      </w:ins>
      <w:commentRangeEnd w:id="19898"/>
      <w:del w:id="19901" w:author="Julio Li [2]" w:date="2020-09-08T12:40:00Z">
        <w:r w:rsidR="00CB7893" w:rsidDel="004D2B7A">
          <w:rPr>
            <w:rStyle w:val="CommentReference"/>
          </w:rPr>
          <w:commentReference w:id="19898"/>
        </w:r>
        <w:commentRangeEnd w:id="19899"/>
        <w:r w:rsidR="00B11B90" w:rsidDel="004D2B7A">
          <w:rPr>
            <w:rStyle w:val="CommentReference"/>
          </w:rPr>
          <w:commentReference w:id="19899"/>
        </w:r>
      </w:del>
      <w:ins w:id="19902" w:author="Julio Li" w:date="2020-05-15T14:24:00Z">
        <w:del w:id="19903" w:author="Julio Li [2]" w:date="2020-09-08T12:40:00Z">
          <w:r w:rsidRPr="00876437" w:rsidDel="004D2B7A">
            <w:rPr>
              <w:lang w:val="en-GB"/>
              <w:rPrChange w:id="19904" w:author="Kevin Gu" w:date="2020-05-18T10:36:00Z">
                <w:rPr>
                  <w:lang w:val="en-US"/>
                </w:rPr>
              </w:rPrChange>
            </w:rPr>
            <w:delText xml:space="preserve"> and perso</w:delText>
          </w:r>
        </w:del>
      </w:ins>
      <w:ins w:id="19905" w:author="Kevin Gu" w:date="2020-05-18T14:01:00Z">
        <w:del w:id="19906" w:author="Julio Li [2]" w:date="2020-09-08T12:40:00Z">
          <w:r w:rsidR="0070391D" w:rsidRPr="00876437" w:rsidDel="004D2B7A">
            <w:rPr>
              <w:lang w:val="en-GB"/>
            </w:rPr>
            <w:delText>person</w:delText>
          </w:r>
          <w:r w:rsidR="0070391D" w:rsidDel="004D2B7A">
            <w:rPr>
              <w:lang w:val="en-GB"/>
            </w:rPr>
            <w:delText>al</w:delText>
          </w:r>
        </w:del>
      </w:ins>
      <w:ins w:id="19907" w:author="Julio Li" w:date="2020-05-15T14:24:00Z">
        <w:del w:id="19908" w:author="Julio Li [2]" w:date="2020-09-08T12:40:00Z">
          <w:r w:rsidRPr="00876437" w:rsidDel="004D2B7A">
            <w:rPr>
              <w:lang w:val="en-GB"/>
              <w:rPrChange w:id="19909" w:author="Kevin Gu" w:date="2020-05-18T10:36:00Z">
                <w:rPr>
                  <w:lang w:val="en-US"/>
                </w:rPr>
              </w:rPrChange>
            </w:rPr>
            <w:delText xml:space="preserve"> operator is assigned by a unique user identification number (User ID).</w:delText>
          </w:r>
        </w:del>
      </w:ins>
    </w:p>
    <w:p w14:paraId="54E91CEC" w14:textId="115B7BC8" w:rsidR="00C149D5" w:rsidRPr="00876437" w:rsidDel="004D2B7A" w:rsidRDefault="00C149D5" w:rsidP="00C149D5">
      <w:pPr>
        <w:rPr>
          <w:ins w:id="19910" w:author="Julio Li" w:date="2020-05-15T14:24:00Z"/>
          <w:del w:id="19911" w:author="Julio Li [2]" w:date="2020-09-08T12:40:00Z"/>
          <w:lang w:val="en-GB"/>
          <w:rPrChange w:id="19912" w:author="Kevin Gu" w:date="2020-05-18T10:36:00Z">
            <w:rPr>
              <w:ins w:id="19913" w:author="Julio Li" w:date="2020-05-15T14:24:00Z"/>
              <w:del w:id="19914" w:author="Julio Li [2]" w:date="2020-09-08T12:40:00Z"/>
              <w:lang w:val="en-US"/>
            </w:rPr>
          </w:rPrChange>
        </w:rPr>
      </w:pPr>
      <w:ins w:id="19915" w:author="Julio Li" w:date="2020-05-15T14:24:00Z">
        <w:del w:id="19916" w:author="Julio Li [2]" w:date="2020-09-08T12:40:00Z">
          <w:r w:rsidRPr="00876437" w:rsidDel="004D2B7A">
            <w:rPr>
              <w:rFonts w:hint="eastAsia"/>
              <w:lang w:val="en-GB"/>
              <w:rPrChange w:id="19917" w:author="Kevin Gu" w:date="2020-05-18T10:36:00Z">
                <w:rPr>
                  <w:rFonts w:hint="eastAsia"/>
                  <w:lang w:val="en-US"/>
                </w:rPr>
              </w:rPrChange>
            </w:rPr>
            <w:delText>每个用户除了</w:delText>
          </w:r>
          <w:r w:rsidRPr="00876437" w:rsidDel="004D2B7A">
            <w:rPr>
              <w:lang w:val="en-GB"/>
              <w:rPrChange w:id="19918" w:author="Kevin Gu" w:date="2020-05-18T10:36:00Z">
                <w:rPr>
                  <w:lang w:val="en-US"/>
                </w:rPr>
              </w:rPrChange>
            </w:rPr>
            <w:delText>IPQC</w:delText>
          </w:r>
          <w:r w:rsidRPr="00876437" w:rsidDel="004D2B7A">
            <w:rPr>
              <w:rFonts w:hint="eastAsia"/>
              <w:lang w:val="en-GB"/>
              <w:rPrChange w:id="19919" w:author="Kevin Gu" w:date="2020-05-18T10:36:00Z">
                <w:rPr>
                  <w:rFonts w:hint="eastAsia"/>
                  <w:lang w:val="en-US"/>
                </w:rPr>
              </w:rPrChange>
            </w:rPr>
            <w:delText>和个人化操作员分配一个唯一的指定帐号。</w:delText>
          </w:r>
        </w:del>
      </w:ins>
    </w:p>
    <w:p w14:paraId="0E076FCA" w14:textId="6F67D32C" w:rsidR="00C149D5" w:rsidRPr="00876437" w:rsidRDefault="00C149D5" w:rsidP="00C149D5">
      <w:pPr>
        <w:rPr>
          <w:ins w:id="19920" w:author="Julio Li" w:date="2020-05-15T14:24:00Z"/>
          <w:lang w:val="en-GB"/>
          <w:rPrChange w:id="19921" w:author="Kevin Gu" w:date="2020-05-18T10:36:00Z">
            <w:rPr>
              <w:ins w:id="19922" w:author="Julio Li" w:date="2020-05-15T14:24:00Z"/>
              <w:lang w:val="en-US"/>
            </w:rPr>
          </w:rPrChange>
        </w:rPr>
      </w:pPr>
      <w:ins w:id="19923" w:author="Julio Li" w:date="2020-05-15T14:24:00Z">
        <w:r w:rsidRPr="00876437">
          <w:rPr>
            <w:lang w:val="en-GB"/>
            <w:rPrChange w:id="19924" w:author="Kevin Gu" w:date="2020-05-18T10:36:00Z">
              <w:rPr>
                <w:lang w:val="en-US"/>
              </w:rPr>
            </w:rPrChange>
          </w:rPr>
          <w:t xml:space="preserve">Each individual user is responsible for all activities performed under his or her User ID. </w:t>
        </w:r>
      </w:ins>
    </w:p>
    <w:p w14:paraId="4E585AFE" w14:textId="185D29ED" w:rsidR="00C149D5" w:rsidRPr="00876437" w:rsidRDefault="00C149D5" w:rsidP="00C149D5">
      <w:pPr>
        <w:rPr>
          <w:ins w:id="19925" w:author="Julio Li" w:date="2020-05-15T14:24:00Z"/>
          <w:lang w:val="en-GB"/>
          <w:rPrChange w:id="19926" w:author="Kevin Gu" w:date="2020-05-18T10:36:00Z">
            <w:rPr>
              <w:ins w:id="19927" w:author="Julio Li" w:date="2020-05-15T14:24:00Z"/>
              <w:lang w:val="en-US"/>
            </w:rPr>
          </w:rPrChange>
        </w:rPr>
      </w:pPr>
      <w:ins w:id="19928" w:author="Julio Li" w:date="2020-05-15T14:24:00Z">
        <w:r w:rsidRPr="00876437">
          <w:rPr>
            <w:lang w:val="en-GB"/>
            <w:rPrChange w:id="19929" w:author="Kevin Gu" w:date="2020-05-18T10:36:00Z">
              <w:rPr>
                <w:lang w:val="en-US"/>
              </w:rPr>
            </w:rPrChange>
          </w:rPr>
          <w:t>All the user account</w:t>
        </w:r>
      </w:ins>
      <w:ins w:id="19930" w:author="Julio Li" w:date="2020-05-15T14:25:00Z">
        <w:r w:rsidRPr="00876437">
          <w:rPr>
            <w:lang w:val="en-GB"/>
            <w:rPrChange w:id="19931" w:author="Kevin Gu" w:date="2020-05-18T10:36:00Z">
              <w:rPr>
                <w:lang w:val="en-US"/>
              </w:rPr>
            </w:rPrChange>
          </w:rPr>
          <w:t>s</w:t>
        </w:r>
      </w:ins>
      <w:ins w:id="19932" w:author="Julio Li" w:date="2020-05-15T14:24:00Z">
        <w:r w:rsidRPr="00876437">
          <w:rPr>
            <w:lang w:val="en-GB"/>
            <w:rPrChange w:id="19933" w:author="Kevin Gu" w:date="2020-05-18T10:36:00Z">
              <w:rPr>
                <w:lang w:val="en-US"/>
              </w:rPr>
            </w:rPrChange>
          </w:rPr>
          <w:t xml:space="preserve"> need to application, approval before </w:t>
        </w:r>
        <w:del w:id="19934" w:author="Kevin Gu" w:date="2020-05-18T14:01:00Z">
          <w:r w:rsidRPr="00876437" w:rsidDel="0070391D">
            <w:rPr>
              <w:lang w:val="en-GB"/>
              <w:rPrChange w:id="19935" w:author="Kevin Gu" w:date="2020-05-18T10:36:00Z">
                <w:rPr>
                  <w:lang w:val="en-US"/>
                </w:rPr>
              </w:rPrChange>
            </w:rPr>
            <w:delText>create</w:delText>
          </w:r>
        </w:del>
      </w:ins>
      <w:ins w:id="19936" w:author="Kevin Gu" w:date="2020-05-18T14:01:00Z">
        <w:r w:rsidR="0070391D" w:rsidRPr="00876437">
          <w:rPr>
            <w:lang w:val="en-GB"/>
          </w:rPr>
          <w:t>creating</w:t>
        </w:r>
      </w:ins>
      <w:ins w:id="19937" w:author="Julio Li" w:date="2020-05-15T14:24:00Z">
        <w:r w:rsidRPr="00876437">
          <w:rPr>
            <w:lang w:val="en-GB"/>
            <w:rPrChange w:id="19938" w:author="Kevin Gu" w:date="2020-05-18T10:36:00Z">
              <w:rPr>
                <w:lang w:val="en-US"/>
              </w:rPr>
            </w:rPrChange>
          </w:rPr>
          <w:t xml:space="preserve">. Assign the role permissions by “because of the need to know” and User Account Access Matrix, deny all the access by default except have any special permit. Every Level User have their access privilege, if the apply form permission out the User Account Access Matrix, which should be approval by the </w:t>
        </w:r>
      </w:ins>
      <w:ins w:id="19939" w:author="Julio Li [2]" w:date="2020-09-08T12:40:00Z">
        <w:r w:rsidR="004D2B7A">
          <w:rPr>
            <w:lang w:val="en-US"/>
          </w:rPr>
          <w:t>security manager</w:t>
        </w:r>
      </w:ins>
      <w:ins w:id="19940" w:author="Julio Li" w:date="2020-05-15T14:24:00Z">
        <w:del w:id="19941" w:author="Julio Li [2]" w:date="2020-09-08T12:40:00Z">
          <w:r w:rsidRPr="00876437" w:rsidDel="004D2B7A">
            <w:rPr>
              <w:lang w:val="en-GB"/>
              <w:rPrChange w:id="19942" w:author="Kevin Gu" w:date="2020-05-18T10:36:00Z">
                <w:rPr>
                  <w:lang w:val="en-US"/>
                </w:rPr>
              </w:rPrChange>
            </w:rPr>
            <w:delText>CISO</w:delText>
          </w:r>
        </w:del>
      </w:ins>
      <w:ins w:id="19943" w:author="Kevin Gu" w:date="2020-05-20T16:02:00Z">
        <w:r w:rsidR="00B2035B">
          <w:rPr>
            <w:lang w:val="en-GB"/>
          </w:rPr>
          <w:t>.</w:t>
        </w:r>
      </w:ins>
    </w:p>
    <w:p w14:paraId="2EA7AE79" w14:textId="73B2F4CD" w:rsidR="00C149D5" w:rsidRPr="00876437" w:rsidRDefault="00C149D5" w:rsidP="00C149D5">
      <w:pPr>
        <w:rPr>
          <w:ins w:id="19944" w:author="Julio Li" w:date="2020-05-15T14:24:00Z"/>
          <w:lang w:val="en-GB"/>
          <w:rPrChange w:id="19945" w:author="Kevin Gu" w:date="2020-05-18T10:36:00Z">
            <w:rPr>
              <w:ins w:id="19946" w:author="Julio Li" w:date="2020-05-15T14:24:00Z"/>
              <w:lang w:val="en-US"/>
            </w:rPr>
          </w:rPrChange>
        </w:rPr>
      </w:pPr>
      <w:proofErr w:type="spellStart"/>
      <w:ins w:id="19947" w:author="Julio Li" w:date="2020-05-15T14:24:00Z">
        <w:r w:rsidRPr="00876437">
          <w:rPr>
            <w:rFonts w:hint="eastAsia"/>
            <w:lang w:val="en-GB"/>
            <w:rPrChange w:id="19948" w:author="Kevin Gu" w:date="2020-05-18T10:36:00Z">
              <w:rPr>
                <w:rFonts w:hint="eastAsia"/>
                <w:lang w:val="en-US"/>
              </w:rPr>
            </w:rPrChange>
          </w:rPr>
          <w:t>每一位个别的帐号权限及执行活动都依据他</w:t>
        </w:r>
        <w:proofErr w:type="spellEnd"/>
        <w:r w:rsidRPr="00876437">
          <w:rPr>
            <w:lang w:val="en-GB"/>
            <w:rPrChange w:id="19949" w:author="Kevin Gu" w:date="2020-05-18T10:36:00Z">
              <w:rPr>
                <w:lang w:val="en-US"/>
              </w:rPr>
            </w:rPrChange>
          </w:rPr>
          <w:t>/</w:t>
        </w:r>
        <w:proofErr w:type="spellStart"/>
        <w:r w:rsidRPr="00876437">
          <w:rPr>
            <w:rFonts w:hint="eastAsia"/>
            <w:lang w:val="en-GB"/>
            <w:rPrChange w:id="19950" w:author="Kevin Gu" w:date="2020-05-18T10:36:00Z">
              <w:rPr>
                <w:rFonts w:hint="eastAsia"/>
                <w:lang w:val="en-US"/>
              </w:rPr>
            </w:rPrChange>
          </w:rPr>
          <w:t>她的指定帐号。所有用户获得权限必须通过申请，审批，</w:t>
        </w:r>
        <w:proofErr w:type="gramStart"/>
        <w:r w:rsidRPr="00876437">
          <w:rPr>
            <w:rFonts w:hint="eastAsia"/>
            <w:lang w:val="en-GB"/>
            <w:rPrChange w:id="19951" w:author="Kevin Gu" w:date="2020-05-18T10:36:00Z">
              <w:rPr>
                <w:rFonts w:hint="eastAsia"/>
                <w:lang w:val="en-US"/>
              </w:rPr>
            </w:rPrChange>
          </w:rPr>
          <w:t>分配权限时根据权限矩阵表按照</w:t>
        </w:r>
        <w:proofErr w:type="spellEnd"/>
        <w:r w:rsidRPr="00876437">
          <w:rPr>
            <w:lang w:val="en-GB"/>
            <w:rPrChange w:id="19952" w:author="Kevin Gu" w:date="2020-05-18T10:36:00Z">
              <w:rPr>
                <w:lang w:val="en-US"/>
              </w:rPr>
            </w:rPrChange>
          </w:rPr>
          <w:t>”</w:t>
        </w:r>
        <w:proofErr w:type="spellStart"/>
        <w:r w:rsidRPr="00876437">
          <w:rPr>
            <w:rFonts w:hint="eastAsia"/>
            <w:lang w:val="en-GB"/>
            <w:rPrChange w:id="19953" w:author="Kevin Gu" w:date="2020-05-18T10:36:00Z">
              <w:rPr>
                <w:rFonts w:hint="eastAsia"/>
                <w:lang w:val="en-US"/>
              </w:rPr>
            </w:rPrChange>
          </w:rPr>
          <w:t>因需知晓</w:t>
        </w:r>
        <w:proofErr w:type="spellEnd"/>
        <w:proofErr w:type="gramEnd"/>
        <w:r w:rsidRPr="00876437">
          <w:rPr>
            <w:lang w:val="en-GB"/>
            <w:rPrChange w:id="19954" w:author="Kevin Gu" w:date="2020-05-18T10:36:00Z">
              <w:rPr>
                <w:lang w:val="en-US"/>
              </w:rPr>
            </w:rPrChange>
          </w:rPr>
          <w:t>”</w:t>
        </w:r>
        <w:proofErr w:type="spellStart"/>
        <w:r w:rsidRPr="00876437">
          <w:rPr>
            <w:rFonts w:hint="eastAsia"/>
            <w:lang w:val="en-GB"/>
            <w:rPrChange w:id="19955" w:author="Kevin Gu" w:date="2020-05-18T10:36:00Z">
              <w:rPr>
                <w:rFonts w:hint="eastAsia"/>
                <w:lang w:val="en-US"/>
              </w:rPr>
            </w:rPrChange>
          </w:rPr>
          <w:t>原则，除非获得特别许可，缺省情况下拒绝所有访问，各级别用户具有相应的访问权限和责任。如果申请表的权限超出权限矩阵表，</w:t>
        </w:r>
        <w:commentRangeStart w:id="19956"/>
        <w:commentRangeStart w:id="19957"/>
        <w:commentRangeStart w:id="19958"/>
        <w:r w:rsidRPr="00876437">
          <w:rPr>
            <w:rFonts w:hint="eastAsia"/>
            <w:lang w:val="en-GB"/>
            <w:rPrChange w:id="19959" w:author="Kevin Gu" w:date="2020-05-18T10:36:00Z">
              <w:rPr>
                <w:rFonts w:hint="eastAsia"/>
                <w:lang w:val="en-US"/>
              </w:rPr>
            </w:rPrChange>
          </w:rPr>
          <w:t>那需要</w:t>
        </w:r>
      </w:ins>
      <w:proofErr w:type="spellEnd"/>
      <w:ins w:id="19960" w:author="Julio Li [2]" w:date="2020-09-08T12:40:00Z">
        <w:r w:rsidR="004D2B7A">
          <w:rPr>
            <w:rFonts w:hint="eastAsia"/>
            <w:lang w:val="en-GB" w:eastAsia="zh-CN"/>
          </w:rPr>
          <w:t>安全</w:t>
        </w:r>
      </w:ins>
      <w:ins w:id="19961" w:author="Julio Li [2]" w:date="2020-09-08T12:41:00Z">
        <w:r w:rsidR="004D2B7A">
          <w:rPr>
            <w:rFonts w:hint="eastAsia"/>
            <w:lang w:val="en-GB" w:eastAsia="zh-CN"/>
          </w:rPr>
          <w:t>经理</w:t>
        </w:r>
      </w:ins>
      <w:ins w:id="19962" w:author="Julio Li" w:date="2020-05-15T14:24:00Z">
        <w:del w:id="19963" w:author="Julio Li [2]" w:date="2020-09-08T12:40:00Z">
          <w:r w:rsidRPr="00876437" w:rsidDel="004D2B7A">
            <w:rPr>
              <w:lang w:val="en-GB"/>
              <w:rPrChange w:id="19964" w:author="Kevin Gu" w:date="2020-05-18T10:36:00Z">
                <w:rPr>
                  <w:lang w:val="en-US"/>
                </w:rPr>
              </w:rPrChange>
            </w:rPr>
            <w:delText>CISO</w:delText>
          </w:r>
        </w:del>
        <w:proofErr w:type="spellStart"/>
        <w:r w:rsidRPr="00876437">
          <w:rPr>
            <w:rFonts w:hint="eastAsia"/>
            <w:lang w:val="en-GB"/>
            <w:rPrChange w:id="19965" w:author="Kevin Gu" w:date="2020-05-18T10:36:00Z">
              <w:rPr>
                <w:rFonts w:hint="eastAsia"/>
                <w:lang w:val="en-US"/>
              </w:rPr>
            </w:rPrChange>
          </w:rPr>
          <w:t>确认后才能授权</w:t>
        </w:r>
      </w:ins>
      <w:commentRangeEnd w:id="19956"/>
      <w:proofErr w:type="spellEnd"/>
      <w:r w:rsidR="000035BA">
        <w:rPr>
          <w:rStyle w:val="CommentReference"/>
        </w:rPr>
        <w:commentReference w:id="19956"/>
      </w:r>
      <w:commentRangeEnd w:id="19957"/>
      <w:r w:rsidR="00B11B90">
        <w:rPr>
          <w:rStyle w:val="CommentReference"/>
        </w:rPr>
        <w:commentReference w:id="19957"/>
      </w:r>
      <w:commentRangeEnd w:id="19958"/>
      <w:r w:rsidR="004D2B7A">
        <w:rPr>
          <w:rStyle w:val="CommentReference"/>
        </w:rPr>
        <w:commentReference w:id="19958"/>
      </w:r>
      <w:ins w:id="19966" w:author="Julio Li" w:date="2020-05-15T14:24:00Z">
        <w:r w:rsidRPr="00876437">
          <w:rPr>
            <w:rFonts w:hint="eastAsia"/>
            <w:lang w:val="en-GB"/>
            <w:rPrChange w:id="19967" w:author="Kevin Gu" w:date="2020-05-18T10:36:00Z">
              <w:rPr>
                <w:rFonts w:hint="eastAsia"/>
                <w:lang w:val="en-US"/>
              </w:rPr>
            </w:rPrChange>
          </w:rPr>
          <w:t>。</w:t>
        </w:r>
      </w:ins>
    </w:p>
    <w:p w14:paraId="71DD1685" w14:textId="0365EADD" w:rsidR="00C149D5" w:rsidRPr="00876437" w:rsidRDefault="00C149D5" w:rsidP="00C149D5">
      <w:pPr>
        <w:rPr>
          <w:ins w:id="19968" w:author="Julio Li" w:date="2020-05-15T14:24:00Z"/>
          <w:lang w:val="en-GB"/>
          <w:rPrChange w:id="19969" w:author="Kevin Gu" w:date="2020-05-18T10:36:00Z">
            <w:rPr>
              <w:ins w:id="19970" w:author="Julio Li" w:date="2020-05-15T14:24:00Z"/>
              <w:lang w:val="en-US"/>
            </w:rPr>
          </w:rPrChange>
        </w:rPr>
      </w:pPr>
      <w:ins w:id="19971" w:author="Julio Li" w:date="2020-05-15T14:24:00Z">
        <w:r w:rsidRPr="00876437">
          <w:rPr>
            <w:lang w:val="en-GB"/>
            <w:rPrChange w:id="19972" w:author="Kevin Gu" w:date="2020-05-18T10:36:00Z">
              <w:rPr>
                <w:lang w:val="en-US"/>
              </w:rPr>
            </w:rPrChange>
          </w:rPr>
          <w:t>All User IDs are logged and traceable for every log on/off.</w:t>
        </w:r>
      </w:ins>
    </w:p>
    <w:p w14:paraId="49B5DFDB" w14:textId="77777777" w:rsidR="00C149D5" w:rsidRPr="00876437" w:rsidRDefault="00C149D5" w:rsidP="00C149D5">
      <w:pPr>
        <w:rPr>
          <w:ins w:id="19973" w:author="Julio Li" w:date="2020-05-15T14:24:00Z"/>
          <w:lang w:val="en-GB"/>
          <w:rPrChange w:id="19974" w:author="Kevin Gu" w:date="2020-05-18T10:36:00Z">
            <w:rPr>
              <w:ins w:id="19975" w:author="Julio Li" w:date="2020-05-15T14:24:00Z"/>
              <w:lang w:val="en-US"/>
            </w:rPr>
          </w:rPrChange>
        </w:rPr>
      </w:pPr>
      <w:proofErr w:type="spellStart"/>
      <w:ins w:id="19976" w:author="Julio Li" w:date="2020-05-15T14:24:00Z">
        <w:r w:rsidRPr="00876437">
          <w:rPr>
            <w:rFonts w:hint="eastAsia"/>
            <w:lang w:val="en-GB"/>
            <w:rPrChange w:id="19977" w:author="Kevin Gu" w:date="2020-05-18T10:36:00Z">
              <w:rPr>
                <w:rFonts w:hint="eastAsia"/>
                <w:lang w:val="en-US"/>
              </w:rPr>
            </w:rPrChange>
          </w:rPr>
          <w:t>所有的帐号登入拜访的记录都能够被追踪</w:t>
        </w:r>
        <w:proofErr w:type="spellEnd"/>
        <w:r w:rsidRPr="00876437">
          <w:rPr>
            <w:rFonts w:hint="eastAsia"/>
            <w:lang w:val="en-GB"/>
            <w:rPrChange w:id="19978" w:author="Kevin Gu" w:date="2020-05-18T10:36:00Z">
              <w:rPr>
                <w:rFonts w:hint="eastAsia"/>
                <w:lang w:val="en-US"/>
              </w:rPr>
            </w:rPrChange>
          </w:rPr>
          <w:t>。</w:t>
        </w:r>
      </w:ins>
    </w:p>
    <w:p w14:paraId="6159B1FE" w14:textId="4487E970" w:rsidR="00C149D5" w:rsidRPr="00876437" w:rsidRDefault="00C149D5" w:rsidP="00C149D5">
      <w:pPr>
        <w:rPr>
          <w:ins w:id="19979" w:author="Julio Li" w:date="2020-05-15T14:24:00Z"/>
          <w:lang w:val="en-GB"/>
          <w:rPrChange w:id="19980" w:author="Kevin Gu" w:date="2020-05-18T10:36:00Z">
            <w:rPr>
              <w:ins w:id="19981" w:author="Julio Li" w:date="2020-05-15T14:24:00Z"/>
              <w:lang w:val="en-US"/>
            </w:rPr>
          </w:rPrChange>
        </w:rPr>
      </w:pPr>
      <w:ins w:id="19982" w:author="Julio Li" w:date="2020-05-15T14:24:00Z">
        <w:r w:rsidRPr="00876437">
          <w:rPr>
            <w:lang w:val="en-GB"/>
            <w:rPrChange w:id="19983" w:author="Kevin Gu" w:date="2020-05-18T10:36:00Z">
              <w:rPr>
                <w:lang w:val="en-US"/>
              </w:rPr>
            </w:rPrChange>
          </w:rPr>
          <w:t>User IDs are never re-used for different/new employees.</w:t>
        </w:r>
      </w:ins>
    </w:p>
    <w:p w14:paraId="490E4A85" w14:textId="77777777" w:rsidR="00C149D5" w:rsidRPr="00876437" w:rsidRDefault="00C149D5" w:rsidP="00C149D5">
      <w:pPr>
        <w:rPr>
          <w:ins w:id="19984" w:author="Julio Li" w:date="2020-05-15T14:24:00Z"/>
          <w:lang w:val="en-GB"/>
          <w:rPrChange w:id="19985" w:author="Kevin Gu" w:date="2020-05-18T10:36:00Z">
            <w:rPr>
              <w:ins w:id="19986" w:author="Julio Li" w:date="2020-05-15T14:24:00Z"/>
              <w:lang w:val="en-US"/>
            </w:rPr>
          </w:rPrChange>
        </w:rPr>
      </w:pPr>
      <w:proofErr w:type="spellStart"/>
      <w:ins w:id="19987" w:author="Julio Li" w:date="2020-05-15T14:24:00Z">
        <w:r w:rsidRPr="00876437">
          <w:rPr>
            <w:rFonts w:hint="eastAsia"/>
            <w:lang w:val="en-GB"/>
            <w:rPrChange w:id="19988" w:author="Kevin Gu" w:date="2020-05-18T10:36:00Z">
              <w:rPr>
                <w:rFonts w:hint="eastAsia"/>
                <w:lang w:val="en-US"/>
              </w:rPr>
            </w:rPrChange>
          </w:rPr>
          <w:t>账号不能共享</w:t>
        </w:r>
        <w:proofErr w:type="spellEnd"/>
      </w:ins>
    </w:p>
    <w:p w14:paraId="444DA3B6" w14:textId="4FE1D90F" w:rsidR="00C149D5" w:rsidRPr="00876437" w:rsidRDefault="00C149D5" w:rsidP="00C149D5">
      <w:pPr>
        <w:rPr>
          <w:ins w:id="19989" w:author="Julio Li" w:date="2020-05-15T14:24:00Z"/>
          <w:lang w:val="en-GB"/>
          <w:rPrChange w:id="19990" w:author="Kevin Gu" w:date="2020-05-18T10:36:00Z">
            <w:rPr>
              <w:ins w:id="19991" w:author="Julio Li" w:date="2020-05-15T14:24:00Z"/>
              <w:lang w:val="en-US"/>
            </w:rPr>
          </w:rPrChange>
        </w:rPr>
      </w:pPr>
      <w:ins w:id="19992" w:author="Julio Li" w:date="2020-05-15T14:24:00Z">
        <w:r w:rsidRPr="00876437">
          <w:rPr>
            <w:lang w:val="en-GB"/>
            <w:rPrChange w:id="19993" w:author="Kevin Gu" w:date="2020-05-18T10:36:00Z">
              <w:rPr>
                <w:lang w:val="en-US"/>
              </w:rPr>
            </w:rPrChange>
          </w:rPr>
          <w:t xml:space="preserve">The company divided user into two kind of type according the network user’s privilege and access control. the user </w:t>
        </w:r>
        <w:del w:id="19994" w:author="Kevin Gu" w:date="2020-05-18T14:02:00Z">
          <w:r w:rsidRPr="00876437" w:rsidDel="0070391D">
            <w:rPr>
              <w:lang w:val="en-GB"/>
              <w:rPrChange w:id="19995" w:author="Kevin Gu" w:date="2020-05-18T10:36:00Z">
                <w:rPr>
                  <w:lang w:val="en-US"/>
                </w:rPr>
              </w:rPrChange>
            </w:rPr>
            <w:delText>need</w:delText>
          </w:r>
        </w:del>
      </w:ins>
      <w:ins w:id="19996" w:author="Kevin Gu" w:date="2020-05-18T14:02:00Z">
        <w:r w:rsidR="0070391D" w:rsidRPr="00876437">
          <w:rPr>
            <w:lang w:val="en-GB"/>
          </w:rPr>
          <w:t>needs</w:t>
        </w:r>
      </w:ins>
      <w:ins w:id="19997" w:author="Julio Li" w:date="2020-05-15T14:24:00Z">
        <w:r w:rsidRPr="00876437">
          <w:rPr>
            <w:lang w:val="en-GB"/>
            <w:rPrChange w:id="19998" w:author="Kevin Gu" w:date="2020-05-18T10:36:00Z">
              <w:rPr>
                <w:lang w:val="en-US"/>
              </w:rPr>
            </w:rPrChange>
          </w:rPr>
          <w:t xml:space="preserve"> to choose the type when application the user.</w:t>
        </w:r>
      </w:ins>
    </w:p>
    <w:p w14:paraId="718E5D53" w14:textId="5BCE6BDD" w:rsidR="00C149D5" w:rsidRPr="00876437" w:rsidRDefault="00C149D5" w:rsidP="00C149D5">
      <w:pPr>
        <w:rPr>
          <w:ins w:id="19999" w:author="Julio Li" w:date="2020-05-15T14:24:00Z"/>
          <w:lang w:val="en-GB"/>
          <w:rPrChange w:id="20000" w:author="Kevin Gu" w:date="2020-05-18T10:36:00Z">
            <w:rPr>
              <w:ins w:id="20001" w:author="Julio Li" w:date="2020-05-15T14:24:00Z"/>
              <w:lang w:val="en-US"/>
            </w:rPr>
          </w:rPrChange>
        </w:rPr>
      </w:pPr>
      <w:ins w:id="20002" w:author="Julio Li" w:date="2020-05-15T14:24:00Z">
        <w:r w:rsidRPr="00876437">
          <w:rPr>
            <w:lang w:val="en-GB"/>
            <w:rPrChange w:id="20003" w:author="Kevin Gu" w:date="2020-05-18T10:36:00Z">
              <w:rPr>
                <w:lang w:val="en-US"/>
              </w:rPr>
            </w:rPrChange>
          </w:rPr>
          <w:t>1)</w:t>
        </w:r>
      </w:ins>
      <w:ins w:id="20004" w:author="Julio Li" w:date="2020-05-15T14:25:00Z">
        <w:r w:rsidRPr="00876437">
          <w:rPr>
            <w:lang w:val="en-GB"/>
            <w:rPrChange w:id="20005" w:author="Kevin Gu" w:date="2020-05-18T10:36:00Z">
              <w:rPr>
                <w:lang w:val="en-US"/>
              </w:rPr>
            </w:rPrChange>
          </w:rPr>
          <w:t xml:space="preserve"> </w:t>
        </w:r>
      </w:ins>
      <w:ins w:id="20006" w:author="Julio Li" w:date="2020-05-15T14:24:00Z">
        <w:r w:rsidRPr="00876437">
          <w:rPr>
            <w:lang w:val="en-GB"/>
            <w:rPrChange w:id="20007" w:author="Kevin Gu" w:date="2020-05-18T10:36:00Z">
              <w:rPr>
                <w:lang w:val="en-US"/>
              </w:rPr>
            </w:rPrChange>
          </w:rPr>
          <w:t>Administrator User: Manage and deploy all the system resource</w:t>
        </w:r>
      </w:ins>
    </w:p>
    <w:p w14:paraId="7D9F1BAE" w14:textId="1BF38051" w:rsidR="00C149D5" w:rsidRPr="00876437" w:rsidRDefault="00C149D5" w:rsidP="00C149D5">
      <w:pPr>
        <w:rPr>
          <w:ins w:id="20008" w:author="Julio Li" w:date="2020-05-15T14:24:00Z"/>
          <w:lang w:val="en-GB"/>
          <w:rPrChange w:id="20009" w:author="Kevin Gu" w:date="2020-05-18T10:36:00Z">
            <w:rPr>
              <w:ins w:id="20010" w:author="Julio Li" w:date="2020-05-15T14:24:00Z"/>
              <w:lang w:val="en-US"/>
            </w:rPr>
          </w:rPrChange>
        </w:rPr>
      </w:pPr>
      <w:ins w:id="20011" w:author="Julio Li" w:date="2020-05-15T14:24:00Z">
        <w:r w:rsidRPr="00876437">
          <w:rPr>
            <w:lang w:val="en-GB"/>
            <w:rPrChange w:id="20012" w:author="Kevin Gu" w:date="2020-05-18T10:36:00Z">
              <w:rPr>
                <w:lang w:val="en-US"/>
              </w:rPr>
            </w:rPrChange>
          </w:rPr>
          <w:t>2)</w:t>
        </w:r>
      </w:ins>
      <w:ins w:id="20013" w:author="Julio Li" w:date="2020-05-15T14:25:00Z">
        <w:r w:rsidRPr="00876437">
          <w:rPr>
            <w:lang w:val="en-GB"/>
            <w:rPrChange w:id="20014" w:author="Kevin Gu" w:date="2020-05-18T10:36:00Z">
              <w:rPr>
                <w:lang w:val="en-US"/>
              </w:rPr>
            </w:rPrChange>
          </w:rPr>
          <w:t xml:space="preserve"> </w:t>
        </w:r>
      </w:ins>
      <w:ins w:id="20015" w:author="Julio Li" w:date="2020-05-15T14:24:00Z">
        <w:r w:rsidRPr="00876437">
          <w:rPr>
            <w:lang w:val="en-GB"/>
            <w:rPrChange w:id="20016" w:author="Kevin Gu" w:date="2020-05-18T10:36:00Z">
              <w:rPr>
                <w:lang w:val="en-US"/>
              </w:rPr>
            </w:rPrChange>
          </w:rPr>
          <w:t>General User: Use some system resource and do some special function</w:t>
        </w:r>
      </w:ins>
    </w:p>
    <w:p w14:paraId="5BF5DD04" w14:textId="77777777" w:rsidR="00C149D5" w:rsidRPr="00876437" w:rsidRDefault="00C149D5" w:rsidP="00C149D5">
      <w:pPr>
        <w:rPr>
          <w:ins w:id="20017" w:author="Julio Li" w:date="2020-05-15T14:24:00Z"/>
          <w:lang w:val="en-GB"/>
          <w:rPrChange w:id="20018" w:author="Kevin Gu" w:date="2020-05-18T10:36:00Z">
            <w:rPr>
              <w:ins w:id="20019" w:author="Julio Li" w:date="2020-05-15T14:24:00Z"/>
              <w:lang w:val="en-US"/>
            </w:rPr>
          </w:rPrChange>
        </w:rPr>
      </w:pPr>
      <w:proofErr w:type="spellStart"/>
      <w:ins w:id="20020" w:author="Julio Li" w:date="2020-05-15T14:24:00Z">
        <w:r w:rsidRPr="00876437">
          <w:rPr>
            <w:rFonts w:hint="eastAsia"/>
            <w:lang w:val="en-GB"/>
            <w:rPrChange w:id="20021" w:author="Kevin Gu" w:date="2020-05-18T10:36:00Z">
              <w:rPr>
                <w:rFonts w:hint="eastAsia"/>
                <w:lang w:val="en-US"/>
              </w:rPr>
            </w:rPrChange>
          </w:rPr>
          <w:t>访问网络的用户根据权限大小和对网络资源访问控制，将用户分为如下两种类型，申请用户时需选择相应的用户类型</w:t>
        </w:r>
        <w:proofErr w:type="spellEnd"/>
        <w:r w:rsidRPr="00876437">
          <w:rPr>
            <w:rFonts w:hint="eastAsia"/>
            <w:lang w:val="en-GB"/>
            <w:rPrChange w:id="20022" w:author="Kevin Gu" w:date="2020-05-18T10:36:00Z">
              <w:rPr>
                <w:rFonts w:hint="eastAsia"/>
                <w:lang w:val="en-US"/>
              </w:rPr>
            </w:rPrChange>
          </w:rPr>
          <w:t>：</w:t>
        </w:r>
      </w:ins>
    </w:p>
    <w:p w14:paraId="022CD792" w14:textId="678E6FC7" w:rsidR="00C149D5" w:rsidRPr="00876437" w:rsidRDefault="00C149D5" w:rsidP="00C149D5">
      <w:pPr>
        <w:rPr>
          <w:ins w:id="20023" w:author="Julio Li" w:date="2020-05-15T14:24:00Z"/>
          <w:lang w:val="en-GB"/>
          <w:rPrChange w:id="20024" w:author="Kevin Gu" w:date="2020-05-18T10:36:00Z">
            <w:rPr>
              <w:ins w:id="20025" w:author="Julio Li" w:date="2020-05-15T14:24:00Z"/>
              <w:lang w:val="en-US"/>
            </w:rPr>
          </w:rPrChange>
        </w:rPr>
      </w:pPr>
      <w:ins w:id="20026" w:author="Julio Li" w:date="2020-05-15T14:24:00Z">
        <w:r w:rsidRPr="00876437">
          <w:rPr>
            <w:lang w:val="en-GB"/>
            <w:rPrChange w:id="20027" w:author="Kevin Gu" w:date="2020-05-18T10:36:00Z">
              <w:rPr>
                <w:lang w:val="en-US"/>
              </w:rPr>
            </w:rPrChange>
          </w:rPr>
          <w:t>1</w:t>
        </w:r>
        <w:r w:rsidRPr="00876437">
          <w:rPr>
            <w:rFonts w:hint="eastAsia"/>
            <w:lang w:val="en-GB"/>
            <w:rPrChange w:id="20028" w:author="Kevin Gu" w:date="2020-05-18T10:36:00Z">
              <w:rPr>
                <w:rFonts w:hint="eastAsia"/>
                <w:lang w:val="en-US"/>
              </w:rPr>
            </w:rPrChange>
          </w:rPr>
          <w:t>）</w:t>
        </w:r>
        <w:proofErr w:type="spellStart"/>
        <w:r w:rsidRPr="00876437">
          <w:rPr>
            <w:rFonts w:hint="eastAsia"/>
            <w:lang w:val="en-GB"/>
            <w:rPrChange w:id="20029" w:author="Kevin Gu" w:date="2020-05-18T10:36:00Z">
              <w:rPr>
                <w:rFonts w:hint="eastAsia"/>
                <w:lang w:val="en-US"/>
              </w:rPr>
            </w:rPrChange>
          </w:rPr>
          <w:t>管理员用户：负责管理和分配所有的系统资源的用户</w:t>
        </w:r>
        <w:proofErr w:type="spellEnd"/>
        <w:r w:rsidRPr="00876437">
          <w:rPr>
            <w:rFonts w:hint="eastAsia"/>
            <w:lang w:val="en-GB"/>
            <w:rPrChange w:id="20030" w:author="Kevin Gu" w:date="2020-05-18T10:36:00Z">
              <w:rPr>
                <w:rFonts w:hint="eastAsia"/>
                <w:lang w:val="en-US"/>
              </w:rPr>
            </w:rPrChange>
          </w:rPr>
          <w:t>。</w:t>
        </w:r>
      </w:ins>
    </w:p>
    <w:p w14:paraId="0D56ABD9" w14:textId="6094D1CC" w:rsidR="00C149D5" w:rsidRPr="00876437" w:rsidRDefault="00C149D5" w:rsidP="00C149D5">
      <w:pPr>
        <w:rPr>
          <w:ins w:id="20031" w:author="Julio Li" w:date="2020-05-15T14:24:00Z"/>
          <w:lang w:val="en-GB"/>
          <w:rPrChange w:id="20032" w:author="Kevin Gu" w:date="2020-05-18T10:36:00Z">
            <w:rPr>
              <w:ins w:id="20033" w:author="Julio Li" w:date="2020-05-15T14:24:00Z"/>
              <w:lang w:val="en-US"/>
            </w:rPr>
          </w:rPrChange>
        </w:rPr>
      </w:pPr>
      <w:ins w:id="20034" w:author="Julio Li" w:date="2020-05-15T14:24:00Z">
        <w:r w:rsidRPr="00876437">
          <w:rPr>
            <w:lang w:val="en-GB"/>
            <w:rPrChange w:id="20035" w:author="Kevin Gu" w:date="2020-05-18T10:36:00Z">
              <w:rPr>
                <w:lang w:val="en-US"/>
              </w:rPr>
            </w:rPrChange>
          </w:rPr>
          <w:t>2</w:t>
        </w:r>
        <w:r w:rsidRPr="00876437">
          <w:rPr>
            <w:rFonts w:hint="eastAsia"/>
            <w:lang w:val="en-GB"/>
            <w:rPrChange w:id="20036" w:author="Kevin Gu" w:date="2020-05-18T10:36:00Z">
              <w:rPr>
                <w:rFonts w:hint="eastAsia"/>
                <w:lang w:val="en-US"/>
              </w:rPr>
            </w:rPrChange>
          </w:rPr>
          <w:t>）</w:t>
        </w:r>
        <w:proofErr w:type="spellStart"/>
        <w:r w:rsidRPr="00876437">
          <w:rPr>
            <w:rFonts w:hint="eastAsia"/>
            <w:lang w:val="en-GB"/>
            <w:rPrChange w:id="20037" w:author="Kevin Gu" w:date="2020-05-18T10:36:00Z">
              <w:rPr>
                <w:rFonts w:hint="eastAsia"/>
                <w:lang w:val="en-US"/>
              </w:rPr>
            </w:rPrChange>
          </w:rPr>
          <w:t>普通用户：使用某些系统资源和实现特定业务功能的操作用户</w:t>
        </w:r>
        <w:proofErr w:type="spellEnd"/>
        <w:r w:rsidRPr="00876437">
          <w:rPr>
            <w:rFonts w:hint="eastAsia"/>
            <w:lang w:val="en-GB"/>
            <w:rPrChange w:id="20038" w:author="Kevin Gu" w:date="2020-05-18T10:36:00Z">
              <w:rPr>
                <w:rFonts w:hint="eastAsia"/>
                <w:lang w:val="en-US"/>
              </w:rPr>
            </w:rPrChange>
          </w:rPr>
          <w:t>。</w:t>
        </w:r>
      </w:ins>
    </w:p>
    <w:p w14:paraId="3A7AA1DE" w14:textId="2373C657" w:rsidR="00C149D5" w:rsidRPr="00876437" w:rsidRDefault="00C149D5" w:rsidP="00C149D5">
      <w:pPr>
        <w:rPr>
          <w:ins w:id="20039" w:author="Julio Li" w:date="2020-05-15T14:24:00Z"/>
          <w:lang w:val="en-GB"/>
          <w:rPrChange w:id="20040" w:author="Kevin Gu" w:date="2020-05-18T10:36:00Z">
            <w:rPr>
              <w:ins w:id="20041" w:author="Julio Li" w:date="2020-05-15T14:24:00Z"/>
              <w:lang w:val="en-US"/>
            </w:rPr>
          </w:rPrChange>
        </w:rPr>
      </w:pPr>
      <w:ins w:id="20042" w:author="Julio Li" w:date="2020-05-15T14:24:00Z">
        <w:r w:rsidRPr="00876437">
          <w:rPr>
            <w:lang w:val="en-GB"/>
            <w:rPrChange w:id="20043" w:author="Kevin Gu" w:date="2020-05-18T10:36:00Z">
              <w:rPr>
                <w:lang w:val="en-US"/>
              </w:rPr>
            </w:rPrChange>
          </w:rPr>
          <w:t>Accounts (User ID) that has been inactive for 90 days must be suspended from the system. Accounts need to be delete</w:t>
        </w:r>
      </w:ins>
      <w:ins w:id="20044" w:author="Julio Li" w:date="2020-05-15T14:25:00Z">
        <w:r w:rsidRPr="00876437">
          <w:rPr>
            <w:lang w:val="en-GB"/>
            <w:rPrChange w:id="20045" w:author="Kevin Gu" w:date="2020-05-18T10:36:00Z">
              <w:rPr>
                <w:lang w:val="en-US"/>
              </w:rPr>
            </w:rPrChange>
          </w:rPr>
          <w:t>d</w:t>
        </w:r>
      </w:ins>
      <w:ins w:id="20046" w:author="Julio Li" w:date="2020-05-15T14:24:00Z">
        <w:r w:rsidRPr="00876437">
          <w:rPr>
            <w:lang w:val="en-GB"/>
            <w:rPrChange w:id="20047" w:author="Kevin Gu" w:date="2020-05-18T10:36:00Z">
              <w:rPr>
                <w:lang w:val="en-US"/>
              </w:rPr>
            </w:rPrChange>
          </w:rPr>
          <w:t xml:space="preserve"> if still have </w:t>
        </w:r>
        <w:proofErr w:type="gramStart"/>
        <w:r w:rsidRPr="00876437">
          <w:rPr>
            <w:lang w:val="en-GB"/>
            <w:rPrChange w:id="20048" w:author="Kevin Gu" w:date="2020-05-18T10:36:00Z">
              <w:rPr>
                <w:lang w:val="en-US"/>
              </w:rPr>
            </w:rPrChange>
          </w:rPr>
          <w:t>no any</w:t>
        </w:r>
        <w:proofErr w:type="gramEnd"/>
        <w:r w:rsidRPr="00876437">
          <w:rPr>
            <w:lang w:val="en-GB"/>
            <w:rPrChange w:id="20049" w:author="Kevin Gu" w:date="2020-05-18T10:36:00Z">
              <w:rPr>
                <w:lang w:val="en-US"/>
              </w:rPr>
            </w:rPrChange>
          </w:rPr>
          <w:t xml:space="preserve"> activity after suspended 30 days</w:t>
        </w:r>
      </w:ins>
      <w:ins w:id="20050" w:author="Kevin Gu" w:date="2020-05-20T16:02:00Z">
        <w:r w:rsidR="007C1894">
          <w:rPr>
            <w:lang w:val="en-GB"/>
          </w:rPr>
          <w:t>.</w:t>
        </w:r>
      </w:ins>
    </w:p>
    <w:p w14:paraId="0DA08B88" w14:textId="77777777" w:rsidR="00C149D5" w:rsidRPr="00876437" w:rsidRDefault="00C149D5" w:rsidP="00C149D5">
      <w:pPr>
        <w:rPr>
          <w:ins w:id="20051" w:author="Julio Li" w:date="2020-05-15T14:24:00Z"/>
          <w:lang w:val="en-GB"/>
          <w:rPrChange w:id="20052" w:author="Kevin Gu" w:date="2020-05-18T10:36:00Z">
            <w:rPr>
              <w:ins w:id="20053" w:author="Julio Li" w:date="2020-05-15T14:24:00Z"/>
              <w:lang w:val="en-US"/>
            </w:rPr>
          </w:rPrChange>
        </w:rPr>
      </w:pPr>
      <w:proofErr w:type="spellStart"/>
      <w:ins w:id="20054" w:author="Julio Li" w:date="2020-05-15T14:24:00Z">
        <w:r w:rsidRPr="00876437">
          <w:rPr>
            <w:rFonts w:hint="eastAsia"/>
            <w:lang w:val="en-GB"/>
            <w:rPrChange w:id="20055" w:author="Kevin Gu" w:date="2020-05-18T10:36:00Z">
              <w:rPr>
                <w:rFonts w:hint="eastAsia"/>
                <w:lang w:val="en-US"/>
              </w:rPr>
            </w:rPrChange>
          </w:rPr>
          <w:t>一个帐号若超过</w:t>
        </w:r>
        <w:proofErr w:type="spellEnd"/>
        <w:r w:rsidRPr="00876437">
          <w:rPr>
            <w:lang w:val="en-GB"/>
            <w:rPrChange w:id="20056" w:author="Kevin Gu" w:date="2020-05-18T10:36:00Z">
              <w:rPr>
                <w:lang w:val="en-US"/>
              </w:rPr>
            </w:rPrChange>
          </w:rPr>
          <w:t>90</w:t>
        </w:r>
        <w:proofErr w:type="spellStart"/>
        <w:r w:rsidRPr="00876437">
          <w:rPr>
            <w:rFonts w:hint="eastAsia"/>
            <w:lang w:val="en-GB"/>
            <w:rPrChange w:id="20057" w:author="Kevin Gu" w:date="2020-05-18T10:36:00Z">
              <w:rPr>
                <w:rFonts w:hint="eastAsia"/>
                <w:lang w:val="en-US"/>
              </w:rPr>
            </w:rPrChange>
          </w:rPr>
          <w:t>天没使用</w:t>
        </w:r>
        <w:del w:id="20058" w:author="Kevin Gu" w:date="2020-05-18T14:02:00Z">
          <w:r w:rsidRPr="00876437" w:rsidDel="0070391D">
            <w:rPr>
              <w:lang w:val="en-GB"/>
              <w:rPrChange w:id="20059" w:author="Kevin Gu" w:date="2020-05-18T10:36:00Z">
                <w:rPr>
                  <w:lang w:val="en-US"/>
                </w:rPr>
              </w:rPrChange>
            </w:rPr>
            <w:delText>,</w:delText>
          </w:r>
        </w:del>
        <w:r w:rsidRPr="00876437">
          <w:rPr>
            <w:rFonts w:hint="eastAsia"/>
            <w:lang w:val="en-GB"/>
            <w:rPrChange w:id="20060" w:author="Kevin Gu" w:date="2020-05-18T10:36:00Z">
              <w:rPr>
                <w:rFonts w:hint="eastAsia"/>
                <w:lang w:val="en-US"/>
              </w:rPr>
            </w:rPrChange>
          </w:rPr>
          <w:t>，必须从系统中停权。停权</w:t>
        </w:r>
        <w:proofErr w:type="spellEnd"/>
        <w:r w:rsidRPr="00876437">
          <w:rPr>
            <w:lang w:val="en-GB"/>
            <w:rPrChange w:id="20061" w:author="Kevin Gu" w:date="2020-05-18T10:36:00Z">
              <w:rPr>
                <w:lang w:val="en-US"/>
              </w:rPr>
            </w:rPrChange>
          </w:rPr>
          <w:t>30</w:t>
        </w:r>
        <w:proofErr w:type="spellStart"/>
        <w:r w:rsidRPr="00876437">
          <w:rPr>
            <w:rFonts w:hint="eastAsia"/>
            <w:lang w:val="en-GB"/>
            <w:rPrChange w:id="20062" w:author="Kevin Gu" w:date="2020-05-18T10:36:00Z">
              <w:rPr>
                <w:rFonts w:hint="eastAsia"/>
                <w:lang w:val="en-US"/>
              </w:rPr>
            </w:rPrChange>
          </w:rPr>
          <w:t>天后仍未使用的账号应予以注销</w:t>
        </w:r>
        <w:proofErr w:type="spellEnd"/>
        <w:r w:rsidRPr="00876437">
          <w:rPr>
            <w:rFonts w:hint="eastAsia"/>
            <w:lang w:val="en-GB"/>
            <w:rPrChange w:id="20063" w:author="Kevin Gu" w:date="2020-05-18T10:36:00Z">
              <w:rPr>
                <w:rFonts w:hint="eastAsia"/>
                <w:lang w:val="en-US"/>
              </w:rPr>
            </w:rPrChange>
          </w:rPr>
          <w:t>。</w:t>
        </w:r>
      </w:ins>
    </w:p>
    <w:p w14:paraId="631597A0" w14:textId="2B2BA019" w:rsidR="00C149D5" w:rsidRPr="00876437" w:rsidDel="004D2B7A" w:rsidRDefault="00C149D5" w:rsidP="00C149D5">
      <w:pPr>
        <w:rPr>
          <w:ins w:id="20064" w:author="Julio Li" w:date="2020-05-15T14:24:00Z"/>
          <w:del w:id="20065" w:author="Julio Li [2]" w:date="2020-09-08T12:41:00Z"/>
          <w:lang w:val="en-GB"/>
          <w:rPrChange w:id="20066" w:author="Kevin Gu" w:date="2020-05-18T10:36:00Z">
            <w:rPr>
              <w:ins w:id="20067" w:author="Julio Li" w:date="2020-05-15T14:24:00Z"/>
              <w:del w:id="20068" w:author="Julio Li [2]" w:date="2020-09-08T12:41:00Z"/>
              <w:lang w:val="en-US"/>
            </w:rPr>
          </w:rPrChange>
        </w:rPr>
      </w:pPr>
      <w:commentRangeStart w:id="20069"/>
      <w:commentRangeStart w:id="20070"/>
      <w:ins w:id="20071" w:author="Julio Li" w:date="2020-05-15T14:24:00Z">
        <w:del w:id="20072" w:author="Julio Li [2]" w:date="2020-09-08T12:41:00Z">
          <w:r w:rsidRPr="00876437" w:rsidDel="004D2B7A">
            <w:rPr>
              <w:lang w:val="en-GB"/>
              <w:rPrChange w:id="20073" w:author="Kevin Gu" w:date="2020-05-18T10:36:00Z">
                <w:rPr>
                  <w:lang w:val="en-US"/>
                </w:rPr>
              </w:rPrChange>
            </w:rPr>
            <w:delText>All the pc</w:delText>
          </w:r>
        </w:del>
      </w:ins>
      <w:ins w:id="20074" w:author="Kevin Gu" w:date="2020-05-18T14:02:00Z">
        <w:del w:id="20075" w:author="Julio Li [2]" w:date="2020-09-08T12:41:00Z">
          <w:r w:rsidR="0070391D" w:rsidDel="004D2B7A">
            <w:rPr>
              <w:lang w:val="en-GB"/>
            </w:rPr>
            <w:delText>PC</w:delText>
          </w:r>
        </w:del>
      </w:ins>
      <w:ins w:id="20076" w:author="Julio Li" w:date="2020-05-15T14:24:00Z">
        <w:del w:id="20077" w:author="Julio Li [2]" w:date="2020-09-08T12:41:00Z">
          <w:r w:rsidRPr="00876437" w:rsidDel="004D2B7A">
            <w:rPr>
              <w:lang w:val="en-GB"/>
              <w:rPrChange w:id="20078" w:author="Kevin Gu" w:date="2020-05-18T10:36:00Z">
                <w:rPr>
                  <w:lang w:val="en-US"/>
                </w:rPr>
              </w:rPrChange>
            </w:rPr>
            <w:delText xml:space="preserve"> need</w:delText>
          </w:r>
        </w:del>
      </w:ins>
      <w:ins w:id="20079" w:author="Kevin Gu" w:date="2020-05-18T14:02:00Z">
        <w:del w:id="20080" w:author="Julio Li [2]" w:date="2020-09-08T12:41:00Z">
          <w:r w:rsidR="0070391D" w:rsidDel="004D2B7A">
            <w:rPr>
              <w:lang w:val="en-GB"/>
            </w:rPr>
            <w:delText>s</w:delText>
          </w:r>
        </w:del>
      </w:ins>
      <w:ins w:id="20081" w:author="Julio Li" w:date="2020-05-15T14:24:00Z">
        <w:del w:id="20082" w:author="Julio Li [2]" w:date="2020-09-08T12:41:00Z">
          <w:r w:rsidRPr="00876437" w:rsidDel="004D2B7A">
            <w:rPr>
              <w:lang w:val="en-GB"/>
              <w:rPrChange w:id="20083" w:author="Kevin Gu" w:date="2020-05-18T10:36:00Z">
                <w:rPr>
                  <w:lang w:val="en-US"/>
                </w:rPr>
              </w:rPrChange>
            </w:rPr>
            <w:delText xml:space="preserve"> to set the BIOS system password to avoid none authorization perso</w:delText>
          </w:r>
        </w:del>
      </w:ins>
      <w:ins w:id="20084" w:author="Kevin Gu" w:date="2020-05-18T14:03:00Z">
        <w:del w:id="20085" w:author="Julio Li [2]" w:date="2020-09-08T12:41:00Z">
          <w:r w:rsidR="0070391D" w:rsidDel="004D2B7A">
            <w:rPr>
              <w:lang w:val="en-GB"/>
            </w:rPr>
            <w:delText>n</w:delText>
          </w:r>
        </w:del>
      </w:ins>
      <w:ins w:id="20086" w:author="Julio Li" w:date="2020-05-15T14:24:00Z">
        <w:del w:id="20087" w:author="Julio Li [2]" w:date="2020-09-08T12:41:00Z">
          <w:r w:rsidRPr="00876437" w:rsidDel="004D2B7A">
            <w:rPr>
              <w:lang w:val="en-GB"/>
              <w:rPrChange w:id="20088" w:author="Kevin Gu" w:date="2020-05-18T10:36:00Z">
                <w:rPr>
                  <w:lang w:val="en-US"/>
                </w:rPr>
              </w:rPrChange>
            </w:rPr>
            <w:delText xml:space="preserve"> to change the setting and start the system by PE system or other none authorization system</w:delText>
          </w:r>
        </w:del>
      </w:ins>
      <w:ins w:id="20089" w:author="Kevin Gu" w:date="2020-05-20T16:02:00Z">
        <w:del w:id="20090" w:author="Julio Li [2]" w:date="2020-09-08T12:41:00Z">
          <w:r w:rsidR="007C1894" w:rsidDel="004D2B7A">
            <w:rPr>
              <w:lang w:val="en-GB"/>
            </w:rPr>
            <w:delText>.</w:delText>
          </w:r>
        </w:del>
      </w:ins>
    </w:p>
    <w:p w14:paraId="4E66D04E" w14:textId="66BB4078" w:rsidR="00C149D5" w:rsidRPr="00876437" w:rsidDel="004D2B7A" w:rsidRDefault="00C149D5" w:rsidP="00C149D5">
      <w:pPr>
        <w:rPr>
          <w:ins w:id="20091" w:author="Julio Li" w:date="2020-05-15T14:24:00Z"/>
          <w:del w:id="20092" w:author="Julio Li [2]" w:date="2020-09-08T12:41:00Z"/>
          <w:lang w:val="en-GB"/>
          <w:rPrChange w:id="20093" w:author="Kevin Gu" w:date="2020-05-18T10:36:00Z">
            <w:rPr>
              <w:ins w:id="20094" w:author="Julio Li" w:date="2020-05-15T14:24:00Z"/>
              <w:del w:id="20095" w:author="Julio Li [2]" w:date="2020-09-08T12:41:00Z"/>
              <w:lang w:val="en-US"/>
            </w:rPr>
          </w:rPrChange>
        </w:rPr>
      </w:pPr>
      <w:ins w:id="20096" w:author="Julio Li" w:date="2020-05-15T14:24:00Z">
        <w:del w:id="20097" w:author="Julio Li [2]" w:date="2020-09-08T12:41:00Z">
          <w:r w:rsidRPr="00876437" w:rsidDel="004D2B7A">
            <w:rPr>
              <w:rFonts w:hint="eastAsia"/>
              <w:lang w:val="en-GB"/>
              <w:rPrChange w:id="20098" w:author="Kevin Gu" w:date="2020-05-18T10:36:00Z">
                <w:rPr>
                  <w:rFonts w:hint="eastAsia"/>
                  <w:lang w:val="en-US"/>
                </w:rPr>
              </w:rPrChange>
            </w:rPr>
            <w:delText>所有的电脑的</w:delText>
          </w:r>
          <w:r w:rsidRPr="00876437" w:rsidDel="004D2B7A">
            <w:rPr>
              <w:lang w:val="en-GB"/>
              <w:rPrChange w:id="20099" w:author="Kevin Gu" w:date="2020-05-18T10:36:00Z">
                <w:rPr>
                  <w:lang w:val="en-US"/>
                </w:rPr>
              </w:rPrChange>
            </w:rPr>
            <w:delText>BIOS</w:delText>
          </w:r>
          <w:r w:rsidRPr="00876437" w:rsidDel="004D2B7A">
            <w:rPr>
              <w:rFonts w:hint="eastAsia"/>
              <w:lang w:val="en-GB"/>
              <w:rPrChange w:id="20100" w:author="Kevin Gu" w:date="2020-05-18T10:36:00Z">
                <w:rPr>
                  <w:rFonts w:hint="eastAsia"/>
                  <w:lang w:val="en-US"/>
                </w:rPr>
              </w:rPrChange>
            </w:rPr>
            <w:delText>必须设定系统密码，防止非授权人员更改设定，进入</w:delText>
          </w:r>
          <w:r w:rsidRPr="00876437" w:rsidDel="004D2B7A">
            <w:rPr>
              <w:lang w:val="en-GB"/>
              <w:rPrChange w:id="20101" w:author="Kevin Gu" w:date="2020-05-18T10:36:00Z">
                <w:rPr>
                  <w:lang w:val="en-US"/>
                </w:rPr>
              </w:rPrChange>
            </w:rPr>
            <w:delText>PE</w:delText>
          </w:r>
          <w:r w:rsidRPr="00876437" w:rsidDel="004D2B7A">
            <w:rPr>
              <w:rFonts w:hint="eastAsia"/>
              <w:lang w:val="en-GB"/>
              <w:rPrChange w:id="20102" w:author="Kevin Gu" w:date="2020-05-18T10:36:00Z">
                <w:rPr>
                  <w:rFonts w:hint="eastAsia"/>
                  <w:lang w:val="en-US"/>
                </w:rPr>
              </w:rPrChange>
            </w:rPr>
            <w:delText>或其他非授权系统。</w:delText>
          </w:r>
        </w:del>
      </w:ins>
      <w:commentRangeEnd w:id="20069"/>
      <w:del w:id="20103" w:author="Julio Li [2]" w:date="2020-09-08T12:41:00Z">
        <w:r w:rsidR="001C4758" w:rsidDel="004D2B7A">
          <w:rPr>
            <w:rStyle w:val="CommentReference"/>
          </w:rPr>
          <w:commentReference w:id="20069"/>
        </w:r>
        <w:commentRangeEnd w:id="20070"/>
        <w:r w:rsidR="00B11B90" w:rsidDel="004D2B7A">
          <w:rPr>
            <w:rStyle w:val="CommentReference"/>
          </w:rPr>
          <w:commentReference w:id="20070"/>
        </w:r>
      </w:del>
    </w:p>
    <w:p w14:paraId="595231DA" w14:textId="50C53CB2" w:rsidR="00C149D5" w:rsidRPr="00876437" w:rsidRDefault="00C149D5" w:rsidP="00C149D5">
      <w:pPr>
        <w:rPr>
          <w:ins w:id="20104" w:author="Julio Li" w:date="2020-05-15T14:24:00Z"/>
          <w:lang w:val="en-GB"/>
          <w:rPrChange w:id="20105" w:author="Kevin Gu" w:date="2020-05-18T10:36:00Z">
            <w:rPr>
              <w:ins w:id="20106" w:author="Julio Li" w:date="2020-05-15T14:24:00Z"/>
              <w:lang w:val="en-US"/>
            </w:rPr>
          </w:rPrChange>
        </w:rPr>
      </w:pPr>
      <w:ins w:id="20107" w:author="Julio Li" w:date="2020-05-15T14:24:00Z">
        <w:r w:rsidRPr="00876437">
          <w:rPr>
            <w:lang w:val="en-GB"/>
            <w:rPrChange w:id="20108" w:author="Kevin Gu" w:date="2020-05-18T10:36:00Z">
              <w:rPr>
                <w:lang w:val="en-US"/>
              </w:rPr>
            </w:rPrChange>
          </w:rPr>
          <w:t>Forbid remote logon</w:t>
        </w:r>
      </w:ins>
      <w:ins w:id="20109" w:author="Kevin Gu" w:date="2020-05-18T14:03:00Z">
        <w:r w:rsidR="0070391D">
          <w:rPr>
            <w:lang w:val="en-GB"/>
          </w:rPr>
          <w:t xml:space="preserve"> </w:t>
        </w:r>
      </w:ins>
      <w:ins w:id="20110" w:author="Julio Li" w:date="2020-05-15T14:24:00Z">
        <w:r w:rsidRPr="00876437">
          <w:rPr>
            <w:lang w:val="en-GB"/>
            <w:rPrChange w:id="20111" w:author="Kevin Gu" w:date="2020-05-18T10:36:00Z">
              <w:rPr>
                <w:lang w:val="en-US"/>
              </w:rPr>
            </w:rPrChange>
          </w:rPr>
          <w:t>(remote dial or VPN) operate</w:t>
        </w:r>
      </w:ins>
      <w:ins w:id="20112" w:author="Kevin Gu" w:date="2020-05-20T16:02:00Z">
        <w:r w:rsidR="007C1894">
          <w:rPr>
            <w:lang w:val="en-GB"/>
          </w:rPr>
          <w:t>.</w:t>
        </w:r>
      </w:ins>
    </w:p>
    <w:p w14:paraId="0900F29A" w14:textId="62F20878" w:rsidR="00C149D5" w:rsidRPr="00876437" w:rsidRDefault="00C149D5" w:rsidP="00C149D5">
      <w:pPr>
        <w:rPr>
          <w:ins w:id="20113" w:author="Julio Li" w:date="2020-05-15T14:25:00Z"/>
          <w:lang w:val="en-GB" w:eastAsia="zh-CN"/>
          <w:rPrChange w:id="20114" w:author="Kevin Gu" w:date="2020-05-18T10:36:00Z">
            <w:rPr>
              <w:ins w:id="20115" w:author="Julio Li" w:date="2020-05-15T14:25:00Z"/>
              <w:lang w:val="en-US" w:eastAsia="zh-CN"/>
            </w:rPr>
          </w:rPrChange>
        </w:rPr>
      </w:pPr>
      <w:proofErr w:type="spellStart"/>
      <w:ins w:id="20116" w:author="Julio Li" w:date="2020-05-15T14:24:00Z">
        <w:r w:rsidRPr="00876437">
          <w:rPr>
            <w:rFonts w:hint="eastAsia"/>
            <w:lang w:val="en-GB"/>
            <w:rPrChange w:id="20117" w:author="Kevin Gu" w:date="2020-05-18T10:36:00Z">
              <w:rPr>
                <w:rFonts w:hint="eastAsia"/>
                <w:lang w:val="en-US"/>
              </w:rPr>
            </w:rPrChange>
          </w:rPr>
          <w:t>严格禁止远程登录（远程拨号或</w:t>
        </w:r>
        <w:proofErr w:type="spellEnd"/>
        <w:r w:rsidRPr="00876437">
          <w:rPr>
            <w:lang w:val="en-GB"/>
            <w:rPrChange w:id="20118" w:author="Kevin Gu" w:date="2020-05-18T10:36:00Z">
              <w:rPr>
                <w:lang w:val="en-US"/>
              </w:rPr>
            </w:rPrChange>
          </w:rPr>
          <w:t>VPN</w:t>
        </w:r>
        <w:r w:rsidRPr="00876437">
          <w:rPr>
            <w:rFonts w:hint="eastAsia"/>
            <w:lang w:val="en-GB"/>
            <w:rPrChange w:id="20119" w:author="Kevin Gu" w:date="2020-05-18T10:36:00Z">
              <w:rPr>
                <w:rFonts w:hint="eastAsia"/>
                <w:lang w:val="en-US"/>
              </w:rPr>
            </w:rPrChange>
          </w:rPr>
          <w:t>）</w:t>
        </w:r>
        <w:proofErr w:type="spellStart"/>
        <w:r w:rsidRPr="00876437">
          <w:rPr>
            <w:rFonts w:hint="eastAsia"/>
            <w:lang w:val="en-GB"/>
            <w:rPrChange w:id="20120" w:author="Kevin Gu" w:date="2020-05-18T10:36:00Z">
              <w:rPr>
                <w:rFonts w:hint="eastAsia"/>
                <w:lang w:val="en-US"/>
              </w:rPr>
            </w:rPrChange>
          </w:rPr>
          <w:t>操作</w:t>
        </w:r>
      </w:ins>
      <w:proofErr w:type="spellEnd"/>
      <w:ins w:id="20121" w:author="Julio Li" w:date="2020-05-15T14:25:00Z">
        <w:r w:rsidRPr="00876437">
          <w:rPr>
            <w:rFonts w:hint="eastAsia"/>
            <w:lang w:val="en-GB" w:eastAsia="zh-CN"/>
            <w:rPrChange w:id="20122" w:author="Kevin Gu" w:date="2020-05-18T10:36:00Z">
              <w:rPr>
                <w:rFonts w:hint="eastAsia"/>
                <w:lang w:val="en-US" w:eastAsia="zh-CN"/>
              </w:rPr>
            </w:rPrChange>
          </w:rPr>
          <w:t>。</w:t>
        </w:r>
      </w:ins>
    </w:p>
    <w:p w14:paraId="7A3BBDE1" w14:textId="0D5F14A6" w:rsidR="00C149D5" w:rsidRPr="00876437" w:rsidRDefault="00C149D5" w:rsidP="00C149D5">
      <w:pPr>
        <w:pStyle w:val="Heading4"/>
        <w:rPr>
          <w:ins w:id="20123" w:author="Julio Li" w:date="2020-05-15T14:26:00Z"/>
          <w:lang w:val="en-GB" w:eastAsia="zh-CN"/>
          <w:rPrChange w:id="20124" w:author="Kevin Gu" w:date="2020-05-18T10:36:00Z">
            <w:rPr>
              <w:ins w:id="20125" w:author="Julio Li" w:date="2020-05-15T14:26:00Z"/>
              <w:lang w:eastAsia="zh-CN"/>
            </w:rPr>
          </w:rPrChange>
        </w:rPr>
      </w:pPr>
      <w:ins w:id="20126" w:author="Julio Li" w:date="2020-05-15T14:26:00Z">
        <w:r w:rsidRPr="00876437">
          <w:rPr>
            <w:lang w:val="en-GB" w:eastAsia="zh-CN"/>
            <w:rPrChange w:id="20127" w:author="Kevin Gu" w:date="2020-05-18T10:36:00Z">
              <w:rPr>
                <w:lang w:eastAsia="zh-CN"/>
              </w:rPr>
            </w:rPrChange>
          </w:rPr>
          <w:t>User Account Application</w:t>
        </w:r>
        <w:r w:rsidRPr="00876437">
          <w:rPr>
            <w:rFonts w:hint="eastAsia"/>
            <w:lang w:val="en-GB" w:eastAsia="zh-CN"/>
            <w:rPrChange w:id="20128" w:author="Kevin Gu" w:date="2020-05-18T10:36:00Z">
              <w:rPr>
                <w:rFonts w:hint="eastAsia"/>
                <w:lang w:eastAsia="zh-CN"/>
              </w:rPr>
            </w:rPrChange>
          </w:rPr>
          <w:t>账号申请</w:t>
        </w:r>
      </w:ins>
    </w:p>
    <w:p w14:paraId="3FEC4076" w14:textId="77777777" w:rsidR="00C149D5" w:rsidRPr="00876437" w:rsidRDefault="00C149D5" w:rsidP="00C149D5">
      <w:pPr>
        <w:rPr>
          <w:ins w:id="20129" w:author="Julio Li" w:date="2020-05-15T14:26:00Z"/>
          <w:lang w:val="en-GB" w:eastAsia="zh-CN"/>
          <w:rPrChange w:id="20130" w:author="Kevin Gu" w:date="2020-05-18T10:36:00Z">
            <w:rPr>
              <w:ins w:id="20131" w:author="Julio Li" w:date="2020-05-15T14:26:00Z"/>
              <w:lang w:val="en-US" w:eastAsia="zh-CN"/>
            </w:rPr>
          </w:rPrChange>
        </w:rPr>
      </w:pPr>
      <w:ins w:id="20132" w:author="Julio Li" w:date="2020-05-15T14:26:00Z">
        <w:r w:rsidRPr="00876437">
          <w:rPr>
            <w:lang w:val="en-GB" w:eastAsia="zh-CN"/>
            <w:rPrChange w:id="20133" w:author="Kevin Gu" w:date="2020-05-18T10:36:00Z">
              <w:rPr>
                <w:lang w:val="en-US" w:eastAsia="zh-CN"/>
              </w:rPr>
            </w:rPrChange>
          </w:rPr>
          <w:t>User account must ONLY be created and activated after the User Account Request Form is filled and submitted by HR department.</w:t>
        </w:r>
      </w:ins>
    </w:p>
    <w:p w14:paraId="6571B273" w14:textId="77777777" w:rsidR="00C149D5" w:rsidRPr="00876437" w:rsidRDefault="00C149D5" w:rsidP="00C149D5">
      <w:pPr>
        <w:rPr>
          <w:ins w:id="20134" w:author="Julio Li" w:date="2020-05-15T14:26:00Z"/>
          <w:lang w:val="en-GB" w:eastAsia="zh-CN"/>
          <w:rPrChange w:id="20135" w:author="Kevin Gu" w:date="2020-05-18T10:36:00Z">
            <w:rPr>
              <w:ins w:id="20136" w:author="Julio Li" w:date="2020-05-15T14:26:00Z"/>
              <w:lang w:val="en-US" w:eastAsia="zh-CN"/>
            </w:rPr>
          </w:rPrChange>
        </w:rPr>
      </w:pPr>
      <w:commentRangeStart w:id="20137"/>
      <w:ins w:id="20138" w:author="Julio Li" w:date="2020-05-15T14:26:00Z">
        <w:r w:rsidRPr="00876437">
          <w:rPr>
            <w:rFonts w:hint="eastAsia"/>
            <w:lang w:val="en-GB" w:eastAsia="zh-CN"/>
            <w:rPrChange w:id="20139" w:author="Kevin Gu" w:date="2020-05-18T10:36:00Z">
              <w:rPr>
                <w:rFonts w:hint="eastAsia"/>
                <w:lang w:val="en-US" w:eastAsia="zh-CN"/>
              </w:rPr>
            </w:rPrChange>
          </w:rPr>
          <w:lastRenderedPageBreak/>
          <w:t>使用者申请表格填写好后</w:t>
        </w:r>
      </w:ins>
      <w:commentRangeEnd w:id="20137"/>
      <w:r w:rsidR="000035BA">
        <w:rPr>
          <w:rStyle w:val="CommentReference"/>
        </w:rPr>
        <w:commentReference w:id="20137"/>
      </w:r>
      <w:ins w:id="20140" w:author="Julio Li" w:date="2020-05-15T14:26:00Z">
        <w:r w:rsidRPr="00876437">
          <w:rPr>
            <w:rFonts w:hint="eastAsia"/>
            <w:lang w:val="en-GB" w:eastAsia="zh-CN"/>
            <w:rPrChange w:id="20141" w:author="Kevin Gu" w:date="2020-05-18T10:36:00Z">
              <w:rPr>
                <w:rFonts w:hint="eastAsia"/>
                <w:lang w:val="en-US" w:eastAsia="zh-CN"/>
              </w:rPr>
            </w:rPrChange>
          </w:rPr>
          <w:t>，经由人事部门的传递，帐号才能被启用。</w:t>
        </w:r>
      </w:ins>
    </w:p>
    <w:p w14:paraId="55D7DFD6" w14:textId="77777777" w:rsidR="00C149D5" w:rsidRPr="00876437" w:rsidRDefault="00C149D5" w:rsidP="00C149D5">
      <w:pPr>
        <w:rPr>
          <w:ins w:id="20142" w:author="Julio Li" w:date="2020-05-15T14:26:00Z"/>
          <w:lang w:val="en-GB" w:eastAsia="zh-CN"/>
          <w:rPrChange w:id="20143" w:author="Kevin Gu" w:date="2020-05-18T10:36:00Z">
            <w:rPr>
              <w:ins w:id="20144" w:author="Julio Li" w:date="2020-05-15T14:26:00Z"/>
              <w:lang w:val="en-US" w:eastAsia="zh-CN"/>
            </w:rPr>
          </w:rPrChange>
        </w:rPr>
      </w:pPr>
      <w:ins w:id="20145" w:author="Julio Li" w:date="2020-05-15T14:26:00Z">
        <w:r w:rsidRPr="00876437">
          <w:rPr>
            <w:lang w:val="en-GB" w:eastAsia="zh-CN"/>
            <w:rPrChange w:id="20146" w:author="Kevin Gu" w:date="2020-05-18T10:36:00Z">
              <w:rPr>
                <w:lang w:val="en-US" w:eastAsia="zh-CN"/>
              </w:rPr>
            </w:rPrChange>
          </w:rPr>
          <w:t>The User Account Request Form is a basic information form that records user’s information, whenever user’s information is to be changed, or, he/she is going to be transferred between departments, HR department must release a new form to indicate the modification.</w:t>
        </w:r>
      </w:ins>
    </w:p>
    <w:p w14:paraId="13A7CF77" w14:textId="4BD982EA" w:rsidR="00C149D5" w:rsidRPr="00876437" w:rsidRDefault="00C149D5" w:rsidP="00C149D5">
      <w:pPr>
        <w:rPr>
          <w:ins w:id="20147" w:author="Julio Li" w:date="2020-05-15T14:26:00Z"/>
          <w:lang w:val="en-GB" w:eastAsia="zh-CN"/>
          <w:rPrChange w:id="20148" w:author="Kevin Gu" w:date="2020-05-18T10:36:00Z">
            <w:rPr>
              <w:ins w:id="20149" w:author="Julio Li" w:date="2020-05-15T14:26:00Z"/>
              <w:lang w:val="en-US" w:eastAsia="zh-CN"/>
            </w:rPr>
          </w:rPrChange>
        </w:rPr>
      </w:pPr>
      <w:ins w:id="20150" w:author="Julio Li" w:date="2020-05-15T14:26:00Z">
        <w:r w:rsidRPr="00876437">
          <w:rPr>
            <w:rFonts w:hint="eastAsia"/>
            <w:lang w:val="en-GB" w:eastAsia="zh-CN"/>
            <w:rPrChange w:id="20151" w:author="Kevin Gu" w:date="2020-05-18T10:36:00Z">
              <w:rPr>
                <w:rFonts w:hint="eastAsia"/>
                <w:lang w:val="en-US" w:eastAsia="zh-CN"/>
              </w:rPr>
            </w:rPrChange>
          </w:rPr>
          <w:t>使用者帐号申请表是一个基本的信息表，记录使用者的信息，每当使用者的信息异动或部门职务转换时，人事部门必须更新相关信息及修正。</w:t>
        </w:r>
      </w:ins>
    </w:p>
    <w:p w14:paraId="728020DF" w14:textId="31A03477" w:rsidR="00C149D5" w:rsidRPr="00876437" w:rsidRDefault="00C149D5" w:rsidP="00C149D5">
      <w:pPr>
        <w:pStyle w:val="Heading4"/>
        <w:rPr>
          <w:ins w:id="20152" w:author="Julio Li" w:date="2020-05-15T14:26:00Z"/>
          <w:lang w:val="en-GB" w:eastAsia="zh-CN"/>
          <w:rPrChange w:id="20153" w:author="Kevin Gu" w:date="2020-05-18T10:36:00Z">
            <w:rPr>
              <w:ins w:id="20154" w:author="Julio Li" w:date="2020-05-15T14:26:00Z"/>
              <w:lang w:eastAsia="zh-CN"/>
            </w:rPr>
          </w:rPrChange>
        </w:rPr>
      </w:pPr>
      <w:ins w:id="20155" w:author="Julio Li" w:date="2020-05-15T14:26:00Z">
        <w:r w:rsidRPr="00876437">
          <w:rPr>
            <w:lang w:val="en-GB" w:eastAsia="zh-CN"/>
            <w:rPrChange w:id="20156" w:author="Kevin Gu" w:date="2020-05-18T10:36:00Z">
              <w:rPr>
                <w:lang w:eastAsia="zh-CN"/>
              </w:rPr>
            </w:rPrChange>
          </w:rPr>
          <w:t>User Account De-active</w:t>
        </w:r>
        <w:r w:rsidRPr="00876437">
          <w:rPr>
            <w:rFonts w:hint="eastAsia"/>
            <w:lang w:val="en-GB" w:eastAsia="zh-CN"/>
            <w:rPrChange w:id="20157" w:author="Kevin Gu" w:date="2020-05-18T10:36:00Z">
              <w:rPr>
                <w:rFonts w:hint="eastAsia"/>
                <w:lang w:eastAsia="zh-CN"/>
              </w:rPr>
            </w:rPrChange>
          </w:rPr>
          <w:t>账号停用</w:t>
        </w:r>
      </w:ins>
    </w:p>
    <w:p w14:paraId="2F00FC83" w14:textId="77777777" w:rsidR="00C149D5" w:rsidRPr="00876437" w:rsidRDefault="00C149D5" w:rsidP="00C149D5">
      <w:pPr>
        <w:rPr>
          <w:ins w:id="20158" w:author="Julio Li" w:date="2020-05-15T14:26:00Z"/>
          <w:lang w:val="en-GB" w:eastAsia="zh-CN"/>
          <w:rPrChange w:id="20159" w:author="Kevin Gu" w:date="2020-05-18T10:36:00Z">
            <w:rPr>
              <w:ins w:id="20160" w:author="Julio Li" w:date="2020-05-15T14:26:00Z"/>
              <w:lang w:val="en-US" w:eastAsia="zh-CN"/>
            </w:rPr>
          </w:rPrChange>
        </w:rPr>
      </w:pPr>
      <w:ins w:id="20161" w:author="Julio Li" w:date="2020-05-15T14:26:00Z">
        <w:r w:rsidRPr="00876437">
          <w:rPr>
            <w:lang w:val="en-GB" w:eastAsia="zh-CN"/>
            <w:rPrChange w:id="20162" w:author="Kevin Gu" w:date="2020-05-18T10:36:00Z">
              <w:rPr>
                <w:lang w:val="en-US" w:eastAsia="zh-CN"/>
              </w:rPr>
            </w:rPrChange>
          </w:rPr>
          <w:t>When an employee has quit from the company, HR department must inform IT department as soon as possible, the IT department must de-active the user’s account on every network within one working day.</w:t>
        </w:r>
      </w:ins>
    </w:p>
    <w:p w14:paraId="6A098FC5" w14:textId="6BB09324" w:rsidR="00C149D5" w:rsidRPr="00876437" w:rsidRDefault="00C149D5" w:rsidP="00C149D5">
      <w:pPr>
        <w:rPr>
          <w:ins w:id="20163" w:author="Julio Li" w:date="2020-05-15T14:26:00Z"/>
          <w:lang w:val="en-GB" w:eastAsia="zh-CN"/>
          <w:rPrChange w:id="20164" w:author="Kevin Gu" w:date="2020-05-18T10:36:00Z">
            <w:rPr>
              <w:ins w:id="20165" w:author="Julio Li" w:date="2020-05-15T14:26:00Z"/>
              <w:lang w:val="en-US" w:eastAsia="zh-CN"/>
            </w:rPr>
          </w:rPrChange>
        </w:rPr>
      </w:pPr>
      <w:ins w:id="20166" w:author="Julio Li" w:date="2020-05-15T14:26:00Z">
        <w:r w:rsidRPr="00876437">
          <w:rPr>
            <w:rFonts w:hint="eastAsia"/>
            <w:lang w:val="en-GB" w:eastAsia="zh-CN"/>
            <w:rPrChange w:id="20167" w:author="Kevin Gu" w:date="2020-05-18T10:36:00Z">
              <w:rPr>
                <w:rFonts w:hint="eastAsia"/>
                <w:lang w:val="en-US" w:eastAsia="zh-CN"/>
              </w:rPr>
            </w:rPrChange>
          </w:rPr>
          <w:t>当员工辞职离开公司，人事部必须尽快通知</w:t>
        </w:r>
        <w:r w:rsidRPr="00876437">
          <w:rPr>
            <w:lang w:val="en-GB" w:eastAsia="zh-CN"/>
            <w:rPrChange w:id="20168" w:author="Kevin Gu" w:date="2020-05-18T10:36:00Z">
              <w:rPr>
                <w:lang w:val="en-US" w:eastAsia="zh-CN"/>
              </w:rPr>
            </w:rPrChange>
          </w:rPr>
          <w:t>IT</w:t>
        </w:r>
        <w:r w:rsidRPr="00876437">
          <w:rPr>
            <w:rFonts w:hint="eastAsia"/>
            <w:lang w:val="en-GB" w:eastAsia="zh-CN"/>
            <w:rPrChange w:id="20169" w:author="Kevin Gu" w:date="2020-05-18T10:36:00Z">
              <w:rPr>
                <w:rFonts w:hint="eastAsia"/>
                <w:lang w:val="en-US" w:eastAsia="zh-CN"/>
              </w:rPr>
            </w:rPrChange>
          </w:rPr>
          <w:t>部门。</w:t>
        </w:r>
        <w:r w:rsidRPr="00876437">
          <w:rPr>
            <w:lang w:val="en-GB" w:eastAsia="zh-CN"/>
            <w:rPrChange w:id="20170" w:author="Kevin Gu" w:date="2020-05-18T10:36:00Z">
              <w:rPr>
                <w:lang w:val="en-US" w:eastAsia="zh-CN"/>
              </w:rPr>
            </w:rPrChange>
          </w:rPr>
          <w:t>IT</w:t>
        </w:r>
        <w:r w:rsidRPr="00876437">
          <w:rPr>
            <w:rFonts w:hint="eastAsia"/>
            <w:lang w:val="en-GB" w:eastAsia="zh-CN"/>
            <w:rPrChange w:id="20171" w:author="Kevin Gu" w:date="2020-05-18T10:36:00Z">
              <w:rPr>
                <w:rFonts w:hint="eastAsia"/>
                <w:lang w:val="en-US" w:eastAsia="zh-CN"/>
              </w:rPr>
            </w:rPrChange>
          </w:rPr>
          <w:t>部门则必须在一天之内完成停权的执行动作。</w:t>
        </w:r>
      </w:ins>
    </w:p>
    <w:p w14:paraId="7009CCA7" w14:textId="386DA8B8" w:rsidR="00C149D5" w:rsidRPr="00876437" w:rsidDel="00AD2527" w:rsidRDefault="00C149D5" w:rsidP="00C149D5">
      <w:pPr>
        <w:pStyle w:val="Heading4"/>
        <w:rPr>
          <w:ins w:id="20172" w:author="Julio Li" w:date="2020-05-15T14:27:00Z"/>
          <w:del w:id="20173" w:author="Kevin Gu" w:date="2020-05-21T14:27:00Z"/>
          <w:lang w:val="en-GB" w:eastAsia="zh-CN"/>
          <w:rPrChange w:id="20174" w:author="Kevin Gu" w:date="2020-05-18T10:36:00Z">
            <w:rPr>
              <w:ins w:id="20175" w:author="Julio Li" w:date="2020-05-15T14:27:00Z"/>
              <w:del w:id="20176" w:author="Kevin Gu" w:date="2020-05-21T14:27:00Z"/>
              <w:lang w:eastAsia="zh-CN"/>
            </w:rPr>
          </w:rPrChange>
        </w:rPr>
      </w:pPr>
      <w:ins w:id="20177" w:author="Julio Li" w:date="2020-05-15T14:27:00Z">
        <w:del w:id="20178" w:author="Kevin Gu" w:date="2020-05-21T14:27:00Z">
          <w:r w:rsidRPr="00876437" w:rsidDel="00AD2527">
            <w:rPr>
              <w:b w:val="0"/>
              <w:lang w:val="en-GB" w:eastAsia="zh-CN"/>
              <w:rPrChange w:id="20179" w:author="Kevin Gu" w:date="2020-05-18T10:36:00Z">
                <w:rPr>
                  <w:b w:val="0"/>
                  <w:lang w:eastAsia="zh-CN"/>
                </w:rPr>
              </w:rPrChange>
            </w:rPr>
            <w:delText>QC and perso operator password modify QC</w:delText>
          </w:r>
          <w:r w:rsidRPr="00876437" w:rsidDel="00AD2527">
            <w:rPr>
              <w:rFonts w:hint="eastAsia"/>
              <w:b w:val="0"/>
              <w:lang w:val="en-GB" w:eastAsia="zh-CN"/>
              <w:rPrChange w:id="20180" w:author="Kevin Gu" w:date="2020-05-18T10:36:00Z">
                <w:rPr>
                  <w:rFonts w:hint="eastAsia"/>
                  <w:b w:val="0"/>
                  <w:lang w:eastAsia="zh-CN"/>
                </w:rPr>
              </w:rPrChange>
            </w:rPr>
            <w:delText>和个人化操作员密码修改</w:delText>
          </w:r>
        </w:del>
      </w:ins>
    </w:p>
    <w:p w14:paraId="35DBBB61" w14:textId="0BFAA366" w:rsidR="00C149D5" w:rsidRPr="00876437" w:rsidDel="00AD2527" w:rsidRDefault="00C149D5" w:rsidP="00C149D5">
      <w:pPr>
        <w:rPr>
          <w:ins w:id="20181" w:author="Julio Li" w:date="2020-05-15T14:27:00Z"/>
          <w:del w:id="20182" w:author="Kevin Gu" w:date="2020-05-21T14:27:00Z"/>
          <w:lang w:val="en-GB" w:eastAsia="zh-CN"/>
          <w:rPrChange w:id="20183" w:author="Kevin Gu" w:date="2020-05-18T10:36:00Z">
            <w:rPr>
              <w:ins w:id="20184" w:author="Julio Li" w:date="2020-05-15T14:27:00Z"/>
              <w:del w:id="20185" w:author="Kevin Gu" w:date="2020-05-21T14:27:00Z"/>
              <w:lang w:eastAsia="zh-CN"/>
            </w:rPr>
          </w:rPrChange>
        </w:rPr>
      </w:pPr>
      <w:ins w:id="20186" w:author="Julio Li" w:date="2020-05-15T14:27:00Z">
        <w:del w:id="20187" w:author="Kevin Gu" w:date="2020-05-21T14:27:00Z">
          <w:r w:rsidRPr="00876437" w:rsidDel="00AD2527">
            <w:rPr>
              <w:lang w:val="en-GB" w:eastAsia="zh-CN"/>
              <w:rPrChange w:id="20188" w:author="Kevin Gu" w:date="2020-05-18T10:36:00Z">
                <w:rPr>
                  <w:lang w:eastAsia="zh-CN"/>
                </w:rPr>
              </w:rPrChange>
            </w:rPr>
            <w:delText>When a IPQC or Perso Operator has quit from the company.The IPQC master or The Perso master must change the IPQC or Perso Operator account’s password. tell all the IPQC or perso operator the new password.</w:delText>
          </w:r>
        </w:del>
      </w:ins>
    </w:p>
    <w:p w14:paraId="7FBEE1E3" w14:textId="6F502403" w:rsidR="00C149D5" w:rsidRPr="00876437" w:rsidDel="00AD2527" w:rsidRDefault="00C149D5" w:rsidP="00C149D5">
      <w:pPr>
        <w:rPr>
          <w:ins w:id="20189" w:author="Julio Li" w:date="2020-05-15T14:27:00Z"/>
          <w:del w:id="20190" w:author="Kevin Gu" w:date="2020-05-21T14:27:00Z"/>
          <w:lang w:val="en-GB" w:eastAsia="zh-CN"/>
          <w:rPrChange w:id="20191" w:author="Kevin Gu" w:date="2020-05-18T10:36:00Z">
            <w:rPr>
              <w:ins w:id="20192" w:author="Julio Li" w:date="2020-05-15T14:27:00Z"/>
              <w:del w:id="20193" w:author="Kevin Gu" w:date="2020-05-21T14:27:00Z"/>
              <w:lang w:eastAsia="zh-CN"/>
            </w:rPr>
          </w:rPrChange>
        </w:rPr>
      </w:pPr>
      <w:ins w:id="20194" w:author="Julio Li" w:date="2020-05-15T14:27:00Z">
        <w:del w:id="20195" w:author="Kevin Gu" w:date="2020-05-21T14:27:00Z">
          <w:r w:rsidRPr="00876437" w:rsidDel="00AD2527">
            <w:rPr>
              <w:rFonts w:hint="eastAsia"/>
              <w:lang w:val="en-GB" w:eastAsia="zh-CN"/>
              <w:rPrChange w:id="20196" w:author="Kevin Gu" w:date="2020-05-18T10:36:00Z">
                <w:rPr>
                  <w:rFonts w:hint="eastAsia"/>
                  <w:lang w:eastAsia="zh-CN"/>
                </w:rPr>
              </w:rPrChange>
            </w:rPr>
            <w:delText>当有</w:delText>
          </w:r>
          <w:r w:rsidRPr="00876437" w:rsidDel="00AD2527">
            <w:rPr>
              <w:lang w:val="en-GB" w:eastAsia="zh-CN"/>
              <w:rPrChange w:id="20197" w:author="Kevin Gu" w:date="2020-05-18T10:36:00Z">
                <w:rPr>
                  <w:lang w:eastAsia="zh-CN"/>
                </w:rPr>
              </w:rPrChange>
            </w:rPr>
            <w:delText>IPQC</w:delText>
          </w:r>
          <w:r w:rsidRPr="00876437" w:rsidDel="00AD2527">
            <w:rPr>
              <w:rFonts w:hint="eastAsia"/>
              <w:lang w:val="en-GB" w:eastAsia="zh-CN"/>
              <w:rPrChange w:id="20198" w:author="Kevin Gu" w:date="2020-05-18T10:36:00Z">
                <w:rPr>
                  <w:rFonts w:hint="eastAsia"/>
                  <w:lang w:eastAsia="zh-CN"/>
                </w:rPr>
              </w:rPrChange>
            </w:rPr>
            <w:delText>员工或个人化操作员离职时，</w:delText>
          </w:r>
          <w:r w:rsidRPr="00876437" w:rsidDel="00AD2527">
            <w:rPr>
              <w:lang w:val="en-GB" w:eastAsia="zh-CN"/>
              <w:rPrChange w:id="20199" w:author="Kevin Gu" w:date="2020-05-18T10:36:00Z">
                <w:rPr>
                  <w:lang w:eastAsia="zh-CN"/>
                </w:rPr>
              </w:rPrChange>
            </w:rPr>
            <w:delText xml:space="preserve">IPQC </w:delText>
          </w:r>
          <w:r w:rsidRPr="00876437" w:rsidDel="00AD2527">
            <w:rPr>
              <w:rFonts w:hint="eastAsia"/>
              <w:lang w:val="en-GB" w:eastAsia="zh-CN"/>
              <w:rPrChange w:id="20200" w:author="Kevin Gu" w:date="2020-05-18T10:36:00Z">
                <w:rPr>
                  <w:rFonts w:hint="eastAsia"/>
                  <w:lang w:eastAsia="zh-CN"/>
                </w:rPr>
              </w:rPrChange>
            </w:rPr>
            <w:delText>主管或个人化主管必须更改</w:delText>
          </w:r>
          <w:r w:rsidRPr="00876437" w:rsidDel="00AD2527">
            <w:rPr>
              <w:lang w:val="en-GB" w:eastAsia="zh-CN"/>
              <w:rPrChange w:id="20201" w:author="Kevin Gu" w:date="2020-05-18T10:36:00Z">
                <w:rPr>
                  <w:lang w:eastAsia="zh-CN"/>
                </w:rPr>
              </w:rPrChange>
            </w:rPr>
            <w:delText>IPQC</w:delText>
          </w:r>
          <w:r w:rsidRPr="00876437" w:rsidDel="00AD2527">
            <w:rPr>
              <w:rFonts w:hint="eastAsia"/>
              <w:lang w:val="en-GB" w:eastAsia="zh-CN"/>
              <w:rPrChange w:id="20202" w:author="Kevin Gu" w:date="2020-05-18T10:36:00Z">
                <w:rPr>
                  <w:rFonts w:hint="eastAsia"/>
                  <w:lang w:eastAsia="zh-CN"/>
                </w:rPr>
              </w:rPrChange>
            </w:rPr>
            <w:delText>或个人化操作员账号的密码。并告诉所有的</w:delText>
          </w:r>
          <w:r w:rsidRPr="00876437" w:rsidDel="00AD2527">
            <w:rPr>
              <w:lang w:val="en-GB" w:eastAsia="zh-CN"/>
              <w:rPrChange w:id="20203" w:author="Kevin Gu" w:date="2020-05-18T10:36:00Z">
                <w:rPr>
                  <w:lang w:eastAsia="zh-CN"/>
                </w:rPr>
              </w:rPrChange>
            </w:rPr>
            <w:delText>IPQC</w:delText>
          </w:r>
          <w:r w:rsidRPr="00876437" w:rsidDel="00AD2527">
            <w:rPr>
              <w:rFonts w:hint="eastAsia"/>
              <w:lang w:val="en-GB" w:eastAsia="zh-CN"/>
              <w:rPrChange w:id="20204" w:author="Kevin Gu" w:date="2020-05-18T10:36:00Z">
                <w:rPr>
                  <w:rFonts w:hint="eastAsia"/>
                  <w:lang w:eastAsia="zh-CN"/>
                </w:rPr>
              </w:rPrChange>
            </w:rPr>
            <w:delText>或个人化操作员新的密码。</w:delText>
          </w:r>
        </w:del>
      </w:ins>
    </w:p>
    <w:p w14:paraId="6D8CA0E5" w14:textId="4DE71CC8" w:rsidR="00C149D5" w:rsidRPr="00876437" w:rsidRDefault="00C149D5" w:rsidP="00C149D5">
      <w:pPr>
        <w:pStyle w:val="Heading4"/>
        <w:rPr>
          <w:ins w:id="20205" w:author="Julio Li" w:date="2020-05-15T14:27:00Z"/>
          <w:lang w:val="en-GB" w:eastAsia="zh-CN"/>
          <w:rPrChange w:id="20206" w:author="Kevin Gu" w:date="2020-05-18T10:36:00Z">
            <w:rPr>
              <w:ins w:id="20207" w:author="Julio Li" w:date="2020-05-15T14:27:00Z"/>
              <w:lang w:eastAsia="zh-CN"/>
            </w:rPr>
          </w:rPrChange>
        </w:rPr>
      </w:pPr>
      <w:ins w:id="20208" w:author="Julio Li" w:date="2020-05-15T14:27:00Z">
        <w:r w:rsidRPr="00876437">
          <w:rPr>
            <w:lang w:val="en-GB" w:eastAsia="zh-CN"/>
            <w:rPrChange w:id="20209" w:author="Kevin Gu" w:date="2020-05-18T10:36:00Z">
              <w:rPr>
                <w:lang w:eastAsia="zh-CN"/>
              </w:rPr>
            </w:rPrChange>
          </w:rPr>
          <w:t>User Account Checking</w:t>
        </w:r>
        <w:r w:rsidRPr="00876437">
          <w:rPr>
            <w:rFonts w:hint="eastAsia"/>
            <w:lang w:val="en-GB" w:eastAsia="zh-CN"/>
            <w:rPrChange w:id="20210" w:author="Kevin Gu" w:date="2020-05-18T10:36:00Z">
              <w:rPr>
                <w:rFonts w:hint="eastAsia"/>
                <w:lang w:eastAsia="zh-CN"/>
              </w:rPr>
            </w:rPrChange>
          </w:rPr>
          <w:t>账号检查</w:t>
        </w:r>
      </w:ins>
    </w:p>
    <w:p w14:paraId="09F59738" w14:textId="64DDA39D" w:rsidR="00C149D5" w:rsidRPr="00876437" w:rsidDel="00AD2527" w:rsidRDefault="00C149D5" w:rsidP="00C149D5">
      <w:pPr>
        <w:rPr>
          <w:ins w:id="20211" w:author="Julio Li" w:date="2020-05-15T14:27:00Z"/>
          <w:del w:id="20212" w:author="Kevin Gu" w:date="2020-05-21T14:28:00Z"/>
          <w:lang w:val="en-GB" w:eastAsia="zh-CN"/>
          <w:rPrChange w:id="20213" w:author="Kevin Gu" w:date="2020-05-18T10:36:00Z">
            <w:rPr>
              <w:ins w:id="20214" w:author="Julio Li" w:date="2020-05-15T14:27:00Z"/>
              <w:del w:id="20215" w:author="Kevin Gu" w:date="2020-05-21T14:28:00Z"/>
              <w:lang w:val="en-US" w:eastAsia="zh-CN"/>
            </w:rPr>
          </w:rPrChange>
        </w:rPr>
      </w:pPr>
      <w:ins w:id="20216" w:author="Julio Li" w:date="2020-05-15T14:27:00Z">
        <w:del w:id="20217" w:author="Kevin Gu" w:date="2020-05-21T14:28:00Z">
          <w:r w:rsidRPr="00876437" w:rsidDel="00AD2527">
            <w:rPr>
              <w:lang w:val="en-GB" w:eastAsia="zh-CN"/>
              <w:rPrChange w:id="20218" w:author="Kevin Gu" w:date="2020-05-18T10:36:00Z">
                <w:rPr>
                  <w:lang w:val="en-US" w:eastAsia="zh-CN"/>
                </w:rPr>
              </w:rPrChange>
            </w:rPr>
            <w:delText>IT</w:delText>
          </w:r>
          <w:r w:rsidRPr="00876437" w:rsidDel="00AD2527">
            <w:rPr>
              <w:rFonts w:hint="eastAsia"/>
              <w:lang w:val="en-GB" w:eastAsia="zh-CN"/>
              <w:rPrChange w:id="20219" w:author="Kevin Gu" w:date="2020-05-18T10:36:00Z">
                <w:rPr>
                  <w:rFonts w:hint="eastAsia"/>
                  <w:lang w:val="en-US" w:eastAsia="zh-CN"/>
                </w:rPr>
              </w:rPrChange>
            </w:rPr>
            <w:delText>管理员每月检查一次域控电脑中是否存在非法用户，用户账号的权限是否被非法更改。</w:delText>
          </w:r>
        </w:del>
      </w:ins>
    </w:p>
    <w:p w14:paraId="36480337" w14:textId="41ADA1A8" w:rsidR="00C149D5" w:rsidRPr="00D810C1" w:rsidRDefault="00C149D5" w:rsidP="00C149D5">
      <w:pPr>
        <w:rPr>
          <w:ins w:id="20220" w:author="Kevin Gu" w:date="2020-05-21T14:28:00Z"/>
          <w:lang w:val="en-US" w:eastAsia="zh-CN"/>
          <w:rPrChange w:id="20221" w:author="Julio Li [2]" w:date="2020-09-08T13:38:00Z">
            <w:rPr>
              <w:ins w:id="20222" w:author="Kevin Gu" w:date="2020-05-21T14:28:00Z"/>
              <w:lang w:val="en-GB" w:eastAsia="zh-CN"/>
            </w:rPr>
          </w:rPrChange>
        </w:rPr>
      </w:pPr>
      <w:ins w:id="20223" w:author="Julio Li" w:date="2020-05-15T14:27:00Z">
        <w:r w:rsidRPr="00876437">
          <w:rPr>
            <w:lang w:val="en-GB" w:eastAsia="zh-CN"/>
            <w:rPrChange w:id="20224" w:author="Kevin Gu" w:date="2020-05-18T10:36:00Z">
              <w:rPr>
                <w:lang w:val="en-US" w:eastAsia="zh-CN"/>
              </w:rPr>
            </w:rPrChange>
          </w:rPr>
          <w:t>The IT</w:t>
        </w:r>
      </w:ins>
      <w:ins w:id="20225" w:author="Julio Li [2]" w:date="2020-09-08T12:41:00Z">
        <w:r w:rsidR="004D2B7A">
          <w:rPr>
            <w:lang w:val="en-GB" w:eastAsia="zh-CN"/>
          </w:rPr>
          <w:t xml:space="preserve"> engineer</w:t>
        </w:r>
      </w:ins>
      <w:ins w:id="20226" w:author="Julio Li" w:date="2020-05-15T14:27:00Z">
        <w:del w:id="20227" w:author="Julio Li [2]" w:date="2020-09-08T12:41:00Z">
          <w:r w:rsidRPr="00876437" w:rsidDel="004D2B7A">
            <w:rPr>
              <w:lang w:val="en-GB" w:eastAsia="zh-CN"/>
              <w:rPrChange w:id="20228" w:author="Kevin Gu" w:date="2020-05-18T10:36:00Z">
                <w:rPr>
                  <w:lang w:val="en-US" w:eastAsia="zh-CN"/>
                </w:rPr>
              </w:rPrChange>
            </w:rPr>
            <w:delText xml:space="preserve"> administrator</w:delText>
          </w:r>
        </w:del>
        <w:r w:rsidRPr="00876437">
          <w:rPr>
            <w:lang w:val="en-GB" w:eastAsia="zh-CN"/>
            <w:rPrChange w:id="20229" w:author="Kevin Gu" w:date="2020-05-18T10:36:00Z">
              <w:rPr>
                <w:lang w:val="en-US" w:eastAsia="zh-CN"/>
              </w:rPr>
            </w:rPrChange>
          </w:rPr>
          <w:t xml:space="preserve"> check</w:t>
        </w:r>
      </w:ins>
      <w:ins w:id="20230" w:author="Julio Li [2]" w:date="2020-09-08T12:41:00Z">
        <w:r w:rsidR="004D2B7A">
          <w:rPr>
            <w:lang w:val="en-GB" w:eastAsia="zh-CN"/>
          </w:rPr>
          <w:t>s</w:t>
        </w:r>
      </w:ins>
      <w:ins w:id="20231" w:author="Julio Li" w:date="2020-05-15T14:27:00Z">
        <w:r w:rsidRPr="00876437">
          <w:rPr>
            <w:lang w:val="en-GB" w:eastAsia="zh-CN"/>
            <w:rPrChange w:id="20232" w:author="Kevin Gu" w:date="2020-05-18T10:36:00Z">
              <w:rPr>
                <w:lang w:val="en-US" w:eastAsia="zh-CN"/>
              </w:rPr>
            </w:rPrChange>
          </w:rPr>
          <w:t xml:space="preserve"> </w:t>
        </w:r>
      </w:ins>
      <w:ins w:id="20233" w:author="Julio Li [2]" w:date="2020-09-14T14:11:00Z">
        <w:r w:rsidR="00040E9D">
          <w:rPr>
            <w:lang w:val="en-GB" w:eastAsia="zh-CN"/>
          </w:rPr>
          <w:t xml:space="preserve">monthly </w:t>
        </w:r>
      </w:ins>
      <w:ins w:id="20234" w:author="Julio Li" w:date="2020-05-15T14:27:00Z">
        <w:r w:rsidRPr="00876437">
          <w:rPr>
            <w:lang w:val="en-GB" w:eastAsia="zh-CN"/>
            <w:rPrChange w:id="20235" w:author="Kevin Gu" w:date="2020-05-18T10:36:00Z">
              <w:rPr>
                <w:lang w:val="en-US" w:eastAsia="zh-CN"/>
              </w:rPr>
            </w:rPrChange>
          </w:rPr>
          <w:t xml:space="preserve">if there are abnormal user account in the domain pc and check if the account privilege </w:t>
        </w:r>
        <w:del w:id="20236" w:author="Kevin Gu" w:date="2020-05-18T14:04:00Z">
          <w:r w:rsidRPr="00876437" w:rsidDel="0070391D">
            <w:rPr>
              <w:lang w:val="en-GB" w:eastAsia="zh-CN"/>
              <w:rPrChange w:id="20237" w:author="Kevin Gu" w:date="2020-05-18T10:36:00Z">
                <w:rPr>
                  <w:lang w:val="en-US" w:eastAsia="zh-CN"/>
                </w:rPr>
              </w:rPrChange>
            </w:rPr>
            <w:delText>have</w:delText>
          </w:r>
        </w:del>
      </w:ins>
      <w:ins w:id="20238" w:author="Kevin Gu" w:date="2020-05-18T14:04:00Z">
        <w:r w:rsidR="0070391D" w:rsidRPr="00876437">
          <w:rPr>
            <w:lang w:val="en-GB" w:eastAsia="zh-CN"/>
          </w:rPr>
          <w:t>has</w:t>
        </w:r>
      </w:ins>
      <w:ins w:id="20239" w:author="Julio Li" w:date="2020-05-15T14:27:00Z">
        <w:r w:rsidRPr="00876437">
          <w:rPr>
            <w:lang w:val="en-GB" w:eastAsia="zh-CN"/>
            <w:rPrChange w:id="20240" w:author="Kevin Gu" w:date="2020-05-18T10:36:00Z">
              <w:rPr>
                <w:lang w:val="en-US" w:eastAsia="zh-CN"/>
              </w:rPr>
            </w:rPrChange>
          </w:rPr>
          <w:t xml:space="preserve"> been changed without authorized.</w:t>
        </w:r>
      </w:ins>
      <w:ins w:id="20241" w:author="Julio Li [2]" w:date="2020-09-08T13:38:00Z">
        <w:r w:rsidR="00D810C1">
          <w:rPr>
            <w:lang w:val="en-US" w:eastAsia="zh-CN"/>
          </w:rPr>
          <w:t xml:space="preserve"> User access right list will be sent to security manager for review.</w:t>
        </w:r>
      </w:ins>
    </w:p>
    <w:p w14:paraId="7781EB6D" w14:textId="2A94B083" w:rsidR="00AD2527" w:rsidRPr="00876437" w:rsidRDefault="00AD2527" w:rsidP="00C149D5">
      <w:pPr>
        <w:rPr>
          <w:ins w:id="20242" w:author="Julio Li" w:date="2020-05-15T14:27:00Z"/>
          <w:lang w:val="en-GB" w:eastAsia="zh-CN"/>
          <w:rPrChange w:id="20243" w:author="Kevin Gu" w:date="2020-05-18T10:36:00Z">
            <w:rPr>
              <w:ins w:id="20244" w:author="Julio Li" w:date="2020-05-15T14:27:00Z"/>
              <w:lang w:eastAsia="zh-CN"/>
            </w:rPr>
          </w:rPrChange>
        </w:rPr>
      </w:pPr>
      <w:commentRangeStart w:id="20245"/>
      <w:commentRangeStart w:id="20246"/>
      <w:commentRangeStart w:id="20247"/>
      <w:ins w:id="20248" w:author="Kevin Gu" w:date="2020-05-21T14:28:00Z">
        <w:r w:rsidRPr="00822201">
          <w:rPr>
            <w:lang w:val="en-GB" w:eastAsia="zh-CN"/>
          </w:rPr>
          <w:t>IT</w:t>
        </w:r>
      </w:ins>
      <w:ins w:id="20249" w:author="Julio Li [2]" w:date="2020-09-08T13:37:00Z">
        <w:r w:rsidR="00D810C1">
          <w:rPr>
            <w:rFonts w:hint="eastAsia"/>
            <w:lang w:val="en-GB" w:eastAsia="zh-CN"/>
          </w:rPr>
          <w:t>工程师</w:t>
        </w:r>
      </w:ins>
      <w:ins w:id="20250" w:author="Kevin Gu" w:date="2020-05-21T14:28:00Z">
        <w:del w:id="20251" w:author="Julio Li [2]" w:date="2020-09-08T13:37:00Z">
          <w:r w:rsidRPr="00822201" w:rsidDel="00D810C1">
            <w:rPr>
              <w:rFonts w:hint="eastAsia"/>
              <w:lang w:val="en-GB" w:eastAsia="zh-CN"/>
            </w:rPr>
            <w:delText>管理员</w:delText>
          </w:r>
        </w:del>
        <w:r w:rsidRPr="00822201">
          <w:rPr>
            <w:rFonts w:hint="eastAsia"/>
            <w:lang w:val="en-GB" w:eastAsia="zh-CN"/>
          </w:rPr>
          <w:t>每月检查一次域控电脑中是否存在非法用户，用户账号的权限是否被非法更改</w:t>
        </w:r>
      </w:ins>
      <w:commentRangeEnd w:id="20245"/>
      <w:r w:rsidR="000035BA">
        <w:rPr>
          <w:rStyle w:val="CommentReference"/>
        </w:rPr>
        <w:commentReference w:id="20245"/>
      </w:r>
      <w:commentRangeEnd w:id="20246"/>
      <w:r w:rsidR="00B11B90">
        <w:rPr>
          <w:rStyle w:val="CommentReference"/>
        </w:rPr>
        <w:commentReference w:id="20246"/>
      </w:r>
      <w:commentRangeEnd w:id="20247"/>
      <w:r w:rsidR="0077418E">
        <w:rPr>
          <w:rStyle w:val="CommentReference"/>
        </w:rPr>
        <w:commentReference w:id="20247"/>
      </w:r>
      <w:ins w:id="20252" w:author="Julio Li [2]" w:date="2020-09-08T13:38:00Z">
        <w:r w:rsidR="00D810C1">
          <w:rPr>
            <w:rFonts w:hint="eastAsia"/>
            <w:lang w:val="en-GB" w:eastAsia="zh-CN"/>
          </w:rPr>
          <w:t>。用户权限列表会发给安全经理</w:t>
        </w:r>
      </w:ins>
      <w:ins w:id="20253" w:author="Julio Li [2]" w:date="2020-09-08T13:39:00Z">
        <w:r w:rsidR="00D810C1">
          <w:rPr>
            <w:rFonts w:hint="eastAsia"/>
            <w:lang w:val="en-GB" w:eastAsia="zh-CN"/>
          </w:rPr>
          <w:t>审核。</w:t>
        </w:r>
      </w:ins>
    </w:p>
    <w:p w14:paraId="2650F351" w14:textId="08707893" w:rsidR="00C149D5" w:rsidRPr="00876437" w:rsidRDefault="00C149D5" w:rsidP="00C149D5">
      <w:pPr>
        <w:pStyle w:val="Heading4"/>
        <w:rPr>
          <w:ins w:id="20254" w:author="Julio Li" w:date="2020-05-15T14:28:00Z"/>
          <w:lang w:val="en-GB" w:eastAsia="zh-CN"/>
          <w:rPrChange w:id="20255" w:author="Kevin Gu" w:date="2020-05-18T10:36:00Z">
            <w:rPr>
              <w:ins w:id="20256" w:author="Julio Li" w:date="2020-05-15T14:28:00Z"/>
              <w:lang w:eastAsia="zh-CN"/>
            </w:rPr>
          </w:rPrChange>
        </w:rPr>
      </w:pPr>
      <w:ins w:id="20257" w:author="Julio Li" w:date="2020-05-15T14:28:00Z">
        <w:r w:rsidRPr="00876437">
          <w:rPr>
            <w:lang w:val="en-GB" w:eastAsia="zh-CN"/>
            <w:rPrChange w:id="20258" w:author="Kevin Gu" w:date="2020-05-18T10:36:00Z">
              <w:rPr>
                <w:lang w:eastAsia="zh-CN"/>
              </w:rPr>
            </w:rPrChange>
          </w:rPr>
          <w:t>User Account lock and unlock</w:t>
        </w:r>
        <w:r w:rsidRPr="00876437">
          <w:rPr>
            <w:rFonts w:hint="eastAsia"/>
            <w:lang w:val="en-GB" w:eastAsia="zh-CN"/>
            <w:rPrChange w:id="20259" w:author="Kevin Gu" w:date="2020-05-18T10:36:00Z">
              <w:rPr>
                <w:rFonts w:hint="eastAsia"/>
                <w:lang w:eastAsia="zh-CN"/>
              </w:rPr>
            </w:rPrChange>
          </w:rPr>
          <w:t>账号锁定与解锁</w:t>
        </w:r>
      </w:ins>
    </w:p>
    <w:p w14:paraId="34388DCE" w14:textId="45605040" w:rsidR="00C149D5" w:rsidRPr="00876437" w:rsidRDefault="00C149D5" w:rsidP="00C149D5">
      <w:pPr>
        <w:rPr>
          <w:ins w:id="20260" w:author="Julio Li" w:date="2020-05-15T14:28:00Z"/>
          <w:lang w:val="en-GB" w:eastAsia="zh-CN"/>
          <w:rPrChange w:id="20261" w:author="Kevin Gu" w:date="2020-05-18T10:36:00Z">
            <w:rPr>
              <w:ins w:id="20262" w:author="Julio Li" w:date="2020-05-15T14:28:00Z"/>
              <w:lang w:eastAsia="zh-CN"/>
            </w:rPr>
          </w:rPrChange>
        </w:rPr>
      </w:pPr>
      <w:ins w:id="20263" w:author="Julio Li" w:date="2020-05-15T14:28:00Z">
        <w:r w:rsidRPr="00876437">
          <w:rPr>
            <w:lang w:val="en-GB" w:eastAsia="zh-CN"/>
            <w:rPrChange w:id="20264" w:author="Kevin Gu" w:date="2020-05-18T10:36:00Z">
              <w:rPr>
                <w:lang w:eastAsia="zh-CN"/>
              </w:rPr>
            </w:rPrChange>
          </w:rPr>
          <w:t>The system will lock the user account if the user input the wrong password continue 3 times When the user logon the system. lockout duration must be at least 30 minutes for all systems, or until the</w:t>
        </w:r>
      </w:ins>
      <w:ins w:id="20265" w:author="Julio Li [2]" w:date="2020-09-08T13:39:00Z">
        <w:r w:rsidR="0077418E">
          <w:rPr>
            <w:lang w:val="en-GB" w:eastAsia="zh-CN"/>
          </w:rPr>
          <w:t xml:space="preserve"> IT engineer</w:t>
        </w:r>
      </w:ins>
      <w:ins w:id="20266" w:author="Julio Li" w:date="2020-05-15T14:28:00Z">
        <w:del w:id="20267" w:author="Julio Li [2]" w:date="2020-09-08T13:39:00Z">
          <w:r w:rsidRPr="00876437" w:rsidDel="0077418E">
            <w:rPr>
              <w:lang w:val="en-GB" w:eastAsia="zh-CN"/>
              <w:rPrChange w:id="20268" w:author="Kevin Gu" w:date="2020-05-18T10:36:00Z">
                <w:rPr>
                  <w:lang w:eastAsia="zh-CN"/>
                </w:rPr>
              </w:rPrChange>
            </w:rPr>
            <w:delText xml:space="preserve"> administrator</w:delText>
          </w:r>
        </w:del>
        <w:r w:rsidRPr="00876437">
          <w:rPr>
            <w:lang w:val="en-GB" w:eastAsia="zh-CN"/>
            <w:rPrChange w:id="20269" w:author="Kevin Gu" w:date="2020-05-18T10:36:00Z">
              <w:rPr>
                <w:lang w:eastAsia="zh-CN"/>
              </w:rPr>
            </w:rPrChange>
          </w:rPr>
          <w:t xml:space="preserve"> unlocks it.</w:t>
        </w:r>
      </w:ins>
      <w:ins w:id="20270" w:author="Kevin Gu" w:date="2020-05-18T14:04:00Z">
        <w:r w:rsidR="0070391D">
          <w:rPr>
            <w:lang w:val="en-GB" w:eastAsia="zh-CN"/>
          </w:rPr>
          <w:t xml:space="preserve"> </w:t>
        </w:r>
      </w:ins>
      <w:ins w:id="20271" w:author="Julio Li" w:date="2020-05-15T14:28:00Z">
        <w:r w:rsidRPr="00876437">
          <w:rPr>
            <w:lang w:val="en-GB" w:eastAsia="zh-CN"/>
            <w:rPrChange w:id="20272" w:author="Kevin Gu" w:date="2020-05-18T10:36:00Z">
              <w:rPr>
                <w:lang w:eastAsia="zh-CN"/>
              </w:rPr>
            </w:rPrChange>
          </w:rPr>
          <w:t>The account holder need</w:t>
        </w:r>
      </w:ins>
      <w:ins w:id="20273" w:author="Kevin Gu" w:date="2020-05-20T16:34:00Z">
        <w:r w:rsidR="00164ED7">
          <w:rPr>
            <w:lang w:val="en-GB" w:eastAsia="zh-CN"/>
          </w:rPr>
          <w:t>s</w:t>
        </w:r>
      </w:ins>
      <w:ins w:id="20274" w:author="Julio Li" w:date="2020-05-15T14:28:00Z">
        <w:r w:rsidRPr="00876437">
          <w:rPr>
            <w:lang w:val="en-GB" w:eastAsia="zh-CN"/>
            <w:rPrChange w:id="20275" w:author="Kevin Gu" w:date="2020-05-18T10:36:00Z">
              <w:rPr>
                <w:lang w:eastAsia="zh-CN"/>
              </w:rPr>
            </w:rPrChange>
          </w:rPr>
          <w:t xml:space="preserve"> to fill the account unlock applicate form. IT </w:t>
        </w:r>
      </w:ins>
      <w:ins w:id="20276" w:author="Julio Li [2]" w:date="2020-09-08T13:39:00Z">
        <w:r w:rsidR="0077418E">
          <w:rPr>
            <w:lang w:val="en-GB" w:eastAsia="zh-CN"/>
          </w:rPr>
          <w:t xml:space="preserve">engineer </w:t>
        </w:r>
      </w:ins>
      <w:ins w:id="20277" w:author="Julio Li" w:date="2020-05-15T14:28:00Z">
        <w:del w:id="20278" w:author="Julio Li [2]" w:date="2020-09-08T13:39:00Z">
          <w:r w:rsidRPr="00876437" w:rsidDel="0077418E">
            <w:rPr>
              <w:lang w:val="en-GB" w:eastAsia="zh-CN"/>
              <w:rPrChange w:id="20279" w:author="Kevin Gu" w:date="2020-05-18T10:36:00Z">
                <w:rPr>
                  <w:lang w:eastAsia="zh-CN"/>
                </w:rPr>
              </w:rPrChange>
            </w:rPr>
            <w:delText xml:space="preserve">administrator </w:delText>
          </w:r>
        </w:del>
        <w:r w:rsidRPr="00876437">
          <w:rPr>
            <w:lang w:val="en-GB" w:eastAsia="zh-CN"/>
            <w:rPrChange w:id="20280" w:author="Kevin Gu" w:date="2020-05-18T10:36:00Z">
              <w:rPr>
                <w:lang w:eastAsia="zh-CN"/>
              </w:rPr>
            </w:rPrChange>
          </w:rPr>
          <w:t>unlock</w:t>
        </w:r>
      </w:ins>
      <w:ins w:id="20281" w:author="Julio Li [2]" w:date="2020-09-08T13:39:00Z">
        <w:r w:rsidR="0077418E">
          <w:rPr>
            <w:lang w:val="en-GB" w:eastAsia="zh-CN"/>
          </w:rPr>
          <w:t>s</w:t>
        </w:r>
      </w:ins>
      <w:ins w:id="20282" w:author="Julio Li" w:date="2020-05-15T14:28:00Z">
        <w:r w:rsidRPr="00876437">
          <w:rPr>
            <w:lang w:val="en-GB" w:eastAsia="zh-CN"/>
            <w:rPrChange w:id="20283" w:author="Kevin Gu" w:date="2020-05-18T10:36:00Z">
              <w:rPr>
                <w:lang w:eastAsia="zh-CN"/>
              </w:rPr>
            </w:rPrChange>
          </w:rPr>
          <w:t xml:space="preserve"> the account after approval and inform the account holder. </w:t>
        </w:r>
      </w:ins>
    </w:p>
    <w:p w14:paraId="5DCE5FEA" w14:textId="1762AF7A" w:rsidR="00C149D5" w:rsidRPr="00876437" w:rsidRDefault="00C149D5" w:rsidP="00C149D5">
      <w:pPr>
        <w:rPr>
          <w:ins w:id="20284" w:author="Julio Li" w:date="2020-05-15T14:28:00Z"/>
          <w:lang w:val="en-GB" w:eastAsia="zh-CN"/>
          <w:rPrChange w:id="20285" w:author="Kevin Gu" w:date="2020-05-18T10:36:00Z">
            <w:rPr>
              <w:ins w:id="20286" w:author="Julio Li" w:date="2020-05-15T14:28:00Z"/>
              <w:lang w:eastAsia="zh-CN"/>
            </w:rPr>
          </w:rPrChange>
        </w:rPr>
      </w:pPr>
      <w:ins w:id="20287" w:author="Julio Li" w:date="2020-05-15T14:28:00Z">
        <w:r w:rsidRPr="00876437">
          <w:rPr>
            <w:rFonts w:hint="eastAsia"/>
            <w:lang w:val="en-GB" w:eastAsia="zh-CN"/>
            <w:rPrChange w:id="20288" w:author="Kevin Gu" w:date="2020-05-18T10:36:00Z">
              <w:rPr>
                <w:rFonts w:hint="eastAsia"/>
                <w:lang w:eastAsia="zh-CN"/>
              </w:rPr>
            </w:rPrChange>
          </w:rPr>
          <w:t>用户登录系统，连续</w:t>
        </w:r>
        <w:r w:rsidRPr="00876437">
          <w:rPr>
            <w:lang w:val="en-GB" w:eastAsia="zh-CN"/>
            <w:rPrChange w:id="20289" w:author="Kevin Gu" w:date="2020-05-18T10:36:00Z">
              <w:rPr>
                <w:lang w:eastAsia="zh-CN"/>
              </w:rPr>
            </w:rPrChange>
          </w:rPr>
          <w:t>3</w:t>
        </w:r>
        <w:r w:rsidRPr="00876437">
          <w:rPr>
            <w:rFonts w:hint="eastAsia"/>
            <w:lang w:val="en-GB" w:eastAsia="zh-CN"/>
            <w:rPrChange w:id="20290" w:author="Kevin Gu" w:date="2020-05-18T10:36:00Z">
              <w:rPr>
                <w:rFonts w:hint="eastAsia"/>
                <w:lang w:eastAsia="zh-CN"/>
              </w:rPr>
            </w:rPrChange>
          </w:rPr>
          <w:t>次密码输入失败后，锁定该用户的账号，账户锁定期限至少必须在</w:t>
        </w:r>
        <w:r w:rsidRPr="00876437">
          <w:rPr>
            <w:lang w:val="en-GB" w:eastAsia="zh-CN"/>
            <w:rPrChange w:id="20291" w:author="Kevin Gu" w:date="2020-05-18T10:36:00Z">
              <w:rPr>
                <w:lang w:eastAsia="zh-CN"/>
              </w:rPr>
            </w:rPrChange>
          </w:rPr>
          <w:t>30</w:t>
        </w:r>
        <w:r w:rsidRPr="00876437">
          <w:rPr>
            <w:rFonts w:hint="eastAsia"/>
            <w:lang w:val="en-GB" w:eastAsia="zh-CN"/>
            <w:rPrChange w:id="20292" w:author="Kevin Gu" w:date="2020-05-18T10:36:00Z">
              <w:rPr>
                <w:rFonts w:hint="eastAsia"/>
                <w:lang w:eastAsia="zh-CN"/>
              </w:rPr>
            </w:rPrChange>
          </w:rPr>
          <w:t>分钟以上或账号持有人需</w:t>
        </w:r>
        <w:commentRangeStart w:id="20293"/>
        <w:commentRangeStart w:id="20294"/>
        <w:r w:rsidRPr="00876437">
          <w:rPr>
            <w:rFonts w:hint="eastAsia"/>
            <w:lang w:val="en-GB" w:eastAsia="zh-CN"/>
            <w:rPrChange w:id="20295" w:author="Kevin Gu" w:date="2020-05-18T10:36:00Z">
              <w:rPr>
                <w:rFonts w:hint="eastAsia"/>
                <w:lang w:eastAsia="zh-CN"/>
              </w:rPr>
            </w:rPrChange>
          </w:rPr>
          <w:t>填写账号解锁申请表</w:t>
        </w:r>
      </w:ins>
      <w:commentRangeEnd w:id="20293"/>
      <w:r w:rsidR="000035BA">
        <w:rPr>
          <w:rStyle w:val="CommentReference"/>
        </w:rPr>
        <w:commentReference w:id="20293"/>
      </w:r>
      <w:commentRangeEnd w:id="20294"/>
      <w:r w:rsidR="00B11B90">
        <w:rPr>
          <w:rStyle w:val="CommentReference"/>
        </w:rPr>
        <w:commentReference w:id="20294"/>
      </w:r>
      <w:ins w:id="20296" w:author="Julio Li" w:date="2020-05-15T14:28:00Z">
        <w:r w:rsidRPr="00876437">
          <w:rPr>
            <w:rFonts w:hint="eastAsia"/>
            <w:lang w:val="en-GB" w:eastAsia="zh-CN"/>
            <w:rPrChange w:id="20297" w:author="Kevin Gu" w:date="2020-05-18T10:36:00Z">
              <w:rPr>
                <w:rFonts w:hint="eastAsia"/>
                <w:lang w:eastAsia="zh-CN"/>
              </w:rPr>
            </w:rPrChange>
          </w:rPr>
          <w:t>，经过审批后，由</w:t>
        </w:r>
        <w:r w:rsidRPr="00876437">
          <w:rPr>
            <w:lang w:val="en-GB" w:eastAsia="zh-CN"/>
            <w:rPrChange w:id="20298" w:author="Kevin Gu" w:date="2020-05-18T10:36:00Z">
              <w:rPr>
                <w:lang w:eastAsia="zh-CN"/>
              </w:rPr>
            </w:rPrChange>
          </w:rPr>
          <w:t>IT</w:t>
        </w:r>
      </w:ins>
      <w:ins w:id="20299" w:author="Julio Li [2]" w:date="2020-09-08T13:39:00Z">
        <w:r w:rsidR="0077418E">
          <w:rPr>
            <w:rFonts w:hint="eastAsia"/>
            <w:lang w:val="en-GB" w:eastAsia="zh-CN"/>
          </w:rPr>
          <w:t>工程师</w:t>
        </w:r>
      </w:ins>
      <w:ins w:id="20300" w:author="Julio Li" w:date="2020-05-15T14:28:00Z">
        <w:del w:id="20301" w:author="Julio Li [2]" w:date="2020-09-08T13:39:00Z">
          <w:r w:rsidRPr="00876437" w:rsidDel="0077418E">
            <w:rPr>
              <w:rFonts w:hint="eastAsia"/>
              <w:lang w:val="en-GB" w:eastAsia="zh-CN"/>
              <w:rPrChange w:id="20302" w:author="Kevin Gu" w:date="2020-05-18T10:36:00Z">
                <w:rPr>
                  <w:rFonts w:hint="eastAsia"/>
                  <w:lang w:eastAsia="zh-CN"/>
                </w:rPr>
              </w:rPrChange>
            </w:rPr>
            <w:delText>管理员</w:delText>
          </w:r>
        </w:del>
        <w:r w:rsidRPr="00876437">
          <w:rPr>
            <w:rFonts w:hint="eastAsia"/>
            <w:lang w:val="en-GB" w:eastAsia="zh-CN"/>
            <w:rPrChange w:id="20303" w:author="Kevin Gu" w:date="2020-05-18T10:36:00Z">
              <w:rPr>
                <w:rFonts w:hint="eastAsia"/>
                <w:lang w:eastAsia="zh-CN"/>
              </w:rPr>
            </w:rPrChange>
          </w:rPr>
          <w:t>对该账号进行解锁，并由</w:t>
        </w:r>
        <w:r w:rsidRPr="00876437">
          <w:rPr>
            <w:lang w:val="en-GB" w:eastAsia="zh-CN"/>
            <w:rPrChange w:id="20304" w:author="Kevin Gu" w:date="2020-05-18T10:36:00Z">
              <w:rPr>
                <w:lang w:eastAsia="zh-CN"/>
              </w:rPr>
            </w:rPrChange>
          </w:rPr>
          <w:t>I</w:t>
        </w:r>
      </w:ins>
      <w:ins w:id="20305" w:author="Julio Li [2]" w:date="2020-09-08T13:40:00Z">
        <w:r w:rsidR="0077418E">
          <w:rPr>
            <w:rFonts w:hint="eastAsia"/>
            <w:lang w:val="en-GB" w:eastAsia="zh-CN"/>
          </w:rPr>
          <w:t>T</w:t>
        </w:r>
        <w:r w:rsidR="0077418E">
          <w:rPr>
            <w:rFonts w:hint="eastAsia"/>
            <w:lang w:val="en-GB" w:eastAsia="zh-CN"/>
          </w:rPr>
          <w:t>工程师</w:t>
        </w:r>
      </w:ins>
      <w:ins w:id="20306" w:author="Julio Li" w:date="2020-05-15T14:28:00Z">
        <w:del w:id="20307" w:author="Julio Li [2]" w:date="2020-09-08T13:40:00Z">
          <w:r w:rsidRPr="00876437" w:rsidDel="0077418E">
            <w:rPr>
              <w:lang w:val="en-GB" w:eastAsia="zh-CN"/>
              <w:rPrChange w:id="20308" w:author="Kevin Gu" w:date="2020-05-18T10:36:00Z">
                <w:rPr>
                  <w:lang w:eastAsia="zh-CN"/>
                </w:rPr>
              </w:rPrChange>
            </w:rPr>
            <w:delText>T</w:delText>
          </w:r>
          <w:r w:rsidRPr="00876437" w:rsidDel="0077418E">
            <w:rPr>
              <w:rFonts w:hint="eastAsia"/>
              <w:lang w:val="en-GB" w:eastAsia="zh-CN"/>
              <w:rPrChange w:id="20309" w:author="Kevin Gu" w:date="2020-05-18T10:36:00Z">
                <w:rPr>
                  <w:rFonts w:hint="eastAsia"/>
                  <w:lang w:eastAsia="zh-CN"/>
                </w:rPr>
              </w:rPrChange>
            </w:rPr>
            <w:delText>管理员</w:delText>
          </w:r>
        </w:del>
        <w:r w:rsidRPr="00876437">
          <w:rPr>
            <w:rFonts w:hint="eastAsia"/>
            <w:lang w:val="en-GB" w:eastAsia="zh-CN"/>
            <w:rPrChange w:id="20310" w:author="Kevin Gu" w:date="2020-05-18T10:36:00Z">
              <w:rPr>
                <w:rFonts w:hint="eastAsia"/>
                <w:lang w:eastAsia="zh-CN"/>
              </w:rPr>
            </w:rPrChange>
          </w:rPr>
          <w:t>通知该账号的持有人。</w:t>
        </w:r>
      </w:ins>
    </w:p>
    <w:p w14:paraId="430C33B5" w14:textId="1CFFCD34" w:rsidR="00C149D5" w:rsidRPr="00876437" w:rsidRDefault="00C149D5" w:rsidP="00C149D5">
      <w:pPr>
        <w:pStyle w:val="Heading4"/>
        <w:rPr>
          <w:ins w:id="20311" w:author="Julio Li" w:date="2020-05-15T14:28:00Z"/>
          <w:lang w:val="en-GB" w:eastAsia="zh-CN"/>
          <w:rPrChange w:id="20312" w:author="Kevin Gu" w:date="2020-05-18T10:36:00Z">
            <w:rPr>
              <w:ins w:id="20313" w:author="Julio Li" w:date="2020-05-15T14:28:00Z"/>
              <w:lang w:eastAsia="zh-CN"/>
            </w:rPr>
          </w:rPrChange>
        </w:rPr>
      </w:pPr>
      <w:ins w:id="20314" w:author="Julio Li" w:date="2020-05-15T14:28:00Z">
        <w:r w:rsidRPr="00876437">
          <w:rPr>
            <w:lang w:val="en-GB" w:eastAsia="zh-CN"/>
            <w:rPrChange w:id="20315" w:author="Kevin Gu" w:date="2020-05-18T10:36:00Z">
              <w:rPr>
                <w:lang w:eastAsia="zh-CN"/>
              </w:rPr>
            </w:rPrChange>
          </w:rPr>
          <w:t>User Account delete</w:t>
        </w:r>
        <w:r w:rsidRPr="00876437">
          <w:rPr>
            <w:rFonts w:hint="eastAsia"/>
            <w:lang w:val="en-GB" w:eastAsia="zh-CN"/>
            <w:rPrChange w:id="20316" w:author="Kevin Gu" w:date="2020-05-18T10:36:00Z">
              <w:rPr>
                <w:rFonts w:hint="eastAsia"/>
                <w:lang w:eastAsia="zh-CN"/>
              </w:rPr>
            </w:rPrChange>
          </w:rPr>
          <w:t>账号删除</w:t>
        </w:r>
      </w:ins>
    </w:p>
    <w:p w14:paraId="27C8146B" w14:textId="383EBC99" w:rsidR="00C149D5" w:rsidRPr="00876437" w:rsidRDefault="00C149D5" w:rsidP="00C149D5">
      <w:pPr>
        <w:rPr>
          <w:ins w:id="20317" w:author="Julio Li" w:date="2020-05-15T14:28:00Z"/>
          <w:lang w:val="en-GB" w:eastAsia="zh-CN"/>
          <w:rPrChange w:id="20318" w:author="Kevin Gu" w:date="2020-05-18T10:36:00Z">
            <w:rPr>
              <w:ins w:id="20319" w:author="Julio Li" w:date="2020-05-15T14:28:00Z"/>
              <w:lang w:val="en-US" w:eastAsia="zh-CN"/>
            </w:rPr>
          </w:rPrChange>
        </w:rPr>
      </w:pPr>
      <w:ins w:id="20320" w:author="Julio Li" w:date="2020-05-15T14:28:00Z">
        <w:r w:rsidRPr="00876437">
          <w:rPr>
            <w:lang w:val="en-GB" w:eastAsia="zh-CN"/>
            <w:rPrChange w:id="20321" w:author="Kevin Gu" w:date="2020-05-18T10:36:00Z">
              <w:rPr>
                <w:lang w:val="en-US" w:eastAsia="zh-CN"/>
              </w:rPr>
            </w:rPrChange>
          </w:rPr>
          <w:t>Auto freeze the account which don’t have any activity in continue 90 days. Written off the account have not any activity after freez</w:t>
        </w:r>
      </w:ins>
      <w:ins w:id="20322" w:author="Julio Li" w:date="2020-05-15T14:29:00Z">
        <w:r w:rsidRPr="00876437">
          <w:rPr>
            <w:lang w:val="en-GB" w:eastAsia="zh-CN"/>
            <w:rPrChange w:id="20323" w:author="Kevin Gu" w:date="2020-05-18T10:36:00Z">
              <w:rPr>
                <w:lang w:eastAsia="zh-CN"/>
              </w:rPr>
            </w:rPrChange>
          </w:rPr>
          <w:t>ing</w:t>
        </w:r>
      </w:ins>
      <w:ins w:id="20324" w:author="Julio Li" w:date="2020-05-15T14:28:00Z">
        <w:r w:rsidRPr="00876437">
          <w:rPr>
            <w:lang w:val="en-GB" w:eastAsia="zh-CN"/>
            <w:rPrChange w:id="20325" w:author="Kevin Gu" w:date="2020-05-18T10:36:00Z">
              <w:rPr>
                <w:lang w:val="en-US" w:eastAsia="zh-CN"/>
              </w:rPr>
            </w:rPrChange>
          </w:rPr>
          <w:t xml:space="preserve"> 30 days.</w:t>
        </w:r>
      </w:ins>
    </w:p>
    <w:p w14:paraId="1C701125" w14:textId="41C411A8" w:rsidR="00C149D5" w:rsidRPr="00876437" w:rsidRDefault="00C149D5">
      <w:pPr>
        <w:rPr>
          <w:lang w:val="en-GB" w:eastAsia="zh-CN"/>
          <w:rPrChange w:id="20326" w:author="Kevin Gu" w:date="2020-05-18T10:36:00Z">
            <w:rPr/>
          </w:rPrChange>
        </w:rPr>
        <w:pPrChange w:id="20327" w:author="Julio Li" w:date="2020-05-15T14:28:00Z">
          <w:pPr>
            <w:pStyle w:val="Title3"/>
          </w:pPr>
        </w:pPrChange>
      </w:pPr>
      <w:ins w:id="20328" w:author="Julio Li" w:date="2020-05-15T14:28:00Z">
        <w:r w:rsidRPr="00876437">
          <w:rPr>
            <w:rFonts w:hint="eastAsia"/>
            <w:lang w:val="en-GB" w:eastAsia="zh-CN"/>
            <w:rPrChange w:id="20329" w:author="Kevin Gu" w:date="2020-05-18T10:36:00Z">
              <w:rPr>
                <w:rFonts w:hint="eastAsia"/>
                <w:b w:val="0"/>
                <w:bCs w:val="0"/>
                <w:lang w:eastAsia="zh-CN"/>
              </w:rPr>
            </w:rPrChange>
          </w:rPr>
          <w:t>自动冻结连续</w:t>
        </w:r>
        <w:r w:rsidRPr="00876437">
          <w:rPr>
            <w:lang w:val="en-GB" w:eastAsia="zh-CN"/>
            <w:rPrChange w:id="20330" w:author="Kevin Gu" w:date="2020-05-18T10:36:00Z">
              <w:rPr>
                <w:b w:val="0"/>
                <w:bCs w:val="0"/>
                <w:lang w:eastAsia="zh-CN"/>
              </w:rPr>
            </w:rPrChange>
          </w:rPr>
          <w:t>90</w:t>
        </w:r>
        <w:r w:rsidRPr="00876437">
          <w:rPr>
            <w:rFonts w:hint="eastAsia"/>
            <w:lang w:val="en-GB" w:eastAsia="zh-CN"/>
            <w:rPrChange w:id="20331" w:author="Kevin Gu" w:date="2020-05-18T10:36:00Z">
              <w:rPr>
                <w:rFonts w:hint="eastAsia"/>
                <w:b w:val="0"/>
                <w:bCs w:val="0"/>
                <w:lang w:eastAsia="zh-CN"/>
              </w:rPr>
            </w:rPrChange>
          </w:rPr>
          <w:t>天未使用的账号，冻结后</w:t>
        </w:r>
        <w:r w:rsidRPr="00876437">
          <w:rPr>
            <w:lang w:val="en-GB" w:eastAsia="zh-CN"/>
            <w:rPrChange w:id="20332" w:author="Kevin Gu" w:date="2020-05-18T10:36:00Z">
              <w:rPr>
                <w:b w:val="0"/>
                <w:bCs w:val="0"/>
                <w:lang w:eastAsia="zh-CN"/>
              </w:rPr>
            </w:rPrChange>
          </w:rPr>
          <w:t>30</w:t>
        </w:r>
        <w:r w:rsidRPr="00876437">
          <w:rPr>
            <w:rFonts w:hint="eastAsia"/>
            <w:lang w:val="en-GB" w:eastAsia="zh-CN"/>
            <w:rPrChange w:id="20333" w:author="Kevin Gu" w:date="2020-05-18T10:36:00Z">
              <w:rPr>
                <w:rFonts w:hint="eastAsia"/>
                <w:b w:val="0"/>
                <w:bCs w:val="0"/>
                <w:lang w:eastAsia="zh-CN"/>
              </w:rPr>
            </w:rPrChange>
          </w:rPr>
          <w:t>天仍未使用的，对该账号予以注销。</w:t>
        </w:r>
      </w:ins>
    </w:p>
    <w:p w14:paraId="03686A8A" w14:textId="5B8861CC" w:rsidR="000E07D8" w:rsidRPr="00876437" w:rsidDel="00C149D5" w:rsidRDefault="000A6624" w:rsidP="00181CF1">
      <w:pPr>
        <w:rPr>
          <w:del w:id="20334" w:author="Julio Li" w:date="2020-05-15T14:23:00Z"/>
          <w:lang w:val="en-GB"/>
          <w:rPrChange w:id="20335" w:author="Kevin Gu" w:date="2020-05-18T10:36:00Z">
            <w:rPr>
              <w:del w:id="20336" w:author="Julio Li" w:date="2020-05-15T14:23:00Z"/>
              <w:lang w:val="en-US"/>
            </w:rPr>
          </w:rPrChange>
        </w:rPr>
      </w:pPr>
      <w:del w:id="20337" w:author="Julio Li" w:date="2020-05-15T14:23:00Z">
        <w:r w:rsidRPr="00876437" w:rsidDel="00C149D5">
          <w:rPr>
            <w:lang w:val="en-GB"/>
            <w:rPrChange w:id="20338" w:author="Kevin Gu" w:date="2020-05-18T10:36:00Z">
              <w:rPr>
                <w:lang w:val="en-US"/>
              </w:rPr>
            </w:rPrChange>
          </w:rPr>
          <w:lastRenderedPageBreak/>
          <w:delText>The access to the system must be limited, and only those who have business needs can use special ID to access the system; the authorized personnel can only be granted the lowest level of privilege required to fully perform their duties.</w:delText>
        </w:r>
      </w:del>
    </w:p>
    <w:p w14:paraId="57CBF331" w14:textId="55BA8F10" w:rsidR="001D147C" w:rsidRPr="00876437" w:rsidDel="00C149D5" w:rsidRDefault="001D147C" w:rsidP="00181CF1">
      <w:pPr>
        <w:rPr>
          <w:del w:id="20339" w:author="Julio Li" w:date="2020-05-15T14:23:00Z"/>
          <w:lang w:val="en-GB" w:eastAsia="zh-CN"/>
          <w:rPrChange w:id="20340" w:author="Kevin Gu" w:date="2020-05-18T10:36:00Z">
            <w:rPr>
              <w:del w:id="20341" w:author="Julio Li" w:date="2020-05-15T14:23:00Z"/>
              <w:lang w:val="en-US" w:eastAsia="zh-CN"/>
            </w:rPr>
          </w:rPrChange>
        </w:rPr>
      </w:pPr>
      <w:del w:id="20342" w:author="Julio Li" w:date="2020-05-15T14:23:00Z">
        <w:r w:rsidRPr="00876437" w:rsidDel="00C149D5">
          <w:rPr>
            <w:rFonts w:hint="eastAsia"/>
            <w:lang w:val="en-GB" w:eastAsia="zh-CN"/>
            <w:rPrChange w:id="20343" w:author="Kevin Gu" w:date="2020-05-18T10:36:00Z">
              <w:rPr>
                <w:rFonts w:hint="eastAsia"/>
                <w:lang w:val="en-US" w:eastAsia="zh-CN"/>
              </w:rPr>
            </w:rPrChange>
          </w:rPr>
          <w:delText>限制对系统的访问，仅有那些有业务需求的人员，使用专用的</w:delText>
        </w:r>
        <w:r w:rsidRPr="00876437" w:rsidDel="00C149D5">
          <w:rPr>
            <w:lang w:val="en-GB" w:eastAsia="zh-CN"/>
            <w:rPrChange w:id="20344" w:author="Kevin Gu" w:date="2020-05-18T10:36:00Z">
              <w:rPr>
                <w:lang w:val="en-US" w:eastAsia="zh-CN"/>
              </w:rPr>
            </w:rPrChange>
          </w:rPr>
          <w:delText xml:space="preserve">ID </w:delText>
        </w:r>
        <w:r w:rsidRPr="00876437" w:rsidDel="00C149D5">
          <w:rPr>
            <w:rFonts w:hint="eastAsia"/>
            <w:lang w:val="en-GB" w:eastAsia="zh-CN"/>
            <w:rPrChange w:id="20345" w:author="Kevin Gu" w:date="2020-05-18T10:36:00Z">
              <w:rPr>
                <w:rFonts w:hint="eastAsia"/>
                <w:lang w:val="en-US" w:eastAsia="zh-CN"/>
              </w:rPr>
            </w:rPrChange>
          </w:rPr>
          <w:delText>才能进行访问，并且授权人员仅能获得充分履行其职责所需的最低级别的权限。</w:delText>
        </w:r>
      </w:del>
    </w:p>
    <w:p w14:paraId="463D8E72" w14:textId="6FDD596A" w:rsidR="000E07D8" w:rsidRPr="00876437" w:rsidDel="00C149D5" w:rsidRDefault="000A6624" w:rsidP="00181CF1">
      <w:pPr>
        <w:rPr>
          <w:del w:id="20346" w:author="Julio Li" w:date="2020-05-15T14:23:00Z"/>
          <w:lang w:val="en-GB"/>
          <w:rPrChange w:id="20347" w:author="Kevin Gu" w:date="2020-05-18T10:36:00Z">
            <w:rPr>
              <w:del w:id="20348" w:author="Julio Li" w:date="2020-05-15T14:23:00Z"/>
              <w:lang w:val="en-US"/>
            </w:rPr>
          </w:rPrChange>
        </w:rPr>
      </w:pPr>
      <w:del w:id="20349" w:author="Julio Li" w:date="2020-05-15T14:23:00Z">
        <w:r w:rsidRPr="00876437" w:rsidDel="00C149D5">
          <w:rPr>
            <w:lang w:val="en-GB"/>
            <w:rPrChange w:id="20350" w:author="Kevin Gu" w:date="2020-05-18T10:36:00Z">
              <w:rPr>
                <w:lang w:val="en-US"/>
              </w:rPr>
            </w:rPrChange>
          </w:rPr>
          <w:delText>Establish a management mechanism for secure user access, and their access control must be based on the principle of "need to know"; unless obtaining special permission, all access must be refused.</w:delText>
        </w:r>
      </w:del>
    </w:p>
    <w:p w14:paraId="428E779E" w14:textId="326CC240" w:rsidR="001D147C" w:rsidRPr="00876437" w:rsidDel="00C149D5" w:rsidRDefault="001D147C" w:rsidP="00181CF1">
      <w:pPr>
        <w:rPr>
          <w:del w:id="20351" w:author="Julio Li" w:date="2020-05-15T14:23:00Z"/>
          <w:lang w:val="en-GB" w:eastAsia="zh-CN"/>
          <w:rPrChange w:id="20352" w:author="Kevin Gu" w:date="2020-05-18T10:36:00Z">
            <w:rPr>
              <w:del w:id="20353" w:author="Julio Li" w:date="2020-05-15T14:23:00Z"/>
              <w:lang w:val="en-US" w:eastAsia="zh-CN"/>
            </w:rPr>
          </w:rPrChange>
        </w:rPr>
      </w:pPr>
      <w:del w:id="20354" w:author="Julio Li" w:date="2020-05-15T14:23:00Z">
        <w:r w:rsidRPr="00876437" w:rsidDel="00C149D5">
          <w:rPr>
            <w:rFonts w:hint="eastAsia"/>
            <w:lang w:val="en-GB" w:eastAsia="zh-CN"/>
            <w:rPrChange w:id="20355" w:author="Kevin Gu" w:date="2020-05-18T10:36:00Z">
              <w:rPr>
                <w:rFonts w:hint="eastAsia"/>
                <w:lang w:val="en-US" w:eastAsia="zh-CN"/>
              </w:rPr>
            </w:rPrChange>
          </w:rPr>
          <w:delText>建立一套安全用户访问管理机制，并按照</w:delText>
        </w:r>
        <w:r w:rsidRPr="00876437" w:rsidDel="00C149D5">
          <w:rPr>
            <w:lang w:val="en-GB" w:eastAsia="zh-CN"/>
            <w:rPrChange w:id="20356" w:author="Kevin Gu" w:date="2020-05-18T10:36:00Z">
              <w:rPr>
                <w:lang w:val="en-US" w:eastAsia="zh-CN"/>
              </w:rPr>
            </w:rPrChange>
          </w:rPr>
          <w:delText>“</w:delText>
        </w:r>
        <w:r w:rsidRPr="00876437" w:rsidDel="00C149D5">
          <w:rPr>
            <w:rFonts w:hint="eastAsia"/>
            <w:lang w:val="en-GB" w:eastAsia="zh-CN"/>
            <w:rPrChange w:id="20357" w:author="Kevin Gu" w:date="2020-05-18T10:36:00Z">
              <w:rPr>
                <w:rFonts w:hint="eastAsia"/>
                <w:lang w:val="en-US" w:eastAsia="zh-CN"/>
              </w:rPr>
            </w:rPrChange>
          </w:rPr>
          <w:delText>需知原则</w:delText>
        </w:r>
        <w:r w:rsidRPr="00876437" w:rsidDel="00C149D5">
          <w:rPr>
            <w:lang w:val="en-GB" w:eastAsia="zh-CN"/>
            <w:rPrChange w:id="20358" w:author="Kevin Gu" w:date="2020-05-18T10:36:00Z">
              <w:rPr>
                <w:lang w:val="en-US" w:eastAsia="zh-CN"/>
              </w:rPr>
            </w:rPrChange>
          </w:rPr>
          <w:delText>”</w:delText>
        </w:r>
        <w:r w:rsidRPr="00876437" w:rsidDel="00C149D5">
          <w:rPr>
            <w:rFonts w:hint="eastAsia"/>
            <w:lang w:val="en-GB" w:eastAsia="zh-CN"/>
            <w:rPrChange w:id="20359" w:author="Kevin Gu" w:date="2020-05-18T10:36:00Z">
              <w:rPr>
                <w:rFonts w:hint="eastAsia"/>
                <w:lang w:val="en-US" w:eastAsia="zh-CN"/>
              </w:rPr>
            </w:rPrChange>
          </w:rPr>
          <w:delText>进行访问控制，除非获得特别许可，拒绝所有访问。</w:delText>
        </w:r>
      </w:del>
    </w:p>
    <w:p w14:paraId="6E8FB7D2" w14:textId="55D7CE7D" w:rsidR="000E07D8" w:rsidRPr="00876437" w:rsidDel="00C149D5" w:rsidRDefault="00FD0239" w:rsidP="00181CF1">
      <w:pPr>
        <w:rPr>
          <w:del w:id="20360" w:author="Julio Li" w:date="2020-05-15T14:23:00Z"/>
          <w:lang w:val="en-GB"/>
          <w:rPrChange w:id="20361" w:author="Kevin Gu" w:date="2020-05-18T10:36:00Z">
            <w:rPr>
              <w:del w:id="20362" w:author="Julio Li" w:date="2020-05-15T14:23:00Z"/>
              <w:lang w:val="en-US"/>
            </w:rPr>
          </w:rPrChange>
        </w:rPr>
      </w:pPr>
      <w:del w:id="20363" w:author="Julio Li" w:date="2020-05-15T14:23:00Z">
        <w:r w:rsidRPr="00876437" w:rsidDel="00C149D5">
          <w:rPr>
            <w:lang w:val="en-GB"/>
            <w:rPrChange w:id="20364" w:author="Kevin Gu" w:date="2020-05-18T10:36:00Z">
              <w:rPr>
                <w:lang w:val="en-US"/>
              </w:rPr>
            </w:rPrChange>
          </w:rPr>
          <w:delText>T</w:delText>
        </w:r>
        <w:r w:rsidR="000A6624" w:rsidRPr="00876437" w:rsidDel="00C149D5">
          <w:rPr>
            <w:lang w:val="en-GB"/>
            <w:rPrChange w:id="20365" w:author="Kevin Gu" w:date="2020-05-18T10:36:00Z">
              <w:rPr>
                <w:lang w:val="en-US"/>
              </w:rPr>
            </w:rPrChange>
          </w:rPr>
          <w:delText xml:space="preserve">he universal </w:delText>
        </w:r>
        <w:r w:rsidR="00C60C44" w:rsidRPr="00876437" w:rsidDel="00C149D5">
          <w:rPr>
            <w:lang w:val="en-GB"/>
            <w:rPrChange w:id="20366" w:author="Kevin Gu" w:date="2020-05-18T10:36:00Z">
              <w:rPr>
                <w:lang w:val="en-US"/>
              </w:rPr>
            </w:rPrChange>
          </w:rPr>
          <w:delText xml:space="preserve">and weak </w:delText>
        </w:r>
        <w:r w:rsidR="000A6624" w:rsidRPr="00876437" w:rsidDel="00C149D5">
          <w:rPr>
            <w:lang w:val="en-GB"/>
            <w:rPrChange w:id="20367" w:author="Kevin Gu" w:date="2020-05-18T10:36:00Z">
              <w:rPr>
                <w:lang w:val="en-US"/>
              </w:rPr>
            </w:rPrChange>
          </w:rPr>
          <w:delText>passwords must be prohibited.</w:delText>
        </w:r>
      </w:del>
    </w:p>
    <w:p w14:paraId="1A8BE1D0" w14:textId="145EE374" w:rsidR="001D147C" w:rsidRPr="00876437" w:rsidDel="00C149D5" w:rsidRDefault="001D147C" w:rsidP="00181CF1">
      <w:pPr>
        <w:rPr>
          <w:del w:id="20368" w:author="Julio Li" w:date="2020-05-15T14:23:00Z"/>
          <w:lang w:val="en-GB" w:eastAsia="zh-CN"/>
          <w:rPrChange w:id="20369" w:author="Kevin Gu" w:date="2020-05-18T10:36:00Z">
            <w:rPr>
              <w:del w:id="20370" w:author="Julio Li" w:date="2020-05-15T14:23:00Z"/>
              <w:lang w:val="en-US" w:eastAsia="zh-CN"/>
            </w:rPr>
          </w:rPrChange>
        </w:rPr>
      </w:pPr>
      <w:del w:id="20371" w:author="Julio Li" w:date="2020-05-15T14:23:00Z">
        <w:r w:rsidRPr="00876437" w:rsidDel="00C149D5">
          <w:rPr>
            <w:rFonts w:hint="eastAsia"/>
            <w:lang w:val="en-GB" w:eastAsia="zh-CN"/>
            <w:rPrChange w:id="20372" w:author="Kevin Gu" w:date="2020-05-18T10:36:00Z">
              <w:rPr>
                <w:rFonts w:hint="eastAsia"/>
                <w:lang w:val="en-US" w:eastAsia="zh-CN"/>
              </w:rPr>
            </w:rPrChange>
          </w:rPr>
          <w:delText>通用的安全等级较低和密码被禁用。</w:delText>
        </w:r>
      </w:del>
    </w:p>
    <w:p w14:paraId="0362990C" w14:textId="5CCCF2DF" w:rsidR="00B74A00" w:rsidRPr="00876437" w:rsidDel="00C149D5" w:rsidRDefault="00B74A00" w:rsidP="00B74A00">
      <w:pPr>
        <w:rPr>
          <w:del w:id="20373" w:author="Julio Li" w:date="2020-05-15T14:23:00Z"/>
          <w:lang w:val="en-GB"/>
          <w:rPrChange w:id="20374" w:author="Kevin Gu" w:date="2020-05-18T10:36:00Z">
            <w:rPr>
              <w:del w:id="20375" w:author="Julio Li" w:date="2020-05-15T14:23:00Z"/>
              <w:lang w:val="en-US"/>
            </w:rPr>
          </w:rPrChange>
        </w:rPr>
      </w:pPr>
      <w:del w:id="20376" w:author="Julio Li" w:date="2020-05-15T14:23:00Z">
        <w:r w:rsidRPr="00876437" w:rsidDel="00C149D5">
          <w:rPr>
            <w:lang w:val="en-GB"/>
            <w:rPrChange w:id="20377" w:author="Kevin Gu" w:date="2020-05-18T10:36:00Z">
              <w:rPr>
                <w:lang w:val="en-US"/>
              </w:rPr>
            </w:rPrChange>
          </w:rPr>
          <w:delText>Ensure that the universal management accounts can only be used when the password is managed by double control; no individual can access the complete password.</w:delText>
        </w:r>
      </w:del>
    </w:p>
    <w:p w14:paraId="78960279" w14:textId="126335F9" w:rsidR="001D147C" w:rsidRPr="00876437" w:rsidDel="00C149D5" w:rsidRDefault="001D147C" w:rsidP="00B74A00">
      <w:pPr>
        <w:rPr>
          <w:del w:id="20378" w:author="Julio Li" w:date="2020-05-15T14:23:00Z"/>
          <w:lang w:val="en-GB" w:eastAsia="zh-CN"/>
          <w:rPrChange w:id="20379" w:author="Kevin Gu" w:date="2020-05-18T10:36:00Z">
            <w:rPr>
              <w:del w:id="20380" w:author="Julio Li" w:date="2020-05-15T14:23:00Z"/>
              <w:lang w:val="en-US" w:eastAsia="zh-CN"/>
            </w:rPr>
          </w:rPrChange>
        </w:rPr>
      </w:pPr>
      <w:del w:id="20381" w:author="Julio Li" w:date="2020-05-15T14:23:00Z">
        <w:r w:rsidRPr="00876437" w:rsidDel="00C149D5">
          <w:rPr>
            <w:rFonts w:hint="eastAsia"/>
            <w:lang w:val="en-GB" w:eastAsia="zh-CN"/>
            <w:rPrChange w:id="20382" w:author="Kevin Gu" w:date="2020-05-18T10:36:00Z">
              <w:rPr>
                <w:rFonts w:hint="eastAsia"/>
                <w:lang w:val="en-US" w:eastAsia="zh-CN"/>
              </w:rPr>
            </w:rPrChange>
          </w:rPr>
          <w:delText>确保当使用通用管理账户时，密码在双重控制下进行管理，没有单独个人可以访问完整的密码。</w:delText>
        </w:r>
      </w:del>
    </w:p>
    <w:p w14:paraId="2DE9E71A" w14:textId="2514F0FE" w:rsidR="00B74A00" w:rsidRPr="00876437" w:rsidDel="00C149D5" w:rsidRDefault="00B74A00" w:rsidP="00B74A00">
      <w:pPr>
        <w:rPr>
          <w:del w:id="20383" w:author="Julio Li" w:date="2020-05-15T14:23:00Z"/>
          <w:lang w:val="en-GB"/>
          <w:rPrChange w:id="20384" w:author="Kevin Gu" w:date="2020-05-18T10:36:00Z">
            <w:rPr>
              <w:del w:id="20385" w:author="Julio Li" w:date="2020-05-15T14:23:00Z"/>
              <w:lang w:val="en-US"/>
            </w:rPr>
          </w:rPrChange>
        </w:rPr>
      </w:pPr>
      <w:del w:id="20386" w:author="Julio Li" w:date="2020-05-15T14:23:00Z">
        <w:r w:rsidRPr="00876437" w:rsidDel="00C149D5">
          <w:rPr>
            <w:lang w:val="en-GB"/>
            <w:rPrChange w:id="20387" w:author="Kevin Gu" w:date="2020-05-18T10:36:00Z">
              <w:rPr>
                <w:lang w:val="en-US"/>
              </w:rPr>
            </w:rPrChange>
          </w:rPr>
          <w:delText>IT Manager/Leader should verify accesses to all systems regularly, even though there is no change.</w:delText>
        </w:r>
      </w:del>
    </w:p>
    <w:p w14:paraId="01538FC4" w14:textId="5FAF5474" w:rsidR="001D147C" w:rsidRPr="00876437" w:rsidDel="00C149D5" w:rsidRDefault="001D147C" w:rsidP="00B74A00">
      <w:pPr>
        <w:rPr>
          <w:del w:id="20388" w:author="Julio Li" w:date="2020-05-15T14:23:00Z"/>
          <w:lang w:val="en-GB" w:eastAsia="zh-CN"/>
          <w:rPrChange w:id="20389" w:author="Kevin Gu" w:date="2020-05-18T10:36:00Z">
            <w:rPr>
              <w:del w:id="20390" w:author="Julio Li" w:date="2020-05-15T14:23:00Z"/>
              <w:lang w:val="en-US" w:eastAsia="zh-CN"/>
            </w:rPr>
          </w:rPrChange>
        </w:rPr>
      </w:pPr>
      <w:del w:id="20391" w:author="Julio Li" w:date="2020-05-15T14:23:00Z">
        <w:r w:rsidRPr="00876437" w:rsidDel="00C149D5">
          <w:rPr>
            <w:lang w:val="en-GB" w:eastAsia="zh-CN"/>
            <w:rPrChange w:id="20392" w:author="Kevin Gu" w:date="2020-05-18T10:36:00Z">
              <w:rPr>
                <w:lang w:val="en-US" w:eastAsia="zh-CN"/>
              </w:rPr>
            </w:rPrChange>
          </w:rPr>
          <w:delText>IT</w:delText>
        </w:r>
        <w:r w:rsidRPr="00876437" w:rsidDel="00C149D5">
          <w:rPr>
            <w:rFonts w:hint="eastAsia"/>
            <w:lang w:val="en-GB" w:eastAsia="zh-CN"/>
            <w:rPrChange w:id="20393" w:author="Kevin Gu" w:date="2020-05-18T10:36:00Z">
              <w:rPr>
                <w:rFonts w:hint="eastAsia"/>
                <w:lang w:val="en-US" w:eastAsia="zh-CN"/>
              </w:rPr>
            </w:rPrChange>
          </w:rPr>
          <w:delText>经理</w:delText>
        </w:r>
        <w:r w:rsidRPr="00876437" w:rsidDel="00C149D5">
          <w:rPr>
            <w:lang w:val="en-GB" w:eastAsia="zh-CN"/>
            <w:rPrChange w:id="20394" w:author="Kevin Gu" w:date="2020-05-18T10:36:00Z">
              <w:rPr>
                <w:lang w:val="en-US" w:eastAsia="zh-CN"/>
              </w:rPr>
            </w:rPrChange>
          </w:rPr>
          <w:delText>/</w:delText>
        </w:r>
        <w:r w:rsidRPr="00876437" w:rsidDel="00C149D5">
          <w:rPr>
            <w:rFonts w:hint="eastAsia"/>
            <w:lang w:val="en-GB" w:eastAsia="zh-CN"/>
            <w:rPrChange w:id="20395" w:author="Kevin Gu" w:date="2020-05-18T10:36:00Z">
              <w:rPr>
                <w:rFonts w:hint="eastAsia"/>
                <w:lang w:val="en-US" w:eastAsia="zh-CN"/>
              </w:rPr>
            </w:rPrChange>
          </w:rPr>
          <w:delText>主管应该定期检查对所有系统的访问，即使没有任何的变动。</w:delText>
        </w:r>
      </w:del>
    </w:p>
    <w:p w14:paraId="7DBEF1F8" w14:textId="3D77B0BD" w:rsidR="00B74A00" w:rsidRPr="00876437" w:rsidDel="00C149D5" w:rsidRDefault="00B74A00" w:rsidP="00B74A00">
      <w:pPr>
        <w:rPr>
          <w:del w:id="20396" w:author="Julio Li" w:date="2020-05-15T14:23:00Z"/>
          <w:lang w:val="en-GB"/>
          <w:rPrChange w:id="20397" w:author="Kevin Gu" w:date="2020-05-18T10:36:00Z">
            <w:rPr>
              <w:del w:id="20398" w:author="Julio Li" w:date="2020-05-15T14:23:00Z"/>
              <w:lang w:val="en-US"/>
            </w:rPr>
          </w:rPrChange>
        </w:rPr>
      </w:pPr>
      <w:del w:id="20399" w:author="Julio Li" w:date="2020-05-15T14:23:00Z">
        <w:r w:rsidRPr="00876437" w:rsidDel="00C149D5">
          <w:rPr>
            <w:lang w:val="en-GB"/>
            <w:rPrChange w:id="20400" w:author="Kevin Gu" w:date="2020-05-18T10:36:00Z">
              <w:rPr>
                <w:lang w:val="en-US"/>
              </w:rPr>
            </w:rPrChange>
          </w:rPr>
          <w:delText>In case of changes to responsibilities, re-validate the access privilege of staff to all systems.</w:delText>
        </w:r>
      </w:del>
    </w:p>
    <w:p w14:paraId="2155B7E6" w14:textId="0501F220" w:rsidR="001D147C" w:rsidRPr="00876437" w:rsidDel="00C149D5" w:rsidRDefault="001D147C" w:rsidP="00B74A00">
      <w:pPr>
        <w:rPr>
          <w:del w:id="20401" w:author="Julio Li" w:date="2020-05-15T14:23:00Z"/>
          <w:lang w:val="en-GB" w:eastAsia="zh-CN"/>
          <w:rPrChange w:id="20402" w:author="Kevin Gu" w:date="2020-05-18T10:36:00Z">
            <w:rPr>
              <w:del w:id="20403" w:author="Julio Li" w:date="2020-05-15T14:23:00Z"/>
              <w:lang w:val="en-US" w:eastAsia="zh-CN"/>
            </w:rPr>
          </w:rPrChange>
        </w:rPr>
      </w:pPr>
      <w:del w:id="20404" w:author="Julio Li" w:date="2020-05-15T14:23:00Z">
        <w:r w:rsidRPr="00876437" w:rsidDel="00C149D5">
          <w:rPr>
            <w:rFonts w:hint="eastAsia"/>
            <w:lang w:val="en-GB" w:eastAsia="zh-CN"/>
            <w:rPrChange w:id="20405" w:author="Kevin Gu" w:date="2020-05-18T10:36:00Z">
              <w:rPr>
                <w:rFonts w:hint="eastAsia"/>
                <w:lang w:val="en-US" w:eastAsia="zh-CN"/>
              </w:rPr>
            </w:rPrChange>
          </w:rPr>
          <w:delText>当职责变更时，重新确认员工对所有系统的访问权限。</w:delText>
        </w:r>
      </w:del>
    </w:p>
    <w:p w14:paraId="707CBADC" w14:textId="750F60C5" w:rsidR="00B74A00" w:rsidRPr="00876437" w:rsidDel="00C149D5" w:rsidRDefault="00B74A00" w:rsidP="00B74A00">
      <w:pPr>
        <w:rPr>
          <w:del w:id="20406" w:author="Julio Li" w:date="2020-05-15T14:23:00Z"/>
          <w:lang w:val="en-GB"/>
          <w:rPrChange w:id="20407" w:author="Kevin Gu" w:date="2020-05-18T10:36:00Z">
            <w:rPr>
              <w:del w:id="20408" w:author="Julio Li" w:date="2020-05-15T14:23:00Z"/>
              <w:lang w:val="en-US"/>
            </w:rPr>
          </w:rPrChange>
        </w:rPr>
      </w:pPr>
      <w:del w:id="20409" w:author="Julio Li" w:date="2020-05-15T14:23:00Z">
        <w:r w:rsidRPr="00876437" w:rsidDel="00C149D5">
          <w:rPr>
            <w:lang w:val="en-GB"/>
            <w:rPrChange w:id="20410" w:author="Kevin Gu" w:date="2020-05-18T10:36:00Z">
              <w:rPr>
                <w:lang w:val="en-US"/>
              </w:rPr>
            </w:rPrChange>
          </w:rPr>
          <w:delText>Only IT Manager/Leader can have the administrator rights to create, delete the account and software.</w:delText>
        </w:r>
      </w:del>
    </w:p>
    <w:p w14:paraId="7C196E9F" w14:textId="146E58AE" w:rsidR="001D147C" w:rsidRPr="00876437" w:rsidDel="00C149D5" w:rsidRDefault="001D147C" w:rsidP="00B74A00">
      <w:pPr>
        <w:rPr>
          <w:del w:id="20411" w:author="Julio Li" w:date="2020-05-15T14:23:00Z"/>
          <w:lang w:val="en-GB" w:eastAsia="zh-CN"/>
          <w:rPrChange w:id="20412" w:author="Kevin Gu" w:date="2020-05-18T10:36:00Z">
            <w:rPr>
              <w:del w:id="20413" w:author="Julio Li" w:date="2020-05-15T14:23:00Z"/>
              <w:lang w:val="en-US" w:eastAsia="zh-CN"/>
            </w:rPr>
          </w:rPrChange>
        </w:rPr>
      </w:pPr>
      <w:del w:id="20414" w:author="Julio Li" w:date="2020-05-15T14:23:00Z">
        <w:r w:rsidRPr="00876437" w:rsidDel="00C149D5">
          <w:rPr>
            <w:rFonts w:hint="eastAsia"/>
            <w:lang w:val="en-GB" w:eastAsia="zh-CN"/>
            <w:rPrChange w:id="20415" w:author="Kevin Gu" w:date="2020-05-18T10:36:00Z">
              <w:rPr>
                <w:rFonts w:hint="eastAsia"/>
                <w:lang w:val="en-US" w:eastAsia="zh-CN"/>
              </w:rPr>
            </w:rPrChange>
          </w:rPr>
          <w:delText>只有</w:delText>
        </w:r>
        <w:r w:rsidRPr="00876437" w:rsidDel="00C149D5">
          <w:rPr>
            <w:lang w:val="en-GB" w:eastAsia="zh-CN"/>
            <w:rPrChange w:id="20416" w:author="Kevin Gu" w:date="2020-05-18T10:36:00Z">
              <w:rPr>
                <w:lang w:val="en-US" w:eastAsia="zh-CN"/>
              </w:rPr>
            </w:rPrChange>
          </w:rPr>
          <w:delText>IT</w:delText>
        </w:r>
        <w:r w:rsidRPr="00876437" w:rsidDel="00C149D5">
          <w:rPr>
            <w:rFonts w:hint="eastAsia"/>
            <w:lang w:val="en-GB" w:eastAsia="zh-CN"/>
            <w:rPrChange w:id="20417" w:author="Kevin Gu" w:date="2020-05-18T10:36:00Z">
              <w:rPr>
                <w:rFonts w:hint="eastAsia"/>
                <w:lang w:val="en-US" w:eastAsia="zh-CN"/>
              </w:rPr>
            </w:rPrChange>
          </w:rPr>
          <w:delText>经理</w:delText>
        </w:r>
        <w:r w:rsidRPr="00876437" w:rsidDel="00C149D5">
          <w:rPr>
            <w:lang w:val="en-GB" w:eastAsia="zh-CN"/>
            <w:rPrChange w:id="20418" w:author="Kevin Gu" w:date="2020-05-18T10:36:00Z">
              <w:rPr>
                <w:lang w:val="en-US" w:eastAsia="zh-CN"/>
              </w:rPr>
            </w:rPrChange>
          </w:rPr>
          <w:delText>/</w:delText>
        </w:r>
        <w:r w:rsidRPr="00876437" w:rsidDel="00C149D5">
          <w:rPr>
            <w:rFonts w:hint="eastAsia"/>
            <w:lang w:val="en-GB" w:eastAsia="zh-CN"/>
            <w:rPrChange w:id="20419" w:author="Kevin Gu" w:date="2020-05-18T10:36:00Z">
              <w:rPr>
                <w:rFonts w:hint="eastAsia"/>
                <w:lang w:val="en-US" w:eastAsia="zh-CN"/>
              </w:rPr>
            </w:rPrChange>
          </w:rPr>
          <w:delText>主管才能拥有创建、删除帐户和软件的管理员权限。</w:delText>
        </w:r>
      </w:del>
    </w:p>
    <w:p w14:paraId="76B5CEC2" w14:textId="4D03F107" w:rsidR="00B93CAC" w:rsidRPr="00876437" w:rsidDel="00C149D5" w:rsidRDefault="00B74A00" w:rsidP="00B74A00">
      <w:pPr>
        <w:rPr>
          <w:del w:id="20420" w:author="Julio Li" w:date="2020-05-15T14:23:00Z"/>
          <w:lang w:val="en-GB"/>
          <w:rPrChange w:id="20421" w:author="Kevin Gu" w:date="2020-05-18T10:36:00Z">
            <w:rPr>
              <w:del w:id="20422" w:author="Julio Li" w:date="2020-05-15T14:23:00Z"/>
              <w:lang w:val="en-US"/>
            </w:rPr>
          </w:rPrChange>
        </w:rPr>
      </w:pPr>
      <w:del w:id="20423" w:author="Julio Li" w:date="2020-05-15T14:23:00Z">
        <w:r w:rsidRPr="00876437" w:rsidDel="00C149D5">
          <w:rPr>
            <w:lang w:val="en-GB"/>
            <w:rPrChange w:id="20424" w:author="Kevin Gu" w:date="2020-05-18T10:36:00Z">
              <w:rPr>
                <w:lang w:val="en-US"/>
              </w:rPr>
            </w:rPrChange>
          </w:rPr>
          <w:delText>All changes are recorded in the system electronic log automatically for periodic review</w:delText>
        </w:r>
        <w:r w:rsidR="00CA2C80" w:rsidRPr="00876437" w:rsidDel="00C149D5">
          <w:rPr>
            <w:lang w:val="en-GB"/>
            <w:rPrChange w:id="20425" w:author="Kevin Gu" w:date="2020-05-18T10:36:00Z">
              <w:rPr>
                <w:lang w:val="en-US"/>
              </w:rPr>
            </w:rPrChange>
          </w:rPr>
          <w:delText>.</w:delText>
        </w:r>
      </w:del>
    </w:p>
    <w:p w14:paraId="37C9D234" w14:textId="5474B459" w:rsidR="001D147C" w:rsidRPr="00876437" w:rsidDel="00C149D5" w:rsidRDefault="001D147C" w:rsidP="00B74A00">
      <w:pPr>
        <w:rPr>
          <w:del w:id="20426" w:author="Julio Li" w:date="2020-05-15T14:23:00Z"/>
          <w:lang w:val="en-GB" w:eastAsia="zh-CN"/>
          <w:rPrChange w:id="20427" w:author="Kevin Gu" w:date="2020-05-18T10:36:00Z">
            <w:rPr>
              <w:del w:id="20428" w:author="Julio Li" w:date="2020-05-15T14:23:00Z"/>
              <w:lang w:val="en-US" w:eastAsia="zh-CN"/>
            </w:rPr>
          </w:rPrChange>
        </w:rPr>
      </w:pPr>
      <w:del w:id="20429" w:author="Julio Li" w:date="2020-05-15T14:23:00Z">
        <w:r w:rsidRPr="00876437" w:rsidDel="00C149D5">
          <w:rPr>
            <w:rFonts w:hint="eastAsia"/>
            <w:lang w:val="en-GB" w:eastAsia="zh-CN"/>
            <w:rPrChange w:id="20430" w:author="Kevin Gu" w:date="2020-05-18T10:36:00Z">
              <w:rPr>
                <w:rFonts w:hint="eastAsia"/>
                <w:lang w:val="en-US" w:eastAsia="zh-CN"/>
              </w:rPr>
            </w:rPrChange>
          </w:rPr>
          <w:delText>所有的变更都自动记录在系统电子日志中，以便定期检查。</w:delText>
        </w:r>
      </w:del>
    </w:p>
    <w:p w14:paraId="5491D3C1" w14:textId="77777777" w:rsidR="000A6624" w:rsidRPr="00876437" w:rsidRDefault="000A6624" w:rsidP="00181CF1">
      <w:pPr>
        <w:pStyle w:val="Title3"/>
        <w:rPr>
          <w:lang w:val="en-GB"/>
          <w:rPrChange w:id="20431" w:author="Kevin Gu" w:date="2020-05-18T10:36:00Z">
            <w:rPr/>
          </w:rPrChange>
        </w:rPr>
      </w:pPr>
      <w:r w:rsidRPr="00876437">
        <w:rPr>
          <w:lang w:val="en-GB"/>
          <w:rPrChange w:id="20432" w:author="Kevin Gu" w:date="2020-05-18T10:36:00Z">
            <w:rPr/>
          </w:rPrChange>
        </w:rPr>
        <w:t>Password Management</w:t>
      </w:r>
      <w:r w:rsidR="001D147C" w:rsidRPr="00876437">
        <w:rPr>
          <w:lang w:val="en-GB"/>
          <w:rPrChange w:id="20433" w:author="Kevin Gu" w:date="2020-05-18T10:36:00Z">
            <w:rPr/>
          </w:rPrChange>
        </w:rPr>
        <w:t xml:space="preserve"> </w:t>
      </w:r>
      <w:commentRangeStart w:id="20434"/>
      <w:commentRangeStart w:id="20435"/>
      <w:commentRangeStart w:id="20436"/>
      <w:r w:rsidR="001D147C" w:rsidRPr="00876437">
        <w:rPr>
          <w:rFonts w:hint="eastAsia"/>
          <w:lang w:val="en-GB" w:eastAsia="zh-CN"/>
          <w:rPrChange w:id="20437" w:author="Kevin Gu" w:date="2020-05-18T10:36:00Z">
            <w:rPr>
              <w:rFonts w:hint="eastAsia"/>
              <w:lang w:eastAsia="zh-CN"/>
            </w:rPr>
          </w:rPrChange>
        </w:rPr>
        <w:t>密码管理</w:t>
      </w:r>
      <w:commentRangeEnd w:id="20434"/>
      <w:r w:rsidR="000035BA">
        <w:rPr>
          <w:rStyle w:val="CommentReference"/>
          <w:rFonts w:asciiTheme="minorHAnsi" w:eastAsiaTheme="minorEastAsia" w:hAnsiTheme="minorHAnsi" w:cstheme="minorBidi"/>
          <w:b w:val="0"/>
          <w:bCs w:val="0"/>
          <w:color w:val="auto"/>
          <w:lang w:val="es-ES" w:eastAsia="es-ES"/>
        </w:rPr>
        <w:commentReference w:id="20434"/>
      </w:r>
      <w:commentRangeEnd w:id="20435"/>
      <w:r w:rsidR="00B11B90">
        <w:rPr>
          <w:rStyle w:val="CommentReference"/>
          <w:rFonts w:asciiTheme="minorHAnsi" w:eastAsiaTheme="minorEastAsia" w:hAnsiTheme="minorHAnsi" w:cstheme="minorBidi"/>
          <w:b w:val="0"/>
          <w:bCs w:val="0"/>
          <w:color w:val="auto"/>
          <w:lang w:val="es-ES" w:eastAsia="es-ES"/>
        </w:rPr>
        <w:commentReference w:id="20435"/>
      </w:r>
      <w:commentRangeEnd w:id="20436"/>
      <w:r w:rsidR="0077418E">
        <w:rPr>
          <w:rStyle w:val="CommentReference"/>
          <w:rFonts w:asciiTheme="minorHAnsi" w:eastAsiaTheme="minorEastAsia" w:hAnsiTheme="minorHAnsi" w:cstheme="minorBidi"/>
          <w:b w:val="0"/>
          <w:bCs w:val="0"/>
          <w:color w:val="auto"/>
          <w:lang w:val="es-ES" w:eastAsia="es-ES"/>
        </w:rPr>
        <w:commentReference w:id="20436"/>
      </w:r>
    </w:p>
    <w:p w14:paraId="1BCA93C9" w14:textId="77777777" w:rsidR="00BC3480" w:rsidRPr="00876437" w:rsidRDefault="00BC3480">
      <w:pPr>
        <w:rPr>
          <w:ins w:id="20438" w:author="Julio Li" w:date="2020-05-15T14:30:00Z"/>
          <w:lang w:val="en-GB" w:eastAsia="zh-CN"/>
          <w:rPrChange w:id="20439" w:author="Kevin Gu" w:date="2020-05-18T10:36:00Z">
            <w:rPr>
              <w:ins w:id="20440" w:author="Julio Li" w:date="2020-05-15T14:30:00Z"/>
              <w:lang w:val="en-GB" w:eastAsia="zh-CN"/>
            </w:rPr>
          </w:rPrChange>
        </w:rPr>
        <w:pPrChange w:id="20441" w:author="Julio Li" w:date="2020-05-15T14:30:00Z">
          <w:pPr>
            <w:pStyle w:val="Title3"/>
          </w:pPr>
        </w:pPrChange>
      </w:pPr>
      <w:ins w:id="20442" w:author="Julio Li" w:date="2020-05-15T14:30:00Z">
        <w:r w:rsidRPr="00040E9D">
          <w:rPr>
            <w:lang w:val="en-GB" w:eastAsia="zh-CN"/>
          </w:rPr>
          <w:t xml:space="preserve">The password is </w:t>
        </w:r>
        <w:r w:rsidRPr="00876437">
          <w:rPr>
            <w:lang w:val="en-GB" w:eastAsia="zh-CN"/>
            <w:rPrChange w:id="20443" w:author="Kevin Gu" w:date="2020-05-18T10:36:00Z">
              <w:rPr>
                <w:b w:val="0"/>
                <w:bCs w:val="0"/>
                <w:lang w:val="en-GB" w:eastAsia="zh-CN"/>
              </w:rPr>
            </w:rPrChange>
          </w:rPr>
          <w:t>used with user ID to uniquely identify all users prior to allowing access to system resources.</w:t>
        </w:r>
      </w:ins>
    </w:p>
    <w:p w14:paraId="45944170" w14:textId="77777777" w:rsidR="00BC3480" w:rsidRPr="00876437" w:rsidRDefault="00BC3480">
      <w:pPr>
        <w:rPr>
          <w:ins w:id="20444" w:author="Julio Li" w:date="2020-05-15T14:30:00Z"/>
          <w:lang w:val="en-GB" w:eastAsia="zh-CN"/>
          <w:rPrChange w:id="20445" w:author="Kevin Gu" w:date="2020-05-18T10:36:00Z">
            <w:rPr>
              <w:ins w:id="20446" w:author="Julio Li" w:date="2020-05-15T14:30:00Z"/>
              <w:lang w:val="en-GB" w:eastAsia="zh-CN"/>
            </w:rPr>
          </w:rPrChange>
        </w:rPr>
        <w:pPrChange w:id="20447" w:author="Julio Li" w:date="2020-05-15T14:30:00Z">
          <w:pPr>
            <w:pStyle w:val="Title3"/>
          </w:pPr>
        </w:pPrChange>
      </w:pPr>
      <w:ins w:id="20448" w:author="Julio Li" w:date="2020-05-15T14:30:00Z">
        <w:r w:rsidRPr="00876437">
          <w:rPr>
            <w:rFonts w:hint="eastAsia"/>
            <w:lang w:val="en-GB" w:eastAsia="zh-CN"/>
            <w:rPrChange w:id="20449" w:author="Kevin Gu" w:date="2020-05-18T10:36:00Z">
              <w:rPr>
                <w:rFonts w:hint="eastAsia"/>
                <w:b w:val="0"/>
                <w:bCs w:val="0"/>
                <w:lang w:val="en-GB" w:eastAsia="zh-CN"/>
              </w:rPr>
            </w:rPrChange>
          </w:rPr>
          <w:t>密码是用来与用户识别的独特识别所有用户之前允许进入系统资源。</w:t>
        </w:r>
      </w:ins>
    </w:p>
    <w:p w14:paraId="639F4119" w14:textId="7894A40A" w:rsidR="00BC3480" w:rsidRPr="00876437" w:rsidRDefault="00BC3480">
      <w:pPr>
        <w:rPr>
          <w:ins w:id="20450" w:author="Julio Li" w:date="2020-05-15T14:30:00Z"/>
          <w:lang w:val="en-GB" w:eastAsia="zh-CN"/>
          <w:rPrChange w:id="20451" w:author="Kevin Gu" w:date="2020-05-18T10:36:00Z">
            <w:rPr>
              <w:ins w:id="20452" w:author="Julio Li" w:date="2020-05-15T14:30:00Z"/>
              <w:lang w:val="en-GB" w:eastAsia="zh-CN"/>
            </w:rPr>
          </w:rPrChange>
        </w:rPr>
        <w:pPrChange w:id="20453" w:author="Julio Li" w:date="2020-05-15T14:30:00Z">
          <w:pPr>
            <w:pStyle w:val="Title3"/>
          </w:pPr>
        </w:pPrChange>
      </w:pPr>
      <w:ins w:id="20454" w:author="Julio Li" w:date="2020-05-15T14:30:00Z">
        <w:r w:rsidRPr="00876437">
          <w:rPr>
            <w:lang w:val="en-GB" w:eastAsia="zh-CN"/>
            <w:rPrChange w:id="20455" w:author="Kevin Gu" w:date="2020-05-18T10:36:00Z">
              <w:rPr>
                <w:b w:val="0"/>
                <w:bCs w:val="0"/>
                <w:lang w:val="en-GB" w:eastAsia="zh-CN"/>
              </w:rPr>
            </w:rPrChange>
          </w:rPr>
          <w:t xml:space="preserve">The following lists Ningbo </w:t>
        </w:r>
        <w:proofErr w:type="spellStart"/>
        <w:r w:rsidRPr="00876437">
          <w:rPr>
            <w:lang w:val="en-GB" w:eastAsia="zh-CN"/>
            <w:rPrChange w:id="20456" w:author="Kevin Gu" w:date="2020-05-18T10:36:00Z">
              <w:rPr>
                <w:b w:val="0"/>
                <w:bCs w:val="0"/>
                <w:lang w:val="en-GB" w:eastAsia="zh-CN"/>
              </w:rPr>
            </w:rPrChange>
          </w:rPr>
          <w:t>Chengtian</w:t>
        </w:r>
        <w:proofErr w:type="spellEnd"/>
        <w:r w:rsidRPr="00876437">
          <w:rPr>
            <w:lang w:val="en-GB" w:eastAsia="zh-CN"/>
            <w:rPrChange w:id="20457" w:author="Kevin Gu" w:date="2020-05-18T10:36:00Z">
              <w:rPr>
                <w:b w:val="0"/>
                <w:bCs w:val="0"/>
                <w:lang w:val="en-GB" w:eastAsia="zh-CN"/>
              </w:rPr>
            </w:rPrChange>
          </w:rPr>
          <w:t xml:space="preserve"> Chip Technology Co., Lt</w:t>
        </w:r>
        <w:del w:id="20458" w:author="Kevin Gu" w:date="2020-05-18T14:04:00Z">
          <w:r w:rsidRPr="00876437" w:rsidDel="0070391D">
            <w:rPr>
              <w:lang w:val="en-GB" w:eastAsia="zh-CN"/>
              <w:rPrChange w:id="20459" w:author="Kevin Gu" w:date="2020-05-18T10:36:00Z">
                <w:rPr>
                  <w:b w:val="0"/>
                  <w:bCs w:val="0"/>
                  <w:lang w:val="en-GB" w:eastAsia="zh-CN"/>
                </w:rPr>
              </w:rPrChange>
            </w:rPr>
            <w:delText>s</w:delText>
          </w:r>
        </w:del>
      </w:ins>
      <w:ins w:id="20460" w:author="Kevin Gu" w:date="2020-05-18T14:04:00Z">
        <w:r w:rsidR="0070391D">
          <w:rPr>
            <w:lang w:val="en-GB" w:eastAsia="zh-CN"/>
          </w:rPr>
          <w:t>d.</w:t>
        </w:r>
      </w:ins>
      <w:ins w:id="20461" w:author="Julio Li" w:date="2020-05-15T14:30:00Z">
        <w:del w:id="20462" w:author="Kevin Gu" w:date="2020-05-18T14:04:00Z">
          <w:r w:rsidRPr="00040E9D" w:rsidDel="0070391D">
            <w:rPr>
              <w:lang w:val="en-GB" w:eastAsia="zh-CN"/>
            </w:rPr>
            <w:delText>’s</w:delText>
          </w:r>
        </w:del>
        <w:r w:rsidRPr="00876437">
          <w:rPr>
            <w:lang w:val="en-GB" w:eastAsia="zh-CN"/>
            <w:rPrChange w:id="20463" w:author="Kevin Gu" w:date="2020-05-18T10:36:00Z">
              <w:rPr>
                <w:b w:val="0"/>
                <w:bCs w:val="0"/>
                <w:lang w:val="en-GB" w:eastAsia="zh-CN"/>
              </w:rPr>
            </w:rPrChange>
          </w:rPr>
          <w:t xml:space="preserve"> standards for passwords.</w:t>
        </w:r>
      </w:ins>
    </w:p>
    <w:p w14:paraId="6F914CFF" w14:textId="77777777" w:rsidR="00BC3480" w:rsidRPr="00876437" w:rsidRDefault="00BC3480">
      <w:pPr>
        <w:rPr>
          <w:ins w:id="20464" w:author="Julio Li" w:date="2020-05-15T14:30:00Z"/>
          <w:lang w:val="en-GB" w:eastAsia="zh-CN"/>
          <w:rPrChange w:id="20465" w:author="Kevin Gu" w:date="2020-05-18T10:36:00Z">
            <w:rPr>
              <w:ins w:id="20466" w:author="Julio Li" w:date="2020-05-15T14:30:00Z"/>
              <w:lang w:val="en-GB" w:eastAsia="zh-CN"/>
            </w:rPr>
          </w:rPrChange>
        </w:rPr>
        <w:pPrChange w:id="20467" w:author="Julio Li" w:date="2020-05-15T14:30:00Z">
          <w:pPr>
            <w:pStyle w:val="Title3"/>
          </w:pPr>
        </w:pPrChange>
      </w:pPr>
      <w:ins w:id="20468" w:author="Julio Li" w:date="2020-05-15T14:30:00Z">
        <w:r w:rsidRPr="00876437">
          <w:rPr>
            <w:rFonts w:hint="eastAsia"/>
            <w:lang w:val="en-GB" w:eastAsia="zh-CN"/>
            <w:rPrChange w:id="20469" w:author="Kevin Gu" w:date="2020-05-18T10:36:00Z">
              <w:rPr>
                <w:rFonts w:hint="eastAsia"/>
                <w:b w:val="0"/>
                <w:bCs w:val="0"/>
                <w:lang w:val="en-GB" w:eastAsia="zh-CN"/>
              </w:rPr>
            </w:rPrChange>
          </w:rPr>
          <w:t>下列为宁波澄天伟业芯片技术有限公司密码标准规范。</w:t>
        </w:r>
      </w:ins>
    </w:p>
    <w:p w14:paraId="3443C893" w14:textId="49D8B973" w:rsidR="00BC3480" w:rsidRPr="0070391D" w:rsidRDefault="00BC3480">
      <w:pPr>
        <w:pStyle w:val="ListParagraph"/>
        <w:numPr>
          <w:ilvl w:val="0"/>
          <w:numId w:val="63"/>
        </w:numPr>
        <w:rPr>
          <w:ins w:id="20470" w:author="Julio Li" w:date="2020-05-15T14:30:00Z"/>
          <w:lang w:val="en-GB" w:eastAsia="zh-CN"/>
          <w:rPrChange w:id="20471" w:author="Kevin Gu" w:date="2020-05-18T14:05:00Z">
            <w:rPr>
              <w:ins w:id="20472" w:author="Julio Li" w:date="2020-05-15T14:30:00Z"/>
              <w:lang w:val="en-GB" w:eastAsia="zh-CN"/>
            </w:rPr>
          </w:rPrChange>
        </w:rPr>
        <w:pPrChange w:id="20473" w:author="Kevin Gu" w:date="2020-05-18T14:05:00Z">
          <w:pPr>
            <w:pStyle w:val="Title3"/>
          </w:pPr>
        </w:pPrChange>
      </w:pPr>
      <w:ins w:id="20474" w:author="Julio Li" w:date="2020-05-15T14:30:00Z">
        <w:r w:rsidRPr="0070391D">
          <w:rPr>
            <w:lang w:val="en-GB" w:eastAsia="zh-CN"/>
            <w:rPrChange w:id="20475" w:author="Kevin Gu" w:date="2020-05-18T14:05:00Z">
              <w:rPr>
                <w:b w:val="0"/>
                <w:bCs w:val="0"/>
                <w:lang w:val="en-GB" w:eastAsia="zh-CN"/>
              </w:rPr>
            </w:rPrChange>
          </w:rPr>
          <w:t xml:space="preserve">All passwords used within Ningbo </w:t>
        </w:r>
        <w:proofErr w:type="spellStart"/>
        <w:r w:rsidRPr="0070391D">
          <w:rPr>
            <w:lang w:val="en-GB" w:eastAsia="zh-CN"/>
            <w:rPrChange w:id="20476" w:author="Kevin Gu" w:date="2020-05-18T14:05:00Z">
              <w:rPr>
                <w:b w:val="0"/>
                <w:bCs w:val="0"/>
                <w:lang w:val="en-GB" w:eastAsia="zh-CN"/>
              </w:rPr>
            </w:rPrChange>
          </w:rPr>
          <w:t>Chengtian</w:t>
        </w:r>
        <w:proofErr w:type="spellEnd"/>
        <w:r w:rsidRPr="0070391D">
          <w:rPr>
            <w:lang w:val="en-GB" w:eastAsia="zh-CN"/>
            <w:rPrChange w:id="20477" w:author="Kevin Gu" w:date="2020-05-18T14:05:00Z">
              <w:rPr>
                <w:b w:val="0"/>
                <w:bCs w:val="0"/>
                <w:lang w:val="en-GB" w:eastAsia="zh-CN"/>
              </w:rPr>
            </w:rPrChange>
          </w:rPr>
          <w:t xml:space="preserve"> Chip Technology </w:t>
        </w:r>
        <w:proofErr w:type="gramStart"/>
        <w:r w:rsidRPr="0070391D">
          <w:rPr>
            <w:lang w:val="en-GB" w:eastAsia="zh-CN"/>
            <w:rPrChange w:id="20478" w:author="Kevin Gu" w:date="2020-05-18T14:05:00Z">
              <w:rPr>
                <w:b w:val="0"/>
                <w:bCs w:val="0"/>
                <w:lang w:val="en-GB" w:eastAsia="zh-CN"/>
              </w:rPr>
            </w:rPrChange>
          </w:rPr>
          <w:t>Co.,</w:t>
        </w:r>
        <w:proofErr w:type="gramEnd"/>
        <w:r w:rsidRPr="0070391D">
          <w:rPr>
            <w:lang w:val="en-GB" w:eastAsia="zh-CN"/>
            <w:rPrChange w:id="20479" w:author="Kevin Gu" w:date="2020-05-18T14:05:00Z">
              <w:rPr>
                <w:b w:val="0"/>
                <w:bCs w:val="0"/>
                <w:lang w:val="en-GB" w:eastAsia="zh-CN"/>
              </w:rPr>
            </w:rPrChange>
          </w:rPr>
          <w:t xml:space="preserve"> Ltd network(s) are static passwords whereby users are required to remember. The following lists the standard policies with regard to passwords and accounts. </w:t>
        </w:r>
      </w:ins>
    </w:p>
    <w:p w14:paraId="277285A6" w14:textId="77777777" w:rsidR="00BC3480" w:rsidRPr="0070391D" w:rsidRDefault="00BC3480">
      <w:pPr>
        <w:pStyle w:val="ListParagraph"/>
        <w:rPr>
          <w:ins w:id="20480" w:author="Julio Li" w:date="2020-05-15T14:30:00Z"/>
          <w:lang w:val="en-GB" w:eastAsia="zh-CN"/>
          <w:rPrChange w:id="20481" w:author="Kevin Gu" w:date="2020-05-18T14:05:00Z">
            <w:rPr>
              <w:ins w:id="20482" w:author="Julio Li" w:date="2020-05-15T14:30:00Z"/>
              <w:lang w:val="en-GB" w:eastAsia="zh-CN"/>
            </w:rPr>
          </w:rPrChange>
        </w:rPr>
        <w:pPrChange w:id="20483" w:author="Kevin Gu" w:date="2020-05-18T14:05:00Z">
          <w:pPr>
            <w:pStyle w:val="Title3"/>
          </w:pPr>
        </w:pPrChange>
      </w:pPr>
      <w:ins w:id="20484" w:author="Julio Li" w:date="2020-05-15T14:30:00Z">
        <w:r w:rsidRPr="0070391D">
          <w:rPr>
            <w:rFonts w:hint="eastAsia"/>
            <w:lang w:val="en-GB" w:eastAsia="zh-CN"/>
            <w:rPrChange w:id="20485" w:author="Kevin Gu" w:date="2020-05-18T14:05:00Z">
              <w:rPr>
                <w:rFonts w:hint="eastAsia"/>
                <w:b w:val="0"/>
                <w:bCs w:val="0"/>
                <w:lang w:val="en-GB" w:eastAsia="zh-CN"/>
              </w:rPr>
            </w:rPrChange>
          </w:rPr>
          <w:t>所有密码使用宁波澄天伟业芯片技术有限公司网络的静态密码</w:t>
        </w:r>
        <w:r w:rsidRPr="0070391D">
          <w:rPr>
            <w:lang w:val="en-GB" w:eastAsia="zh-CN"/>
            <w:rPrChange w:id="20486" w:author="Kevin Gu" w:date="2020-05-18T14:05:00Z">
              <w:rPr>
                <w:b w:val="0"/>
                <w:bCs w:val="0"/>
                <w:lang w:val="en-GB" w:eastAsia="zh-CN"/>
              </w:rPr>
            </w:rPrChange>
          </w:rPr>
          <w:t>,</w:t>
        </w:r>
        <w:r w:rsidRPr="0070391D">
          <w:rPr>
            <w:rFonts w:hint="eastAsia"/>
            <w:lang w:val="en-GB" w:eastAsia="zh-CN"/>
            <w:rPrChange w:id="20487" w:author="Kevin Gu" w:date="2020-05-18T14:05:00Z">
              <w:rPr>
                <w:rFonts w:hint="eastAsia"/>
                <w:b w:val="0"/>
                <w:bCs w:val="0"/>
                <w:lang w:val="en-GB" w:eastAsia="zh-CN"/>
              </w:rPr>
            </w:rPrChange>
          </w:rPr>
          <w:t>用户使用者必须记住个人的帐号密码。下面列出的标准方面的政策，密码及帐户。</w:t>
        </w:r>
      </w:ins>
    </w:p>
    <w:p w14:paraId="6F7DE766" w14:textId="6EDA41F9" w:rsidR="00BC3480" w:rsidRPr="0070391D" w:rsidRDefault="00BC3480">
      <w:pPr>
        <w:pStyle w:val="ListParagraph"/>
        <w:numPr>
          <w:ilvl w:val="0"/>
          <w:numId w:val="63"/>
        </w:numPr>
        <w:rPr>
          <w:ins w:id="20488" w:author="Julio Li" w:date="2020-05-15T14:30:00Z"/>
          <w:lang w:val="en-GB" w:eastAsia="zh-CN"/>
          <w:rPrChange w:id="20489" w:author="Kevin Gu" w:date="2020-05-18T14:05:00Z">
            <w:rPr>
              <w:ins w:id="20490" w:author="Julio Li" w:date="2020-05-15T14:30:00Z"/>
              <w:lang w:val="en-GB" w:eastAsia="zh-CN"/>
            </w:rPr>
          </w:rPrChange>
        </w:rPr>
        <w:pPrChange w:id="20491" w:author="Kevin Gu" w:date="2020-05-18T14:05:00Z">
          <w:pPr>
            <w:pStyle w:val="Title3"/>
          </w:pPr>
        </w:pPrChange>
      </w:pPr>
      <w:ins w:id="20492" w:author="Julio Li" w:date="2020-05-15T14:30:00Z">
        <w:r w:rsidRPr="0070391D">
          <w:rPr>
            <w:lang w:val="en-GB" w:eastAsia="zh-CN"/>
            <w:rPrChange w:id="20493" w:author="Kevin Gu" w:date="2020-05-18T14:05:00Z">
              <w:rPr>
                <w:b w:val="0"/>
                <w:bCs w:val="0"/>
                <w:lang w:val="en-GB" w:eastAsia="zh-CN"/>
              </w:rPr>
            </w:rPrChange>
          </w:rPr>
          <w:t>System assigns initial password and user must change on first use. Initial passwords are random and not common through all users. If it is updated/upgraded from old password, the current old password must be authenticated before allowing any new password to become effective. Newly set passwords must meet complexity requirements and must pass the dictionary check function. The dictionary check function may be implemented via software.</w:t>
        </w:r>
      </w:ins>
    </w:p>
    <w:p w14:paraId="4C2339CD" w14:textId="77777777" w:rsidR="00BC3480" w:rsidRPr="0070391D" w:rsidRDefault="00BC3480">
      <w:pPr>
        <w:pStyle w:val="ListParagraph"/>
        <w:rPr>
          <w:ins w:id="20494" w:author="Julio Li" w:date="2020-05-15T14:30:00Z"/>
          <w:lang w:val="en-GB" w:eastAsia="zh-CN"/>
          <w:rPrChange w:id="20495" w:author="Kevin Gu" w:date="2020-05-18T14:05:00Z">
            <w:rPr>
              <w:ins w:id="20496" w:author="Julio Li" w:date="2020-05-15T14:30:00Z"/>
              <w:lang w:val="en-GB" w:eastAsia="zh-CN"/>
            </w:rPr>
          </w:rPrChange>
        </w:rPr>
        <w:pPrChange w:id="20497" w:author="Kevin Gu" w:date="2020-05-18T14:05:00Z">
          <w:pPr>
            <w:pStyle w:val="Title3"/>
          </w:pPr>
        </w:pPrChange>
      </w:pPr>
      <w:ins w:id="20498" w:author="Julio Li" w:date="2020-05-15T14:30:00Z">
        <w:r w:rsidRPr="0070391D">
          <w:rPr>
            <w:rFonts w:hint="eastAsia"/>
            <w:lang w:val="en-GB" w:eastAsia="zh-CN"/>
            <w:rPrChange w:id="20499" w:author="Kevin Gu" w:date="2020-05-18T14:05:00Z">
              <w:rPr>
                <w:rFonts w:hint="eastAsia"/>
                <w:b w:val="0"/>
                <w:bCs w:val="0"/>
                <w:lang w:val="en-GB" w:eastAsia="zh-CN"/>
              </w:rPr>
            </w:rPrChange>
          </w:rPr>
          <w:t>分配制度的初始密码和用户必须改变对首次使用。初始密码是随机而不是通过共同所有用户。如果是更新</w:t>
        </w:r>
        <w:r w:rsidRPr="0070391D">
          <w:rPr>
            <w:lang w:val="en-GB" w:eastAsia="zh-CN"/>
            <w:rPrChange w:id="20500" w:author="Kevin Gu" w:date="2020-05-18T14:05:00Z">
              <w:rPr>
                <w:b w:val="0"/>
                <w:bCs w:val="0"/>
                <w:lang w:val="en-GB" w:eastAsia="zh-CN"/>
              </w:rPr>
            </w:rPrChange>
          </w:rPr>
          <w:t>/</w:t>
        </w:r>
        <w:r w:rsidRPr="0070391D">
          <w:rPr>
            <w:rFonts w:hint="eastAsia"/>
            <w:lang w:val="en-GB" w:eastAsia="zh-CN"/>
            <w:rPrChange w:id="20501" w:author="Kevin Gu" w:date="2020-05-18T14:05:00Z">
              <w:rPr>
                <w:rFonts w:hint="eastAsia"/>
                <w:b w:val="0"/>
                <w:bCs w:val="0"/>
                <w:lang w:val="en-GB" w:eastAsia="zh-CN"/>
              </w:rPr>
            </w:rPrChange>
          </w:rPr>
          <w:t>升级，从旧密码，目前旧密码必须认证才允许任何新密码生效。新设的密码必须符合复杂性要求并通过字典调查。字典调查功能可由额外软件提供。</w:t>
        </w:r>
      </w:ins>
    </w:p>
    <w:p w14:paraId="7E6D5026" w14:textId="1D28EF6B" w:rsidR="00BC3480" w:rsidRPr="0070391D" w:rsidRDefault="00BC3480">
      <w:pPr>
        <w:pStyle w:val="ListParagraph"/>
        <w:numPr>
          <w:ilvl w:val="0"/>
          <w:numId w:val="63"/>
        </w:numPr>
        <w:rPr>
          <w:ins w:id="20502" w:author="Julio Li" w:date="2020-05-15T14:30:00Z"/>
          <w:lang w:val="en-GB" w:eastAsia="zh-CN"/>
          <w:rPrChange w:id="20503" w:author="Kevin Gu" w:date="2020-05-18T14:05:00Z">
            <w:rPr>
              <w:ins w:id="20504" w:author="Julio Li" w:date="2020-05-15T14:30:00Z"/>
              <w:lang w:val="en-GB" w:eastAsia="zh-CN"/>
            </w:rPr>
          </w:rPrChange>
        </w:rPr>
        <w:pPrChange w:id="20505" w:author="Kevin Gu" w:date="2020-05-18T14:05:00Z">
          <w:pPr>
            <w:pStyle w:val="Title3"/>
          </w:pPr>
        </w:pPrChange>
      </w:pPr>
      <w:ins w:id="20506" w:author="Julio Li" w:date="2020-05-15T14:30:00Z">
        <w:r w:rsidRPr="0070391D">
          <w:rPr>
            <w:lang w:val="en-GB" w:eastAsia="zh-CN"/>
            <w:rPrChange w:id="20507" w:author="Kevin Gu" w:date="2020-05-18T14:05:00Z">
              <w:rPr>
                <w:b w:val="0"/>
                <w:bCs w:val="0"/>
                <w:lang w:val="en-GB" w:eastAsia="zh-CN"/>
              </w:rPr>
            </w:rPrChange>
          </w:rPr>
          <w:t>Passwords are to be changed at least once in 30 days for production network and office network.</w:t>
        </w:r>
      </w:ins>
    </w:p>
    <w:p w14:paraId="42A8CA79" w14:textId="77777777" w:rsidR="00BC3480" w:rsidRPr="0070391D" w:rsidRDefault="00BC3480">
      <w:pPr>
        <w:pStyle w:val="ListParagraph"/>
        <w:rPr>
          <w:ins w:id="20508" w:author="Julio Li" w:date="2020-05-15T14:30:00Z"/>
          <w:lang w:val="en-GB" w:eastAsia="zh-CN"/>
          <w:rPrChange w:id="20509" w:author="Kevin Gu" w:date="2020-05-18T14:05:00Z">
            <w:rPr>
              <w:ins w:id="20510" w:author="Julio Li" w:date="2020-05-15T14:30:00Z"/>
              <w:lang w:val="en-GB" w:eastAsia="zh-CN"/>
            </w:rPr>
          </w:rPrChange>
        </w:rPr>
        <w:pPrChange w:id="20511" w:author="Kevin Gu" w:date="2020-05-18T14:05:00Z">
          <w:pPr>
            <w:pStyle w:val="Title3"/>
          </w:pPr>
        </w:pPrChange>
      </w:pPr>
      <w:ins w:id="20512" w:author="Julio Li" w:date="2020-05-15T14:30:00Z">
        <w:r w:rsidRPr="0070391D">
          <w:rPr>
            <w:rFonts w:hint="eastAsia"/>
            <w:lang w:val="en-GB" w:eastAsia="zh-CN"/>
            <w:rPrChange w:id="20513" w:author="Kevin Gu" w:date="2020-05-18T14:05:00Z">
              <w:rPr>
                <w:rFonts w:hint="eastAsia"/>
                <w:b w:val="0"/>
                <w:bCs w:val="0"/>
                <w:lang w:val="en-GB" w:eastAsia="zh-CN"/>
              </w:rPr>
            </w:rPrChange>
          </w:rPr>
          <w:t>密码的修改，生产区网络与办公室网络需于</w:t>
        </w:r>
        <w:r w:rsidRPr="0070391D">
          <w:rPr>
            <w:lang w:val="en-GB" w:eastAsia="zh-CN"/>
            <w:rPrChange w:id="20514" w:author="Kevin Gu" w:date="2020-05-18T14:05:00Z">
              <w:rPr>
                <w:b w:val="0"/>
                <w:bCs w:val="0"/>
                <w:lang w:val="en-GB" w:eastAsia="zh-CN"/>
              </w:rPr>
            </w:rPrChange>
          </w:rPr>
          <w:t>30</w:t>
        </w:r>
        <w:r w:rsidRPr="0070391D">
          <w:rPr>
            <w:rFonts w:hint="eastAsia"/>
            <w:lang w:val="en-GB" w:eastAsia="zh-CN"/>
            <w:rPrChange w:id="20515" w:author="Kevin Gu" w:date="2020-05-18T14:05:00Z">
              <w:rPr>
                <w:rFonts w:hint="eastAsia"/>
                <w:b w:val="0"/>
                <w:bCs w:val="0"/>
                <w:lang w:val="en-GB" w:eastAsia="zh-CN"/>
              </w:rPr>
            </w:rPrChange>
          </w:rPr>
          <w:t>天内修改。</w:t>
        </w:r>
        <w:r w:rsidRPr="0070391D">
          <w:rPr>
            <w:lang w:val="en-GB" w:eastAsia="zh-CN"/>
            <w:rPrChange w:id="20516" w:author="Kevin Gu" w:date="2020-05-18T14:05:00Z">
              <w:rPr>
                <w:b w:val="0"/>
                <w:bCs w:val="0"/>
                <w:lang w:val="en-GB" w:eastAsia="zh-CN"/>
              </w:rPr>
            </w:rPrChange>
          </w:rPr>
          <w:t xml:space="preserve"> </w:t>
        </w:r>
      </w:ins>
    </w:p>
    <w:p w14:paraId="606C69C8" w14:textId="2AB510B7" w:rsidR="00BC3480" w:rsidRPr="0070391D" w:rsidRDefault="00BC3480">
      <w:pPr>
        <w:pStyle w:val="ListParagraph"/>
        <w:numPr>
          <w:ilvl w:val="0"/>
          <w:numId w:val="63"/>
        </w:numPr>
        <w:rPr>
          <w:ins w:id="20517" w:author="Julio Li" w:date="2020-05-15T14:30:00Z"/>
          <w:lang w:val="en-GB" w:eastAsia="zh-CN"/>
          <w:rPrChange w:id="20518" w:author="Kevin Gu" w:date="2020-05-18T14:05:00Z">
            <w:rPr>
              <w:ins w:id="20519" w:author="Julio Li" w:date="2020-05-15T14:30:00Z"/>
              <w:lang w:val="en-GB" w:eastAsia="zh-CN"/>
            </w:rPr>
          </w:rPrChange>
        </w:rPr>
        <w:pPrChange w:id="20520" w:author="Kevin Gu" w:date="2020-05-18T14:05:00Z">
          <w:pPr>
            <w:pStyle w:val="Title3"/>
          </w:pPr>
        </w:pPrChange>
      </w:pPr>
      <w:ins w:id="20521" w:author="Julio Li" w:date="2020-05-15T14:30:00Z">
        <w:r w:rsidRPr="0070391D">
          <w:rPr>
            <w:lang w:val="en-GB" w:eastAsia="zh-CN"/>
            <w:rPrChange w:id="20522" w:author="Kevin Gu" w:date="2020-05-18T14:05:00Z">
              <w:rPr>
                <w:b w:val="0"/>
                <w:bCs w:val="0"/>
                <w:lang w:val="en-GB" w:eastAsia="zh-CN"/>
              </w:rPr>
            </w:rPrChange>
          </w:rPr>
          <w:t>Password shall not be reusable for 5 expiry cycles.</w:t>
        </w:r>
      </w:ins>
    </w:p>
    <w:p w14:paraId="3A231817" w14:textId="77777777" w:rsidR="00BC3480" w:rsidRPr="0070391D" w:rsidRDefault="00BC3480">
      <w:pPr>
        <w:pStyle w:val="ListParagraph"/>
        <w:rPr>
          <w:ins w:id="20523" w:author="Julio Li" w:date="2020-05-15T14:30:00Z"/>
          <w:lang w:val="en-GB" w:eastAsia="zh-CN"/>
          <w:rPrChange w:id="20524" w:author="Kevin Gu" w:date="2020-05-18T14:05:00Z">
            <w:rPr>
              <w:ins w:id="20525" w:author="Julio Li" w:date="2020-05-15T14:30:00Z"/>
              <w:lang w:val="en-GB" w:eastAsia="zh-CN"/>
            </w:rPr>
          </w:rPrChange>
        </w:rPr>
        <w:pPrChange w:id="20526" w:author="Kevin Gu" w:date="2020-05-18T14:05:00Z">
          <w:pPr>
            <w:pStyle w:val="Title3"/>
          </w:pPr>
        </w:pPrChange>
      </w:pPr>
      <w:ins w:id="20527" w:author="Julio Li" w:date="2020-05-15T14:30:00Z">
        <w:r w:rsidRPr="0070391D">
          <w:rPr>
            <w:rFonts w:hint="eastAsia"/>
            <w:lang w:val="en-GB" w:eastAsia="zh-CN"/>
            <w:rPrChange w:id="20528" w:author="Kevin Gu" w:date="2020-05-18T14:05:00Z">
              <w:rPr>
                <w:rFonts w:hint="eastAsia"/>
                <w:b w:val="0"/>
                <w:bCs w:val="0"/>
                <w:lang w:val="en-GB" w:eastAsia="zh-CN"/>
              </w:rPr>
            </w:rPrChange>
          </w:rPr>
          <w:t>密码于最近</w:t>
        </w:r>
        <w:r w:rsidRPr="0070391D">
          <w:rPr>
            <w:lang w:val="en-GB" w:eastAsia="zh-CN"/>
            <w:rPrChange w:id="20529" w:author="Kevin Gu" w:date="2020-05-18T14:05:00Z">
              <w:rPr>
                <w:b w:val="0"/>
                <w:bCs w:val="0"/>
                <w:lang w:val="en-GB" w:eastAsia="zh-CN"/>
              </w:rPr>
            </w:rPrChange>
          </w:rPr>
          <w:t>5</w:t>
        </w:r>
        <w:r w:rsidRPr="0070391D">
          <w:rPr>
            <w:rFonts w:hint="eastAsia"/>
            <w:lang w:val="en-GB" w:eastAsia="zh-CN"/>
            <w:rPrChange w:id="20530" w:author="Kevin Gu" w:date="2020-05-18T14:05:00Z">
              <w:rPr>
                <w:rFonts w:hint="eastAsia"/>
                <w:b w:val="0"/>
                <w:bCs w:val="0"/>
                <w:lang w:val="en-GB" w:eastAsia="zh-CN"/>
              </w:rPr>
            </w:rPrChange>
          </w:rPr>
          <w:t>次内的循环使用不得再用。</w:t>
        </w:r>
      </w:ins>
    </w:p>
    <w:p w14:paraId="6F5FFC8D" w14:textId="174C02A5" w:rsidR="00BC3480" w:rsidRPr="0070391D" w:rsidRDefault="00BC3480">
      <w:pPr>
        <w:pStyle w:val="ListParagraph"/>
        <w:numPr>
          <w:ilvl w:val="0"/>
          <w:numId w:val="63"/>
        </w:numPr>
        <w:rPr>
          <w:ins w:id="20531" w:author="Julio Li" w:date="2020-05-15T14:30:00Z"/>
          <w:lang w:val="en-GB" w:eastAsia="zh-CN"/>
          <w:rPrChange w:id="20532" w:author="Kevin Gu" w:date="2020-05-18T14:05:00Z">
            <w:rPr>
              <w:ins w:id="20533" w:author="Julio Li" w:date="2020-05-15T14:30:00Z"/>
              <w:lang w:val="en-GB" w:eastAsia="zh-CN"/>
            </w:rPr>
          </w:rPrChange>
        </w:rPr>
        <w:pPrChange w:id="20534" w:author="Kevin Gu" w:date="2020-05-18T14:05:00Z">
          <w:pPr>
            <w:pStyle w:val="Title3"/>
          </w:pPr>
        </w:pPrChange>
      </w:pPr>
      <w:ins w:id="20535" w:author="Julio Li" w:date="2020-05-15T14:30:00Z">
        <w:r w:rsidRPr="0070391D">
          <w:rPr>
            <w:lang w:val="en-GB" w:eastAsia="zh-CN"/>
            <w:rPrChange w:id="20536" w:author="Kevin Gu" w:date="2020-05-18T14:05:00Z">
              <w:rPr>
                <w:b w:val="0"/>
                <w:bCs w:val="0"/>
                <w:lang w:val="en-GB" w:eastAsia="zh-CN"/>
              </w:rPr>
            </w:rPrChange>
          </w:rPr>
          <w:t xml:space="preserve">Minimum password length is 8 alphanumeric characters. </w:t>
        </w:r>
      </w:ins>
    </w:p>
    <w:p w14:paraId="50689107" w14:textId="77777777" w:rsidR="00BC3480" w:rsidRPr="0070391D" w:rsidRDefault="00BC3480">
      <w:pPr>
        <w:pStyle w:val="ListParagraph"/>
        <w:rPr>
          <w:ins w:id="20537" w:author="Julio Li" w:date="2020-05-15T14:30:00Z"/>
          <w:lang w:val="en-GB" w:eastAsia="zh-CN"/>
          <w:rPrChange w:id="20538" w:author="Kevin Gu" w:date="2020-05-18T14:05:00Z">
            <w:rPr>
              <w:ins w:id="20539" w:author="Julio Li" w:date="2020-05-15T14:30:00Z"/>
              <w:lang w:val="en-GB" w:eastAsia="zh-CN"/>
            </w:rPr>
          </w:rPrChange>
        </w:rPr>
        <w:pPrChange w:id="20540" w:author="Kevin Gu" w:date="2020-05-18T14:05:00Z">
          <w:pPr>
            <w:pStyle w:val="Title3"/>
          </w:pPr>
        </w:pPrChange>
      </w:pPr>
      <w:ins w:id="20541" w:author="Julio Li" w:date="2020-05-15T14:30:00Z">
        <w:r w:rsidRPr="0070391D">
          <w:rPr>
            <w:rFonts w:hint="eastAsia"/>
            <w:lang w:val="en-GB" w:eastAsia="zh-CN"/>
            <w:rPrChange w:id="20542" w:author="Kevin Gu" w:date="2020-05-18T14:05:00Z">
              <w:rPr>
                <w:rFonts w:hint="eastAsia"/>
                <w:b w:val="0"/>
                <w:bCs w:val="0"/>
                <w:lang w:val="en-GB" w:eastAsia="zh-CN"/>
              </w:rPr>
            </w:rPrChange>
          </w:rPr>
          <w:t>最小密码长度是</w:t>
        </w:r>
        <w:r w:rsidRPr="0070391D">
          <w:rPr>
            <w:lang w:val="en-GB" w:eastAsia="zh-CN"/>
            <w:rPrChange w:id="20543" w:author="Kevin Gu" w:date="2020-05-18T14:05:00Z">
              <w:rPr>
                <w:b w:val="0"/>
                <w:bCs w:val="0"/>
                <w:lang w:val="en-GB" w:eastAsia="zh-CN"/>
              </w:rPr>
            </w:rPrChange>
          </w:rPr>
          <w:t>8</w:t>
        </w:r>
        <w:r w:rsidRPr="0070391D">
          <w:rPr>
            <w:rFonts w:hint="eastAsia"/>
            <w:lang w:val="en-GB" w:eastAsia="zh-CN"/>
            <w:rPrChange w:id="20544" w:author="Kevin Gu" w:date="2020-05-18T14:05:00Z">
              <w:rPr>
                <w:rFonts w:hint="eastAsia"/>
                <w:b w:val="0"/>
                <w:bCs w:val="0"/>
                <w:lang w:val="en-GB" w:eastAsia="zh-CN"/>
              </w:rPr>
            </w:rPrChange>
          </w:rPr>
          <w:t>个英文字母。</w:t>
        </w:r>
      </w:ins>
    </w:p>
    <w:p w14:paraId="56909148" w14:textId="63A40763" w:rsidR="00BC3480" w:rsidRPr="0070391D" w:rsidRDefault="00BC3480">
      <w:pPr>
        <w:pStyle w:val="ListParagraph"/>
        <w:numPr>
          <w:ilvl w:val="0"/>
          <w:numId w:val="63"/>
        </w:numPr>
        <w:rPr>
          <w:ins w:id="20545" w:author="Julio Li" w:date="2020-05-15T14:30:00Z"/>
          <w:lang w:val="en-GB" w:eastAsia="zh-CN"/>
          <w:rPrChange w:id="20546" w:author="Kevin Gu" w:date="2020-05-18T14:05:00Z">
            <w:rPr>
              <w:ins w:id="20547" w:author="Julio Li" w:date="2020-05-15T14:30:00Z"/>
              <w:lang w:val="en-GB" w:eastAsia="zh-CN"/>
            </w:rPr>
          </w:rPrChange>
        </w:rPr>
        <w:pPrChange w:id="20548" w:author="Kevin Gu" w:date="2020-05-18T14:05:00Z">
          <w:pPr>
            <w:pStyle w:val="Title3"/>
          </w:pPr>
        </w:pPrChange>
      </w:pPr>
      <w:ins w:id="20549" w:author="Julio Li" w:date="2020-05-15T14:30:00Z">
        <w:r w:rsidRPr="0070391D">
          <w:rPr>
            <w:lang w:val="en-GB" w:eastAsia="zh-CN"/>
            <w:rPrChange w:id="20550" w:author="Kevin Gu" w:date="2020-05-18T14:05:00Z">
              <w:rPr>
                <w:b w:val="0"/>
                <w:bCs w:val="0"/>
                <w:lang w:val="en-GB" w:eastAsia="zh-CN"/>
              </w:rPr>
            </w:rPrChange>
          </w:rPr>
          <w:t xml:space="preserve">Users are briefed to use passwords that are not easy to guess and derive. No writing down of passwords is allowed. Passwords are encrypted when transmitted over networks. Passwords cannot be the same as the user </w:t>
        </w:r>
        <w:proofErr w:type="gramStart"/>
        <w:r w:rsidRPr="0070391D">
          <w:rPr>
            <w:lang w:val="en-GB" w:eastAsia="zh-CN"/>
            <w:rPrChange w:id="20551" w:author="Kevin Gu" w:date="2020-05-18T14:05:00Z">
              <w:rPr>
                <w:b w:val="0"/>
                <w:bCs w:val="0"/>
                <w:lang w:val="en-GB" w:eastAsia="zh-CN"/>
              </w:rPr>
            </w:rPrChange>
          </w:rPr>
          <w:t>ID, and</w:t>
        </w:r>
        <w:proofErr w:type="gramEnd"/>
        <w:r w:rsidRPr="0070391D">
          <w:rPr>
            <w:lang w:val="en-GB" w:eastAsia="zh-CN"/>
            <w:rPrChange w:id="20552" w:author="Kevin Gu" w:date="2020-05-18T14:05:00Z">
              <w:rPr>
                <w:b w:val="0"/>
                <w:bCs w:val="0"/>
                <w:lang w:val="en-GB" w:eastAsia="zh-CN"/>
              </w:rPr>
            </w:rPrChange>
          </w:rPr>
          <w:t xml:space="preserve"> must have at least 3-character complexity out of 4 character types, namely lower-case, upper-case, numerals and symbols.</w:t>
        </w:r>
      </w:ins>
    </w:p>
    <w:p w14:paraId="03226BE6" w14:textId="77777777" w:rsidR="00BC3480" w:rsidRPr="0070391D" w:rsidRDefault="00BC3480">
      <w:pPr>
        <w:pStyle w:val="ListParagraph"/>
        <w:rPr>
          <w:ins w:id="20553" w:author="Julio Li" w:date="2020-05-15T14:30:00Z"/>
          <w:lang w:val="en-GB" w:eastAsia="zh-CN"/>
          <w:rPrChange w:id="20554" w:author="Kevin Gu" w:date="2020-05-18T14:05:00Z">
            <w:rPr>
              <w:ins w:id="20555" w:author="Julio Li" w:date="2020-05-15T14:30:00Z"/>
              <w:lang w:val="en-GB" w:eastAsia="zh-CN"/>
            </w:rPr>
          </w:rPrChange>
        </w:rPr>
        <w:pPrChange w:id="20556" w:author="Kevin Gu" w:date="2020-05-18T14:05:00Z">
          <w:pPr>
            <w:pStyle w:val="Title3"/>
          </w:pPr>
        </w:pPrChange>
      </w:pPr>
      <w:ins w:id="20557" w:author="Julio Li" w:date="2020-05-15T14:30:00Z">
        <w:r w:rsidRPr="0070391D">
          <w:rPr>
            <w:rFonts w:hint="eastAsia"/>
            <w:lang w:val="en-GB" w:eastAsia="zh-CN"/>
            <w:rPrChange w:id="20558" w:author="Kevin Gu" w:date="2020-05-18T14:05:00Z">
              <w:rPr>
                <w:rFonts w:hint="eastAsia"/>
                <w:b w:val="0"/>
                <w:bCs w:val="0"/>
                <w:lang w:val="en-GB" w:eastAsia="zh-CN"/>
              </w:rPr>
            </w:rPrChange>
          </w:rPr>
          <w:t>帐号用户使用简单的密码，但不易猜出及连想，只要没有另外记录书写是允许的。当密码传输时，必须经由加密处理。密码不可以和用户识别一样，并要有四种字符的至少三种：大写，小写，数字，符号。</w:t>
        </w:r>
      </w:ins>
    </w:p>
    <w:p w14:paraId="5A9209E1" w14:textId="21BDB941" w:rsidR="00BC3480" w:rsidRPr="0070391D" w:rsidRDefault="00BC3480">
      <w:pPr>
        <w:pStyle w:val="ListParagraph"/>
        <w:numPr>
          <w:ilvl w:val="0"/>
          <w:numId w:val="63"/>
        </w:numPr>
        <w:rPr>
          <w:ins w:id="20559" w:author="Julio Li" w:date="2020-05-15T14:30:00Z"/>
          <w:lang w:val="en-GB" w:eastAsia="zh-CN"/>
          <w:rPrChange w:id="20560" w:author="Kevin Gu" w:date="2020-05-18T14:05:00Z">
            <w:rPr>
              <w:ins w:id="20561" w:author="Julio Li" w:date="2020-05-15T14:30:00Z"/>
              <w:lang w:val="en-GB" w:eastAsia="zh-CN"/>
            </w:rPr>
          </w:rPrChange>
        </w:rPr>
        <w:pPrChange w:id="20562" w:author="Kevin Gu" w:date="2020-05-18T14:05:00Z">
          <w:pPr>
            <w:pStyle w:val="Title3"/>
          </w:pPr>
        </w:pPrChange>
      </w:pPr>
      <w:ins w:id="20563" w:author="Julio Li" w:date="2020-05-15T14:30:00Z">
        <w:r w:rsidRPr="0070391D">
          <w:rPr>
            <w:lang w:val="en-GB" w:eastAsia="zh-CN"/>
            <w:rPrChange w:id="20564" w:author="Kevin Gu" w:date="2020-05-18T14:05:00Z">
              <w:rPr>
                <w:b w:val="0"/>
                <w:bCs w:val="0"/>
                <w:lang w:val="en-GB" w:eastAsia="zh-CN"/>
              </w:rPr>
            </w:rPrChange>
          </w:rPr>
          <w:t>Every personnel shall be fully responsible for their user password and keeping it confidential.</w:t>
        </w:r>
      </w:ins>
    </w:p>
    <w:p w14:paraId="2F91E6D7" w14:textId="77777777" w:rsidR="00BC3480" w:rsidRPr="0070391D" w:rsidRDefault="00BC3480">
      <w:pPr>
        <w:pStyle w:val="ListParagraph"/>
        <w:rPr>
          <w:ins w:id="20565" w:author="Julio Li" w:date="2020-05-15T14:30:00Z"/>
          <w:lang w:val="en-GB" w:eastAsia="zh-CN"/>
          <w:rPrChange w:id="20566" w:author="Kevin Gu" w:date="2020-05-18T14:05:00Z">
            <w:rPr>
              <w:ins w:id="20567" w:author="Julio Li" w:date="2020-05-15T14:30:00Z"/>
              <w:lang w:val="en-GB" w:eastAsia="zh-CN"/>
            </w:rPr>
          </w:rPrChange>
        </w:rPr>
        <w:pPrChange w:id="20568" w:author="Kevin Gu" w:date="2020-05-18T14:05:00Z">
          <w:pPr>
            <w:pStyle w:val="Title3"/>
          </w:pPr>
        </w:pPrChange>
      </w:pPr>
      <w:ins w:id="20569" w:author="Julio Li" w:date="2020-05-15T14:30:00Z">
        <w:r w:rsidRPr="0070391D">
          <w:rPr>
            <w:rFonts w:hint="eastAsia"/>
            <w:lang w:val="en-GB" w:eastAsia="zh-CN"/>
            <w:rPrChange w:id="20570" w:author="Kevin Gu" w:date="2020-05-18T14:05:00Z">
              <w:rPr>
                <w:rFonts w:hint="eastAsia"/>
                <w:b w:val="0"/>
                <w:bCs w:val="0"/>
                <w:lang w:val="en-GB" w:eastAsia="zh-CN"/>
              </w:rPr>
            </w:rPrChange>
          </w:rPr>
          <w:t>每一个帐号拥有者必须全面负责他们的用户密码并保持机密。</w:t>
        </w:r>
      </w:ins>
    </w:p>
    <w:p w14:paraId="0B519861" w14:textId="61AD424E" w:rsidR="00BC3480" w:rsidRPr="0070391D" w:rsidRDefault="00BC3480">
      <w:pPr>
        <w:pStyle w:val="ListParagraph"/>
        <w:numPr>
          <w:ilvl w:val="0"/>
          <w:numId w:val="63"/>
        </w:numPr>
        <w:rPr>
          <w:ins w:id="20571" w:author="Julio Li" w:date="2020-05-15T14:30:00Z"/>
          <w:lang w:val="en-GB" w:eastAsia="zh-CN"/>
          <w:rPrChange w:id="20572" w:author="Kevin Gu" w:date="2020-05-18T14:05:00Z">
            <w:rPr>
              <w:ins w:id="20573" w:author="Julio Li" w:date="2020-05-15T14:30:00Z"/>
              <w:lang w:val="en-GB" w:eastAsia="zh-CN"/>
            </w:rPr>
          </w:rPrChange>
        </w:rPr>
        <w:pPrChange w:id="20574" w:author="Kevin Gu" w:date="2020-05-18T14:05:00Z">
          <w:pPr>
            <w:pStyle w:val="Title3"/>
          </w:pPr>
        </w:pPrChange>
      </w:pPr>
      <w:ins w:id="20575" w:author="Julio Li" w:date="2020-05-15T14:30:00Z">
        <w:r w:rsidRPr="0070391D">
          <w:rPr>
            <w:lang w:val="en-GB" w:eastAsia="zh-CN"/>
            <w:rPrChange w:id="20576" w:author="Kevin Gu" w:date="2020-05-18T14:05:00Z">
              <w:rPr>
                <w:b w:val="0"/>
                <w:bCs w:val="0"/>
                <w:lang w:val="en-GB" w:eastAsia="zh-CN"/>
              </w:rPr>
            </w:rPrChange>
          </w:rPr>
          <w:t xml:space="preserve">Passwords stored must be protected with strong encryption methods and never shared, available or known to others, including administrators. No password is to be displayed in clear </w:t>
        </w:r>
        <w:r w:rsidRPr="0070391D">
          <w:rPr>
            <w:lang w:val="en-GB" w:eastAsia="zh-CN"/>
            <w:rPrChange w:id="20577" w:author="Kevin Gu" w:date="2020-05-18T14:05:00Z">
              <w:rPr>
                <w:b w:val="0"/>
                <w:bCs w:val="0"/>
                <w:lang w:val="en-GB" w:eastAsia="zh-CN"/>
              </w:rPr>
            </w:rPrChange>
          </w:rPr>
          <w:lastRenderedPageBreak/>
          <w:t>when it is being entered. Password shall not be shared or kept on paper. Password shall not be stored in any medium in clear, macro, function key or any auto logon script. Password may only be kept in tamper-evident sealed envelope if necessary.</w:t>
        </w:r>
      </w:ins>
    </w:p>
    <w:p w14:paraId="544F85A6" w14:textId="77777777" w:rsidR="00BC3480" w:rsidRPr="0070391D" w:rsidRDefault="00BC3480">
      <w:pPr>
        <w:pStyle w:val="ListParagraph"/>
        <w:rPr>
          <w:ins w:id="20578" w:author="Julio Li" w:date="2020-05-15T14:30:00Z"/>
          <w:lang w:val="en-GB" w:eastAsia="zh-CN"/>
          <w:rPrChange w:id="20579" w:author="Kevin Gu" w:date="2020-05-18T14:05:00Z">
            <w:rPr>
              <w:ins w:id="20580" w:author="Julio Li" w:date="2020-05-15T14:30:00Z"/>
              <w:lang w:val="en-GB" w:eastAsia="zh-CN"/>
            </w:rPr>
          </w:rPrChange>
        </w:rPr>
        <w:pPrChange w:id="20581" w:author="Kevin Gu" w:date="2020-05-18T14:05:00Z">
          <w:pPr>
            <w:pStyle w:val="Title3"/>
          </w:pPr>
        </w:pPrChange>
      </w:pPr>
      <w:ins w:id="20582" w:author="Julio Li" w:date="2020-05-15T14:30:00Z">
        <w:r w:rsidRPr="0070391D">
          <w:rPr>
            <w:rFonts w:hint="eastAsia"/>
            <w:lang w:val="en-GB" w:eastAsia="zh-CN"/>
            <w:rPrChange w:id="20583" w:author="Kevin Gu" w:date="2020-05-18T14:05:00Z">
              <w:rPr>
                <w:rFonts w:hint="eastAsia"/>
                <w:b w:val="0"/>
                <w:bCs w:val="0"/>
                <w:lang w:val="en-GB" w:eastAsia="zh-CN"/>
              </w:rPr>
            </w:rPrChange>
          </w:rPr>
          <w:t>密码的保存必须是受到保护的加密方式、没有共享或其他可能性提供给其他人知道，包含系统管理员。正在登入系统时，密码是不可以显示出来的。密码不允许被公开或记录在纸上。密码也不得记录于未加密的储存媒体或任何自动登入的程序。如果有需要的话，密码只能保存于密封的信封袋。</w:t>
        </w:r>
      </w:ins>
    </w:p>
    <w:p w14:paraId="09C704EE" w14:textId="3C40A80B" w:rsidR="00BC3480" w:rsidRPr="0070391D" w:rsidRDefault="00BC3480">
      <w:pPr>
        <w:pStyle w:val="ListParagraph"/>
        <w:numPr>
          <w:ilvl w:val="0"/>
          <w:numId w:val="63"/>
        </w:numPr>
        <w:rPr>
          <w:ins w:id="20584" w:author="Julio Li" w:date="2020-05-15T14:30:00Z"/>
          <w:lang w:val="en-GB" w:eastAsia="zh-CN"/>
          <w:rPrChange w:id="20585" w:author="Kevin Gu" w:date="2020-05-18T14:05:00Z">
            <w:rPr>
              <w:ins w:id="20586" w:author="Julio Li" w:date="2020-05-15T14:30:00Z"/>
              <w:lang w:val="en-GB" w:eastAsia="zh-CN"/>
            </w:rPr>
          </w:rPrChange>
        </w:rPr>
        <w:pPrChange w:id="20587" w:author="Kevin Gu" w:date="2020-05-18T14:05:00Z">
          <w:pPr>
            <w:pStyle w:val="Title3"/>
          </w:pPr>
        </w:pPrChange>
      </w:pPr>
      <w:ins w:id="20588" w:author="Julio Li" w:date="2020-05-15T14:30:00Z">
        <w:r w:rsidRPr="0070391D">
          <w:rPr>
            <w:lang w:val="en-GB" w:eastAsia="zh-CN"/>
            <w:rPrChange w:id="20589" w:author="Kevin Gu" w:date="2020-05-18T14:05:00Z">
              <w:rPr>
                <w:b w:val="0"/>
                <w:bCs w:val="0"/>
                <w:lang w:val="en-GB" w:eastAsia="zh-CN"/>
              </w:rPr>
            </w:rPrChange>
          </w:rPr>
          <w:t>If any password is compromised or suspected to be compromised, the account is immediately locked until the User</w:t>
        </w:r>
      </w:ins>
      <w:ins w:id="20590" w:author="Kevin Gu" w:date="2020-05-18T17:48:00Z">
        <w:r w:rsidR="00F264E6">
          <w:rPr>
            <w:lang w:val="en-GB" w:eastAsia="zh-CN"/>
          </w:rPr>
          <w:t xml:space="preserve"> </w:t>
        </w:r>
      </w:ins>
      <w:ins w:id="20591" w:author="Julio Li" w:date="2020-05-15T14:30:00Z">
        <w:r w:rsidRPr="00040E9D">
          <w:rPr>
            <w:lang w:val="en-GB" w:eastAsia="zh-CN"/>
          </w:rPr>
          <w:t>ID and password are changed.</w:t>
        </w:r>
      </w:ins>
    </w:p>
    <w:p w14:paraId="3314C6D9" w14:textId="77777777" w:rsidR="00BC3480" w:rsidRPr="0070391D" w:rsidRDefault="00BC3480">
      <w:pPr>
        <w:pStyle w:val="ListParagraph"/>
        <w:rPr>
          <w:ins w:id="20592" w:author="Julio Li" w:date="2020-05-15T14:30:00Z"/>
          <w:lang w:val="en-GB" w:eastAsia="zh-CN"/>
          <w:rPrChange w:id="20593" w:author="Kevin Gu" w:date="2020-05-18T14:05:00Z">
            <w:rPr>
              <w:ins w:id="20594" w:author="Julio Li" w:date="2020-05-15T14:30:00Z"/>
              <w:lang w:val="en-GB" w:eastAsia="zh-CN"/>
            </w:rPr>
          </w:rPrChange>
        </w:rPr>
        <w:pPrChange w:id="20595" w:author="Kevin Gu" w:date="2020-05-18T14:05:00Z">
          <w:pPr>
            <w:pStyle w:val="Title3"/>
          </w:pPr>
        </w:pPrChange>
      </w:pPr>
      <w:ins w:id="20596" w:author="Julio Li" w:date="2020-05-15T14:30:00Z">
        <w:r w:rsidRPr="0070391D">
          <w:rPr>
            <w:rFonts w:hint="eastAsia"/>
            <w:lang w:val="en-GB" w:eastAsia="zh-CN"/>
            <w:rPrChange w:id="20597" w:author="Kevin Gu" w:date="2020-05-18T14:05:00Z">
              <w:rPr>
                <w:rFonts w:hint="eastAsia"/>
                <w:b w:val="0"/>
                <w:bCs w:val="0"/>
                <w:lang w:val="en-GB" w:eastAsia="zh-CN"/>
              </w:rPr>
            </w:rPrChange>
          </w:rPr>
          <w:t>如果怀疑密码可能失窃或受到损害时，帐号需立即锁定，直到帐号和密码改变。</w:t>
        </w:r>
      </w:ins>
    </w:p>
    <w:p w14:paraId="3F1D4900" w14:textId="0B0F0CC7" w:rsidR="00BC3480" w:rsidRPr="0070391D" w:rsidRDefault="00BC3480">
      <w:pPr>
        <w:pStyle w:val="ListParagraph"/>
        <w:numPr>
          <w:ilvl w:val="0"/>
          <w:numId w:val="63"/>
        </w:numPr>
        <w:rPr>
          <w:ins w:id="20598" w:author="Julio Li" w:date="2020-05-15T14:30:00Z"/>
          <w:lang w:val="en-GB" w:eastAsia="zh-CN"/>
          <w:rPrChange w:id="20599" w:author="Kevin Gu" w:date="2020-05-18T14:05:00Z">
            <w:rPr>
              <w:ins w:id="20600" w:author="Julio Li" w:date="2020-05-15T14:30:00Z"/>
              <w:lang w:val="en-GB" w:eastAsia="zh-CN"/>
            </w:rPr>
          </w:rPrChange>
        </w:rPr>
        <w:pPrChange w:id="20601" w:author="Kevin Gu" w:date="2020-05-18T14:05:00Z">
          <w:pPr>
            <w:pStyle w:val="Title3"/>
          </w:pPr>
        </w:pPrChange>
      </w:pPr>
      <w:ins w:id="20602" w:author="Julio Li" w:date="2020-05-15T14:30:00Z">
        <w:r w:rsidRPr="0070391D">
          <w:rPr>
            <w:lang w:val="en-GB" w:eastAsia="zh-CN"/>
            <w:rPrChange w:id="20603" w:author="Kevin Gu" w:date="2020-05-18T14:05:00Z">
              <w:rPr>
                <w:b w:val="0"/>
                <w:bCs w:val="0"/>
                <w:lang w:val="en-GB" w:eastAsia="zh-CN"/>
              </w:rPr>
            </w:rPrChange>
          </w:rPr>
          <w:t>Access rights shall only be granted on authorized need basis. User access into unauthorized folders or files is strictly prohibited.</w:t>
        </w:r>
      </w:ins>
    </w:p>
    <w:p w14:paraId="61865A7E" w14:textId="77777777" w:rsidR="00BC3480" w:rsidRPr="0070391D" w:rsidRDefault="00BC3480">
      <w:pPr>
        <w:pStyle w:val="ListParagraph"/>
        <w:rPr>
          <w:ins w:id="20604" w:author="Julio Li" w:date="2020-05-15T14:30:00Z"/>
          <w:lang w:val="en-GB" w:eastAsia="zh-CN"/>
          <w:rPrChange w:id="20605" w:author="Kevin Gu" w:date="2020-05-18T14:05:00Z">
            <w:rPr>
              <w:ins w:id="20606" w:author="Julio Li" w:date="2020-05-15T14:30:00Z"/>
              <w:lang w:val="en-GB" w:eastAsia="zh-CN"/>
            </w:rPr>
          </w:rPrChange>
        </w:rPr>
        <w:pPrChange w:id="20607" w:author="Kevin Gu" w:date="2020-05-18T14:05:00Z">
          <w:pPr>
            <w:pStyle w:val="Title3"/>
          </w:pPr>
        </w:pPrChange>
      </w:pPr>
      <w:ins w:id="20608" w:author="Julio Li" w:date="2020-05-15T14:30:00Z">
        <w:r w:rsidRPr="0070391D">
          <w:rPr>
            <w:rFonts w:hint="eastAsia"/>
            <w:lang w:val="en-GB" w:eastAsia="zh-CN"/>
            <w:rPrChange w:id="20609" w:author="Kevin Gu" w:date="2020-05-18T14:05:00Z">
              <w:rPr>
                <w:rFonts w:hint="eastAsia"/>
                <w:b w:val="0"/>
                <w:bCs w:val="0"/>
                <w:lang w:val="en-GB" w:eastAsia="zh-CN"/>
              </w:rPr>
            </w:rPrChange>
          </w:rPr>
          <w:t>系统存取权必须只能允许在基本的授权上。未经授权的存取资料夹或档案是被禁止的。</w:t>
        </w:r>
      </w:ins>
    </w:p>
    <w:p w14:paraId="7A4A7746" w14:textId="093206CB" w:rsidR="00BC3480" w:rsidRPr="0070391D" w:rsidRDefault="00BC3480">
      <w:pPr>
        <w:pStyle w:val="ListParagraph"/>
        <w:numPr>
          <w:ilvl w:val="0"/>
          <w:numId w:val="63"/>
        </w:numPr>
        <w:rPr>
          <w:ins w:id="20610" w:author="Julio Li" w:date="2020-05-15T14:30:00Z"/>
          <w:lang w:val="en-GB" w:eastAsia="zh-CN"/>
          <w:rPrChange w:id="20611" w:author="Kevin Gu" w:date="2020-05-18T14:05:00Z">
            <w:rPr>
              <w:ins w:id="20612" w:author="Julio Li" w:date="2020-05-15T14:30:00Z"/>
              <w:lang w:val="en-GB" w:eastAsia="zh-CN"/>
            </w:rPr>
          </w:rPrChange>
        </w:rPr>
        <w:pPrChange w:id="20613" w:author="Kevin Gu" w:date="2020-05-18T14:05:00Z">
          <w:pPr>
            <w:pStyle w:val="Title3"/>
          </w:pPr>
        </w:pPrChange>
      </w:pPr>
      <w:ins w:id="20614" w:author="Julio Li" w:date="2020-05-15T14:30:00Z">
        <w:r w:rsidRPr="0070391D">
          <w:rPr>
            <w:lang w:val="en-GB" w:eastAsia="zh-CN"/>
            <w:rPrChange w:id="20615" w:author="Kevin Gu" w:date="2020-05-18T14:05:00Z">
              <w:rPr>
                <w:b w:val="0"/>
                <w:bCs w:val="0"/>
                <w:lang w:val="en-GB" w:eastAsia="zh-CN"/>
              </w:rPr>
            </w:rPrChange>
          </w:rPr>
          <w:t>User accounts are locked after 3 failed log-on attempts with password.</w:t>
        </w:r>
      </w:ins>
    </w:p>
    <w:p w14:paraId="15CEC107" w14:textId="77777777" w:rsidR="00BC3480" w:rsidRPr="0070391D" w:rsidRDefault="00BC3480">
      <w:pPr>
        <w:pStyle w:val="ListParagraph"/>
        <w:rPr>
          <w:ins w:id="20616" w:author="Julio Li" w:date="2020-05-15T14:30:00Z"/>
          <w:lang w:val="en-GB" w:eastAsia="zh-CN"/>
          <w:rPrChange w:id="20617" w:author="Kevin Gu" w:date="2020-05-18T14:05:00Z">
            <w:rPr>
              <w:ins w:id="20618" w:author="Julio Li" w:date="2020-05-15T14:30:00Z"/>
              <w:lang w:val="en-GB" w:eastAsia="zh-CN"/>
            </w:rPr>
          </w:rPrChange>
        </w:rPr>
        <w:pPrChange w:id="20619" w:author="Kevin Gu" w:date="2020-05-18T14:06:00Z">
          <w:pPr>
            <w:pStyle w:val="Title3"/>
          </w:pPr>
        </w:pPrChange>
      </w:pPr>
      <w:ins w:id="20620" w:author="Julio Li" w:date="2020-05-15T14:30:00Z">
        <w:r w:rsidRPr="0070391D">
          <w:rPr>
            <w:rFonts w:hint="eastAsia"/>
            <w:lang w:val="en-GB" w:eastAsia="zh-CN"/>
            <w:rPrChange w:id="20621" w:author="Kevin Gu" w:date="2020-05-18T14:05:00Z">
              <w:rPr>
                <w:rFonts w:hint="eastAsia"/>
                <w:b w:val="0"/>
                <w:bCs w:val="0"/>
                <w:lang w:val="en-GB" w:eastAsia="zh-CN"/>
              </w:rPr>
            </w:rPrChange>
          </w:rPr>
          <w:t>密码经过三次尝试登入错误时，用户帐户必须被上锁。</w:t>
        </w:r>
      </w:ins>
    </w:p>
    <w:p w14:paraId="37CFE21D" w14:textId="0000218A" w:rsidR="00BC3480" w:rsidRPr="0070391D" w:rsidRDefault="00BC3480">
      <w:pPr>
        <w:pStyle w:val="ListParagraph"/>
        <w:numPr>
          <w:ilvl w:val="0"/>
          <w:numId w:val="63"/>
        </w:numPr>
        <w:rPr>
          <w:ins w:id="20622" w:author="Julio Li" w:date="2020-05-15T14:30:00Z"/>
          <w:lang w:val="en-GB" w:eastAsia="zh-CN"/>
          <w:rPrChange w:id="20623" w:author="Kevin Gu" w:date="2020-05-18T14:05:00Z">
            <w:rPr>
              <w:ins w:id="20624" w:author="Julio Li" w:date="2020-05-15T14:30:00Z"/>
              <w:lang w:val="en-GB" w:eastAsia="zh-CN"/>
            </w:rPr>
          </w:rPrChange>
        </w:rPr>
        <w:pPrChange w:id="20625" w:author="Kevin Gu" w:date="2020-05-18T14:05:00Z">
          <w:pPr>
            <w:pStyle w:val="Title3"/>
          </w:pPr>
        </w:pPrChange>
      </w:pPr>
      <w:ins w:id="20626" w:author="Julio Li" w:date="2020-05-15T14:30:00Z">
        <w:r w:rsidRPr="0070391D">
          <w:rPr>
            <w:lang w:val="en-GB" w:eastAsia="zh-CN"/>
            <w:rPrChange w:id="20627" w:author="Kevin Gu" w:date="2020-05-18T14:05:00Z">
              <w:rPr>
                <w:b w:val="0"/>
                <w:bCs w:val="0"/>
                <w:lang w:val="en-GB" w:eastAsia="zh-CN"/>
              </w:rPr>
            </w:rPrChange>
          </w:rPr>
          <w:t xml:space="preserve">User accounts are locked when the respective employee leaves the company and deleted upon completion of leaving clearance. </w:t>
        </w:r>
      </w:ins>
    </w:p>
    <w:p w14:paraId="3D2251B2" w14:textId="77777777" w:rsidR="00BC3480" w:rsidRPr="0070391D" w:rsidRDefault="00BC3480">
      <w:pPr>
        <w:pStyle w:val="ListParagraph"/>
        <w:rPr>
          <w:ins w:id="20628" w:author="Julio Li" w:date="2020-05-15T14:30:00Z"/>
          <w:lang w:val="en-GB" w:eastAsia="zh-CN"/>
          <w:rPrChange w:id="20629" w:author="Kevin Gu" w:date="2020-05-18T14:05:00Z">
            <w:rPr>
              <w:ins w:id="20630" w:author="Julio Li" w:date="2020-05-15T14:30:00Z"/>
              <w:lang w:val="en-GB" w:eastAsia="zh-CN"/>
            </w:rPr>
          </w:rPrChange>
        </w:rPr>
        <w:pPrChange w:id="20631" w:author="Kevin Gu" w:date="2020-05-18T14:06:00Z">
          <w:pPr>
            <w:pStyle w:val="Title3"/>
          </w:pPr>
        </w:pPrChange>
      </w:pPr>
      <w:ins w:id="20632" w:author="Julio Li" w:date="2020-05-15T14:30:00Z">
        <w:r w:rsidRPr="0070391D">
          <w:rPr>
            <w:rFonts w:hint="eastAsia"/>
            <w:lang w:val="en-GB" w:eastAsia="zh-CN"/>
            <w:rPrChange w:id="20633" w:author="Kevin Gu" w:date="2020-05-18T14:05:00Z">
              <w:rPr>
                <w:rFonts w:hint="eastAsia"/>
                <w:b w:val="0"/>
                <w:bCs w:val="0"/>
                <w:lang w:val="en-GB" w:eastAsia="zh-CN"/>
              </w:rPr>
            </w:rPrChange>
          </w:rPr>
          <w:t>当个别的职员离开公司或暂时停职离开其职位时，帐户必须被锁。</w:t>
        </w:r>
      </w:ins>
    </w:p>
    <w:p w14:paraId="68A4E75D" w14:textId="229FD2A8" w:rsidR="00BC3480" w:rsidRPr="0070391D" w:rsidRDefault="00BC3480">
      <w:pPr>
        <w:pStyle w:val="ListParagraph"/>
        <w:numPr>
          <w:ilvl w:val="0"/>
          <w:numId w:val="63"/>
        </w:numPr>
        <w:rPr>
          <w:ins w:id="20634" w:author="Julio Li" w:date="2020-05-15T14:30:00Z"/>
          <w:lang w:val="en-GB" w:eastAsia="zh-CN"/>
          <w:rPrChange w:id="20635" w:author="Kevin Gu" w:date="2020-05-18T14:05:00Z">
            <w:rPr>
              <w:ins w:id="20636" w:author="Julio Li" w:date="2020-05-15T14:30:00Z"/>
              <w:lang w:val="en-GB" w:eastAsia="zh-CN"/>
            </w:rPr>
          </w:rPrChange>
        </w:rPr>
        <w:pPrChange w:id="20637" w:author="Kevin Gu" w:date="2020-05-18T14:05:00Z">
          <w:pPr>
            <w:pStyle w:val="Title3"/>
          </w:pPr>
        </w:pPrChange>
      </w:pPr>
      <w:ins w:id="20638" w:author="Julio Li" w:date="2020-05-15T14:30:00Z">
        <w:r w:rsidRPr="0070391D">
          <w:rPr>
            <w:lang w:val="en-GB" w:eastAsia="zh-CN"/>
            <w:rPrChange w:id="20639" w:author="Kevin Gu" w:date="2020-05-18T14:05:00Z">
              <w:rPr>
                <w:b w:val="0"/>
                <w:bCs w:val="0"/>
                <w:lang w:val="en-GB" w:eastAsia="zh-CN"/>
              </w:rPr>
            </w:rPrChange>
          </w:rPr>
          <w:t>In case of reset password or unlock account, the user must the department manager and the IT manager must approve it before the password is to be reset.</w:t>
        </w:r>
      </w:ins>
    </w:p>
    <w:p w14:paraId="194CC27D" w14:textId="77777777" w:rsidR="00BC3480" w:rsidRPr="0070391D" w:rsidRDefault="00BC3480">
      <w:pPr>
        <w:pStyle w:val="ListParagraph"/>
        <w:rPr>
          <w:ins w:id="20640" w:author="Julio Li" w:date="2020-05-15T14:30:00Z"/>
          <w:lang w:val="en-GB" w:eastAsia="zh-CN"/>
          <w:rPrChange w:id="20641" w:author="Kevin Gu" w:date="2020-05-18T14:05:00Z">
            <w:rPr>
              <w:ins w:id="20642" w:author="Julio Li" w:date="2020-05-15T14:30:00Z"/>
              <w:lang w:val="en-GB" w:eastAsia="zh-CN"/>
            </w:rPr>
          </w:rPrChange>
        </w:rPr>
        <w:pPrChange w:id="20643" w:author="Kevin Gu" w:date="2020-05-18T14:06:00Z">
          <w:pPr>
            <w:pStyle w:val="Title3"/>
          </w:pPr>
        </w:pPrChange>
      </w:pPr>
      <w:ins w:id="20644" w:author="Julio Li" w:date="2020-05-15T14:30:00Z">
        <w:r w:rsidRPr="0070391D">
          <w:rPr>
            <w:rFonts w:hint="eastAsia"/>
            <w:lang w:val="en-GB" w:eastAsia="zh-CN"/>
            <w:rPrChange w:id="20645" w:author="Kevin Gu" w:date="2020-05-18T14:05:00Z">
              <w:rPr>
                <w:rFonts w:hint="eastAsia"/>
                <w:b w:val="0"/>
                <w:bCs w:val="0"/>
                <w:lang w:val="en-GB" w:eastAsia="zh-CN"/>
              </w:rPr>
            </w:rPrChange>
          </w:rPr>
          <w:t>上述为例，如需要重置密码，解除帐户锁定时，用户必须经由相关部门经理及</w:t>
        </w:r>
        <w:r w:rsidRPr="0070391D">
          <w:rPr>
            <w:lang w:val="en-GB" w:eastAsia="zh-CN"/>
            <w:rPrChange w:id="20646" w:author="Kevin Gu" w:date="2020-05-18T14:05:00Z">
              <w:rPr>
                <w:b w:val="0"/>
                <w:bCs w:val="0"/>
                <w:lang w:val="en-GB" w:eastAsia="zh-CN"/>
              </w:rPr>
            </w:rPrChange>
          </w:rPr>
          <w:t>IT</w:t>
        </w:r>
        <w:r w:rsidRPr="0070391D">
          <w:rPr>
            <w:rFonts w:hint="eastAsia"/>
            <w:lang w:val="en-GB" w:eastAsia="zh-CN"/>
            <w:rPrChange w:id="20647" w:author="Kevin Gu" w:date="2020-05-18T14:05:00Z">
              <w:rPr>
                <w:rFonts w:hint="eastAsia"/>
                <w:b w:val="0"/>
                <w:bCs w:val="0"/>
                <w:lang w:val="en-GB" w:eastAsia="zh-CN"/>
              </w:rPr>
            </w:rPrChange>
          </w:rPr>
          <w:t>部门经理的同意，密码才能重新设定并重置。</w:t>
        </w:r>
      </w:ins>
    </w:p>
    <w:p w14:paraId="30CDF7DF" w14:textId="763AA5C5" w:rsidR="00BC3480" w:rsidRPr="0070391D" w:rsidRDefault="00BC3480">
      <w:pPr>
        <w:pStyle w:val="ListParagraph"/>
        <w:numPr>
          <w:ilvl w:val="0"/>
          <w:numId w:val="63"/>
        </w:numPr>
        <w:rPr>
          <w:ins w:id="20648" w:author="Julio Li" w:date="2020-05-15T14:30:00Z"/>
          <w:lang w:val="en-GB" w:eastAsia="zh-CN"/>
          <w:rPrChange w:id="20649" w:author="Kevin Gu" w:date="2020-05-18T14:05:00Z">
            <w:rPr>
              <w:ins w:id="20650" w:author="Julio Li" w:date="2020-05-15T14:30:00Z"/>
              <w:lang w:val="en-GB" w:eastAsia="zh-CN"/>
            </w:rPr>
          </w:rPrChange>
        </w:rPr>
        <w:pPrChange w:id="20651" w:author="Kevin Gu" w:date="2020-05-18T14:05:00Z">
          <w:pPr>
            <w:pStyle w:val="Title3"/>
          </w:pPr>
        </w:pPrChange>
      </w:pPr>
      <w:ins w:id="20652" w:author="Julio Li" w:date="2020-05-15T14:30:00Z">
        <w:r w:rsidRPr="0070391D">
          <w:rPr>
            <w:lang w:val="en-GB" w:eastAsia="zh-CN"/>
            <w:rPrChange w:id="20653" w:author="Kevin Gu" w:date="2020-05-18T14:05:00Z">
              <w:rPr>
                <w:b w:val="0"/>
                <w:bCs w:val="0"/>
                <w:lang w:val="en-GB" w:eastAsia="zh-CN"/>
              </w:rPr>
            </w:rPrChange>
          </w:rPr>
          <w:t>Password lockout duration must be at least 30 minutes for all systems, or until the administrator unlocks it.</w:t>
        </w:r>
      </w:ins>
    </w:p>
    <w:p w14:paraId="68AB0445" w14:textId="77777777" w:rsidR="00BC3480" w:rsidRPr="0070391D" w:rsidRDefault="00BC3480">
      <w:pPr>
        <w:pStyle w:val="ListParagraph"/>
        <w:rPr>
          <w:ins w:id="20654" w:author="Julio Li" w:date="2020-05-15T14:30:00Z"/>
          <w:lang w:val="en-GB" w:eastAsia="zh-CN"/>
          <w:rPrChange w:id="20655" w:author="Kevin Gu" w:date="2020-05-18T14:05:00Z">
            <w:rPr>
              <w:ins w:id="20656" w:author="Julio Li" w:date="2020-05-15T14:30:00Z"/>
              <w:lang w:val="en-GB" w:eastAsia="zh-CN"/>
            </w:rPr>
          </w:rPrChange>
        </w:rPr>
        <w:pPrChange w:id="20657" w:author="Kevin Gu" w:date="2020-05-18T14:06:00Z">
          <w:pPr>
            <w:pStyle w:val="Title3"/>
          </w:pPr>
        </w:pPrChange>
      </w:pPr>
      <w:ins w:id="20658" w:author="Julio Li" w:date="2020-05-15T14:30:00Z">
        <w:r w:rsidRPr="0070391D">
          <w:rPr>
            <w:rFonts w:hint="eastAsia"/>
            <w:lang w:val="en-GB" w:eastAsia="zh-CN"/>
            <w:rPrChange w:id="20659" w:author="Kevin Gu" w:date="2020-05-18T14:05:00Z">
              <w:rPr>
                <w:rFonts w:hint="eastAsia"/>
                <w:b w:val="0"/>
                <w:bCs w:val="0"/>
                <w:lang w:val="en-GB" w:eastAsia="zh-CN"/>
              </w:rPr>
            </w:rPrChange>
          </w:rPr>
          <w:t>所有系统密码锁定期限至少必须在</w:t>
        </w:r>
        <w:r w:rsidRPr="0070391D">
          <w:rPr>
            <w:lang w:val="en-GB" w:eastAsia="zh-CN"/>
            <w:rPrChange w:id="20660" w:author="Kevin Gu" w:date="2020-05-18T14:05:00Z">
              <w:rPr>
                <w:b w:val="0"/>
                <w:bCs w:val="0"/>
                <w:lang w:val="en-GB" w:eastAsia="zh-CN"/>
              </w:rPr>
            </w:rPrChange>
          </w:rPr>
          <w:t>30</w:t>
        </w:r>
        <w:r w:rsidRPr="0070391D">
          <w:rPr>
            <w:rFonts w:hint="eastAsia"/>
            <w:lang w:val="en-GB" w:eastAsia="zh-CN"/>
            <w:rPrChange w:id="20661" w:author="Kevin Gu" w:date="2020-05-18T14:05:00Z">
              <w:rPr>
                <w:rFonts w:hint="eastAsia"/>
                <w:b w:val="0"/>
                <w:bCs w:val="0"/>
                <w:lang w:val="en-GB" w:eastAsia="zh-CN"/>
              </w:rPr>
            </w:rPrChange>
          </w:rPr>
          <w:t>分钟或以上，或直到</w:t>
        </w:r>
        <w:r w:rsidRPr="0070391D">
          <w:rPr>
            <w:lang w:val="en-GB" w:eastAsia="zh-CN"/>
            <w:rPrChange w:id="20662" w:author="Kevin Gu" w:date="2020-05-18T14:05:00Z">
              <w:rPr>
                <w:b w:val="0"/>
                <w:bCs w:val="0"/>
                <w:lang w:val="en-GB" w:eastAsia="zh-CN"/>
              </w:rPr>
            </w:rPrChange>
          </w:rPr>
          <w:t>IT</w:t>
        </w:r>
        <w:r w:rsidRPr="0070391D">
          <w:rPr>
            <w:rFonts w:hint="eastAsia"/>
            <w:lang w:val="en-GB" w:eastAsia="zh-CN"/>
            <w:rPrChange w:id="20663" w:author="Kevin Gu" w:date="2020-05-18T14:05:00Z">
              <w:rPr>
                <w:rFonts w:hint="eastAsia"/>
                <w:b w:val="0"/>
                <w:bCs w:val="0"/>
                <w:lang w:val="en-GB" w:eastAsia="zh-CN"/>
              </w:rPr>
            </w:rPrChange>
          </w:rPr>
          <w:t>部门的管理者解锁。</w:t>
        </w:r>
        <w:r w:rsidRPr="0070391D">
          <w:rPr>
            <w:lang w:val="en-GB" w:eastAsia="zh-CN"/>
            <w:rPrChange w:id="20664" w:author="Kevin Gu" w:date="2020-05-18T14:05:00Z">
              <w:rPr>
                <w:b w:val="0"/>
                <w:bCs w:val="0"/>
                <w:lang w:val="en-GB" w:eastAsia="zh-CN"/>
              </w:rPr>
            </w:rPrChange>
          </w:rPr>
          <w:t xml:space="preserve">         </w:t>
        </w:r>
      </w:ins>
    </w:p>
    <w:p w14:paraId="03CFB83E" w14:textId="2602A417" w:rsidR="00BC3480" w:rsidRPr="0070391D" w:rsidRDefault="00BC3480">
      <w:pPr>
        <w:pStyle w:val="ListParagraph"/>
        <w:numPr>
          <w:ilvl w:val="0"/>
          <w:numId w:val="63"/>
        </w:numPr>
        <w:rPr>
          <w:ins w:id="20665" w:author="Julio Li" w:date="2020-05-15T14:30:00Z"/>
          <w:lang w:val="en-GB" w:eastAsia="zh-CN"/>
          <w:rPrChange w:id="20666" w:author="Kevin Gu" w:date="2020-05-18T14:05:00Z">
            <w:rPr>
              <w:ins w:id="20667" w:author="Julio Li" w:date="2020-05-15T14:30:00Z"/>
              <w:lang w:val="en-GB" w:eastAsia="zh-CN"/>
            </w:rPr>
          </w:rPrChange>
        </w:rPr>
        <w:pPrChange w:id="20668" w:author="Kevin Gu" w:date="2020-05-18T14:05:00Z">
          <w:pPr>
            <w:pStyle w:val="Title3"/>
          </w:pPr>
        </w:pPrChange>
      </w:pPr>
      <w:ins w:id="20669" w:author="Julio Li" w:date="2020-05-15T14:30:00Z">
        <w:r w:rsidRPr="0070391D">
          <w:rPr>
            <w:lang w:val="en-GB" w:eastAsia="zh-CN"/>
            <w:rPrChange w:id="20670" w:author="Kevin Gu" w:date="2020-05-18T14:05:00Z">
              <w:rPr>
                <w:b w:val="0"/>
                <w:bCs w:val="0"/>
                <w:lang w:val="en-GB" w:eastAsia="zh-CN"/>
              </w:rPr>
            </w:rPrChange>
          </w:rPr>
          <w:t xml:space="preserve">If the password of the account is hold by two </w:t>
        </w:r>
        <w:del w:id="20671" w:author="Kevin Gu" w:date="2020-05-18T14:05:00Z">
          <w:r w:rsidRPr="0070391D" w:rsidDel="0070391D">
            <w:rPr>
              <w:lang w:val="en-GB" w:eastAsia="zh-CN"/>
              <w:rPrChange w:id="20672" w:author="Kevin Gu" w:date="2020-05-18T14:05:00Z">
                <w:rPr>
                  <w:b w:val="0"/>
                  <w:bCs w:val="0"/>
                  <w:lang w:val="en-GB" w:eastAsia="zh-CN"/>
                </w:rPr>
              </w:rPrChange>
            </w:rPr>
            <w:delText>personel</w:delText>
          </w:r>
        </w:del>
      </w:ins>
      <w:ins w:id="20673" w:author="Kevin Gu" w:date="2020-05-18T14:05:00Z">
        <w:r w:rsidR="0070391D" w:rsidRPr="0070391D">
          <w:rPr>
            <w:lang w:val="en-GB" w:eastAsia="zh-CN"/>
            <w:rPrChange w:id="20674" w:author="Kevin Gu" w:date="2020-05-18T14:05:00Z">
              <w:rPr>
                <w:b w:val="0"/>
                <w:bCs w:val="0"/>
                <w:lang w:val="en-GB" w:eastAsia="zh-CN"/>
              </w:rPr>
            </w:rPrChange>
          </w:rPr>
          <w:t>personnel</w:t>
        </w:r>
      </w:ins>
      <w:ins w:id="20675" w:author="Julio Li" w:date="2020-05-15T14:30:00Z">
        <w:del w:id="20676" w:author="Kevin Gu" w:date="2020-05-18T14:05:00Z">
          <w:r w:rsidRPr="0070391D" w:rsidDel="0070391D">
            <w:rPr>
              <w:lang w:val="en-GB" w:eastAsia="zh-CN"/>
              <w:rPrChange w:id="20677" w:author="Kevin Gu" w:date="2020-05-18T14:05:00Z">
                <w:rPr>
                  <w:b w:val="0"/>
                  <w:bCs w:val="0"/>
                  <w:lang w:val="en-GB" w:eastAsia="zh-CN"/>
                </w:rPr>
              </w:rPrChange>
            </w:rPr>
            <w:delText xml:space="preserve"> </w:delText>
          </w:r>
        </w:del>
        <w:r w:rsidRPr="0070391D">
          <w:rPr>
            <w:lang w:val="en-GB" w:eastAsia="zh-CN"/>
            <w:rPrChange w:id="20678" w:author="Kevin Gu" w:date="2020-05-18T14:05:00Z">
              <w:rPr>
                <w:b w:val="0"/>
                <w:bCs w:val="0"/>
                <w:lang w:val="en-GB" w:eastAsia="zh-CN"/>
              </w:rPr>
            </w:rPrChange>
          </w:rPr>
          <w:t>,</w:t>
        </w:r>
      </w:ins>
      <w:ins w:id="20679" w:author="Kevin Gu" w:date="2020-05-18T14:05:00Z">
        <w:r w:rsidR="0070391D" w:rsidRPr="0070391D">
          <w:rPr>
            <w:lang w:val="en-GB" w:eastAsia="zh-CN"/>
            <w:rPrChange w:id="20680" w:author="Kevin Gu" w:date="2020-05-18T14:05:00Z">
              <w:rPr>
                <w:b w:val="0"/>
                <w:bCs w:val="0"/>
                <w:lang w:val="en-GB" w:eastAsia="zh-CN"/>
              </w:rPr>
            </w:rPrChange>
          </w:rPr>
          <w:t xml:space="preserve"> </w:t>
        </w:r>
      </w:ins>
      <w:ins w:id="20681" w:author="Julio Li" w:date="2020-05-15T14:30:00Z">
        <w:r w:rsidRPr="0070391D">
          <w:rPr>
            <w:lang w:val="en-GB" w:eastAsia="zh-CN"/>
            <w:rPrChange w:id="20682" w:author="Kevin Gu" w:date="2020-05-18T14:05:00Z">
              <w:rPr>
                <w:b w:val="0"/>
                <w:bCs w:val="0"/>
                <w:lang w:val="en-GB" w:eastAsia="zh-CN"/>
              </w:rPr>
            </w:rPrChange>
          </w:rPr>
          <w:t>each part password should match the complexity.</w:t>
        </w:r>
      </w:ins>
    </w:p>
    <w:p w14:paraId="79757C29" w14:textId="52DBC896" w:rsidR="00B74A00" w:rsidRPr="00876437" w:rsidDel="00BC3480" w:rsidRDefault="00BC3480">
      <w:pPr>
        <w:ind w:firstLine="709"/>
        <w:rPr>
          <w:del w:id="20683" w:author="Julio Li" w:date="2020-05-15T14:30:00Z"/>
          <w:lang w:val="en-GB" w:eastAsia="zh-CN"/>
          <w:rPrChange w:id="20684" w:author="Kevin Gu" w:date="2020-05-18T10:36:00Z">
            <w:rPr>
              <w:del w:id="20685" w:author="Julio Li" w:date="2020-05-15T14:30:00Z"/>
              <w:lang w:val="en-GB" w:eastAsia="zh-CN"/>
            </w:rPr>
          </w:rPrChange>
        </w:rPr>
        <w:pPrChange w:id="20686" w:author="Kevin Gu" w:date="2020-05-18T14:06:00Z">
          <w:pPr>
            <w:pStyle w:val="Title3"/>
          </w:pPr>
        </w:pPrChange>
      </w:pPr>
      <w:ins w:id="20687" w:author="Julio Li" w:date="2020-05-15T14:30:00Z">
        <w:r w:rsidRPr="00876437">
          <w:rPr>
            <w:rFonts w:hint="eastAsia"/>
            <w:lang w:val="en-GB" w:eastAsia="zh-CN"/>
            <w:rPrChange w:id="20688" w:author="Kevin Gu" w:date="2020-05-18T10:36:00Z">
              <w:rPr>
                <w:rFonts w:hint="eastAsia"/>
                <w:b w:val="0"/>
                <w:bCs w:val="0"/>
                <w:lang w:val="en-GB" w:eastAsia="zh-CN"/>
              </w:rPr>
            </w:rPrChange>
          </w:rPr>
          <w:t>如果一个账号的密码由两个人共同持有，每个人设定的密码部分也需满足密码的复杂度。</w:t>
        </w:r>
      </w:ins>
      <w:del w:id="20689" w:author="Julio Li" w:date="2020-05-15T14:30:00Z">
        <w:r w:rsidR="00B74A00" w:rsidRPr="00876437" w:rsidDel="00BC3480">
          <w:rPr>
            <w:lang w:val="en-GB" w:eastAsia="zh-CN"/>
            <w:rPrChange w:id="20690" w:author="Kevin Gu" w:date="2020-05-18T10:36:00Z">
              <w:rPr>
                <w:b w:val="0"/>
                <w:bCs w:val="0"/>
                <w:lang w:val="en-GB" w:eastAsia="zh-CN"/>
              </w:rPr>
            </w:rPrChange>
          </w:rPr>
          <w:delText>Each individual user is assigned a unique user identification number (User ID).</w:delText>
        </w:r>
      </w:del>
    </w:p>
    <w:p w14:paraId="2B292410" w14:textId="7774D7AB" w:rsidR="001D147C" w:rsidRPr="00876437" w:rsidDel="00BC3480" w:rsidRDefault="001D147C">
      <w:pPr>
        <w:ind w:firstLine="709"/>
        <w:rPr>
          <w:del w:id="20691" w:author="Julio Li" w:date="2020-05-15T14:30:00Z"/>
          <w:lang w:val="en-GB" w:eastAsia="zh-CN"/>
          <w:rPrChange w:id="20692" w:author="Kevin Gu" w:date="2020-05-18T10:36:00Z">
            <w:rPr>
              <w:del w:id="20693" w:author="Julio Li" w:date="2020-05-15T14:30:00Z"/>
              <w:lang w:val="en-GB" w:eastAsia="zh-CN"/>
            </w:rPr>
          </w:rPrChange>
        </w:rPr>
        <w:pPrChange w:id="20694" w:author="Kevin Gu" w:date="2020-05-18T14:06:00Z">
          <w:pPr>
            <w:pStyle w:val="Title3"/>
          </w:pPr>
        </w:pPrChange>
      </w:pPr>
      <w:del w:id="20695" w:author="Julio Li" w:date="2020-05-15T14:30:00Z">
        <w:r w:rsidRPr="00876437" w:rsidDel="00BC3480">
          <w:rPr>
            <w:rFonts w:hint="eastAsia"/>
            <w:lang w:val="en-GB" w:eastAsia="zh-CN"/>
            <w:rPrChange w:id="20696" w:author="Kevin Gu" w:date="2020-05-18T10:36:00Z">
              <w:rPr>
                <w:rFonts w:hint="eastAsia"/>
                <w:b w:val="0"/>
                <w:bCs w:val="0"/>
                <w:lang w:val="en-GB" w:eastAsia="zh-CN"/>
              </w:rPr>
            </w:rPrChange>
          </w:rPr>
          <w:delText>为每个用户分配一个唯一的用户识别码（用户</w:delText>
        </w:r>
        <w:r w:rsidRPr="00876437" w:rsidDel="00BC3480">
          <w:rPr>
            <w:lang w:val="en-GB" w:eastAsia="zh-CN"/>
            <w:rPrChange w:id="20697" w:author="Kevin Gu" w:date="2020-05-18T10:36:00Z">
              <w:rPr>
                <w:b w:val="0"/>
                <w:bCs w:val="0"/>
                <w:lang w:val="en-GB" w:eastAsia="zh-CN"/>
              </w:rPr>
            </w:rPrChange>
          </w:rPr>
          <w:delText>ID</w:delText>
        </w:r>
        <w:r w:rsidRPr="00876437" w:rsidDel="00BC3480">
          <w:rPr>
            <w:rFonts w:hint="eastAsia"/>
            <w:lang w:val="en-GB" w:eastAsia="zh-CN"/>
            <w:rPrChange w:id="20698" w:author="Kevin Gu" w:date="2020-05-18T10:36:00Z">
              <w:rPr>
                <w:rFonts w:hint="eastAsia"/>
                <w:b w:val="0"/>
                <w:bCs w:val="0"/>
                <w:lang w:val="en-GB" w:eastAsia="zh-CN"/>
              </w:rPr>
            </w:rPrChange>
          </w:rPr>
          <w:delText>）。</w:delText>
        </w:r>
      </w:del>
    </w:p>
    <w:p w14:paraId="64593454" w14:textId="2A388A8A" w:rsidR="00B74A00" w:rsidRPr="00876437" w:rsidDel="00BC3480" w:rsidRDefault="00B74A00">
      <w:pPr>
        <w:ind w:firstLine="709"/>
        <w:rPr>
          <w:del w:id="20699" w:author="Julio Li" w:date="2020-05-15T14:30:00Z"/>
          <w:lang w:val="en-GB" w:eastAsia="zh-CN"/>
          <w:rPrChange w:id="20700" w:author="Kevin Gu" w:date="2020-05-18T10:36:00Z">
            <w:rPr>
              <w:del w:id="20701" w:author="Julio Li" w:date="2020-05-15T14:30:00Z"/>
              <w:lang w:val="en-GB" w:eastAsia="zh-CN"/>
            </w:rPr>
          </w:rPrChange>
        </w:rPr>
        <w:pPrChange w:id="20702" w:author="Kevin Gu" w:date="2020-05-18T14:06:00Z">
          <w:pPr>
            <w:pStyle w:val="Title3"/>
          </w:pPr>
        </w:pPrChange>
      </w:pPr>
      <w:del w:id="20703" w:author="Julio Li" w:date="2020-05-15T14:30:00Z">
        <w:r w:rsidRPr="00876437" w:rsidDel="00BC3480">
          <w:rPr>
            <w:lang w:val="en-GB" w:eastAsia="zh-CN"/>
            <w:rPrChange w:id="20704" w:author="Kevin Gu" w:date="2020-05-18T10:36:00Z">
              <w:rPr>
                <w:b w:val="0"/>
                <w:bCs w:val="0"/>
                <w:lang w:val="en-GB" w:eastAsia="zh-CN"/>
              </w:rPr>
            </w:rPrChange>
          </w:rPr>
          <w:delText>Each individual user is accountable for all activities performed under his or her User ID.</w:delText>
        </w:r>
      </w:del>
    </w:p>
    <w:p w14:paraId="4D397566" w14:textId="03B90AD5" w:rsidR="001D147C" w:rsidRPr="00876437" w:rsidDel="00BC3480" w:rsidRDefault="001D147C">
      <w:pPr>
        <w:ind w:firstLine="709"/>
        <w:rPr>
          <w:del w:id="20705" w:author="Julio Li" w:date="2020-05-15T14:30:00Z"/>
          <w:lang w:val="en-GB" w:eastAsia="zh-CN"/>
          <w:rPrChange w:id="20706" w:author="Kevin Gu" w:date="2020-05-18T10:36:00Z">
            <w:rPr>
              <w:del w:id="20707" w:author="Julio Li" w:date="2020-05-15T14:30:00Z"/>
              <w:lang w:val="en-GB" w:eastAsia="zh-CN"/>
            </w:rPr>
          </w:rPrChange>
        </w:rPr>
        <w:pPrChange w:id="20708" w:author="Kevin Gu" w:date="2020-05-18T14:06:00Z">
          <w:pPr>
            <w:pStyle w:val="Title3"/>
          </w:pPr>
        </w:pPrChange>
      </w:pPr>
      <w:del w:id="20709" w:author="Julio Li" w:date="2020-05-15T14:30:00Z">
        <w:r w:rsidRPr="00876437" w:rsidDel="00BC3480">
          <w:rPr>
            <w:rFonts w:hint="eastAsia"/>
            <w:lang w:val="en-GB" w:eastAsia="zh-CN"/>
            <w:rPrChange w:id="20710" w:author="Kevin Gu" w:date="2020-05-18T10:36:00Z">
              <w:rPr>
                <w:rFonts w:hint="eastAsia"/>
                <w:b w:val="0"/>
                <w:bCs w:val="0"/>
                <w:lang w:val="en-GB" w:eastAsia="zh-CN"/>
              </w:rPr>
            </w:rPrChange>
          </w:rPr>
          <w:delText>每个用户都要对其用户</w:delText>
        </w:r>
        <w:r w:rsidRPr="00876437" w:rsidDel="00BC3480">
          <w:rPr>
            <w:lang w:val="en-GB" w:eastAsia="zh-CN"/>
            <w:rPrChange w:id="20711" w:author="Kevin Gu" w:date="2020-05-18T10:36:00Z">
              <w:rPr>
                <w:b w:val="0"/>
                <w:bCs w:val="0"/>
                <w:lang w:val="en-GB" w:eastAsia="zh-CN"/>
              </w:rPr>
            </w:rPrChange>
          </w:rPr>
          <w:delText>ID</w:delText>
        </w:r>
        <w:r w:rsidRPr="00876437" w:rsidDel="00BC3480">
          <w:rPr>
            <w:rFonts w:hint="eastAsia"/>
            <w:lang w:val="en-GB" w:eastAsia="zh-CN"/>
            <w:rPrChange w:id="20712" w:author="Kevin Gu" w:date="2020-05-18T10:36:00Z">
              <w:rPr>
                <w:rFonts w:hint="eastAsia"/>
                <w:b w:val="0"/>
                <w:bCs w:val="0"/>
                <w:lang w:val="en-GB" w:eastAsia="zh-CN"/>
              </w:rPr>
            </w:rPrChange>
          </w:rPr>
          <w:delText>下执行的所有活动负责。</w:delText>
        </w:r>
      </w:del>
    </w:p>
    <w:p w14:paraId="30599FB3" w14:textId="16965959" w:rsidR="00B74A00" w:rsidRPr="00876437" w:rsidDel="00BC3480" w:rsidRDefault="00B74A00">
      <w:pPr>
        <w:ind w:firstLine="709"/>
        <w:rPr>
          <w:del w:id="20713" w:author="Julio Li" w:date="2020-05-15T14:30:00Z"/>
          <w:lang w:val="en-GB" w:eastAsia="zh-CN"/>
          <w:rPrChange w:id="20714" w:author="Kevin Gu" w:date="2020-05-18T10:36:00Z">
            <w:rPr>
              <w:del w:id="20715" w:author="Julio Li" w:date="2020-05-15T14:30:00Z"/>
              <w:lang w:val="en-GB" w:eastAsia="zh-CN"/>
            </w:rPr>
          </w:rPrChange>
        </w:rPr>
        <w:pPrChange w:id="20716" w:author="Kevin Gu" w:date="2020-05-18T14:06:00Z">
          <w:pPr>
            <w:pStyle w:val="Title3"/>
          </w:pPr>
        </w:pPrChange>
      </w:pPr>
      <w:del w:id="20717" w:author="Julio Li" w:date="2020-05-15T14:30:00Z">
        <w:r w:rsidRPr="00876437" w:rsidDel="00BC3480">
          <w:rPr>
            <w:lang w:val="en-GB" w:eastAsia="zh-CN"/>
            <w:rPrChange w:id="20718" w:author="Kevin Gu" w:date="2020-05-18T10:36:00Z">
              <w:rPr>
                <w:b w:val="0"/>
                <w:bCs w:val="0"/>
                <w:lang w:val="en-GB" w:eastAsia="zh-CN"/>
              </w:rPr>
            </w:rPrChange>
          </w:rPr>
          <w:delText>All the activities belonging to the User IDs are logged and traceable for every log on.</w:delText>
        </w:r>
      </w:del>
    </w:p>
    <w:p w14:paraId="7950611A" w14:textId="6C5D7306" w:rsidR="001D147C" w:rsidRPr="00876437" w:rsidDel="00BC3480" w:rsidRDefault="001D147C">
      <w:pPr>
        <w:ind w:firstLine="709"/>
        <w:rPr>
          <w:del w:id="20719" w:author="Julio Li" w:date="2020-05-15T14:30:00Z"/>
          <w:lang w:val="en-GB" w:eastAsia="zh-CN"/>
          <w:rPrChange w:id="20720" w:author="Kevin Gu" w:date="2020-05-18T10:36:00Z">
            <w:rPr>
              <w:del w:id="20721" w:author="Julio Li" w:date="2020-05-15T14:30:00Z"/>
              <w:lang w:val="en-GB" w:eastAsia="zh-CN"/>
            </w:rPr>
          </w:rPrChange>
        </w:rPr>
        <w:pPrChange w:id="20722" w:author="Kevin Gu" w:date="2020-05-18T14:06:00Z">
          <w:pPr>
            <w:pStyle w:val="Title3"/>
          </w:pPr>
        </w:pPrChange>
      </w:pPr>
      <w:del w:id="20723" w:author="Julio Li" w:date="2020-05-15T14:30:00Z">
        <w:r w:rsidRPr="00876437" w:rsidDel="00BC3480">
          <w:rPr>
            <w:rFonts w:hint="eastAsia"/>
            <w:lang w:val="en-GB" w:eastAsia="zh-CN"/>
            <w:rPrChange w:id="20724" w:author="Kevin Gu" w:date="2020-05-18T10:36:00Z">
              <w:rPr>
                <w:rFonts w:hint="eastAsia"/>
                <w:b w:val="0"/>
                <w:bCs w:val="0"/>
                <w:lang w:val="en-GB" w:eastAsia="zh-CN"/>
              </w:rPr>
            </w:rPrChange>
          </w:rPr>
          <w:delText>所有用户</w:delText>
        </w:r>
        <w:r w:rsidRPr="00876437" w:rsidDel="00BC3480">
          <w:rPr>
            <w:lang w:val="en-GB" w:eastAsia="zh-CN"/>
            <w:rPrChange w:id="20725" w:author="Kevin Gu" w:date="2020-05-18T10:36:00Z">
              <w:rPr>
                <w:b w:val="0"/>
                <w:bCs w:val="0"/>
                <w:lang w:val="en-GB" w:eastAsia="zh-CN"/>
              </w:rPr>
            </w:rPrChange>
          </w:rPr>
          <w:delText>ID</w:delText>
        </w:r>
        <w:r w:rsidRPr="00876437" w:rsidDel="00BC3480">
          <w:rPr>
            <w:rFonts w:hint="eastAsia"/>
            <w:lang w:val="en-GB" w:eastAsia="zh-CN"/>
            <w:rPrChange w:id="20726" w:author="Kevin Gu" w:date="2020-05-18T10:36:00Z">
              <w:rPr>
                <w:rFonts w:hint="eastAsia"/>
                <w:b w:val="0"/>
                <w:bCs w:val="0"/>
                <w:lang w:val="en-GB" w:eastAsia="zh-CN"/>
              </w:rPr>
            </w:rPrChange>
          </w:rPr>
          <w:delText>的操作活动都被记录下来，且在每次登录时可被追踪。</w:delText>
        </w:r>
      </w:del>
    </w:p>
    <w:p w14:paraId="1BAA22CD" w14:textId="5F223F51" w:rsidR="00B74A00" w:rsidRPr="00876437" w:rsidDel="00BC3480" w:rsidRDefault="00B74A00">
      <w:pPr>
        <w:ind w:firstLine="709"/>
        <w:rPr>
          <w:del w:id="20727" w:author="Julio Li" w:date="2020-05-15T14:30:00Z"/>
          <w:lang w:val="en-GB" w:eastAsia="zh-CN"/>
          <w:rPrChange w:id="20728" w:author="Kevin Gu" w:date="2020-05-18T10:36:00Z">
            <w:rPr>
              <w:del w:id="20729" w:author="Julio Li" w:date="2020-05-15T14:30:00Z"/>
              <w:lang w:val="en-GB" w:eastAsia="zh-CN"/>
            </w:rPr>
          </w:rPrChange>
        </w:rPr>
        <w:pPrChange w:id="20730" w:author="Kevin Gu" w:date="2020-05-18T14:06:00Z">
          <w:pPr>
            <w:pStyle w:val="Title3"/>
          </w:pPr>
        </w:pPrChange>
      </w:pPr>
      <w:del w:id="20731" w:author="Julio Li" w:date="2020-05-15T14:30:00Z">
        <w:r w:rsidRPr="00876437" w:rsidDel="00BC3480">
          <w:rPr>
            <w:lang w:val="en-GB" w:eastAsia="zh-CN"/>
            <w:rPrChange w:id="20732" w:author="Kevin Gu" w:date="2020-05-18T10:36:00Z">
              <w:rPr>
                <w:b w:val="0"/>
                <w:bCs w:val="0"/>
                <w:lang w:val="en-GB" w:eastAsia="zh-CN"/>
              </w:rPr>
            </w:rPrChange>
          </w:rPr>
          <w:delText>User IDs are never re-used for different/new employees.</w:delText>
        </w:r>
      </w:del>
    </w:p>
    <w:p w14:paraId="6905CBCA" w14:textId="51023F61" w:rsidR="001D147C" w:rsidRPr="00876437" w:rsidDel="00BC3480" w:rsidRDefault="001D147C">
      <w:pPr>
        <w:ind w:firstLine="709"/>
        <w:rPr>
          <w:del w:id="20733" w:author="Julio Li" w:date="2020-05-15T14:30:00Z"/>
          <w:lang w:val="en-GB" w:eastAsia="zh-CN"/>
          <w:rPrChange w:id="20734" w:author="Kevin Gu" w:date="2020-05-18T10:36:00Z">
            <w:rPr>
              <w:del w:id="20735" w:author="Julio Li" w:date="2020-05-15T14:30:00Z"/>
              <w:lang w:val="en-GB" w:eastAsia="zh-CN"/>
            </w:rPr>
          </w:rPrChange>
        </w:rPr>
        <w:pPrChange w:id="20736" w:author="Kevin Gu" w:date="2020-05-18T14:06:00Z">
          <w:pPr>
            <w:pStyle w:val="Title3"/>
          </w:pPr>
        </w:pPrChange>
      </w:pPr>
      <w:del w:id="20737" w:author="Julio Li" w:date="2020-05-15T14:30:00Z">
        <w:r w:rsidRPr="00876437" w:rsidDel="00BC3480">
          <w:rPr>
            <w:rFonts w:hint="eastAsia"/>
            <w:lang w:val="en-GB" w:eastAsia="zh-CN"/>
            <w:rPrChange w:id="20738" w:author="Kevin Gu" w:date="2020-05-18T10:36:00Z">
              <w:rPr>
                <w:rFonts w:hint="eastAsia"/>
                <w:b w:val="0"/>
                <w:bCs w:val="0"/>
                <w:lang w:val="en-GB" w:eastAsia="zh-CN"/>
              </w:rPr>
            </w:rPrChange>
          </w:rPr>
          <w:delText>同一用户</w:delText>
        </w:r>
        <w:r w:rsidRPr="00876437" w:rsidDel="00BC3480">
          <w:rPr>
            <w:lang w:val="en-GB" w:eastAsia="zh-CN"/>
            <w:rPrChange w:id="20739" w:author="Kevin Gu" w:date="2020-05-18T10:36:00Z">
              <w:rPr>
                <w:b w:val="0"/>
                <w:bCs w:val="0"/>
                <w:lang w:val="en-GB" w:eastAsia="zh-CN"/>
              </w:rPr>
            </w:rPrChange>
          </w:rPr>
          <w:delText>ID</w:delText>
        </w:r>
        <w:r w:rsidRPr="00876437" w:rsidDel="00BC3480">
          <w:rPr>
            <w:rFonts w:hint="eastAsia"/>
            <w:lang w:val="en-GB" w:eastAsia="zh-CN"/>
            <w:rPrChange w:id="20740" w:author="Kevin Gu" w:date="2020-05-18T10:36:00Z">
              <w:rPr>
                <w:rFonts w:hint="eastAsia"/>
                <w:b w:val="0"/>
                <w:bCs w:val="0"/>
                <w:lang w:val="en-GB" w:eastAsia="zh-CN"/>
              </w:rPr>
            </w:rPrChange>
          </w:rPr>
          <w:delText>不能给不同员工或新员工重复使用。</w:delText>
        </w:r>
      </w:del>
    </w:p>
    <w:p w14:paraId="1E6802DD" w14:textId="5CBA4257" w:rsidR="00B74A00" w:rsidRPr="00876437" w:rsidDel="00BC3480" w:rsidRDefault="00B74A00">
      <w:pPr>
        <w:ind w:firstLine="709"/>
        <w:rPr>
          <w:del w:id="20741" w:author="Julio Li" w:date="2020-05-15T14:30:00Z"/>
          <w:lang w:val="en-GB" w:eastAsia="zh-CN"/>
          <w:rPrChange w:id="20742" w:author="Kevin Gu" w:date="2020-05-18T10:36:00Z">
            <w:rPr>
              <w:del w:id="20743" w:author="Julio Li" w:date="2020-05-15T14:30:00Z"/>
              <w:lang w:val="en-GB" w:eastAsia="zh-CN"/>
            </w:rPr>
          </w:rPrChange>
        </w:rPr>
        <w:pPrChange w:id="20744" w:author="Kevin Gu" w:date="2020-05-18T14:06:00Z">
          <w:pPr>
            <w:pStyle w:val="Title3"/>
          </w:pPr>
        </w:pPrChange>
      </w:pPr>
      <w:del w:id="20745" w:author="Julio Li" w:date="2020-05-15T14:30:00Z">
        <w:r w:rsidRPr="00876437" w:rsidDel="00BC3480">
          <w:rPr>
            <w:lang w:val="en-GB" w:eastAsia="zh-CN"/>
            <w:rPrChange w:id="20746" w:author="Kevin Gu" w:date="2020-05-18T10:36:00Z">
              <w:rPr>
                <w:b w:val="0"/>
                <w:bCs w:val="0"/>
                <w:lang w:val="en-GB" w:eastAsia="zh-CN"/>
              </w:rPr>
            </w:rPrChange>
          </w:rPr>
          <w:delText xml:space="preserve">All passwords used within </w:delText>
        </w:r>
        <w:r w:rsidR="008543CE" w:rsidRPr="00876437" w:rsidDel="00BC3480">
          <w:rPr>
            <w:lang w:val="en-GB"/>
            <w:rPrChange w:id="20747" w:author="Kevin Gu" w:date="2020-05-18T10:36:00Z">
              <w:rPr>
                <w:b w:val="0"/>
                <w:bCs w:val="0"/>
                <w:lang w:val="es-ES" w:eastAsia="es-ES"/>
              </w:rPr>
            </w:rPrChange>
          </w:rPr>
          <w:fldChar w:fldCharType="begin"/>
        </w:r>
        <w:r w:rsidR="008543CE" w:rsidRPr="00876437" w:rsidDel="00BC3480">
          <w:rPr>
            <w:lang w:val="en-GB" w:eastAsia="zh-CN"/>
            <w:rPrChange w:id="20748" w:author="Kevin Gu" w:date="2020-05-18T10:36:00Z">
              <w:rPr>
                <w:b w:val="0"/>
                <w:bCs w:val="0"/>
                <w:lang w:eastAsia="zh-CN"/>
              </w:rPr>
            </w:rPrChange>
          </w:rPr>
          <w:delInstrText xml:space="preserve"> DOCPROPERTY  app_developer  \* MERGEFORMAT </w:delInstrText>
        </w:r>
        <w:r w:rsidR="008543CE" w:rsidRPr="00876437" w:rsidDel="00BC3480">
          <w:rPr>
            <w:lang w:val="en-GB"/>
            <w:rPrChange w:id="20749" w:author="Kevin Gu" w:date="2020-05-18T10:36:00Z">
              <w:rPr>
                <w:b w:val="0"/>
                <w:bCs w:val="0"/>
                <w:lang w:val="en-GB" w:eastAsia="zh-CN"/>
              </w:rPr>
            </w:rPrChange>
          </w:rPr>
          <w:fldChar w:fldCharType="separate"/>
        </w:r>
        <w:r w:rsidR="00F20899" w:rsidRPr="00876437" w:rsidDel="00BC3480">
          <w:rPr>
            <w:lang w:val="en-GB" w:eastAsia="zh-CN"/>
            <w:rPrChange w:id="20750" w:author="Kevin Gu" w:date="2020-05-18T10:36:00Z">
              <w:rPr>
                <w:b w:val="0"/>
                <w:bCs w:val="0"/>
                <w:lang w:val="en-GB" w:eastAsia="zh-CN"/>
              </w:rPr>
            </w:rPrChange>
          </w:rPr>
          <w:delText>CTWY</w:delText>
        </w:r>
        <w:r w:rsidR="008543CE" w:rsidRPr="00876437" w:rsidDel="00BC3480">
          <w:rPr>
            <w:lang w:val="en-GB" w:eastAsia="zh-CN"/>
            <w:rPrChange w:id="20751" w:author="Kevin Gu" w:date="2020-05-18T10:36:00Z">
              <w:rPr>
                <w:b w:val="0"/>
                <w:bCs w:val="0"/>
                <w:lang w:val="en-GB" w:eastAsia="zh-CN"/>
              </w:rPr>
            </w:rPrChange>
          </w:rPr>
          <w:fldChar w:fldCharType="end"/>
        </w:r>
        <w:r w:rsidRPr="00876437" w:rsidDel="00BC3480">
          <w:rPr>
            <w:lang w:val="en-GB" w:eastAsia="zh-CN"/>
            <w:rPrChange w:id="20752" w:author="Kevin Gu" w:date="2020-05-18T10:36:00Z">
              <w:rPr>
                <w:b w:val="0"/>
                <w:bCs w:val="0"/>
                <w:lang w:val="en-GB" w:eastAsia="zh-CN"/>
              </w:rPr>
            </w:rPrChange>
          </w:rPr>
          <w:delText xml:space="preserve"> are static passwords whereby users are required to remember. The following lists the standard policies with regard to passwords and accounts.</w:delText>
        </w:r>
      </w:del>
    </w:p>
    <w:p w14:paraId="1742A324" w14:textId="12B9F297" w:rsidR="001D147C" w:rsidRPr="00876437" w:rsidDel="00BC3480" w:rsidRDefault="005B6FCA">
      <w:pPr>
        <w:ind w:firstLine="709"/>
        <w:rPr>
          <w:del w:id="20753" w:author="Julio Li" w:date="2020-05-15T14:30:00Z"/>
          <w:lang w:val="en-GB" w:eastAsia="zh-CN"/>
          <w:rPrChange w:id="20754" w:author="Kevin Gu" w:date="2020-05-18T10:36:00Z">
            <w:rPr>
              <w:del w:id="20755" w:author="Julio Li" w:date="2020-05-15T14:30:00Z"/>
              <w:lang w:val="en-GB" w:eastAsia="zh-CN"/>
            </w:rPr>
          </w:rPrChange>
        </w:rPr>
        <w:pPrChange w:id="20756" w:author="Kevin Gu" w:date="2020-05-18T14:06:00Z">
          <w:pPr>
            <w:pStyle w:val="Title3"/>
          </w:pPr>
        </w:pPrChange>
      </w:pPr>
      <w:del w:id="20757" w:author="Julio Li" w:date="2020-05-15T14:30:00Z">
        <w:r w:rsidRPr="00876437" w:rsidDel="00BC3480">
          <w:rPr>
            <w:rFonts w:hint="eastAsia"/>
            <w:lang w:val="en-GB" w:eastAsia="zh-CN"/>
            <w:rPrChange w:id="20758" w:author="Kevin Gu" w:date="2020-05-18T10:36:00Z">
              <w:rPr>
                <w:rFonts w:hint="eastAsia"/>
                <w:b w:val="0"/>
                <w:bCs w:val="0"/>
                <w:lang w:val="en-GB" w:eastAsia="zh-CN"/>
              </w:rPr>
            </w:rPrChange>
          </w:rPr>
          <w:delText>开发商（公司名字）使用的密码都是静态密码，需要用户记住。以下是与密码和账户相关的标准政策：</w:delText>
        </w:r>
      </w:del>
    </w:p>
    <w:p w14:paraId="72796129" w14:textId="37E9F2BB" w:rsidR="00B74A00" w:rsidRPr="00876437" w:rsidDel="00BC3480" w:rsidRDefault="00B74A00">
      <w:pPr>
        <w:ind w:firstLine="709"/>
        <w:rPr>
          <w:del w:id="20759" w:author="Julio Li" w:date="2020-05-15T14:30:00Z"/>
          <w:lang w:val="en-GB" w:eastAsia="zh-CN"/>
          <w:rPrChange w:id="20760" w:author="Kevin Gu" w:date="2020-05-18T10:36:00Z">
            <w:rPr>
              <w:del w:id="20761" w:author="Julio Li" w:date="2020-05-15T14:30:00Z"/>
              <w:lang w:val="en-GB" w:eastAsia="zh-CN"/>
            </w:rPr>
          </w:rPrChange>
        </w:rPr>
        <w:pPrChange w:id="20762" w:author="Kevin Gu" w:date="2020-05-18T14:06:00Z">
          <w:pPr>
            <w:pStyle w:val="Title3"/>
          </w:pPr>
        </w:pPrChange>
      </w:pPr>
      <w:del w:id="20763" w:author="Julio Li" w:date="2020-05-15T14:30:00Z">
        <w:r w:rsidRPr="00876437" w:rsidDel="00BC3480">
          <w:rPr>
            <w:lang w:val="en-GB" w:eastAsia="zh-CN"/>
            <w:rPrChange w:id="20764" w:author="Kevin Gu" w:date="2020-05-18T10:36:00Z">
              <w:rPr>
                <w:b w:val="0"/>
                <w:bCs w:val="0"/>
                <w:lang w:val="en-GB" w:eastAsia="zh-CN"/>
              </w:rPr>
            </w:rPrChange>
          </w:rPr>
          <w:delText>System assigns initial password and user must change on first use. Initial passwords are random and not common through all users. If it is update/upgrade from old password, the current old password must be authenticated before allowing any new password to become effective.</w:delText>
        </w:r>
        <w:r w:rsidR="005B6FCA" w:rsidRPr="00876437" w:rsidDel="00BC3480">
          <w:rPr>
            <w:lang w:val="en-GB" w:eastAsia="zh-CN"/>
            <w:rPrChange w:id="20765" w:author="Kevin Gu" w:date="2020-05-18T10:36:00Z">
              <w:rPr>
                <w:b w:val="0"/>
                <w:bCs w:val="0"/>
                <w:lang w:val="en-GB" w:eastAsia="zh-CN"/>
              </w:rPr>
            </w:rPrChange>
          </w:rPr>
          <w:delText xml:space="preserve"> </w:delText>
        </w:r>
        <w:r w:rsidR="005B6FCA" w:rsidRPr="00876437" w:rsidDel="00BC3480">
          <w:rPr>
            <w:rFonts w:hint="eastAsia"/>
            <w:lang w:val="en-GB" w:eastAsia="zh-CN"/>
            <w:rPrChange w:id="20766" w:author="Kevin Gu" w:date="2020-05-18T10:36:00Z">
              <w:rPr>
                <w:rFonts w:hint="eastAsia"/>
                <w:b w:val="0"/>
                <w:bCs w:val="0"/>
                <w:lang w:val="en-GB" w:eastAsia="zh-CN"/>
              </w:rPr>
            </w:rPrChange>
          </w:rPr>
          <w:delText>由系统分配初始密码，并由员工在第一次使用时修改。所有用户的初始密码都是随机且不通用的。若需要更新旧密码，在新密码生效之前应当先对当前使用的旧密码进行验证。</w:delText>
        </w:r>
      </w:del>
    </w:p>
    <w:p w14:paraId="35914DDE" w14:textId="3423B94D" w:rsidR="00B74A00" w:rsidRPr="00876437" w:rsidDel="00BC3480" w:rsidRDefault="00B74A00">
      <w:pPr>
        <w:ind w:firstLine="709"/>
        <w:rPr>
          <w:del w:id="20767" w:author="Julio Li" w:date="2020-05-15T14:30:00Z"/>
          <w:lang w:val="en-GB" w:eastAsia="zh-CN"/>
          <w:rPrChange w:id="20768" w:author="Kevin Gu" w:date="2020-05-18T10:36:00Z">
            <w:rPr>
              <w:del w:id="20769" w:author="Julio Li" w:date="2020-05-15T14:30:00Z"/>
              <w:lang w:val="en-GB" w:eastAsia="zh-CN"/>
            </w:rPr>
          </w:rPrChange>
        </w:rPr>
        <w:pPrChange w:id="20770" w:author="Kevin Gu" w:date="2020-05-18T14:06:00Z">
          <w:pPr>
            <w:pStyle w:val="Title3"/>
          </w:pPr>
        </w:pPrChange>
      </w:pPr>
      <w:del w:id="20771" w:author="Julio Li" w:date="2020-05-15T14:30:00Z">
        <w:r w:rsidRPr="00876437" w:rsidDel="00BC3480">
          <w:rPr>
            <w:lang w:val="en-GB" w:eastAsia="zh-CN"/>
            <w:rPrChange w:id="20772" w:author="Kevin Gu" w:date="2020-05-18T10:36:00Z">
              <w:rPr>
                <w:b w:val="0"/>
                <w:bCs w:val="0"/>
                <w:lang w:val="en-GB" w:eastAsia="zh-CN"/>
              </w:rPr>
            </w:rPrChange>
          </w:rPr>
          <w:delText xml:space="preserve">Passwords are to be changed at least once in </w:delText>
        </w:r>
        <w:r w:rsidR="00943386" w:rsidRPr="00876437" w:rsidDel="00BC3480">
          <w:rPr>
            <w:lang w:val="en-GB" w:eastAsia="zh-CN"/>
            <w:rPrChange w:id="20773" w:author="Kevin Gu" w:date="2020-05-18T10:36:00Z">
              <w:rPr>
                <w:b w:val="0"/>
                <w:bCs w:val="0"/>
                <w:lang w:val="en-GB" w:eastAsia="zh-CN"/>
              </w:rPr>
            </w:rPrChange>
          </w:rPr>
          <w:delText xml:space="preserve">180 </w:delText>
        </w:r>
        <w:r w:rsidRPr="00876437" w:rsidDel="00BC3480">
          <w:rPr>
            <w:lang w:val="en-GB" w:eastAsia="zh-CN"/>
            <w:rPrChange w:id="20774" w:author="Kevin Gu" w:date="2020-05-18T10:36:00Z">
              <w:rPr>
                <w:b w:val="0"/>
                <w:bCs w:val="0"/>
                <w:lang w:val="en-GB" w:eastAsia="zh-CN"/>
              </w:rPr>
            </w:rPrChange>
          </w:rPr>
          <w:delText>days.</w:delText>
        </w:r>
        <w:r w:rsidR="005B6FCA" w:rsidRPr="00876437" w:rsidDel="00BC3480">
          <w:rPr>
            <w:lang w:val="en-GB" w:eastAsia="zh-CN"/>
            <w:rPrChange w:id="20775" w:author="Kevin Gu" w:date="2020-05-18T10:36:00Z">
              <w:rPr>
                <w:b w:val="0"/>
                <w:bCs w:val="0"/>
                <w:lang w:val="en-GB" w:eastAsia="zh-CN"/>
              </w:rPr>
            </w:rPrChange>
          </w:rPr>
          <w:delText xml:space="preserve"> </w:delText>
        </w:r>
        <w:r w:rsidR="005B6FCA" w:rsidRPr="00876437" w:rsidDel="00BC3480">
          <w:rPr>
            <w:rFonts w:hint="eastAsia"/>
            <w:lang w:val="en-GB" w:eastAsia="zh-CN"/>
            <w:rPrChange w:id="20776" w:author="Kevin Gu" w:date="2020-05-18T10:36:00Z">
              <w:rPr>
                <w:rFonts w:hint="eastAsia"/>
                <w:b w:val="0"/>
                <w:bCs w:val="0"/>
                <w:lang w:val="en-GB" w:eastAsia="zh-CN"/>
              </w:rPr>
            </w:rPrChange>
          </w:rPr>
          <w:delText>至少每</w:delText>
        </w:r>
        <w:r w:rsidR="00943386" w:rsidRPr="00876437" w:rsidDel="00BC3480">
          <w:rPr>
            <w:lang w:val="en-GB" w:eastAsia="zh-CN"/>
            <w:rPrChange w:id="20777" w:author="Kevin Gu" w:date="2020-05-18T10:36:00Z">
              <w:rPr>
                <w:b w:val="0"/>
                <w:bCs w:val="0"/>
                <w:lang w:val="en-GB" w:eastAsia="zh-CN"/>
              </w:rPr>
            </w:rPrChange>
          </w:rPr>
          <w:delText>180</w:delText>
        </w:r>
        <w:r w:rsidR="005B6FCA" w:rsidRPr="00876437" w:rsidDel="00BC3480">
          <w:rPr>
            <w:rFonts w:hint="eastAsia"/>
            <w:lang w:val="en-GB" w:eastAsia="zh-CN"/>
            <w:rPrChange w:id="20778" w:author="Kevin Gu" w:date="2020-05-18T10:36:00Z">
              <w:rPr>
                <w:rFonts w:hint="eastAsia"/>
                <w:b w:val="0"/>
                <w:bCs w:val="0"/>
                <w:lang w:val="en-GB" w:eastAsia="zh-CN"/>
              </w:rPr>
            </w:rPrChange>
          </w:rPr>
          <w:delText>天修改一次密码。</w:delText>
        </w:r>
      </w:del>
    </w:p>
    <w:p w14:paraId="22650DC0" w14:textId="602F44AC" w:rsidR="00B74A00" w:rsidRPr="00876437" w:rsidDel="00BC3480" w:rsidRDefault="00B74A00">
      <w:pPr>
        <w:ind w:firstLine="709"/>
        <w:rPr>
          <w:del w:id="20779" w:author="Julio Li" w:date="2020-05-15T14:30:00Z"/>
          <w:lang w:val="en-GB" w:eastAsia="zh-CN"/>
          <w:rPrChange w:id="20780" w:author="Kevin Gu" w:date="2020-05-18T10:36:00Z">
            <w:rPr>
              <w:del w:id="20781" w:author="Julio Li" w:date="2020-05-15T14:30:00Z"/>
              <w:lang w:val="en-GB" w:eastAsia="zh-CN"/>
            </w:rPr>
          </w:rPrChange>
        </w:rPr>
        <w:pPrChange w:id="20782" w:author="Kevin Gu" w:date="2020-05-18T14:06:00Z">
          <w:pPr>
            <w:pStyle w:val="Title3"/>
          </w:pPr>
        </w:pPrChange>
      </w:pPr>
      <w:del w:id="20783" w:author="Julio Li" w:date="2020-05-15T14:30:00Z">
        <w:r w:rsidRPr="00876437" w:rsidDel="00BC3480">
          <w:rPr>
            <w:lang w:val="en-GB" w:eastAsia="zh-CN"/>
            <w:rPrChange w:id="20784" w:author="Kevin Gu" w:date="2020-05-18T10:36:00Z">
              <w:rPr>
                <w:b w:val="0"/>
                <w:bCs w:val="0"/>
                <w:lang w:val="en-GB" w:eastAsia="zh-CN"/>
              </w:rPr>
            </w:rPrChange>
          </w:rPr>
          <w:delText xml:space="preserve">Minimum password length is eight characters. </w:delText>
        </w:r>
        <w:r w:rsidR="005B6FCA" w:rsidRPr="00876437" w:rsidDel="00BC3480">
          <w:rPr>
            <w:rFonts w:hint="eastAsia"/>
            <w:lang w:val="en-GB" w:eastAsia="zh-CN"/>
            <w:rPrChange w:id="20785" w:author="Kevin Gu" w:date="2020-05-18T10:36:00Z">
              <w:rPr>
                <w:rFonts w:hint="eastAsia"/>
                <w:b w:val="0"/>
                <w:bCs w:val="0"/>
                <w:lang w:val="en-GB" w:eastAsia="zh-CN"/>
              </w:rPr>
            </w:rPrChange>
          </w:rPr>
          <w:delText>密码长度最少为</w:delText>
        </w:r>
        <w:r w:rsidR="005B6FCA" w:rsidRPr="00876437" w:rsidDel="00BC3480">
          <w:rPr>
            <w:lang w:val="en-GB" w:eastAsia="zh-CN"/>
            <w:rPrChange w:id="20786" w:author="Kevin Gu" w:date="2020-05-18T10:36:00Z">
              <w:rPr>
                <w:b w:val="0"/>
                <w:bCs w:val="0"/>
                <w:lang w:val="en-GB" w:eastAsia="zh-CN"/>
              </w:rPr>
            </w:rPrChange>
          </w:rPr>
          <w:delText>8</w:delText>
        </w:r>
        <w:r w:rsidR="005B6FCA" w:rsidRPr="00876437" w:rsidDel="00BC3480">
          <w:rPr>
            <w:rFonts w:hint="eastAsia"/>
            <w:lang w:val="en-GB" w:eastAsia="zh-CN"/>
            <w:rPrChange w:id="20787" w:author="Kevin Gu" w:date="2020-05-18T10:36:00Z">
              <w:rPr>
                <w:rFonts w:hint="eastAsia"/>
                <w:b w:val="0"/>
                <w:bCs w:val="0"/>
                <w:lang w:val="en-GB" w:eastAsia="zh-CN"/>
              </w:rPr>
            </w:rPrChange>
          </w:rPr>
          <w:delText>个字母数字字符。</w:delText>
        </w:r>
      </w:del>
    </w:p>
    <w:p w14:paraId="19CD38E6" w14:textId="5F306E63" w:rsidR="00B74A00" w:rsidRPr="00876437" w:rsidDel="00BC3480" w:rsidRDefault="00B74A00">
      <w:pPr>
        <w:ind w:firstLine="709"/>
        <w:rPr>
          <w:del w:id="20788" w:author="Julio Li" w:date="2020-05-15T14:30:00Z"/>
          <w:lang w:val="en-GB" w:eastAsia="zh-CN"/>
          <w:rPrChange w:id="20789" w:author="Kevin Gu" w:date="2020-05-18T10:36:00Z">
            <w:rPr>
              <w:del w:id="20790" w:author="Julio Li" w:date="2020-05-15T14:30:00Z"/>
              <w:lang w:val="en-GB" w:eastAsia="zh-CN"/>
            </w:rPr>
          </w:rPrChange>
        </w:rPr>
        <w:pPrChange w:id="20791" w:author="Kevin Gu" w:date="2020-05-18T14:06:00Z">
          <w:pPr>
            <w:pStyle w:val="Title3"/>
          </w:pPr>
        </w:pPrChange>
      </w:pPr>
      <w:del w:id="20792" w:author="Julio Li" w:date="2020-05-15T14:30:00Z">
        <w:r w:rsidRPr="00876437" w:rsidDel="00BC3480">
          <w:rPr>
            <w:lang w:val="en-GB" w:eastAsia="zh-CN"/>
            <w:rPrChange w:id="20793" w:author="Kevin Gu" w:date="2020-05-18T10:36:00Z">
              <w:rPr>
                <w:b w:val="0"/>
                <w:bCs w:val="0"/>
                <w:lang w:val="en-GB" w:eastAsia="zh-CN"/>
              </w:rPr>
            </w:rPrChange>
          </w:rPr>
          <w:delText xml:space="preserve">Passwords consist of a combination of at least three of the following: </w:delText>
        </w:r>
        <w:r w:rsidR="005B6FCA" w:rsidRPr="00876437" w:rsidDel="00BC3480">
          <w:rPr>
            <w:rFonts w:hint="eastAsia"/>
            <w:lang w:val="en-GB" w:eastAsia="zh-CN"/>
            <w:rPrChange w:id="20794" w:author="Kevin Gu" w:date="2020-05-18T10:36:00Z">
              <w:rPr>
                <w:rFonts w:hint="eastAsia"/>
                <w:b w:val="0"/>
                <w:bCs w:val="0"/>
                <w:lang w:val="en-GB" w:eastAsia="zh-CN"/>
              </w:rPr>
            </w:rPrChange>
          </w:rPr>
          <w:delText>密码至少由以下</w:delText>
        </w:r>
        <w:r w:rsidR="005B6FCA" w:rsidRPr="00876437" w:rsidDel="00BC3480">
          <w:rPr>
            <w:lang w:val="en-GB" w:eastAsia="zh-CN"/>
            <w:rPrChange w:id="20795" w:author="Kevin Gu" w:date="2020-05-18T10:36:00Z">
              <w:rPr>
                <w:b w:val="0"/>
                <w:bCs w:val="0"/>
                <w:lang w:val="en-GB" w:eastAsia="zh-CN"/>
              </w:rPr>
            </w:rPrChange>
          </w:rPr>
          <w:delText>4</w:delText>
        </w:r>
        <w:r w:rsidR="005B6FCA" w:rsidRPr="00876437" w:rsidDel="00BC3480">
          <w:rPr>
            <w:rFonts w:hint="eastAsia"/>
            <w:lang w:val="en-GB" w:eastAsia="zh-CN"/>
            <w:rPrChange w:id="20796" w:author="Kevin Gu" w:date="2020-05-18T10:36:00Z">
              <w:rPr>
                <w:rFonts w:hint="eastAsia"/>
                <w:b w:val="0"/>
                <w:bCs w:val="0"/>
                <w:lang w:val="en-GB" w:eastAsia="zh-CN"/>
              </w:rPr>
            </w:rPrChange>
          </w:rPr>
          <w:delText>种中的</w:delText>
        </w:r>
        <w:r w:rsidR="005B6FCA" w:rsidRPr="00876437" w:rsidDel="00BC3480">
          <w:rPr>
            <w:lang w:val="en-GB" w:eastAsia="zh-CN"/>
            <w:rPrChange w:id="20797" w:author="Kevin Gu" w:date="2020-05-18T10:36:00Z">
              <w:rPr>
                <w:b w:val="0"/>
                <w:bCs w:val="0"/>
                <w:lang w:val="en-GB" w:eastAsia="zh-CN"/>
              </w:rPr>
            </w:rPrChange>
          </w:rPr>
          <w:delText>3</w:delText>
        </w:r>
        <w:r w:rsidR="005B6FCA" w:rsidRPr="00876437" w:rsidDel="00BC3480">
          <w:rPr>
            <w:rFonts w:hint="eastAsia"/>
            <w:lang w:val="en-GB" w:eastAsia="zh-CN"/>
            <w:rPrChange w:id="20798" w:author="Kevin Gu" w:date="2020-05-18T10:36:00Z">
              <w:rPr>
                <w:rFonts w:hint="eastAsia"/>
                <w:b w:val="0"/>
                <w:bCs w:val="0"/>
                <w:lang w:val="en-GB" w:eastAsia="zh-CN"/>
              </w:rPr>
            </w:rPrChange>
          </w:rPr>
          <w:delText>种字符组合而成：</w:delText>
        </w:r>
      </w:del>
    </w:p>
    <w:p w14:paraId="710C813B" w14:textId="257345F0" w:rsidR="00B74A00" w:rsidRPr="00876437" w:rsidDel="00BC3480" w:rsidRDefault="00B74A00">
      <w:pPr>
        <w:ind w:firstLine="709"/>
        <w:rPr>
          <w:del w:id="20799" w:author="Julio Li" w:date="2020-05-15T14:30:00Z"/>
          <w:lang w:val="en-GB" w:eastAsia="zh-CN"/>
          <w:rPrChange w:id="20800" w:author="Kevin Gu" w:date="2020-05-18T10:36:00Z">
            <w:rPr>
              <w:del w:id="20801" w:author="Julio Li" w:date="2020-05-15T14:30:00Z"/>
              <w:lang w:val="en-GB" w:eastAsia="zh-CN"/>
            </w:rPr>
          </w:rPrChange>
        </w:rPr>
        <w:pPrChange w:id="20802" w:author="Kevin Gu" w:date="2020-05-18T14:06:00Z">
          <w:pPr>
            <w:pStyle w:val="Title3"/>
          </w:pPr>
        </w:pPrChange>
      </w:pPr>
      <w:del w:id="20803" w:author="Julio Li" w:date="2020-05-15T14:30:00Z">
        <w:r w:rsidRPr="00876437" w:rsidDel="00BC3480">
          <w:rPr>
            <w:lang w:val="en-GB" w:eastAsia="zh-CN"/>
            <w:rPrChange w:id="20804" w:author="Kevin Gu" w:date="2020-05-18T10:36:00Z">
              <w:rPr>
                <w:b w:val="0"/>
                <w:bCs w:val="0"/>
                <w:lang w:val="en-GB" w:eastAsia="zh-CN"/>
              </w:rPr>
            </w:rPrChange>
          </w:rPr>
          <w:delText xml:space="preserve">Upper-case letters </w:delText>
        </w:r>
        <w:r w:rsidR="005B6FCA" w:rsidRPr="00876437" w:rsidDel="00BC3480">
          <w:rPr>
            <w:rFonts w:hint="eastAsia"/>
            <w:lang w:val="en-GB" w:eastAsia="zh-CN"/>
            <w:rPrChange w:id="20805" w:author="Kevin Gu" w:date="2020-05-18T10:36:00Z">
              <w:rPr>
                <w:rFonts w:hint="eastAsia"/>
                <w:b w:val="0"/>
                <w:bCs w:val="0"/>
                <w:lang w:val="en-GB" w:eastAsia="zh-CN"/>
              </w:rPr>
            </w:rPrChange>
          </w:rPr>
          <w:delText>大写字母</w:delText>
        </w:r>
      </w:del>
    </w:p>
    <w:p w14:paraId="07C69EB0" w14:textId="4A1EC7E0" w:rsidR="00B74A00" w:rsidRPr="00876437" w:rsidDel="00BC3480" w:rsidRDefault="00B74A00">
      <w:pPr>
        <w:ind w:firstLine="709"/>
        <w:rPr>
          <w:del w:id="20806" w:author="Julio Li" w:date="2020-05-15T14:30:00Z"/>
          <w:lang w:val="en-GB" w:eastAsia="zh-CN"/>
          <w:rPrChange w:id="20807" w:author="Kevin Gu" w:date="2020-05-18T10:36:00Z">
            <w:rPr>
              <w:del w:id="20808" w:author="Julio Li" w:date="2020-05-15T14:30:00Z"/>
              <w:lang w:val="en-GB" w:eastAsia="zh-CN"/>
            </w:rPr>
          </w:rPrChange>
        </w:rPr>
        <w:pPrChange w:id="20809" w:author="Kevin Gu" w:date="2020-05-18T14:06:00Z">
          <w:pPr>
            <w:pStyle w:val="Title3"/>
          </w:pPr>
        </w:pPrChange>
      </w:pPr>
      <w:del w:id="20810" w:author="Julio Li" w:date="2020-05-15T14:30:00Z">
        <w:r w:rsidRPr="00876437" w:rsidDel="00BC3480">
          <w:rPr>
            <w:lang w:val="en-GB" w:eastAsia="zh-CN"/>
            <w:rPrChange w:id="20811" w:author="Kevin Gu" w:date="2020-05-18T10:36:00Z">
              <w:rPr>
                <w:b w:val="0"/>
                <w:bCs w:val="0"/>
                <w:lang w:val="en-GB" w:eastAsia="zh-CN"/>
              </w:rPr>
            </w:rPrChange>
          </w:rPr>
          <w:delText xml:space="preserve">Lower-case letters </w:delText>
        </w:r>
        <w:r w:rsidR="005B6FCA" w:rsidRPr="00876437" w:rsidDel="00BC3480">
          <w:rPr>
            <w:rFonts w:hint="eastAsia"/>
            <w:lang w:val="en-GB" w:eastAsia="zh-CN"/>
            <w:rPrChange w:id="20812" w:author="Kevin Gu" w:date="2020-05-18T10:36:00Z">
              <w:rPr>
                <w:rFonts w:hint="eastAsia"/>
                <w:b w:val="0"/>
                <w:bCs w:val="0"/>
                <w:lang w:val="en-GB" w:eastAsia="zh-CN"/>
              </w:rPr>
            </w:rPrChange>
          </w:rPr>
          <w:delText>小写字母</w:delText>
        </w:r>
      </w:del>
    </w:p>
    <w:p w14:paraId="69C268ED" w14:textId="2B325FD6" w:rsidR="00B74A00" w:rsidRPr="00876437" w:rsidDel="00BC3480" w:rsidRDefault="00B74A00">
      <w:pPr>
        <w:ind w:firstLine="709"/>
        <w:rPr>
          <w:del w:id="20813" w:author="Julio Li" w:date="2020-05-15T14:30:00Z"/>
          <w:lang w:val="en-GB" w:eastAsia="zh-CN"/>
          <w:rPrChange w:id="20814" w:author="Kevin Gu" w:date="2020-05-18T10:36:00Z">
            <w:rPr>
              <w:del w:id="20815" w:author="Julio Li" w:date="2020-05-15T14:30:00Z"/>
              <w:lang w:val="en-GB" w:eastAsia="zh-CN"/>
            </w:rPr>
          </w:rPrChange>
        </w:rPr>
        <w:pPrChange w:id="20816" w:author="Kevin Gu" w:date="2020-05-18T14:06:00Z">
          <w:pPr>
            <w:pStyle w:val="Title3"/>
          </w:pPr>
        </w:pPrChange>
      </w:pPr>
      <w:del w:id="20817" w:author="Julio Li" w:date="2020-05-15T14:30:00Z">
        <w:r w:rsidRPr="00876437" w:rsidDel="00BC3480">
          <w:rPr>
            <w:lang w:val="en-GB" w:eastAsia="zh-CN"/>
            <w:rPrChange w:id="20818" w:author="Kevin Gu" w:date="2020-05-18T10:36:00Z">
              <w:rPr>
                <w:b w:val="0"/>
                <w:bCs w:val="0"/>
                <w:lang w:val="en-GB" w:eastAsia="zh-CN"/>
              </w:rPr>
            </w:rPrChange>
          </w:rPr>
          <w:delText>Numbers</w:delText>
        </w:r>
        <w:r w:rsidR="005B6FCA" w:rsidRPr="00876437" w:rsidDel="00BC3480">
          <w:rPr>
            <w:lang w:val="en-GB" w:eastAsia="zh-CN"/>
            <w:rPrChange w:id="20819" w:author="Kevin Gu" w:date="2020-05-18T10:36:00Z">
              <w:rPr>
                <w:b w:val="0"/>
                <w:bCs w:val="0"/>
                <w:lang w:val="en-GB" w:eastAsia="zh-CN"/>
              </w:rPr>
            </w:rPrChange>
          </w:rPr>
          <w:delText xml:space="preserve"> </w:delText>
        </w:r>
        <w:r w:rsidR="005B6FCA" w:rsidRPr="00876437" w:rsidDel="00BC3480">
          <w:rPr>
            <w:rFonts w:hint="eastAsia"/>
            <w:lang w:val="en-GB" w:eastAsia="zh-CN"/>
            <w:rPrChange w:id="20820" w:author="Kevin Gu" w:date="2020-05-18T10:36:00Z">
              <w:rPr>
                <w:rFonts w:hint="eastAsia"/>
                <w:b w:val="0"/>
                <w:bCs w:val="0"/>
                <w:lang w:val="en-GB" w:eastAsia="zh-CN"/>
              </w:rPr>
            </w:rPrChange>
          </w:rPr>
          <w:delText>数字</w:delText>
        </w:r>
      </w:del>
    </w:p>
    <w:p w14:paraId="624045A1" w14:textId="02554467" w:rsidR="00B74A00" w:rsidRPr="00876437" w:rsidDel="00BC3480" w:rsidRDefault="00B74A00">
      <w:pPr>
        <w:ind w:firstLine="709"/>
        <w:rPr>
          <w:del w:id="20821" w:author="Julio Li" w:date="2020-05-15T14:30:00Z"/>
          <w:lang w:val="en-GB" w:eastAsia="zh-CN"/>
          <w:rPrChange w:id="20822" w:author="Kevin Gu" w:date="2020-05-18T10:36:00Z">
            <w:rPr>
              <w:del w:id="20823" w:author="Julio Li" w:date="2020-05-15T14:30:00Z"/>
              <w:lang w:val="en-GB" w:eastAsia="zh-CN"/>
            </w:rPr>
          </w:rPrChange>
        </w:rPr>
        <w:pPrChange w:id="20824" w:author="Kevin Gu" w:date="2020-05-18T14:06:00Z">
          <w:pPr>
            <w:pStyle w:val="Title3"/>
          </w:pPr>
        </w:pPrChange>
      </w:pPr>
      <w:del w:id="20825" w:author="Julio Li" w:date="2020-05-15T14:30:00Z">
        <w:r w:rsidRPr="00876437" w:rsidDel="00BC3480">
          <w:rPr>
            <w:lang w:val="en-GB" w:eastAsia="zh-CN"/>
            <w:rPrChange w:id="20826" w:author="Kevin Gu" w:date="2020-05-18T10:36:00Z">
              <w:rPr>
                <w:b w:val="0"/>
                <w:bCs w:val="0"/>
                <w:lang w:val="en-GB" w:eastAsia="zh-CN"/>
              </w:rPr>
            </w:rPrChange>
          </w:rPr>
          <w:delText>Special characters</w:delText>
        </w:r>
        <w:r w:rsidR="005B6FCA" w:rsidRPr="00876437" w:rsidDel="00BC3480">
          <w:rPr>
            <w:lang w:val="en-GB" w:eastAsia="zh-CN"/>
            <w:rPrChange w:id="20827" w:author="Kevin Gu" w:date="2020-05-18T10:36:00Z">
              <w:rPr>
                <w:b w:val="0"/>
                <w:bCs w:val="0"/>
                <w:lang w:val="en-GB" w:eastAsia="zh-CN"/>
              </w:rPr>
            </w:rPrChange>
          </w:rPr>
          <w:delText xml:space="preserve"> </w:delText>
        </w:r>
        <w:r w:rsidR="005B6FCA" w:rsidRPr="00876437" w:rsidDel="00BC3480">
          <w:rPr>
            <w:rFonts w:hint="eastAsia"/>
            <w:lang w:val="en-GB" w:eastAsia="zh-CN"/>
            <w:rPrChange w:id="20828" w:author="Kevin Gu" w:date="2020-05-18T10:36:00Z">
              <w:rPr>
                <w:rFonts w:hint="eastAsia"/>
                <w:b w:val="0"/>
                <w:bCs w:val="0"/>
                <w:lang w:val="en-GB" w:eastAsia="zh-CN"/>
              </w:rPr>
            </w:rPrChange>
          </w:rPr>
          <w:delText>特殊字符</w:delText>
        </w:r>
      </w:del>
    </w:p>
    <w:p w14:paraId="56BC2327" w14:textId="651706A9" w:rsidR="00B74A00" w:rsidRPr="00876437" w:rsidDel="00BC3480" w:rsidRDefault="00B74A00">
      <w:pPr>
        <w:ind w:firstLine="709"/>
        <w:rPr>
          <w:del w:id="20829" w:author="Julio Li" w:date="2020-05-15T14:30:00Z"/>
          <w:lang w:val="en-GB" w:eastAsia="zh-CN"/>
          <w:rPrChange w:id="20830" w:author="Kevin Gu" w:date="2020-05-18T10:36:00Z">
            <w:rPr>
              <w:del w:id="20831" w:author="Julio Li" w:date="2020-05-15T14:30:00Z"/>
              <w:lang w:val="en-GB" w:eastAsia="zh-CN"/>
            </w:rPr>
          </w:rPrChange>
        </w:rPr>
        <w:pPrChange w:id="20832" w:author="Kevin Gu" w:date="2020-05-18T14:06:00Z">
          <w:pPr>
            <w:pStyle w:val="Title3"/>
          </w:pPr>
        </w:pPrChange>
      </w:pPr>
      <w:del w:id="20833" w:author="Julio Li" w:date="2020-05-15T14:30:00Z">
        <w:r w:rsidRPr="00876437" w:rsidDel="00BC3480">
          <w:rPr>
            <w:lang w:val="en-GB" w:eastAsia="zh-CN"/>
            <w:rPrChange w:id="20834" w:author="Kevin Gu" w:date="2020-05-18T10:36:00Z">
              <w:rPr>
                <w:b w:val="0"/>
                <w:bCs w:val="0"/>
                <w:lang w:val="en-GB" w:eastAsia="zh-CN"/>
              </w:rPr>
            </w:rPrChange>
          </w:rPr>
          <w:delText>Users are briefed to use passwords that are not easy to guess and derive. No writing down of passwords is allowed.</w:delText>
        </w:r>
        <w:r w:rsidR="005B6FCA" w:rsidRPr="00876437" w:rsidDel="00BC3480">
          <w:rPr>
            <w:lang w:val="en-GB" w:eastAsia="zh-CN"/>
            <w:rPrChange w:id="20835" w:author="Kevin Gu" w:date="2020-05-18T10:36:00Z">
              <w:rPr>
                <w:b w:val="0"/>
                <w:bCs w:val="0"/>
                <w:lang w:val="en-GB" w:eastAsia="zh-CN"/>
              </w:rPr>
            </w:rPrChange>
          </w:rPr>
          <w:delText xml:space="preserve"> </w:delText>
        </w:r>
        <w:r w:rsidR="005B6FCA" w:rsidRPr="00876437" w:rsidDel="00BC3480">
          <w:rPr>
            <w:rFonts w:hint="eastAsia"/>
            <w:lang w:val="en-GB" w:eastAsia="zh-CN"/>
            <w:rPrChange w:id="20836" w:author="Kevin Gu" w:date="2020-05-18T10:36:00Z">
              <w:rPr>
                <w:rFonts w:hint="eastAsia"/>
                <w:b w:val="0"/>
                <w:bCs w:val="0"/>
                <w:lang w:val="en-GB" w:eastAsia="zh-CN"/>
              </w:rPr>
            </w:rPrChange>
          </w:rPr>
          <w:delText>要求用户使用不易猜测和推断的密码。不允许书面记录密码。</w:delText>
        </w:r>
      </w:del>
    </w:p>
    <w:p w14:paraId="0A9D7E11" w14:textId="6A6C3432" w:rsidR="00B74A00" w:rsidRPr="00876437" w:rsidDel="00BC3480" w:rsidRDefault="00B74A00">
      <w:pPr>
        <w:ind w:firstLine="709"/>
        <w:rPr>
          <w:del w:id="20837" w:author="Julio Li" w:date="2020-05-15T14:30:00Z"/>
          <w:lang w:val="en-GB" w:eastAsia="zh-CN"/>
          <w:rPrChange w:id="20838" w:author="Kevin Gu" w:date="2020-05-18T10:36:00Z">
            <w:rPr>
              <w:del w:id="20839" w:author="Julio Li" w:date="2020-05-15T14:30:00Z"/>
              <w:lang w:val="en-GB" w:eastAsia="zh-CN"/>
            </w:rPr>
          </w:rPrChange>
        </w:rPr>
        <w:pPrChange w:id="20840" w:author="Kevin Gu" w:date="2020-05-18T14:06:00Z">
          <w:pPr>
            <w:pStyle w:val="Title3"/>
          </w:pPr>
        </w:pPrChange>
      </w:pPr>
      <w:del w:id="20841" w:author="Julio Li" w:date="2020-05-15T14:30:00Z">
        <w:r w:rsidRPr="00876437" w:rsidDel="00BC3480">
          <w:rPr>
            <w:lang w:val="en-GB" w:eastAsia="zh-CN"/>
            <w:rPrChange w:id="20842" w:author="Kevin Gu" w:date="2020-05-18T10:36:00Z">
              <w:rPr>
                <w:b w:val="0"/>
                <w:bCs w:val="0"/>
                <w:lang w:val="en-GB" w:eastAsia="zh-CN"/>
              </w:rPr>
            </w:rPrChange>
          </w:rPr>
          <w:delText>Usage of any password without proper authorization is strictly prohibited.</w:delText>
        </w:r>
        <w:r w:rsidR="005B6FCA" w:rsidRPr="00876437" w:rsidDel="00BC3480">
          <w:rPr>
            <w:lang w:val="en-GB" w:eastAsia="zh-CN"/>
            <w:rPrChange w:id="20843" w:author="Kevin Gu" w:date="2020-05-18T10:36:00Z">
              <w:rPr>
                <w:b w:val="0"/>
                <w:bCs w:val="0"/>
                <w:lang w:val="en-GB" w:eastAsia="zh-CN"/>
              </w:rPr>
            </w:rPrChange>
          </w:rPr>
          <w:delText xml:space="preserve"> </w:delText>
        </w:r>
        <w:r w:rsidR="005B6FCA" w:rsidRPr="00876437" w:rsidDel="00BC3480">
          <w:rPr>
            <w:rFonts w:hint="eastAsia"/>
            <w:lang w:val="en-GB" w:eastAsia="zh-CN"/>
            <w:rPrChange w:id="20844" w:author="Kevin Gu" w:date="2020-05-18T10:36:00Z">
              <w:rPr>
                <w:rFonts w:hint="eastAsia"/>
                <w:b w:val="0"/>
                <w:bCs w:val="0"/>
                <w:lang w:val="en-GB" w:eastAsia="zh-CN"/>
              </w:rPr>
            </w:rPrChange>
          </w:rPr>
          <w:delText>严格禁止使用未经授权的密码。</w:delText>
        </w:r>
      </w:del>
    </w:p>
    <w:p w14:paraId="56F9FF0F" w14:textId="3AB6D8F5" w:rsidR="00B74A00" w:rsidRPr="00876437" w:rsidDel="00BC3480" w:rsidRDefault="00B74A00">
      <w:pPr>
        <w:ind w:firstLine="709"/>
        <w:rPr>
          <w:del w:id="20845" w:author="Julio Li" w:date="2020-05-15T14:30:00Z"/>
          <w:lang w:val="en-GB" w:eastAsia="zh-CN"/>
          <w:rPrChange w:id="20846" w:author="Kevin Gu" w:date="2020-05-18T10:36:00Z">
            <w:rPr>
              <w:del w:id="20847" w:author="Julio Li" w:date="2020-05-15T14:30:00Z"/>
              <w:lang w:val="en-GB" w:eastAsia="zh-CN"/>
            </w:rPr>
          </w:rPrChange>
        </w:rPr>
        <w:pPrChange w:id="20848" w:author="Kevin Gu" w:date="2020-05-18T14:06:00Z">
          <w:pPr>
            <w:pStyle w:val="Title3"/>
          </w:pPr>
        </w:pPrChange>
      </w:pPr>
      <w:del w:id="20849" w:author="Julio Li" w:date="2020-05-15T14:30:00Z">
        <w:r w:rsidRPr="00876437" w:rsidDel="00BC3480">
          <w:rPr>
            <w:lang w:val="en-GB" w:eastAsia="zh-CN"/>
            <w:rPrChange w:id="20850" w:author="Kevin Gu" w:date="2020-05-18T10:36:00Z">
              <w:rPr>
                <w:b w:val="0"/>
                <w:bCs w:val="0"/>
                <w:lang w:val="en-GB" w:eastAsia="zh-CN"/>
              </w:rPr>
            </w:rPrChange>
          </w:rPr>
          <w:delText>Every personnel shall be fully responsible for their user password and keeping it confidential.</w:delText>
        </w:r>
        <w:r w:rsidR="005B6FCA" w:rsidRPr="00876437" w:rsidDel="00BC3480">
          <w:rPr>
            <w:lang w:val="en-GB" w:eastAsia="zh-CN"/>
            <w:rPrChange w:id="20851" w:author="Kevin Gu" w:date="2020-05-18T10:36:00Z">
              <w:rPr>
                <w:b w:val="0"/>
                <w:bCs w:val="0"/>
                <w:lang w:val="en-GB" w:eastAsia="zh-CN"/>
              </w:rPr>
            </w:rPrChange>
          </w:rPr>
          <w:delText xml:space="preserve"> </w:delText>
        </w:r>
        <w:r w:rsidR="005B6FCA" w:rsidRPr="00876437" w:rsidDel="00BC3480">
          <w:rPr>
            <w:rFonts w:hint="eastAsia"/>
            <w:lang w:val="en-GB" w:eastAsia="zh-CN"/>
            <w:rPrChange w:id="20852" w:author="Kevin Gu" w:date="2020-05-18T10:36:00Z">
              <w:rPr>
                <w:rFonts w:hint="eastAsia"/>
                <w:b w:val="0"/>
                <w:bCs w:val="0"/>
                <w:lang w:val="en-GB" w:eastAsia="zh-CN"/>
              </w:rPr>
            </w:rPrChange>
          </w:rPr>
          <w:delText>每位员工应当对其用户密码负责，并对其保密。</w:delText>
        </w:r>
      </w:del>
    </w:p>
    <w:p w14:paraId="4FBAB4B8" w14:textId="4C541A49" w:rsidR="00B74A00" w:rsidRPr="00876437" w:rsidDel="00BC3480" w:rsidRDefault="00B74A00">
      <w:pPr>
        <w:ind w:firstLine="709"/>
        <w:rPr>
          <w:del w:id="20853" w:author="Julio Li" w:date="2020-05-15T14:30:00Z"/>
          <w:lang w:val="en-GB" w:eastAsia="zh-CN"/>
          <w:rPrChange w:id="20854" w:author="Kevin Gu" w:date="2020-05-18T10:36:00Z">
            <w:rPr>
              <w:del w:id="20855" w:author="Julio Li" w:date="2020-05-15T14:30:00Z"/>
              <w:lang w:val="en-GB" w:eastAsia="zh-CN"/>
            </w:rPr>
          </w:rPrChange>
        </w:rPr>
        <w:pPrChange w:id="20856" w:author="Kevin Gu" w:date="2020-05-18T14:06:00Z">
          <w:pPr>
            <w:pStyle w:val="Title3"/>
          </w:pPr>
        </w:pPrChange>
      </w:pPr>
      <w:del w:id="20857" w:author="Julio Li" w:date="2020-05-15T14:30:00Z">
        <w:r w:rsidRPr="00876437" w:rsidDel="00BC3480">
          <w:rPr>
            <w:lang w:val="en-GB" w:eastAsia="zh-CN"/>
            <w:rPrChange w:id="20858" w:author="Kevin Gu" w:date="2020-05-18T10:36:00Z">
              <w:rPr>
                <w:b w:val="0"/>
                <w:bCs w:val="0"/>
                <w:lang w:val="en-GB" w:eastAsia="zh-CN"/>
              </w:rPr>
            </w:rPrChange>
          </w:rPr>
          <w:delText>No password is to be displayed when it is being entered. Password shall not be shared or kept on paper.</w:delText>
        </w:r>
        <w:r w:rsidR="005B6FCA" w:rsidRPr="00876437" w:rsidDel="00BC3480">
          <w:rPr>
            <w:lang w:val="en-GB" w:eastAsia="zh-CN"/>
            <w:rPrChange w:id="20859" w:author="Kevin Gu" w:date="2020-05-18T10:36:00Z">
              <w:rPr>
                <w:b w:val="0"/>
                <w:bCs w:val="0"/>
                <w:lang w:val="en-GB" w:eastAsia="zh-CN"/>
              </w:rPr>
            </w:rPrChange>
          </w:rPr>
          <w:delText xml:space="preserve"> </w:delText>
        </w:r>
        <w:r w:rsidR="005B6FCA" w:rsidRPr="00876437" w:rsidDel="00BC3480">
          <w:rPr>
            <w:rFonts w:hint="eastAsia"/>
            <w:lang w:val="en-GB" w:eastAsia="zh-CN"/>
            <w:rPrChange w:id="20860" w:author="Kevin Gu" w:date="2020-05-18T10:36:00Z">
              <w:rPr>
                <w:rFonts w:hint="eastAsia"/>
                <w:b w:val="0"/>
                <w:bCs w:val="0"/>
                <w:lang w:val="en-GB" w:eastAsia="zh-CN"/>
              </w:rPr>
            </w:rPrChange>
          </w:rPr>
          <w:delText>在输入密码时，不能泄露密码。密码不能共享或以书面形式记录。</w:delText>
        </w:r>
      </w:del>
    </w:p>
    <w:p w14:paraId="48B3E19E" w14:textId="6B5E7141" w:rsidR="00B74A00" w:rsidRPr="00876437" w:rsidDel="00BC3480" w:rsidRDefault="00B74A00">
      <w:pPr>
        <w:ind w:firstLine="709"/>
        <w:rPr>
          <w:del w:id="20861" w:author="Julio Li" w:date="2020-05-15T14:30:00Z"/>
          <w:lang w:val="en-GB" w:eastAsia="zh-CN"/>
          <w:rPrChange w:id="20862" w:author="Kevin Gu" w:date="2020-05-18T10:36:00Z">
            <w:rPr>
              <w:del w:id="20863" w:author="Julio Li" w:date="2020-05-15T14:30:00Z"/>
              <w:lang w:val="en-GB" w:eastAsia="zh-CN"/>
            </w:rPr>
          </w:rPrChange>
        </w:rPr>
        <w:pPrChange w:id="20864" w:author="Kevin Gu" w:date="2020-05-18T14:06:00Z">
          <w:pPr>
            <w:pStyle w:val="Title3"/>
          </w:pPr>
        </w:pPrChange>
      </w:pPr>
      <w:del w:id="20865" w:author="Julio Li" w:date="2020-05-15T14:30:00Z">
        <w:r w:rsidRPr="00876437" w:rsidDel="00BC3480">
          <w:rPr>
            <w:lang w:val="en-GB" w:eastAsia="zh-CN"/>
            <w:rPrChange w:id="20866" w:author="Kevin Gu" w:date="2020-05-18T10:36:00Z">
              <w:rPr>
                <w:b w:val="0"/>
                <w:bCs w:val="0"/>
                <w:lang w:val="en-GB" w:eastAsia="zh-CN"/>
              </w:rPr>
            </w:rPrChange>
          </w:rPr>
          <w:delText>If any password is compromised or suspected to be compromised, the account is immediately locked until the User ID and password are changed.</w:delText>
        </w:r>
        <w:r w:rsidR="005B6FCA" w:rsidRPr="00876437" w:rsidDel="00BC3480">
          <w:rPr>
            <w:lang w:val="en-GB" w:eastAsia="zh-CN"/>
            <w:rPrChange w:id="20867" w:author="Kevin Gu" w:date="2020-05-18T10:36:00Z">
              <w:rPr>
                <w:b w:val="0"/>
                <w:bCs w:val="0"/>
                <w:lang w:val="en-GB" w:eastAsia="zh-CN"/>
              </w:rPr>
            </w:rPrChange>
          </w:rPr>
          <w:delText xml:space="preserve"> </w:delText>
        </w:r>
        <w:r w:rsidR="005B6FCA" w:rsidRPr="00876437" w:rsidDel="00BC3480">
          <w:rPr>
            <w:rFonts w:hint="eastAsia"/>
            <w:lang w:val="en-GB" w:eastAsia="zh-CN"/>
            <w:rPrChange w:id="20868" w:author="Kevin Gu" w:date="2020-05-18T10:36:00Z">
              <w:rPr>
                <w:rFonts w:hint="eastAsia"/>
                <w:b w:val="0"/>
                <w:bCs w:val="0"/>
                <w:lang w:val="en-GB" w:eastAsia="zh-CN"/>
              </w:rPr>
            </w:rPrChange>
          </w:rPr>
          <w:delText>如果密码被泄露或怀疑被泄露，帐户将立即被锁定，直到更改用户</w:delText>
        </w:r>
        <w:r w:rsidR="005B6FCA" w:rsidRPr="00876437" w:rsidDel="00BC3480">
          <w:rPr>
            <w:lang w:val="en-GB" w:eastAsia="zh-CN"/>
            <w:rPrChange w:id="20869" w:author="Kevin Gu" w:date="2020-05-18T10:36:00Z">
              <w:rPr>
                <w:b w:val="0"/>
                <w:bCs w:val="0"/>
                <w:lang w:val="en-GB" w:eastAsia="zh-CN"/>
              </w:rPr>
            </w:rPrChange>
          </w:rPr>
          <w:delText>ID</w:delText>
        </w:r>
        <w:r w:rsidR="005B6FCA" w:rsidRPr="00876437" w:rsidDel="00BC3480">
          <w:rPr>
            <w:rFonts w:hint="eastAsia"/>
            <w:lang w:val="en-GB" w:eastAsia="zh-CN"/>
            <w:rPrChange w:id="20870" w:author="Kevin Gu" w:date="2020-05-18T10:36:00Z">
              <w:rPr>
                <w:rFonts w:hint="eastAsia"/>
                <w:b w:val="0"/>
                <w:bCs w:val="0"/>
                <w:lang w:val="en-GB" w:eastAsia="zh-CN"/>
              </w:rPr>
            </w:rPrChange>
          </w:rPr>
          <w:delText>和密码。</w:delText>
        </w:r>
      </w:del>
    </w:p>
    <w:p w14:paraId="37E33E05" w14:textId="1D792851" w:rsidR="005B6FCA" w:rsidRPr="00876437" w:rsidDel="00BC3480" w:rsidRDefault="00B74A00">
      <w:pPr>
        <w:ind w:firstLine="709"/>
        <w:rPr>
          <w:del w:id="20871" w:author="Julio Li" w:date="2020-05-15T14:30:00Z"/>
          <w:lang w:val="en-GB" w:eastAsia="zh-CN"/>
          <w:rPrChange w:id="20872" w:author="Kevin Gu" w:date="2020-05-18T10:36:00Z">
            <w:rPr>
              <w:del w:id="20873" w:author="Julio Li" w:date="2020-05-15T14:30:00Z"/>
              <w:lang w:val="en-GB" w:eastAsia="zh-CN"/>
            </w:rPr>
          </w:rPrChange>
        </w:rPr>
        <w:pPrChange w:id="20874" w:author="Kevin Gu" w:date="2020-05-18T14:06:00Z">
          <w:pPr>
            <w:pStyle w:val="Title3"/>
          </w:pPr>
        </w:pPrChange>
      </w:pPr>
      <w:del w:id="20875" w:author="Julio Li" w:date="2020-05-15T14:30:00Z">
        <w:r w:rsidRPr="00876437" w:rsidDel="00BC3480">
          <w:rPr>
            <w:lang w:val="en-GB" w:eastAsia="zh-CN"/>
            <w:rPrChange w:id="20876" w:author="Kevin Gu" w:date="2020-05-18T10:36:00Z">
              <w:rPr>
                <w:b w:val="0"/>
                <w:bCs w:val="0"/>
                <w:lang w:val="en-GB" w:eastAsia="zh-CN"/>
              </w:rPr>
            </w:rPrChange>
          </w:rPr>
          <w:delText>User accounts are locked after 6 failed log-on attempts with password. User accounts are locked when the respective employee leaves the company and deleted upon completion of leaving clearance according to the termination checklist.</w:delText>
        </w:r>
        <w:r w:rsidR="005B6FCA" w:rsidRPr="00876437" w:rsidDel="00BC3480">
          <w:rPr>
            <w:lang w:val="en-GB" w:eastAsia="zh-CN"/>
            <w:rPrChange w:id="20877" w:author="Kevin Gu" w:date="2020-05-18T10:36:00Z">
              <w:rPr>
                <w:b w:val="0"/>
                <w:bCs w:val="0"/>
                <w:lang w:val="en-GB" w:eastAsia="zh-CN"/>
              </w:rPr>
            </w:rPrChange>
          </w:rPr>
          <w:delText xml:space="preserve"> </w:delText>
        </w:r>
        <w:r w:rsidR="005B6FCA" w:rsidRPr="00876437" w:rsidDel="00BC3480">
          <w:rPr>
            <w:rFonts w:hint="eastAsia"/>
            <w:lang w:val="en-GB" w:eastAsia="zh-CN"/>
            <w:rPrChange w:id="20878" w:author="Kevin Gu" w:date="2020-05-18T10:36:00Z">
              <w:rPr>
                <w:rFonts w:hint="eastAsia"/>
                <w:b w:val="0"/>
                <w:bCs w:val="0"/>
                <w:lang w:val="en-GB" w:eastAsia="zh-CN"/>
              </w:rPr>
            </w:rPrChange>
          </w:rPr>
          <w:delText>使用密码登录</w:delText>
        </w:r>
        <w:r w:rsidR="005B6FCA" w:rsidRPr="00876437" w:rsidDel="00BC3480">
          <w:rPr>
            <w:lang w:val="en-GB" w:eastAsia="zh-CN"/>
            <w:rPrChange w:id="20879" w:author="Kevin Gu" w:date="2020-05-18T10:36:00Z">
              <w:rPr>
                <w:b w:val="0"/>
                <w:bCs w:val="0"/>
                <w:lang w:val="en-GB" w:eastAsia="zh-CN"/>
              </w:rPr>
            </w:rPrChange>
          </w:rPr>
          <w:delText>6</w:delText>
        </w:r>
        <w:r w:rsidR="005B6FCA" w:rsidRPr="00876437" w:rsidDel="00BC3480">
          <w:rPr>
            <w:rFonts w:hint="eastAsia"/>
            <w:lang w:val="en-GB" w:eastAsia="zh-CN"/>
            <w:rPrChange w:id="20880" w:author="Kevin Gu" w:date="2020-05-18T10:36:00Z">
              <w:rPr>
                <w:rFonts w:hint="eastAsia"/>
                <w:b w:val="0"/>
                <w:bCs w:val="0"/>
                <w:lang w:val="en-GB" w:eastAsia="zh-CN"/>
              </w:rPr>
            </w:rPrChange>
          </w:rPr>
          <w:delText>次失败后锁定用户帐户。当相关员工离开公司时，用户账户被锁定，并根据终止清单完成离职清理后删除。</w:delText>
        </w:r>
      </w:del>
    </w:p>
    <w:p w14:paraId="23CF1491" w14:textId="65C25308" w:rsidR="00B74A00" w:rsidRPr="00876437" w:rsidDel="00BC3480" w:rsidRDefault="00B74A00">
      <w:pPr>
        <w:ind w:firstLine="709"/>
        <w:rPr>
          <w:del w:id="20881" w:author="Julio Li" w:date="2020-05-15T14:30:00Z"/>
          <w:lang w:val="en-GB" w:eastAsia="zh-CN"/>
          <w:rPrChange w:id="20882" w:author="Kevin Gu" w:date="2020-05-18T10:36:00Z">
            <w:rPr>
              <w:del w:id="20883" w:author="Julio Li" w:date="2020-05-15T14:30:00Z"/>
              <w:lang w:val="en-GB" w:eastAsia="zh-CN"/>
            </w:rPr>
          </w:rPrChange>
        </w:rPr>
        <w:pPrChange w:id="20884" w:author="Kevin Gu" w:date="2020-05-18T14:06:00Z">
          <w:pPr>
            <w:pStyle w:val="Title3"/>
          </w:pPr>
        </w:pPrChange>
      </w:pPr>
      <w:del w:id="20885" w:author="Julio Li" w:date="2020-05-15T14:30:00Z">
        <w:r w:rsidRPr="00876437" w:rsidDel="00BC3480">
          <w:rPr>
            <w:lang w:val="en-GB" w:eastAsia="zh-CN"/>
            <w:rPrChange w:id="20886" w:author="Kevin Gu" w:date="2020-05-18T10:36:00Z">
              <w:rPr>
                <w:b w:val="0"/>
                <w:bCs w:val="0"/>
                <w:lang w:val="en-GB" w:eastAsia="zh-CN"/>
              </w:rPr>
            </w:rPrChange>
          </w:rPr>
          <w:delText>Locked accounts must only be unlocked according to the 4-eye principle.</w:delText>
        </w:r>
        <w:r w:rsidR="005B6FCA" w:rsidRPr="00876437" w:rsidDel="00BC3480">
          <w:rPr>
            <w:lang w:val="en-GB" w:eastAsia="zh-CN"/>
            <w:rPrChange w:id="20887" w:author="Kevin Gu" w:date="2020-05-18T10:36:00Z">
              <w:rPr>
                <w:b w:val="0"/>
                <w:bCs w:val="0"/>
                <w:lang w:val="en-GB" w:eastAsia="zh-CN"/>
              </w:rPr>
            </w:rPrChange>
          </w:rPr>
          <w:delText xml:space="preserve"> </w:delText>
        </w:r>
        <w:r w:rsidR="005B6FCA" w:rsidRPr="00876437" w:rsidDel="00BC3480">
          <w:rPr>
            <w:rFonts w:hint="eastAsia"/>
            <w:lang w:val="en-GB" w:eastAsia="zh-CN"/>
            <w:rPrChange w:id="20888" w:author="Kevin Gu" w:date="2020-05-18T10:36:00Z">
              <w:rPr>
                <w:rFonts w:hint="eastAsia"/>
                <w:b w:val="0"/>
                <w:bCs w:val="0"/>
                <w:lang w:val="en-GB" w:eastAsia="zh-CN"/>
              </w:rPr>
            </w:rPrChange>
          </w:rPr>
          <w:delText>锁定账户在解锁时必须遵循四眼原则</w:delText>
        </w:r>
      </w:del>
    </w:p>
    <w:p w14:paraId="5A54D4D8" w14:textId="77777777" w:rsidR="00B74A00" w:rsidRPr="00876437" w:rsidRDefault="00B74A00">
      <w:pPr>
        <w:ind w:firstLine="709"/>
        <w:rPr>
          <w:lang w:val="en-GB" w:eastAsia="zh-CN"/>
          <w:rPrChange w:id="20889" w:author="Kevin Gu" w:date="2020-05-18T10:36:00Z">
            <w:rPr>
              <w:lang w:eastAsia="zh-CN"/>
            </w:rPr>
          </w:rPrChange>
        </w:rPr>
        <w:pPrChange w:id="20890" w:author="Kevin Gu" w:date="2020-05-18T14:06:00Z">
          <w:pPr>
            <w:pStyle w:val="Title3"/>
          </w:pPr>
        </w:pPrChange>
      </w:pPr>
    </w:p>
    <w:p w14:paraId="037637F7" w14:textId="06E7C7C8" w:rsidR="00965132" w:rsidRPr="00876437" w:rsidDel="0070391D" w:rsidRDefault="00965132" w:rsidP="00965132">
      <w:pPr>
        <w:pStyle w:val="Title2"/>
        <w:rPr>
          <w:del w:id="20891" w:author="Kevin Gu" w:date="2020-05-18T14:06:00Z"/>
          <w:lang w:val="en-GB"/>
          <w:rPrChange w:id="20892" w:author="Kevin Gu" w:date="2020-05-18T10:36:00Z">
            <w:rPr>
              <w:del w:id="20893" w:author="Kevin Gu" w:date="2020-05-18T14:06:00Z"/>
            </w:rPr>
          </w:rPrChange>
        </w:rPr>
      </w:pPr>
      <w:commentRangeStart w:id="20894"/>
      <w:del w:id="20895" w:author="Kevin Gu" w:date="2020-05-18T14:06:00Z">
        <w:r w:rsidRPr="00876437" w:rsidDel="0070391D">
          <w:rPr>
            <w:b w:val="0"/>
            <w:bCs w:val="0"/>
            <w:lang w:val="en-GB"/>
            <w:rPrChange w:id="20896" w:author="Kevin Gu" w:date="2020-05-18T10:36:00Z">
              <w:rPr>
                <w:b w:val="0"/>
                <w:bCs w:val="0"/>
              </w:rPr>
            </w:rPrChange>
          </w:rPr>
          <w:delText>Test Data</w:delText>
        </w:r>
        <w:r w:rsidR="005B6FCA" w:rsidRPr="00876437" w:rsidDel="0070391D">
          <w:rPr>
            <w:b w:val="0"/>
            <w:bCs w:val="0"/>
            <w:lang w:val="en-GB"/>
            <w:rPrChange w:id="20897" w:author="Kevin Gu" w:date="2020-05-18T10:36:00Z">
              <w:rPr>
                <w:b w:val="0"/>
                <w:bCs w:val="0"/>
              </w:rPr>
            </w:rPrChange>
          </w:rPr>
          <w:delText xml:space="preserve"> </w:delText>
        </w:r>
        <w:r w:rsidR="005B6FCA" w:rsidRPr="00876437" w:rsidDel="0070391D">
          <w:rPr>
            <w:rFonts w:hint="eastAsia"/>
            <w:b w:val="0"/>
            <w:bCs w:val="0"/>
            <w:lang w:val="en-GB" w:eastAsia="zh-CN"/>
            <w:rPrChange w:id="20898" w:author="Kevin Gu" w:date="2020-05-18T10:36:00Z">
              <w:rPr>
                <w:rFonts w:hint="eastAsia"/>
                <w:b w:val="0"/>
                <w:bCs w:val="0"/>
                <w:lang w:eastAsia="zh-CN"/>
              </w:rPr>
            </w:rPrChange>
          </w:rPr>
          <w:delText>测试数据</w:delText>
        </w:r>
        <w:commentRangeEnd w:id="20894"/>
        <w:r w:rsidR="0030170E" w:rsidRPr="00876437" w:rsidDel="0070391D">
          <w:rPr>
            <w:rStyle w:val="CommentReference"/>
            <w:lang w:val="en-GB"/>
            <w:rPrChange w:id="20899" w:author="Kevin Gu" w:date="2020-05-18T10:36:00Z">
              <w:rPr>
                <w:rStyle w:val="CommentReference"/>
              </w:rPr>
            </w:rPrChange>
          </w:rPr>
          <w:commentReference w:id="20894"/>
        </w:r>
        <w:bookmarkStart w:id="20900" w:name="_Toc40965258"/>
        <w:bookmarkStart w:id="20901" w:name="_Toc40965613"/>
        <w:bookmarkStart w:id="20902" w:name="_Toc40965966"/>
        <w:bookmarkStart w:id="20903" w:name="_Toc40966318"/>
        <w:bookmarkStart w:id="20904" w:name="_Toc40966671"/>
        <w:bookmarkStart w:id="20905" w:name="_Toc40967024"/>
        <w:bookmarkStart w:id="20906" w:name="_Toc40967378"/>
        <w:bookmarkStart w:id="20907" w:name="_Toc40967732"/>
        <w:bookmarkStart w:id="20908" w:name="_Toc40968086"/>
        <w:bookmarkStart w:id="20909" w:name="_Toc40968440"/>
        <w:bookmarkStart w:id="20910" w:name="_Toc40969496"/>
        <w:bookmarkStart w:id="20911" w:name="_Toc40969856"/>
        <w:bookmarkStart w:id="20912" w:name="_Toc43387240"/>
        <w:bookmarkEnd w:id="20900"/>
        <w:bookmarkEnd w:id="20901"/>
        <w:bookmarkEnd w:id="20902"/>
        <w:bookmarkEnd w:id="20903"/>
        <w:bookmarkEnd w:id="20904"/>
        <w:bookmarkEnd w:id="20905"/>
        <w:bookmarkEnd w:id="20906"/>
        <w:bookmarkEnd w:id="20907"/>
        <w:bookmarkEnd w:id="20908"/>
        <w:bookmarkEnd w:id="20909"/>
        <w:bookmarkEnd w:id="20910"/>
        <w:bookmarkEnd w:id="20911"/>
        <w:bookmarkEnd w:id="20912"/>
      </w:del>
    </w:p>
    <w:p w14:paraId="694DBBDF" w14:textId="79BBAE39" w:rsidR="00965132" w:rsidRPr="00876437" w:rsidDel="0070391D" w:rsidRDefault="00965132" w:rsidP="00965132">
      <w:pPr>
        <w:rPr>
          <w:del w:id="20913" w:author="Kevin Gu" w:date="2020-05-18T14:06:00Z"/>
          <w:strike/>
          <w:lang w:val="en-GB"/>
          <w:rPrChange w:id="20914" w:author="Kevin Gu" w:date="2020-05-18T10:36:00Z">
            <w:rPr>
              <w:del w:id="20915" w:author="Kevin Gu" w:date="2020-05-18T14:06:00Z"/>
              <w:lang w:val="en-US"/>
            </w:rPr>
          </w:rPrChange>
        </w:rPr>
      </w:pPr>
      <w:del w:id="20916" w:author="Kevin Gu" w:date="2020-05-18T14:06:00Z">
        <w:r w:rsidRPr="00876437" w:rsidDel="0070391D">
          <w:rPr>
            <w:strike/>
            <w:lang w:val="en-GB"/>
            <w:rPrChange w:id="20917" w:author="Kevin Gu" w:date="2020-05-18T10:36:00Z">
              <w:rPr>
                <w:lang w:val="en-US"/>
              </w:rPr>
            </w:rPrChange>
          </w:rPr>
          <w:delText>Test data will be carefully selected, protected and controlled by the test machines.</w:delText>
        </w:r>
        <w:bookmarkStart w:id="20918" w:name="_Toc40965259"/>
        <w:bookmarkStart w:id="20919" w:name="_Toc40965614"/>
        <w:bookmarkStart w:id="20920" w:name="_Toc40965967"/>
        <w:bookmarkStart w:id="20921" w:name="_Toc40966319"/>
        <w:bookmarkStart w:id="20922" w:name="_Toc40966672"/>
        <w:bookmarkStart w:id="20923" w:name="_Toc40967025"/>
        <w:bookmarkStart w:id="20924" w:name="_Toc40967379"/>
        <w:bookmarkStart w:id="20925" w:name="_Toc40967733"/>
        <w:bookmarkStart w:id="20926" w:name="_Toc40968087"/>
        <w:bookmarkStart w:id="20927" w:name="_Toc40968441"/>
        <w:bookmarkStart w:id="20928" w:name="_Toc40969497"/>
        <w:bookmarkStart w:id="20929" w:name="_Toc40969857"/>
        <w:bookmarkStart w:id="20930" w:name="_Toc43387241"/>
        <w:bookmarkEnd w:id="20918"/>
        <w:bookmarkEnd w:id="20919"/>
        <w:bookmarkEnd w:id="20920"/>
        <w:bookmarkEnd w:id="20921"/>
        <w:bookmarkEnd w:id="20922"/>
        <w:bookmarkEnd w:id="20923"/>
        <w:bookmarkEnd w:id="20924"/>
        <w:bookmarkEnd w:id="20925"/>
        <w:bookmarkEnd w:id="20926"/>
        <w:bookmarkEnd w:id="20927"/>
        <w:bookmarkEnd w:id="20928"/>
        <w:bookmarkEnd w:id="20929"/>
        <w:bookmarkEnd w:id="20930"/>
      </w:del>
    </w:p>
    <w:p w14:paraId="662D3C3E" w14:textId="1BD48B03" w:rsidR="005B6FCA" w:rsidRPr="00876437" w:rsidDel="0070391D" w:rsidRDefault="005B6FCA" w:rsidP="00965132">
      <w:pPr>
        <w:rPr>
          <w:del w:id="20931" w:author="Kevin Gu" w:date="2020-05-18T14:06:00Z"/>
          <w:strike/>
          <w:lang w:val="en-GB" w:eastAsia="zh-CN"/>
          <w:rPrChange w:id="20932" w:author="Kevin Gu" w:date="2020-05-18T10:36:00Z">
            <w:rPr>
              <w:del w:id="20933" w:author="Kevin Gu" w:date="2020-05-18T14:06:00Z"/>
              <w:lang w:val="en-US" w:eastAsia="zh-CN"/>
            </w:rPr>
          </w:rPrChange>
        </w:rPr>
      </w:pPr>
      <w:del w:id="20934" w:author="Kevin Gu" w:date="2020-05-18T14:06:00Z">
        <w:r w:rsidRPr="00876437" w:rsidDel="0070391D">
          <w:rPr>
            <w:rFonts w:hint="eastAsia"/>
            <w:strike/>
            <w:lang w:val="en-GB" w:eastAsia="zh-CN"/>
            <w:rPrChange w:id="20935" w:author="Kevin Gu" w:date="2020-05-18T10:36:00Z">
              <w:rPr>
                <w:rFonts w:hint="eastAsia"/>
                <w:lang w:val="en-US" w:eastAsia="zh-CN"/>
              </w:rPr>
            </w:rPrChange>
          </w:rPr>
          <w:delText>测试数据将由测试机器仔细选择、保护和控制。</w:delText>
        </w:r>
        <w:bookmarkStart w:id="20936" w:name="_Toc40965260"/>
        <w:bookmarkStart w:id="20937" w:name="_Toc40965615"/>
        <w:bookmarkStart w:id="20938" w:name="_Toc40965968"/>
        <w:bookmarkStart w:id="20939" w:name="_Toc40966320"/>
        <w:bookmarkStart w:id="20940" w:name="_Toc40966673"/>
        <w:bookmarkStart w:id="20941" w:name="_Toc40967026"/>
        <w:bookmarkStart w:id="20942" w:name="_Toc40967380"/>
        <w:bookmarkStart w:id="20943" w:name="_Toc40967734"/>
        <w:bookmarkStart w:id="20944" w:name="_Toc40968088"/>
        <w:bookmarkStart w:id="20945" w:name="_Toc40968442"/>
        <w:bookmarkStart w:id="20946" w:name="_Toc40969498"/>
        <w:bookmarkStart w:id="20947" w:name="_Toc40969858"/>
        <w:bookmarkStart w:id="20948" w:name="_Toc43387242"/>
        <w:bookmarkEnd w:id="20936"/>
        <w:bookmarkEnd w:id="20937"/>
        <w:bookmarkEnd w:id="20938"/>
        <w:bookmarkEnd w:id="20939"/>
        <w:bookmarkEnd w:id="20940"/>
        <w:bookmarkEnd w:id="20941"/>
        <w:bookmarkEnd w:id="20942"/>
        <w:bookmarkEnd w:id="20943"/>
        <w:bookmarkEnd w:id="20944"/>
        <w:bookmarkEnd w:id="20945"/>
        <w:bookmarkEnd w:id="20946"/>
        <w:bookmarkEnd w:id="20947"/>
        <w:bookmarkEnd w:id="20948"/>
      </w:del>
    </w:p>
    <w:p w14:paraId="706CF561" w14:textId="57919FD1" w:rsidR="00965132" w:rsidRPr="00876437" w:rsidDel="0070391D" w:rsidRDefault="00965132" w:rsidP="00965132">
      <w:pPr>
        <w:rPr>
          <w:del w:id="20949" w:author="Kevin Gu" w:date="2020-05-18T14:06:00Z"/>
          <w:strike/>
          <w:lang w:val="en-GB"/>
          <w:rPrChange w:id="20950" w:author="Kevin Gu" w:date="2020-05-18T10:36:00Z">
            <w:rPr>
              <w:del w:id="20951" w:author="Kevin Gu" w:date="2020-05-18T14:06:00Z"/>
              <w:lang w:val="en-US"/>
            </w:rPr>
          </w:rPrChange>
        </w:rPr>
      </w:pPr>
      <w:del w:id="20952" w:author="Kevin Gu" w:date="2020-05-18T14:06:00Z">
        <w:r w:rsidRPr="00876437" w:rsidDel="0070391D">
          <w:rPr>
            <w:strike/>
            <w:lang w:val="en-GB"/>
            <w:rPrChange w:id="20953" w:author="Kevin Gu" w:date="2020-05-18T10:36:00Z">
              <w:rPr>
                <w:lang w:val="en-US"/>
              </w:rPr>
            </w:rPrChange>
          </w:rPr>
          <w:delText>Testing tools including test machines for electricity testing, functional testing and quality testing, which are not connected with internet. Test machines will not be updated until customer adding new requirements of testing configuration.</w:delText>
        </w:r>
        <w:bookmarkStart w:id="20954" w:name="_Toc40965261"/>
        <w:bookmarkStart w:id="20955" w:name="_Toc40965616"/>
        <w:bookmarkStart w:id="20956" w:name="_Toc40965969"/>
        <w:bookmarkStart w:id="20957" w:name="_Toc40966321"/>
        <w:bookmarkStart w:id="20958" w:name="_Toc40966674"/>
        <w:bookmarkStart w:id="20959" w:name="_Toc40967027"/>
        <w:bookmarkStart w:id="20960" w:name="_Toc40967381"/>
        <w:bookmarkStart w:id="20961" w:name="_Toc40967735"/>
        <w:bookmarkStart w:id="20962" w:name="_Toc40968089"/>
        <w:bookmarkStart w:id="20963" w:name="_Toc40968443"/>
        <w:bookmarkStart w:id="20964" w:name="_Toc40969499"/>
        <w:bookmarkStart w:id="20965" w:name="_Toc40969859"/>
        <w:bookmarkStart w:id="20966" w:name="_Toc43387243"/>
        <w:bookmarkEnd w:id="20954"/>
        <w:bookmarkEnd w:id="20955"/>
        <w:bookmarkEnd w:id="20956"/>
        <w:bookmarkEnd w:id="20957"/>
        <w:bookmarkEnd w:id="20958"/>
        <w:bookmarkEnd w:id="20959"/>
        <w:bookmarkEnd w:id="20960"/>
        <w:bookmarkEnd w:id="20961"/>
        <w:bookmarkEnd w:id="20962"/>
        <w:bookmarkEnd w:id="20963"/>
        <w:bookmarkEnd w:id="20964"/>
        <w:bookmarkEnd w:id="20965"/>
        <w:bookmarkEnd w:id="20966"/>
      </w:del>
    </w:p>
    <w:p w14:paraId="1F0E88CB" w14:textId="71589872" w:rsidR="005B6FCA" w:rsidRPr="00876437" w:rsidDel="0070391D" w:rsidRDefault="005B6FCA" w:rsidP="00965132">
      <w:pPr>
        <w:rPr>
          <w:del w:id="20967" w:author="Kevin Gu" w:date="2020-05-18T14:06:00Z"/>
          <w:strike/>
          <w:lang w:val="en-GB" w:eastAsia="zh-CN"/>
          <w:rPrChange w:id="20968" w:author="Kevin Gu" w:date="2020-05-18T10:36:00Z">
            <w:rPr>
              <w:del w:id="20969" w:author="Kevin Gu" w:date="2020-05-18T14:06:00Z"/>
              <w:lang w:val="en-US" w:eastAsia="zh-CN"/>
            </w:rPr>
          </w:rPrChange>
        </w:rPr>
      </w:pPr>
      <w:del w:id="20970" w:author="Kevin Gu" w:date="2020-05-18T14:06:00Z">
        <w:r w:rsidRPr="00876437" w:rsidDel="0070391D">
          <w:rPr>
            <w:rFonts w:hint="eastAsia"/>
            <w:strike/>
            <w:lang w:val="en-GB" w:eastAsia="zh-CN"/>
            <w:rPrChange w:id="20971" w:author="Kevin Gu" w:date="2020-05-18T10:36:00Z">
              <w:rPr>
                <w:rFonts w:hint="eastAsia"/>
                <w:lang w:val="en-US" w:eastAsia="zh-CN"/>
              </w:rPr>
            </w:rPrChange>
          </w:rPr>
          <w:delText>测试工具包括不连接互联网的电力测试机、功能测试机和质量测试机。在客户添加测试配置的新需求之前，不会更新测试机器。</w:delText>
        </w:r>
        <w:bookmarkStart w:id="20972" w:name="_Toc40965262"/>
        <w:bookmarkStart w:id="20973" w:name="_Toc40965617"/>
        <w:bookmarkStart w:id="20974" w:name="_Toc40965970"/>
        <w:bookmarkStart w:id="20975" w:name="_Toc40966322"/>
        <w:bookmarkStart w:id="20976" w:name="_Toc40966675"/>
        <w:bookmarkStart w:id="20977" w:name="_Toc40967028"/>
        <w:bookmarkStart w:id="20978" w:name="_Toc40967382"/>
        <w:bookmarkStart w:id="20979" w:name="_Toc40967736"/>
        <w:bookmarkStart w:id="20980" w:name="_Toc40968090"/>
        <w:bookmarkStart w:id="20981" w:name="_Toc40968444"/>
        <w:bookmarkStart w:id="20982" w:name="_Toc40969500"/>
        <w:bookmarkStart w:id="20983" w:name="_Toc40969860"/>
        <w:bookmarkStart w:id="20984" w:name="_Toc43387244"/>
        <w:bookmarkEnd w:id="20972"/>
        <w:bookmarkEnd w:id="20973"/>
        <w:bookmarkEnd w:id="20974"/>
        <w:bookmarkEnd w:id="20975"/>
        <w:bookmarkEnd w:id="20976"/>
        <w:bookmarkEnd w:id="20977"/>
        <w:bookmarkEnd w:id="20978"/>
        <w:bookmarkEnd w:id="20979"/>
        <w:bookmarkEnd w:id="20980"/>
        <w:bookmarkEnd w:id="20981"/>
        <w:bookmarkEnd w:id="20982"/>
        <w:bookmarkEnd w:id="20983"/>
        <w:bookmarkEnd w:id="20984"/>
      </w:del>
    </w:p>
    <w:p w14:paraId="0BA2A5A5" w14:textId="6EDD3783" w:rsidR="005B6FCA" w:rsidRPr="00876437" w:rsidDel="0070391D" w:rsidRDefault="005B6FCA" w:rsidP="00965132">
      <w:pPr>
        <w:rPr>
          <w:del w:id="20985" w:author="Kevin Gu" w:date="2020-05-18T14:06:00Z"/>
          <w:lang w:val="en-GB" w:eastAsia="zh-CN"/>
          <w:rPrChange w:id="20986" w:author="Kevin Gu" w:date="2020-05-18T10:36:00Z">
            <w:rPr>
              <w:del w:id="20987" w:author="Kevin Gu" w:date="2020-05-18T14:06:00Z"/>
              <w:lang w:val="en-US" w:eastAsia="zh-CN"/>
            </w:rPr>
          </w:rPrChange>
        </w:rPr>
      </w:pPr>
      <w:bookmarkStart w:id="20988" w:name="_Toc40965263"/>
      <w:bookmarkStart w:id="20989" w:name="_Toc40965618"/>
      <w:bookmarkStart w:id="20990" w:name="_Toc40965971"/>
      <w:bookmarkStart w:id="20991" w:name="_Toc40966323"/>
      <w:bookmarkStart w:id="20992" w:name="_Toc40966676"/>
      <w:bookmarkStart w:id="20993" w:name="_Toc40967029"/>
      <w:bookmarkStart w:id="20994" w:name="_Toc40967383"/>
      <w:bookmarkStart w:id="20995" w:name="_Toc40967737"/>
      <w:bookmarkStart w:id="20996" w:name="_Toc40968091"/>
      <w:bookmarkStart w:id="20997" w:name="_Toc40968445"/>
      <w:bookmarkStart w:id="20998" w:name="_Toc40969501"/>
      <w:bookmarkStart w:id="20999" w:name="_Toc40969861"/>
      <w:bookmarkStart w:id="21000" w:name="_Toc43387245"/>
      <w:bookmarkEnd w:id="20988"/>
      <w:bookmarkEnd w:id="20989"/>
      <w:bookmarkEnd w:id="20990"/>
      <w:bookmarkEnd w:id="20991"/>
      <w:bookmarkEnd w:id="20992"/>
      <w:bookmarkEnd w:id="20993"/>
      <w:bookmarkEnd w:id="20994"/>
      <w:bookmarkEnd w:id="20995"/>
      <w:bookmarkEnd w:id="20996"/>
      <w:bookmarkEnd w:id="20997"/>
      <w:bookmarkEnd w:id="20998"/>
      <w:bookmarkEnd w:id="20999"/>
      <w:bookmarkEnd w:id="21000"/>
    </w:p>
    <w:p w14:paraId="79B972DF" w14:textId="2A0275CA" w:rsidR="00CB2C60" w:rsidRPr="00876437" w:rsidRDefault="00CB2C60" w:rsidP="00B3098F">
      <w:pPr>
        <w:pStyle w:val="Title2"/>
        <w:rPr>
          <w:ins w:id="21001" w:author="Julio Li" w:date="2020-05-15T14:40:00Z"/>
          <w:lang w:val="en-GB"/>
          <w:rPrChange w:id="21002" w:author="Kevin Gu" w:date="2020-05-18T10:36:00Z">
            <w:rPr>
              <w:ins w:id="21003" w:author="Julio Li" w:date="2020-05-15T14:40:00Z"/>
            </w:rPr>
          </w:rPrChange>
        </w:rPr>
      </w:pPr>
      <w:bookmarkStart w:id="21004" w:name="_Ref17801161"/>
      <w:bookmarkStart w:id="21005" w:name="_Toc43387246"/>
      <w:r w:rsidRPr="00876437">
        <w:rPr>
          <w:lang w:val="en-GB"/>
          <w:rPrChange w:id="21006" w:author="Kevin Gu" w:date="2020-05-18T10:36:00Z">
            <w:rPr/>
          </w:rPrChange>
        </w:rPr>
        <w:t>Data Security</w:t>
      </w:r>
      <w:bookmarkEnd w:id="21004"/>
      <w:r w:rsidR="003126DC" w:rsidRPr="00876437">
        <w:rPr>
          <w:lang w:val="en-GB"/>
          <w:rPrChange w:id="21007" w:author="Kevin Gu" w:date="2020-05-18T10:36:00Z">
            <w:rPr/>
          </w:rPrChange>
        </w:rPr>
        <w:t xml:space="preserve"> </w:t>
      </w:r>
      <w:r w:rsidR="003126DC" w:rsidRPr="00876437">
        <w:rPr>
          <w:rFonts w:hint="eastAsia"/>
          <w:lang w:val="en-GB" w:eastAsia="zh-CN"/>
          <w:rPrChange w:id="21008" w:author="Kevin Gu" w:date="2020-05-18T10:36:00Z">
            <w:rPr>
              <w:rFonts w:hint="eastAsia"/>
              <w:lang w:eastAsia="zh-CN"/>
            </w:rPr>
          </w:rPrChange>
        </w:rPr>
        <w:t>数据安全</w:t>
      </w:r>
      <w:bookmarkEnd w:id="21005"/>
    </w:p>
    <w:p w14:paraId="3B6D852C" w14:textId="7BAA45E4" w:rsidR="0030170E" w:rsidRPr="00876437" w:rsidRDefault="0030170E" w:rsidP="0030170E">
      <w:pPr>
        <w:pStyle w:val="Title3"/>
        <w:rPr>
          <w:ins w:id="21009" w:author="Julio Li" w:date="2020-05-15T14:41:00Z"/>
          <w:lang w:val="en-GB"/>
          <w:rPrChange w:id="21010" w:author="Kevin Gu" w:date="2020-05-18T10:36:00Z">
            <w:rPr>
              <w:ins w:id="21011" w:author="Julio Li" w:date="2020-05-15T14:41:00Z"/>
            </w:rPr>
          </w:rPrChange>
        </w:rPr>
      </w:pPr>
      <w:ins w:id="21012" w:author="Julio Li" w:date="2020-05-15T14:41:00Z">
        <w:r w:rsidRPr="00876437">
          <w:rPr>
            <w:lang w:val="en-GB"/>
            <w:rPrChange w:id="21013" w:author="Kevin Gu" w:date="2020-05-18T10:36:00Z">
              <w:rPr/>
            </w:rPrChange>
          </w:rPr>
          <w:t>Software introduction</w:t>
        </w:r>
        <w:proofErr w:type="spellStart"/>
        <w:r w:rsidRPr="00876437">
          <w:rPr>
            <w:rFonts w:hint="eastAsia"/>
            <w:lang w:val="en-GB"/>
            <w:rPrChange w:id="21014" w:author="Kevin Gu" w:date="2020-05-18T10:36:00Z">
              <w:rPr>
                <w:rFonts w:hint="eastAsia"/>
              </w:rPr>
            </w:rPrChange>
          </w:rPr>
          <w:t>软件介绍</w:t>
        </w:r>
        <w:proofErr w:type="spellEnd"/>
      </w:ins>
    </w:p>
    <w:p w14:paraId="4A6DC2F6" w14:textId="7A160F27" w:rsidR="0030170E" w:rsidRPr="00876437" w:rsidRDefault="0030170E" w:rsidP="0030170E">
      <w:pPr>
        <w:rPr>
          <w:ins w:id="21015" w:author="Julio Li" w:date="2020-05-15T14:41:00Z"/>
          <w:lang w:val="en-GB"/>
          <w:rPrChange w:id="21016" w:author="Kevin Gu" w:date="2020-05-18T10:36:00Z">
            <w:rPr>
              <w:ins w:id="21017" w:author="Julio Li" w:date="2020-05-15T14:41:00Z"/>
            </w:rPr>
          </w:rPrChange>
        </w:rPr>
      </w:pPr>
      <w:ins w:id="21018" w:author="Julio Li" w:date="2020-05-15T14:41:00Z">
        <w:r w:rsidRPr="00876437">
          <w:rPr>
            <w:lang w:val="en-GB"/>
            <w:rPrChange w:id="21019" w:author="Kevin Gu" w:date="2020-05-18T10:36:00Z">
              <w:rPr/>
            </w:rPrChange>
          </w:rPr>
          <w:t>PGP is the abbreviation of English pretty good privacy. It is a</w:t>
        </w:r>
      </w:ins>
      <w:ins w:id="21020" w:author="Kevin Gu" w:date="2020-05-18T14:06:00Z">
        <w:r w:rsidR="0070391D">
          <w:rPr>
            <w:lang w:val="en-GB"/>
          </w:rPr>
          <w:t>n</w:t>
        </w:r>
      </w:ins>
      <w:ins w:id="21021" w:author="Julio Li" w:date="2020-05-15T14:41:00Z">
        <w:r w:rsidRPr="00876437">
          <w:rPr>
            <w:lang w:val="en-GB"/>
            <w:rPrChange w:id="21022" w:author="Kevin Gu" w:date="2020-05-18T10:36:00Z">
              <w:rPr/>
            </w:rPrChange>
          </w:rPr>
          <w:t xml:space="preserve"> encryption software series based on RSA public key &amp; private key and AES encryption algorithm</w:t>
        </w:r>
        <w:del w:id="21023" w:author="Kevin Gu" w:date="2020-05-20T14:50:00Z">
          <w:r w:rsidRPr="00876437" w:rsidDel="0083108D">
            <w:rPr>
              <w:lang w:val="en-GB"/>
              <w:rPrChange w:id="21024" w:author="Kevin Gu" w:date="2020-05-18T10:36:00Z">
                <w:rPr/>
              </w:rPrChange>
            </w:rPr>
            <w:delText xml:space="preserve"> [1]</w:delText>
          </w:r>
        </w:del>
        <w:r w:rsidRPr="00876437">
          <w:rPr>
            <w:lang w:val="en-GB"/>
            <w:rPrChange w:id="21025" w:author="Kevin Gu" w:date="2020-05-18T10:36:00Z">
              <w:rPr/>
            </w:rPrChange>
          </w:rPr>
          <w:t xml:space="preserve">. The commonly used version is PGP desktop professional, </w:t>
        </w:r>
        <w:del w:id="21026" w:author="Kevin Gu" w:date="2020-05-18T14:06:00Z">
          <w:r w:rsidRPr="00876437" w:rsidDel="0070391D">
            <w:rPr>
              <w:lang w:val="en-GB"/>
              <w:rPrChange w:id="21027" w:author="Kevin Gu" w:date="2020-05-18T10:36:00Z">
                <w:rPr/>
              </w:rPrChange>
            </w:rPr>
            <w:delText>It</w:delText>
          </w:r>
        </w:del>
      </w:ins>
      <w:ins w:id="21028" w:author="Kevin Gu" w:date="2020-05-18T14:06:00Z">
        <w:r w:rsidR="0070391D" w:rsidRPr="00876437">
          <w:rPr>
            <w:lang w:val="en-GB"/>
          </w:rPr>
          <w:t>it</w:t>
        </w:r>
      </w:ins>
      <w:ins w:id="21029" w:author="Julio Li" w:date="2020-05-15T14:41:00Z">
        <w:r w:rsidRPr="00876437">
          <w:rPr>
            <w:lang w:val="en-GB"/>
            <w:rPrChange w:id="21030" w:author="Kevin Gu" w:date="2020-05-18T10:36:00Z">
              <w:rPr/>
            </w:rPrChange>
          </w:rPr>
          <w:t xml:space="preserve"> includes mail encryption and identity confirmation, data public key &amp; private key encryption, hard disk and mobile disk password protection, network sharing data encryption, PGP </w:t>
        </w:r>
        <w:del w:id="21031" w:author="Kevin Gu" w:date="2020-05-18T14:06:00Z">
          <w:r w:rsidRPr="00876437" w:rsidDel="0070391D">
            <w:rPr>
              <w:lang w:val="en-GB"/>
              <w:rPrChange w:id="21032" w:author="Kevin Gu" w:date="2020-05-18T10:36:00Z">
                <w:rPr/>
              </w:rPrChange>
            </w:rPr>
            <w:delText>self extracting</w:delText>
          </w:r>
        </w:del>
      </w:ins>
      <w:ins w:id="21033" w:author="Kevin Gu" w:date="2020-05-18T14:06:00Z">
        <w:r w:rsidR="0070391D" w:rsidRPr="00876437">
          <w:rPr>
            <w:lang w:val="en-GB"/>
          </w:rPr>
          <w:t>self-extracting</w:t>
        </w:r>
      </w:ins>
      <w:ins w:id="21034" w:author="Julio Li" w:date="2020-05-15T14:41:00Z">
        <w:r w:rsidRPr="00876437">
          <w:rPr>
            <w:lang w:val="en-GB"/>
            <w:rPrChange w:id="21035" w:author="Kevin Gu" w:date="2020-05-18T10:36:00Z">
              <w:rPr/>
            </w:rPrChange>
          </w:rPr>
          <w:t xml:space="preserve"> document creation, data security erasure and many other functions.</w:t>
        </w:r>
      </w:ins>
    </w:p>
    <w:p w14:paraId="6FDD2969" w14:textId="29C48519" w:rsidR="0030170E" w:rsidRPr="00876437" w:rsidRDefault="0030170E" w:rsidP="0030170E">
      <w:pPr>
        <w:rPr>
          <w:ins w:id="21036" w:author="Julio Li" w:date="2020-05-15T14:41:00Z"/>
          <w:lang w:val="en-GB"/>
          <w:rPrChange w:id="21037" w:author="Kevin Gu" w:date="2020-05-18T10:36:00Z">
            <w:rPr>
              <w:ins w:id="21038" w:author="Julio Li" w:date="2020-05-15T14:41:00Z"/>
            </w:rPr>
          </w:rPrChange>
        </w:rPr>
      </w:pPr>
      <w:ins w:id="21039" w:author="Julio Li" w:date="2020-05-15T14:41:00Z">
        <w:r w:rsidRPr="00876437">
          <w:rPr>
            <w:lang w:val="en-GB"/>
            <w:rPrChange w:id="21040" w:author="Kevin Gu" w:date="2020-05-18T10:36:00Z">
              <w:rPr/>
            </w:rPrChange>
          </w:rPr>
          <w:lastRenderedPageBreak/>
          <w:t>PGP</w:t>
        </w:r>
        <w:proofErr w:type="spellStart"/>
        <w:r w:rsidRPr="00876437">
          <w:rPr>
            <w:rFonts w:hint="eastAsia"/>
            <w:lang w:val="en-GB"/>
            <w:rPrChange w:id="21041" w:author="Kevin Gu" w:date="2020-05-18T10:36:00Z">
              <w:rPr>
                <w:rFonts w:hint="eastAsia"/>
              </w:rPr>
            </w:rPrChange>
          </w:rPr>
          <w:t>是英文</w:t>
        </w:r>
        <w:proofErr w:type="spellEnd"/>
        <w:r w:rsidRPr="00876437">
          <w:rPr>
            <w:lang w:val="en-GB"/>
            <w:rPrChange w:id="21042" w:author="Kevin Gu" w:date="2020-05-18T10:36:00Z">
              <w:rPr/>
            </w:rPrChange>
          </w:rPr>
          <w:t>Pretty Good Privacy (</w:t>
        </w:r>
        <w:proofErr w:type="spellStart"/>
        <w:r w:rsidRPr="00876437">
          <w:rPr>
            <w:rFonts w:hint="eastAsia"/>
            <w:lang w:val="en-GB"/>
            <w:rPrChange w:id="21043" w:author="Kevin Gu" w:date="2020-05-18T10:36:00Z">
              <w:rPr>
                <w:rFonts w:hint="eastAsia"/>
              </w:rPr>
            </w:rPrChange>
          </w:rPr>
          <w:t>更好的保护隐私</w:t>
        </w:r>
        <w:proofErr w:type="spellEnd"/>
        <w:r w:rsidRPr="00876437">
          <w:rPr>
            <w:lang w:val="en-GB"/>
            <w:rPrChange w:id="21044" w:author="Kevin Gu" w:date="2020-05-18T10:36:00Z">
              <w:rPr/>
            </w:rPrChange>
          </w:rPr>
          <w:t>)</w:t>
        </w:r>
        <w:proofErr w:type="spellStart"/>
        <w:r w:rsidRPr="00876437">
          <w:rPr>
            <w:rFonts w:hint="eastAsia"/>
            <w:lang w:val="en-GB"/>
            <w:rPrChange w:id="21045" w:author="Kevin Gu" w:date="2020-05-18T10:36:00Z">
              <w:rPr>
                <w:rFonts w:hint="eastAsia"/>
              </w:rPr>
            </w:rPrChange>
          </w:rPr>
          <w:t>的简称，是一个基于</w:t>
        </w:r>
        <w:proofErr w:type="spellEnd"/>
        <w:r w:rsidRPr="00876437">
          <w:rPr>
            <w:lang w:val="en-GB"/>
            <w:rPrChange w:id="21046" w:author="Kevin Gu" w:date="2020-05-18T10:36:00Z">
              <w:rPr/>
            </w:rPrChange>
          </w:rPr>
          <w:t>RSA</w:t>
        </w:r>
        <w:proofErr w:type="spellStart"/>
        <w:r w:rsidRPr="00876437">
          <w:rPr>
            <w:rFonts w:hint="eastAsia"/>
            <w:lang w:val="en-GB"/>
            <w:rPrChange w:id="21047" w:author="Kevin Gu" w:date="2020-05-18T10:36:00Z">
              <w:rPr>
                <w:rFonts w:hint="eastAsia"/>
              </w:rPr>
            </w:rPrChange>
          </w:rPr>
          <w:t>公钥</w:t>
        </w:r>
        <w:proofErr w:type="spellEnd"/>
        <w:r w:rsidRPr="00876437">
          <w:rPr>
            <w:lang w:val="en-GB"/>
            <w:rPrChange w:id="21048" w:author="Kevin Gu" w:date="2020-05-18T10:36:00Z">
              <w:rPr/>
            </w:rPrChange>
          </w:rPr>
          <w:t>&amp;</w:t>
        </w:r>
        <w:proofErr w:type="spellStart"/>
        <w:r w:rsidRPr="00876437">
          <w:rPr>
            <w:rFonts w:hint="eastAsia"/>
            <w:lang w:val="en-GB"/>
            <w:rPrChange w:id="21049" w:author="Kevin Gu" w:date="2020-05-18T10:36:00Z">
              <w:rPr>
                <w:rFonts w:hint="eastAsia"/>
              </w:rPr>
            </w:rPrChange>
          </w:rPr>
          <w:t>私钥及</w:t>
        </w:r>
        <w:proofErr w:type="spellEnd"/>
        <w:r w:rsidRPr="00876437">
          <w:rPr>
            <w:lang w:val="en-GB"/>
            <w:rPrChange w:id="21050" w:author="Kevin Gu" w:date="2020-05-18T10:36:00Z">
              <w:rPr/>
            </w:rPrChange>
          </w:rPr>
          <w:t>AES</w:t>
        </w:r>
        <w:proofErr w:type="spellStart"/>
        <w:proofErr w:type="gramStart"/>
        <w:r w:rsidRPr="00876437">
          <w:rPr>
            <w:rFonts w:hint="eastAsia"/>
            <w:lang w:val="en-GB"/>
            <w:rPrChange w:id="21051" w:author="Kevin Gu" w:date="2020-05-18T10:36:00Z">
              <w:rPr>
                <w:rFonts w:hint="eastAsia"/>
              </w:rPr>
            </w:rPrChange>
          </w:rPr>
          <w:t>等加密算法的加密软件系列</w:t>
        </w:r>
        <w:proofErr w:type="spellEnd"/>
        <w:r w:rsidRPr="00876437">
          <w:rPr>
            <w:lang w:val="en-GB"/>
            <w:rPrChange w:id="21052" w:author="Kevin Gu" w:date="2020-05-18T10:36:00Z">
              <w:rPr/>
            </w:rPrChange>
          </w:rPr>
          <w:t>[</w:t>
        </w:r>
        <w:proofErr w:type="gramEnd"/>
        <w:r w:rsidRPr="00876437">
          <w:rPr>
            <w:lang w:val="en-GB"/>
            <w:rPrChange w:id="21053" w:author="Kevin Gu" w:date="2020-05-18T10:36:00Z">
              <w:rPr/>
            </w:rPrChange>
          </w:rPr>
          <w:t>1]</w:t>
        </w:r>
        <w:r w:rsidRPr="00876437">
          <w:rPr>
            <w:rFonts w:hint="eastAsia"/>
            <w:lang w:val="en-GB"/>
            <w:rPrChange w:id="21054" w:author="Kevin Gu" w:date="2020-05-18T10:36:00Z">
              <w:rPr>
                <w:rFonts w:hint="eastAsia"/>
              </w:rPr>
            </w:rPrChange>
          </w:rPr>
          <w:t>。</w:t>
        </w:r>
        <w:proofErr w:type="spellStart"/>
        <w:r w:rsidRPr="00876437">
          <w:rPr>
            <w:rFonts w:hint="eastAsia"/>
            <w:lang w:val="en-GB"/>
            <w:rPrChange w:id="21055" w:author="Kevin Gu" w:date="2020-05-18T10:36:00Z">
              <w:rPr>
                <w:rFonts w:hint="eastAsia"/>
              </w:rPr>
            </w:rPrChange>
          </w:rPr>
          <w:t>常用的版本是</w:t>
        </w:r>
        <w:proofErr w:type="spellEnd"/>
        <w:r w:rsidRPr="00876437">
          <w:rPr>
            <w:lang w:val="en-GB"/>
            <w:rPrChange w:id="21056" w:author="Kevin Gu" w:date="2020-05-18T10:36:00Z">
              <w:rPr/>
            </w:rPrChange>
          </w:rPr>
          <w:t>PGP Desktop Professional(PGP</w:t>
        </w:r>
        <w:proofErr w:type="spellStart"/>
        <w:r w:rsidRPr="00876437">
          <w:rPr>
            <w:rFonts w:hint="eastAsia"/>
            <w:lang w:val="en-GB"/>
            <w:rPrChange w:id="21057" w:author="Kevin Gu" w:date="2020-05-18T10:36:00Z">
              <w:rPr>
                <w:rFonts w:hint="eastAsia"/>
              </w:rPr>
            </w:rPrChange>
          </w:rPr>
          <w:t>专业桌面版</w:t>
        </w:r>
        <w:proofErr w:type="spellEnd"/>
        <w:r w:rsidRPr="00876437">
          <w:rPr>
            <w:lang w:val="en-GB"/>
            <w:rPrChange w:id="21058" w:author="Kevin Gu" w:date="2020-05-18T10:36:00Z">
              <w:rPr/>
            </w:rPrChange>
          </w:rPr>
          <w:t>)</w:t>
        </w:r>
        <w:r w:rsidRPr="00876437">
          <w:rPr>
            <w:rFonts w:hint="eastAsia"/>
            <w:lang w:val="en-GB"/>
            <w:rPrChange w:id="21059" w:author="Kevin Gu" w:date="2020-05-18T10:36:00Z">
              <w:rPr>
                <w:rFonts w:hint="eastAsia"/>
              </w:rPr>
            </w:rPrChange>
          </w:rPr>
          <w:t>，</w:t>
        </w:r>
        <w:r w:rsidRPr="00876437">
          <w:rPr>
            <w:lang w:val="en-GB"/>
            <w:rPrChange w:id="21060" w:author="Kevin Gu" w:date="2020-05-18T10:36:00Z">
              <w:rPr/>
            </w:rPrChange>
          </w:rPr>
          <w:t xml:space="preserve"> </w:t>
        </w:r>
      </w:ins>
    </w:p>
    <w:p w14:paraId="4E482EB1" w14:textId="3A41A8B1" w:rsidR="0030170E" w:rsidRPr="00876437" w:rsidRDefault="0030170E" w:rsidP="0030170E">
      <w:pPr>
        <w:rPr>
          <w:ins w:id="21061" w:author="Julio Li" w:date="2020-05-15T14:41:00Z"/>
          <w:lang w:val="en-GB"/>
          <w:rPrChange w:id="21062" w:author="Kevin Gu" w:date="2020-05-18T10:36:00Z">
            <w:rPr>
              <w:ins w:id="21063" w:author="Julio Li" w:date="2020-05-15T14:41:00Z"/>
            </w:rPr>
          </w:rPrChange>
        </w:rPr>
      </w:pPr>
      <w:proofErr w:type="spellStart"/>
      <w:ins w:id="21064" w:author="Julio Li" w:date="2020-05-15T14:41:00Z">
        <w:r w:rsidRPr="00876437">
          <w:rPr>
            <w:rFonts w:hint="eastAsia"/>
            <w:lang w:val="en-GB"/>
            <w:rPrChange w:id="21065" w:author="Kevin Gu" w:date="2020-05-18T10:36:00Z">
              <w:rPr>
                <w:rFonts w:hint="eastAsia"/>
              </w:rPr>
            </w:rPrChange>
          </w:rPr>
          <w:t>它包含邮件加密与身份确认，资料公钥</w:t>
        </w:r>
        <w:proofErr w:type="spellEnd"/>
        <w:r w:rsidRPr="00876437">
          <w:rPr>
            <w:lang w:val="en-GB"/>
            <w:rPrChange w:id="21066" w:author="Kevin Gu" w:date="2020-05-18T10:36:00Z">
              <w:rPr/>
            </w:rPrChange>
          </w:rPr>
          <w:t>&amp;</w:t>
        </w:r>
        <w:proofErr w:type="spellStart"/>
        <w:r w:rsidRPr="00876437">
          <w:rPr>
            <w:rFonts w:hint="eastAsia"/>
            <w:lang w:val="en-GB"/>
            <w:rPrChange w:id="21067" w:author="Kevin Gu" w:date="2020-05-18T10:36:00Z">
              <w:rPr>
                <w:rFonts w:hint="eastAsia"/>
              </w:rPr>
            </w:rPrChange>
          </w:rPr>
          <w:t>私钥加密，硬盘及移动盘全盘密码保护，网络共享资料加密</w:t>
        </w:r>
        <w:proofErr w:type="spellEnd"/>
        <w:r w:rsidRPr="00876437">
          <w:rPr>
            <w:rFonts w:hint="eastAsia"/>
            <w:lang w:val="en-GB"/>
            <w:rPrChange w:id="21068" w:author="Kevin Gu" w:date="2020-05-18T10:36:00Z">
              <w:rPr>
                <w:rFonts w:hint="eastAsia"/>
              </w:rPr>
            </w:rPrChange>
          </w:rPr>
          <w:t>，</w:t>
        </w:r>
        <w:r w:rsidRPr="00876437">
          <w:rPr>
            <w:lang w:val="en-GB"/>
            <w:rPrChange w:id="21069" w:author="Kevin Gu" w:date="2020-05-18T10:36:00Z">
              <w:rPr/>
            </w:rPrChange>
          </w:rPr>
          <w:t xml:space="preserve"> PGP</w:t>
        </w:r>
        <w:proofErr w:type="spellStart"/>
        <w:r w:rsidRPr="00876437">
          <w:rPr>
            <w:rFonts w:hint="eastAsia"/>
            <w:lang w:val="en-GB"/>
            <w:rPrChange w:id="21070" w:author="Kevin Gu" w:date="2020-05-18T10:36:00Z">
              <w:rPr>
                <w:rFonts w:hint="eastAsia"/>
              </w:rPr>
            </w:rPrChange>
          </w:rPr>
          <w:t>自解压文档创建，资料安全擦除等众多功能</w:t>
        </w:r>
        <w:proofErr w:type="spellEnd"/>
        <w:r w:rsidRPr="00876437">
          <w:rPr>
            <w:rFonts w:hint="eastAsia"/>
            <w:lang w:val="en-GB"/>
            <w:rPrChange w:id="21071" w:author="Kevin Gu" w:date="2020-05-18T10:36:00Z">
              <w:rPr>
                <w:rFonts w:hint="eastAsia"/>
              </w:rPr>
            </w:rPrChange>
          </w:rPr>
          <w:t>。</w:t>
        </w:r>
      </w:ins>
    </w:p>
    <w:p w14:paraId="03F16380" w14:textId="7934D0B8" w:rsidR="0030170E" w:rsidRPr="00876437" w:rsidDel="000D1FF5" w:rsidRDefault="0030170E" w:rsidP="0030170E">
      <w:pPr>
        <w:pStyle w:val="Title3"/>
        <w:rPr>
          <w:ins w:id="21072" w:author="Julio Li" w:date="2020-05-15T14:42:00Z"/>
          <w:del w:id="21073" w:author="Julio Li [2]" w:date="2020-09-08T13:41:00Z"/>
          <w:lang w:val="en-GB"/>
          <w:rPrChange w:id="21074" w:author="Kevin Gu" w:date="2020-05-18T10:36:00Z">
            <w:rPr>
              <w:ins w:id="21075" w:author="Julio Li" w:date="2020-05-15T14:42:00Z"/>
              <w:del w:id="21076" w:author="Julio Li [2]" w:date="2020-09-08T13:41:00Z"/>
            </w:rPr>
          </w:rPrChange>
        </w:rPr>
      </w:pPr>
      <w:commentRangeStart w:id="21077"/>
      <w:commentRangeStart w:id="21078"/>
      <w:ins w:id="21079" w:author="Julio Li" w:date="2020-05-15T14:41:00Z">
        <w:del w:id="21080" w:author="Julio Li [2]" w:date="2020-09-08T13:41:00Z">
          <w:r w:rsidRPr="00876437" w:rsidDel="000D1FF5">
            <w:rPr>
              <w:b w:val="0"/>
              <w:bCs w:val="0"/>
              <w:lang w:val="en-GB"/>
              <w:rPrChange w:id="21081" w:author="Kevin Gu" w:date="2020-05-18T10:36:00Z">
                <w:rPr>
                  <w:b w:val="0"/>
                  <w:bCs w:val="0"/>
                </w:rPr>
              </w:rPrChange>
            </w:rPr>
            <w:delText>Send confidential documents to customers</w:delText>
          </w:r>
          <w:r w:rsidRPr="00876437" w:rsidDel="000D1FF5">
            <w:rPr>
              <w:rFonts w:hint="eastAsia"/>
              <w:b w:val="0"/>
              <w:bCs w:val="0"/>
              <w:lang w:val="en-GB"/>
              <w:rPrChange w:id="21082" w:author="Kevin Gu" w:date="2020-05-18T10:36:00Z">
                <w:rPr>
                  <w:rFonts w:hint="eastAsia"/>
                  <w:b w:val="0"/>
                  <w:bCs w:val="0"/>
                </w:rPr>
              </w:rPrChange>
            </w:rPr>
            <w:delText>对客户发送机密文件</w:delText>
          </w:r>
        </w:del>
      </w:ins>
    </w:p>
    <w:p w14:paraId="5B7F3543" w14:textId="3F6B1435" w:rsidR="0030170E" w:rsidRPr="00876437" w:rsidDel="000D1FF5" w:rsidRDefault="0030170E" w:rsidP="0030170E">
      <w:pPr>
        <w:rPr>
          <w:ins w:id="21083" w:author="Julio Li" w:date="2020-05-15T14:42:00Z"/>
          <w:del w:id="21084" w:author="Julio Li [2]" w:date="2020-09-08T13:41:00Z"/>
          <w:lang w:val="en-GB"/>
          <w:rPrChange w:id="21085" w:author="Kevin Gu" w:date="2020-05-18T10:36:00Z">
            <w:rPr>
              <w:ins w:id="21086" w:author="Julio Li" w:date="2020-05-15T14:42:00Z"/>
              <w:del w:id="21087" w:author="Julio Li [2]" w:date="2020-09-08T13:41:00Z"/>
            </w:rPr>
          </w:rPrChange>
        </w:rPr>
      </w:pPr>
      <w:ins w:id="21088" w:author="Julio Li" w:date="2020-05-15T14:42:00Z">
        <w:del w:id="21089" w:author="Julio Li [2]" w:date="2020-09-08T13:41:00Z">
          <w:r w:rsidRPr="00876437" w:rsidDel="000D1FF5">
            <w:rPr>
              <w:lang w:val="en-GB"/>
              <w:rPrChange w:id="21090" w:author="Kevin Gu" w:date="2020-05-18T10:36:00Z">
                <w:rPr/>
              </w:rPrChange>
            </w:rPr>
            <w:delText>When sending confidential files to customers, you can use PGP to create self decrypting</w:delText>
          </w:r>
        </w:del>
      </w:ins>
      <w:ins w:id="21091" w:author="Kevin Gu" w:date="2020-05-18T14:06:00Z">
        <w:del w:id="21092" w:author="Julio Li [2]" w:date="2020-09-08T13:41:00Z">
          <w:r w:rsidR="0070391D" w:rsidRPr="00876437" w:rsidDel="000D1FF5">
            <w:rPr>
              <w:lang w:val="en-GB"/>
            </w:rPr>
            <w:delText>self-decrypting</w:delText>
          </w:r>
        </w:del>
      </w:ins>
      <w:ins w:id="21093" w:author="Julio Li" w:date="2020-05-15T14:42:00Z">
        <w:del w:id="21094" w:author="Julio Li [2]" w:date="2020-09-08T13:41:00Z">
          <w:r w:rsidRPr="00876437" w:rsidDel="000D1FF5">
            <w:rPr>
              <w:lang w:val="en-GB"/>
              <w:rPrChange w:id="21095" w:author="Kevin Gu" w:date="2020-05-18T10:36:00Z">
                <w:rPr/>
              </w:rPrChange>
            </w:rPr>
            <w:delText xml:space="preserve"> archives (SDA). You can create an executable that decrypts automatically. No one needs to install Pgp</w:delText>
          </w:r>
        </w:del>
      </w:ins>
      <w:ins w:id="21096" w:author="Kevin Gu" w:date="2020-05-18T14:06:00Z">
        <w:del w:id="21097" w:author="Julio Li [2]" w:date="2020-09-08T13:41:00Z">
          <w:r w:rsidR="0070391D" w:rsidDel="000D1FF5">
            <w:rPr>
              <w:lang w:val="en-GB"/>
            </w:rPr>
            <w:delText>GP</w:delText>
          </w:r>
        </w:del>
      </w:ins>
      <w:ins w:id="21098" w:author="Julio Li" w:date="2020-05-15T14:42:00Z">
        <w:del w:id="21099" w:author="Julio Li [2]" w:date="2020-09-08T13:41:00Z">
          <w:r w:rsidRPr="00876437" w:rsidDel="000D1FF5">
            <w:rPr>
              <w:lang w:val="en-GB"/>
              <w:rPrChange w:id="21100" w:author="Kevin Gu" w:date="2020-05-18T10:36:00Z">
                <w:rPr/>
              </w:rPrChange>
            </w:rPr>
            <w:delText xml:space="preserve"> in advance, as long as they know the encryption password of the file, they can decrypt the file. This feature is especially useful when you need to send files to someone who does not have PGP installed. In addition, this function can also compress the embedded files</w:delText>
          </w:r>
        </w:del>
      </w:ins>
      <w:ins w:id="21101" w:author="Kevin Gu" w:date="2020-05-20T14:51:00Z">
        <w:del w:id="21102" w:author="Julio Li [2]" w:date="2020-09-08T13:41:00Z">
          <w:r w:rsidR="005F320E" w:rsidDel="000D1FF5">
            <w:rPr>
              <w:rFonts w:hint="eastAsia"/>
              <w:lang w:val="en-GB" w:eastAsia="zh-CN"/>
            </w:rPr>
            <w:delText>.</w:delText>
          </w:r>
        </w:del>
      </w:ins>
      <w:ins w:id="21103" w:author="Julio Li" w:date="2020-05-15T14:42:00Z">
        <w:del w:id="21104" w:author="Julio Li [2]" w:date="2020-09-08T13:41:00Z">
          <w:r w:rsidRPr="00876437" w:rsidDel="000D1FF5">
            <w:rPr>
              <w:rFonts w:hint="eastAsia"/>
              <w:lang w:val="en-GB"/>
              <w:rPrChange w:id="21105" w:author="Kevin Gu" w:date="2020-05-18T10:36:00Z">
                <w:rPr>
                  <w:rFonts w:hint="eastAsia"/>
                </w:rPr>
              </w:rPrChange>
            </w:rPr>
            <w:delText>。</w:delText>
          </w:r>
        </w:del>
      </w:ins>
    </w:p>
    <w:p w14:paraId="6F7F28CD" w14:textId="723DAFA9" w:rsidR="0030170E" w:rsidRPr="00876437" w:rsidDel="000D1FF5" w:rsidRDefault="0030170E" w:rsidP="0030170E">
      <w:pPr>
        <w:rPr>
          <w:ins w:id="21106" w:author="Julio Li" w:date="2020-05-15T14:42:00Z"/>
          <w:del w:id="21107" w:author="Julio Li [2]" w:date="2020-09-08T13:41:00Z"/>
          <w:lang w:val="en-GB"/>
          <w:rPrChange w:id="21108" w:author="Kevin Gu" w:date="2020-05-18T10:36:00Z">
            <w:rPr>
              <w:ins w:id="21109" w:author="Julio Li" w:date="2020-05-15T14:42:00Z"/>
              <w:del w:id="21110" w:author="Julio Li [2]" w:date="2020-09-08T13:41:00Z"/>
            </w:rPr>
          </w:rPrChange>
        </w:rPr>
      </w:pPr>
      <w:ins w:id="21111" w:author="Julio Li" w:date="2020-05-15T14:42:00Z">
        <w:del w:id="21112" w:author="Julio Li [2]" w:date="2020-09-08T13:41:00Z">
          <w:r w:rsidRPr="00876437" w:rsidDel="000D1FF5">
            <w:rPr>
              <w:rFonts w:hint="eastAsia"/>
              <w:lang w:val="en-GB"/>
              <w:rPrChange w:id="21113" w:author="Kevin Gu" w:date="2020-05-18T10:36:00Z">
                <w:rPr>
                  <w:rFonts w:hint="eastAsia"/>
                </w:rPr>
              </w:rPrChange>
            </w:rPr>
            <w:delText>对客户发送机密文件时，可以用</w:delText>
          </w:r>
          <w:r w:rsidRPr="00876437" w:rsidDel="000D1FF5">
            <w:rPr>
              <w:lang w:val="en-GB"/>
              <w:rPrChange w:id="21114" w:author="Kevin Gu" w:date="2020-05-18T10:36:00Z">
                <w:rPr/>
              </w:rPrChange>
            </w:rPr>
            <w:delText>PGP</w:delText>
          </w:r>
          <w:r w:rsidRPr="00876437" w:rsidDel="000D1FF5">
            <w:rPr>
              <w:rFonts w:hint="eastAsia"/>
              <w:lang w:val="en-GB"/>
              <w:rPrChange w:id="21115" w:author="Kevin Gu" w:date="2020-05-18T10:36:00Z">
                <w:rPr>
                  <w:rFonts w:hint="eastAsia"/>
                </w:rPr>
              </w:rPrChange>
            </w:rPr>
            <w:delText>创建自解密压缩文档</w:delText>
          </w:r>
          <w:r w:rsidRPr="00876437" w:rsidDel="000D1FF5">
            <w:rPr>
              <w:lang w:val="en-GB"/>
              <w:rPrChange w:id="21116" w:author="Kevin Gu" w:date="2020-05-18T10:36:00Z">
                <w:rPr/>
              </w:rPrChange>
            </w:rPr>
            <w:delText xml:space="preserve"> (self-decrypting archives, SDA)</w:delText>
          </w:r>
          <w:r w:rsidRPr="00876437" w:rsidDel="000D1FF5">
            <w:rPr>
              <w:rFonts w:hint="eastAsia"/>
              <w:lang w:val="en-GB"/>
              <w:rPrChange w:id="21117" w:author="Kevin Gu" w:date="2020-05-18T10:36:00Z">
                <w:rPr>
                  <w:rFonts w:hint="eastAsia"/>
                </w:rPr>
              </w:rPrChange>
            </w:rPr>
            <w:delText>。您可以建立一个自动解密的可执行文件。任何人不需要事先安装</w:delText>
          </w:r>
          <w:r w:rsidRPr="00876437" w:rsidDel="000D1FF5">
            <w:rPr>
              <w:lang w:val="en-GB"/>
              <w:rPrChange w:id="21118" w:author="Kevin Gu" w:date="2020-05-18T10:36:00Z">
                <w:rPr/>
              </w:rPrChange>
            </w:rPr>
            <w:delText xml:space="preserve"> PGP </w:delText>
          </w:r>
          <w:r w:rsidRPr="00876437" w:rsidDel="000D1FF5">
            <w:rPr>
              <w:rFonts w:hint="eastAsia"/>
              <w:lang w:val="en-GB"/>
              <w:rPrChange w:id="21119" w:author="Kevin Gu" w:date="2020-05-18T10:36:00Z">
                <w:rPr>
                  <w:rFonts w:hint="eastAsia"/>
                </w:rPr>
              </w:rPrChange>
            </w:rPr>
            <w:delText>，只要得知该文件的加密密码，就可以把这个文件解密。这个功能尤其在需要把文件发送给没有安装</w:delText>
          </w:r>
          <w:r w:rsidRPr="00876437" w:rsidDel="000D1FF5">
            <w:rPr>
              <w:lang w:val="en-GB"/>
              <w:rPrChange w:id="21120" w:author="Kevin Gu" w:date="2020-05-18T10:36:00Z">
                <w:rPr/>
              </w:rPrChange>
            </w:rPr>
            <w:delText xml:space="preserve"> PGP </w:delText>
          </w:r>
          <w:r w:rsidRPr="00876437" w:rsidDel="000D1FF5">
            <w:rPr>
              <w:rFonts w:hint="eastAsia"/>
              <w:lang w:val="en-GB"/>
              <w:rPrChange w:id="21121" w:author="Kevin Gu" w:date="2020-05-18T10:36:00Z">
                <w:rPr>
                  <w:rFonts w:hint="eastAsia"/>
                </w:rPr>
              </w:rPrChange>
            </w:rPr>
            <w:delText>的人时特别好用。并且，此功能还能对内嵌其中的文件进行压缩。</w:delText>
          </w:r>
        </w:del>
      </w:ins>
      <w:commentRangeEnd w:id="21077"/>
      <w:del w:id="21122" w:author="Julio Li [2]" w:date="2020-09-08T13:41:00Z">
        <w:r w:rsidR="00914173" w:rsidDel="000D1FF5">
          <w:rPr>
            <w:rStyle w:val="CommentReference"/>
          </w:rPr>
          <w:commentReference w:id="21077"/>
        </w:r>
        <w:commentRangeEnd w:id="21078"/>
        <w:r w:rsidR="00B11B90" w:rsidDel="000D1FF5">
          <w:rPr>
            <w:rStyle w:val="CommentReference"/>
          </w:rPr>
          <w:commentReference w:id="21078"/>
        </w:r>
      </w:del>
    </w:p>
    <w:p w14:paraId="017FB52A" w14:textId="3412AC1C" w:rsidR="0030170E" w:rsidRPr="00876437" w:rsidRDefault="0030170E" w:rsidP="0030170E">
      <w:pPr>
        <w:pStyle w:val="Title3"/>
        <w:rPr>
          <w:ins w:id="21123" w:author="Julio Li" w:date="2020-05-15T14:42:00Z"/>
          <w:lang w:val="en-GB"/>
          <w:rPrChange w:id="21124" w:author="Kevin Gu" w:date="2020-05-18T10:36:00Z">
            <w:rPr>
              <w:ins w:id="21125" w:author="Julio Li" w:date="2020-05-15T14:42:00Z"/>
            </w:rPr>
          </w:rPrChange>
        </w:rPr>
      </w:pPr>
      <w:ins w:id="21126" w:author="Julio Li" w:date="2020-05-15T14:42:00Z">
        <w:r w:rsidRPr="00876437">
          <w:rPr>
            <w:lang w:val="en-GB"/>
            <w:rPrChange w:id="21127" w:author="Kevin Gu" w:date="2020-05-18T10:36:00Z">
              <w:rPr/>
            </w:rPrChange>
          </w:rPr>
          <w:t>Internal transmission of confidential documents</w:t>
        </w:r>
        <w:commentRangeStart w:id="21128"/>
        <w:proofErr w:type="spellStart"/>
        <w:r w:rsidRPr="00876437">
          <w:rPr>
            <w:rFonts w:hint="eastAsia"/>
            <w:lang w:val="en-GB"/>
            <w:rPrChange w:id="21129" w:author="Kevin Gu" w:date="2020-05-18T10:36:00Z">
              <w:rPr>
                <w:rFonts w:hint="eastAsia"/>
              </w:rPr>
            </w:rPrChange>
          </w:rPr>
          <w:t>公司内部传输机密文件</w:t>
        </w:r>
      </w:ins>
      <w:commentRangeEnd w:id="21128"/>
      <w:proofErr w:type="spellEnd"/>
      <w:r w:rsidR="00B11B90">
        <w:rPr>
          <w:rStyle w:val="CommentReference"/>
          <w:rFonts w:asciiTheme="minorHAnsi" w:eastAsiaTheme="minorEastAsia" w:hAnsiTheme="minorHAnsi" w:cstheme="minorBidi"/>
          <w:b w:val="0"/>
          <w:bCs w:val="0"/>
          <w:color w:val="auto"/>
          <w:lang w:val="es-ES" w:eastAsia="es-ES"/>
        </w:rPr>
        <w:commentReference w:id="21128"/>
      </w:r>
    </w:p>
    <w:p w14:paraId="420C2402" w14:textId="3C87585A" w:rsidR="0030170E" w:rsidRPr="00876437" w:rsidRDefault="0030170E" w:rsidP="0030170E">
      <w:pPr>
        <w:rPr>
          <w:ins w:id="21130" w:author="Julio Li" w:date="2020-05-15T14:43:00Z"/>
          <w:lang w:val="en-GB" w:eastAsia="zh-CN"/>
          <w:rPrChange w:id="21131" w:author="Kevin Gu" w:date="2020-05-18T10:36:00Z">
            <w:rPr>
              <w:ins w:id="21132" w:author="Julio Li" w:date="2020-05-15T14:43:00Z"/>
              <w:lang w:eastAsia="zh-CN"/>
            </w:rPr>
          </w:rPrChange>
        </w:rPr>
      </w:pPr>
      <w:ins w:id="21133" w:author="Julio Li" w:date="2020-05-15T14:43:00Z">
        <w:r w:rsidRPr="00876437">
          <w:rPr>
            <w:lang w:val="en-GB"/>
            <w:rPrChange w:id="21134" w:author="Kevin Gu" w:date="2020-05-18T10:36:00Z">
              <w:rPr/>
            </w:rPrChange>
          </w:rPr>
          <w:t xml:space="preserve">When transferring highly confidential files within the company, you can use PGP to create </w:t>
        </w:r>
        <w:del w:id="21135" w:author="Kevin Gu" w:date="2020-05-18T14:07:00Z">
          <w:r w:rsidRPr="00876437" w:rsidDel="0070391D">
            <w:rPr>
              <w:lang w:val="en-GB"/>
              <w:rPrChange w:id="21136" w:author="Kevin Gu" w:date="2020-05-18T10:36:00Z">
                <w:rPr/>
              </w:rPrChange>
            </w:rPr>
            <w:delText>pgp</w:delText>
          </w:r>
        </w:del>
      </w:ins>
      <w:ins w:id="21137" w:author="Kevin Gu" w:date="2020-05-18T14:07:00Z">
        <w:r w:rsidR="0070391D">
          <w:rPr>
            <w:lang w:val="en-GB"/>
          </w:rPr>
          <w:t xml:space="preserve">PGP </w:t>
        </w:r>
      </w:ins>
      <w:ins w:id="21138" w:author="Julio Li" w:date="2020-05-15T14:43:00Z">
        <w:r w:rsidRPr="00876437">
          <w:rPr>
            <w:lang w:val="en-GB"/>
            <w:rPrChange w:id="21139" w:author="Kevin Gu" w:date="2020-05-18T10:36:00Z">
              <w:rPr/>
            </w:rPrChange>
          </w:rPr>
          <w:t xml:space="preserve">keys to create key rules. You can create private, one-to-one key rules, as well as public key rules. And share the created key to </w:t>
        </w:r>
        <w:del w:id="21140" w:author="Kevin Gu" w:date="2020-05-18T14:07:00Z">
          <w:r w:rsidRPr="00876437" w:rsidDel="0070391D">
            <w:rPr>
              <w:lang w:val="en-GB"/>
              <w:rPrChange w:id="21141" w:author="Kevin Gu" w:date="2020-05-18T10:36:00Z">
                <w:rPr/>
              </w:rPrChange>
            </w:rPr>
            <w:delText>others, and</w:delText>
          </w:r>
        </w:del>
      </w:ins>
      <w:ins w:id="21142" w:author="Kevin Gu" w:date="2020-05-18T14:07:00Z">
        <w:r w:rsidR="0070391D" w:rsidRPr="00876437">
          <w:rPr>
            <w:lang w:val="en-GB"/>
          </w:rPr>
          <w:t>others and</w:t>
        </w:r>
      </w:ins>
      <w:ins w:id="21143" w:author="Julio Li" w:date="2020-05-15T14:43:00Z">
        <w:r w:rsidRPr="00876437">
          <w:rPr>
            <w:lang w:val="en-GB"/>
            <w:rPrChange w:id="21144" w:author="Kevin Gu" w:date="2020-05-18T10:36:00Z">
              <w:rPr/>
            </w:rPrChange>
          </w:rPr>
          <w:t xml:space="preserve"> expand their own </w:t>
        </w:r>
        <w:del w:id="21145" w:author="Kevin Gu" w:date="2020-05-18T14:07:00Z">
          <w:r w:rsidRPr="00876437" w:rsidDel="0070391D">
            <w:rPr>
              <w:lang w:val="en-GB"/>
              <w:rPrChange w:id="21146" w:author="Kevin Gu" w:date="2020-05-18T10:36:00Z">
                <w:rPr/>
              </w:rPrChange>
            </w:rPr>
            <w:delText>keystore</w:delText>
          </w:r>
        </w:del>
      </w:ins>
      <w:ins w:id="21147" w:author="Kevin Gu" w:date="2020-05-18T14:07:00Z">
        <w:r w:rsidR="0070391D" w:rsidRPr="00876437">
          <w:rPr>
            <w:lang w:val="en-GB"/>
          </w:rPr>
          <w:t>KeyStore</w:t>
        </w:r>
      </w:ins>
      <w:ins w:id="21148" w:author="Julio Li" w:date="2020-05-15T14:43:00Z">
        <w:r w:rsidRPr="00876437">
          <w:rPr>
            <w:lang w:val="en-GB"/>
            <w:rPrChange w:id="21149" w:author="Kevin Gu" w:date="2020-05-18T10:36:00Z">
              <w:rPr/>
            </w:rPrChange>
          </w:rPr>
          <w:t>. After receiving another PGP encrypted file, the file will be decrypted according to the corresponding key</w:t>
        </w:r>
        <w:r w:rsidRPr="00876437">
          <w:rPr>
            <w:lang w:val="en-GB" w:eastAsia="zh-CN"/>
            <w:rPrChange w:id="21150" w:author="Kevin Gu" w:date="2020-05-18T10:36:00Z">
              <w:rPr>
                <w:lang w:val="en-US" w:eastAsia="zh-CN"/>
              </w:rPr>
            </w:rPrChange>
          </w:rPr>
          <w:t>.</w:t>
        </w:r>
      </w:ins>
    </w:p>
    <w:p w14:paraId="4B617A13" w14:textId="6246B5BA" w:rsidR="0030170E" w:rsidRPr="00876437" w:rsidRDefault="0030170E" w:rsidP="0030170E">
      <w:pPr>
        <w:rPr>
          <w:ins w:id="21151" w:author="Julio Li" w:date="2020-05-15T16:36:00Z"/>
          <w:lang w:val="en-GB"/>
          <w:rPrChange w:id="21152" w:author="Kevin Gu" w:date="2020-05-18T10:36:00Z">
            <w:rPr>
              <w:ins w:id="21153" w:author="Julio Li" w:date="2020-05-15T16:36:00Z"/>
            </w:rPr>
          </w:rPrChange>
        </w:rPr>
      </w:pPr>
      <w:proofErr w:type="spellStart"/>
      <w:ins w:id="21154" w:author="Julio Li" w:date="2020-05-15T14:43:00Z">
        <w:r w:rsidRPr="00876437">
          <w:rPr>
            <w:rFonts w:hint="eastAsia"/>
            <w:lang w:val="en-GB"/>
            <w:rPrChange w:id="21155" w:author="Kevin Gu" w:date="2020-05-18T10:36:00Z">
              <w:rPr>
                <w:rFonts w:hint="eastAsia"/>
              </w:rPr>
            </w:rPrChange>
          </w:rPr>
          <w:t>在公司内部传输高机密文件时，可以使用</w:t>
        </w:r>
        <w:proofErr w:type="spellEnd"/>
        <w:r w:rsidRPr="00876437">
          <w:rPr>
            <w:lang w:val="en-GB"/>
            <w:rPrChange w:id="21156" w:author="Kevin Gu" w:date="2020-05-18T10:36:00Z">
              <w:rPr/>
            </w:rPrChange>
          </w:rPr>
          <w:t>PGP</w:t>
        </w:r>
        <w:proofErr w:type="spellStart"/>
        <w:r w:rsidRPr="00876437">
          <w:rPr>
            <w:rFonts w:hint="eastAsia"/>
            <w:lang w:val="en-GB"/>
            <w:rPrChange w:id="21157" w:author="Kevin Gu" w:date="2020-05-18T10:36:00Z">
              <w:rPr>
                <w:rFonts w:hint="eastAsia"/>
              </w:rPr>
            </w:rPrChange>
          </w:rPr>
          <w:t>创建</w:t>
        </w:r>
        <w:r w:rsidRPr="00876437">
          <w:rPr>
            <w:lang w:val="en-GB"/>
            <w:rPrChange w:id="21158" w:author="Kevin Gu" w:date="2020-05-18T10:36:00Z">
              <w:rPr/>
            </w:rPrChange>
          </w:rPr>
          <w:t>PGPkeys</w:t>
        </w:r>
        <w:proofErr w:type="spellEnd"/>
        <w:r w:rsidRPr="00876437">
          <w:rPr>
            <w:rFonts w:hint="eastAsia"/>
            <w:lang w:val="en-GB"/>
            <w:rPrChange w:id="21159" w:author="Kevin Gu" w:date="2020-05-18T10:36:00Z">
              <w:rPr>
                <w:rFonts w:hint="eastAsia"/>
              </w:rPr>
            </w:rPrChange>
          </w:rPr>
          <w:t>来创建密钥规则，可以创建私有的，一对一的密钥规则，还可以创建对公的密钥规则。并且把创建的密钥分享给别人，并且扩充自己的密钥库。在接收到别人的</w:t>
        </w:r>
        <w:r w:rsidRPr="00876437">
          <w:rPr>
            <w:lang w:val="en-GB"/>
            <w:rPrChange w:id="21160" w:author="Kevin Gu" w:date="2020-05-18T10:36:00Z">
              <w:rPr/>
            </w:rPrChange>
          </w:rPr>
          <w:t>PGP</w:t>
        </w:r>
        <w:proofErr w:type="spellStart"/>
        <w:r w:rsidRPr="00876437">
          <w:rPr>
            <w:rFonts w:hint="eastAsia"/>
            <w:lang w:val="en-GB"/>
            <w:rPrChange w:id="21161" w:author="Kevin Gu" w:date="2020-05-18T10:36:00Z">
              <w:rPr>
                <w:rFonts w:hint="eastAsia"/>
              </w:rPr>
            </w:rPrChange>
          </w:rPr>
          <w:t>加密文件以后会根据对应的密钥对文件进行解密</w:t>
        </w:r>
        <w:proofErr w:type="spellEnd"/>
        <w:r w:rsidRPr="00876437">
          <w:rPr>
            <w:rFonts w:hint="eastAsia"/>
            <w:lang w:val="en-GB"/>
            <w:rPrChange w:id="21162" w:author="Kevin Gu" w:date="2020-05-18T10:36:00Z">
              <w:rPr>
                <w:rFonts w:hint="eastAsia"/>
              </w:rPr>
            </w:rPrChange>
          </w:rPr>
          <w:t>。</w:t>
        </w:r>
      </w:ins>
    </w:p>
    <w:p w14:paraId="6A053D72" w14:textId="206D59DF" w:rsidR="00776297" w:rsidRPr="00876437" w:rsidRDefault="00776297" w:rsidP="00776297">
      <w:pPr>
        <w:pStyle w:val="Title2"/>
        <w:rPr>
          <w:ins w:id="21163" w:author="Julio Li" w:date="2020-05-15T16:38:00Z"/>
          <w:lang w:val="en-GB"/>
          <w:rPrChange w:id="21164" w:author="Kevin Gu" w:date="2020-05-18T10:36:00Z">
            <w:rPr>
              <w:ins w:id="21165" w:author="Julio Li" w:date="2020-05-15T16:38:00Z"/>
            </w:rPr>
          </w:rPrChange>
        </w:rPr>
      </w:pPr>
      <w:bookmarkStart w:id="21166" w:name="_Toc43387247"/>
      <w:ins w:id="21167" w:author="Julio Li" w:date="2020-05-15T16:38:00Z">
        <w:r w:rsidRPr="00876437">
          <w:rPr>
            <w:lang w:val="en-GB"/>
            <w:rPrChange w:id="21168" w:author="Kevin Gu" w:date="2020-05-18T10:36:00Z">
              <w:rPr/>
            </w:rPrChange>
          </w:rPr>
          <w:t>Re</w:t>
        </w:r>
      </w:ins>
      <w:ins w:id="21169" w:author="Julio Li" w:date="2020-05-15T16:39:00Z">
        <w:r w:rsidRPr="00876437">
          <w:rPr>
            <w:lang w:val="en-GB"/>
            <w:rPrChange w:id="21170" w:author="Kevin Gu" w:date="2020-05-18T10:36:00Z">
              <w:rPr/>
            </w:rPrChange>
          </w:rPr>
          <w:t>movable Media</w:t>
        </w:r>
      </w:ins>
      <w:bookmarkEnd w:id="21166"/>
    </w:p>
    <w:p w14:paraId="2A62B41D" w14:textId="3CAA3D7A" w:rsidR="00776297" w:rsidRPr="00876437" w:rsidRDefault="00776297">
      <w:pPr>
        <w:pStyle w:val="Title3"/>
        <w:rPr>
          <w:ins w:id="21171" w:author="Julio Li" w:date="2020-05-15T16:37:00Z"/>
          <w:lang w:val="en-GB"/>
          <w:rPrChange w:id="21172" w:author="Kevin Gu" w:date="2020-05-18T10:36:00Z">
            <w:rPr>
              <w:ins w:id="21173" w:author="Julio Li" w:date="2020-05-15T16:37:00Z"/>
            </w:rPr>
          </w:rPrChange>
        </w:rPr>
        <w:pPrChange w:id="21174" w:author="Julio Li" w:date="2020-05-15T16:39:00Z">
          <w:pPr>
            <w:pStyle w:val="Title2"/>
          </w:pPr>
        </w:pPrChange>
      </w:pPr>
      <w:ins w:id="21175" w:author="Julio Li" w:date="2020-05-15T16:37:00Z">
        <w:r w:rsidRPr="00876437">
          <w:rPr>
            <w:lang w:val="en-GB"/>
            <w:rPrChange w:id="21176" w:author="Kevin Gu" w:date="2020-05-18T10:36:00Z">
              <w:rPr/>
            </w:rPrChange>
          </w:rPr>
          <w:t>Removable Media Control Policy</w:t>
        </w:r>
        <w:proofErr w:type="spellStart"/>
        <w:r w:rsidRPr="00876437">
          <w:rPr>
            <w:rFonts w:hint="eastAsia"/>
            <w:lang w:val="en-GB"/>
            <w:rPrChange w:id="21177" w:author="Kevin Gu" w:date="2020-05-18T10:36:00Z">
              <w:rPr>
                <w:rFonts w:hint="eastAsia"/>
              </w:rPr>
            </w:rPrChange>
          </w:rPr>
          <w:t>移动媒体的管制政策</w:t>
        </w:r>
        <w:proofErr w:type="spellEnd"/>
      </w:ins>
    </w:p>
    <w:p w14:paraId="5557203E" w14:textId="77777777" w:rsidR="00776297" w:rsidRPr="00876437" w:rsidRDefault="00776297" w:rsidP="00776297">
      <w:pPr>
        <w:rPr>
          <w:ins w:id="21178" w:author="Julio Li" w:date="2020-05-15T16:37:00Z"/>
          <w:lang w:val="en-GB"/>
          <w:rPrChange w:id="21179" w:author="Kevin Gu" w:date="2020-05-18T10:36:00Z">
            <w:rPr>
              <w:ins w:id="21180" w:author="Julio Li" w:date="2020-05-15T16:37:00Z"/>
            </w:rPr>
          </w:rPrChange>
        </w:rPr>
      </w:pPr>
      <w:ins w:id="21181" w:author="Julio Li" w:date="2020-05-15T16:37:00Z">
        <w:r w:rsidRPr="00876437">
          <w:rPr>
            <w:lang w:val="en-GB"/>
            <w:rPrChange w:id="21182" w:author="Kevin Gu" w:date="2020-05-18T10:36:00Z">
              <w:rPr/>
            </w:rPrChange>
          </w:rPr>
          <w:t>This Policy is applied to all removable storage media and refers to all media that can be used to store data and information that can be moved. These includes but not limited to the following:</w:t>
        </w:r>
      </w:ins>
    </w:p>
    <w:p w14:paraId="0A7CCD22" w14:textId="77777777" w:rsidR="00776297" w:rsidRPr="00876437" w:rsidRDefault="00776297" w:rsidP="00776297">
      <w:pPr>
        <w:rPr>
          <w:ins w:id="21183" w:author="Julio Li" w:date="2020-05-15T16:37:00Z"/>
          <w:lang w:val="en-GB"/>
          <w:rPrChange w:id="21184" w:author="Kevin Gu" w:date="2020-05-18T10:36:00Z">
            <w:rPr>
              <w:ins w:id="21185" w:author="Julio Li" w:date="2020-05-15T16:37:00Z"/>
            </w:rPr>
          </w:rPrChange>
        </w:rPr>
      </w:pPr>
      <w:proofErr w:type="spellStart"/>
      <w:ins w:id="21186" w:author="Julio Li" w:date="2020-05-15T16:37:00Z">
        <w:r w:rsidRPr="00876437">
          <w:rPr>
            <w:rFonts w:hint="eastAsia"/>
            <w:lang w:val="en-GB"/>
            <w:rPrChange w:id="21187" w:author="Kevin Gu" w:date="2020-05-18T10:36:00Z">
              <w:rPr>
                <w:rFonts w:hint="eastAsia"/>
              </w:rPr>
            </w:rPrChange>
          </w:rPr>
          <w:t>这项政策适用于所有的抽取式储存媒体，并可以参照所有的可移动媒体使用于储存资料及资讯</w:t>
        </w:r>
        <w:proofErr w:type="spellEnd"/>
        <w:r w:rsidRPr="00876437">
          <w:rPr>
            <w:rFonts w:hint="eastAsia"/>
            <w:lang w:val="en-GB"/>
            <w:rPrChange w:id="21188" w:author="Kevin Gu" w:date="2020-05-18T10:36:00Z">
              <w:rPr>
                <w:rFonts w:hint="eastAsia"/>
              </w:rPr>
            </w:rPrChange>
          </w:rPr>
          <w:t>。</w:t>
        </w:r>
      </w:ins>
    </w:p>
    <w:p w14:paraId="70D64653" w14:textId="37B3D741" w:rsidR="00776297" w:rsidRPr="00876437" w:rsidRDefault="00776297" w:rsidP="00776297">
      <w:pPr>
        <w:rPr>
          <w:ins w:id="21189" w:author="Julio Li" w:date="2020-05-15T16:37:00Z"/>
          <w:lang w:val="en-GB"/>
          <w:rPrChange w:id="21190" w:author="Kevin Gu" w:date="2020-05-18T10:36:00Z">
            <w:rPr>
              <w:ins w:id="21191" w:author="Julio Li" w:date="2020-05-15T16:37:00Z"/>
            </w:rPr>
          </w:rPrChange>
        </w:rPr>
      </w:pPr>
      <w:ins w:id="21192" w:author="Julio Li" w:date="2020-05-15T16:37:00Z">
        <w:r w:rsidRPr="00876437">
          <w:rPr>
            <w:lang w:val="en-GB"/>
            <w:rPrChange w:id="21193" w:author="Kevin Gu" w:date="2020-05-18T10:36:00Z">
              <w:rPr/>
            </w:rPrChange>
          </w:rPr>
          <w:t>-</w:t>
        </w:r>
        <w:r w:rsidRPr="00876437">
          <w:rPr>
            <w:lang w:val="en-GB"/>
            <w:rPrChange w:id="21194" w:author="Kevin Gu" w:date="2020-05-18T10:36:00Z">
              <w:rPr/>
            </w:rPrChange>
          </w:rPr>
          <w:tab/>
          <w:t xml:space="preserve">portable hard disk, floppy disk, CD-R/RW, DVD-RW, </w:t>
        </w:r>
        <w:proofErr w:type="spellStart"/>
        <w:r w:rsidRPr="00876437">
          <w:rPr>
            <w:lang w:val="en-GB"/>
            <w:rPrChange w:id="21195" w:author="Kevin Gu" w:date="2020-05-18T10:36:00Z">
              <w:rPr/>
            </w:rPrChange>
          </w:rPr>
          <w:t>ZIPdisk</w:t>
        </w:r>
        <w:proofErr w:type="spellEnd"/>
        <w:r w:rsidRPr="00876437">
          <w:rPr>
            <w:lang w:val="en-GB"/>
            <w:rPrChange w:id="21196" w:author="Kevin Gu" w:date="2020-05-18T10:36:00Z">
              <w:rPr/>
            </w:rPrChange>
          </w:rPr>
          <w:t>.</w:t>
        </w:r>
      </w:ins>
    </w:p>
    <w:p w14:paraId="6754C819" w14:textId="62026326" w:rsidR="00776297" w:rsidRPr="00876437" w:rsidDel="0070391D" w:rsidRDefault="00776297" w:rsidP="00776297">
      <w:pPr>
        <w:rPr>
          <w:ins w:id="21197" w:author="Julio Li" w:date="2020-05-15T16:37:00Z"/>
          <w:del w:id="21198" w:author="Kevin Gu" w:date="2020-05-18T14:07:00Z"/>
          <w:lang w:val="en-GB"/>
          <w:rPrChange w:id="21199" w:author="Kevin Gu" w:date="2020-05-18T10:36:00Z">
            <w:rPr>
              <w:ins w:id="21200" w:author="Julio Li" w:date="2020-05-15T16:37:00Z"/>
              <w:del w:id="21201" w:author="Kevin Gu" w:date="2020-05-18T14:07:00Z"/>
            </w:rPr>
          </w:rPrChange>
        </w:rPr>
      </w:pPr>
      <w:ins w:id="21202" w:author="Julio Li" w:date="2020-05-15T16:37:00Z">
        <w:del w:id="21203" w:author="Kevin Gu" w:date="2020-05-18T14:07:00Z">
          <w:r w:rsidRPr="00876437" w:rsidDel="0070391D">
            <w:rPr>
              <w:rFonts w:hint="eastAsia"/>
              <w:lang w:val="en-GB"/>
              <w:rPrChange w:id="21204" w:author="Kevin Gu" w:date="2020-05-18T10:36:00Z">
                <w:rPr>
                  <w:rFonts w:hint="eastAsia"/>
                </w:rPr>
              </w:rPrChange>
            </w:rPr>
            <w:delText>可携式硬盘，软盘，可烧录光碟</w:delText>
          </w:r>
          <w:r w:rsidRPr="00876437" w:rsidDel="0070391D">
            <w:rPr>
              <w:lang w:val="en-GB"/>
              <w:rPrChange w:id="21205" w:author="Kevin Gu" w:date="2020-05-18T10:36:00Z">
                <w:rPr/>
              </w:rPrChange>
            </w:rPr>
            <w:delText>(CD/DVD)</w:delText>
          </w:r>
          <w:r w:rsidRPr="00876437" w:rsidDel="0070391D">
            <w:rPr>
              <w:rFonts w:hint="eastAsia"/>
              <w:lang w:val="en-GB"/>
              <w:rPrChange w:id="21206" w:author="Kevin Gu" w:date="2020-05-18T10:36:00Z">
                <w:rPr>
                  <w:rFonts w:hint="eastAsia"/>
                </w:rPr>
              </w:rPrChange>
            </w:rPr>
            <w:delText>，</w:delText>
          </w:r>
          <w:r w:rsidRPr="00876437" w:rsidDel="0070391D">
            <w:rPr>
              <w:lang w:val="en-GB"/>
              <w:rPrChange w:id="21207" w:author="Kevin Gu" w:date="2020-05-18T10:36:00Z">
                <w:rPr/>
              </w:rPrChange>
            </w:rPr>
            <w:delText>ZIP</w:delText>
          </w:r>
          <w:r w:rsidRPr="00876437" w:rsidDel="0070391D">
            <w:rPr>
              <w:rFonts w:hint="eastAsia"/>
              <w:lang w:val="en-GB"/>
              <w:rPrChange w:id="21208" w:author="Kevin Gu" w:date="2020-05-18T10:36:00Z">
                <w:rPr>
                  <w:rFonts w:hint="eastAsia"/>
                </w:rPr>
              </w:rPrChange>
            </w:rPr>
            <w:delText>碟</w:delText>
          </w:r>
        </w:del>
      </w:ins>
    </w:p>
    <w:p w14:paraId="3A8D614A" w14:textId="77777777" w:rsidR="00776297" w:rsidRPr="00876437" w:rsidRDefault="00776297" w:rsidP="00776297">
      <w:pPr>
        <w:rPr>
          <w:ins w:id="21209" w:author="Julio Li" w:date="2020-05-15T16:37:00Z"/>
          <w:lang w:val="en-GB"/>
          <w:rPrChange w:id="21210" w:author="Kevin Gu" w:date="2020-05-18T10:36:00Z">
            <w:rPr>
              <w:ins w:id="21211" w:author="Julio Li" w:date="2020-05-15T16:37:00Z"/>
            </w:rPr>
          </w:rPrChange>
        </w:rPr>
      </w:pPr>
      <w:ins w:id="21212" w:author="Julio Li" w:date="2020-05-15T16:37:00Z">
        <w:r w:rsidRPr="00876437">
          <w:rPr>
            <w:lang w:val="en-GB"/>
            <w:rPrChange w:id="21213" w:author="Kevin Gu" w:date="2020-05-18T10:36:00Z">
              <w:rPr/>
            </w:rPrChange>
          </w:rPr>
          <w:t>-</w:t>
        </w:r>
        <w:r w:rsidRPr="00876437">
          <w:rPr>
            <w:lang w:val="en-GB"/>
            <w:rPrChange w:id="21214" w:author="Kevin Gu" w:date="2020-05-18T10:36:00Z">
              <w:rPr/>
            </w:rPrChange>
          </w:rPr>
          <w:tab/>
          <w:t xml:space="preserve">memory cards (e.g. CompactFlash, </w:t>
        </w:r>
        <w:proofErr w:type="spellStart"/>
        <w:r w:rsidRPr="00876437">
          <w:rPr>
            <w:lang w:val="en-GB"/>
            <w:rPrChange w:id="21215" w:author="Kevin Gu" w:date="2020-05-18T10:36:00Z">
              <w:rPr/>
            </w:rPrChange>
          </w:rPr>
          <w:t>SmartMedia</w:t>
        </w:r>
        <w:proofErr w:type="spellEnd"/>
        <w:r w:rsidRPr="00876437">
          <w:rPr>
            <w:lang w:val="en-GB"/>
            <w:rPrChange w:id="21216" w:author="Kevin Gu" w:date="2020-05-18T10:36:00Z">
              <w:rPr/>
            </w:rPrChange>
          </w:rPr>
          <w:t>, Memory Stick, Micro Drives, etc.)</w:t>
        </w:r>
      </w:ins>
    </w:p>
    <w:p w14:paraId="5CDA3789" w14:textId="6DEC0E83" w:rsidR="00776297" w:rsidRPr="00876437" w:rsidDel="0070391D" w:rsidRDefault="00776297" w:rsidP="00776297">
      <w:pPr>
        <w:rPr>
          <w:ins w:id="21217" w:author="Julio Li" w:date="2020-05-15T16:37:00Z"/>
          <w:del w:id="21218" w:author="Kevin Gu" w:date="2020-05-18T14:07:00Z"/>
          <w:lang w:val="en-GB"/>
          <w:rPrChange w:id="21219" w:author="Kevin Gu" w:date="2020-05-18T10:36:00Z">
            <w:rPr>
              <w:ins w:id="21220" w:author="Julio Li" w:date="2020-05-15T16:37:00Z"/>
              <w:del w:id="21221" w:author="Kevin Gu" w:date="2020-05-18T14:07:00Z"/>
            </w:rPr>
          </w:rPrChange>
        </w:rPr>
      </w:pPr>
      <w:ins w:id="21222" w:author="Julio Li" w:date="2020-05-15T16:37:00Z">
        <w:del w:id="21223" w:author="Kevin Gu" w:date="2020-05-18T14:07:00Z">
          <w:r w:rsidRPr="00876437" w:rsidDel="0070391D">
            <w:rPr>
              <w:rFonts w:hint="eastAsia"/>
              <w:lang w:val="en-GB"/>
              <w:rPrChange w:id="21224" w:author="Kevin Gu" w:date="2020-05-18T10:36:00Z">
                <w:rPr>
                  <w:rFonts w:hint="eastAsia"/>
                </w:rPr>
              </w:rPrChange>
            </w:rPr>
            <w:delText>记忆卡</w:delText>
          </w:r>
          <w:r w:rsidRPr="00876437" w:rsidDel="0070391D">
            <w:rPr>
              <w:lang w:val="en-GB"/>
              <w:rPrChange w:id="21225" w:author="Kevin Gu" w:date="2020-05-18T10:36:00Z">
                <w:rPr/>
              </w:rPrChange>
            </w:rPr>
            <w:delText>(e.g. CompactFlash, SmartMedia, Memory Stick, Micro Drives, etc.).</w:delText>
          </w:r>
        </w:del>
      </w:ins>
    </w:p>
    <w:p w14:paraId="3A9172F0" w14:textId="3710A4CC" w:rsidR="00776297" w:rsidRPr="00876437" w:rsidRDefault="00776297" w:rsidP="00776297">
      <w:pPr>
        <w:rPr>
          <w:ins w:id="21226" w:author="Julio Li" w:date="2020-05-15T16:37:00Z"/>
          <w:lang w:val="en-GB"/>
          <w:rPrChange w:id="21227" w:author="Kevin Gu" w:date="2020-05-18T10:36:00Z">
            <w:rPr>
              <w:ins w:id="21228" w:author="Julio Li" w:date="2020-05-15T16:37:00Z"/>
            </w:rPr>
          </w:rPrChange>
        </w:rPr>
      </w:pPr>
      <w:ins w:id="21229" w:author="Julio Li" w:date="2020-05-15T16:37:00Z">
        <w:r w:rsidRPr="00876437">
          <w:rPr>
            <w:lang w:val="en-GB"/>
            <w:rPrChange w:id="21230" w:author="Kevin Gu" w:date="2020-05-18T10:36:00Z">
              <w:rPr/>
            </w:rPrChange>
          </w:rPr>
          <w:t>-</w:t>
        </w:r>
        <w:r w:rsidRPr="00876437">
          <w:rPr>
            <w:lang w:val="en-GB"/>
            <w:rPrChange w:id="21231" w:author="Kevin Gu" w:date="2020-05-18T10:36:00Z">
              <w:rPr/>
            </w:rPrChange>
          </w:rPr>
          <w:tab/>
          <w:t>PCMCIA slot-based storage.</w:t>
        </w:r>
      </w:ins>
    </w:p>
    <w:p w14:paraId="78F337CD" w14:textId="77777777" w:rsidR="00776297" w:rsidRPr="00876437" w:rsidRDefault="00776297" w:rsidP="00776297">
      <w:pPr>
        <w:rPr>
          <w:ins w:id="21232" w:author="Julio Li" w:date="2020-05-15T16:37:00Z"/>
          <w:lang w:val="en-GB"/>
          <w:rPrChange w:id="21233" w:author="Kevin Gu" w:date="2020-05-18T10:36:00Z">
            <w:rPr>
              <w:ins w:id="21234" w:author="Julio Li" w:date="2020-05-15T16:37:00Z"/>
            </w:rPr>
          </w:rPrChange>
        </w:rPr>
      </w:pPr>
      <w:ins w:id="21235" w:author="Julio Li" w:date="2020-05-15T16:37:00Z">
        <w:r w:rsidRPr="00876437">
          <w:rPr>
            <w:lang w:val="en-GB"/>
            <w:rPrChange w:id="21236" w:author="Kevin Gu" w:date="2020-05-18T10:36:00Z">
              <w:rPr/>
            </w:rPrChange>
          </w:rPr>
          <w:t>-</w:t>
        </w:r>
        <w:r w:rsidRPr="00876437">
          <w:rPr>
            <w:lang w:val="en-GB"/>
            <w:rPrChange w:id="21237" w:author="Kevin Gu" w:date="2020-05-18T10:36:00Z">
              <w:rPr/>
            </w:rPrChange>
          </w:rPr>
          <w:tab/>
          <w:t>USB-based storage devices, digital tapes and etc.</w:t>
        </w:r>
      </w:ins>
    </w:p>
    <w:p w14:paraId="25B0B2C7" w14:textId="77777777" w:rsidR="00776297" w:rsidRPr="00876437" w:rsidRDefault="00776297" w:rsidP="00776297">
      <w:pPr>
        <w:rPr>
          <w:ins w:id="21238" w:author="Julio Li" w:date="2020-05-15T16:37:00Z"/>
          <w:lang w:val="en-GB"/>
          <w:rPrChange w:id="21239" w:author="Kevin Gu" w:date="2020-05-18T10:36:00Z">
            <w:rPr>
              <w:ins w:id="21240" w:author="Julio Li" w:date="2020-05-15T16:37:00Z"/>
            </w:rPr>
          </w:rPrChange>
        </w:rPr>
      </w:pPr>
      <w:ins w:id="21241" w:author="Julio Li" w:date="2020-05-15T16:37:00Z">
        <w:r w:rsidRPr="00876437">
          <w:rPr>
            <w:lang w:val="en-GB"/>
            <w:rPrChange w:id="21242" w:author="Kevin Gu" w:date="2020-05-18T10:36:00Z">
              <w:rPr/>
            </w:rPrChange>
          </w:rPr>
          <w:t>Removable storage media devices also refer to all device drives that controls and can write data and information into removable storage media. These includes but not limited to the following:</w:t>
        </w:r>
      </w:ins>
    </w:p>
    <w:p w14:paraId="06C74726" w14:textId="77777777" w:rsidR="00776297" w:rsidRPr="00876437" w:rsidRDefault="00776297" w:rsidP="00776297">
      <w:pPr>
        <w:rPr>
          <w:ins w:id="21243" w:author="Julio Li" w:date="2020-05-15T16:37:00Z"/>
          <w:lang w:val="en-GB"/>
          <w:rPrChange w:id="21244" w:author="Kevin Gu" w:date="2020-05-18T10:36:00Z">
            <w:rPr>
              <w:ins w:id="21245" w:author="Julio Li" w:date="2020-05-15T16:37:00Z"/>
            </w:rPr>
          </w:rPrChange>
        </w:rPr>
      </w:pPr>
      <w:proofErr w:type="spellStart"/>
      <w:ins w:id="21246" w:author="Julio Li" w:date="2020-05-15T16:37:00Z">
        <w:r w:rsidRPr="00876437">
          <w:rPr>
            <w:rFonts w:hint="eastAsia"/>
            <w:lang w:val="en-GB"/>
            <w:rPrChange w:id="21247" w:author="Kevin Gu" w:date="2020-05-18T10:36:00Z">
              <w:rPr>
                <w:rFonts w:hint="eastAsia"/>
              </w:rPr>
            </w:rPrChange>
          </w:rPr>
          <w:t>可移动储存媒体设备也可参考所有装置、控制、写资料及资讯传输至可移动存储媒体。这范围不限于包含下列</w:t>
        </w:r>
        <w:proofErr w:type="spellEnd"/>
        <w:r w:rsidRPr="00876437">
          <w:rPr>
            <w:rFonts w:hint="eastAsia"/>
            <w:lang w:val="en-GB"/>
            <w:rPrChange w:id="21248" w:author="Kevin Gu" w:date="2020-05-18T10:36:00Z">
              <w:rPr>
                <w:rFonts w:hint="eastAsia"/>
              </w:rPr>
            </w:rPrChange>
          </w:rPr>
          <w:t>：</w:t>
        </w:r>
      </w:ins>
    </w:p>
    <w:p w14:paraId="260141E4" w14:textId="77777777" w:rsidR="00776297" w:rsidRPr="00876437" w:rsidRDefault="00776297" w:rsidP="00776297">
      <w:pPr>
        <w:rPr>
          <w:ins w:id="21249" w:author="Julio Li" w:date="2020-05-15T16:37:00Z"/>
          <w:lang w:val="en-GB"/>
          <w:rPrChange w:id="21250" w:author="Kevin Gu" w:date="2020-05-18T10:36:00Z">
            <w:rPr>
              <w:ins w:id="21251" w:author="Julio Li" w:date="2020-05-15T16:37:00Z"/>
            </w:rPr>
          </w:rPrChange>
        </w:rPr>
      </w:pPr>
      <w:ins w:id="21252" w:author="Julio Li" w:date="2020-05-15T16:37:00Z">
        <w:r w:rsidRPr="00876437">
          <w:rPr>
            <w:lang w:val="en-GB"/>
            <w:rPrChange w:id="21253" w:author="Kevin Gu" w:date="2020-05-18T10:36:00Z">
              <w:rPr/>
            </w:rPrChange>
          </w:rPr>
          <w:t>-</w:t>
        </w:r>
        <w:r w:rsidRPr="00876437">
          <w:rPr>
            <w:lang w:val="en-GB"/>
            <w:rPrChange w:id="21254" w:author="Kevin Gu" w:date="2020-05-18T10:36:00Z">
              <w:rPr/>
            </w:rPrChange>
          </w:rPr>
          <w:tab/>
          <w:t xml:space="preserve">portable CD-R/RW drive, floppy drive, PDA, </w:t>
        </w:r>
        <w:proofErr w:type="spellStart"/>
        <w:r w:rsidRPr="00876437">
          <w:rPr>
            <w:lang w:val="en-GB"/>
            <w:rPrChange w:id="21255" w:author="Kevin Gu" w:date="2020-05-18T10:36:00Z">
              <w:rPr/>
            </w:rPrChange>
          </w:rPr>
          <w:t>ZIPdrive</w:t>
        </w:r>
        <w:proofErr w:type="spellEnd"/>
        <w:r w:rsidRPr="00876437">
          <w:rPr>
            <w:lang w:val="en-GB"/>
            <w:rPrChange w:id="21256" w:author="Kevin Gu" w:date="2020-05-18T10:36:00Z">
              <w:rPr/>
            </w:rPrChange>
          </w:rPr>
          <w:t>, MO drive, tape drive, etc.</w:t>
        </w:r>
      </w:ins>
    </w:p>
    <w:p w14:paraId="19498D70" w14:textId="77777777" w:rsidR="00776297" w:rsidRPr="00876437" w:rsidRDefault="00776297" w:rsidP="00776297">
      <w:pPr>
        <w:rPr>
          <w:ins w:id="21257" w:author="Julio Li" w:date="2020-05-15T16:37:00Z"/>
          <w:lang w:val="en-GB"/>
          <w:rPrChange w:id="21258" w:author="Kevin Gu" w:date="2020-05-18T10:36:00Z">
            <w:rPr>
              <w:ins w:id="21259" w:author="Julio Li" w:date="2020-05-15T16:37:00Z"/>
            </w:rPr>
          </w:rPrChange>
        </w:rPr>
      </w:pPr>
      <w:proofErr w:type="spellStart"/>
      <w:ins w:id="21260" w:author="Julio Li" w:date="2020-05-15T16:37:00Z">
        <w:r w:rsidRPr="00876437">
          <w:rPr>
            <w:rFonts w:hint="eastAsia"/>
            <w:lang w:val="en-GB"/>
            <w:rPrChange w:id="21261" w:author="Kevin Gu" w:date="2020-05-18T10:36:00Z">
              <w:rPr>
                <w:rFonts w:hint="eastAsia"/>
              </w:rPr>
            </w:rPrChange>
          </w:rPr>
          <w:t>可携式</w:t>
        </w:r>
        <w:proofErr w:type="spellEnd"/>
        <w:r w:rsidRPr="00876437">
          <w:rPr>
            <w:lang w:val="en-GB"/>
            <w:rPrChange w:id="21262" w:author="Kevin Gu" w:date="2020-05-18T10:36:00Z">
              <w:rPr/>
            </w:rPrChange>
          </w:rPr>
          <w:t>CD-RW</w:t>
        </w:r>
        <w:proofErr w:type="spellStart"/>
        <w:r w:rsidRPr="00876437">
          <w:rPr>
            <w:rFonts w:hint="eastAsia"/>
            <w:lang w:val="en-GB"/>
            <w:rPrChange w:id="21263" w:author="Kevin Gu" w:date="2020-05-18T10:36:00Z">
              <w:rPr>
                <w:rFonts w:hint="eastAsia"/>
              </w:rPr>
            </w:rPrChange>
          </w:rPr>
          <w:t>设备、软盘、个人数位助理</w:t>
        </w:r>
        <w:proofErr w:type="spellEnd"/>
        <w:r w:rsidRPr="00876437">
          <w:rPr>
            <w:rFonts w:hint="eastAsia"/>
            <w:lang w:val="en-GB"/>
            <w:rPrChange w:id="21264" w:author="Kevin Gu" w:date="2020-05-18T10:36:00Z">
              <w:rPr>
                <w:rFonts w:hint="eastAsia"/>
              </w:rPr>
            </w:rPrChange>
          </w:rPr>
          <w:t>、</w:t>
        </w:r>
        <w:r w:rsidRPr="00876437">
          <w:rPr>
            <w:lang w:val="en-GB"/>
            <w:rPrChange w:id="21265" w:author="Kevin Gu" w:date="2020-05-18T10:36:00Z">
              <w:rPr/>
            </w:rPrChange>
          </w:rPr>
          <w:t>ZIP</w:t>
        </w:r>
        <w:proofErr w:type="spellStart"/>
        <w:r w:rsidRPr="00876437">
          <w:rPr>
            <w:rFonts w:hint="eastAsia"/>
            <w:lang w:val="en-GB"/>
            <w:rPrChange w:id="21266" w:author="Kevin Gu" w:date="2020-05-18T10:36:00Z">
              <w:rPr>
                <w:rFonts w:hint="eastAsia"/>
              </w:rPr>
            </w:rPrChange>
          </w:rPr>
          <w:t>装置</w:t>
        </w:r>
        <w:proofErr w:type="spellEnd"/>
        <w:r w:rsidRPr="00876437">
          <w:rPr>
            <w:rFonts w:hint="eastAsia"/>
            <w:lang w:val="en-GB"/>
            <w:rPrChange w:id="21267" w:author="Kevin Gu" w:date="2020-05-18T10:36:00Z">
              <w:rPr>
                <w:rFonts w:hint="eastAsia"/>
              </w:rPr>
            </w:rPrChange>
          </w:rPr>
          <w:t>、</w:t>
        </w:r>
        <w:r w:rsidRPr="00876437">
          <w:rPr>
            <w:lang w:val="en-GB"/>
            <w:rPrChange w:id="21268" w:author="Kevin Gu" w:date="2020-05-18T10:36:00Z">
              <w:rPr/>
            </w:rPrChange>
          </w:rPr>
          <w:t>MO</w:t>
        </w:r>
        <w:proofErr w:type="spellStart"/>
        <w:r w:rsidRPr="00876437">
          <w:rPr>
            <w:rFonts w:hint="eastAsia"/>
            <w:lang w:val="en-GB"/>
            <w:rPrChange w:id="21269" w:author="Kevin Gu" w:date="2020-05-18T10:36:00Z">
              <w:rPr>
                <w:rFonts w:hint="eastAsia"/>
              </w:rPr>
            </w:rPrChange>
          </w:rPr>
          <w:t>装置、磁带机，Ｕ盘，硬盘等其他</w:t>
        </w:r>
        <w:proofErr w:type="spellEnd"/>
      </w:ins>
    </w:p>
    <w:p w14:paraId="35C3D1B6" w14:textId="67D802E7" w:rsidR="00776297" w:rsidRPr="00876437" w:rsidDel="0083108D" w:rsidRDefault="00776297" w:rsidP="00776297">
      <w:pPr>
        <w:rPr>
          <w:ins w:id="21270" w:author="Julio Li" w:date="2020-05-15T16:37:00Z"/>
          <w:del w:id="21271" w:author="Kevin Gu" w:date="2020-05-20T14:48:00Z"/>
          <w:lang w:val="en-GB"/>
          <w:rPrChange w:id="21272" w:author="Kevin Gu" w:date="2020-05-18T10:36:00Z">
            <w:rPr>
              <w:ins w:id="21273" w:author="Julio Li" w:date="2020-05-15T16:37:00Z"/>
              <w:del w:id="21274" w:author="Kevin Gu" w:date="2020-05-20T14:48:00Z"/>
            </w:rPr>
          </w:rPrChange>
        </w:rPr>
      </w:pPr>
      <w:ins w:id="21275" w:author="Julio Li" w:date="2020-05-15T16:37:00Z">
        <w:r w:rsidRPr="00876437">
          <w:rPr>
            <w:lang w:val="en-GB"/>
            <w:rPrChange w:id="21276" w:author="Kevin Gu" w:date="2020-05-18T10:36:00Z">
              <w:rPr/>
            </w:rPrChange>
          </w:rPr>
          <w:t>The following standard policy is to be followed</w:t>
        </w:r>
        <w:del w:id="21277" w:author="Kevin Gu" w:date="2020-05-20T14:48:00Z">
          <w:r w:rsidRPr="00876437" w:rsidDel="0083108D">
            <w:rPr>
              <w:lang w:val="en-GB"/>
              <w:rPrChange w:id="21278" w:author="Kevin Gu" w:date="2020-05-18T10:36:00Z">
                <w:rPr/>
              </w:rPrChange>
            </w:rPr>
            <w:delText>:</w:delText>
          </w:r>
        </w:del>
      </w:ins>
    </w:p>
    <w:p w14:paraId="34510CA8" w14:textId="77777777" w:rsidR="00776297" w:rsidRPr="00876437" w:rsidRDefault="00776297" w:rsidP="00776297">
      <w:pPr>
        <w:rPr>
          <w:ins w:id="21279" w:author="Julio Li" w:date="2020-05-15T16:37:00Z"/>
          <w:lang w:val="en-GB"/>
          <w:rPrChange w:id="21280" w:author="Kevin Gu" w:date="2020-05-18T10:36:00Z">
            <w:rPr>
              <w:ins w:id="21281" w:author="Julio Li" w:date="2020-05-15T16:37:00Z"/>
            </w:rPr>
          </w:rPrChange>
        </w:rPr>
      </w:pPr>
      <w:proofErr w:type="spellStart"/>
      <w:ins w:id="21282" w:author="Julio Li" w:date="2020-05-15T16:37:00Z">
        <w:r w:rsidRPr="00876437">
          <w:rPr>
            <w:rFonts w:hint="eastAsia"/>
            <w:lang w:val="en-GB"/>
            <w:rPrChange w:id="21283" w:author="Kevin Gu" w:date="2020-05-18T10:36:00Z">
              <w:rPr>
                <w:rFonts w:hint="eastAsia"/>
              </w:rPr>
            </w:rPrChange>
          </w:rPr>
          <w:t>下列标准政策是应遵循的</w:t>
        </w:r>
        <w:proofErr w:type="spellEnd"/>
        <w:r w:rsidRPr="00876437">
          <w:rPr>
            <w:rFonts w:hint="eastAsia"/>
            <w:lang w:val="en-GB"/>
            <w:rPrChange w:id="21284" w:author="Kevin Gu" w:date="2020-05-18T10:36:00Z">
              <w:rPr>
                <w:rFonts w:hint="eastAsia"/>
              </w:rPr>
            </w:rPrChange>
          </w:rPr>
          <w:t>：</w:t>
        </w:r>
      </w:ins>
    </w:p>
    <w:p w14:paraId="245F6532" w14:textId="666FC577" w:rsidR="00776297" w:rsidRPr="00876437" w:rsidRDefault="00776297">
      <w:pPr>
        <w:ind w:firstLine="709"/>
        <w:rPr>
          <w:ins w:id="21285" w:author="Julio Li" w:date="2020-05-15T16:37:00Z"/>
          <w:lang w:val="en-GB"/>
          <w:rPrChange w:id="21286" w:author="Kevin Gu" w:date="2020-05-18T10:36:00Z">
            <w:rPr>
              <w:ins w:id="21287" w:author="Julio Li" w:date="2020-05-15T16:37:00Z"/>
            </w:rPr>
          </w:rPrChange>
        </w:rPr>
        <w:pPrChange w:id="21288" w:author="Kevin Gu" w:date="2020-05-20T14:48:00Z">
          <w:pPr/>
        </w:pPrChange>
      </w:pPr>
      <w:ins w:id="21289" w:author="Julio Li" w:date="2020-05-15T16:37:00Z">
        <w:r w:rsidRPr="00876437">
          <w:rPr>
            <w:lang w:val="en-GB"/>
            <w:rPrChange w:id="21290" w:author="Kevin Gu" w:date="2020-05-18T10:36:00Z">
              <w:rPr/>
            </w:rPrChange>
          </w:rPr>
          <w:t>-</w:t>
        </w:r>
        <w:r w:rsidRPr="00876437">
          <w:rPr>
            <w:lang w:val="en-GB"/>
            <w:rPrChange w:id="21291" w:author="Kevin Gu" w:date="2020-05-18T10:36:00Z">
              <w:rPr/>
            </w:rPrChange>
          </w:rPr>
          <w:tab/>
          <w:t>All removable items shall be controlled items</w:t>
        </w:r>
      </w:ins>
      <w:ins w:id="21292" w:author="Kevin Gu" w:date="2020-05-20T14:48:00Z">
        <w:r w:rsidR="0083108D">
          <w:rPr>
            <w:lang w:val="en-GB"/>
          </w:rPr>
          <w:t xml:space="preserve"> </w:t>
        </w:r>
      </w:ins>
      <w:ins w:id="21293" w:author="Julio Li" w:date="2020-05-15T16:37:00Z">
        <w:del w:id="21294" w:author="Kevin Gu" w:date="2020-05-20T14:48:00Z">
          <w:r w:rsidRPr="00876437" w:rsidDel="0083108D">
            <w:rPr>
              <w:lang w:val="en-GB"/>
              <w:rPrChange w:id="21295" w:author="Kevin Gu" w:date="2020-05-18T10:36:00Z">
                <w:rPr/>
              </w:rPrChange>
            </w:rPr>
            <w:delText>.</w:delText>
          </w:r>
        </w:del>
        <w:r w:rsidRPr="00876437">
          <w:rPr>
            <w:lang w:val="en-GB"/>
            <w:rPrChange w:id="21296" w:author="Kevin Gu" w:date="2020-05-18T10:36:00Z">
              <w:rPr/>
            </w:rPrChange>
          </w:rPr>
          <w:t xml:space="preserve">and need to store in a </w:t>
        </w:r>
        <w:proofErr w:type="spellStart"/>
        <w:r w:rsidRPr="00876437">
          <w:rPr>
            <w:lang w:val="en-GB"/>
            <w:rPrChange w:id="21297" w:author="Kevin Gu" w:date="2020-05-18T10:36:00Z">
              <w:rPr/>
            </w:rPrChange>
          </w:rPr>
          <w:t>secur</w:t>
        </w:r>
      </w:ins>
      <w:proofErr w:type="spellEnd"/>
      <w:ins w:id="21298" w:author="Julio Li [2]" w:date="2020-09-08T13:42:00Z">
        <w:r w:rsidR="00267F54">
          <w:rPr>
            <w:lang w:val="en-US"/>
          </w:rPr>
          <w:t>e box</w:t>
        </w:r>
      </w:ins>
      <w:ins w:id="21299" w:author="Julio Li" w:date="2020-05-15T16:37:00Z">
        <w:del w:id="21300" w:author="Julio Li [2]" w:date="2020-09-08T13:42:00Z">
          <w:r w:rsidRPr="00876437" w:rsidDel="00267F54">
            <w:rPr>
              <w:lang w:val="en-GB"/>
              <w:rPrChange w:id="21301" w:author="Kevin Gu" w:date="2020-05-18T10:36:00Z">
                <w:rPr/>
              </w:rPrChange>
            </w:rPr>
            <w:delText>ity</w:delText>
          </w:r>
        </w:del>
        <w:r w:rsidRPr="00876437">
          <w:rPr>
            <w:lang w:val="en-GB"/>
            <w:rPrChange w:id="21302" w:author="Kevin Gu" w:date="2020-05-18T10:36:00Z">
              <w:rPr/>
            </w:rPrChange>
          </w:rPr>
          <w:t xml:space="preserve"> </w:t>
        </w:r>
        <w:del w:id="21303" w:author="Kevin Gu" w:date="2020-05-20T14:48:00Z">
          <w:r w:rsidRPr="00876437" w:rsidDel="0083108D">
            <w:rPr>
              <w:lang w:val="en-GB"/>
              <w:rPrChange w:id="21304" w:author="Kevin Gu" w:date="2020-05-18T10:36:00Z">
                <w:rPr/>
              </w:rPrChange>
            </w:rPr>
            <w:delText>carbinet</w:delText>
          </w:r>
        </w:del>
      </w:ins>
      <w:ins w:id="21305" w:author="Kevin Gu" w:date="2020-05-20T14:48:00Z">
        <w:del w:id="21306" w:author="Julio Li [2]" w:date="2020-09-08T13:42:00Z">
          <w:r w:rsidR="0083108D" w:rsidRPr="00876437" w:rsidDel="00267F54">
            <w:rPr>
              <w:lang w:val="en-GB"/>
            </w:rPr>
            <w:delText>cabinet</w:delText>
          </w:r>
        </w:del>
      </w:ins>
      <w:ins w:id="21307" w:author="Julio Li" w:date="2020-05-15T16:37:00Z">
        <w:del w:id="21308" w:author="Julio Li [2]" w:date="2020-09-08T13:42:00Z">
          <w:r w:rsidRPr="00876437" w:rsidDel="00267F54">
            <w:rPr>
              <w:lang w:val="en-GB"/>
              <w:rPrChange w:id="21309" w:author="Kevin Gu" w:date="2020-05-18T10:36:00Z">
                <w:rPr/>
              </w:rPrChange>
            </w:rPr>
            <w:delText xml:space="preserve"> </w:delText>
          </w:r>
        </w:del>
        <w:r w:rsidRPr="00876437">
          <w:rPr>
            <w:lang w:val="en-GB"/>
            <w:rPrChange w:id="21310" w:author="Kevin Gu" w:date="2020-05-18T10:36:00Z">
              <w:rPr/>
            </w:rPrChange>
          </w:rPr>
          <w:t>at the</w:t>
        </w:r>
      </w:ins>
      <w:ins w:id="21311" w:author="Julio Li [2]" w:date="2020-09-08T13:43:00Z">
        <w:r w:rsidR="00267F54">
          <w:rPr>
            <w:lang w:val="en-GB"/>
          </w:rPr>
          <w:t xml:space="preserve"> security control room</w:t>
        </w:r>
      </w:ins>
      <w:ins w:id="21312" w:author="Julio Li" w:date="2020-05-15T16:37:00Z">
        <w:del w:id="21313" w:author="Julio Li [2]" w:date="2020-09-08T13:43:00Z">
          <w:r w:rsidRPr="00876437" w:rsidDel="00267F54">
            <w:rPr>
              <w:lang w:val="en-GB"/>
              <w:rPrChange w:id="21314" w:author="Kevin Gu" w:date="2020-05-18T10:36:00Z">
                <w:rPr/>
              </w:rPrChange>
            </w:rPr>
            <w:delText xml:space="preserve"> HSA</w:delText>
          </w:r>
        </w:del>
        <w:r w:rsidRPr="00876437">
          <w:rPr>
            <w:lang w:val="en-GB"/>
            <w:rPrChange w:id="21315" w:author="Kevin Gu" w:date="2020-05-18T10:36:00Z">
              <w:rPr/>
            </w:rPrChange>
          </w:rPr>
          <w:t>.</w:t>
        </w:r>
      </w:ins>
    </w:p>
    <w:p w14:paraId="7AB9F2AC" w14:textId="7C5E947E" w:rsidR="00776297" w:rsidRPr="00876437" w:rsidRDefault="00776297">
      <w:pPr>
        <w:ind w:firstLine="709"/>
        <w:rPr>
          <w:ins w:id="21316" w:author="Julio Li" w:date="2020-05-15T16:37:00Z"/>
          <w:lang w:val="en-GB"/>
          <w:rPrChange w:id="21317" w:author="Kevin Gu" w:date="2020-05-18T10:36:00Z">
            <w:rPr>
              <w:ins w:id="21318" w:author="Julio Li" w:date="2020-05-15T16:37:00Z"/>
            </w:rPr>
          </w:rPrChange>
        </w:rPr>
        <w:pPrChange w:id="21319" w:author="Kevin Gu" w:date="2020-05-20T14:48:00Z">
          <w:pPr/>
        </w:pPrChange>
      </w:pPr>
      <w:commentRangeStart w:id="21320"/>
      <w:commentRangeStart w:id="21321"/>
      <w:commentRangeStart w:id="21322"/>
      <w:proofErr w:type="spellStart"/>
      <w:ins w:id="21323" w:author="Julio Li" w:date="2020-05-15T16:37:00Z">
        <w:r w:rsidRPr="00876437">
          <w:rPr>
            <w:rFonts w:hint="eastAsia"/>
            <w:lang w:val="en-GB"/>
            <w:rPrChange w:id="21324" w:author="Kevin Gu" w:date="2020-05-18T10:36:00Z">
              <w:rPr>
                <w:rFonts w:hint="eastAsia"/>
              </w:rPr>
            </w:rPrChange>
          </w:rPr>
          <w:lastRenderedPageBreak/>
          <w:t>所有可移动物品应为受管制物品。应当存放在</w:t>
        </w:r>
      </w:ins>
      <w:proofErr w:type="spellEnd"/>
      <w:ins w:id="21325" w:author="Julio Li [2]" w:date="2020-09-08T13:43:00Z">
        <w:r w:rsidR="00267F54">
          <w:rPr>
            <w:rFonts w:hint="eastAsia"/>
            <w:lang w:val="en-GB" w:eastAsia="zh-CN"/>
          </w:rPr>
          <w:t>安全控制室</w:t>
        </w:r>
      </w:ins>
      <w:ins w:id="21326" w:author="Julio Li" w:date="2020-05-15T16:37:00Z">
        <w:del w:id="21327" w:author="Julio Li [2]" w:date="2020-09-08T13:43:00Z">
          <w:r w:rsidRPr="00876437" w:rsidDel="00267F54">
            <w:rPr>
              <w:rFonts w:hint="eastAsia"/>
              <w:lang w:val="en-GB"/>
              <w:rPrChange w:id="21328" w:author="Kevin Gu" w:date="2020-05-18T10:36:00Z">
                <w:rPr>
                  <w:rFonts w:hint="eastAsia"/>
                </w:rPr>
              </w:rPrChange>
            </w:rPr>
            <w:delText>高安全区</w:delText>
          </w:r>
        </w:del>
        <w:r w:rsidRPr="00876437">
          <w:rPr>
            <w:rFonts w:hint="eastAsia"/>
            <w:lang w:val="en-GB"/>
            <w:rPrChange w:id="21329" w:author="Kevin Gu" w:date="2020-05-18T10:36:00Z">
              <w:rPr>
                <w:rFonts w:hint="eastAsia"/>
              </w:rPr>
            </w:rPrChange>
          </w:rPr>
          <w:t>的</w:t>
        </w:r>
      </w:ins>
      <w:ins w:id="21330" w:author="Julio Li [2]" w:date="2020-09-08T13:43:00Z">
        <w:r w:rsidR="00267F54">
          <w:rPr>
            <w:rFonts w:hint="eastAsia"/>
            <w:lang w:val="en-GB" w:eastAsia="zh-CN"/>
          </w:rPr>
          <w:t>保险柜</w:t>
        </w:r>
      </w:ins>
      <w:ins w:id="21331" w:author="Julio Li" w:date="2020-05-15T16:37:00Z">
        <w:del w:id="21332" w:author="Julio Li [2]" w:date="2020-09-08T13:43:00Z">
          <w:r w:rsidRPr="00876437" w:rsidDel="00267F54">
            <w:rPr>
              <w:rFonts w:hint="eastAsia"/>
              <w:lang w:val="en-GB"/>
              <w:rPrChange w:id="21333" w:author="Kevin Gu" w:date="2020-05-18T10:36:00Z">
                <w:rPr>
                  <w:rFonts w:hint="eastAsia"/>
                </w:rPr>
              </w:rPrChange>
            </w:rPr>
            <w:delText>安全上锁的柜子</w:delText>
          </w:r>
        </w:del>
        <w:r w:rsidRPr="00876437">
          <w:rPr>
            <w:rFonts w:hint="eastAsia"/>
            <w:lang w:val="en-GB"/>
            <w:rPrChange w:id="21334" w:author="Kevin Gu" w:date="2020-05-18T10:36:00Z">
              <w:rPr>
                <w:rFonts w:hint="eastAsia"/>
              </w:rPr>
            </w:rPrChange>
          </w:rPr>
          <w:t>中。</w:t>
        </w:r>
      </w:ins>
      <w:commentRangeEnd w:id="21320"/>
      <w:r w:rsidR="00914173">
        <w:rPr>
          <w:rStyle w:val="CommentReference"/>
        </w:rPr>
        <w:commentReference w:id="21320"/>
      </w:r>
      <w:commentRangeEnd w:id="21321"/>
      <w:r w:rsidR="00B11B90">
        <w:rPr>
          <w:rStyle w:val="CommentReference"/>
        </w:rPr>
        <w:commentReference w:id="21321"/>
      </w:r>
      <w:commentRangeEnd w:id="21322"/>
      <w:r w:rsidR="00267F54">
        <w:rPr>
          <w:rStyle w:val="CommentReference"/>
        </w:rPr>
        <w:commentReference w:id="21322"/>
      </w:r>
    </w:p>
    <w:p w14:paraId="4A9FA393" w14:textId="77777777" w:rsidR="00776297" w:rsidRPr="00876437" w:rsidRDefault="00776297">
      <w:pPr>
        <w:ind w:firstLine="709"/>
        <w:rPr>
          <w:ins w:id="21335" w:author="Julio Li" w:date="2020-05-15T16:37:00Z"/>
          <w:lang w:val="en-GB"/>
          <w:rPrChange w:id="21336" w:author="Kevin Gu" w:date="2020-05-18T10:36:00Z">
            <w:rPr>
              <w:ins w:id="21337" w:author="Julio Li" w:date="2020-05-15T16:37:00Z"/>
            </w:rPr>
          </w:rPrChange>
        </w:rPr>
        <w:pPrChange w:id="21338" w:author="Kevin Gu" w:date="2020-05-20T14:48:00Z">
          <w:pPr/>
        </w:pPrChange>
      </w:pPr>
      <w:ins w:id="21339" w:author="Julio Li" w:date="2020-05-15T16:37:00Z">
        <w:r w:rsidRPr="00876437">
          <w:rPr>
            <w:lang w:val="en-GB"/>
            <w:rPrChange w:id="21340" w:author="Kevin Gu" w:date="2020-05-18T10:36:00Z">
              <w:rPr/>
            </w:rPrChange>
          </w:rPr>
          <w:t>-</w:t>
        </w:r>
        <w:r w:rsidRPr="00876437">
          <w:rPr>
            <w:lang w:val="en-GB"/>
            <w:rPrChange w:id="21341" w:author="Kevin Gu" w:date="2020-05-18T10:36:00Z">
              <w:rPr/>
            </w:rPrChange>
          </w:rPr>
          <w:tab/>
          <w:t>All removable items within the premises shall be registered before they are allowed to be used within the premises.</w:t>
        </w:r>
      </w:ins>
    </w:p>
    <w:p w14:paraId="6953183D" w14:textId="77777777" w:rsidR="00776297" w:rsidRPr="00876437" w:rsidRDefault="00776297" w:rsidP="00776297">
      <w:pPr>
        <w:rPr>
          <w:ins w:id="21342" w:author="Julio Li" w:date="2020-05-15T16:37:00Z"/>
          <w:lang w:val="en-GB"/>
          <w:rPrChange w:id="21343" w:author="Kevin Gu" w:date="2020-05-18T10:36:00Z">
            <w:rPr>
              <w:ins w:id="21344" w:author="Julio Li" w:date="2020-05-15T16:37:00Z"/>
            </w:rPr>
          </w:rPrChange>
        </w:rPr>
      </w:pPr>
      <w:proofErr w:type="spellStart"/>
      <w:ins w:id="21345" w:author="Julio Li" w:date="2020-05-15T16:37:00Z">
        <w:r w:rsidRPr="00876437">
          <w:rPr>
            <w:rFonts w:hint="eastAsia"/>
            <w:lang w:val="en-GB"/>
            <w:rPrChange w:id="21346" w:author="Kevin Gu" w:date="2020-05-18T10:36:00Z">
              <w:rPr>
                <w:rFonts w:hint="eastAsia"/>
              </w:rPr>
            </w:rPrChange>
          </w:rPr>
          <w:t>所有现场可移动的媒体应该是事前经过核准登记才能使用</w:t>
        </w:r>
        <w:proofErr w:type="spellEnd"/>
      </w:ins>
    </w:p>
    <w:p w14:paraId="33D5D432" w14:textId="77777777" w:rsidR="00776297" w:rsidRPr="00876437" w:rsidRDefault="00776297">
      <w:pPr>
        <w:ind w:firstLine="709"/>
        <w:rPr>
          <w:ins w:id="21347" w:author="Julio Li" w:date="2020-05-15T16:37:00Z"/>
          <w:lang w:val="en-GB"/>
          <w:rPrChange w:id="21348" w:author="Kevin Gu" w:date="2020-05-18T10:36:00Z">
            <w:rPr>
              <w:ins w:id="21349" w:author="Julio Li" w:date="2020-05-15T16:37:00Z"/>
            </w:rPr>
          </w:rPrChange>
        </w:rPr>
        <w:pPrChange w:id="21350" w:author="Kevin Gu" w:date="2020-05-20T14:48:00Z">
          <w:pPr/>
        </w:pPrChange>
      </w:pPr>
      <w:ins w:id="21351" w:author="Julio Li" w:date="2020-05-15T16:37:00Z">
        <w:r w:rsidRPr="00876437">
          <w:rPr>
            <w:lang w:val="en-GB"/>
            <w:rPrChange w:id="21352" w:author="Kevin Gu" w:date="2020-05-18T10:36:00Z">
              <w:rPr/>
            </w:rPrChange>
          </w:rPr>
          <w:t>-</w:t>
        </w:r>
        <w:r w:rsidRPr="00876437">
          <w:rPr>
            <w:lang w:val="en-GB"/>
            <w:rPrChange w:id="21353" w:author="Kevin Gu" w:date="2020-05-18T10:36:00Z">
              <w:rPr/>
            </w:rPrChange>
          </w:rPr>
          <w:tab/>
          <w:t>It is prohibited to bring any of these removable items into or out of the production area or premises, without prior proper authorization.</w:t>
        </w:r>
      </w:ins>
    </w:p>
    <w:p w14:paraId="2D3A5B8E" w14:textId="77777777" w:rsidR="00776297" w:rsidRPr="00876437" w:rsidRDefault="00776297">
      <w:pPr>
        <w:ind w:firstLine="709"/>
        <w:rPr>
          <w:ins w:id="21354" w:author="Julio Li" w:date="2020-05-15T16:37:00Z"/>
          <w:lang w:val="en-GB"/>
          <w:rPrChange w:id="21355" w:author="Kevin Gu" w:date="2020-05-18T10:36:00Z">
            <w:rPr>
              <w:ins w:id="21356" w:author="Julio Li" w:date="2020-05-15T16:37:00Z"/>
            </w:rPr>
          </w:rPrChange>
        </w:rPr>
        <w:pPrChange w:id="21357" w:author="Kevin Gu" w:date="2020-05-20T14:48:00Z">
          <w:pPr/>
        </w:pPrChange>
      </w:pPr>
      <w:proofErr w:type="spellStart"/>
      <w:ins w:id="21358" w:author="Julio Li" w:date="2020-05-15T16:37:00Z">
        <w:r w:rsidRPr="00876437">
          <w:rPr>
            <w:rFonts w:hint="eastAsia"/>
            <w:lang w:val="en-GB"/>
            <w:rPrChange w:id="21359" w:author="Kevin Gu" w:date="2020-05-18T10:36:00Z">
              <w:rPr>
                <w:rFonts w:hint="eastAsia"/>
              </w:rPr>
            </w:rPrChange>
          </w:rPr>
          <w:t>未经适当授权时，可移动存储媒体携入或带离开生产区或厂房是被禁止的</w:t>
        </w:r>
        <w:proofErr w:type="spellEnd"/>
        <w:r w:rsidRPr="00876437">
          <w:rPr>
            <w:rFonts w:hint="eastAsia"/>
            <w:lang w:val="en-GB"/>
            <w:rPrChange w:id="21360" w:author="Kevin Gu" w:date="2020-05-18T10:36:00Z">
              <w:rPr>
                <w:rFonts w:hint="eastAsia"/>
              </w:rPr>
            </w:rPrChange>
          </w:rPr>
          <w:t>。</w:t>
        </w:r>
      </w:ins>
    </w:p>
    <w:p w14:paraId="32D724D0" w14:textId="2DC14566" w:rsidR="00776297" w:rsidRPr="00876437" w:rsidRDefault="00776297">
      <w:pPr>
        <w:ind w:firstLine="709"/>
        <w:rPr>
          <w:ins w:id="21361" w:author="Julio Li" w:date="2020-05-15T16:37:00Z"/>
          <w:lang w:val="en-GB"/>
          <w:rPrChange w:id="21362" w:author="Kevin Gu" w:date="2020-05-18T10:36:00Z">
            <w:rPr>
              <w:ins w:id="21363" w:author="Julio Li" w:date="2020-05-15T16:37:00Z"/>
            </w:rPr>
          </w:rPrChange>
        </w:rPr>
        <w:pPrChange w:id="21364" w:author="Kevin Gu" w:date="2020-05-20T14:48:00Z">
          <w:pPr/>
        </w:pPrChange>
      </w:pPr>
      <w:ins w:id="21365" w:author="Julio Li" w:date="2020-05-15T16:37:00Z">
        <w:r w:rsidRPr="00876437">
          <w:rPr>
            <w:lang w:val="en-GB"/>
            <w:rPrChange w:id="21366" w:author="Kevin Gu" w:date="2020-05-18T10:36:00Z">
              <w:rPr/>
            </w:rPrChange>
          </w:rPr>
          <w:t>-</w:t>
        </w:r>
        <w:r w:rsidRPr="00876437">
          <w:rPr>
            <w:lang w:val="en-GB"/>
            <w:rPrChange w:id="21367" w:author="Kevin Gu" w:date="2020-05-18T10:36:00Z">
              <w:rPr/>
            </w:rPrChange>
          </w:rPr>
          <w:tab/>
          <w:t>All the removal media must delete all the data information before return to the customer</w:t>
        </w:r>
      </w:ins>
      <w:ins w:id="21368" w:author="Julio Li [2]" w:date="2020-08-20T11:59:00Z">
        <w:r w:rsidR="00845771">
          <w:rPr>
            <w:lang w:val="en-GB"/>
          </w:rPr>
          <w:t xml:space="preserve"> </w:t>
        </w:r>
      </w:ins>
      <w:ins w:id="21369" w:author="Julio Li" w:date="2020-05-15T16:37:00Z">
        <w:del w:id="21370" w:author="Julio Li [2]" w:date="2020-08-20T11:59:00Z">
          <w:r w:rsidRPr="00876437" w:rsidDel="00845771">
            <w:rPr>
              <w:lang w:val="en-GB"/>
              <w:rPrChange w:id="21371" w:author="Kevin Gu" w:date="2020-05-18T10:36:00Z">
                <w:rPr/>
              </w:rPrChange>
            </w:rPr>
            <w:delText>.</w:delText>
          </w:r>
        </w:del>
        <w:r w:rsidRPr="00876437">
          <w:rPr>
            <w:lang w:val="en-GB"/>
            <w:rPrChange w:id="21372" w:author="Kevin Gu" w:date="2020-05-18T10:36:00Z">
              <w:rPr/>
            </w:rPrChange>
          </w:rPr>
          <w:t xml:space="preserve">and the removal media which don’t need to use must </w:t>
        </w:r>
      </w:ins>
      <w:ins w:id="21373" w:author="Julio Li [2]" w:date="2020-08-20T11:59:00Z">
        <w:r w:rsidR="00845771">
          <w:rPr>
            <w:lang w:val="en-GB"/>
          </w:rPr>
          <w:t xml:space="preserve">be </w:t>
        </w:r>
      </w:ins>
      <w:ins w:id="21374" w:author="Julio Li" w:date="2020-05-15T16:37:00Z">
        <w:r w:rsidRPr="00876437">
          <w:rPr>
            <w:lang w:val="en-GB"/>
            <w:rPrChange w:id="21375" w:author="Kevin Gu" w:date="2020-05-18T10:36:00Z">
              <w:rPr/>
            </w:rPrChange>
          </w:rPr>
          <w:t>destruct</w:t>
        </w:r>
      </w:ins>
      <w:ins w:id="21376" w:author="Julio Li [2]" w:date="2020-08-20T11:59:00Z">
        <w:r w:rsidR="00845771">
          <w:rPr>
            <w:lang w:val="en-GB"/>
          </w:rPr>
          <w:t xml:space="preserve">ed </w:t>
        </w:r>
      </w:ins>
      <w:ins w:id="21377" w:author="Julio Li [2]" w:date="2020-09-08T13:45:00Z">
        <w:r w:rsidR="00267F54">
          <w:rPr>
            <w:lang w:val="en-GB"/>
          </w:rPr>
          <w:t xml:space="preserve">following 4-eye principle </w:t>
        </w:r>
      </w:ins>
      <w:ins w:id="21378" w:author="Julio Li" w:date="2020-05-15T16:37:00Z">
        <w:del w:id="21379" w:author="Julio Li [2]" w:date="2020-09-08T13:45:00Z">
          <w:r w:rsidRPr="00876437" w:rsidDel="00267F54">
            <w:rPr>
              <w:lang w:val="en-GB"/>
              <w:rPrChange w:id="21380" w:author="Kevin Gu" w:date="2020-05-18T10:36:00Z">
                <w:rPr/>
              </w:rPrChange>
            </w:rPr>
            <w:delText xml:space="preserve"> </w:delText>
          </w:r>
        </w:del>
        <w:r w:rsidRPr="00876437">
          <w:rPr>
            <w:lang w:val="en-GB"/>
            <w:rPrChange w:id="21381" w:author="Kevin Gu" w:date="2020-05-18T10:36:00Z">
              <w:rPr/>
            </w:rPrChange>
          </w:rPr>
          <w:t xml:space="preserve">and </w:t>
        </w:r>
      </w:ins>
      <w:ins w:id="21382" w:author="Julio Li [2]" w:date="2020-09-08T13:45:00Z">
        <w:r w:rsidR="00267F54">
          <w:rPr>
            <w:lang w:val="en-GB"/>
          </w:rPr>
          <w:t>leave a</w:t>
        </w:r>
      </w:ins>
      <w:ins w:id="21383" w:author="Julio Li" w:date="2020-05-15T16:37:00Z">
        <w:del w:id="21384" w:author="Julio Li [2]" w:date="2020-09-08T13:45:00Z">
          <w:r w:rsidRPr="00876437" w:rsidDel="00267F54">
            <w:rPr>
              <w:lang w:val="en-GB"/>
              <w:rPrChange w:id="21385" w:author="Kevin Gu" w:date="2020-05-18T10:36:00Z">
                <w:rPr/>
              </w:rPrChange>
            </w:rPr>
            <w:delText>make</w:delText>
          </w:r>
        </w:del>
        <w:r w:rsidRPr="00876437">
          <w:rPr>
            <w:lang w:val="en-GB"/>
            <w:rPrChange w:id="21386" w:author="Kevin Gu" w:date="2020-05-18T10:36:00Z">
              <w:rPr/>
            </w:rPrChange>
          </w:rPr>
          <w:t xml:space="preserve"> record.</w:t>
        </w:r>
      </w:ins>
      <w:ins w:id="21387" w:author="Julio Li [2]" w:date="2020-08-20T12:00:00Z">
        <w:r w:rsidR="00845771">
          <w:rPr>
            <w:lang w:val="en-GB"/>
          </w:rPr>
          <w:t xml:space="preserve"> T</w:t>
        </w:r>
      </w:ins>
      <w:ins w:id="21388" w:author="Julio Li" w:date="2020-05-15T16:37:00Z">
        <w:del w:id="21389" w:author="Julio Li [2]" w:date="2020-08-20T12:00:00Z">
          <w:r w:rsidRPr="00876437" w:rsidDel="00845771">
            <w:rPr>
              <w:lang w:val="en-GB"/>
              <w:rPrChange w:id="21390" w:author="Kevin Gu" w:date="2020-05-18T10:36:00Z">
                <w:rPr/>
              </w:rPrChange>
            </w:rPr>
            <w:delText>t</w:delText>
          </w:r>
        </w:del>
        <w:r w:rsidRPr="00876437">
          <w:rPr>
            <w:lang w:val="en-GB"/>
            <w:rPrChange w:id="21391" w:author="Kevin Gu" w:date="2020-05-18T10:36:00Z">
              <w:rPr/>
            </w:rPrChange>
          </w:rPr>
          <w:t>he</w:t>
        </w:r>
      </w:ins>
      <w:ins w:id="21392" w:author="Julio Li [2]" w:date="2020-09-08T13:45:00Z">
        <w:r w:rsidR="00267F54">
          <w:rPr>
            <w:lang w:val="en-GB"/>
          </w:rPr>
          <w:t xml:space="preserve"> records</w:t>
        </w:r>
      </w:ins>
      <w:ins w:id="21393" w:author="Julio Li" w:date="2020-05-15T16:37:00Z">
        <w:del w:id="21394" w:author="Julio Li [2]" w:date="2020-09-08T13:45:00Z">
          <w:r w:rsidRPr="00876437" w:rsidDel="00267F54">
            <w:rPr>
              <w:lang w:val="en-GB"/>
              <w:rPrChange w:id="21395" w:author="Kevin Gu" w:date="2020-05-18T10:36:00Z">
                <w:rPr/>
              </w:rPrChange>
            </w:rPr>
            <w:delText xml:space="preserve"> record</w:delText>
          </w:r>
        </w:del>
        <w:r w:rsidRPr="00876437">
          <w:rPr>
            <w:lang w:val="en-GB"/>
            <w:rPrChange w:id="21396" w:author="Kevin Gu" w:date="2020-05-18T10:36:00Z">
              <w:rPr/>
            </w:rPrChange>
          </w:rPr>
          <w:t xml:space="preserve"> need to </w:t>
        </w:r>
      </w:ins>
      <w:ins w:id="21397" w:author="Julio Li [2]" w:date="2020-08-20T12:00:00Z">
        <w:r w:rsidR="00845771">
          <w:rPr>
            <w:lang w:val="en-GB"/>
          </w:rPr>
          <w:t xml:space="preserve">be </w:t>
        </w:r>
      </w:ins>
      <w:ins w:id="21398" w:author="Julio Li" w:date="2020-05-15T16:37:00Z">
        <w:r w:rsidRPr="00876437">
          <w:rPr>
            <w:lang w:val="en-GB"/>
            <w:rPrChange w:id="21399" w:author="Kevin Gu" w:date="2020-05-18T10:36:00Z">
              <w:rPr/>
            </w:rPrChange>
          </w:rPr>
          <w:t>k</w:t>
        </w:r>
      </w:ins>
      <w:ins w:id="21400" w:author="Julio Li [2]" w:date="2020-08-20T12:00:00Z">
        <w:r w:rsidR="00845771">
          <w:rPr>
            <w:lang w:val="en-GB"/>
          </w:rPr>
          <w:t>ept</w:t>
        </w:r>
      </w:ins>
      <w:ins w:id="21401" w:author="Julio Li" w:date="2020-05-15T16:37:00Z">
        <w:del w:id="21402" w:author="Julio Li [2]" w:date="2020-08-20T12:00:00Z">
          <w:r w:rsidRPr="00876437" w:rsidDel="00845771">
            <w:rPr>
              <w:lang w:val="en-GB"/>
              <w:rPrChange w:id="21403" w:author="Kevin Gu" w:date="2020-05-18T10:36:00Z">
                <w:rPr/>
              </w:rPrChange>
            </w:rPr>
            <w:delText>eep</w:delText>
          </w:r>
        </w:del>
        <w:r w:rsidRPr="00876437">
          <w:rPr>
            <w:lang w:val="en-GB"/>
            <w:rPrChange w:id="21404" w:author="Kevin Gu" w:date="2020-05-18T10:36:00Z">
              <w:rPr/>
            </w:rPrChange>
          </w:rPr>
          <w:t xml:space="preserve"> at least 1 year.</w:t>
        </w:r>
      </w:ins>
    </w:p>
    <w:p w14:paraId="02AC0B52" w14:textId="60FFCB16" w:rsidR="00776297" w:rsidRPr="00876437" w:rsidRDefault="00776297">
      <w:pPr>
        <w:ind w:firstLine="709"/>
        <w:rPr>
          <w:ins w:id="21405" w:author="Julio Li" w:date="2020-05-15T16:37:00Z"/>
          <w:lang w:val="en-GB"/>
          <w:rPrChange w:id="21406" w:author="Kevin Gu" w:date="2020-05-18T10:36:00Z">
            <w:rPr>
              <w:ins w:id="21407" w:author="Julio Li" w:date="2020-05-15T16:37:00Z"/>
            </w:rPr>
          </w:rPrChange>
        </w:rPr>
        <w:pPrChange w:id="21408" w:author="Kevin Gu" w:date="2020-05-20T14:48:00Z">
          <w:pPr/>
        </w:pPrChange>
      </w:pPr>
      <w:ins w:id="21409" w:author="Julio Li" w:date="2020-05-15T16:37:00Z">
        <w:r w:rsidRPr="00876437">
          <w:rPr>
            <w:lang w:val="en-GB"/>
            <w:rPrChange w:id="21410" w:author="Kevin Gu" w:date="2020-05-18T10:36:00Z">
              <w:rPr/>
            </w:rPrChange>
          </w:rPr>
          <w:t>-</w:t>
        </w:r>
        <w:r w:rsidRPr="00876437">
          <w:rPr>
            <w:lang w:val="en-GB"/>
            <w:rPrChange w:id="21411" w:author="Kevin Gu" w:date="2020-05-18T10:36:00Z">
              <w:rPr/>
            </w:rPrChange>
          </w:rPr>
          <w:tab/>
        </w:r>
        <w:commentRangeStart w:id="21412"/>
        <w:commentRangeStart w:id="21413"/>
        <w:commentRangeStart w:id="21414"/>
        <w:proofErr w:type="spellStart"/>
        <w:r w:rsidRPr="00876437">
          <w:rPr>
            <w:rFonts w:hint="eastAsia"/>
            <w:lang w:val="en-GB"/>
            <w:rPrChange w:id="21415" w:author="Kevin Gu" w:date="2020-05-18T10:36:00Z">
              <w:rPr>
                <w:rFonts w:hint="eastAsia"/>
              </w:rPr>
            </w:rPrChange>
          </w:rPr>
          <w:t>退回给客户的可重复使用存储介质，必须安全规定删除所有数据信息。保存有数据信息的存储介质不再使用时，必须在</w:t>
        </w:r>
      </w:ins>
      <w:proofErr w:type="spellEnd"/>
      <w:ins w:id="21416" w:author="Julio Li [2]" w:date="2020-09-08T13:45:00Z">
        <w:r w:rsidR="00267F54">
          <w:rPr>
            <w:rFonts w:hint="eastAsia"/>
            <w:lang w:val="en-GB" w:eastAsia="zh-CN"/>
          </w:rPr>
          <w:t>四眼原则</w:t>
        </w:r>
      </w:ins>
      <w:ins w:id="21417" w:author="Julio Li" w:date="2020-05-15T16:37:00Z">
        <w:del w:id="21418" w:author="Julio Li [2]" w:date="2020-09-08T13:45:00Z">
          <w:r w:rsidRPr="00876437" w:rsidDel="00267F54">
            <w:rPr>
              <w:rFonts w:hint="eastAsia"/>
              <w:lang w:val="en-GB"/>
              <w:rPrChange w:id="21419" w:author="Kevin Gu" w:date="2020-05-18T10:36:00Z">
                <w:rPr>
                  <w:rFonts w:hint="eastAsia"/>
                </w:rPr>
              </w:rPrChange>
            </w:rPr>
            <w:delText>安全人员监督</w:delText>
          </w:r>
        </w:del>
        <w:proofErr w:type="spellStart"/>
        <w:r w:rsidRPr="00876437">
          <w:rPr>
            <w:rFonts w:hint="eastAsia"/>
            <w:lang w:val="en-GB"/>
            <w:rPrChange w:id="21420" w:author="Kevin Gu" w:date="2020-05-18T10:36:00Z">
              <w:rPr>
                <w:rFonts w:hint="eastAsia"/>
              </w:rPr>
            </w:rPrChange>
          </w:rPr>
          <w:t>下焚毁或者粉碎，并做好相应的记录，该类记录至少保存一年</w:t>
        </w:r>
        <w:proofErr w:type="spellEnd"/>
        <w:r w:rsidRPr="00876437">
          <w:rPr>
            <w:rFonts w:hint="eastAsia"/>
            <w:lang w:val="en-GB"/>
            <w:rPrChange w:id="21421" w:author="Kevin Gu" w:date="2020-05-18T10:36:00Z">
              <w:rPr>
                <w:rFonts w:hint="eastAsia"/>
              </w:rPr>
            </w:rPrChange>
          </w:rPr>
          <w:t>。</w:t>
        </w:r>
      </w:ins>
      <w:commentRangeEnd w:id="21412"/>
      <w:r w:rsidR="00914173">
        <w:rPr>
          <w:rStyle w:val="CommentReference"/>
        </w:rPr>
        <w:commentReference w:id="21412"/>
      </w:r>
      <w:commentRangeEnd w:id="21413"/>
      <w:r w:rsidR="00535504">
        <w:rPr>
          <w:rStyle w:val="CommentReference"/>
        </w:rPr>
        <w:commentReference w:id="21413"/>
      </w:r>
      <w:commentRangeEnd w:id="21414"/>
      <w:r w:rsidR="00267F54">
        <w:rPr>
          <w:rStyle w:val="CommentReference"/>
        </w:rPr>
        <w:commentReference w:id="21414"/>
      </w:r>
    </w:p>
    <w:p w14:paraId="1D3AEE68" w14:textId="77777777" w:rsidR="00776297" w:rsidRPr="00876437" w:rsidRDefault="00776297">
      <w:pPr>
        <w:ind w:firstLine="709"/>
        <w:rPr>
          <w:ins w:id="21422" w:author="Julio Li" w:date="2020-05-15T16:37:00Z"/>
          <w:lang w:val="en-GB"/>
          <w:rPrChange w:id="21423" w:author="Kevin Gu" w:date="2020-05-18T10:36:00Z">
            <w:rPr>
              <w:ins w:id="21424" w:author="Julio Li" w:date="2020-05-15T16:37:00Z"/>
            </w:rPr>
          </w:rPrChange>
        </w:rPr>
        <w:pPrChange w:id="21425" w:author="Kevin Gu" w:date="2020-05-20T14:48:00Z">
          <w:pPr/>
        </w:pPrChange>
      </w:pPr>
      <w:ins w:id="21426" w:author="Julio Li" w:date="2020-05-15T16:37:00Z">
        <w:r w:rsidRPr="00876437">
          <w:rPr>
            <w:lang w:val="en-GB"/>
            <w:rPrChange w:id="21427" w:author="Kevin Gu" w:date="2020-05-18T10:36:00Z">
              <w:rPr/>
            </w:rPrChange>
          </w:rPr>
          <w:t>-</w:t>
        </w:r>
        <w:r w:rsidRPr="00876437">
          <w:rPr>
            <w:lang w:val="en-GB"/>
            <w:rPrChange w:id="21428" w:author="Kevin Gu" w:date="2020-05-18T10:36:00Z">
              <w:rPr/>
            </w:rPrChange>
          </w:rPr>
          <w:tab/>
          <w:t>All non-registered removable items found shall be impounded by the Security Manager or nominated person.</w:t>
        </w:r>
      </w:ins>
    </w:p>
    <w:p w14:paraId="78D8C64D" w14:textId="77777777" w:rsidR="00776297" w:rsidRPr="00876437" w:rsidRDefault="00776297" w:rsidP="00776297">
      <w:pPr>
        <w:rPr>
          <w:ins w:id="21429" w:author="Julio Li" w:date="2020-05-15T16:37:00Z"/>
          <w:lang w:val="en-GB"/>
          <w:rPrChange w:id="21430" w:author="Kevin Gu" w:date="2020-05-18T10:36:00Z">
            <w:rPr>
              <w:ins w:id="21431" w:author="Julio Li" w:date="2020-05-15T16:37:00Z"/>
            </w:rPr>
          </w:rPrChange>
        </w:rPr>
      </w:pPr>
      <w:proofErr w:type="spellStart"/>
      <w:ins w:id="21432" w:author="Julio Li" w:date="2020-05-15T16:37:00Z">
        <w:r w:rsidRPr="00876437">
          <w:rPr>
            <w:rFonts w:hint="eastAsia"/>
            <w:lang w:val="en-GB"/>
            <w:rPrChange w:id="21433" w:author="Kevin Gu" w:date="2020-05-18T10:36:00Z">
              <w:rPr>
                <w:rFonts w:hint="eastAsia"/>
              </w:rPr>
            </w:rPrChange>
          </w:rPr>
          <w:t>若发现所有非经登记的可移动存储物品，应暂时由安全经理及指定的人保管</w:t>
        </w:r>
        <w:proofErr w:type="spellEnd"/>
        <w:r w:rsidRPr="00876437">
          <w:rPr>
            <w:rFonts w:hint="eastAsia"/>
            <w:lang w:val="en-GB"/>
            <w:rPrChange w:id="21434" w:author="Kevin Gu" w:date="2020-05-18T10:36:00Z">
              <w:rPr>
                <w:rFonts w:hint="eastAsia"/>
              </w:rPr>
            </w:rPrChange>
          </w:rPr>
          <w:t>。</w:t>
        </w:r>
      </w:ins>
    </w:p>
    <w:p w14:paraId="2F3C637F" w14:textId="77777777" w:rsidR="00776297" w:rsidRPr="00876437" w:rsidRDefault="00776297">
      <w:pPr>
        <w:ind w:firstLine="709"/>
        <w:rPr>
          <w:ins w:id="21435" w:author="Julio Li" w:date="2020-05-15T16:37:00Z"/>
          <w:lang w:val="en-GB"/>
          <w:rPrChange w:id="21436" w:author="Kevin Gu" w:date="2020-05-18T10:36:00Z">
            <w:rPr>
              <w:ins w:id="21437" w:author="Julio Li" w:date="2020-05-15T16:37:00Z"/>
            </w:rPr>
          </w:rPrChange>
        </w:rPr>
        <w:pPrChange w:id="21438" w:author="Kevin Gu" w:date="2020-05-20T14:48:00Z">
          <w:pPr/>
        </w:pPrChange>
      </w:pPr>
      <w:ins w:id="21439" w:author="Julio Li" w:date="2020-05-15T16:37:00Z">
        <w:r w:rsidRPr="00876437">
          <w:rPr>
            <w:lang w:val="en-GB"/>
            <w:rPrChange w:id="21440" w:author="Kevin Gu" w:date="2020-05-18T10:36:00Z">
              <w:rPr/>
            </w:rPrChange>
          </w:rPr>
          <w:t>-</w:t>
        </w:r>
        <w:r w:rsidRPr="00876437">
          <w:rPr>
            <w:lang w:val="en-GB"/>
            <w:rPrChange w:id="21441" w:author="Kevin Gu" w:date="2020-05-18T10:36:00Z">
              <w:rPr/>
            </w:rPrChange>
          </w:rPr>
          <w:tab/>
          <w:t>Non-conformance to the procedure shall be reported. Disciplinary action may be taken at the discretion of the management.</w:t>
        </w:r>
      </w:ins>
    </w:p>
    <w:p w14:paraId="4DB679F6" w14:textId="148EF7DC" w:rsidR="00776297" w:rsidRPr="00876437" w:rsidRDefault="00776297">
      <w:pPr>
        <w:ind w:firstLine="709"/>
        <w:rPr>
          <w:ins w:id="21442" w:author="Julio Li" w:date="2020-05-15T16:38:00Z"/>
          <w:lang w:val="en-GB"/>
          <w:rPrChange w:id="21443" w:author="Kevin Gu" w:date="2020-05-18T10:36:00Z">
            <w:rPr>
              <w:ins w:id="21444" w:author="Julio Li" w:date="2020-05-15T16:38:00Z"/>
            </w:rPr>
          </w:rPrChange>
        </w:rPr>
        <w:pPrChange w:id="21445" w:author="Kevin Gu" w:date="2020-05-20T14:48:00Z">
          <w:pPr/>
        </w:pPrChange>
      </w:pPr>
      <w:proofErr w:type="spellStart"/>
      <w:ins w:id="21446" w:author="Julio Li" w:date="2020-05-15T16:37:00Z">
        <w:r w:rsidRPr="00876437">
          <w:rPr>
            <w:rFonts w:hint="eastAsia"/>
            <w:lang w:val="en-GB"/>
            <w:rPrChange w:id="21447" w:author="Kevin Gu" w:date="2020-05-18T10:36:00Z">
              <w:rPr>
                <w:rFonts w:hint="eastAsia"/>
              </w:rPr>
            </w:rPrChange>
          </w:rPr>
          <w:t>有不符合程序时应立即回报。纪律处分可以斟酌管理</w:t>
        </w:r>
        <w:proofErr w:type="spellEnd"/>
        <w:r w:rsidRPr="00876437">
          <w:rPr>
            <w:rFonts w:hint="eastAsia"/>
            <w:lang w:val="en-GB"/>
            <w:rPrChange w:id="21448" w:author="Kevin Gu" w:date="2020-05-18T10:36:00Z">
              <w:rPr>
                <w:rFonts w:hint="eastAsia"/>
              </w:rPr>
            </w:rPrChange>
          </w:rPr>
          <w:t>。</w:t>
        </w:r>
      </w:ins>
    </w:p>
    <w:p w14:paraId="004A9088" w14:textId="77777777" w:rsidR="00776297" w:rsidRPr="00876437" w:rsidRDefault="00776297" w:rsidP="00776297">
      <w:pPr>
        <w:pStyle w:val="Title3"/>
        <w:rPr>
          <w:ins w:id="21449" w:author="Julio Li" w:date="2020-05-15T16:39:00Z"/>
          <w:lang w:val="en-GB"/>
          <w:rPrChange w:id="21450" w:author="Kevin Gu" w:date="2020-05-18T10:36:00Z">
            <w:rPr>
              <w:ins w:id="21451" w:author="Julio Li" w:date="2020-05-15T16:39:00Z"/>
            </w:rPr>
          </w:rPrChange>
        </w:rPr>
      </w:pPr>
      <w:ins w:id="21452" w:author="Julio Li" w:date="2020-05-15T16:39:00Z">
        <w:r w:rsidRPr="00876437">
          <w:rPr>
            <w:lang w:val="en-GB"/>
            <w:rPrChange w:id="21453" w:author="Kevin Gu" w:date="2020-05-18T10:36:00Z">
              <w:rPr/>
            </w:rPrChange>
          </w:rPr>
          <w:t>Procedures</w:t>
        </w:r>
        <w:proofErr w:type="spellStart"/>
        <w:r w:rsidRPr="00876437">
          <w:rPr>
            <w:rFonts w:hint="eastAsia"/>
            <w:lang w:val="en-GB"/>
            <w:rPrChange w:id="21454" w:author="Kevin Gu" w:date="2020-05-18T10:36:00Z">
              <w:rPr>
                <w:rFonts w:hint="eastAsia"/>
              </w:rPr>
            </w:rPrChange>
          </w:rPr>
          <w:t>程序</w:t>
        </w:r>
        <w:proofErr w:type="spellEnd"/>
      </w:ins>
    </w:p>
    <w:p w14:paraId="5B123C7E" w14:textId="64F0B93D" w:rsidR="00776297" w:rsidRPr="00876437" w:rsidDel="0070391D" w:rsidRDefault="00776297" w:rsidP="00776297">
      <w:pPr>
        <w:rPr>
          <w:ins w:id="21455" w:author="Julio Li" w:date="2020-05-15T16:39:00Z"/>
          <w:del w:id="21456" w:author="Kevin Gu" w:date="2020-05-18T14:08:00Z"/>
          <w:lang w:val="en-GB"/>
          <w:rPrChange w:id="21457" w:author="Kevin Gu" w:date="2020-05-18T10:36:00Z">
            <w:rPr>
              <w:ins w:id="21458" w:author="Julio Li" w:date="2020-05-15T16:39:00Z"/>
              <w:del w:id="21459" w:author="Kevin Gu" w:date="2020-05-18T14:08:00Z"/>
            </w:rPr>
          </w:rPrChange>
        </w:rPr>
      </w:pPr>
      <w:ins w:id="21460" w:author="Julio Li" w:date="2020-05-15T16:39:00Z">
        <w:del w:id="21461" w:author="Kevin Gu" w:date="2020-05-18T14:08:00Z">
          <w:r w:rsidRPr="00876437" w:rsidDel="0070391D">
            <w:rPr>
              <w:lang w:val="en-GB"/>
              <w:rPrChange w:id="21462" w:author="Kevin Gu" w:date="2020-05-18T10:36:00Z">
                <w:rPr/>
              </w:rPrChange>
            </w:rPr>
            <w:delText>-</w:delText>
          </w:r>
          <w:r w:rsidRPr="00876437" w:rsidDel="0070391D">
            <w:rPr>
              <w:lang w:val="en-GB"/>
              <w:rPrChange w:id="21463" w:author="Kevin Gu" w:date="2020-05-18T10:36:00Z">
                <w:rPr/>
              </w:rPrChange>
            </w:rPr>
            <w:tab/>
          </w:r>
        </w:del>
        <w:r w:rsidRPr="00876437">
          <w:rPr>
            <w:lang w:val="en-GB"/>
            <w:rPrChange w:id="21464" w:author="Kevin Gu" w:date="2020-05-18T10:36:00Z">
              <w:rPr/>
            </w:rPrChange>
          </w:rPr>
          <w:t>Normally all the pc in the production network forbid to use removeable media.</w:t>
        </w:r>
      </w:ins>
    </w:p>
    <w:p w14:paraId="65A798FE" w14:textId="01FF436A" w:rsidR="00776297" w:rsidRPr="00876437" w:rsidRDefault="0070391D" w:rsidP="00776297">
      <w:pPr>
        <w:rPr>
          <w:ins w:id="21465" w:author="Julio Li" w:date="2020-05-15T16:39:00Z"/>
          <w:lang w:val="en-GB"/>
          <w:rPrChange w:id="21466" w:author="Kevin Gu" w:date="2020-05-18T10:36:00Z">
            <w:rPr>
              <w:ins w:id="21467" w:author="Julio Li" w:date="2020-05-15T16:39:00Z"/>
            </w:rPr>
          </w:rPrChange>
        </w:rPr>
      </w:pPr>
      <w:ins w:id="21468" w:author="Kevin Gu" w:date="2020-05-18T14:08:00Z">
        <w:r>
          <w:rPr>
            <w:lang w:val="en-GB"/>
          </w:rPr>
          <w:t xml:space="preserve"> </w:t>
        </w:r>
      </w:ins>
      <w:ins w:id="21469" w:author="Julio Li" w:date="2020-05-15T16:39:00Z">
        <w:r w:rsidR="00776297" w:rsidRPr="00876437">
          <w:rPr>
            <w:lang w:val="en-GB"/>
            <w:rPrChange w:id="21470" w:author="Kevin Gu" w:date="2020-05-18T10:36:00Z">
              <w:rPr/>
            </w:rPrChange>
          </w:rPr>
          <w:t>We forbid the removeable media by the system policy.</w:t>
        </w:r>
      </w:ins>
    </w:p>
    <w:p w14:paraId="69A545B4" w14:textId="77777777" w:rsidR="00776297" w:rsidRPr="00876437" w:rsidRDefault="00776297" w:rsidP="00776297">
      <w:pPr>
        <w:rPr>
          <w:ins w:id="21471" w:author="Julio Li" w:date="2020-05-15T16:39:00Z"/>
          <w:lang w:val="en-GB"/>
          <w:rPrChange w:id="21472" w:author="Kevin Gu" w:date="2020-05-18T10:36:00Z">
            <w:rPr>
              <w:ins w:id="21473" w:author="Julio Li" w:date="2020-05-15T16:39:00Z"/>
            </w:rPr>
          </w:rPrChange>
        </w:rPr>
      </w:pPr>
      <w:commentRangeStart w:id="21474"/>
      <w:commentRangeStart w:id="21475"/>
      <w:commentRangeStart w:id="21476"/>
      <w:proofErr w:type="spellStart"/>
      <w:ins w:id="21477" w:author="Julio Li" w:date="2020-05-15T16:39:00Z">
        <w:r w:rsidRPr="00876437">
          <w:rPr>
            <w:rFonts w:hint="eastAsia"/>
            <w:lang w:val="en-GB"/>
            <w:rPrChange w:id="21478" w:author="Kevin Gu" w:date="2020-05-18T10:36:00Z">
              <w:rPr>
                <w:rFonts w:hint="eastAsia"/>
              </w:rPr>
            </w:rPrChange>
          </w:rPr>
          <w:t>正常情况下生产网络中的电脑不允许使用可移动设备。我们通过系统策略禁用可移动设备</w:t>
        </w:r>
      </w:ins>
      <w:commentRangeEnd w:id="21474"/>
      <w:proofErr w:type="spellEnd"/>
      <w:r w:rsidR="00914173">
        <w:rPr>
          <w:rStyle w:val="CommentReference"/>
        </w:rPr>
        <w:commentReference w:id="21474"/>
      </w:r>
      <w:commentRangeEnd w:id="21475"/>
      <w:r w:rsidR="00535504">
        <w:rPr>
          <w:rStyle w:val="CommentReference"/>
        </w:rPr>
        <w:commentReference w:id="21475"/>
      </w:r>
      <w:commentRangeEnd w:id="21476"/>
      <w:r w:rsidR="00EE3095">
        <w:rPr>
          <w:rStyle w:val="CommentReference"/>
        </w:rPr>
        <w:commentReference w:id="21476"/>
      </w:r>
      <w:ins w:id="21479" w:author="Julio Li" w:date="2020-05-15T16:39:00Z">
        <w:r w:rsidRPr="00876437">
          <w:rPr>
            <w:rFonts w:hint="eastAsia"/>
            <w:lang w:val="en-GB"/>
            <w:rPrChange w:id="21480" w:author="Kevin Gu" w:date="2020-05-18T10:36:00Z">
              <w:rPr>
                <w:rFonts w:hint="eastAsia"/>
              </w:rPr>
            </w:rPrChange>
          </w:rPr>
          <w:t>。</w:t>
        </w:r>
      </w:ins>
    </w:p>
    <w:p w14:paraId="046FE6C8" w14:textId="77777777" w:rsidR="00776297" w:rsidRPr="00876437" w:rsidRDefault="00776297" w:rsidP="00776297">
      <w:pPr>
        <w:rPr>
          <w:ins w:id="21481" w:author="Julio Li" w:date="2020-05-15T16:39:00Z"/>
          <w:lang w:val="en-GB"/>
          <w:rPrChange w:id="21482" w:author="Kevin Gu" w:date="2020-05-18T10:36:00Z">
            <w:rPr>
              <w:ins w:id="21483" w:author="Julio Li" w:date="2020-05-15T16:39:00Z"/>
            </w:rPr>
          </w:rPrChange>
        </w:rPr>
      </w:pPr>
      <w:ins w:id="21484" w:author="Julio Li" w:date="2020-05-15T16:39:00Z">
        <w:r w:rsidRPr="00876437">
          <w:rPr>
            <w:lang w:val="en-GB"/>
            <w:rPrChange w:id="21485" w:author="Kevin Gu" w:date="2020-05-18T10:36:00Z">
              <w:rPr/>
            </w:rPrChange>
          </w:rPr>
          <w:t>-</w:t>
        </w:r>
        <w:r w:rsidRPr="00876437">
          <w:rPr>
            <w:lang w:val="en-GB"/>
            <w:rPrChange w:id="21486" w:author="Kevin Gu" w:date="2020-05-18T10:36:00Z">
              <w:rPr/>
            </w:rPrChange>
          </w:rPr>
          <w:tab/>
          <w:t>All removable media items must be registered before they can be used. A registration data sheet must be fulfilled, see form Removal Storage Registration.</w:t>
        </w:r>
      </w:ins>
    </w:p>
    <w:p w14:paraId="53F538B5" w14:textId="5DF37CE9" w:rsidR="00776297" w:rsidRPr="00876437" w:rsidRDefault="00776297" w:rsidP="00776297">
      <w:pPr>
        <w:rPr>
          <w:ins w:id="21487" w:author="Julio Li" w:date="2020-05-15T16:39:00Z"/>
          <w:lang w:val="en-GB" w:eastAsia="zh-CN"/>
          <w:rPrChange w:id="21488" w:author="Kevin Gu" w:date="2020-05-18T10:36:00Z">
            <w:rPr>
              <w:ins w:id="21489" w:author="Julio Li" w:date="2020-05-15T16:39:00Z"/>
              <w:lang w:eastAsia="zh-CN"/>
            </w:rPr>
          </w:rPrChange>
        </w:rPr>
      </w:pPr>
      <w:proofErr w:type="spellStart"/>
      <w:ins w:id="21490" w:author="Julio Li" w:date="2020-05-15T16:39:00Z">
        <w:r w:rsidRPr="00876437">
          <w:rPr>
            <w:rFonts w:hint="eastAsia"/>
            <w:lang w:val="en-GB"/>
            <w:rPrChange w:id="21491" w:author="Kevin Gu" w:date="2020-05-18T10:36:00Z">
              <w:rPr>
                <w:rFonts w:hint="eastAsia"/>
              </w:rPr>
            </w:rPrChange>
          </w:rPr>
          <w:t>所有可移动式媒体物品必须登记，然后才能使用。登记资料表必须确实执行</w:t>
        </w:r>
        <w:proofErr w:type="spellEnd"/>
        <w:r w:rsidRPr="00876437">
          <w:rPr>
            <w:rFonts w:hint="eastAsia"/>
            <w:lang w:val="en-GB" w:eastAsia="zh-CN"/>
            <w:rPrChange w:id="21492" w:author="Kevin Gu" w:date="2020-05-18T10:36:00Z">
              <w:rPr>
                <w:rFonts w:hint="eastAsia"/>
                <w:lang w:eastAsia="zh-CN"/>
              </w:rPr>
            </w:rPrChange>
          </w:rPr>
          <w:t>。</w:t>
        </w:r>
      </w:ins>
    </w:p>
    <w:p w14:paraId="018D5E7C" w14:textId="77777777" w:rsidR="00776297" w:rsidRPr="00876437" w:rsidRDefault="00776297" w:rsidP="00776297">
      <w:pPr>
        <w:rPr>
          <w:ins w:id="21493" w:author="Julio Li" w:date="2020-05-15T16:39:00Z"/>
          <w:lang w:val="en-GB"/>
          <w:rPrChange w:id="21494" w:author="Kevin Gu" w:date="2020-05-18T10:36:00Z">
            <w:rPr>
              <w:ins w:id="21495" w:author="Julio Li" w:date="2020-05-15T16:39:00Z"/>
            </w:rPr>
          </w:rPrChange>
        </w:rPr>
      </w:pPr>
      <w:ins w:id="21496" w:author="Julio Li" w:date="2020-05-15T16:39:00Z">
        <w:r w:rsidRPr="00876437">
          <w:rPr>
            <w:lang w:val="en-GB"/>
            <w:rPrChange w:id="21497" w:author="Kevin Gu" w:date="2020-05-18T10:36:00Z">
              <w:rPr/>
            </w:rPrChange>
          </w:rPr>
          <w:t>-</w:t>
        </w:r>
        <w:r w:rsidRPr="00876437">
          <w:rPr>
            <w:lang w:val="en-GB"/>
            <w:rPrChange w:id="21498" w:author="Kevin Gu" w:date="2020-05-18T10:36:00Z">
              <w:rPr/>
            </w:rPrChange>
          </w:rPr>
          <w:tab/>
          <w:t xml:space="preserve">All authorization for transfer of removable items into and out of the production area premises shall be </w:t>
        </w:r>
        <w:proofErr w:type="spellStart"/>
        <w:proofErr w:type="gramStart"/>
        <w:r w:rsidRPr="00876437">
          <w:rPr>
            <w:lang w:val="en-GB"/>
            <w:rPrChange w:id="21499" w:author="Kevin Gu" w:date="2020-05-18T10:36:00Z">
              <w:rPr/>
            </w:rPrChange>
          </w:rPr>
          <w:t>recorded.The</w:t>
        </w:r>
        <w:proofErr w:type="spellEnd"/>
        <w:proofErr w:type="gramEnd"/>
        <w:r w:rsidRPr="00876437">
          <w:rPr>
            <w:lang w:val="en-GB"/>
            <w:rPrChange w:id="21500" w:author="Kevin Gu" w:date="2020-05-18T10:36:00Z">
              <w:rPr/>
            </w:rPrChange>
          </w:rPr>
          <w:t xml:space="preserve"> responsible person shall obtain the prior authorization before transferring the removable items into or out of the premises. The approving authority shall be either the Security Manager or the head of department(s).  The responsible person shall notify and pass the authorization form to the Security Manager or nominated person during the transfer.</w:t>
        </w:r>
      </w:ins>
    </w:p>
    <w:p w14:paraId="276E6FA6" w14:textId="77777777" w:rsidR="00776297" w:rsidRPr="00876437" w:rsidRDefault="00776297" w:rsidP="00776297">
      <w:pPr>
        <w:rPr>
          <w:ins w:id="21501" w:author="Julio Li" w:date="2020-05-15T16:39:00Z"/>
          <w:lang w:val="en-GB"/>
          <w:rPrChange w:id="21502" w:author="Kevin Gu" w:date="2020-05-18T10:36:00Z">
            <w:rPr>
              <w:ins w:id="21503" w:author="Julio Li" w:date="2020-05-15T16:39:00Z"/>
            </w:rPr>
          </w:rPrChange>
        </w:rPr>
      </w:pPr>
      <w:ins w:id="21504" w:author="Julio Li" w:date="2020-05-15T16:39:00Z">
        <w:r w:rsidRPr="00876437">
          <w:rPr>
            <w:rFonts w:hint="eastAsia"/>
            <w:lang w:val="en-GB"/>
            <w:rPrChange w:id="21505" w:author="Kevin Gu" w:date="2020-05-18T10:36:00Z">
              <w:rPr>
                <w:rFonts w:hint="eastAsia"/>
              </w:rPr>
            </w:rPrChange>
          </w:rPr>
          <w:t>所有授权可传输资料的可移动媒体的携入及带出生产区或厂房应有记录。有责任的人应取得事前的授权才能将这些物品携入或带出厂房。有关核准权应由安全经理或是部门主管。有责任的人应通知及递交</w:t>
        </w:r>
        <w:r w:rsidRPr="00876437">
          <w:rPr>
            <w:lang w:val="en-GB"/>
            <w:rPrChange w:id="21506" w:author="Kevin Gu" w:date="2020-05-18T10:36:00Z">
              <w:rPr/>
            </w:rPrChange>
          </w:rPr>
          <w:t xml:space="preserve"> </w:t>
        </w:r>
        <w:proofErr w:type="spellStart"/>
        <w:r w:rsidRPr="00876437">
          <w:rPr>
            <w:rFonts w:hint="eastAsia"/>
            <w:lang w:val="en-GB"/>
            <w:rPrChange w:id="21507" w:author="Kevin Gu" w:date="2020-05-18T10:36:00Z">
              <w:rPr>
                <w:rFonts w:hint="eastAsia"/>
              </w:rPr>
            </w:rPrChange>
          </w:rPr>
          <w:t>授权表格给安全经理或指定的人</w:t>
        </w:r>
        <w:proofErr w:type="spellEnd"/>
        <w:r w:rsidRPr="00876437">
          <w:rPr>
            <w:rFonts w:hint="eastAsia"/>
            <w:lang w:val="en-GB"/>
            <w:rPrChange w:id="21508" w:author="Kevin Gu" w:date="2020-05-18T10:36:00Z">
              <w:rPr>
                <w:rFonts w:hint="eastAsia"/>
              </w:rPr>
            </w:rPrChange>
          </w:rPr>
          <w:t>。</w:t>
        </w:r>
      </w:ins>
    </w:p>
    <w:p w14:paraId="52BDFA69" w14:textId="1D4CD698" w:rsidR="00776297" w:rsidRPr="00876437" w:rsidRDefault="00776297" w:rsidP="00776297">
      <w:pPr>
        <w:rPr>
          <w:ins w:id="21509" w:author="Julio Li" w:date="2020-05-15T16:39:00Z"/>
          <w:lang w:val="en-GB"/>
          <w:rPrChange w:id="21510" w:author="Kevin Gu" w:date="2020-05-18T10:36:00Z">
            <w:rPr>
              <w:ins w:id="21511" w:author="Julio Li" w:date="2020-05-15T16:39:00Z"/>
            </w:rPr>
          </w:rPrChange>
        </w:rPr>
      </w:pPr>
      <w:ins w:id="21512" w:author="Julio Li" w:date="2020-05-15T16:39:00Z">
        <w:r w:rsidRPr="00876437">
          <w:rPr>
            <w:lang w:val="en-GB"/>
            <w:rPrChange w:id="21513" w:author="Kevin Gu" w:date="2020-05-18T10:36:00Z">
              <w:rPr/>
            </w:rPrChange>
          </w:rPr>
          <w:lastRenderedPageBreak/>
          <w:t>-</w:t>
        </w:r>
        <w:r w:rsidRPr="00876437">
          <w:rPr>
            <w:lang w:val="en-GB"/>
            <w:rPrChange w:id="21514" w:author="Kevin Gu" w:date="2020-05-18T10:36:00Z">
              <w:rPr/>
            </w:rPrChange>
          </w:rPr>
          <w:tab/>
          <w:t>Network administrator must check weekly the status of removable device against the registration form and virus</w:t>
        </w:r>
      </w:ins>
      <w:ins w:id="21515" w:author="Julio Li" w:date="2020-05-15T16:40:00Z">
        <w:r w:rsidRPr="00876437">
          <w:rPr>
            <w:lang w:val="en-GB"/>
            <w:rPrChange w:id="21516" w:author="Kevin Gu" w:date="2020-05-18T10:36:00Z">
              <w:rPr/>
            </w:rPrChange>
          </w:rPr>
          <w:t>.</w:t>
        </w:r>
      </w:ins>
    </w:p>
    <w:p w14:paraId="5D3C81F2" w14:textId="77777777" w:rsidR="00776297" w:rsidRPr="00876437" w:rsidRDefault="00776297" w:rsidP="00776297">
      <w:pPr>
        <w:rPr>
          <w:ins w:id="21517" w:author="Julio Li" w:date="2020-05-15T16:39:00Z"/>
          <w:lang w:val="en-GB"/>
          <w:rPrChange w:id="21518" w:author="Kevin Gu" w:date="2020-05-18T10:36:00Z">
            <w:rPr>
              <w:ins w:id="21519" w:author="Julio Li" w:date="2020-05-15T16:39:00Z"/>
            </w:rPr>
          </w:rPrChange>
        </w:rPr>
      </w:pPr>
      <w:proofErr w:type="spellStart"/>
      <w:ins w:id="21520" w:author="Julio Li" w:date="2020-05-15T16:39:00Z">
        <w:r w:rsidRPr="00876437">
          <w:rPr>
            <w:rFonts w:hint="eastAsia"/>
            <w:lang w:val="en-GB"/>
            <w:rPrChange w:id="21521" w:author="Kevin Gu" w:date="2020-05-18T10:36:00Z">
              <w:rPr>
                <w:rFonts w:hint="eastAsia"/>
              </w:rPr>
            </w:rPrChange>
          </w:rPr>
          <w:t>网络管理员必须每周检查这些可移动媒体的状态，预防登记表及病毒</w:t>
        </w:r>
        <w:proofErr w:type="spellEnd"/>
        <w:r w:rsidRPr="00876437">
          <w:rPr>
            <w:rFonts w:hint="eastAsia"/>
            <w:lang w:val="en-GB"/>
            <w:rPrChange w:id="21522" w:author="Kevin Gu" w:date="2020-05-18T10:36:00Z">
              <w:rPr>
                <w:rFonts w:hint="eastAsia"/>
              </w:rPr>
            </w:rPrChange>
          </w:rPr>
          <w:t>。</w:t>
        </w:r>
      </w:ins>
    </w:p>
    <w:p w14:paraId="7552035E" w14:textId="77777777" w:rsidR="00776297" w:rsidRPr="00876437" w:rsidRDefault="00776297" w:rsidP="00776297">
      <w:pPr>
        <w:rPr>
          <w:ins w:id="21523" w:author="Julio Li" w:date="2020-05-15T16:39:00Z"/>
          <w:lang w:val="en-GB"/>
          <w:rPrChange w:id="21524" w:author="Kevin Gu" w:date="2020-05-18T10:36:00Z">
            <w:rPr>
              <w:ins w:id="21525" w:author="Julio Li" w:date="2020-05-15T16:39:00Z"/>
            </w:rPr>
          </w:rPrChange>
        </w:rPr>
      </w:pPr>
      <w:ins w:id="21526" w:author="Julio Li" w:date="2020-05-15T16:39:00Z">
        <w:r w:rsidRPr="00876437">
          <w:rPr>
            <w:lang w:val="en-GB"/>
            <w:rPrChange w:id="21527" w:author="Kevin Gu" w:date="2020-05-18T10:36:00Z">
              <w:rPr/>
            </w:rPrChange>
          </w:rPr>
          <w:t>-</w:t>
        </w:r>
        <w:r w:rsidRPr="00876437">
          <w:rPr>
            <w:lang w:val="en-GB"/>
            <w:rPrChange w:id="21528" w:author="Kevin Gu" w:date="2020-05-18T10:36:00Z">
              <w:rPr/>
            </w:rPrChange>
          </w:rPr>
          <w:tab/>
          <w:t>On a periodic basis, the Security Manager or nominated person shall check for non-registered removable items within the premises.</w:t>
        </w:r>
      </w:ins>
    </w:p>
    <w:p w14:paraId="4BC76CEA" w14:textId="665820E9" w:rsidR="00776297" w:rsidRPr="00876437" w:rsidRDefault="00776297">
      <w:pPr>
        <w:rPr>
          <w:lang w:val="en-GB" w:eastAsia="zh-CN"/>
          <w:rPrChange w:id="21529" w:author="Kevin Gu" w:date="2020-05-18T10:36:00Z">
            <w:rPr>
              <w:lang w:eastAsia="zh-CN"/>
            </w:rPr>
          </w:rPrChange>
        </w:rPr>
        <w:pPrChange w:id="21530" w:author="Julio Li" w:date="2020-05-15T16:39:00Z">
          <w:pPr>
            <w:pStyle w:val="Title2"/>
          </w:pPr>
        </w:pPrChange>
      </w:pPr>
      <w:proofErr w:type="spellStart"/>
      <w:ins w:id="21531" w:author="Julio Li" w:date="2020-05-15T16:39:00Z">
        <w:r w:rsidRPr="00876437">
          <w:rPr>
            <w:rFonts w:hint="eastAsia"/>
            <w:lang w:val="en-GB"/>
            <w:rPrChange w:id="21532" w:author="Kevin Gu" w:date="2020-05-18T10:36:00Z">
              <w:rPr>
                <w:rFonts w:hint="eastAsia"/>
                <w:b w:val="0"/>
                <w:bCs w:val="0"/>
              </w:rPr>
            </w:rPrChange>
          </w:rPr>
          <w:t>在周期的基础上，安全经理及指定的人应检查在厂内未登记的可移动存储物品</w:t>
        </w:r>
        <w:proofErr w:type="spellEnd"/>
        <w:r w:rsidRPr="00876437">
          <w:rPr>
            <w:rFonts w:hint="eastAsia"/>
            <w:lang w:val="en-GB"/>
            <w:rPrChange w:id="21533" w:author="Kevin Gu" w:date="2020-05-18T10:36:00Z">
              <w:rPr>
                <w:rFonts w:hint="eastAsia"/>
                <w:b w:val="0"/>
                <w:bCs w:val="0"/>
              </w:rPr>
            </w:rPrChange>
          </w:rPr>
          <w:t>。</w:t>
        </w:r>
      </w:ins>
    </w:p>
    <w:p w14:paraId="5A78BD3C" w14:textId="145CB892" w:rsidR="00CE528B" w:rsidRPr="00876437" w:rsidDel="0030170E" w:rsidRDefault="00CE528B" w:rsidP="00181CF1">
      <w:pPr>
        <w:pStyle w:val="Title3"/>
        <w:rPr>
          <w:del w:id="21534" w:author="Julio Li" w:date="2020-05-15T14:40:00Z"/>
          <w:lang w:val="en-GB"/>
          <w:rPrChange w:id="21535" w:author="Kevin Gu" w:date="2020-05-18T10:36:00Z">
            <w:rPr>
              <w:del w:id="21536" w:author="Julio Li" w:date="2020-05-15T14:40:00Z"/>
            </w:rPr>
          </w:rPrChange>
        </w:rPr>
      </w:pPr>
      <w:commentRangeStart w:id="21537"/>
      <w:del w:id="21538" w:author="Julio Li" w:date="2020-05-15T14:40:00Z">
        <w:r w:rsidRPr="00876437" w:rsidDel="0030170E">
          <w:rPr>
            <w:b w:val="0"/>
            <w:bCs w:val="0"/>
            <w:lang w:val="en-GB" w:eastAsia="zh-CN"/>
            <w:rPrChange w:id="21539" w:author="Kevin Gu" w:date="2020-05-18T10:36:00Z">
              <w:rPr>
                <w:b w:val="0"/>
                <w:bCs w:val="0"/>
              </w:rPr>
            </w:rPrChange>
          </w:rPr>
          <w:delText>Data Encryption</w:delText>
        </w:r>
        <w:r w:rsidR="003126DC" w:rsidRPr="00876437" w:rsidDel="0030170E">
          <w:rPr>
            <w:b w:val="0"/>
            <w:bCs w:val="0"/>
            <w:lang w:val="en-GB" w:eastAsia="zh-CN"/>
            <w:rPrChange w:id="21540" w:author="Kevin Gu" w:date="2020-05-18T10:36:00Z">
              <w:rPr>
                <w:b w:val="0"/>
                <w:bCs w:val="0"/>
              </w:rPr>
            </w:rPrChange>
          </w:rPr>
          <w:delText xml:space="preserve"> </w:delText>
        </w:r>
        <w:r w:rsidR="003126DC" w:rsidRPr="00876437" w:rsidDel="0030170E">
          <w:rPr>
            <w:rFonts w:hint="eastAsia"/>
            <w:b w:val="0"/>
            <w:bCs w:val="0"/>
            <w:lang w:val="en-GB" w:eastAsia="zh-CN"/>
            <w:rPrChange w:id="21541" w:author="Kevin Gu" w:date="2020-05-18T10:36:00Z">
              <w:rPr>
                <w:rFonts w:hint="eastAsia"/>
                <w:b w:val="0"/>
                <w:bCs w:val="0"/>
                <w:lang w:eastAsia="zh-CN"/>
              </w:rPr>
            </w:rPrChange>
          </w:rPr>
          <w:delText>数据加密</w:delText>
        </w:r>
      </w:del>
    </w:p>
    <w:p w14:paraId="65009A1C" w14:textId="3B8AB121" w:rsidR="000E07D8" w:rsidRPr="00876437" w:rsidDel="0030170E" w:rsidRDefault="00CE528B" w:rsidP="00181CF1">
      <w:pPr>
        <w:rPr>
          <w:del w:id="21542" w:author="Julio Li" w:date="2020-05-15T14:40:00Z"/>
          <w:lang w:val="en-GB"/>
          <w:rPrChange w:id="21543" w:author="Kevin Gu" w:date="2020-05-18T10:36:00Z">
            <w:rPr>
              <w:del w:id="21544" w:author="Julio Li" w:date="2020-05-15T14:40:00Z"/>
              <w:lang w:val="en-US"/>
            </w:rPr>
          </w:rPrChange>
        </w:rPr>
      </w:pPr>
      <w:del w:id="21545" w:author="Julio Li" w:date="2020-05-15T14:40:00Z">
        <w:r w:rsidRPr="00876437" w:rsidDel="0030170E">
          <w:rPr>
            <w:lang w:val="en-GB"/>
            <w:rPrChange w:id="21546" w:author="Kevin Gu" w:date="2020-05-18T10:36:00Z">
              <w:rPr>
                <w:lang w:val="en-US"/>
              </w:rPr>
            </w:rPrChange>
          </w:rPr>
          <w:delText>All</w:delText>
        </w:r>
        <w:r w:rsidR="009B7FAA" w:rsidRPr="00876437" w:rsidDel="0030170E">
          <w:rPr>
            <w:lang w:val="en-GB"/>
            <w:rPrChange w:id="21547" w:author="Kevin Gu" w:date="2020-05-18T10:36:00Z">
              <w:rPr>
                <w:lang w:val="en-US"/>
              </w:rPr>
            </w:rPrChange>
          </w:rPr>
          <w:delText xml:space="preserve"> the</w:delText>
        </w:r>
        <w:r w:rsidR="007675D9" w:rsidRPr="00876437" w:rsidDel="0030170E">
          <w:rPr>
            <w:lang w:val="en-GB"/>
            <w:rPrChange w:id="21548" w:author="Kevin Gu" w:date="2020-05-18T10:36:00Z">
              <w:rPr>
                <w:lang w:val="en-US"/>
              </w:rPr>
            </w:rPrChange>
          </w:rPr>
          <w:delText xml:space="preserve"> sensitive</w:delText>
        </w:r>
        <w:r w:rsidR="009B7FAA" w:rsidRPr="00876437" w:rsidDel="0030170E">
          <w:rPr>
            <w:lang w:val="en-GB"/>
            <w:rPrChange w:id="21549" w:author="Kevin Gu" w:date="2020-05-18T10:36:00Z">
              <w:rPr>
                <w:lang w:val="en-US"/>
              </w:rPr>
            </w:rPrChange>
          </w:rPr>
          <w:delText xml:space="preserve"> data</w:delText>
        </w:r>
        <w:r w:rsidRPr="00876437" w:rsidDel="0030170E">
          <w:rPr>
            <w:lang w:val="en-GB"/>
            <w:rPrChange w:id="21550" w:author="Kevin Gu" w:date="2020-05-18T10:36:00Z">
              <w:rPr>
                <w:lang w:val="en-US"/>
              </w:rPr>
            </w:rPrChange>
          </w:rPr>
          <w:delText xml:space="preserve"> must be encrypted by using the arithmetic rules, and the data</w:delText>
        </w:r>
        <w:r w:rsidR="009B7FAA" w:rsidRPr="00876437" w:rsidDel="0030170E">
          <w:rPr>
            <w:lang w:val="en-GB"/>
            <w:rPrChange w:id="21551" w:author="Kevin Gu" w:date="2020-05-18T10:36:00Z">
              <w:rPr>
                <w:lang w:val="en-US"/>
              </w:rPr>
            </w:rPrChange>
          </w:rPr>
          <w:delText xml:space="preserve"> </w:delText>
        </w:r>
        <w:r w:rsidRPr="00876437" w:rsidDel="0030170E">
          <w:rPr>
            <w:lang w:val="en-GB"/>
            <w:rPrChange w:id="21552" w:author="Kevin Gu" w:date="2020-05-18T10:36:00Z">
              <w:rPr>
                <w:lang w:val="en-US"/>
              </w:rPr>
            </w:rPrChange>
          </w:rPr>
          <w:delText>will always remain encrypted</w:delText>
        </w:r>
        <w:r w:rsidR="009B7FAA" w:rsidRPr="00876437" w:rsidDel="0030170E">
          <w:rPr>
            <w:lang w:val="en-GB"/>
            <w:rPrChange w:id="21553" w:author="Kevin Gu" w:date="2020-05-18T10:36:00Z">
              <w:rPr>
                <w:lang w:val="en-US"/>
              </w:rPr>
            </w:rPrChange>
          </w:rPr>
          <w:delText xml:space="preserve"> before leaving the production network</w:delText>
        </w:r>
        <w:r w:rsidRPr="00876437" w:rsidDel="0030170E">
          <w:rPr>
            <w:lang w:val="en-GB"/>
            <w:rPrChange w:id="21554" w:author="Kevin Gu" w:date="2020-05-18T10:36:00Z">
              <w:rPr>
                <w:lang w:val="en-US"/>
              </w:rPr>
            </w:rPrChange>
          </w:rPr>
          <w:delText>.</w:delText>
        </w:r>
      </w:del>
    </w:p>
    <w:p w14:paraId="632512EA" w14:textId="7C018E83" w:rsidR="003126DC" w:rsidRPr="00876437" w:rsidDel="0030170E" w:rsidRDefault="003126DC" w:rsidP="00181CF1">
      <w:pPr>
        <w:rPr>
          <w:del w:id="21555" w:author="Julio Li" w:date="2020-05-15T14:40:00Z"/>
          <w:lang w:val="en-GB" w:eastAsia="zh-CN"/>
          <w:rPrChange w:id="21556" w:author="Kevin Gu" w:date="2020-05-18T10:36:00Z">
            <w:rPr>
              <w:del w:id="21557" w:author="Julio Li" w:date="2020-05-15T14:40:00Z"/>
              <w:lang w:val="en-US" w:eastAsia="zh-CN"/>
            </w:rPr>
          </w:rPrChange>
        </w:rPr>
      </w:pPr>
      <w:del w:id="21558" w:author="Julio Li" w:date="2020-05-15T14:40:00Z">
        <w:r w:rsidRPr="00876437" w:rsidDel="0030170E">
          <w:rPr>
            <w:rFonts w:hint="eastAsia"/>
            <w:lang w:val="en-GB" w:eastAsia="zh-CN"/>
            <w:rPrChange w:id="21559" w:author="Kevin Gu" w:date="2020-05-18T10:36:00Z">
              <w:rPr>
                <w:rFonts w:hint="eastAsia"/>
                <w:lang w:val="en-US" w:eastAsia="zh-CN"/>
              </w:rPr>
            </w:rPrChange>
          </w:rPr>
          <w:delText>所有的信息数据必须使用运算法则进行加密，在离开生产网络前始终保持加密状态。</w:delText>
        </w:r>
      </w:del>
    </w:p>
    <w:p w14:paraId="205386AF" w14:textId="78750D58" w:rsidR="00E520B7" w:rsidRPr="00876437" w:rsidDel="0030170E" w:rsidRDefault="00E520B7" w:rsidP="00181CF1">
      <w:pPr>
        <w:rPr>
          <w:del w:id="21560" w:author="Julio Li" w:date="2020-05-15T14:40:00Z"/>
          <w:lang w:val="en-GB"/>
          <w:rPrChange w:id="21561" w:author="Kevin Gu" w:date="2020-05-18T10:36:00Z">
            <w:rPr>
              <w:del w:id="21562" w:author="Julio Li" w:date="2020-05-15T14:40:00Z"/>
              <w:lang w:val="en-US"/>
            </w:rPr>
          </w:rPrChange>
        </w:rPr>
      </w:pPr>
      <w:del w:id="21563" w:author="Julio Li" w:date="2020-05-15T14:40:00Z">
        <w:r w:rsidRPr="00876437" w:rsidDel="0030170E">
          <w:rPr>
            <w:lang w:val="en-GB"/>
            <w:rPrChange w:id="21564" w:author="Kevin Gu" w:date="2020-05-18T10:36:00Z">
              <w:rPr>
                <w:lang w:val="en-US"/>
              </w:rPr>
            </w:rPrChange>
          </w:rPr>
          <w:delText>The security management system installed on the computers deployed in the production network have the function to encrypt all the data which transfer from the computers deployed in the production network by the specific PGP encryption tool.</w:delText>
        </w:r>
      </w:del>
    </w:p>
    <w:p w14:paraId="3F629BBA" w14:textId="562DC435" w:rsidR="003126DC" w:rsidRPr="00876437" w:rsidDel="0030170E" w:rsidRDefault="003126DC" w:rsidP="00181CF1">
      <w:pPr>
        <w:rPr>
          <w:del w:id="21565" w:author="Julio Li" w:date="2020-05-15T14:40:00Z"/>
          <w:lang w:val="en-GB" w:eastAsia="zh-CN"/>
          <w:rPrChange w:id="21566" w:author="Kevin Gu" w:date="2020-05-18T10:36:00Z">
            <w:rPr>
              <w:del w:id="21567" w:author="Julio Li" w:date="2020-05-15T14:40:00Z"/>
              <w:lang w:val="en-US" w:eastAsia="zh-CN"/>
            </w:rPr>
          </w:rPrChange>
        </w:rPr>
      </w:pPr>
      <w:del w:id="21568" w:author="Julio Li" w:date="2020-05-15T14:40:00Z">
        <w:r w:rsidRPr="00876437" w:rsidDel="0030170E">
          <w:rPr>
            <w:rFonts w:hint="eastAsia"/>
            <w:lang w:val="en-GB" w:eastAsia="zh-CN"/>
            <w:rPrChange w:id="21569" w:author="Kevin Gu" w:date="2020-05-18T10:36:00Z">
              <w:rPr>
                <w:rFonts w:hint="eastAsia"/>
                <w:lang w:val="en-US" w:eastAsia="zh-CN"/>
              </w:rPr>
            </w:rPrChange>
          </w:rPr>
          <w:delText>安装在生产网络中的电脑上安装有安全管理系统，可以实现离开生产网的数据都经过</w:delText>
        </w:r>
        <w:r w:rsidRPr="00876437" w:rsidDel="0030170E">
          <w:rPr>
            <w:lang w:val="en-GB" w:eastAsia="zh-CN"/>
            <w:rPrChange w:id="21570" w:author="Kevin Gu" w:date="2020-05-18T10:36:00Z">
              <w:rPr>
                <w:lang w:val="en-US" w:eastAsia="zh-CN"/>
              </w:rPr>
            </w:rPrChange>
          </w:rPr>
          <w:delText>PGP</w:delText>
        </w:r>
        <w:r w:rsidRPr="00876437" w:rsidDel="0030170E">
          <w:rPr>
            <w:rFonts w:hint="eastAsia"/>
            <w:lang w:val="en-GB" w:eastAsia="zh-CN"/>
            <w:rPrChange w:id="21571" w:author="Kevin Gu" w:date="2020-05-18T10:36:00Z">
              <w:rPr>
                <w:rFonts w:hint="eastAsia"/>
                <w:lang w:val="en-US" w:eastAsia="zh-CN"/>
              </w:rPr>
            </w:rPrChange>
          </w:rPr>
          <w:delText>加密工具加密。</w:delText>
        </w:r>
      </w:del>
    </w:p>
    <w:p w14:paraId="44FCF23B" w14:textId="2B4A55BB" w:rsidR="00965132" w:rsidRPr="00876437" w:rsidDel="0030170E" w:rsidRDefault="00965132" w:rsidP="00181CF1">
      <w:pPr>
        <w:rPr>
          <w:del w:id="21572" w:author="Julio Li" w:date="2020-05-15T14:40:00Z"/>
          <w:lang w:val="en-GB"/>
          <w:rPrChange w:id="21573" w:author="Kevin Gu" w:date="2020-05-18T10:36:00Z">
            <w:rPr>
              <w:del w:id="21574" w:author="Julio Li" w:date="2020-05-15T14:40:00Z"/>
              <w:lang w:val="en-US"/>
            </w:rPr>
          </w:rPrChange>
        </w:rPr>
      </w:pPr>
      <w:del w:id="21575" w:author="Julio Li" w:date="2020-05-15T14:40:00Z">
        <w:r w:rsidRPr="00876437" w:rsidDel="0030170E">
          <w:rPr>
            <w:lang w:val="en-GB"/>
            <w:rPrChange w:id="21576" w:author="Kevin Gu" w:date="2020-05-18T10:36:00Z">
              <w:rPr>
                <w:lang w:val="en-US"/>
              </w:rPr>
            </w:rPrChange>
          </w:rPr>
          <w:delText>Each employee should prevent their private keys from loss, modification and destruction.</w:delText>
        </w:r>
      </w:del>
    </w:p>
    <w:p w14:paraId="36E59C19" w14:textId="508F1C61" w:rsidR="003126DC" w:rsidRPr="00876437" w:rsidDel="0030170E" w:rsidRDefault="003126DC" w:rsidP="00181CF1">
      <w:pPr>
        <w:rPr>
          <w:del w:id="21577" w:author="Julio Li" w:date="2020-05-15T14:40:00Z"/>
          <w:lang w:val="en-GB" w:eastAsia="zh-CN"/>
          <w:rPrChange w:id="21578" w:author="Kevin Gu" w:date="2020-05-18T10:36:00Z">
            <w:rPr>
              <w:del w:id="21579" w:author="Julio Li" w:date="2020-05-15T14:40:00Z"/>
              <w:lang w:val="en-US" w:eastAsia="zh-CN"/>
            </w:rPr>
          </w:rPrChange>
        </w:rPr>
      </w:pPr>
      <w:del w:id="21580" w:author="Julio Li" w:date="2020-05-15T14:40:00Z">
        <w:r w:rsidRPr="00876437" w:rsidDel="0030170E">
          <w:rPr>
            <w:rFonts w:hint="eastAsia"/>
            <w:lang w:val="en-GB" w:eastAsia="zh-CN"/>
            <w:rPrChange w:id="21581" w:author="Kevin Gu" w:date="2020-05-18T10:36:00Z">
              <w:rPr>
                <w:rFonts w:hint="eastAsia"/>
                <w:lang w:val="en-US" w:eastAsia="zh-CN"/>
              </w:rPr>
            </w:rPrChange>
          </w:rPr>
          <w:delText>禁止敏感的数据在不安全的网络中以明文的形式进行传输。</w:delText>
        </w:r>
      </w:del>
    </w:p>
    <w:p w14:paraId="21A23CAE" w14:textId="5E5CA093" w:rsidR="00EC5ABE" w:rsidRPr="00876437" w:rsidDel="0030170E" w:rsidRDefault="00EC5ABE" w:rsidP="00181CF1">
      <w:pPr>
        <w:pStyle w:val="Title3"/>
        <w:rPr>
          <w:del w:id="21582" w:author="Julio Li" w:date="2020-05-15T14:40:00Z"/>
          <w:lang w:val="en-GB"/>
          <w:rPrChange w:id="21583" w:author="Kevin Gu" w:date="2020-05-18T10:36:00Z">
            <w:rPr>
              <w:del w:id="21584" w:author="Julio Li" w:date="2020-05-15T14:40:00Z"/>
            </w:rPr>
          </w:rPrChange>
        </w:rPr>
      </w:pPr>
      <w:del w:id="21585" w:author="Julio Li" w:date="2020-05-15T14:40:00Z">
        <w:r w:rsidRPr="00876437" w:rsidDel="0030170E">
          <w:rPr>
            <w:b w:val="0"/>
            <w:bCs w:val="0"/>
            <w:lang w:val="en-GB" w:eastAsia="zh-CN"/>
            <w:rPrChange w:id="21586" w:author="Kevin Gu" w:date="2020-05-18T10:36:00Z">
              <w:rPr>
                <w:b w:val="0"/>
                <w:bCs w:val="0"/>
              </w:rPr>
            </w:rPrChange>
          </w:rPr>
          <w:delText>Access to Sensitive Data</w:delText>
        </w:r>
        <w:r w:rsidR="003126DC" w:rsidRPr="00876437" w:rsidDel="0030170E">
          <w:rPr>
            <w:b w:val="0"/>
            <w:bCs w:val="0"/>
            <w:lang w:val="en-GB" w:eastAsia="zh-CN"/>
            <w:rPrChange w:id="21587" w:author="Kevin Gu" w:date="2020-05-18T10:36:00Z">
              <w:rPr>
                <w:b w:val="0"/>
                <w:bCs w:val="0"/>
              </w:rPr>
            </w:rPrChange>
          </w:rPr>
          <w:delText xml:space="preserve"> </w:delText>
        </w:r>
        <w:r w:rsidR="003126DC" w:rsidRPr="00876437" w:rsidDel="0030170E">
          <w:rPr>
            <w:rFonts w:hint="eastAsia"/>
            <w:b w:val="0"/>
            <w:bCs w:val="0"/>
            <w:lang w:val="en-GB" w:eastAsia="zh-CN"/>
            <w:rPrChange w:id="21588" w:author="Kevin Gu" w:date="2020-05-18T10:36:00Z">
              <w:rPr>
                <w:rFonts w:hint="eastAsia"/>
                <w:b w:val="0"/>
                <w:bCs w:val="0"/>
                <w:lang w:eastAsia="zh-CN"/>
              </w:rPr>
            </w:rPrChange>
          </w:rPr>
          <w:delText>访问敏感数据</w:delText>
        </w:r>
      </w:del>
    </w:p>
    <w:p w14:paraId="67FEB1A1" w14:textId="7D609CF8" w:rsidR="000E07D8" w:rsidRPr="00876437" w:rsidDel="0030170E" w:rsidRDefault="00EC5ABE" w:rsidP="00181CF1">
      <w:pPr>
        <w:rPr>
          <w:del w:id="21589" w:author="Julio Li" w:date="2020-05-15T14:40:00Z"/>
          <w:lang w:val="en-GB"/>
          <w:rPrChange w:id="21590" w:author="Kevin Gu" w:date="2020-05-18T10:36:00Z">
            <w:rPr>
              <w:del w:id="21591" w:author="Julio Li" w:date="2020-05-15T14:40:00Z"/>
              <w:lang w:val="en-US"/>
            </w:rPr>
          </w:rPrChange>
        </w:rPr>
      </w:pPr>
      <w:del w:id="21592" w:author="Julio Li" w:date="2020-05-15T14:40:00Z">
        <w:r w:rsidRPr="00876437" w:rsidDel="0030170E">
          <w:rPr>
            <w:lang w:val="en-GB"/>
            <w:rPrChange w:id="21593" w:author="Kevin Gu" w:date="2020-05-18T10:36:00Z">
              <w:rPr>
                <w:lang w:val="en-US"/>
              </w:rPr>
            </w:rPrChange>
          </w:rPr>
          <w:delText xml:space="preserve">As far as possible to manually interfere / process the data in unencrypted data </w:delText>
        </w:r>
        <w:r w:rsidR="00735D4F" w:rsidRPr="00876437" w:rsidDel="0030170E">
          <w:rPr>
            <w:lang w:val="en-GB"/>
            <w:rPrChange w:id="21594" w:author="Kevin Gu" w:date="2020-05-18T10:36:00Z">
              <w:rPr>
                <w:lang w:val="en-US"/>
              </w:rPr>
            </w:rPrChange>
          </w:rPr>
          <w:delText>files and</w:delText>
        </w:r>
        <w:r w:rsidRPr="00876437" w:rsidDel="0030170E">
          <w:rPr>
            <w:lang w:val="en-GB"/>
            <w:rPrChange w:id="21595" w:author="Kevin Gu" w:date="2020-05-18T10:36:00Z">
              <w:rPr>
                <w:lang w:val="en-US"/>
              </w:rPr>
            </w:rPrChange>
          </w:rPr>
          <w:delText xml:space="preserve"> adopt data automatic encryption system in the course of data processing.</w:delText>
        </w:r>
      </w:del>
    </w:p>
    <w:p w14:paraId="30F16633" w14:textId="6D829CB0" w:rsidR="003126DC" w:rsidRPr="00876437" w:rsidDel="0030170E" w:rsidRDefault="003126DC" w:rsidP="00181CF1">
      <w:pPr>
        <w:rPr>
          <w:del w:id="21596" w:author="Julio Li" w:date="2020-05-15T14:40:00Z"/>
          <w:lang w:val="en-GB" w:eastAsia="zh-CN"/>
          <w:rPrChange w:id="21597" w:author="Kevin Gu" w:date="2020-05-18T10:36:00Z">
            <w:rPr>
              <w:del w:id="21598" w:author="Julio Li" w:date="2020-05-15T14:40:00Z"/>
              <w:lang w:val="en-US" w:eastAsia="zh-CN"/>
            </w:rPr>
          </w:rPrChange>
        </w:rPr>
      </w:pPr>
      <w:del w:id="21599" w:author="Julio Li" w:date="2020-05-15T14:40:00Z">
        <w:r w:rsidRPr="00876437" w:rsidDel="0030170E">
          <w:rPr>
            <w:rFonts w:hint="eastAsia"/>
            <w:lang w:val="en-GB" w:eastAsia="zh-CN"/>
            <w:rPrChange w:id="21600" w:author="Kevin Gu" w:date="2020-05-18T10:36:00Z">
              <w:rPr>
                <w:rFonts w:hint="eastAsia"/>
                <w:lang w:val="en-US" w:eastAsia="zh-CN"/>
              </w:rPr>
            </w:rPrChange>
          </w:rPr>
          <w:delText>在数据处理过程中，尽可能手工干预</w:delText>
        </w:r>
        <w:r w:rsidRPr="00876437" w:rsidDel="0030170E">
          <w:rPr>
            <w:lang w:val="en-GB" w:eastAsia="zh-CN"/>
            <w:rPrChange w:id="21601" w:author="Kevin Gu" w:date="2020-05-18T10:36:00Z">
              <w:rPr>
                <w:lang w:val="en-US" w:eastAsia="zh-CN"/>
              </w:rPr>
            </w:rPrChange>
          </w:rPr>
          <w:delText>/</w:delText>
        </w:r>
        <w:r w:rsidRPr="00876437" w:rsidDel="0030170E">
          <w:rPr>
            <w:rFonts w:hint="eastAsia"/>
            <w:lang w:val="en-GB" w:eastAsia="zh-CN"/>
            <w:rPrChange w:id="21602" w:author="Kevin Gu" w:date="2020-05-18T10:36:00Z">
              <w:rPr>
                <w:rFonts w:hint="eastAsia"/>
                <w:lang w:val="en-US" w:eastAsia="zh-CN"/>
              </w:rPr>
            </w:rPrChange>
          </w:rPr>
          <w:delText>处理未加密数据文件中的数据，采用数据自动加密系统。</w:delText>
        </w:r>
      </w:del>
    </w:p>
    <w:p w14:paraId="37EA7DE8" w14:textId="21DDC397" w:rsidR="000E07D8" w:rsidRPr="00876437" w:rsidDel="0030170E" w:rsidRDefault="00EC5ABE" w:rsidP="00181CF1">
      <w:pPr>
        <w:rPr>
          <w:del w:id="21603" w:author="Julio Li" w:date="2020-05-15T14:40:00Z"/>
          <w:lang w:val="en-GB"/>
          <w:rPrChange w:id="21604" w:author="Kevin Gu" w:date="2020-05-18T10:36:00Z">
            <w:rPr>
              <w:del w:id="21605" w:author="Julio Li" w:date="2020-05-15T14:40:00Z"/>
              <w:lang w:val="en-US"/>
            </w:rPr>
          </w:rPrChange>
        </w:rPr>
      </w:pPr>
      <w:del w:id="21606" w:author="Julio Li" w:date="2020-05-15T14:40:00Z">
        <w:r w:rsidRPr="00876437" w:rsidDel="0030170E">
          <w:rPr>
            <w:lang w:val="en-GB"/>
            <w:rPrChange w:id="21607" w:author="Kevin Gu" w:date="2020-05-18T10:36:00Z">
              <w:rPr>
                <w:lang w:val="en-US"/>
              </w:rPr>
            </w:rPrChange>
          </w:rPr>
          <w:delText xml:space="preserve">Avoid physical and logical access to </w:delText>
        </w:r>
        <w:r w:rsidR="001E47CD" w:rsidRPr="00876437" w:rsidDel="0030170E">
          <w:rPr>
            <w:lang w:val="en-GB"/>
            <w:rPrChange w:id="21608" w:author="Kevin Gu" w:date="2020-05-18T10:36:00Z">
              <w:rPr>
                <w:lang w:val="en-US"/>
              </w:rPr>
            </w:rPrChange>
          </w:rPr>
          <w:delText>production</w:delText>
        </w:r>
        <w:r w:rsidRPr="00876437" w:rsidDel="0030170E">
          <w:rPr>
            <w:lang w:val="en-GB"/>
            <w:rPrChange w:id="21609" w:author="Kevin Gu" w:date="2020-05-18T10:36:00Z">
              <w:rPr>
                <w:lang w:val="en-US"/>
              </w:rPr>
            </w:rPrChange>
          </w:rPr>
          <w:delText xml:space="preserve"> network outside of the </w:delText>
        </w:r>
        <w:r w:rsidR="00735D4F" w:rsidRPr="00876437" w:rsidDel="0030170E">
          <w:rPr>
            <w:lang w:val="en-GB"/>
            <w:rPrChange w:id="21610" w:author="Kevin Gu" w:date="2020-05-18T10:36:00Z">
              <w:rPr>
                <w:lang w:val="en-US"/>
              </w:rPr>
            </w:rPrChange>
          </w:rPr>
          <w:delText>plant</w:delText>
        </w:r>
        <w:r w:rsidRPr="00876437" w:rsidDel="0030170E">
          <w:rPr>
            <w:lang w:val="en-GB"/>
            <w:rPrChange w:id="21611" w:author="Kevin Gu" w:date="2020-05-18T10:36:00Z">
              <w:rPr>
                <w:lang w:val="en-US"/>
              </w:rPr>
            </w:rPrChange>
          </w:rPr>
          <w:delText>, and appropriate user authentication must be established before the access.</w:delText>
        </w:r>
      </w:del>
    </w:p>
    <w:p w14:paraId="39ECFCC8" w14:textId="03598399" w:rsidR="003126DC" w:rsidRPr="00876437" w:rsidDel="0030170E" w:rsidRDefault="003126DC" w:rsidP="00181CF1">
      <w:pPr>
        <w:rPr>
          <w:del w:id="21612" w:author="Julio Li" w:date="2020-05-15T14:40:00Z"/>
          <w:lang w:val="en-GB" w:eastAsia="zh-CN"/>
          <w:rPrChange w:id="21613" w:author="Kevin Gu" w:date="2020-05-18T10:36:00Z">
            <w:rPr>
              <w:del w:id="21614" w:author="Julio Li" w:date="2020-05-15T14:40:00Z"/>
              <w:lang w:val="en-US" w:eastAsia="zh-CN"/>
            </w:rPr>
          </w:rPrChange>
        </w:rPr>
      </w:pPr>
      <w:del w:id="21615" w:author="Julio Li" w:date="2020-05-15T14:40:00Z">
        <w:r w:rsidRPr="00876437" w:rsidDel="0030170E">
          <w:rPr>
            <w:rFonts w:hint="eastAsia"/>
            <w:lang w:val="en-GB" w:eastAsia="zh-CN"/>
            <w:rPrChange w:id="21616" w:author="Kevin Gu" w:date="2020-05-18T10:36:00Z">
              <w:rPr>
                <w:rFonts w:hint="eastAsia"/>
                <w:lang w:val="en-US" w:eastAsia="zh-CN"/>
              </w:rPr>
            </w:rPrChange>
          </w:rPr>
          <w:delText>禁止在车间外对生产网络进行物理和逻辑访问，在访问前必须建立适宜的用户鉴定。</w:delText>
        </w:r>
      </w:del>
    </w:p>
    <w:p w14:paraId="53AA53C8" w14:textId="689F9E7D" w:rsidR="00E520B7" w:rsidRPr="00876437" w:rsidDel="0030170E" w:rsidRDefault="00E520B7" w:rsidP="00181CF1">
      <w:pPr>
        <w:rPr>
          <w:del w:id="21617" w:author="Julio Li" w:date="2020-05-15T14:40:00Z"/>
          <w:lang w:val="en-GB"/>
          <w:rPrChange w:id="21618" w:author="Kevin Gu" w:date="2020-05-18T10:36:00Z">
            <w:rPr>
              <w:del w:id="21619" w:author="Julio Li" w:date="2020-05-15T14:40:00Z"/>
              <w:lang w:val="en-US"/>
            </w:rPr>
          </w:rPrChange>
        </w:rPr>
      </w:pPr>
      <w:del w:id="21620" w:author="Julio Li" w:date="2020-05-15T14:40:00Z">
        <w:r w:rsidRPr="00876437" w:rsidDel="0030170E">
          <w:rPr>
            <w:lang w:val="en-GB"/>
            <w:rPrChange w:id="21621" w:author="Kevin Gu" w:date="2020-05-18T10:36:00Z">
              <w:rPr>
                <w:lang w:val="en-US"/>
              </w:rPr>
            </w:rPrChange>
          </w:rPr>
          <w:delText>Appropriate data encryption techniques must be used to protect sensitive data, and the storage, processing and transferring of sensitive data must be encrypted at all the stages.</w:delText>
        </w:r>
      </w:del>
    </w:p>
    <w:p w14:paraId="485CF24D" w14:textId="0A12F976" w:rsidR="00181CF1" w:rsidRPr="00876437" w:rsidDel="0030170E" w:rsidRDefault="003126DC" w:rsidP="00181CF1">
      <w:pPr>
        <w:rPr>
          <w:del w:id="21622" w:author="Julio Li" w:date="2020-05-15T14:40:00Z"/>
          <w:lang w:val="en-GB" w:eastAsia="zh-CN"/>
          <w:rPrChange w:id="21623" w:author="Kevin Gu" w:date="2020-05-18T10:36:00Z">
            <w:rPr>
              <w:del w:id="21624" w:author="Julio Li" w:date="2020-05-15T14:40:00Z"/>
              <w:lang w:val="en-US" w:eastAsia="zh-CN"/>
            </w:rPr>
          </w:rPrChange>
        </w:rPr>
      </w:pPr>
      <w:del w:id="21625" w:author="Julio Li" w:date="2020-05-15T14:40:00Z">
        <w:r w:rsidRPr="00876437" w:rsidDel="0030170E">
          <w:rPr>
            <w:rFonts w:hint="eastAsia"/>
            <w:lang w:val="en-GB" w:eastAsia="zh-CN"/>
            <w:rPrChange w:id="21626" w:author="Kevin Gu" w:date="2020-05-18T10:36:00Z">
              <w:rPr>
                <w:rFonts w:hint="eastAsia"/>
                <w:lang w:val="en-US" w:eastAsia="zh-CN"/>
              </w:rPr>
            </w:rPrChange>
          </w:rPr>
          <w:delText>必须采用适当的数据加密技术来保护敏感数据，敏感数据在存储、处理和传送的所有阶段都必须进行加密。</w:delText>
        </w:r>
      </w:del>
    </w:p>
    <w:p w14:paraId="30C85B3A" w14:textId="14F8DB51" w:rsidR="003126DC" w:rsidRPr="00876437" w:rsidDel="0030170E" w:rsidRDefault="003126DC" w:rsidP="00181CF1">
      <w:pPr>
        <w:rPr>
          <w:del w:id="21627" w:author="Julio Li" w:date="2020-05-15T14:40:00Z"/>
          <w:lang w:val="en-GB" w:eastAsia="zh-CN"/>
          <w:rPrChange w:id="21628" w:author="Kevin Gu" w:date="2020-05-18T10:36:00Z">
            <w:rPr>
              <w:del w:id="21629" w:author="Julio Li" w:date="2020-05-15T14:40:00Z"/>
              <w:lang w:val="en-US" w:eastAsia="zh-CN"/>
            </w:rPr>
          </w:rPrChange>
        </w:rPr>
      </w:pPr>
    </w:p>
    <w:p w14:paraId="11607F17" w14:textId="4FD5FC37" w:rsidR="000F4866" w:rsidRPr="00876437" w:rsidDel="0070391D" w:rsidRDefault="000F4866" w:rsidP="00B3098F">
      <w:pPr>
        <w:pStyle w:val="Title2"/>
        <w:rPr>
          <w:del w:id="21630" w:author="Kevin Gu" w:date="2020-05-18T14:08:00Z"/>
          <w:lang w:val="en-GB"/>
          <w:rPrChange w:id="21631" w:author="Kevin Gu" w:date="2020-05-18T10:36:00Z">
            <w:rPr>
              <w:del w:id="21632" w:author="Kevin Gu" w:date="2020-05-18T14:08:00Z"/>
            </w:rPr>
          </w:rPrChange>
        </w:rPr>
      </w:pPr>
      <w:del w:id="21633" w:author="Kevin Gu" w:date="2020-05-18T14:08:00Z">
        <w:r w:rsidRPr="00876437" w:rsidDel="0070391D">
          <w:rPr>
            <w:b w:val="0"/>
            <w:bCs w:val="0"/>
            <w:lang w:val="en-GB" w:eastAsia="zh-CN"/>
            <w:rPrChange w:id="21634" w:author="Kevin Gu" w:date="2020-05-18T10:36:00Z">
              <w:rPr>
                <w:b w:val="0"/>
                <w:bCs w:val="0"/>
              </w:rPr>
            </w:rPrChange>
          </w:rPr>
          <w:delText>Usage of Email</w:delText>
        </w:r>
        <w:r w:rsidR="003126DC" w:rsidRPr="00876437" w:rsidDel="0070391D">
          <w:rPr>
            <w:b w:val="0"/>
            <w:bCs w:val="0"/>
            <w:lang w:val="en-GB" w:eastAsia="zh-CN"/>
            <w:rPrChange w:id="21635" w:author="Kevin Gu" w:date="2020-05-18T10:36:00Z">
              <w:rPr>
                <w:b w:val="0"/>
                <w:bCs w:val="0"/>
              </w:rPr>
            </w:rPrChange>
          </w:rPr>
          <w:delText xml:space="preserve"> </w:delText>
        </w:r>
        <w:r w:rsidR="003126DC" w:rsidRPr="00876437" w:rsidDel="0070391D">
          <w:rPr>
            <w:rFonts w:hint="eastAsia"/>
            <w:b w:val="0"/>
            <w:bCs w:val="0"/>
            <w:lang w:val="en-GB" w:eastAsia="zh-CN"/>
            <w:rPrChange w:id="21636" w:author="Kevin Gu" w:date="2020-05-18T10:36:00Z">
              <w:rPr>
                <w:rFonts w:hint="eastAsia"/>
                <w:b w:val="0"/>
                <w:bCs w:val="0"/>
                <w:lang w:eastAsia="zh-CN"/>
              </w:rPr>
            </w:rPrChange>
          </w:rPr>
          <w:delText>邮件的使用</w:delText>
        </w:r>
        <w:commentRangeEnd w:id="21537"/>
        <w:r w:rsidR="0024087B" w:rsidRPr="00876437" w:rsidDel="0070391D">
          <w:rPr>
            <w:rStyle w:val="CommentReference"/>
            <w:lang w:val="en-GB"/>
            <w:rPrChange w:id="21637" w:author="Kevin Gu" w:date="2020-05-18T10:36:00Z">
              <w:rPr>
                <w:rStyle w:val="CommentReference"/>
              </w:rPr>
            </w:rPrChange>
          </w:rPr>
          <w:commentReference w:id="21537"/>
        </w:r>
      </w:del>
    </w:p>
    <w:p w14:paraId="3DF83F9E" w14:textId="40B347F2" w:rsidR="0036245A" w:rsidRPr="00876437" w:rsidDel="0070391D" w:rsidRDefault="000F4866" w:rsidP="00181CF1">
      <w:pPr>
        <w:rPr>
          <w:del w:id="21638" w:author="Kevin Gu" w:date="2020-05-18T14:08:00Z"/>
          <w:strike/>
          <w:lang w:val="en-GB"/>
          <w:rPrChange w:id="21639" w:author="Kevin Gu" w:date="2020-05-18T10:36:00Z">
            <w:rPr>
              <w:del w:id="21640" w:author="Kevin Gu" w:date="2020-05-18T14:08:00Z"/>
              <w:lang w:val="en-US"/>
            </w:rPr>
          </w:rPrChange>
        </w:rPr>
      </w:pPr>
      <w:del w:id="21641" w:author="Kevin Gu" w:date="2020-05-18T14:08:00Z">
        <w:r w:rsidRPr="00876437" w:rsidDel="0070391D">
          <w:rPr>
            <w:strike/>
            <w:lang w:val="en-GB"/>
            <w:rPrChange w:id="21642" w:author="Kevin Gu" w:date="2020-05-18T10:36:00Z">
              <w:rPr>
                <w:lang w:val="en-US"/>
              </w:rPr>
            </w:rPrChange>
          </w:rPr>
          <w:delText>Every personnel shall be fully responsible for content of every e-mail sent out.</w:delText>
        </w:r>
      </w:del>
    </w:p>
    <w:p w14:paraId="77AD54F4" w14:textId="664693C0" w:rsidR="00034A18" w:rsidRPr="00876437" w:rsidDel="0070391D" w:rsidRDefault="00034A18" w:rsidP="00181CF1">
      <w:pPr>
        <w:rPr>
          <w:del w:id="21643" w:author="Kevin Gu" w:date="2020-05-18T14:08:00Z"/>
          <w:strike/>
          <w:lang w:val="en-GB" w:eastAsia="zh-CN"/>
          <w:rPrChange w:id="21644" w:author="Kevin Gu" w:date="2020-05-18T10:36:00Z">
            <w:rPr>
              <w:del w:id="21645" w:author="Kevin Gu" w:date="2020-05-18T14:08:00Z"/>
              <w:lang w:val="en-US" w:eastAsia="zh-CN"/>
            </w:rPr>
          </w:rPrChange>
        </w:rPr>
      </w:pPr>
      <w:del w:id="21646" w:author="Kevin Gu" w:date="2020-05-18T14:08:00Z">
        <w:r w:rsidRPr="00876437" w:rsidDel="0070391D">
          <w:rPr>
            <w:rFonts w:hint="eastAsia"/>
            <w:strike/>
            <w:lang w:val="en-GB" w:eastAsia="zh-CN"/>
            <w:rPrChange w:id="21647" w:author="Kevin Gu" w:date="2020-05-18T10:36:00Z">
              <w:rPr>
                <w:rFonts w:hint="eastAsia"/>
                <w:lang w:val="en-US" w:eastAsia="zh-CN"/>
              </w:rPr>
            </w:rPrChange>
          </w:rPr>
          <w:delText>对于所有发出的邮件的内容，员工必须负责。</w:delText>
        </w:r>
      </w:del>
    </w:p>
    <w:p w14:paraId="4FA11C8F" w14:textId="3F30B979" w:rsidR="000F4866" w:rsidRPr="00876437" w:rsidDel="0070391D" w:rsidRDefault="000F4866" w:rsidP="00181CF1">
      <w:pPr>
        <w:rPr>
          <w:del w:id="21648" w:author="Kevin Gu" w:date="2020-05-18T14:08:00Z"/>
          <w:strike/>
          <w:lang w:val="en-GB"/>
          <w:rPrChange w:id="21649" w:author="Kevin Gu" w:date="2020-05-18T10:36:00Z">
            <w:rPr>
              <w:del w:id="21650" w:author="Kevin Gu" w:date="2020-05-18T14:08:00Z"/>
              <w:lang w:val="en-US"/>
            </w:rPr>
          </w:rPrChange>
        </w:rPr>
      </w:pPr>
      <w:del w:id="21651" w:author="Kevin Gu" w:date="2020-05-18T14:08:00Z">
        <w:r w:rsidRPr="00876437" w:rsidDel="0070391D">
          <w:rPr>
            <w:strike/>
            <w:lang w:val="en-GB"/>
            <w:rPrChange w:id="21652" w:author="Kevin Gu" w:date="2020-05-18T10:36:00Z">
              <w:rPr>
                <w:lang w:val="en-US"/>
              </w:rPr>
            </w:rPrChange>
          </w:rPr>
          <w:delText>E-mail shall be used for business purposes, not for personal purpose.</w:delText>
        </w:r>
      </w:del>
    </w:p>
    <w:p w14:paraId="72D186F8" w14:textId="31ED826A" w:rsidR="00034A18" w:rsidRPr="00876437" w:rsidDel="0070391D" w:rsidRDefault="00034A18" w:rsidP="00181CF1">
      <w:pPr>
        <w:rPr>
          <w:del w:id="21653" w:author="Kevin Gu" w:date="2020-05-18T14:08:00Z"/>
          <w:strike/>
          <w:lang w:val="en-GB" w:eastAsia="zh-CN"/>
          <w:rPrChange w:id="21654" w:author="Kevin Gu" w:date="2020-05-18T10:36:00Z">
            <w:rPr>
              <w:del w:id="21655" w:author="Kevin Gu" w:date="2020-05-18T14:08:00Z"/>
              <w:lang w:val="en-US" w:eastAsia="zh-CN"/>
            </w:rPr>
          </w:rPrChange>
        </w:rPr>
      </w:pPr>
      <w:del w:id="21656" w:author="Kevin Gu" w:date="2020-05-18T14:08:00Z">
        <w:r w:rsidRPr="00876437" w:rsidDel="0070391D">
          <w:rPr>
            <w:rFonts w:hint="eastAsia"/>
            <w:strike/>
            <w:lang w:val="en-GB" w:eastAsia="zh-CN"/>
            <w:rPrChange w:id="21657" w:author="Kevin Gu" w:date="2020-05-18T10:36:00Z">
              <w:rPr>
                <w:rFonts w:hint="eastAsia"/>
                <w:lang w:val="en-US" w:eastAsia="zh-CN"/>
              </w:rPr>
            </w:rPrChange>
          </w:rPr>
          <w:delText>公司邮件系统仅用于公司业务沟通，禁止用于个人目的。</w:delText>
        </w:r>
      </w:del>
    </w:p>
    <w:p w14:paraId="6B33BCF2" w14:textId="3FA30BA3" w:rsidR="000F4866" w:rsidRPr="00876437" w:rsidDel="0070391D" w:rsidRDefault="000F4866" w:rsidP="00181CF1">
      <w:pPr>
        <w:rPr>
          <w:del w:id="21658" w:author="Kevin Gu" w:date="2020-05-18T14:08:00Z"/>
          <w:strike/>
          <w:lang w:val="en-GB"/>
          <w:rPrChange w:id="21659" w:author="Kevin Gu" w:date="2020-05-18T10:36:00Z">
            <w:rPr>
              <w:del w:id="21660" w:author="Kevin Gu" w:date="2020-05-18T14:08:00Z"/>
              <w:lang w:val="en-US"/>
            </w:rPr>
          </w:rPrChange>
        </w:rPr>
      </w:pPr>
      <w:del w:id="21661" w:author="Kevin Gu" w:date="2020-05-18T14:08:00Z">
        <w:r w:rsidRPr="00876437" w:rsidDel="0070391D">
          <w:rPr>
            <w:strike/>
            <w:lang w:val="en-GB"/>
            <w:rPrChange w:id="21662" w:author="Kevin Gu" w:date="2020-05-18T10:36:00Z">
              <w:rPr>
                <w:lang w:val="en-US"/>
              </w:rPr>
            </w:rPrChange>
          </w:rPr>
          <w:delText>Sending, copying or forwarding of e-mail to personal e-mail addresses are strictly prohibited, e.g. hotmail, yahoo, singnet, pacificnet etc.</w:delText>
        </w:r>
      </w:del>
    </w:p>
    <w:p w14:paraId="3AE47CA3" w14:textId="47FCD605" w:rsidR="00034A18" w:rsidRPr="00876437" w:rsidDel="0070391D" w:rsidRDefault="00034A18" w:rsidP="00181CF1">
      <w:pPr>
        <w:rPr>
          <w:del w:id="21663" w:author="Kevin Gu" w:date="2020-05-18T14:08:00Z"/>
          <w:strike/>
          <w:lang w:val="en-GB" w:eastAsia="zh-CN"/>
          <w:rPrChange w:id="21664" w:author="Kevin Gu" w:date="2020-05-18T10:36:00Z">
            <w:rPr>
              <w:del w:id="21665" w:author="Kevin Gu" w:date="2020-05-18T14:08:00Z"/>
              <w:lang w:val="en-US" w:eastAsia="zh-CN"/>
            </w:rPr>
          </w:rPrChange>
        </w:rPr>
      </w:pPr>
      <w:del w:id="21666" w:author="Kevin Gu" w:date="2020-05-18T14:08:00Z">
        <w:r w:rsidRPr="00876437" w:rsidDel="0070391D">
          <w:rPr>
            <w:rFonts w:hint="eastAsia"/>
            <w:strike/>
            <w:lang w:val="en-GB" w:eastAsia="zh-CN"/>
            <w:rPrChange w:id="21667" w:author="Kevin Gu" w:date="2020-05-18T10:36:00Z">
              <w:rPr>
                <w:rFonts w:hint="eastAsia"/>
                <w:lang w:val="en-US" w:eastAsia="zh-CN"/>
              </w:rPr>
            </w:rPrChange>
          </w:rPr>
          <w:delText>禁止将公司邮件发送、复制或者转发至私人邮箱，如，</w:delText>
        </w:r>
        <w:r w:rsidRPr="00876437" w:rsidDel="0070391D">
          <w:rPr>
            <w:strike/>
            <w:lang w:val="en-GB" w:eastAsia="zh-CN"/>
            <w:rPrChange w:id="21668" w:author="Kevin Gu" w:date="2020-05-18T10:36:00Z">
              <w:rPr>
                <w:lang w:val="en-US" w:eastAsia="zh-CN"/>
              </w:rPr>
            </w:rPrChange>
          </w:rPr>
          <w:delText>e.g. hotmail, yahoo, singnet, pacificnet etc.</w:delText>
        </w:r>
      </w:del>
    </w:p>
    <w:p w14:paraId="6A8E4245" w14:textId="4EDF021F" w:rsidR="000F4866" w:rsidRPr="00876437" w:rsidDel="0070391D" w:rsidRDefault="000F4866" w:rsidP="00943386">
      <w:pPr>
        <w:rPr>
          <w:del w:id="21669" w:author="Kevin Gu" w:date="2020-05-18T14:08:00Z"/>
          <w:strike/>
          <w:lang w:val="en-GB"/>
          <w:rPrChange w:id="21670" w:author="Kevin Gu" w:date="2020-05-18T10:36:00Z">
            <w:rPr>
              <w:del w:id="21671" w:author="Kevin Gu" w:date="2020-05-18T14:08:00Z"/>
              <w:lang w:val="en-US"/>
            </w:rPr>
          </w:rPrChange>
        </w:rPr>
      </w:pPr>
      <w:del w:id="21672" w:author="Kevin Gu" w:date="2020-05-18T14:08:00Z">
        <w:r w:rsidRPr="00876437" w:rsidDel="0070391D">
          <w:rPr>
            <w:strike/>
            <w:lang w:val="en-GB"/>
            <w:rPrChange w:id="21673" w:author="Kevin Gu" w:date="2020-05-18T10:36:00Z">
              <w:rPr>
                <w:lang w:val="en-US"/>
              </w:rPr>
            </w:rPrChange>
          </w:rPr>
          <w:delText>If there is any exceptional circumstance requiring use of personal e-mail addresses, please justify and get prior approval from respective department heads and advised with the IT manager.</w:delText>
        </w:r>
      </w:del>
    </w:p>
    <w:p w14:paraId="6E912EB9" w14:textId="1FC79CF6" w:rsidR="00034A18" w:rsidRPr="00876437" w:rsidDel="0070391D" w:rsidRDefault="00034A18" w:rsidP="00943386">
      <w:pPr>
        <w:rPr>
          <w:del w:id="21674" w:author="Kevin Gu" w:date="2020-05-18T14:08:00Z"/>
          <w:strike/>
          <w:lang w:val="en-GB" w:eastAsia="zh-CN"/>
          <w:rPrChange w:id="21675" w:author="Kevin Gu" w:date="2020-05-18T10:36:00Z">
            <w:rPr>
              <w:del w:id="21676" w:author="Kevin Gu" w:date="2020-05-18T14:08:00Z"/>
              <w:lang w:val="en-US" w:eastAsia="zh-CN"/>
            </w:rPr>
          </w:rPrChange>
        </w:rPr>
      </w:pPr>
      <w:del w:id="21677" w:author="Kevin Gu" w:date="2020-05-18T14:08:00Z">
        <w:r w:rsidRPr="00876437" w:rsidDel="0070391D">
          <w:rPr>
            <w:rFonts w:hint="eastAsia"/>
            <w:strike/>
            <w:lang w:val="en-GB" w:eastAsia="zh-CN"/>
            <w:rPrChange w:id="21678" w:author="Kevin Gu" w:date="2020-05-18T10:36:00Z">
              <w:rPr>
                <w:rFonts w:hint="eastAsia"/>
                <w:lang w:val="en-US" w:eastAsia="zh-CN"/>
              </w:rPr>
            </w:rPrChange>
          </w:rPr>
          <w:delText>如果在某些特殊情况下必须使用私人邮箱，请与部门领导说明使用原因并得到</w:delText>
        </w:r>
        <w:r w:rsidRPr="00876437" w:rsidDel="0070391D">
          <w:rPr>
            <w:strike/>
            <w:lang w:val="en-GB" w:eastAsia="zh-CN"/>
            <w:rPrChange w:id="21679" w:author="Kevin Gu" w:date="2020-05-18T10:36:00Z">
              <w:rPr>
                <w:lang w:val="en-US" w:eastAsia="zh-CN"/>
              </w:rPr>
            </w:rPrChange>
          </w:rPr>
          <w:delText>IT</w:delText>
        </w:r>
        <w:r w:rsidRPr="00876437" w:rsidDel="0070391D">
          <w:rPr>
            <w:rFonts w:hint="eastAsia"/>
            <w:strike/>
            <w:lang w:val="en-GB" w:eastAsia="zh-CN"/>
            <w:rPrChange w:id="21680" w:author="Kevin Gu" w:date="2020-05-18T10:36:00Z">
              <w:rPr>
                <w:rFonts w:hint="eastAsia"/>
                <w:lang w:val="en-US" w:eastAsia="zh-CN"/>
              </w:rPr>
            </w:rPrChange>
          </w:rPr>
          <w:delText>经理的同意。</w:delText>
        </w:r>
      </w:del>
    </w:p>
    <w:p w14:paraId="52BA715B" w14:textId="3AFF0848" w:rsidR="000F4866" w:rsidRPr="00876437" w:rsidDel="0070391D" w:rsidRDefault="000F4866" w:rsidP="00181CF1">
      <w:pPr>
        <w:rPr>
          <w:del w:id="21681" w:author="Kevin Gu" w:date="2020-05-18T14:08:00Z"/>
          <w:strike/>
          <w:lang w:val="en-GB"/>
          <w:rPrChange w:id="21682" w:author="Kevin Gu" w:date="2020-05-18T10:36:00Z">
            <w:rPr>
              <w:del w:id="21683" w:author="Kevin Gu" w:date="2020-05-18T14:08:00Z"/>
              <w:lang w:val="en-US"/>
            </w:rPr>
          </w:rPrChange>
        </w:rPr>
      </w:pPr>
      <w:del w:id="21684" w:author="Kevin Gu" w:date="2020-05-18T14:08:00Z">
        <w:r w:rsidRPr="00876437" w:rsidDel="0070391D">
          <w:rPr>
            <w:strike/>
            <w:lang w:val="en-GB"/>
            <w:rPrChange w:id="21685" w:author="Kevin Gu" w:date="2020-05-18T10:36:00Z">
              <w:rPr>
                <w:lang w:val="en-US"/>
              </w:rPr>
            </w:rPrChange>
          </w:rPr>
          <w:delText>Check outgoing file attachments to ensure no virus before sending out the e-mail.</w:delText>
        </w:r>
      </w:del>
    </w:p>
    <w:p w14:paraId="559B9D87" w14:textId="06D31650" w:rsidR="00034A18" w:rsidRPr="00876437" w:rsidDel="0070391D" w:rsidRDefault="00034A18" w:rsidP="00181CF1">
      <w:pPr>
        <w:rPr>
          <w:del w:id="21686" w:author="Kevin Gu" w:date="2020-05-18T14:08:00Z"/>
          <w:strike/>
          <w:lang w:val="en-GB" w:eastAsia="zh-CN"/>
          <w:rPrChange w:id="21687" w:author="Kevin Gu" w:date="2020-05-18T10:36:00Z">
            <w:rPr>
              <w:del w:id="21688" w:author="Kevin Gu" w:date="2020-05-18T14:08:00Z"/>
              <w:lang w:val="en-US" w:eastAsia="zh-CN"/>
            </w:rPr>
          </w:rPrChange>
        </w:rPr>
      </w:pPr>
      <w:del w:id="21689" w:author="Kevin Gu" w:date="2020-05-18T14:08:00Z">
        <w:r w:rsidRPr="00876437" w:rsidDel="0070391D">
          <w:rPr>
            <w:rFonts w:hint="eastAsia"/>
            <w:strike/>
            <w:lang w:val="en-GB" w:eastAsia="zh-CN"/>
            <w:rPrChange w:id="21690" w:author="Kevin Gu" w:date="2020-05-18T10:36:00Z">
              <w:rPr>
                <w:rFonts w:hint="eastAsia"/>
                <w:lang w:val="en-US" w:eastAsia="zh-CN"/>
              </w:rPr>
            </w:rPrChange>
          </w:rPr>
          <w:delText>检查所有发往外部的邮件的附件，确保在发送之前，附件中不包含任何病毒。</w:delText>
        </w:r>
      </w:del>
    </w:p>
    <w:p w14:paraId="4DF72C58" w14:textId="3CC8D80F" w:rsidR="000F4866" w:rsidRPr="00876437" w:rsidDel="0070391D" w:rsidRDefault="000F4866" w:rsidP="00181CF1">
      <w:pPr>
        <w:rPr>
          <w:del w:id="21691" w:author="Kevin Gu" w:date="2020-05-18T14:08:00Z"/>
          <w:strike/>
          <w:lang w:val="en-GB"/>
          <w:rPrChange w:id="21692" w:author="Kevin Gu" w:date="2020-05-18T10:36:00Z">
            <w:rPr>
              <w:del w:id="21693" w:author="Kevin Gu" w:date="2020-05-18T14:08:00Z"/>
              <w:lang w:val="en-US"/>
            </w:rPr>
          </w:rPrChange>
        </w:rPr>
      </w:pPr>
      <w:del w:id="21694" w:author="Kevin Gu" w:date="2020-05-18T14:08:00Z">
        <w:r w:rsidRPr="00876437" w:rsidDel="0070391D">
          <w:rPr>
            <w:strike/>
            <w:lang w:val="en-GB"/>
            <w:rPrChange w:id="21695" w:author="Kevin Gu" w:date="2020-05-18T10:36:00Z">
              <w:rPr>
                <w:lang w:val="en-US"/>
              </w:rPr>
            </w:rPrChange>
          </w:rPr>
          <w:delText>For confidential information or files, encryption must be used e.g. PGP.</w:delText>
        </w:r>
      </w:del>
    </w:p>
    <w:p w14:paraId="1E6CFFD1" w14:textId="43060CE2" w:rsidR="00034A18" w:rsidRPr="00876437" w:rsidDel="0070391D" w:rsidRDefault="00034A18" w:rsidP="00181CF1">
      <w:pPr>
        <w:rPr>
          <w:del w:id="21696" w:author="Kevin Gu" w:date="2020-05-18T14:08:00Z"/>
          <w:strike/>
          <w:lang w:val="en-GB" w:eastAsia="zh-CN"/>
          <w:rPrChange w:id="21697" w:author="Kevin Gu" w:date="2020-05-18T10:36:00Z">
            <w:rPr>
              <w:del w:id="21698" w:author="Kevin Gu" w:date="2020-05-18T14:08:00Z"/>
              <w:lang w:val="en-US" w:eastAsia="zh-CN"/>
            </w:rPr>
          </w:rPrChange>
        </w:rPr>
      </w:pPr>
      <w:del w:id="21699" w:author="Kevin Gu" w:date="2020-05-18T14:08:00Z">
        <w:r w:rsidRPr="00876437" w:rsidDel="0070391D">
          <w:rPr>
            <w:rFonts w:hint="eastAsia"/>
            <w:strike/>
            <w:lang w:val="en-GB" w:eastAsia="zh-CN"/>
            <w:rPrChange w:id="21700" w:author="Kevin Gu" w:date="2020-05-18T10:36:00Z">
              <w:rPr>
                <w:rFonts w:hint="eastAsia"/>
                <w:lang w:val="en-US" w:eastAsia="zh-CN"/>
              </w:rPr>
            </w:rPrChange>
          </w:rPr>
          <w:delText>对于机密的信息或者文件，在发送时，必须使用加密工具进行加密，如</w:delText>
        </w:r>
        <w:r w:rsidRPr="00876437" w:rsidDel="0070391D">
          <w:rPr>
            <w:strike/>
            <w:lang w:val="en-GB" w:eastAsia="zh-CN"/>
            <w:rPrChange w:id="21701" w:author="Kevin Gu" w:date="2020-05-18T10:36:00Z">
              <w:rPr>
                <w:lang w:val="en-US" w:eastAsia="zh-CN"/>
              </w:rPr>
            </w:rPrChange>
          </w:rPr>
          <w:delText>PGP</w:delText>
        </w:r>
        <w:r w:rsidRPr="00876437" w:rsidDel="0070391D">
          <w:rPr>
            <w:rFonts w:hint="eastAsia"/>
            <w:strike/>
            <w:lang w:val="en-GB" w:eastAsia="zh-CN"/>
            <w:rPrChange w:id="21702" w:author="Kevin Gu" w:date="2020-05-18T10:36:00Z">
              <w:rPr>
                <w:rFonts w:hint="eastAsia"/>
                <w:lang w:val="en-US" w:eastAsia="zh-CN"/>
              </w:rPr>
            </w:rPrChange>
          </w:rPr>
          <w:delText>加密工具。</w:delText>
        </w:r>
      </w:del>
    </w:p>
    <w:p w14:paraId="569EB237" w14:textId="5142406B" w:rsidR="000F4866" w:rsidRPr="00876437" w:rsidDel="0070391D" w:rsidRDefault="000F4866" w:rsidP="00181CF1">
      <w:pPr>
        <w:rPr>
          <w:del w:id="21703" w:author="Kevin Gu" w:date="2020-05-18T14:08:00Z"/>
          <w:strike/>
          <w:lang w:val="en-GB"/>
          <w:rPrChange w:id="21704" w:author="Kevin Gu" w:date="2020-05-18T10:36:00Z">
            <w:rPr>
              <w:del w:id="21705" w:author="Kevin Gu" w:date="2020-05-18T14:08:00Z"/>
              <w:lang w:val="en-US"/>
            </w:rPr>
          </w:rPrChange>
        </w:rPr>
      </w:pPr>
      <w:del w:id="21706" w:author="Kevin Gu" w:date="2020-05-18T14:08:00Z">
        <w:r w:rsidRPr="00876437" w:rsidDel="0070391D">
          <w:rPr>
            <w:strike/>
            <w:lang w:val="en-GB"/>
            <w:rPrChange w:id="21707" w:author="Kevin Gu" w:date="2020-05-18T10:36:00Z">
              <w:rPr>
                <w:lang w:val="en-US"/>
              </w:rPr>
            </w:rPrChange>
          </w:rPr>
          <w:delText xml:space="preserve">Anti-virus mechanisms must be installed in all systems and kept current. Such mechanisms must guarantee the attachment </w:delText>
        </w:r>
        <w:r w:rsidR="00B74A00" w:rsidRPr="00876437" w:rsidDel="0070391D">
          <w:rPr>
            <w:strike/>
            <w:lang w:val="en-GB"/>
            <w:rPrChange w:id="21708" w:author="Kevin Gu" w:date="2020-05-18T10:36:00Z">
              <w:rPr>
                <w:lang w:val="en-US"/>
              </w:rPr>
            </w:rPrChange>
          </w:rPr>
          <w:delText>received</w:delText>
        </w:r>
        <w:r w:rsidRPr="00876437" w:rsidDel="0070391D">
          <w:rPr>
            <w:strike/>
            <w:lang w:val="en-GB"/>
            <w:rPrChange w:id="21709" w:author="Kevin Gu" w:date="2020-05-18T10:36:00Z">
              <w:rPr>
                <w:lang w:val="en-US"/>
              </w:rPr>
            </w:rPrChange>
          </w:rPr>
          <w:delText xml:space="preserve"> from the external email could be detected, isolated and disposed before getting affected.</w:delText>
        </w:r>
      </w:del>
    </w:p>
    <w:p w14:paraId="2127D826" w14:textId="369B7917" w:rsidR="00034A18" w:rsidRPr="00876437" w:rsidDel="0070391D" w:rsidRDefault="00034A18" w:rsidP="00181CF1">
      <w:pPr>
        <w:rPr>
          <w:del w:id="21710" w:author="Kevin Gu" w:date="2020-05-18T14:08:00Z"/>
          <w:strike/>
          <w:lang w:val="en-GB" w:eastAsia="zh-CN"/>
          <w:rPrChange w:id="21711" w:author="Kevin Gu" w:date="2020-05-18T10:36:00Z">
            <w:rPr>
              <w:del w:id="21712" w:author="Kevin Gu" w:date="2020-05-18T14:08:00Z"/>
              <w:lang w:val="en-US" w:eastAsia="zh-CN"/>
            </w:rPr>
          </w:rPrChange>
        </w:rPr>
      </w:pPr>
      <w:del w:id="21713" w:author="Kevin Gu" w:date="2020-05-18T14:08:00Z">
        <w:r w:rsidRPr="00876437" w:rsidDel="0070391D">
          <w:rPr>
            <w:rFonts w:hint="eastAsia"/>
            <w:strike/>
            <w:lang w:val="en-GB" w:eastAsia="zh-CN"/>
            <w:rPrChange w:id="21714" w:author="Kevin Gu" w:date="2020-05-18T10:36:00Z">
              <w:rPr>
                <w:rFonts w:hint="eastAsia"/>
                <w:lang w:val="en-US" w:eastAsia="zh-CN"/>
              </w:rPr>
            </w:rPrChange>
          </w:rPr>
          <w:delText>在所有的系统中安装并更新杀毒软件。所有从外界接收的邮件附件都经过杀毒软件过滤，免受病毒感染。</w:delText>
        </w:r>
      </w:del>
    </w:p>
    <w:p w14:paraId="109C006D" w14:textId="065BFAD5" w:rsidR="000F4866" w:rsidRPr="00876437" w:rsidDel="0070391D" w:rsidRDefault="000F4866" w:rsidP="00181CF1">
      <w:pPr>
        <w:rPr>
          <w:del w:id="21715" w:author="Kevin Gu" w:date="2020-05-18T14:08:00Z"/>
          <w:strike/>
          <w:lang w:val="en-GB"/>
          <w:rPrChange w:id="21716" w:author="Kevin Gu" w:date="2020-05-18T10:36:00Z">
            <w:rPr>
              <w:del w:id="21717" w:author="Kevin Gu" w:date="2020-05-18T14:08:00Z"/>
              <w:lang w:val="en-US"/>
            </w:rPr>
          </w:rPrChange>
        </w:rPr>
      </w:pPr>
      <w:del w:id="21718" w:author="Kevin Gu" w:date="2020-05-18T14:08:00Z">
        <w:r w:rsidRPr="00876437" w:rsidDel="0070391D">
          <w:rPr>
            <w:strike/>
            <w:lang w:val="en-GB"/>
            <w:rPrChange w:id="21719" w:author="Kevin Gu" w:date="2020-05-18T10:36:00Z">
              <w:rPr>
                <w:lang w:val="en-US"/>
              </w:rPr>
            </w:rPrChange>
          </w:rPr>
          <w:delText>Never open any files or macros attached to an email from an unknown, suspicious or untrustworthy source. Delete these attachments immediately, then "double delete" them by emptying your Trash.</w:delText>
        </w:r>
      </w:del>
    </w:p>
    <w:p w14:paraId="4BC9082D" w14:textId="1FC531BB" w:rsidR="00034A18" w:rsidRPr="00876437" w:rsidDel="0070391D" w:rsidRDefault="00034A18" w:rsidP="00181CF1">
      <w:pPr>
        <w:rPr>
          <w:del w:id="21720" w:author="Kevin Gu" w:date="2020-05-18T14:08:00Z"/>
          <w:strike/>
          <w:lang w:val="en-GB" w:eastAsia="zh-CN"/>
          <w:rPrChange w:id="21721" w:author="Kevin Gu" w:date="2020-05-18T10:36:00Z">
            <w:rPr>
              <w:del w:id="21722" w:author="Kevin Gu" w:date="2020-05-18T14:08:00Z"/>
              <w:lang w:val="en-US" w:eastAsia="zh-CN"/>
            </w:rPr>
          </w:rPrChange>
        </w:rPr>
      </w:pPr>
      <w:del w:id="21723" w:author="Kevin Gu" w:date="2020-05-18T14:08:00Z">
        <w:r w:rsidRPr="00876437" w:rsidDel="0070391D">
          <w:rPr>
            <w:rFonts w:hint="eastAsia"/>
            <w:strike/>
            <w:lang w:val="en-GB" w:eastAsia="zh-CN"/>
            <w:rPrChange w:id="21724" w:author="Kevin Gu" w:date="2020-05-18T10:36:00Z">
              <w:rPr>
                <w:rFonts w:hint="eastAsia"/>
                <w:lang w:val="en-US" w:eastAsia="zh-CN"/>
              </w:rPr>
            </w:rPrChange>
          </w:rPr>
          <w:delText>永远不要打开任何未知、可疑或不可信来源发来的任何文件或附加宏的电子邮件。必须立即删除这些附件，并通过清空回收站来“双重删除”。</w:delText>
        </w:r>
      </w:del>
    </w:p>
    <w:p w14:paraId="7A4B711F" w14:textId="3D479F0A" w:rsidR="000F4866" w:rsidRPr="00876437" w:rsidDel="0070391D" w:rsidRDefault="000F4866" w:rsidP="00181CF1">
      <w:pPr>
        <w:rPr>
          <w:del w:id="21725" w:author="Kevin Gu" w:date="2020-05-18T14:08:00Z"/>
          <w:strike/>
          <w:lang w:val="en-GB"/>
          <w:rPrChange w:id="21726" w:author="Kevin Gu" w:date="2020-05-18T10:36:00Z">
            <w:rPr>
              <w:del w:id="21727" w:author="Kevin Gu" w:date="2020-05-18T14:08:00Z"/>
              <w:lang w:val="en-US"/>
            </w:rPr>
          </w:rPrChange>
        </w:rPr>
      </w:pPr>
      <w:del w:id="21728" w:author="Kevin Gu" w:date="2020-05-18T14:08:00Z">
        <w:r w:rsidRPr="00876437" w:rsidDel="0070391D">
          <w:rPr>
            <w:strike/>
            <w:lang w:val="en-GB"/>
            <w:rPrChange w:id="21729" w:author="Kevin Gu" w:date="2020-05-18T10:36:00Z">
              <w:rPr>
                <w:lang w:val="en-US"/>
              </w:rPr>
            </w:rPrChange>
          </w:rPr>
          <w:delText>Delete spam, chain, and other junk email without opening them.</w:delText>
        </w:r>
      </w:del>
    </w:p>
    <w:p w14:paraId="3B3FBD1B" w14:textId="3074B0C2" w:rsidR="00034A18" w:rsidRPr="00876437" w:rsidDel="0070391D" w:rsidRDefault="00034A18" w:rsidP="00181CF1">
      <w:pPr>
        <w:rPr>
          <w:del w:id="21730" w:author="Kevin Gu" w:date="2020-05-18T14:08:00Z"/>
          <w:strike/>
          <w:lang w:val="en-GB" w:eastAsia="zh-CN"/>
          <w:rPrChange w:id="21731" w:author="Kevin Gu" w:date="2020-05-18T10:36:00Z">
            <w:rPr>
              <w:del w:id="21732" w:author="Kevin Gu" w:date="2020-05-18T14:08:00Z"/>
              <w:lang w:val="en-US" w:eastAsia="zh-CN"/>
            </w:rPr>
          </w:rPrChange>
        </w:rPr>
      </w:pPr>
      <w:del w:id="21733" w:author="Kevin Gu" w:date="2020-05-18T14:08:00Z">
        <w:r w:rsidRPr="00876437" w:rsidDel="0070391D">
          <w:rPr>
            <w:rFonts w:hint="eastAsia"/>
            <w:strike/>
            <w:lang w:val="en-GB" w:eastAsia="zh-CN"/>
            <w:rPrChange w:id="21734" w:author="Kevin Gu" w:date="2020-05-18T10:36:00Z">
              <w:rPr>
                <w:rFonts w:hint="eastAsia"/>
                <w:lang w:val="en-US" w:eastAsia="zh-CN"/>
              </w:rPr>
            </w:rPrChange>
          </w:rPr>
          <w:delText>在打开垃圾邮件或链接之前就删除它们。</w:delText>
        </w:r>
      </w:del>
    </w:p>
    <w:p w14:paraId="17467E9E" w14:textId="77777777" w:rsidR="00181CF1" w:rsidRPr="00876437" w:rsidRDefault="00181CF1">
      <w:pPr>
        <w:spacing w:after="200"/>
        <w:rPr>
          <w:lang w:val="en-GB" w:eastAsia="zh-CN"/>
          <w:rPrChange w:id="21735" w:author="Kevin Gu" w:date="2020-05-18T10:36:00Z">
            <w:rPr>
              <w:lang w:val="en-US" w:eastAsia="zh-CN"/>
            </w:rPr>
          </w:rPrChange>
        </w:rPr>
      </w:pPr>
      <w:r w:rsidRPr="00876437">
        <w:rPr>
          <w:lang w:val="en-GB" w:eastAsia="zh-CN"/>
          <w:rPrChange w:id="21736" w:author="Kevin Gu" w:date="2020-05-18T10:36:00Z">
            <w:rPr>
              <w:lang w:val="en-US" w:eastAsia="zh-CN"/>
            </w:rPr>
          </w:rPrChange>
        </w:rPr>
        <w:br w:type="page"/>
      </w:r>
    </w:p>
    <w:p w14:paraId="067423A8" w14:textId="00D16509" w:rsidR="00683882" w:rsidRPr="00876437" w:rsidRDefault="00683882" w:rsidP="00181CF1">
      <w:pPr>
        <w:pStyle w:val="Title1"/>
        <w:rPr>
          <w:ins w:id="21737" w:author="Julio Li" w:date="2020-05-15T16:00:00Z"/>
          <w:lang w:val="en-GB"/>
          <w:rPrChange w:id="21738" w:author="Kevin Gu" w:date="2020-05-18T10:36:00Z">
            <w:rPr>
              <w:ins w:id="21739" w:author="Julio Li" w:date="2020-05-15T16:00:00Z"/>
            </w:rPr>
          </w:rPrChange>
        </w:rPr>
      </w:pPr>
      <w:bookmarkStart w:id="21740" w:name="_Ref17801165"/>
      <w:bookmarkStart w:id="21741" w:name="_Toc43387248"/>
      <w:commentRangeStart w:id="21742"/>
      <w:r w:rsidRPr="00876437">
        <w:rPr>
          <w:lang w:val="en-GB"/>
          <w:rPrChange w:id="21743" w:author="Kevin Gu" w:date="2020-05-18T10:36:00Z">
            <w:rPr/>
          </w:rPrChange>
        </w:rPr>
        <w:lastRenderedPageBreak/>
        <w:t>Production Security Management</w:t>
      </w:r>
      <w:bookmarkEnd w:id="21740"/>
      <w:r w:rsidR="00D46A2C" w:rsidRPr="00876437">
        <w:rPr>
          <w:lang w:val="en-GB"/>
          <w:rPrChange w:id="21744" w:author="Kevin Gu" w:date="2020-05-18T10:36:00Z">
            <w:rPr/>
          </w:rPrChange>
        </w:rPr>
        <w:t xml:space="preserve"> </w:t>
      </w:r>
      <w:r w:rsidR="00D46A2C" w:rsidRPr="00876437">
        <w:rPr>
          <w:rFonts w:hint="eastAsia"/>
          <w:lang w:val="en-GB" w:eastAsia="zh-CN"/>
          <w:rPrChange w:id="21745" w:author="Kevin Gu" w:date="2020-05-18T10:36:00Z">
            <w:rPr>
              <w:rFonts w:hint="eastAsia"/>
              <w:lang w:eastAsia="zh-CN"/>
            </w:rPr>
          </w:rPrChange>
        </w:rPr>
        <w:t>生产安全管理</w:t>
      </w:r>
      <w:bookmarkEnd w:id="21741"/>
      <w:commentRangeEnd w:id="21742"/>
      <w:r w:rsidR="001C4758">
        <w:rPr>
          <w:rStyle w:val="CommentReference"/>
          <w:rFonts w:asciiTheme="minorHAnsi" w:hAnsiTheme="minorHAnsi" w:cstheme="minorBidi"/>
          <w:b w:val="0"/>
          <w:color w:val="auto"/>
          <w:lang w:val="es-ES" w:eastAsia="es-ES"/>
        </w:rPr>
        <w:commentReference w:id="21742"/>
      </w:r>
    </w:p>
    <w:p w14:paraId="7C1DA8E9" w14:textId="0E353D0A" w:rsidR="00812A14" w:rsidRPr="00876437" w:rsidRDefault="00812A14" w:rsidP="00812A14">
      <w:pPr>
        <w:pStyle w:val="Heading4"/>
        <w:rPr>
          <w:ins w:id="21746" w:author="Julio Li" w:date="2020-05-15T16:01:00Z"/>
          <w:lang w:val="en-GB"/>
          <w:rPrChange w:id="21747" w:author="Kevin Gu" w:date="2020-05-18T10:36:00Z">
            <w:rPr>
              <w:ins w:id="21748" w:author="Julio Li" w:date="2020-05-15T16:01:00Z"/>
            </w:rPr>
          </w:rPrChange>
        </w:rPr>
      </w:pPr>
      <w:ins w:id="21749" w:author="Julio Li" w:date="2020-05-15T16:01:00Z">
        <w:r w:rsidRPr="00876437">
          <w:rPr>
            <w:lang w:val="en-GB"/>
            <w:rPrChange w:id="21750" w:author="Kevin Gu" w:date="2020-05-18T10:36:00Z">
              <w:rPr/>
            </w:rPrChange>
          </w:rPr>
          <w:t>PRODUCT AUDITABILITY MEASURES</w:t>
        </w:r>
        <w:proofErr w:type="spellStart"/>
        <w:r w:rsidRPr="00876437">
          <w:rPr>
            <w:rFonts w:hint="eastAsia"/>
            <w:lang w:val="en-GB"/>
            <w:rPrChange w:id="21751" w:author="Kevin Gu" w:date="2020-05-18T10:36:00Z">
              <w:rPr>
                <w:rFonts w:hint="eastAsia"/>
              </w:rPr>
            </w:rPrChange>
          </w:rPr>
          <w:t>产品的可审计性措施</w:t>
        </w:r>
        <w:proofErr w:type="spellEnd"/>
      </w:ins>
    </w:p>
    <w:p w14:paraId="2B73610F" w14:textId="4D5EE87A" w:rsidR="00812A14" w:rsidRPr="00876437" w:rsidRDefault="00812A14" w:rsidP="00812A14">
      <w:pPr>
        <w:pStyle w:val="Title2"/>
        <w:rPr>
          <w:ins w:id="21752" w:author="Julio Li" w:date="2020-05-15T16:02:00Z"/>
          <w:lang w:val="en-GB"/>
          <w:rPrChange w:id="21753" w:author="Kevin Gu" w:date="2020-05-18T10:36:00Z">
            <w:rPr>
              <w:ins w:id="21754" w:author="Julio Li" w:date="2020-05-15T16:02:00Z"/>
            </w:rPr>
          </w:rPrChange>
        </w:rPr>
      </w:pPr>
      <w:bookmarkStart w:id="21755" w:name="_Toc43387249"/>
      <w:commentRangeStart w:id="21756"/>
      <w:ins w:id="21757" w:author="Julio Li" w:date="2020-05-15T16:02:00Z">
        <w:r w:rsidRPr="00876437">
          <w:rPr>
            <w:lang w:val="en-GB"/>
            <w:rPrChange w:id="21758" w:author="Kevin Gu" w:date="2020-05-18T10:36:00Z">
              <w:rPr/>
            </w:rPrChange>
          </w:rPr>
          <w:t>Traceability and Accountability</w:t>
        </w:r>
        <w:r w:rsidRPr="00876437">
          <w:rPr>
            <w:rFonts w:hint="eastAsia"/>
            <w:lang w:val="en-GB"/>
            <w:rPrChange w:id="21759" w:author="Kevin Gu" w:date="2020-05-18T10:36:00Z">
              <w:rPr>
                <w:rFonts w:hint="eastAsia"/>
              </w:rPr>
            </w:rPrChange>
          </w:rPr>
          <w:t>可追溯性和问责制</w:t>
        </w:r>
      </w:ins>
      <w:bookmarkEnd w:id="21755"/>
      <w:commentRangeEnd w:id="21756"/>
      <w:r w:rsidR="005A46CB">
        <w:rPr>
          <w:rStyle w:val="CommentReference"/>
          <w:rFonts w:asciiTheme="minorHAnsi" w:eastAsiaTheme="minorEastAsia" w:hAnsiTheme="minorHAnsi" w:cstheme="minorBidi"/>
          <w:b w:val="0"/>
          <w:bCs w:val="0"/>
          <w:noProof w:val="0"/>
          <w:color w:val="auto"/>
          <w:lang w:val="es-ES" w:eastAsia="es-ES"/>
        </w:rPr>
        <w:commentReference w:id="21756"/>
      </w:r>
    </w:p>
    <w:p w14:paraId="5C7A900F" w14:textId="77777777" w:rsidR="00812A14" w:rsidRPr="00876437" w:rsidRDefault="00812A14" w:rsidP="00812A14">
      <w:pPr>
        <w:rPr>
          <w:ins w:id="21760" w:author="Julio Li" w:date="2020-05-15T16:02:00Z"/>
          <w:lang w:val="en-GB"/>
          <w:rPrChange w:id="21761" w:author="Kevin Gu" w:date="2020-05-18T10:36:00Z">
            <w:rPr>
              <w:ins w:id="21762" w:author="Julio Li" w:date="2020-05-15T16:02:00Z"/>
            </w:rPr>
          </w:rPrChange>
        </w:rPr>
      </w:pPr>
      <w:ins w:id="21763" w:author="Julio Li" w:date="2020-05-15T16:02:00Z">
        <w:r w:rsidRPr="00876437">
          <w:rPr>
            <w:lang w:val="en-GB"/>
            <w:rPrChange w:id="21764" w:author="Kevin Gu" w:date="2020-05-18T10:36:00Z">
              <w:rPr/>
            </w:rPrChange>
          </w:rPr>
          <w:t>Each high security and restricted area (such as card storage area, card manufacturing and waste disposal area, personalization area, mailing area, shipping and delivering area, and vault or other area containing any other sensitive card product material or carrier) must maintain audit logs for recording the movement of all security component or partly processed products that are transferred between areas.</w:t>
        </w:r>
      </w:ins>
    </w:p>
    <w:p w14:paraId="64F57BF2" w14:textId="77777777" w:rsidR="00812A14" w:rsidRPr="00876437" w:rsidRDefault="00812A14" w:rsidP="00812A14">
      <w:pPr>
        <w:rPr>
          <w:ins w:id="21765" w:author="Julio Li" w:date="2020-05-15T16:02:00Z"/>
          <w:lang w:val="en-GB"/>
          <w:rPrChange w:id="21766" w:author="Kevin Gu" w:date="2020-05-18T10:36:00Z">
            <w:rPr>
              <w:ins w:id="21767" w:author="Julio Li" w:date="2020-05-15T16:02:00Z"/>
            </w:rPr>
          </w:rPrChange>
        </w:rPr>
      </w:pPr>
      <w:ins w:id="21768" w:author="Julio Li" w:date="2020-05-15T16:02:00Z">
        <w:r w:rsidRPr="00876437">
          <w:rPr>
            <w:rFonts w:hint="eastAsia"/>
            <w:lang w:val="en-GB"/>
            <w:rPrChange w:id="21769" w:author="Kevin Gu" w:date="2020-05-18T10:36:00Z">
              <w:rPr>
                <w:rFonts w:hint="eastAsia"/>
              </w:rPr>
            </w:rPrChange>
          </w:rPr>
          <w:t>每个高安全性和限制的区域（如卡存储区域、卡制造和废物处理区、个性化设置区、邮寄区、装货和交付区域，和高安全存储区或包含任何其他敏感卡产品材料或承运人的其他区域），必须保持审计日志中的记录所有安全组件移或部分区域间转移的产品的活动。</w:t>
        </w:r>
      </w:ins>
    </w:p>
    <w:p w14:paraId="38A0CD5A" w14:textId="77777777" w:rsidR="00812A14" w:rsidRPr="00876437" w:rsidRDefault="00812A14" w:rsidP="00812A14">
      <w:pPr>
        <w:rPr>
          <w:ins w:id="21770" w:author="Julio Li" w:date="2020-05-15T16:02:00Z"/>
          <w:lang w:val="en-GB"/>
          <w:rPrChange w:id="21771" w:author="Kevin Gu" w:date="2020-05-18T10:36:00Z">
            <w:rPr>
              <w:ins w:id="21772" w:author="Julio Li" w:date="2020-05-15T16:02:00Z"/>
            </w:rPr>
          </w:rPrChange>
        </w:rPr>
      </w:pPr>
      <w:ins w:id="21773" w:author="Julio Li" w:date="2020-05-15T16:02:00Z">
        <w:r w:rsidRPr="00876437">
          <w:rPr>
            <w:lang w:val="en-GB"/>
            <w:rPrChange w:id="21774" w:author="Kevin Gu" w:date="2020-05-18T10:36:00Z">
              <w:rPr/>
            </w:rPrChange>
          </w:rPr>
          <w:t>All cards must be accounted for throughout the production process. All card products must be counted and reconciled prior to any transfer of responsibility.</w:t>
        </w:r>
      </w:ins>
    </w:p>
    <w:p w14:paraId="0BF2D8C1" w14:textId="77777777" w:rsidR="00812A14" w:rsidRPr="00876437" w:rsidRDefault="00812A14" w:rsidP="00812A14">
      <w:pPr>
        <w:rPr>
          <w:ins w:id="21775" w:author="Julio Li" w:date="2020-05-15T16:02:00Z"/>
          <w:lang w:val="en-GB"/>
          <w:rPrChange w:id="21776" w:author="Kevin Gu" w:date="2020-05-18T10:36:00Z">
            <w:rPr>
              <w:ins w:id="21777" w:author="Julio Li" w:date="2020-05-15T16:02:00Z"/>
            </w:rPr>
          </w:rPrChange>
        </w:rPr>
      </w:pPr>
      <w:proofErr w:type="spellStart"/>
      <w:ins w:id="21778" w:author="Julio Li" w:date="2020-05-15T16:02:00Z">
        <w:r w:rsidRPr="00876437">
          <w:rPr>
            <w:rFonts w:hint="eastAsia"/>
            <w:lang w:val="en-GB"/>
            <w:rPrChange w:id="21779" w:author="Kevin Gu" w:date="2020-05-18T10:36:00Z">
              <w:rPr>
                <w:rFonts w:hint="eastAsia"/>
              </w:rPr>
            </w:rPrChange>
          </w:rPr>
          <w:t>在整个生产过程中，所有卡产品必须计数。责任移交时也必须计数和调解</w:t>
        </w:r>
        <w:proofErr w:type="spellEnd"/>
        <w:r w:rsidRPr="00876437">
          <w:rPr>
            <w:rFonts w:hint="eastAsia"/>
            <w:lang w:val="en-GB"/>
            <w:rPrChange w:id="21780" w:author="Kevin Gu" w:date="2020-05-18T10:36:00Z">
              <w:rPr>
                <w:rFonts w:hint="eastAsia"/>
              </w:rPr>
            </w:rPrChange>
          </w:rPr>
          <w:t>。</w:t>
        </w:r>
      </w:ins>
    </w:p>
    <w:p w14:paraId="7E721C88" w14:textId="77777777" w:rsidR="00812A14" w:rsidRPr="00876437" w:rsidRDefault="00812A14" w:rsidP="00812A14">
      <w:pPr>
        <w:rPr>
          <w:ins w:id="21781" w:author="Julio Li" w:date="2020-05-15T16:02:00Z"/>
          <w:lang w:val="en-GB"/>
          <w:rPrChange w:id="21782" w:author="Kevin Gu" w:date="2020-05-18T10:36:00Z">
            <w:rPr>
              <w:ins w:id="21783" w:author="Julio Li" w:date="2020-05-15T16:02:00Z"/>
            </w:rPr>
          </w:rPrChange>
        </w:rPr>
      </w:pPr>
      <w:ins w:id="21784" w:author="Julio Li" w:date="2020-05-15T16:02:00Z">
        <w:r w:rsidRPr="00876437">
          <w:rPr>
            <w:lang w:val="en-GB"/>
            <w:rPrChange w:id="21785" w:author="Kevin Gu" w:date="2020-05-18T10:36:00Z">
              <w:rPr/>
            </w:rPrChange>
          </w:rPr>
          <w:t>A local procedure must document the overall traceability and accountability system.</w:t>
        </w:r>
      </w:ins>
    </w:p>
    <w:p w14:paraId="4D096C08" w14:textId="2CC4C2B8" w:rsidR="00812A14" w:rsidRDefault="00812A14" w:rsidP="00812A14">
      <w:pPr>
        <w:rPr>
          <w:ins w:id="21786" w:author="Julio Li [2]" w:date="2020-09-28T13:48:00Z"/>
          <w:lang w:val="en-GB"/>
        </w:rPr>
      </w:pPr>
      <w:proofErr w:type="spellStart"/>
      <w:ins w:id="21787" w:author="Julio Li" w:date="2020-05-15T16:02:00Z">
        <w:r w:rsidRPr="00876437">
          <w:rPr>
            <w:rFonts w:hint="eastAsia"/>
            <w:lang w:val="en-GB"/>
            <w:rPrChange w:id="21788" w:author="Kevin Gu" w:date="2020-05-18T10:36:00Z">
              <w:rPr>
                <w:rFonts w:hint="eastAsia"/>
              </w:rPr>
            </w:rPrChange>
          </w:rPr>
          <w:t>本地过程必须存档整体的可追溯性和问责制度</w:t>
        </w:r>
        <w:proofErr w:type="spellEnd"/>
        <w:r w:rsidRPr="00876437">
          <w:rPr>
            <w:rFonts w:hint="eastAsia"/>
            <w:lang w:val="en-GB"/>
            <w:rPrChange w:id="21789" w:author="Kevin Gu" w:date="2020-05-18T10:36:00Z">
              <w:rPr>
                <w:rFonts w:hint="eastAsia"/>
              </w:rPr>
            </w:rPrChange>
          </w:rPr>
          <w:t>。</w:t>
        </w:r>
      </w:ins>
    </w:p>
    <w:p w14:paraId="136EE064" w14:textId="26E27E21" w:rsidR="00B848E5" w:rsidRDefault="00B848E5" w:rsidP="00812A14">
      <w:pPr>
        <w:rPr>
          <w:ins w:id="21790" w:author="Julio Li [2]" w:date="2020-09-28T13:50:00Z"/>
          <w:lang w:val="en-GB"/>
        </w:rPr>
      </w:pPr>
      <w:ins w:id="21791" w:author="Julio Li [2]" w:date="2020-09-28T13:49:00Z">
        <w:r>
          <w:rPr>
            <w:lang w:val="en-GB"/>
          </w:rPr>
          <w:t xml:space="preserve">Traceability is achieved by </w:t>
        </w:r>
      </w:ins>
      <w:ins w:id="21792" w:author="Julio Li [2]" w:date="2020-09-28T13:50:00Z">
        <w:r>
          <w:rPr>
            <w:lang w:val="en-GB"/>
          </w:rPr>
          <w:t>barcode in wafer, mapping file indicating each chip by physical axis and lot number in tape.</w:t>
        </w:r>
      </w:ins>
    </w:p>
    <w:p w14:paraId="5A0D8D68" w14:textId="468262C7" w:rsidR="00B848E5" w:rsidRPr="00D13C90" w:rsidRDefault="00B848E5" w:rsidP="00812A14">
      <w:pPr>
        <w:rPr>
          <w:ins w:id="21793" w:author="Julio Li" w:date="2020-05-15T16:02:00Z"/>
          <w:lang w:val="en-US" w:eastAsia="zh-CN"/>
          <w:rPrChange w:id="21794" w:author="Julio Li [2]" w:date="2020-09-28T13:52:00Z">
            <w:rPr>
              <w:ins w:id="21795" w:author="Julio Li" w:date="2020-05-15T16:02:00Z"/>
            </w:rPr>
          </w:rPrChange>
        </w:rPr>
      </w:pPr>
      <w:ins w:id="21796" w:author="Julio Li [2]" w:date="2020-09-28T13:51:00Z">
        <w:r>
          <w:rPr>
            <w:rFonts w:hint="eastAsia"/>
            <w:lang w:val="en-GB" w:eastAsia="zh-CN"/>
          </w:rPr>
          <w:t>可追踪性由晶圆上的条形码、定位每个芯片物理坐标</w:t>
        </w:r>
      </w:ins>
      <w:ins w:id="21797" w:author="Julio Li [2]" w:date="2020-09-28T13:52:00Z">
        <w:r>
          <w:rPr>
            <w:rFonts w:hint="eastAsia"/>
            <w:lang w:val="en-GB" w:eastAsia="zh-CN"/>
          </w:rPr>
          <w:t>位置的</w:t>
        </w:r>
      </w:ins>
      <w:ins w:id="21798" w:author="Julio Li [2]" w:date="2020-09-28T13:51:00Z">
        <w:r>
          <w:rPr>
            <w:rFonts w:hint="eastAsia"/>
            <w:lang w:val="en-GB" w:eastAsia="zh-CN"/>
          </w:rPr>
          <w:t>对比图文件</w:t>
        </w:r>
      </w:ins>
      <w:ins w:id="21799" w:author="Julio Li [2]" w:date="2020-09-28T13:52:00Z">
        <w:r>
          <w:rPr>
            <w:rFonts w:hint="eastAsia"/>
            <w:lang w:val="en-GB" w:eastAsia="zh-CN"/>
          </w:rPr>
          <w:t>和条带上的批次号码实现。</w:t>
        </w:r>
      </w:ins>
    </w:p>
    <w:p w14:paraId="0C3AE064" w14:textId="6FE6F312" w:rsidR="00812A14" w:rsidRPr="00876437" w:rsidRDefault="00812A14" w:rsidP="00812A14">
      <w:pPr>
        <w:pStyle w:val="Title2"/>
        <w:rPr>
          <w:ins w:id="21800" w:author="Julio Li" w:date="2020-05-15T16:03:00Z"/>
          <w:lang w:val="en-GB"/>
          <w:rPrChange w:id="21801" w:author="Kevin Gu" w:date="2020-05-18T10:36:00Z">
            <w:rPr>
              <w:ins w:id="21802" w:author="Julio Li" w:date="2020-05-15T16:03:00Z"/>
            </w:rPr>
          </w:rPrChange>
        </w:rPr>
      </w:pPr>
      <w:bookmarkStart w:id="21803" w:name="_Toc43387250"/>
      <w:ins w:id="21804" w:author="Julio Li" w:date="2020-05-15T16:03:00Z">
        <w:r w:rsidRPr="00876437">
          <w:rPr>
            <w:lang w:val="en-GB"/>
            <w:rPrChange w:id="21805" w:author="Kevin Gu" w:date="2020-05-18T10:36:00Z">
              <w:rPr/>
            </w:rPrChange>
          </w:rPr>
          <w:t>Production Audit Processes</w:t>
        </w:r>
        <w:r w:rsidRPr="00876437">
          <w:rPr>
            <w:rFonts w:hint="eastAsia"/>
            <w:lang w:val="en-GB"/>
            <w:rPrChange w:id="21806" w:author="Kevin Gu" w:date="2020-05-18T10:36:00Z">
              <w:rPr>
                <w:rFonts w:hint="eastAsia"/>
              </w:rPr>
            </w:rPrChange>
          </w:rPr>
          <w:t>生产审核流程</w:t>
        </w:r>
        <w:bookmarkEnd w:id="21803"/>
      </w:ins>
    </w:p>
    <w:p w14:paraId="54E36711" w14:textId="77777777" w:rsidR="00812A14" w:rsidRPr="00876437" w:rsidRDefault="00812A14" w:rsidP="00812A14">
      <w:pPr>
        <w:rPr>
          <w:ins w:id="21807" w:author="Julio Li" w:date="2020-05-15T16:03:00Z"/>
          <w:lang w:val="en-GB"/>
          <w:rPrChange w:id="21808" w:author="Kevin Gu" w:date="2020-05-18T10:36:00Z">
            <w:rPr>
              <w:ins w:id="21809" w:author="Julio Li" w:date="2020-05-15T16:03:00Z"/>
            </w:rPr>
          </w:rPrChange>
        </w:rPr>
      </w:pPr>
      <w:ins w:id="21810" w:author="Julio Li" w:date="2020-05-15T16:03:00Z">
        <w:r w:rsidRPr="00876437">
          <w:rPr>
            <w:lang w:val="en-GB"/>
            <w:rPrChange w:id="21811" w:author="Kevin Gu" w:date="2020-05-18T10:36:00Z">
              <w:rPr/>
            </w:rPrChange>
          </w:rPr>
          <w:t>An effective audit control trail must be established for each of the functions associated with production activities of card products or components. Audit control documents must be completed at the end of each production cycle and attached to, or included with, the work-in-process.</w:t>
        </w:r>
      </w:ins>
    </w:p>
    <w:p w14:paraId="32F5D4FD" w14:textId="77777777" w:rsidR="00812A14" w:rsidRPr="00876437" w:rsidRDefault="00812A14" w:rsidP="00812A14">
      <w:pPr>
        <w:rPr>
          <w:ins w:id="21812" w:author="Julio Li" w:date="2020-05-15T16:03:00Z"/>
          <w:lang w:val="en-GB"/>
          <w:rPrChange w:id="21813" w:author="Kevin Gu" w:date="2020-05-18T10:36:00Z">
            <w:rPr>
              <w:ins w:id="21814" w:author="Julio Li" w:date="2020-05-15T16:03:00Z"/>
            </w:rPr>
          </w:rPrChange>
        </w:rPr>
      </w:pPr>
      <w:proofErr w:type="spellStart"/>
      <w:ins w:id="21815" w:author="Julio Li" w:date="2020-05-15T16:03:00Z">
        <w:r w:rsidRPr="00876437">
          <w:rPr>
            <w:rFonts w:hint="eastAsia"/>
            <w:lang w:val="en-GB"/>
            <w:rPrChange w:id="21816" w:author="Kevin Gu" w:date="2020-05-18T10:36:00Z">
              <w:rPr>
                <w:rFonts w:hint="eastAsia"/>
              </w:rPr>
            </w:rPrChange>
          </w:rPr>
          <w:t>为每个卡产品或组件的生产活动与相关的职能必须建立有效审核控制记录。必须在每个生产周期结束时完成和附加到或附带</w:t>
        </w:r>
        <w:proofErr w:type="spellEnd"/>
        <w:r w:rsidRPr="00876437">
          <w:rPr>
            <w:lang w:val="en-GB"/>
            <w:rPrChange w:id="21817" w:author="Kevin Gu" w:date="2020-05-18T10:36:00Z">
              <w:rPr/>
            </w:rPrChange>
          </w:rPr>
          <w:t>-</w:t>
        </w:r>
        <w:proofErr w:type="spellStart"/>
        <w:r w:rsidRPr="00876437">
          <w:rPr>
            <w:rFonts w:hint="eastAsia"/>
            <w:lang w:val="en-GB"/>
            <w:rPrChange w:id="21818" w:author="Kevin Gu" w:date="2020-05-18T10:36:00Z">
              <w:rPr>
                <w:rFonts w:hint="eastAsia"/>
              </w:rPr>
            </w:rPrChange>
          </w:rPr>
          <w:t>工作审计控制文件</w:t>
        </w:r>
        <w:proofErr w:type="spellEnd"/>
        <w:r w:rsidRPr="00876437">
          <w:rPr>
            <w:rFonts w:hint="eastAsia"/>
            <w:lang w:val="en-GB"/>
            <w:rPrChange w:id="21819" w:author="Kevin Gu" w:date="2020-05-18T10:36:00Z">
              <w:rPr>
                <w:rFonts w:hint="eastAsia"/>
              </w:rPr>
            </w:rPrChange>
          </w:rPr>
          <w:t>。</w:t>
        </w:r>
      </w:ins>
    </w:p>
    <w:p w14:paraId="1BF8B146" w14:textId="77777777" w:rsidR="00812A14" w:rsidRPr="00876437" w:rsidRDefault="00812A14" w:rsidP="00812A14">
      <w:pPr>
        <w:rPr>
          <w:ins w:id="21820" w:author="Julio Li" w:date="2020-05-15T16:03:00Z"/>
          <w:lang w:val="en-GB"/>
          <w:rPrChange w:id="21821" w:author="Kevin Gu" w:date="2020-05-18T10:36:00Z">
            <w:rPr>
              <w:ins w:id="21822" w:author="Julio Li" w:date="2020-05-15T16:03:00Z"/>
            </w:rPr>
          </w:rPrChange>
        </w:rPr>
      </w:pPr>
      <w:ins w:id="21823" w:author="Julio Li" w:date="2020-05-15T16:03:00Z">
        <w:r w:rsidRPr="00876437">
          <w:rPr>
            <w:lang w:val="en-GB"/>
            <w:rPrChange w:id="21824" w:author="Kevin Gu" w:date="2020-05-18T10:36:00Z">
              <w:rPr/>
            </w:rPrChange>
          </w:rPr>
          <w:t xml:space="preserve">In addition, two persons at the end of each production step must sign the control documents. Audit control documents always must be reconciled and attached to unfinished batches when changing shifts: </w:t>
        </w:r>
      </w:ins>
    </w:p>
    <w:p w14:paraId="2EB58939" w14:textId="77777777" w:rsidR="00812A14" w:rsidRPr="00876437" w:rsidRDefault="00812A14" w:rsidP="00812A14">
      <w:pPr>
        <w:rPr>
          <w:ins w:id="21825" w:author="Julio Li" w:date="2020-05-15T16:03:00Z"/>
          <w:lang w:val="en-GB"/>
          <w:rPrChange w:id="21826" w:author="Kevin Gu" w:date="2020-05-18T10:36:00Z">
            <w:rPr>
              <w:ins w:id="21827" w:author="Julio Li" w:date="2020-05-15T16:03:00Z"/>
            </w:rPr>
          </w:rPrChange>
        </w:rPr>
      </w:pPr>
      <w:proofErr w:type="spellStart"/>
      <w:ins w:id="21828" w:author="Julio Li" w:date="2020-05-15T16:03:00Z">
        <w:r w:rsidRPr="00876437">
          <w:rPr>
            <w:rFonts w:hint="eastAsia"/>
            <w:lang w:val="en-GB"/>
            <w:rPrChange w:id="21829" w:author="Kevin Gu" w:date="2020-05-18T10:36:00Z">
              <w:rPr>
                <w:rFonts w:hint="eastAsia"/>
              </w:rPr>
            </w:rPrChange>
          </w:rPr>
          <w:t>此外，两人在结束了每个生产步骤后必须签署控制文件。审计控制文档总是必须核对且换班时附加到未完成的批处理</w:t>
        </w:r>
        <w:proofErr w:type="spellEnd"/>
        <w:r w:rsidRPr="00876437">
          <w:rPr>
            <w:rFonts w:hint="eastAsia"/>
            <w:lang w:val="en-GB"/>
            <w:rPrChange w:id="21830" w:author="Kevin Gu" w:date="2020-05-18T10:36:00Z">
              <w:rPr>
                <w:rFonts w:hint="eastAsia"/>
              </w:rPr>
            </w:rPrChange>
          </w:rPr>
          <w:t>：</w:t>
        </w:r>
      </w:ins>
    </w:p>
    <w:p w14:paraId="055E0B6E" w14:textId="77777777" w:rsidR="00812A14" w:rsidRPr="00876437" w:rsidRDefault="00812A14" w:rsidP="00812A14">
      <w:pPr>
        <w:rPr>
          <w:ins w:id="21831" w:author="Julio Li" w:date="2020-05-15T16:03:00Z"/>
          <w:lang w:val="en-GB"/>
          <w:rPrChange w:id="21832" w:author="Kevin Gu" w:date="2020-05-18T10:36:00Z">
            <w:rPr>
              <w:ins w:id="21833" w:author="Julio Li" w:date="2020-05-15T16:03:00Z"/>
            </w:rPr>
          </w:rPrChange>
        </w:rPr>
      </w:pPr>
      <w:ins w:id="21834" w:author="Julio Li" w:date="2020-05-15T16:03:00Z">
        <w:r w:rsidRPr="00876437">
          <w:rPr>
            <w:lang w:val="en-GB"/>
            <w:rPrChange w:id="21835" w:author="Kevin Gu" w:date="2020-05-18T10:36:00Z">
              <w:rPr/>
            </w:rPrChange>
          </w:rPr>
          <w:lastRenderedPageBreak/>
          <w:t>Initial stock = good + sample + quality/test + rejected + not used</w:t>
        </w:r>
      </w:ins>
    </w:p>
    <w:p w14:paraId="03E92586" w14:textId="77777777" w:rsidR="00812A14" w:rsidRPr="00876437" w:rsidRDefault="00812A14" w:rsidP="00812A14">
      <w:pPr>
        <w:rPr>
          <w:ins w:id="21836" w:author="Julio Li" w:date="2020-05-15T16:03:00Z"/>
          <w:lang w:val="en-GB"/>
          <w:rPrChange w:id="21837" w:author="Kevin Gu" w:date="2020-05-18T10:36:00Z">
            <w:rPr>
              <w:ins w:id="21838" w:author="Julio Li" w:date="2020-05-15T16:03:00Z"/>
            </w:rPr>
          </w:rPrChange>
        </w:rPr>
      </w:pPr>
      <w:proofErr w:type="spellStart"/>
      <w:ins w:id="21839" w:author="Julio Li" w:date="2020-05-15T16:03:00Z">
        <w:r w:rsidRPr="00876437">
          <w:rPr>
            <w:rFonts w:hint="eastAsia"/>
            <w:lang w:val="en-GB"/>
            <w:rPrChange w:id="21840" w:author="Kevin Gu" w:date="2020-05-18T10:36:00Z">
              <w:rPr>
                <w:rFonts w:hint="eastAsia"/>
              </w:rPr>
            </w:rPrChange>
          </w:rPr>
          <w:t>最初的库存</w:t>
        </w:r>
        <w:proofErr w:type="spellEnd"/>
        <w:r w:rsidRPr="00876437">
          <w:rPr>
            <w:lang w:val="en-GB"/>
            <w:rPrChange w:id="21841" w:author="Kevin Gu" w:date="2020-05-18T10:36:00Z">
              <w:rPr/>
            </w:rPrChange>
          </w:rPr>
          <w:t xml:space="preserve"> = </w:t>
        </w:r>
        <w:proofErr w:type="spellStart"/>
        <w:r w:rsidRPr="00876437">
          <w:rPr>
            <w:rFonts w:hint="eastAsia"/>
            <w:lang w:val="en-GB"/>
            <w:rPrChange w:id="21842" w:author="Kevin Gu" w:date="2020-05-18T10:36:00Z">
              <w:rPr>
                <w:rFonts w:hint="eastAsia"/>
              </w:rPr>
            </w:rPrChange>
          </w:rPr>
          <w:t>好品</w:t>
        </w:r>
        <w:proofErr w:type="spellEnd"/>
        <w:r w:rsidRPr="00876437">
          <w:rPr>
            <w:lang w:val="en-GB"/>
            <w:rPrChange w:id="21843" w:author="Kevin Gu" w:date="2020-05-18T10:36:00Z">
              <w:rPr/>
            </w:rPrChange>
          </w:rPr>
          <w:t xml:space="preserve"> + </w:t>
        </w:r>
        <w:proofErr w:type="spellStart"/>
        <w:r w:rsidRPr="00876437">
          <w:rPr>
            <w:rFonts w:hint="eastAsia"/>
            <w:lang w:val="en-GB"/>
            <w:rPrChange w:id="21844" w:author="Kevin Gu" w:date="2020-05-18T10:36:00Z">
              <w:rPr>
                <w:rFonts w:hint="eastAsia"/>
              </w:rPr>
            </w:rPrChange>
          </w:rPr>
          <w:t>样品</w:t>
        </w:r>
        <w:proofErr w:type="spellEnd"/>
        <w:r w:rsidRPr="00876437">
          <w:rPr>
            <w:lang w:val="en-GB"/>
            <w:rPrChange w:id="21845" w:author="Kevin Gu" w:date="2020-05-18T10:36:00Z">
              <w:rPr/>
            </w:rPrChange>
          </w:rPr>
          <w:t xml:space="preserve"> + </w:t>
        </w:r>
        <w:proofErr w:type="spellStart"/>
        <w:r w:rsidRPr="00876437">
          <w:rPr>
            <w:rFonts w:hint="eastAsia"/>
            <w:lang w:val="en-GB"/>
            <w:rPrChange w:id="21846" w:author="Kevin Gu" w:date="2020-05-18T10:36:00Z">
              <w:rPr>
                <w:rFonts w:hint="eastAsia"/>
              </w:rPr>
            </w:rPrChange>
          </w:rPr>
          <w:t>质量</w:t>
        </w:r>
        <w:proofErr w:type="spellEnd"/>
        <w:r w:rsidRPr="00876437">
          <w:rPr>
            <w:lang w:val="en-GB"/>
            <w:rPrChange w:id="21847" w:author="Kevin Gu" w:date="2020-05-18T10:36:00Z">
              <w:rPr/>
            </w:rPrChange>
          </w:rPr>
          <w:t>/</w:t>
        </w:r>
        <w:proofErr w:type="spellStart"/>
        <w:r w:rsidRPr="00876437">
          <w:rPr>
            <w:rFonts w:hint="eastAsia"/>
            <w:lang w:val="en-GB"/>
            <w:rPrChange w:id="21848" w:author="Kevin Gu" w:date="2020-05-18T10:36:00Z">
              <w:rPr>
                <w:rFonts w:hint="eastAsia"/>
              </w:rPr>
            </w:rPrChange>
          </w:rPr>
          <w:t>测试卡</w:t>
        </w:r>
        <w:proofErr w:type="spellEnd"/>
        <w:r w:rsidRPr="00876437">
          <w:rPr>
            <w:lang w:val="en-GB"/>
            <w:rPrChange w:id="21849" w:author="Kevin Gu" w:date="2020-05-18T10:36:00Z">
              <w:rPr/>
            </w:rPrChange>
          </w:rPr>
          <w:t xml:space="preserve"> + </w:t>
        </w:r>
        <w:proofErr w:type="spellStart"/>
        <w:r w:rsidRPr="00876437">
          <w:rPr>
            <w:rFonts w:hint="eastAsia"/>
            <w:lang w:val="en-GB"/>
            <w:rPrChange w:id="21850" w:author="Kevin Gu" w:date="2020-05-18T10:36:00Z">
              <w:rPr>
                <w:rFonts w:hint="eastAsia"/>
              </w:rPr>
            </w:rPrChange>
          </w:rPr>
          <w:t>坏卡</w:t>
        </w:r>
        <w:proofErr w:type="spellEnd"/>
        <w:r w:rsidRPr="00876437">
          <w:rPr>
            <w:lang w:val="en-GB"/>
            <w:rPrChange w:id="21851" w:author="Kevin Gu" w:date="2020-05-18T10:36:00Z">
              <w:rPr/>
            </w:rPrChange>
          </w:rPr>
          <w:t xml:space="preserve"> + </w:t>
        </w:r>
        <w:proofErr w:type="spellStart"/>
        <w:r w:rsidRPr="00876437">
          <w:rPr>
            <w:rFonts w:hint="eastAsia"/>
            <w:lang w:val="en-GB"/>
            <w:rPrChange w:id="21852" w:author="Kevin Gu" w:date="2020-05-18T10:36:00Z">
              <w:rPr>
                <w:rFonts w:hint="eastAsia"/>
              </w:rPr>
            </w:rPrChange>
          </w:rPr>
          <w:t>未使用数</w:t>
        </w:r>
        <w:proofErr w:type="spellEnd"/>
      </w:ins>
    </w:p>
    <w:p w14:paraId="22513FC0" w14:textId="77777777" w:rsidR="00812A14" w:rsidRPr="00876437" w:rsidRDefault="00812A14" w:rsidP="00812A14">
      <w:pPr>
        <w:rPr>
          <w:ins w:id="21853" w:author="Julio Li" w:date="2020-05-15T16:03:00Z"/>
          <w:lang w:val="en-GB"/>
          <w:rPrChange w:id="21854" w:author="Kevin Gu" w:date="2020-05-18T10:36:00Z">
            <w:rPr>
              <w:ins w:id="21855" w:author="Julio Li" w:date="2020-05-15T16:03:00Z"/>
            </w:rPr>
          </w:rPrChange>
        </w:rPr>
      </w:pPr>
      <w:ins w:id="21856" w:author="Julio Li" w:date="2020-05-15T16:03:00Z">
        <w:r w:rsidRPr="00876437">
          <w:rPr>
            <w:lang w:val="en-GB"/>
            <w:rPrChange w:id="21857" w:author="Kevin Gu" w:date="2020-05-18T10:36:00Z">
              <w:rPr/>
            </w:rPrChange>
          </w:rPr>
          <w:t xml:space="preserve">Audit control logs that can account for the quantity and location of all card products and components within their facility (such as partly processed and finished card products, lithographic films and printing plates, signature panels, magnetic tapes and diskettes, or any other carrier containing sensitive information). </w:t>
        </w:r>
      </w:ins>
    </w:p>
    <w:p w14:paraId="220779D3" w14:textId="77777777" w:rsidR="00812A14" w:rsidRPr="00876437" w:rsidRDefault="00812A14" w:rsidP="00812A14">
      <w:pPr>
        <w:rPr>
          <w:ins w:id="21858" w:author="Julio Li" w:date="2020-05-15T16:03:00Z"/>
          <w:lang w:val="en-GB"/>
          <w:rPrChange w:id="21859" w:author="Kevin Gu" w:date="2020-05-18T10:36:00Z">
            <w:rPr>
              <w:ins w:id="21860" w:author="Julio Li" w:date="2020-05-15T16:03:00Z"/>
            </w:rPr>
          </w:rPrChange>
        </w:rPr>
      </w:pPr>
      <w:ins w:id="21861" w:author="Julio Li" w:date="2020-05-15T16:03:00Z">
        <w:r w:rsidRPr="00876437">
          <w:rPr>
            <w:rFonts w:hint="eastAsia"/>
            <w:lang w:val="en-GB"/>
            <w:rPrChange w:id="21862" w:author="Kevin Gu" w:date="2020-05-18T10:36:00Z">
              <w:rPr>
                <w:rFonts w:hint="eastAsia"/>
              </w:rPr>
            </w:rPrChange>
          </w:rPr>
          <w:t>审核可以说明所有卡产品和组件（如部分加工、成品卡产品、平版印刷薄膜和印刷板、签名板、磁带和磁盘、或任何其他包含敏感信息的载体）的数量和位置的控制日志。</w:t>
        </w:r>
      </w:ins>
    </w:p>
    <w:p w14:paraId="13D95BA9" w14:textId="37FD470B" w:rsidR="00812A14" w:rsidRPr="00876437" w:rsidRDefault="00812A14" w:rsidP="00812A14">
      <w:pPr>
        <w:rPr>
          <w:ins w:id="21863" w:author="Julio Li" w:date="2020-05-15T16:03:00Z"/>
          <w:lang w:val="en-GB"/>
          <w:rPrChange w:id="21864" w:author="Kevin Gu" w:date="2020-05-18T10:36:00Z">
            <w:rPr>
              <w:ins w:id="21865" w:author="Julio Li" w:date="2020-05-15T16:03:00Z"/>
            </w:rPr>
          </w:rPrChange>
        </w:rPr>
      </w:pPr>
      <w:ins w:id="21866" w:author="Julio Li" w:date="2020-05-15T16:03:00Z">
        <w:r w:rsidRPr="00876437">
          <w:rPr>
            <w:lang w:val="en-GB"/>
            <w:rPrChange w:id="21867" w:author="Kevin Gu" w:date="2020-05-18T10:36:00Z">
              <w:rPr/>
            </w:rPrChange>
          </w:rPr>
          <w:t>Vendors must be able to confirm that the materials used in the manufacture of card products, including waste, matches the amount indicated in the inventory control.</w:t>
        </w:r>
      </w:ins>
    </w:p>
    <w:p w14:paraId="0A07D9E7" w14:textId="464E77FF" w:rsidR="00812A14" w:rsidRPr="00876437" w:rsidRDefault="00812A14" w:rsidP="00812A14">
      <w:pPr>
        <w:rPr>
          <w:ins w:id="21868" w:author="Julio Li" w:date="2020-05-15T16:03:00Z"/>
          <w:lang w:val="en-GB" w:eastAsia="zh-CN"/>
          <w:rPrChange w:id="21869" w:author="Kevin Gu" w:date="2020-05-18T10:36:00Z">
            <w:rPr>
              <w:ins w:id="21870" w:author="Julio Li" w:date="2020-05-15T16:03:00Z"/>
              <w:lang w:eastAsia="zh-CN"/>
            </w:rPr>
          </w:rPrChange>
        </w:rPr>
      </w:pPr>
      <w:proofErr w:type="spellStart"/>
      <w:ins w:id="21871" w:author="Julio Li" w:date="2020-05-15T16:03:00Z">
        <w:r w:rsidRPr="00876437">
          <w:rPr>
            <w:rFonts w:hint="eastAsia"/>
            <w:lang w:val="en-GB"/>
            <w:rPrChange w:id="21872" w:author="Kevin Gu" w:date="2020-05-18T10:36:00Z">
              <w:rPr>
                <w:rFonts w:hint="eastAsia"/>
              </w:rPr>
            </w:rPrChange>
          </w:rPr>
          <w:t>供应商必须能够确认所使用的卡产品，包括废物、制造的材料与高安全存储区中的数量相匹配</w:t>
        </w:r>
        <w:proofErr w:type="spellEnd"/>
        <w:r w:rsidRPr="00876437">
          <w:rPr>
            <w:rFonts w:hint="eastAsia"/>
            <w:lang w:val="en-GB" w:eastAsia="zh-CN"/>
            <w:rPrChange w:id="21873" w:author="Kevin Gu" w:date="2020-05-18T10:36:00Z">
              <w:rPr>
                <w:rFonts w:hint="eastAsia"/>
                <w:lang w:eastAsia="zh-CN"/>
              </w:rPr>
            </w:rPrChange>
          </w:rPr>
          <w:t>。</w:t>
        </w:r>
      </w:ins>
    </w:p>
    <w:p w14:paraId="4B5E4CF9" w14:textId="3BCB5B8E" w:rsidR="00812A14" w:rsidRPr="00876437" w:rsidRDefault="00812A14" w:rsidP="00812A14">
      <w:pPr>
        <w:pStyle w:val="Title2"/>
        <w:rPr>
          <w:ins w:id="21874" w:author="Julio Li" w:date="2020-05-15T16:04:00Z"/>
          <w:lang w:val="en-GB"/>
          <w:rPrChange w:id="21875" w:author="Kevin Gu" w:date="2020-05-18T10:36:00Z">
            <w:rPr>
              <w:ins w:id="21876" w:author="Julio Li" w:date="2020-05-15T16:04:00Z"/>
            </w:rPr>
          </w:rPrChange>
        </w:rPr>
      </w:pPr>
      <w:bookmarkStart w:id="21877" w:name="_Toc43387251"/>
      <w:ins w:id="21878" w:author="Julio Li" w:date="2020-05-15T16:03:00Z">
        <w:r w:rsidRPr="00876437">
          <w:rPr>
            <w:lang w:val="en-GB"/>
            <w:rPrChange w:id="21879" w:author="Kevin Gu" w:date="2020-05-18T10:36:00Z">
              <w:rPr/>
            </w:rPrChange>
          </w:rPr>
          <w:t>Sample Management</w:t>
        </w:r>
        <w:r w:rsidRPr="00876437">
          <w:rPr>
            <w:rFonts w:hint="eastAsia"/>
            <w:lang w:val="en-GB"/>
            <w:rPrChange w:id="21880" w:author="Kevin Gu" w:date="2020-05-18T10:36:00Z">
              <w:rPr>
                <w:rFonts w:hint="eastAsia"/>
              </w:rPr>
            </w:rPrChange>
          </w:rPr>
          <w:t>样品管理</w:t>
        </w:r>
      </w:ins>
      <w:bookmarkEnd w:id="21877"/>
    </w:p>
    <w:p w14:paraId="01C396C1" w14:textId="77777777" w:rsidR="00812A14" w:rsidRPr="00876437" w:rsidRDefault="00812A14" w:rsidP="00812A14">
      <w:pPr>
        <w:rPr>
          <w:ins w:id="21881" w:author="Julio Li" w:date="2020-05-15T16:04:00Z"/>
          <w:lang w:val="en-GB"/>
          <w:rPrChange w:id="21882" w:author="Kevin Gu" w:date="2020-05-18T10:36:00Z">
            <w:rPr>
              <w:ins w:id="21883" w:author="Julio Li" w:date="2020-05-15T16:04:00Z"/>
            </w:rPr>
          </w:rPrChange>
        </w:rPr>
      </w:pPr>
      <w:ins w:id="21884" w:author="Julio Li" w:date="2020-05-15T16:04:00Z">
        <w:r w:rsidRPr="00876437">
          <w:rPr>
            <w:lang w:val="en-GB"/>
            <w:rPrChange w:id="21885" w:author="Kevin Gu" w:date="2020-05-18T10:36:00Z">
              <w:rPr/>
            </w:rPrChange>
          </w:rPr>
          <w:t>When orders are being manufactured, the factory may retain:</w:t>
        </w:r>
      </w:ins>
    </w:p>
    <w:p w14:paraId="477B16B2" w14:textId="77777777" w:rsidR="00812A14" w:rsidRPr="00876437" w:rsidRDefault="00812A14" w:rsidP="00812A14">
      <w:pPr>
        <w:rPr>
          <w:ins w:id="21886" w:author="Julio Li" w:date="2020-05-15T16:04:00Z"/>
          <w:lang w:val="en-GB"/>
          <w:rPrChange w:id="21887" w:author="Kevin Gu" w:date="2020-05-18T10:36:00Z">
            <w:rPr>
              <w:ins w:id="21888" w:author="Julio Li" w:date="2020-05-15T16:04:00Z"/>
            </w:rPr>
          </w:rPrChange>
        </w:rPr>
      </w:pPr>
      <w:proofErr w:type="spellStart"/>
      <w:ins w:id="21889" w:author="Julio Li" w:date="2020-05-15T16:04:00Z">
        <w:r w:rsidRPr="00876437">
          <w:rPr>
            <w:rFonts w:hint="eastAsia"/>
            <w:lang w:val="en-GB"/>
            <w:rPrChange w:id="21890" w:author="Kevin Gu" w:date="2020-05-18T10:36:00Z">
              <w:rPr>
                <w:rFonts w:hint="eastAsia"/>
              </w:rPr>
            </w:rPrChange>
          </w:rPr>
          <w:t>当订单开始生产，工厂必须保持</w:t>
        </w:r>
        <w:proofErr w:type="spellEnd"/>
        <w:r w:rsidRPr="00876437">
          <w:rPr>
            <w:rFonts w:hint="eastAsia"/>
            <w:lang w:val="en-GB"/>
            <w:rPrChange w:id="21891" w:author="Kevin Gu" w:date="2020-05-18T10:36:00Z">
              <w:rPr>
                <w:rFonts w:hint="eastAsia"/>
              </w:rPr>
            </w:rPrChange>
          </w:rPr>
          <w:t>：</w:t>
        </w:r>
      </w:ins>
    </w:p>
    <w:p w14:paraId="5822876D" w14:textId="1A4222B5" w:rsidR="00812A14" w:rsidRPr="00876437" w:rsidRDefault="00812A14" w:rsidP="00812A14">
      <w:pPr>
        <w:rPr>
          <w:ins w:id="21892" w:author="Julio Li" w:date="2020-05-15T16:04:00Z"/>
          <w:lang w:val="en-GB"/>
          <w:rPrChange w:id="21893" w:author="Kevin Gu" w:date="2020-05-18T10:36:00Z">
            <w:rPr>
              <w:ins w:id="21894" w:author="Julio Li" w:date="2020-05-15T16:04:00Z"/>
            </w:rPr>
          </w:rPrChange>
        </w:rPr>
      </w:pPr>
      <w:ins w:id="21895" w:author="Julio Li" w:date="2020-05-15T16:04:00Z">
        <w:r w:rsidRPr="00876437">
          <w:rPr>
            <w:lang w:val="en-GB"/>
            <w:rPrChange w:id="21896" w:author="Kevin Gu" w:date="2020-05-18T10:36:00Z">
              <w:rPr/>
            </w:rPrChange>
          </w:rPr>
          <w:t xml:space="preserve">A partially processed sample of card product or a component </w:t>
        </w:r>
      </w:ins>
    </w:p>
    <w:p w14:paraId="3FB24C7F" w14:textId="77777777" w:rsidR="00812A14" w:rsidRPr="00876437" w:rsidRDefault="00812A14" w:rsidP="00812A14">
      <w:pPr>
        <w:rPr>
          <w:ins w:id="21897" w:author="Julio Li" w:date="2020-05-15T16:04:00Z"/>
          <w:lang w:val="en-GB"/>
          <w:rPrChange w:id="21898" w:author="Kevin Gu" w:date="2020-05-18T10:36:00Z">
            <w:rPr>
              <w:ins w:id="21899" w:author="Julio Li" w:date="2020-05-15T16:04:00Z"/>
            </w:rPr>
          </w:rPrChange>
        </w:rPr>
      </w:pPr>
      <w:proofErr w:type="spellStart"/>
      <w:ins w:id="21900" w:author="Julio Li" w:date="2020-05-15T16:04:00Z">
        <w:r w:rsidRPr="00876437">
          <w:rPr>
            <w:rFonts w:hint="eastAsia"/>
            <w:lang w:val="en-GB"/>
            <w:rPrChange w:id="21901" w:author="Kevin Gu" w:date="2020-05-18T10:36:00Z">
              <w:rPr>
                <w:rFonts w:hint="eastAsia"/>
              </w:rPr>
            </w:rPrChange>
          </w:rPr>
          <w:t>部分处理过的卡产品或组件的示例</w:t>
        </w:r>
        <w:proofErr w:type="spellEnd"/>
      </w:ins>
    </w:p>
    <w:p w14:paraId="362D6D31" w14:textId="35A30B88" w:rsidR="00812A14" w:rsidRPr="00876437" w:rsidRDefault="00812A14" w:rsidP="00812A14">
      <w:pPr>
        <w:rPr>
          <w:ins w:id="21902" w:author="Julio Li" w:date="2020-05-15T16:04:00Z"/>
          <w:lang w:val="en-GB"/>
          <w:rPrChange w:id="21903" w:author="Kevin Gu" w:date="2020-05-18T10:36:00Z">
            <w:rPr>
              <w:ins w:id="21904" w:author="Julio Li" w:date="2020-05-15T16:04:00Z"/>
            </w:rPr>
          </w:rPrChange>
        </w:rPr>
      </w:pPr>
      <w:ins w:id="21905" w:author="Julio Li" w:date="2020-05-15T16:04:00Z">
        <w:r w:rsidRPr="00876437">
          <w:rPr>
            <w:lang w:val="en-GB"/>
            <w:rPrChange w:id="21906" w:author="Kevin Gu" w:date="2020-05-18T10:36:00Z">
              <w:rPr/>
            </w:rPrChange>
          </w:rPr>
          <w:t xml:space="preserve">A portion of a previously printed sheet </w:t>
        </w:r>
      </w:ins>
    </w:p>
    <w:p w14:paraId="07C2CE77" w14:textId="77777777" w:rsidR="00812A14" w:rsidRPr="00876437" w:rsidRDefault="00812A14" w:rsidP="00812A14">
      <w:pPr>
        <w:rPr>
          <w:ins w:id="21907" w:author="Julio Li" w:date="2020-05-15T16:04:00Z"/>
          <w:lang w:val="en-GB"/>
          <w:rPrChange w:id="21908" w:author="Kevin Gu" w:date="2020-05-18T10:36:00Z">
            <w:rPr>
              <w:ins w:id="21909" w:author="Julio Li" w:date="2020-05-15T16:04:00Z"/>
            </w:rPr>
          </w:rPrChange>
        </w:rPr>
      </w:pPr>
      <w:proofErr w:type="spellStart"/>
      <w:ins w:id="21910" w:author="Julio Li" w:date="2020-05-15T16:04:00Z">
        <w:r w:rsidRPr="00876437">
          <w:rPr>
            <w:rFonts w:hint="eastAsia"/>
            <w:lang w:val="en-GB"/>
            <w:rPrChange w:id="21911" w:author="Kevin Gu" w:date="2020-05-18T10:36:00Z">
              <w:rPr>
                <w:rFonts w:hint="eastAsia"/>
              </w:rPr>
            </w:rPrChange>
          </w:rPr>
          <w:t>部分预先打印的工作表</w:t>
        </w:r>
        <w:proofErr w:type="spellEnd"/>
      </w:ins>
    </w:p>
    <w:p w14:paraId="577760A7" w14:textId="641D2430" w:rsidR="00812A14" w:rsidRPr="00876437" w:rsidRDefault="00812A14" w:rsidP="00812A14">
      <w:pPr>
        <w:rPr>
          <w:ins w:id="21912" w:author="Julio Li" w:date="2020-05-15T16:04:00Z"/>
          <w:lang w:val="en-GB"/>
          <w:rPrChange w:id="21913" w:author="Kevin Gu" w:date="2020-05-18T10:36:00Z">
            <w:rPr>
              <w:ins w:id="21914" w:author="Julio Li" w:date="2020-05-15T16:04:00Z"/>
            </w:rPr>
          </w:rPrChange>
        </w:rPr>
      </w:pPr>
      <w:ins w:id="21915" w:author="Julio Li" w:date="2020-05-15T16:04:00Z">
        <w:r w:rsidRPr="00876437">
          <w:rPr>
            <w:lang w:val="en-GB"/>
            <w:rPrChange w:id="21916" w:author="Kevin Gu" w:date="2020-05-18T10:36:00Z">
              <w:rPr/>
            </w:rPrChange>
          </w:rPr>
          <w:t>A sample product received from an outside source provided that documentation indicating the source, quantities and the distribution of each sample also is included.</w:t>
        </w:r>
      </w:ins>
    </w:p>
    <w:p w14:paraId="19C3D411" w14:textId="4808FE95" w:rsidR="00812A14" w:rsidRPr="00876437" w:rsidRDefault="00812A14" w:rsidP="00812A14">
      <w:pPr>
        <w:rPr>
          <w:ins w:id="21917" w:author="Julio Li" w:date="2020-05-15T16:04:00Z"/>
          <w:lang w:val="en-GB" w:eastAsia="zh-CN"/>
          <w:rPrChange w:id="21918" w:author="Kevin Gu" w:date="2020-05-18T10:36:00Z">
            <w:rPr>
              <w:ins w:id="21919" w:author="Julio Li" w:date="2020-05-15T16:04:00Z"/>
              <w:lang w:eastAsia="zh-CN"/>
            </w:rPr>
          </w:rPrChange>
        </w:rPr>
      </w:pPr>
      <w:proofErr w:type="spellStart"/>
      <w:ins w:id="21920" w:author="Julio Li" w:date="2020-05-15T16:04:00Z">
        <w:r w:rsidRPr="00876437">
          <w:rPr>
            <w:rFonts w:hint="eastAsia"/>
            <w:lang w:val="en-GB"/>
            <w:rPrChange w:id="21921" w:author="Kevin Gu" w:date="2020-05-18T10:36:00Z">
              <w:rPr>
                <w:rFonts w:hint="eastAsia"/>
              </w:rPr>
            </w:rPrChange>
          </w:rPr>
          <w:t>外部源提供的样品，以文件说明来源、数量，也包括每个样品的分布</w:t>
        </w:r>
        <w:proofErr w:type="spellEnd"/>
        <w:r w:rsidRPr="00876437">
          <w:rPr>
            <w:rFonts w:hint="eastAsia"/>
            <w:lang w:val="en-GB" w:eastAsia="zh-CN"/>
            <w:rPrChange w:id="21922" w:author="Kevin Gu" w:date="2020-05-18T10:36:00Z">
              <w:rPr>
                <w:rFonts w:hint="eastAsia"/>
                <w:lang w:eastAsia="zh-CN"/>
              </w:rPr>
            </w:rPrChange>
          </w:rPr>
          <w:t>。</w:t>
        </w:r>
      </w:ins>
    </w:p>
    <w:p w14:paraId="08AB4B26" w14:textId="77777777" w:rsidR="00812A14" w:rsidRPr="00876437" w:rsidRDefault="00812A14" w:rsidP="00812A14">
      <w:pPr>
        <w:rPr>
          <w:ins w:id="21923" w:author="Julio Li" w:date="2020-05-15T16:04:00Z"/>
          <w:lang w:val="en-GB"/>
          <w:rPrChange w:id="21924" w:author="Kevin Gu" w:date="2020-05-18T10:36:00Z">
            <w:rPr>
              <w:ins w:id="21925" w:author="Julio Li" w:date="2020-05-15T16:04:00Z"/>
            </w:rPr>
          </w:rPrChange>
        </w:rPr>
      </w:pPr>
      <w:ins w:id="21926" w:author="Julio Li" w:date="2020-05-15T16:04:00Z">
        <w:r w:rsidRPr="00876437">
          <w:rPr>
            <w:lang w:val="en-GB"/>
            <w:rPrChange w:id="21927" w:author="Kevin Gu" w:date="2020-05-18T10:36:00Z">
              <w:rPr/>
            </w:rPrChange>
          </w:rPr>
          <w:t xml:space="preserve">While in the production workshop, samples are to be stored in a job jacket or the work packet. They can be used for quality </w:t>
        </w:r>
        <w:proofErr w:type="gramStart"/>
        <w:r w:rsidRPr="00876437">
          <w:rPr>
            <w:lang w:val="en-GB"/>
            <w:rPrChange w:id="21928" w:author="Kevin Gu" w:date="2020-05-18T10:36:00Z">
              <w:rPr/>
            </w:rPrChange>
          </w:rPr>
          <w:t>inspections, or</w:t>
        </w:r>
        <w:proofErr w:type="gramEnd"/>
        <w:r w:rsidRPr="00876437">
          <w:rPr>
            <w:lang w:val="en-GB"/>
            <w:rPrChange w:id="21929" w:author="Kevin Gu" w:date="2020-05-18T10:36:00Z">
              <w:rPr/>
            </w:rPrChange>
          </w:rPr>
          <w:t xml:space="preserve"> sent to certification bodies or to the customer.</w:t>
        </w:r>
      </w:ins>
    </w:p>
    <w:p w14:paraId="2E6EA269" w14:textId="77777777" w:rsidR="00812A14" w:rsidRPr="00876437" w:rsidRDefault="00812A14" w:rsidP="00812A14">
      <w:pPr>
        <w:rPr>
          <w:ins w:id="21930" w:author="Julio Li" w:date="2020-05-15T16:04:00Z"/>
          <w:lang w:val="en-GB"/>
          <w:rPrChange w:id="21931" w:author="Kevin Gu" w:date="2020-05-18T10:36:00Z">
            <w:rPr>
              <w:ins w:id="21932" w:author="Julio Li" w:date="2020-05-15T16:04:00Z"/>
            </w:rPr>
          </w:rPrChange>
        </w:rPr>
      </w:pPr>
      <w:proofErr w:type="spellStart"/>
      <w:ins w:id="21933" w:author="Julio Li" w:date="2020-05-15T16:04:00Z">
        <w:r w:rsidRPr="00876437">
          <w:rPr>
            <w:rFonts w:hint="eastAsia"/>
            <w:lang w:val="en-GB"/>
            <w:rPrChange w:id="21934" w:author="Kevin Gu" w:date="2020-05-18T10:36:00Z">
              <w:rPr>
                <w:rFonts w:hint="eastAsia"/>
              </w:rPr>
            </w:rPrChange>
          </w:rPr>
          <w:t>而在生产车间，样品是存储在工作夹克或工作包中。他们可以用于质量检验、或发送到证书颁发机构或客户</w:t>
        </w:r>
        <w:proofErr w:type="spellEnd"/>
        <w:r w:rsidRPr="00876437">
          <w:rPr>
            <w:rFonts w:hint="eastAsia"/>
            <w:lang w:val="en-GB"/>
            <w:rPrChange w:id="21935" w:author="Kevin Gu" w:date="2020-05-18T10:36:00Z">
              <w:rPr>
                <w:rFonts w:hint="eastAsia"/>
              </w:rPr>
            </w:rPrChange>
          </w:rPr>
          <w:t>。</w:t>
        </w:r>
      </w:ins>
    </w:p>
    <w:p w14:paraId="6559530F" w14:textId="77777777" w:rsidR="00812A14" w:rsidRPr="00876437" w:rsidRDefault="00812A14" w:rsidP="00812A14">
      <w:pPr>
        <w:rPr>
          <w:ins w:id="21936" w:author="Julio Li" w:date="2020-05-15T16:04:00Z"/>
          <w:lang w:val="en-GB"/>
          <w:rPrChange w:id="21937" w:author="Kevin Gu" w:date="2020-05-18T10:36:00Z">
            <w:rPr>
              <w:ins w:id="21938" w:author="Julio Li" w:date="2020-05-15T16:04:00Z"/>
            </w:rPr>
          </w:rPrChange>
        </w:rPr>
      </w:pPr>
      <w:ins w:id="21939" w:author="Julio Li" w:date="2020-05-15T16:04:00Z">
        <w:r w:rsidRPr="00876437">
          <w:rPr>
            <w:lang w:val="en-GB"/>
            <w:rPrChange w:id="21940" w:author="Kevin Gu" w:date="2020-05-18T10:36:00Z">
              <w:rPr/>
            </w:rPrChange>
          </w:rPr>
          <w:t>When not stored in the vault or sent outside the production site, GSM card samples must be appropriately voided.</w:t>
        </w:r>
      </w:ins>
    </w:p>
    <w:p w14:paraId="2ED45A24" w14:textId="77777777" w:rsidR="00812A14" w:rsidRPr="00876437" w:rsidRDefault="00812A14" w:rsidP="00812A14">
      <w:pPr>
        <w:rPr>
          <w:ins w:id="21941" w:author="Julio Li" w:date="2020-05-15T16:04:00Z"/>
          <w:lang w:val="en-GB"/>
          <w:rPrChange w:id="21942" w:author="Kevin Gu" w:date="2020-05-18T10:36:00Z">
            <w:rPr>
              <w:ins w:id="21943" w:author="Julio Li" w:date="2020-05-15T16:04:00Z"/>
            </w:rPr>
          </w:rPrChange>
        </w:rPr>
      </w:pPr>
      <w:proofErr w:type="spellStart"/>
      <w:ins w:id="21944" w:author="Julio Li" w:date="2020-05-15T16:04:00Z">
        <w:r w:rsidRPr="00876437">
          <w:rPr>
            <w:rFonts w:hint="eastAsia"/>
            <w:lang w:val="en-GB"/>
            <w:rPrChange w:id="21945" w:author="Kevin Gu" w:date="2020-05-18T10:36:00Z">
              <w:rPr>
                <w:rFonts w:hint="eastAsia"/>
              </w:rPr>
            </w:rPrChange>
          </w:rPr>
          <w:t>当不存储在存储库中或发送外部生产站点时</w:t>
        </w:r>
        <w:proofErr w:type="spellEnd"/>
        <w:r w:rsidRPr="00876437">
          <w:rPr>
            <w:rFonts w:hint="eastAsia"/>
            <w:lang w:val="en-GB"/>
            <w:rPrChange w:id="21946" w:author="Kevin Gu" w:date="2020-05-18T10:36:00Z">
              <w:rPr>
                <w:rFonts w:hint="eastAsia"/>
              </w:rPr>
            </w:rPrChange>
          </w:rPr>
          <w:t>，</w:t>
        </w:r>
        <w:r w:rsidRPr="00876437">
          <w:rPr>
            <w:lang w:val="en-GB"/>
            <w:rPrChange w:id="21947" w:author="Kevin Gu" w:date="2020-05-18T10:36:00Z">
              <w:rPr/>
            </w:rPrChange>
          </w:rPr>
          <w:t>GSM</w:t>
        </w:r>
        <w:proofErr w:type="spellStart"/>
        <w:r w:rsidRPr="00876437">
          <w:rPr>
            <w:rFonts w:hint="eastAsia"/>
            <w:lang w:val="en-GB"/>
            <w:rPrChange w:id="21948" w:author="Kevin Gu" w:date="2020-05-18T10:36:00Z">
              <w:rPr>
                <w:rFonts w:hint="eastAsia"/>
              </w:rPr>
            </w:rPrChange>
          </w:rPr>
          <w:t>卡样本必须适当地失效</w:t>
        </w:r>
        <w:proofErr w:type="spellEnd"/>
        <w:r w:rsidRPr="00876437">
          <w:rPr>
            <w:rFonts w:hint="eastAsia"/>
            <w:lang w:val="en-GB"/>
            <w:rPrChange w:id="21949" w:author="Kevin Gu" w:date="2020-05-18T10:36:00Z">
              <w:rPr>
                <w:rFonts w:hint="eastAsia"/>
              </w:rPr>
            </w:rPrChange>
          </w:rPr>
          <w:t>。</w:t>
        </w:r>
      </w:ins>
    </w:p>
    <w:p w14:paraId="2392DBF0" w14:textId="77777777" w:rsidR="00812A14" w:rsidRPr="00876437" w:rsidRDefault="00812A14" w:rsidP="00812A14">
      <w:pPr>
        <w:rPr>
          <w:ins w:id="21950" w:author="Julio Li" w:date="2020-05-15T16:04:00Z"/>
          <w:lang w:val="en-GB"/>
          <w:rPrChange w:id="21951" w:author="Kevin Gu" w:date="2020-05-18T10:36:00Z">
            <w:rPr>
              <w:ins w:id="21952" w:author="Julio Li" w:date="2020-05-15T16:04:00Z"/>
            </w:rPr>
          </w:rPrChange>
        </w:rPr>
      </w:pPr>
      <w:ins w:id="21953" w:author="Julio Li" w:date="2020-05-15T16:04:00Z">
        <w:r w:rsidRPr="00876437">
          <w:rPr>
            <w:lang w:val="en-GB"/>
            <w:rPrChange w:id="21954" w:author="Kevin Gu" w:date="2020-05-18T10:36:00Z">
              <w:rPr/>
            </w:rPrChange>
          </w:rPr>
          <w:t>A local procedure must document the sample management.</w:t>
        </w:r>
      </w:ins>
    </w:p>
    <w:p w14:paraId="540C5D41" w14:textId="77777777" w:rsidR="00812A14" w:rsidRPr="00876437" w:rsidRDefault="00812A14" w:rsidP="00812A14">
      <w:pPr>
        <w:rPr>
          <w:ins w:id="21955" w:author="Julio Li" w:date="2020-05-15T16:04:00Z"/>
          <w:lang w:val="en-GB"/>
          <w:rPrChange w:id="21956" w:author="Kevin Gu" w:date="2020-05-18T10:36:00Z">
            <w:rPr>
              <w:ins w:id="21957" w:author="Julio Li" w:date="2020-05-15T16:04:00Z"/>
            </w:rPr>
          </w:rPrChange>
        </w:rPr>
      </w:pPr>
      <w:proofErr w:type="spellStart"/>
      <w:ins w:id="21958" w:author="Julio Li" w:date="2020-05-15T16:04:00Z">
        <w:r w:rsidRPr="00876437">
          <w:rPr>
            <w:rFonts w:hint="eastAsia"/>
            <w:lang w:val="en-GB"/>
            <w:rPrChange w:id="21959" w:author="Kevin Gu" w:date="2020-05-18T10:36:00Z">
              <w:rPr>
                <w:rFonts w:hint="eastAsia"/>
              </w:rPr>
            </w:rPrChange>
          </w:rPr>
          <w:t>本地过程必须以文档示例管理</w:t>
        </w:r>
        <w:proofErr w:type="spellEnd"/>
        <w:r w:rsidRPr="00876437">
          <w:rPr>
            <w:rFonts w:hint="eastAsia"/>
            <w:lang w:val="en-GB"/>
            <w:rPrChange w:id="21960" w:author="Kevin Gu" w:date="2020-05-18T10:36:00Z">
              <w:rPr>
                <w:rFonts w:hint="eastAsia"/>
              </w:rPr>
            </w:rPrChange>
          </w:rPr>
          <w:t>。</w:t>
        </w:r>
      </w:ins>
    </w:p>
    <w:p w14:paraId="796262FF" w14:textId="77777777" w:rsidR="00812A14" w:rsidRPr="00876437" w:rsidRDefault="00812A14" w:rsidP="00812A14">
      <w:pPr>
        <w:rPr>
          <w:ins w:id="21961" w:author="Julio Li" w:date="2020-05-15T16:04:00Z"/>
          <w:lang w:val="en-GB"/>
          <w:rPrChange w:id="21962" w:author="Kevin Gu" w:date="2020-05-18T10:36:00Z">
            <w:rPr>
              <w:ins w:id="21963" w:author="Julio Li" w:date="2020-05-15T16:04:00Z"/>
            </w:rPr>
          </w:rPrChange>
        </w:rPr>
      </w:pPr>
      <w:ins w:id="21964" w:author="Julio Li" w:date="2020-05-15T16:04:00Z">
        <w:r w:rsidRPr="00876437">
          <w:rPr>
            <w:lang w:val="en-GB"/>
            <w:rPrChange w:id="21965" w:author="Kevin Gu" w:date="2020-05-18T10:36:00Z">
              <w:rPr/>
            </w:rPrChange>
          </w:rPr>
          <w:lastRenderedPageBreak/>
          <w:t xml:space="preserve">The same measures apply when semi-finished products are to be sent to development/qualification </w:t>
        </w:r>
        <w:proofErr w:type="spellStart"/>
        <w:r w:rsidRPr="00876437">
          <w:rPr>
            <w:lang w:val="en-GB"/>
            <w:rPrChange w:id="21966" w:author="Kevin Gu" w:date="2020-05-18T10:36:00Z">
              <w:rPr/>
            </w:rPrChange>
          </w:rPr>
          <w:t>centers</w:t>
        </w:r>
        <w:proofErr w:type="spellEnd"/>
        <w:r w:rsidRPr="00876437">
          <w:rPr>
            <w:lang w:val="en-GB"/>
            <w:rPrChange w:id="21967" w:author="Kevin Gu" w:date="2020-05-18T10:36:00Z">
              <w:rPr/>
            </w:rPrChange>
          </w:rPr>
          <w:t xml:space="preserve"> or marketing teams for producing pilot or tests cards.</w:t>
        </w:r>
      </w:ins>
    </w:p>
    <w:p w14:paraId="4E7CCF6A" w14:textId="77777777" w:rsidR="00812A14" w:rsidRPr="00876437" w:rsidRDefault="00812A14" w:rsidP="00812A14">
      <w:pPr>
        <w:rPr>
          <w:ins w:id="21968" w:author="Julio Li" w:date="2020-05-15T16:04:00Z"/>
          <w:lang w:val="en-GB"/>
          <w:rPrChange w:id="21969" w:author="Kevin Gu" w:date="2020-05-18T10:36:00Z">
            <w:rPr>
              <w:ins w:id="21970" w:author="Julio Li" w:date="2020-05-15T16:04:00Z"/>
            </w:rPr>
          </w:rPrChange>
        </w:rPr>
      </w:pPr>
      <w:proofErr w:type="spellStart"/>
      <w:ins w:id="21971" w:author="Julio Li" w:date="2020-05-15T16:04:00Z">
        <w:r w:rsidRPr="00876437">
          <w:rPr>
            <w:rFonts w:hint="eastAsia"/>
            <w:lang w:val="en-GB"/>
            <w:rPrChange w:id="21972" w:author="Kevin Gu" w:date="2020-05-18T10:36:00Z">
              <w:rPr>
                <w:rFonts w:hint="eastAsia"/>
              </w:rPr>
            </w:rPrChange>
          </w:rPr>
          <w:t>同样的措施在半成品要发送到开发</w:t>
        </w:r>
        <w:proofErr w:type="spellEnd"/>
        <w:r w:rsidRPr="00876437">
          <w:rPr>
            <w:lang w:val="en-GB"/>
            <w:rPrChange w:id="21973" w:author="Kevin Gu" w:date="2020-05-18T10:36:00Z">
              <w:rPr/>
            </w:rPrChange>
          </w:rPr>
          <w:t>/</w:t>
        </w:r>
        <w:proofErr w:type="spellStart"/>
        <w:r w:rsidRPr="00876437">
          <w:rPr>
            <w:rFonts w:hint="eastAsia"/>
            <w:lang w:val="en-GB"/>
            <w:rPrChange w:id="21974" w:author="Kevin Gu" w:date="2020-05-18T10:36:00Z">
              <w:rPr>
                <w:rFonts w:hint="eastAsia"/>
              </w:rPr>
            </w:rPrChange>
          </w:rPr>
          <w:t>质量中心或市场营销团队生产试验或测试卡时也应用</w:t>
        </w:r>
        <w:proofErr w:type="spellEnd"/>
        <w:r w:rsidRPr="00876437">
          <w:rPr>
            <w:rFonts w:hint="eastAsia"/>
            <w:lang w:val="en-GB"/>
            <w:rPrChange w:id="21975" w:author="Kevin Gu" w:date="2020-05-18T10:36:00Z">
              <w:rPr>
                <w:rFonts w:hint="eastAsia"/>
              </w:rPr>
            </w:rPrChange>
          </w:rPr>
          <w:t>。</w:t>
        </w:r>
      </w:ins>
    </w:p>
    <w:p w14:paraId="252DFC3D" w14:textId="77777777" w:rsidR="00812A14" w:rsidRPr="00876437" w:rsidRDefault="00812A14" w:rsidP="00812A14">
      <w:pPr>
        <w:rPr>
          <w:ins w:id="21976" w:author="Julio Li" w:date="2020-05-15T16:04:00Z"/>
          <w:lang w:val="en-GB"/>
          <w:rPrChange w:id="21977" w:author="Kevin Gu" w:date="2020-05-18T10:36:00Z">
            <w:rPr>
              <w:ins w:id="21978" w:author="Julio Li" w:date="2020-05-15T16:04:00Z"/>
            </w:rPr>
          </w:rPrChange>
        </w:rPr>
      </w:pPr>
      <w:ins w:id="21979" w:author="Julio Li" w:date="2020-05-15T16:04:00Z">
        <w:r w:rsidRPr="00876437">
          <w:rPr>
            <w:lang w:val="en-GB"/>
            <w:rPrChange w:id="21980" w:author="Kevin Gu" w:date="2020-05-18T10:36:00Z">
              <w:rPr/>
            </w:rPrChange>
          </w:rPr>
          <w:t xml:space="preserve">In such cases the receiving site must also comply with the procedure “Card Management in </w:t>
        </w:r>
        <w:proofErr w:type="gramStart"/>
        <w:r w:rsidRPr="00876437">
          <w:rPr>
            <w:lang w:val="en-GB"/>
            <w:rPrChange w:id="21981" w:author="Kevin Gu" w:date="2020-05-18T10:36:00Z">
              <w:rPr/>
            </w:rPrChange>
          </w:rPr>
          <w:t>Non production</w:t>
        </w:r>
        <w:proofErr w:type="gramEnd"/>
        <w:r w:rsidRPr="00876437">
          <w:rPr>
            <w:lang w:val="en-GB"/>
            <w:rPrChange w:id="21982" w:author="Kevin Gu" w:date="2020-05-18T10:36:00Z">
              <w:rPr/>
            </w:rPrChange>
          </w:rPr>
          <w:t xml:space="preserve"> Environment”. </w:t>
        </w:r>
      </w:ins>
    </w:p>
    <w:p w14:paraId="59B30AA5" w14:textId="6303F544" w:rsidR="00851291" w:rsidRDefault="00812A14">
      <w:pPr>
        <w:rPr>
          <w:ins w:id="21983" w:author="Kevin Gu" w:date="2020-06-18T13:21:00Z"/>
          <w:lang w:val="en-GB"/>
        </w:rPr>
        <w:pPrChange w:id="21984" w:author="Kevin Gu" w:date="2020-06-18T13:21:00Z">
          <w:pPr>
            <w:spacing w:after="200"/>
          </w:pPr>
        </w:pPrChange>
      </w:pPr>
      <w:proofErr w:type="spellStart"/>
      <w:ins w:id="21985" w:author="Julio Li" w:date="2020-05-15T16:04:00Z">
        <w:r w:rsidRPr="00876437">
          <w:rPr>
            <w:rFonts w:hint="eastAsia"/>
            <w:lang w:val="en-GB"/>
            <w:rPrChange w:id="21986" w:author="Kevin Gu" w:date="2020-05-18T10:36:00Z">
              <w:rPr>
                <w:rFonts w:hint="eastAsia"/>
              </w:rPr>
            </w:rPrChange>
          </w:rPr>
          <w:t>在这种情况下接收站点也必须遵守</w:t>
        </w:r>
        <w:proofErr w:type="spellEnd"/>
        <w:r w:rsidRPr="00876437">
          <w:rPr>
            <w:lang w:val="en-GB"/>
            <w:rPrChange w:id="21987" w:author="Kevin Gu" w:date="2020-05-18T10:36:00Z">
              <w:rPr/>
            </w:rPrChange>
          </w:rPr>
          <w:t>"</w:t>
        </w:r>
        <w:proofErr w:type="spellStart"/>
        <w:r w:rsidRPr="00876437">
          <w:rPr>
            <w:rFonts w:hint="eastAsia"/>
            <w:lang w:val="en-GB"/>
            <w:rPrChange w:id="21988" w:author="Kevin Gu" w:date="2020-05-18T10:36:00Z">
              <w:rPr>
                <w:rFonts w:hint="eastAsia"/>
              </w:rPr>
            </w:rPrChange>
          </w:rPr>
          <w:t>卡在非生产环境中的管理</w:t>
        </w:r>
        <w:proofErr w:type="spellEnd"/>
        <w:r w:rsidRPr="00876437">
          <w:rPr>
            <w:lang w:val="en-GB"/>
            <w:rPrChange w:id="21989" w:author="Kevin Gu" w:date="2020-05-18T10:36:00Z">
              <w:rPr/>
            </w:rPrChange>
          </w:rPr>
          <w:t>"</w:t>
        </w:r>
        <w:proofErr w:type="spellStart"/>
        <w:r w:rsidRPr="00876437">
          <w:rPr>
            <w:rFonts w:hint="eastAsia"/>
            <w:lang w:val="en-GB"/>
            <w:rPrChange w:id="21990" w:author="Kevin Gu" w:date="2020-05-18T10:36:00Z">
              <w:rPr>
                <w:rFonts w:hint="eastAsia"/>
              </w:rPr>
            </w:rPrChange>
          </w:rPr>
          <w:t>程序</w:t>
        </w:r>
        <w:proofErr w:type="spellEnd"/>
        <w:r w:rsidRPr="00876437">
          <w:rPr>
            <w:rFonts w:hint="eastAsia"/>
            <w:lang w:val="en-GB"/>
            <w:rPrChange w:id="21991" w:author="Kevin Gu" w:date="2020-05-18T10:36:00Z">
              <w:rPr>
                <w:rFonts w:hint="eastAsia"/>
              </w:rPr>
            </w:rPrChange>
          </w:rPr>
          <w:t>。</w:t>
        </w:r>
      </w:ins>
      <w:ins w:id="21992" w:author="Kevin Gu" w:date="2020-06-18T13:21:00Z">
        <w:r w:rsidR="00851291">
          <w:rPr>
            <w:lang w:val="en-GB"/>
          </w:rPr>
          <w:br w:type="page"/>
        </w:r>
      </w:ins>
    </w:p>
    <w:p w14:paraId="5BF153FF" w14:textId="77777777" w:rsidR="00812A14" w:rsidRPr="00876437" w:rsidDel="00851291" w:rsidRDefault="00812A14" w:rsidP="00812A14">
      <w:pPr>
        <w:rPr>
          <w:ins w:id="21993" w:author="Julio Li" w:date="2020-05-15T16:05:00Z"/>
          <w:del w:id="21994" w:author="Kevin Gu" w:date="2020-06-18T13:21:00Z"/>
          <w:lang w:val="en-GB"/>
          <w:rPrChange w:id="21995" w:author="Kevin Gu" w:date="2020-05-18T10:36:00Z">
            <w:rPr>
              <w:ins w:id="21996" w:author="Julio Li" w:date="2020-05-15T16:05:00Z"/>
              <w:del w:id="21997" w:author="Kevin Gu" w:date="2020-06-18T13:21:00Z"/>
            </w:rPr>
          </w:rPrChange>
        </w:rPr>
      </w:pPr>
    </w:p>
    <w:p w14:paraId="107D831C" w14:textId="3526176E" w:rsidR="00812A14" w:rsidRPr="00876437" w:rsidDel="00696F23" w:rsidRDefault="00812A14" w:rsidP="00812A14">
      <w:pPr>
        <w:pStyle w:val="Title2"/>
        <w:rPr>
          <w:ins w:id="21998" w:author="Julio Li" w:date="2020-05-15T16:05:00Z"/>
          <w:del w:id="21999" w:author="Kevin Gu" w:date="2020-05-18T14:20:00Z"/>
          <w:lang w:val="en-GB"/>
          <w:rPrChange w:id="22000" w:author="Kevin Gu" w:date="2020-05-18T10:36:00Z">
            <w:rPr>
              <w:ins w:id="22001" w:author="Julio Li" w:date="2020-05-15T16:05:00Z"/>
              <w:del w:id="22002" w:author="Kevin Gu" w:date="2020-05-18T14:20:00Z"/>
            </w:rPr>
          </w:rPrChange>
        </w:rPr>
      </w:pPr>
      <w:ins w:id="22003" w:author="Julio Li" w:date="2020-05-15T16:05:00Z">
        <w:del w:id="22004" w:author="Kevin Gu" w:date="2020-05-18T14:20:00Z">
          <w:r w:rsidRPr="00876437" w:rsidDel="00696F23">
            <w:rPr>
              <w:b w:val="0"/>
              <w:bCs w:val="0"/>
              <w:lang w:val="en-GB" w:eastAsia="zh-CN"/>
              <w:rPrChange w:id="22005" w:author="Kevin Gu" w:date="2020-05-18T10:36:00Z">
                <w:rPr>
                  <w:b w:val="0"/>
                  <w:bCs w:val="0"/>
                </w:rPr>
              </w:rPrChange>
            </w:rPr>
            <w:delText>Abnormal Event Management</w:delText>
          </w:r>
          <w:r w:rsidRPr="00876437" w:rsidDel="00696F23">
            <w:rPr>
              <w:rFonts w:hint="eastAsia"/>
              <w:b w:val="0"/>
              <w:bCs w:val="0"/>
              <w:lang w:val="en-GB" w:eastAsia="zh-CN"/>
              <w:rPrChange w:id="22006" w:author="Kevin Gu" w:date="2020-05-18T10:36:00Z">
                <w:rPr>
                  <w:rFonts w:hint="eastAsia"/>
                  <w:b w:val="0"/>
                  <w:bCs w:val="0"/>
                </w:rPr>
              </w:rPrChange>
            </w:rPr>
            <w:delText>异常事件管理</w:delText>
          </w:r>
          <w:bookmarkStart w:id="22007" w:name="_Toc40965270"/>
          <w:bookmarkStart w:id="22008" w:name="_Toc40965625"/>
          <w:bookmarkStart w:id="22009" w:name="_Toc40965978"/>
          <w:bookmarkStart w:id="22010" w:name="_Toc40966330"/>
          <w:bookmarkStart w:id="22011" w:name="_Toc40966683"/>
          <w:bookmarkStart w:id="22012" w:name="_Toc40967036"/>
          <w:bookmarkStart w:id="22013" w:name="_Toc40967390"/>
          <w:bookmarkStart w:id="22014" w:name="_Toc40967744"/>
          <w:bookmarkStart w:id="22015" w:name="_Toc40968098"/>
          <w:bookmarkStart w:id="22016" w:name="_Toc40968452"/>
          <w:bookmarkStart w:id="22017" w:name="_Toc40969508"/>
          <w:bookmarkStart w:id="22018" w:name="_Toc40969868"/>
          <w:bookmarkEnd w:id="22007"/>
          <w:bookmarkEnd w:id="22008"/>
          <w:bookmarkEnd w:id="22009"/>
          <w:bookmarkEnd w:id="22010"/>
          <w:bookmarkEnd w:id="22011"/>
          <w:bookmarkEnd w:id="22012"/>
          <w:bookmarkEnd w:id="22013"/>
          <w:bookmarkEnd w:id="22014"/>
          <w:bookmarkEnd w:id="22015"/>
          <w:bookmarkEnd w:id="22016"/>
          <w:bookmarkEnd w:id="22017"/>
          <w:bookmarkEnd w:id="22018"/>
        </w:del>
      </w:ins>
    </w:p>
    <w:p w14:paraId="66A4794D" w14:textId="07EBD06E" w:rsidR="00812A14" w:rsidRPr="00876437" w:rsidDel="00696F23" w:rsidRDefault="00812A14" w:rsidP="00812A14">
      <w:pPr>
        <w:rPr>
          <w:ins w:id="22019" w:author="Julio Li" w:date="2020-05-15T16:06:00Z"/>
          <w:del w:id="22020" w:author="Kevin Gu" w:date="2020-05-18T14:20:00Z"/>
          <w:lang w:val="en-GB"/>
          <w:rPrChange w:id="22021" w:author="Kevin Gu" w:date="2020-05-18T10:36:00Z">
            <w:rPr>
              <w:ins w:id="22022" w:author="Julio Li" w:date="2020-05-15T16:06:00Z"/>
              <w:del w:id="22023" w:author="Kevin Gu" w:date="2020-05-18T14:20:00Z"/>
            </w:rPr>
          </w:rPrChange>
        </w:rPr>
      </w:pPr>
      <w:ins w:id="22024" w:author="Julio Li" w:date="2020-05-15T16:06:00Z">
        <w:del w:id="22025" w:author="Kevin Gu" w:date="2020-05-18T14:20:00Z">
          <w:r w:rsidRPr="00876437" w:rsidDel="00696F23">
            <w:rPr>
              <w:lang w:val="en-GB"/>
              <w:rPrChange w:id="22026" w:author="Kevin Gu" w:date="2020-05-18T10:36:00Z">
                <w:rPr/>
              </w:rPrChange>
            </w:rPr>
            <w:delText>Abnormal situations include all suspect packages, bomb threats, terrorist incidents or hostage situations.</w:delText>
          </w:r>
          <w:bookmarkStart w:id="22027" w:name="_Toc40965271"/>
          <w:bookmarkStart w:id="22028" w:name="_Toc40965626"/>
          <w:bookmarkStart w:id="22029" w:name="_Toc40965979"/>
          <w:bookmarkStart w:id="22030" w:name="_Toc40966331"/>
          <w:bookmarkStart w:id="22031" w:name="_Toc40966684"/>
          <w:bookmarkStart w:id="22032" w:name="_Toc40967037"/>
          <w:bookmarkStart w:id="22033" w:name="_Toc40967391"/>
          <w:bookmarkStart w:id="22034" w:name="_Toc40967745"/>
          <w:bookmarkStart w:id="22035" w:name="_Toc40968099"/>
          <w:bookmarkStart w:id="22036" w:name="_Toc40968453"/>
          <w:bookmarkStart w:id="22037" w:name="_Toc40969509"/>
          <w:bookmarkStart w:id="22038" w:name="_Toc40969869"/>
          <w:bookmarkEnd w:id="22027"/>
          <w:bookmarkEnd w:id="22028"/>
          <w:bookmarkEnd w:id="22029"/>
          <w:bookmarkEnd w:id="22030"/>
          <w:bookmarkEnd w:id="22031"/>
          <w:bookmarkEnd w:id="22032"/>
          <w:bookmarkEnd w:id="22033"/>
          <w:bookmarkEnd w:id="22034"/>
          <w:bookmarkEnd w:id="22035"/>
          <w:bookmarkEnd w:id="22036"/>
          <w:bookmarkEnd w:id="22037"/>
          <w:bookmarkEnd w:id="22038"/>
        </w:del>
      </w:ins>
    </w:p>
    <w:p w14:paraId="4ECE6147" w14:textId="49E6A32E" w:rsidR="00812A14" w:rsidRPr="00876437" w:rsidDel="00696F23" w:rsidRDefault="00812A14" w:rsidP="00812A14">
      <w:pPr>
        <w:rPr>
          <w:ins w:id="22039" w:author="Julio Li" w:date="2020-05-15T16:06:00Z"/>
          <w:del w:id="22040" w:author="Kevin Gu" w:date="2020-05-18T14:20:00Z"/>
          <w:lang w:val="en-GB"/>
          <w:rPrChange w:id="22041" w:author="Kevin Gu" w:date="2020-05-18T10:36:00Z">
            <w:rPr>
              <w:ins w:id="22042" w:author="Julio Li" w:date="2020-05-15T16:06:00Z"/>
              <w:del w:id="22043" w:author="Kevin Gu" w:date="2020-05-18T14:20:00Z"/>
            </w:rPr>
          </w:rPrChange>
        </w:rPr>
      </w:pPr>
      <w:ins w:id="22044" w:author="Julio Li" w:date="2020-05-15T16:06:00Z">
        <w:del w:id="22045" w:author="Kevin Gu" w:date="2020-05-18T14:20:00Z">
          <w:r w:rsidRPr="00876437" w:rsidDel="00696F23">
            <w:rPr>
              <w:rFonts w:hint="eastAsia"/>
              <w:lang w:val="en-GB"/>
              <w:rPrChange w:id="22046" w:author="Kevin Gu" w:date="2020-05-18T10:36:00Z">
                <w:rPr>
                  <w:rFonts w:hint="eastAsia"/>
                </w:rPr>
              </w:rPrChange>
            </w:rPr>
            <w:delText>异常情况包括所有可疑包裹、炸弹威胁、恐怖事件或人质的情况。</w:delText>
          </w:r>
          <w:bookmarkStart w:id="22047" w:name="_Toc40965272"/>
          <w:bookmarkStart w:id="22048" w:name="_Toc40965627"/>
          <w:bookmarkStart w:id="22049" w:name="_Toc40965980"/>
          <w:bookmarkStart w:id="22050" w:name="_Toc40966332"/>
          <w:bookmarkStart w:id="22051" w:name="_Toc40966685"/>
          <w:bookmarkStart w:id="22052" w:name="_Toc40967038"/>
          <w:bookmarkStart w:id="22053" w:name="_Toc40967392"/>
          <w:bookmarkStart w:id="22054" w:name="_Toc40967746"/>
          <w:bookmarkStart w:id="22055" w:name="_Toc40968100"/>
          <w:bookmarkStart w:id="22056" w:name="_Toc40968454"/>
          <w:bookmarkStart w:id="22057" w:name="_Toc40969510"/>
          <w:bookmarkStart w:id="22058" w:name="_Toc40969870"/>
          <w:bookmarkEnd w:id="22047"/>
          <w:bookmarkEnd w:id="22048"/>
          <w:bookmarkEnd w:id="22049"/>
          <w:bookmarkEnd w:id="22050"/>
          <w:bookmarkEnd w:id="22051"/>
          <w:bookmarkEnd w:id="22052"/>
          <w:bookmarkEnd w:id="22053"/>
          <w:bookmarkEnd w:id="22054"/>
          <w:bookmarkEnd w:id="22055"/>
          <w:bookmarkEnd w:id="22056"/>
          <w:bookmarkEnd w:id="22057"/>
          <w:bookmarkEnd w:id="22058"/>
        </w:del>
      </w:ins>
    </w:p>
    <w:p w14:paraId="5E76C69E" w14:textId="4CB0FD1B" w:rsidR="00812A14" w:rsidRPr="00876437" w:rsidDel="00696F23" w:rsidRDefault="00812A14" w:rsidP="00812A14">
      <w:pPr>
        <w:rPr>
          <w:ins w:id="22059" w:author="Julio Li" w:date="2020-05-15T16:06:00Z"/>
          <w:del w:id="22060" w:author="Kevin Gu" w:date="2020-05-18T14:20:00Z"/>
          <w:lang w:val="en-GB"/>
          <w:rPrChange w:id="22061" w:author="Kevin Gu" w:date="2020-05-18T10:36:00Z">
            <w:rPr>
              <w:ins w:id="22062" w:author="Julio Li" w:date="2020-05-15T16:06:00Z"/>
              <w:del w:id="22063" w:author="Kevin Gu" w:date="2020-05-18T14:20:00Z"/>
            </w:rPr>
          </w:rPrChange>
        </w:rPr>
      </w:pPr>
      <w:ins w:id="22064" w:author="Julio Li" w:date="2020-05-15T16:06:00Z">
        <w:del w:id="22065" w:author="Kevin Gu" w:date="2020-05-18T14:20:00Z">
          <w:r w:rsidRPr="00876437" w:rsidDel="00696F23">
            <w:rPr>
              <w:lang w:val="en-GB"/>
              <w:rPrChange w:id="22066" w:author="Kevin Gu" w:date="2020-05-18T10:36:00Z">
                <w:rPr/>
              </w:rPrChange>
            </w:rPr>
            <w:delText>The term “terrorist incident” is often used to categorize a number of types of incident and these are not always ideologically based, as the true source of terrorist attacks in fact are more likely to be criminally based.</w:delText>
          </w:r>
          <w:bookmarkStart w:id="22067" w:name="_Toc40965273"/>
          <w:bookmarkStart w:id="22068" w:name="_Toc40965628"/>
          <w:bookmarkStart w:id="22069" w:name="_Toc40965981"/>
          <w:bookmarkStart w:id="22070" w:name="_Toc40966333"/>
          <w:bookmarkStart w:id="22071" w:name="_Toc40966686"/>
          <w:bookmarkStart w:id="22072" w:name="_Toc40967039"/>
          <w:bookmarkStart w:id="22073" w:name="_Toc40967393"/>
          <w:bookmarkStart w:id="22074" w:name="_Toc40967747"/>
          <w:bookmarkStart w:id="22075" w:name="_Toc40968101"/>
          <w:bookmarkStart w:id="22076" w:name="_Toc40968455"/>
          <w:bookmarkStart w:id="22077" w:name="_Toc40969511"/>
          <w:bookmarkStart w:id="22078" w:name="_Toc40969871"/>
          <w:bookmarkEnd w:id="22067"/>
          <w:bookmarkEnd w:id="22068"/>
          <w:bookmarkEnd w:id="22069"/>
          <w:bookmarkEnd w:id="22070"/>
          <w:bookmarkEnd w:id="22071"/>
          <w:bookmarkEnd w:id="22072"/>
          <w:bookmarkEnd w:id="22073"/>
          <w:bookmarkEnd w:id="22074"/>
          <w:bookmarkEnd w:id="22075"/>
          <w:bookmarkEnd w:id="22076"/>
          <w:bookmarkEnd w:id="22077"/>
          <w:bookmarkEnd w:id="22078"/>
        </w:del>
      </w:ins>
    </w:p>
    <w:p w14:paraId="0DAE95D6" w14:textId="26FE604C" w:rsidR="00812A14" w:rsidRPr="00876437" w:rsidDel="00696F23" w:rsidRDefault="00812A14" w:rsidP="00812A14">
      <w:pPr>
        <w:rPr>
          <w:ins w:id="22079" w:author="Julio Li" w:date="2020-05-15T16:06:00Z"/>
          <w:del w:id="22080" w:author="Kevin Gu" w:date="2020-05-18T14:20:00Z"/>
          <w:lang w:val="en-GB"/>
          <w:rPrChange w:id="22081" w:author="Kevin Gu" w:date="2020-05-18T10:36:00Z">
            <w:rPr>
              <w:ins w:id="22082" w:author="Julio Li" w:date="2020-05-15T16:06:00Z"/>
              <w:del w:id="22083" w:author="Kevin Gu" w:date="2020-05-18T14:20:00Z"/>
            </w:rPr>
          </w:rPrChange>
        </w:rPr>
      </w:pPr>
      <w:ins w:id="22084" w:author="Julio Li" w:date="2020-05-15T16:06:00Z">
        <w:del w:id="22085" w:author="Kevin Gu" w:date="2020-05-18T14:20:00Z">
          <w:r w:rsidRPr="00876437" w:rsidDel="00696F23">
            <w:rPr>
              <w:lang w:val="en-GB"/>
              <w:rPrChange w:id="22086" w:author="Kevin Gu" w:date="2020-05-18T10:36:00Z">
                <w:rPr/>
              </w:rPrChange>
            </w:rPr>
            <w:delText>"</w:delText>
          </w:r>
          <w:r w:rsidRPr="00876437" w:rsidDel="00696F23">
            <w:rPr>
              <w:rFonts w:hint="eastAsia"/>
              <w:lang w:val="en-GB"/>
              <w:rPrChange w:id="22087" w:author="Kevin Gu" w:date="2020-05-18T10:36:00Z">
                <w:rPr>
                  <w:rFonts w:hint="eastAsia"/>
                </w:rPr>
              </w:rPrChange>
            </w:rPr>
            <w:delText>恐怖事件</w:delText>
          </w:r>
          <w:r w:rsidRPr="00876437" w:rsidDel="00696F23">
            <w:rPr>
              <w:lang w:val="en-GB"/>
              <w:rPrChange w:id="22088" w:author="Kevin Gu" w:date="2020-05-18T10:36:00Z">
                <w:rPr/>
              </w:rPrChange>
            </w:rPr>
            <w:delText>"</w:delText>
          </w:r>
          <w:r w:rsidRPr="00876437" w:rsidDel="00696F23">
            <w:rPr>
              <w:rFonts w:hint="eastAsia"/>
              <w:lang w:val="en-GB"/>
              <w:rPrChange w:id="22089" w:author="Kevin Gu" w:date="2020-05-18T10:36:00Z">
                <w:rPr>
                  <w:rFonts w:hint="eastAsia"/>
                </w:rPr>
              </w:rPrChange>
            </w:rPr>
            <w:delText>一的词往往用于分类那些不是基于思想的事件，而恐怖袭击的真正来源更倾向于是以犯罪为前提。</w:delText>
          </w:r>
          <w:bookmarkStart w:id="22090" w:name="_Toc40965274"/>
          <w:bookmarkStart w:id="22091" w:name="_Toc40965629"/>
          <w:bookmarkStart w:id="22092" w:name="_Toc40965982"/>
          <w:bookmarkStart w:id="22093" w:name="_Toc40966334"/>
          <w:bookmarkStart w:id="22094" w:name="_Toc40966687"/>
          <w:bookmarkStart w:id="22095" w:name="_Toc40967040"/>
          <w:bookmarkStart w:id="22096" w:name="_Toc40967394"/>
          <w:bookmarkStart w:id="22097" w:name="_Toc40967748"/>
          <w:bookmarkStart w:id="22098" w:name="_Toc40968102"/>
          <w:bookmarkStart w:id="22099" w:name="_Toc40968456"/>
          <w:bookmarkStart w:id="22100" w:name="_Toc40969512"/>
          <w:bookmarkStart w:id="22101" w:name="_Toc40969872"/>
          <w:bookmarkEnd w:id="22090"/>
          <w:bookmarkEnd w:id="22091"/>
          <w:bookmarkEnd w:id="22092"/>
          <w:bookmarkEnd w:id="22093"/>
          <w:bookmarkEnd w:id="22094"/>
          <w:bookmarkEnd w:id="22095"/>
          <w:bookmarkEnd w:id="22096"/>
          <w:bookmarkEnd w:id="22097"/>
          <w:bookmarkEnd w:id="22098"/>
          <w:bookmarkEnd w:id="22099"/>
          <w:bookmarkEnd w:id="22100"/>
          <w:bookmarkEnd w:id="22101"/>
        </w:del>
      </w:ins>
    </w:p>
    <w:p w14:paraId="7DB6DE92" w14:textId="52D4D897" w:rsidR="00812A14" w:rsidRPr="00876437" w:rsidDel="00696F23" w:rsidRDefault="00812A14" w:rsidP="00812A14">
      <w:pPr>
        <w:rPr>
          <w:ins w:id="22102" w:author="Julio Li" w:date="2020-05-15T16:06:00Z"/>
          <w:del w:id="22103" w:author="Kevin Gu" w:date="2020-05-18T14:20:00Z"/>
          <w:lang w:val="en-GB"/>
          <w:rPrChange w:id="22104" w:author="Kevin Gu" w:date="2020-05-18T10:36:00Z">
            <w:rPr>
              <w:ins w:id="22105" w:author="Julio Li" w:date="2020-05-15T16:06:00Z"/>
              <w:del w:id="22106" w:author="Kevin Gu" w:date="2020-05-18T14:20:00Z"/>
            </w:rPr>
          </w:rPrChange>
        </w:rPr>
      </w:pPr>
      <w:ins w:id="22107" w:author="Julio Li" w:date="2020-05-15T16:06:00Z">
        <w:del w:id="22108" w:author="Kevin Gu" w:date="2020-05-18T14:20:00Z">
          <w:r w:rsidRPr="00876437" w:rsidDel="00696F23">
            <w:rPr>
              <w:lang w:val="en-GB"/>
              <w:rPrChange w:id="22109" w:author="Kevin Gu" w:date="2020-05-18T10:36:00Z">
                <w:rPr/>
              </w:rPrChange>
            </w:rPr>
            <w:delText>This standard requires that consideration is given to the possibility of such incidents occurring at respective sites around the world and regular assessment of the possibility of such attacks is made and recorded.  It is also required that procedures are in place locally to cater for such incidents, the primary objectives of which are the protection of staff and others and the protection of company property.</w:delText>
          </w:r>
          <w:bookmarkStart w:id="22110" w:name="_Toc40965275"/>
          <w:bookmarkStart w:id="22111" w:name="_Toc40965630"/>
          <w:bookmarkStart w:id="22112" w:name="_Toc40965983"/>
          <w:bookmarkStart w:id="22113" w:name="_Toc40966335"/>
          <w:bookmarkStart w:id="22114" w:name="_Toc40966688"/>
          <w:bookmarkStart w:id="22115" w:name="_Toc40967041"/>
          <w:bookmarkStart w:id="22116" w:name="_Toc40967395"/>
          <w:bookmarkStart w:id="22117" w:name="_Toc40967749"/>
          <w:bookmarkStart w:id="22118" w:name="_Toc40968103"/>
          <w:bookmarkStart w:id="22119" w:name="_Toc40968457"/>
          <w:bookmarkStart w:id="22120" w:name="_Toc40969513"/>
          <w:bookmarkStart w:id="22121" w:name="_Toc40969873"/>
          <w:bookmarkEnd w:id="22110"/>
          <w:bookmarkEnd w:id="22111"/>
          <w:bookmarkEnd w:id="22112"/>
          <w:bookmarkEnd w:id="22113"/>
          <w:bookmarkEnd w:id="22114"/>
          <w:bookmarkEnd w:id="22115"/>
          <w:bookmarkEnd w:id="22116"/>
          <w:bookmarkEnd w:id="22117"/>
          <w:bookmarkEnd w:id="22118"/>
          <w:bookmarkEnd w:id="22119"/>
          <w:bookmarkEnd w:id="22120"/>
          <w:bookmarkEnd w:id="22121"/>
        </w:del>
      </w:ins>
    </w:p>
    <w:p w14:paraId="6B859134" w14:textId="112977EA" w:rsidR="00812A14" w:rsidRPr="00876437" w:rsidDel="00696F23" w:rsidRDefault="00812A14" w:rsidP="00812A14">
      <w:pPr>
        <w:rPr>
          <w:ins w:id="22122" w:author="Julio Li" w:date="2020-05-15T16:06:00Z"/>
          <w:del w:id="22123" w:author="Kevin Gu" w:date="2020-05-18T14:20:00Z"/>
          <w:lang w:val="en-GB"/>
          <w:rPrChange w:id="22124" w:author="Kevin Gu" w:date="2020-05-18T10:36:00Z">
            <w:rPr>
              <w:ins w:id="22125" w:author="Julio Li" w:date="2020-05-15T16:06:00Z"/>
              <w:del w:id="22126" w:author="Kevin Gu" w:date="2020-05-18T14:20:00Z"/>
            </w:rPr>
          </w:rPrChange>
        </w:rPr>
      </w:pPr>
      <w:ins w:id="22127" w:author="Julio Li" w:date="2020-05-15T16:06:00Z">
        <w:del w:id="22128" w:author="Kevin Gu" w:date="2020-05-18T14:20:00Z">
          <w:r w:rsidRPr="00876437" w:rsidDel="00696F23">
            <w:rPr>
              <w:rFonts w:hint="eastAsia"/>
              <w:lang w:val="en-GB"/>
              <w:rPrChange w:id="22129" w:author="Kevin Gu" w:date="2020-05-18T10:36:00Z">
                <w:rPr>
                  <w:rFonts w:hint="eastAsia"/>
                </w:rPr>
              </w:rPrChange>
            </w:rPr>
            <w:delText>这一标准需要考虑到各自站点在世界各地发生的此类事故的可能性和所作和录得的这种攻击的可能性的定期评估。它也需要本地流程以应付此类事件的发生，其中的首要目标是保护工作人员和其他人和公司财产的保护。</w:delText>
          </w:r>
          <w:bookmarkStart w:id="22130" w:name="_Toc40965276"/>
          <w:bookmarkStart w:id="22131" w:name="_Toc40965631"/>
          <w:bookmarkStart w:id="22132" w:name="_Toc40965984"/>
          <w:bookmarkStart w:id="22133" w:name="_Toc40966336"/>
          <w:bookmarkStart w:id="22134" w:name="_Toc40966689"/>
          <w:bookmarkStart w:id="22135" w:name="_Toc40967042"/>
          <w:bookmarkStart w:id="22136" w:name="_Toc40967396"/>
          <w:bookmarkStart w:id="22137" w:name="_Toc40967750"/>
          <w:bookmarkStart w:id="22138" w:name="_Toc40968104"/>
          <w:bookmarkStart w:id="22139" w:name="_Toc40968458"/>
          <w:bookmarkStart w:id="22140" w:name="_Toc40969514"/>
          <w:bookmarkStart w:id="22141" w:name="_Toc40969874"/>
          <w:bookmarkEnd w:id="22130"/>
          <w:bookmarkEnd w:id="22131"/>
          <w:bookmarkEnd w:id="22132"/>
          <w:bookmarkEnd w:id="22133"/>
          <w:bookmarkEnd w:id="22134"/>
          <w:bookmarkEnd w:id="22135"/>
          <w:bookmarkEnd w:id="22136"/>
          <w:bookmarkEnd w:id="22137"/>
          <w:bookmarkEnd w:id="22138"/>
          <w:bookmarkEnd w:id="22139"/>
          <w:bookmarkEnd w:id="22140"/>
          <w:bookmarkEnd w:id="22141"/>
        </w:del>
      </w:ins>
    </w:p>
    <w:p w14:paraId="7E2075FE" w14:textId="055FE7F6" w:rsidR="00812A14" w:rsidRPr="00876437" w:rsidDel="00696F23" w:rsidRDefault="00812A14" w:rsidP="00812A14">
      <w:pPr>
        <w:rPr>
          <w:ins w:id="22142" w:author="Julio Li" w:date="2020-05-15T16:06:00Z"/>
          <w:del w:id="22143" w:author="Kevin Gu" w:date="2020-05-18T14:20:00Z"/>
          <w:lang w:val="en-GB"/>
          <w:rPrChange w:id="22144" w:author="Kevin Gu" w:date="2020-05-18T10:36:00Z">
            <w:rPr>
              <w:ins w:id="22145" w:author="Julio Li" w:date="2020-05-15T16:06:00Z"/>
              <w:del w:id="22146" w:author="Kevin Gu" w:date="2020-05-18T14:20:00Z"/>
            </w:rPr>
          </w:rPrChange>
        </w:rPr>
      </w:pPr>
      <w:ins w:id="22147" w:author="Julio Li" w:date="2020-05-15T16:06:00Z">
        <w:del w:id="22148" w:author="Kevin Gu" w:date="2020-05-18T14:20:00Z">
          <w:r w:rsidRPr="00876437" w:rsidDel="00696F23">
            <w:rPr>
              <w:lang w:val="en-GB"/>
              <w:rPrChange w:id="22149" w:author="Kevin Gu" w:date="2020-05-18T10:36:00Z">
                <w:rPr/>
              </w:rPrChange>
            </w:rPr>
            <w:delText>Threat assessments should be made which examine the long-term threats and short-term threats.</w:delText>
          </w:r>
          <w:bookmarkStart w:id="22150" w:name="_Toc40965277"/>
          <w:bookmarkStart w:id="22151" w:name="_Toc40965632"/>
          <w:bookmarkStart w:id="22152" w:name="_Toc40965985"/>
          <w:bookmarkStart w:id="22153" w:name="_Toc40966337"/>
          <w:bookmarkStart w:id="22154" w:name="_Toc40966690"/>
          <w:bookmarkStart w:id="22155" w:name="_Toc40967043"/>
          <w:bookmarkStart w:id="22156" w:name="_Toc40967397"/>
          <w:bookmarkStart w:id="22157" w:name="_Toc40967751"/>
          <w:bookmarkStart w:id="22158" w:name="_Toc40968105"/>
          <w:bookmarkStart w:id="22159" w:name="_Toc40968459"/>
          <w:bookmarkStart w:id="22160" w:name="_Toc40969515"/>
          <w:bookmarkStart w:id="22161" w:name="_Toc40969875"/>
          <w:bookmarkEnd w:id="22150"/>
          <w:bookmarkEnd w:id="22151"/>
          <w:bookmarkEnd w:id="22152"/>
          <w:bookmarkEnd w:id="22153"/>
          <w:bookmarkEnd w:id="22154"/>
          <w:bookmarkEnd w:id="22155"/>
          <w:bookmarkEnd w:id="22156"/>
          <w:bookmarkEnd w:id="22157"/>
          <w:bookmarkEnd w:id="22158"/>
          <w:bookmarkEnd w:id="22159"/>
          <w:bookmarkEnd w:id="22160"/>
          <w:bookmarkEnd w:id="22161"/>
        </w:del>
      </w:ins>
    </w:p>
    <w:p w14:paraId="3E5B8616" w14:textId="3426F902" w:rsidR="00812A14" w:rsidRPr="00876437" w:rsidDel="00696F23" w:rsidRDefault="00812A14" w:rsidP="00812A14">
      <w:pPr>
        <w:rPr>
          <w:ins w:id="22162" w:author="Julio Li" w:date="2020-05-15T16:06:00Z"/>
          <w:del w:id="22163" w:author="Kevin Gu" w:date="2020-05-18T14:20:00Z"/>
          <w:lang w:val="en-GB"/>
          <w:rPrChange w:id="22164" w:author="Kevin Gu" w:date="2020-05-18T10:36:00Z">
            <w:rPr>
              <w:ins w:id="22165" w:author="Julio Li" w:date="2020-05-15T16:06:00Z"/>
              <w:del w:id="22166" w:author="Kevin Gu" w:date="2020-05-18T14:20:00Z"/>
            </w:rPr>
          </w:rPrChange>
        </w:rPr>
      </w:pPr>
      <w:ins w:id="22167" w:author="Julio Li" w:date="2020-05-15T16:06:00Z">
        <w:del w:id="22168" w:author="Kevin Gu" w:date="2020-05-18T14:20:00Z">
          <w:r w:rsidRPr="00876437" w:rsidDel="00696F23">
            <w:rPr>
              <w:rFonts w:hint="eastAsia"/>
              <w:lang w:val="en-GB"/>
              <w:rPrChange w:id="22169" w:author="Kevin Gu" w:date="2020-05-18T10:36:00Z">
                <w:rPr>
                  <w:rFonts w:hint="eastAsia"/>
                </w:rPr>
              </w:rPrChange>
            </w:rPr>
            <w:delText>应作威胁评估审查长期和短期威胁。</w:delText>
          </w:r>
          <w:bookmarkStart w:id="22170" w:name="_Toc40965278"/>
          <w:bookmarkStart w:id="22171" w:name="_Toc40965633"/>
          <w:bookmarkStart w:id="22172" w:name="_Toc40965986"/>
          <w:bookmarkStart w:id="22173" w:name="_Toc40966338"/>
          <w:bookmarkStart w:id="22174" w:name="_Toc40966691"/>
          <w:bookmarkStart w:id="22175" w:name="_Toc40967044"/>
          <w:bookmarkStart w:id="22176" w:name="_Toc40967398"/>
          <w:bookmarkStart w:id="22177" w:name="_Toc40967752"/>
          <w:bookmarkStart w:id="22178" w:name="_Toc40968106"/>
          <w:bookmarkStart w:id="22179" w:name="_Toc40968460"/>
          <w:bookmarkStart w:id="22180" w:name="_Toc40969516"/>
          <w:bookmarkStart w:id="22181" w:name="_Toc40969876"/>
          <w:bookmarkEnd w:id="22170"/>
          <w:bookmarkEnd w:id="22171"/>
          <w:bookmarkEnd w:id="22172"/>
          <w:bookmarkEnd w:id="22173"/>
          <w:bookmarkEnd w:id="22174"/>
          <w:bookmarkEnd w:id="22175"/>
          <w:bookmarkEnd w:id="22176"/>
          <w:bookmarkEnd w:id="22177"/>
          <w:bookmarkEnd w:id="22178"/>
          <w:bookmarkEnd w:id="22179"/>
          <w:bookmarkEnd w:id="22180"/>
          <w:bookmarkEnd w:id="22181"/>
        </w:del>
      </w:ins>
    </w:p>
    <w:p w14:paraId="5833DAB9" w14:textId="12ED5FB5" w:rsidR="00812A14" w:rsidRPr="00876437" w:rsidDel="00696F23" w:rsidRDefault="00812A14" w:rsidP="00812A14">
      <w:pPr>
        <w:rPr>
          <w:ins w:id="22182" w:author="Julio Li" w:date="2020-05-15T16:06:00Z"/>
          <w:del w:id="22183" w:author="Kevin Gu" w:date="2020-05-18T14:20:00Z"/>
          <w:lang w:val="en-GB"/>
          <w:rPrChange w:id="22184" w:author="Kevin Gu" w:date="2020-05-18T10:36:00Z">
            <w:rPr>
              <w:ins w:id="22185" w:author="Julio Li" w:date="2020-05-15T16:06:00Z"/>
              <w:del w:id="22186" w:author="Kevin Gu" w:date="2020-05-18T14:20:00Z"/>
            </w:rPr>
          </w:rPrChange>
        </w:rPr>
      </w:pPr>
      <w:ins w:id="22187" w:author="Julio Li" w:date="2020-05-15T16:06:00Z">
        <w:del w:id="22188" w:author="Kevin Gu" w:date="2020-05-18T14:20:00Z">
          <w:r w:rsidRPr="00876437" w:rsidDel="00696F23">
            <w:rPr>
              <w:lang w:val="en-GB"/>
              <w:rPrChange w:id="22189" w:author="Kevin Gu" w:date="2020-05-18T10:36:00Z">
                <w:rPr/>
              </w:rPrChange>
            </w:rPr>
            <w:delText xml:space="preserve">Long-term threats should examine the site, its occupants and the nature of the business. Each of these threats should be examined in relation to its attractiveness as a target for terrorists. Such analysis should bear in mind any previous threats and the outcome of them.  Knowledge of any threats made to other companies within our industry is also helpful in making an accurate assessment.  Liaison with local police is another means of improving the accuracy of any assessment. Long-term assessments should generally be carried out annually by Site Security Managers in conjunction with members of the Security Management Group. </w:delText>
          </w:r>
          <w:bookmarkStart w:id="22190" w:name="_Toc40965279"/>
          <w:bookmarkStart w:id="22191" w:name="_Toc40965634"/>
          <w:bookmarkStart w:id="22192" w:name="_Toc40965987"/>
          <w:bookmarkStart w:id="22193" w:name="_Toc40966339"/>
          <w:bookmarkStart w:id="22194" w:name="_Toc40966692"/>
          <w:bookmarkStart w:id="22195" w:name="_Toc40967045"/>
          <w:bookmarkStart w:id="22196" w:name="_Toc40967399"/>
          <w:bookmarkStart w:id="22197" w:name="_Toc40967753"/>
          <w:bookmarkStart w:id="22198" w:name="_Toc40968107"/>
          <w:bookmarkStart w:id="22199" w:name="_Toc40968461"/>
          <w:bookmarkStart w:id="22200" w:name="_Toc40969517"/>
          <w:bookmarkStart w:id="22201" w:name="_Toc40969877"/>
          <w:bookmarkEnd w:id="22190"/>
          <w:bookmarkEnd w:id="22191"/>
          <w:bookmarkEnd w:id="22192"/>
          <w:bookmarkEnd w:id="22193"/>
          <w:bookmarkEnd w:id="22194"/>
          <w:bookmarkEnd w:id="22195"/>
          <w:bookmarkEnd w:id="22196"/>
          <w:bookmarkEnd w:id="22197"/>
          <w:bookmarkEnd w:id="22198"/>
          <w:bookmarkEnd w:id="22199"/>
          <w:bookmarkEnd w:id="22200"/>
          <w:bookmarkEnd w:id="22201"/>
        </w:del>
      </w:ins>
    </w:p>
    <w:p w14:paraId="585AD827" w14:textId="4620DCA7" w:rsidR="00812A14" w:rsidRPr="00876437" w:rsidDel="00696F23" w:rsidRDefault="00812A14" w:rsidP="00812A14">
      <w:pPr>
        <w:rPr>
          <w:ins w:id="22202" w:author="Julio Li" w:date="2020-05-15T16:06:00Z"/>
          <w:del w:id="22203" w:author="Kevin Gu" w:date="2020-05-18T14:20:00Z"/>
          <w:lang w:val="en-GB"/>
          <w:rPrChange w:id="22204" w:author="Kevin Gu" w:date="2020-05-18T10:36:00Z">
            <w:rPr>
              <w:ins w:id="22205" w:author="Julio Li" w:date="2020-05-15T16:06:00Z"/>
              <w:del w:id="22206" w:author="Kevin Gu" w:date="2020-05-18T14:20:00Z"/>
            </w:rPr>
          </w:rPrChange>
        </w:rPr>
      </w:pPr>
      <w:ins w:id="22207" w:author="Julio Li" w:date="2020-05-15T16:06:00Z">
        <w:del w:id="22208" w:author="Kevin Gu" w:date="2020-05-18T14:20:00Z">
          <w:r w:rsidRPr="00876437" w:rsidDel="00696F23">
            <w:rPr>
              <w:rFonts w:hint="eastAsia"/>
              <w:lang w:val="en-GB"/>
              <w:rPrChange w:id="22209" w:author="Kevin Gu" w:date="2020-05-18T10:36:00Z">
                <w:rPr>
                  <w:rFonts w:hint="eastAsia"/>
                </w:rPr>
              </w:rPrChange>
            </w:rPr>
            <w:delText>长期威胁应审查站点、其居住者和业务性质。每个这些威胁应予其作为目标的吸引力研究为恐怖分子。这种分析应铭记任何先前的威胁和它们的结果。对我们的行业内的其他公司所做的任何威胁的知识也是有助于作出准确的评估。与当地警方联络是另一种改进评估准确性的方法。长期应一般每年由站点安全管理人员配合安全管理组的成员进行评估。</w:delText>
          </w:r>
          <w:bookmarkStart w:id="22210" w:name="_Toc40965280"/>
          <w:bookmarkStart w:id="22211" w:name="_Toc40965635"/>
          <w:bookmarkStart w:id="22212" w:name="_Toc40965988"/>
          <w:bookmarkStart w:id="22213" w:name="_Toc40966340"/>
          <w:bookmarkStart w:id="22214" w:name="_Toc40966693"/>
          <w:bookmarkStart w:id="22215" w:name="_Toc40967046"/>
          <w:bookmarkStart w:id="22216" w:name="_Toc40967400"/>
          <w:bookmarkStart w:id="22217" w:name="_Toc40967754"/>
          <w:bookmarkStart w:id="22218" w:name="_Toc40968108"/>
          <w:bookmarkStart w:id="22219" w:name="_Toc40968462"/>
          <w:bookmarkStart w:id="22220" w:name="_Toc40969518"/>
          <w:bookmarkStart w:id="22221" w:name="_Toc40969878"/>
          <w:bookmarkEnd w:id="22210"/>
          <w:bookmarkEnd w:id="22211"/>
          <w:bookmarkEnd w:id="22212"/>
          <w:bookmarkEnd w:id="22213"/>
          <w:bookmarkEnd w:id="22214"/>
          <w:bookmarkEnd w:id="22215"/>
          <w:bookmarkEnd w:id="22216"/>
          <w:bookmarkEnd w:id="22217"/>
          <w:bookmarkEnd w:id="22218"/>
          <w:bookmarkEnd w:id="22219"/>
          <w:bookmarkEnd w:id="22220"/>
          <w:bookmarkEnd w:id="22221"/>
        </w:del>
      </w:ins>
    </w:p>
    <w:p w14:paraId="30232E0E" w14:textId="4437FD36" w:rsidR="00812A14" w:rsidRPr="00876437" w:rsidDel="00696F23" w:rsidRDefault="00812A14" w:rsidP="00812A14">
      <w:pPr>
        <w:rPr>
          <w:ins w:id="22222" w:author="Julio Li" w:date="2020-05-15T16:06:00Z"/>
          <w:del w:id="22223" w:author="Kevin Gu" w:date="2020-05-18T14:20:00Z"/>
          <w:lang w:val="en-GB"/>
          <w:rPrChange w:id="22224" w:author="Kevin Gu" w:date="2020-05-18T10:36:00Z">
            <w:rPr>
              <w:ins w:id="22225" w:author="Julio Li" w:date="2020-05-15T16:06:00Z"/>
              <w:del w:id="22226" w:author="Kevin Gu" w:date="2020-05-18T14:20:00Z"/>
            </w:rPr>
          </w:rPrChange>
        </w:rPr>
      </w:pPr>
      <w:ins w:id="22227" w:author="Julio Li" w:date="2020-05-15T16:06:00Z">
        <w:del w:id="22228" w:author="Kevin Gu" w:date="2020-05-18T14:20:00Z">
          <w:r w:rsidRPr="00876437" w:rsidDel="00696F23">
            <w:rPr>
              <w:lang w:val="en-GB"/>
              <w:rPrChange w:id="22229" w:author="Kevin Gu" w:date="2020-05-18T10:36:00Z">
                <w:rPr/>
              </w:rPrChange>
            </w:rPr>
            <w:delText>Short-term assessments are based on sets of facts or circumstances that are known to exist. These will be carried out in the same manner as described above. However they will be carried out as soon as positive information comes to hand.</w:delText>
          </w:r>
          <w:bookmarkStart w:id="22230" w:name="_Toc40965281"/>
          <w:bookmarkStart w:id="22231" w:name="_Toc40965636"/>
          <w:bookmarkStart w:id="22232" w:name="_Toc40965989"/>
          <w:bookmarkStart w:id="22233" w:name="_Toc40966341"/>
          <w:bookmarkStart w:id="22234" w:name="_Toc40966694"/>
          <w:bookmarkStart w:id="22235" w:name="_Toc40967047"/>
          <w:bookmarkStart w:id="22236" w:name="_Toc40967401"/>
          <w:bookmarkStart w:id="22237" w:name="_Toc40967755"/>
          <w:bookmarkStart w:id="22238" w:name="_Toc40968109"/>
          <w:bookmarkStart w:id="22239" w:name="_Toc40968463"/>
          <w:bookmarkStart w:id="22240" w:name="_Toc40969519"/>
          <w:bookmarkStart w:id="22241" w:name="_Toc40969879"/>
          <w:bookmarkEnd w:id="22230"/>
          <w:bookmarkEnd w:id="22231"/>
          <w:bookmarkEnd w:id="22232"/>
          <w:bookmarkEnd w:id="22233"/>
          <w:bookmarkEnd w:id="22234"/>
          <w:bookmarkEnd w:id="22235"/>
          <w:bookmarkEnd w:id="22236"/>
          <w:bookmarkEnd w:id="22237"/>
          <w:bookmarkEnd w:id="22238"/>
          <w:bookmarkEnd w:id="22239"/>
          <w:bookmarkEnd w:id="22240"/>
          <w:bookmarkEnd w:id="22241"/>
        </w:del>
      </w:ins>
    </w:p>
    <w:p w14:paraId="1F8AE87D" w14:textId="3FB64AFA" w:rsidR="00812A14" w:rsidRPr="00876437" w:rsidDel="00696F23" w:rsidRDefault="00812A14" w:rsidP="00812A14">
      <w:pPr>
        <w:rPr>
          <w:ins w:id="22242" w:author="Julio Li" w:date="2020-05-15T16:06:00Z"/>
          <w:del w:id="22243" w:author="Kevin Gu" w:date="2020-05-18T14:20:00Z"/>
          <w:lang w:val="en-GB"/>
          <w:rPrChange w:id="22244" w:author="Kevin Gu" w:date="2020-05-18T10:36:00Z">
            <w:rPr>
              <w:ins w:id="22245" w:author="Julio Li" w:date="2020-05-15T16:06:00Z"/>
              <w:del w:id="22246" w:author="Kevin Gu" w:date="2020-05-18T14:20:00Z"/>
            </w:rPr>
          </w:rPrChange>
        </w:rPr>
      </w:pPr>
      <w:ins w:id="22247" w:author="Julio Li" w:date="2020-05-15T16:06:00Z">
        <w:del w:id="22248" w:author="Kevin Gu" w:date="2020-05-18T14:20:00Z">
          <w:r w:rsidRPr="00876437" w:rsidDel="00696F23">
            <w:rPr>
              <w:rFonts w:hint="eastAsia"/>
              <w:lang w:val="en-GB"/>
              <w:rPrChange w:id="22249" w:author="Kevin Gu" w:date="2020-05-18T10:36:00Z">
                <w:rPr>
                  <w:rFonts w:hint="eastAsia"/>
                </w:rPr>
              </w:rPrChange>
            </w:rPr>
            <w:delText>短期评估基于一系列事实或已知存在的情况。这些将以同样的方式进行如上文所述。不过他们将在积极信息到达之前出现。</w:delText>
          </w:r>
          <w:bookmarkStart w:id="22250" w:name="_Toc40965282"/>
          <w:bookmarkStart w:id="22251" w:name="_Toc40965637"/>
          <w:bookmarkStart w:id="22252" w:name="_Toc40965990"/>
          <w:bookmarkStart w:id="22253" w:name="_Toc40966342"/>
          <w:bookmarkStart w:id="22254" w:name="_Toc40966695"/>
          <w:bookmarkStart w:id="22255" w:name="_Toc40967048"/>
          <w:bookmarkStart w:id="22256" w:name="_Toc40967402"/>
          <w:bookmarkStart w:id="22257" w:name="_Toc40967756"/>
          <w:bookmarkStart w:id="22258" w:name="_Toc40968110"/>
          <w:bookmarkStart w:id="22259" w:name="_Toc40968464"/>
          <w:bookmarkStart w:id="22260" w:name="_Toc40969520"/>
          <w:bookmarkStart w:id="22261" w:name="_Toc40969880"/>
          <w:bookmarkEnd w:id="22250"/>
          <w:bookmarkEnd w:id="22251"/>
          <w:bookmarkEnd w:id="22252"/>
          <w:bookmarkEnd w:id="22253"/>
          <w:bookmarkEnd w:id="22254"/>
          <w:bookmarkEnd w:id="22255"/>
          <w:bookmarkEnd w:id="22256"/>
          <w:bookmarkEnd w:id="22257"/>
          <w:bookmarkEnd w:id="22258"/>
          <w:bookmarkEnd w:id="22259"/>
          <w:bookmarkEnd w:id="22260"/>
          <w:bookmarkEnd w:id="22261"/>
        </w:del>
      </w:ins>
    </w:p>
    <w:p w14:paraId="52CE4AC8" w14:textId="698C67B0" w:rsidR="00812A14" w:rsidRPr="00876437" w:rsidDel="00696F23" w:rsidRDefault="00812A14" w:rsidP="00812A14">
      <w:pPr>
        <w:pStyle w:val="Title3"/>
        <w:rPr>
          <w:ins w:id="22262" w:author="Julio Li" w:date="2020-05-15T16:07:00Z"/>
          <w:del w:id="22263" w:author="Kevin Gu" w:date="2020-05-18T14:20:00Z"/>
          <w:lang w:val="en-GB"/>
          <w:rPrChange w:id="22264" w:author="Kevin Gu" w:date="2020-05-18T10:36:00Z">
            <w:rPr>
              <w:ins w:id="22265" w:author="Julio Li" w:date="2020-05-15T16:07:00Z"/>
              <w:del w:id="22266" w:author="Kevin Gu" w:date="2020-05-18T14:20:00Z"/>
            </w:rPr>
          </w:rPrChange>
        </w:rPr>
      </w:pPr>
      <w:ins w:id="22267" w:author="Julio Li" w:date="2020-05-15T16:07:00Z">
        <w:del w:id="22268" w:author="Kevin Gu" w:date="2020-05-18T14:20:00Z">
          <w:r w:rsidRPr="00876437" w:rsidDel="00696F23">
            <w:rPr>
              <w:b w:val="0"/>
              <w:bCs w:val="0"/>
              <w:lang w:val="en-GB" w:eastAsia="zh-CN"/>
              <w:rPrChange w:id="22269" w:author="Kevin Gu" w:date="2020-05-18T10:36:00Z">
                <w:rPr>
                  <w:b w:val="0"/>
                  <w:bCs w:val="0"/>
                </w:rPr>
              </w:rPrChange>
            </w:rPr>
            <w:delText>Terrorist Threats</w:delText>
          </w:r>
          <w:r w:rsidRPr="00876437" w:rsidDel="00696F23">
            <w:rPr>
              <w:rFonts w:hint="eastAsia"/>
              <w:b w:val="0"/>
              <w:bCs w:val="0"/>
              <w:lang w:val="en-GB" w:eastAsia="zh-CN"/>
              <w:rPrChange w:id="22270" w:author="Kevin Gu" w:date="2020-05-18T10:36:00Z">
                <w:rPr>
                  <w:rFonts w:hint="eastAsia"/>
                  <w:b w:val="0"/>
                  <w:bCs w:val="0"/>
                </w:rPr>
              </w:rPrChange>
            </w:rPr>
            <w:delText>恐怖威胁</w:delText>
          </w:r>
          <w:bookmarkStart w:id="22271" w:name="_Toc40965283"/>
          <w:bookmarkStart w:id="22272" w:name="_Toc40965638"/>
          <w:bookmarkStart w:id="22273" w:name="_Toc40965991"/>
          <w:bookmarkStart w:id="22274" w:name="_Toc40966343"/>
          <w:bookmarkStart w:id="22275" w:name="_Toc40966696"/>
          <w:bookmarkStart w:id="22276" w:name="_Toc40967049"/>
          <w:bookmarkStart w:id="22277" w:name="_Toc40967403"/>
          <w:bookmarkStart w:id="22278" w:name="_Toc40967757"/>
          <w:bookmarkStart w:id="22279" w:name="_Toc40968111"/>
          <w:bookmarkStart w:id="22280" w:name="_Toc40968465"/>
          <w:bookmarkStart w:id="22281" w:name="_Toc40969521"/>
          <w:bookmarkStart w:id="22282" w:name="_Toc40969881"/>
          <w:bookmarkEnd w:id="22271"/>
          <w:bookmarkEnd w:id="22272"/>
          <w:bookmarkEnd w:id="22273"/>
          <w:bookmarkEnd w:id="22274"/>
          <w:bookmarkEnd w:id="22275"/>
          <w:bookmarkEnd w:id="22276"/>
          <w:bookmarkEnd w:id="22277"/>
          <w:bookmarkEnd w:id="22278"/>
          <w:bookmarkEnd w:id="22279"/>
          <w:bookmarkEnd w:id="22280"/>
          <w:bookmarkEnd w:id="22281"/>
          <w:bookmarkEnd w:id="22282"/>
        </w:del>
      </w:ins>
    </w:p>
    <w:p w14:paraId="61C376AA" w14:textId="442A0EB7" w:rsidR="00812A14" w:rsidRPr="00876437" w:rsidDel="00696F23" w:rsidRDefault="00812A14" w:rsidP="00812A14">
      <w:pPr>
        <w:pStyle w:val="Heading4"/>
        <w:rPr>
          <w:ins w:id="22283" w:author="Julio Li" w:date="2020-05-15T16:07:00Z"/>
          <w:del w:id="22284" w:author="Kevin Gu" w:date="2020-05-18T14:20:00Z"/>
          <w:lang w:val="en-GB"/>
          <w:rPrChange w:id="22285" w:author="Kevin Gu" w:date="2020-05-18T10:36:00Z">
            <w:rPr>
              <w:ins w:id="22286" w:author="Julio Li" w:date="2020-05-15T16:07:00Z"/>
              <w:del w:id="22287" w:author="Kevin Gu" w:date="2020-05-18T14:20:00Z"/>
            </w:rPr>
          </w:rPrChange>
        </w:rPr>
      </w:pPr>
      <w:ins w:id="22288" w:author="Julio Li" w:date="2020-05-15T16:07:00Z">
        <w:del w:id="22289" w:author="Kevin Gu" w:date="2020-05-18T14:20:00Z">
          <w:r w:rsidRPr="00876437" w:rsidDel="00696F23">
            <w:rPr>
              <w:b w:val="0"/>
              <w:lang w:val="en-GB"/>
              <w:rPrChange w:id="22290" w:author="Kevin Gu" w:date="2020-05-18T10:36:00Z">
                <w:rPr>
                  <w:b w:val="0"/>
                </w:rPr>
              </w:rPrChange>
            </w:rPr>
            <w:delText>Parcels and letters</w:delText>
          </w:r>
          <w:r w:rsidRPr="00876437" w:rsidDel="00696F23">
            <w:rPr>
              <w:rFonts w:hint="eastAsia"/>
              <w:b w:val="0"/>
              <w:lang w:val="en-GB"/>
              <w:rPrChange w:id="22291" w:author="Kevin Gu" w:date="2020-05-18T10:36:00Z">
                <w:rPr>
                  <w:rFonts w:hint="eastAsia"/>
                  <w:b w:val="0"/>
                </w:rPr>
              </w:rPrChange>
            </w:rPr>
            <w:delText>包裹和信件</w:delText>
          </w:r>
          <w:bookmarkStart w:id="22292" w:name="_Toc40965284"/>
          <w:bookmarkStart w:id="22293" w:name="_Toc40965639"/>
          <w:bookmarkStart w:id="22294" w:name="_Toc40965992"/>
          <w:bookmarkStart w:id="22295" w:name="_Toc40966344"/>
          <w:bookmarkStart w:id="22296" w:name="_Toc40966697"/>
          <w:bookmarkStart w:id="22297" w:name="_Toc40967050"/>
          <w:bookmarkStart w:id="22298" w:name="_Toc40967404"/>
          <w:bookmarkStart w:id="22299" w:name="_Toc40967758"/>
          <w:bookmarkStart w:id="22300" w:name="_Toc40968112"/>
          <w:bookmarkStart w:id="22301" w:name="_Toc40968466"/>
          <w:bookmarkStart w:id="22302" w:name="_Toc40969522"/>
          <w:bookmarkStart w:id="22303" w:name="_Toc40969882"/>
          <w:bookmarkEnd w:id="22292"/>
          <w:bookmarkEnd w:id="22293"/>
          <w:bookmarkEnd w:id="22294"/>
          <w:bookmarkEnd w:id="22295"/>
          <w:bookmarkEnd w:id="22296"/>
          <w:bookmarkEnd w:id="22297"/>
          <w:bookmarkEnd w:id="22298"/>
          <w:bookmarkEnd w:id="22299"/>
          <w:bookmarkEnd w:id="22300"/>
          <w:bookmarkEnd w:id="22301"/>
          <w:bookmarkEnd w:id="22302"/>
          <w:bookmarkEnd w:id="22303"/>
        </w:del>
      </w:ins>
    </w:p>
    <w:p w14:paraId="7AC14FB4" w14:textId="2577CD13" w:rsidR="00812A14" w:rsidRPr="00876437" w:rsidDel="00696F23" w:rsidRDefault="00812A14" w:rsidP="00812A14">
      <w:pPr>
        <w:rPr>
          <w:ins w:id="22304" w:author="Julio Li" w:date="2020-05-15T16:07:00Z"/>
          <w:del w:id="22305" w:author="Kevin Gu" w:date="2020-05-18T14:20:00Z"/>
          <w:lang w:val="en-GB"/>
          <w:rPrChange w:id="22306" w:author="Kevin Gu" w:date="2020-05-18T10:36:00Z">
            <w:rPr>
              <w:ins w:id="22307" w:author="Julio Li" w:date="2020-05-15T16:07:00Z"/>
              <w:del w:id="22308" w:author="Kevin Gu" w:date="2020-05-18T14:20:00Z"/>
              <w:lang w:val="en-US"/>
            </w:rPr>
          </w:rPrChange>
        </w:rPr>
      </w:pPr>
      <w:ins w:id="22309" w:author="Julio Li" w:date="2020-05-15T16:07:00Z">
        <w:del w:id="22310" w:author="Kevin Gu" w:date="2020-05-18T14:20:00Z">
          <w:r w:rsidRPr="00876437" w:rsidDel="00696F23">
            <w:rPr>
              <w:lang w:val="en-GB"/>
              <w:rPrChange w:id="22311" w:author="Kevin Gu" w:date="2020-05-18T10:36:00Z">
                <w:rPr>
                  <w:lang w:val="en-US"/>
                </w:rPr>
              </w:rPrChange>
            </w:rPr>
            <w:delText>Terrorists or other organizations or individuals are capable of making a number of different types of bomb which purpose is to cause death, injury or damage. The assessment at this point in time is that parcel or letter bombs are the most likely type of device to affect this company.</w:delText>
          </w:r>
          <w:bookmarkStart w:id="22312" w:name="_Toc40965285"/>
          <w:bookmarkStart w:id="22313" w:name="_Toc40965640"/>
          <w:bookmarkStart w:id="22314" w:name="_Toc40965993"/>
          <w:bookmarkStart w:id="22315" w:name="_Toc40966345"/>
          <w:bookmarkStart w:id="22316" w:name="_Toc40966698"/>
          <w:bookmarkStart w:id="22317" w:name="_Toc40967051"/>
          <w:bookmarkStart w:id="22318" w:name="_Toc40967405"/>
          <w:bookmarkStart w:id="22319" w:name="_Toc40967759"/>
          <w:bookmarkStart w:id="22320" w:name="_Toc40968113"/>
          <w:bookmarkStart w:id="22321" w:name="_Toc40968467"/>
          <w:bookmarkStart w:id="22322" w:name="_Toc40969523"/>
          <w:bookmarkStart w:id="22323" w:name="_Toc40969883"/>
          <w:bookmarkEnd w:id="22312"/>
          <w:bookmarkEnd w:id="22313"/>
          <w:bookmarkEnd w:id="22314"/>
          <w:bookmarkEnd w:id="22315"/>
          <w:bookmarkEnd w:id="22316"/>
          <w:bookmarkEnd w:id="22317"/>
          <w:bookmarkEnd w:id="22318"/>
          <w:bookmarkEnd w:id="22319"/>
          <w:bookmarkEnd w:id="22320"/>
          <w:bookmarkEnd w:id="22321"/>
          <w:bookmarkEnd w:id="22322"/>
          <w:bookmarkEnd w:id="22323"/>
        </w:del>
      </w:ins>
    </w:p>
    <w:p w14:paraId="651BAD91" w14:textId="13B21535" w:rsidR="00812A14" w:rsidRPr="00876437" w:rsidDel="00696F23" w:rsidRDefault="00812A14" w:rsidP="00812A14">
      <w:pPr>
        <w:rPr>
          <w:ins w:id="22324" w:author="Julio Li" w:date="2020-05-15T16:07:00Z"/>
          <w:del w:id="22325" w:author="Kevin Gu" w:date="2020-05-18T14:20:00Z"/>
          <w:lang w:val="en-GB"/>
          <w:rPrChange w:id="22326" w:author="Kevin Gu" w:date="2020-05-18T10:36:00Z">
            <w:rPr>
              <w:ins w:id="22327" w:author="Julio Li" w:date="2020-05-15T16:07:00Z"/>
              <w:del w:id="22328" w:author="Kevin Gu" w:date="2020-05-18T14:20:00Z"/>
              <w:lang w:val="en-US"/>
            </w:rPr>
          </w:rPrChange>
        </w:rPr>
      </w:pPr>
      <w:ins w:id="22329" w:author="Julio Li" w:date="2020-05-15T16:07:00Z">
        <w:del w:id="22330" w:author="Kevin Gu" w:date="2020-05-18T14:20:00Z">
          <w:r w:rsidRPr="00876437" w:rsidDel="00696F23">
            <w:rPr>
              <w:rFonts w:hint="eastAsia"/>
              <w:lang w:val="en-GB"/>
              <w:rPrChange w:id="22331" w:author="Kevin Gu" w:date="2020-05-18T10:36:00Z">
                <w:rPr>
                  <w:rFonts w:hint="eastAsia"/>
                  <w:lang w:val="en-US"/>
                </w:rPr>
              </w:rPrChange>
            </w:rPr>
            <w:delText>恐怖分子或其他组织或个人能制作一定数量不同类型的炸弹来造成死亡、伤害或损害的目的。在这个时间点的评估是那包裹或信件炸弹最有可能影响本公司的设备的类型。</w:delText>
          </w:r>
          <w:bookmarkStart w:id="22332" w:name="_Toc40965286"/>
          <w:bookmarkStart w:id="22333" w:name="_Toc40965641"/>
          <w:bookmarkStart w:id="22334" w:name="_Toc40965994"/>
          <w:bookmarkStart w:id="22335" w:name="_Toc40966346"/>
          <w:bookmarkStart w:id="22336" w:name="_Toc40966699"/>
          <w:bookmarkStart w:id="22337" w:name="_Toc40967052"/>
          <w:bookmarkStart w:id="22338" w:name="_Toc40967406"/>
          <w:bookmarkStart w:id="22339" w:name="_Toc40967760"/>
          <w:bookmarkStart w:id="22340" w:name="_Toc40968114"/>
          <w:bookmarkStart w:id="22341" w:name="_Toc40968468"/>
          <w:bookmarkStart w:id="22342" w:name="_Toc40969524"/>
          <w:bookmarkStart w:id="22343" w:name="_Toc40969884"/>
          <w:bookmarkEnd w:id="22332"/>
          <w:bookmarkEnd w:id="22333"/>
          <w:bookmarkEnd w:id="22334"/>
          <w:bookmarkEnd w:id="22335"/>
          <w:bookmarkEnd w:id="22336"/>
          <w:bookmarkEnd w:id="22337"/>
          <w:bookmarkEnd w:id="22338"/>
          <w:bookmarkEnd w:id="22339"/>
          <w:bookmarkEnd w:id="22340"/>
          <w:bookmarkEnd w:id="22341"/>
          <w:bookmarkEnd w:id="22342"/>
          <w:bookmarkEnd w:id="22343"/>
        </w:del>
      </w:ins>
    </w:p>
    <w:p w14:paraId="71DE7335" w14:textId="7BC10A0E" w:rsidR="00812A14" w:rsidRPr="00876437" w:rsidDel="00696F23" w:rsidRDefault="00812A14" w:rsidP="00812A14">
      <w:pPr>
        <w:rPr>
          <w:ins w:id="22344" w:author="Julio Li" w:date="2020-05-15T16:07:00Z"/>
          <w:del w:id="22345" w:author="Kevin Gu" w:date="2020-05-18T14:20:00Z"/>
          <w:lang w:val="en-GB"/>
          <w:rPrChange w:id="22346" w:author="Kevin Gu" w:date="2020-05-18T10:36:00Z">
            <w:rPr>
              <w:ins w:id="22347" w:author="Julio Li" w:date="2020-05-15T16:07:00Z"/>
              <w:del w:id="22348" w:author="Kevin Gu" w:date="2020-05-18T14:20:00Z"/>
              <w:lang w:val="en-US"/>
            </w:rPr>
          </w:rPrChange>
        </w:rPr>
      </w:pPr>
      <w:ins w:id="22349" w:author="Julio Li" w:date="2020-05-15T16:07:00Z">
        <w:del w:id="22350" w:author="Kevin Gu" w:date="2020-05-18T14:20:00Z">
          <w:r w:rsidRPr="00876437" w:rsidDel="00696F23">
            <w:rPr>
              <w:lang w:val="en-GB"/>
              <w:rPrChange w:id="22351" w:author="Kevin Gu" w:date="2020-05-18T10:36:00Z">
                <w:rPr>
                  <w:lang w:val="en-US"/>
                </w:rPr>
              </w:rPrChange>
            </w:rPr>
            <w:delText>A local procedure should therefore be in place to counter such threats.</w:delText>
          </w:r>
          <w:bookmarkStart w:id="22352" w:name="_Toc40965287"/>
          <w:bookmarkStart w:id="22353" w:name="_Toc40965642"/>
          <w:bookmarkStart w:id="22354" w:name="_Toc40965995"/>
          <w:bookmarkStart w:id="22355" w:name="_Toc40966347"/>
          <w:bookmarkStart w:id="22356" w:name="_Toc40966700"/>
          <w:bookmarkStart w:id="22357" w:name="_Toc40967053"/>
          <w:bookmarkStart w:id="22358" w:name="_Toc40967407"/>
          <w:bookmarkStart w:id="22359" w:name="_Toc40967761"/>
          <w:bookmarkStart w:id="22360" w:name="_Toc40968115"/>
          <w:bookmarkStart w:id="22361" w:name="_Toc40968469"/>
          <w:bookmarkStart w:id="22362" w:name="_Toc40969525"/>
          <w:bookmarkStart w:id="22363" w:name="_Toc40969885"/>
          <w:bookmarkEnd w:id="22352"/>
          <w:bookmarkEnd w:id="22353"/>
          <w:bookmarkEnd w:id="22354"/>
          <w:bookmarkEnd w:id="22355"/>
          <w:bookmarkEnd w:id="22356"/>
          <w:bookmarkEnd w:id="22357"/>
          <w:bookmarkEnd w:id="22358"/>
          <w:bookmarkEnd w:id="22359"/>
          <w:bookmarkEnd w:id="22360"/>
          <w:bookmarkEnd w:id="22361"/>
          <w:bookmarkEnd w:id="22362"/>
          <w:bookmarkEnd w:id="22363"/>
        </w:del>
      </w:ins>
    </w:p>
    <w:p w14:paraId="7B2E2671" w14:textId="50290FA1" w:rsidR="00812A14" w:rsidRPr="00876437" w:rsidDel="00696F23" w:rsidRDefault="00812A14" w:rsidP="00812A14">
      <w:pPr>
        <w:rPr>
          <w:ins w:id="22364" w:author="Julio Li" w:date="2020-05-15T16:07:00Z"/>
          <w:del w:id="22365" w:author="Kevin Gu" w:date="2020-05-18T14:20:00Z"/>
          <w:lang w:val="en-GB"/>
          <w:rPrChange w:id="22366" w:author="Kevin Gu" w:date="2020-05-18T10:36:00Z">
            <w:rPr>
              <w:ins w:id="22367" w:author="Julio Li" w:date="2020-05-15T16:07:00Z"/>
              <w:del w:id="22368" w:author="Kevin Gu" w:date="2020-05-18T14:20:00Z"/>
              <w:lang w:val="en-US"/>
            </w:rPr>
          </w:rPrChange>
        </w:rPr>
      </w:pPr>
      <w:ins w:id="22369" w:author="Julio Li" w:date="2020-05-15T16:07:00Z">
        <w:del w:id="22370" w:author="Kevin Gu" w:date="2020-05-18T14:20:00Z">
          <w:r w:rsidRPr="00876437" w:rsidDel="00696F23">
            <w:rPr>
              <w:rFonts w:hint="eastAsia"/>
              <w:lang w:val="en-GB"/>
              <w:rPrChange w:id="22371" w:author="Kevin Gu" w:date="2020-05-18T10:36:00Z">
                <w:rPr>
                  <w:rFonts w:hint="eastAsia"/>
                  <w:lang w:val="en-US"/>
                </w:rPr>
              </w:rPrChange>
            </w:rPr>
            <w:delText>本地过程因此应到位，以对付这种威胁。</w:delText>
          </w:r>
          <w:bookmarkStart w:id="22372" w:name="_Toc40965288"/>
          <w:bookmarkStart w:id="22373" w:name="_Toc40965643"/>
          <w:bookmarkStart w:id="22374" w:name="_Toc40965996"/>
          <w:bookmarkStart w:id="22375" w:name="_Toc40966348"/>
          <w:bookmarkStart w:id="22376" w:name="_Toc40966701"/>
          <w:bookmarkStart w:id="22377" w:name="_Toc40967054"/>
          <w:bookmarkStart w:id="22378" w:name="_Toc40967408"/>
          <w:bookmarkStart w:id="22379" w:name="_Toc40967762"/>
          <w:bookmarkStart w:id="22380" w:name="_Toc40968116"/>
          <w:bookmarkStart w:id="22381" w:name="_Toc40968470"/>
          <w:bookmarkStart w:id="22382" w:name="_Toc40969526"/>
          <w:bookmarkStart w:id="22383" w:name="_Toc40969886"/>
          <w:bookmarkEnd w:id="22372"/>
          <w:bookmarkEnd w:id="22373"/>
          <w:bookmarkEnd w:id="22374"/>
          <w:bookmarkEnd w:id="22375"/>
          <w:bookmarkEnd w:id="22376"/>
          <w:bookmarkEnd w:id="22377"/>
          <w:bookmarkEnd w:id="22378"/>
          <w:bookmarkEnd w:id="22379"/>
          <w:bookmarkEnd w:id="22380"/>
          <w:bookmarkEnd w:id="22381"/>
          <w:bookmarkEnd w:id="22382"/>
          <w:bookmarkEnd w:id="22383"/>
        </w:del>
      </w:ins>
    </w:p>
    <w:p w14:paraId="22186EB5" w14:textId="667FF940" w:rsidR="00812A14" w:rsidRPr="00876437" w:rsidDel="00696F23" w:rsidRDefault="00812A14">
      <w:pPr>
        <w:pStyle w:val="Heading4"/>
        <w:rPr>
          <w:ins w:id="22384" w:author="Julio Li" w:date="2020-05-15T16:07:00Z"/>
          <w:del w:id="22385" w:author="Kevin Gu" w:date="2020-05-18T14:20:00Z"/>
          <w:lang w:val="en-GB"/>
          <w:rPrChange w:id="22386" w:author="Kevin Gu" w:date="2020-05-18T10:36:00Z">
            <w:rPr>
              <w:ins w:id="22387" w:author="Julio Li" w:date="2020-05-15T16:07:00Z"/>
              <w:del w:id="22388" w:author="Kevin Gu" w:date="2020-05-18T14:20:00Z"/>
            </w:rPr>
          </w:rPrChange>
        </w:rPr>
        <w:pPrChange w:id="22389" w:author="Julio Li" w:date="2020-05-15T16:08:00Z">
          <w:pPr>
            <w:pStyle w:val="Title3"/>
          </w:pPr>
        </w:pPrChange>
      </w:pPr>
      <w:ins w:id="22390" w:author="Julio Li" w:date="2020-05-15T16:07:00Z">
        <w:del w:id="22391" w:author="Kevin Gu" w:date="2020-05-18T14:20:00Z">
          <w:r w:rsidRPr="00876437" w:rsidDel="00696F23">
            <w:rPr>
              <w:b w:val="0"/>
              <w:lang w:val="en-GB"/>
              <w:rPrChange w:id="22392" w:author="Kevin Gu" w:date="2020-05-18T10:36:00Z">
                <w:rPr>
                  <w:b w:val="0"/>
                  <w:bCs w:val="0"/>
                </w:rPr>
              </w:rPrChange>
            </w:rPr>
            <w:delText>Telephone calls</w:delText>
          </w:r>
          <w:r w:rsidRPr="00876437" w:rsidDel="00696F23">
            <w:rPr>
              <w:rFonts w:hint="eastAsia"/>
              <w:b w:val="0"/>
              <w:lang w:val="en-GB"/>
              <w:rPrChange w:id="22393" w:author="Kevin Gu" w:date="2020-05-18T10:36:00Z">
                <w:rPr>
                  <w:rFonts w:hint="eastAsia"/>
                  <w:b w:val="0"/>
                  <w:bCs w:val="0"/>
                </w:rPr>
              </w:rPrChange>
            </w:rPr>
            <w:delText>电话</w:delText>
          </w:r>
          <w:bookmarkStart w:id="22394" w:name="_Toc40965289"/>
          <w:bookmarkStart w:id="22395" w:name="_Toc40965644"/>
          <w:bookmarkStart w:id="22396" w:name="_Toc40965997"/>
          <w:bookmarkStart w:id="22397" w:name="_Toc40966349"/>
          <w:bookmarkStart w:id="22398" w:name="_Toc40966702"/>
          <w:bookmarkStart w:id="22399" w:name="_Toc40967055"/>
          <w:bookmarkStart w:id="22400" w:name="_Toc40967409"/>
          <w:bookmarkStart w:id="22401" w:name="_Toc40967763"/>
          <w:bookmarkStart w:id="22402" w:name="_Toc40968117"/>
          <w:bookmarkStart w:id="22403" w:name="_Toc40968471"/>
          <w:bookmarkStart w:id="22404" w:name="_Toc40969527"/>
          <w:bookmarkStart w:id="22405" w:name="_Toc40969887"/>
          <w:bookmarkEnd w:id="22394"/>
          <w:bookmarkEnd w:id="22395"/>
          <w:bookmarkEnd w:id="22396"/>
          <w:bookmarkEnd w:id="22397"/>
          <w:bookmarkEnd w:id="22398"/>
          <w:bookmarkEnd w:id="22399"/>
          <w:bookmarkEnd w:id="22400"/>
          <w:bookmarkEnd w:id="22401"/>
          <w:bookmarkEnd w:id="22402"/>
          <w:bookmarkEnd w:id="22403"/>
          <w:bookmarkEnd w:id="22404"/>
          <w:bookmarkEnd w:id="22405"/>
        </w:del>
      </w:ins>
    </w:p>
    <w:p w14:paraId="59ED4B76" w14:textId="64C94736" w:rsidR="00812A14" w:rsidRPr="00876437" w:rsidDel="00696F23" w:rsidRDefault="00812A14" w:rsidP="00812A14">
      <w:pPr>
        <w:rPr>
          <w:ins w:id="22406" w:author="Julio Li" w:date="2020-05-15T16:08:00Z"/>
          <w:del w:id="22407" w:author="Kevin Gu" w:date="2020-05-18T14:20:00Z"/>
          <w:lang w:val="en-GB"/>
          <w:rPrChange w:id="22408" w:author="Kevin Gu" w:date="2020-05-18T10:36:00Z">
            <w:rPr>
              <w:ins w:id="22409" w:author="Julio Li" w:date="2020-05-15T16:08:00Z"/>
              <w:del w:id="22410" w:author="Kevin Gu" w:date="2020-05-18T14:20:00Z"/>
            </w:rPr>
          </w:rPrChange>
        </w:rPr>
      </w:pPr>
      <w:ins w:id="22411" w:author="Julio Li" w:date="2020-05-15T16:08:00Z">
        <w:del w:id="22412" w:author="Kevin Gu" w:date="2020-05-18T14:20:00Z">
          <w:r w:rsidRPr="00876437" w:rsidDel="00696F23">
            <w:rPr>
              <w:lang w:val="en-GB"/>
              <w:rPrChange w:id="22413" w:author="Kevin Gu" w:date="2020-05-18T10:36:00Z">
                <w:rPr/>
              </w:rPrChange>
            </w:rPr>
            <w:delText xml:space="preserve">In addition to the threat of actual devices being received or placed within company premises, telephone calls may be received to the effect that such devices have been placed within the company premises. Such threats should never be ignored. </w:delText>
          </w:r>
          <w:bookmarkStart w:id="22414" w:name="_Toc40965290"/>
          <w:bookmarkStart w:id="22415" w:name="_Toc40965645"/>
          <w:bookmarkStart w:id="22416" w:name="_Toc40965998"/>
          <w:bookmarkStart w:id="22417" w:name="_Toc40966350"/>
          <w:bookmarkStart w:id="22418" w:name="_Toc40966703"/>
          <w:bookmarkStart w:id="22419" w:name="_Toc40967056"/>
          <w:bookmarkStart w:id="22420" w:name="_Toc40967410"/>
          <w:bookmarkStart w:id="22421" w:name="_Toc40967764"/>
          <w:bookmarkStart w:id="22422" w:name="_Toc40968118"/>
          <w:bookmarkStart w:id="22423" w:name="_Toc40968472"/>
          <w:bookmarkStart w:id="22424" w:name="_Toc40969528"/>
          <w:bookmarkStart w:id="22425" w:name="_Toc40969888"/>
          <w:bookmarkEnd w:id="22414"/>
          <w:bookmarkEnd w:id="22415"/>
          <w:bookmarkEnd w:id="22416"/>
          <w:bookmarkEnd w:id="22417"/>
          <w:bookmarkEnd w:id="22418"/>
          <w:bookmarkEnd w:id="22419"/>
          <w:bookmarkEnd w:id="22420"/>
          <w:bookmarkEnd w:id="22421"/>
          <w:bookmarkEnd w:id="22422"/>
          <w:bookmarkEnd w:id="22423"/>
          <w:bookmarkEnd w:id="22424"/>
          <w:bookmarkEnd w:id="22425"/>
        </w:del>
      </w:ins>
    </w:p>
    <w:p w14:paraId="7F74CAED" w14:textId="4266A101" w:rsidR="00812A14" w:rsidRPr="00876437" w:rsidDel="00696F23" w:rsidRDefault="00812A14" w:rsidP="00812A14">
      <w:pPr>
        <w:rPr>
          <w:ins w:id="22426" w:author="Julio Li" w:date="2020-05-15T16:08:00Z"/>
          <w:del w:id="22427" w:author="Kevin Gu" w:date="2020-05-18T14:20:00Z"/>
          <w:lang w:val="en-GB"/>
          <w:rPrChange w:id="22428" w:author="Kevin Gu" w:date="2020-05-18T10:36:00Z">
            <w:rPr>
              <w:ins w:id="22429" w:author="Julio Li" w:date="2020-05-15T16:08:00Z"/>
              <w:del w:id="22430" w:author="Kevin Gu" w:date="2020-05-18T14:20:00Z"/>
            </w:rPr>
          </w:rPrChange>
        </w:rPr>
      </w:pPr>
      <w:ins w:id="22431" w:author="Julio Li" w:date="2020-05-15T16:08:00Z">
        <w:del w:id="22432" w:author="Kevin Gu" w:date="2020-05-18T14:20:00Z">
          <w:r w:rsidRPr="00876437" w:rsidDel="00696F23">
            <w:rPr>
              <w:rFonts w:hint="eastAsia"/>
              <w:lang w:val="en-GB"/>
              <w:rPrChange w:id="22433" w:author="Kevin Gu" w:date="2020-05-18T10:36:00Z">
                <w:rPr>
                  <w:rFonts w:hint="eastAsia"/>
                </w:rPr>
              </w:rPrChange>
            </w:rPr>
            <w:delText>除了实际设备接收或放在公司处所内的威胁，可能会在公司内安置了这种装置的接收到电话的情况。这种威胁永远不应该被忽略。</w:delText>
          </w:r>
          <w:bookmarkStart w:id="22434" w:name="_Toc40965291"/>
          <w:bookmarkStart w:id="22435" w:name="_Toc40965646"/>
          <w:bookmarkStart w:id="22436" w:name="_Toc40965999"/>
          <w:bookmarkStart w:id="22437" w:name="_Toc40966351"/>
          <w:bookmarkStart w:id="22438" w:name="_Toc40966704"/>
          <w:bookmarkStart w:id="22439" w:name="_Toc40967057"/>
          <w:bookmarkStart w:id="22440" w:name="_Toc40967411"/>
          <w:bookmarkStart w:id="22441" w:name="_Toc40967765"/>
          <w:bookmarkStart w:id="22442" w:name="_Toc40968119"/>
          <w:bookmarkStart w:id="22443" w:name="_Toc40968473"/>
          <w:bookmarkStart w:id="22444" w:name="_Toc40969529"/>
          <w:bookmarkStart w:id="22445" w:name="_Toc40969889"/>
          <w:bookmarkEnd w:id="22434"/>
          <w:bookmarkEnd w:id="22435"/>
          <w:bookmarkEnd w:id="22436"/>
          <w:bookmarkEnd w:id="22437"/>
          <w:bookmarkEnd w:id="22438"/>
          <w:bookmarkEnd w:id="22439"/>
          <w:bookmarkEnd w:id="22440"/>
          <w:bookmarkEnd w:id="22441"/>
          <w:bookmarkEnd w:id="22442"/>
          <w:bookmarkEnd w:id="22443"/>
          <w:bookmarkEnd w:id="22444"/>
          <w:bookmarkEnd w:id="22445"/>
        </w:del>
      </w:ins>
    </w:p>
    <w:p w14:paraId="3E99D6DD" w14:textId="37E9CD94" w:rsidR="00812A14" w:rsidRPr="00876437" w:rsidDel="00696F23" w:rsidRDefault="00812A14" w:rsidP="00812A14">
      <w:pPr>
        <w:rPr>
          <w:ins w:id="22446" w:author="Julio Li" w:date="2020-05-15T16:08:00Z"/>
          <w:del w:id="22447" w:author="Kevin Gu" w:date="2020-05-18T14:20:00Z"/>
          <w:lang w:val="en-GB"/>
          <w:rPrChange w:id="22448" w:author="Kevin Gu" w:date="2020-05-18T10:36:00Z">
            <w:rPr>
              <w:ins w:id="22449" w:author="Julio Li" w:date="2020-05-15T16:08:00Z"/>
              <w:del w:id="22450" w:author="Kevin Gu" w:date="2020-05-18T14:20:00Z"/>
            </w:rPr>
          </w:rPrChange>
        </w:rPr>
      </w:pPr>
      <w:ins w:id="22451" w:author="Julio Li" w:date="2020-05-15T16:08:00Z">
        <w:del w:id="22452" w:author="Kevin Gu" w:date="2020-05-18T14:20:00Z">
          <w:r w:rsidRPr="00876437" w:rsidDel="00696F23">
            <w:rPr>
              <w:lang w:val="en-GB"/>
              <w:rPrChange w:id="22453" w:author="Kevin Gu" w:date="2020-05-18T10:36:00Z">
                <w:rPr/>
              </w:rPrChange>
            </w:rPr>
            <w:delText>Careful recording of the call should take place, using the form Terrorist Attack Call Checklist [R3]. Staff whose primary role is the answering of telephones as initial point of contact with the company should be schooled in the taking of such calls and the completion of the form.</w:delText>
          </w:r>
          <w:bookmarkStart w:id="22454" w:name="_Toc40965292"/>
          <w:bookmarkStart w:id="22455" w:name="_Toc40965647"/>
          <w:bookmarkStart w:id="22456" w:name="_Toc40966000"/>
          <w:bookmarkStart w:id="22457" w:name="_Toc40966352"/>
          <w:bookmarkStart w:id="22458" w:name="_Toc40966705"/>
          <w:bookmarkStart w:id="22459" w:name="_Toc40967058"/>
          <w:bookmarkStart w:id="22460" w:name="_Toc40967412"/>
          <w:bookmarkStart w:id="22461" w:name="_Toc40967766"/>
          <w:bookmarkStart w:id="22462" w:name="_Toc40968120"/>
          <w:bookmarkStart w:id="22463" w:name="_Toc40968474"/>
          <w:bookmarkStart w:id="22464" w:name="_Toc40969530"/>
          <w:bookmarkStart w:id="22465" w:name="_Toc40969890"/>
          <w:bookmarkEnd w:id="22454"/>
          <w:bookmarkEnd w:id="22455"/>
          <w:bookmarkEnd w:id="22456"/>
          <w:bookmarkEnd w:id="22457"/>
          <w:bookmarkEnd w:id="22458"/>
          <w:bookmarkEnd w:id="22459"/>
          <w:bookmarkEnd w:id="22460"/>
          <w:bookmarkEnd w:id="22461"/>
          <w:bookmarkEnd w:id="22462"/>
          <w:bookmarkEnd w:id="22463"/>
          <w:bookmarkEnd w:id="22464"/>
          <w:bookmarkEnd w:id="22465"/>
        </w:del>
      </w:ins>
    </w:p>
    <w:p w14:paraId="0FC534A0" w14:textId="20A182AC" w:rsidR="00812A14" w:rsidRPr="00876437" w:rsidDel="00696F23" w:rsidRDefault="00812A14" w:rsidP="00812A14">
      <w:pPr>
        <w:rPr>
          <w:ins w:id="22466" w:author="Julio Li" w:date="2020-05-15T16:08:00Z"/>
          <w:del w:id="22467" w:author="Kevin Gu" w:date="2020-05-18T14:20:00Z"/>
          <w:lang w:val="en-GB"/>
          <w:rPrChange w:id="22468" w:author="Kevin Gu" w:date="2020-05-18T10:36:00Z">
            <w:rPr>
              <w:ins w:id="22469" w:author="Julio Li" w:date="2020-05-15T16:08:00Z"/>
              <w:del w:id="22470" w:author="Kevin Gu" w:date="2020-05-18T14:20:00Z"/>
            </w:rPr>
          </w:rPrChange>
        </w:rPr>
      </w:pPr>
      <w:ins w:id="22471" w:author="Julio Li" w:date="2020-05-15T16:08:00Z">
        <w:del w:id="22472" w:author="Kevin Gu" w:date="2020-05-18T14:20:00Z">
          <w:r w:rsidRPr="00876437" w:rsidDel="00696F23">
            <w:rPr>
              <w:rFonts w:hint="eastAsia"/>
              <w:lang w:val="en-GB"/>
              <w:rPrChange w:id="22473" w:author="Kevin Gu" w:date="2020-05-18T10:36:00Z">
                <w:rPr>
                  <w:rFonts w:hint="eastAsia"/>
                </w:rPr>
              </w:rPrChange>
            </w:rPr>
            <w:delText>应仔细记录电话内容，使用恐怖威胁电话清单的形式。负责接听电话的公司工作人员应受过此类训练并能完成表格。</w:delText>
          </w:r>
          <w:bookmarkStart w:id="22474" w:name="_Toc40965293"/>
          <w:bookmarkStart w:id="22475" w:name="_Toc40965648"/>
          <w:bookmarkStart w:id="22476" w:name="_Toc40966001"/>
          <w:bookmarkStart w:id="22477" w:name="_Toc40966353"/>
          <w:bookmarkStart w:id="22478" w:name="_Toc40966706"/>
          <w:bookmarkStart w:id="22479" w:name="_Toc40967059"/>
          <w:bookmarkStart w:id="22480" w:name="_Toc40967413"/>
          <w:bookmarkStart w:id="22481" w:name="_Toc40967767"/>
          <w:bookmarkStart w:id="22482" w:name="_Toc40968121"/>
          <w:bookmarkStart w:id="22483" w:name="_Toc40968475"/>
          <w:bookmarkStart w:id="22484" w:name="_Toc40969531"/>
          <w:bookmarkStart w:id="22485" w:name="_Toc40969891"/>
          <w:bookmarkEnd w:id="22474"/>
          <w:bookmarkEnd w:id="22475"/>
          <w:bookmarkEnd w:id="22476"/>
          <w:bookmarkEnd w:id="22477"/>
          <w:bookmarkEnd w:id="22478"/>
          <w:bookmarkEnd w:id="22479"/>
          <w:bookmarkEnd w:id="22480"/>
          <w:bookmarkEnd w:id="22481"/>
          <w:bookmarkEnd w:id="22482"/>
          <w:bookmarkEnd w:id="22483"/>
          <w:bookmarkEnd w:id="22484"/>
          <w:bookmarkEnd w:id="22485"/>
        </w:del>
      </w:ins>
    </w:p>
    <w:p w14:paraId="13B378AC" w14:textId="52183CCF" w:rsidR="00812A14" w:rsidRPr="00876437" w:rsidDel="00696F23" w:rsidRDefault="00812A14" w:rsidP="00812A14">
      <w:pPr>
        <w:pStyle w:val="Title3"/>
        <w:rPr>
          <w:ins w:id="22486" w:author="Julio Li" w:date="2020-05-15T16:08:00Z"/>
          <w:del w:id="22487" w:author="Kevin Gu" w:date="2020-05-18T14:20:00Z"/>
          <w:lang w:val="en-GB"/>
          <w:rPrChange w:id="22488" w:author="Kevin Gu" w:date="2020-05-18T10:36:00Z">
            <w:rPr>
              <w:ins w:id="22489" w:author="Julio Li" w:date="2020-05-15T16:08:00Z"/>
              <w:del w:id="22490" w:author="Kevin Gu" w:date="2020-05-18T14:20:00Z"/>
            </w:rPr>
          </w:rPrChange>
        </w:rPr>
      </w:pPr>
      <w:ins w:id="22491" w:author="Julio Li" w:date="2020-05-15T16:08:00Z">
        <w:del w:id="22492" w:author="Kevin Gu" w:date="2020-05-18T14:20:00Z">
          <w:r w:rsidRPr="00876437" w:rsidDel="00696F23">
            <w:rPr>
              <w:b w:val="0"/>
              <w:bCs w:val="0"/>
              <w:lang w:val="en-GB" w:eastAsia="zh-CN"/>
              <w:rPrChange w:id="22493" w:author="Kevin Gu" w:date="2020-05-18T10:36:00Z">
                <w:rPr>
                  <w:b w:val="0"/>
                  <w:bCs w:val="0"/>
                </w:rPr>
              </w:rPrChange>
            </w:rPr>
            <w:delText>Incident Handling</w:delText>
          </w:r>
          <w:r w:rsidRPr="00876437" w:rsidDel="00696F23">
            <w:rPr>
              <w:rFonts w:hint="eastAsia"/>
              <w:b w:val="0"/>
              <w:bCs w:val="0"/>
              <w:lang w:val="en-GB" w:eastAsia="zh-CN"/>
              <w:rPrChange w:id="22494" w:author="Kevin Gu" w:date="2020-05-18T10:36:00Z">
                <w:rPr>
                  <w:rFonts w:hint="eastAsia"/>
                  <w:b w:val="0"/>
                  <w:bCs w:val="0"/>
                </w:rPr>
              </w:rPrChange>
            </w:rPr>
            <w:delText>事件处理</w:delText>
          </w:r>
          <w:bookmarkStart w:id="22495" w:name="_Toc40965294"/>
          <w:bookmarkStart w:id="22496" w:name="_Toc40965649"/>
          <w:bookmarkStart w:id="22497" w:name="_Toc40966002"/>
          <w:bookmarkStart w:id="22498" w:name="_Toc40966354"/>
          <w:bookmarkStart w:id="22499" w:name="_Toc40966707"/>
          <w:bookmarkStart w:id="22500" w:name="_Toc40967060"/>
          <w:bookmarkStart w:id="22501" w:name="_Toc40967414"/>
          <w:bookmarkStart w:id="22502" w:name="_Toc40967768"/>
          <w:bookmarkStart w:id="22503" w:name="_Toc40968122"/>
          <w:bookmarkStart w:id="22504" w:name="_Toc40968476"/>
          <w:bookmarkStart w:id="22505" w:name="_Toc40969532"/>
          <w:bookmarkStart w:id="22506" w:name="_Toc40969892"/>
          <w:bookmarkEnd w:id="22495"/>
          <w:bookmarkEnd w:id="22496"/>
          <w:bookmarkEnd w:id="22497"/>
          <w:bookmarkEnd w:id="22498"/>
          <w:bookmarkEnd w:id="22499"/>
          <w:bookmarkEnd w:id="22500"/>
          <w:bookmarkEnd w:id="22501"/>
          <w:bookmarkEnd w:id="22502"/>
          <w:bookmarkEnd w:id="22503"/>
          <w:bookmarkEnd w:id="22504"/>
          <w:bookmarkEnd w:id="22505"/>
          <w:bookmarkEnd w:id="22506"/>
        </w:del>
      </w:ins>
    </w:p>
    <w:p w14:paraId="3CDD5BB5" w14:textId="7F620F58" w:rsidR="00812A14" w:rsidRPr="00876437" w:rsidDel="00696F23" w:rsidRDefault="00812A14" w:rsidP="00812A14">
      <w:pPr>
        <w:rPr>
          <w:ins w:id="22507" w:author="Julio Li" w:date="2020-05-15T16:08:00Z"/>
          <w:del w:id="22508" w:author="Kevin Gu" w:date="2020-05-18T14:20:00Z"/>
          <w:lang w:val="en-GB"/>
          <w:rPrChange w:id="22509" w:author="Kevin Gu" w:date="2020-05-18T10:36:00Z">
            <w:rPr>
              <w:ins w:id="22510" w:author="Julio Li" w:date="2020-05-15T16:08:00Z"/>
              <w:del w:id="22511" w:author="Kevin Gu" w:date="2020-05-18T14:20:00Z"/>
            </w:rPr>
          </w:rPrChange>
        </w:rPr>
      </w:pPr>
      <w:ins w:id="22512" w:author="Julio Li" w:date="2020-05-15T16:08:00Z">
        <w:del w:id="22513" w:author="Kevin Gu" w:date="2020-05-18T14:20:00Z">
          <w:r w:rsidRPr="00876437" w:rsidDel="00696F23">
            <w:rPr>
              <w:lang w:val="en-GB"/>
              <w:rPrChange w:id="22514" w:author="Kevin Gu" w:date="2020-05-18T10:36:00Z">
                <w:rPr/>
              </w:rPrChange>
            </w:rPr>
            <w:delText xml:space="preserve">The nature of a threat or the receipt of a suspect package turns a threat into an incident. Control of such incidents is the means by which the safety of employees and others is achieved during the course of the incident. </w:delText>
          </w:r>
          <w:bookmarkStart w:id="22515" w:name="_Toc40965295"/>
          <w:bookmarkStart w:id="22516" w:name="_Toc40965650"/>
          <w:bookmarkStart w:id="22517" w:name="_Toc40966003"/>
          <w:bookmarkStart w:id="22518" w:name="_Toc40966355"/>
          <w:bookmarkStart w:id="22519" w:name="_Toc40966708"/>
          <w:bookmarkStart w:id="22520" w:name="_Toc40967061"/>
          <w:bookmarkStart w:id="22521" w:name="_Toc40967415"/>
          <w:bookmarkStart w:id="22522" w:name="_Toc40967769"/>
          <w:bookmarkStart w:id="22523" w:name="_Toc40968123"/>
          <w:bookmarkStart w:id="22524" w:name="_Toc40968477"/>
          <w:bookmarkStart w:id="22525" w:name="_Toc40969533"/>
          <w:bookmarkStart w:id="22526" w:name="_Toc40969893"/>
          <w:bookmarkEnd w:id="22515"/>
          <w:bookmarkEnd w:id="22516"/>
          <w:bookmarkEnd w:id="22517"/>
          <w:bookmarkEnd w:id="22518"/>
          <w:bookmarkEnd w:id="22519"/>
          <w:bookmarkEnd w:id="22520"/>
          <w:bookmarkEnd w:id="22521"/>
          <w:bookmarkEnd w:id="22522"/>
          <w:bookmarkEnd w:id="22523"/>
          <w:bookmarkEnd w:id="22524"/>
          <w:bookmarkEnd w:id="22525"/>
          <w:bookmarkEnd w:id="22526"/>
        </w:del>
      </w:ins>
    </w:p>
    <w:p w14:paraId="1313F8F0" w14:textId="71E43400" w:rsidR="00812A14" w:rsidRPr="00876437" w:rsidDel="00696F23" w:rsidRDefault="00812A14" w:rsidP="00812A14">
      <w:pPr>
        <w:rPr>
          <w:ins w:id="22527" w:author="Julio Li" w:date="2020-05-15T16:08:00Z"/>
          <w:del w:id="22528" w:author="Kevin Gu" w:date="2020-05-18T14:20:00Z"/>
          <w:lang w:val="en-GB"/>
          <w:rPrChange w:id="22529" w:author="Kevin Gu" w:date="2020-05-18T10:36:00Z">
            <w:rPr>
              <w:ins w:id="22530" w:author="Julio Li" w:date="2020-05-15T16:08:00Z"/>
              <w:del w:id="22531" w:author="Kevin Gu" w:date="2020-05-18T14:20:00Z"/>
            </w:rPr>
          </w:rPrChange>
        </w:rPr>
      </w:pPr>
      <w:ins w:id="22532" w:author="Julio Li" w:date="2020-05-15T16:08:00Z">
        <w:del w:id="22533" w:author="Kevin Gu" w:date="2020-05-18T14:20:00Z">
          <w:r w:rsidRPr="00876437" w:rsidDel="00696F23">
            <w:rPr>
              <w:rFonts w:hint="eastAsia"/>
              <w:lang w:val="en-GB"/>
              <w:rPrChange w:id="22534" w:author="Kevin Gu" w:date="2020-05-18T10:36:00Z">
                <w:rPr>
                  <w:rFonts w:hint="eastAsia"/>
                </w:rPr>
              </w:rPrChange>
            </w:rPr>
            <w:delText>威胁本身或接收可疑包裹将威胁转变成事件。这类事件的控制是其中员工和其他人的安全已经确保后进行的。</w:delText>
          </w:r>
          <w:bookmarkStart w:id="22535" w:name="_Toc40965296"/>
          <w:bookmarkStart w:id="22536" w:name="_Toc40965651"/>
          <w:bookmarkStart w:id="22537" w:name="_Toc40966004"/>
          <w:bookmarkStart w:id="22538" w:name="_Toc40966356"/>
          <w:bookmarkStart w:id="22539" w:name="_Toc40966709"/>
          <w:bookmarkStart w:id="22540" w:name="_Toc40967062"/>
          <w:bookmarkStart w:id="22541" w:name="_Toc40967416"/>
          <w:bookmarkStart w:id="22542" w:name="_Toc40967770"/>
          <w:bookmarkStart w:id="22543" w:name="_Toc40968124"/>
          <w:bookmarkStart w:id="22544" w:name="_Toc40968478"/>
          <w:bookmarkStart w:id="22545" w:name="_Toc40969534"/>
          <w:bookmarkStart w:id="22546" w:name="_Toc40969894"/>
          <w:bookmarkEnd w:id="22535"/>
          <w:bookmarkEnd w:id="22536"/>
          <w:bookmarkEnd w:id="22537"/>
          <w:bookmarkEnd w:id="22538"/>
          <w:bookmarkEnd w:id="22539"/>
          <w:bookmarkEnd w:id="22540"/>
          <w:bookmarkEnd w:id="22541"/>
          <w:bookmarkEnd w:id="22542"/>
          <w:bookmarkEnd w:id="22543"/>
          <w:bookmarkEnd w:id="22544"/>
          <w:bookmarkEnd w:id="22545"/>
          <w:bookmarkEnd w:id="22546"/>
        </w:del>
      </w:ins>
    </w:p>
    <w:p w14:paraId="0041BBED" w14:textId="2D786D52" w:rsidR="00812A14" w:rsidRPr="00876437" w:rsidDel="00696F23" w:rsidRDefault="00812A14" w:rsidP="00812A14">
      <w:pPr>
        <w:rPr>
          <w:ins w:id="22547" w:author="Julio Li" w:date="2020-05-15T16:08:00Z"/>
          <w:del w:id="22548" w:author="Kevin Gu" w:date="2020-05-18T14:20:00Z"/>
          <w:lang w:val="en-GB"/>
          <w:rPrChange w:id="22549" w:author="Kevin Gu" w:date="2020-05-18T10:36:00Z">
            <w:rPr>
              <w:ins w:id="22550" w:author="Julio Li" w:date="2020-05-15T16:08:00Z"/>
              <w:del w:id="22551" w:author="Kevin Gu" w:date="2020-05-18T14:20:00Z"/>
            </w:rPr>
          </w:rPrChange>
        </w:rPr>
      </w:pPr>
      <w:ins w:id="22552" w:author="Julio Li" w:date="2020-05-15T16:08:00Z">
        <w:del w:id="22553" w:author="Kevin Gu" w:date="2020-05-18T14:20:00Z">
          <w:r w:rsidRPr="00876437" w:rsidDel="00696F23">
            <w:rPr>
              <w:lang w:val="en-GB"/>
              <w:rPrChange w:id="22554" w:author="Kevin Gu" w:date="2020-05-18T10:36:00Z">
                <w:rPr/>
              </w:rPrChange>
            </w:rPr>
            <w:delText>This standard requires that there should be a person at each site who is capable of taking charge of such incidents together with a nominated deputy. Generally this person should be thesecurity manager.</w:delText>
          </w:r>
          <w:bookmarkStart w:id="22555" w:name="_Toc40965297"/>
          <w:bookmarkStart w:id="22556" w:name="_Toc40965652"/>
          <w:bookmarkStart w:id="22557" w:name="_Toc40966005"/>
          <w:bookmarkStart w:id="22558" w:name="_Toc40966357"/>
          <w:bookmarkStart w:id="22559" w:name="_Toc40966710"/>
          <w:bookmarkStart w:id="22560" w:name="_Toc40967063"/>
          <w:bookmarkStart w:id="22561" w:name="_Toc40967417"/>
          <w:bookmarkStart w:id="22562" w:name="_Toc40967771"/>
          <w:bookmarkStart w:id="22563" w:name="_Toc40968125"/>
          <w:bookmarkStart w:id="22564" w:name="_Toc40968479"/>
          <w:bookmarkStart w:id="22565" w:name="_Toc40969535"/>
          <w:bookmarkStart w:id="22566" w:name="_Toc40969895"/>
          <w:bookmarkEnd w:id="22555"/>
          <w:bookmarkEnd w:id="22556"/>
          <w:bookmarkEnd w:id="22557"/>
          <w:bookmarkEnd w:id="22558"/>
          <w:bookmarkEnd w:id="22559"/>
          <w:bookmarkEnd w:id="22560"/>
          <w:bookmarkEnd w:id="22561"/>
          <w:bookmarkEnd w:id="22562"/>
          <w:bookmarkEnd w:id="22563"/>
          <w:bookmarkEnd w:id="22564"/>
          <w:bookmarkEnd w:id="22565"/>
          <w:bookmarkEnd w:id="22566"/>
        </w:del>
      </w:ins>
    </w:p>
    <w:p w14:paraId="74D31111" w14:textId="18CDB439" w:rsidR="00812A14" w:rsidRPr="00876437" w:rsidDel="00696F23" w:rsidRDefault="00812A14" w:rsidP="00812A14">
      <w:pPr>
        <w:rPr>
          <w:ins w:id="22567" w:author="Julio Li" w:date="2020-05-15T16:08:00Z"/>
          <w:del w:id="22568" w:author="Kevin Gu" w:date="2020-05-18T14:20:00Z"/>
          <w:lang w:val="en-GB"/>
          <w:rPrChange w:id="22569" w:author="Kevin Gu" w:date="2020-05-18T10:36:00Z">
            <w:rPr>
              <w:ins w:id="22570" w:author="Julio Li" w:date="2020-05-15T16:08:00Z"/>
              <w:del w:id="22571" w:author="Kevin Gu" w:date="2020-05-18T14:20:00Z"/>
            </w:rPr>
          </w:rPrChange>
        </w:rPr>
      </w:pPr>
      <w:ins w:id="22572" w:author="Julio Li" w:date="2020-05-15T16:08:00Z">
        <w:del w:id="22573" w:author="Kevin Gu" w:date="2020-05-18T14:20:00Z">
          <w:r w:rsidRPr="00876437" w:rsidDel="00696F23">
            <w:rPr>
              <w:rFonts w:hint="eastAsia"/>
              <w:lang w:val="en-GB"/>
              <w:rPrChange w:id="22574" w:author="Kevin Gu" w:date="2020-05-18T10:36:00Z">
                <w:rPr>
                  <w:rFonts w:hint="eastAsia"/>
                </w:rPr>
              </w:rPrChange>
            </w:rPr>
            <w:delText>这一标准要求应该有一个人在每个站点能够负责处理这类事件以及提名的副手。一般此人应为安全经理。</w:delText>
          </w:r>
          <w:bookmarkStart w:id="22575" w:name="_Toc40965298"/>
          <w:bookmarkStart w:id="22576" w:name="_Toc40965653"/>
          <w:bookmarkStart w:id="22577" w:name="_Toc40966006"/>
          <w:bookmarkStart w:id="22578" w:name="_Toc40966358"/>
          <w:bookmarkStart w:id="22579" w:name="_Toc40966711"/>
          <w:bookmarkStart w:id="22580" w:name="_Toc40967064"/>
          <w:bookmarkStart w:id="22581" w:name="_Toc40967418"/>
          <w:bookmarkStart w:id="22582" w:name="_Toc40967772"/>
          <w:bookmarkStart w:id="22583" w:name="_Toc40968126"/>
          <w:bookmarkStart w:id="22584" w:name="_Toc40968480"/>
          <w:bookmarkStart w:id="22585" w:name="_Toc40969536"/>
          <w:bookmarkStart w:id="22586" w:name="_Toc40969896"/>
          <w:bookmarkEnd w:id="22575"/>
          <w:bookmarkEnd w:id="22576"/>
          <w:bookmarkEnd w:id="22577"/>
          <w:bookmarkEnd w:id="22578"/>
          <w:bookmarkEnd w:id="22579"/>
          <w:bookmarkEnd w:id="22580"/>
          <w:bookmarkEnd w:id="22581"/>
          <w:bookmarkEnd w:id="22582"/>
          <w:bookmarkEnd w:id="22583"/>
          <w:bookmarkEnd w:id="22584"/>
          <w:bookmarkEnd w:id="22585"/>
          <w:bookmarkEnd w:id="22586"/>
        </w:del>
      </w:ins>
    </w:p>
    <w:p w14:paraId="6042AC31" w14:textId="5E9B63FD" w:rsidR="00812A14" w:rsidRPr="00876437" w:rsidDel="00696F23" w:rsidRDefault="00812A14" w:rsidP="00812A14">
      <w:pPr>
        <w:rPr>
          <w:ins w:id="22587" w:author="Julio Li" w:date="2020-05-15T16:08:00Z"/>
          <w:del w:id="22588" w:author="Kevin Gu" w:date="2020-05-18T14:20:00Z"/>
          <w:lang w:val="en-GB"/>
          <w:rPrChange w:id="22589" w:author="Kevin Gu" w:date="2020-05-18T10:36:00Z">
            <w:rPr>
              <w:ins w:id="22590" w:author="Julio Li" w:date="2020-05-15T16:08:00Z"/>
              <w:del w:id="22591" w:author="Kevin Gu" w:date="2020-05-18T14:20:00Z"/>
            </w:rPr>
          </w:rPrChange>
        </w:rPr>
      </w:pPr>
      <w:ins w:id="22592" w:author="Julio Li" w:date="2020-05-15T16:08:00Z">
        <w:del w:id="22593" w:author="Kevin Gu" w:date="2020-05-18T14:20:00Z">
          <w:r w:rsidRPr="00876437" w:rsidDel="00696F23">
            <w:rPr>
              <w:lang w:val="en-GB"/>
              <w:rPrChange w:id="22594" w:author="Kevin Gu" w:date="2020-05-18T10:36:00Z">
                <w:rPr/>
              </w:rPrChange>
            </w:rPr>
            <w:delText>A bomb incident procedure should be developed for each site. This should include plans, including details of personnel, of how searches will be carried out once a threat has been received and assessed to the extent that action is required. It should also include plans for summoning police assistance and the evacuation of the building.  In developing this procedure it should be noted that summoning the police will not necessarily mean they will conduct searches. Also the evacuation plan for a site in relation to bomb incidents must not automatically be regarded as being the same as for escape from fire.</w:delText>
          </w:r>
          <w:bookmarkStart w:id="22595" w:name="_Toc40965299"/>
          <w:bookmarkStart w:id="22596" w:name="_Toc40965654"/>
          <w:bookmarkStart w:id="22597" w:name="_Toc40966007"/>
          <w:bookmarkStart w:id="22598" w:name="_Toc40966359"/>
          <w:bookmarkStart w:id="22599" w:name="_Toc40966712"/>
          <w:bookmarkStart w:id="22600" w:name="_Toc40967065"/>
          <w:bookmarkStart w:id="22601" w:name="_Toc40967419"/>
          <w:bookmarkStart w:id="22602" w:name="_Toc40967773"/>
          <w:bookmarkStart w:id="22603" w:name="_Toc40968127"/>
          <w:bookmarkStart w:id="22604" w:name="_Toc40968481"/>
          <w:bookmarkStart w:id="22605" w:name="_Toc40969537"/>
          <w:bookmarkStart w:id="22606" w:name="_Toc40969897"/>
          <w:bookmarkEnd w:id="22595"/>
          <w:bookmarkEnd w:id="22596"/>
          <w:bookmarkEnd w:id="22597"/>
          <w:bookmarkEnd w:id="22598"/>
          <w:bookmarkEnd w:id="22599"/>
          <w:bookmarkEnd w:id="22600"/>
          <w:bookmarkEnd w:id="22601"/>
          <w:bookmarkEnd w:id="22602"/>
          <w:bookmarkEnd w:id="22603"/>
          <w:bookmarkEnd w:id="22604"/>
          <w:bookmarkEnd w:id="22605"/>
          <w:bookmarkEnd w:id="22606"/>
        </w:del>
      </w:ins>
    </w:p>
    <w:p w14:paraId="78D4B521" w14:textId="6636404B" w:rsidR="00812A14" w:rsidRPr="00876437" w:rsidDel="00696F23" w:rsidRDefault="00812A14" w:rsidP="00812A14">
      <w:pPr>
        <w:rPr>
          <w:ins w:id="22607" w:author="Julio Li" w:date="2020-05-15T16:08:00Z"/>
          <w:del w:id="22608" w:author="Kevin Gu" w:date="2020-05-18T14:20:00Z"/>
          <w:lang w:val="en-GB"/>
          <w:rPrChange w:id="22609" w:author="Kevin Gu" w:date="2020-05-18T10:36:00Z">
            <w:rPr>
              <w:ins w:id="22610" w:author="Julio Li" w:date="2020-05-15T16:08:00Z"/>
              <w:del w:id="22611" w:author="Kevin Gu" w:date="2020-05-18T14:20:00Z"/>
            </w:rPr>
          </w:rPrChange>
        </w:rPr>
      </w:pPr>
      <w:ins w:id="22612" w:author="Julio Li" w:date="2020-05-15T16:08:00Z">
        <w:del w:id="22613" w:author="Kevin Gu" w:date="2020-05-18T14:20:00Z">
          <w:r w:rsidRPr="00876437" w:rsidDel="00696F23">
            <w:rPr>
              <w:rFonts w:hint="eastAsia"/>
              <w:lang w:val="en-GB"/>
              <w:rPrChange w:id="22614" w:author="Kevin Gu" w:date="2020-05-18T10:36:00Z">
                <w:rPr>
                  <w:rFonts w:hint="eastAsia"/>
                </w:rPr>
              </w:rPrChange>
            </w:rPr>
            <w:delText>应为每个站点开发一个处理炸弹事件流程。这应包括计划，包括人员，包括一旦收到了威胁，搜索行动如何进行。它还应包括召唤警方援助和大楼疏散计划。在发展中国家应该指出的是召唤，警方将不一定意味着他们会在此过程中进行搜索。此外一个站点就炸弹事件的疏散计划不能自动视为相同的火灾逃生。</w:delText>
          </w:r>
          <w:bookmarkStart w:id="22615" w:name="_Toc40965300"/>
          <w:bookmarkStart w:id="22616" w:name="_Toc40965655"/>
          <w:bookmarkStart w:id="22617" w:name="_Toc40966008"/>
          <w:bookmarkStart w:id="22618" w:name="_Toc40966360"/>
          <w:bookmarkStart w:id="22619" w:name="_Toc40966713"/>
          <w:bookmarkStart w:id="22620" w:name="_Toc40967066"/>
          <w:bookmarkStart w:id="22621" w:name="_Toc40967420"/>
          <w:bookmarkStart w:id="22622" w:name="_Toc40967774"/>
          <w:bookmarkStart w:id="22623" w:name="_Toc40968128"/>
          <w:bookmarkStart w:id="22624" w:name="_Toc40968482"/>
          <w:bookmarkStart w:id="22625" w:name="_Toc40969538"/>
          <w:bookmarkStart w:id="22626" w:name="_Toc40969898"/>
          <w:bookmarkEnd w:id="22615"/>
          <w:bookmarkEnd w:id="22616"/>
          <w:bookmarkEnd w:id="22617"/>
          <w:bookmarkEnd w:id="22618"/>
          <w:bookmarkEnd w:id="22619"/>
          <w:bookmarkEnd w:id="22620"/>
          <w:bookmarkEnd w:id="22621"/>
          <w:bookmarkEnd w:id="22622"/>
          <w:bookmarkEnd w:id="22623"/>
          <w:bookmarkEnd w:id="22624"/>
          <w:bookmarkEnd w:id="22625"/>
          <w:bookmarkEnd w:id="22626"/>
        </w:del>
      </w:ins>
    </w:p>
    <w:p w14:paraId="1335B152" w14:textId="7B3FF500" w:rsidR="00812A14" w:rsidRPr="00876437" w:rsidDel="00696F23" w:rsidRDefault="00812A14" w:rsidP="00812A14">
      <w:pPr>
        <w:rPr>
          <w:ins w:id="22627" w:author="Julio Li" w:date="2020-05-15T16:08:00Z"/>
          <w:del w:id="22628" w:author="Kevin Gu" w:date="2020-05-18T14:20:00Z"/>
          <w:lang w:val="en-GB"/>
          <w:rPrChange w:id="22629" w:author="Kevin Gu" w:date="2020-05-18T10:36:00Z">
            <w:rPr>
              <w:ins w:id="22630" w:author="Julio Li" w:date="2020-05-15T16:08:00Z"/>
              <w:del w:id="22631" w:author="Kevin Gu" w:date="2020-05-18T14:20:00Z"/>
            </w:rPr>
          </w:rPrChange>
        </w:rPr>
      </w:pPr>
      <w:ins w:id="22632" w:author="Julio Li" w:date="2020-05-15T16:08:00Z">
        <w:del w:id="22633" w:author="Kevin Gu" w:date="2020-05-18T14:20:00Z">
          <w:r w:rsidRPr="00876437" w:rsidDel="00696F23">
            <w:rPr>
              <w:lang w:val="en-GB"/>
              <w:rPrChange w:id="22634" w:author="Kevin Gu" w:date="2020-05-18T10:36:00Z">
                <w:rPr/>
              </w:rPrChange>
            </w:rPr>
            <w:delText>Assistance in preparing such plans is available from the Security Management Group.</w:delText>
          </w:r>
          <w:bookmarkStart w:id="22635" w:name="_Toc40965301"/>
          <w:bookmarkStart w:id="22636" w:name="_Toc40965656"/>
          <w:bookmarkStart w:id="22637" w:name="_Toc40966009"/>
          <w:bookmarkStart w:id="22638" w:name="_Toc40966361"/>
          <w:bookmarkStart w:id="22639" w:name="_Toc40966714"/>
          <w:bookmarkStart w:id="22640" w:name="_Toc40967067"/>
          <w:bookmarkStart w:id="22641" w:name="_Toc40967421"/>
          <w:bookmarkStart w:id="22642" w:name="_Toc40967775"/>
          <w:bookmarkStart w:id="22643" w:name="_Toc40968129"/>
          <w:bookmarkStart w:id="22644" w:name="_Toc40968483"/>
          <w:bookmarkStart w:id="22645" w:name="_Toc40969539"/>
          <w:bookmarkStart w:id="22646" w:name="_Toc40969899"/>
          <w:bookmarkEnd w:id="22635"/>
          <w:bookmarkEnd w:id="22636"/>
          <w:bookmarkEnd w:id="22637"/>
          <w:bookmarkEnd w:id="22638"/>
          <w:bookmarkEnd w:id="22639"/>
          <w:bookmarkEnd w:id="22640"/>
          <w:bookmarkEnd w:id="22641"/>
          <w:bookmarkEnd w:id="22642"/>
          <w:bookmarkEnd w:id="22643"/>
          <w:bookmarkEnd w:id="22644"/>
          <w:bookmarkEnd w:id="22645"/>
          <w:bookmarkEnd w:id="22646"/>
        </w:del>
      </w:ins>
    </w:p>
    <w:p w14:paraId="0DE053DC" w14:textId="233C8CC8" w:rsidR="00812A14" w:rsidRPr="00876437" w:rsidDel="00696F23" w:rsidRDefault="00812A14" w:rsidP="00812A14">
      <w:pPr>
        <w:rPr>
          <w:ins w:id="22647" w:author="Julio Li" w:date="2020-05-15T16:08:00Z"/>
          <w:del w:id="22648" w:author="Kevin Gu" w:date="2020-05-18T14:20:00Z"/>
          <w:lang w:val="en-GB"/>
          <w:rPrChange w:id="22649" w:author="Kevin Gu" w:date="2020-05-18T10:36:00Z">
            <w:rPr>
              <w:ins w:id="22650" w:author="Julio Li" w:date="2020-05-15T16:08:00Z"/>
              <w:del w:id="22651" w:author="Kevin Gu" w:date="2020-05-18T14:20:00Z"/>
            </w:rPr>
          </w:rPrChange>
        </w:rPr>
      </w:pPr>
      <w:ins w:id="22652" w:author="Julio Li" w:date="2020-05-15T16:08:00Z">
        <w:del w:id="22653" w:author="Kevin Gu" w:date="2020-05-18T14:20:00Z">
          <w:r w:rsidRPr="00876437" w:rsidDel="00696F23">
            <w:rPr>
              <w:rFonts w:hint="eastAsia"/>
              <w:lang w:val="en-GB"/>
              <w:rPrChange w:id="22654" w:author="Kevin Gu" w:date="2020-05-18T10:36:00Z">
                <w:rPr>
                  <w:rFonts w:hint="eastAsia"/>
                </w:rPr>
              </w:rPrChange>
            </w:rPr>
            <w:delText>安全管理组可编制这种计划援助。</w:delText>
          </w:r>
          <w:bookmarkStart w:id="22655" w:name="_Toc40965302"/>
          <w:bookmarkStart w:id="22656" w:name="_Toc40965657"/>
          <w:bookmarkStart w:id="22657" w:name="_Toc40966010"/>
          <w:bookmarkStart w:id="22658" w:name="_Toc40966362"/>
          <w:bookmarkStart w:id="22659" w:name="_Toc40966715"/>
          <w:bookmarkStart w:id="22660" w:name="_Toc40967068"/>
          <w:bookmarkStart w:id="22661" w:name="_Toc40967422"/>
          <w:bookmarkStart w:id="22662" w:name="_Toc40967776"/>
          <w:bookmarkStart w:id="22663" w:name="_Toc40968130"/>
          <w:bookmarkStart w:id="22664" w:name="_Toc40968484"/>
          <w:bookmarkStart w:id="22665" w:name="_Toc40969540"/>
          <w:bookmarkStart w:id="22666" w:name="_Toc40969900"/>
          <w:bookmarkEnd w:id="22655"/>
          <w:bookmarkEnd w:id="22656"/>
          <w:bookmarkEnd w:id="22657"/>
          <w:bookmarkEnd w:id="22658"/>
          <w:bookmarkEnd w:id="22659"/>
          <w:bookmarkEnd w:id="22660"/>
          <w:bookmarkEnd w:id="22661"/>
          <w:bookmarkEnd w:id="22662"/>
          <w:bookmarkEnd w:id="22663"/>
          <w:bookmarkEnd w:id="22664"/>
          <w:bookmarkEnd w:id="22665"/>
          <w:bookmarkEnd w:id="22666"/>
        </w:del>
      </w:ins>
    </w:p>
    <w:p w14:paraId="71FDD3D2" w14:textId="2164ED80" w:rsidR="00812A14" w:rsidRPr="00876437" w:rsidDel="00696F23" w:rsidRDefault="00812A14" w:rsidP="00812A14">
      <w:pPr>
        <w:rPr>
          <w:ins w:id="22667" w:author="Julio Li" w:date="2020-05-15T16:08:00Z"/>
          <w:del w:id="22668" w:author="Kevin Gu" w:date="2020-05-18T14:20:00Z"/>
          <w:lang w:val="en-GB"/>
          <w:rPrChange w:id="22669" w:author="Kevin Gu" w:date="2020-05-18T10:36:00Z">
            <w:rPr>
              <w:ins w:id="22670" w:author="Julio Li" w:date="2020-05-15T16:08:00Z"/>
              <w:del w:id="22671" w:author="Kevin Gu" w:date="2020-05-18T14:20:00Z"/>
            </w:rPr>
          </w:rPrChange>
        </w:rPr>
      </w:pPr>
      <w:ins w:id="22672" w:author="Julio Li" w:date="2020-05-15T16:08:00Z">
        <w:del w:id="22673" w:author="Kevin Gu" w:date="2020-05-18T14:20:00Z">
          <w:r w:rsidRPr="00876437" w:rsidDel="00696F23">
            <w:rPr>
              <w:lang w:val="en-GB"/>
              <w:rPrChange w:id="22674" w:author="Kevin Gu" w:date="2020-05-18T10:36:00Z">
                <w:rPr/>
              </w:rPrChange>
            </w:rPr>
            <w:delText xml:space="preserve">Refer to the Security Incident Handling &amp; Reporting Procedure </w:delText>
          </w:r>
          <w:bookmarkStart w:id="22675" w:name="_Toc40965303"/>
          <w:bookmarkStart w:id="22676" w:name="_Toc40965658"/>
          <w:bookmarkStart w:id="22677" w:name="_Toc40966011"/>
          <w:bookmarkStart w:id="22678" w:name="_Toc40966363"/>
          <w:bookmarkStart w:id="22679" w:name="_Toc40966716"/>
          <w:bookmarkStart w:id="22680" w:name="_Toc40967069"/>
          <w:bookmarkStart w:id="22681" w:name="_Toc40967423"/>
          <w:bookmarkStart w:id="22682" w:name="_Toc40967777"/>
          <w:bookmarkStart w:id="22683" w:name="_Toc40968131"/>
          <w:bookmarkStart w:id="22684" w:name="_Toc40968485"/>
          <w:bookmarkStart w:id="22685" w:name="_Toc40969541"/>
          <w:bookmarkStart w:id="22686" w:name="_Toc40969901"/>
          <w:bookmarkEnd w:id="22675"/>
          <w:bookmarkEnd w:id="22676"/>
          <w:bookmarkEnd w:id="22677"/>
          <w:bookmarkEnd w:id="22678"/>
          <w:bookmarkEnd w:id="22679"/>
          <w:bookmarkEnd w:id="22680"/>
          <w:bookmarkEnd w:id="22681"/>
          <w:bookmarkEnd w:id="22682"/>
          <w:bookmarkEnd w:id="22683"/>
          <w:bookmarkEnd w:id="22684"/>
          <w:bookmarkEnd w:id="22685"/>
          <w:bookmarkEnd w:id="22686"/>
        </w:del>
      </w:ins>
    </w:p>
    <w:p w14:paraId="35854F15" w14:textId="6B8538F8" w:rsidR="00812A14" w:rsidRPr="00876437" w:rsidDel="00696F23" w:rsidRDefault="00812A14">
      <w:pPr>
        <w:rPr>
          <w:del w:id="22687" w:author="Kevin Gu" w:date="2020-05-18T14:20:00Z"/>
          <w:lang w:val="en-GB" w:eastAsia="zh-CN"/>
          <w:rPrChange w:id="22688" w:author="Kevin Gu" w:date="2020-05-18T10:36:00Z">
            <w:rPr>
              <w:del w:id="22689" w:author="Kevin Gu" w:date="2020-05-18T14:20:00Z"/>
              <w:lang w:eastAsia="zh-CN"/>
            </w:rPr>
          </w:rPrChange>
        </w:rPr>
        <w:pPrChange w:id="22690" w:author="Julio Li" w:date="2020-05-15T16:08:00Z">
          <w:pPr>
            <w:pStyle w:val="Title1"/>
          </w:pPr>
        </w:pPrChange>
      </w:pPr>
      <w:ins w:id="22691" w:author="Julio Li" w:date="2020-05-15T16:08:00Z">
        <w:del w:id="22692" w:author="Kevin Gu" w:date="2020-05-18T14:20:00Z">
          <w:r w:rsidRPr="00876437" w:rsidDel="00696F23">
            <w:rPr>
              <w:rFonts w:hint="eastAsia"/>
              <w:lang w:val="en-GB"/>
              <w:rPrChange w:id="22693" w:author="Kevin Gu" w:date="2020-05-18T10:36:00Z">
                <w:rPr>
                  <w:rFonts w:hint="eastAsia"/>
                  <w:b w:val="0"/>
                </w:rPr>
              </w:rPrChange>
            </w:rPr>
            <w:delText>请参阅安全事件处理</w:delText>
          </w:r>
          <w:r w:rsidRPr="00876437" w:rsidDel="00696F23">
            <w:rPr>
              <w:lang w:val="en-GB"/>
              <w:rPrChange w:id="22694" w:author="Kevin Gu" w:date="2020-05-18T10:36:00Z">
                <w:rPr>
                  <w:b w:val="0"/>
                </w:rPr>
              </w:rPrChange>
            </w:rPr>
            <w:delText>&amp;</w:delText>
          </w:r>
          <w:r w:rsidRPr="00876437" w:rsidDel="00696F23">
            <w:rPr>
              <w:rFonts w:hint="eastAsia"/>
              <w:lang w:val="en-GB"/>
              <w:rPrChange w:id="22695" w:author="Kevin Gu" w:date="2020-05-18T10:36:00Z">
                <w:rPr>
                  <w:rFonts w:hint="eastAsia"/>
                  <w:b w:val="0"/>
                </w:rPr>
              </w:rPrChange>
            </w:rPr>
            <w:delText>报告程序</w:delText>
          </w:r>
        </w:del>
      </w:ins>
      <w:ins w:id="22696" w:author="Julio Li" w:date="2020-05-15T16:09:00Z">
        <w:del w:id="22697" w:author="Kevin Gu" w:date="2020-05-18T14:20:00Z">
          <w:r w:rsidRPr="00876437" w:rsidDel="00696F23">
            <w:rPr>
              <w:rFonts w:hint="eastAsia"/>
              <w:lang w:val="en-GB" w:eastAsia="zh-CN"/>
              <w:rPrChange w:id="22698" w:author="Kevin Gu" w:date="2020-05-18T10:36:00Z">
                <w:rPr>
                  <w:rFonts w:hint="eastAsia"/>
                  <w:b w:val="0"/>
                  <w:lang w:eastAsia="zh-CN"/>
                </w:rPr>
              </w:rPrChange>
            </w:rPr>
            <w:delText>。</w:delText>
          </w:r>
        </w:del>
      </w:ins>
      <w:bookmarkStart w:id="22699" w:name="_Toc40965304"/>
      <w:bookmarkStart w:id="22700" w:name="_Toc40965659"/>
      <w:bookmarkStart w:id="22701" w:name="_Toc40966012"/>
      <w:bookmarkStart w:id="22702" w:name="_Toc40966364"/>
      <w:bookmarkStart w:id="22703" w:name="_Toc40966717"/>
      <w:bookmarkStart w:id="22704" w:name="_Toc40967070"/>
      <w:bookmarkStart w:id="22705" w:name="_Toc40967424"/>
      <w:bookmarkStart w:id="22706" w:name="_Toc40967778"/>
      <w:bookmarkStart w:id="22707" w:name="_Toc40968132"/>
      <w:bookmarkStart w:id="22708" w:name="_Toc40968486"/>
      <w:bookmarkStart w:id="22709" w:name="_Toc40969542"/>
      <w:bookmarkStart w:id="22710" w:name="_Toc40969902"/>
      <w:bookmarkEnd w:id="22699"/>
      <w:bookmarkEnd w:id="22700"/>
      <w:bookmarkEnd w:id="22701"/>
      <w:bookmarkEnd w:id="22702"/>
      <w:bookmarkEnd w:id="22703"/>
      <w:bookmarkEnd w:id="22704"/>
      <w:bookmarkEnd w:id="22705"/>
      <w:bookmarkEnd w:id="22706"/>
      <w:bookmarkEnd w:id="22707"/>
      <w:bookmarkEnd w:id="22708"/>
      <w:bookmarkEnd w:id="22709"/>
      <w:bookmarkEnd w:id="22710"/>
    </w:p>
    <w:p w14:paraId="3088969C" w14:textId="6D47286D" w:rsidR="00683882" w:rsidRPr="00876437" w:rsidDel="00851291" w:rsidRDefault="00683882" w:rsidP="00B3098F">
      <w:pPr>
        <w:pStyle w:val="Title2"/>
        <w:rPr>
          <w:del w:id="22711" w:author="Kevin Gu" w:date="2020-06-18T13:20:00Z"/>
          <w:strike/>
          <w:lang w:val="en-GB"/>
          <w:rPrChange w:id="22712" w:author="Kevin Gu" w:date="2020-05-18T10:36:00Z">
            <w:rPr>
              <w:del w:id="22713" w:author="Kevin Gu" w:date="2020-06-18T13:20:00Z"/>
            </w:rPr>
          </w:rPrChange>
        </w:rPr>
      </w:pPr>
      <w:del w:id="22714" w:author="Kevin Gu" w:date="2020-06-18T13:20:00Z">
        <w:r w:rsidRPr="00876437" w:rsidDel="00851291">
          <w:rPr>
            <w:b w:val="0"/>
            <w:bCs w:val="0"/>
            <w:strike/>
            <w:lang w:val="en-GB" w:eastAsia="zh-CN"/>
            <w:rPrChange w:id="22715" w:author="Kevin Gu" w:date="2020-05-18T10:36:00Z">
              <w:rPr>
                <w:b w:val="0"/>
                <w:bCs w:val="0"/>
              </w:rPr>
            </w:rPrChange>
          </w:rPr>
          <w:delText>Plant Security</w:delText>
        </w:r>
        <w:r w:rsidR="00D46A2C" w:rsidRPr="00876437" w:rsidDel="00851291">
          <w:rPr>
            <w:b w:val="0"/>
            <w:bCs w:val="0"/>
            <w:strike/>
            <w:lang w:val="en-GB" w:eastAsia="zh-CN"/>
            <w:rPrChange w:id="22716" w:author="Kevin Gu" w:date="2020-05-18T10:36:00Z">
              <w:rPr>
                <w:b w:val="0"/>
                <w:bCs w:val="0"/>
              </w:rPr>
            </w:rPrChange>
          </w:rPr>
          <w:delText xml:space="preserve"> </w:delText>
        </w:r>
        <w:r w:rsidR="00D46A2C" w:rsidRPr="00876437" w:rsidDel="00851291">
          <w:rPr>
            <w:rFonts w:hint="eastAsia"/>
            <w:b w:val="0"/>
            <w:bCs w:val="0"/>
            <w:strike/>
            <w:lang w:val="en-GB" w:eastAsia="zh-CN"/>
            <w:rPrChange w:id="22717" w:author="Kevin Gu" w:date="2020-05-18T10:36:00Z">
              <w:rPr>
                <w:rFonts w:hint="eastAsia"/>
                <w:b w:val="0"/>
                <w:bCs w:val="0"/>
                <w:lang w:eastAsia="zh-CN"/>
              </w:rPr>
            </w:rPrChange>
          </w:rPr>
          <w:delText>车间安全</w:delText>
        </w:r>
      </w:del>
    </w:p>
    <w:p w14:paraId="0306A974" w14:textId="27261773" w:rsidR="00965132" w:rsidRPr="00876437" w:rsidDel="00851291" w:rsidRDefault="00965132" w:rsidP="00965132">
      <w:pPr>
        <w:rPr>
          <w:del w:id="22718" w:author="Kevin Gu" w:date="2020-06-18T13:20:00Z"/>
          <w:strike/>
          <w:noProof/>
          <w:lang w:val="en-GB"/>
          <w:rPrChange w:id="22719" w:author="Kevin Gu" w:date="2020-05-18T10:36:00Z">
            <w:rPr>
              <w:del w:id="22720" w:author="Kevin Gu" w:date="2020-06-18T13:20:00Z"/>
              <w:noProof/>
              <w:lang w:val="en-US"/>
            </w:rPr>
          </w:rPrChange>
        </w:rPr>
      </w:pPr>
      <w:del w:id="22721" w:author="Kevin Gu" w:date="2020-06-18T13:20:00Z">
        <w:r w:rsidRPr="00876437" w:rsidDel="00851291">
          <w:rPr>
            <w:strike/>
            <w:lang w:val="en-GB"/>
            <w:rPrChange w:id="22722" w:author="Kevin Gu" w:date="2020-05-18T10:36:00Z">
              <w:rPr>
                <w:lang w:val="en-GB"/>
              </w:rPr>
            </w:rPrChange>
          </w:rPr>
          <w:delText>The plant is in a campus which</w:delText>
        </w:r>
        <w:r w:rsidRPr="00876437" w:rsidDel="00851291">
          <w:rPr>
            <w:strike/>
            <w:noProof/>
            <w:lang w:val="en-GB"/>
            <w:rPrChange w:id="22723" w:author="Kevin Gu" w:date="2020-05-18T10:36:00Z">
              <w:rPr>
                <w:noProof/>
                <w:lang w:val="en-US"/>
              </w:rPr>
            </w:rPrChange>
          </w:rPr>
          <w:delText xml:space="preserve"> is surrounded by a fence that is guard with surveillance and secured by security guards, restrictions and access controlled from main gate. Additionally, guard services, access control and surveillance restrict and control the access to </w:delText>
        </w:r>
        <w:r w:rsidR="008543CE" w:rsidRPr="00876437" w:rsidDel="00851291">
          <w:rPr>
            <w:strike/>
            <w:lang w:val="en-GB"/>
            <w:rPrChange w:id="22724" w:author="Kevin Gu" w:date="2020-05-18T10:36:00Z">
              <w:rPr/>
            </w:rPrChange>
          </w:rPr>
          <w:fldChar w:fldCharType="begin"/>
        </w:r>
        <w:r w:rsidR="008543CE" w:rsidRPr="00876437" w:rsidDel="00851291">
          <w:rPr>
            <w:strike/>
            <w:lang w:val="en-GB"/>
            <w:rPrChange w:id="22725" w:author="Kevin Gu" w:date="2020-05-18T10:36:00Z">
              <w:rPr>
                <w:lang w:val="en-US"/>
              </w:rPr>
            </w:rPrChange>
          </w:rPr>
          <w:delInstrText xml:space="preserve"> DOCPROPERTY  app_developer  \* MERGEFORMAT </w:delInstrText>
        </w:r>
        <w:r w:rsidR="008543CE" w:rsidRPr="00876437" w:rsidDel="00851291">
          <w:rPr>
            <w:strike/>
            <w:lang w:val="en-GB"/>
            <w:rPrChange w:id="22726" w:author="Kevin Gu" w:date="2020-05-18T10:36:00Z">
              <w:rPr>
                <w:noProof/>
              </w:rPr>
            </w:rPrChange>
          </w:rPr>
          <w:fldChar w:fldCharType="separate"/>
        </w:r>
        <w:r w:rsidR="00F20899" w:rsidRPr="00876437" w:rsidDel="00851291">
          <w:rPr>
            <w:strike/>
            <w:noProof/>
            <w:lang w:val="en-GB"/>
            <w:rPrChange w:id="22727" w:author="Kevin Gu" w:date="2020-05-18T10:36:00Z">
              <w:rPr>
                <w:noProof/>
                <w:lang w:val="en-US"/>
              </w:rPr>
            </w:rPrChange>
          </w:rPr>
          <w:delText>CTWY</w:delText>
        </w:r>
        <w:r w:rsidR="008543CE" w:rsidRPr="00876437" w:rsidDel="00851291">
          <w:rPr>
            <w:strike/>
            <w:noProof/>
            <w:lang w:val="en-GB"/>
            <w:rPrChange w:id="22728" w:author="Kevin Gu" w:date="2020-05-18T10:36:00Z">
              <w:rPr>
                <w:noProof/>
              </w:rPr>
            </w:rPrChange>
          </w:rPr>
          <w:fldChar w:fldCharType="end"/>
        </w:r>
        <w:r w:rsidRPr="00876437" w:rsidDel="00851291">
          <w:rPr>
            <w:strike/>
            <w:noProof/>
            <w:lang w:val="en-GB"/>
            <w:rPrChange w:id="22729" w:author="Kevin Gu" w:date="2020-05-18T10:36:00Z">
              <w:rPr>
                <w:noProof/>
                <w:lang w:val="en-US"/>
              </w:rPr>
            </w:rPrChange>
          </w:rPr>
          <w:delText xml:space="preserve"> production plant.</w:delText>
        </w:r>
      </w:del>
    </w:p>
    <w:p w14:paraId="319F8542" w14:textId="1CA69805" w:rsidR="00D46A2C" w:rsidRPr="00876437" w:rsidDel="00851291" w:rsidRDefault="00D46A2C" w:rsidP="00965132">
      <w:pPr>
        <w:rPr>
          <w:del w:id="22730" w:author="Kevin Gu" w:date="2020-06-18T13:20:00Z"/>
          <w:strike/>
          <w:noProof/>
          <w:lang w:val="en-GB" w:eastAsia="zh-CN"/>
          <w:rPrChange w:id="22731" w:author="Kevin Gu" w:date="2020-05-18T10:36:00Z">
            <w:rPr>
              <w:del w:id="22732" w:author="Kevin Gu" w:date="2020-06-18T13:20:00Z"/>
              <w:noProof/>
              <w:lang w:eastAsia="zh-CN"/>
            </w:rPr>
          </w:rPrChange>
        </w:rPr>
      </w:pPr>
      <w:del w:id="22733" w:author="Kevin Gu" w:date="2020-06-18T13:20:00Z">
        <w:r w:rsidRPr="00876437" w:rsidDel="00851291">
          <w:rPr>
            <w:rFonts w:hint="eastAsia"/>
            <w:strike/>
            <w:noProof/>
            <w:lang w:val="en-GB" w:eastAsia="zh-CN"/>
            <w:rPrChange w:id="22734" w:author="Kevin Gu" w:date="2020-05-18T10:36:00Z">
              <w:rPr>
                <w:rFonts w:hint="eastAsia"/>
                <w:noProof/>
                <w:lang w:eastAsia="zh-CN"/>
              </w:rPr>
            </w:rPrChange>
          </w:rPr>
          <w:delText>车间位于一个周围环绕着围栏的园区内</w:delText>
        </w:r>
        <w:r w:rsidRPr="00876437" w:rsidDel="00851291">
          <w:rPr>
            <w:rFonts w:hint="eastAsia"/>
            <w:strike/>
            <w:noProof/>
            <w:lang w:val="en-GB" w:eastAsia="zh-CN"/>
            <w:rPrChange w:id="22735" w:author="Kevin Gu" w:date="2020-05-18T10:36:00Z">
              <w:rPr>
                <w:rFonts w:hint="eastAsia"/>
                <w:noProof/>
                <w:lang w:val="en-US" w:eastAsia="zh-CN"/>
              </w:rPr>
            </w:rPrChange>
          </w:rPr>
          <w:delText>，</w:delText>
        </w:r>
        <w:r w:rsidRPr="00876437" w:rsidDel="00851291">
          <w:rPr>
            <w:rFonts w:hint="eastAsia"/>
            <w:strike/>
            <w:noProof/>
            <w:lang w:val="en-GB" w:eastAsia="zh-CN"/>
            <w:rPrChange w:id="22736" w:author="Kevin Gu" w:date="2020-05-18T10:36:00Z">
              <w:rPr>
                <w:rFonts w:hint="eastAsia"/>
                <w:noProof/>
                <w:lang w:eastAsia="zh-CN"/>
              </w:rPr>
            </w:rPrChange>
          </w:rPr>
          <w:delText>有保安人员进行监视</w:delText>
        </w:r>
        <w:r w:rsidRPr="00876437" w:rsidDel="00851291">
          <w:rPr>
            <w:rFonts w:hint="eastAsia"/>
            <w:strike/>
            <w:noProof/>
            <w:lang w:val="en-GB" w:eastAsia="zh-CN"/>
            <w:rPrChange w:id="22737" w:author="Kevin Gu" w:date="2020-05-18T10:36:00Z">
              <w:rPr>
                <w:rFonts w:hint="eastAsia"/>
                <w:noProof/>
                <w:lang w:val="en-US" w:eastAsia="zh-CN"/>
              </w:rPr>
            </w:rPrChange>
          </w:rPr>
          <w:delText>，</w:delText>
        </w:r>
        <w:r w:rsidRPr="00876437" w:rsidDel="00851291">
          <w:rPr>
            <w:rFonts w:hint="eastAsia"/>
            <w:strike/>
            <w:noProof/>
            <w:lang w:val="en-GB" w:eastAsia="zh-CN"/>
            <w:rPrChange w:id="22738" w:author="Kevin Gu" w:date="2020-05-18T10:36:00Z">
              <w:rPr>
                <w:rFonts w:hint="eastAsia"/>
                <w:noProof/>
                <w:lang w:eastAsia="zh-CN"/>
              </w:rPr>
            </w:rPrChange>
          </w:rPr>
          <w:delText>在大门处对出入设限。此外，安保服务，门禁和</w:delText>
        </w:r>
        <w:r w:rsidR="00411557" w:rsidRPr="00876437" w:rsidDel="00851291">
          <w:rPr>
            <w:rFonts w:hint="eastAsia"/>
            <w:strike/>
            <w:noProof/>
            <w:lang w:val="en-GB" w:eastAsia="zh-CN"/>
            <w:rPrChange w:id="22739" w:author="Kevin Gu" w:date="2020-05-18T10:36:00Z">
              <w:rPr>
                <w:rFonts w:hint="eastAsia"/>
                <w:noProof/>
                <w:lang w:eastAsia="zh-CN"/>
              </w:rPr>
            </w:rPrChange>
          </w:rPr>
          <w:delText>监控共同来限制和控制对</w:delText>
        </w:r>
        <w:r w:rsidR="002772C8" w:rsidRPr="00876437" w:rsidDel="00851291">
          <w:rPr>
            <w:rFonts w:hint="eastAsia"/>
            <w:strike/>
            <w:noProof/>
            <w:lang w:val="en-GB" w:eastAsia="zh-CN"/>
            <w:rPrChange w:id="22740" w:author="Kevin Gu" w:date="2020-05-18T10:36:00Z">
              <w:rPr>
                <w:rFonts w:hint="eastAsia"/>
                <w:noProof/>
                <w:lang w:eastAsia="zh-CN"/>
              </w:rPr>
            </w:rPrChange>
          </w:rPr>
          <w:delText>公司名称</w:delText>
        </w:r>
        <w:r w:rsidR="00411557" w:rsidRPr="00876437" w:rsidDel="00851291">
          <w:rPr>
            <w:rFonts w:hint="eastAsia"/>
            <w:strike/>
            <w:noProof/>
            <w:lang w:val="en-GB" w:eastAsia="zh-CN"/>
            <w:rPrChange w:id="22741" w:author="Kevin Gu" w:date="2020-05-18T10:36:00Z">
              <w:rPr>
                <w:rFonts w:hint="eastAsia"/>
                <w:noProof/>
                <w:lang w:eastAsia="zh-CN"/>
              </w:rPr>
            </w:rPrChange>
          </w:rPr>
          <w:delText>生产车间的访问。</w:delText>
        </w:r>
      </w:del>
    </w:p>
    <w:p w14:paraId="4FC7FEB5" w14:textId="0BA7807E" w:rsidR="000E07D8" w:rsidRPr="00876437" w:rsidDel="00851291" w:rsidRDefault="00683882" w:rsidP="00181CF1">
      <w:pPr>
        <w:rPr>
          <w:del w:id="22742" w:author="Kevin Gu" w:date="2020-06-18T13:20:00Z"/>
          <w:strike/>
          <w:lang w:val="en-GB"/>
          <w:rPrChange w:id="22743" w:author="Kevin Gu" w:date="2020-05-18T10:36:00Z">
            <w:rPr>
              <w:del w:id="22744" w:author="Kevin Gu" w:date="2020-06-18T13:20:00Z"/>
              <w:lang w:val="en-US"/>
            </w:rPr>
          </w:rPrChange>
        </w:rPr>
      </w:pPr>
      <w:del w:id="22745" w:author="Kevin Gu" w:date="2020-06-18T13:20:00Z">
        <w:r w:rsidRPr="00876437" w:rsidDel="00851291">
          <w:rPr>
            <w:strike/>
            <w:lang w:val="en-GB"/>
            <w:rPrChange w:id="22746" w:author="Kevin Gu" w:date="2020-05-18T10:36:00Z">
              <w:rPr>
                <w:lang w:val="en-US"/>
              </w:rPr>
            </w:rPrChange>
          </w:rPr>
          <w:delText xml:space="preserve">If unauthorized staff or visiting personnel need to enter the </w:delText>
        </w:r>
        <w:r w:rsidR="001E47CD" w:rsidRPr="00876437" w:rsidDel="00851291">
          <w:rPr>
            <w:strike/>
            <w:lang w:val="en-GB"/>
            <w:rPrChange w:id="22747" w:author="Kevin Gu" w:date="2020-05-18T10:36:00Z">
              <w:rPr>
                <w:lang w:val="en-US"/>
              </w:rPr>
            </w:rPrChange>
          </w:rPr>
          <w:delText>production</w:delText>
        </w:r>
        <w:r w:rsidRPr="00876437" w:rsidDel="00851291">
          <w:rPr>
            <w:strike/>
            <w:lang w:val="en-GB"/>
            <w:rPrChange w:id="22748" w:author="Kevin Gu" w:date="2020-05-18T10:36:00Z">
              <w:rPr>
                <w:lang w:val="en-US"/>
              </w:rPr>
            </w:rPrChange>
          </w:rPr>
          <w:delText xml:space="preserve"> workshop, they must register on the registry book and be accompanies by authorized personnel all the way.</w:delText>
        </w:r>
      </w:del>
    </w:p>
    <w:p w14:paraId="46834C68" w14:textId="78D5E5B5" w:rsidR="00411557" w:rsidRPr="00876437" w:rsidDel="00851291" w:rsidRDefault="00411557" w:rsidP="00181CF1">
      <w:pPr>
        <w:rPr>
          <w:del w:id="22749" w:author="Kevin Gu" w:date="2020-06-18T13:20:00Z"/>
          <w:strike/>
          <w:lang w:val="en-GB" w:eastAsia="zh-CN"/>
          <w:rPrChange w:id="22750" w:author="Kevin Gu" w:date="2020-05-18T10:36:00Z">
            <w:rPr>
              <w:del w:id="22751" w:author="Kevin Gu" w:date="2020-06-18T13:20:00Z"/>
              <w:lang w:val="en-US" w:eastAsia="zh-CN"/>
            </w:rPr>
          </w:rPrChange>
        </w:rPr>
      </w:pPr>
      <w:del w:id="22752" w:author="Kevin Gu" w:date="2020-06-18T13:20:00Z">
        <w:r w:rsidRPr="00876437" w:rsidDel="00851291">
          <w:rPr>
            <w:rFonts w:hint="eastAsia"/>
            <w:strike/>
            <w:lang w:val="en-GB" w:eastAsia="zh-CN"/>
            <w:rPrChange w:id="22753" w:author="Kevin Gu" w:date="2020-05-18T10:36:00Z">
              <w:rPr>
                <w:rFonts w:hint="eastAsia"/>
                <w:lang w:val="en-US" w:eastAsia="zh-CN"/>
              </w:rPr>
            </w:rPrChange>
          </w:rPr>
          <w:delText>如果非授权员工或者访客需要进入生产车间的话，他们必须在登记处进行登记，并且保证全程有获授权人员的陪同。</w:delText>
        </w:r>
      </w:del>
    </w:p>
    <w:p w14:paraId="361705C7" w14:textId="4E29D723" w:rsidR="000407FC" w:rsidRPr="00876437" w:rsidDel="00851291" w:rsidRDefault="000407FC" w:rsidP="00181CF1">
      <w:pPr>
        <w:rPr>
          <w:del w:id="22754" w:author="Kevin Gu" w:date="2020-06-18T13:20:00Z"/>
          <w:strike/>
          <w:lang w:val="en-GB"/>
          <w:rPrChange w:id="22755" w:author="Kevin Gu" w:date="2020-05-18T10:36:00Z">
            <w:rPr>
              <w:del w:id="22756" w:author="Kevin Gu" w:date="2020-06-18T13:20:00Z"/>
              <w:lang w:val="en-US"/>
            </w:rPr>
          </w:rPrChange>
        </w:rPr>
      </w:pPr>
      <w:del w:id="22757" w:author="Kevin Gu" w:date="2020-06-18T13:20:00Z">
        <w:r w:rsidRPr="00876437" w:rsidDel="00851291">
          <w:rPr>
            <w:strike/>
            <w:lang w:val="en-GB"/>
            <w:rPrChange w:id="22758" w:author="Kevin Gu" w:date="2020-05-18T10:36:00Z">
              <w:rPr>
                <w:lang w:val="en-US"/>
              </w:rPr>
            </w:rPrChange>
          </w:rPr>
          <w:delText>Please refer to the Lifecycle Definition Document.</w:delText>
        </w:r>
      </w:del>
    </w:p>
    <w:p w14:paraId="2C456E86" w14:textId="4CA896F2" w:rsidR="00411557" w:rsidRPr="00876437" w:rsidDel="00851291" w:rsidRDefault="00411557" w:rsidP="00181CF1">
      <w:pPr>
        <w:rPr>
          <w:del w:id="22759" w:author="Kevin Gu" w:date="2020-06-18T13:20:00Z"/>
          <w:strike/>
          <w:lang w:val="en-GB" w:eastAsia="zh-CN"/>
          <w:rPrChange w:id="22760" w:author="Kevin Gu" w:date="2020-05-18T10:36:00Z">
            <w:rPr>
              <w:del w:id="22761" w:author="Kevin Gu" w:date="2020-06-18T13:20:00Z"/>
              <w:lang w:val="en-US" w:eastAsia="zh-CN"/>
            </w:rPr>
          </w:rPrChange>
        </w:rPr>
      </w:pPr>
      <w:del w:id="22762" w:author="Kevin Gu" w:date="2020-06-18T13:20:00Z">
        <w:r w:rsidRPr="00876437" w:rsidDel="00851291">
          <w:rPr>
            <w:rFonts w:hint="eastAsia"/>
            <w:strike/>
            <w:lang w:val="en-GB" w:eastAsia="zh-CN"/>
            <w:rPrChange w:id="22763" w:author="Kevin Gu" w:date="2020-05-18T10:36:00Z">
              <w:rPr>
                <w:rFonts w:hint="eastAsia"/>
                <w:lang w:val="en-US" w:eastAsia="zh-CN"/>
              </w:rPr>
            </w:rPrChange>
          </w:rPr>
          <w:delText>请参考《生命周期定义文档》。</w:delText>
        </w:r>
      </w:del>
    </w:p>
    <w:p w14:paraId="7EADCC3D" w14:textId="7AB3A57E" w:rsidR="00181CF1" w:rsidRPr="00876437" w:rsidDel="00851291" w:rsidRDefault="00181CF1" w:rsidP="00181CF1">
      <w:pPr>
        <w:rPr>
          <w:del w:id="22764" w:author="Kevin Gu" w:date="2020-06-18T13:20:00Z"/>
          <w:strike/>
          <w:lang w:val="en-GB" w:eastAsia="zh-CN"/>
          <w:rPrChange w:id="22765" w:author="Kevin Gu" w:date="2020-05-18T10:36:00Z">
            <w:rPr>
              <w:del w:id="22766" w:author="Kevin Gu" w:date="2020-06-18T13:20:00Z"/>
              <w:lang w:val="en-US" w:eastAsia="zh-CN"/>
            </w:rPr>
          </w:rPrChange>
        </w:rPr>
      </w:pPr>
    </w:p>
    <w:p w14:paraId="6C813DE3" w14:textId="3F325351" w:rsidR="006354B9" w:rsidRPr="00876437" w:rsidDel="00851291" w:rsidRDefault="006354B9" w:rsidP="00B3098F">
      <w:pPr>
        <w:pStyle w:val="Title2"/>
        <w:rPr>
          <w:del w:id="22767" w:author="Kevin Gu" w:date="2020-06-18T13:20:00Z"/>
          <w:strike/>
          <w:lang w:val="en-GB"/>
          <w:rPrChange w:id="22768" w:author="Kevin Gu" w:date="2020-05-18T10:36:00Z">
            <w:rPr>
              <w:del w:id="22769" w:author="Kevin Gu" w:date="2020-06-18T13:20:00Z"/>
            </w:rPr>
          </w:rPrChange>
        </w:rPr>
      </w:pPr>
      <w:del w:id="22770" w:author="Kevin Gu" w:date="2020-06-18T13:20:00Z">
        <w:r w:rsidRPr="00876437" w:rsidDel="00851291">
          <w:rPr>
            <w:b w:val="0"/>
            <w:bCs w:val="0"/>
            <w:strike/>
            <w:lang w:val="en-GB" w:eastAsia="zh-CN"/>
            <w:rPrChange w:id="22771" w:author="Kevin Gu" w:date="2020-05-18T10:36:00Z">
              <w:rPr>
                <w:b w:val="0"/>
                <w:bCs w:val="0"/>
              </w:rPr>
            </w:rPrChange>
          </w:rPr>
          <w:delText xml:space="preserve">Raw Materials </w:delText>
        </w:r>
        <w:r w:rsidR="00411557" w:rsidRPr="00876437" w:rsidDel="00851291">
          <w:rPr>
            <w:rFonts w:hint="eastAsia"/>
            <w:b w:val="0"/>
            <w:bCs w:val="0"/>
            <w:strike/>
            <w:lang w:val="en-GB" w:eastAsia="zh-CN"/>
            <w:rPrChange w:id="22772" w:author="Kevin Gu" w:date="2020-05-18T10:36:00Z">
              <w:rPr>
                <w:rFonts w:hint="eastAsia"/>
                <w:b w:val="0"/>
                <w:bCs w:val="0"/>
                <w:lang w:eastAsia="zh-CN"/>
              </w:rPr>
            </w:rPrChange>
          </w:rPr>
          <w:delText>原材料</w:delText>
        </w:r>
      </w:del>
    </w:p>
    <w:p w14:paraId="353025E0" w14:textId="0A1DE300" w:rsidR="00965132" w:rsidRPr="00876437" w:rsidDel="00851291" w:rsidRDefault="00965132" w:rsidP="00965132">
      <w:pPr>
        <w:rPr>
          <w:del w:id="22773" w:author="Kevin Gu" w:date="2020-06-18T13:20:00Z"/>
          <w:strike/>
          <w:lang w:val="en-GB"/>
          <w:rPrChange w:id="22774" w:author="Kevin Gu" w:date="2020-05-18T10:36:00Z">
            <w:rPr>
              <w:del w:id="22775" w:author="Kevin Gu" w:date="2020-06-18T13:20:00Z"/>
              <w:lang w:val="en-GB"/>
            </w:rPr>
          </w:rPrChange>
        </w:rPr>
      </w:pPr>
      <w:del w:id="22776" w:author="Kevin Gu" w:date="2020-06-18T13:20:00Z">
        <w:r w:rsidRPr="00876437" w:rsidDel="00851291">
          <w:rPr>
            <w:strike/>
            <w:lang w:val="en-GB"/>
            <w:rPrChange w:id="22777" w:author="Kevin Gu" w:date="2020-05-18T10:36:00Z">
              <w:rPr>
                <w:lang w:val="en-GB"/>
              </w:rPr>
            </w:rPrChange>
          </w:rPr>
          <w:delText>Access control is carried out for the raw materials storage area, only authorized personnel can access.</w:delText>
        </w:r>
      </w:del>
    </w:p>
    <w:p w14:paraId="1329D852" w14:textId="32F73DFD" w:rsidR="00411557" w:rsidRPr="00876437" w:rsidDel="00851291" w:rsidRDefault="00411557" w:rsidP="00965132">
      <w:pPr>
        <w:rPr>
          <w:del w:id="22778" w:author="Kevin Gu" w:date="2020-06-18T13:20:00Z"/>
          <w:strike/>
          <w:lang w:val="en-GB" w:eastAsia="zh-CN"/>
          <w:rPrChange w:id="22779" w:author="Kevin Gu" w:date="2020-05-18T10:36:00Z">
            <w:rPr>
              <w:del w:id="22780" w:author="Kevin Gu" w:date="2020-06-18T13:20:00Z"/>
              <w:lang w:val="en-GB" w:eastAsia="zh-CN"/>
            </w:rPr>
          </w:rPrChange>
        </w:rPr>
      </w:pPr>
      <w:del w:id="22781" w:author="Kevin Gu" w:date="2020-06-18T13:20:00Z">
        <w:r w:rsidRPr="00876437" w:rsidDel="00851291">
          <w:rPr>
            <w:rFonts w:hint="eastAsia"/>
            <w:strike/>
            <w:lang w:val="en-GB" w:eastAsia="zh-CN"/>
            <w:rPrChange w:id="22782" w:author="Kevin Gu" w:date="2020-05-18T10:36:00Z">
              <w:rPr>
                <w:rFonts w:hint="eastAsia"/>
                <w:lang w:val="en-GB" w:eastAsia="zh-CN"/>
              </w:rPr>
            </w:rPrChange>
          </w:rPr>
          <w:delText>原材料的存放区域实行门禁措施，只有获授权人员才能进入该区域。</w:delText>
        </w:r>
      </w:del>
    </w:p>
    <w:p w14:paraId="475C8261" w14:textId="358CD08B" w:rsidR="000E07D8" w:rsidRPr="00876437" w:rsidDel="00851291" w:rsidRDefault="006354B9" w:rsidP="00181CF1">
      <w:pPr>
        <w:rPr>
          <w:del w:id="22783" w:author="Kevin Gu" w:date="2020-06-18T13:20:00Z"/>
          <w:strike/>
          <w:lang w:val="en-GB"/>
          <w:rPrChange w:id="22784" w:author="Kevin Gu" w:date="2020-05-18T10:36:00Z">
            <w:rPr>
              <w:del w:id="22785" w:author="Kevin Gu" w:date="2020-06-18T13:20:00Z"/>
              <w:lang w:val="en-US"/>
            </w:rPr>
          </w:rPrChange>
        </w:rPr>
      </w:pPr>
      <w:del w:id="22786" w:author="Kevin Gu" w:date="2020-06-18T13:20:00Z">
        <w:r w:rsidRPr="00876437" w:rsidDel="00851291">
          <w:rPr>
            <w:strike/>
            <w:lang w:val="en-GB"/>
            <w:rPrChange w:id="22787" w:author="Kevin Gu" w:date="2020-05-18T10:36:00Z">
              <w:rPr>
                <w:lang w:val="en-US"/>
              </w:rPr>
            </w:rPrChange>
          </w:rPr>
          <w:delText>The account list must be created for</w:delText>
        </w:r>
        <w:r w:rsidR="00B219FB" w:rsidRPr="00876437" w:rsidDel="00851291">
          <w:rPr>
            <w:strike/>
            <w:lang w:val="en-GB"/>
            <w:rPrChange w:id="22788" w:author="Kevin Gu" w:date="2020-05-18T10:36:00Z">
              <w:rPr>
                <w:lang w:val="en-US"/>
              </w:rPr>
            </w:rPrChange>
          </w:rPr>
          <w:delText xml:space="preserve"> the raw materials and the rejected products and unqualified </w:delText>
        </w:r>
        <w:r w:rsidR="003F7D42" w:rsidRPr="00876437" w:rsidDel="00851291">
          <w:rPr>
            <w:strike/>
            <w:lang w:val="en-GB"/>
            <w:rPrChange w:id="22789" w:author="Kevin Gu" w:date="2020-05-18T10:36:00Z">
              <w:rPr>
                <w:lang w:val="en-US"/>
              </w:rPr>
            </w:rPrChange>
          </w:rPr>
          <w:delText xml:space="preserve">security </w:delText>
        </w:r>
        <w:r w:rsidR="004622BD" w:rsidRPr="00876437" w:rsidDel="00851291">
          <w:rPr>
            <w:strike/>
            <w:lang w:val="en-GB"/>
            <w:rPrChange w:id="22790" w:author="Kevin Gu" w:date="2020-05-18T10:36:00Z">
              <w:rPr>
                <w:lang w:val="en-US"/>
              </w:rPr>
            </w:rPrChange>
          </w:rPr>
          <w:delText xml:space="preserve">raw </w:delText>
        </w:r>
        <w:r w:rsidR="00B219FB" w:rsidRPr="00876437" w:rsidDel="00851291">
          <w:rPr>
            <w:strike/>
            <w:lang w:val="en-GB"/>
            <w:rPrChange w:id="22791" w:author="Kevin Gu" w:date="2020-05-18T10:36:00Z">
              <w:rPr>
                <w:lang w:val="en-US"/>
              </w:rPr>
            </w:rPrChange>
          </w:rPr>
          <w:delText>materials</w:delText>
        </w:r>
        <w:r w:rsidRPr="00876437" w:rsidDel="00851291">
          <w:rPr>
            <w:strike/>
            <w:lang w:val="en-GB"/>
            <w:rPrChange w:id="22792" w:author="Kevin Gu" w:date="2020-05-18T10:36:00Z">
              <w:rPr>
                <w:lang w:val="en-US"/>
              </w:rPr>
            </w:rPrChange>
          </w:rPr>
          <w:delText>.</w:delText>
        </w:r>
      </w:del>
    </w:p>
    <w:p w14:paraId="43028CBE" w14:textId="24E21697" w:rsidR="00411557" w:rsidRPr="00876437" w:rsidDel="00851291" w:rsidRDefault="00411557" w:rsidP="00181CF1">
      <w:pPr>
        <w:rPr>
          <w:del w:id="22793" w:author="Kevin Gu" w:date="2020-06-18T13:20:00Z"/>
          <w:strike/>
          <w:lang w:val="en-GB" w:eastAsia="zh-CN"/>
          <w:rPrChange w:id="22794" w:author="Kevin Gu" w:date="2020-05-18T10:36:00Z">
            <w:rPr>
              <w:del w:id="22795" w:author="Kevin Gu" w:date="2020-06-18T13:20:00Z"/>
              <w:lang w:val="en-US" w:eastAsia="zh-CN"/>
            </w:rPr>
          </w:rPrChange>
        </w:rPr>
      </w:pPr>
      <w:del w:id="22796" w:author="Kevin Gu" w:date="2020-06-18T13:20:00Z">
        <w:r w:rsidRPr="00876437" w:rsidDel="00851291">
          <w:rPr>
            <w:rFonts w:hint="eastAsia"/>
            <w:strike/>
            <w:lang w:val="en-GB" w:eastAsia="zh-CN"/>
            <w:rPrChange w:id="22797" w:author="Kevin Gu" w:date="2020-05-18T10:36:00Z">
              <w:rPr>
                <w:rFonts w:hint="eastAsia"/>
                <w:lang w:val="en-US" w:eastAsia="zh-CN"/>
              </w:rPr>
            </w:rPrChange>
          </w:rPr>
          <w:delText>对原材料、不合格产品、不合格安全原材料必须建立一张详细的清单。</w:delText>
        </w:r>
      </w:del>
    </w:p>
    <w:p w14:paraId="53DE3621" w14:textId="2B60C3F2" w:rsidR="000407FC" w:rsidRPr="00876437" w:rsidDel="00851291" w:rsidRDefault="00C84F02" w:rsidP="00181CF1">
      <w:pPr>
        <w:rPr>
          <w:del w:id="22798" w:author="Kevin Gu" w:date="2020-06-18T13:20:00Z"/>
          <w:strike/>
          <w:lang w:val="en-GB"/>
          <w:rPrChange w:id="22799" w:author="Kevin Gu" w:date="2020-05-18T10:36:00Z">
            <w:rPr>
              <w:del w:id="22800" w:author="Kevin Gu" w:date="2020-06-18T13:20:00Z"/>
              <w:lang w:val="en-US"/>
            </w:rPr>
          </w:rPrChange>
        </w:rPr>
      </w:pPr>
      <w:del w:id="22801" w:author="Kevin Gu" w:date="2020-06-18T13:20:00Z">
        <w:r w:rsidRPr="00876437" w:rsidDel="00851291">
          <w:rPr>
            <w:strike/>
            <w:lang w:val="en-GB"/>
            <w:rPrChange w:id="22802" w:author="Kevin Gu" w:date="2020-05-18T10:36:00Z">
              <w:rPr>
                <w:lang w:val="en-US"/>
              </w:rPr>
            </w:rPrChange>
          </w:rPr>
          <w:delText>Please refer to the Lifecycle Definition Document.</w:delText>
        </w:r>
      </w:del>
    </w:p>
    <w:p w14:paraId="0ECF796A" w14:textId="3FD55D97" w:rsidR="00181CF1" w:rsidRPr="00876437" w:rsidDel="00851291" w:rsidRDefault="00411557" w:rsidP="00181CF1">
      <w:pPr>
        <w:rPr>
          <w:del w:id="22803" w:author="Kevin Gu" w:date="2020-06-18T13:20:00Z"/>
          <w:strike/>
          <w:lang w:val="en-GB" w:eastAsia="zh-CN"/>
          <w:rPrChange w:id="22804" w:author="Kevin Gu" w:date="2020-05-18T10:36:00Z">
            <w:rPr>
              <w:del w:id="22805" w:author="Kevin Gu" w:date="2020-06-18T13:20:00Z"/>
              <w:lang w:val="en-US" w:eastAsia="zh-CN"/>
            </w:rPr>
          </w:rPrChange>
        </w:rPr>
      </w:pPr>
      <w:del w:id="22806" w:author="Kevin Gu" w:date="2020-06-18T13:20:00Z">
        <w:r w:rsidRPr="00876437" w:rsidDel="00851291">
          <w:rPr>
            <w:rFonts w:hint="eastAsia"/>
            <w:strike/>
            <w:lang w:val="en-GB" w:eastAsia="zh-CN"/>
            <w:rPrChange w:id="22807" w:author="Kevin Gu" w:date="2020-05-18T10:36:00Z">
              <w:rPr>
                <w:rFonts w:hint="eastAsia"/>
                <w:lang w:val="en-US" w:eastAsia="zh-CN"/>
              </w:rPr>
            </w:rPrChange>
          </w:rPr>
          <w:delText>请参考《生命周期定义文档》。</w:delText>
        </w:r>
      </w:del>
    </w:p>
    <w:p w14:paraId="4871A0CA" w14:textId="777446EA" w:rsidR="00411557" w:rsidRPr="00876437" w:rsidDel="00851291" w:rsidRDefault="00411557" w:rsidP="00181CF1">
      <w:pPr>
        <w:rPr>
          <w:del w:id="22808" w:author="Kevin Gu" w:date="2020-06-18T13:20:00Z"/>
          <w:strike/>
          <w:lang w:val="en-GB" w:eastAsia="zh-CN"/>
          <w:rPrChange w:id="22809" w:author="Kevin Gu" w:date="2020-05-18T10:36:00Z">
            <w:rPr>
              <w:del w:id="22810" w:author="Kevin Gu" w:date="2020-06-18T13:20:00Z"/>
              <w:lang w:val="en-US" w:eastAsia="zh-CN"/>
            </w:rPr>
          </w:rPrChange>
        </w:rPr>
      </w:pPr>
    </w:p>
    <w:p w14:paraId="4A323196" w14:textId="2D65B49D" w:rsidR="00E22696" w:rsidRPr="00876437" w:rsidDel="00851291" w:rsidRDefault="00E22696" w:rsidP="00B3098F">
      <w:pPr>
        <w:pStyle w:val="Title2"/>
        <w:rPr>
          <w:del w:id="22811" w:author="Kevin Gu" w:date="2020-06-18T13:20:00Z"/>
          <w:strike/>
          <w:lang w:val="en-GB"/>
          <w:rPrChange w:id="22812" w:author="Kevin Gu" w:date="2020-05-18T10:36:00Z">
            <w:rPr>
              <w:del w:id="22813" w:author="Kevin Gu" w:date="2020-06-18T13:20:00Z"/>
            </w:rPr>
          </w:rPrChange>
        </w:rPr>
      </w:pPr>
      <w:del w:id="22814" w:author="Kevin Gu" w:date="2020-06-18T13:20:00Z">
        <w:r w:rsidRPr="00876437" w:rsidDel="00851291">
          <w:rPr>
            <w:b w:val="0"/>
            <w:bCs w:val="0"/>
            <w:strike/>
            <w:lang w:val="en-GB" w:eastAsia="zh-CN"/>
            <w:rPrChange w:id="22815" w:author="Kevin Gu" w:date="2020-05-18T10:36:00Z">
              <w:rPr>
                <w:b w:val="0"/>
                <w:bCs w:val="0"/>
              </w:rPr>
            </w:rPrChange>
          </w:rPr>
          <w:delText>Production Equipment</w:delText>
        </w:r>
        <w:r w:rsidR="00411557" w:rsidRPr="00876437" w:rsidDel="00851291">
          <w:rPr>
            <w:b w:val="0"/>
            <w:bCs w:val="0"/>
            <w:strike/>
            <w:lang w:val="en-GB" w:eastAsia="zh-CN"/>
            <w:rPrChange w:id="22816" w:author="Kevin Gu" w:date="2020-05-18T10:36:00Z">
              <w:rPr>
                <w:b w:val="0"/>
                <w:bCs w:val="0"/>
              </w:rPr>
            </w:rPrChange>
          </w:rPr>
          <w:delText xml:space="preserve"> </w:delText>
        </w:r>
        <w:r w:rsidR="00411557" w:rsidRPr="00876437" w:rsidDel="00851291">
          <w:rPr>
            <w:rFonts w:hint="eastAsia"/>
            <w:b w:val="0"/>
            <w:bCs w:val="0"/>
            <w:strike/>
            <w:lang w:val="en-GB" w:eastAsia="zh-CN"/>
            <w:rPrChange w:id="22817" w:author="Kevin Gu" w:date="2020-05-18T10:36:00Z">
              <w:rPr>
                <w:rFonts w:hint="eastAsia"/>
                <w:b w:val="0"/>
                <w:bCs w:val="0"/>
                <w:lang w:eastAsia="zh-CN"/>
              </w:rPr>
            </w:rPrChange>
          </w:rPr>
          <w:delText>生产设备</w:delText>
        </w:r>
      </w:del>
    </w:p>
    <w:p w14:paraId="02A516EC" w14:textId="62838CA4" w:rsidR="000E07D8" w:rsidRPr="00876437" w:rsidDel="00851291" w:rsidRDefault="00E22696" w:rsidP="00181CF1">
      <w:pPr>
        <w:rPr>
          <w:del w:id="22818" w:author="Kevin Gu" w:date="2020-06-18T13:20:00Z"/>
          <w:strike/>
          <w:lang w:val="en-GB"/>
          <w:rPrChange w:id="22819" w:author="Kevin Gu" w:date="2020-05-18T10:36:00Z">
            <w:rPr>
              <w:del w:id="22820" w:author="Kevin Gu" w:date="2020-06-18T13:20:00Z"/>
              <w:lang w:val="en-US"/>
            </w:rPr>
          </w:rPrChange>
        </w:rPr>
      </w:pPr>
      <w:del w:id="22821" w:author="Kevin Gu" w:date="2020-06-18T13:20:00Z">
        <w:r w:rsidRPr="00876437" w:rsidDel="00851291">
          <w:rPr>
            <w:strike/>
            <w:lang w:val="en-GB"/>
            <w:rPrChange w:id="22822" w:author="Kevin Gu" w:date="2020-05-18T10:36:00Z">
              <w:rPr>
                <w:lang w:val="en-US"/>
              </w:rPr>
            </w:rPrChange>
          </w:rPr>
          <w:delText>The log records for failure and maintenance of production equipment must be kept.</w:delText>
        </w:r>
      </w:del>
    </w:p>
    <w:p w14:paraId="126CFD88" w14:textId="76DDC21C" w:rsidR="00411557" w:rsidRPr="00876437" w:rsidDel="00851291" w:rsidRDefault="00411557" w:rsidP="00181CF1">
      <w:pPr>
        <w:rPr>
          <w:del w:id="22823" w:author="Kevin Gu" w:date="2020-06-18T13:20:00Z"/>
          <w:strike/>
          <w:lang w:val="en-GB" w:eastAsia="zh-CN"/>
          <w:rPrChange w:id="22824" w:author="Kevin Gu" w:date="2020-05-18T10:36:00Z">
            <w:rPr>
              <w:del w:id="22825" w:author="Kevin Gu" w:date="2020-06-18T13:20:00Z"/>
              <w:lang w:val="en-US" w:eastAsia="zh-CN"/>
            </w:rPr>
          </w:rPrChange>
        </w:rPr>
      </w:pPr>
      <w:del w:id="22826" w:author="Kevin Gu" w:date="2020-06-18T13:20:00Z">
        <w:r w:rsidRPr="00876437" w:rsidDel="00851291">
          <w:rPr>
            <w:rFonts w:hint="eastAsia"/>
            <w:strike/>
            <w:lang w:val="en-GB" w:eastAsia="zh-CN"/>
            <w:rPrChange w:id="22827" w:author="Kevin Gu" w:date="2020-05-18T10:36:00Z">
              <w:rPr>
                <w:rFonts w:hint="eastAsia"/>
                <w:lang w:val="en-US" w:eastAsia="zh-CN"/>
              </w:rPr>
            </w:rPrChange>
          </w:rPr>
          <w:delText>生产设备的故障与维护日志记录需要妥善保存。</w:delText>
        </w:r>
      </w:del>
    </w:p>
    <w:p w14:paraId="7A46FACF" w14:textId="47E9F2F3" w:rsidR="00E22696" w:rsidRPr="00876437" w:rsidDel="00851291" w:rsidRDefault="0061603B" w:rsidP="00181CF1">
      <w:pPr>
        <w:rPr>
          <w:del w:id="22828" w:author="Kevin Gu" w:date="2020-06-18T13:20:00Z"/>
          <w:strike/>
          <w:lang w:val="en-GB"/>
          <w:rPrChange w:id="22829" w:author="Kevin Gu" w:date="2020-05-18T10:36:00Z">
            <w:rPr>
              <w:del w:id="22830" w:author="Kevin Gu" w:date="2020-06-18T13:20:00Z"/>
              <w:lang w:val="en-US"/>
            </w:rPr>
          </w:rPrChange>
        </w:rPr>
      </w:pPr>
      <w:del w:id="22831" w:author="Kevin Gu" w:date="2020-06-18T13:20:00Z">
        <w:r w:rsidRPr="00876437" w:rsidDel="00851291">
          <w:rPr>
            <w:strike/>
            <w:lang w:val="en-GB"/>
            <w:rPrChange w:id="22832" w:author="Kevin Gu" w:date="2020-05-18T10:36:00Z">
              <w:rPr>
                <w:lang w:val="en-US"/>
              </w:rPr>
            </w:rPrChange>
          </w:rPr>
          <w:delText>All the operators are well received the corresponding usage training.</w:delText>
        </w:r>
      </w:del>
    </w:p>
    <w:p w14:paraId="1010D515" w14:textId="09005FB8" w:rsidR="00411557" w:rsidRPr="00876437" w:rsidDel="00851291" w:rsidRDefault="00411557" w:rsidP="00181CF1">
      <w:pPr>
        <w:rPr>
          <w:del w:id="22833" w:author="Kevin Gu" w:date="2020-06-18T13:20:00Z"/>
          <w:strike/>
          <w:lang w:val="en-GB" w:eastAsia="zh-CN"/>
          <w:rPrChange w:id="22834" w:author="Kevin Gu" w:date="2020-05-18T10:36:00Z">
            <w:rPr>
              <w:del w:id="22835" w:author="Kevin Gu" w:date="2020-06-18T13:20:00Z"/>
              <w:lang w:val="en-US" w:eastAsia="zh-CN"/>
            </w:rPr>
          </w:rPrChange>
        </w:rPr>
      </w:pPr>
      <w:del w:id="22836" w:author="Kevin Gu" w:date="2020-06-18T13:20:00Z">
        <w:r w:rsidRPr="00876437" w:rsidDel="00851291">
          <w:rPr>
            <w:rFonts w:hint="eastAsia"/>
            <w:strike/>
            <w:lang w:val="en-GB" w:eastAsia="zh-CN"/>
            <w:rPrChange w:id="22837" w:author="Kevin Gu" w:date="2020-05-18T10:36:00Z">
              <w:rPr>
                <w:rFonts w:hint="eastAsia"/>
                <w:lang w:val="en-US" w:eastAsia="zh-CN"/>
              </w:rPr>
            </w:rPrChange>
          </w:rPr>
          <w:delText>所有的操作员都需要接受相应的使用培训。</w:delText>
        </w:r>
      </w:del>
    </w:p>
    <w:p w14:paraId="70CB4019" w14:textId="44AC44EA" w:rsidR="00181CF1" w:rsidRPr="00876437" w:rsidDel="00851291" w:rsidRDefault="00181CF1" w:rsidP="00181CF1">
      <w:pPr>
        <w:rPr>
          <w:del w:id="22838" w:author="Kevin Gu" w:date="2020-06-18T13:21:00Z"/>
          <w:strike/>
          <w:lang w:val="en-GB" w:eastAsia="zh-CN"/>
          <w:rPrChange w:id="22839" w:author="Kevin Gu" w:date="2020-05-18T10:36:00Z">
            <w:rPr>
              <w:del w:id="22840" w:author="Kevin Gu" w:date="2020-06-18T13:21:00Z"/>
              <w:lang w:val="en-US" w:eastAsia="zh-CN"/>
            </w:rPr>
          </w:rPrChange>
        </w:rPr>
      </w:pPr>
    </w:p>
    <w:p w14:paraId="4066E522" w14:textId="2FC68389" w:rsidR="00A2798E" w:rsidRPr="00876437" w:rsidDel="00851291" w:rsidRDefault="00A2798E" w:rsidP="00B3098F">
      <w:pPr>
        <w:pStyle w:val="Title2"/>
        <w:rPr>
          <w:del w:id="22841" w:author="Kevin Gu" w:date="2020-06-18T13:21:00Z"/>
          <w:strike/>
          <w:lang w:val="en-GB"/>
          <w:rPrChange w:id="22842" w:author="Kevin Gu" w:date="2020-05-18T10:36:00Z">
            <w:rPr>
              <w:del w:id="22843" w:author="Kevin Gu" w:date="2020-06-18T13:21:00Z"/>
            </w:rPr>
          </w:rPrChange>
        </w:rPr>
      </w:pPr>
      <w:del w:id="22844" w:author="Kevin Gu" w:date="2020-06-18T13:21:00Z">
        <w:r w:rsidRPr="00876437" w:rsidDel="00851291">
          <w:rPr>
            <w:b w:val="0"/>
            <w:bCs w:val="0"/>
            <w:strike/>
            <w:lang w:val="en-GB" w:eastAsia="zh-CN"/>
            <w:rPrChange w:id="22845" w:author="Kevin Gu" w:date="2020-05-18T10:36:00Z">
              <w:rPr>
                <w:b w:val="0"/>
                <w:bCs w:val="0"/>
              </w:rPr>
            </w:rPrChange>
          </w:rPr>
          <w:delText>Production Control</w:delText>
        </w:r>
        <w:r w:rsidR="00411557" w:rsidRPr="00876437" w:rsidDel="00851291">
          <w:rPr>
            <w:b w:val="0"/>
            <w:bCs w:val="0"/>
            <w:strike/>
            <w:lang w:val="en-GB" w:eastAsia="zh-CN"/>
            <w:rPrChange w:id="22846" w:author="Kevin Gu" w:date="2020-05-18T10:36:00Z">
              <w:rPr>
                <w:b w:val="0"/>
                <w:bCs w:val="0"/>
              </w:rPr>
            </w:rPrChange>
          </w:rPr>
          <w:delText xml:space="preserve"> </w:delText>
        </w:r>
        <w:r w:rsidR="00411557" w:rsidRPr="00876437" w:rsidDel="00851291">
          <w:rPr>
            <w:rFonts w:hint="eastAsia"/>
            <w:b w:val="0"/>
            <w:bCs w:val="0"/>
            <w:strike/>
            <w:lang w:val="en-GB" w:eastAsia="zh-CN"/>
            <w:rPrChange w:id="22847" w:author="Kevin Gu" w:date="2020-05-18T10:36:00Z">
              <w:rPr>
                <w:rFonts w:hint="eastAsia"/>
                <w:b w:val="0"/>
                <w:bCs w:val="0"/>
                <w:lang w:eastAsia="zh-CN"/>
              </w:rPr>
            </w:rPrChange>
          </w:rPr>
          <w:delText>生产控制</w:delText>
        </w:r>
      </w:del>
    </w:p>
    <w:p w14:paraId="4671327A" w14:textId="568AED3C" w:rsidR="000E07D8" w:rsidRPr="00876437" w:rsidDel="00851291" w:rsidRDefault="00A2798E" w:rsidP="00181CF1">
      <w:pPr>
        <w:rPr>
          <w:del w:id="22848" w:author="Kevin Gu" w:date="2020-06-18T13:21:00Z"/>
          <w:strike/>
          <w:lang w:val="en-GB"/>
          <w:rPrChange w:id="22849" w:author="Kevin Gu" w:date="2020-05-18T10:36:00Z">
            <w:rPr>
              <w:del w:id="22850" w:author="Kevin Gu" w:date="2020-06-18T13:21:00Z"/>
              <w:lang w:val="en-US"/>
            </w:rPr>
          </w:rPrChange>
        </w:rPr>
      </w:pPr>
      <w:del w:id="22851" w:author="Kevin Gu" w:date="2020-06-18T13:21:00Z">
        <w:r w:rsidRPr="00876437" w:rsidDel="00851291">
          <w:rPr>
            <w:strike/>
            <w:lang w:val="en-GB"/>
            <w:rPrChange w:id="22852" w:author="Kevin Gu" w:date="2020-05-18T10:36:00Z">
              <w:rPr>
                <w:lang w:val="en-US"/>
              </w:rPr>
            </w:rPrChange>
          </w:rPr>
          <w:delText>The production process</w:delText>
        </w:r>
        <w:r w:rsidR="00574E4E" w:rsidRPr="00876437" w:rsidDel="00851291">
          <w:rPr>
            <w:strike/>
            <w:lang w:val="en-GB"/>
            <w:rPrChange w:id="22853" w:author="Kevin Gu" w:date="2020-05-18T10:36:00Z">
              <w:rPr>
                <w:lang w:val="en-US"/>
              </w:rPr>
            </w:rPrChange>
          </w:rPr>
          <w:delText xml:space="preserve">es should be conducted according to the Production </w:delText>
        </w:r>
        <w:r w:rsidR="0098616D" w:rsidRPr="00876437" w:rsidDel="00851291">
          <w:rPr>
            <w:strike/>
            <w:lang w:val="en-GB"/>
            <w:rPrChange w:id="22854" w:author="Kevin Gu" w:date="2020-05-18T10:36:00Z">
              <w:rPr>
                <w:lang w:val="en-US"/>
              </w:rPr>
            </w:rPrChange>
          </w:rPr>
          <w:delText>Tracking</w:delText>
        </w:r>
        <w:r w:rsidR="00574E4E" w:rsidRPr="00876437" w:rsidDel="00851291">
          <w:rPr>
            <w:strike/>
            <w:lang w:val="en-GB"/>
            <w:rPrChange w:id="22855" w:author="Kevin Gu" w:date="2020-05-18T10:36:00Z">
              <w:rPr>
                <w:lang w:val="en-US"/>
              </w:rPr>
            </w:rPrChange>
          </w:rPr>
          <w:delText xml:space="preserve"> </w:delText>
        </w:r>
        <w:r w:rsidR="0098616D" w:rsidRPr="00876437" w:rsidDel="00851291">
          <w:rPr>
            <w:strike/>
            <w:lang w:val="en-GB"/>
            <w:rPrChange w:id="22856" w:author="Kevin Gu" w:date="2020-05-18T10:36:00Z">
              <w:rPr>
                <w:lang w:val="en-US"/>
              </w:rPr>
            </w:rPrChange>
          </w:rPr>
          <w:delText>Card</w:delText>
        </w:r>
        <w:r w:rsidRPr="00876437" w:rsidDel="00851291">
          <w:rPr>
            <w:strike/>
            <w:lang w:val="en-GB"/>
            <w:rPrChange w:id="22857" w:author="Kevin Gu" w:date="2020-05-18T10:36:00Z">
              <w:rPr>
                <w:lang w:val="en-US"/>
              </w:rPr>
            </w:rPrChange>
          </w:rPr>
          <w:delText>.</w:delText>
        </w:r>
      </w:del>
    </w:p>
    <w:p w14:paraId="7FAA4616" w14:textId="0A138BF9" w:rsidR="00411557" w:rsidRPr="00876437" w:rsidDel="00851291" w:rsidRDefault="00411557" w:rsidP="00181CF1">
      <w:pPr>
        <w:rPr>
          <w:del w:id="22858" w:author="Kevin Gu" w:date="2020-06-18T13:21:00Z"/>
          <w:strike/>
          <w:lang w:val="en-GB" w:eastAsia="zh-CN"/>
          <w:rPrChange w:id="22859" w:author="Kevin Gu" w:date="2020-05-18T10:36:00Z">
            <w:rPr>
              <w:del w:id="22860" w:author="Kevin Gu" w:date="2020-06-18T13:21:00Z"/>
              <w:lang w:val="en-US" w:eastAsia="zh-CN"/>
            </w:rPr>
          </w:rPrChange>
        </w:rPr>
      </w:pPr>
      <w:del w:id="22861" w:author="Kevin Gu" w:date="2020-06-18T13:21:00Z">
        <w:r w:rsidRPr="00876437" w:rsidDel="00851291">
          <w:rPr>
            <w:rFonts w:hint="eastAsia"/>
            <w:strike/>
            <w:lang w:val="en-GB" w:eastAsia="zh-CN"/>
            <w:rPrChange w:id="22862" w:author="Kevin Gu" w:date="2020-05-18T10:36:00Z">
              <w:rPr>
                <w:rFonts w:hint="eastAsia"/>
                <w:lang w:val="en-US" w:eastAsia="zh-CN"/>
              </w:rPr>
            </w:rPrChange>
          </w:rPr>
          <w:delText>生产过程必要按照《生产跟踪卡》来进行。</w:delText>
        </w:r>
      </w:del>
    </w:p>
    <w:p w14:paraId="424FBD0B" w14:textId="4BB7EBE6" w:rsidR="000E07D8" w:rsidRPr="00876437" w:rsidDel="00851291" w:rsidRDefault="00A2798E" w:rsidP="00181CF1">
      <w:pPr>
        <w:rPr>
          <w:del w:id="22863" w:author="Kevin Gu" w:date="2020-06-18T13:21:00Z"/>
          <w:strike/>
          <w:lang w:val="en-GB"/>
          <w:rPrChange w:id="22864" w:author="Kevin Gu" w:date="2020-05-18T10:36:00Z">
            <w:rPr>
              <w:del w:id="22865" w:author="Kevin Gu" w:date="2020-06-18T13:21:00Z"/>
              <w:lang w:val="en-US"/>
            </w:rPr>
          </w:rPrChange>
        </w:rPr>
      </w:pPr>
      <w:del w:id="22866" w:author="Kevin Gu" w:date="2020-06-18T13:21:00Z">
        <w:r w:rsidRPr="00876437" w:rsidDel="00851291">
          <w:rPr>
            <w:strike/>
            <w:lang w:val="en-GB"/>
            <w:rPrChange w:id="22867" w:author="Kevin Gu" w:date="2020-05-18T10:36:00Z">
              <w:rPr>
                <w:lang w:val="en-US"/>
              </w:rPr>
            </w:rPrChange>
          </w:rPr>
          <w:delText xml:space="preserve">Before the </w:delText>
        </w:r>
        <w:r w:rsidR="00574E4E" w:rsidRPr="00876437" w:rsidDel="00851291">
          <w:rPr>
            <w:strike/>
            <w:lang w:val="en-GB"/>
            <w:rPrChange w:id="22868" w:author="Kevin Gu" w:date="2020-05-18T10:36:00Z">
              <w:rPr>
                <w:lang w:val="en-US"/>
              </w:rPr>
            </w:rPrChange>
          </w:rPr>
          <w:delText>delivery to the customer</w:delText>
        </w:r>
        <w:r w:rsidRPr="00876437" w:rsidDel="00851291">
          <w:rPr>
            <w:strike/>
            <w:lang w:val="en-GB"/>
            <w:rPrChange w:id="22869" w:author="Kevin Gu" w:date="2020-05-18T10:36:00Z">
              <w:rPr>
                <w:lang w:val="en-US"/>
              </w:rPr>
            </w:rPrChange>
          </w:rPr>
          <w:delText xml:space="preserve">, all the </w:delText>
        </w:r>
        <w:r w:rsidR="00D41A94" w:rsidRPr="00876437" w:rsidDel="00851291">
          <w:rPr>
            <w:strike/>
            <w:lang w:val="en-GB"/>
            <w:rPrChange w:id="22870" w:author="Kevin Gu" w:date="2020-05-18T10:36:00Z">
              <w:rPr>
                <w:lang w:val="en-US"/>
              </w:rPr>
            </w:rPrChange>
          </w:rPr>
          <w:delText xml:space="preserve">qualified </w:delText>
        </w:r>
        <w:r w:rsidR="00574E4E" w:rsidRPr="00876437" w:rsidDel="00851291">
          <w:rPr>
            <w:strike/>
            <w:lang w:val="en-GB"/>
            <w:rPrChange w:id="22871" w:author="Kevin Gu" w:date="2020-05-18T10:36:00Z">
              <w:rPr>
                <w:lang w:val="en-US"/>
              </w:rPr>
            </w:rPrChange>
          </w:rPr>
          <w:delText>products</w:delText>
        </w:r>
        <w:r w:rsidR="006A7FCE" w:rsidRPr="00876437" w:rsidDel="00851291">
          <w:rPr>
            <w:strike/>
            <w:lang w:val="en-GB"/>
            <w:rPrChange w:id="22872" w:author="Kevin Gu" w:date="2020-05-18T10:36:00Z">
              <w:rPr>
                <w:lang w:val="en-US"/>
              </w:rPr>
            </w:rPrChange>
          </w:rPr>
          <w:delText>,</w:delText>
        </w:r>
        <w:r w:rsidRPr="00876437" w:rsidDel="00851291">
          <w:rPr>
            <w:strike/>
            <w:lang w:val="en-GB"/>
            <w:rPrChange w:id="22873" w:author="Kevin Gu" w:date="2020-05-18T10:36:00Z">
              <w:rPr>
                <w:lang w:val="en-US"/>
              </w:rPr>
            </w:rPrChange>
          </w:rPr>
          <w:delText xml:space="preserve"> </w:delText>
        </w:r>
        <w:r w:rsidR="00BA0F2D" w:rsidRPr="00876437" w:rsidDel="00851291">
          <w:rPr>
            <w:strike/>
            <w:lang w:val="en-GB"/>
            <w:rPrChange w:id="22874" w:author="Kevin Gu" w:date="2020-05-18T10:36:00Z">
              <w:rPr>
                <w:lang w:val="en-US"/>
              </w:rPr>
            </w:rPrChange>
          </w:rPr>
          <w:delText>rejected products</w:delText>
        </w:r>
        <w:r w:rsidR="00341D43" w:rsidRPr="00876437" w:rsidDel="00851291">
          <w:rPr>
            <w:strike/>
            <w:lang w:val="en-GB"/>
            <w:rPrChange w:id="22875" w:author="Kevin Gu" w:date="2020-05-18T10:36:00Z">
              <w:rPr>
                <w:lang w:val="en-US"/>
              </w:rPr>
            </w:rPrChange>
          </w:rPr>
          <w:delText xml:space="preserve">, </w:delText>
        </w:r>
        <w:r w:rsidR="00BA0F2D" w:rsidRPr="00876437" w:rsidDel="00851291">
          <w:rPr>
            <w:strike/>
            <w:lang w:val="en-GB"/>
            <w:rPrChange w:id="22876" w:author="Kevin Gu" w:date="2020-05-18T10:36:00Z">
              <w:rPr>
                <w:lang w:val="en-US"/>
              </w:rPr>
            </w:rPrChange>
          </w:rPr>
          <w:delText xml:space="preserve">unqualified security </w:delText>
        </w:r>
        <w:r w:rsidR="001000E8" w:rsidRPr="00876437" w:rsidDel="00851291">
          <w:rPr>
            <w:strike/>
            <w:lang w:val="en-GB"/>
            <w:rPrChange w:id="22877" w:author="Kevin Gu" w:date="2020-05-18T10:36:00Z">
              <w:rPr>
                <w:lang w:val="en-US"/>
              </w:rPr>
            </w:rPrChange>
          </w:rPr>
          <w:delText xml:space="preserve">sensitive </w:delText>
        </w:r>
        <w:r w:rsidR="00BA0F2D" w:rsidRPr="00876437" w:rsidDel="00851291">
          <w:rPr>
            <w:strike/>
            <w:lang w:val="en-GB"/>
            <w:rPrChange w:id="22878" w:author="Kevin Gu" w:date="2020-05-18T10:36:00Z">
              <w:rPr>
                <w:lang w:val="en-US"/>
              </w:rPr>
            </w:rPrChange>
          </w:rPr>
          <w:delText>materials</w:delText>
        </w:r>
        <w:r w:rsidR="00031143" w:rsidRPr="00876437" w:rsidDel="00851291">
          <w:rPr>
            <w:strike/>
            <w:lang w:val="en-GB"/>
            <w:rPrChange w:id="22879" w:author="Kevin Gu" w:date="2020-05-18T10:36:00Z">
              <w:rPr>
                <w:lang w:val="en-US"/>
              </w:rPr>
            </w:rPrChange>
          </w:rPr>
          <w:delText xml:space="preserve"> </w:delText>
        </w:r>
        <w:r w:rsidR="00341D43" w:rsidRPr="00876437" w:rsidDel="00851291">
          <w:rPr>
            <w:strike/>
            <w:lang w:val="en-GB"/>
            <w:rPrChange w:id="22880" w:author="Kevin Gu" w:date="2020-05-18T10:36:00Z">
              <w:rPr>
                <w:lang w:val="en-US"/>
              </w:rPr>
            </w:rPrChange>
          </w:rPr>
          <w:delText xml:space="preserve">and </w:delText>
        </w:r>
        <w:r w:rsidRPr="00876437" w:rsidDel="00851291">
          <w:rPr>
            <w:strike/>
            <w:lang w:val="en-GB"/>
            <w:rPrChange w:id="22881" w:author="Kevin Gu" w:date="2020-05-18T10:36:00Z">
              <w:rPr>
                <w:lang w:val="en-US"/>
              </w:rPr>
            </w:rPrChange>
          </w:rPr>
          <w:delText>the sample</w:delText>
        </w:r>
        <w:r w:rsidR="00D41A94" w:rsidRPr="00876437" w:rsidDel="00851291">
          <w:rPr>
            <w:strike/>
            <w:lang w:val="en-GB"/>
            <w:rPrChange w:id="22882" w:author="Kevin Gu" w:date="2020-05-18T10:36:00Z">
              <w:rPr>
                <w:lang w:val="en-US"/>
              </w:rPr>
            </w:rPrChange>
          </w:rPr>
          <w:delText>s</w:delText>
        </w:r>
        <w:r w:rsidR="00BA0F2D" w:rsidRPr="00876437" w:rsidDel="00851291">
          <w:rPr>
            <w:strike/>
            <w:lang w:val="en-GB"/>
            <w:rPrChange w:id="22883" w:author="Kevin Gu" w:date="2020-05-18T10:36:00Z">
              <w:rPr>
                <w:lang w:val="en-US"/>
              </w:rPr>
            </w:rPrChange>
          </w:rPr>
          <w:delText xml:space="preserve"> </w:delText>
        </w:r>
        <w:r w:rsidRPr="00876437" w:rsidDel="00851291">
          <w:rPr>
            <w:strike/>
            <w:lang w:val="en-GB"/>
            <w:rPrChange w:id="22884" w:author="Kevin Gu" w:date="2020-05-18T10:36:00Z">
              <w:rPr>
                <w:lang w:val="en-US"/>
              </w:rPr>
            </w:rPrChange>
          </w:rPr>
          <w:delText>must be counted and reconciled (so that the quantity can be traced back</w:delText>
        </w:r>
        <w:r w:rsidR="00574E4E" w:rsidRPr="00876437" w:rsidDel="00851291">
          <w:rPr>
            <w:strike/>
            <w:lang w:val="en-GB"/>
            <w:rPrChange w:id="22885" w:author="Kevin Gu" w:date="2020-05-18T10:36:00Z">
              <w:rPr>
                <w:lang w:val="en-US"/>
              </w:rPr>
            </w:rPrChange>
          </w:rPr>
          <w:delText xml:space="preserve"> to follow the zero-balance principle</w:delText>
        </w:r>
        <w:r w:rsidRPr="00876437" w:rsidDel="00851291">
          <w:rPr>
            <w:strike/>
            <w:lang w:val="en-GB"/>
            <w:rPrChange w:id="22886" w:author="Kevin Gu" w:date="2020-05-18T10:36:00Z">
              <w:rPr>
                <w:lang w:val="en-US"/>
              </w:rPr>
            </w:rPrChange>
          </w:rPr>
          <w:delText>).</w:delText>
        </w:r>
      </w:del>
    </w:p>
    <w:p w14:paraId="08141D00" w14:textId="0F2B85FC" w:rsidR="00411557" w:rsidRPr="00876437" w:rsidDel="00851291" w:rsidRDefault="00411557" w:rsidP="00181CF1">
      <w:pPr>
        <w:rPr>
          <w:del w:id="22887" w:author="Kevin Gu" w:date="2020-06-18T13:21:00Z"/>
          <w:strike/>
          <w:lang w:val="en-GB" w:eastAsia="zh-CN"/>
          <w:rPrChange w:id="22888" w:author="Kevin Gu" w:date="2020-05-18T10:36:00Z">
            <w:rPr>
              <w:del w:id="22889" w:author="Kevin Gu" w:date="2020-06-18T13:21:00Z"/>
              <w:lang w:val="en-US" w:eastAsia="zh-CN"/>
            </w:rPr>
          </w:rPrChange>
        </w:rPr>
      </w:pPr>
      <w:del w:id="22890" w:author="Kevin Gu" w:date="2020-06-18T13:21:00Z">
        <w:r w:rsidRPr="00876437" w:rsidDel="00851291">
          <w:rPr>
            <w:rFonts w:hint="eastAsia"/>
            <w:strike/>
            <w:lang w:val="en-GB" w:eastAsia="zh-CN"/>
            <w:rPrChange w:id="22891" w:author="Kevin Gu" w:date="2020-05-18T10:36:00Z">
              <w:rPr>
                <w:rFonts w:hint="eastAsia"/>
                <w:lang w:val="en-US" w:eastAsia="zh-CN"/>
              </w:rPr>
            </w:rPrChange>
          </w:rPr>
          <w:delText>在运输给顾客之前，所有合格产品、不合格产品、不合格安全敏感材料及样品必须进行清点核对</w:delText>
        </w:r>
        <w:r w:rsidR="00AC7E4E" w:rsidRPr="00876437" w:rsidDel="00851291">
          <w:rPr>
            <w:rFonts w:hint="eastAsia"/>
            <w:strike/>
            <w:lang w:val="en-GB" w:eastAsia="zh-CN"/>
            <w:rPrChange w:id="22892" w:author="Kevin Gu" w:date="2020-05-18T10:36:00Z">
              <w:rPr>
                <w:rFonts w:hint="eastAsia"/>
                <w:lang w:val="en-US" w:eastAsia="zh-CN"/>
              </w:rPr>
            </w:rPrChange>
          </w:rPr>
          <w:delText>（以保证数量可以被追溯符合零平衡原则）</w:delText>
        </w:r>
        <w:r w:rsidRPr="00876437" w:rsidDel="00851291">
          <w:rPr>
            <w:rFonts w:hint="eastAsia"/>
            <w:strike/>
            <w:lang w:val="en-GB" w:eastAsia="zh-CN"/>
            <w:rPrChange w:id="22893" w:author="Kevin Gu" w:date="2020-05-18T10:36:00Z">
              <w:rPr>
                <w:rFonts w:hint="eastAsia"/>
                <w:lang w:val="en-US" w:eastAsia="zh-CN"/>
              </w:rPr>
            </w:rPrChange>
          </w:rPr>
          <w:delText>。</w:delText>
        </w:r>
      </w:del>
    </w:p>
    <w:p w14:paraId="06A93FDA" w14:textId="4038C8B0" w:rsidR="00C84F02" w:rsidRPr="00876437" w:rsidDel="00851291" w:rsidRDefault="00C84F02" w:rsidP="00181CF1">
      <w:pPr>
        <w:rPr>
          <w:del w:id="22894" w:author="Kevin Gu" w:date="2020-06-18T13:21:00Z"/>
          <w:strike/>
          <w:lang w:val="en-GB"/>
          <w:rPrChange w:id="22895" w:author="Kevin Gu" w:date="2020-05-18T10:36:00Z">
            <w:rPr>
              <w:del w:id="22896" w:author="Kevin Gu" w:date="2020-06-18T13:21:00Z"/>
              <w:lang w:val="en-US"/>
            </w:rPr>
          </w:rPrChange>
        </w:rPr>
      </w:pPr>
      <w:del w:id="22897" w:author="Kevin Gu" w:date="2020-06-18T13:21:00Z">
        <w:r w:rsidRPr="00876437" w:rsidDel="00851291">
          <w:rPr>
            <w:strike/>
            <w:lang w:val="en-GB"/>
            <w:rPrChange w:id="22898" w:author="Kevin Gu" w:date="2020-05-18T10:36:00Z">
              <w:rPr>
                <w:lang w:val="en-US"/>
              </w:rPr>
            </w:rPrChange>
          </w:rPr>
          <w:delText>Please refer to the Lifecycle Definition Document.</w:delText>
        </w:r>
      </w:del>
    </w:p>
    <w:p w14:paraId="2603402D" w14:textId="5BAFFA5E" w:rsidR="00AC7E4E" w:rsidRPr="00876437" w:rsidDel="00851291" w:rsidRDefault="00AC7E4E" w:rsidP="00181CF1">
      <w:pPr>
        <w:rPr>
          <w:del w:id="22899" w:author="Kevin Gu" w:date="2020-06-18T13:21:00Z"/>
          <w:strike/>
          <w:lang w:val="en-GB" w:eastAsia="zh-CN"/>
          <w:rPrChange w:id="22900" w:author="Kevin Gu" w:date="2020-05-18T10:36:00Z">
            <w:rPr>
              <w:del w:id="22901" w:author="Kevin Gu" w:date="2020-06-18T13:21:00Z"/>
              <w:lang w:val="en-US" w:eastAsia="zh-CN"/>
            </w:rPr>
          </w:rPrChange>
        </w:rPr>
      </w:pPr>
      <w:del w:id="22902" w:author="Kevin Gu" w:date="2020-06-18T13:21:00Z">
        <w:r w:rsidRPr="00876437" w:rsidDel="00851291">
          <w:rPr>
            <w:rFonts w:hint="eastAsia"/>
            <w:strike/>
            <w:lang w:val="en-GB" w:eastAsia="zh-CN"/>
            <w:rPrChange w:id="22903" w:author="Kevin Gu" w:date="2020-05-18T10:36:00Z">
              <w:rPr>
                <w:rFonts w:hint="eastAsia"/>
                <w:lang w:val="en-US" w:eastAsia="zh-CN"/>
              </w:rPr>
            </w:rPrChange>
          </w:rPr>
          <w:delText>请参考《生命周期定义文档》。</w:delText>
        </w:r>
      </w:del>
    </w:p>
    <w:p w14:paraId="65C1B7BE" w14:textId="0924D58C" w:rsidR="00181CF1" w:rsidRPr="00876437" w:rsidDel="00851291" w:rsidRDefault="00181CF1" w:rsidP="00181CF1">
      <w:pPr>
        <w:rPr>
          <w:del w:id="22904" w:author="Kevin Gu" w:date="2020-06-18T13:21:00Z"/>
          <w:strike/>
          <w:lang w:val="en-GB" w:eastAsia="zh-CN"/>
          <w:rPrChange w:id="22905" w:author="Kevin Gu" w:date="2020-05-18T10:36:00Z">
            <w:rPr>
              <w:del w:id="22906" w:author="Kevin Gu" w:date="2020-06-18T13:21:00Z"/>
              <w:lang w:val="en-US" w:eastAsia="zh-CN"/>
            </w:rPr>
          </w:rPrChange>
        </w:rPr>
      </w:pPr>
    </w:p>
    <w:p w14:paraId="53B2D31B" w14:textId="1C8185C6" w:rsidR="004622BD" w:rsidRPr="00876437" w:rsidDel="00851291" w:rsidRDefault="004622BD" w:rsidP="00B3098F">
      <w:pPr>
        <w:pStyle w:val="Title2"/>
        <w:rPr>
          <w:del w:id="22907" w:author="Kevin Gu" w:date="2020-06-18T13:21:00Z"/>
          <w:strike/>
          <w:lang w:val="en-GB"/>
          <w:rPrChange w:id="22908" w:author="Kevin Gu" w:date="2020-05-18T10:36:00Z">
            <w:rPr>
              <w:del w:id="22909" w:author="Kevin Gu" w:date="2020-06-18T13:21:00Z"/>
            </w:rPr>
          </w:rPrChange>
        </w:rPr>
      </w:pPr>
      <w:del w:id="22910" w:author="Kevin Gu" w:date="2020-06-18T13:21:00Z">
        <w:r w:rsidRPr="00876437" w:rsidDel="00851291">
          <w:rPr>
            <w:b w:val="0"/>
            <w:bCs w:val="0"/>
            <w:strike/>
            <w:lang w:val="en-GB" w:eastAsia="zh-CN"/>
            <w:rPrChange w:id="22911" w:author="Kevin Gu" w:date="2020-05-18T10:36:00Z">
              <w:rPr>
                <w:b w:val="0"/>
                <w:bCs w:val="0"/>
              </w:rPr>
            </w:rPrChange>
          </w:rPr>
          <w:delText>Scrap Management</w:delText>
        </w:r>
        <w:r w:rsidR="00AC7E4E" w:rsidRPr="00876437" w:rsidDel="00851291">
          <w:rPr>
            <w:b w:val="0"/>
            <w:bCs w:val="0"/>
            <w:strike/>
            <w:lang w:val="en-GB" w:eastAsia="zh-CN"/>
            <w:rPrChange w:id="22912" w:author="Kevin Gu" w:date="2020-05-18T10:36:00Z">
              <w:rPr>
                <w:b w:val="0"/>
                <w:bCs w:val="0"/>
              </w:rPr>
            </w:rPrChange>
          </w:rPr>
          <w:delText xml:space="preserve"> </w:delText>
        </w:r>
        <w:r w:rsidR="00AC7E4E" w:rsidRPr="00876437" w:rsidDel="00851291">
          <w:rPr>
            <w:rFonts w:hint="eastAsia"/>
            <w:b w:val="0"/>
            <w:bCs w:val="0"/>
            <w:strike/>
            <w:lang w:val="en-GB" w:eastAsia="zh-CN"/>
            <w:rPrChange w:id="22913" w:author="Kevin Gu" w:date="2020-05-18T10:36:00Z">
              <w:rPr>
                <w:rFonts w:hint="eastAsia"/>
                <w:b w:val="0"/>
                <w:bCs w:val="0"/>
                <w:lang w:eastAsia="zh-CN"/>
              </w:rPr>
            </w:rPrChange>
          </w:rPr>
          <w:delText>报废管理</w:delText>
        </w:r>
      </w:del>
    </w:p>
    <w:p w14:paraId="0E599FE8" w14:textId="51575B2F" w:rsidR="000E07D8" w:rsidRPr="00876437" w:rsidDel="00851291" w:rsidRDefault="004622BD" w:rsidP="00181CF1">
      <w:pPr>
        <w:rPr>
          <w:del w:id="22914" w:author="Kevin Gu" w:date="2020-06-18T13:21:00Z"/>
          <w:strike/>
          <w:lang w:val="en-GB"/>
          <w:rPrChange w:id="22915" w:author="Kevin Gu" w:date="2020-05-18T10:36:00Z">
            <w:rPr>
              <w:del w:id="22916" w:author="Kevin Gu" w:date="2020-06-18T13:21:00Z"/>
              <w:lang w:val="en-US"/>
            </w:rPr>
          </w:rPrChange>
        </w:rPr>
      </w:pPr>
      <w:del w:id="22917" w:author="Kevin Gu" w:date="2020-06-18T13:21:00Z">
        <w:r w:rsidRPr="00876437" w:rsidDel="00851291">
          <w:rPr>
            <w:strike/>
            <w:lang w:val="en-GB"/>
            <w:rPrChange w:id="22918" w:author="Kevin Gu" w:date="2020-05-18T10:36:00Z">
              <w:rPr>
                <w:lang w:val="en-US"/>
              </w:rPr>
            </w:rPrChange>
          </w:rPr>
          <w:delText xml:space="preserve">Obsolete or unqualified sensitive assets must always be </w:delText>
        </w:r>
        <w:r w:rsidR="00904B51" w:rsidRPr="00876437" w:rsidDel="00851291">
          <w:rPr>
            <w:strike/>
            <w:lang w:val="en-GB"/>
            <w:rPrChange w:id="22919" w:author="Kevin Gu" w:date="2020-05-18T10:36:00Z">
              <w:rPr>
                <w:lang w:val="en-US"/>
              </w:rPr>
            </w:rPrChange>
          </w:rPr>
          <w:delText>collected and sent back to customer</w:delText>
        </w:r>
        <w:r w:rsidRPr="00876437" w:rsidDel="00851291">
          <w:rPr>
            <w:strike/>
            <w:lang w:val="en-GB"/>
            <w:rPrChange w:id="22920" w:author="Kevin Gu" w:date="2020-05-18T10:36:00Z">
              <w:rPr>
                <w:lang w:val="en-US"/>
              </w:rPr>
            </w:rPrChange>
          </w:rPr>
          <w:delText xml:space="preserve"> by following secure procedures, and the </w:delText>
        </w:r>
        <w:r w:rsidR="00904B51" w:rsidRPr="00876437" w:rsidDel="00851291">
          <w:rPr>
            <w:strike/>
            <w:lang w:val="en-GB"/>
            <w:rPrChange w:id="22921" w:author="Kevin Gu" w:date="2020-05-18T10:36:00Z">
              <w:rPr>
                <w:lang w:val="en-US"/>
              </w:rPr>
            </w:rPrChange>
          </w:rPr>
          <w:delText>related</w:delText>
        </w:r>
        <w:r w:rsidRPr="00876437" w:rsidDel="00851291">
          <w:rPr>
            <w:strike/>
            <w:lang w:val="en-GB"/>
            <w:rPrChange w:id="22922" w:author="Kevin Gu" w:date="2020-05-18T10:36:00Z">
              <w:rPr>
                <w:lang w:val="en-US"/>
              </w:rPr>
            </w:rPrChange>
          </w:rPr>
          <w:delText xml:space="preserve"> log must be kept.</w:delText>
        </w:r>
      </w:del>
    </w:p>
    <w:p w14:paraId="1F584CBE" w14:textId="2869FE2A" w:rsidR="00AC7E4E" w:rsidRPr="00876437" w:rsidDel="00851291" w:rsidRDefault="00AC7E4E" w:rsidP="00181CF1">
      <w:pPr>
        <w:rPr>
          <w:del w:id="22923" w:author="Kevin Gu" w:date="2020-06-18T13:21:00Z"/>
          <w:strike/>
          <w:lang w:val="en-GB" w:eastAsia="zh-CN"/>
          <w:rPrChange w:id="22924" w:author="Kevin Gu" w:date="2020-05-18T10:36:00Z">
            <w:rPr>
              <w:del w:id="22925" w:author="Kevin Gu" w:date="2020-06-18T13:21:00Z"/>
              <w:lang w:val="en-US" w:eastAsia="zh-CN"/>
            </w:rPr>
          </w:rPrChange>
        </w:rPr>
      </w:pPr>
      <w:del w:id="22926" w:author="Kevin Gu" w:date="2020-06-18T13:21:00Z">
        <w:r w:rsidRPr="00876437" w:rsidDel="00851291">
          <w:rPr>
            <w:rFonts w:hint="eastAsia"/>
            <w:strike/>
            <w:lang w:val="en-GB" w:eastAsia="zh-CN"/>
            <w:rPrChange w:id="22927" w:author="Kevin Gu" w:date="2020-05-18T10:36:00Z">
              <w:rPr>
                <w:rFonts w:hint="eastAsia"/>
                <w:lang w:val="en-US" w:eastAsia="zh-CN"/>
              </w:rPr>
            </w:rPrChange>
          </w:rPr>
          <w:delText>废弃的或不合格的敏感资产必须始终按照安全程序来进行收集并发回客户，并需要保存相关日志。</w:delText>
        </w:r>
      </w:del>
    </w:p>
    <w:p w14:paraId="1984D71D" w14:textId="1E482623" w:rsidR="000E07D8" w:rsidRPr="00876437" w:rsidDel="00851291" w:rsidRDefault="004622BD" w:rsidP="00181CF1">
      <w:pPr>
        <w:rPr>
          <w:del w:id="22928" w:author="Kevin Gu" w:date="2020-06-18T13:21:00Z"/>
          <w:strike/>
          <w:lang w:val="en-GB"/>
          <w:rPrChange w:id="22929" w:author="Kevin Gu" w:date="2020-05-18T10:36:00Z">
            <w:rPr>
              <w:del w:id="22930" w:author="Kevin Gu" w:date="2020-06-18T13:21:00Z"/>
              <w:lang w:val="en-US"/>
            </w:rPr>
          </w:rPrChange>
        </w:rPr>
      </w:pPr>
      <w:del w:id="22931" w:author="Kevin Gu" w:date="2020-06-18T13:21:00Z">
        <w:r w:rsidRPr="00876437" w:rsidDel="00851291">
          <w:rPr>
            <w:strike/>
            <w:lang w:val="en-GB"/>
            <w:rPrChange w:id="22932" w:author="Kevin Gu" w:date="2020-05-18T10:36:00Z">
              <w:rPr>
                <w:lang w:val="en-US"/>
              </w:rPr>
            </w:rPrChange>
          </w:rPr>
          <w:delText xml:space="preserve">Periodic </w:delText>
        </w:r>
        <w:r w:rsidR="006E61FA" w:rsidRPr="00876437" w:rsidDel="00851291">
          <w:rPr>
            <w:strike/>
            <w:lang w:val="en-GB"/>
            <w:rPrChange w:id="22933" w:author="Kevin Gu" w:date="2020-05-18T10:36:00Z">
              <w:rPr>
                <w:lang w:val="en-US"/>
              </w:rPr>
            </w:rPrChange>
          </w:rPr>
          <w:delText xml:space="preserve">collection </w:delText>
        </w:r>
        <w:r w:rsidRPr="00876437" w:rsidDel="00851291">
          <w:rPr>
            <w:strike/>
            <w:lang w:val="en-GB"/>
            <w:rPrChange w:id="22934" w:author="Kevin Gu" w:date="2020-05-18T10:36:00Z">
              <w:rPr>
                <w:lang w:val="en-US"/>
              </w:rPr>
            </w:rPrChange>
          </w:rPr>
          <w:delText>must be carried out, in order to avoid accumulation of a large number of</w:delText>
        </w:r>
        <w:r w:rsidR="00374907" w:rsidRPr="00876437" w:rsidDel="00851291">
          <w:rPr>
            <w:strike/>
            <w:lang w:val="en-GB"/>
            <w:rPrChange w:id="22935" w:author="Kevin Gu" w:date="2020-05-18T10:36:00Z">
              <w:rPr>
                <w:lang w:val="en-US"/>
              </w:rPr>
            </w:rPrChange>
          </w:rPr>
          <w:delText xml:space="preserve"> </w:delText>
        </w:r>
        <w:r w:rsidRPr="00876437" w:rsidDel="00851291">
          <w:rPr>
            <w:strike/>
            <w:lang w:val="en-GB"/>
            <w:rPrChange w:id="22936" w:author="Kevin Gu" w:date="2020-05-18T10:36:00Z">
              <w:rPr>
                <w:lang w:val="en-US"/>
              </w:rPr>
            </w:rPrChange>
          </w:rPr>
          <w:delText xml:space="preserve">obsolete </w:delText>
        </w:r>
        <w:r w:rsidR="006E61FA" w:rsidRPr="00876437" w:rsidDel="00851291">
          <w:rPr>
            <w:strike/>
            <w:lang w:val="en-GB"/>
            <w:rPrChange w:id="22937" w:author="Kevin Gu" w:date="2020-05-18T10:36:00Z">
              <w:rPr>
                <w:lang w:val="en-US"/>
              </w:rPr>
            </w:rPrChange>
          </w:rPr>
          <w:delText xml:space="preserve">or unqualified security </w:delText>
        </w:r>
        <w:r w:rsidRPr="00876437" w:rsidDel="00851291">
          <w:rPr>
            <w:strike/>
            <w:lang w:val="en-GB"/>
            <w:rPrChange w:id="22938" w:author="Kevin Gu" w:date="2020-05-18T10:36:00Z">
              <w:rPr>
                <w:lang w:val="en-US"/>
              </w:rPr>
            </w:rPrChange>
          </w:rPr>
          <w:delText>assets.</w:delText>
        </w:r>
      </w:del>
    </w:p>
    <w:p w14:paraId="183D2EF5" w14:textId="017AAF7B" w:rsidR="00AC7E4E" w:rsidRPr="00876437" w:rsidDel="00851291" w:rsidRDefault="00AC7E4E" w:rsidP="00181CF1">
      <w:pPr>
        <w:rPr>
          <w:del w:id="22939" w:author="Kevin Gu" w:date="2020-06-18T13:21:00Z"/>
          <w:strike/>
          <w:lang w:val="en-GB" w:eastAsia="zh-CN"/>
          <w:rPrChange w:id="22940" w:author="Kevin Gu" w:date="2020-05-18T10:36:00Z">
            <w:rPr>
              <w:del w:id="22941" w:author="Kevin Gu" w:date="2020-06-18T13:21:00Z"/>
              <w:lang w:val="en-US" w:eastAsia="zh-CN"/>
            </w:rPr>
          </w:rPrChange>
        </w:rPr>
      </w:pPr>
      <w:del w:id="22942" w:author="Kevin Gu" w:date="2020-06-18T13:21:00Z">
        <w:r w:rsidRPr="00876437" w:rsidDel="00851291">
          <w:rPr>
            <w:rFonts w:hint="eastAsia"/>
            <w:strike/>
            <w:lang w:val="en-GB" w:eastAsia="zh-CN"/>
            <w:rPrChange w:id="22943" w:author="Kevin Gu" w:date="2020-05-18T10:36:00Z">
              <w:rPr>
                <w:rFonts w:hint="eastAsia"/>
                <w:lang w:val="en-US" w:eastAsia="zh-CN"/>
              </w:rPr>
            </w:rPrChange>
          </w:rPr>
          <w:delText>必须定期进行回收，以避免大量废弃的或不合格的安全资产的积累。</w:delText>
        </w:r>
      </w:del>
    </w:p>
    <w:p w14:paraId="7E3F220D" w14:textId="78D7ED6B" w:rsidR="000E07D8" w:rsidRPr="00876437" w:rsidDel="00851291" w:rsidRDefault="001A1832" w:rsidP="00181CF1">
      <w:pPr>
        <w:rPr>
          <w:del w:id="22944" w:author="Kevin Gu" w:date="2020-06-18T13:21:00Z"/>
          <w:strike/>
          <w:lang w:val="en-GB"/>
          <w:rPrChange w:id="22945" w:author="Kevin Gu" w:date="2020-05-18T10:36:00Z">
            <w:rPr>
              <w:del w:id="22946" w:author="Kevin Gu" w:date="2020-06-18T13:21:00Z"/>
              <w:lang w:val="en-US"/>
            </w:rPr>
          </w:rPrChange>
        </w:rPr>
      </w:pPr>
      <w:del w:id="22947" w:author="Kevin Gu" w:date="2020-06-18T13:21:00Z">
        <w:r w:rsidRPr="00876437" w:rsidDel="00851291">
          <w:rPr>
            <w:strike/>
            <w:lang w:val="en-GB"/>
            <w:rPrChange w:id="22948" w:author="Kevin Gu" w:date="2020-05-18T10:36:00Z">
              <w:rPr>
                <w:lang w:val="en-US"/>
              </w:rPr>
            </w:rPrChange>
          </w:rPr>
          <w:delText>Scrap</w:delText>
        </w:r>
        <w:r w:rsidR="004622BD" w:rsidRPr="00876437" w:rsidDel="00851291">
          <w:rPr>
            <w:strike/>
            <w:lang w:val="en-GB"/>
            <w:rPrChange w:id="22949" w:author="Kevin Gu" w:date="2020-05-18T10:36:00Z">
              <w:rPr>
                <w:lang w:val="en-US"/>
              </w:rPr>
            </w:rPrChange>
          </w:rPr>
          <w:delText xml:space="preserve"> must be </w:delText>
        </w:r>
        <w:r w:rsidRPr="00876437" w:rsidDel="00851291">
          <w:rPr>
            <w:strike/>
            <w:lang w:val="en-GB"/>
            <w:rPrChange w:id="22950" w:author="Kevin Gu" w:date="2020-05-18T10:36:00Z">
              <w:rPr>
                <w:lang w:val="en-US"/>
              </w:rPr>
            </w:rPrChange>
          </w:rPr>
          <w:delText xml:space="preserve">collected </w:delText>
        </w:r>
        <w:r w:rsidR="00AF5A99" w:rsidRPr="00876437" w:rsidDel="00851291">
          <w:rPr>
            <w:strike/>
            <w:lang w:val="en-GB"/>
            <w:rPrChange w:id="22951" w:author="Kevin Gu" w:date="2020-05-18T10:36:00Z">
              <w:rPr>
                <w:lang w:val="en-US"/>
              </w:rPr>
            </w:rPrChange>
          </w:rPr>
          <w:delText>and stored</w:delText>
        </w:r>
        <w:r w:rsidR="004622BD" w:rsidRPr="00876437" w:rsidDel="00851291">
          <w:rPr>
            <w:strike/>
            <w:lang w:val="en-GB"/>
            <w:rPrChange w:id="22952" w:author="Kevin Gu" w:date="2020-05-18T10:36:00Z">
              <w:rPr>
                <w:lang w:val="en-US"/>
              </w:rPr>
            </w:rPrChange>
          </w:rPr>
          <w:delText xml:space="preserve"> in a </w:delText>
        </w:r>
        <w:r w:rsidR="00AF5A99" w:rsidRPr="00876437" w:rsidDel="00851291">
          <w:rPr>
            <w:strike/>
            <w:lang w:val="en-GB"/>
            <w:rPrChange w:id="22953" w:author="Kevin Gu" w:date="2020-05-18T10:36:00Z">
              <w:rPr>
                <w:lang w:val="en-US"/>
              </w:rPr>
            </w:rPrChange>
          </w:rPr>
          <w:delText xml:space="preserve">specific </w:delText>
        </w:r>
        <w:r w:rsidR="004622BD" w:rsidRPr="00876437" w:rsidDel="00851291">
          <w:rPr>
            <w:strike/>
            <w:lang w:val="en-GB"/>
            <w:rPrChange w:id="22954" w:author="Kevin Gu" w:date="2020-05-18T10:36:00Z">
              <w:rPr>
                <w:lang w:val="en-US"/>
              </w:rPr>
            </w:rPrChange>
          </w:rPr>
          <w:delText>high security area in accordance with the requirements of</w:delText>
        </w:r>
        <w:r w:rsidRPr="00876437" w:rsidDel="00851291">
          <w:rPr>
            <w:strike/>
            <w:lang w:val="en-GB"/>
            <w:rPrChange w:id="22955" w:author="Kevin Gu" w:date="2020-05-18T10:36:00Z">
              <w:rPr>
                <w:lang w:val="en-US"/>
              </w:rPr>
            </w:rPrChange>
          </w:rPr>
          <w:delText xml:space="preserve"> </w:delText>
        </w:r>
        <w:r w:rsidR="004622BD" w:rsidRPr="00876437" w:rsidDel="00851291">
          <w:rPr>
            <w:strike/>
            <w:lang w:val="en-GB"/>
            <w:rPrChange w:id="22956" w:author="Kevin Gu" w:date="2020-05-18T10:36:00Z">
              <w:rPr>
                <w:lang w:val="en-US"/>
              </w:rPr>
            </w:rPrChange>
          </w:rPr>
          <w:delText>the regulations.</w:delText>
        </w:r>
      </w:del>
    </w:p>
    <w:p w14:paraId="570A3DA3" w14:textId="5F4F28DC" w:rsidR="00AC7E4E" w:rsidRPr="00876437" w:rsidDel="00851291" w:rsidRDefault="00AC7E4E" w:rsidP="00181CF1">
      <w:pPr>
        <w:rPr>
          <w:del w:id="22957" w:author="Kevin Gu" w:date="2020-06-18T13:21:00Z"/>
          <w:strike/>
          <w:lang w:val="en-GB" w:eastAsia="zh-CN"/>
          <w:rPrChange w:id="22958" w:author="Kevin Gu" w:date="2020-05-18T10:36:00Z">
            <w:rPr>
              <w:del w:id="22959" w:author="Kevin Gu" w:date="2020-06-18T13:21:00Z"/>
              <w:lang w:val="en-US" w:eastAsia="zh-CN"/>
            </w:rPr>
          </w:rPrChange>
        </w:rPr>
      </w:pPr>
      <w:del w:id="22960" w:author="Kevin Gu" w:date="2020-06-18T13:21:00Z">
        <w:r w:rsidRPr="00876437" w:rsidDel="00851291">
          <w:rPr>
            <w:rFonts w:hint="eastAsia"/>
            <w:strike/>
            <w:lang w:val="en-GB" w:eastAsia="zh-CN"/>
            <w:rPrChange w:id="22961" w:author="Kevin Gu" w:date="2020-05-18T10:36:00Z">
              <w:rPr>
                <w:rFonts w:hint="eastAsia"/>
                <w:lang w:val="en-US" w:eastAsia="zh-CN"/>
              </w:rPr>
            </w:rPrChange>
          </w:rPr>
          <w:delText>废料必须按照规定的要求收集并储存在特定的高安全区域。</w:delText>
        </w:r>
      </w:del>
    </w:p>
    <w:p w14:paraId="3EEB8C3A" w14:textId="179EC3EE" w:rsidR="000E07D8" w:rsidRPr="00876437" w:rsidDel="00851291" w:rsidRDefault="004622BD" w:rsidP="00181CF1">
      <w:pPr>
        <w:rPr>
          <w:del w:id="22962" w:author="Kevin Gu" w:date="2020-06-18T13:21:00Z"/>
          <w:strike/>
          <w:lang w:val="en-GB"/>
          <w:rPrChange w:id="22963" w:author="Kevin Gu" w:date="2020-05-18T10:36:00Z">
            <w:rPr>
              <w:del w:id="22964" w:author="Kevin Gu" w:date="2020-06-18T13:21:00Z"/>
              <w:lang w:val="en-US"/>
            </w:rPr>
          </w:rPrChange>
        </w:rPr>
      </w:pPr>
      <w:del w:id="22965" w:author="Kevin Gu" w:date="2020-06-18T13:21:00Z">
        <w:r w:rsidRPr="00876437" w:rsidDel="00851291">
          <w:rPr>
            <w:strike/>
            <w:lang w:val="en-GB"/>
            <w:rPrChange w:id="22966" w:author="Kevin Gu" w:date="2020-05-18T10:36:00Z">
              <w:rPr>
                <w:lang w:val="en-US"/>
              </w:rPr>
            </w:rPrChange>
          </w:rPr>
          <w:delText xml:space="preserve">The assets to be </w:delText>
        </w:r>
        <w:r w:rsidR="00AF5A99" w:rsidRPr="00876437" w:rsidDel="00851291">
          <w:rPr>
            <w:strike/>
            <w:lang w:val="en-GB"/>
            <w:rPrChange w:id="22967" w:author="Kevin Gu" w:date="2020-05-18T10:36:00Z">
              <w:rPr>
                <w:lang w:val="en-US"/>
              </w:rPr>
            </w:rPrChange>
          </w:rPr>
          <w:delText>shipped</w:delText>
        </w:r>
        <w:r w:rsidRPr="00876437" w:rsidDel="00851291">
          <w:rPr>
            <w:strike/>
            <w:lang w:val="en-GB"/>
            <w:rPrChange w:id="22968" w:author="Kevin Gu" w:date="2020-05-18T10:36:00Z">
              <w:rPr>
                <w:lang w:val="en-US"/>
              </w:rPr>
            </w:rPrChange>
          </w:rPr>
          <w:delText xml:space="preserve"> must</w:delText>
        </w:r>
        <w:r w:rsidR="00AF5A99" w:rsidRPr="00876437" w:rsidDel="00851291">
          <w:rPr>
            <w:strike/>
            <w:lang w:val="en-GB"/>
            <w:rPrChange w:id="22969" w:author="Kevin Gu" w:date="2020-05-18T10:36:00Z">
              <w:rPr>
                <w:lang w:val="en-US"/>
              </w:rPr>
            </w:rPrChange>
          </w:rPr>
          <w:delText xml:space="preserve"> be counted and checked in comparison with the recorded quantity of obsolete assets or unqualified security materials.</w:delText>
        </w:r>
      </w:del>
    </w:p>
    <w:p w14:paraId="6D6F6A21" w14:textId="0E80D0BF" w:rsidR="00AC7E4E" w:rsidRPr="00876437" w:rsidDel="00851291" w:rsidRDefault="00AC7E4E" w:rsidP="00181CF1">
      <w:pPr>
        <w:rPr>
          <w:del w:id="22970" w:author="Kevin Gu" w:date="2020-06-18T13:21:00Z"/>
          <w:strike/>
          <w:lang w:val="en-GB" w:eastAsia="zh-CN"/>
          <w:rPrChange w:id="22971" w:author="Kevin Gu" w:date="2020-05-18T10:36:00Z">
            <w:rPr>
              <w:del w:id="22972" w:author="Kevin Gu" w:date="2020-06-18T13:21:00Z"/>
              <w:lang w:val="en-US" w:eastAsia="zh-CN"/>
            </w:rPr>
          </w:rPrChange>
        </w:rPr>
      </w:pPr>
      <w:del w:id="22973" w:author="Kevin Gu" w:date="2020-06-18T13:21:00Z">
        <w:r w:rsidRPr="00876437" w:rsidDel="00851291">
          <w:rPr>
            <w:rFonts w:hint="eastAsia"/>
            <w:strike/>
            <w:lang w:val="en-GB" w:eastAsia="zh-CN"/>
            <w:rPrChange w:id="22974" w:author="Kevin Gu" w:date="2020-05-18T10:36:00Z">
              <w:rPr>
                <w:rFonts w:hint="eastAsia"/>
                <w:lang w:val="en-US" w:eastAsia="zh-CN"/>
              </w:rPr>
            </w:rPrChange>
          </w:rPr>
          <w:delText>装运的资产必须与记录在案的报废资产或不合格的安全材料数量进行清点核对。</w:delText>
        </w:r>
      </w:del>
    </w:p>
    <w:p w14:paraId="664764C1" w14:textId="4877854D" w:rsidR="00192E24" w:rsidRPr="00876437" w:rsidDel="00851291" w:rsidRDefault="00192E24" w:rsidP="00181CF1">
      <w:pPr>
        <w:rPr>
          <w:del w:id="22975" w:author="Kevin Gu" w:date="2020-06-18T13:21:00Z"/>
          <w:strike/>
          <w:lang w:val="en-GB"/>
          <w:rPrChange w:id="22976" w:author="Kevin Gu" w:date="2020-05-18T10:36:00Z">
            <w:rPr>
              <w:del w:id="22977" w:author="Kevin Gu" w:date="2020-06-18T13:21:00Z"/>
              <w:lang w:val="en-US"/>
            </w:rPr>
          </w:rPrChange>
        </w:rPr>
      </w:pPr>
      <w:del w:id="22978" w:author="Kevin Gu" w:date="2020-06-18T13:21:00Z">
        <w:r w:rsidRPr="00876437" w:rsidDel="00851291">
          <w:rPr>
            <w:strike/>
            <w:lang w:val="en-GB"/>
            <w:rPrChange w:id="22979" w:author="Kevin Gu" w:date="2020-05-18T10:36:00Z">
              <w:rPr>
                <w:lang w:val="en-US"/>
              </w:rPr>
            </w:rPrChange>
          </w:rPr>
          <w:delText>Please refer to the Lifecycle Definition Document and Warehouse management Procedure.</w:delText>
        </w:r>
      </w:del>
    </w:p>
    <w:p w14:paraId="5BF12830" w14:textId="2C41B99C" w:rsidR="00AC7E4E" w:rsidRPr="00876437" w:rsidDel="00956860" w:rsidRDefault="00AC7E4E" w:rsidP="00181CF1">
      <w:pPr>
        <w:rPr>
          <w:del w:id="22980" w:author="Kevin Gu" w:date="2020-05-20T17:45:00Z"/>
          <w:strike/>
          <w:lang w:val="en-GB" w:eastAsia="zh-CN"/>
          <w:rPrChange w:id="22981" w:author="Kevin Gu" w:date="2020-05-18T10:36:00Z">
            <w:rPr>
              <w:del w:id="22982" w:author="Kevin Gu" w:date="2020-05-20T17:45:00Z"/>
              <w:lang w:val="en-US" w:eastAsia="zh-CN"/>
            </w:rPr>
          </w:rPrChange>
        </w:rPr>
      </w:pPr>
      <w:del w:id="22983" w:author="Kevin Gu" w:date="2020-06-18T13:21:00Z">
        <w:r w:rsidRPr="00876437" w:rsidDel="00851291">
          <w:rPr>
            <w:rFonts w:hint="eastAsia"/>
            <w:strike/>
            <w:lang w:val="en-GB" w:eastAsia="zh-CN"/>
            <w:rPrChange w:id="22984" w:author="Kevin Gu" w:date="2020-05-18T10:36:00Z">
              <w:rPr>
                <w:rFonts w:hint="eastAsia"/>
                <w:lang w:val="en-US" w:eastAsia="zh-CN"/>
              </w:rPr>
            </w:rPrChange>
          </w:rPr>
          <w:delText>请参考《生命周期定义文档》和《仓库管理程序》。</w:delText>
        </w:r>
      </w:del>
    </w:p>
    <w:p w14:paraId="4D9F9EBD" w14:textId="707A58F4" w:rsidR="00181CF1" w:rsidRPr="00876437" w:rsidDel="00851291" w:rsidRDefault="00181CF1">
      <w:pPr>
        <w:rPr>
          <w:del w:id="22985" w:author="Kevin Gu" w:date="2020-06-18T13:21:00Z"/>
          <w:lang w:val="en-GB" w:eastAsia="zh-CN"/>
          <w:rPrChange w:id="22986" w:author="Kevin Gu" w:date="2020-05-18T10:36:00Z">
            <w:rPr>
              <w:del w:id="22987" w:author="Kevin Gu" w:date="2020-06-18T13:21:00Z"/>
              <w:lang w:val="en-US" w:eastAsia="zh-CN"/>
            </w:rPr>
          </w:rPrChange>
        </w:rPr>
        <w:pPrChange w:id="22988" w:author="Kevin Gu" w:date="2020-05-20T17:45:00Z">
          <w:pPr>
            <w:spacing w:after="200"/>
          </w:pPr>
        </w:pPrChange>
      </w:pPr>
      <w:del w:id="22989" w:author="Kevin Gu" w:date="2020-05-20T17:45:00Z">
        <w:r w:rsidRPr="00876437" w:rsidDel="00956860">
          <w:rPr>
            <w:lang w:val="en-GB" w:eastAsia="zh-CN"/>
            <w:rPrChange w:id="22990" w:author="Kevin Gu" w:date="2020-05-18T10:36:00Z">
              <w:rPr>
                <w:lang w:val="en-US" w:eastAsia="zh-CN"/>
              </w:rPr>
            </w:rPrChange>
          </w:rPr>
          <w:br w:type="page"/>
        </w:r>
      </w:del>
    </w:p>
    <w:p w14:paraId="7F99A8AD" w14:textId="5CB50DA1" w:rsidR="00CF4F9D" w:rsidRPr="00876437" w:rsidDel="00956860" w:rsidRDefault="00CF4F9D">
      <w:pPr>
        <w:pStyle w:val="Title1"/>
        <w:spacing w:after="120"/>
        <w:rPr>
          <w:del w:id="22991" w:author="Kevin Gu" w:date="2020-05-20T17:45:00Z"/>
          <w:strike/>
          <w:lang w:val="en-GB"/>
          <w:rPrChange w:id="22992" w:author="Kevin Gu" w:date="2020-05-18T10:36:00Z">
            <w:rPr>
              <w:del w:id="22993" w:author="Kevin Gu" w:date="2020-05-20T17:45:00Z"/>
            </w:rPr>
          </w:rPrChange>
        </w:rPr>
        <w:pPrChange w:id="22994" w:author="Kevin Gu" w:date="2020-06-18T13:21:00Z">
          <w:pPr>
            <w:pStyle w:val="Title1"/>
          </w:pPr>
        </w:pPrChange>
      </w:pPr>
      <w:bookmarkStart w:id="22995" w:name="_Ref24523872"/>
      <w:commentRangeStart w:id="22996"/>
      <w:del w:id="22997" w:author="Kevin Gu" w:date="2020-05-20T17:45:00Z">
        <w:r w:rsidRPr="00876437" w:rsidDel="00956860">
          <w:rPr>
            <w:strike/>
            <w:lang w:val="en-GB" w:eastAsia="zh-CN"/>
            <w:rPrChange w:id="22998" w:author="Kevin Gu" w:date="2020-05-18T10:36:00Z">
              <w:rPr/>
            </w:rPrChange>
          </w:rPr>
          <w:delText>Packing and Delivery Management</w:delText>
        </w:r>
        <w:r w:rsidR="00AC7E4E" w:rsidRPr="00876437" w:rsidDel="00956860">
          <w:rPr>
            <w:strike/>
            <w:lang w:val="en-GB" w:eastAsia="zh-CN"/>
            <w:rPrChange w:id="22999" w:author="Kevin Gu" w:date="2020-05-18T10:36:00Z">
              <w:rPr/>
            </w:rPrChange>
          </w:rPr>
          <w:delText xml:space="preserve"> </w:delText>
        </w:r>
        <w:r w:rsidR="00A45ABA" w:rsidRPr="00876437" w:rsidDel="00956860">
          <w:rPr>
            <w:rFonts w:hint="eastAsia"/>
            <w:strike/>
            <w:lang w:val="en-GB" w:eastAsia="zh-CN"/>
            <w:rPrChange w:id="23000" w:author="Kevin Gu" w:date="2020-05-18T10:36:00Z">
              <w:rPr>
                <w:rFonts w:hint="eastAsia"/>
                <w:lang w:eastAsia="zh-CN"/>
              </w:rPr>
            </w:rPrChange>
          </w:rPr>
          <w:delText>包装和</w:delText>
        </w:r>
        <w:r w:rsidR="003F472F" w:rsidRPr="00876437" w:rsidDel="00956860">
          <w:rPr>
            <w:rFonts w:hint="eastAsia"/>
            <w:strike/>
            <w:lang w:val="en-GB" w:eastAsia="zh-CN"/>
            <w:rPrChange w:id="23001" w:author="Kevin Gu" w:date="2020-05-18T10:36:00Z">
              <w:rPr>
                <w:rFonts w:hint="eastAsia"/>
                <w:lang w:eastAsia="zh-CN"/>
              </w:rPr>
            </w:rPrChange>
          </w:rPr>
          <w:delText>交付</w:delText>
        </w:r>
        <w:r w:rsidR="00A45ABA" w:rsidRPr="00876437" w:rsidDel="00956860">
          <w:rPr>
            <w:rFonts w:hint="eastAsia"/>
            <w:strike/>
            <w:lang w:val="en-GB" w:eastAsia="zh-CN"/>
            <w:rPrChange w:id="23002" w:author="Kevin Gu" w:date="2020-05-18T10:36:00Z">
              <w:rPr>
                <w:rFonts w:hint="eastAsia"/>
                <w:lang w:eastAsia="zh-CN"/>
              </w:rPr>
            </w:rPrChange>
          </w:rPr>
          <w:delText>管理</w:delText>
        </w:r>
        <w:bookmarkEnd w:id="22995"/>
        <w:commentRangeEnd w:id="22996"/>
        <w:r w:rsidR="00237B4F" w:rsidRPr="00876437" w:rsidDel="00956860">
          <w:rPr>
            <w:rStyle w:val="CommentReference"/>
            <w:b w:val="0"/>
            <w:lang w:val="en-GB"/>
            <w:rPrChange w:id="23003" w:author="Kevin Gu" w:date="2020-05-18T10:36:00Z">
              <w:rPr>
                <w:rStyle w:val="CommentReference"/>
                <w:b w:val="0"/>
              </w:rPr>
            </w:rPrChange>
          </w:rPr>
          <w:commentReference w:id="22996"/>
        </w:r>
      </w:del>
    </w:p>
    <w:p w14:paraId="44E8E3E4" w14:textId="7A54B193" w:rsidR="00CF4F9D" w:rsidRPr="00876437" w:rsidDel="00956860" w:rsidRDefault="00CF4F9D" w:rsidP="00B3098F">
      <w:pPr>
        <w:pStyle w:val="Title2"/>
        <w:rPr>
          <w:del w:id="23004" w:author="Kevin Gu" w:date="2020-05-20T17:45:00Z"/>
          <w:strike/>
          <w:lang w:val="en-GB"/>
          <w:rPrChange w:id="23005" w:author="Kevin Gu" w:date="2020-05-18T10:36:00Z">
            <w:rPr>
              <w:del w:id="23006" w:author="Kevin Gu" w:date="2020-05-20T17:45:00Z"/>
            </w:rPr>
          </w:rPrChange>
        </w:rPr>
      </w:pPr>
      <w:del w:id="23007" w:author="Kevin Gu" w:date="2020-05-20T17:45:00Z">
        <w:r w:rsidRPr="00876437" w:rsidDel="00956860">
          <w:rPr>
            <w:strike/>
            <w:lang w:val="en-GB" w:eastAsia="zh-CN"/>
            <w:rPrChange w:id="23008" w:author="Kevin Gu" w:date="2020-05-18T10:36:00Z">
              <w:rPr/>
            </w:rPrChange>
          </w:rPr>
          <w:delText>Identification</w:delText>
        </w:r>
        <w:r w:rsidR="00A45ABA" w:rsidRPr="00876437" w:rsidDel="00956860">
          <w:rPr>
            <w:strike/>
            <w:lang w:val="en-GB" w:eastAsia="zh-CN"/>
            <w:rPrChange w:id="23009" w:author="Kevin Gu" w:date="2020-05-18T10:36:00Z">
              <w:rPr/>
            </w:rPrChange>
          </w:rPr>
          <w:delText xml:space="preserve"> </w:delText>
        </w:r>
        <w:r w:rsidR="00A45ABA" w:rsidRPr="00876437" w:rsidDel="00956860">
          <w:rPr>
            <w:rFonts w:hint="eastAsia"/>
            <w:strike/>
            <w:lang w:val="en-GB" w:eastAsia="zh-CN"/>
            <w:rPrChange w:id="23010" w:author="Kevin Gu" w:date="2020-05-18T10:36:00Z">
              <w:rPr>
                <w:rFonts w:hint="eastAsia"/>
                <w:lang w:eastAsia="zh-CN"/>
              </w:rPr>
            </w:rPrChange>
          </w:rPr>
          <w:delText>身份鉴别</w:delText>
        </w:r>
      </w:del>
    </w:p>
    <w:p w14:paraId="357B8329" w14:textId="38A85D2C" w:rsidR="000E07D8" w:rsidRPr="00876437" w:rsidDel="00956860" w:rsidRDefault="00DF5992" w:rsidP="00181CF1">
      <w:pPr>
        <w:rPr>
          <w:del w:id="23011" w:author="Kevin Gu" w:date="2020-05-20T17:45:00Z"/>
          <w:strike/>
          <w:lang w:val="en-GB"/>
          <w:rPrChange w:id="23012" w:author="Kevin Gu" w:date="2020-05-18T10:36:00Z">
            <w:rPr>
              <w:del w:id="23013" w:author="Kevin Gu" w:date="2020-05-20T17:45:00Z"/>
              <w:lang w:val="en-US"/>
            </w:rPr>
          </w:rPrChange>
        </w:rPr>
      </w:pPr>
      <w:del w:id="23014" w:author="Kevin Gu" w:date="2020-05-20T17:45:00Z">
        <w:r w:rsidRPr="00876437" w:rsidDel="00956860">
          <w:rPr>
            <w:strike/>
            <w:lang w:val="en-GB"/>
            <w:rPrChange w:id="23015" w:author="Kevin Gu" w:date="2020-05-18T10:36:00Z">
              <w:rPr>
                <w:lang w:val="en-US"/>
              </w:rPr>
            </w:rPrChange>
          </w:rPr>
          <w:delText>Company</w:delText>
        </w:r>
        <w:r w:rsidR="00CF4F9D" w:rsidRPr="00876437" w:rsidDel="00956860">
          <w:rPr>
            <w:strike/>
            <w:lang w:val="en-GB"/>
            <w:rPrChange w:id="23016" w:author="Kevin Gu" w:date="2020-05-18T10:36:00Z">
              <w:rPr>
                <w:lang w:val="en-US"/>
              </w:rPr>
            </w:rPrChange>
          </w:rPr>
          <w:delText xml:space="preserve"> </w:delText>
        </w:r>
        <w:r w:rsidR="00DE4034" w:rsidRPr="00876437" w:rsidDel="00956860">
          <w:rPr>
            <w:strike/>
            <w:lang w:val="en-GB"/>
            <w:rPrChange w:id="23017" w:author="Kevin Gu" w:date="2020-05-18T10:36:00Z">
              <w:rPr>
                <w:lang w:val="en-US"/>
              </w:rPr>
            </w:rPrChange>
          </w:rPr>
          <w:delText>must sign transportation contract and security agreement with</w:delText>
        </w:r>
        <w:r w:rsidR="00CF4F9D" w:rsidRPr="00876437" w:rsidDel="00956860">
          <w:rPr>
            <w:strike/>
            <w:lang w:val="en-GB"/>
            <w:rPrChange w:id="23018" w:author="Kevin Gu" w:date="2020-05-18T10:36:00Z">
              <w:rPr>
                <w:lang w:val="en-US"/>
              </w:rPr>
            </w:rPrChange>
          </w:rPr>
          <w:delText xml:space="preserve"> the transportation </w:delText>
        </w:r>
        <w:r w:rsidR="00DE4034" w:rsidRPr="00876437" w:rsidDel="00956860">
          <w:rPr>
            <w:strike/>
            <w:lang w:val="en-GB"/>
            <w:rPrChange w:id="23019" w:author="Kevin Gu" w:date="2020-05-18T10:36:00Z">
              <w:rPr>
                <w:lang w:val="en-US"/>
              </w:rPr>
            </w:rPrChange>
          </w:rPr>
          <w:delText>third parties</w:delText>
        </w:r>
        <w:r w:rsidR="00CF4F9D" w:rsidRPr="00876437" w:rsidDel="00956860">
          <w:rPr>
            <w:strike/>
            <w:lang w:val="en-GB"/>
            <w:rPrChange w:id="23020" w:author="Kevin Gu" w:date="2020-05-18T10:36:00Z">
              <w:rPr>
                <w:lang w:val="en-US"/>
              </w:rPr>
            </w:rPrChange>
          </w:rPr>
          <w:delText xml:space="preserve">, to define the security responsibility of both parties; the receiving personnel of the transportation </w:delText>
        </w:r>
        <w:r w:rsidR="00DE4034" w:rsidRPr="00876437" w:rsidDel="00956860">
          <w:rPr>
            <w:strike/>
            <w:lang w:val="en-GB"/>
            <w:rPrChange w:id="23021" w:author="Kevin Gu" w:date="2020-05-18T10:36:00Z">
              <w:rPr>
                <w:lang w:val="en-US"/>
              </w:rPr>
            </w:rPrChange>
          </w:rPr>
          <w:delText>third parties</w:delText>
        </w:r>
        <w:r w:rsidR="00CF4F9D" w:rsidRPr="00876437" w:rsidDel="00956860">
          <w:rPr>
            <w:strike/>
            <w:lang w:val="en-GB"/>
            <w:rPrChange w:id="23022" w:author="Kevin Gu" w:date="2020-05-18T10:36:00Z">
              <w:rPr>
                <w:lang w:val="en-US"/>
              </w:rPr>
            </w:rPrChange>
          </w:rPr>
          <w:delText xml:space="preserve"> must be confirmed in advance. The ID card copy and signature sample of the receiving personnel</w:delText>
        </w:r>
        <w:r w:rsidRPr="00876437" w:rsidDel="00956860">
          <w:rPr>
            <w:strike/>
            <w:lang w:val="en-GB"/>
            <w:rPrChange w:id="23023" w:author="Kevin Gu" w:date="2020-05-18T10:36:00Z">
              <w:rPr>
                <w:lang w:val="en-US"/>
              </w:rPr>
            </w:rPrChange>
          </w:rPr>
          <w:delText>, the vehicle</w:delText>
        </w:r>
        <w:r w:rsidR="00F51C50" w:rsidRPr="00876437" w:rsidDel="00956860">
          <w:rPr>
            <w:strike/>
            <w:lang w:val="en-GB"/>
            <w:rPrChange w:id="23024" w:author="Kevin Gu" w:date="2020-05-18T10:36:00Z">
              <w:rPr>
                <w:lang w:val="en-US"/>
              </w:rPr>
            </w:rPrChange>
          </w:rPr>
          <w:delText xml:space="preserve"> type and license </w:delText>
        </w:r>
        <w:r w:rsidRPr="00876437" w:rsidDel="00956860">
          <w:rPr>
            <w:strike/>
            <w:lang w:val="en-GB"/>
            <w:rPrChange w:id="23025" w:author="Kevin Gu" w:date="2020-05-18T10:36:00Z">
              <w:rPr>
                <w:lang w:val="en-US"/>
              </w:rPr>
            </w:rPrChange>
          </w:rPr>
          <w:delText xml:space="preserve">plate </w:delText>
        </w:r>
        <w:r w:rsidR="00CF4F9D" w:rsidRPr="00876437" w:rsidDel="00956860">
          <w:rPr>
            <w:strike/>
            <w:lang w:val="en-GB"/>
            <w:rPrChange w:id="23026" w:author="Kevin Gu" w:date="2020-05-18T10:36:00Z">
              <w:rPr>
                <w:lang w:val="en-US"/>
              </w:rPr>
            </w:rPrChange>
          </w:rPr>
          <w:delText xml:space="preserve">can be faxed to the </w:delText>
        </w:r>
        <w:r w:rsidR="00F51C50" w:rsidRPr="00876437" w:rsidDel="00956860">
          <w:rPr>
            <w:strike/>
            <w:lang w:val="en-GB"/>
            <w:rPrChange w:id="23027" w:author="Kevin Gu" w:date="2020-05-18T10:36:00Z">
              <w:rPr>
                <w:lang w:val="en-US"/>
              </w:rPr>
            </w:rPrChange>
          </w:rPr>
          <w:delText>company</w:delText>
        </w:r>
        <w:r w:rsidR="00CF4F9D" w:rsidRPr="00876437" w:rsidDel="00956860">
          <w:rPr>
            <w:strike/>
            <w:lang w:val="en-GB"/>
            <w:rPrChange w:id="23028" w:author="Kevin Gu" w:date="2020-05-18T10:36:00Z">
              <w:rPr>
                <w:lang w:val="en-US"/>
              </w:rPr>
            </w:rPrChange>
          </w:rPr>
          <w:delText xml:space="preserve"> for keeping and verification.</w:delText>
        </w:r>
      </w:del>
    </w:p>
    <w:p w14:paraId="5E6393DC" w14:textId="750BB471" w:rsidR="00A45ABA" w:rsidRPr="00876437" w:rsidDel="00956860" w:rsidRDefault="00A45ABA" w:rsidP="00181CF1">
      <w:pPr>
        <w:rPr>
          <w:del w:id="23029" w:author="Kevin Gu" w:date="2020-05-20T17:45:00Z"/>
          <w:strike/>
          <w:lang w:val="en-GB" w:eastAsia="zh-CN"/>
          <w:rPrChange w:id="23030" w:author="Kevin Gu" w:date="2020-05-18T10:36:00Z">
            <w:rPr>
              <w:del w:id="23031" w:author="Kevin Gu" w:date="2020-05-20T17:45:00Z"/>
              <w:lang w:val="en-US" w:eastAsia="zh-CN"/>
            </w:rPr>
          </w:rPrChange>
        </w:rPr>
      </w:pPr>
      <w:del w:id="23032" w:author="Kevin Gu" w:date="2020-05-20T17:45:00Z">
        <w:r w:rsidRPr="00876437" w:rsidDel="00956860">
          <w:rPr>
            <w:rFonts w:hint="eastAsia"/>
            <w:strike/>
            <w:lang w:val="en-GB" w:eastAsia="zh-CN"/>
            <w:rPrChange w:id="23033" w:author="Kevin Gu" w:date="2020-05-18T10:36:00Z">
              <w:rPr>
                <w:rFonts w:hint="eastAsia"/>
                <w:lang w:val="en-US" w:eastAsia="zh-CN"/>
              </w:rPr>
            </w:rPrChange>
          </w:rPr>
          <w:delText>公司必须与第三方运输公司签订运输合同和安全协议，来明确双方的安全责任，第三方运输公司的接收人员必须经过事先确认。可传真接收人员身份证复印件及手写签字样，运输车辆车牌号以及型号，以备生产企业留存核对。</w:delText>
        </w:r>
      </w:del>
    </w:p>
    <w:p w14:paraId="2D2C4234" w14:textId="3D36905C" w:rsidR="000E07D8" w:rsidRPr="00876437" w:rsidDel="00956860" w:rsidRDefault="00CF4F9D" w:rsidP="00181CF1">
      <w:pPr>
        <w:rPr>
          <w:del w:id="23034" w:author="Kevin Gu" w:date="2020-05-20T17:45:00Z"/>
          <w:strike/>
          <w:lang w:val="en-GB"/>
          <w:rPrChange w:id="23035" w:author="Kevin Gu" w:date="2020-05-18T10:36:00Z">
            <w:rPr>
              <w:del w:id="23036" w:author="Kevin Gu" w:date="2020-05-20T17:45:00Z"/>
              <w:lang w:val="en-US"/>
            </w:rPr>
          </w:rPrChange>
        </w:rPr>
      </w:pPr>
      <w:del w:id="23037" w:author="Kevin Gu" w:date="2020-05-20T17:45:00Z">
        <w:r w:rsidRPr="00876437" w:rsidDel="00956860">
          <w:rPr>
            <w:strike/>
            <w:lang w:val="en-GB"/>
            <w:rPrChange w:id="23038" w:author="Kevin Gu" w:date="2020-05-18T10:36:00Z">
              <w:rPr>
                <w:lang w:val="en-US"/>
              </w:rPr>
            </w:rPrChange>
          </w:rPr>
          <w:delText xml:space="preserve">Before transportation of the consigned goods, the </w:delText>
        </w:r>
        <w:r w:rsidR="003917C1" w:rsidRPr="00876437" w:rsidDel="00956860">
          <w:rPr>
            <w:strike/>
            <w:lang w:val="en-GB"/>
            <w:rPrChange w:id="23039" w:author="Kevin Gu" w:date="2020-05-18T10:36:00Z">
              <w:rPr>
                <w:lang w:val="en-US"/>
              </w:rPr>
            </w:rPrChange>
          </w:rPr>
          <w:delText xml:space="preserve">receiving party </w:delText>
        </w:r>
        <w:r w:rsidRPr="00876437" w:rsidDel="00956860">
          <w:rPr>
            <w:strike/>
            <w:lang w:val="en-GB"/>
            <w:rPrChange w:id="23040" w:author="Kevin Gu" w:date="2020-05-18T10:36:00Z">
              <w:rPr>
                <w:lang w:val="en-US"/>
              </w:rPr>
            </w:rPrChange>
          </w:rPr>
          <w:delText>must establish a pre-specified identification method in advance to verify the authority and identity of the carrier for receiving the goods.</w:delText>
        </w:r>
      </w:del>
    </w:p>
    <w:p w14:paraId="15F49238" w14:textId="310318AB" w:rsidR="00A45ABA" w:rsidRPr="00876437" w:rsidDel="00956860" w:rsidRDefault="00A45ABA" w:rsidP="00181CF1">
      <w:pPr>
        <w:rPr>
          <w:del w:id="23041" w:author="Kevin Gu" w:date="2020-05-20T17:45:00Z"/>
          <w:strike/>
          <w:lang w:val="en-GB" w:eastAsia="zh-CN"/>
          <w:rPrChange w:id="23042" w:author="Kevin Gu" w:date="2020-05-18T10:36:00Z">
            <w:rPr>
              <w:del w:id="23043" w:author="Kevin Gu" w:date="2020-05-20T17:45:00Z"/>
              <w:lang w:val="en-US" w:eastAsia="zh-CN"/>
            </w:rPr>
          </w:rPrChange>
        </w:rPr>
      </w:pPr>
      <w:del w:id="23044" w:author="Kevin Gu" w:date="2020-05-20T17:45:00Z">
        <w:r w:rsidRPr="00876437" w:rsidDel="00956860">
          <w:rPr>
            <w:rFonts w:hint="eastAsia"/>
            <w:strike/>
            <w:lang w:val="en-GB" w:eastAsia="zh-CN"/>
            <w:rPrChange w:id="23045" w:author="Kevin Gu" w:date="2020-05-18T10:36:00Z">
              <w:rPr>
                <w:rFonts w:hint="eastAsia"/>
                <w:lang w:val="en-US" w:eastAsia="zh-CN"/>
              </w:rPr>
            </w:rPrChange>
          </w:rPr>
          <w:delText>在托运货物发送之前，收货方必须建立预先规定的身份识别方式，以验证承运人接受货物的权力和身份。</w:delText>
        </w:r>
      </w:del>
    </w:p>
    <w:p w14:paraId="629A3333" w14:textId="56B6FEB2" w:rsidR="00192E24" w:rsidRPr="00876437" w:rsidDel="00956860" w:rsidRDefault="00192E24" w:rsidP="00181CF1">
      <w:pPr>
        <w:rPr>
          <w:del w:id="23046" w:author="Kevin Gu" w:date="2020-05-20T17:45:00Z"/>
          <w:strike/>
          <w:lang w:val="en-GB"/>
          <w:rPrChange w:id="23047" w:author="Kevin Gu" w:date="2020-05-18T10:36:00Z">
            <w:rPr>
              <w:del w:id="23048" w:author="Kevin Gu" w:date="2020-05-20T17:45:00Z"/>
              <w:lang w:val="en-US"/>
            </w:rPr>
          </w:rPrChange>
        </w:rPr>
      </w:pPr>
      <w:del w:id="23049" w:author="Kevin Gu" w:date="2020-05-20T17:45:00Z">
        <w:r w:rsidRPr="00876437" w:rsidDel="00956860">
          <w:rPr>
            <w:strike/>
            <w:lang w:val="en-GB"/>
            <w:rPrChange w:id="23050" w:author="Kevin Gu" w:date="2020-05-18T10:36:00Z">
              <w:rPr>
                <w:lang w:val="en-US"/>
              </w:rPr>
            </w:rPrChange>
          </w:rPr>
          <w:delText>Please refer to the Warehouse management Procedure.</w:delText>
        </w:r>
      </w:del>
    </w:p>
    <w:p w14:paraId="50AB28F5" w14:textId="0B89F4E3" w:rsidR="00A45ABA" w:rsidRPr="00876437" w:rsidDel="00956860" w:rsidRDefault="00A45ABA" w:rsidP="00181CF1">
      <w:pPr>
        <w:rPr>
          <w:del w:id="23051" w:author="Kevin Gu" w:date="2020-05-20T17:45:00Z"/>
          <w:strike/>
          <w:lang w:val="en-GB" w:eastAsia="zh-CN"/>
          <w:rPrChange w:id="23052" w:author="Kevin Gu" w:date="2020-05-18T10:36:00Z">
            <w:rPr>
              <w:del w:id="23053" w:author="Kevin Gu" w:date="2020-05-20T17:45:00Z"/>
              <w:lang w:val="en-US" w:eastAsia="zh-CN"/>
            </w:rPr>
          </w:rPrChange>
        </w:rPr>
      </w:pPr>
      <w:del w:id="23054" w:author="Kevin Gu" w:date="2020-05-20T17:45:00Z">
        <w:r w:rsidRPr="00876437" w:rsidDel="00956860">
          <w:rPr>
            <w:rFonts w:hint="eastAsia"/>
            <w:strike/>
            <w:lang w:val="en-GB" w:eastAsia="zh-CN"/>
            <w:rPrChange w:id="23055" w:author="Kevin Gu" w:date="2020-05-18T10:36:00Z">
              <w:rPr>
                <w:rFonts w:hint="eastAsia"/>
                <w:lang w:val="en-US" w:eastAsia="zh-CN"/>
              </w:rPr>
            </w:rPrChange>
          </w:rPr>
          <w:delText>请参考《仓库管理程序》</w:delText>
        </w:r>
      </w:del>
    </w:p>
    <w:p w14:paraId="514F1B64" w14:textId="46845E90" w:rsidR="00181CF1" w:rsidRPr="00876437" w:rsidDel="00956860" w:rsidRDefault="00181CF1" w:rsidP="00181CF1">
      <w:pPr>
        <w:rPr>
          <w:del w:id="23056" w:author="Kevin Gu" w:date="2020-05-20T17:45:00Z"/>
          <w:strike/>
          <w:lang w:val="en-GB" w:eastAsia="zh-CN"/>
          <w:rPrChange w:id="23057" w:author="Kevin Gu" w:date="2020-05-18T10:36:00Z">
            <w:rPr>
              <w:del w:id="23058" w:author="Kevin Gu" w:date="2020-05-20T17:45:00Z"/>
              <w:lang w:val="en-US" w:eastAsia="zh-CN"/>
            </w:rPr>
          </w:rPrChange>
        </w:rPr>
      </w:pPr>
    </w:p>
    <w:p w14:paraId="62DAA3BE" w14:textId="6F5859EA" w:rsidR="00B401E8" w:rsidRPr="00876437" w:rsidDel="00956860" w:rsidRDefault="00B401E8" w:rsidP="00B3098F">
      <w:pPr>
        <w:pStyle w:val="Title2"/>
        <w:rPr>
          <w:del w:id="23059" w:author="Kevin Gu" w:date="2020-05-20T17:45:00Z"/>
          <w:strike/>
          <w:lang w:val="en-GB"/>
          <w:rPrChange w:id="23060" w:author="Kevin Gu" w:date="2020-05-18T10:36:00Z">
            <w:rPr>
              <w:del w:id="23061" w:author="Kevin Gu" w:date="2020-05-20T17:45:00Z"/>
            </w:rPr>
          </w:rPrChange>
        </w:rPr>
      </w:pPr>
      <w:del w:id="23062" w:author="Kevin Gu" w:date="2020-05-20T17:45:00Z">
        <w:r w:rsidRPr="00876437" w:rsidDel="00956860">
          <w:rPr>
            <w:strike/>
            <w:lang w:val="en-GB" w:eastAsia="zh-CN"/>
            <w:rPrChange w:id="23063" w:author="Kevin Gu" w:date="2020-05-18T10:36:00Z">
              <w:rPr/>
            </w:rPrChange>
          </w:rPr>
          <w:delText>Packing</w:delText>
        </w:r>
        <w:r w:rsidR="00A45ABA" w:rsidRPr="00876437" w:rsidDel="00956860">
          <w:rPr>
            <w:rFonts w:hint="eastAsia"/>
            <w:strike/>
            <w:lang w:val="en-GB" w:eastAsia="zh-CN"/>
            <w:rPrChange w:id="23064" w:author="Kevin Gu" w:date="2020-05-18T10:36:00Z">
              <w:rPr>
                <w:rFonts w:hint="eastAsia"/>
                <w:lang w:eastAsia="zh-CN"/>
              </w:rPr>
            </w:rPrChange>
          </w:rPr>
          <w:delText>包装</w:delText>
        </w:r>
      </w:del>
    </w:p>
    <w:p w14:paraId="78C896BF" w14:textId="1A191D5C" w:rsidR="000E07D8" w:rsidRPr="00876437" w:rsidDel="00956860" w:rsidRDefault="00B401E8" w:rsidP="00181CF1">
      <w:pPr>
        <w:rPr>
          <w:del w:id="23065" w:author="Kevin Gu" w:date="2020-05-20T17:45:00Z"/>
          <w:strike/>
          <w:lang w:val="en-GB"/>
          <w:rPrChange w:id="23066" w:author="Kevin Gu" w:date="2020-05-18T10:36:00Z">
            <w:rPr>
              <w:del w:id="23067" w:author="Kevin Gu" w:date="2020-05-20T17:45:00Z"/>
              <w:lang w:val="en-US"/>
            </w:rPr>
          </w:rPrChange>
        </w:rPr>
      </w:pPr>
      <w:del w:id="23068" w:author="Kevin Gu" w:date="2020-05-20T17:45:00Z">
        <w:r w:rsidRPr="00876437" w:rsidDel="00956860">
          <w:rPr>
            <w:strike/>
            <w:lang w:val="en-GB"/>
            <w:rPrChange w:id="23069" w:author="Kevin Gu" w:date="2020-05-18T10:36:00Z">
              <w:rPr>
                <w:lang w:val="en-US"/>
              </w:rPr>
            </w:rPrChange>
          </w:rPr>
          <w:delText>The packing of goods must be well matched with the intended use, and strong enough to</w:delText>
        </w:r>
        <w:r w:rsidR="00334F9F" w:rsidRPr="00876437" w:rsidDel="00956860">
          <w:rPr>
            <w:strike/>
            <w:lang w:val="en-GB"/>
            <w:rPrChange w:id="23070" w:author="Kevin Gu" w:date="2020-05-18T10:36:00Z">
              <w:rPr>
                <w:lang w:val="en-US"/>
              </w:rPr>
            </w:rPrChange>
          </w:rPr>
          <w:delText xml:space="preserve"> </w:delText>
        </w:r>
        <w:r w:rsidRPr="00876437" w:rsidDel="00956860">
          <w:rPr>
            <w:strike/>
            <w:lang w:val="en-GB"/>
            <w:rPrChange w:id="23071" w:author="Kevin Gu" w:date="2020-05-18T10:36:00Z">
              <w:rPr>
                <w:lang w:val="en-US"/>
              </w:rPr>
            </w:rPrChange>
          </w:rPr>
          <w:delText>protect the goods in transportation process.</w:delText>
        </w:r>
      </w:del>
    </w:p>
    <w:p w14:paraId="424C1EB7" w14:textId="4BD06402" w:rsidR="003F472F" w:rsidRPr="00876437" w:rsidDel="00956860" w:rsidRDefault="003F472F" w:rsidP="00181CF1">
      <w:pPr>
        <w:rPr>
          <w:del w:id="23072" w:author="Kevin Gu" w:date="2020-05-20T17:45:00Z"/>
          <w:strike/>
          <w:lang w:val="en-GB" w:eastAsia="zh-CN"/>
          <w:rPrChange w:id="23073" w:author="Kevin Gu" w:date="2020-05-18T10:36:00Z">
            <w:rPr>
              <w:del w:id="23074" w:author="Kevin Gu" w:date="2020-05-20T17:45:00Z"/>
              <w:lang w:val="en-US" w:eastAsia="zh-CN"/>
            </w:rPr>
          </w:rPrChange>
        </w:rPr>
      </w:pPr>
      <w:del w:id="23075" w:author="Kevin Gu" w:date="2020-05-20T17:45:00Z">
        <w:r w:rsidRPr="00876437" w:rsidDel="00956860">
          <w:rPr>
            <w:rFonts w:hint="eastAsia"/>
            <w:strike/>
            <w:lang w:val="en-GB" w:eastAsia="zh-CN"/>
            <w:rPrChange w:id="23076" w:author="Kevin Gu" w:date="2020-05-18T10:36:00Z">
              <w:rPr>
                <w:rFonts w:hint="eastAsia"/>
                <w:lang w:val="en-US" w:eastAsia="zh-CN"/>
              </w:rPr>
            </w:rPrChange>
          </w:rPr>
          <w:delText>货物的包装必须与打算的用途相适配，并且足够坚固，以便在运输过程中保护货物。</w:delText>
        </w:r>
      </w:del>
    </w:p>
    <w:p w14:paraId="7D4319BC" w14:textId="6B13E607" w:rsidR="000E07D8" w:rsidRPr="00876437" w:rsidDel="00956860" w:rsidRDefault="00B401E8" w:rsidP="00181CF1">
      <w:pPr>
        <w:rPr>
          <w:del w:id="23077" w:author="Kevin Gu" w:date="2020-05-20T17:45:00Z"/>
          <w:strike/>
          <w:lang w:val="en-GB"/>
          <w:rPrChange w:id="23078" w:author="Kevin Gu" w:date="2020-05-18T10:36:00Z">
            <w:rPr>
              <w:del w:id="23079" w:author="Kevin Gu" w:date="2020-05-20T17:45:00Z"/>
              <w:lang w:val="en-US"/>
            </w:rPr>
          </w:rPrChange>
        </w:rPr>
      </w:pPr>
      <w:del w:id="23080" w:author="Kevin Gu" w:date="2020-05-20T17:45:00Z">
        <w:r w:rsidRPr="00876437" w:rsidDel="00956860">
          <w:rPr>
            <w:strike/>
            <w:lang w:val="en-GB"/>
            <w:rPrChange w:id="23081" w:author="Kevin Gu" w:date="2020-05-18T10:36:00Z">
              <w:rPr>
                <w:lang w:val="en-US"/>
              </w:rPr>
            </w:rPrChange>
          </w:rPr>
          <w:delText xml:space="preserve">Adopt the packaging material with sufficient strength to pack the </w:delText>
        </w:r>
        <w:r w:rsidR="00B43480" w:rsidRPr="00876437" w:rsidDel="00956860">
          <w:rPr>
            <w:strike/>
            <w:lang w:val="en-GB"/>
            <w:rPrChange w:id="23082" w:author="Kevin Gu" w:date="2020-05-18T10:36:00Z">
              <w:rPr>
                <w:lang w:val="en-US"/>
              </w:rPr>
            </w:rPrChange>
          </w:rPr>
          <w:delText>module</w:delText>
        </w:r>
        <w:r w:rsidRPr="00876437" w:rsidDel="00956860">
          <w:rPr>
            <w:strike/>
            <w:lang w:val="en-GB"/>
            <w:rPrChange w:id="23083" w:author="Kevin Gu" w:date="2020-05-18T10:36:00Z">
              <w:rPr>
                <w:lang w:val="en-US"/>
              </w:rPr>
            </w:rPrChange>
          </w:rPr>
          <w:delText xml:space="preserve"> products and components,</w:delText>
        </w:r>
        <w:r w:rsidR="00334F9F" w:rsidRPr="00876437" w:rsidDel="00956860">
          <w:rPr>
            <w:strike/>
            <w:lang w:val="en-GB"/>
            <w:rPrChange w:id="23084" w:author="Kevin Gu" w:date="2020-05-18T10:36:00Z">
              <w:rPr>
                <w:lang w:val="en-US"/>
              </w:rPr>
            </w:rPrChange>
          </w:rPr>
          <w:delText xml:space="preserve"> </w:delText>
        </w:r>
        <w:r w:rsidRPr="00876437" w:rsidDel="00956860">
          <w:rPr>
            <w:strike/>
            <w:lang w:val="en-GB"/>
            <w:rPrChange w:id="23085" w:author="Kevin Gu" w:date="2020-05-18T10:36:00Z">
              <w:rPr>
                <w:lang w:val="en-US"/>
              </w:rPr>
            </w:rPrChange>
          </w:rPr>
          <w:delText>to minimize the damage to products in the transportation process.</w:delText>
        </w:r>
      </w:del>
    </w:p>
    <w:p w14:paraId="123F3789" w14:textId="6031DD4F" w:rsidR="003F472F" w:rsidRPr="00876437" w:rsidDel="00956860" w:rsidRDefault="003F472F" w:rsidP="00181CF1">
      <w:pPr>
        <w:rPr>
          <w:del w:id="23086" w:author="Kevin Gu" w:date="2020-05-20T17:45:00Z"/>
          <w:strike/>
          <w:lang w:val="en-GB" w:eastAsia="zh-CN"/>
          <w:rPrChange w:id="23087" w:author="Kevin Gu" w:date="2020-05-18T10:36:00Z">
            <w:rPr>
              <w:del w:id="23088" w:author="Kevin Gu" w:date="2020-05-20T17:45:00Z"/>
              <w:lang w:val="en-US" w:eastAsia="zh-CN"/>
            </w:rPr>
          </w:rPrChange>
        </w:rPr>
      </w:pPr>
      <w:del w:id="23089" w:author="Kevin Gu" w:date="2020-05-20T17:45:00Z">
        <w:r w:rsidRPr="00876437" w:rsidDel="00956860">
          <w:rPr>
            <w:rFonts w:hint="eastAsia"/>
            <w:strike/>
            <w:lang w:val="en-GB" w:eastAsia="zh-CN"/>
            <w:rPrChange w:id="23090" w:author="Kevin Gu" w:date="2020-05-18T10:36:00Z">
              <w:rPr>
                <w:rFonts w:hint="eastAsia"/>
                <w:lang w:val="en-US" w:eastAsia="zh-CN"/>
              </w:rPr>
            </w:rPrChange>
          </w:rPr>
          <w:delText>使用有足够强度的包装材料来包装模块产品和部件，以将运输过程中破损情况降到最小程度。</w:delText>
        </w:r>
      </w:del>
    </w:p>
    <w:p w14:paraId="1E424E86" w14:textId="3FB053BD" w:rsidR="000E07D8" w:rsidRPr="00876437" w:rsidDel="00956860" w:rsidRDefault="00B401E8" w:rsidP="00181CF1">
      <w:pPr>
        <w:rPr>
          <w:del w:id="23091" w:author="Kevin Gu" w:date="2020-05-20T17:45:00Z"/>
          <w:strike/>
          <w:lang w:val="en-GB"/>
          <w:rPrChange w:id="23092" w:author="Kevin Gu" w:date="2020-05-18T10:36:00Z">
            <w:rPr>
              <w:del w:id="23093" w:author="Kevin Gu" w:date="2020-05-20T17:45:00Z"/>
              <w:lang w:val="en-US"/>
            </w:rPr>
          </w:rPrChange>
        </w:rPr>
      </w:pPr>
      <w:del w:id="23094" w:author="Kevin Gu" w:date="2020-05-20T17:45:00Z">
        <w:r w:rsidRPr="00876437" w:rsidDel="00956860">
          <w:rPr>
            <w:strike/>
            <w:lang w:val="en-GB"/>
            <w:rPrChange w:id="23095" w:author="Kevin Gu" w:date="2020-05-18T10:36:00Z">
              <w:rPr>
                <w:lang w:val="en-US"/>
              </w:rPr>
            </w:rPrChange>
          </w:rPr>
          <w:delText>The products with opened or damaged packaging must not be shipped, until all the products</w:delText>
        </w:r>
        <w:r w:rsidR="00EF1ED1" w:rsidRPr="00876437" w:rsidDel="00956860">
          <w:rPr>
            <w:strike/>
            <w:lang w:val="en-GB"/>
            <w:rPrChange w:id="23096" w:author="Kevin Gu" w:date="2020-05-18T10:36:00Z">
              <w:rPr>
                <w:lang w:val="en-US"/>
              </w:rPr>
            </w:rPrChange>
          </w:rPr>
          <w:delText xml:space="preserve"> </w:delText>
        </w:r>
        <w:r w:rsidRPr="00876437" w:rsidDel="00956860">
          <w:rPr>
            <w:strike/>
            <w:lang w:val="en-GB"/>
            <w:rPrChange w:id="23097" w:author="Kevin Gu" w:date="2020-05-18T10:36:00Z">
              <w:rPr>
                <w:lang w:val="en-US"/>
              </w:rPr>
            </w:rPrChange>
          </w:rPr>
          <w:delText>have been counted again and repacked.</w:delText>
        </w:r>
      </w:del>
    </w:p>
    <w:p w14:paraId="70CB36A8" w14:textId="2FA5FA92" w:rsidR="003F472F" w:rsidRPr="00876437" w:rsidDel="00956860" w:rsidRDefault="003F472F" w:rsidP="00181CF1">
      <w:pPr>
        <w:rPr>
          <w:del w:id="23098" w:author="Kevin Gu" w:date="2020-05-20T17:45:00Z"/>
          <w:strike/>
          <w:lang w:val="en-GB" w:eastAsia="zh-CN"/>
          <w:rPrChange w:id="23099" w:author="Kevin Gu" w:date="2020-05-18T10:36:00Z">
            <w:rPr>
              <w:del w:id="23100" w:author="Kevin Gu" w:date="2020-05-20T17:45:00Z"/>
              <w:lang w:val="en-US" w:eastAsia="zh-CN"/>
            </w:rPr>
          </w:rPrChange>
        </w:rPr>
      </w:pPr>
      <w:del w:id="23101" w:author="Kevin Gu" w:date="2020-05-20T17:45:00Z">
        <w:r w:rsidRPr="00876437" w:rsidDel="00956860">
          <w:rPr>
            <w:rFonts w:hint="eastAsia"/>
            <w:strike/>
            <w:lang w:val="en-GB" w:eastAsia="zh-CN"/>
            <w:rPrChange w:id="23102" w:author="Kevin Gu" w:date="2020-05-18T10:36:00Z">
              <w:rPr>
                <w:rFonts w:hint="eastAsia"/>
                <w:lang w:val="en-US" w:eastAsia="zh-CN"/>
              </w:rPr>
            </w:rPrChange>
          </w:rPr>
          <w:delText>被打开或破坏的包装不可以发货，直到所有产品重新计数和重新包装。</w:delText>
        </w:r>
      </w:del>
    </w:p>
    <w:p w14:paraId="3EFCABEA" w14:textId="17E0DEB0" w:rsidR="00373C78" w:rsidRPr="00876437" w:rsidDel="00956860" w:rsidRDefault="00373C78" w:rsidP="00181CF1">
      <w:pPr>
        <w:rPr>
          <w:del w:id="23103" w:author="Kevin Gu" w:date="2020-05-20T17:45:00Z"/>
          <w:strike/>
          <w:lang w:val="en-GB"/>
          <w:rPrChange w:id="23104" w:author="Kevin Gu" w:date="2020-05-18T10:36:00Z">
            <w:rPr>
              <w:del w:id="23105" w:author="Kevin Gu" w:date="2020-05-20T17:45:00Z"/>
              <w:lang w:val="en-US"/>
            </w:rPr>
          </w:rPrChange>
        </w:rPr>
      </w:pPr>
      <w:del w:id="23106" w:author="Kevin Gu" w:date="2020-05-20T17:45:00Z">
        <w:r w:rsidRPr="00876437" w:rsidDel="00956860">
          <w:rPr>
            <w:strike/>
            <w:lang w:val="en-GB"/>
            <w:rPrChange w:id="23107" w:author="Kevin Gu" w:date="2020-05-18T10:36:00Z">
              <w:rPr>
                <w:lang w:val="en-US"/>
              </w:rPr>
            </w:rPrChange>
          </w:rPr>
          <w:delText>Please refer to the Module Package Instruction.</w:delText>
        </w:r>
      </w:del>
    </w:p>
    <w:p w14:paraId="7E5C0499" w14:textId="2CE50E8A" w:rsidR="003F472F" w:rsidRPr="00876437" w:rsidDel="00956860" w:rsidRDefault="003F472F" w:rsidP="00181CF1">
      <w:pPr>
        <w:rPr>
          <w:del w:id="23108" w:author="Kevin Gu" w:date="2020-05-20T17:45:00Z"/>
          <w:strike/>
          <w:lang w:val="en-GB" w:eastAsia="zh-CN"/>
          <w:rPrChange w:id="23109" w:author="Kevin Gu" w:date="2020-05-18T10:36:00Z">
            <w:rPr>
              <w:del w:id="23110" w:author="Kevin Gu" w:date="2020-05-20T17:45:00Z"/>
              <w:lang w:val="en-US" w:eastAsia="zh-CN"/>
            </w:rPr>
          </w:rPrChange>
        </w:rPr>
      </w:pPr>
      <w:del w:id="23111" w:author="Kevin Gu" w:date="2020-05-20T17:45:00Z">
        <w:r w:rsidRPr="00876437" w:rsidDel="00956860">
          <w:rPr>
            <w:rFonts w:hint="eastAsia"/>
            <w:strike/>
            <w:lang w:val="en-GB" w:eastAsia="zh-CN"/>
            <w:rPrChange w:id="23112" w:author="Kevin Gu" w:date="2020-05-18T10:36:00Z">
              <w:rPr>
                <w:rFonts w:hint="eastAsia"/>
                <w:lang w:val="en-US" w:eastAsia="zh-CN"/>
              </w:rPr>
            </w:rPrChange>
          </w:rPr>
          <w:delText>请参考《产品包装规范》。</w:delText>
        </w:r>
      </w:del>
    </w:p>
    <w:p w14:paraId="2B29648F" w14:textId="6A6B9893" w:rsidR="00181CF1" w:rsidRPr="00876437" w:rsidDel="00956860" w:rsidRDefault="00181CF1" w:rsidP="00181CF1">
      <w:pPr>
        <w:rPr>
          <w:del w:id="23113" w:author="Kevin Gu" w:date="2020-05-20T17:45:00Z"/>
          <w:strike/>
          <w:lang w:val="en-GB" w:eastAsia="zh-CN"/>
          <w:rPrChange w:id="23114" w:author="Kevin Gu" w:date="2020-05-18T10:36:00Z">
            <w:rPr>
              <w:del w:id="23115" w:author="Kevin Gu" w:date="2020-05-20T17:45:00Z"/>
              <w:lang w:val="en-US" w:eastAsia="zh-CN"/>
            </w:rPr>
          </w:rPrChange>
        </w:rPr>
      </w:pPr>
    </w:p>
    <w:p w14:paraId="6E0388E7" w14:textId="3687AB6E" w:rsidR="00373C78" w:rsidRPr="00876437" w:rsidDel="00956860" w:rsidRDefault="00B401E8" w:rsidP="00B3098F">
      <w:pPr>
        <w:pStyle w:val="Title2"/>
        <w:rPr>
          <w:del w:id="23116" w:author="Kevin Gu" w:date="2020-05-20T17:45:00Z"/>
          <w:strike/>
          <w:lang w:val="en-GB"/>
          <w:rPrChange w:id="23117" w:author="Kevin Gu" w:date="2020-05-18T10:36:00Z">
            <w:rPr>
              <w:del w:id="23118" w:author="Kevin Gu" w:date="2020-05-20T17:45:00Z"/>
            </w:rPr>
          </w:rPrChange>
        </w:rPr>
      </w:pPr>
      <w:del w:id="23119" w:author="Kevin Gu" w:date="2020-05-20T17:45:00Z">
        <w:r w:rsidRPr="00876437" w:rsidDel="00956860">
          <w:rPr>
            <w:strike/>
            <w:lang w:val="en-GB" w:eastAsia="zh-CN"/>
            <w:rPrChange w:id="23120" w:author="Kevin Gu" w:date="2020-05-18T10:36:00Z">
              <w:rPr/>
            </w:rPrChange>
          </w:rPr>
          <w:delText>Transportation</w:delText>
        </w:r>
        <w:r w:rsidR="00373C78" w:rsidRPr="00876437" w:rsidDel="00956860">
          <w:rPr>
            <w:strike/>
            <w:lang w:val="en-GB" w:eastAsia="zh-CN"/>
            <w:rPrChange w:id="23121" w:author="Kevin Gu" w:date="2020-05-18T10:36:00Z">
              <w:rPr/>
            </w:rPrChange>
          </w:rPr>
          <w:delText xml:space="preserve"> and Delivery</w:delText>
        </w:r>
        <w:r w:rsidR="003F472F" w:rsidRPr="00876437" w:rsidDel="00956860">
          <w:rPr>
            <w:strike/>
            <w:lang w:val="en-GB" w:eastAsia="zh-CN"/>
            <w:rPrChange w:id="23122" w:author="Kevin Gu" w:date="2020-05-18T10:36:00Z">
              <w:rPr/>
            </w:rPrChange>
          </w:rPr>
          <w:delText xml:space="preserve"> </w:delText>
        </w:r>
        <w:r w:rsidR="003F472F" w:rsidRPr="00876437" w:rsidDel="00956860">
          <w:rPr>
            <w:rFonts w:hint="eastAsia"/>
            <w:strike/>
            <w:lang w:val="en-GB" w:eastAsia="zh-CN"/>
            <w:rPrChange w:id="23123" w:author="Kevin Gu" w:date="2020-05-18T10:36:00Z">
              <w:rPr>
                <w:rFonts w:hint="eastAsia"/>
                <w:lang w:eastAsia="zh-CN"/>
              </w:rPr>
            </w:rPrChange>
          </w:rPr>
          <w:delText>运输以及交付</w:delText>
        </w:r>
      </w:del>
    </w:p>
    <w:p w14:paraId="18A806A6" w14:textId="6FD9C70C" w:rsidR="00181CF1" w:rsidRPr="00876437" w:rsidDel="00956860" w:rsidRDefault="00373C78" w:rsidP="00181CF1">
      <w:pPr>
        <w:rPr>
          <w:del w:id="23124" w:author="Kevin Gu" w:date="2020-05-20T17:45:00Z"/>
          <w:strike/>
          <w:lang w:val="en-GB"/>
          <w:rPrChange w:id="23125" w:author="Kevin Gu" w:date="2020-05-18T10:36:00Z">
            <w:rPr>
              <w:del w:id="23126" w:author="Kevin Gu" w:date="2020-05-20T17:45:00Z"/>
              <w:lang w:val="en-US"/>
            </w:rPr>
          </w:rPrChange>
        </w:rPr>
      </w:pPr>
      <w:del w:id="23127" w:author="Kevin Gu" w:date="2020-05-20T17:45:00Z">
        <w:r w:rsidRPr="00876437" w:rsidDel="00956860">
          <w:rPr>
            <w:strike/>
            <w:lang w:val="en-GB"/>
            <w:rPrChange w:id="23128" w:author="Kevin Gu" w:date="2020-05-18T10:36:00Z">
              <w:rPr>
                <w:lang w:val="en-US"/>
              </w:rPr>
            </w:rPrChange>
          </w:rPr>
          <w:delText>Please refer to the Delivery and Packing Management Procedure.</w:delText>
        </w:r>
      </w:del>
    </w:p>
    <w:p w14:paraId="0113C42F" w14:textId="32D87679" w:rsidR="003F472F" w:rsidRPr="00876437" w:rsidDel="00956860" w:rsidRDefault="003F472F" w:rsidP="00181CF1">
      <w:pPr>
        <w:rPr>
          <w:del w:id="23129" w:author="Kevin Gu" w:date="2020-05-20T17:45:00Z"/>
          <w:lang w:val="en-GB" w:eastAsia="zh-CN"/>
          <w:rPrChange w:id="23130" w:author="Kevin Gu" w:date="2020-05-18T10:36:00Z">
            <w:rPr>
              <w:del w:id="23131" w:author="Kevin Gu" w:date="2020-05-20T17:45:00Z"/>
              <w:lang w:val="en-US" w:eastAsia="zh-CN"/>
            </w:rPr>
          </w:rPrChange>
        </w:rPr>
      </w:pPr>
      <w:del w:id="23132" w:author="Kevin Gu" w:date="2020-05-20T17:45:00Z">
        <w:r w:rsidRPr="00876437" w:rsidDel="00956860">
          <w:rPr>
            <w:rFonts w:hint="eastAsia"/>
            <w:strike/>
            <w:lang w:val="en-GB" w:eastAsia="zh-CN"/>
            <w:rPrChange w:id="23133" w:author="Kevin Gu" w:date="2020-05-18T10:36:00Z">
              <w:rPr>
                <w:rFonts w:hint="eastAsia"/>
                <w:lang w:val="en-US" w:eastAsia="zh-CN"/>
              </w:rPr>
            </w:rPrChange>
          </w:rPr>
          <w:delText>请参考《交付和包装管理程序》。</w:delText>
        </w:r>
      </w:del>
    </w:p>
    <w:p w14:paraId="6E59E330" w14:textId="3545DCB8" w:rsidR="00181CF1" w:rsidRPr="00876437" w:rsidRDefault="00181CF1">
      <w:pPr>
        <w:spacing w:after="200"/>
        <w:rPr>
          <w:lang w:val="en-GB" w:eastAsia="zh-CN"/>
          <w:rPrChange w:id="23134" w:author="Kevin Gu" w:date="2020-05-18T10:36:00Z">
            <w:rPr>
              <w:lang w:val="en-US" w:eastAsia="zh-CN"/>
            </w:rPr>
          </w:rPrChange>
        </w:rPr>
      </w:pPr>
      <w:del w:id="23135" w:author="Kevin Gu" w:date="2020-05-20T17:45:00Z">
        <w:r w:rsidRPr="00876437" w:rsidDel="00956860">
          <w:rPr>
            <w:lang w:val="en-GB" w:eastAsia="zh-CN"/>
            <w:rPrChange w:id="23136" w:author="Kevin Gu" w:date="2020-05-18T10:36:00Z">
              <w:rPr>
                <w:lang w:val="en-US" w:eastAsia="zh-CN"/>
              </w:rPr>
            </w:rPrChange>
          </w:rPr>
          <w:br w:type="page"/>
        </w:r>
      </w:del>
    </w:p>
    <w:p w14:paraId="096D9769" w14:textId="57349837" w:rsidR="00E64439" w:rsidRPr="00876437" w:rsidRDefault="00E64439" w:rsidP="00181CF1">
      <w:pPr>
        <w:pStyle w:val="Title1"/>
        <w:rPr>
          <w:ins w:id="23137" w:author="Julio Li" w:date="2020-05-15T16:24:00Z"/>
          <w:lang w:val="en-GB"/>
          <w:rPrChange w:id="23138" w:author="Kevin Gu" w:date="2020-05-18T10:36:00Z">
            <w:rPr>
              <w:ins w:id="23139" w:author="Julio Li" w:date="2020-05-15T16:24:00Z"/>
            </w:rPr>
          </w:rPrChange>
        </w:rPr>
      </w:pPr>
      <w:bookmarkStart w:id="23140" w:name="_Ref24523866"/>
      <w:bookmarkStart w:id="23141" w:name="_Toc43387252"/>
      <w:r w:rsidRPr="00876437">
        <w:rPr>
          <w:lang w:val="en-GB"/>
          <w:rPrChange w:id="23142" w:author="Kevin Gu" w:date="2020-05-18T10:36:00Z">
            <w:rPr/>
          </w:rPrChange>
        </w:rPr>
        <w:t xml:space="preserve">Security </w:t>
      </w:r>
      <w:r w:rsidR="00031211" w:rsidRPr="00876437">
        <w:rPr>
          <w:lang w:val="en-GB"/>
          <w:rPrChange w:id="23143" w:author="Kevin Gu" w:date="2020-05-18T10:36:00Z">
            <w:rPr/>
          </w:rPrChange>
        </w:rPr>
        <w:t>Incident Management</w:t>
      </w:r>
      <w:r w:rsidR="00366B3F" w:rsidRPr="00876437">
        <w:rPr>
          <w:lang w:val="en-GB"/>
          <w:rPrChange w:id="23144" w:author="Kevin Gu" w:date="2020-05-18T10:36:00Z">
            <w:rPr/>
          </w:rPrChange>
        </w:rPr>
        <w:t xml:space="preserve"> </w:t>
      </w:r>
      <w:r w:rsidR="00366B3F" w:rsidRPr="00876437">
        <w:rPr>
          <w:rFonts w:hint="eastAsia"/>
          <w:lang w:val="en-GB" w:eastAsia="zh-CN"/>
          <w:rPrChange w:id="23145" w:author="Kevin Gu" w:date="2020-05-18T10:36:00Z">
            <w:rPr>
              <w:rFonts w:hint="eastAsia"/>
              <w:lang w:eastAsia="zh-CN"/>
            </w:rPr>
          </w:rPrChange>
        </w:rPr>
        <w:t>安全事故管理</w:t>
      </w:r>
      <w:bookmarkEnd w:id="23140"/>
      <w:bookmarkEnd w:id="23141"/>
    </w:p>
    <w:p w14:paraId="75B91A1D" w14:textId="6E25E53A" w:rsidR="00BA10E5" w:rsidRPr="00876437" w:rsidRDefault="00696F23" w:rsidP="00BA10E5">
      <w:pPr>
        <w:pStyle w:val="Title2"/>
        <w:rPr>
          <w:ins w:id="23146" w:author="Julio Li" w:date="2020-05-15T16:25:00Z"/>
          <w:lang w:val="en-GB"/>
          <w:rPrChange w:id="23147" w:author="Kevin Gu" w:date="2020-05-18T10:36:00Z">
            <w:rPr>
              <w:ins w:id="23148" w:author="Julio Li" w:date="2020-05-15T16:25:00Z"/>
            </w:rPr>
          </w:rPrChange>
        </w:rPr>
      </w:pPr>
      <w:ins w:id="23149" w:author="Kevin Gu" w:date="2020-05-18T14:19:00Z">
        <w:r>
          <w:rPr>
            <w:lang w:val="en-GB"/>
          </w:rPr>
          <w:t xml:space="preserve"> </w:t>
        </w:r>
      </w:ins>
      <w:bookmarkStart w:id="23150" w:name="_Toc43387253"/>
      <w:ins w:id="23151" w:author="Julio Li" w:date="2020-05-15T16:25:00Z">
        <w:r w:rsidR="00BA10E5" w:rsidRPr="00876437">
          <w:rPr>
            <w:lang w:val="en-GB"/>
            <w:rPrChange w:id="23152" w:author="Kevin Gu" w:date="2020-05-18T10:36:00Z">
              <w:rPr/>
            </w:rPrChange>
          </w:rPr>
          <w:t>Incident Preparation</w:t>
        </w:r>
        <w:r w:rsidR="00BA10E5" w:rsidRPr="00876437">
          <w:rPr>
            <w:rFonts w:hint="eastAsia"/>
            <w:lang w:val="en-GB"/>
            <w:rPrChange w:id="23153" w:author="Kevin Gu" w:date="2020-05-18T10:36:00Z">
              <w:rPr>
                <w:rFonts w:hint="eastAsia"/>
              </w:rPr>
            </w:rPrChange>
          </w:rPr>
          <w:t>事件准备</w:t>
        </w:r>
        <w:bookmarkEnd w:id="23150"/>
      </w:ins>
    </w:p>
    <w:p w14:paraId="5076C616" w14:textId="3ED7C952" w:rsidR="00BA10E5" w:rsidRPr="00876437" w:rsidRDefault="00696F23" w:rsidP="00BA10E5">
      <w:pPr>
        <w:pStyle w:val="Title3"/>
        <w:rPr>
          <w:ins w:id="23154" w:author="Julio Li" w:date="2020-05-15T16:26:00Z"/>
          <w:lang w:val="en-GB"/>
          <w:rPrChange w:id="23155" w:author="Kevin Gu" w:date="2020-05-18T10:36:00Z">
            <w:rPr>
              <w:ins w:id="23156" w:author="Julio Li" w:date="2020-05-15T16:26:00Z"/>
            </w:rPr>
          </w:rPrChange>
        </w:rPr>
      </w:pPr>
      <w:ins w:id="23157" w:author="Kevin Gu" w:date="2020-05-18T14:19:00Z">
        <w:r>
          <w:rPr>
            <w:lang w:val="en-GB"/>
          </w:rPr>
          <w:t xml:space="preserve"> </w:t>
        </w:r>
      </w:ins>
      <w:ins w:id="23158" w:author="Julio Li" w:date="2020-05-15T16:25:00Z">
        <w:r w:rsidR="00BA10E5" w:rsidRPr="00876437">
          <w:rPr>
            <w:lang w:val="en-GB"/>
            <w:rPrChange w:id="23159" w:author="Kevin Gu" w:date="2020-05-18T10:36:00Z">
              <w:rPr/>
            </w:rPrChange>
          </w:rPr>
          <w:t>Incident Response Team</w:t>
        </w:r>
        <w:proofErr w:type="spellStart"/>
        <w:r w:rsidR="00BA10E5" w:rsidRPr="00876437">
          <w:rPr>
            <w:rFonts w:hint="eastAsia"/>
            <w:lang w:val="en-GB"/>
            <w:rPrChange w:id="23160" w:author="Kevin Gu" w:date="2020-05-18T10:36:00Z">
              <w:rPr>
                <w:rFonts w:hint="eastAsia"/>
              </w:rPr>
            </w:rPrChange>
          </w:rPr>
          <w:t>事故响应团队</w:t>
        </w:r>
      </w:ins>
      <w:proofErr w:type="spellEnd"/>
    </w:p>
    <w:p w14:paraId="53C6F116" w14:textId="77777777" w:rsidR="00BA10E5" w:rsidRPr="00876437" w:rsidRDefault="00BA10E5" w:rsidP="00BA10E5">
      <w:pPr>
        <w:rPr>
          <w:ins w:id="23161" w:author="Julio Li" w:date="2020-05-15T16:26:00Z"/>
          <w:lang w:val="en-GB"/>
          <w:rPrChange w:id="23162" w:author="Kevin Gu" w:date="2020-05-18T10:36:00Z">
            <w:rPr>
              <w:ins w:id="23163" w:author="Julio Li" w:date="2020-05-15T16:26:00Z"/>
            </w:rPr>
          </w:rPrChange>
        </w:rPr>
      </w:pPr>
      <w:ins w:id="23164" w:author="Julio Li" w:date="2020-05-15T16:26:00Z">
        <w:r w:rsidRPr="00876437">
          <w:rPr>
            <w:lang w:val="en-GB"/>
            <w:rPrChange w:id="23165" w:author="Kevin Gu" w:date="2020-05-18T10:36:00Z">
              <w:rPr/>
            </w:rPrChange>
          </w:rPr>
          <w:t>Effective incident handling may require different areas of responsibility, a variety of skill sets and ultimately the authority to take decisive actions.</w:t>
        </w:r>
      </w:ins>
    </w:p>
    <w:p w14:paraId="121BC352" w14:textId="77777777" w:rsidR="00BA10E5" w:rsidRPr="00876437" w:rsidRDefault="00BA10E5" w:rsidP="00BA10E5">
      <w:pPr>
        <w:rPr>
          <w:ins w:id="23166" w:author="Julio Li" w:date="2020-05-15T16:26:00Z"/>
          <w:lang w:val="en-GB"/>
          <w:rPrChange w:id="23167" w:author="Kevin Gu" w:date="2020-05-18T10:36:00Z">
            <w:rPr>
              <w:ins w:id="23168" w:author="Julio Li" w:date="2020-05-15T16:26:00Z"/>
            </w:rPr>
          </w:rPrChange>
        </w:rPr>
      </w:pPr>
      <w:proofErr w:type="spellStart"/>
      <w:ins w:id="23169" w:author="Julio Li" w:date="2020-05-15T16:26:00Z">
        <w:r w:rsidRPr="00876437">
          <w:rPr>
            <w:rFonts w:hint="eastAsia"/>
            <w:lang w:val="en-GB"/>
            <w:rPrChange w:id="23170" w:author="Kevin Gu" w:date="2020-05-18T10:36:00Z">
              <w:rPr>
                <w:rFonts w:hint="eastAsia"/>
              </w:rPr>
            </w:rPrChange>
          </w:rPr>
          <w:t>有效的事故处理需要不同部门共同承担负责，多种技能的组合能得到最终权威的决定</w:t>
        </w:r>
        <w:proofErr w:type="spellEnd"/>
        <w:r w:rsidRPr="00876437">
          <w:rPr>
            <w:rFonts w:hint="eastAsia"/>
            <w:lang w:val="en-GB"/>
            <w:rPrChange w:id="23171" w:author="Kevin Gu" w:date="2020-05-18T10:36:00Z">
              <w:rPr>
                <w:rFonts w:hint="eastAsia"/>
              </w:rPr>
            </w:rPrChange>
          </w:rPr>
          <w:t>。</w:t>
        </w:r>
      </w:ins>
    </w:p>
    <w:p w14:paraId="4E20CA99" w14:textId="77777777" w:rsidR="00BA10E5" w:rsidRPr="00876437" w:rsidRDefault="00BA10E5" w:rsidP="00BA10E5">
      <w:pPr>
        <w:rPr>
          <w:ins w:id="23172" w:author="Julio Li" w:date="2020-05-15T16:26:00Z"/>
          <w:lang w:val="en-GB"/>
          <w:rPrChange w:id="23173" w:author="Kevin Gu" w:date="2020-05-18T10:36:00Z">
            <w:rPr>
              <w:ins w:id="23174" w:author="Julio Li" w:date="2020-05-15T16:26:00Z"/>
            </w:rPr>
          </w:rPrChange>
        </w:rPr>
      </w:pPr>
      <w:ins w:id="23175" w:author="Julio Li" w:date="2020-05-15T16:26:00Z">
        <w:r w:rsidRPr="00876437">
          <w:rPr>
            <w:lang w:val="en-GB"/>
            <w:rPrChange w:id="23176" w:author="Kevin Gu" w:date="2020-05-18T10:36:00Z">
              <w:rPr/>
            </w:rPrChange>
          </w:rPr>
          <w:t>The incident response team should be available for contact by anyone who discovers or suspects that an incident involving the organization has occurred.</w:t>
        </w:r>
      </w:ins>
    </w:p>
    <w:p w14:paraId="5B09370F" w14:textId="0B3677C1" w:rsidR="00BA10E5" w:rsidRPr="00876437" w:rsidRDefault="00BA10E5" w:rsidP="00BA10E5">
      <w:pPr>
        <w:rPr>
          <w:ins w:id="23177" w:author="Julio Li" w:date="2020-05-15T16:26:00Z"/>
          <w:lang w:val="en-GB" w:eastAsia="zh-CN"/>
          <w:rPrChange w:id="23178" w:author="Kevin Gu" w:date="2020-05-18T10:36:00Z">
            <w:rPr>
              <w:ins w:id="23179" w:author="Julio Li" w:date="2020-05-15T16:26:00Z"/>
              <w:lang w:eastAsia="zh-CN"/>
            </w:rPr>
          </w:rPrChange>
        </w:rPr>
      </w:pPr>
      <w:proofErr w:type="spellStart"/>
      <w:ins w:id="23180" w:author="Julio Li" w:date="2020-05-15T16:26:00Z">
        <w:r w:rsidRPr="00876437">
          <w:rPr>
            <w:rFonts w:hint="eastAsia"/>
            <w:lang w:val="en-GB"/>
            <w:rPrChange w:id="23181" w:author="Kevin Gu" w:date="2020-05-18T10:36:00Z">
              <w:rPr>
                <w:rFonts w:hint="eastAsia"/>
              </w:rPr>
            </w:rPrChange>
          </w:rPr>
          <w:t>事故响应团队应该与事故的发现人员进行有效的联系，该事故的发生已经牵涉到组织</w:t>
        </w:r>
        <w:proofErr w:type="spellEnd"/>
        <w:r w:rsidRPr="00876437">
          <w:rPr>
            <w:rFonts w:hint="eastAsia"/>
            <w:lang w:val="en-GB" w:eastAsia="zh-CN"/>
            <w:rPrChange w:id="23182" w:author="Kevin Gu" w:date="2020-05-18T10:36:00Z">
              <w:rPr>
                <w:rFonts w:hint="eastAsia"/>
                <w:lang w:eastAsia="zh-CN"/>
              </w:rPr>
            </w:rPrChange>
          </w:rPr>
          <w:t>。</w:t>
        </w:r>
      </w:ins>
    </w:p>
    <w:p w14:paraId="0B920E5F" w14:textId="77777777" w:rsidR="00BA10E5" w:rsidRPr="00876437" w:rsidRDefault="00BA10E5" w:rsidP="00BA10E5">
      <w:pPr>
        <w:rPr>
          <w:ins w:id="23183" w:author="Julio Li" w:date="2020-05-15T16:26:00Z"/>
          <w:lang w:val="en-GB"/>
          <w:rPrChange w:id="23184" w:author="Kevin Gu" w:date="2020-05-18T10:36:00Z">
            <w:rPr>
              <w:ins w:id="23185" w:author="Julio Li" w:date="2020-05-15T16:26:00Z"/>
            </w:rPr>
          </w:rPrChange>
        </w:rPr>
      </w:pPr>
      <w:ins w:id="23186" w:author="Julio Li" w:date="2020-05-15T16:26:00Z">
        <w:r w:rsidRPr="00876437">
          <w:rPr>
            <w:lang w:val="en-GB"/>
            <w:rPrChange w:id="23187" w:author="Kevin Gu" w:date="2020-05-18T10:36:00Z">
              <w:rPr/>
            </w:rPrChange>
          </w:rPr>
          <w:t xml:space="preserve">One or more team members, depending on the magnitude of the incident and availability of personnel, will then handle the incident. The incident handlers </w:t>
        </w:r>
        <w:proofErr w:type="spellStart"/>
        <w:r w:rsidRPr="00876437">
          <w:rPr>
            <w:lang w:val="en-GB"/>
            <w:rPrChange w:id="23188" w:author="Kevin Gu" w:date="2020-05-18T10:36:00Z">
              <w:rPr/>
            </w:rPrChange>
          </w:rPr>
          <w:t>analyze</w:t>
        </w:r>
        <w:proofErr w:type="spellEnd"/>
        <w:r w:rsidRPr="00876437">
          <w:rPr>
            <w:lang w:val="en-GB"/>
            <w:rPrChange w:id="23189" w:author="Kevin Gu" w:date="2020-05-18T10:36:00Z">
              <w:rPr/>
            </w:rPrChange>
          </w:rPr>
          <w:t xml:space="preserve"> the incident data, determine the impact of the incident, and act appropriately to limit the damage to the organization and restore normal services. </w:t>
        </w:r>
      </w:ins>
    </w:p>
    <w:p w14:paraId="7D3E16C5" w14:textId="439CDF3C" w:rsidR="00BA10E5" w:rsidRPr="00876437" w:rsidRDefault="00BA10E5" w:rsidP="00BA10E5">
      <w:pPr>
        <w:rPr>
          <w:ins w:id="23190" w:author="Julio Li" w:date="2020-05-15T16:26:00Z"/>
          <w:lang w:val="en-GB" w:eastAsia="zh-CN"/>
          <w:rPrChange w:id="23191" w:author="Kevin Gu" w:date="2020-05-18T10:36:00Z">
            <w:rPr>
              <w:ins w:id="23192" w:author="Julio Li" w:date="2020-05-15T16:26:00Z"/>
              <w:lang w:eastAsia="zh-CN"/>
            </w:rPr>
          </w:rPrChange>
        </w:rPr>
      </w:pPr>
      <w:ins w:id="23193" w:author="Julio Li" w:date="2020-05-15T16:26:00Z">
        <w:r w:rsidRPr="00876437">
          <w:rPr>
            <w:rFonts w:hint="eastAsia"/>
            <w:lang w:val="en-GB"/>
            <w:rPrChange w:id="23194" w:author="Kevin Gu" w:date="2020-05-18T10:36:00Z">
              <w:rPr>
                <w:rFonts w:hint="eastAsia"/>
              </w:rPr>
            </w:rPrChange>
          </w:rPr>
          <w:t>根据该事故的严重性以及人员的可用性，决定一名或者多名团队成员参与事故处理。事故处理主管负责分析事故数据，决定事故的影响并且进行合适的行动将损害减少的最小并且恢复正常的服务</w:t>
        </w:r>
        <w:r w:rsidRPr="00876437">
          <w:rPr>
            <w:rFonts w:hint="eastAsia"/>
            <w:lang w:val="en-GB" w:eastAsia="zh-CN"/>
            <w:rPrChange w:id="23195" w:author="Kevin Gu" w:date="2020-05-18T10:36:00Z">
              <w:rPr>
                <w:rFonts w:hint="eastAsia"/>
                <w:lang w:eastAsia="zh-CN"/>
              </w:rPr>
            </w:rPrChange>
          </w:rPr>
          <w:t>。</w:t>
        </w:r>
      </w:ins>
    </w:p>
    <w:p w14:paraId="51FC6F9D" w14:textId="77777777" w:rsidR="00BA10E5" w:rsidRPr="00876437" w:rsidRDefault="00BA10E5" w:rsidP="00BA10E5">
      <w:pPr>
        <w:rPr>
          <w:ins w:id="23196" w:author="Julio Li" w:date="2020-05-15T16:26:00Z"/>
          <w:lang w:val="en-GB"/>
          <w:rPrChange w:id="23197" w:author="Kevin Gu" w:date="2020-05-18T10:36:00Z">
            <w:rPr>
              <w:ins w:id="23198" w:author="Julio Li" w:date="2020-05-15T16:26:00Z"/>
            </w:rPr>
          </w:rPrChange>
        </w:rPr>
      </w:pPr>
      <w:ins w:id="23199" w:author="Julio Li" w:date="2020-05-15T16:26:00Z">
        <w:r w:rsidRPr="00876437">
          <w:rPr>
            <w:lang w:val="en-GB"/>
            <w:rPrChange w:id="23200" w:author="Kevin Gu" w:date="2020-05-18T10:36:00Z">
              <w:rPr/>
            </w:rPrChange>
          </w:rPr>
          <w:t>Specific responsibilities for handling certain incidents or aspects thereof will request assistance to other departments such as:</w:t>
        </w:r>
      </w:ins>
    </w:p>
    <w:p w14:paraId="5C52B12D" w14:textId="77777777" w:rsidR="00BA10E5" w:rsidRPr="00876437" w:rsidRDefault="00BA10E5" w:rsidP="00BA10E5">
      <w:pPr>
        <w:rPr>
          <w:ins w:id="23201" w:author="Julio Li" w:date="2020-05-15T16:26:00Z"/>
          <w:lang w:val="en-GB"/>
          <w:rPrChange w:id="23202" w:author="Kevin Gu" w:date="2020-05-18T10:36:00Z">
            <w:rPr>
              <w:ins w:id="23203" w:author="Julio Li" w:date="2020-05-15T16:26:00Z"/>
            </w:rPr>
          </w:rPrChange>
        </w:rPr>
      </w:pPr>
      <w:proofErr w:type="spellStart"/>
      <w:ins w:id="23204" w:author="Julio Li" w:date="2020-05-15T16:26:00Z">
        <w:r w:rsidRPr="00876437">
          <w:rPr>
            <w:rFonts w:hint="eastAsia"/>
            <w:lang w:val="en-GB"/>
            <w:rPrChange w:id="23205" w:author="Kevin Gu" w:date="2020-05-18T10:36:00Z">
              <w:rPr>
                <w:rFonts w:hint="eastAsia"/>
              </w:rPr>
            </w:rPrChange>
          </w:rPr>
          <w:t>处理某些安全事故的时候需要其他部门的协助，如</w:t>
        </w:r>
        <w:proofErr w:type="spellEnd"/>
      </w:ins>
    </w:p>
    <w:p w14:paraId="6B63EEB3" w14:textId="77777777" w:rsidR="00BA10E5" w:rsidRPr="00876437" w:rsidRDefault="00BA10E5" w:rsidP="00BA10E5">
      <w:pPr>
        <w:rPr>
          <w:ins w:id="23206" w:author="Julio Li" w:date="2020-05-15T16:26:00Z"/>
          <w:lang w:val="en-GB"/>
          <w:rPrChange w:id="23207" w:author="Kevin Gu" w:date="2020-05-18T10:36:00Z">
            <w:rPr>
              <w:ins w:id="23208" w:author="Julio Li" w:date="2020-05-15T16:26:00Z"/>
            </w:rPr>
          </w:rPrChange>
        </w:rPr>
      </w:pPr>
      <w:ins w:id="23209" w:author="Julio Li" w:date="2020-05-15T16:26:00Z">
        <w:r w:rsidRPr="00876437">
          <w:rPr>
            <w:lang w:val="en-GB"/>
            <w:rPrChange w:id="23210" w:author="Kevin Gu" w:date="2020-05-18T10:36:00Z">
              <w:rPr/>
            </w:rPrChange>
          </w:rPr>
          <w:t>-</w:t>
        </w:r>
        <w:r w:rsidRPr="00876437">
          <w:rPr>
            <w:lang w:val="en-GB"/>
            <w:rPrChange w:id="23211" w:author="Kevin Gu" w:date="2020-05-18T10:36:00Z">
              <w:rPr/>
            </w:rPrChange>
          </w:rPr>
          <w:tab/>
          <w:t>IT administrators IT</w:t>
        </w:r>
        <w:proofErr w:type="spellStart"/>
        <w:r w:rsidRPr="00876437">
          <w:rPr>
            <w:rFonts w:hint="eastAsia"/>
            <w:lang w:val="en-GB"/>
            <w:rPrChange w:id="23212" w:author="Kevin Gu" w:date="2020-05-18T10:36:00Z">
              <w:rPr>
                <w:rFonts w:hint="eastAsia"/>
              </w:rPr>
            </w:rPrChange>
          </w:rPr>
          <w:t>管理员</w:t>
        </w:r>
        <w:proofErr w:type="spellEnd"/>
      </w:ins>
    </w:p>
    <w:p w14:paraId="2055A7FE" w14:textId="73C943AF" w:rsidR="00BA10E5" w:rsidRPr="00876437" w:rsidRDefault="00BA10E5">
      <w:pPr>
        <w:rPr>
          <w:ins w:id="23213" w:author="Julio Li" w:date="2020-05-15T16:20:00Z"/>
          <w:lang w:val="en-GB"/>
          <w:rPrChange w:id="23214" w:author="Kevin Gu" w:date="2020-05-18T10:36:00Z">
            <w:rPr>
              <w:ins w:id="23215" w:author="Julio Li" w:date="2020-05-15T16:20:00Z"/>
            </w:rPr>
          </w:rPrChange>
        </w:rPr>
        <w:pPrChange w:id="23216" w:author="Julio Li" w:date="2020-05-15T16:26:00Z">
          <w:pPr>
            <w:pStyle w:val="Title1"/>
          </w:pPr>
        </w:pPrChange>
      </w:pPr>
      <w:ins w:id="23217" w:author="Julio Li" w:date="2020-05-15T16:26:00Z">
        <w:r w:rsidRPr="00876437">
          <w:rPr>
            <w:lang w:val="en-GB"/>
            <w:rPrChange w:id="23218" w:author="Kevin Gu" w:date="2020-05-18T10:36:00Z">
              <w:rPr>
                <w:b w:val="0"/>
              </w:rPr>
            </w:rPrChange>
          </w:rPr>
          <w:t>-</w:t>
        </w:r>
        <w:r w:rsidRPr="00876437">
          <w:rPr>
            <w:lang w:val="en-GB"/>
            <w:rPrChange w:id="23219" w:author="Kevin Gu" w:date="2020-05-18T10:36:00Z">
              <w:rPr>
                <w:b w:val="0"/>
              </w:rPr>
            </w:rPrChange>
          </w:rPr>
          <w:tab/>
          <w:t xml:space="preserve">Human Resources </w:t>
        </w:r>
        <w:proofErr w:type="spellStart"/>
        <w:r w:rsidRPr="00876437">
          <w:rPr>
            <w:rFonts w:hint="eastAsia"/>
            <w:lang w:val="en-GB"/>
            <w:rPrChange w:id="23220" w:author="Kevin Gu" w:date="2020-05-18T10:36:00Z">
              <w:rPr>
                <w:rFonts w:hint="eastAsia"/>
                <w:b w:val="0"/>
              </w:rPr>
            </w:rPrChange>
          </w:rPr>
          <w:t>人力资源部</w:t>
        </w:r>
      </w:ins>
      <w:proofErr w:type="spellEnd"/>
    </w:p>
    <w:p w14:paraId="56B7472C" w14:textId="30801D14" w:rsidR="00BA10E5" w:rsidRPr="00876437" w:rsidRDefault="00696F23" w:rsidP="00215E9F">
      <w:pPr>
        <w:pStyle w:val="Title3"/>
        <w:rPr>
          <w:ins w:id="23221" w:author="Julio Li" w:date="2020-05-15T16:27:00Z"/>
          <w:lang w:val="en-GB"/>
          <w:rPrChange w:id="23222" w:author="Kevin Gu" w:date="2020-05-18T10:36:00Z">
            <w:rPr>
              <w:ins w:id="23223" w:author="Julio Li" w:date="2020-05-15T16:27:00Z"/>
            </w:rPr>
          </w:rPrChange>
        </w:rPr>
      </w:pPr>
      <w:ins w:id="23224" w:author="Kevin Gu" w:date="2020-05-18T14:18:00Z">
        <w:r>
          <w:rPr>
            <w:lang w:val="en-GB"/>
          </w:rPr>
          <w:t xml:space="preserve"> </w:t>
        </w:r>
      </w:ins>
      <w:ins w:id="23225" w:author="Julio Li" w:date="2020-05-15T16:27:00Z">
        <w:r w:rsidR="00215E9F" w:rsidRPr="00876437">
          <w:rPr>
            <w:lang w:val="en-GB"/>
            <w:rPrChange w:id="23226" w:author="Kevin Gu" w:date="2020-05-18T10:36:00Z">
              <w:rPr/>
            </w:rPrChange>
          </w:rPr>
          <w:t xml:space="preserve">Incident response process </w:t>
        </w:r>
        <w:proofErr w:type="spellStart"/>
        <w:r w:rsidR="00215E9F" w:rsidRPr="00876437">
          <w:rPr>
            <w:rFonts w:hint="eastAsia"/>
            <w:lang w:val="en-GB"/>
            <w:rPrChange w:id="23227" w:author="Kevin Gu" w:date="2020-05-18T10:36:00Z">
              <w:rPr>
                <w:rFonts w:hint="eastAsia"/>
              </w:rPr>
            </w:rPrChange>
          </w:rPr>
          <w:t>事故响应程序</w:t>
        </w:r>
        <w:proofErr w:type="spellEnd"/>
      </w:ins>
    </w:p>
    <w:p w14:paraId="620A62A0" w14:textId="77777777" w:rsidR="00215E9F" w:rsidRPr="00876437" w:rsidRDefault="00215E9F" w:rsidP="00215E9F">
      <w:pPr>
        <w:rPr>
          <w:ins w:id="23228" w:author="Julio Li" w:date="2020-05-15T16:27:00Z"/>
          <w:lang w:val="en-GB"/>
          <w:rPrChange w:id="23229" w:author="Kevin Gu" w:date="2020-05-18T10:36:00Z">
            <w:rPr>
              <w:ins w:id="23230" w:author="Julio Li" w:date="2020-05-15T16:27:00Z"/>
            </w:rPr>
          </w:rPrChange>
        </w:rPr>
      </w:pPr>
      <w:ins w:id="23231" w:author="Julio Li" w:date="2020-05-15T16:27:00Z">
        <w:r w:rsidRPr="00876437">
          <w:rPr>
            <w:lang w:val="en-GB"/>
            <w:rPrChange w:id="23232" w:author="Kevin Gu" w:date="2020-05-18T10:36:00Z">
              <w:rPr/>
            </w:rPrChange>
          </w:rPr>
          <w:t>The method of response to the incident or weakness should then be decided upon having regard to the goals and objectives that have been decided up.</w:t>
        </w:r>
      </w:ins>
    </w:p>
    <w:p w14:paraId="43768FC2" w14:textId="469DFB07" w:rsidR="00215E9F" w:rsidRPr="00876437" w:rsidRDefault="00215E9F" w:rsidP="00215E9F">
      <w:pPr>
        <w:rPr>
          <w:ins w:id="23233" w:author="Julio Li" w:date="2020-05-15T16:27:00Z"/>
          <w:lang w:val="en-GB" w:eastAsia="zh-CN"/>
          <w:rPrChange w:id="23234" w:author="Kevin Gu" w:date="2020-05-18T10:36:00Z">
            <w:rPr>
              <w:ins w:id="23235" w:author="Julio Li" w:date="2020-05-15T16:27:00Z"/>
              <w:lang w:eastAsia="zh-CN"/>
            </w:rPr>
          </w:rPrChange>
        </w:rPr>
      </w:pPr>
      <w:proofErr w:type="spellStart"/>
      <w:ins w:id="23236" w:author="Julio Li" w:date="2020-05-15T16:27:00Z">
        <w:r w:rsidRPr="00876437">
          <w:rPr>
            <w:rFonts w:hint="eastAsia"/>
            <w:lang w:val="en-GB"/>
            <w:rPrChange w:id="23237" w:author="Kevin Gu" w:date="2020-05-18T10:36:00Z">
              <w:rPr>
                <w:rFonts w:hint="eastAsia"/>
              </w:rPr>
            </w:rPrChange>
          </w:rPr>
          <w:t>对事故和薄弱环节的响应应该考虑决定后达成的目的和目标</w:t>
        </w:r>
        <w:proofErr w:type="spellEnd"/>
        <w:r w:rsidRPr="00876437">
          <w:rPr>
            <w:rFonts w:hint="eastAsia"/>
            <w:lang w:val="en-GB" w:eastAsia="zh-CN"/>
            <w:rPrChange w:id="23238" w:author="Kevin Gu" w:date="2020-05-18T10:36:00Z">
              <w:rPr>
                <w:rFonts w:hint="eastAsia"/>
                <w:lang w:eastAsia="zh-CN"/>
              </w:rPr>
            </w:rPrChange>
          </w:rPr>
          <w:t>。</w:t>
        </w:r>
      </w:ins>
    </w:p>
    <w:p w14:paraId="3675D414" w14:textId="77777777" w:rsidR="00215E9F" w:rsidRPr="00876437" w:rsidRDefault="00215E9F" w:rsidP="00215E9F">
      <w:pPr>
        <w:rPr>
          <w:ins w:id="23239" w:author="Julio Li" w:date="2020-05-15T16:27:00Z"/>
          <w:lang w:val="en-GB"/>
          <w:rPrChange w:id="23240" w:author="Kevin Gu" w:date="2020-05-18T10:36:00Z">
            <w:rPr>
              <w:ins w:id="23241" w:author="Julio Li" w:date="2020-05-15T16:27:00Z"/>
            </w:rPr>
          </w:rPrChange>
        </w:rPr>
      </w:pPr>
      <w:ins w:id="23242" w:author="Julio Li" w:date="2020-05-15T16:27:00Z">
        <w:r w:rsidRPr="00876437">
          <w:rPr>
            <w:lang w:val="en-GB"/>
            <w:rPrChange w:id="23243" w:author="Kevin Gu" w:date="2020-05-18T10:36:00Z">
              <w:rPr/>
            </w:rPrChange>
          </w:rPr>
          <w:t>Consideration should also be given to the legal implications of the manner in which investigation and resolution of the incident is to be carried out.</w:t>
        </w:r>
      </w:ins>
    </w:p>
    <w:p w14:paraId="6155CB7F" w14:textId="35B40FFD" w:rsidR="00215E9F" w:rsidRPr="00876437" w:rsidRDefault="00215E9F" w:rsidP="00215E9F">
      <w:pPr>
        <w:rPr>
          <w:ins w:id="23244" w:author="Julio Li" w:date="2020-05-15T16:27:00Z"/>
          <w:lang w:val="en-GB" w:eastAsia="zh-CN"/>
          <w:rPrChange w:id="23245" w:author="Kevin Gu" w:date="2020-05-18T10:36:00Z">
            <w:rPr>
              <w:ins w:id="23246" w:author="Julio Li" w:date="2020-05-15T16:27:00Z"/>
              <w:lang w:eastAsia="zh-CN"/>
            </w:rPr>
          </w:rPrChange>
        </w:rPr>
      </w:pPr>
      <w:proofErr w:type="spellStart"/>
      <w:ins w:id="23247" w:author="Julio Li" w:date="2020-05-15T16:27:00Z">
        <w:r w:rsidRPr="00876437">
          <w:rPr>
            <w:rFonts w:hint="eastAsia"/>
            <w:lang w:val="en-GB"/>
            <w:rPrChange w:id="23248" w:author="Kevin Gu" w:date="2020-05-18T10:36:00Z">
              <w:rPr>
                <w:rFonts w:hint="eastAsia"/>
              </w:rPr>
            </w:rPrChange>
          </w:rPr>
          <w:t>在进行事故调查和处理的过程中，应考虑法律方面的影响</w:t>
        </w:r>
        <w:proofErr w:type="spellEnd"/>
        <w:r w:rsidRPr="00876437">
          <w:rPr>
            <w:rFonts w:hint="eastAsia"/>
            <w:lang w:val="en-GB" w:eastAsia="zh-CN"/>
            <w:rPrChange w:id="23249" w:author="Kevin Gu" w:date="2020-05-18T10:36:00Z">
              <w:rPr>
                <w:rFonts w:hint="eastAsia"/>
                <w:lang w:eastAsia="zh-CN"/>
              </w:rPr>
            </w:rPrChange>
          </w:rPr>
          <w:t>。</w:t>
        </w:r>
      </w:ins>
    </w:p>
    <w:p w14:paraId="336CA4E0" w14:textId="77777777" w:rsidR="00215E9F" w:rsidRPr="00876437" w:rsidRDefault="00215E9F" w:rsidP="00215E9F">
      <w:pPr>
        <w:rPr>
          <w:ins w:id="23250" w:author="Julio Li" w:date="2020-05-15T16:27:00Z"/>
          <w:lang w:val="en-GB"/>
          <w:rPrChange w:id="23251" w:author="Kevin Gu" w:date="2020-05-18T10:36:00Z">
            <w:rPr>
              <w:ins w:id="23252" w:author="Julio Li" w:date="2020-05-15T16:27:00Z"/>
            </w:rPr>
          </w:rPrChange>
        </w:rPr>
      </w:pPr>
    </w:p>
    <w:p w14:paraId="69FDE1C4" w14:textId="77777777" w:rsidR="00215E9F" w:rsidRPr="00876437" w:rsidRDefault="00215E9F" w:rsidP="00215E9F">
      <w:pPr>
        <w:rPr>
          <w:ins w:id="23253" w:author="Julio Li" w:date="2020-05-15T16:27:00Z"/>
          <w:lang w:val="en-GB"/>
          <w:rPrChange w:id="23254" w:author="Kevin Gu" w:date="2020-05-18T10:36:00Z">
            <w:rPr>
              <w:ins w:id="23255" w:author="Julio Li" w:date="2020-05-15T16:27:00Z"/>
            </w:rPr>
          </w:rPrChange>
        </w:rPr>
      </w:pPr>
      <w:ins w:id="23256" w:author="Julio Li" w:date="2020-05-15T16:27:00Z">
        <w:r w:rsidRPr="00876437">
          <w:rPr>
            <w:lang w:val="en-GB"/>
            <w:rPrChange w:id="23257" w:author="Kevin Gu" w:date="2020-05-18T10:36:00Z">
              <w:rPr/>
            </w:rPrChange>
          </w:rPr>
          <w:lastRenderedPageBreak/>
          <w:t>The incident handling and reporting process is presented below. It defines the general approach for security incident management and need to be adapted according to local organization and regulation.</w:t>
        </w:r>
      </w:ins>
    </w:p>
    <w:p w14:paraId="3AD5D2C3" w14:textId="57D62B95" w:rsidR="00215E9F" w:rsidRPr="00876437" w:rsidRDefault="00215E9F" w:rsidP="00215E9F">
      <w:pPr>
        <w:rPr>
          <w:ins w:id="23258" w:author="Julio Li" w:date="2020-05-15T16:27:00Z"/>
          <w:lang w:val="en-GB"/>
          <w:rPrChange w:id="23259" w:author="Kevin Gu" w:date="2020-05-18T10:36:00Z">
            <w:rPr>
              <w:ins w:id="23260" w:author="Julio Li" w:date="2020-05-15T16:27:00Z"/>
            </w:rPr>
          </w:rPrChange>
        </w:rPr>
      </w:pPr>
      <w:proofErr w:type="spellStart"/>
      <w:ins w:id="23261" w:author="Julio Li" w:date="2020-05-15T16:27:00Z">
        <w:r w:rsidRPr="00876437">
          <w:rPr>
            <w:rFonts w:hint="eastAsia"/>
            <w:lang w:val="en-GB"/>
            <w:rPrChange w:id="23262" w:author="Kevin Gu" w:date="2020-05-18T10:36:00Z">
              <w:rPr>
                <w:rFonts w:hint="eastAsia"/>
              </w:rPr>
            </w:rPrChange>
          </w:rPr>
          <w:t>安全事故的管理途径必须适应当地的组织和规定</w:t>
        </w:r>
        <w:proofErr w:type="spellEnd"/>
        <w:r w:rsidRPr="00876437">
          <w:rPr>
            <w:rFonts w:hint="eastAsia"/>
            <w:lang w:val="en-GB"/>
            <w:rPrChange w:id="23263" w:author="Kevin Gu" w:date="2020-05-18T10:36:00Z">
              <w:rPr>
                <w:rFonts w:hint="eastAsia"/>
              </w:rPr>
            </w:rPrChange>
          </w:rPr>
          <w:t>。</w:t>
        </w:r>
      </w:ins>
    </w:p>
    <w:p w14:paraId="4E52E8B1" w14:textId="3DEFB85A" w:rsidR="00215E9F" w:rsidRPr="00876437" w:rsidRDefault="00696F23" w:rsidP="00215E9F">
      <w:pPr>
        <w:pStyle w:val="Title2"/>
        <w:rPr>
          <w:ins w:id="23264" w:author="Julio Li" w:date="2020-05-15T16:29:00Z"/>
          <w:lang w:val="en-GB"/>
          <w:rPrChange w:id="23265" w:author="Kevin Gu" w:date="2020-05-18T10:36:00Z">
            <w:rPr>
              <w:ins w:id="23266" w:author="Julio Li" w:date="2020-05-15T16:29:00Z"/>
            </w:rPr>
          </w:rPrChange>
        </w:rPr>
      </w:pPr>
      <w:ins w:id="23267" w:author="Kevin Gu" w:date="2020-05-18T14:18:00Z">
        <w:r>
          <w:rPr>
            <w:lang w:val="en-GB" w:eastAsia="zh-CN"/>
          </w:rPr>
          <w:t xml:space="preserve"> </w:t>
        </w:r>
      </w:ins>
      <w:bookmarkStart w:id="23268" w:name="_Toc43387254"/>
      <w:ins w:id="23269" w:author="Julio Li" w:date="2020-05-15T16:29:00Z">
        <w:r w:rsidR="00215E9F" w:rsidRPr="00876437">
          <w:rPr>
            <w:lang w:val="en-GB"/>
            <w:rPrChange w:id="23270" w:author="Kevin Gu" w:date="2020-05-18T10:36:00Z">
              <w:rPr/>
            </w:rPrChange>
          </w:rPr>
          <w:t xml:space="preserve">Incident handling </w:t>
        </w:r>
        <w:r w:rsidR="00215E9F" w:rsidRPr="00876437">
          <w:rPr>
            <w:rFonts w:hint="eastAsia"/>
            <w:lang w:val="en-GB"/>
            <w:rPrChange w:id="23271" w:author="Kevin Gu" w:date="2020-05-18T10:36:00Z">
              <w:rPr>
                <w:rFonts w:hint="eastAsia"/>
              </w:rPr>
            </w:rPrChange>
          </w:rPr>
          <w:t>事故处理</w:t>
        </w:r>
        <w:bookmarkEnd w:id="23268"/>
      </w:ins>
    </w:p>
    <w:p w14:paraId="56856295" w14:textId="3DE84D93" w:rsidR="00215E9F" w:rsidRPr="00876437" w:rsidRDefault="00696F23" w:rsidP="00215E9F">
      <w:pPr>
        <w:pStyle w:val="Title3"/>
        <w:rPr>
          <w:ins w:id="23272" w:author="Julio Li" w:date="2020-05-15T16:29:00Z"/>
          <w:lang w:val="en-GB"/>
          <w:rPrChange w:id="23273" w:author="Kevin Gu" w:date="2020-05-18T10:36:00Z">
            <w:rPr>
              <w:ins w:id="23274" w:author="Julio Li" w:date="2020-05-15T16:29:00Z"/>
            </w:rPr>
          </w:rPrChange>
        </w:rPr>
      </w:pPr>
      <w:ins w:id="23275" w:author="Kevin Gu" w:date="2020-05-18T14:19:00Z">
        <w:r>
          <w:rPr>
            <w:lang w:val="en-GB"/>
          </w:rPr>
          <w:t xml:space="preserve"> </w:t>
        </w:r>
      </w:ins>
      <w:ins w:id="23276" w:author="Julio Li" w:date="2020-05-15T16:29:00Z">
        <w:r w:rsidR="00215E9F" w:rsidRPr="00876437">
          <w:rPr>
            <w:lang w:val="en-GB"/>
            <w:rPrChange w:id="23277" w:author="Kevin Gu" w:date="2020-05-18T10:36:00Z">
              <w:rPr/>
            </w:rPrChange>
          </w:rPr>
          <w:t xml:space="preserve">Incident identification and reporting </w:t>
        </w:r>
        <w:proofErr w:type="spellStart"/>
        <w:r w:rsidR="00215E9F" w:rsidRPr="00876437">
          <w:rPr>
            <w:rFonts w:hint="eastAsia"/>
            <w:lang w:val="en-GB"/>
            <w:rPrChange w:id="23278" w:author="Kevin Gu" w:date="2020-05-18T10:36:00Z">
              <w:rPr>
                <w:rFonts w:hint="eastAsia"/>
              </w:rPr>
            </w:rPrChange>
          </w:rPr>
          <w:t>事故的分类和报告</w:t>
        </w:r>
        <w:proofErr w:type="spellEnd"/>
      </w:ins>
    </w:p>
    <w:p w14:paraId="6299C69D" w14:textId="34E3FFDC" w:rsidR="00215E9F" w:rsidRPr="00876437" w:rsidRDefault="00215E9F" w:rsidP="00215E9F">
      <w:pPr>
        <w:rPr>
          <w:ins w:id="23279" w:author="Julio Li" w:date="2020-05-15T16:29:00Z"/>
          <w:lang w:val="en-GB"/>
          <w:rPrChange w:id="23280" w:author="Kevin Gu" w:date="2020-05-18T10:36:00Z">
            <w:rPr>
              <w:ins w:id="23281" w:author="Julio Li" w:date="2020-05-15T16:29:00Z"/>
            </w:rPr>
          </w:rPrChange>
        </w:rPr>
      </w:pPr>
      <w:ins w:id="23282" w:author="Julio Li" w:date="2020-05-15T16:29:00Z">
        <w:r w:rsidRPr="00876437">
          <w:rPr>
            <w:lang w:val="en-GB"/>
            <w:rPrChange w:id="23283" w:author="Kevin Gu" w:date="2020-05-18T10:36:00Z">
              <w:rPr/>
            </w:rPrChange>
          </w:rPr>
          <w:t>Any incident that occurs on a site or any suspected security weakness that may have security consequences must be reported within the same day to the Security Manager or to IRT using a security Incident Form.</w:t>
        </w:r>
      </w:ins>
    </w:p>
    <w:p w14:paraId="4474BBDC" w14:textId="29DB7237" w:rsidR="00215E9F" w:rsidRPr="00876437" w:rsidRDefault="00215E9F" w:rsidP="00215E9F">
      <w:pPr>
        <w:rPr>
          <w:ins w:id="23284" w:author="Julio Li" w:date="2020-05-15T16:29:00Z"/>
          <w:lang w:val="en-GB" w:eastAsia="zh-CN"/>
          <w:rPrChange w:id="23285" w:author="Kevin Gu" w:date="2020-05-18T10:36:00Z">
            <w:rPr>
              <w:ins w:id="23286" w:author="Julio Li" w:date="2020-05-15T16:29:00Z"/>
              <w:lang w:eastAsia="zh-CN"/>
            </w:rPr>
          </w:rPrChange>
        </w:rPr>
      </w:pPr>
      <w:proofErr w:type="spellStart"/>
      <w:ins w:id="23287" w:author="Julio Li" w:date="2020-05-15T16:29:00Z">
        <w:r w:rsidRPr="00876437">
          <w:rPr>
            <w:rFonts w:hint="eastAsia"/>
            <w:lang w:val="en-GB"/>
            <w:rPrChange w:id="23288" w:author="Kevin Gu" w:date="2020-05-18T10:36:00Z">
              <w:rPr>
                <w:rFonts w:hint="eastAsia"/>
              </w:rPr>
            </w:rPrChange>
          </w:rPr>
          <w:t>任何可能有安全影响的事故或者疑似事故发生后，必须在当天使用安全事故汇报表格向安全经理汇报</w:t>
        </w:r>
        <w:proofErr w:type="spellEnd"/>
        <w:r w:rsidRPr="00876437">
          <w:rPr>
            <w:rFonts w:hint="eastAsia"/>
            <w:lang w:val="en-GB" w:eastAsia="zh-CN"/>
            <w:rPrChange w:id="23289" w:author="Kevin Gu" w:date="2020-05-18T10:36:00Z">
              <w:rPr>
                <w:rFonts w:hint="eastAsia"/>
                <w:lang w:eastAsia="zh-CN"/>
              </w:rPr>
            </w:rPrChange>
          </w:rPr>
          <w:t>。</w:t>
        </w:r>
      </w:ins>
    </w:p>
    <w:p w14:paraId="62B972E8" w14:textId="13F4DAEB" w:rsidR="00215E9F" w:rsidRPr="00876437" w:rsidRDefault="00696F23" w:rsidP="004D4DFE">
      <w:pPr>
        <w:pStyle w:val="Title3"/>
        <w:rPr>
          <w:ins w:id="23290" w:author="Julio Li" w:date="2020-05-15T16:30:00Z"/>
          <w:lang w:val="en-GB"/>
          <w:rPrChange w:id="23291" w:author="Kevin Gu" w:date="2020-05-18T10:36:00Z">
            <w:rPr>
              <w:ins w:id="23292" w:author="Julio Li" w:date="2020-05-15T16:30:00Z"/>
            </w:rPr>
          </w:rPrChange>
        </w:rPr>
      </w:pPr>
      <w:ins w:id="23293" w:author="Kevin Gu" w:date="2020-05-18T14:19:00Z">
        <w:r>
          <w:rPr>
            <w:lang w:val="en-GB" w:eastAsia="zh-CN"/>
          </w:rPr>
          <w:t xml:space="preserve"> </w:t>
        </w:r>
      </w:ins>
      <w:ins w:id="23294" w:author="Julio Li" w:date="2020-05-15T16:30:00Z">
        <w:r w:rsidR="004D4DFE" w:rsidRPr="00876437">
          <w:rPr>
            <w:lang w:val="en-GB"/>
            <w:rPrChange w:id="23295" w:author="Kevin Gu" w:date="2020-05-18T10:36:00Z">
              <w:rPr/>
            </w:rPrChange>
          </w:rPr>
          <w:t xml:space="preserve">Impact assessment </w:t>
        </w:r>
        <w:proofErr w:type="spellStart"/>
        <w:r w:rsidR="004D4DFE" w:rsidRPr="00876437">
          <w:rPr>
            <w:rFonts w:hint="eastAsia"/>
            <w:lang w:val="en-GB"/>
            <w:rPrChange w:id="23296" w:author="Kevin Gu" w:date="2020-05-18T10:36:00Z">
              <w:rPr>
                <w:rFonts w:hint="eastAsia"/>
              </w:rPr>
            </w:rPrChange>
          </w:rPr>
          <w:t>影响评估</w:t>
        </w:r>
        <w:proofErr w:type="spellEnd"/>
      </w:ins>
    </w:p>
    <w:p w14:paraId="163F71C3" w14:textId="77777777" w:rsidR="004D4DFE" w:rsidRPr="00876437" w:rsidRDefault="004D4DFE" w:rsidP="004D4DFE">
      <w:pPr>
        <w:rPr>
          <w:ins w:id="23297" w:author="Julio Li" w:date="2020-05-15T16:30:00Z"/>
          <w:lang w:val="en-GB"/>
          <w:rPrChange w:id="23298" w:author="Kevin Gu" w:date="2020-05-18T10:36:00Z">
            <w:rPr>
              <w:ins w:id="23299" w:author="Julio Li" w:date="2020-05-15T16:30:00Z"/>
            </w:rPr>
          </w:rPrChange>
        </w:rPr>
      </w:pPr>
      <w:ins w:id="23300" w:author="Julio Li" w:date="2020-05-15T16:30:00Z">
        <w:r w:rsidRPr="00876437">
          <w:rPr>
            <w:lang w:val="en-GB"/>
            <w:rPrChange w:id="23301" w:author="Kevin Gu" w:date="2020-05-18T10:36:00Z">
              <w:rPr/>
            </w:rPrChange>
          </w:rPr>
          <w:t>An impact assessment has to be performed by the IRT in collaboration with whoever reported the incident. The object of the impact assessment is to categorize the incident, determine its likely impact and allocate the most appropriate resources to handle it. The impact level is assigned indicating the seriousness of the incident as follow:</w:t>
        </w:r>
      </w:ins>
    </w:p>
    <w:p w14:paraId="1AFC120B" w14:textId="77777777" w:rsidR="004D4DFE" w:rsidRPr="00876437" w:rsidRDefault="004D4DFE" w:rsidP="004D4DFE">
      <w:pPr>
        <w:rPr>
          <w:ins w:id="23302" w:author="Julio Li" w:date="2020-05-15T16:30:00Z"/>
          <w:lang w:val="en-GB"/>
          <w:rPrChange w:id="23303" w:author="Kevin Gu" w:date="2020-05-18T10:36:00Z">
            <w:rPr>
              <w:ins w:id="23304" w:author="Julio Li" w:date="2020-05-15T16:30:00Z"/>
            </w:rPr>
          </w:rPrChange>
        </w:rPr>
      </w:pPr>
      <w:ins w:id="23305" w:author="Julio Li" w:date="2020-05-15T16:30:00Z">
        <w:r w:rsidRPr="00876437">
          <w:rPr>
            <w:rFonts w:hint="eastAsia"/>
            <w:lang w:val="en-GB"/>
            <w:rPrChange w:id="23306" w:author="Kevin Gu" w:date="2020-05-18T10:36:00Z">
              <w:rPr>
                <w:rFonts w:hint="eastAsia"/>
              </w:rPr>
            </w:rPrChange>
          </w:rPr>
          <w:t>事故负责小组将与事故汇报人一起评估事故的影响。影响评估的目的是对事故进行分类，以在事故处理中分配最合适的资源。影响水平就事故的重要性被分为</w:t>
        </w:r>
        <w:r w:rsidRPr="00876437">
          <w:rPr>
            <w:lang w:val="en-GB"/>
            <w:rPrChange w:id="23307" w:author="Kevin Gu" w:date="2020-05-18T10:36:00Z">
              <w:rPr/>
            </w:rPrChange>
          </w:rPr>
          <w:t>:</w:t>
        </w:r>
      </w:ins>
    </w:p>
    <w:p w14:paraId="534CFF6B" w14:textId="77777777" w:rsidR="004D4DFE" w:rsidRPr="00876437" w:rsidRDefault="004D4DFE" w:rsidP="004D4DFE">
      <w:pPr>
        <w:rPr>
          <w:ins w:id="23308" w:author="Julio Li" w:date="2020-05-15T16:30:00Z"/>
          <w:lang w:val="en-GB"/>
          <w:rPrChange w:id="23309" w:author="Kevin Gu" w:date="2020-05-18T10:36:00Z">
            <w:rPr>
              <w:ins w:id="23310" w:author="Julio Li" w:date="2020-05-15T16:30:00Z"/>
            </w:rPr>
          </w:rPrChange>
        </w:rPr>
      </w:pPr>
      <w:ins w:id="23311" w:author="Julio Li" w:date="2020-05-15T16:30:00Z">
        <w:r w:rsidRPr="00876437">
          <w:rPr>
            <w:lang w:val="en-GB"/>
            <w:rPrChange w:id="23312" w:author="Kevin Gu" w:date="2020-05-18T10:36:00Z">
              <w:rPr/>
            </w:rPrChange>
          </w:rPr>
          <w:t>-</w:t>
        </w:r>
        <w:r w:rsidRPr="00876437">
          <w:rPr>
            <w:lang w:val="en-GB"/>
            <w:rPrChange w:id="23313" w:author="Kevin Gu" w:date="2020-05-18T10:36:00Z">
              <w:rPr/>
            </w:rPrChange>
          </w:rPr>
          <w:tab/>
          <w:t xml:space="preserve">Critical = Very High Impact Level: The incident will seriously affect elements of </w:t>
        </w:r>
        <w:proofErr w:type="spellStart"/>
        <w:r w:rsidRPr="00876437">
          <w:rPr>
            <w:lang w:val="en-GB"/>
            <w:rPrChange w:id="23314" w:author="Kevin Gu" w:date="2020-05-18T10:36:00Z">
              <w:rPr/>
            </w:rPrChange>
          </w:rPr>
          <w:t>Chengtian</w:t>
        </w:r>
        <w:proofErr w:type="spellEnd"/>
        <w:r w:rsidRPr="00876437">
          <w:rPr>
            <w:lang w:val="en-GB"/>
            <w:rPrChange w:id="23315" w:author="Kevin Gu" w:date="2020-05-18T10:36:00Z">
              <w:rPr/>
            </w:rPrChange>
          </w:rPr>
          <w:t xml:space="preserve"> </w:t>
        </w:r>
        <w:proofErr w:type="spellStart"/>
        <w:r w:rsidRPr="00876437">
          <w:rPr>
            <w:lang w:val="en-GB"/>
            <w:rPrChange w:id="23316" w:author="Kevin Gu" w:date="2020-05-18T10:36:00Z">
              <w:rPr/>
            </w:rPrChange>
          </w:rPr>
          <w:t>Weiye</w:t>
        </w:r>
        <w:proofErr w:type="spellEnd"/>
        <w:r w:rsidRPr="00876437">
          <w:rPr>
            <w:lang w:val="en-GB"/>
            <w:rPrChange w:id="23317" w:author="Kevin Gu" w:date="2020-05-18T10:36:00Z">
              <w:rPr/>
            </w:rPrChange>
          </w:rPr>
          <w:t xml:space="preserve"> (Ningbo) Chip Technology Co., Ltd. resources or reputation and will require immediate action. It could lead to the loss of a customer or of a certification.</w:t>
        </w:r>
      </w:ins>
    </w:p>
    <w:p w14:paraId="4BEF9A64" w14:textId="77777777" w:rsidR="004D4DFE" w:rsidRPr="00876437" w:rsidRDefault="004D4DFE" w:rsidP="004D4DFE">
      <w:pPr>
        <w:rPr>
          <w:ins w:id="23318" w:author="Julio Li" w:date="2020-05-15T16:30:00Z"/>
          <w:lang w:val="en-GB"/>
          <w:rPrChange w:id="23319" w:author="Kevin Gu" w:date="2020-05-18T10:36:00Z">
            <w:rPr>
              <w:ins w:id="23320" w:author="Julio Li" w:date="2020-05-15T16:30:00Z"/>
            </w:rPr>
          </w:rPrChange>
        </w:rPr>
      </w:pPr>
      <w:ins w:id="23321" w:author="Julio Li" w:date="2020-05-15T16:30:00Z">
        <w:r w:rsidRPr="00876437">
          <w:rPr>
            <w:lang w:val="en-GB"/>
            <w:rPrChange w:id="23322" w:author="Kevin Gu" w:date="2020-05-18T10:36:00Z">
              <w:rPr/>
            </w:rPrChange>
          </w:rPr>
          <w:t>Any incident involving law enforcement agencies will automatically have a Very High Impact level.</w:t>
        </w:r>
      </w:ins>
    </w:p>
    <w:p w14:paraId="4202C518" w14:textId="515D5E1D" w:rsidR="004D4DFE" w:rsidRPr="00876437" w:rsidRDefault="004D4DFE" w:rsidP="004D4DFE">
      <w:pPr>
        <w:rPr>
          <w:ins w:id="23323" w:author="Julio Li" w:date="2020-05-15T16:30:00Z"/>
          <w:lang w:val="en-GB" w:eastAsia="zh-CN"/>
          <w:rPrChange w:id="23324" w:author="Kevin Gu" w:date="2020-05-18T10:36:00Z">
            <w:rPr>
              <w:ins w:id="23325" w:author="Julio Li" w:date="2020-05-15T16:30:00Z"/>
              <w:lang w:eastAsia="zh-CN"/>
            </w:rPr>
          </w:rPrChange>
        </w:rPr>
      </w:pPr>
      <w:ins w:id="23326" w:author="Julio Li" w:date="2020-05-15T16:30:00Z">
        <w:r w:rsidRPr="00876437">
          <w:rPr>
            <w:lang w:val="en-GB"/>
            <w:rPrChange w:id="23327" w:author="Kevin Gu" w:date="2020-05-18T10:36:00Z">
              <w:rPr/>
            </w:rPrChange>
          </w:rPr>
          <w:t>-</w:t>
        </w:r>
        <w:r w:rsidRPr="00876437">
          <w:rPr>
            <w:lang w:val="en-GB"/>
            <w:rPrChange w:id="23328" w:author="Kevin Gu" w:date="2020-05-18T10:36:00Z">
              <w:rPr/>
            </w:rPrChange>
          </w:rPr>
          <w:tab/>
        </w:r>
        <w:proofErr w:type="spellStart"/>
        <w:r w:rsidRPr="00876437">
          <w:rPr>
            <w:rFonts w:hint="eastAsia"/>
            <w:lang w:val="en-GB"/>
            <w:rPrChange w:id="23329" w:author="Kevin Gu" w:date="2020-05-18T10:36:00Z">
              <w:rPr>
                <w:rFonts w:hint="eastAsia"/>
              </w:rPr>
            </w:rPrChange>
          </w:rPr>
          <w:t>严重</w:t>
        </w:r>
        <w:proofErr w:type="spellEnd"/>
        <w:r w:rsidRPr="00876437">
          <w:rPr>
            <w:lang w:val="en-GB"/>
            <w:rPrChange w:id="23330" w:author="Kevin Gu" w:date="2020-05-18T10:36:00Z">
              <w:rPr/>
            </w:rPrChange>
          </w:rPr>
          <w:t>=</w:t>
        </w:r>
        <w:r w:rsidRPr="00876437">
          <w:rPr>
            <w:rFonts w:hint="eastAsia"/>
            <w:lang w:val="en-GB"/>
            <w:rPrChange w:id="23331" w:author="Kevin Gu" w:date="2020-05-18T10:36:00Z">
              <w:rPr>
                <w:rFonts w:hint="eastAsia"/>
              </w:rPr>
            </w:rPrChange>
          </w:rPr>
          <w:t>非常高的影响水平：此事故将对澄天伟业（宁波）芯片技术有限公司的部分资源和声誉造成严重的影响，并需要立即的行动响应。该事故可能会造成客户和认证的丢失。任何涉及执法机构的事故都被自动定义为非常高影响水平</w:t>
        </w:r>
        <w:r w:rsidRPr="00876437">
          <w:rPr>
            <w:rFonts w:hint="eastAsia"/>
            <w:lang w:val="en-GB" w:eastAsia="zh-CN"/>
            <w:rPrChange w:id="23332" w:author="Kevin Gu" w:date="2020-05-18T10:36:00Z">
              <w:rPr>
                <w:rFonts w:hint="eastAsia"/>
                <w:lang w:eastAsia="zh-CN"/>
              </w:rPr>
            </w:rPrChange>
          </w:rPr>
          <w:t>。</w:t>
        </w:r>
      </w:ins>
    </w:p>
    <w:p w14:paraId="7F501097" w14:textId="77777777" w:rsidR="004D4DFE" w:rsidRPr="00876437" w:rsidRDefault="004D4DFE" w:rsidP="004D4DFE">
      <w:pPr>
        <w:rPr>
          <w:ins w:id="23333" w:author="Julio Li" w:date="2020-05-15T16:30:00Z"/>
          <w:lang w:val="en-GB"/>
          <w:rPrChange w:id="23334" w:author="Kevin Gu" w:date="2020-05-18T10:36:00Z">
            <w:rPr>
              <w:ins w:id="23335" w:author="Julio Li" w:date="2020-05-15T16:30:00Z"/>
            </w:rPr>
          </w:rPrChange>
        </w:rPr>
      </w:pPr>
      <w:ins w:id="23336" w:author="Julio Li" w:date="2020-05-15T16:30:00Z">
        <w:r w:rsidRPr="00876437">
          <w:rPr>
            <w:lang w:val="en-GB"/>
            <w:rPrChange w:id="23337" w:author="Kevin Gu" w:date="2020-05-18T10:36:00Z">
              <w:rPr/>
            </w:rPrChange>
          </w:rPr>
          <w:t>-</w:t>
        </w:r>
        <w:r w:rsidRPr="00876437">
          <w:rPr>
            <w:lang w:val="en-GB"/>
            <w:rPrChange w:id="23338" w:author="Kevin Gu" w:date="2020-05-18T10:36:00Z">
              <w:rPr/>
            </w:rPrChange>
          </w:rPr>
          <w:tab/>
          <w:t xml:space="preserve">Major = High Impact Level: The incident affects elements of </w:t>
        </w:r>
        <w:proofErr w:type="spellStart"/>
        <w:r w:rsidRPr="00876437">
          <w:rPr>
            <w:lang w:val="en-GB"/>
            <w:rPrChange w:id="23339" w:author="Kevin Gu" w:date="2020-05-18T10:36:00Z">
              <w:rPr/>
            </w:rPrChange>
          </w:rPr>
          <w:t>Chengtian</w:t>
        </w:r>
        <w:proofErr w:type="spellEnd"/>
        <w:r w:rsidRPr="00876437">
          <w:rPr>
            <w:lang w:val="en-GB"/>
            <w:rPrChange w:id="23340" w:author="Kevin Gu" w:date="2020-05-18T10:36:00Z">
              <w:rPr/>
            </w:rPrChange>
          </w:rPr>
          <w:t xml:space="preserve"> </w:t>
        </w:r>
        <w:proofErr w:type="spellStart"/>
        <w:r w:rsidRPr="00876437">
          <w:rPr>
            <w:lang w:val="en-GB"/>
            <w:rPrChange w:id="23341" w:author="Kevin Gu" w:date="2020-05-18T10:36:00Z">
              <w:rPr/>
            </w:rPrChange>
          </w:rPr>
          <w:t>Weiye</w:t>
        </w:r>
        <w:proofErr w:type="spellEnd"/>
        <w:r w:rsidRPr="00876437">
          <w:rPr>
            <w:lang w:val="en-GB"/>
            <w:rPrChange w:id="23342" w:author="Kevin Gu" w:date="2020-05-18T10:36:00Z">
              <w:rPr/>
            </w:rPrChange>
          </w:rPr>
          <w:t xml:space="preserve"> (Ningbo) Chip Technology Co., Ltd resources and should be dealt with as soon as possible. It could lead to a customer loss of confidence or certification suspended.</w:t>
        </w:r>
      </w:ins>
    </w:p>
    <w:p w14:paraId="3D99801E" w14:textId="05F04CC4" w:rsidR="004D4DFE" w:rsidRPr="00876437" w:rsidRDefault="004D4DFE" w:rsidP="004D4DFE">
      <w:pPr>
        <w:rPr>
          <w:ins w:id="23343" w:author="Julio Li" w:date="2020-05-15T16:30:00Z"/>
          <w:lang w:val="en-GB" w:eastAsia="zh-CN"/>
          <w:rPrChange w:id="23344" w:author="Kevin Gu" w:date="2020-05-18T10:36:00Z">
            <w:rPr>
              <w:ins w:id="23345" w:author="Julio Li" w:date="2020-05-15T16:30:00Z"/>
              <w:lang w:eastAsia="zh-CN"/>
            </w:rPr>
          </w:rPrChange>
        </w:rPr>
      </w:pPr>
      <w:ins w:id="23346" w:author="Julio Li" w:date="2020-05-15T16:30:00Z">
        <w:r w:rsidRPr="00876437">
          <w:rPr>
            <w:lang w:val="en-GB"/>
            <w:rPrChange w:id="23347" w:author="Kevin Gu" w:date="2020-05-18T10:36:00Z">
              <w:rPr/>
            </w:rPrChange>
          </w:rPr>
          <w:t>-</w:t>
        </w:r>
        <w:r w:rsidRPr="00876437">
          <w:rPr>
            <w:lang w:val="en-GB"/>
            <w:rPrChange w:id="23348" w:author="Kevin Gu" w:date="2020-05-18T10:36:00Z">
              <w:rPr/>
            </w:rPrChange>
          </w:rPr>
          <w:tab/>
        </w:r>
        <w:proofErr w:type="spellStart"/>
        <w:r w:rsidRPr="00876437">
          <w:rPr>
            <w:rFonts w:hint="eastAsia"/>
            <w:lang w:val="en-GB"/>
            <w:rPrChange w:id="23349" w:author="Kevin Gu" w:date="2020-05-18T10:36:00Z">
              <w:rPr>
                <w:rFonts w:hint="eastAsia"/>
              </w:rPr>
            </w:rPrChange>
          </w:rPr>
          <w:t>重要</w:t>
        </w:r>
        <w:proofErr w:type="spellEnd"/>
        <w:r w:rsidRPr="00876437">
          <w:rPr>
            <w:lang w:val="en-GB"/>
            <w:rPrChange w:id="23350" w:author="Kevin Gu" w:date="2020-05-18T10:36:00Z">
              <w:rPr/>
            </w:rPrChange>
          </w:rPr>
          <w:t>=</w:t>
        </w:r>
        <w:r w:rsidRPr="00876437">
          <w:rPr>
            <w:rFonts w:hint="eastAsia"/>
            <w:lang w:val="en-GB"/>
            <w:rPrChange w:id="23351" w:author="Kevin Gu" w:date="2020-05-18T10:36:00Z">
              <w:rPr>
                <w:rFonts w:hint="eastAsia"/>
              </w:rPr>
            </w:rPrChange>
          </w:rPr>
          <w:t>高影响水平：该事故对澄天伟业（宁波）芯片技术有限公司的部分资源造成影响，并应尽快处理。此事故可能会使客户丧失对我们的信心，以及认证机构的怀疑</w:t>
        </w:r>
        <w:r w:rsidRPr="00876437">
          <w:rPr>
            <w:rFonts w:hint="eastAsia"/>
            <w:lang w:val="en-GB" w:eastAsia="zh-CN"/>
            <w:rPrChange w:id="23352" w:author="Kevin Gu" w:date="2020-05-18T10:36:00Z">
              <w:rPr>
                <w:rFonts w:hint="eastAsia"/>
                <w:lang w:eastAsia="zh-CN"/>
              </w:rPr>
            </w:rPrChange>
          </w:rPr>
          <w:t>。</w:t>
        </w:r>
      </w:ins>
    </w:p>
    <w:p w14:paraId="44D4E420" w14:textId="77777777" w:rsidR="004D4DFE" w:rsidRPr="00876437" w:rsidRDefault="004D4DFE" w:rsidP="004D4DFE">
      <w:pPr>
        <w:rPr>
          <w:ins w:id="23353" w:author="Julio Li" w:date="2020-05-15T16:30:00Z"/>
          <w:lang w:val="en-GB"/>
          <w:rPrChange w:id="23354" w:author="Kevin Gu" w:date="2020-05-18T10:36:00Z">
            <w:rPr>
              <w:ins w:id="23355" w:author="Julio Li" w:date="2020-05-15T16:30:00Z"/>
            </w:rPr>
          </w:rPrChange>
        </w:rPr>
      </w:pPr>
      <w:ins w:id="23356" w:author="Julio Li" w:date="2020-05-15T16:30:00Z">
        <w:r w:rsidRPr="00876437">
          <w:rPr>
            <w:lang w:val="en-GB"/>
            <w:rPrChange w:id="23357" w:author="Kevin Gu" w:date="2020-05-18T10:36:00Z">
              <w:rPr/>
            </w:rPrChange>
          </w:rPr>
          <w:t>-</w:t>
        </w:r>
        <w:r w:rsidRPr="00876437">
          <w:rPr>
            <w:lang w:val="en-GB"/>
            <w:rPrChange w:id="23358" w:author="Kevin Gu" w:date="2020-05-18T10:36:00Z">
              <w:rPr/>
            </w:rPrChange>
          </w:rPr>
          <w:tab/>
          <w:t xml:space="preserve">Minor = Low Impact Level: The incident will not immediately affect any element of </w:t>
        </w:r>
        <w:proofErr w:type="spellStart"/>
        <w:r w:rsidRPr="00876437">
          <w:rPr>
            <w:lang w:val="en-GB"/>
            <w:rPrChange w:id="23359" w:author="Kevin Gu" w:date="2020-05-18T10:36:00Z">
              <w:rPr/>
            </w:rPrChange>
          </w:rPr>
          <w:t>Chengtian</w:t>
        </w:r>
        <w:proofErr w:type="spellEnd"/>
        <w:r w:rsidRPr="00876437">
          <w:rPr>
            <w:lang w:val="en-GB"/>
            <w:rPrChange w:id="23360" w:author="Kevin Gu" w:date="2020-05-18T10:36:00Z">
              <w:rPr/>
            </w:rPrChange>
          </w:rPr>
          <w:t xml:space="preserve"> </w:t>
        </w:r>
        <w:proofErr w:type="spellStart"/>
        <w:r w:rsidRPr="00876437">
          <w:rPr>
            <w:lang w:val="en-GB"/>
            <w:rPrChange w:id="23361" w:author="Kevin Gu" w:date="2020-05-18T10:36:00Z">
              <w:rPr/>
            </w:rPrChange>
          </w:rPr>
          <w:t>Weiye</w:t>
        </w:r>
        <w:proofErr w:type="spellEnd"/>
        <w:r w:rsidRPr="00876437">
          <w:rPr>
            <w:lang w:val="en-GB"/>
            <w:rPrChange w:id="23362" w:author="Kevin Gu" w:date="2020-05-18T10:36:00Z">
              <w:rPr/>
            </w:rPrChange>
          </w:rPr>
          <w:t xml:space="preserve"> (Ningbo) Chip Technology Co., Ltd resources but requires corrective action and should be monitored in case the impact level changes.</w:t>
        </w:r>
      </w:ins>
    </w:p>
    <w:p w14:paraId="364088AD" w14:textId="6EBDA097" w:rsidR="004D4DFE" w:rsidRPr="00876437" w:rsidRDefault="004D4DFE" w:rsidP="004D4DFE">
      <w:pPr>
        <w:rPr>
          <w:ins w:id="23363" w:author="Julio Li" w:date="2020-05-15T16:30:00Z"/>
          <w:lang w:val="en-GB" w:eastAsia="zh-CN"/>
          <w:rPrChange w:id="23364" w:author="Kevin Gu" w:date="2020-05-18T10:36:00Z">
            <w:rPr>
              <w:ins w:id="23365" w:author="Julio Li" w:date="2020-05-15T16:30:00Z"/>
              <w:lang w:eastAsia="zh-CN"/>
            </w:rPr>
          </w:rPrChange>
        </w:rPr>
      </w:pPr>
      <w:proofErr w:type="spellStart"/>
      <w:ins w:id="23366" w:author="Julio Li" w:date="2020-05-15T16:30:00Z">
        <w:r w:rsidRPr="00876437">
          <w:rPr>
            <w:rFonts w:hint="eastAsia"/>
            <w:lang w:val="en-GB"/>
            <w:rPrChange w:id="23367" w:author="Kevin Gu" w:date="2020-05-18T10:36:00Z">
              <w:rPr>
                <w:rFonts w:hint="eastAsia"/>
              </w:rPr>
            </w:rPrChange>
          </w:rPr>
          <w:lastRenderedPageBreak/>
          <w:t>微小</w:t>
        </w:r>
        <w:proofErr w:type="spellEnd"/>
        <w:r w:rsidRPr="00876437">
          <w:rPr>
            <w:lang w:val="en-GB"/>
            <w:rPrChange w:id="23368" w:author="Kevin Gu" w:date="2020-05-18T10:36:00Z">
              <w:rPr/>
            </w:rPrChange>
          </w:rPr>
          <w:t>=</w:t>
        </w:r>
        <w:r w:rsidRPr="00876437">
          <w:rPr>
            <w:rFonts w:hint="eastAsia"/>
            <w:lang w:val="en-GB"/>
            <w:rPrChange w:id="23369" w:author="Kevin Gu" w:date="2020-05-18T10:36:00Z">
              <w:rPr>
                <w:rFonts w:hint="eastAsia"/>
              </w:rPr>
            </w:rPrChange>
          </w:rPr>
          <w:t>低影响水平：此事故不会对澄天伟业（宁波）芯片技术有限公司任何资源造成立即影响，但是需要采取整改措施并且应随时监控防止影响水平的改变</w:t>
        </w:r>
        <w:r w:rsidRPr="00876437">
          <w:rPr>
            <w:rFonts w:hint="eastAsia"/>
            <w:lang w:val="en-GB" w:eastAsia="zh-CN"/>
            <w:rPrChange w:id="23370" w:author="Kevin Gu" w:date="2020-05-18T10:36:00Z">
              <w:rPr>
                <w:rFonts w:hint="eastAsia"/>
                <w:lang w:eastAsia="zh-CN"/>
              </w:rPr>
            </w:rPrChange>
          </w:rPr>
          <w:t>。</w:t>
        </w:r>
      </w:ins>
    </w:p>
    <w:p w14:paraId="64C821A6" w14:textId="77777777" w:rsidR="004D4DFE" w:rsidRPr="00876437" w:rsidRDefault="004D4DFE" w:rsidP="004D4DFE">
      <w:pPr>
        <w:rPr>
          <w:ins w:id="23371" w:author="Julio Li" w:date="2020-05-15T16:30:00Z"/>
          <w:lang w:val="en-GB"/>
          <w:rPrChange w:id="23372" w:author="Kevin Gu" w:date="2020-05-18T10:36:00Z">
            <w:rPr>
              <w:ins w:id="23373" w:author="Julio Li" w:date="2020-05-15T16:30:00Z"/>
            </w:rPr>
          </w:rPrChange>
        </w:rPr>
      </w:pPr>
      <w:ins w:id="23374" w:author="Julio Li" w:date="2020-05-15T16:30:00Z">
        <w:r w:rsidRPr="00876437">
          <w:rPr>
            <w:lang w:val="en-GB"/>
            <w:rPrChange w:id="23375" w:author="Kevin Gu" w:date="2020-05-18T10:36:00Z">
              <w:rPr/>
            </w:rPrChange>
          </w:rPr>
          <w:t>After this evaluation, the IRT can decide of immediate local action plan. It may include the immediate production stop for investigation.</w:t>
        </w:r>
      </w:ins>
    </w:p>
    <w:p w14:paraId="6CBFBE1C" w14:textId="7BC6B331" w:rsidR="004D4DFE" w:rsidRPr="00876437" w:rsidRDefault="004D4DFE" w:rsidP="004D4DFE">
      <w:pPr>
        <w:rPr>
          <w:ins w:id="23376" w:author="Julio Li" w:date="2020-05-15T16:30:00Z"/>
          <w:lang w:val="en-GB" w:eastAsia="zh-CN"/>
          <w:rPrChange w:id="23377" w:author="Kevin Gu" w:date="2020-05-18T10:36:00Z">
            <w:rPr>
              <w:ins w:id="23378" w:author="Julio Li" w:date="2020-05-15T16:30:00Z"/>
              <w:lang w:eastAsia="zh-CN"/>
            </w:rPr>
          </w:rPrChange>
        </w:rPr>
      </w:pPr>
      <w:proofErr w:type="spellStart"/>
      <w:ins w:id="23379" w:author="Julio Li" w:date="2020-05-15T16:30:00Z">
        <w:r w:rsidRPr="00876437">
          <w:rPr>
            <w:rFonts w:hint="eastAsia"/>
            <w:lang w:val="en-GB"/>
            <w:rPrChange w:id="23380" w:author="Kevin Gu" w:date="2020-05-18T10:36:00Z">
              <w:rPr>
                <w:rFonts w:hint="eastAsia"/>
              </w:rPr>
            </w:rPrChange>
          </w:rPr>
          <w:t>评估完成后，事故负责小组应该决定进行本地行动计划。包括立即停产以便调查</w:t>
        </w:r>
        <w:proofErr w:type="spellEnd"/>
        <w:r w:rsidRPr="00876437">
          <w:rPr>
            <w:rFonts w:hint="eastAsia"/>
            <w:lang w:val="en-GB" w:eastAsia="zh-CN"/>
            <w:rPrChange w:id="23381" w:author="Kevin Gu" w:date="2020-05-18T10:36:00Z">
              <w:rPr>
                <w:rFonts w:hint="eastAsia"/>
                <w:lang w:eastAsia="zh-CN"/>
              </w:rPr>
            </w:rPrChange>
          </w:rPr>
          <w:t>。</w:t>
        </w:r>
      </w:ins>
    </w:p>
    <w:p w14:paraId="12ED2C17" w14:textId="77777777" w:rsidR="004D4DFE" w:rsidRPr="00876437" w:rsidRDefault="004D4DFE" w:rsidP="004D4DFE">
      <w:pPr>
        <w:rPr>
          <w:ins w:id="23382" w:author="Julio Li" w:date="2020-05-15T16:30:00Z"/>
          <w:lang w:val="en-GB"/>
          <w:rPrChange w:id="23383" w:author="Kevin Gu" w:date="2020-05-18T10:36:00Z">
            <w:rPr>
              <w:ins w:id="23384" w:author="Julio Li" w:date="2020-05-15T16:30:00Z"/>
            </w:rPr>
          </w:rPrChange>
        </w:rPr>
      </w:pPr>
    </w:p>
    <w:p w14:paraId="2FC121D5" w14:textId="77777777" w:rsidR="004D4DFE" w:rsidRPr="00876437" w:rsidRDefault="004D4DFE" w:rsidP="004D4DFE">
      <w:pPr>
        <w:rPr>
          <w:ins w:id="23385" w:author="Julio Li" w:date="2020-05-15T16:30:00Z"/>
          <w:lang w:val="en-GB"/>
          <w:rPrChange w:id="23386" w:author="Kevin Gu" w:date="2020-05-18T10:36:00Z">
            <w:rPr>
              <w:ins w:id="23387" w:author="Julio Li" w:date="2020-05-15T16:30:00Z"/>
            </w:rPr>
          </w:rPrChange>
        </w:rPr>
      </w:pPr>
      <w:ins w:id="23388" w:author="Julio Li" w:date="2020-05-15T16:30:00Z">
        <w:r w:rsidRPr="00876437">
          <w:rPr>
            <w:lang w:val="en-GB"/>
            <w:rPrChange w:id="23389" w:author="Kevin Gu" w:date="2020-05-18T10:36:00Z">
              <w:rPr/>
            </w:rPrChange>
          </w:rPr>
          <w:t>Any communication about the event – internal and external – is managed by the Sales and Security teams.</w:t>
        </w:r>
      </w:ins>
    </w:p>
    <w:p w14:paraId="540B4A14" w14:textId="65BE6EB1" w:rsidR="004D4DFE" w:rsidRPr="00876437" w:rsidRDefault="004D4DFE" w:rsidP="004D4DFE">
      <w:pPr>
        <w:rPr>
          <w:ins w:id="23390" w:author="Julio Li" w:date="2020-05-15T16:30:00Z"/>
          <w:lang w:val="en-GB" w:eastAsia="zh-CN"/>
          <w:rPrChange w:id="23391" w:author="Kevin Gu" w:date="2020-05-18T10:36:00Z">
            <w:rPr>
              <w:ins w:id="23392" w:author="Julio Li" w:date="2020-05-15T16:30:00Z"/>
              <w:lang w:val="en-US" w:eastAsia="zh-CN"/>
            </w:rPr>
          </w:rPrChange>
        </w:rPr>
      </w:pPr>
      <w:proofErr w:type="spellStart"/>
      <w:ins w:id="23393" w:author="Julio Li" w:date="2020-05-15T16:30:00Z">
        <w:r w:rsidRPr="00876437">
          <w:rPr>
            <w:rFonts w:hint="eastAsia"/>
            <w:lang w:val="en-GB"/>
            <w:rPrChange w:id="23394" w:author="Kevin Gu" w:date="2020-05-18T10:36:00Z">
              <w:rPr>
                <w:rFonts w:hint="eastAsia"/>
              </w:rPr>
            </w:rPrChange>
          </w:rPr>
          <w:t>任何关于事故的交流</w:t>
        </w:r>
        <w:proofErr w:type="spellEnd"/>
        <w:r w:rsidRPr="00876437">
          <w:rPr>
            <w:lang w:val="en-GB"/>
            <w:rPrChange w:id="23395" w:author="Kevin Gu" w:date="2020-05-18T10:36:00Z">
              <w:rPr/>
            </w:rPrChange>
          </w:rPr>
          <w:t>-</w:t>
        </w:r>
        <w:proofErr w:type="spellStart"/>
        <w:r w:rsidRPr="00876437">
          <w:rPr>
            <w:rFonts w:hint="eastAsia"/>
            <w:lang w:val="en-GB"/>
            <w:rPrChange w:id="23396" w:author="Kevin Gu" w:date="2020-05-18T10:36:00Z">
              <w:rPr>
                <w:rFonts w:hint="eastAsia"/>
              </w:rPr>
            </w:rPrChange>
          </w:rPr>
          <w:t>内部和外部</w:t>
        </w:r>
        <w:proofErr w:type="spellEnd"/>
        <w:r w:rsidRPr="00876437">
          <w:rPr>
            <w:lang w:val="en-GB"/>
            <w:rPrChange w:id="23397" w:author="Kevin Gu" w:date="2020-05-18T10:36:00Z">
              <w:rPr/>
            </w:rPrChange>
          </w:rPr>
          <w:t>-</w:t>
        </w:r>
        <w:proofErr w:type="spellStart"/>
        <w:r w:rsidRPr="00876437">
          <w:rPr>
            <w:rFonts w:hint="eastAsia"/>
            <w:lang w:val="en-GB"/>
            <w:rPrChange w:id="23398" w:author="Kevin Gu" w:date="2020-05-18T10:36:00Z">
              <w:rPr>
                <w:rFonts w:hint="eastAsia"/>
              </w:rPr>
            </w:rPrChange>
          </w:rPr>
          <w:t>由市场部和安全团队负责</w:t>
        </w:r>
        <w:proofErr w:type="spellEnd"/>
        <w:r w:rsidRPr="00876437">
          <w:rPr>
            <w:rFonts w:hint="eastAsia"/>
            <w:lang w:val="en-GB" w:eastAsia="zh-CN"/>
            <w:rPrChange w:id="23399" w:author="Kevin Gu" w:date="2020-05-18T10:36:00Z">
              <w:rPr>
                <w:rFonts w:hint="eastAsia"/>
                <w:lang w:eastAsia="zh-CN"/>
              </w:rPr>
            </w:rPrChange>
          </w:rPr>
          <w:t>。</w:t>
        </w:r>
      </w:ins>
    </w:p>
    <w:p w14:paraId="55A97708" w14:textId="337F2D08" w:rsidR="004D4DFE" w:rsidRPr="00876437" w:rsidRDefault="00696F23" w:rsidP="004D4DFE">
      <w:pPr>
        <w:pStyle w:val="Title3"/>
        <w:rPr>
          <w:ins w:id="23400" w:author="Julio Li" w:date="2020-05-15T16:31:00Z"/>
          <w:lang w:val="en-GB"/>
          <w:rPrChange w:id="23401" w:author="Kevin Gu" w:date="2020-05-18T10:36:00Z">
            <w:rPr>
              <w:ins w:id="23402" w:author="Julio Li" w:date="2020-05-15T16:31:00Z"/>
            </w:rPr>
          </w:rPrChange>
        </w:rPr>
      </w:pPr>
      <w:ins w:id="23403" w:author="Kevin Gu" w:date="2020-05-18T14:19:00Z">
        <w:r>
          <w:rPr>
            <w:lang w:val="en-GB" w:eastAsia="zh-CN"/>
          </w:rPr>
          <w:t xml:space="preserve"> </w:t>
        </w:r>
      </w:ins>
      <w:ins w:id="23404" w:author="Julio Li" w:date="2020-05-15T16:30:00Z">
        <w:r w:rsidR="004D4DFE" w:rsidRPr="00876437">
          <w:rPr>
            <w:lang w:val="en-GB"/>
            <w:rPrChange w:id="23405" w:author="Kevin Gu" w:date="2020-05-18T10:36:00Z">
              <w:rPr/>
            </w:rPrChange>
          </w:rPr>
          <w:t xml:space="preserve">Incident containment </w:t>
        </w:r>
        <w:proofErr w:type="spellStart"/>
        <w:r w:rsidR="004D4DFE" w:rsidRPr="00876437">
          <w:rPr>
            <w:rFonts w:hint="eastAsia"/>
            <w:lang w:val="en-GB"/>
            <w:rPrChange w:id="23406" w:author="Kevin Gu" w:date="2020-05-18T10:36:00Z">
              <w:rPr>
                <w:rFonts w:hint="eastAsia"/>
              </w:rPr>
            </w:rPrChange>
          </w:rPr>
          <w:t>事故控制</w:t>
        </w:r>
      </w:ins>
      <w:proofErr w:type="spellEnd"/>
    </w:p>
    <w:p w14:paraId="40541C00" w14:textId="77777777" w:rsidR="004D4DFE" w:rsidRPr="00876437" w:rsidRDefault="004D4DFE" w:rsidP="004D4DFE">
      <w:pPr>
        <w:rPr>
          <w:ins w:id="23407" w:author="Julio Li" w:date="2020-05-15T16:31:00Z"/>
          <w:lang w:val="en-GB"/>
          <w:rPrChange w:id="23408" w:author="Kevin Gu" w:date="2020-05-18T10:36:00Z">
            <w:rPr>
              <w:ins w:id="23409" w:author="Julio Li" w:date="2020-05-15T16:31:00Z"/>
            </w:rPr>
          </w:rPrChange>
        </w:rPr>
      </w:pPr>
      <w:ins w:id="23410" w:author="Julio Li" w:date="2020-05-15T16:31:00Z">
        <w:r w:rsidRPr="00876437">
          <w:rPr>
            <w:lang w:val="en-GB"/>
            <w:rPrChange w:id="23411" w:author="Kevin Gu" w:date="2020-05-18T10:36:00Z">
              <w:rPr/>
            </w:rPrChange>
          </w:rPr>
          <w:t>Containing the incident is the top priority. It should ensure no propagation, change or disappearance before it can be dealt with. The steps that need to be performed will obviously depend on the nature and impact of the incident and will include some or all of the following:</w:t>
        </w:r>
      </w:ins>
    </w:p>
    <w:p w14:paraId="75C3157F" w14:textId="77777777" w:rsidR="004D4DFE" w:rsidRPr="00876437" w:rsidRDefault="004D4DFE" w:rsidP="004D4DFE">
      <w:pPr>
        <w:rPr>
          <w:ins w:id="23412" w:author="Julio Li" w:date="2020-05-15T16:31:00Z"/>
          <w:lang w:val="en-GB"/>
          <w:rPrChange w:id="23413" w:author="Kevin Gu" w:date="2020-05-18T10:36:00Z">
            <w:rPr>
              <w:ins w:id="23414" w:author="Julio Li" w:date="2020-05-15T16:31:00Z"/>
            </w:rPr>
          </w:rPrChange>
        </w:rPr>
      </w:pPr>
      <w:proofErr w:type="spellStart"/>
      <w:ins w:id="23415" w:author="Julio Li" w:date="2020-05-15T16:31:00Z">
        <w:r w:rsidRPr="00876437">
          <w:rPr>
            <w:rFonts w:hint="eastAsia"/>
            <w:lang w:val="en-GB"/>
            <w:rPrChange w:id="23416" w:author="Kevin Gu" w:date="2020-05-18T10:36:00Z">
              <w:rPr>
                <w:rFonts w:hint="eastAsia"/>
              </w:rPr>
            </w:rPrChange>
          </w:rPr>
          <w:t>有限考虑事故的控制。确保在处理之前，无传播、改变以及消失。其他需要进行的步骤取决于事故的本质和影响，包括如下</w:t>
        </w:r>
        <w:proofErr w:type="spellEnd"/>
        <w:r w:rsidRPr="00876437">
          <w:rPr>
            <w:rFonts w:hint="eastAsia"/>
            <w:lang w:val="en-GB"/>
            <w:rPrChange w:id="23417" w:author="Kevin Gu" w:date="2020-05-18T10:36:00Z">
              <w:rPr>
                <w:rFonts w:hint="eastAsia"/>
              </w:rPr>
            </w:rPrChange>
          </w:rPr>
          <w:t>：</w:t>
        </w:r>
      </w:ins>
    </w:p>
    <w:p w14:paraId="581C9FBF" w14:textId="77777777" w:rsidR="004D4DFE" w:rsidRPr="00876437" w:rsidRDefault="004D4DFE" w:rsidP="004D4DFE">
      <w:pPr>
        <w:rPr>
          <w:ins w:id="23418" w:author="Julio Li" w:date="2020-05-15T16:31:00Z"/>
          <w:lang w:val="en-GB"/>
          <w:rPrChange w:id="23419" w:author="Kevin Gu" w:date="2020-05-18T10:36:00Z">
            <w:rPr>
              <w:ins w:id="23420" w:author="Julio Li" w:date="2020-05-15T16:31:00Z"/>
            </w:rPr>
          </w:rPrChange>
        </w:rPr>
      </w:pPr>
      <w:ins w:id="23421" w:author="Julio Li" w:date="2020-05-15T16:31:00Z">
        <w:r w:rsidRPr="00876437">
          <w:rPr>
            <w:lang w:val="en-GB"/>
            <w:rPrChange w:id="23422" w:author="Kevin Gu" w:date="2020-05-18T10:36:00Z">
              <w:rPr/>
            </w:rPrChange>
          </w:rPr>
          <w:t>-</w:t>
        </w:r>
        <w:r w:rsidRPr="00876437">
          <w:rPr>
            <w:lang w:val="en-GB"/>
            <w:rPrChange w:id="23423" w:author="Kevin Gu" w:date="2020-05-18T10:36:00Z">
              <w:rPr/>
            </w:rPrChange>
          </w:rPr>
          <w:tab/>
          <w:t>Remain calm - Work methodically, do not rush;</w:t>
        </w:r>
      </w:ins>
    </w:p>
    <w:p w14:paraId="5D2950E8" w14:textId="77777777" w:rsidR="004D4DFE" w:rsidRPr="00876437" w:rsidRDefault="004D4DFE" w:rsidP="004D4DFE">
      <w:pPr>
        <w:rPr>
          <w:ins w:id="23424" w:author="Julio Li" w:date="2020-05-15T16:31:00Z"/>
          <w:lang w:val="en-GB"/>
          <w:rPrChange w:id="23425" w:author="Kevin Gu" w:date="2020-05-18T10:36:00Z">
            <w:rPr>
              <w:ins w:id="23426" w:author="Julio Li" w:date="2020-05-15T16:31:00Z"/>
            </w:rPr>
          </w:rPrChange>
        </w:rPr>
      </w:pPr>
      <w:proofErr w:type="spellStart"/>
      <w:ins w:id="23427" w:author="Julio Li" w:date="2020-05-15T16:31:00Z">
        <w:r w:rsidRPr="00876437">
          <w:rPr>
            <w:rFonts w:hint="eastAsia"/>
            <w:lang w:val="en-GB"/>
            <w:rPrChange w:id="23428" w:author="Kevin Gu" w:date="2020-05-18T10:36:00Z">
              <w:rPr>
                <w:rFonts w:hint="eastAsia"/>
              </w:rPr>
            </w:rPrChange>
          </w:rPr>
          <w:t>保持镇静</w:t>
        </w:r>
        <w:proofErr w:type="spellEnd"/>
        <w:r w:rsidRPr="00876437">
          <w:rPr>
            <w:lang w:val="en-GB"/>
            <w:rPrChange w:id="23429" w:author="Kevin Gu" w:date="2020-05-18T10:36:00Z">
              <w:rPr/>
            </w:rPrChange>
          </w:rPr>
          <w:t>-</w:t>
        </w:r>
        <w:proofErr w:type="spellStart"/>
        <w:r w:rsidRPr="00876437">
          <w:rPr>
            <w:rFonts w:hint="eastAsia"/>
            <w:lang w:val="en-GB"/>
            <w:rPrChange w:id="23430" w:author="Kevin Gu" w:date="2020-05-18T10:36:00Z">
              <w:rPr>
                <w:rFonts w:hint="eastAsia"/>
              </w:rPr>
            </w:rPrChange>
          </w:rPr>
          <w:t>有条不紊的工作，不急促</w:t>
        </w:r>
        <w:proofErr w:type="spellEnd"/>
      </w:ins>
    </w:p>
    <w:p w14:paraId="1511AB0D" w14:textId="77777777" w:rsidR="004D4DFE" w:rsidRPr="00876437" w:rsidRDefault="004D4DFE" w:rsidP="004D4DFE">
      <w:pPr>
        <w:rPr>
          <w:ins w:id="23431" w:author="Julio Li" w:date="2020-05-15T16:31:00Z"/>
          <w:lang w:val="en-GB"/>
          <w:rPrChange w:id="23432" w:author="Kevin Gu" w:date="2020-05-18T10:36:00Z">
            <w:rPr>
              <w:ins w:id="23433" w:author="Julio Li" w:date="2020-05-15T16:31:00Z"/>
            </w:rPr>
          </w:rPrChange>
        </w:rPr>
      </w:pPr>
      <w:ins w:id="23434" w:author="Julio Li" w:date="2020-05-15T16:31:00Z">
        <w:r w:rsidRPr="00876437">
          <w:rPr>
            <w:lang w:val="en-GB"/>
            <w:rPrChange w:id="23435" w:author="Kevin Gu" w:date="2020-05-18T10:36:00Z">
              <w:rPr/>
            </w:rPrChange>
          </w:rPr>
          <w:t>-</w:t>
        </w:r>
        <w:r w:rsidRPr="00876437">
          <w:rPr>
            <w:lang w:val="en-GB"/>
            <w:rPrChange w:id="23436" w:author="Kevin Gu" w:date="2020-05-18T10:36:00Z">
              <w:rPr/>
            </w:rPrChange>
          </w:rPr>
          <w:tab/>
          <w:t>Preserve as much evidence as possible;</w:t>
        </w:r>
      </w:ins>
    </w:p>
    <w:p w14:paraId="61DBD23C" w14:textId="77777777" w:rsidR="004D4DFE" w:rsidRPr="00876437" w:rsidRDefault="004D4DFE" w:rsidP="004D4DFE">
      <w:pPr>
        <w:rPr>
          <w:ins w:id="23437" w:author="Julio Li" w:date="2020-05-15T16:31:00Z"/>
          <w:lang w:val="en-GB"/>
          <w:rPrChange w:id="23438" w:author="Kevin Gu" w:date="2020-05-18T10:36:00Z">
            <w:rPr>
              <w:ins w:id="23439" w:author="Julio Li" w:date="2020-05-15T16:31:00Z"/>
            </w:rPr>
          </w:rPrChange>
        </w:rPr>
      </w:pPr>
      <w:proofErr w:type="spellStart"/>
      <w:ins w:id="23440" w:author="Julio Li" w:date="2020-05-15T16:31:00Z">
        <w:r w:rsidRPr="00876437">
          <w:rPr>
            <w:rFonts w:hint="eastAsia"/>
            <w:lang w:val="en-GB"/>
            <w:rPrChange w:id="23441" w:author="Kevin Gu" w:date="2020-05-18T10:36:00Z">
              <w:rPr>
                <w:rFonts w:hint="eastAsia"/>
              </w:rPr>
            </w:rPrChange>
          </w:rPr>
          <w:t>保护尽可能多的证据</w:t>
        </w:r>
        <w:proofErr w:type="spellEnd"/>
      </w:ins>
    </w:p>
    <w:p w14:paraId="491D30B2" w14:textId="77777777" w:rsidR="004D4DFE" w:rsidRPr="00876437" w:rsidRDefault="004D4DFE" w:rsidP="004D4DFE">
      <w:pPr>
        <w:rPr>
          <w:ins w:id="23442" w:author="Julio Li" w:date="2020-05-15T16:31:00Z"/>
          <w:lang w:val="en-GB"/>
          <w:rPrChange w:id="23443" w:author="Kevin Gu" w:date="2020-05-18T10:36:00Z">
            <w:rPr>
              <w:ins w:id="23444" w:author="Julio Li" w:date="2020-05-15T16:31:00Z"/>
            </w:rPr>
          </w:rPrChange>
        </w:rPr>
      </w:pPr>
      <w:ins w:id="23445" w:author="Julio Li" w:date="2020-05-15T16:31:00Z">
        <w:r w:rsidRPr="00876437">
          <w:rPr>
            <w:lang w:val="en-GB"/>
            <w:rPrChange w:id="23446" w:author="Kevin Gu" w:date="2020-05-18T10:36:00Z">
              <w:rPr/>
            </w:rPrChange>
          </w:rPr>
          <w:t>-</w:t>
        </w:r>
        <w:r w:rsidRPr="00876437">
          <w:rPr>
            <w:lang w:val="en-GB"/>
            <w:rPrChange w:id="23447" w:author="Kevin Gu" w:date="2020-05-18T10:36:00Z">
              <w:rPr/>
            </w:rPrChange>
          </w:rPr>
          <w:tab/>
          <w:t>Minimize disruption of resources and prevent further damage;</w:t>
        </w:r>
      </w:ins>
    </w:p>
    <w:p w14:paraId="7FE201E3" w14:textId="77777777" w:rsidR="004D4DFE" w:rsidRPr="00876437" w:rsidRDefault="004D4DFE" w:rsidP="004D4DFE">
      <w:pPr>
        <w:rPr>
          <w:ins w:id="23448" w:author="Julio Li" w:date="2020-05-15T16:31:00Z"/>
          <w:lang w:val="en-GB"/>
          <w:rPrChange w:id="23449" w:author="Kevin Gu" w:date="2020-05-18T10:36:00Z">
            <w:rPr>
              <w:ins w:id="23450" w:author="Julio Li" w:date="2020-05-15T16:31:00Z"/>
            </w:rPr>
          </w:rPrChange>
        </w:rPr>
      </w:pPr>
      <w:proofErr w:type="spellStart"/>
      <w:ins w:id="23451" w:author="Julio Li" w:date="2020-05-15T16:31:00Z">
        <w:r w:rsidRPr="00876437">
          <w:rPr>
            <w:rFonts w:hint="eastAsia"/>
            <w:lang w:val="en-GB"/>
            <w:rPrChange w:id="23452" w:author="Kevin Gu" w:date="2020-05-18T10:36:00Z">
              <w:rPr>
                <w:rFonts w:hint="eastAsia"/>
              </w:rPr>
            </w:rPrChange>
          </w:rPr>
          <w:t>将对资源的破坏减小到最少，并且预防进一步的破坏</w:t>
        </w:r>
        <w:proofErr w:type="spellEnd"/>
      </w:ins>
    </w:p>
    <w:p w14:paraId="1C6F70E1" w14:textId="77777777" w:rsidR="004D4DFE" w:rsidRPr="00876437" w:rsidRDefault="004D4DFE" w:rsidP="004D4DFE">
      <w:pPr>
        <w:rPr>
          <w:ins w:id="23453" w:author="Julio Li" w:date="2020-05-15T16:31:00Z"/>
          <w:lang w:val="en-GB"/>
          <w:rPrChange w:id="23454" w:author="Kevin Gu" w:date="2020-05-18T10:36:00Z">
            <w:rPr>
              <w:ins w:id="23455" w:author="Julio Li" w:date="2020-05-15T16:31:00Z"/>
            </w:rPr>
          </w:rPrChange>
        </w:rPr>
      </w:pPr>
      <w:ins w:id="23456" w:author="Julio Li" w:date="2020-05-15T16:31:00Z">
        <w:r w:rsidRPr="00876437">
          <w:rPr>
            <w:lang w:val="en-GB"/>
            <w:rPrChange w:id="23457" w:author="Kevin Gu" w:date="2020-05-18T10:36:00Z">
              <w:rPr/>
            </w:rPrChange>
          </w:rPr>
          <w:t>-</w:t>
        </w:r>
        <w:r w:rsidRPr="00876437">
          <w:rPr>
            <w:lang w:val="en-GB"/>
            <w:rPrChange w:id="23458" w:author="Kevin Gu" w:date="2020-05-18T10:36:00Z">
              <w:rPr/>
            </w:rPrChange>
          </w:rPr>
          <w:tab/>
          <w:t>Maintain and restore services, protect sensitive items that may have been exposed as a result of the incident, avoid escalation and further incidents;</w:t>
        </w:r>
      </w:ins>
    </w:p>
    <w:p w14:paraId="7A4A34B0" w14:textId="77777777" w:rsidR="004D4DFE" w:rsidRPr="00876437" w:rsidRDefault="004D4DFE" w:rsidP="004D4DFE">
      <w:pPr>
        <w:rPr>
          <w:ins w:id="23459" w:author="Julio Li" w:date="2020-05-15T16:31:00Z"/>
          <w:lang w:val="en-GB"/>
          <w:rPrChange w:id="23460" w:author="Kevin Gu" w:date="2020-05-18T10:36:00Z">
            <w:rPr>
              <w:ins w:id="23461" w:author="Julio Li" w:date="2020-05-15T16:31:00Z"/>
            </w:rPr>
          </w:rPrChange>
        </w:rPr>
      </w:pPr>
      <w:proofErr w:type="spellStart"/>
      <w:ins w:id="23462" w:author="Julio Li" w:date="2020-05-15T16:31:00Z">
        <w:r w:rsidRPr="00876437">
          <w:rPr>
            <w:rFonts w:hint="eastAsia"/>
            <w:lang w:val="en-GB"/>
            <w:rPrChange w:id="23463" w:author="Kevin Gu" w:date="2020-05-18T10:36:00Z">
              <w:rPr>
                <w:rFonts w:hint="eastAsia"/>
              </w:rPr>
            </w:rPrChange>
          </w:rPr>
          <w:t>维护和恢复服务，保护由于事故而可能导致暴露的敏感项目，避免事故的逐步扩大</w:t>
        </w:r>
        <w:proofErr w:type="spellEnd"/>
      </w:ins>
    </w:p>
    <w:p w14:paraId="0BD432AF" w14:textId="77777777" w:rsidR="004D4DFE" w:rsidRPr="00876437" w:rsidRDefault="004D4DFE" w:rsidP="004D4DFE">
      <w:pPr>
        <w:rPr>
          <w:ins w:id="23464" w:author="Julio Li" w:date="2020-05-15T16:31:00Z"/>
          <w:lang w:val="en-GB"/>
          <w:rPrChange w:id="23465" w:author="Kevin Gu" w:date="2020-05-18T10:36:00Z">
            <w:rPr>
              <w:ins w:id="23466" w:author="Julio Li" w:date="2020-05-15T16:31:00Z"/>
            </w:rPr>
          </w:rPrChange>
        </w:rPr>
      </w:pPr>
      <w:ins w:id="23467" w:author="Julio Li" w:date="2020-05-15T16:31:00Z">
        <w:r w:rsidRPr="00876437">
          <w:rPr>
            <w:lang w:val="en-GB"/>
            <w:rPrChange w:id="23468" w:author="Kevin Gu" w:date="2020-05-18T10:36:00Z">
              <w:rPr/>
            </w:rPrChange>
          </w:rPr>
          <w:t>-</w:t>
        </w:r>
        <w:r w:rsidRPr="00876437">
          <w:rPr>
            <w:lang w:val="en-GB"/>
            <w:rPrChange w:id="23469" w:author="Kevin Gu" w:date="2020-05-18T10:36:00Z">
              <w:rPr/>
            </w:rPrChange>
          </w:rPr>
          <w:tab/>
          <w:t>Protect data, including proprietary, managerial and other data;</w:t>
        </w:r>
      </w:ins>
    </w:p>
    <w:p w14:paraId="66A92908" w14:textId="77777777" w:rsidR="004D4DFE" w:rsidRPr="00876437" w:rsidRDefault="004D4DFE" w:rsidP="004D4DFE">
      <w:pPr>
        <w:rPr>
          <w:ins w:id="23470" w:author="Julio Li" w:date="2020-05-15T16:31:00Z"/>
          <w:lang w:val="en-GB"/>
          <w:rPrChange w:id="23471" w:author="Kevin Gu" w:date="2020-05-18T10:36:00Z">
            <w:rPr>
              <w:ins w:id="23472" w:author="Julio Li" w:date="2020-05-15T16:31:00Z"/>
            </w:rPr>
          </w:rPrChange>
        </w:rPr>
      </w:pPr>
      <w:proofErr w:type="spellStart"/>
      <w:ins w:id="23473" w:author="Julio Li" w:date="2020-05-15T16:31:00Z">
        <w:r w:rsidRPr="00876437">
          <w:rPr>
            <w:rFonts w:hint="eastAsia"/>
            <w:lang w:val="en-GB"/>
            <w:rPrChange w:id="23474" w:author="Kevin Gu" w:date="2020-05-18T10:36:00Z">
              <w:rPr>
                <w:rFonts w:hint="eastAsia"/>
              </w:rPr>
            </w:rPrChange>
          </w:rPr>
          <w:t>保护数据，</w:t>
        </w:r>
        <w:proofErr w:type="gramStart"/>
        <w:r w:rsidRPr="00876437">
          <w:rPr>
            <w:rFonts w:hint="eastAsia"/>
            <w:lang w:val="en-GB"/>
            <w:rPrChange w:id="23475" w:author="Kevin Gu" w:date="2020-05-18T10:36:00Z">
              <w:rPr>
                <w:rFonts w:hint="eastAsia"/>
              </w:rPr>
            </w:rPrChange>
          </w:rPr>
          <w:t>包括专利</w:t>
        </w:r>
        <w:proofErr w:type="spellEnd"/>
        <w:r w:rsidRPr="00876437">
          <w:rPr>
            <w:lang w:val="en-GB"/>
            <w:rPrChange w:id="23476" w:author="Kevin Gu" w:date="2020-05-18T10:36:00Z">
              <w:rPr/>
            </w:rPrChange>
          </w:rPr>
          <w:t>,</w:t>
        </w:r>
        <w:proofErr w:type="spellStart"/>
        <w:r w:rsidRPr="00876437">
          <w:rPr>
            <w:rFonts w:hint="eastAsia"/>
            <w:lang w:val="en-GB"/>
            <w:rPrChange w:id="23477" w:author="Kevin Gu" w:date="2020-05-18T10:36:00Z">
              <w:rPr>
                <w:rFonts w:hint="eastAsia"/>
              </w:rPr>
            </w:rPrChange>
          </w:rPr>
          <w:t>管理以及其他数据</w:t>
        </w:r>
        <w:proofErr w:type="spellEnd"/>
        <w:proofErr w:type="gramEnd"/>
      </w:ins>
    </w:p>
    <w:p w14:paraId="0298005C" w14:textId="77777777" w:rsidR="004D4DFE" w:rsidRPr="00876437" w:rsidRDefault="004D4DFE" w:rsidP="004D4DFE">
      <w:pPr>
        <w:rPr>
          <w:ins w:id="23478" w:author="Julio Li" w:date="2020-05-15T16:31:00Z"/>
          <w:lang w:val="en-GB"/>
          <w:rPrChange w:id="23479" w:author="Kevin Gu" w:date="2020-05-18T10:36:00Z">
            <w:rPr>
              <w:ins w:id="23480" w:author="Julio Li" w:date="2020-05-15T16:31:00Z"/>
            </w:rPr>
          </w:rPrChange>
        </w:rPr>
      </w:pPr>
      <w:ins w:id="23481" w:author="Julio Li" w:date="2020-05-15T16:31:00Z">
        <w:r w:rsidRPr="00876437">
          <w:rPr>
            <w:lang w:val="en-GB"/>
            <w:rPrChange w:id="23482" w:author="Kevin Gu" w:date="2020-05-18T10:36:00Z">
              <w:rPr/>
            </w:rPrChange>
          </w:rPr>
          <w:t>-</w:t>
        </w:r>
        <w:r w:rsidRPr="00876437">
          <w:rPr>
            <w:lang w:val="en-GB"/>
            <w:rPrChange w:id="23483" w:author="Kevin Gu" w:date="2020-05-18T10:36:00Z">
              <w:rPr/>
            </w:rPrChange>
          </w:rPr>
          <w:tab/>
          <w:t xml:space="preserve">Restrict information, Information should be disseminated on a need to know basis  </w:t>
        </w:r>
      </w:ins>
    </w:p>
    <w:p w14:paraId="59F2E4D5" w14:textId="24BF0786" w:rsidR="004D4DFE" w:rsidRPr="00876437" w:rsidRDefault="004D4DFE" w:rsidP="004D4DFE">
      <w:pPr>
        <w:rPr>
          <w:ins w:id="23484" w:author="Julio Li" w:date="2020-05-15T16:31:00Z"/>
          <w:lang w:val="en-GB"/>
          <w:rPrChange w:id="23485" w:author="Kevin Gu" w:date="2020-05-18T10:36:00Z">
            <w:rPr>
              <w:ins w:id="23486" w:author="Julio Li" w:date="2020-05-15T16:31:00Z"/>
            </w:rPr>
          </w:rPrChange>
        </w:rPr>
      </w:pPr>
      <w:proofErr w:type="spellStart"/>
      <w:ins w:id="23487" w:author="Julio Li" w:date="2020-05-15T16:31:00Z">
        <w:r w:rsidRPr="00876437">
          <w:rPr>
            <w:rFonts w:hint="eastAsia"/>
            <w:lang w:val="en-GB"/>
            <w:rPrChange w:id="23488" w:author="Kevin Gu" w:date="2020-05-18T10:36:00Z">
              <w:rPr>
                <w:rFonts w:hint="eastAsia"/>
              </w:rPr>
            </w:rPrChange>
          </w:rPr>
          <w:t>信息保密，信息应基于在应该知道的人员范围内传播</w:t>
        </w:r>
        <w:proofErr w:type="spellEnd"/>
      </w:ins>
    </w:p>
    <w:p w14:paraId="4F905ADF" w14:textId="30EF6692" w:rsidR="004D4DFE" w:rsidRPr="00876437" w:rsidRDefault="00696F23" w:rsidP="004D4DFE">
      <w:pPr>
        <w:pStyle w:val="Title3"/>
        <w:rPr>
          <w:ins w:id="23489" w:author="Julio Li" w:date="2020-05-15T16:31:00Z"/>
          <w:lang w:val="en-GB"/>
          <w:rPrChange w:id="23490" w:author="Kevin Gu" w:date="2020-05-18T10:36:00Z">
            <w:rPr>
              <w:ins w:id="23491" w:author="Julio Li" w:date="2020-05-15T16:31:00Z"/>
            </w:rPr>
          </w:rPrChange>
        </w:rPr>
      </w:pPr>
      <w:ins w:id="23492" w:author="Kevin Gu" w:date="2020-05-18T14:19:00Z">
        <w:r>
          <w:rPr>
            <w:lang w:val="en-GB" w:eastAsia="zh-CN"/>
          </w:rPr>
          <w:t xml:space="preserve"> </w:t>
        </w:r>
      </w:ins>
      <w:ins w:id="23493" w:author="Julio Li" w:date="2020-05-15T16:31:00Z">
        <w:r w:rsidR="004D4DFE" w:rsidRPr="00876437">
          <w:rPr>
            <w:lang w:val="en-GB"/>
            <w:rPrChange w:id="23494" w:author="Kevin Gu" w:date="2020-05-18T10:36:00Z">
              <w:rPr/>
            </w:rPrChange>
          </w:rPr>
          <w:t xml:space="preserve">Evidence Gathering </w:t>
        </w:r>
        <w:proofErr w:type="spellStart"/>
        <w:r w:rsidR="004D4DFE" w:rsidRPr="00876437">
          <w:rPr>
            <w:rFonts w:hint="eastAsia"/>
            <w:lang w:val="en-GB"/>
            <w:rPrChange w:id="23495" w:author="Kevin Gu" w:date="2020-05-18T10:36:00Z">
              <w:rPr>
                <w:rFonts w:hint="eastAsia"/>
              </w:rPr>
            </w:rPrChange>
          </w:rPr>
          <w:t>证据收集</w:t>
        </w:r>
        <w:proofErr w:type="spellEnd"/>
      </w:ins>
    </w:p>
    <w:p w14:paraId="7AC7366E" w14:textId="77777777" w:rsidR="004D4DFE" w:rsidRPr="00876437" w:rsidRDefault="004D4DFE" w:rsidP="004D4DFE">
      <w:pPr>
        <w:rPr>
          <w:ins w:id="23496" w:author="Julio Li" w:date="2020-05-15T16:31:00Z"/>
          <w:lang w:val="en-GB"/>
          <w:rPrChange w:id="23497" w:author="Kevin Gu" w:date="2020-05-18T10:36:00Z">
            <w:rPr>
              <w:ins w:id="23498" w:author="Julio Li" w:date="2020-05-15T16:31:00Z"/>
            </w:rPr>
          </w:rPrChange>
        </w:rPr>
      </w:pPr>
      <w:ins w:id="23499" w:author="Julio Li" w:date="2020-05-15T16:31:00Z">
        <w:r w:rsidRPr="00876437">
          <w:rPr>
            <w:lang w:val="en-GB"/>
            <w:rPrChange w:id="23500" w:author="Kevin Gu" w:date="2020-05-18T10:36:00Z">
              <w:rPr/>
            </w:rPrChange>
          </w:rPr>
          <w:t xml:space="preserve">Evidence gathering relates to the identification, capture and recording of tangible proofs (photos, printed copy, electronic file, etc relevant to the incident investigation. </w:t>
        </w:r>
      </w:ins>
    </w:p>
    <w:p w14:paraId="47800363" w14:textId="7485B7CF" w:rsidR="004D4DFE" w:rsidRPr="00876437" w:rsidRDefault="004D4DFE" w:rsidP="004D4DFE">
      <w:pPr>
        <w:rPr>
          <w:ins w:id="23501" w:author="Julio Li" w:date="2020-05-15T16:31:00Z"/>
          <w:lang w:val="en-GB" w:eastAsia="zh-CN"/>
          <w:rPrChange w:id="23502" w:author="Kevin Gu" w:date="2020-05-18T10:36:00Z">
            <w:rPr>
              <w:ins w:id="23503" w:author="Julio Li" w:date="2020-05-15T16:31:00Z"/>
              <w:lang w:eastAsia="zh-CN"/>
            </w:rPr>
          </w:rPrChange>
        </w:rPr>
      </w:pPr>
      <w:proofErr w:type="spellStart"/>
      <w:ins w:id="23504" w:author="Julio Li" w:date="2020-05-15T16:31:00Z">
        <w:r w:rsidRPr="00876437">
          <w:rPr>
            <w:rFonts w:hint="eastAsia"/>
            <w:lang w:val="en-GB"/>
            <w:rPrChange w:id="23505" w:author="Kevin Gu" w:date="2020-05-18T10:36:00Z">
              <w:rPr>
                <w:rFonts w:hint="eastAsia"/>
              </w:rPr>
            </w:rPrChange>
          </w:rPr>
          <w:lastRenderedPageBreak/>
          <w:t>证据收集涉及到鉴定，捕获以及记录确实的证据（照片，打印的副本，电子文件等涉及到事故调查的文件</w:t>
        </w:r>
        <w:proofErr w:type="spellEnd"/>
        <w:r w:rsidRPr="00876437">
          <w:rPr>
            <w:rFonts w:hint="eastAsia"/>
            <w:lang w:val="en-GB"/>
            <w:rPrChange w:id="23506" w:author="Kevin Gu" w:date="2020-05-18T10:36:00Z">
              <w:rPr>
                <w:rFonts w:hint="eastAsia"/>
              </w:rPr>
            </w:rPrChange>
          </w:rPr>
          <w:t>）</w:t>
        </w:r>
        <w:r w:rsidRPr="00876437">
          <w:rPr>
            <w:rFonts w:hint="eastAsia"/>
            <w:lang w:val="en-GB" w:eastAsia="zh-CN"/>
            <w:rPrChange w:id="23507" w:author="Kevin Gu" w:date="2020-05-18T10:36:00Z">
              <w:rPr>
                <w:rFonts w:hint="eastAsia"/>
                <w:lang w:eastAsia="zh-CN"/>
              </w:rPr>
            </w:rPrChange>
          </w:rPr>
          <w:t>。</w:t>
        </w:r>
      </w:ins>
    </w:p>
    <w:p w14:paraId="150EB653" w14:textId="31D33927" w:rsidR="004D4DFE" w:rsidRPr="00876437" w:rsidRDefault="004D4DFE" w:rsidP="004D4DFE">
      <w:pPr>
        <w:rPr>
          <w:ins w:id="23508" w:author="Julio Li" w:date="2020-05-15T16:31:00Z"/>
          <w:lang w:val="en-GB"/>
          <w:rPrChange w:id="23509" w:author="Kevin Gu" w:date="2020-05-18T10:36:00Z">
            <w:rPr>
              <w:ins w:id="23510" w:author="Julio Li" w:date="2020-05-15T16:31:00Z"/>
            </w:rPr>
          </w:rPrChange>
        </w:rPr>
      </w:pPr>
      <w:ins w:id="23511" w:author="Julio Li" w:date="2020-05-15T16:31:00Z">
        <w:r w:rsidRPr="00876437">
          <w:rPr>
            <w:lang w:val="en-GB"/>
            <w:rPrChange w:id="23512" w:author="Kevin Gu" w:date="2020-05-18T10:36:00Z">
              <w:rPr/>
            </w:rPrChange>
          </w:rPr>
          <w:t>It is important to note that the security manager and other authorized</w:t>
        </w:r>
        <w:del w:id="23513" w:author="Kevin Gu" w:date="2020-05-18T14:10:00Z">
          <w:r w:rsidRPr="00876437" w:rsidDel="0070391D">
            <w:rPr>
              <w:lang w:val="en-GB"/>
              <w:rPrChange w:id="23514" w:author="Kevin Gu" w:date="2020-05-18T10:36:00Z">
                <w:rPr/>
              </w:rPrChange>
            </w:rPr>
            <w:delText xml:space="preserve"> </w:delText>
          </w:r>
        </w:del>
        <w:r w:rsidRPr="00876437">
          <w:rPr>
            <w:lang w:val="en-GB"/>
            <w:rPrChange w:id="23515" w:author="Kevin Gu" w:date="2020-05-18T10:36:00Z">
              <w:rPr/>
            </w:rPrChange>
          </w:rPr>
          <w:t xml:space="preserve"> personn</w:t>
        </w:r>
        <w:del w:id="23516" w:author="Kevin Gu" w:date="2020-05-18T14:10:00Z">
          <w:r w:rsidRPr="00876437" w:rsidDel="0070391D">
            <w:rPr>
              <w:lang w:val="en-GB"/>
              <w:rPrChange w:id="23517" w:author="Kevin Gu" w:date="2020-05-18T10:36:00Z">
                <w:rPr/>
              </w:rPrChange>
            </w:rPr>
            <w:delText>e</w:delText>
          </w:r>
        </w:del>
      </w:ins>
      <w:ins w:id="23518" w:author="Kevin Gu" w:date="2020-05-18T14:10:00Z">
        <w:r w:rsidR="0070391D">
          <w:rPr>
            <w:lang w:val="en-GB"/>
          </w:rPr>
          <w:t>e</w:t>
        </w:r>
      </w:ins>
      <w:ins w:id="23519" w:author="Julio Li" w:date="2020-05-15T16:31:00Z">
        <w:r w:rsidRPr="00876437">
          <w:rPr>
            <w:lang w:val="en-GB"/>
            <w:rPrChange w:id="23520" w:author="Kevin Gu" w:date="2020-05-18T10:36:00Z">
              <w:rPr/>
            </w:rPrChange>
          </w:rPr>
          <w:t>l have the authority to inspect and to quarantine under special conditions any system that is deemed to be part of an incident investigation.</w:t>
        </w:r>
      </w:ins>
    </w:p>
    <w:p w14:paraId="70753AF5" w14:textId="48E96FD8" w:rsidR="004D4DFE" w:rsidRPr="00876437" w:rsidRDefault="004D4DFE" w:rsidP="004D4DFE">
      <w:pPr>
        <w:rPr>
          <w:ins w:id="23521" w:author="Julio Li" w:date="2020-05-15T16:31:00Z"/>
          <w:lang w:val="en-GB" w:eastAsia="zh-CN"/>
          <w:rPrChange w:id="23522" w:author="Kevin Gu" w:date="2020-05-18T10:36:00Z">
            <w:rPr>
              <w:ins w:id="23523" w:author="Julio Li" w:date="2020-05-15T16:31:00Z"/>
              <w:lang w:eastAsia="zh-CN"/>
            </w:rPr>
          </w:rPrChange>
        </w:rPr>
      </w:pPr>
      <w:proofErr w:type="spellStart"/>
      <w:ins w:id="23524" w:author="Julio Li" w:date="2020-05-15T16:31:00Z">
        <w:r w:rsidRPr="00876437">
          <w:rPr>
            <w:rFonts w:hint="eastAsia"/>
            <w:lang w:val="en-GB"/>
            <w:rPrChange w:id="23525" w:author="Kevin Gu" w:date="2020-05-18T10:36:00Z">
              <w:rPr>
                <w:rFonts w:hint="eastAsia"/>
              </w:rPr>
            </w:rPrChange>
          </w:rPr>
          <w:t>需要注意的是，若认为是事故调查的一部分，安全经理和其他授权人员有权在特定的条件下检查和检疫任何系统</w:t>
        </w:r>
      </w:ins>
      <w:proofErr w:type="spellEnd"/>
      <w:ins w:id="23526" w:author="Julio Li" w:date="2020-05-15T16:32:00Z">
        <w:r w:rsidRPr="00876437">
          <w:rPr>
            <w:rFonts w:hint="eastAsia"/>
            <w:lang w:val="en-GB" w:eastAsia="zh-CN"/>
            <w:rPrChange w:id="23527" w:author="Kevin Gu" w:date="2020-05-18T10:36:00Z">
              <w:rPr>
                <w:rFonts w:hint="eastAsia"/>
                <w:lang w:eastAsia="zh-CN"/>
              </w:rPr>
            </w:rPrChange>
          </w:rPr>
          <w:t>。</w:t>
        </w:r>
      </w:ins>
    </w:p>
    <w:p w14:paraId="5C63BAAB" w14:textId="77777777" w:rsidR="004D4DFE" w:rsidRPr="00876437" w:rsidRDefault="004D4DFE" w:rsidP="004D4DFE">
      <w:pPr>
        <w:rPr>
          <w:ins w:id="23528" w:author="Julio Li" w:date="2020-05-15T16:31:00Z"/>
          <w:lang w:val="en-GB"/>
          <w:rPrChange w:id="23529" w:author="Kevin Gu" w:date="2020-05-18T10:36:00Z">
            <w:rPr>
              <w:ins w:id="23530" w:author="Julio Li" w:date="2020-05-15T16:31:00Z"/>
            </w:rPr>
          </w:rPrChange>
        </w:rPr>
      </w:pPr>
      <w:ins w:id="23531" w:author="Julio Li" w:date="2020-05-15T16:31:00Z">
        <w:r w:rsidRPr="00876437">
          <w:rPr>
            <w:lang w:val="en-GB"/>
            <w:rPrChange w:id="23532" w:author="Kevin Gu" w:date="2020-05-18T10:36:00Z">
              <w:rPr/>
            </w:rPrChange>
          </w:rPr>
          <w:t xml:space="preserve">Evidence must be gathered in a manner that ensures the integrity of the data and establishes an evidence chain of custody. </w:t>
        </w:r>
      </w:ins>
    </w:p>
    <w:p w14:paraId="78FD2116" w14:textId="3E747DD2" w:rsidR="004D4DFE" w:rsidRPr="00876437" w:rsidRDefault="004D4DFE" w:rsidP="004D4DFE">
      <w:pPr>
        <w:rPr>
          <w:ins w:id="23533" w:author="Julio Li" w:date="2020-05-15T16:31:00Z"/>
          <w:lang w:val="en-GB" w:eastAsia="zh-CN"/>
          <w:rPrChange w:id="23534" w:author="Kevin Gu" w:date="2020-05-18T10:36:00Z">
            <w:rPr>
              <w:ins w:id="23535" w:author="Julio Li" w:date="2020-05-15T16:31:00Z"/>
              <w:lang w:eastAsia="zh-CN"/>
            </w:rPr>
          </w:rPrChange>
        </w:rPr>
      </w:pPr>
      <w:proofErr w:type="spellStart"/>
      <w:ins w:id="23536" w:author="Julio Li" w:date="2020-05-15T16:31:00Z">
        <w:r w:rsidRPr="00876437">
          <w:rPr>
            <w:rFonts w:hint="eastAsia"/>
            <w:lang w:val="en-GB"/>
            <w:rPrChange w:id="23537" w:author="Kevin Gu" w:date="2020-05-18T10:36:00Z">
              <w:rPr>
                <w:rFonts w:hint="eastAsia"/>
              </w:rPr>
            </w:rPrChange>
          </w:rPr>
          <w:t>证据的收集必须确保数据的完整性以及建立证据的保管链</w:t>
        </w:r>
      </w:ins>
      <w:proofErr w:type="spellEnd"/>
      <w:ins w:id="23538" w:author="Julio Li" w:date="2020-05-15T16:32:00Z">
        <w:r w:rsidRPr="00876437">
          <w:rPr>
            <w:rFonts w:hint="eastAsia"/>
            <w:lang w:val="en-GB" w:eastAsia="zh-CN"/>
            <w:rPrChange w:id="23539" w:author="Kevin Gu" w:date="2020-05-18T10:36:00Z">
              <w:rPr>
                <w:rFonts w:hint="eastAsia"/>
                <w:lang w:eastAsia="zh-CN"/>
              </w:rPr>
            </w:rPrChange>
          </w:rPr>
          <w:t>。</w:t>
        </w:r>
      </w:ins>
    </w:p>
    <w:p w14:paraId="21EB4992" w14:textId="77777777" w:rsidR="004D4DFE" w:rsidRPr="00876437" w:rsidRDefault="004D4DFE" w:rsidP="004D4DFE">
      <w:pPr>
        <w:rPr>
          <w:ins w:id="23540" w:author="Julio Li" w:date="2020-05-15T16:31:00Z"/>
          <w:lang w:val="en-GB"/>
          <w:rPrChange w:id="23541" w:author="Kevin Gu" w:date="2020-05-18T10:36:00Z">
            <w:rPr>
              <w:ins w:id="23542" w:author="Julio Li" w:date="2020-05-15T16:31:00Z"/>
            </w:rPr>
          </w:rPrChange>
        </w:rPr>
      </w:pPr>
      <w:ins w:id="23543" w:author="Julio Li" w:date="2020-05-15T16:31:00Z">
        <w:r w:rsidRPr="00876437">
          <w:rPr>
            <w:lang w:val="en-GB"/>
            <w:rPrChange w:id="23544" w:author="Kevin Gu" w:date="2020-05-18T10:36:00Z">
              <w:rPr/>
            </w:rPrChange>
          </w:rPr>
          <w:t xml:space="preserve">Since the process of gathering evidence may lead to the disclosure of sensitive, restricted or personal information only authorized </w:t>
        </w:r>
        <w:del w:id="23545" w:author="Kevin Gu" w:date="2020-05-18T14:11:00Z">
          <w:r w:rsidRPr="00876437" w:rsidDel="00696F23">
            <w:rPr>
              <w:lang w:val="en-GB"/>
              <w:rPrChange w:id="23546" w:author="Kevin Gu" w:date="2020-05-18T10:36:00Z">
                <w:rPr/>
              </w:rPrChange>
            </w:rPr>
            <w:delText xml:space="preserve"> </w:delText>
          </w:r>
        </w:del>
        <w:r w:rsidRPr="00876437">
          <w:rPr>
            <w:lang w:val="en-GB"/>
            <w:rPrChange w:id="23547" w:author="Kevin Gu" w:date="2020-05-18T10:36:00Z">
              <w:rPr/>
            </w:rPrChange>
          </w:rPr>
          <w:t>trained personnel may undertake this task.</w:t>
        </w:r>
      </w:ins>
    </w:p>
    <w:p w14:paraId="5A723430" w14:textId="160BBEA7" w:rsidR="004D4DFE" w:rsidRPr="00876437" w:rsidRDefault="004D4DFE" w:rsidP="004D4DFE">
      <w:pPr>
        <w:rPr>
          <w:ins w:id="23548" w:author="Julio Li" w:date="2020-05-15T16:31:00Z"/>
          <w:lang w:val="en-GB" w:eastAsia="zh-CN"/>
          <w:rPrChange w:id="23549" w:author="Kevin Gu" w:date="2020-05-18T10:36:00Z">
            <w:rPr>
              <w:ins w:id="23550" w:author="Julio Li" w:date="2020-05-15T16:31:00Z"/>
              <w:lang w:eastAsia="zh-CN"/>
            </w:rPr>
          </w:rPrChange>
        </w:rPr>
      </w:pPr>
      <w:proofErr w:type="spellStart"/>
      <w:ins w:id="23551" w:author="Julio Li" w:date="2020-05-15T16:31:00Z">
        <w:r w:rsidRPr="00876437">
          <w:rPr>
            <w:rFonts w:hint="eastAsia"/>
            <w:lang w:val="en-GB"/>
            <w:rPrChange w:id="23552" w:author="Kevin Gu" w:date="2020-05-18T10:36:00Z">
              <w:rPr>
                <w:rFonts w:hint="eastAsia"/>
              </w:rPr>
            </w:rPrChange>
          </w:rPr>
          <w:t>由于在证据的收集过程中可能导致敏感、机密以及个人信息的泄漏，因此仅允许授权的受训人员完成这项任务</w:t>
        </w:r>
      </w:ins>
      <w:proofErr w:type="spellEnd"/>
      <w:ins w:id="23553" w:author="Julio Li" w:date="2020-05-15T16:32:00Z">
        <w:r w:rsidRPr="00876437">
          <w:rPr>
            <w:rFonts w:hint="eastAsia"/>
            <w:lang w:val="en-GB" w:eastAsia="zh-CN"/>
            <w:rPrChange w:id="23554" w:author="Kevin Gu" w:date="2020-05-18T10:36:00Z">
              <w:rPr>
                <w:rFonts w:hint="eastAsia"/>
                <w:lang w:eastAsia="zh-CN"/>
              </w:rPr>
            </w:rPrChange>
          </w:rPr>
          <w:t>。</w:t>
        </w:r>
      </w:ins>
    </w:p>
    <w:p w14:paraId="6A490095" w14:textId="77777777" w:rsidR="004D4DFE" w:rsidRPr="00876437" w:rsidRDefault="004D4DFE" w:rsidP="004D4DFE">
      <w:pPr>
        <w:rPr>
          <w:ins w:id="23555" w:author="Julio Li" w:date="2020-05-15T16:31:00Z"/>
          <w:lang w:val="en-GB"/>
          <w:rPrChange w:id="23556" w:author="Kevin Gu" w:date="2020-05-18T10:36:00Z">
            <w:rPr>
              <w:ins w:id="23557" w:author="Julio Li" w:date="2020-05-15T16:31:00Z"/>
            </w:rPr>
          </w:rPrChange>
        </w:rPr>
      </w:pPr>
      <w:ins w:id="23558" w:author="Julio Li" w:date="2020-05-15T16:31:00Z">
        <w:r w:rsidRPr="00876437">
          <w:rPr>
            <w:lang w:val="en-GB"/>
            <w:rPrChange w:id="23559" w:author="Kevin Gu" w:date="2020-05-18T10:36:00Z">
              <w:rPr/>
            </w:rPrChange>
          </w:rPr>
          <w:t>Certain incidents may require a more rigorous forensic analysis approach to be undertaken. Forensic analysis techniques would be used to discover and record evidence that established the following:</w:t>
        </w:r>
      </w:ins>
    </w:p>
    <w:p w14:paraId="0DA84A98" w14:textId="5B9DCC95" w:rsidR="004D4DFE" w:rsidRPr="00876437" w:rsidRDefault="004D4DFE" w:rsidP="004D4DFE">
      <w:pPr>
        <w:rPr>
          <w:ins w:id="23560" w:author="Julio Li" w:date="2020-05-15T16:31:00Z"/>
          <w:lang w:val="en-GB" w:eastAsia="zh-CN"/>
          <w:rPrChange w:id="23561" w:author="Kevin Gu" w:date="2020-05-18T10:36:00Z">
            <w:rPr>
              <w:ins w:id="23562" w:author="Julio Li" w:date="2020-05-15T16:31:00Z"/>
              <w:lang w:eastAsia="zh-CN"/>
            </w:rPr>
          </w:rPrChange>
        </w:rPr>
      </w:pPr>
      <w:proofErr w:type="spellStart"/>
      <w:ins w:id="23563" w:author="Julio Li" w:date="2020-05-15T16:31:00Z">
        <w:r w:rsidRPr="00876437">
          <w:rPr>
            <w:rFonts w:hint="eastAsia"/>
            <w:lang w:val="en-GB"/>
            <w:rPrChange w:id="23564" w:author="Kevin Gu" w:date="2020-05-18T10:36:00Z">
              <w:rPr>
                <w:rFonts w:hint="eastAsia"/>
              </w:rPr>
            </w:rPrChange>
          </w:rPr>
          <w:t>某些事故可能需要更加严密的法律分析以接近受控。法律分析技巧将被用来发现和记录如下建立的证据</w:t>
        </w:r>
      </w:ins>
      <w:proofErr w:type="spellEnd"/>
      <w:ins w:id="23565" w:author="Julio Li" w:date="2020-05-15T16:32:00Z">
        <w:r w:rsidRPr="00876437">
          <w:rPr>
            <w:rFonts w:hint="eastAsia"/>
            <w:lang w:val="en-GB" w:eastAsia="zh-CN"/>
            <w:rPrChange w:id="23566" w:author="Kevin Gu" w:date="2020-05-18T10:36:00Z">
              <w:rPr>
                <w:rFonts w:hint="eastAsia"/>
                <w:lang w:eastAsia="zh-CN"/>
              </w:rPr>
            </w:rPrChange>
          </w:rPr>
          <w:t>。</w:t>
        </w:r>
      </w:ins>
    </w:p>
    <w:p w14:paraId="0C42635E" w14:textId="77777777" w:rsidR="004D4DFE" w:rsidRPr="00876437" w:rsidRDefault="004D4DFE" w:rsidP="004D4DFE">
      <w:pPr>
        <w:rPr>
          <w:ins w:id="23567" w:author="Julio Li" w:date="2020-05-15T16:31:00Z"/>
          <w:lang w:val="en-GB"/>
          <w:rPrChange w:id="23568" w:author="Kevin Gu" w:date="2020-05-18T10:36:00Z">
            <w:rPr>
              <w:ins w:id="23569" w:author="Julio Li" w:date="2020-05-15T16:31:00Z"/>
            </w:rPr>
          </w:rPrChange>
        </w:rPr>
      </w:pPr>
      <w:ins w:id="23570" w:author="Julio Li" w:date="2020-05-15T16:31:00Z">
        <w:r w:rsidRPr="00876437">
          <w:rPr>
            <w:lang w:val="en-GB"/>
            <w:rPrChange w:id="23571" w:author="Kevin Gu" w:date="2020-05-18T10:36:00Z">
              <w:rPr/>
            </w:rPrChange>
          </w:rPr>
          <w:t>-</w:t>
        </w:r>
        <w:r w:rsidRPr="00876437">
          <w:rPr>
            <w:lang w:val="en-GB"/>
            <w:rPrChange w:id="23572" w:author="Kevin Gu" w:date="2020-05-18T10:36:00Z">
              <w:rPr/>
            </w:rPrChange>
          </w:rPr>
          <w:tab/>
          <w:t xml:space="preserve">What happened </w:t>
        </w:r>
        <w:proofErr w:type="spellStart"/>
        <w:r w:rsidRPr="00876437">
          <w:rPr>
            <w:rFonts w:hint="eastAsia"/>
            <w:lang w:val="en-GB"/>
            <w:rPrChange w:id="23573" w:author="Kevin Gu" w:date="2020-05-18T10:36:00Z">
              <w:rPr>
                <w:rFonts w:hint="eastAsia"/>
              </w:rPr>
            </w:rPrChange>
          </w:rPr>
          <w:t>发生了什么</w:t>
        </w:r>
        <w:proofErr w:type="spellEnd"/>
      </w:ins>
    </w:p>
    <w:p w14:paraId="69EABED3" w14:textId="4D8359A0" w:rsidR="004D4DFE" w:rsidRPr="00876437" w:rsidRDefault="004D4DFE" w:rsidP="004D4DFE">
      <w:pPr>
        <w:rPr>
          <w:ins w:id="23574" w:author="Julio Li" w:date="2020-05-15T16:31:00Z"/>
          <w:lang w:val="en-GB"/>
          <w:rPrChange w:id="23575" w:author="Kevin Gu" w:date="2020-05-18T10:36:00Z">
            <w:rPr>
              <w:ins w:id="23576" w:author="Julio Li" w:date="2020-05-15T16:31:00Z"/>
            </w:rPr>
          </w:rPrChange>
        </w:rPr>
      </w:pPr>
      <w:ins w:id="23577" w:author="Julio Li" w:date="2020-05-15T16:31:00Z">
        <w:r w:rsidRPr="00876437">
          <w:rPr>
            <w:lang w:val="en-GB"/>
            <w:rPrChange w:id="23578" w:author="Kevin Gu" w:date="2020-05-18T10:36:00Z">
              <w:rPr/>
            </w:rPrChange>
          </w:rPr>
          <w:t>-</w:t>
        </w:r>
        <w:r w:rsidRPr="00876437">
          <w:rPr>
            <w:lang w:val="en-GB"/>
            <w:rPrChange w:id="23579" w:author="Kevin Gu" w:date="2020-05-18T10:36:00Z">
              <w:rPr/>
            </w:rPrChange>
          </w:rPr>
          <w:tab/>
          <w:t xml:space="preserve">Where it </w:t>
        </w:r>
        <w:del w:id="23580" w:author="Kevin Gu" w:date="2020-05-18T14:11:00Z">
          <w:r w:rsidRPr="00876437" w:rsidDel="00696F23">
            <w:rPr>
              <w:lang w:val="en-GB"/>
              <w:rPrChange w:id="23581" w:author="Kevin Gu" w:date="2020-05-18T10:36:00Z">
                <w:rPr/>
              </w:rPrChange>
            </w:rPr>
            <w:delText xml:space="preserve">happened  </w:delText>
          </w:r>
          <w:r w:rsidRPr="00876437" w:rsidDel="00696F23">
            <w:rPr>
              <w:rFonts w:hint="eastAsia"/>
              <w:lang w:val="en-GB"/>
              <w:rPrChange w:id="23582" w:author="Kevin Gu" w:date="2020-05-18T10:36:00Z">
                <w:rPr>
                  <w:rFonts w:hint="eastAsia"/>
                </w:rPr>
              </w:rPrChange>
            </w:rPr>
            <w:delText>在那里发生</w:delText>
          </w:r>
        </w:del>
      </w:ins>
      <w:ins w:id="23583" w:author="Kevin Gu" w:date="2020-05-18T14:11:00Z">
        <w:r w:rsidR="00696F23" w:rsidRPr="00876437">
          <w:rPr>
            <w:lang w:val="en-GB"/>
          </w:rPr>
          <w:t xml:space="preserve">happened </w:t>
        </w:r>
        <w:proofErr w:type="spellStart"/>
        <w:r w:rsidR="00696F23" w:rsidRPr="00876437">
          <w:rPr>
            <w:rFonts w:hint="eastAsia"/>
            <w:lang w:val="en-GB"/>
          </w:rPr>
          <w:t>在那里发生</w:t>
        </w:r>
      </w:ins>
      <w:proofErr w:type="spellEnd"/>
    </w:p>
    <w:p w14:paraId="6DA78EE6" w14:textId="77777777" w:rsidR="004D4DFE" w:rsidRPr="00876437" w:rsidRDefault="004D4DFE" w:rsidP="004D4DFE">
      <w:pPr>
        <w:rPr>
          <w:ins w:id="23584" w:author="Julio Li" w:date="2020-05-15T16:31:00Z"/>
          <w:lang w:val="en-GB"/>
          <w:rPrChange w:id="23585" w:author="Kevin Gu" w:date="2020-05-18T10:36:00Z">
            <w:rPr>
              <w:ins w:id="23586" w:author="Julio Li" w:date="2020-05-15T16:31:00Z"/>
            </w:rPr>
          </w:rPrChange>
        </w:rPr>
      </w:pPr>
      <w:ins w:id="23587" w:author="Julio Li" w:date="2020-05-15T16:31:00Z">
        <w:r w:rsidRPr="00876437">
          <w:rPr>
            <w:lang w:val="en-GB"/>
            <w:rPrChange w:id="23588" w:author="Kevin Gu" w:date="2020-05-18T10:36:00Z">
              <w:rPr/>
            </w:rPrChange>
          </w:rPr>
          <w:t>-</w:t>
        </w:r>
        <w:r w:rsidRPr="00876437">
          <w:rPr>
            <w:lang w:val="en-GB"/>
            <w:rPrChange w:id="23589" w:author="Kevin Gu" w:date="2020-05-18T10:36:00Z">
              <w:rPr/>
            </w:rPrChange>
          </w:rPr>
          <w:tab/>
          <w:t xml:space="preserve">When it happened </w:t>
        </w:r>
        <w:proofErr w:type="spellStart"/>
        <w:r w:rsidRPr="00876437">
          <w:rPr>
            <w:rFonts w:hint="eastAsia"/>
            <w:lang w:val="en-GB"/>
            <w:rPrChange w:id="23590" w:author="Kevin Gu" w:date="2020-05-18T10:36:00Z">
              <w:rPr>
                <w:rFonts w:hint="eastAsia"/>
              </w:rPr>
            </w:rPrChange>
          </w:rPr>
          <w:t>什么时候发生</w:t>
        </w:r>
        <w:proofErr w:type="spellEnd"/>
      </w:ins>
    </w:p>
    <w:p w14:paraId="5021FD1F" w14:textId="77777777" w:rsidR="004D4DFE" w:rsidRPr="00876437" w:rsidRDefault="004D4DFE" w:rsidP="004D4DFE">
      <w:pPr>
        <w:rPr>
          <w:ins w:id="23591" w:author="Julio Li" w:date="2020-05-15T16:31:00Z"/>
          <w:lang w:val="en-GB"/>
          <w:rPrChange w:id="23592" w:author="Kevin Gu" w:date="2020-05-18T10:36:00Z">
            <w:rPr>
              <w:ins w:id="23593" w:author="Julio Li" w:date="2020-05-15T16:31:00Z"/>
            </w:rPr>
          </w:rPrChange>
        </w:rPr>
      </w:pPr>
      <w:ins w:id="23594" w:author="Julio Li" w:date="2020-05-15T16:31:00Z">
        <w:r w:rsidRPr="00876437">
          <w:rPr>
            <w:lang w:val="en-GB"/>
            <w:rPrChange w:id="23595" w:author="Kevin Gu" w:date="2020-05-18T10:36:00Z">
              <w:rPr/>
            </w:rPrChange>
          </w:rPr>
          <w:t>-</w:t>
        </w:r>
        <w:r w:rsidRPr="00876437">
          <w:rPr>
            <w:lang w:val="en-GB"/>
            <w:rPrChange w:id="23596" w:author="Kevin Gu" w:date="2020-05-18T10:36:00Z">
              <w:rPr/>
            </w:rPrChange>
          </w:rPr>
          <w:tab/>
          <w:t xml:space="preserve">Who was responsible </w:t>
        </w:r>
        <w:proofErr w:type="spellStart"/>
        <w:r w:rsidRPr="00876437">
          <w:rPr>
            <w:rFonts w:hint="eastAsia"/>
            <w:lang w:val="en-GB"/>
            <w:rPrChange w:id="23597" w:author="Kevin Gu" w:date="2020-05-18T10:36:00Z">
              <w:rPr>
                <w:rFonts w:hint="eastAsia"/>
              </w:rPr>
            </w:rPrChange>
          </w:rPr>
          <w:t>谁是负责人</w:t>
        </w:r>
        <w:proofErr w:type="spellEnd"/>
      </w:ins>
    </w:p>
    <w:p w14:paraId="42F879EF" w14:textId="77777777" w:rsidR="004D4DFE" w:rsidRPr="00876437" w:rsidRDefault="004D4DFE" w:rsidP="004D4DFE">
      <w:pPr>
        <w:rPr>
          <w:ins w:id="23598" w:author="Julio Li" w:date="2020-05-15T16:31:00Z"/>
          <w:lang w:val="en-GB"/>
          <w:rPrChange w:id="23599" w:author="Kevin Gu" w:date="2020-05-18T10:36:00Z">
            <w:rPr>
              <w:ins w:id="23600" w:author="Julio Li" w:date="2020-05-15T16:31:00Z"/>
            </w:rPr>
          </w:rPrChange>
        </w:rPr>
      </w:pPr>
      <w:ins w:id="23601" w:author="Julio Li" w:date="2020-05-15T16:31:00Z">
        <w:r w:rsidRPr="00876437">
          <w:rPr>
            <w:lang w:val="en-GB"/>
            <w:rPrChange w:id="23602" w:author="Kevin Gu" w:date="2020-05-18T10:36:00Z">
              <w:rPr/>
            </w:rPrChange>
          </w:rPr>
          <w:t>-</w:t>
        </w:r>
        <w:r w:rsidRPr="00876437">
          <w:rPr>
            <w:lang w:val="en-GB"/>
            <w:rPrChange w:id="23603" w:author="Kevin Gu" w:date="2020-05-18T10:36:00Z">
              <w:rPr/>
            </w:rPrChange>
          </w:rPr>
          <w:tab/>
          <w:t xml:space="preserve">How it was done </w:t>
        </w:r>
        <w:proofErr w:type="spellStart"/>
        <w:r w:rsidRPr="00876437">
          <w:rPr>
            <w:rFonts w:hint="eastAsia"/>
            <w:lang w:val="en-GB"/>
            <w:rPrChange w:id="23604" w:author="Kevin Gu" w:date="2020-05-18T10:36:00Z">
              <w:rPr>
                <w:rFonts w:hint="eastAsia"/>
              </w:rPr>
            </w:rPrChange>
          </w:rPr>
          <w:t>如何做</w:t>
        </w:r>
        <w:proofErr w:type="spellEnd"/>
      </w:ins>
    </w:p>
    <w:p w14:paraId="516AA056" w14:textId="77777777" w:rsidR="004D4DFE" w:rsidRPr="00876437" w:rsidRDefault="004D4DFE" w:rsidP="004D4DFE">
      <w:pPr>
        <w:rPr>
          <w:ins w:id="23605" w:author="Julio Li" w:date="2020-05-15T16:31:00Z"/>
          <w:lang w:val="en-GB"/>
          <w:rPrChange w:id="23606" w:author="Kevin Gu" w:date="2020-05-18T10:36:00Z">
            <w:rPr>
              <w:ins w:id="23607" w:author="Julio Li" w:date="2020-05-15T16:31:00Z"/>
            </w:rPr>
          </w:rPrChange>
        </w:rPr>
      </w:pPr>
      <w:ins w:id="23608" w:author="Julio Li" w:date="2020-05-15T16:31:00Z">
        <w:r w:rsidRPr="00876437">
          <w:rPr>
            <w:lang w:val="en-GB"/>
            <w:rPrChange w:id="23609" w:author="Kevin Gu" w:date="2020-05-18T10:36:00Z">
              <w:rPr/>
            </w:rPrChange>
          </w:rPr>
          <w:t>Forensic evidence gathering requires that everything be documented in a form that is capable of recreating the exact steps that were followed to gather the evidence. The evidence classified as “Restricted” or “Confidential” must not be altered or contaminated and a chain of custody must be maintained.</w:t>
        </w:r>
      </w:ins>
    </w:p>
    <w:p w14:paraId="0295ED45" w14:textId="4FBE47A5" w:rsidR="004D4DFE" w:rsidRPr="00876437" w:rsidRDefault="004D4DFE" w:rsidP="004D4DFE">
      <w:pPr>
        <w:rPr>
          <w:ins w:id="23610" w:author="Julio Li" w:date="2020-05-15T16:31:00Z"/>
          <w:lang w:val="en-GB" w:eastAsia="zh-CN"/>
          <w:rPrChange w:id="23611" w:author="Kevin Gu" w:date="2020-05-18T10:36:00Z">
            <w:rPr>
              <w:ins w:id="23612" w:author="Julio Li" w:date="2020-05-15T16:31:00Z"/>
              <w:lang w:eastAsia="zh-CN"/>
            </w:rPr>
          </w:rPrChange>
        </w:rPr>
      </w:pPr>
      <w:ins w:id="23613" w:author="Julio Li" w:date="2020-05-15T16:31:00Z">
        <w:r w:rsidRPr="00876437">
          <w:rPr>
            <w:rFonts w:hint="eastAsia"/>
            <w:lang w:val="en-GB"/>
            <w:rPrChange w:id="23614" w:author="Kevin Gu" w:date="2020-05-18T10:36:00Z">
              <w:rPr>
                <w:rFonts w:hint="eastAsia"/>
              </w:rPr>
            </w:rPrChange>
          </w:rPr>
          <w:t>法证的收集要求所有事都形成文件的形式，并可以根据这些证据再现事故。证据被分类机密或保密信息，因此不得更改和污染证据，并应该建立证据保护链</w:t>
        </w:r>
      </w:ins>
      <w:ins w:id="23615" w:author="Julio Li" w:date="2020-05-15T16:32:00Z">
        <w:r w:rsidRPr="00876437">
          <w:rPr>
            <w:rFonts w:hint="eastAsia"/>
            <w:lang w:val="en-GB" w:eastAsia="zh-CN"/>
            <w:rPrChange w:id="23616" w:author="Kevin Gu" w:date="2020-05-18T10:36:00Z">
              <w:rPr>
                <w:rFonts w:hint="eastAsia"/>
                <w:lang w:eastAsia="zh-CN"/>
              </w:rPr>
            </w:rPrChange>
          </w:rPr>
          <w:t>。</w:t>
        </w:r>
      </w:ins>
    </w:p>
    <w:p w14:paraId="4CBC245E" w14:textId="77777777" w:rsidR="004D4DFE" w:rsidRPr="00876437" w:rsidRDefault="004D4DFE" w:rsidP="004D4DFE">
      <w:pPr>
        <w:rPr>
          <w:ins w:id="23617" w:author="Julio Li" w:date="2020-05-15T16:31:00Z"/>
          <w:lang w:val="en-GB"/>
          <w:rPrChange w:id="23618" w:author="Kevin Gu" w:date="2020-05-18T10:36:00Z">
            <w:rPr>
              <w:ins w:id="23619" w:author="Julio Li" w:date="2020-05-15T16:31:00Z"/>
            </w:rPr>
          </w:rPrChange>
        </w:rPr>
      </w:pPr>
      <w:ins w:id="23620" w:author="Julio Li" w:date="2020-05-15T16:31:00Z">
        <w:r w:rsidRPr="00876437">
          <w:rPr>
            <w:lang w:val="en-GB"/>
            <w:rPrChange w:id="23621" w:author="Kevin Gu" w:date="2020-05-18T10:36:00Z">
              <w:rPr/>
            </w:rPrChange>
          </w:rPr>
          <w:t>A chain of custody consists in the logs containing dates, times and signatures of the persons who had custody of the evidence.</w:t>
        </w:r>
      </w:ins>
    </w:p>
    <w:p w14:paraId="5937C686" w14:textId="1C59E5FC" w:rsidR="004D4DFE" w:rsidRPr="00876437" w:rsidRDefault="004D4DFE" w:rsidP="004D4DFE">
      <w:pPr>
        <w:rPr>
          <w:ins w:id="23622" w:author="Julio Li" w:date="2020-05-15T16:32:00Z"/>
          <w:lang w:val="en-GB" w:eastAsia="zh-CN"/>
          <w:rPrChange w:id="23623" w:author="Kevin Gu" w:date="2020-05-18T10:36:00Z">
            <w:rPr>
              <w:ins w:id="23624" w:author="Julio Li" w:date="2020-05-15T16:32:00Z"/>
              <w:lang w:val="en-US" w:eastAsia="zh-CN"/>
            </w:rPr>
          </w:rPrChange>
        </w:rPr>
      </w:pPr>
      <w:proofErr w:type="spellStart"/>
      <w:ins w:id="23625" w:author="Julio Li" w:date="2020-05-15T16:31:00Z">
        <w:r w:rsidRPr="00876437">
          <w:rPr>
            <w:rFonts w:hint="eastAsia"/>
            <w:lang w:val="en-GB"/>
            <w:rPrChange w:id="23626" w:author="Kevin Gu" w:date="2020-05-18T10:36:00Z">
              <w:rPr>
                <w:rFonts w:hint="eastAsia"/>
              </w:rPr>
            </w:rPrChange>
          </w:rPr>
          <w:t>保护链由日志组成，日志包括日期、时间以及保护证据人员的签名</w:t>
        </w:r>
      </w:ins>
      <w:proofErr w:type="spellEnd"/>
      <w:ins w:id="23627" w:author="Julio Li" w:date="2020-05-15T16:32:00Z">
        <w:r w:rsidRPr="00876437">
          <w:rPr>
            <w:rFonts w:hint="eastAsia"/>
            <w:lang w:val="en-GB" w:eastAsia="zh-CN"/>
            <w:rPrChange w:id="23628" w:author="Kevin Gu" w:date="2020-05-18T10:36:00Z">
              <w:rPr>
                <w:rFonts w:hint="eastAsia"/>
                <w:lang w:eastAsia="zh-CN"/>
              </w:rPr>
            </w:rPrChange>
          </w:rPr>
          <w:t>。</w:t>
        </w:r>
      </w:ins>
    </w:p>
    <w:p w14:paraId="3FD8B729" w14:textId="6B3EC0A2" w:rsidR="004D4DFE" w:rsidRPr="00876437" w:rsidRDefault="00696F23" w:rsidP="004D4DFE">
      <w:pPr>
        <w:pStyle w:val="Title3"/>
        <w:rPr>
          <w:ins w:id="23629" w:author="Julio Li" w:date="2020-05-15T16:32:00Z"/>
          <w:lang w:val="en-GB"/>
          <w:rPrChange w:id="23630" w:author="Kevin Gu" w:date="2020-05-18T10:36:00Z">
            <w:rPr>
              <w:ins w:id="23631" w:author="Julio Li" w:date="2020-05-15T16:32:00Z"/>
            </w:rPr>
          </w:rPrChange>
        </w:rPr>
      </w:pPr>
      <w:ins w:id="23632" w:author="Kevin Gu" w:date="2020-05-18T14:19:00Z">
        <w:r>
          <w:rPr>
            <w:lang w:val="en-GB" w:eastAsia="zh-CN"/>
          </w:rPr>
          <w:lastRenderedPageBreak/>
          <w:t xml:space="preserve"> </w:t>
        </w:r>
      </w:ins>
      <w:ins w:id="23633" w:author="Julio Li" w:date="2020-05-15T16:32:00Z">
        <w:r w:rsidR="004D4DFE" w:rsidRPr="00876437">
          <w:rPr>
            <w:lang w:val="en-GB"/>
            <w:rPrChange w:id="23634" w:author="Kevin Gu" w:date="2020-05-18T10:36:00Z">
              <w:rPr/>
            </w:rPrChange>
          </w:rPr>
          <w:t xml:space="preserve">Eradication and Recovery </w:t>
        </w:r>
        <w:proofErr w:type="spellStart"/>
        <w:r w:rsidR="004D4DFE" w:rsidRPr="00876437">
          <w:rPr>
            <w:rFonts w:hint="eastAsia"/>
            <w:lang w:val="en-GB"/>
            <w:rPrChange w:id="23635" w:author="Kevin Gu" w:date="2020-05-18T10:36:00Z">
              <w:rPr>
                <w:rFonts w:hint="eastAsia"/>
              </w:rPr>
            </w:rPrChange>
          </w:rPr>
          <w:t>根除以及恢复</w:t>
        </w:r>
        <w:proofErr w:type="spellEnd"/>
      </w:ins>
    </w:p>
    <w:p w14:paraId="73EE6DB6" w14:textId="77777777" w:rsidR="004D4DFE" w:rsidRPr="00876437" w:rsidRDefault="004D4DFE" w:rsidP="004D4DFE">
      <w:pPr>
        <w:rPr>
          <w:ins w:id="23636" w:author="Julio Li" w:date="2020-05-15T16:32:00Z"/>
          <w:lang w:val="en-GB"/>
          <w:rPrChange w:id="23637" w:author="Kevin Gu" w:date="2020-05-18T10:36:00Z">
            <w:rPr>
              <w:ins w:id="23638" w:author="Julio Li" w:date="2020-05-15T16:32:00Z"/>
            </w:rPr>
          </w:rPrChange>
        </w:rPr>
      </w:pPr>
      <w:ins w:id="23639" w:author="Julio Li" w:date="2020-05-15T16:32:00Z">
        <w:r w:rsidRPr="00876437">
          <w:rPr>
            <w:lang w:val="en-GB"/>
            <w:rPrChange w:id="23640" w:author="Kevin Gu" w:date="2020-05-18T10:36:00Z">
              <w:rPr/>
            </w:rPrChange>
          </w:rPr>
          <w:t>It will be necessary to fix any issue and consequence associated to the incident and recover any systems and services affected; this might involve:</w:t>
        </w:r>
      </w:ins>
    </w:p>
    <w:p w14:paraId="1CF3CCAA" w14:textId="77777777" w:rsidR="004D4DFE" w:rsidRPr="00876437" w:rsidRDefault="004D4DFE" w:rsidP="004D4DFE">
      <w:pPr>
        <w:rPr>
          <w:ins w:id="23641" w:author="Julio Li" w:date="2020-05-15T16:32:00Z"/>
          <w:lang w:val="en-GB"/>
          <w:rPrChange w:id="23642" w:author="Kevin Gu" w:date="2020-05-18T10:36:00Z">
            <w:rPr>
              <w:ins w:id="23643" w:author="Julio Li" w:date="2020-05-15T16:32:00Z"/>
            </w:rPr>
          </w:rPrChange>
        </w:rPr>
      </w:pPr>
      <w:proofErr w:type="spellStart"/>
      <w:ins w:id="23644" w:author="Julio Li" w:date="2020-05-15T16:32:00Z">
        <w:r w:rsidRPr="00876437">
          <w:rPr>
            <w:rFonts w:hint="eastAsia"/>
            <w:lang w:val="en-GB"/>
            <w:rPrChange w:id="23645" w:author="Kevin Gu" w:date="2020-05-18T10:36:00Z">
              <w:rPr>
                <w:rFonts w:hint="eastAsia"/>
              </w:rPr>
            </w:rPrChange>
          </w:rPr>
          <w:t>修复任何与事故相关的问题和结果以及恢复受影响的系统和服务是非常重要的，或许涉及到</w:t>
        </w:r>
        <w:proofErr w:type="spellEnd"/>
        <w:r w:rsidRPr="00876437">
          <w:rPr>
            <w:rFonts w:hint="eastAsia"/>
            <w:lang w:val="en-GB"/>
            <w:rPrChange w:id="23646" w:author="Kevin Gu" w:date="2020-05-18T10:36:00Z">
              <w:rPr>
                <w:rFonts w:hint="eastAsia"/>
              </w:rPr>
            </w:rPrChange>
          </w:rPr>
          <w:t>：</w:t>
        </w:r>
      </w:ins>
    </w:p>
    <w:p w14:paraId="4FFF5ED0" w14:textId="77777777" w:rsidR="004D4DFE" w:rsidRPr="00876437" w:rsidRDefault="004D4DFE" w:rsidP="004D4DFE">
      <w:pPr>
        <w:rPr>
          <w:ins w:id="23647" w:author="Julio Li" w:date="2020-05-15T16:32:00Z"/>
          <w:lang w:val="en-GB"/>
          <w:rPrChange w:id="23648" w:author="Kevin Gu" w:date="2020-05-18T10:36:00Z">
            <w:rPr>
              <w:ins w:id="23649" w:author="Julio Li" w:date="2020-05-15T16:32:00Z"/>
            </w:rPr>
          </w:rPrChange>
        </w:rPr>
      </w:pPr>
      <w:ins w:id="23650" w:author="Julio Li" w:date="2020-05-15T16:32:00Z">
        <w:r w:rsidRPr="00876437">
          <w:rPr>
            <w:lang w:val="en-GB"/>
            <w:rPrChange w:id="23651" w:author="Kevin Gu" w:date="2020-05-18T10:36:00Z">
              <w:rPr/>
            </w:rPrChange>
          </w:rPr>
          <w:t>-</w:t>
        </w:r>
        <w:r w:rsidRPr="00876437">
          <w:rPr>
            <w:lang w:val="en-GB"/>
            <w:rPrChange w:id="23652" w:author="Kevin Gu" w:date="2020-05-18T10:36:00Z">
              <w:rPr/>
            </w:rPrChange>
          </w:rPr>
          <w:tab/>
          <w:t>A forensic analysis if incident and assessment warrants.</w:t>
        </w:r>
      </w:ins>
    </w:p>
    <w:p w14:paraId="12E52F3A" w14:textId="3C18BC61" w:rsidR="004D4DFE" w:rsidRPr="00876437" w:rsidRDefault="004D4DFE" w:rsidP="004D4DFE">
      <w:pPr>
        <w:rPr>
          <w:ins w:id="23653" w:author="Julio Li" w:date="2020-05-15T16:32:00Z"/>
          <w:lang w:val="en-GB" w:eastAsia="zh-CN"/>
          <w:rPrChange w:id="23654" w:author="Kevin Gu" w:date="2020-05-18T10:36:00Z">
            <w:rPr>
              <w:ins w:id="23655" w:author="Julio Li" w:date="2020-05-15T16:32:00Z"/>
              <w:lang w:eastAsia="zh-CN"/>
            </w:rPr>
          </w:rPrChange>
        </w:rPr>
      </w:pPr>
      <w:proofErr w:type="spellStart"/>
      <w:ins w:id="23656" w:author="Julio Li" w:date="2020-05-15T16:32:00Z">
        <w:r w:rsidRPr="00876437">
          <w:rPr>
            <w:rFonts w:hint="eastAsia"/>
            <w:lang w:val="en-GB"/>
            <w:rPrChange w:id="23657" w:author="Kevin Gu" w:date="2020-05-18T10:36:00Z">
              <w:rPr>
                <w:rFonts w:hint="eastAsia"/>
              </w:rPr>
            </w:rPrChange>
          </w:rPr>
          <w:t>如果事故和评估许可，进行法律分析</w:t>
        </w:r>
      </w:ins>
      <w:proofErr w:type="spellEnd"/>
      <w:ins w:id="23658" w:author="Julio Li" w:date="2020-05-15T16:33:00Z">
        <w:r w:rsidRPr="00876437">
          <w:rPr>
            <w:rFonts w:hint="eastAsia"/>
            <w:lang w:val="en-GB" w:eastAsia="zh-CN"/>
            <w:rPrChange w:id="23659" w:author="Kevin Gu" w:date="2020-05-18T10:36:00Z">
              <w:rPr>
                <w:rFonts w:hint="eastAsia"/>
                <w:lang w:eastAsia="zh-CN"/>
              </w:rPr>
            </w:rPrChange>
          </w:rPr>
          <w:t>。</w:t>
        </w:r>
      </w:ins>
    </w:p>
    <w:p w14:paraId="7D51797E" w14:textId="77777777" w:rsidR="004D4DFE" w:rsidRPr="00876437" w:rsidRDefault="004D4DFE" w:rsidP="004D4DFE">
      <w:pPr>
        <w:rPr>
          <w:ins w:id="23660" w:author="Julio Li" w:date="2020-05-15T16:32:00Z"/>
          <w:lang w:val="en-GB"/>
          <w:rPrChange w:id="23661" w:author="Kevin Gu" w:date="2020-05-18T10:36:00Z">
            <w:rPr>
              <w:ins w:id="23662" w:author="Julio Li" w:date="2020-05-15T16:32:00Z"/>
            </w:rPr>
          </w:rPrChange>
        </w:rPr>
      </w:pPr>
      <w:ins w:id="23663" w:author="Julio Li" w:date="2020-05-15T16:32:00Z">
        <w:r w:rsidRPr="00876437">
          <w:rPr>
            <w:lang w:val="en-GB"/>
            <w:rPrChange w:id="23664" w:author="Kevin Gu" w:date="2020-05-18T10:36:00Z">
              <w:rPr/>
            </w:rPrChange>
          </w:rPr>
          <w:t>-</w:t>
        </w:r>
        <w:r w:rsidRPr="00876437">
          <w:rPr>
            <w:lang w:val="en-GB"/>
            <w:rPrChange w:id="23665" w:author="Kevin Gu" w:date="2020-05-18T10:36:00Z">
              <w:rPr/>
            </w:rPrChange>
          </w:rPr>
          <w:tab/>
          <w:t>Find a temporary or a definitive solution.</w:t>
        </w:r>
      </w:ins>
    </w:p>
    <w:p w14:paraId="39AEC42B" w14:textId="1BFFBB25" w:rsidR="004D4DFE" w:rsidRPr="00876437" w:rsidRDefault="004D4DFE" w:rsidP="004D4DFE">
      <w:pPr>
        <w:rPr>
          <w:ins w:id="23666" w:author="Julio Li" w:date="2020-05-15T16:32:00Z"/>
          <w:lang w:val="en-GB" w:eastAsia="zh-CN"/>
          <w:rPrChange w:id="23667" w:author="Kevin Gu" w:date="2020-05-18T10:36:00Z">
            <w:rPr>
              <w:ins w:id="23668" w:author="Julio Li" w:date="2020-05-15T16:32:00Z"/>
              <w:lang w:eastAsia="zh-CN"/>
            </w:rPr>
          </w:rPrChange>
        </w:rPr>
      </w:pPr>
      <w:proofErr w:type="spellStart"/>
      <w:ins w:id="23669" w:author="Julio Li" w:date="2020-05-15T16:32:00Z">
        <w:r w:rsidRPr="00876437">
          <w:rPr>
            <w:rFonts w:hint="eastAsia"/>
            <w:lang w:val="en-GB"/>
            <w:rPrChange w:id="23670" w:author="Kevin Gu" w:date="2020-05-18T10:36:00Z">
              <w:rPr>
                <w:rFonts w:hint="eastAsia"/>
              </w:rPr>
            </w:rPrChange>
          </w:rPr>
          <w:t>寻找一个临时或者决定性的解决方法</w:t>
        </w:r>
      </w:ins>
      <w:proofErr w:type="spellEnd"/>
      <w:ins w:id="23671" w:author="Julio Li" w:date="2020-05-15T16:33:00Z">
        <w:r w:rsidRPr="00876437">
          <w:rPr>
            <w:rFonts w:hint="eastAsia"/>
            <w:lang w:val="en-GB" w:eastAsia="zh-CN"/>
            <w:rPrChange w:id="23672" w:author="Kevin Gu" w:date="2020-05-18T10:36:00Z">
              <w:rPr>
                <w:rFonts w:hint="eastAsia"/>
                <w:lang w:eastAsia="zh-CN"/>
              </w:rPr>
            </w:rPrChange>
          </w:rPr>
          <w:t>。</w:t>
        </w:r>
      </w:ins>
    </w:p>
    <w:p w14:paraId="00A886F5" w14:textId="77777777" w:rsidR="004D4DFE" w:rsidRPr="00876437" w:rsidRDefault="004D4DFE" w:rsidP="004D4DFE">
      <w:pPr>
        <w:rPr>
          <w:ins w:id="23673" w:author="Julio Li" w:date="2020-05-15T16:32:00Z"/>
          <w:lang w:val="en-GB"/>
          <w:rPrChange w:id="23674" w:author="Kevin Gu" w:date="2020-05-18T10:36:00Z">
            <w:rPr>
              <w:ins w:id="23675" w:author="Julio Li" w:date="2020-05-15T16:32:00Z"/>
            </w:rPr>
          </w:rPrChange>
        </w:rPr>
      </w:pPr>
      <w:ins w:id="23676" w:author="Julio Li" w:date="2020-05-15T16:32:00Z">
        <w:r w:rsidRPr="00876437">
          <w:rPr>
            <w:lang w:val="en-GB"/>
            <w:rPrChange w:id="23677" w:author="Kevin Gu" w:date="2020-05-18T10:36:00Z">
              <w:rPr/>
            </w:rPrChange>
          </w:rPr>
          <w:t>-</w:t>
        </w:r>
        <w:r w:rsidRPr="00876437">
          <w:rPr>
            <w:lang w:val="en-GB"/>
            <w:rPrChange w:id="23678" w:author="Kevin Gu" w:date="2020-05-18T10:36:00Z">
              <w:rPr/>
            </w:rPrChange>
          </w:rPr>
          <w:tab/>
          <w:t>Establish post-incident procedures and upgrade standards and procedures if necessary.</w:t>
        </w:r>
      </w:ins>
    </w:p>
    <w:p w14:paraId="5C4E169B" w14:textId="3CBB2F1E" w:rsidR="004D4DFE" w:rsidRPr="00876437" w:rsidRDefault="004D4DFE" w:rsidP="004D4DFE">
      <w:pPr>
        <w:rPr>
          <w:ins w:id="23679" w:author="Julio Li" w:date="2020-05-15T16:32:00Z"/>
          <w:lang w:val="en-GB" w:eastAsia="zh-CN"/>
          <w:rPrChange w:id="23680" w:author="Kevin Gu" w:date="2020-05-18T10:36:00Z">
            <w:rPr>
              <w:ins w:id="23681" w:author="Julio Li" w:date="2020-05-15T16:32:00Z"/>
              <w:lang w:eastAsia="zh-CN"/>
            </w:rPr>
          </w:rPrChange>
        </w:rPr>
      </w:pPr>
      <w:proofErr w:type="spellStart"/>
      <w:ins w:id="23682" w:author="Julio Li" w:date="2020-05-15T16:32:00Z">
        <w:r w:rsidRPr="00876437">
          <w:rPr>
            <w:rFonts w:hint="eastAsia"/>
            <w:lang w:val="en-GB"/>
            <w:rPrChange w:id="23683" w:author="Kevin Gu" w:date="2020-05-18T10:36:00Z">
              <w:rPr>
                <w:rFonts w:hint="eastAsia"/>
              </w:rPr>
            </w:rPrChange>
          </w:rPr>
          <w:t>如果需要，建立事故张贴程序并且升级标准和程序</w:t>
        </w:r>
      </w:ins>
      <w:proofErr w:type="spellEnd"/>
      <w:ins w:id="23684" w:author="Julio Li" w:date="2020-05-15T16:33:00Z">
        <w:r w:rsidRPr="00876437">
          <w:rPr>
            <w:rFonts w:hint="eastAsia"/>
            <w:lang w:val="en-GB" w:eastAsia="zh-CN"/>
            <w:rPrChange w:id="23685" w:author="Kevin Gu" w:date="2020-05-18T10:36:00Z">
              <w:rPr>
                <w:rFonts w:hint="eastAsia"/>
                <w:lang w:eastAsia="zh-CN"/>
              </w:rPr>
            </w:rPrChange>
          </w:rPr>
          <w:t>。</w:t>
        </w:r>
      </w:ins>
    </w:p>
    <w:p w14:paraId="3AC61B97" w14:textId="77777777" w:rsidR="004D4DFE" w:rsidRPr="00876437" w:rsidRDefault="004D4DFE" w:rsidP="004D4DFE">
      <w:pPr>
        <w:rPr>
          <w:ins w:id="23686" w:author="Julio Li" w:date="2020-05-15T16:32:00Z"/>
          <w:lang w:val="en-GB"/>
          <w:rPrChange w:id="23687" w:author="Kevin Gu" w:date="2020-05-18T10:36:00Z">
            <w:rPr>
              <w:ins w:id="23688" w:author="Julio Li" w:date="2020-05-15T16:32:00Z"/>
            </w:rPr>
          </w:rPrChange>
        </w:rPr>
      </w:pPr>
      <w:ins w:id="23689" w:author="Julio Li" w:date="2020-05-15T16:32:00Z">
        <w:r w:rsidRPr="00876437">
          <w:rPr>
            <w:lang w:val="en-GB"/>
            <w:rPrChange w:id="23690" w:author="Kevin Gu" w:date="2020-05-18T10:36:00Z">
              <w:rPr/>
            </w:rPrChange>
          </w:rPr>
          <w:t>-</w:t>
        </w:r>
        <w:r w:rsidRPr="00876437">
          <w:rPr>
            <w:lang w:val="en-GB"/>
            <w:rPrChange w:id="23691" w:author="Kevin Gu" w:date="2020-05-18T10:36:00Z">
              <w:rPr/>
            </w:rPrChange>
          </w:rPr>
          <w:tab/>
          <w:t>Re installing operating systems, file systems and user data.</w:t>
        </w:r>
      </w:ins>
    </w:p>
    <w:p w14:paraId="5D1D48A5" w14:textId="740B5FF9" w:rsidR="004D4DFE" w:rsidRPr="00876437" w:rsidRDefault="004D4DFE" w:rsidP="004D4DFE">
      <w:pPr>
        <w:rPr>
          <w:ins w:id="23692" w:author="Julio Li" w:date="2020-05-15T16:32:00Z"/>
          <w:lang w:val="en-GB" w:eastAsia="zh-CN"/>
          <w:rPrChange w:id="23693" w:author="Kevin Gu" w:date="2020-05-18T10:36:00Z">
            <w:rPr>
              <w:ins w:id="23694" w:author="Julio Li" w:date="2020-05-15T16:32:00Z"/>
              <w:lang w:eastAsia="zh-CN"/>
            </w:rPr>
          </w:rPrChange>
        </w:rPr>
      </w:pPr>
      <w:proofErr w:type="spellStart"/>
      <w:ins w:id="23695" w:author="Julio Li" w:date="2020-05-15T16:32:00Z">
        <w:r w:rsidRPr="00876437">
          <w:rPr>
            <w:rFonts w:hint="eastAsia"/>
            <w:lang w:val="en-GB"/>
            <w:rPrChange w:id="23696" w:author="Kevin Gu" w:date="2020-05-18T10:36:00Z">
              <w:rPr>
                <w:rFonts w:hint="eastAsia"/>
              </w:rPr>
            </w:rPrChange>
          </w:rPr>
          <w:t>重装运营系统，文件系统以及用户数据</w:t>
        </w:r>
      </w:ins>
      <w:proofErr w:type="spellEnd"/>
      <w:ins w:id="23697" w:author="Julio Li" w:date="2020-05-15T16:33:00Z">
        <w:r w:rsidRPr="00876437">
          <w:rPr>
            <w:rFonts w:hint="eastAsia"/>
            <w:lang w:val="en-GB" w:eastAsia="zh-CN"/>
            <w:rPrChange w:id="23698" w:author="Kevin Gu" w:date="2020-05-18T10:36:00Z">
              <w:rPr>
                <w:rFonts w:hint="eastAsia"/>
                <w:lang w:eastAsia="zh-CN"/>
              </w:rPr>
            </w:rPrChange>
          </w:rPr>
          <w:t>。</w:t>
        </w:r>
      </w:ins>
    </w:p>
    <w:p w14:paraId="4778C525" w14:textId="77777777" w:rsidR="004D4DFE" w:rsidRPr="00876437" w:rsidRDefault="004D4DFE" w:rsidP="004D4DFE">
      <w:pPr>
        <w:rPr>
          <w:ins w:id="23699" w:author="Julio Li" w:date="2020-05-15T16:32:00Z"/>
          <w:lang w:val="en-GB"/>
          <w:rPrChange w:id="23700" w:author="Kevin Gu" w:date="2020-05-18T10:36:00Z">
            <w:rPr>
              <w:ins w:id="23701" w:author="Julio Li" w:date="2020-05-15T16:32:00Z"/>
            </w:rPr>
          </w:rPrChange>
        </w:rPr>
      </w:pPr>
      <w:ins w:id="23702" w:author="Julio Li" w:date="2020-05-15T16:32:00Z">
        <w:r w:rsidRPr="00876437">
          <w:rPr>
            <w:lang w:val="en-GB"/>
            <w:rPrChange w:id="23703" w:author="Kevin Gu" w:date="2020-05-18T10:36:00Z">
              <w:rPr/>
            </w:rPrChange>
          </w:rPr>
          <w:t>-</w:t>
        </w:r>
        <w:r w:rsidRPr="00876437">
          <w:rPr>
            <w:lang w:val="en-GB"/>
            <w:rPrChange w:id="23704" w:author="Kevin Gu" w:date="2020-05-18T10:36:00Z">
              <w:rPr/>
            </w:rPrChange>
          </w:rPr>
          <w:tab/>
          <w:t>Applying all operating system, applications and manufactures recommended security patches.</w:t>
        </w:r>
      </w:ins>
    </w:p>
    <w:p w14:paraId="7F300929" w14:textId="736DB7A2" w:rsidR="004D4DFE" w:rsidRPr="00876437" w:rsidRDefault="004D4DFE" w:rsidP="004D4DFE">
      <w:pPr>
        <w:rPr>
          <w:ins w:id="23705" w:author="Julio Li" w:date="2020-05-15T16:32:00Z"/>
          <w:lang w:val="en-GB" w:eastAsia="zh-CN"/>
          <w:rPrChange w:id="23706" w:author="Kevin Gu" w:date="2020-05-18T10:36:00Z">
            <w:rPr>
              <w:ins w:id="23707" w:author="Julio Li" w:date="2020-05-15T16:32:00Z"/>
              <w:lang w:eastAsia="zh-CN"/>
            </w:rPr>
          </w:rPrChange>
        </w:rPr>
      </w:pPr>
      <w:proofErr w:type="spellStart"/>
      <w:ins w:id="23708" w:author="Julio Li" w:date="2020-05-15T16:32:00Z">
        <w:r w:rsidRPr="00876437">
          <w:rPr>
            <w:rFonts w:hint="eastAsia"/>
            <w:lang w:val="en-GB"/>
            <w:rPrChange w:id="23709" w:author="Kevin Gu" w:date="2020-05-18T10:36:00Z">
              <w:rPr>
                <w:rFonts w:hint="eastAsia"/>
              </w:rPr>
            </w:rPrChange>
          </w:rPr>
          <w:t>启用所有的营运系统，应用软件以及生产推荐的安全补丁</w:t>
        </w:r>
      </w:ins>
      <w:proofErr w:type="spellEnd"/>
      <w:ins w:id="23710" w:author="Julio Li" w:date="2020-05-15T16:33:00Z">
        <w:r w:rsidRPr="00876437">
          <w:rPr>
            <w:rFonts w:hint="eastAsia"/>
            <w:lang w:val="en-GB" w:eastAsia="zh-CN"/>
            <w:rPrChange w:id="23711" w:author="Kevin Gu" w:date="2020-05-18T10:36:00Z">
              <w:rPr>
                <w:rFonts w:hint="eastAsia"/>
                <w:lang w:eastAsia="zh-CN"/>
              </w:rPr>
            </w:rPrChange>
          </w:rPr>
          <w:t>。</w:t>
        </w:r>
      </w:ins>
    </w:p>
    <w:p w14:paraId="70DC593C" w14:textId="77777777" w:rsidR="004D4DFE" w:rsidRPr="00876437" w:rsidRDefault="004D4DFE" w:rsidP="004D4DFE">
      <w:pPr>
        <w:rPr>
          <w:ins w:id="23712" w:author="Julio Li" w:date="2020-05-15T16:32:00Z"/>
          <w:lang w:val="en-GB"/>
          <w:rPrChange w:id="23713" w:author="Kevin Gu" w:date="2020-05-18T10:36:00Z">
            <w:rPr>
              <w:ins w:id="23714" w:author="Julio Li" w:date="2020-05-15T16:32:00Z"/>
            </w:rPr>
          </w:rPrChange>
        </w:rPr>
      </w:pPr>
      <w:ins w:id="23715" w:author="Julio Li" w:date="2020-05-15T16:32:00Z">
        <w:r w:rsidRPr="00876437">
          <w:rPr>
            <w:lang w:val="en-GB"/>
            <w:rPrChange w:id="23716" w:author="Kevin Gu" w:date="2020-05-18T10:36:00Z">
              <w:rPr/>
            </w:rPrChange>
          </w:rPr>
          <w:t xml:space="preserve">Once all affect have been removed, all issues fixed and all affected systems or services recovered then under the direction of </w:t>
        </w:r>
        <w:proofErr w:type="gramStart"/>
        <w:r w:rsidRPr="00876437">
          <w:rPr>
            <w:lang w:val="en-GB"/>
            <w:rPrChange w:id="23717" w:author="Kevin Gu" w:date="2020-05-18T10:36:00Z">
              <w:rPr/>
            </w:rPrChange>
          </w:rPr>
          <w:t>the  IRT</w:t>
        </w:r>
        <w:proofErr w:type="gramEnd"/>
        <w:r w:rsidRPr="00876437">
          <w:rPr>
            <w:lang w:val="en-GB"/>
            <w:rPrChange w:id="23718" w:author="Kevin Gu" w:date="2020-05-18T10:36:00Z">
              <w:rPr/>
            </w:rPrChange>
          </w:rPr>
          <w:t xml:space="preserve"> any containment measures may be removed.</w:t>
        </w:r>
      </w:ins>
    </w:p>
    <w:p w14:paraId="50585000" w14:textId="532ABC82" w:rsidR="004D4DFE" w:rsidRPr="00941BBF" w:rsidRDefault="004D4DFE" w:rsidP="004D4DFE">
      <w:pPr>
        <w:rPr>
          <w:ins w:id="23719" w:author="Julio Li" w:date="2020-05-15T16:32:00Z"/>
          <w:lang w:eastAsia="zh-CN"/>
        </w:rPr>
      </w:pPr>
      <w:proofErr w:type="spellStart"/>
      <w:ins w:id="23720" w:author="Julio Li" w:date="2020-05-15T16:32:00Z">
        <w:r w:rsidRPr="00876437">
          <w:rPr>
            <w:rFonts w:hint="eastAsia"/>
            <w:lang w:val="en-GB"/>
            <w:rPrChange w:id="23721" w:author="Kevin Gu" w:date="2020-05-18T10:36:00Z">
              <w:rPr>
                <w:rFonts w:hint="eastAsia"/>
              </w:rPr>
            </w:rPrChange>
          </w:rPr>
          <w:t>一旦所有的影响被消除，所有的问题被修复，所有受影响的系统和服务被恢复，在事故恢复小组的指导下。所有的控制措施都可消除</w:t>
        </w:r>
      </w:ins>
      <w:proofErr w:type="spellEnd"/>
      <w:ins w:id="23722" w:author="Julio Li" w:date="2020-05-15T16:33:00Z">
        <w:r w:rsidRPr="00876437">
          <w:rPr>
            <w:rFonts w:hint="eastAsia"/>
            <w:lang w:val="en-GB" w:eastAsia="zh-CN"/>
            <w:rPrChange w:id="23723" w:author="Kevin Gu" w:date="2020-05-18T10:36:00Z">
              <w:rPr>
                <w:rFonts w:hint="eastAsia"/>
                <w:lang w:eastAsia="zh-CN"/>
              </w:rPr>
            </w:rPrChange>
          </w:rPr>
          <w:t>。</w:t>
        </w:r>
      </w:ins>
    </w:p>
    <w:p w14:paraId="6701FDEB" w14:textId="77777777" w:rsidR="004D4DFE" w:rsidRPr="00876437" w:rsidRDefault="004D4DFE" w:rsidP="004D4DFE">
      <w:pPr>
        <w:rPr>
          <w:ins w:id="23724" w:author="Julio Li" w:date="2020-05-15T16:32:00Z"/>
          <w:lang w:val="en-GB"/>
          <w:rPrChange w:id="23725" w:author="Kevin Gu" w:date="2020-05-18T10:36:00Z">
            <w:rPr>
              <w:ins w:id="23726" w:author="Julio Li" w:date="2020-05-15T16:32:00Z"/>
            </w:rPr>
          </w:rPrChange>
        </w:rPr>
      </w:pPr>
      <w:ins w:id="23727" w:author="Julio Li" w:date="2020-05-15T16:32:00Z">
        <w:r w:rsidRPr="00876437">
          <w:rPr>
            <w:lang w:val="en-GB"/>
            <w:rPrChange w:id="23728" w:author="Kevin Gu" w:date="2020-05-18T10:36:00Z">
              <w:rPr/>
            </w:rPrChange>
          </w:rPr>
          <w:t>Prior to removing any containment measures the IRT may perform independent tests to ensure that vulnerabilities have in fact been removed or addressed.</w:t>
        </w:r>
      </w:ins>
    </w:p>
    <w:p w14:paraId="5B20BE1A" w14:textId="61C583D3" w:rsidR="004D4DFE" w:rsidRPr="00876437" w:rsidRDefault="004D4DFE" w:rsidP="004D4DFE">
      <w:pPr>
        <w:rPr>
          <w:ins w:id="23729" w:author="Julio Li" w:date="2020-05-15T16:33:00Z"/>
          <w:lang w:val="en-GB" w:eastAsia="zh-CN"/>
          <w:rPrChange w:id="23730" w:author="Kevin Gu" w:date="2020-05-18T10:36:00Z">
            <w:rPr>
              <w:ins w:id="23731" w:author="Julio Li" w:date="2020-05-15T16:33:00Z"/>
              <w:lang w:val="en-US" w:eastAsia="zh-CN"/>
            </w:rPr>
          </w:rPrChange>
        </w:rPr>
      </w:pPr>
      <w:proofErr w:type="spellStart"/>
      <w:ins w:id="23732" w:author="Julio Li" w:date="2020-05-15T16:32:00Z">
        <w:r w:rsidRPr="00876437">
          <w:rPr>
            <w:rFonts w:hint="eastAsia"/>
            <w:lang w:val="en-GB"/>
            <w:rPrChange w:id="23733" w:author="Kevin Gu" w:date="2020-05-18T10:36:00Z">
              <w:rPr>
                <w:rFonts w:hint="eastAsia"/>
              </w:rPr>
            </w:rPrChange>
          </w:rPr>
          <w:t>在消除所有控制措施之前，事故恢复小组成员应该进行独立的测试确保弱点已经被消除并且被处理</w:t>
        </w:r>
      </w:ins>
      <w:proofErr w:type="spellEnd"/>
      <w:ins w:id="23734" w:author="Julio Li" w:date="2020-05-15T16:33:00Z">
        <w:r w:rsidRPr="00876437">
          <w:rPr>
            <w:rFonts w:hint="eastAsia"/>
            <w:lang w:val="en-GB" w:eastAsia="zh-CN"/>
            <w:rPrChange w:id="23735" w:author="Kevin Gu" w:date="2020-05-18T10:36:00Z">
              <w:rPr>
                <w:rFonts w:hint="eastAsia"/>
                <w:lang w:eastAsia="zh-CN"/>
              </w:rPr>
            </w:rPrChange>
          </w:rPr>
          <w:t>。</w:t>
        </w:r>
      </w:ins>
    </w:p>
    <w:p w14:paraId="715F30C2" w14:textId="6170FFA2" w:rsidR="004D4DFE" w:rsidRPr="00876437" w:rsidRDefault="00696F23" w:rsidP="004D4DFE">
      <w:pPr>
        <w:pStyle w:val="Title3"/>
        <w:rPr>
          <w:ins w:id="23736" w:author="Julio Li" w:date="2020-05-15T16:33:00Z"/>
          <w:lang w:val="en-GB"/>
          <w:rPrChange w:id="23737" w:author="Kevin Gu" w:date="2020-05-18T10:36:00Z">
            <w:rPr>
              <w:ins w:id="23738" w:author="Julio Li" w:date="2020-05-15T16:33:00Z"/>
            </w:rPr>
          </w:rPrChange>
        </w:rPr>
      </w:pPr>
      <w:ins w:id="23739" w:author="Kevin Gu" w:date="2020-05-18T14:19:00Z">
        <w:r>
          <w:rPr>
            <w:lang w:val="en-GB" w:eastAsia="zh-CN"/>
          </w:rPr>
          <w:t xml:space="preserve"> </w:t>
        </w:r>
      </w:ins>
      <w:ins w:id="23740" w:author="Julio Li" w:date="2020-05-15T16:33:00Z">
        <w:r w:rsidR="004D4DFE" w:rsidRPr="00876437">
          <w:rPr>
            <w:lang w:val="en-GB"/>
            <w:rPrChange w:id="23741" w:author="Kevin Gu" w:date="2020-05-18T10:36:00Z">
              <w:rPr/>
            </w:rPrChange>
          </w:rPr>
          <w:t>Follow up Analysis</w:t>
        </w:r>
        <w:proofErr w:type="spellStart"/>
        <w:r w:rsidR="004D4DFE" w:rsidRPr="00876437">
          <w:rPr>
            <w:rFonts w:hint="eastAsia"/>
            <w:lang w:val="en-GB"/>
            <w:rPrChange w:id="23742" w:author="Kevin Gu" w:date="2020-05-18T10:36:00Z">
              <w:rPr>
                <w:rFonts w:hint="eastAsia"/>
              </w:rPr>
            </w:rPrChange>
          </w:rPr>
          <w:t>跟踪分析</w:t>
        </w:r>
        <w:proofErr w:type="spellEnd"/>
      </w:ins>
    </w:p>
    <w:p w14:paraId="2C45B269" w14:textId="77777777" w:rsidR="004D4DFE" w:rsidRPr="00876437" w:rsidRDefault="004D4DFE" w:rsidP="004D4DFE">
      <w:pPr>
        <w:rPr>
          <w:ins w:id="23743" w:author="Julio Li" w:date="2020-05-15T16:33:00Z"/>
          <w:lang w:val="en-GB"/>
          <w:rPrChange w:id="23744" w:author="Kevin Gu" w:date="2020-05-18T10:36:00Z">
            <w:rPr>
              <w:ins w:id="23745" w:author="Julio Li" w:date="2020-05-15T16:33:00Z"/>
            </w:rPr>
          </w:rPrChange>
        </w:rPr>
      </w:pPr>
      <w:ins w:id="23746" w:author="Julio Li" w:date="2020-05-15T16:33:00Z">
        <w:r w:rsidRPr="00876437">
          <w:rPr>
            <w:lang w:val="en-GB"/>
            <w:rPrChange w:id="23747" w:author="Kevin Gu" w:date="2020-05-18T10:36:00Z">
              <w:rPr/>
            </w:rPrChange>
          </w:rPr>
          <w:t>The follow up analysis is intended to provide a detailed incident report, archive evidence, review the incident handling process, gauge its effectiveness and learn from the experience; in particular;</w:t>
        </w:r>
      </w:ins>
    </w:p>
    <w:p w14:paraId="08DA40BD" w14:textId="77777777" w:rsidR="004D4DFE" w:rsidRPr="00876437" w:rsidRDefault="004D4DFE" w:rsidP="004D4DFE">
      <w:pPr>
        <w:rPr>
          <w:ins w:id="23748" w:author="Julio Li" w:date="2020-05-15T16:33:00Z"/>
          <w:lang w:val="en-GB"/>
          <w:rPrChange w:id="23749" w:author="Kevin Gu" w:date="2020-05-18T10:36:00Z">
            <w:rPr>
              <w:ins w:id="23750" w:author="Julio Li" w:date="2020-05-15T16:33:00Z"/>
            </w:rPr>
          </w:rPrChange>
        </w:rPr>
      </w:pPr>
      <w:proofErr w:type="spellStart"/>
      <w:ins w:id="23751" w:author="Julio Li" w:date="2020-05-15T16:33:00Z">
        <w:r w:rsidRPr="00876437">
          <w:rPr>
            <w:rFonts w:hint="eastAsia"/>
            <w:lang w:val="en-GB"/>
            <w:rPrChange w:id="23752" w:author="Kevin Gu" w:date="2020-05-18T10:36:00Z">
              <w:rPr>
                <w:rFonts w:hint="eastAsia"/>
              </w:rPr>
            </w:rPrChange>
          </w:rPr>
          <w:t>跟踪分析的目的是提供详细的事故报告，归档证据，回顾事故处理流程，评估有效性以及学习经验，尤其是</w:t>
        </w:r>
        <w:proofErr w:type="spellEnd"/>
        <w:r w:rsidRPr="00876437">
          <w:rPr>
            <w:rFonts w:hint="eastAsia"/>
            <w:lang w:val="en-GB"/>
            <w:rPrChange w:id="23753" w:author="Kevin Gu" w:date="2020-05-18T10:36:00Z">
              <w:rPr>
                <w:rFonts w:hint="eastAsia"/>
              </w:rPr>
            </w:rPrChange>
          </w:rPr>
          <w:t>：</w:t>
        </w:r>
      </w:ins>
    </w:p>
    <w:p w14:paraId="37F236ED" w14:textId="77777777" w:rsidR="004D4DFE" w:rsidRPr="00876437" w:rsidRDefault="004D4DFE" w:rsidP="004D4DFE">
      <w:pPr>
        <w:rPr>
          <w:ins w:id="23754" w:author="Julio Li" w:date="2020-05-15T16:33:00Z"/>
          <w:lang w:val="en-GB"/>
          <w:rPrChange w:id="23755" w:author="Kevin Gu" w:date="2020-05-18T10:36:00Z">
            <w:rPr>
              <w:ins w:id="23756" w:author="Julio Li" w:date="2020-05-15T16:33:00Z"/>
            </w:rPr>
          </w:rPrChange>
        </w:rPr>
      </w:pPr>
      <w:ins w:id="23757" w:author="Julio Li" w:date="2020-05-15T16:33:00Z">
        <w:r w:rsidRPr="00876437">
          <w:rPr>
            <w:lang w:val="en-GB"/>
            <w:rPrChange w:id="23758" w:author="Kevin Gu" w:date="2020-05-18T10:36:00Z">
              <w:rPr/>
            </w:rPrChange>
          </w:rPr>
          <w:t>-</w:t>
        </w:r>
        <w:r w:rsidRPr="00876437">
          <w:rPr>
            <w:lang w:val="en-GB"/>
            <w:rPrChange w:id="23759" w:author="Kevin Gu" w:date="2020-05-18T10:36:00Z">
              <w:rPr/>
            </w:rPrChange>
          </w:rPr>
          <w:tab/>
          <w:t>Collate and secure all documentation and evidence.</w:t>
        </w:r>
      </w:ins>
    </w:p>
    <w:p w14:paraId="6231F8A3" w14:textId="77777777" w:rsidR="004D4DFE" w:rsidRPr="00876437" w:rsidRDefault="004D4DFE" w:rsidP="004D4DFE">
      <w:pPr>
        <w:rPr>
          <w:ins w:id="23760" w:author="Julio Li" w:date="2020-05-15T16:33:00Z"/>
          <w:lang w:val="en-GB"/>
          <w:rPrChange w:id="23761" w:author="Kevin Gu" w:date="2020-05-18T10:36:00Z">
            <w:rPr>
              <w:ins w:id="23762" w:author="Julio Li" w:date="2020-05-15T16:33:00Z"/>
            </w:rPr>
          </w:rPrChange>
        </w:rPr>
      </w:pPr>
      <w:proofErr w:type="spellStart"/>
      <w:ins w:id="23763" w:author="Julio Li" w:date="2020-05-15T16:33:00Z">
        <w:r w:rsidRPr="00876437">
          <w:rPr>
            <w:rFonts w:hint="eastAsia"/>
            <w:lang w:val="en-GB"/>
            <w:rPrChange w:id="23764" w:author="Kevin Gu" w:date="2020-05-18T10:36:00Z">
              <w:rPr>
                <w:rFonts w:hint="eastAsia"/>
              </w:rPr>
            </w:rPrChange>
          </w:rPr>
          <w:t>整理和确保所有的文件和证据</w:t>
        </w:r>
        <w:proofErr w:type="spellEnd"/>
      </w:ins>
    </w:p>
    <w:p w14:paraId="321C7D8D" w14:textId="77777777" w:rsidR="004D4DFE" w:rsidRPr="00876437" w:rsidRDefault="004D4DFE" w:rsidP="004D4DFE">
      <w:pPr>
        <w:rPr>
          <w:ins w:id="23765" w:author="Julio Li" w:date="2020-05-15T16:33:00Z"/>
          <w:lang w:val="en-GB"/>
          <w:rPrChange w:id="23766" w:author="Kevin Gu" w:date="2020-05-18T10:36:00Z">
            <w:rPr>
              <w:ins w:id="23767" w:author="Julio Li" w:date="2020-05-15T16:33:00Z"/>
            </w:rPr>
          </w:rPrChange>
        </w:rPr>
      </w:pPr>
      <w:ins w:id="23768" w:author="Julio Li" w:date="2020-05-15T16:33:00Z">
        <w:r w:rsidRPr="00876437">
          <w:rPr>
            <w:lang w:val="en-GB"/>
            <w:rPrChange w:id="23769" w:author="Kevin Gu" w:date="2020-05-18T10:36:00Z">
              <w:rPr/>
            </w:rPrChange>
          </w:rPr>
          <w:t>-</w:t>
        </w:r>
        <w:r w:rsidRPr="00876437">
          <w:rPr>
            <w:lang w:val="en-GB"/>
            <w:rPrChange w:id="23770" w:author="Kevin Gu" w:date="2020-05-18T10:36:00Z">
              <w:rPr/>
            </w:rPrChange>
          </w:rPr>
          <w:tab/>
          <w:t xml:space="preserve">Produce reports to include: </w:t>
        </w:r>
        <w:proofErr w:type="spellStart"/>
        <w:r w:rsidRPr="00876437">
          <w:rPr>
            <w:rFonts w:hint="eastAsia"/>
            <w:lang w:val="en-GB"/>
            <w:rPrChange w:id="23771" w:author="Kevin Gu" w:date="2020-05-18T10:36:00Z">
              <w:rPr>
                <w:rFonts w:hint="eastAsia"/>
              </w:rPr>
            </w:rPrChange>
          </w:rPr>
          <w:t>报告包括</w:t>
        </w:r>
        <w:proofErr w:type="spellEnd"/>
      </w:ins>
    </w:p>
    <w:p w14:paraId="0A095920" w14:textId="77777777" w:rsidR="004D4DFE" w:rsidRPr="00876437" w:rsidRDefault="004D4DFE" w:rsidP="004D4DFE">
      <w:pPr>
        <w:rPr>
          <w:ins w:id="23772" w:author="Julio Li" w:date="2020-05-15T16:33:00Z"/>
          <w:lang w:val="en-GB"/>
          <w:rPrChange w:id="23773" w:author="Kevin Gu" w:date="2020-05-18T10:36:00Z">
            <w:rPr>
              <w:ins w:id="23774" w:author="Julio Li" w:date="2020-05-15T16:33:00Z"/>
            </w:rPr>
          </w:rPrChange>
        </w:rPr>
      </w:pPr>
      <w:ins w:id="23775" w:author="Julio Li" w:date="2020-05-15T16:33:00Z">
        <w:r w:rsidRPr="00876437">
          <w:rPr>
            <w:lang w:val="en-GB"/>
            <w:rPrChange w:id="23776" w:author="Kevin Gu" w:date="2020-05-18T10:36:00Z">
              <w:rPr/>
            </w:rPrChange>
          </w:rPr>
          <w:lastRenderedPageBreak/>
          <w:t></w:t>
        </w:r>
        <w:r w:rsidRPr="00876437">
          <w:rPr>
            <w:lang w:val="en-GB"/>
            <w:rPrChange w:id="23777" w:author="Kevin Gu" w:date="2020-05-18T10:36:00Z">
              <w:rPr/>
            </w:rPrChange>
          </w:rPr>
          <w:tab/>
          <w:t xml:space="preserve">Actual impact assessment, </w:t>
        </w:r>
        <w:proofErr w:type="spellStart"/>
        <w:r w:rsidRPr="00876437">
          <w:rPr>
            <w:rFonts w:hint="eastAsia"/>
            <w:lang w:val="en-GB"/>
            <w:rPrChange w:id="23778" w:author="Kevin Gu" w:date="2020-05-18T10:36:00Z">
              <w:rPr>
                <w:rFonts w:hint="eastAsia"/>
              </w:rPr>
            </w:rPrChange>
          </w:rPr>
          <w:t>实际影响评估</w:t>
        </w:r>
        <w:proofErr w:type="spellEnd"/>
      </w:ins>
    </w:p>
    <w:p w14:paraId="23ACDE5E" w14:textId="77777777" w:rsidR="004D4DFE" w:rsidRPr="00876437" w:rsidRDefault="004D4DFE" w:rsidP="004D4DFE">
      <w:pPr>
        <w:rPr>
          <w:ins w:id="23779" w:author="Julio Li" w:date="2020-05-15T16:33:00Z"/>
          <w:lang w:val="en-GB"/>
          <w:rPrChange w:id="23780" w:author="Kevin Gu" w:date="2020-05-18T10:36:00Z">
            <w:rPr>
              <w:ins w:id="23781" w:author="Julio Li" w:date="2020-05-15T16:33:00Z"/>
            </w:rPr>
          </w:rPrChange>
        </w:rPr>
      </w:pPr>
      <w:ins w:id="23782" w:author="Julio Li" w:date="2020-05-15T16:33:00Z">
        <w:r w:rsidRPr="00876437">
          <w:rPr>
            <w:lang w:val="en-GB"/>
            <w:rPrChange w:id="23783" w:author="Kevin Gu" w:date="2020-05-18T10:36:00Z">
              <w:rPr/>
            </w:rPrChange>
          </w:rPr>
          <w:t></w:t>
        </w:r>
        <w:r w:rsidRPr="00876437">
          <w:rPr>
            <w:lang w:val="en-GB"/>
            <w:rPrChange w:id="23784" w:author="Kevin Gu" w:date="2020-05-18T10:36:00Z">
              <w:rPr/>
            </w:rPrChange>
          </w:rPr>
          <w:tab/>
          <w:t xml:space="preserve">Actions taken, </w:t>
        </w:r>
        <w:proofErr w:type="spellStart"/>
        <w:r w:rsidRPr="00876437">
          <w:rPr>
            <w:rFonts w:hint="eastAsia"/>
            <w:lang w:val="en-GB"/>
            <w:rPrChange w:id="23785" w:author="Kevin Gu" w:date="2020-05-18T10:36:00Z">
              <w:rPr>
                <w:rFonts w:hint="eastAsia"/>
              </w:rPr>
            </w:rPrChange>
          </w:rPr>
          <w:t>采取的措施</w:t>
        </w:r>
        <w:proofErr w:type="spellEnd"/>
      </w:ins>
    </w:p>
    <w:p w14:paraId="39DB8966" w14:textId="77777777" w:rsidR="004D4DFE" w:rsidRPr="00876437" w:rsidRDefault="004D4DFE" w:rsidP="004D4DFE">
      <w:pPr>
        <w:rPr>
          <w:ins w:id="23786" w:author="Julio Li" w:date="2020-05-15T16:33:00Z"/>
          <w:lang w:val="en-GB"/>
          <w:rPrChange w:id="23787" w:author="Kevin Gu" w:date="2020-05-18T10:36:00Z">
            <w:rPr>
              <w:ins w:id="23788" w:author="Julio Li" w:date="2020-05-15T16:33:00Z"/>
            </w:rPr>
          </w:rPrChange>
        </w:rPr>
      </w:pPr>
      <w:ins w:id="23789" w:author="Julio Li" w:date="2020-05-15T16:33:00Z">
        <w:r w:rsidRPr="00876437">
          <w:rPr>
            <w:lang w:val="en-GB"/>
            <w:rPrChange w:id="23790" w:author="Kevin Gu" w:date="2020-05-18T10:36:00Z">
              <w:rPr/>
            </w:rPrChange>
          </w:rPr>
          <w:t></w:t>
        </w:r>
        <w:r w:rsidRPr="00876437">
          <w:rPr>
            <w:lang w:val="en-GB"/>
            <w:rPrChange w:id="23791" w:author="Kevin Gu" w:date="2020-05-18T10:36:00Z">
              <w:rPr/>
            </w:rPrChange>
          </w:rPr>
          <w:tab/>
          <w:t xml:space="preserve">Follow up actions to eliminate or mitigate </w:t>
        </w:r>
        <w:proofErr w:type="gramStart"/>
        <w:r w:rsidRPr="00876437">
          <w:rPr>
            <w:lang w:val="en-GB"/>
            <w:rPrChange w:id="23792" w:author="Kevin Gu" w:date="2020-05-18T10:36:00Z">
              <w:rPr/>
            </w:rPrChange>
          </w:rPr>
          <w:t>weaknesses.</w:t>
        </w:r>
        <w:proofErr w:type="spellStart"/>
        <w:r w:rsidRPr="00876437">
          <w:rPr>
            <w:rFonts w:hint="eastAsia"/>
            <w:lang w:val="en-GB"/>
            <w:rPrChange w:id="23793" w:author="Kevin Gu" w:date="2020-05-18T10:36:00Z">
              <w:rPr>
                <w:rFonts w:hint="eastAsia"/>
              </w:rPr>
            </w:rPrChange>
          </w:rPr>
          <w:t>跟踪措施以消除或者减轻弱点</w:t>
        </w:r>
        <w:proofErr w:type="spellEnd"/>
        <w:proofErr w:type="gramEnd"/>
      </w:ins>
    </w:p>
    <w:p w14:paraId="3632F24F" w14:textId="77777777" w:rsidR="004D4DFE" w:rsidRPr="00876437" w:rsidRDefault="004D4DFE" w:rsidP="004D4DFE">
      <w:pPr>
        <w:rPr>
          <w:ins w:id="23794" w:author="Julio Li" w:date="2020-05-15T16:33:00Z"/>
          <w:lang w:val="en-GB"/>
          <w:rPrChange w:id="23795" w:author="Kevin Gu" w:date="2020-05-18T10:36:00Z">
            <w:rPr>
              <w:ins w:id="23796" w:author="Julio Li" w:date="2020-05-15T16:33:00Z"/>
            </w:rPr>
          </w:rPrChange>
        </w:rPr>
      </w:pPr>
      <w:ins w:id="23797" w:author="Julio Li" w:date="2020-05-15T16:33:00Z">
        <w:r w:rsidRPr="00876437">
          <w:rPr>
            <w:lang w:val="en-GB"/>
            <w:rPrChange w:id="23798" w:author="Kevin Gu" w:date="2020-05-18T10:36:00Z">
              <w:rPr/>
            </w:rPrChange>
          </w:rPr>
          <w:t>-</w:t>
        </w:r>
        <w:r w:rsidRPr="00876437">
          <w:rPr>
            <w:lang w:val="en-GB"/>
            <w:rPrChange w:id="23799" w:author="Kevin Gu" w:date="2020-05-18T10:36:00Z">
              <w:rPr/>
            </w:rPrChange>
          </w:rPr>
          <w:tab/>
          <w:t xml:space="preserve">Identify lessons learned and any changes required to </w:t>
        </w:r>
        <w:proofErr w:type="spellStart"/>
        <w:r w:rsidRPr="00876437">
          <w:rPr>
            <w:lang w:val="en-GB"/>
            <w:rPrChange w:id="23800" w:author="Kevin Gu" w:date="2020-05-18T10:36:00Z">
              <w:rPr/>
            </w:rPrChange>
          </w:rPr>
          <w:t>Chengtian</w:t>
        </w:r>
        <w:proofErr w:type="spellEnd"/>
        <w:r w:rsidRPr="00876437">
          <w:rPr>
            <w:lang w:val="en-GB"/>
            <w:rPrChange w:id="23801" w:author="Kevin Gu" w:date="2020-05-18T10:36:00Z">
              <w:rPr/>
            </w:rPrChange>
          </w:rPr>
          <w:t xml:space="preserve"> </w:t>
        </w:r>
        <w:proofErr w:type="spellStart"/>
        <w:r w:rsidRPr="00876437">
          <w:rPr>
            <w:lang w:val="en-GB"/>
            <w:rPrChange w:id="23802" w:author="Kevin Gu" w:date="2020-05-18T10:36:00Z">
              <w:rPr/>
            </w:rPrChange>
          </w:rPr>
          <w:t>Weiye</w:t>
        </w:r>
        <w:proofErr w:type="spellEnd"/>
        <w:r w:rsidRPr="00876437">
          <w:rPr>
            <w:lang w:val="en-GB"/>
            <w:rPrChange w:id="23803" w:author="Kevin Gu" w:date="2020-05-18T10:36:00Z">
              <w:rPr/>
            </w:rPrChange>
          </w:rPr>
          <w:t xml:space="preserve"> (Ningbo) Chip Technology Co., Ltd Policies or procedures.</w:t>
        </w:r>
      </w:ins>
    </w:p>
    <w:p w14:paraId="5B869BE3" w14:textId="0BC59958" w:rsidR="004D4DFE" w:rsidRPr="00876437" w:rsidRDefault="004D4DFE" w:rsidP="004D4DFE">
      <w:pPr>
        <w:rPr>
          <w:ins w:id="23804" w:author="Julio Li" w:date="2020-05-15T16:33:00Z"/>
          <w:lang w:val="en-GB" w:eastAsia="zh-CN"/>
          <w:rPrChange w:id="23805" w:author="Kevin Gu" w:date="2020-05-18T10:36:00Z">
            <w:rPr>
              <w:ins w:id="23806" w:author="Julio Li" w:date="2020-05-15T16:33:00Z"/>
              <w:lang w:eastAsia="zh-CN"/>
            </w:rPr>
          </w:rPrChange>
        </w:rPr>
      </w:pPr>
      <w:proofErr w:type="spellStart"/>
      <w:ins w:id="23807" w:author="Julio Li" w:date="2020-05-15T16:33:00Z">
        <w:r w:rsidRPr="00876437">
          <w:rPr>
            <w:rFonts w:hint="eastAsia"/>
            <w:lang w:val="en-GB"/>
            <w:rPrChange w:id="23808" w:author="Kevin Gu" w:date="2020-05-18T10:36:00Z">
              <w:rPr>
                <w:rFonts w:hint="eastAsia"/>
              </w:rPr>
            </w:rPrChange>
          </w:rPr>
          <w:t>确定经验学习，以及按需要改变的澄天伟业（宁波）芯片技术有限公司方针和程序</w:t>
        </w:r>
        <w:proofErr w:type="spellEnd"/>
        <w:r w:rsidRPr="00876437">
          <w:rPr>
            <w:rFonts w:hint="eastAsia"/>
            <w:lang w:val="en-GB" w:eastAsia="zh-CN"/>
            <w:rPrChange w:id="23809" w:author="Kevin Gu" w:date="2020-05-18T10:36:00Z">
              <w:rPr>
                <w:rFonts w:hint="eastAsia"/>
                <w:lang w:eastAsia="zh-CN"/>
              </w:rPr>
            </w:rPrChange>
          </w:rPr>
          <w:t>。</w:t>
        </w:r>
      </w:ins>
    </w:p>
    <w:p w14:paraId="56172F7A" w14:textId="77777777" w:rsidR="004D4DFE" w:rsidRPr="00876437" w:rsidRDefault="004D4DFE" w:rsidP="004D4DFE">
      <w:pPr>
        <w:rPr>
          <w:ins w:id="23810" w:author="Julio Li" w:date="2020-05-15T16:33:00Z"/>
          <w:lang w:val="en-GB"/>
          <w:rPrChange w:id="23811" w:author="Kevin Gu" w:date="2020-05-18T10:36:00Z">
            <w:rPr>
              <w:ins w:id="23812" w:author="Julio Li" w:date="2020-05-15T16:33:00Z"/>
            </w:rPr>
          </w:rPrChange>
        </w:rPr>
      </w:pPr>
      <w:ins w:id="23813" w:author="Julio Li" w:date="2020-05-15T16:33:00Z">
        <w:r w:rsidRPr="00876437">
          <w:rPr>
            <w:lang w:val="en-GB"/>
            <w:rPrChange w:id="23814" w:author="Kevin Gu" w:date="2020-05-18T10:36:00Z">
              <w:rPr/>
            </w:rPrChange>
          </w:rPr>
          <w:t xml:space="preserve">It is the responsibility of the IRT to ensure that a proper 'follow up analysis' is conducted and that all evidence is securely stored. In most cases it will be necessary to archive all incident reports and original and backup copies of evidence collected. </w:t>
        </w:r>
      </w:ins>
    </w:p>
    <w:p w14:paraId="52853742" w14:textId="62AFC280" w:rsidR="004D4DFE" w:rsidRPr="00876437" w:rsidRDefault="004D4DFE" w:rsidP="004D4DFE">
      <w:pPr>
        <w:rPr>
          <w:ins w:id="23815" w:author="Julio Li" w:date="2020-05-15T16:33:00Z"/>
          <w:lang w:val="en-GB" w:eastAsia="zh-CN"/>
          <w:rPrChange w:id="23816" w:author="Kevin Gu" w:date="2020-05-18T10:36:00Z">
            <w:rPr>
              <w:ins w:id="23817" w:author="Julio Li" w:date="2020-05-15T16:33:00Z"/>
              <w:lang w:eastAsia="zh-CN"/>
            </w:rPr>
          </w:rPrChange>
        </w:rPr>
      </w:pPr>
      <w:proofErr w:type="spellStart"/>
      <w:ins w:id="23818" w:author="Julio Li" w:date="2020-05-15T16:33:00Z">
        <w:r w:rsidRPr="00876437">
          <w:rPr>
            <w:rFonts w:hint="eastAsia"/>
            <w:lang w:val="en-GB"/>
            <w:rPrChange w:id="23819" w:author="Kevin Gu" w:date="2020-05-18T10:36:00Z">
              <w:rPr>
                <w:rFonts w:hint="eastAsia"/>
              </w:rPr>
            </w:rPrChange>
          </w:rPr>
          <w:t>事故应急小组有责任确保跟踪分析的实施以及所有证据被安全的保存。在大多数情况下，有必要对所有的事故报告，收集的原始和复制证据归档</w:t>
        </w:r>
        <w:proofErr w:type="spellEnd"/>
        <w:r w:rsidRPr="00876437">
          <w:rPr>
            <w:rFonts w:hint="eastAsia"/>
            <w:lang w:val="en-GB" w:eastAsia="zh-CN"/>
            <w:rPrChange w:id="23820" w:author="Kevin Gu" w:date="2020-05-18T10:36:00Z">
              <w:rPr>
                <w:rFonts w:hint="eastAsia"/>
                <w:lang w:eastAsia="zh-CN"/>
              </w:rPr>
            </w:rPrChange>
          </w:rPr>
          <w:t>。</w:t>
        </w:r>
      </w:ins>
    </w:p>
    <w:p w14:paraId="5BA5B3F2" w14:textId="77777777" w:rsidR="004D4DFE" w:rsidRPr="00876437" w:rsidRDefault="004D4DFE" w:rsidP="004D4DFE">
      <w:pPr>
        <w:rPr>
          <w:ins w:id="23821" w:author="Julio Li" w:date="2020-05-15T16:33:00Z"/>
          <w:lang w:val="en-GB"/>
          <w:rPrChange w:id="23822" w:author="Kevin Gu" w:date="2020-05-18T10:36:00Z">
            <w:rPr>
              <w:ins w:id="23823" w:author="Julio Li" w:date="2020-05-15T16:33:00Z"/>
            </w:rPr>
          </w:rPrChange>
        </w:rPr>
      </w:pPr>
      <w:ins w:id="23824" w:author="Julio Li" w:date="2020-05-15T16:33:00Z">
        <w:r w:rsidRPr="00876437">
          <w:rPr>
            <w:lang w:val="en-GB"/>
            <w:rPrChange w:id="23825" w:author="Kevin Gu" w:date="2020-05-18T10:36:00Z">
              <w:rPr/>
            </w:rPrChange>
          </w:rPr>
          <w:t>Under exceptional circumstances it may be necessary to destroy some of the material collected and this must be done using secure disposal methods</w:t>
        </w:r>
      </w:ins>
    </w:p>
    <w:p w14:paraId="7E81A448" w14:textId="36988D93" w:rsidR="004D4DFE" w:rsidRPr="00876437" w:rsidRDefault="004D4DFE" w:rsidP="004D4DFE">
      <w:pPr>
        <w:rPr>
          <w:ins w:id="23826" w:author="Julio Li" w:date="2020-05-15T16:33:00Z"/>
          <w:lang w:val="en-GB" w:eastAsia="zh-CN"/>
          <w:rPrChange w:id="23827" w:author="Kevin Gu" w:date="2020-05-18T10:36:00Z">
            <w:rPr>
              <w:ins w:id="23828" w:author="Julio Li" w:date="2020-05-15T16:33:00Z"/>
              <w:lang w:eastAsia="zh-CN"/>
            </w:rPr>
          </w:rPrChange>
        </w:rPr>
      </w:pPr>
      <w:proofErr w:type="spellStart"/>
      <w:ins w:id="23829" w:author="Julio Li" w:date="2020-05-15T16:33:00Z">
        <w:r w:rsidRPr="00876437">
          <w:rPr>
            <w:rFonts w:hint="eastAsia"/>
            <w:lang w:val="en-GB"/>
            <w:rPrChange w:id="23830" w:author="Kevin Gu" w:date="2020-05-18T10:36:00Z">
              <w:rPr>
                <w:rFonts w:hint="eastAsia"/>
              </w:rPr>
            </w:rPrChange>
          </w:rPr>
          <w:t>在特定条件下，销毁部分材料是必要的，同时销毁方式必须是安全的</w:t>
        </w:r>
        <w:proofErr w:type="spellEnd"/>
        <w:r w:rsidRPr="00876437">
          <w:rPr>
            <w:rFonts w:hint="eastAsia"/>
            <w:lang w:val="en-GB" w:eastAsia="zh-CN"/>
            <w:rPrChange w:id="23831" w:author="Kevin Gu" w:date="2020-05-18T10:36:00Z">
              <w:rPr>
                <w:rFonts w:hint="eastAsia"/>
                <w:lang w:eastAsia="zh-CN"/>
              </w:rPr>
            </w:rPrChange>
          </w:rPr>
          <w:t>。</w:t>
        </w:r>
      </w:ins>
    </w:p>
    <w:p w14:paraId="157C1A9E" w14:textId="470BE290" w:rsidR="004D4DFE" w:rsidRPr="00876437" w:rsidRDefault="00696F23" w:rsidP="004D4DFE">
      <w:pPr>
        <w:pStyle w:val="Title2"/>
        <w:rPr>
          <w:ins w:id="23832" w:author="Julio Li" w:date="2020-05-15T16:34:00Z"/>
          <w:lang w:val="en-GB"/>
          <w:rPrChange w:id="23833" w:author="Kevin Gu" w:date="2020-05-18T10:36:00Z">
            <w:rPr>
              <w:ins w:id="23834" w:author="Julio Li" w:date="2020-05-15T16:34:00Z"/>
            </w:rPr>
          </w:rPrChange>
        </w:rPr>
      </w:pPr>
      <w:ins w:id="23835" w:author="Kevin Gu" w:date="2020-05-18T14:19:00Z">
        <w:r>
          <w:rPr>
            <w:lang w:val="en-GB" w:eastAsia="zh-CN"/>
          </w:rPr>
          <w:t xml:space="preserve"> </w:t>
        </w:r>
      </w:ins>
      <w:bookmarkStart w:id="23836" w:name="_Toc43387255"/>
      <w:ins w:id="23837" w:author="Julio Li" w:date="2020-05-15T16:34:00Z">
        <w:r w:rsidR="004D4DFE" w:rsidRPr="00876437">
          <w:rPr>
            <w:lang w:val="en-GB"/>
            <w:rPrChange w:id="23838" w:author="Kevin Gu" w:date="2020-05-18T10:36:00Z">
              <w:rPr/>
            </w:rPrChange>
          </w:rPr>
          <w:t>Incident Report And Closure</w:t>
        </w:r>
        <w:r w:rsidR="004D4DFE" w:rsidRPr="00876437">
          <w:rPr>
            <w:rFonts w:hint="eastAsia"/>
            <w:lang w:val="en-GB"/>
            <w:rPrChange w:id="23839" w:author="Kevin Gu" w:date="2020-05-18T10:36:00Z">
              <w:rPr>
                <w:rFonts w:hint="eastAsia"/>
              </w:rPr>
            </w:rPrChange>
          </w:rPr>
          <w:t>事故的汇报和关闭</w:t>
        </w:r>
        <w:bookmarkEnd w:id="23836"/>
      </w:ins>
    </w:p>
    <w:p w14:paraId="59C86404" w14:textId="77777777" w:rsidR="004D4DFE" w:rsidRPr="00876437" w:rsidRDefault="004D4DFE" w:rsidP="004D4DFE">
      <w:pPr>
        <w:rPr>
          <w:ins w:id="23840" w:author="Julio Li" w:date="2020-05-15T16:34:00Z"/>
          <w:lang w:val="en-GB"/>
          <w:rPrChange w:id="23841" w:author="Kevin Gu" w:date="2020-05-18T10:36:00Z">
            <w:rPr>
              <w:ins w:id="23842" w:author="Julio Li" w:date="2020-05-15T16:34:00Z"/>
            </w:rPr>
          </w:rPrChange>
        </w:rPr>
      </w:pPr>
      <w:ins w:id="23843" w:author="Julio Li" w:date="2020-05-15T16:34:00Z">
        <w:r w:rsidRPr="00876437">
          <w:rPr>
            <w:lang w:val="en-GB"/>
            <w:rPrChange w:id="23844" w:author="Kevin Gu" w:date="2020-05-18T10:36:00Z">
              <w:rPr/>
            </w:rPrChange>
          </w:rPr>
          <w:t>A monthly reporting of security incidents or weaknesses with action plan and current status is sent by each site to the Sites Security Coordination Team. This tracking report process aims:</w:t>
        </w:r>
      </w:ins>
    </w:p>
    <w:p w14:paraId="77B1C08C" w14:textId="77777777" w:rsidR="004D4DFE" w:rsidRPr="00876437" w:rsidRDefault="004D4DFE" w:rsidP="004D4DFE">
      <w:pPr>
        <w:rPr>
          <w:ins w:id="23845" w:author="Julio Li" w:date="2020-05-15T16:34:00Z"/>
          <w:lang w:val="en-GB"/>
          <w:rPrChange w:id="23846" w:author="Kevin Gu" w:date="2020-05-18T10:36:00Z">
            <w:rPr>
              <w:ins w:id="23847" w:author="Julio Li" w:date="2020-05-15T16:34:00Z"/>
            </w:rPr>
          </w:rPrChange>
        </w:rPr>
      </w:pPr>
      <w:proofErr w:type="spellStart"/>
      <w:ins w:id="23848" w:author="Julio Li" w:date="2020-05-15T16:34:00Z">
        <w:r w:rsidRPr="00876437">
          <w:rPr>
            <w:rFonts w:hint="eastAsia"/>
            <w:lang w:val="en-GB"/>
            <w:rPrChange w:id="23849" w:author="Kevin Gu" w:date="2020-05-18T10:36:00Z">
              <w:rPr>
                <w:rFonts w:hint="eastAsia"/>
              </w:rPr>
            </w:rPrChange>
          </w:rPr>
          <w:t>每月所有站点都应向地区安全协调团队汇报有整改措施的安全事故和弱点以及目前的状态，此跟踪报告的目的是</w:t>
        </w:r>
        <w:proofErr w:type="spellEnd"/>
      </w:ins>
    </w:p>
    <w:p w14:paraId="7934A58E" w14:textId="132FFE5C" w:rsidR="004D4DFE" w:rsidRPr="00876437" w:rsidRDefault="004D4DFE" w:rsidP="004D4DFE">
      <w:pPr>
        <w:rPr>
          <w:ins w:id="23850" w:author="Julio Li" w:date="2020-05-15T16:34:00Z"/>
          <w:lang w:val="en-GB"/>
          <w:rPrChange w:id="23851" w:author="Kevin Gu" w:date="2020-05-18T10:36:00Z">
            <w:rPr>
              <w:ins w:id="23852" w:author="Julio Li" w:date="2020-05-15T16:34:00Z"/>
            </w:rPr>
          </w:rPrChange>
        </w:rPr>
      </w:pPr>
      <w:ins w:id="23853" w:author="Julio Li" w:date="2020-05-15T16:34:00Z">
        <w:r w:rsidRPr="00876437">
          <w:rPr>
            <w:lang w:val="en-GB"/>
            <w:rPrChange w:id="23854" w:author="Kevin Gu" w:date="2020-05-18T10:36:00Z">
              <w:rPr/>
            </w:rPrChange>
          </w:rPr>
          <w:t>•</w:t>
        </w:r>
        <w:r w:rsidRPr="00876437">
          <w:rPr>
            <w:lang w:val="en-GB"/>
            <w:rPrChange w:id="23855" w:author="Kevin Gu" w:date="2020-05-18T10:36:00Z">
              <w:rPr/>
            </w:rPrChange>
          </w:rPr>
          <w:tab/>
          <w:t>To strengthen all incidents</w:t>
        </w:r>
      </w:ins>
      <w:ins w:id="23856" w:author="Julio Li" w:date="2020-05-15T16:35:00Z">
        <w:r w:rsidRPr="00876437">
          <w:rPr>
            <w:lang w:val="en-GB"/>
            <w:rPrChange w:id="23857" w:author="Kevin Gu" w:date="2020-05-18T10:36:00Z">
              <w:rPr/>
            </w:rPrChange>
          </w:rPr>
          <w:t>.</w:t>
        </w:r>
      </w:ins>
    </w:p>
    <w:p w14:paraId="73C02B99" w14:textId="11EF4C93" w:rsidR="004D4DFE" w:rsidRPr="00876437" w:rsidRDefault="004D4DFE" w:rsidP="004D4DFE">
      <w:pPr>
        <w:rPr>
          <w:ins w:id="23858" w:author="Julio Li" w:date="2020-05-15T16:34:00Z"/>
          <w:lang w:val="en-GB" w:eastAsia="zh-CN"/>
          <w:rPrChange w:id="23859" w:author="Kevin Gu" w:date="2020-05-18T10:36:00Z">
            <w:rPr>
              <w:ins w:id="23860" w:author="Julio Li" w:date="2020-05-15T16:34:00Z"/>
              <w:lang w:eastAsia="zh-CN"/>
            </w:rPr>
          </w:rPrChange>
        </w:rPr>
      </w:pPr>
      <w:proofErr w:type="spellStart"/>
      <w:ins w:id="23861" w:author="Julio Li" w:date="2020-05-15T16:34:00Z">
        <w:r w:rsidRPr="00876437">
          <w:rPr>
            <w:rFonts w:hint="eastAsia"/>
            <w:lang w:val="en-GB"/>
            <w:rPrChange w:id="23862" w:author="Kevin Gu" w:date="2020-05-18T10:36:00Z">
              <w:rPr>
                <w:rFonts w:hint="eastAsia"/>
              </w:rPr>
            </w:rPrChange>
          </w:rPr>
          <w:t>加强事故教育</w:t>
        </w:r>
      </w:ins>
      <w:proofErr w:type="spellEnd"/>
      <w:ins w:id="23863" w:author="Julio Li" w:date="2020-05-15T16:35:00Z">
        <w:r w:rsidRPr="00876437">
          <w:rPr>
            <w:rFonts w:hint="eastAsia"/>
            <w:lang w:val="en-GB" w:eastAsia="zh-CN"/>
            <w:rPrChange w:id="23864" w:author="Kevin Gu" w:date="2020-05-18T10:36:00Z">
              <w:rPr>
                <w:rFonts w:hint="eastAsia"/>
                <w:lang w:eastAsia="zh-CN"/>
              </w:rPr>
            </w:rPrChange>
          </w:rPr>
          <w:t>。</w:t>
        </w:r>
      </w:ins>
    </w:p>
    <w:p w14:paraId="2E5585E4" w14:textId="77777777" w:rsidR="004D4DFE" w:rsidRPr="00876437" w:rsidRDefault="004D4DFE" w:rsidP="004D4DFE">
      <w:pPr>
        <w:rPr>
          <w:ins w:id="23865" w:author="Julio Li" w:date="2020-05-15T16:34:00Z"/>
          <w:lang w:val="en-GB"/>
          <w:rPrChange w:id="23866" w:author="Kevin Gu" w:date="2020-05-18T10:36:00Z">
            <w:rPr>
              <w:ins w:id="23867" w:author="Julio Li" w:date="2020-05-15T16:34:00Z"/>
            </w:rPr>
          </w:rPrChange>
        </w:rPr>
      </w:pPr>
      <w:ins w:id="23868" w:author="Julio Li" w:date="2020-05-15T16:34:00Z">
        <w:r w:rsidRPr="00876437">
          <w:rPr>
            <w:lang w:val="en-GB"/>
            <w:rPrChange w:id="23869" w:author="Kevin Gu" w:date="2020-05-18T10:36:00Z">
              <w:rPr/>
            </w:rPrChange>
          </w:rPr>
          <w:t>•</w:t>
        </w:r>
        <w:r w:rsidRPr="00876437">
          <w:rPr>
            <w:lang w:val="en-GB"/>
            <w:rPrChange w:id="23870" w:author="Kevin Gu" w:date="2020-05-18T10:36:00Z">
              <w:rPr/>
            </w:rPrChange>
          </w:rPr>
          <w:tab/>
          <w:t>To highlight recurrent traceability incident.</w:t>
        </w:r>
      </w:ins>
    </w:p>
    <w:p w14:paraId="21FE58AB" w14:textId="5171B310" w:rsidR="004D4DFE" w:rsidRPr="00876437" w:rsidRDefault="004D4DFE" w:rsidP="004D4DFE">
      <w:pPr>
        <w:rPr>
          <w:ins w:id="23871" w:author="Julio Li" w:date="2020-05-15T16:34:00Z"/>
          <w:lang w:val="en-GB" w:eastAsia="zh-CN"/>
          <w:rPrChange w:id="23872" w:author="Kevin Gu" w:date="2020-05-18T10:36:00Z">
            <w:rPr>
              <w:ins w:id="23873" w:author="Julio Li" w:date="2020-05-15T16:34:00Z"/>
              <w:lang w:eastAsia="zh-CN"/>
            </w:rPr>
          </w:rPrChange>
        </w:rPr>
      </w:pPr>
      <w:proofErr w:type="spellStart"/>
      <w:ins w:id="23874" w:author="Julio Li" w:date="2020-05-15T16:34:00Z">
        <w:r w:rsidRPr="00876437">
          <w:rPr>
            <w:rFonts w:hint="eastAsia"/>
            <w:lang w:val="en-GB"/>
            <w:rPrChange w:id="23875" w:author="Kevin Gu" w:date="2020-05-18T10:36:00Z">
              <w:rPr>
                <w:rFonts w:hint="eastAsia"/>
              </w:rPr>
            </w:rPrChange>
          </w:rPr>
          <w:t>强调经常发生的事故</w:t>
        </w:r>
      </w:ins>
      <w:proofErr w:type="spellEnd"/>
      <w:ins w:id="23876" w:author="Julio Li" w:date="2020-05-15T16:35:00Z">
        <w:r w:rsidRPr="00876437">
          <w:rPr>
            <w:rFonts w:hint="eastAsia"/>
            <w:lang w:val="en-GB" w:eastAsia="zh-CN"/>
            <w:rPrChange w:id="23877" w:author="Kevin Gu" w:date="2020-05-18T10:36:00Z">
              <w:rPr>
                <w:rFonts w:hint="eastAsia"/>
                <w:lang w:eastAsia="zh-CN"/>
              </w:rPr>
            </w:rPrChange>
          </w:rPr>
          <w:t>。</w:t>
        </w:r>
      </w:ins>
    </w:p>
    <w:p w14:paraId="359C4D9F" w14:textId="24595C20" w:rsidR="004D4DFE" w:rsidRPr="00876437" w:rsidRDefault="004D4DFE" w:rsidP="004D4DFE">
      <w:pPr>
        <w:rPr>
          <w:ins w:id="23878" w:author="Julio Li" w:date="2020-05-15T16:34:00Z"/>
          <w:lang w:val="en-GB"/>
          <w:rPrChange w:id="23879" w:author="Kevin Gu" w:date="2020-05-18T10:36:00Z">
            <w:rPr>
              <w:ins w:id="23880" w:author="Julio Li" w:date="2020-05-15T16:34:00Z"/>
            </w:rPr>
          </w:rPrChange>
        </w:rPr>
      </w:pPr>
      <w:ins w:id="23881" w:author="Julio Li" w:date="2020-05-15T16:34:00Z">
        <w:r w:rsidRPr="00876437">
          <w:rPr>
            <w:lang w:val="en-GB"/>
            <w:rPrChange w:id="23882" w:author="Kevin Gu" w:date="2020-05-18T10:36:00Z">
              <w:rPr/>
            </w:rPrChange>
          </w:rPr>
          <w:t>•</w:t>
        </w:r>
        <w:r w:rsidRPr="00876437">
          <w:rPr>
            <w:lang w:val="en-GB"/>
            <w:rPrChange w:id="23883" w:author="Kevin Gu" w:date="2020-05-18T10:36:00Z">
              <w:rPr/>
            </w:rPrChange>
          </w:rPr>
          <w:tab/>
          <w:t>To emphasize common issues between two or several sites</w:t>
        </w:r>
      </w:ins>
      <w:ins w:id="23884" w:author="Julio Li" w:date="2020-05-15T16:35:00Z">
        <w:r w:rsidRPr="00876437">
          <w:rPr>
            <w:lang w:val="en-GB"/>
            <w:rPrChange w:id="23885" w:author="Kevin Gu" w:date="2020-05-18T10:36:00Z">
              <w:rPr/>
            </w:rPrChange>
          </w:rPr>
          <w:t>.</w:t>
        </w:r>
      </w:ins>
    </w:p>
    <w:p w14:paraId="0597220A" w14:textId="56F0080D" w:rsidR="004D4DFE" w:rsidRPr="00876437" w:rsidRDefault="004D4DFE">
      <w:pPr>
        <w:rPr>
          <w:lang w:val="en-GB" w:eastAsia="zh-CN"/>
          <w:rPrChange w:id="23886" w:author="Kevin Gu" w:date="2020-05-18T10:36:00Z">
            <w:rPr>
              <w:lang w:eastAsia="zh-CN"/>
            </w:rPr>
          </w:rPrChange>
        </w:rPr>
        <w:pPrChange w:id="23887" w:author="Julio Li" w:date="2020-05-15T16:34:00Z">
          <w:pPr>
            <w:pStyle w:val="Title1"/>
          </w:pPr>
        </w:pPrChange>
      </w:pPr>
      <w:proofErr w:type="spellStart"/>
      <w:ins w:id="23888" w:author="Julio Li" w:date="2020-05-15T16:34:00Z">
        <w:r w:rsidRPr="00876437">
          <w:rPr>
            <w:rFonts w:hint="eastAsia"/>
            <w:lang w:val="en-GB"/>
            <w:rPrChange w:id="23889" w:author="Kevin Gu" w:date="2020-05-18T10:36:00Z">
              <w:rPr>
                <w:rFonts w:hint="eastAsia"/>
                <w:b w:val="0"/>
              </w:rPr>
            </w:rPrChange>
          </w:rPr>
          <w:t>强调在</w:t>
        </w:r>
        <w:proofErr w:type="spellEnd"/>
        <w:r w:rsidRPr="00876437">
          <w:rPr>
            <w:lang w:val="en-GB"/>
            <w:rPrChange w:id="23890" w:author="Kevin Gu" w:date="2020-05-18T10:36:00Z">
              <w:rPr>
                <w:b w:val="0"/>
              </w:rPr>
            </w:rPrChange>
          </w:rPr>
          <w:t>2</w:t>
        </w:r>
        <w:proofErr w:type="spellStart"/>
        <w:r w:rsidRPr="00876437">
          <w:rPr>
            <w:rFonts w:hint="eastAsia"/>
            <w:lang w:val="en-GB"/>
            <w:rPrChange w:id="23891" w:author="Kevin Gu" w:date="2020-05-18T10:36:00Z">
              <w:rPr>
                <w:rFonts w:hint="eastAsia"/>
                <w:b w:val="0"/>
              </w:rPr>
            </w:rPrChange>
          </w:rPr>
          <w:t>个或者更多地区中的普遍问题</w:t>
        </w:r>
      </w:ins>
      <w:proofErr w:type="spellEnd"/>
      <w:ins w:id="23892" w:author="Julio Li" w:date="2020-05-15T16:35:00Z">
        <w:r w:rsidRPr="00876437">
          <w:rPr>
            <w:rFonts w:hint="eastAsia"/>
            <w:lang w:val="en-GB" w:eastAsia="zh-CN"/>
            <w:rPrChange w:id="23893" w:author="Kevin Gu" w:date="2020-05-18T10:36:00Z">
              <w:rPr>
                <w:rFonts w:hint="eastAsia"/>
                <w:b w:val="0"/>
                <w:lang w:eastAsia="zh-CN"/>
              </w:rPr>
            </w:rPrChange>
          </w:rPr>
          <w:t>。</w:t>
        </w:r>
      </w:ins>
    </w:p>
    <w:p w14:paraId="4C56569C" w14:textId="516572A7" w:rsidR="00031211" w:rsidRPr="00876437" w:rsidDel="00696F23" w:rsidRDefault="00031211" w:rsidP="00031211">
      <w:pPr>
        <w:spacing w:after="200"/>
        <w:rPr>
          <w:del w:id="23894" w:author="Kevin Gu" w:date="2020-05-18T14:11:00Z"/>
          <w:strike/>
          <w:lang w:val="en-GB"/>
          <w:rPrChange w:id="23895" w:author="Kevin Gu" w:date="2020-05-18T10:36:00Z">
            <w:rPr>
              <w:del w:id="23896" w:author="Kevin Gu" w:date="2020-05-18T14:11:00Z"/>
              <w:lang w:val="en-US"/>
            </w:rPr>
          </w:rPrChange>
        </w:rPr>
      </w:pPr>
      <w:del w:id="23897" w:author="Kevin Gu" w:date="2020-05-18T14:11:00Z">
        <w:r w:rsidRPr="00876437" w:rsidDel="00696F23">
          <w:rPr>
            <w:strike/>
            <w:lang w:val="en-GB"/>
            <w:rPrChange w:id="23898" w:author="Kevin Gu" w:date="2020-05-18T10:36:00Z">
              <w:rPr>
                <w:lang w:val="en-US"/>
              </w:rPr>
            </w:rPrChange>
          </w:rPr>
          <w:delText>Personnel are made aware of their responsibility to report any information security events and weaknesses in systems or services as quickly as possible to the Security Manager or to their direct management.</w:delText>
        </w:r>
      </w:del>
    </w:p>
    <w:p w14:paraId="274572BE" w14:textId="768825A4" w:rsidR="00F76E7D" w:rsidRPr="00876437" w:rsidDel="00696F23" w:rsidRDefault="00F76E7D" w:rsidP="00031211">
      <w:pPr>
        <w:spacing w:after="200"/>
        <w:rPr>
          <w:del w:id="23899" w:author="Kevin Gu" w:date="2020-05-18T14:11:00Z"/>
          <w:strike/>
          <w:lang w:val="en-GB" w:eastAsia="zh-CN"/>
          <w:rPrChange w:id="23900" w:author="Kevin Gu" w:date="2020-05-18T10:36:00Z">
            <w:rPr>
              <w:del w:id="23901" w:author="Kevin Gu" w:date="2020-05-18T14:11:00Z"/>
              <w:lang w:val="en-US" w:eastAsia="zh-CN"/>
            </w:rPr>
          </w:rPrChange>
        </w:rPr>
      </w:pPr>
      <w:del w:id="23902" w:author="Kevin Gu" w:date="2020-05-18T14:11:00Z">
        <w:r w:rsidRPr="00876437" w:rsidDel="00696F23">
          <w:rPr>
            <w:rFonts w:hint="eastAsia"/>
            <w:strike/>
            <w:lang w:val="en-GB" w:eastAsia="zh-CN"/>
            <w:rPrChange w:id="23903" w:author="Kevin Gu" w:date="2020-05-18T10:36:00Z">
              <w:rPr>
                <w:rFonts w:hint="eastAsia"/>
                <w:lang w:val="en-US" w:eastAsia="zh-CN"/>
              </w:rPr>
            </w:rPrChange>
          </w:rPr>
          <w:delText>所有人员都应意识到他们有责任尽快向安全经理或其直接管理人员报告系统或服务中的发生的任何信息安全事件，或者存在的薄弱点。</w:delText>
        </w:r>
      </w:del>
    </w:p>
    <w:p w14:paraId="2E4FB539" w14:textId="21E3CF8B" w:rsidR="00031211" w:rsidRPr="00876437" w:rsidDel="00696F23" w:rsidRDefault="00031211" w:rsidP="00031211">
      <w:pPr>
        <w:spacing w:after="200"/>
        <w:rPr>
          <w:del w:id="23904" w:author="Kevin Gu" w:date="2020-05-18T14:11:00Z"/>
          <w:strike/>
          <w:lang w:val="en-GB"/>
          <w:rPrChange w:id="23905" w:author="Kevin Gu" w:date="2020-05-18T10:36:00Z">
            <w:rPr>
              <w:del w:id="23906" w:author="Kevin Gu" w:date="2020-05-18T14:11:00Z"/>
              <w:lang w:val="en-US"/>
            </w:rPr>
          </w:rPrChange>
        </w:rPr>
      </w:pPr>
      <w:del w:id="23907" w:author="Kevin Gu" w:date="2020-05-18T14:11:00Z">
        <w:r w:rsidRPr="00876437" w:rsidDel="00696F23">
          <w:rPr>
            <w:strike/>
            <w:lang w:val="en-GB"/>
            <w:rPrChange w:id="23908" w:author="Kevin Gu" w:date="2020-05-18T10:36:00Z">
              <w:rPr>
                <w:lang w:val="en-US"/>
              </w:rPr>
            </w:rPrChange>
          </w:rPr>
          <w:delText>Security events and incidents include, but are not limited to:</w:delText>
        </w:r>
      </w:del>
    </w:p>
    <w:p w14:paraId="42E80926" w14:textId="2ED56037" w:rsidR="000B4134" w:rsidRPr="00876437" w:rsidDel="00696F23" w:rsidRDefault="000B4134" w:rsidP="00031211">
      <w:pPr>
        <w:spacing w:after="200"/>
        <w:rPr>
          <w:del w:id="23909" w:author="Kevin Gu" w:date="2020-05-18T14:11:00Z"/>
          <w:strike/>
          <w:lang w:val="en-GB" w:eastAsia="zh-CN"/>
          <w:rPrChange w:id="23910" w:author="Kevin Gu" w:date="2020-05-18T10:36:00Z">
            <w:rPr>
              <w:del w:id="23911" w:author="Kevin Gu" w:date="2020-05-18T14:11:00Z"/>
              <w:lang w:val="en-US" w:eastAsia="zh-CN"/>
            </w:rPr>
          </w:rPrChange>
        </w:rPr>
      </w:pPr>
      <w:del w:id="23912" w:author="Kevin Gu" w:date="2020-05-18T14:11:00Z">
        <w:r w:rsidRPr="00876437" w:rsidDel="00696F23">
          <w:rPr>
            <w:rFonts w:hint="eastAsia"/>
            <w:strike/>
            <w:lang w:val="en-GB" w:eastAsia="zh-CN"/>
            <w:rPrChange w:id="23913" w:author="Kevin Gu" w:date="2020-05-18T10:36:00Z">
              <w:rPr>
                <w:rFonts w:hint="eastAsia"/>
                <w:lang w:val="en-US" w:eastAsia="zh-CN"/>
              </w:rPr>
            </w:rPrChange>
          </w:rPr>
          <w:delText>安全事件或事故包括但不仅限于如下几点：</w:delText>
        </w:r>
      </w:del>
    </w:p>
    <w:p w14:paraId="5AB3CE8B" w14:textId="72B5B1CE" w:rsidR="00031211" w:rsidRPr="00876437" w:rsidDel="00696F23" w:rsidRDefault="00031211" w:rsidP="00031211">
      <w:pPr>
        <w:pStyle w:val="ListParagraph"/>
        <w:numPr>
          <w:ilvl w:val="0"/>
          <w:numId w:val="36"/>
        </w:numPr>
        <w:spacing w:after="200"/>
        <w:rPr>
          <w:del w:id="23914" w:author="Kevin Gu" w:date="2020-05-18T14:11:00Z"/>
          <w:strike/>
          <w:lang w:val="en-GB"/>
          <w:rPrChange w:id="23915" w:author="Kevin Gu" w:date="2020-05-18T10:36:00Z">
            <w:rPr>
              <w:del w:id="23916" w:author="Kevin Gu" w:date="2020-05-18T14:11:00Z"/>
              <w:lang w:val="en-US"/>
            </w:rPr>
          </w:rPrChange>
        </w:rPr>
      </w:pPr>
      <w:del w:id="23917" w:author="Kevin Gu" w:date="2020-05-18T14:11:00Z">
        <w:r w:rsidRPr="00876437" w:rsidDel="00696F23">
          <w:rPr>
            <w:strike/>
            <w:lang w:val="en-GB"/>
            <w:rPrChange w:id="23918" w:author="Kevin Gu" w:date="2020-05-18T10:36:00Z">
              <w:rPr>
                <w:lang w:val="en-US"/>
              </w:rPr>
            </w:rPrChange>
          </w:rPr>
          <w:delText>loss of service, equipment or facilities</w:delText>
        </w:r>
      </w:del>
    </w:p>
    <w:p w14:paraId="3F079F3C" w14:textId="4000124B" w:rsidR="000B4134" w:rsidRPr="00876437" w:rsidDel="00696F23" w:rsidRDefault="000B4134">
      <w:pPr>
        <w:pStyle w:val="ListParagraph"/>
        <w:spacing w:after="200"/>
        <w:rPr>
          <w:del w:id="23919" w:author="Kevin Gu" w:date="2020-05-18T14:11:00Z"/>
          <w:strike/>
          <w:lang w:val="en-GB" w:eastAsia="zh-CN"/>
          <w:rPrChange w:id="23920" w:author="Kevin Gu" w:date="2020-05-18T10:36:00Z">
            <w:rPr>
              <w:del w:id="23921" w:author="Kevin Gu" w:date="2020-05-18T14:11:00Z"/>
              <w:lang w:val="en-US" w:eastAsia="zh-CN"/>
            </w:rPr>
          </w:rPrChange>
        </w:rPr>
        <w:pPrChange w:id="23922" w:author="Marc Gomez" w:date="2019-11-13T08:02:00Z">
          <w:pPr>
            <w:pStyle w:val="ListParagraph"/>
            <w:numPr>
              <w:numId w:val="36"/>
            </w:numPr>
            <w:spacing w:after="200"/>
            <w:ind w:hanging="360"/>
          </w:pPr>
        </w:pPrChange>
      </w:pPr>
      <w:del w:id="23923" w:author="Kevin Gu" w:date="2020-05-18T14:11:00Z">
        <w:r w:rsidRPr="00876437" w:rsidDel="00696F23">
          <w:rPr>
            <w:rFonts w:hint="eastAsia"/>
            <w:strike/>
            <w:lang w:val="en-GB" w:eastAsia="zh-CN"/>
            <w:rPrChange w:id="23924" w:author="Kevin Gu" w:date="2020-05-18T10:36:00Z">
              <w:rPr>
                <w:rFonts w:hint="eastAsia"/>
                <w:lang w:val="en-US" w:eastAsia="zh-CN"/>
              </w:rPr>
            </w:rPrChange>
          </w:rPr>
          <w:delText>服务、设备或者设施的丢失</w:delText>
        </w:r>
      </w:del>
    </w:p>
    <w:p w14:paraId="22749A7D" w14:textId="430569FB" w:rsidR="00031211" w:rsidRPr="00876437" w:rsidDel="00696F23" w:rsidRDefault="00031211" w:rsidP="00031211">
      <w:pPr>
        <w:pStyle w:val="ListParagraph"/>
        <w:numPr>
          <w:ilvl w:val="0"/>
          <w:numId w:val="36"/>
        </w:numPr>
        <w:spacing w:after="200"/>
        <w:rPr>
          <w:del w:id="23925" w:author="Kevin Gu" w:date="2020-05-18T14:11:00Z"/>
          <w:strike/>
          <w:lang w:val="en-GB"/>
          <w:rPrChange w:id="23926" w:author="Kevin Gu" w:date="2020-05-18T10:36:00Z">
            <w:rPr>
              <w:del w:id="23927" w:author="Kevin Gu" w:date="2020-05-18T14:11:00Z"/>
              <w:lang w:val="en-US"/>
            </w:rPr>
          </w:rPrChange>
        </w:rPr>
      </w:pPr>
      <w:del w:id="23928" w:author="Kevin Gu" w:date="2020-05-18T14:11:00Z">
        <w:r w:rsidRPr="00876437" w:rsidDel="00696F23">
          <w:rPr>
            <w:strike/>
            <w:lang w:val="en-GB"/>
            <w:rPrChange w:id="23929" w:author="Kevin Gu" w:date="2020-05-18T10:36:00Z">
              <w:rPr>
                <w:lang w:val="en-US"/>
              </w:rPr>
            </w:rPrChange>
          </w:rPr>
          <w:delText>system malfunction or overload</w:delText>
        </w:r>
      </w:del>
    </w:p>
    <w:p w14:paraId="6E577125" w14:textId="6F91FB2F" w:rsidR="000B4134" w:rsidRPr="00876437" w:rsidDel="00696F23" w:rsidRDefault="000B4134">
      <w:pPr>
        <w:pStyle w:val="ListParagraph"/>
        <w:spacing w:after="200"/>
        <w:rPr>
          <w:del w:id="23930" w:author="Kevin Gu" w:date="2020-05-18T14:11:00Z"/>
          <w:strike/>
          <w:lang w:val="en-GB"/>
          <w:rPrChange w:id="23931" w:author="Kevin Gu" w:date="2020-05-18T10:36:00Z">
            <w:rPr>
              <w:del w:id="23932" w:author="Kevin Gu" w:date="2020-05-18T14:11:00Z"/>
              <w:lang w:val="en-US"/>
            </w:rPr>
          </w:rPrChange>
        </w:rPr>
        <w:pPrChange w:id="23933" w:author="Marc Gomez" w:date="2019-11-13T08:02:00Z">
          <w:pPr>
            <w:pStyle w:val="ListParagraph"/>
            <w:numPr>
              <w:numId w:val="36"/>
            </w:numPr>
            <w:spacing w:after="200"/>
            <w:ind w:hanging="360"/>
          </w:pPr>
        </w:pPrChange>
      </w:pPr>
      <w:del w:id="23934" w:author="Kevin Gu" w:date="2020-05-18T14:11:00Z">
        <w:r w:rsidRPr="00876437" w:rsidDel="00696F23">
          <w:rPr>
            <w:rFonts w:hint="eastAsia"/>
            <w:strike/>
            <w:lang w:val="en-GB" w:eastAsia="zh-CN"/>
            <w:rPrChange w:id="23935" w:author="Kevin Gu" w:date="2020-05-18T10:36:00Z">
              <w:rPr>
                <w:rFonts w:hint="eastAsia"/>
                <w:lang w:val="en-US" w:eastAsia="zh-CN"/>
              </w:rPr>
            </w:rPrChange>
          </w:rPr>
          <w:delText>系统的故障或者过载</w:delText>
        </w:r>
      </w:del>
    </w:p>
    <w:p w14:paraId="2B9C7A13" w14:textId="0EBAF54E" w:rsidR="00031211" w:rsidRPr="00876437" w:rsidDel="00696F23" w:rsidRDefault="00031211" w:rsidP="00031211">
      <w:pPr>
        <w:pStyle w:val="ListParagraph"/>
        <w:numPr>
          <w:ilvl w:val="0"/>
          <w:numId w:val="36"/>
        </w:numPr>
        <w:spacing w:after="200"/>
        <w:rPr>
          <w:del w:id="23936" w:author="Kevin Gu" w:date="2020-05-18T14:11:00Z"/>
          <w:strike/>
          <w:lang w:val="en-GB"/>
          <w:rPrChange w:id="23937" w:author="Kevin Gu" w:date="2020-05-18T10:36:00Z">
            <w:rPr>
              <w:del w:id="23938" w:author="Kevin Gu" w:date="2020-05-18T14:11:00Z"/>
              <w:lang w:val="en-US"/>
            </w:rPr>
          </w:rPrChange>
        </w:rPr>
      </w:pPr>
      <w:del w:id="23939" w:author="Kevin Gu" w:date="2020-05-18T14:11:00Z">
        <w:r w:rsidRPr="00876437" w:rsidDel="00696F23">
          <w:rPr>
            <w:strike/>
            <w:lang w:val="en-GB"/>
            <w:rPrChange w:id="23940" w:author="Kevin Gu" w:date="2020-05-18T10:36:00Z">
              <w:rPr>
                <w:lang w:val="en-US"/>
              </w:rPr>
            </w:rPrChange>
          </w:rPr>
          <w:delText>human errors</w:delText>
        </w:r>
      </w:del>
    </w:p>
    <w:p w14:paraId="2D03F874" w14:textId="772B514A" w:rsidR="000B4134" w:rsidRPr="00876437" w:rsidDel="00696F23" w:rsidRDefault="000B4134">
      <w:pPr>
        <w:pStyle w:val="ListParagraph"/>
        <w:spacing w:after="200"/>
        <w:rPr>
          <w:del w:id="23941" w:author="Kevin Gu" w:date="2020-05-18T14:11:00Z"/>
          <w:strike/>
          <w:lang w:val="en-GB"/>
          <w:rPrChange w:id="23942" w:author="Kevin Gu" w:date="2020-05-18T10:36:00Z">
            <w:rPr>
              <w:del w:id="23943" w:author="Kevin Gu" w:date="2020-05-18T14:11:00Z"/>
              <w:lang w:val="en-US"/>
            </w:rPr>
          </w:rPrChange>
        </w:rPr>
        <w:pPrChange w:id="23944" w:author="Marc Gomez" w:date="2019-11-13T08:02:00Z">
          <w:pPr>
            <w:pStyle w:val="ListParagraph"/>
            <w:numPr>
              <w:numId w:val="36"/>
            </w:numPr>
            <w:spacing w:after="200"/>
            <w:ind w:hanging="360"/>
          </w:pPr>
        </w:pPrChange>
      </w:pPr>
      <w:del w:id="23945" w:author="Kevin Gu" w:date="2020-05-18T14:11:00Z">
        <w:r w:rsidRPr="00876437" w:rsidDel="00696F23">
          <w:rPr>
            <w:rFonts w:hint="eastAsia"/>
            <w:strike/>
            <w:lang w:val="en-GB" w:eastAsia="zh-CN"/>
            <w:rPrChange w:id="23946" w:author="Kevin Gu" w:date="2020-05-18T10:36:00Z">
              <w:rPr>
                <w:rFonts w:hint="eastAsia"/>
                <w:lang w:val="en-US" w:eastAsia="zh-CN"/>
              </w:rPr>
            </w:rPrChange>
          </w:rPr>
          <w:delText>人为失误</w:delText>
        </w:r>
      </w:del>
    </w:p>
    <w:p w14:paraId="0C5F53E8" w14:textId="7DE815BE" w:rsidR="00031211" w:rsidRPr="00876437" w:rsidDel="00696F23" w:rsidRDefault="00031211" w:rsidP="00031211">
      <w:pPr>
        <w:pStyle w:val="ListParagraph"/>
        <w:numPr>
          <w:ilvl w:val="0"/>
          <w:numId w:val="36"/>
        </w:numPr>
        <w:spacing w:after="200"/>
        <w:rPr>
          <w:del w:id="23947" w:author="Kevin Gu" w:date="2020-05-18T14:11:00Z"/>
          <w:strike/>
          <w:lang w:val="en-GB"/>
          <w:rPrChange w:id="23948" w:author="Kevin Gu" w:date="2020-05-18T10:36:00Z">
            <w:rPr>
              <w:del w:id="23949" w:author="Kevin Gu" w:date="2020-05-18T14:11:00Z"/>
              <w:lang w:val="en-US"/>
            </w:rPr>
          </w:rPrChange>
        </w:rPr>
      </w:pPr>
      <w:del w:id="23950" w:author="Kevin Gu" w:date="2020-05-18T14:11:00Z">
        <w:r w:rsidRPr="00876437" w:rsidDel="00696F23">
          <w:rPr>
            <w:strike/>
            <w:lang w:val="en-GB"/>
            <w:rPrChange w:id="23951" w:author="Kevin Gu" w:date="2020-05-18T10:36:00Z">
              <w:rPr>
                <w:lang w:val="en-US"/>
              </w:rPr>
            </w:rPrChange>
          </w:rPr>
          <w:delText>non-compliances with policies or guidelines</w:delText>
        </w:r>
      </w:del>
    </w:p>
    <w:p w14:paraId="4022B5FC" w14:textId="7E99979B" w:rsidR="000B4134" w:rsidRPr="00876437" w:rsidDel="00696F23" w:rsidRDefault="000B4134">
      <w:pPr>
        <w:pStyle w:val="ListParagraph"/>
        <w:spacing w:after="200"/>
        <w:rPr>
          <w:del w:id="23952" w:author="Kevin Gu" w:date="2020-05-18T14:11:00Z"/>
          <w:strike/>
          <w:lang w:val="en-GB" w:eastAsia="zh-CN"/>
          <w:rPrChange w:id="23953" w:author="Kevin Gu" w:date="2020-05-18T10:36:00Z">
            <w:rPr>
              <w:del w:id="23954" w:author="Kevin Gu" w:date="2020-05-18T14:11:00Z"/>
              <w:lang w:val="en-US" w:eastAsia="zh-CN"/>
            </w:rPr>
          </w:rPrChange>
        </w:rPr>
        <w:pPrChange w:id="23955" w:author="Marc Gomez" w:date="2019-11-13T08:02:00Z">
          <w:pPr>
            <w:pStyle w:val="ListParagraph"/>
            <w:numPr>
              <w:numId w:val="36"/>
            </w:numPr>
            <w:spacing w:after="200"/>
            <w:ind w:hanging="360"/>
          </w:pPr>
        </w:pPrChange>
      </w:pPr>
      <w:del w:id="23956" w:author="Kevin Gu" w:date="2020-05-18T14:11:00Z">
        <w:r w:rsidRPr="00876437" w:rsidDel="00696F23">
          <w:rPr>
            <w:rFonts w:hint="eastAsia"/>
            <w:strike/>
            <w:lang w:val="en-GB" w:eastAsia="zh-CN"/>
            <w:rPrChange w:id="23957" w:author="Kevin Gu" w:date="2020-05-18T10:36:00Z">
              <w:rPr>
                <w:rFonts w:hint="eastAsia"/>
                <w:lang w:val="en-US" w:eastAsia="zh-CN"/>
              </w:rPr>
            </w:rPrChange>
          </w:rPr>
          <w:delText>不符合相关政策或者指导方针</w:delText>
        </w:r>
      </w:del>
    </w:p>
    <w:p w14:paraId="0EAC6210" w14:textId="49B64E68" w:rsidR="00031211" w:rsidRPr="00876437" w:rsidDel="00696F23" w:rsidRDefault="00031211" w:rsidP="00031211">
      <w:pPr>
        <w:pStyle w:val="ListParagraph"/>
        <w:numPr>
          <w:ilvl w:val="0"/>
          <w:numId w:val="36"/>
        </w:numPr>
        <w:spacing w:after="200"/>
        <w:rPr>
          <w:del w:id="23958" w:author="Kevin Gu" w:date="2020-05-18T14:11:00Z"/>
          <w:strike/>
          <w:lang w:val="en-GB"/>
          <w:rPrChange w:id="23959" w:author="Kevin Gu" w:date="2020-05-18T10:36:00Z">
            <w:rPr>
              <w:del w:id="23960" w:author="Kevin Gu" w:date="2020-05-18T14:11:00Z"/>
              <w:lang w:val="en-US"/>
            </w:rPr>
          </w:rPrChange>
        </w:rPr>
      </w:pPr>
      <w:del w:id="23961" w:author="Kevin Gu" w:date="2020-05-18T14:11:00Z">
        <w:r w:rsidRPr="00876437" w:rsidDel="00696F23">
          <w:rPr>
            <w:strike/>
            <w:lang w:val="en-GB"/>
            <w:rPrChange w:id="23962" w:author="Kevin Gu" w:date="2020-05-18T10:36:00Z">
              <w:rPr>
                <w:lang w:val="en-US"/>
              </w:rPr>
            </w:rPrChange>
          </w:rPr>
          <w:delText>breaches of physical security arrangements</w:delText>
        </w:r>
      </w:del>
    </w:p>
    <w:p w14:paraId="063AA74E" w14:textId="5658DA2F" w:rsidR="000B4134" w:rsidRPr="00876437" w:rsidDel="00696F23" w:rsidRDefault="000B4134">
      <w:pPr>
        <w:pStyle w:val="ListParagraph"/>
        <w:spacing w:after="200"/>
        <w:rPr>
          <w:del w:id="23963" w:author="Kevin Gu" w:date="2020-05-18T14:11:00Z"/>
          <w:strike/>
          <w:lang w:val="en-GB"/>
          <w:rPrChange w:id="23964" w:author="Kevin Gu" w:date="2020-05-18T10:36:00Z">
            <w:rPr>
              <w:del w:id="23965" w:author="Kevin Gu" w:date="2020-05-18T14:11:00Z"/>
              <w:lang w:val="en-US"/>
            </w:rPr>
          </w:rPrChange>
        </w:rPr>
        <w:pPrChange w:id="23966" w:author="Marc Gomez" w:date="2019-11-13T08:02:00Z">
          <w:pPr>
            <w:pStyle w:val="ListParagraph"/>
            <w:numPr>
              <w:numId w:val="36"/>
            </w:numPr>
            <w:spacing w:after="200"/>
            <w:ind w:hanging="360"/>
          </w:pPr>
        </w:pPrChange>
      </w:pPr>
      <w:del w:id="23967" w:author="Kevin Gu" w:date="2020-05-18T14:11:00Z">
        <w:r w:rsidRPr="00876437" w:rsidDel="00696F23">
          <w:rPr>
            <w:rFonts w:hint="eastAsia"/>
            <w:strike/>
            <w:lang w:val="en-GB" w:eastAsia="zh-CN"/>
            <w:rPrChange w:id="23968" w:author="Kevin Gu" w:date="2020-05-18T10:36:00Z">
              <w:rPr>
                <w:rFonts w:hint="eastAsia"/>
                <w:lang w:val="en-US" w:eastAsia="zh-CN"/>
              </w:rPr>
            </w:rPrChange>
          </w:rPr>
          <w:delText>违反物理安全的部署</w:delText>
        </w:r>
      </w:del>
    </w:p>
    <w:p w14:paraId="13310440" w14:textId="709219B2" w:rsidR="00031211" w:rsidRPr="00876437" w:rsidDel="00696F23" w:rsidRDefault="00031211" w:rsidP="00031211">
      <w:pPr>
        <w:pStyle w:val="ListParagraph"/>
        <w:numPr>
          <w:ilvl w:val="0"/>
          <w:numId w:val="36"/>
        </w:numPr>
        <w:spacing w:after="200"/>
        <w:rPr>
          <w:del w:id="23969" w:author="Kevin Gu" w:date="2020-05-18T14:11:00Z"/>
          <w:strike/>
          <w:lang w:val="en-GB"/>
          <w:rPrChange w:id="23970" w:author="Kevin Gu" w:date="2020-05-18T10:36:00Z">
            <w:rPr>
              <w:del w:id="23971" w:author="Kevin Gu" w:date="2020-05-18T14:11:00Z"/>
              <w:lang w:val="en-US"/>
            </w:rPr>
          </w:rPrChange>
        </w:rPr>
      </w:pPr>
      <w:del w:id="23972" w:author="Kevin Gu" w:date="2020-05-18T14:11:00Z">
        <w:r w:rsidRPr="00876437" w:rsidDel="00696F23">
          <w:rPr>
            <w:strike/>
            <w:lang w:val="en-GB"/>
            <w:rPrChange w:id="23973" w:author="Kevin Gu" w:date="2020-05-18T10:36:00Z">
              <w:rPr>
                <w:lang w:val="en-US"/>
              </w:rPr>
            </w:rPrChange>
          </w:rPr>
          <w:delText>uncontrolled system changes</w:delText>
        </w:r>
      </w:del>
    </w:p>
    <w:p w14:paraId="5A7CC578" w14:textId="3D9E6932" w:rsidR="000B4134" w:rsidRPr="00876437" w:rsidDel="00696F23" w:rsidRDefault="000B4134">
      <w:pPr>
        <w:pStyle w:val="ListParagraph"/>
        <w:spacing w:after="200"/>
        <w:rPr>
          <w:del w:id="23974" w:author="Kevin Gu" w:date="2020-05-18T14:11:00Z"/>
          <w:strike/>
          <w:lang w:val="en-GB"/>
          <w:rPrChange w:id="23975" w:author="Kevin Gu" w:date="2020-05-18T10:36:00Z">
            <w:rPr>
              <w:del w:id="23976" w:author="Kevin Gu" w:date="2020-05-18T14:11:00Z"/>
              <w:lang w:val="en-US"/>
            </w:rPr>
          </w:rPrChange>
        </w:rPr>
        <w:pPrChange w:id="23977" w:author="Marc Gomez" w:date="2019-11-13T08:02:00Z">
          <w:pPr>
            <w:pStyle w:val="ListParagraph"/>
            <w:numPr>
              <w:numId w:val="36"/>
            </w:numPr>
            <w:spacing w:after="200"/>
            <w:ind w:hanging="360"/>
          </w:pPr>
        </w:pPrChange>
      </w:pPr>
      <w:del w:id="23978" w:author="Kevin Gu" w:date="2020-05-18T14:11:00Z">
        <w:r w:rsidRPr="00876437" w:rsidDel="00696F23">
          <w:rPr>
            <w:rFonts w:hint="eastAsia"/>
            <w:strike/>
            <w:lang w:val="en-GB" w:eastAsia="zh-CN"/>
            <w:rPrChange w:id="23979" w:author="Kevin Gu" w:date="2020-05-18T10:36:00Z">
              <w:rPr>
                <w:rFonts w:hint="eastAsia"/>
                <w:lang w:val="en-US" w:eastAsia="zh-CN"/>
              </w:rPr>
            </w:rPrChange>
          </w:rPr>
          <w:delText>不受控的系统变更</w:delText>
        </w:r>
      </w:del>
    </w:p>
    <w:p w14:paraId="7FB06B99" w14:textId="5A913DA4" w:rsidR="00031211" w:rsidRPr="00876437" w:rsidDel="00696F23" w:rsidRDefault="00031211" w:rsidP="00031211">
      <w:pPr>
        <w:pStyle w:val="ListParagraph"/>
        <w:numPr>
          <w:ilvl w:val="0"/>
          <w:numId w:val="36"/>
        </w:numPr>
        <w:spacing w:after="200"/>
        <w:rPr>
          <w:del w:id="23980" w:author="Kevin Gu" w:date="2020-05-18T14:11:00Z"/>
          <w:strike/>
          <w:lang w:val="en-GB"/>
          <w:rPrChange w:id="23981" w:author="Kevin Gu" w:date="2020-05-18T10:36:00Z">
            <w:rPr>
              <w:del w:id="23982" w:author="Kevin Gu" w:date="2020-05-18T14:11:00Z"/>
              <w:lang w:val="en-US"/>
            </w:rPr>
          </w:rPrChange>
        </w:rPr>
      </w:pPr>
      <w:del w:id="23983" w:author="Kevin Gu" w:date="2020-05-18T14:11:00Z">
        <w:r w:rsidRPr="00876437" w:rsidDel="00696F23">
          <w:rPr>
            <w:strike/>
            <w:lang w:val="en-GB"/>
            <w:rPrChange w:id="23984" w:author="Kevin Gu" w:date="2020-05-18T10:36:00Z">
              <w:rPr>
                <w:lang w:val="en-US"/>
              </w:rPr>
            </w:rPrChange>
          </w:rPr>
          <w:delText>malfunctions of software or hardware</w:delText>
        </w:r>
      </w:del>
    </w:p>
    <w:p w14:paraId="2E1CD913" w14:textId="609795C3" w:rsidR="000B4134" w:rsidRPr="00876437" w:rsidDel="00696F23" w:rsidRDefault="000B4134">
      <w:pPr>
        <w:pStyle w:val="ListParagraph"/>
        <w:spacing w:after="200"/>
        <w:rPr>
          <w:del w:id="23985" w:author="Kevin Gu" w:date="2020-05-18T14:11:00Z"/>
          <w:strike/>
          <w:lang w:val="en-GB"/>
          <w:rPrChange w:id="23986" w:author="Kevin Gu" w:date="2020-05-18T10:36:00Z">
            <w:rPr>
              <w:del w:id="23987" w:author="Kevin Gu" w:date="2020-05-18T14:11:00Z"/>
              <w:lang w:val="en-US"/>
            </w:rPr>
          </w:rPrChange>
        </w:rPr>
        <w:pPrChange w:id="23988" w:author="Marc Gomez" w:date="2019-11-13T08:02:00Z">
          <w:pPr>
            <w:pStyle w:val="ListParagraph"/>
            <w:numPr>
              <w:numId w:val="36"/>
            </w:numPr>
            <w:spacing w:after="200"/>
            <w:ind w:hanging="360"/>
          </w:pPr>
        </w:pPrChange>
      </w:pPr>
      <w:del w:id="23989" w:author="Kevin Gu" w:date="2020-05-18T14:11:00Z">
        <w:r w:rsidRPr="00876437" w:rsidDel="00696F23">
          <w:rPr>
            <w:rFonts w:hint="eastAsia"/>
            <w:strike/>
            <w:lang w:val="en-GB" w:eastAsia="zh-CN"/>
            <w:rPrChange w:id="23990" w:author="Kevin Gu" w:date="2020-05-18T10:36:00Z">
              <w:rPr>
                <w:rFonts w:hint="eastAsia"/>
                <w:lang w:val="en-US" w:eastAsia="zh-CN"/>
              </w:rPr>
            </w:rPrChange>
          </w:rPr>
          <w:delText>软件或者硬件故障</w:delText>
        </w:r>
      </w:del>
    </w:p>
    <w:p w14:paraId="23C0778F" w14:textId="25B58E24" w:rsidR="00031211" w:rsidRPr="00876437" w:rsidDel="00696F23" w:rsidRDefault="00031211" w:rsidP="00031211">
      <w:pPr>
        <w:pStyle w:val="ListParagraph"/>
        <w:numPr>
          <w:ilvl w:val="0"/>
          <w:numId w:val="36"/>
        </w:numPr>
        <w:spacing w:after="200"/>
        <w:rPr>
          <w:del w:id="23991" w:author="Kevin Gu" w:date="2020-05-18T14:11:00Z"/>
          <w:strike/>
          <w:lang w:val="en-GB"/>
          <w:rPrChange w:id="23992" w:author="Kevin Gu" w:date="2020-05-18T10:36:00Z">
            <w:rPr>
              <w:del w:id="23993" w:author="Kevin Gu" w:date="2020-05-18T14:11:00Z"/>
              <w:lang w:val="en-US"/>
            </w:rPr>
          </w:rPrChange>
        </w:rPr>
      </w:pPr>
      <w:del w:id="23994" w:author="Kevin Gu" w:date="2020-05-18T14:11:00Z">
        <w:r w:rsidRPr="00876437" w:rsidDel="00696F23">
          <w:rPr>
            <w:strike/>
            <w:lang w:val="en-GB"/>
            <w:rPrChange w:id="23995" w:author="Kevin Gu" w:date="2020-05-18T10:36:00Z">
              <w:rPr>
                <w:lang w:val="en-US"/>
              </w:rPr>
            </w:rPrChange>
          </w:rPr>
          <w:delText>access violation</w:delText>
        </w:r>
      </w:del>
    </w:p>
    <w:p w14:paraId="29B771A2" w14:textId="39453CA3" w:rsidR="000B4134" w:rsidRPr="00876437" w:rsidDel="00696F23" w:rsidRDefault="000B4134">
      <w:pPr>
        <w:pStyle w:val="ListParagraph"/>
        <w:spacing w:after="200"/>
        <w:rPr>
          <w:del w:id="23996" w:author="Kevin Gu" w:date="2020-05-18T14:11:00Z"/>
          <w:strike/>
          <w:lang w:val="en-GB"/>
          <w:rPrChange w:id="23997" w:author="Kevin Gu" w:date="2020-05-18T10:36:00Z">
            <w:rPr>
              <w:del w:id="23998" w:author="Kevin Gu" w:date="2020-05-18T14:11:00Z"/>
              <w:lang w:val="en-US"/>
            </w:rPr>
          </w:rPrChange>
        </w:rPr>
        <w:pPrChange w:id="23999" w:author="Marc Gomez" w:date="2019-11-13T08:02:00Z">
          <w:pPr>
            <w:pStyle w:val="ListParagraph"/>
            <w:numPr>
              <w:numId w:val="36"/>
            </w:numPr>
            <w:spacing w:after="200"/>
            <w:ind w:hanging="360"/>
          </w:pPr>
        </w:pPrChange>
      </w:pPr>
      <w:del w:id="24000" w:author="Kevin Gu" w:date="2020-05-18T14:11:00Z">
        <w:r w:rsidRPr="00876437" w:rsidDel="00696F23">
          <w:rPr>
            <w:rFonts w:hint="eastAsia"/>
            <w:strike/>
            <w:lang w:val="en-GB" w:eastAsia="zh-CN"/>
            <w:rPrChange w:id="24001" w:author="Kevin Gu" w:date="2020-05-18T10:36:00Z">
              <w:rPr>
                <w:rFonts w:hint="eastAsia"/>
                <w:lang w:val="en-US" w:eastAsia="zh-CN"/>
              </w:rPr>
            </w:rPrChange>
          </w:rPr>
          <w:delText>违规访问</w:delText>
        </w:r>
      </w:del>
    </w:p>
    <w:p w14:paraId="7D8F0EAB" w14:textId="274978FF" w:rsidR="00031211" w:rsidRPr="00876437" w:rsidDel="00696F23" w:rsidRDefault="00031211" w:rsidP="00031211">
      <w:pPr>
        <w:spacing w:after="200"/>
        <w:rPr>
          <w:del w:id="24002" w:author="Kevin Gu" w:date="2020-05-18T14:11:00Z"/>
          <w:strike/>
          <w:lang w:val="en-GB"/>
          <w:rPrChange w:id="24003" w:author="Kevin Gu" w:date="2020-05-18T10:36:00Z">
            <w:rPr>
              <w:del w:id="24004" w:author="Kevin Gu" w:date="2020-05-18T14:11:00Z"/>
              <w:lang w:val="en-US"/>
            </w:rPr>
          </w:rPrChange>
        </w:rPr>
      </w:pPr>
      <w:del w:id="24005" w:author="Kevin Gu" w:date="2020-05-18T14:11:00Z">
        <w:r w:rsidRPr="00876437" w:rsidDel="00696F23">
          <w:rPr>
            <w:strike/>
            <w:lang w:val="en-GB"/>
            <w:rPrChange w:id="24006" w:author="Kevin Gu" w:date="2020-05-18T10:36:00Z">
              <w:rPr>
                <w:lang w:val="en-US"/>
              </w:rPr>
            </w:rPrChange>
          </w:rPr>
          <w:delText>In case of an information security incident, or of a suspected weakness, the involved Personnel shall annotate all important details immediately. They shall not carry out any own action, but immediately have to report the event to the Security Manager by a Security Incident Report.</w:delText>
        </w:r>
      </w:del>
    </w:p>
    <w:p w14:paraId="7432A683" w14:textId="2ACF95FC" w:rsidR="000B4134" w:rsidRPr="00876437" w:rsidDel="00696F23" w:rsidRDefault="000B4134" w:rsidP="00031211">
      <w:pPr>
        <w:spacing w:after="200"/>
        <w:rPr>
          <w:del w:id="24007" w:author="Kevin Gu" w:date="2020-05-18T14:11:00Z"/>
          <w:strike/>
          <w:lang w:val="en-GB" w:eastAsia="zh-CN"/>
          <w:rPrChange w:id="24008" w:author="Kevin Gu" w:date="2020-05-18T10:36:00Z">
            <w:rPr>
              <w:del w:id="24009" w:author="Kevin Gu" w:date="2020-05-18T14:11:00Z"/>
              <w:lang w:val="en-US" w:eastAsia="zh-CN"/>
            </w:rPr>
          </w:rPrChange>
        </w:rPr>
      </w:pPr>
      <w:del w:id="24010" w:author="Kevin Gu" w:date="2020-05-18T14:11:00Z">
        <w:r w:rsidRPr="00876437" w:rsidDel="00696F23">
          <w:rPr>
            <w:rFonts w:hint="eastAsia"/>
            <w:strike/>
            <w:lang w:val="en-GB" w:eastAsia="zh-CN"/>
            <w:rPrChange w:id="24011" w:author="Kevin Gu" w:date="2020-05-18T10:36:00Z">
              <w:rPr>
                <w:rFonts w:hint="eastAsia"/>
                <w:lang w:val="en-US" w:eastAsia="zh-CN"/>
              </w:rPr>
            </w:rPrChange>
          </w:rPr>
          <w:delText>发生信息安全事件或者发现可疑的安全漏洞时，有关人员应当立即标注所有重要细节。他们不得自行采取任何行动，必须立即通过《安全事件记录》向安全经理报告。</w:delText>
        </w:r>
      </w:del>
    </w:p>
    <w:p w14:paraId="562ADB1C" w14:textId="139AB1DA" w:rsidR="00031211" w:rsidRPr="00876437" w:rsidDel="00696F23" w:rsidRDefault="00031211" w:rsidP="00031211">
      <w:pPr>
        <w:spacing w:after="200"/>
        <w:rPr>
          <w:del w:id="24012" w:author="Kevin Gu" w:date="2020-05-18T14:11:00Z"/>
          <w:strike/>
          <w:lang w:val="en-GB"/>
          <w:rPrChange w:id="24013" w:author="Kevin Gu" w:date="2020-05-18T10:36:00Z">
            <w:rPr>
              <w:del w:id="24014" w:author="Kevin Gu" w:date="2020-05-18T14:11:00Z"/>
              <w:lang w:val="en-US"/>
            </w:rPr>
          </w:rPrChange>
        </w:rPr>
      </w:pPr>
      <w:del w:id="24015" w:author="Kevin Gu" w:date="2020-05-18T14:11:00Z">
        <w:r w:rsidRPr="00876437" w:rsidDel="00696F23">
          <w:rPr>
            <w:strike/>
            <w:lang w:val="en-GB"/>
            <w:rPrChange w:id="24016" w:author="Kevin Gu" w:date="2020-05-18T10:36:00Z">
              <w:rPr>
                <w:lang w:val="en-US"/>
              </w:rPr>
            </w:rPrChange>
          </w:rPr>
          <w:delText xml:space="preserve">The Security Manager provides the feedback process to ensure that those reporting security events are notified of results after the issue has been dealt with and closed. In addition to reporting of information security events and weaknesses, the monitoring of systems, alerts and vulnerability are used to detect information security incidents. </w:delText>
        </w:r>
      </w:del>
    </w:p>
    <w:p w14:paraId="4524B430" w14:textId="4400BB6F" w:rsidR="000B4134" w:rsidRPr="00876437" w:rsidDel="00696F23" w:rsidRDefault="000B4134" w:rsidP="00031211">
      <w:pPr>
        <w:spacing w:after="200"/>
        <w:rPr>
          <w:del w:id="24017" w:author="Kevin Gu" w:date="2020-05-18T14:11:00Z"/>
          <w:strike/>
          <w:lang w:val="en-GB" w:eastAsia="zh-CN"/>
          <w:rPrChange w:id="24018" w:author="Kevin Gu" w:date="2020-05-18T10:36:00Z">
            <w:rPr>
              <w:del w:id="24019" w:author="Kevin Gu" w:date="2020-05-18T14:11:00Z"/>
              <w:lang w:val="en-US" w:eastAsia="zh-CN"/>
            </w:rPr>
          </w:rPrChange>
        </w:rPr>
      </w:pPr>
      <w:del w:id="24020" w:author="Kevin Gu" w:date="2020-05-18T14:11:00Z">
        <w:r w:rsidRPr="00876437" w:rsidDel="00696F23">
          <w:rPr>
            <w:rFonts w:hint="eastAsia"/>
            <w:strike/>
            <w:lang w:val="en-GB" w:eastAsia="zh-CN"/>
            <w:rPrChange w:id="24021" w:author="Kevin Gu" w:date="2020-05-18T10:36:00Z">
              <w:rPr>
                <w:rFonts w:hint="eastAsia"/>
                <w:lang w:val="en-US" w:eastAsia="zh-CN"/>
              </w:rPr>
            </w:rPrChange>
          </w:rPr>
          <w:delText>安全经理应提供一个反馈进度，以确保那些报告的安全事件在处理完毕和解除后有一个结果</w:delText>
        </w:r>
        <w:r w:rsidR="003A0A23" w:rsidRPr="00876437" w:rsidDel="00696F23">
          <w:rPr>
            <w:rFonts w:hint="eastAsia"/>
            <w:strike/>
            <w:lang w:val="en-GB" w:eastAsia="zh-CN"/>
            <w:rPrChange w:id="24022" w:author="Kevin Gu" w:date="2020-05-18T10:36:00Z">
              <w:rPr>
                <w:rFonts w:hint="eastAsia"/>
                <w:lang w:val="en-US" w:eastAsia="zh-CN"/>
              </w:rPr>
            </w:rPrChange>
          </w:rPr>
          <w:delText>来</w:delText>
        </w:r>
        <w:r w:rsidRPr="00876437" w:rsidDel="00696F23">
          <w:rPr>
            <w:rFonts w:hint="eastAsia"/>
            <w:strike/>
            <w:lang w:val="en-GB" w:eastAsia="zh-CN"/>
            <w:rPrChange w:id="24023" w:author="Kevin Gu" w:date="2020-05-18T10:36:00Z">
              <w:rPr>
                <w:rFonts w:hint="eastAsia"/>
                <w:lang w:val="en-US" w:eastAsia="zh-CN"/>
              </w:rPr>
            </w:rPrChange>
          </w:rPr>
          <w:delText>通知。</w:delText>
        </w:r>
        <w:r w:rsidR="003A0A23" w:rsidRPr="00876437" w:rsidDel="00696F23">
          <w:rPr>
            <w:rFonts w:hint="eastAsia"/>
            <w:strike/>
            <w:lang w:val="en-GB" w:eastAsia="zh-CN"/>
            <w:rPrChange w:id="24024" w:author="Kevin Gu" w:date="2020-05-18T10:36:00Z">
              <w:rPr>
                <w:rFonts w:hint="eastAsia"/>
                <w:lang w:val="en-US" w:eastAsia="zh-CN"/>
              </w:rPr>
            </w:rPrChange>
          </w:rPr>
          <w:delText>除了报告信息安全的事件和弱点之外，还可使用对系统、警报以及漏洞的监控来检测信息安全事故。</w:delText>
        </w:r>
      </w:del>
    </w:p>
    <w:p w14:paraId="2C21684F" w14:textId="72D14908" w:rsidR="00031211" w:rsidRPr="00876437" w:rsidDel="00696F23" w:rsidRDefault="00031211" w:rsidP="00031211">
      <w:pPr>
        <w:spacing w:after="200"/>
        <w:rPr>
          <w:del w:id="24025" w:author="Kevin Gu" w:date="2020-05-18T14:11:00Z"/>
          <w:strike/>
          <w:lang w:val="en-GB"/>
          <w:rPrChange w:id="24026" w:author="Kevin Gu" w:date="2020-05-18T10:36:00Z">
            <w:rPr>
              <w:del w:id="24027" w:author="Kevin Gu" w:date="2020-05-18T14:11:00Z"/>
              <w:lang w:val="en-US"/>
            </w:rPr>
          </w:rPrChange>
        </w:rPr>
      </w:pPr>
      <w:del w:id="24028" w:author="Kevin Gu" w:date="2020-05-18T14:11:00Z">
        <w:r w:rsidRPr="00876437" w:rsidDel="00696F23">
          <w:rPr>
            <w:strike/>
            <w:lang w:val="en-GB"/>
            <w:rPrChange w:id="24029" w:author="Kevin Gu" w:date="2020-05-18T10:36:00Z">
              <w:rPr>
                <w:lang w:val="en-US"/>
              </w:rPr>
            </w:rPrChange>
          </w:rPr>
          <w:delText>To ensure a quick, effective and orderly response to information security incidents, the following procedure is established:</w:delText>
        </w:r>
      </w:del>
    </w:p>
    <w:p w14:paraId="18AB747F" w14:textId="4B4B102F" w:rsidR="003A0A23" w:rsidRPr="00876437" w:rsidDel="00696F23" w:rsidRDefault="003A0A23" w:rsidP="00031211">
      <w:pPr>
        <w:spacing w:after="200"/>
        <w:rPr>
          <w:del w:id="24030" w:author="Kevin Gu" w:date="2020-05-18T14:11:00Z"/>
          <w:strike/>
          <w:lang w:val="en-GB" w:eastAsia="zh-CN"/>
          <w:rPrChange w:id="24031" w:author="Kevin Gu" w:date="2020-05-18T10:36:00Z">
            <w:rPr>
              <w:del w:id="24032" w:author="Kevin Gu" w:date="2020-05-18T14:11:00Z"/>
              <w:lang w:val="en-US" w:eastAsia="zh-CN"/>
            </w:rPr>
          </w:rPrChange>
        </w:rPr>
      </w:pPr>
      <w:del w:id="24033" w:author="Kevin Gu" w:date="2020-05-18T14:11:00Z">
        <w:r w:rsidRPr="00876437" w:rsidDel="00696F23">
          <w:rPr>
            <w:rFonts w:hint="eastAsia"/>
            <w:strike/>
            <w:lang w:val="en-GB" w:eastAsia="zh-CN"/>
            <w:rPrChange w:id="24034" w:author="Kevin Gu" w:date="2020-05-18T10:36:00Z">
              <w:rPr>
                <w:rFonts w:hint="eastAsia"/>
                <w:lang w:val="en-US" w:eastAsia="zh-CN"/>
              </w:rPr>
            </w:rPrChange>
          </w:rPr>
          <w:delText>为确保迅速、有效及有秩序地响应信息安全事故，需要制订以下程序</w:delText>
        </w:r>
        <w:r w:rsidRPr="00876437" w:rsidDel="00696F23">
          <w:rPr>
            <w:strike/>
            <w:lang w:val="en-GB" w:eastAsia="zh-CN"/>
            <w:rPrChange w:id="24035" w:author="Kevin Gu" w:date="2020-05-18T10:36:00Z">
              <w:rPr>
                <w:lang w:val="en-US" w:eastAsia="zh-CN"/>
              </w:rPr>
            </w:rPrChange>
          </w:rPr>
          <w:delText>:</w:delText>
        </w:r>
      </w:del>
    </w:p>
    <w:p w14:paraId="04A0DECB" w14:textId="6C0E7431" w:rsidR="00031211" w:rsidRPr="00876437" w:rsidDel="00696F23" w:rsidRDefault="00031211" w:rsidP="00031211">
      <w:pPr>
        <w:pStyle w:val="ListParagraph"/>
        <w:numPr>
          <w:ilvl w:val="0"/>
          <w:numId w:val="38"/>
        </w:numPr>
        <w:spacing w:after="200"/>
        <w:rPr>
          <w:del w:id="24036" w:author="Kevin Gu" w:date="2020-05-18T14:11:00Z"/>
          <w:strike/>
          <w:lang w:val="en-GB"/>
          <w:rPrChange w:id="24037" w:author="Kevin Gu" w:date="2020-05-18T10:36:00Z">
            <w:rPr>
              <w:del w:id="24038" w:author="Kevin Gu" w:date="2020-05-18T14:11:00Z"/>
              <w:lang w:val="en-US"/>
            </w:rPr>
          </w:rPrChange>
        </w:rPr>
      </w:pPr>
      <w:del w:id="24039" w:author="Kevin Gu" w:date="2020-05-18T14:11:00Z">
        <w:r w:rsidRPr="00876437" w:rsidDel="00696F23">
          <w:rPr>
            <w:strike/>
            <w:lang w:val="en-GB"/>
            <w:rPrChange w:id="24040" w:author="Kevin Gu" w:date="2020-05-18T10:36:00Z">
              <w:rPr>
                <w:lang w:val="en-US"/>
              </w:rPr>
            </w:rPrChange>
          </w:rPr>
          <w:delText>analysis and identification of the cause</w:delText>
        </w:r>
      </w:del>
    </w:p>
    <w:p w14:paraId="2A8FBD22" w14:textId="04FCAA02" w:rsidR="003A0A23" w:rsidRPr="00876437" w:rsidDel="00696F23" w:rsidRDefault="003A0A23">
      <w:pPr>
        <w:pStyle w:val="ListParagraph"/>
        <w:spacing w:after="200"/>
        <w:rPr>
          <w:del w:id="24041" w:author="Kevin Gu" w:date="2020-05-18T14:11:00Z"/>
          <w:strike/>
          <w:lang w:val="en-GB"/>
          <w:rPrChange w:id="24042" w:author="Kevin Gu" w:date="2020-05-18T10:36:00Z">
            <w:rPr>
              <w:del w:id="24043" w:author="Kevin Gu" w:date="2020-05-18T14:11:00Z"/>
              <w:lang w:val="en-US"/>
            </w:rPr>
          </w:rPrChange>
        </w:rPr>
        <w:pPrChange w:id="24044" w:author="Marc Gomez" w:date="2019-11-13T08:02:00Z">
          <w:pPr>
            <w:pStyle w:val="ListParagraph"/>
            <w:numPr>
              <w:numId w:val="38"/>
            </w:numPr>
            <w:spacing w:after="200"/>
            <w:ind w:hanging="360"/>
          </w:pPr>
        </w:pPrChange>
      </w:pPr>
      <w:del w:id="24045" w:author="Kevin Gu" w:date="2020-05-18T14:11:00Z">
        <w:r w:rsidRPr="00876437" w:rsidDel="00696F23">
          <w:rPr>
            <w:rFonts w:hint="eastAsia"/>
            <w:strike/>
            <w:lang w:val="en-GB" w:eastAsia="zh-CN"/>
            <w:rPrChange w:id="24046" w:author="Kevin Gu" w:date="2020-05-18T10:36:00Z">
              <w:rPr>
                <w:rFonts w:hint="eastAsia"/>
                <w:lang w:val="en-US" w:eastAsia="zh-CN"/>
              </w:rPr>
            </w:rPrChange>
          </w:rPr>
          <w:delText>分析并识别原因</w:delText>
        </w:r>
      </w:del>
    </w:p>
    <w:p w14:paraId="67577B58" w14:textId="6095C591" w:rsidR="00031211" w:rsidRPr="00876437" w:rsidDel="00696F23" w:rsidRDefault="003A0A23" w:rsidP="00031211">
      <w:pPr>
        <w:pStyle w:val="ListParagraph"/>
        <w:numPr>
          <w:ilvl w:val="0"/>
          <w:numId w:val="37"/>
        </w:numPr>
        <w:spacing w:after="200"/>
        <w:rPr>
          <w:del w:id="24047" w:author="Kevin Gu" w:date="2020-05-18T14:11:00Z"/>
          <w:strike/>
          <w:lang w:val="en-GB"/>
          <w:rPrChange w:id="24048" w:author="Kevin Gu" w:date="2020-05-18T10:36:00Z">
            <w:rPr>
              <w:del w:id="24049" w:author="Kevin Gu" w:date="2020-05-18T14:11:00Z"/>
              <w:lang w:val="en-US"/>
            </w:rPr>
          </w:rPrChange>
        </w:rPr>
      </w:pPr>
      <w:del w:id="24050" w:author="Kevin Gu" w:date="2020-05-18T14:11:00Z">
        <w:r w:rsidRPr="00876437" w:rsidDel="00696F23">
          <w:rPr>
            <w:strike/>
            <w:lang w:val="en-GB"/>
            <w:rPrChange w:id="24051" w:author="Kevin Gu" w:date="2020-05-18T10:36:00Z">
              <w:rPr>
                <w:lang w:val="en-US"/>
              </w:rPr>
            </w:rPrChange>
          </w:rPr>
          <w:delText>C</w:delText>
        </w:r>
        <w:r w:rsidR="00031211" w:rsidRPr="00876437" w:rsidDel="00696F23">
          <w:rPr>
            <w:strike/>
            <w:lang w:val="en-GB"/>
            <w:rPrChange w:id="24052" w:author="Kevin Gu" w:date="2020-05-18T10:36:00Z">
              <w:rPr>
                <w:lang w:val="en-US"/>
              </w:rPr>
            </w:rPrChange>
          </w:rPr>
          <w:delText>ontainment</w:delText>
        </w:r>
      </w:del>
    </w:p>
    <w:p w14:paraId="2223CF70" w14:textId="00C1704E" w:rsidR="003A0A23" w:rsidRPr="00876437" w:rsidDel="00696F23" w:rsidRDefault="003A0A23">
      <w:pPr>
        <w:pStyle w:val="ListParagraph"/>
        <w:spacing w:after="200"/>
        <w:rPr>
          <w:del w:id="24053" w:author="Kevin Gu" w:date="2020-05-18T14:11:00Z"/>
          <w:strike/>
          <w:lang w:val="en-GB"/>
          <w:rPrChange w:id="24054" w:author="Kevin Gu" w:date="2020-05-18T10:36:00Z">
            <w:rPr>
              <w:del w:id="24055" w:author="Kevin Gu" w:date="2020-05-18T14:11:00Z"/>
              <w:lang w:val="en-US"/>
            </w:rPr>
          </w:rPrChange>
        </w:rPr>
        <w:pPrChange w:id="24056" w:author="Marc Gomez" w:date="2019-11-13T08:02:00Z">
          <w:pPr>
            <w:pStyle w:val="ListParagraph"/>
            <w:numPr>
              <w:numId w:val="37"/>
            </w:numPr>
            <w:spacing w:after="200"/>
            <w:ind w:hanging="360"/>
          </w:pPr>
        </w:pPrChange>
      </w:pPr>
      <w:del w:id="24057" w:author="Kevin Gu" w:date="2020-05-18T14:11:00Z">
        <w:r w:rsidRPr="00876437" w:rsidDel="00696F23">
          <w:rPr>
            <w:rFonts w:hint="eastAsia"/>
            <w:strike/>
            <w:lang w:val="en-GB" w:eastAsia="zh-CN"/>
            <w:rPrChange w:id="24058" w:author="Kevin Gu" w:date="2020-05-18T10:36:00Z">
              <w:rPr>
                <w:rFonts w:hint="eastAsia"/>
                <w:lang w:val="en-US" w:eastAsia="zh-CN"/>
              </w:rPr>
            </w:rPrChange>
          </w:rPr>
          <w:delText>封锁</w:delText>
        </w:r>
      </w:del>
    </w:p>
    <w:p w14:paraId="52D9C7D0" w14:textId="06AA4280" w:rsidR="00031211" w:rsidRPr="00876437" w:rsidDel="00696F23" w:rsidRDefault="00031211" w:rsidP="00031211">
      <w:pPr>
        <w:pStyle w:val="ListParagraph"/>
        <w:numPr>
          <w:ilvl w:val="0"/>
          <w:numId w:val="37"/>
        </w:numPr>
        <w:spacing w:after="200"/>
        <w:rPr>
          <w:del w:id="24059" w:author="Kevin Gu" w:date="2020-05-18T14:11:00Z"/>
          <w:strike/>
          <w:lang w:val="en-GB"/>
          <w:rPrChange w:id="24060" w:author="Kevin Gu" w:date="2020-05-18T10:36:00Z">
            <w:rPr>
              <w:del w:id="24061" w:author="Kevin Gu" w:date="2020-05-18T14:11:00Z"/>
              <w:lang w:val="en-US"/>
            </w:rPr>
          </w:rPrChange>
        </w:rPr>
      </w:pPr>
      <w:del w:id="24062" w:author="Kevin Gu" w:date="2020-05-18T14:11:00Z">
        <w:r w:rsidRPr="00876437" w:rsidDel="00696F23">
          <w:rPr>
            <w:strike/>
            <w:lang w:val="en-GB"/>
            <w:rPrChange w:id="24063" w:author="Kevin Gu" w:date="2020-05-18T10:36:00Z">
              <w:rPr>
                <w:lang w:val="en-US"/>
              </w:rPr>
            </w:rPrChange>
          </w:rPr>
          <w:delText>planning and implementation of corrective action to prevent recurrence</w:delText>
        </w:r>
      </w:del>
    </w:p>
    <w:p w14:paraId="07D36563" w14:textId="60060B5D" w:rsidR="003A0A23" w:rsidRPr="00876437" w:rsidDel="00696F23" w:rsidRDefault="003A0A23">
      <w:pPr>
        <w:pStyle w:val="ListParagraph"/>
        <w:spacing w:after="200"/>
        <w:rPr>
          <w:del w:id="24064" w:author="Kevin Gu" w:date="2020-05-18T14:11:00Z"/>
          <w:strike/>
          <w:lang w:val="en-GB" w:eastAsia="zh-CN"/>
          <w:rPrChange w:id="24065" w:author="Kevin Gu" w:date="2020-05-18T10:36:00Z">
            <w:rPr>
              <w:del w:id="24066" w:author="Kevin Gu" w:date="2020-05-18T14:11:00Z"/>
              <w:lang w:val="en-US" w:eastAsia="zh-CN"/>
            </w:rPr>
          </w:rPrChange>
        </w:rPr>
        <w:pPrChange w:id="24067" w:author="Marc Gomez" w:date="2019-11-13T08:02:00Z">
          <w:pPr>
            <w:pStyle w:val="ListParagraph"/>
            <w:numPr>
              <w:numId w:val="37"/>
            </w:numPr>
            <w:spacing w:after="200"/>
            <w:ind w:hanging="360"/>
          </w:pPr>
        </w:pPrChange>
      </w:pPr>
      <w:del w:id="24068" w:author="Kevin Gu" w:date="2020-05-18T14:11:00Z">
        <w:r w:rsidRPr="00876437" w:rsidDel="00696F23">
          <w:rPr>
            <w:rFonts w:hint="eastAsia"/>
            <w:strike/>
            <w:lang w:val="en-GB" w:eastAsia="zh-CN"/>
            <w:rPrChange w:id="24069" w:author="Kevin Gu" w:date="2020-05-18T10:36:00Z">
              <w:rPr>
                <w:rFonts w:hint="eastAsia"/>
                <w:lang w:val="en-US" w:eastAsia="zh-CN"/>
              </w:rPr>
            </w:rPrChange>
          </w:rPr>
          <w:delText>计划并实施纠正措施，以防止相同事故再次发生</w:delText>
        </w:r>
      </w:del>
    </w:p>
    <w:p w14:paraId="53E52CE1" w14:textId="7E488BA5" w:rsidR="00031211" w:rsidRPr="00876437" w:rsidDel="00696F23" w:rsidRDefault="00031211" w:rsidP="00031211">
      <w:pPr>
        <w:pStyle w:val="ListParagraph"/>
        <w:numPr>
          <w:ilvl w:val="0"/>
          <w:numId w:val="37"/>
        </w:numPr>
        <w:spacing w:after="200"/>
        <w:rPr>
          <w:del w:id="24070" w:author="Kevin Gu" w:date="2020-05-18T14:11:00Z"/>
          <w:strike/>
          <w:lang w:val="en-GB"/>
          <w:rPrChange w:id="24071" w:author="Kevin Gu" w:date="2020-05-18T10:36:00Z">
            <w:rPr>
              <w:del w:id="24072" w:author="Kevin Gu" w:date="2020-05-18T14:11:00Z"/>
              <w:lang w:val="en-US"/>
            </w:rPr>
          </w:rPrChange>
        </w:rPr>
      </w:pPr>
      <w:del w:id="24073" w:author="Kevin Gu" w:date="2020-05-18T14:11:00Z">
        <w:r w:rsidRPr="00876437" w:rsidDel="00696F23">
          <w:rPr>
            <w:strike/>
            <w:lang w:val="en-GB"/>
            <w:rPrChange w:id="24074" w:author="Kevin Gu" w:date="2020-05-18T10:36:00Z">
              <w:rPr>
                <w:lang w:val="en-US"/>
              </w:rPr>
            </w:rPrChange>
          </w:rPr>
          <w:delText>reporting the action to the Security Manager</w:delText>
        </w:r>
      </w:del>
    </w:p>
    <w:p w14:paraId="19F78A22" w14:textId="7D3BE37F" w:rsidR="003A0A23" w:rsidRPr="00876437" w:rsidDel="00696F23" w:rsidRDefault="003A0A23">
      <w:pPr>
        <w:pStyle w:val="ListParagraph"/>
        <w:spacing w:after="200"/>
        <w:rPr>
          <w:del w:id="24075" w:author="Kevin Gu" w:date="2020-05-18T14:11:00Z"/>
          <w:strike/>
          <w:lang w:val="en-GB"/>
          <w:rPrChange w:id="24076" w:author="Kevin Gu" w:date="2020-05-18T10:36:00Z">
            <w:rPr>
              <w:del w:id="24077" w:author="Kevin Gu" w:date="2020-05-18T14:11:00Z"/>
              <w:lang w:val="en-US"/>
            </w:rPr>
          </w:rPrChange>
        </w:rPr>
        <w:pPrChange w:id="24078" w:author="Marc Gomez" w:date="2019-11-13T08:02:00Z">
          <w:pPr>
            <w:pStyle w:val="ListParagraph"/>
            <w:numPr>
              <w:numId w:val="37"/>
            </w:numPr>
            <w:spacing w:after="200"/>
            <w:ind w:hanging="360"/>
          </w:pPr>
        </w:pPrChange>
      </w:pPr>
      <w:del w:id="24079" w:author="Kevin Gu" w:date="2020-05-18T14:11:00Z">
        <w:r w:rsidRPr="00876437" w:rsidDel="00696F23">
          <w:rPr>
            <w:rFonts w:hint="eastAsia"/>
            <w:strike/>
            <w:lang w:val="en-GB" w:eastAsia="zh-CN"/>
            <w:rPrChange w:id="24080" w:author="Kevin Gu" w:date="2020-05-18T10:36:00Z">
              <w:rPr>
                <w:rFonts w:hint="eastAsia"/>
                <w:lang w:val="en-US" w:eastAsia="zh-CN"/>
              </w:rPr>
            </w:rPrChange>
          </w:rPr>
          <w:delText>向安全经理报告事件</w:delText>
        </w:r>
      </w:del>
    </w:p>
    <w:p w14:paraId="487AFE63" w14:textId="1DABA863" w:rsidR="00031211" w:rsidRPr="00876437" w:rsidDel="00696F23" w:rsidRDefault="00031211" w:rsidP="00031211">
      <w:pPr>
        <w:pStyle w:val="ListParagraph"/>
        <w:numPr>
          <w:ilvl w:val="0"/>
          <w:numId w:val="37"/>
        </w:numPr>
        <w:spacing w:after="200"/>
        <w:rPr>
          <w:del w:id="24081" w:author="Kevin Gu" w:date="2020-05-18T14:11:00Z"/>
          <w:strike/>
          <w:lang w:val="en-GB"/>
          <w:rPrChange w:id="24082" w:author="Kevin Gu" w:date="2020-05-18T10:36:00Z">
            <w:rPr>
              <w:del w:id="24083" w:author="Kevin Gu" w:date="2020-05-18T14:11:00Z"/>
              <w:lang w:val="en-US"/>
            </w:rPr>
          </w:rPrChange>
        </w:rPr>
      </w:pPr>
      <w:del w:id="24084" w:author="Kevin Gu" w:date="2020-05-18T14:11:00Z">
        <w:r w:rsidRPr="00876437" w:rsidDel="00696F23">
          <w:rPr>
            <w:strike/>
            <w:lang w:val="en-GB"/>
            <w:rPrChange w:id="24085" w:author="Kevin Gu" w:date="2020-05-18T10:36:00Z">
              <w:rPr>
                <w:lang w:val="en-US"/>
              </w:rPr>
            </w:rPrChange>
          </w:rPr>
          <w:delText>all the emergency actions taken are documented in detail.</w:delText>
        </w:r>
      </w:del>
    </w:p>
    <w:p w14:paraId="317DF31C" w14:textId="32D9889C" w:rsidR="003A0A23" w:rsidRPr="00876437" w:rsidDel="00696F23" w:rsidRDefault="003A0A23">
      <w:pPr>
        <w:pStyle w:val="ListParagraph"/>
        <w:spacing w:after="200"/>
        <w:rPr>
          <w:del w:id="24086" w:author="Kevin Gu" w:date="2020-05-18T14:11:00Z"/>
          <w:strike/>
          <w:lang w:val="en-GB" w:eastAsia="zh-CN"/>
          <w:rPrChange w:id="24087" w:author="Kevin Gu" w:date="2020-05-18T10:36:00Z">
            <w:rPr>
              <w:del w:id="24088" w:author="Kevin Gu" w:date="2020-05-18T14:11:00Z"/>
              <w:lang w:val="en-US" w:eastAsia="zh-CN"/>
            </w:rPr>
          </w:rPrChange>
        </w:rPr>
        <w:pPrChange w:id="24089" w:author="Marc Gomez" w:date="2019-11-13T08:02:00Z">
          <w:pPr>
            <w:pStyle w:val="ListParagraph"/>
            <w:numPr>
              <w:numId w:val="37"/>
            </w:numPr>
            <w:spacing w:after="200"/>
            <w:ind w:hanging="360"/>
          </w:pPr>
        </w:pPrChange>
      </w:pPr>
      <w:del w:id="24090" w:author="Kevin Gu" w:date="2020-05-18T14:11:00Z">
        <w:r w:rsidRPr="00876437" w:rsidDel="00696F23">
          <w:rPr>
            <w:rFonts w:hint="eastAsia"/>
            <w:strike/>
            <w:lang w:val="en-GB" w:eastAsia="zh-CN"/>
            <w:rPrChange w:id="24091" w:author="Kevin Gu" w:date="2020-05-18T10:36:00Z">
              <w:rPr>
                <w:rFonts w:hint="eastAsia"/>
                <w:lang w:val="en-US" w:eastAsia="zh-CN"/>
              </w:rPr>
            </w:rPrChange>
          </w:rPr>
          <w:delText>所有采取的紧急行动都需要有详细的文件记录。</w:delText>
        </w:r>
      </w:del>
    </w:p>
    <w:p w14:paraId="47E4362A" w14:textId="551698E6" w:rsidR="00031211" w:rsidRPr="00876437" w:rsidDel="00696F23" w:rsidRDefault="00031211" w:rsidP="00031211">
      <w:pPr>
        <w:spacing w:after="200"/>
        <w:rPr>
          <w:del w:id="24092" w:author="Kevin Gu" w:date="2020-05-18T14:11:00Z"/>
          <w:strike/>
          <w:lang w:val="en-GB"/>
          <w:rPrChange w:id="24093" w:author="Kevin Gu" w:date="2020-05-18T10:36:00Z">
            <w:rPr>
              <w:del w:id="24094" w:author="Kevin Gu" w:date="2020-05-18T14:11:00Z"/>
              <w:lang w:val="en-US"/>
            </w:rPr>
          </w:rPrChange>
        </w:rPr>
      </w:pPr>
      <w:del w:id="24095" w:author="Kevin Gu" w:date="2020-05-18T14:11:00Z">
        <w:r w:rsidRPr="00876437" w:rsidDel="00696F23">
          <w:rPr>
            <w:strike/>
            <w:lang w:val="en-GB"/>
            <w:rPrChange w:id="24096" w:author="Kevin Gu" w:date="2020-05-18T10:36:00Z">
              <w:rPr>
                <w:lang w:val="en-US"/>
              </w:rPr>
            </w:rPrChange>
          </w:rPr>
          <w:delText>When incidents are closed, these will be analyzed by the security committee to prevent any future issues.</w:delText>
        </w:r>
      </w:del>
    </w:p>
    <w:p w14:paraId="18FEBD8E" w14:textId="6A0D8DE8" w:rsidR="003A0A23" w:rsidRPr="00876437" w:rsidDel="00696F23" w:rsidRDefault="003A0A23" w:rsidP="00031211">
      <w:pPr>
        <w:spacing w:after="200"/>
        <w:rPr>
          <w:del w:id="24097" w:author="Kevin Gu" w:date="2020-05-18T14:11:00Z"/>
          <w:strike/>
          <w:lang w:val="en-GB" w:eastAsia="zh-CN"/>
          <w:rPrChange w:id="24098" w:author="Kevin Gu" w:date="2020-05-18T10:36:00Z">
            <w:rPr>
              <w:del w:id="24099" w:author="Kevin Gu" w:date="2020-05-18T14:11:00Z"/>
              <w:lang w:val="en-US" w:eastAsia="zh-CN"/>
            </w:rPr>
          </w:rPrChange>
        </w:rPr>
      </w:pPr>
      <w:del w:id="24100" w:author="Kevin Gu" w:date="2020-05-18T14:11:00Z">
        <w:r w:rsidRPr="00876437" w:rsidDel="00696F23">
          <w:rPr>
            <w:rFonts w:hint="eastAsia"/>
            <w:strike/>
            <w:lang w:val="en-GB" w:eastAsia="zh-CN"/>
            <w:rPrChange w:id="24101" w:author="Kevin Gu" w:date="2020-05-18T10:36:00Z">
              <w:rPr>
                <w:rFonts w:hint="eastAsia"/>
                <w:lang w:val="en-US" w:eastAsia="zh-CN"/>
              </w:rPr>
            </w:rPrChange>
          </w:rPr>
          <w:delText>在事件结束后，安全委员需要对这些事件进行分析，以防止今后发生任何类似的问题。</w:delText>
        </w:r>
      </w:del>
    </w:p>
    <w:p w14:paraId="7FBAB152" w14:textId="77777777" w:rsidR="00181CF1" w:rsidRPr="00876437" w:rsidRDefault="00181CF1" w:rsidP="00031211">
      <w:pPr>
        <w:spacing w:after="200"/>
        <w:rPr>
          <w:lang w:val="en-GB" w:eastAsia="zh-CN"/>
          <w:rPrChange w:id="24102" w:author="Kevin Gu" w:date="2020-05-18T10:36:00Z">
            <w:rPr>
              <w:lang w:val="en-US" w:eastAsia="zh-CN"/>
            </w:rPr>
          </w:rPrChange>
        </w:rPr>
      </w:pPr>
      <w:r w:rsidRPr="00876437">
        <w:rPr>
          <w:lang w:val="en-GB" w:eastAsia="zh-CN"/>
          <w:rPrChange w:id="24103" w:author="Kevin Gu" w:date="2020-05-18T10:36:00Z">
            <w:rPr>
              <w:lang w:val="en-US" w:eastAsia="zh-CN"/>
            </w:rPr>
          </w:rPrChange>
        </w:rPr>
        <w:br w:type="page"/>
      </w:r>
    </w:p>
    <w:p w14:paraId="38319498" w14:textId="77777777" w:rsidR="00C600C4" w:rsidRPr="00876437" w:rsidRDefault="00E64439" w:rsidP="00C600C4">
      <w:pPr>
        <w:pStyle w:val="Title1"/>
        <w:rPr>
          <w:lang w:val="en-GB"/>
          <w:rPrChange w:id="24104" w:author="Kevin Gu" w:date="2020-05-18T10:36:00Z">
            <w:rPr/>
          </w:rPrChange>
        </w:rPr>
      </w:pPr>
      <w:bookmarkStart w:id="24105" w:name="_Ref24523863"/>
      <w:bookmarkStart w:id="24106" w:name="_Toc43387256"/>
      <w:r w:rsidRPr="00876437">
        <w:rPr>
          <w:lang w:val="en-GB"/>
          <w:rPrChange w:id="24107" w:author="Kevin Gu" w:date="2020-05-18T10:36:00Z">
            <w:rPr/>
          </w:rPrChange>
        </w:rPr>
        <w:lastRenderedPageBreak/>
        <w:t>Risk Analysis &amp; Business Continuity</w:t>
      </w:r>
      <w:r w:rsidR="00202F61" w:rsidRPr="00876437">
        <w:rPr>
          <w:lang w:val="en-GB"/>
          <w:rPrChange w:id="24108" w:author="Kevin Gu" w:date="2020-05-18T10:36:00Z">
            <w:rPr/>
          </w:rPrChange>
        </w:rPr>
        <w:t xml:space="preserve"> </w:t>
      </w:r>
      <w:r w:rsidR="00202F61" w:rsidRPr="00876437">
        <w:rPr>
          <w:rFonts w:hint="eastAsia"/>
          <w:lang w:val="en-GB" w:eastAsia="zh-CN"/>
          <w:rPrChange w:id="24109" w:author="Kevin Gu" w:date="2020-05-18T10:36:00Z">
            <w:rPr>
              <w:rFonts w:hint="eastAsia"/>
              <w:lang w:eastAsia="zh-CN"/>
            </w:rPr>
          </w:rPrChange>
        </w:rPr>
        <w:t>风险分析与业务连续性</w:t>
      </w:r>
      <w:bookmarkEnd w:id="24105"/>
      <w:bookmarkEnd w:id="24106"/>
    </w:p>
    <w:p w14:paraId="611E6428" w14:textId="77777777" w:rsidR="00E64439" w:rsidRPr="000A425B" w:rsidRDefault="00E64439" w:rsidP="00B3098F">
      <w:pPr>
        <w:pStyle w:val="Title2"/>
        <w:rPr>
          <w:lang w:val="en-GB"/>
          <w:rPrChange w:id="24110" w:author="Kevin Gu" w:date="2020-05-18T15:52:00Z">
            <w:rPr/>
          </w:rPrChange>
        </w:rPr>
      </w:pPr>
      <w:bookmarkStart w:id="24111" w:name="_Toc43387257"/>
      <w:r w:rsidRPr="000A425B">
        <w:rPr>
          <w:lang w:val="en-GB"/>
          <w:rPrChange w:id="24112" w:author="Kevin Gu" w:date="2020-05-18T15:52:00Z">
            <w:rPr/>
          </w:rPrChange>
        </w:rPr>
        <w:t>Risk Analysis</w:t>
      </w:r>
      <w:r w:rsidR="00202F61" w:rsidRPr="000A425B">
        <w:rPr>
          <w:lang w:val="en-GB"/>
          <w:rPrChange w:id="24113" w:author="Kevin Gu" w:date="2020-05-18T15:52:00Z">
            <w:rPr/>
          </w:rPrChange>
        </w:rPr>
        <w:t xml:space="preserve"> </w:t>
      </w:r>
      <w:r w:rsidR="00202F61" w:rsidRPr="000A425B">
        <w:rPr>
          <w:rFonts w:hint="eastAsia"/>
          <w:lang w:val="en-GB" w:eastAsia="zh-CN"/>
          <w:rPrChange w:id="24114" w:author="Kevin Gu" w:date="2020-05-18T15:52:00Z">
            <w:rPr>
              <w:rFonts w:hint="eastAsia"/>
              <w:lang w:eastAsia="zh-CN"/>
            </w:rPr>
          </w:rPrChange>
        </w:rPr>
        <w:t>风险分析</w:t>
      </w:r>
      <w:bookmarkEnd w:id="24111"/>
    </w:p>
    <w:p w14:paraId="41F0BC6B" w14:textId="5BDF9662" w:rsidR="000A425B" w:rsidRPr="000A425B" w:rsidRDefault="00E64439" w:rsidP="000A425B">
      <w:pPr>
        <w:rPr>
          <w:ins w:id="24115" w:author="Kevin Gu" w:date="2020-05-18T15:53:00Z"/>
          <w:rFonts w:cs="Arial"/>
          <w:lang w:val="en-GB" w:eastAsia="zh-CN"/>
          <w:rPrChange w:id="24116" w:author="Kevin Gu" w:date="2020-05-18T15:53:00Z">
            <w:rPr>
              <w:ins w:id="24117" w:author="Kevin Gu" w:date="2020-05-18T15:53:00Z"/>
              <w:rFonts w:cs="Arial"/>
              <w:lang w:eastAsia="zh-CN"/>
            </w:rPr>
          </w:rPrChange>
        </w:rPr>
      </w:pPr>
      <w:del w:id="24118" w:author="Kevin Gu" w:date="2020-05-18T15:52:00Z">
        <w:r w:rsidRPr="000A425B" w:rsidDel="000A425B">
          <w:rPr>
            <w:strike/>
            <w:lang w:val="en-GB"/>
            <w:rPrChange w:id="24119" w:author="Kevin Gu" w:date="2020-05-18T15:53:00Z">
              <w:rPr>
                <w:lang w:val="en-US"/>
              </w:rPr>
            </w:rPrChange>
          </w:rPr>
          <w:delText>The purpose of risk analysis is to find out the potential security hazards in the production</w:delText>
        </w:r>
        <w:r w:rsidR="000A7088" w:rsidRPr="000A425B" w:rsidDel="000A425B">
          <w:rPr>
            <w:strike/>
            <w:lang w:val="en-GB"/>
            <w:rPrChange w:id="24120" w:author="Kevin Gu" w:date="2020-05-18T15:53:00Z">
              <w:rPr>
                <w:lang w:val="en-US"/>
              </w:rPr>
            </w:rPrChange>
          </w:rPr>
          <w:delText xml:space="preserve"> </w:delText>
        </w:r>
        <w:r w:rsidRPr="000A425B" w:rsidDel="000A425B">
          <w:rPr>
            <w:strike/>
            <w:lang w:val="en-GB"/>
            <w:rPrChange w:id="24121" w:author="Kevin Gu" w:date="2020-05-18T15:53:00Z">
              <w:rPr>
                <w:lang w:val="en-US"/>
              </w:rPr>
            </w:rPrChange>
          </w:rPr>
          <w:delText xml:space="preserve">process, </w:delText>
        </w:r>
      </w:del>
      <w:proofErr w:type="spellStart"/>
      <w:ins w:id="24122" w:author="Kevin Gu" w:date="2020-05-18T15:53:00Z">
        <w:r w:rsidR="000A425B" w:rsidRPr="000A425B">
          <w:rPr>
            <w:rFonts w:cs="Arial"/>
            <w:lang w:val="en-GB"/>
            <w:rPrChange w:id="24123" w:author="Kevin Gu" w:date="2020-05-18T15:53:00Z">
              <w:rPr>
                <w:rFonts w:cs="Arial"/>
              </w:rPr>
            </w:rPrChange>
          </w:rPr>
          <w:t>Chengtian</w:t>
        </w:r>
        <w:proofErr w:type="spellEnd"/>
        <w:r w:rsidR="000A425B" w:rsidRPr="000A425B">
          <w:rPr>
            <w:rFonts w:cs="Arial"/>
            <w:lang w:val="en-GB"/>
            <w:rPrChange w:id="24124" w:author="Kevin Gu" w:date="2020-05-18T15:53:00Z">
              <w:rPr>
                <w:rFonts w:cs="Arial"/>
              </w:rPr>
            </w:rPrChange>
          </w:rPr>
          <w:t xml:space="preserve"> </w:t>
        </w:r>
        <w:proofErr w:type="spellStart"/>
        <w:r w:rsidR="000A425B" w:rsidRPr="000A425B">
          <w:rPr>
            <w:rFonts w:cs="Arial"/>
            <w:lang w:val="en-GB"/>
            <w:rPrChange w:id="24125" w:author="Kevin Gu" w:date="2020-05-18T15:53:00Z">
              <w:rPr>
                <w:rFonts w:cs="Arial"/>
              </w:rPr>
            </w:rPrChange>
          </w:rPr>
          <w:t>Weiye</w:t>
        </w:r>
        <w:proofErr w:type="spellEnd"/>
        <w:r w:rsidR="000A425B" w:rsidRPr="000A425B">
          <w:rPr>
            <w:rFonts w:cs="Arial"/>
            <w:lang w:val="en-GB"/>
            <w:rPrChange w:id="24126" w:author="Kevin Gu" w:date="2020-05-18T15:53:00Z">
              <w:rPr>
                <w:rFonts w:cs="Arial"/>
              </w:rPr>
            </w:rPrChange>
          </w:rPr>
          <w:t xml:space="preserve"> (Ningbo) Chip Technology Co., Ltd uses Risk Analysis as a tool for Risk Management to protect its clients, their employees and their service providers against principal risks concerning personnel security, product security, material security and information security. The Risk Analysis uses a systematic and measurable approach to identify and</w:t>
        </w:r>
      </w:ins>
      <w:ins w:id="24127" w:author="Julio Li [2]" w:date="2020-09-08T13:48:00Z">
        <w:r w:rsidR="00EE3095">
          <w:rPr>
            <w:rFonts w:cs="Arial"/>
            <w:lang w:val="en-GB"/>
          </w:rPr>
          <w:t xml:space="preserve"> </w:t>
        </w:r>
      </w:ins>
      <w:ins w:id="24128" w:author="Julio Li [2]" w:date="2020-09-08T13:49:00Z">
        <w:r w:rsidR="00EE3095">
          <w:rPr>
            <w:rFonts w:cs="Arial"/>
            <w:lang w:val="en-GB"/>
          </w:rPr>
          <w:t xml:space="preserve">protect </w:t>
        </w:r>
      </w:ins>
      <w:ins w:id="24129" w:author="Kevin Gu" w:date="2020-05-18T15:53:00Z">
        <w:del w:id="24130" w:author="Julio Li [2]" w:date="2020-09-08T13:48:00Z">
          <w:r w:rsidR="000A425B" w:rsidRPr="000A425B" w:rsidDel="00EE3095">
            <w:rPr>
              <w:rFonts w:cs="Arial"/>
              <w:lang w:val="en-GB"/>
              <w:rPrChange w:id="24131" w:author="Kevin Gu" w:date="2020-05-18T15:53:00Z">
                <w:rPr>
                  <w:rFonts w:cs="Arial"/>
                </w:rPr>
              </w:rPrChange>
            </w:rPr>
            <w:delText xml:space="preserve"> priotise </w:delText>
          </w:r>
        </w:del>
        <w:r w:rsidR="000A425B" w:rsidRPr="000A425B">
          <w:rPr>
            <w:rFonts w:cs="Arial"/>
            <w:lang w:val="en-GB"/>
            <w:rPrChange w:id="24132" w:author="Kevin Gu" w:date="2020-05-18T15:53:00Z">
              <w:rPr>
                <w:rFonts w:cs="Arial"/>
              </w:rPr>
            </w:rPrChange>
          </w:rPr>
          <w:t>critical assets that the company needs to protect.</w:t>
        </w:r>
      </w:ins>
      <w:ins w:id="24133" w:author="Kevin Gu" w:date="2020-05-20T17:48:00Z">
        <w:r w:rsidR="00956860">
          <w:rPr>
            <w:rFonts w:cs="Arial"/>
            <w:lang w:val="en-GB"/>
          </w:rPr>
          <w:t xml:space="preserve"> </w:t>
        </w:r>
      </w:ins>
      <w:ins w:id="24134" w:author="Kevin Gu" w:date="2020-05-18T15:53:00Z">
        <w:r w:rsidR="000A425B" w:rsidRPr="000A425B">
          <w:rPr>
            <w:rFonts w:cs="Arial"/>
            <w:lang w:val="en-GB"/>
            <w:rPrChange w:id="24135" w:author="Kevin Gu" w:date="2020-05-18T15:53:00Z">
              <w:rPr>
                <w:rFonts w:cs="Arial"/>
              </w:rPr>
            </w:rPrChange>
          </w:rPr>
          <w:t xml:space="preserve">This risk analysis is in place and reviewed periodically (at least once a year) or when a change control is introduced in the environment subject to security impacts on the site. </w:t>
        </w:r>
      </w:ins>
    </w:p>
    <w:p w14:paraId="4B791B14" w14:textId="77777777" w:rsidR="000A425B" w:rsidRDefault="000A425B" w:rsidP="000A425B">
      <w:pPr>
        <w:keepNext/>
        <w:tabs>
          <w:tab w:val="left" w:pos="720"/>
        </w:tabs>
        <w:ind w:right="331"/>
        <w:rPr>
          <w:ins w:id="24136" w:author="Kevin Gu" w:date="2020-05-18T15:53:00Z"/>
          <w:snapToGrid w:val="0"/>
          <w:lang w:eastAsia="zh-CN"/>
        </w:rPr>
      </w:pPr>
      <w:ins w:id="24137" w:author="Kevin Gu" w:date="2020-05-18T15:53:00Z">
        <w:r>
          <w:rPr>
            <w:rFonts w:hint="eastAsia"/>
            <w:snapToGrid w:val="0"/>
            <w:lang w:eastAsia="zh-CN"/>
          </w:rPr>
          <w:t>澄天伟业（宁波）芯片技术有限公司使用风险评估作为风险管理的工具保护客户、员工以及服务提供商，防备涉及人员安全、产品安全、材料安全以及信息安全的主要风险、风险分析采用系统以及可测量的方式识别和确定公司需要保护的主要资源。此风险评估必须定期更新（至少一年一次），若有任何对安全影响的改变控制都应该进行更新。</w:t>
        </w:r>
      </w:ins>
    </w:p>
    <w:p w14:paraId="65F543AC" w14:textId="0EB49CD1" w:rsidR="000E07D8" w:rsidRPr="00876437" w:rsidDel="000A425B" w:rsidRDefault="00E64439" w:rsidP="000A425B">
      <w:pPr>
        <w:autoSpaceDE w:val="0"/>
        <w:autoSpaceDN w:val="0"/>
        <w:adjustRightInd w:val="0"/>
        <w:rPr>
          <w:del w:id="24138" w:author="Kevin Gu" w:date="2020-05-18T15:52:00Z"/>
          <w:strike/>
          <w:lang w:val="en-GB" w:eastAsia="zh-CN"/>
          <w:rPrChange w:id="24139" w:author="Kevin Gu" w:date="2020-05-18T10:36:00Z">
            <w:rPr>
              <w:del w:id="24140" w:author="Kevin Gu" w:date="2020-05-18T15:52:00Z"/>
              <w:lang w:val="en-US"/>
            </w:rPr>
          </w:rPrChange>
        </w:rPr>
      </w:pPr>
      <w:del w:id="24141" w:author="Kevin Gu" w:date="2020-05-18T15:52:00Z">
        <w:r w:rsidRPr="00876437" w:rsidDel="000A425B">
          <w:rPr>
            <w:strike/>
            <w:lang w:val="en-GB" w:eastAsia="zh-CN"/>
            <w:rPrChange w:id="24142" w:author="Kevin Gu" w:date="2020-05-18T10:36:00Z">
              <w:rPr>
                <w:lang w:val="en-US"/>
              </w:rPr>
            </w:rPrChange>
          </w:rPr>
          <w:delText xml:space="preserve">and to ensure the effective operation of the </w:delText>
        </w:r>
        <w:r w:rsidR="006E6759" w:rsidRPr="00876437" w:rsidDel="000A425B">
          <w:rPr>
            <w:strike/>
            <w:lang w:val="en-GB" w:eastAsia="zh-CN"/>
            <w:rPrChange w:id="24143" w:author="Kevin Gu" w:date="2020-05-18T10:36:00Z">
              <w:rPr>
                <w:lang w:val="en-US"/>
              </w:rPr>
            </w:rPrChange>
          </w:rPr>
          <w:delText xml:space="preserve">information </w:delText>
        </w:r>
        <w:r w:rsidRPr="00876437" w:rsidDel="000A425B">
          <w:rPr>
            <w:strike/>
            <w:lang w:val="en-GB" w:eastAsia="zh-CN"/>
            <w:rPrChange w:id="24144" w:author="Kevin Gu" w:date="2020-05-18T10:36:00Z">
              <w:rPr>
                <w:lang w:val="en-US"/>
              </w:rPr>
            </w:rPrChange>
          </w:rPr>
          <w:delText>security management system. The content</w:delText>
        </w:r>
        <w:r w:rsidR="000A7088" w:rsidRPr="00876437" w:rsidDel="000A425B">
          <w:rPr>
            <w:strike/>
            <w:lang w:val="en-GB" w:eastAsia="zh-CN"/>
            <w:rPrChange w:id="24145" w:author="Kevin Gu" w:date="2020-05-18T10:36:00Z">
              <w:rPr>
                <w:lang w:val="en-US"/>
              </w:rPr>
            </w:rPrChange>
          </w:rPr>
          <w:delText xml:space="preserve"> </w:delText>
        </w:r>
        <w:r w:rsidRPr="00876437" w:rsidDel="000A425B">
          <w:rPr>
            <w:strike/>
            <w:lang w:val="en-GB" w:eastAsia="zh-CN"/>
            <w:rPrChange w:id="24146" w:author="Kevin Gu" w:date="2020-05-18T10:36:00Z">
              <w:rPr>
                <w:lang w:val="en-US"/>
              </w:rPr>
            </w:rPrChange>
          </w:rPr>
          <w:delText xml:space="preserve">of risk analysis includes all the processes of </w:delText>
        </w:r>
        <w:r w:rsidR="009468B0" w:rsidRPr="00876437" w:rsidDel="000A425B">
          <w:rPr>
            <w:strike/>
            <w:lang w:val="en-GB" w:eastAsia="zh-CN"/>
            <w:rPrChange w:id="24147" w:author="Kevin Gu" w:date="2020-05-18T10:36:00Z">
              <w:rPr>
                <w:lang w:val="en-US"/>
              </w:rPr>
            </w:rPrChange>
          </w:rPr>
          <w:delText>module encapsulation</w:delText>
        </w:r>
        <w:r w:rsidRPr="00876437" w:rsidDel="000A425B">
          <w:rPr>
            <w:strike/>
            <w:lang w:val="en-GB" w:eastAsia="zh-CN"/>
            <w:rPrChange w:id="24148" w:author="Kevin Gu" w:date="2020-05-18T10:36:00Z">
              <w:rPr>
                <w:lang w:val="en-US"/>
              </w:rPr>
            </w:rPrChange>
          </w:rPr>
          <w:delText xml:space="preserve"> production.</w:delText>
        </w:r>
        <w:bookmarkStart w:id="24149" w:name="_Toc40965316"/>
        <w:bookmarkStart w:id="24150" w:name="_Toc40965671"/>
        <w:bookmarkStart w:id="24151" w:name="_Toc40966024"/>
        <w:bookmarkStart w:id="24152" w:name="_Toc40966376"/>
        <w:bookmarkStart w:id="24153" w:name="_Toc40966729"/>
        <w:bookmarkStart w:id="24154" w:name="_Toc40967082"/>
        <w:bookmarkStart w:id="24155" w:name="_Toc40967436"/>
        <w:bookmarkStart w:id="24156" w:name="_Toc40967790"/>
        <w:bookmarkStart w:id="24157" w:name="_Toc40968144"/>
        <w:bookmarkStart w:id="24158" w:name="_Toc40968498"/>
        <w:bookmarkStart w:id="24159" w:name="_Toc40969554"/>
        <w:bookmarkStart w:id="24160" w:name="_Toc40969914"/>
        <w:bookmarkStart w:id="24161" w:name="_Toc43387258"/>
        <w:bookmarkEnd w:id="24149"/>
        <w:bookmarkEnd w:id="24150"/>
        <w:bookmarkEnd w:id="24151"/>
        <w:bookmarkEnd w:id="24152"/>
        <w:bookmarkEnd w:id="24153"/>
        <w:bookmarkEnd w:id="24154"/>
        <w:bookmarkEnd w:id="24155"/>
        <w:bookmarkEnd w:id="24156"/>
        <w:bookmarkEnd w:id="24157"/>
        <w:bookmarkEnd w:id="24158"/>
        <w:bookmarkEnd w:id="24159"/>
        <w:bookmarkEnd w:id="24160"/>
        <w:bookmarkEnd w:id="24161"/>
      </w:del>
    </w:p>
    <w:p w14:paraId="0D3201F7" w14:textId="4645EE67" w:rsidR="00202F61" w:rsidRPr="00876437" w:rsidDel="000A425B" w:rsidRDefault="00C600C4" w:rsidP="000A425B">
      <w:pPr>
        <w:autoSpaceDE w:val="0"/>
        <w:autoSpaceDN w:val="0"/>
        <w:adjustRightInd w:val="0"/>
        <w:rPr>
          <w:del w:id="24162" w:author="Kevin Gu" w:date="2020-05-18T15:52:00Z"/>
          <w:strike/>
          <w:lang w:val="en-GB" w:eastAsia="zh-CN"/>
          <w:rPrChange w:id="24163" w:author="Kevin Gu" w:date="2020-05-18T10:36:00Z">
            <w:rPr>
              <w:del w:id="24164" w:author="Kevin Gu" w:date="2020-05-18T15:52:00Z"/>
              <w:lang w:val="en-US" w:eastAsia="zh-CN"/>
            </w:rPr>
          </w:rPrChange>
        </w:rPr>
      </w:pPr>
      <w:del w:id="24165" w:author="Kevin Gu" w:date="2020-05-18T15:52:00Z">
        <w:r w:rsidRPr="00876437" w:rsidDel="000A425B">
          <w:rPr>
            <w:rFonts w:hint="eastAsia"/>
            <w:strike/>
            <w:lang w:val="en-GB" w:eastAsia="zh-CN"/>
            <w:rPrChange w:id="24166" w:author="Kevin Gu" w:date="2020-05-18T10:36:00Z">
              <w:rPr>
                <w:rFonts w:hint="eastAsia"/>
                <w:lang w:val="en-US" w:eastAsia="zh-CN"/>
              </w:rPr>
            </w:rPrChange>
          </w:rPr>
          <w:delText>风险分析的目的是为了及时发现生产过程中存在的安全隐患，保证信息安全管理系统的有效运行。风险分析的内容包括模块封装生产的全部过程。</w:delText>
        </w:r>
        <w:bookmarkStart w:id="24167" w:name="_Toc40965317"/>
        <w:bookmarkStart w:id="24168" w:name="_Toc40965672"/>
        <w:bookmarkStart w:id="24169" w:name="_Toc40966025"/>
        <w:bookmarkStart w:id="24170" w:name="_Toc40966377"/>
        <w:bookmarkStart w:id="24171" w:name="_Toc40966730"/>
        <w:bookmarkStart w:id="24172" w:name="_Toc40967083"/>
        <w:bookmarkStart w:id="24173" w:name="_Toc40967437"/>
        <w:bookmarkStart w:id="24174" w:name="_Toc40967791"/>
        <w:bookmarkStart w:id="24175" w:name="_Toc40968145"/>
        <w:bookmarkStart w:id="24176" w:name="_Toc40968499"/>
        <w:bookmarkStart w:id="24177" w:name="_Toc40969555"/>
        <w:bookmarkStart w:id="24178" w:name="_Toc40969915"/>
        <w:bookmarkStart w:id="24179" w:name="_Toc43387259"/>
        <w:bookmarkEnd w:id="24167"/>
        <w:bookmarkEnd w:id="24168"/>
        <w:bookmarkEnd w:id="24169"/>
        <w:bookmarkEnd w:id="24170"/>
        <w:bookmarkEnd w:id="24171"/>
        <w:bookmarkEnd w:id="24172"/>
        <w:bookmarkEnd w:id="24173"/>
        <w:bookmarkEnd w:id="24174"/>
        <w:bookmarkEnd w:id="24175"/>
        <w:bookmarkEnd w:id="24176"/>
        <w:bookmarkEnd w:id="24177"/>
        <w:bookmarkEnd w:id="24178"/>
        <w:bookmarkEnd w:id="24179"/>
      </w:del>
    </w:p>
    <w:p w14:paraId="52822A76" w14:textId="08B2FB16" w:rsidR="000E07D8" w:rsidRPr="00876437" w:rsidDel="000A425B" w:rsidRDefault="00E64439" w:rsidP="000A425B">
      <w:pPr>
        <w:autoSpaceDE w:val="0"/>
        <w:autoSpaceDN w:val="0"/>
        <w:adjustRightInd w:val="0"/>
        <w:rPr>
          <w:del w:id="24180" w:author="Kevin Gu" w:date="2020-05-18T15:52:00Z"/>
          <w:strike/>
          <w:lang w:val="en-GB" w:eastAsia="zh-CN"/>
          <w:rPrChange w:id="24181" w:author="Kevin Gu" w:date="2020-05-18T10:36:00Z">
            <w:rPr>
              <w:del w:id="24182" w:author="Kevin Gu" w:date="2020-05-18T15:52:00Z"/>
              <w:lang w:val="en-US"/>
            </w:rPr>
          </w:rPrChange>
        </w:rPr>
      </w:pPr>
      <w:del w:id="24183" w:author="Kevin Gu" w:date="2020-05-18T15:52:00Z">
        <w:r w:rsidRPr="00876437" w:rsidDel="000A425B">
          <w:rPr>
            <w:strike/>
            <w:lang w:val="en-GB" w:eastAsia="zh-CN"/>
            <w:rPrChange w:id="24184" w:author="Kevin Gu" w:date="2020-05-18T10:36:00Z">
              <w:rPr>
                <w:lang w:val="en-US"/>
              </w:rPr>
            </w:rPrChange>
          </w:rPr>
          <w:delText xml:space="preserve">The risks found by risk analysis should be submitted to the relevant </w:delText>
        </w:r>
        <w:r w:rsidR="002F6821" w:rsidRPr="00876437" w:rsidDel="000A425B">
          <w:rPr>
            <w:strike/>
            <w:lang w:val="en-GB" w:eastAsia="zh-CN"/>
            <w:rPrChange w:id="24185" w:author="Kevin Gu" w:date="2020-05-18T10:36:00Z">
              <w:rPr>
                <w:lang w:val="en-US"/>
              </w:rPr>
            </w:rPrChange>
          </w:rPr>
          <w:delText>departments and</w:delText>
        </w:r>
        <w:r w:rsidRPr="00876437" w:rsidDel="000A425B">
          <w:rPr>
            <w:strike/>
            <w:lang w:val="en-GB" w:eastAsia="zh-CN"/>
            <w:rPrChange w:id="24186" w:author="Kevin Gu" w:date="2020-05-18T10:36:00Z">
              <w:rPr>
                <w:lang w:val="en-US"/>
              </w:rPr>
            </w:rPrChange>
          </w:rPr>
          <w:delText xml:space="preserve"> should be</w:delText>
        </w:r>
        <w:r w:rsidR="000A7088" w:rsidRPr="00876437" w:rsidDel="000A425B">
          <w:rPr>
            <w:strike/>
            <w:lang w:val="en-GB" w:eastAsia="zh-CN"/>
            <w:rPrChange w:id="24187" w:author="Kevin Gu" w:date="2020-05-18T10:36:00Z">
              <w:rPr>
                <w:lang w:val="en-US"/>
              </w:rPr>
            </w:rPrChange>
          </w:rPr>
          <w:delText xml:space="preserve"> </w:delText>
        </w:r>
        <w:r w:rsidRPr="00876437" w:rsidDel="000A425B">
          <w:rPr>
            <w:strike/>
            <w:lang w:val="en-GB" w:eastAsia="zh-CN"/>
            <w:rPrChange w:id="24188" w:author="Kevin Gu" w:date="2020-05-18T10:36:00Z">
              <w:rPr>
                <w:lang w:val="en-US"/>
              </w:rPr>
            </w:rPrChange>
          </w:rPr>
          <w:delText xml:space="preserve">rectified before a specified deadline; if the risk fails to be closed in time, </w:delText>
        </w:r>
        <w:r w:rsidR="00CD2FA0" w:rsidRPr="00876437" w:rsidDel="000A425B">
          <w:rPr>
            <w:strike/>
            <w:lang w:val="en-GB" w:eastAsia="zh-CN"/>
            <w:rPrChange w:id="24189" w:author="Kevin Gu" w:date="2020-05-18T10:36:00Z">
              <w:rPr>
                <w:lang w:val="en-US"/>
              </w:rPr>
            </w:rPrChange>
          </w:rPr>
          <w:delText xml:space="preserve">the related </w:delText>
        </w:r>
        <w:r w:rsidRPr="00876437" w:rsidDel="000A425B">
          <w:rPr>
            <w:strike/>
            <w:lang w:val="en-GB" w:eastAsia="zh-CN"/>
            <w:rPrChange w:id="24190" w:author="Kevin Gu" w:date="2020-05-18T10:36:00Z">
              <w:rPr>
                <w:lang w:val="en-US"/>
              </w:rPr>
            </w:rPrChange>
          </w:rPr>
          <w:delText>department should repeatedly report to the management, and continue to track, until the</w:delText>
        </w:r>
        <w:r w:rsidR="000A7088" w:rsidRPr="00876437" w:rsidDel="000A425B">
          <w:rPr>
            <w:strike/>
            <w:lang w:val="en-GB" w:eastAsia="zh-CN"/>
            <w:rPrChange w:id="24191" w:author="Kevin Gu" w:date="2020-05-18T10:36:00Z">
              <w:rPr>
                <w:lang w:val="en-US"/>
              </w:rPr>
            </w:rPrChange>
          </w:rPr>
          <w:delText xml:space="preserve"> </w:delText>
        </w:r>
        <w:r w:rsidRPr="00876437" w:rsidDel="000A425B">
          <w:rPr>
            <w:strike/>
            <w:lang w:val="en-GB" w:eastAsia="zh-CN"/>
            <w:rPrChange w:id="24192" w:author="Kevin Gu" w:date="2020-05-18T10:36:00Z">
              <w:rPr>
                <w:lang w:val="en-US"/>
              </w:rPr>
            </w:rPrChange>
          </w:rPr>
          <w:delText>nonconformance item is closed.</w:delText>
        </w:r>
        <w:bookmarkStart w:id="24193" w:name="_Toc40965318"/>
        <w:bookmarkStart w:id="24194" w:name="_Toc40965673"/>
        <w:bookmarkStart w:id="24195" w:name="_Toc40966026"/>
        <w:bookmarkStart w:id="24196" w:name="_Toc40966378"/>
        <w:bookmarkStart w:id="24197" w:name="_Toc40966731"/>
        <w:bookmarkStart w:id="24198" w:name="_Toc40967084"/>
        <w:bookmarkStart w:id="24199" w:name="_Toc40967438"/>
        <w:bookmarkStart w:id="24200" w:name="_Toc40967792"/>
        <w:bookmarkStart w:id="24201" w:name="_Toc40968146"/>
        <w:bookmarkStart w:id="24202" w:name="_Toc40968500"/>
        <w:bookmarkStart w:id="24203" w:name="_Toc40969556"/>
        <w:bookmarkStart w:id="24204" w:name="_Toc40969916"/>
        <w:bookmarkStart w:id="24205" w:name="_Toc43387260"/>
        <w:bookmarkEnd w:id="24193"/>
        <w:bookmarkEnd w:id="24194"/>
        <w:bookmarkEnd w:id="24195"/>
        <w:bookmarkEnd w:id="24196"/>
        <w:bookmarkEnd w:id="24197"/>
        <w:bookmarkEnd w:id="24198"/>
        <w:bookmarkEnd w:id="24199"/>
        <w:bookmarkEnd w:id="24200"/>
        <w:bookmarkEnd w:id="24201"/>
        <w:bookmarkEnd w:id="24202"/>
        <w:bookmarkEnd w:id="24203"/>
        <w:bookmarkEnd w:id="24204"/>
        <w:bookmarkEnd w:id="24205"/>
      </w:del>
    </w:p>
    <w:p w14:paraId="66A3C084" w14:textId="0C062A20" w:rsidR="00C600C4" w:rsidRPr="00876437" w:rsidDel="000A425B" w:rsidRDefault="00C600C4" w:rsidP="000A425B">
      <w:pPr>
        <w:autoSpaceDE w:val="0"/>
        <w:autoSpaceDN w:val="0"/>
        <w:adjustRightInd w:val="0"/>
        <w:rPr>
          <w:del w:id="24206" w:author="Kevin Gu" w:date="2020-05-18T15:52:00Z"/>
          <w:strike/>
          <w:lang w:val="en-GB" w:eastAsia="zh-CN"/>
          <w:rPrChange w:id="24207" w:author="Kevin Gu" w:date="2020-05-18T10:36:00Z">
            <w:rPr>
              <w:del w:id="24208" w:author="Kevin Gu" w:date="2020-05-18T15:52:00Z"/>
              <w:lang w:val="en-US" w:eastAsia="zh-CN"/>
            </w:rPr>
          </w:rPrChange>
        </w:rPr>
      </w:pPr>
      <w:del w:id="24209" w:author="Kevin Gu" w:date="2020-05-18T15:52:00Z">
        <w:r w:rsidRPr="00876437" w:rsidDel="000A425B">
          <w:rPr>
            <w:rFonts w:hint="eastAsia"/>
            <w:strike/>
            <w:lang w:val="en-GB" w:eastAsia="zh-CN"/>
            <w:rPrChange w:id="24210" w:author="Kevin Gu" w:date="2020-05-18T10:36:00Z">
              <w:rPr>
                <w:rFonts w:hint="eastAsia"/>
                <w:lang w:val="en-US" w:eastAsia="zh-CN"/>
              </w:rPr>
            </w:rPrChange>
          </w:rPr>
          <w:delText>风险分析发现的风险应提交相关部门，并限期完成整改，如果风险没有及时关闭，相关部门要反复向管理层汇报，并继续跟踪，直到审查不符合项的确实关闭。</w:delText>
        </w:r>
        <w:bookmarkStart w:id="24211" w:name="_Toc40965319"/>
        <w:bookmarkStart w:id="24212" w:name="_Toc40965674"/>
        <w:bookmarkStart w:id="24213" w:name="_Toc40966027"/>
        <w:bookmarkStart w:id="24214" w:name="_Toc40966379"/>
        <w:bookmarkStart w:id="24215" w:name="_Toc40966732"/>
        <w:bookmarkStart w:id="24216" w:name="_Toc40967085"/>
        <w:bookmarkStart w:id="24217" w:name="_Toc40967439"/>
        <w:bookmarkStart w:id="24218" w:name="_Toc40967793"/>
        <w:bookmarkStart w:id="24219" w:name="_Toc40968147"/>
        <w:bookmarkStart w:id="24220" w:name="_Toc40968501"/>
        <w:bookmarkStart w:id="24221" w:name="_Toc40969557"/>
        <w:bookmarkStart w:id="24222" w:name="_Toc40969917"/>
        <w:bookmarkStart w:id="24223" w:name="_Toc43387261"/>
        <w:bookmarkEnd w:id="24211"/>
        <w:bookmarkEnd w:id="24212"/>
        <w:bookmarkEnd w:id="24213"/>
        <w:bookmarkEnd w:id="24214"/>
        <w:bookmarkEnd w:id="24215"/>
        <w:bookmarkEnd w:id="24216"/>
        <w:bookmarkEnd w:id="24217"/>
        <w:bookmarkEnd w:id="24218"/>
        <w:bookmarkEnd w:id="24219"/>
        <w:bookmarkEnd w:id="24220"/>
        <w:bookmarkEnd w:id="24221"/>
        <w:bookmarkEnd w:id="24222"/>
        <w:bookmarkEnd w:id="24223"/>
      </w:del>
    </w:p>
    <w:p w14:paraId="331D6504" w14:textId="7596400E" w:rsidR="00E64439" w:rsidRPr="00876437" w:rsidDel="000A425B" w:rsidRDefault="00E64439" w:rsidP="000A425B">
      <w:pPr>
        <w:autoSpaceDE w:val="0"/>
        <w:autoSpaceDN w:val="0"/>
        <w:adjustRightInd w:val="0"/>
        <w:rPr>
          <w:del w:id="24224" w:author="Kevin Gu" w:date="2020-05-18T15:52:00Z"/>
          <w:strike/>
          <w:lang w:val="en-GB" w:eastAsia="zh-CN"/>
          <w:rPrChange w:id="24225" w:author="Kevin Gu" w:date="2020-05-18T10:36:00Z">
            <w:rPr>
              <w:del w:id="24226" w:author="Kevin Gu" w:date="2020-05-18T15:52:00Z"/>
              <w:lang w:val="en-US"/>
            </w:rPr>
          </w:rPrChange>
        </w:rPr>
      </w:pPr>
      <w:del w:id="24227" w:author="Kevin Gu" w:date="2020-05-18T15:52:00Z">
        <w:r w:rsidRPr="00876437" w:rsidDel="000A425B">
          <w:rPr>
            <w:strike/>
            <w:lang w:val="en-GB" w:eastAsia="zh-CN"/>
            <w:rPrChange w:id="24228" w:author="Kevin Gu" w:date="2020-05-18T10:36:00Z">
              <w:rPr>
                <w:lang w:val="en-US"/>
              </w:rPr>
            </w:rPrChange>
          </w:rPr>
          <w:delText>Refer to “</w:delText>
        </w:r>
        <w:r w:rsidR="00CD2FA0" w:rsidRPr="00876437" w:rsidDel="000A425B">
          <w:rPr>
            <w:strike/>
            <w:lang w:val="en-GB" w:eastAsia="zh-CN"/>
            <w:rPrChange w:id="24229" w:author="Kevin Gu" w:date="2020-05-18T10:36:00Z">
              <w:rPr>
                <w:lang w:val="en-US"/>
              </w:rPr>
            </w:rPrChange>
          </w:rPr>
          <w:delText>Business Continuous Plan Management</w:delText>
        </w:r>
        <w:r w:rsidRPr="00876437" w:rsidDel="000A425B">
          <w:rPr>
            <w:strike/>
            <w:lang w:val="en-GB" w:eastAsia="zh-CN"/>
            <w:rPrChange w:id="24230" w:author="Kevin Gu" w:date="2020-05-18T10:36:00Z">
              <w:rPr>
                <w:lang w:val="en-US"/>
              </w:rPr>
            </w:rPrChange>
          </w:rPr>
          <w:delText>”.</w:delText>
        </w:r>
        <w:bookmarkStart w:id="24231" w:name="_Toc40965320"/>
        <w:bookmarkStart w:id="24232" w:name="_Toc40965675"/>
        <w:bookmarkStart w:id="24233" w:name="_Toc40966028"/>
        <w:bookmarkStart w:id="24234" w:name="_Toc40966380"/>
        <w:bookmarkStart w:id="24235" w:name="_Toc40966733"/>
        <w:bookmarkStart w:id="24236" w:name="_Toc40967086"/>
        <w:bookmarkStart w:id="24237" w:name="_Toc40967440"/>
        <w:bookmarkStart w:id="24238" w:name="_Toc40967794"/>
        <w:bookmarkStart w:id="24239" w:name="_Toc40968148"/>
        <w:bookmarkStart w:id="24240" w:name="_Toc40968502"/>
        <w:bookmarkStart w:id="24241" w:name="_Toc40969558"/>
        <w:bookmarkStart w:id="24242" w:name="_Toc40969918"/>
        <w:bookmarkStart w:id="24243" w:name="_Toc43387262"/>
        <w:bookmarkEnd w:id="24231"/>
        <w:bookmarkEnd w:id="24232"/>
        <w:bookmarkEnd w:id="24233"/>
        <w:bookmarkEnd w:id="24234"/>
        <w:bookmarkEnd w:id="24235"/>
        <w:bookmarkEnd w:id="24236"/>
        <w:bookmarkEnd w:id="24237"/>
        <w:bookmarkEnd w:id="24238"/>
        <w:bookmarkEnd w:id="24239"/>
        <w:bookmarkEnd w:id="24240"/>
        <w:bookmarkEnd w:id="24241"/>
        <w:bookmarkEnd w:id="24242"/>
        <w:bookmarkEnd w:id="24243"/>
      </w:del>
    </w:p>
    <w:p w14:paraId="09B914DC" w14:textId="2B2F3854" w:rsidR="00C600C4" w:rsidRPr="00876437" w:rsidDel="000A425B" w:rsidRDefault="00C600C4" w:rsidP="000A425B">
      <w:pPr>
        <w:autoSpaceDE w:val="0"/>
        <w:autoSpaceDN w:val="0"/>
        <w:adjustRightInd w:val="0"/>
        <w:rPr>
          <w:del w:id="24244" w:author="Kevin Gu" w:date="2020-05-18T15:52:00Z"/>
          <w:strike/>
          <w:lang w:val="en-GB" w:eastAsia="zh-CN"/>
          <w:rPrChange w:id="24245" w:author="Kevin Gu" w:date="2020-05-18T10:36:00Z">
            <w:rPr>
              <w:del w:id="24246" w:author="Kevin Gu" w:date="2020-05-18T15:52:00Z"/>
              <w:lang w:val="en-US" w:eastAsia="zh-CN"/>
            </w:rPr>
          </w:rPrChange>
        </w:rPr>
      </w:pPr>
      <w:del w:id="24247" w:author="Kevin Gu" w:date="2020-05-18T15:52:00Z">
        <w:r w:rsidRPr="00876437" w:rsidDel="000A425B">
          <w:rPr>
            <w:rFonts w:hint="eastAsia"/>
            <w:strike/>
            <w:lang w:val="en-GB" w:eastAsia="zh-CN"/>
            <w:rPrChange w:id="24248" w:author="Kevin Gu" w:date="2020-05-18T10:36:00Z">
              <w:rPr>
                <w:rFonts w:hint="eastAsia"/>
                <w:lang w:val="en-US" w:eastAsia="zh-CN"/>
              </w:rPr>
            </w:rPrChange>
          </w:rPr>
          <w:delText>请参考《业务连续性管理》。</w:delText>
        </w:r>
        <w:bookmarkStart w:id="24249" w:name="_Toc40965321"/>
        <w:bookmarkStart w:id="24250" w:name="_Toc40965676"/>
        <w:bookmarkStart w:id="24251" w:name="_Toc40966029"/>
        <w:bookmarkStart w:id="24252" w:name="_Toc40966381"/>
        <w:bookmarkStart w:id="24253" w:name="_Toc40966734"/>
        <w:bookmarkStart w:id="24254" w:name="_Toc40967087"/>
        <w:bookmarkStart w:id="24255" w:name="_Toc40967441"/>
        <w:bookmarkStart w:id="24256" w:name="_Toc40967795"/>
        <w:bookmarkStart w:id="24257" w:name="_Toc40968149"/>
        <w:bookmarkStart w:id="24258" w:name="_Toc40968503"/>
        <w:bookmarkStart w:id="24259" w:name="_Toc40969559"/>
        <w:bookmarkStart w:id="24260" w:name="_Toc40969919"/>
        <w:bookmarkStart w:id="24261" w:name="_Toc43387263"/>
        <w:bookmarkEnd w:id="24249"/>
        <w:bookmarkEnd w:id="24250"/>
        <w:bookmarkEnd w:id="24251"/>
        <w:bookmarkEnd w:id="24252"/>
        <w:bookmarkEnd w:id="24253"/>
        <w:bookmarkEnd w:id="24254"/>
        <w:bookmarkEnd w:id="24255"/>
        <w:bookmarkEnd w:id="24256"/>
        <w:bookmarkEnd w:id="24257"/>
        <w:bookmarkEnd w:id="24258"/>
        <w:bookmarkEnd w:id="24259"/>
        <w:bookmarkEnd w:id="24260"/>
        <w:bookmarkEnd w:id="24261"/>
      </w:del>
    </w:p>
    <w:p w14:paraId="1C61FD90" w14:textId="7CC8AFDC" w:rsidR="00C600C4" w:rsidRPr="00876437" w:rsidDel="001D4FE0" w:rsidRDefault="00C600C4" w:rsidP="000A425B">
      <w:pPr>
        <w:autoSpaceDE w:val="0"/>
        <w:autoSpaceDN w:val="0"/>
        <w:adjustRightInd w:val="0"/>
        <w:rPr>
          <w:del w:id="24262" w:author="Kevin Gu" w:date="2020-05-18T15:55:00Z"/>
          <w:lang w:val="en-GB" w:eastAsia="zh-CN"/>
          <w:rPrChange w:id="24263" w:author="Kevin Gu" w:date="2020-05-18T10:36:00Z">
            <w:rPr>
              <w:del w:id="24264" w:author="Kevin Gu" w:date="2020-05-18T15:55:00Z"/>
              <w:lang w:val="en-US" w:eastAsia="zh-CN"/>
            </w:rPr>
          </w:rPrChange>
        </w:rPr>
      </w:pPr>
      <w:bookmarkStart w:id="24265" w:name="_Toc40965322"/>
      <w:bookmarkStart w:id="24266" w:name="_Toc40965677"/>
      <w:bookmarkStart w:id="24267" w:name="_Toc40966030"/>
      <w:bookmarkStart w:id="24268" w:name="_Toc40966382"/>
      <w:bookmarkStart w:id="24269" w:name="_Toc40966735"/>
      <w:bookmarkStart w:id="24270" w:name="_Toc40967088"/>
      <w:bookmarkStart w:id="24271" w:name="_Toc40967442"/>
      <w:bookmarkStart w:id="24272" w:name="_Toc40967796"/>
      <w:bookmarkStart w:id="24273" w:name="_Toc40968150"/>
      <w:bookmarkStart w:id="24274" w:name="_Toc40968504"/>
      <w:bookmarkStart w:id="24275" w:name="_Toc40969560"/>
      <w:bookmarkStart w:id="24276" w:name="_Toc40969920"/>
      <w:bookmarkStart w:id="24277" w:name="_Toc43387264"/>
      <w:bookmarkEnd w:id="24265"/>
      <w:bookmarkEnd w:id="24266"/>
      <w:bookmarkEnd w:id="24267"/>
      <w:bookmarkEnd w:id="24268"/>
      <w:bookmarkEnd w:id="24269"/>
      <w:bookmarkEnd w:id="24270"/>
      <w:bookmarkEnd w:id="24271"/>
      <w:bookmarkEnd w:id="24272"/>
      <w:bookmarkEnd w:id="24273"/>
      <w:bookmarkEnd w:id="24274"/>
      <w:bookmarkEnd w:id="24275"/>
      <w:bookmarkEnd w:id="24276"/>
      <w:bookmarkEnd w:id="24277"/>
    </w:p>
    <w:p w14:paraId="76493548" w14:textId="2DFF79B1" w:rsidR="00E64439" w:rsidRPr="00876437" w:rsidRDefault="00696F23" w:rsidP="00B3098F">
      <w:pPr>
        <w:pStyle w:val="Title2"/>
        <w:rPr>
          <w:lang w:val="en-GB"/>
          <w:rPrChange w:id="24278" w:author="Kevin Gu" w:date="2020-05-18T10:36:00Z">
            <w:rPr/>
          </w:rPrChange>
        </w:rPr>
      </w:pPr>
      <w:ins w:id="24279" w:author="Kevin Gu" w:date="2020-05-18T14:19:00Z">
        <w:r>
          <w:rPr>
            <w:lang w:val="en-GB" w:eastAsia="zh-CN"/>
          </w:rPr>
          <w:t xml:space="preserve"> </w:t>
        </w:r>
      </w:ins>
      <w:bookmarkStart w:id="24280" w:name="_Toc43387265"/>
      <w:r w:rsidR="00E64439" w:rsidRPr="00876437">
        <w:rPr>
          <w:lang w:val="en-GB"/>
          <w:rPrChange w:id="24281" w:author="Kevin Gu" w:date="2020-05-18T10:36:00Z">
            <w:rPr/>
          </w:rPrChange>
        </w:rPr>
        <w:t>Business Continuity</w:t>
      </w:r>
      <w:r w:rsidR="00C600C4" w:rsidRPr="00876437">
        <w:rPr>
          <w:lang w:val="en-GB"/>
          <w:rPrChange w:id="24282" w:author="Kevin Gu" w:date="2020-05-18T10:36:00Z">
            <w:rPr/>
          </w:rPrChange>
        </w:rPr>
        <w:t xml:space="preserve"> </w:t>
      </w:r>
      <w:r w:rsidR="00C600C4" w:rsidRPr="00876437">
        <w:rPr>
          <w:rFonts w:hint="eastAsia"/>
          <w:lang w:val="en-GB" w:eastAsia="zh-CN"/>
          <w:rPrChange w:id="24283" w:author="Kevin Gu" w:date="2020-05-18T10:36:00Z">
            <w:rPr>
              <w:rFonts w:hint="eastAsia"/>
              <w:lang w:eastAsia="zh-CN"/>
            </w:rPr>
          </w:rPrChange>
        </w:rPr>
        <w:t>业务连续性</w:t>
      </w:r>
      <w:bookmarkEnd w:id="24280"/>
    </w:p>
    <w:p w14:paraId="718DFF4B" w14:textId="459252F2" w:rsidR="000E07D8" w:rsidRPr="001D4FE0" w:rsidDel="001D4FE0" w:rsidRDefault="002F6821" w:rsidP="00181CF1">
      <w:pPr>
        <w:rPr>
          <w:del w:id="24284" w:author="Kevin Gu" w:date="2020-05-18T16:03:00Z"/>
          <w:lang w:val="en-GB"/>
          <w:rPrChange w:id="24285" w:author="Kevin Gu" w:date="2020-05-18T16:04:00Z">
            <w:rPr>
              <w:del w:id="24286" w:author="Kevin Gu" w:date="2020-05-18T16:03:00Z"/>
              <w:lang w:val="en-US"/>
            </w:rPr>
          </w:rPrChange>
        </w:rPr>
      </w:pPr>
      <w:del w:id="24287" w:author="Kevin Gu" w:date="2020-05-18T16:03:00Z">
        <w:r w:rsidRPr="001D4FE0" w:rsidDel="001D4FE0">
          <w:rPr>
            <w:lang w:val="en-GB"/>
            <w:rPrChange w:id="24288" w:author="Kevin Gu" w:date="2020-05-18T16:04:00Z">
              <w:rPr>
                <w:lang w:val="en-US"/>
              </w:rPr>
            </w:rPrChange>
          </w:rPr>
          <w:delText>A written business continuity plan must be defined to ensure the module components, products and data to be at an acceptable security level in case of interruption of critical business.</w:delText>
        </w:r>
      </w:del>
    </w:p>
    <w:p w14:paraId="19D89301" w14:textId="0A9972C7" w:rsidR="001D4FE0" w:rsidRPr="001D4FE0" w:rsidRDefault="00C600C4" w:rsidP="001D4FE0">
      <w:pPr>
        <w:autoSpaceDE w:val="0"/>
        <w:autoSpaceDN w:val="0"/>
        <w:adjustRightInd w:val="0"/>
        <w:rPr>
          <w:ins w:id="24289" w:author="Kevin Gu" w:date="2020-05-18T16:03:00Z"/>
          <w:rFonts w:cs="Arial"/>
          <w:lang w:val="en-GB" w:eastAsia="zh-CN"/>
          <w:rPrChange w:id="24290" w:author="Kevin Gu" w:date="2020-05-18T16:04:00Z">
            <w:rPr>
              <w:ins w:id="24291" w:author="Kevin Gu" w:date="2020-05-18T16:03:00Z"/>
              <w:rFonts w:cs="Arial"/>
              <w:lang w:eastAsia="zh-CN"/>
            </w:rPr>
          </w:rPrChange>
        </w:rPr>
      </w:pPr>
      <w:del w:id="24292" w:author="Kevin Gu" w:date="2020-05-18T16:03:00Z">
        <w:r w:rsidRPr="001D4FE0" w:rsidDel="001D4FE0">
          <w:rPr>
            <w:rFonts w:hint="eastAsia"/>
            <w:lang w:val="en-GB" w:eastAsia="zh-CN"/>
            <w:rPrChange w:id="24293" w:author="Kevin Gu" w:date="2020-05-18T16:04:00Z">
              <w:rPr>
                <w:rFonts w:hint="eastAsia"/>
                <w:lang w:val="en-US" w:eastAsia="zh-CN"/>
              </w:rPr>
            </w:rPrChange>
          </w:rPr>
          <w:delText>必须定义一个书面的业务连续性计划，保证在关键业务中断的情况下维持模块部件、产品和数据的安全可接受水平</w:delText>
        </w:r>
      </w:del>
      <w:del w:id="24294" w:author="Kevin Gu" w:date="2020-05-18T16:04:00Z">
        <w:r w:rsidRPr="001D4FE0" w:rsidDel="001D4FE0">
          <w:rPr>
            <w:rFonts w:hint="eastAsia"/>
            <w:lang w:val="en-GB" w:eastAsia="zh-CN"/>
            <w:rPrChange w:id="24295" w:author="Kevin Gu" w:date="2020-05-18T16:04:00Z">
              <w:rPr>
                <w:rFonts w:hint="eastAsia"/>
                <w:lang w:val="en-US" w:eastAsia="zh-CN"/>
              </w:rPr>
            </w:rPrChange>
          </w:rPr>
          <w:delText>。</w:delText>
        </w:r>
      </w:del>
      <w:proofErr w:type="spellStart"/>
      <w:ins w:id="24296" w:author="Kevin Gu" w:date="2020-05-18T16:03:00Z">
        <w:r w:rsidR="001D4FE0" w:rsidRPr="001D4FE0">
          <w:rPr>
            <w:rFonts w:cs="Arial"/>
            <w:lang w:val="en-GB"/>
            <w:rPrChange w:id="24297" w:author="Kevin Gu" w:date="2020-05-18T16:04:00Z">
              <w:rPr>
                <w:rFonts w:cs="Arial"/>
              </w:rPr>
            </w:rPrChange>
          </w:rPr>
          <w:t>Chengtian</w:t>
        </w:r>
        <w:proofErr w:type="spellEnd"/>
        <w:r w:rsidR="001D4FE0" w:rsidRPr="001D4FE0">
          <w:rPr>
            <w:rFonts w:cs="Arial"/>
            <w:lang w:val="en-GB"/>
            <w:rPrChange w:id="24298" w:author="Kevin Gu" w:date="2020-05-18T16:04:00Z">
              <w:rPr>
                <w:rFonts w:cs="Arial"/>
              </w:rPr>
            </w:rPrChange>
          </w:rPr>
          <w:t xml:space="preserve"> </w:t>
        </w:r>
        <w:proofErr w:type="spellStart"/>
        <w:r w:rsidR="001D4FE0" w:rsidRPr="001D4FE0">
          <w:rPr>
            <w:rFonts w:cs="Arial"/>
            <w:lang w:val="en-GB"/>
            <w:rPrChange w:id="24299" w:author="Kevin Gu" w:date="2020-05-18T16:04:00Z">
              <w:rPr>
                <w:rFonts w:cs="Arial"/>
              </w:rPr>
            </w:rPrChange>
          </w:rPr>
          <w:t>Weiye</w:t>
        </w:r>
        <w:proofErr w:type="spellEnd"/>
        <w:r w:rsidR="001D4FE0" w:rsidRPr="001D4FE0">
          <w:rPr>
            <w:rFonts w:cs="Arial"/>
            <w:lang w:val="en-GB"/>
            <w:rPrChange w:id="24300" w:author="Kevin Gu" w:date="2020-05-18T16:04:00Z">
              <w:rPr>
                <w:rFonts w:cs="Arial"/>
              </w:rPr>
            </w:rPrChange>
          </w:rPr>
          <w:t xml:space="preserve"> (Ningbo) Chip Technology Co., Ltd has developed a Business Continuity Plan to maintain appropriate recovery plans for critical business processes and services. This plan is necessary to ensure that critical business activities are restored and maintained as quickly as possible following any major disaster or failure that could affect essential services or facilities. This plan caters for Cards Manufacturing and its related IT Operations. </w:t>
        </w:r>
      </w:ins>
    </w:p>
    <w:p w14:paraId="248C530C" w14:textId="77777777" w:rsidR="001D4FE0" w:rsidRPr="001D4FE0" w:rsidRDefault="001D4FE0" w:rsidP="001D4FE0">
      <w:pPr>
        <w:rPr>
          <w:ins w:id="24301" w:author="Kevin Gu" w:date="2020-05-18T16:03:00Z"/>
          <w:rFonts w:cs="Arial"/>
          <w:lang w:val="en-GB" w:eastAsia="zh-CN"/>
          <w:rPrChange w:id="24302" w:author="Kevin Gu" w:date="2020-05-18T16:04:00Z">
            <w:rPr>
              <w:ins w:id="24303" w:author="Kevin Gu" w:date="2020-05-18T16:03:00Z"/>
              <w:rFonts w:cs="Arial"/>
              <w:lang w:eastAsia="zh-CN"/>
            </w:rPr>
          </w:rPrChange>
        </w:rPr>
      </w:pPr>
      <w:ins w:id="24304" w:author="Kevin Gu" w:date="2020-05-18T16:03:00Z">
        <w:r w:rsidRPr="001D4FE0">
          <w:rPr>
            <w:rFonts w:cs="Arial" w:hint="eastAsia"/>
            <w:lang w:val="en-GB" w:eastAsia="zh-CN"/>
            <w:rPrChange w:id="24305" w:author="Kevin Gu" w:date="2020-05-18T16:04:00Z">
              <w:rPr>
                <w:rFonts w:cs="Arial" w:hint="eastAsia"/>
                <w:lang w:eastAsia="zh-CN"/>
              </w:rPr>
            </w:rPrChange>
          </w:rPr>
          <w:t>澄天伟业（宁波）芯片技术有限公司已实行可持续性业务发展计划以维护重要的商务流程以及服务的恢复。此计划对确保主要商务活动在经历重大灾难后的快速恢复是非常重要的。此计划适用于卡片的生产以及相关的</w:t>
        </w:r>
        <w:r w:rsidRPr="001D4FE0">
          <w:rPr>
            <w:rFonts w:cs="Arial"/>
            <w:lang w:val="en-GB" w:eastAsia="zh-CN"/>
            <w:rPrChange w:id="24306" w:author="Kevin Gu" w:date="2020-05-18T16:04:00Z">
              <w:rPr>
                <w:rFonts w:cs="Arial"/>
                <w:lang w:eastAsia="zh-CN"/>
              </w:rPr>
            </w:rPrChange>
          </w:rPr>
          <w:t>IT</w:t>
        </w:r>
        <w:r w:rsidRPr="001D4FE0">
          <w:rPr>
            <w:rFonts w:cs="Arial" w:hint="eastAsia"/>
            <w:lang w:val="en-GB" w:eastAsia="zh-CN"/>
            <w:rPrChange w:id="24307" w:author="Kevin Gu" w:date="2020-05-18T16:04:00Z">
              <w:rPr>
                <w:rFonts w:cs="Arial" w:hint="eastAsia"/>
                <w:lang w:eastAsia="zh-CN"/>
              </w:rPr>
            </w:rPrChange>
          </w:rPr>
          <w:t>操作。</w:t>
        </w:r>
      </w:ins>
    </w:p>
    <w:p w14:paraId="6F87CF10" w14:textId="3BD4FC5B" w:rsidR="00C600C4" w:rsidRPr="001D4FE0" w:rsidRDefault="001D4FE0" w:rsidP="001D4FE0">
      <w:pPr>
        <w:rPr>
          <w:ins w:id="24308" w:author="Kevin Gu" w:date="2020-05-18T16:03:00Z"/>
          <w:rFonts w:cs="Arial"/>
          <w:lang w:val="en-GB"/>
          <w:rPrChange w:id="24309" w:author="Kevin Gu" w:date="2020-05-18T16:04:00Z">
            <w:rPr>
              <w:ins w:id="24310" w:author="Kevin Gu" w:date="2020-05-18T16:03:00Z"/>
              <w:rFonts w:cs="Arial"/>
            </w:rPr>
          </w:rPrChange>
        </w:rPr>
      </w:pPr>
      <w:ins w:id="24311" w:author="Kevin Gu" w:date="2020-05-18T16:03:00Z">
        <w:r w:rsidRPr="001D4FE0">
          <w:rPr>
            <w:rFonts w:cs="Arial"/>
            <w:lang w:val="en-GB"/>
            <w:rPrChange w:id="24312" w:author="Kevin Gu" w:date="2020-05-18T16:04:00Z">
              <w:rPr>
                <w:rFonts w:cs="Arial"/>
              </w:rPr>
            </w:rPrChange>
          </w:rPr>
          <w:t>The business continuity planning involves identifying and reducing the risks from deliberate or accidental threats to vital</w:t>
        </w:r>
        <w:r w:rsidRPr="001D4FE0">
          <w:rPr>
            <w:rFonts w:cs="Arial"/>
            <w:lang w:val="en-GB" w:eastAsia="zh-CN"/>
            <w:rPrChange w:id="24313" w:author="Kevin Gu" w:date="2020-05-18T16:04:00Z">
              <w:rPr>
                <w:rFonts w:cs="Arial"/>
                <w:lang w:eastAsia="zh-CN"/>
              </w:rPr>
            </w:rPrChange>
          </w:rPr>
          <w:t xml:space="preserve"> </w:t>
        </w:r>
        <w:proofErr w:type="spellStart"/>
        <w:r w:rsidRPr="001D4FE0">
          <w:rPr>
            <w:rFonts w:cs="Arial"/>
            <w:lang w:val="en-GB"/>
            <w:rPrChange w:id="24314" w:author="Kevin Gu" w:date="2020-05-18T16:04:00Z">
              <w:rPr>
                <w:rFonts w:cs="Arial"/>
              </w:rPr>
            </w:rPrChange>
          </w:rPr>
          <w:t>Chengtian</w:t>
        </w:r>
        <w:proofErr w:type="spellEnd"/>
        <w:r w:rsidRPr="001D4FE0">
          <w:rPr>
            <w:rFonts w:cs="Arial"/>
            <w:lang w:val="en-GB"/>
            <w:rPrChange w:id="24315" w:author="Kevin Gu" w:date="2020-05-18T16:04:00Z">
              <w:rPr>
                <w:rFonts w:cs="Arial"/>
              </w:rPr>
            </w:rPrChange>
          </w:rPr>
          <w:t xml:space="preserve"> </w:t>
        </w:r>
        <w:proofErr w:type="spellStart"/>
        <w:r w:rsidRPr="001D4FE0">
          <w:rPr>
            <w:rFonts w:cs="Arial"/>
            <w:lang w:val="en-GB"/>
            <w:rPrChange w:id="24316" w:author="Kevin Gu" w:date="2020-05-18T16:04:00Z">
              <w:rPr>
                <w:rFonts w:cs="Arial"/>
              </w:rPr>
            </w:rPrChange>
          </w:rPr>
          <w:t>Weiye</w:t>
        </w:r>
        <w:proofErr w:type="spellEnd"/>
        <w:r w:rsidRPr="001D4FE0">
          <w:rPr>
            <w:rFonts w:cs="Arial"/>
            <w:lang w:val="en-GB"/>
            <w:rPrChange w:id="24317" w:author="Kevin Gu" w:date="2020-05-18T16:04:00Z">
              <w:rPr>
                <w:rFonts w:cs="Arial"/>
              </w:rPr>
            </w:rPrChange>
          </w:rPr>
          <w:t xml:space="preserve"> (Ningbo) Chip Technology Co., Ltd</w:t>
        </w:r>
        <w:r w:rsidRPr="001D4FE0">
          <w:rPr>
            <w:rFonts w:cs="Arial"/>
            <w:lang w:val="en-GB" w:eastAsia="zh-CN"/>
            <w:rPrChange w:id="24318" w:author="Kevin Gu" w:date="2020-05-18T16:04:00Z">
              <w:rPr>
                <w:rFonts w:cs="Arial"/>
                <w:lang w:eastAsia="zh-CN"/>
              </w:rPr>
            </w:rPrChange>
          </w:rPr>
          <w:t xml:space="preserve"> </w:t>
        </w:r>
        <w:r w:rsidRPr="001D4FE0">
          <w:rPr>
            <w:rFonts w:cs="Arial"/>
            <w:lang w:val="en-GB"/>
            <w:rPrChange w:id="24319" w:author="Kevin Gu" w:date="2020-05-18T16:04:00Z">
              <w:rPr>
                <w:rFonts w:cs="Arial"/>
              </w:rPr>
            </w:rPrChange>
          </w:rPr>
          <w:t>services. The business continuity planning process covers:</w:t>
        </w:r>
      </w:ins>
    </w:p>
    <w:p w14:paraId="08CA19BE" w14:textId="7EC88B57" w:rsidR="001D4FE0" w:rsidRPr="001D4FE0" w:rsidRDefault="001D4FE0">
      <w:pPr>
        <w:numPr>
          <w:ilvl w:val="0"/>
          <w:numId w:val="66"/>
        </w:numPr>
        <w:spacing w:after="160"/>
        <w:jc w:val="left"/>
        <w:rPr>
          <w:ins w:id="24320" w:author="Kevin Gu" w:date="2020-05-18T16:03:00Z"/>
          <w:rFonts w:cs="Arial"/>
          <w:lang w:val="en-GB"/>
          <w:rPrChange w:id="24321" w:author="Kevin Gu" w:date="2020-05-18T16:04:00Z">
            <w:rPr>
              <w:ins w:id="24322" w:author="Kevin Gu" w:date="2020-05-18T16:03:00Z"/>
              <w:rFonts w:cs="Arial"/>
            </w:rPr>
          </w:rPrChange>
        </w:rPr>
        <w:pPrChange w:id="24323" w:author="Kevin Gu" w:date="2020-05-18T16:04:00Z">
          <w:pPr>
            <w:ind w:left="1428"/>
          </w:pPr>
        </w:pPrChange>
      </w:pPr>
      <w:ins w:id="24324" w:author="Kevin Gu" w:date="2020-05-18T16:03:00Z">
        <w:r w:rsidRPr="001D4FE0">
          <w:rPr>
            <w:rFonts w:cs="Arial"/>
            <w:lang w:val="en-GB"/>
            <w:rPrChange w:id="24325" w:author="Kevin Gu" w:date="2020-05-18T16:04:00Z">
              <w:rPr>
                <w:rFonts w:cs="Arial"/>
              </w:rPr>
            </w:rPrChange>
          </w:rPr>
          <w:t xml:space="preserve">Initiation of BCP framework and deployment </w:t>
        </w:r>
        <w:r w:rsidRPr="001D4FE0">
          <w:rPr>
            <w:rFonts w:cs="Arial" w:hint="eastAsia"/>
            <w:lang w:val="en-GB" w:eastAsia="zh-CN"/>
            <w:rPrChange w:id="24326" w:author="Kevin Gu" w:date="2020-05-18T16:04:00Z">
              <w:rPr>
                <w:rFonts w:cs="Arial" w:hint="eastAsia"/>
                <w:lang w:eastAsia="zh-CN"/>
              </w:rPr>
            </w:rPrChange>
          </w:rPr>
          <w:t>建立</w:t>
        </w:r>
        <w:r w:rsidRPr="001D4FE0">
          <w:rPr>
            <w:rFonts w:cs="Arial"/>
            <w:lang w:val="en-GB" w:eastAsia="zh-CN"/>
            <w:rPrChange w:id="24327" w:author="Kevin Gu" w:date="2020-05-18T16:04:00Z">
              <w:rPr>
                <w:rFonts w:cs="Arial"/>
                <w:lang w:eastAsia="zh-CN"/>
              </w:rPr>
            </w:rPrChange>
          </w:rPr>
          <w:t>BCP</w:t>
        </w:r>
        <w:r w:rsidRPr="001D4FE0">
          <w:rPr>
            <w:rFonts w:cs="Arial" w:hint="eastAsia"/>
            <w:lang w:val="en-GB" w:eastAsia="zh-CN"/>
            <w:rPrChange w:id="24328" w:author="Kevin Gu" w:date="2020-05-18T16:04:00Z">
              <w:rPr>
                <w:rFonts w:cs="Arial" w:hint="eastAsia"/>
                <w:lang w:eastAsia="zh-CN"/>
              </w:rPr>
            </w:rPrChange>
          </w:rPr>
          <w:t>架构和部署</w:t>
        </w:r>
      </w:ins>
    </w:p>
    <w:p w14:paraId="562A4F68" w14:textId="79061D73" w:rsidR="001D4FE0" w:rsidRPr="001D4FE0" w:rsidRDefault="001D4FE0">
      <w:pPr>
        <w:numPr>
          <w:ilvl w:val="0"/>
          <w:numId w:val="66"/>
        </w:numPr>
        <w:spacing w:after="160"/>
        <w:jc w:val="left"/>
        <w:rPr>
          <w:ins w:id="24329" w:author="Kevin Gu" w:date="2020-05-18T16:03:00Z"/>
          <w:rFonts w:cs="Arial"/>
          <w:lang w:val="en-GB"/>
          <w:rPrChange w:id="24330" w:author="Kevin Gu" w:date="2020-05-18T16:04:00Z">
            <w:rPr>
              <w:ins w:id="24331" w:author="Kevin Gu" w:date="2020-05-18T16:03:00Z"/>
              <w:rFonts w:cs="Arial"/>
            </w:rPr>
          </w:rPrChange>
        </w:rPr>
        <w:pPrChange w:id="24332" w:author="Kevin Gu" w:date="2020-05-18T16:04:00Z">
          <w:pPr>
            <w:ind w:left="1428"/>
          </w:pPr>
        </w:pPrChange>
      </w:pPr>
      <w:ins w:id="24333" w:author="Kevin Gu" w:date="2020-05-18T16:03:00Z">
        <w:r w:rsidRPr="001D4FE0">
          <w:rPr>
            <w:rFonts w:cs="Arial"/>
            <w:lang w:val="en-GB"/>
            <w:rPrChange w:id="24334" w:author="Kevin Gu" w:date="2020-05-18T16:04:00Z">
              <w:rPr>
                <w:rFonts w:cs="Arial"/>
              </w:rPr>
            </w:rPrChange>
          </w:rPr>
          <w:t>Critical assets identification and Control</w:t>
        </w:r>
        <w:r w:rsidRPr="001D4FE0">
          <w:rPr>
            <w:rFonts w:cs="Arial" w:hint="eastAsia"/>
            <w:lang w:val="en-GB" w:eastAsia="zh-CN"/>
            <w:rPrChange w:id="24335" w:author="Kevin Gu" w:date="2020-05-18T16:04:00Z">
              <w:rPr>
                <w:rFonts w:cs="Arial" w:hint="eastAsia"/>
                <w:lang w:eastAsia="zh-CN"/>
              </w:rPr>
            </w:rPrChange>
          </w:rPr>
          <w:t>主要资产的识别和控制</w:t>
        </w:r>
      </w:ins>
    </w:p>
    <w:p w14:paraId="02445684" w14:textId="778C8D99" w:rsidR="001D4FE0" w:rsidRPr="001D4FE0" w:rsidRDefault="001D4FE0">
      <w:pPr>
        <w:numPr>
          <w:ilvl w:val="0"/>
          <w:numId w:val="66"/>
        </w:numPr>
        <w:spacing w:after="160"/>
        <w:jc w:val="left"/>
        <w:rPr>
          <w:ins w:id="24336" w:author="Kevin Gu" w:date="2020-05-18T16:03:00Z"/>
          <w:rFonts w:cs="Arial"/>
          <w:lang w:val="en-GB"/>
          <w:rPrChange w:id="24337" w:author="Kevin Gu" w:date="2020-05-18T16:04:00Z">
            <w:rPr>
              <w:ins w:id="24338" w:author="Kevin Gu" w:date="2020-05-18T16:03:00Z"/>
              <w:rFonts w:cs="Arial"/>
            </w:rPr>
          </w:rPrChange>
        </w:rPr>
        <w:pPrChange w:id="24339" w:author="Kevin Gu" w:date="2020-05-18T16:04:00Z">
          <w:pPr>
            <w:ind w:left="1428"/>
          </w:pPr>
        </w:pPrChange>
      </w:pPr>
      <w:ins w:id="24340" w:author="Kevin Gu" w:date="2020-05-18T16:03:00Z">
        <w:r w:rsidRPr="001D4FE0">
          <w:rPr>
            <w:rFonts w:cs="Arial"/>
            <w:lang w:val="en-GB"/>
            <w:rPrChange w:id="24341" w:author="Kevin Gu" w:date="2020-05-18T16:04:00Z">
              <w:rPr>
                <w:rFonts w:cs="Arial"/>
              </w:rPr>
            </w:rPrChange>
          </w:rPr>
          <w:t>Emergency Response and Operations</w:t>
        </w:r>
        <w:r w:rsidRPr="001D4FE0">
          <w:rPr>
            <w:rFonts w:cs="Arial" w:hint="eastAsia"/>
            <w:lang w:val="en-GB" w:eastAsia="zh-CN"/>
            <w:rPrChange w:id="24342" w:author="Kevin Gu" w:date="2020-05-18T16:04:00Z">
              <w:rPr>
                <w:rFonts w:cs="Arial" w:hint="eastAsia"/>
                <w:lang w:eastAsia="zh-CN"/>
              </w:rPr>
            </w:rPrChange>
          </w:rPr>
          <w:t>应急响应和运作</w:t>
        </w:r>
      </w:ins>
    </w:p>
    <w:p w14:paraId="2AE1BEB3" w14:textId="0FF3E0C9" w:rsidR="001D4FE0" w:rsidRPr="001D4FE0" w:rsidRDefault="001D4FE0">
      <w:pPr>
        <w:numPr>
          <w:ilvl w:val="0"/>
          <w:numId w:val="66"/>
        </w:numPr>
        <w:spacing w:after="160"/>
        <w:jc w:val="left"/>
        <w:rPr>
          <w:ins w:id="24343" w:author="Kevin Gu" w:date="2020-05-18T16:03:00Z"/>
          <w:rFonts w:cs="Arial"/>
          <w:lang w:val="en-GB" w:eastAsia="zh-CN"/>
          <w:rPrChange w:id="24344" w:author="Kevin Gu" w:date="2020-05-18T16:04:00Z">
            <w:rPr>
              <w:ins w:id="24345" w:author="Kevin Gu" w:date="2020-05-18T16:03:00Z"/>
              <w:rFonts w:cs="Arial"/>
              <w:lang w:eastAsia="zh-CN"/>
            </w:rPr>
          </w:rPrChange>
        </w:rPr>
        <w:pPrChange w:id="24346" w:author="Kevin Gu" w:date="2020-05-18T16:04:00Z">
          <w:pPr>
            <w:ind w:left="1428"/>
          </w:pPr>
        </w:pPrChange>
      </w:pPr>
      <w:ins w:id="24347" w:author="Kevin Gu" w:date="2020-05-18T16:03:00Z">
        <w:r w:rsidRPr="001D4FE0">
          <w:rPr>
            <w:rFonts w:cs="Arial"/>
            <w:lang w:val="en-GB"/>
            <w:rPrChange w:id="24348" w:author="Kevin Gu" w:date="2020-05-18T16:04:00Z">
              <w:rPr>
                <w:rFonts w:cs="Arial"/>
              </w:rPr>
            </w:rPrChange>
          </w:rPr>
          <w:t>Developing and Implementing Business Continuity Plans</w:t>
        </w:r>
        <w:r w:rsidRPr="001D4FE0">
          <w:rPr>
            <w:rFonts w:cs="Arial" w:hint="eastAsia"/>
            <w:lang w:val="en-GB" w:eastAsia="zh-CN"/>
            <w:rPrChange w:id="24349" w:author="Kevin Gu" w:date="2020-05-18T16:04:00Z">
              <w:rPr>
                <w:rFonts w:cs="Arial" w:hint="eastAsia"/>
                <w:lang w:eastAsia="zh-CN"/>
              </w:rPr>
            </w:rPrChange>
          </w:rPr>
          <w:t>发展和实施可持续性发展计划</w:t>
        </w:r>
      </w:ins>
    </w:p>
    <w:p w14:paraId="315DAEF9" w14:textId="77777777" w:rsidR="001D4FE0" w:rsidRPr="001D4FE0" w:rsidRDefault="001D4FE0" w:rsidP="001D4FE0">
      <w:pPr>
        <w:numPr>
          <w:ilvl w:val="0"/>
          <w:numId w:val="66"/>
        </w:numPr>
        <w:spacing w:after="160"/>
        <w:jc w:val="left"/>
        <w:rPr>
          <w:ins w:id="24350" w:author="Kevin Gu" w:date="2020-05-18T16:03:00Z"/>
          <w:rFonts w:cs="Arial"/>
          <w:lang w:val="en-GB"/>
          <w:rPrChange w:id="24351" w:author="Kevin Gu" w:date="2020-05-18T16:04:00Z">
            <w:rPr>
              <w:ins w:id="24352" w:author="Kevin Gu" w:date="2020-05-18T16:03:00Z"/>
              <w:rFonts w:cs="Arial"/>
            </w:rPr>
          </w:rPrChange>
        </w:rPr>
      </w:pPr>
      <w:ins w:id="24353" w:author="Kevin Gu" w:date="2020-05-18T16:03:00Z">
        <w:r w:rsidRPr="001D4FE0">
          <w:rPr>
            <w:rFonts w:cs="Arial"/>
            <w:lang w:val="en-GB"/>
            <w:rPrChange w:id="24354" w:author="Kevin Gu" w:date="2020-05-18T16:04:00Z">
              <w:rPr>
                <w:rFonts w:cs="Arial"/>
              </w:rPr>
            </w:rPrChange>
          </w:rPr>
          <w:t>Awareness and Training Plans</w:t>
        </w:r>
      </w:ins>
    </w:p>
    <w:p w14:paraId="74E21482" w14:textId="77777777" w:rsidR="001D4FE0" w:rsidRPr="00876437" w:rsidRDefault="001D4FE0" w:rsidP="001D4FE0">
      <w:pPr>
        <w:rPr>
          <w:lang w:val="en-GB" w:eastAsia="zh-CN"/>
          <w:rPrChange w:id="24355" w:author="Kevin Gu" w:date="2020-05-18T10:36:00Z">
            <w:rPr>
              <w:lang w:val="en-US" w:eastAsia="zh-CN"/>
            </w:rPr>
          </w:rPrChange>
        </w:rPr>
      </w:pPr>
    </w:p>
    <w:p w14:paraId="481F8B87" w14:textId="41DE0DE9" w:rsidR="00CD2FA0" w:rsidRPr="00876437" w:rsidRDefault="001D4FE0" w:rsidP="00181CF1">
      <w:pPr>
        <w:rPr>
          <w:lang w:val="en-GB"/>
          <w:rPrChange w:id="24356" w:author="Kevin Gu" w:date="2020-05-18T10:36:00Z">
            <w:rPr>
              <w:lang w:val="en-US"/>
            </w:rPr>
          </w:rPrChange>
        </w:rPr>
      </w:pPr>
      <w:ins w:id="24357" w:author="Kevin Gu" w:date="2020-05-18T16:04:00Z">
        <w:r>
          <w:rPr>
            <w:lang w:val="en-GB"/>
          </w:rPr>
          <w:lastRenderedPageBreak/>
          <w:t>For more information, please</w:t>
        </w:r>
      </w:ins>
      <w:del w:id="24358" w:author="Kevin Gu" w:date="2020-05-18T16:04:00Z">
        <w:r w:rsidR="00CD2FA0" w:rsidRPr="00876437" w:rsidDel="001D4FE0">
          <w:rPr>
            <w:lang w:val="en-GB"/>
            <w:rPrChange w:id="24359" w:author="Kevin Gu" w:date="2020-05-18T10:36:00Z">
              <w:rPr>
                <w:lang w:val="en-US"/>
              </w:rPr>
            </w:rPrChange>
          </w:rPr>
          <w:delText>R</w:delText>
        </w:r>
      </w:del>
      <w:ins w:id="24360" w:author="Kevin Gu" w:date="2020-05-18T16:04:00Z">
        <w:r>
          <w:rPr>
            <w:lang w:val="en-GB"/>
          </w:rPr>
          <w:t xml:space="preserve"> r</w:t>
        </w:r>
      </w:ins>
      <w:r w:rsidR="00CD2FA0" w:rsidRPr="00876437">
        <w:rPr>
          <w:lang w:val="en-GB"/>
          <w:rPrChange w:id="24361" w:author="Kevin Gu" w:date="2020-05-18T10:36:00Z">
            <w:rPr>
              <w:lang w:val="en-US"/>
            </w:rPr>
          </w:rPrChange>
        </w:rPr>
        <w:t>efer to “</w:t>
      </w:r>
      <w:ins w:id="24362" w:author="Julio Li" w:date="2020-05-15T16:57:00Z">
        <w:r w:rsidR="002577DA" w:rsidRPr="00876437">
          <w:rPr>
            <w:lang w:val="en-GB"/>
            <w:rPrChange w:id="24363" w:author="Kevin Gu" w:date="2020-05-18T10:36:00Z">
              <w:rPr>
                <w:lang w:val="en-US"/>
              </w:rPr>
            </w:rPrChange>
          </w:rPr>
          <w:t>BCP Control Procedure</w:t>
        </w:r>
        <w:del w:id="24364" w:author="Kevin Gu" w:date="2020-05-18T16:04:00Z">
          <w:r w:rsidR="002577DA" w:rsidRPr="00876437" w:rsidDel="001D4FE0">
            <w:rPr>
              <w:rFonts w:hint="eastAsia"/>
              <w:lang w:val="en-GB"/>
              <w:rPrChange w:id="24365" w:author="Kevin Gu" w:date="2020-05-18T10:36:00Z">
                <w:rPr>
                  <w:rFonts w:hint="eastAsia"/>
                  <w:lang w:val="en-US"/>
                </w:rPr>
              </w:rPrChange>
            </w:rPr>
            <w:delText>企业持续营运</w:delText>
          </w:r>
          <w:r w:rsidR="002577DA" w:rsidRPr="00876437" w:rsidDel="001D4FE0">
            <w:rPr>
              <w:lang w:val="en-GB"/>
              <w:rPrChange w:id="24366" w:author="Kevin Gu" w:date="2020-05-18T10:36:00Z">
                <w:rPr>
                  <w:lang w:val="en-US"/>
                </w:rPr>
              </w:rPrChange>
            </w:rPr>
            <w:delText>-</w:delText>
          </w:r>
          <w:r w:rsidR="002577DA" w:rsidRPr="00876437" w:rsidDel="001D4FE0">
            <w:rPr>
              <w:rFonts w:hint="eastAsia"/>
              <w:lang w:val="en-GB"/>
              <w:rPrChange w:id="24367" w:author="Kevin Gu" w:date="2020-05-18T10:36:00Z">
                <w:rPr>
                  <w:rFonts w:hint="eastAsia"/>
                  <w:lang w:val="en-US"/>
                </w:rPr>
              </w:rPrChange>
            </w:rPr>
            <w:delText>应急计划管制程序书</w:delText>
          </w:r>
        </w:del>
      </w:ins>
      <w:del w:id="24368" w:author="Julio Li" w:date="2020-05-15T16:57:00Z">
        <w:r w:rsidR="00CD2FA0" w:rsidRPr="00876437" w:rsidDel="002577DA">
          <w:rPr>
            <w:lang w:val="en-GB"/>
            <w:rPrChange w:id="24369" w:author="Kevin Gu" w:date="2020-05-18T10:36:00Z">
              <w:rPr>
                <w:lang w:val="en-US"/>
              </w:rPr>
            </w:rPrChange>
          </w:rPr>
          <w:delText>Business Continuous Plan Management</w:delText>
        </w:r>
      </w:del>
      <w:r w:rsidR="00CD2FA0" w:rsidRPr="00876437">
        <w:rPr>
          <w:lang w:val="en-GB"/>
          <w:rPrChange w:id="24370" w:author="Kevin Gu" w:date="2020-05-18T10:36:00Z">
            <w:rPr>
              <w:lang w:val="en-US"/>
            </w:rPr>
          </w:rPrChange>
        </w:rPr>
        <w:t>”.</w:t>
      </w:r>
    </w:p>
    <w:p w14:paraId="7D38977A" w14:textId="31F811F2" w:rsidR="00C600C4" w:rsidRPr="00876437" w:rsidRDefault="00C600C4" w:rsidP="00181CF1">
      <w:pPr>
        <w:rPr>
          <w:lang w:val="en-GB" w:eastAsia="zh-CN"/>
          <w:rPrChange w:id="24371" w:author="Kevin Gu" w:date="2020-05-18T10:36:00Z">
            <w:rPr>
              <w:lang w:val="en-US" w:eastAsia="zh-CN"/>
            </w:rPr>
          </w:rPrChange>
        </w:rPr>
      </w:pPr>
      <w:r w:rsidRPr="00876437">
        <w:rPr>
          <w:rFonts w:hint="eastAsia"/>
          <w:lang w:val="en-GB" w:eastAsia="zh-CN"/>
          <w:rPrChange w:id="24372" w:author="Kevin Gu" w:date="2020-05-18T10:36:00Z">
            <w:rPr>
              <w:rFonts w:hint="eastAsia"/>
              <w:lang w:val="en-US" w:eastAsia="zh-CN"/>
            </w:rPr>
          </w:rPrChange>
        </w:rPr>
        <w:t>请参考《</w:t>
      </w:r>
      <w:ins w:id="24373" w:author="Julio Li" w:date="2020-05-15T16:57:00Z">
        <w:r w:rsidR="002577DA" w:rsidRPr="00876437">
          <w:rPr>
            <w:lang w:val="en-GB" w:eastAsia="zh-CN"/>
            <w:rPrChange w:id="24374" w:author="Kevin Gu" w:date="2020-05-18T10:36:00Z">
              <w:rPr>
                <w:lang w:val="en-US" w:eastAsia="zh-CN"/>
              </w:rPr>
            </w:rPrChange>
          </w:rPr>
          <w:t>BCP Control Procedure</w:t>
        </w:r>
        <w:r w:rsidR="002577DA" w:rsidRPr="00876437">
          <w:rPr>
            <w:rFonts w:hint="eastAsia"/>
            <w:lang w:val="en-GB" w:eastAsia="zh-CN"/>
            <w:rPrChange w:id="24375" w:author="Kevin Gu" w:date="2020-05-18T10:36:00Z">
              <w:rPr>
                <w:rFonts w:hint="eastAsia"/>
                <w:lang w:val="en-US" w:eastAsia="zh-CN"/>
              </w:rPr>
            </w:rPrChange>
          </w:rPr>
          <w:t>企业持续营运</w:t>
        </w:r>
        <w:r w:rsidR="002577DA" w:rsidRPr="00876437">
          <w:rPr>
            <w:lang w:val="en-GB" w:eastAsia="zh-CN"/>
            <w:rPrChange w:id="24376" w:author="Kevin Gu" w:date="2020-05-18T10:36:00Z">
              <w:rPr>
                <w:lang w:val="en-US" w:eastAsia="zh-CN"/>
              </w:rPr>
            </w:rPrChange>
          </w:rPr>
          <w:t>-</w:t>
        </w:r>
        <w:r w:rsidR="002577DA" w:rsidRPr="00876437">
          <w:rPr>
            <w:rFonts w:hint="eastAsia"/>
            <w:lang w:val="en-GB" w:eastAsia="zh-CN"/>
            <w:rPrChange w:id="24377" w:author="Kevin Gu" w:date="2020-05-18T10:36:00Z">
              <w:rPr>
                <w:rFonts w:hint="eastAsia"/>
                <w:lang w:val="en-US" w:eastAsia="zh-CN"/>
              </w:rPr>
            </w:rPrChange>
          </w:rPr>
          <w:t>应急计划管制程序书</w:t>
        </w:r>
      </w:ins>
      <w:del w:id="24378" w:author="Julio Li" w:date="2020-05-15T16:57:00Z">
        <w:r w:rsidRPr="00876437" w:rsidDel="002577DA">
          <w:rPr>
            <w:rFonts w:hint="eastAsia"/>
            <w:lang w:val="en-GB" w:eastAsia="zh-CN"/>
            <w:rPrChange w:id="24379" w:author="Kevin Gu" w:date="2020-05-18T10:36:00Z">
              <w:rPr>
                <w:rFonts w:hint="eastAsia"/>
                <w:lang w:val="en-US" w:eastAsia="zh-CN"/>
              </w:rPr>
            </w:rPrChange>
          </w:rPr>
          <w:delText>业务连续性管理</w:delText>
        </w:r>
      </w:del>
      <w:r w:rsidRPr="00876437">
        <w:rPr>
          <w:rFonts w:hint="eastAsia"/>
          <w:lang w:val="en-GB" w:eastAsia="zh-CN"/>
          <w:rPrChange w:id="24380" w:author="Kevin Gu" w:date="2020-05-18T10:36:00Z">
            <w:rPr>
              <w:rFonts w:hint="eastAsia"/>
              <w:lang w:val="en-US" w:eastAsia="zh-CN"/>
            </w:rPr>
          </w:rPrChange>
        </w:rPr>
        <w:t>》。</w:t>
      </w:r>
    </w:p>
    <w:p w14:paraId="7F181090" w14:textId="77777777" w:rsidR="00181CF1" w:rsidRPr="00876437" w:rsidRDefault="00181CF1">
      <w:pPr>
        <w:spacing w:after="200"/>
        <w:rPr>
          <w:lang w:val="en-GB" w:eastAsia="zh-CN"/>
          <w:rPrChange w:id="24381" w:author="Kevin Gu" w:date="2020-05-18T10:36:00Z">
            <w:rPr>
              <w:lang w:val="en-US" w:eastAsia="zh-CN"/>
            </w:rPr>
          </w:rPrChange>
        </w:rPr>
      </w:pPr>
      <w:r w:rsidRPr="00876437">
        <w:rPr>
          <w:lang w:val="en-GB" w:eastAsia="zh-CN"/>
          <w:rPrChange w:id="24382" w:author="Kevin Gu" w:date="2020-05-18T10:36:00Z">
            <w:rPr>
              <w:lang w:val="en-US" w:eastAsia="zh-CN"/>
            </w:rPr>
          </w:rPrChange>
        </w:rPr>
        <w:br w:type="page"/>
      </w:r>
    </w:p>
    <w:p w14:paraId="6F3D6BAC" w14:textId="130B832A" w:rsidR="00FD1CE7" w:rsidRPr="00876437" w:rsidRDefault="00FD1CE7" w:rsidP="00FD1CE7">
      <w:pPr>
        <w:pStyle w:val="Title1"/>
        <w:rPr>
          <w:ins w:id="24383" w:author="Julio Li" w:date="2020-05-15T17:12:00Z"/>
          <w:lang w:val="en-GB"/>
          <w:rPrChange w:id="24384" w:author="Kevin Gu" w:date="2020-05-18T10:36:00Z">
            <w:rPr>
              <w:ins w:id="24385" w:author="Julio Li" w:date="2020-05-15T17:12:00Z"/>
            </w:rPr>
          </w:rPrChange>
        </w:rPr>
      </w:pPr>
      <w:bookmarkStart w:id="24386" w:name="_Toc43387266"/>
      <w:bookmarkStart w:id="24387" w:name="_Ref24523857"/>
      <w:ins w:id="24388" w:author="Julio Li" w:date="2020-05-15T17:11:00Z">
        <w:r w:rsidRPr="00876437">
          <w:rPr>
            <w:lang w:val="en-GB"/>
            <w:rPrChange w:id="24389" w:author="Kevin Gu" w:date="2020-05-18T10:36:00Z">
              <w:rPr/>
            </w:rPrChange>
          </w:rPr>
          <w:lastRenderedPageBreak/>
          <w:t>Internal Audit Program and P</w:t>
        </w:r>
      </w:ins>
      <w:ins w:id="24390" w:author="Julio Li" w:date="2020-05-15T17:12:00Z">
        <w:r w:rsidRPr="00876437">
          <w:rPr>
            <w:lang w:val="en-GB"/>
            <w:rPrChange w:id="24391" w:author="Kevin Gu" w:date="2020-05-18T10:36:00Z">
              <w:rPr/>
            </w:rPrChange>
          </w:rPr>
          <w:t xml:space="preserve">reventive </w:t>
        </w:r>
      </w:ins>
      <w:ins w:id="24392" w:author="Julio Li" w:date="2020-05-15T17:11:00Z">
        <w:r w:rsidRPr="00876437">
          <w:rPr>
            <w:lang w:val="en-GB"/>
            <w:rPrChange w:id="24393" w:author="Kevin Gu" w:date="2020-05-18T10:36:00Z">
              <w:rPr/>
            </w:rPrChange>
          </w:rPr>
          <w:t>M</w:t>
        </w:r>
      </w:ins>
      <w:ins w:id="24394" w:author="Julio Li" w:date="2020-05-15T17:12:00Z">
        <w:r w:rsidRPr="00876437">
          <w:rPr>
            <w:lang w:val="en-GB"/>
            <w:rPrChange w:id="24395" w:author="Kevin Gu" w:date="2020-05-18T10:36:00Z">
              <w:rPr/>
            </w:rPrChange>
          </w:rPr>
          <w:t>aintenance</w:t>
        </w:r>
      </w:ins>
      <w:proofErr w:type="spellStart"/>
      <w:ins w:id="24396" w:author="Julio Li" w:date="2020-05-15T17:11:00Z">
        <w:r w:rsidRPr="00876437">
          <w:rPr>
            <w:rFonts w:hint="eastAsia"/>
            <w:lang w:val="en-GB"/>
            <w:rPrChange w:id="24397" w:author="Kevin Gu" w:date="2020-05-18T10:36:00Z">
              <w:rPr>
                <w:rFonts w:hint="eastAsia"/>
              </w:rPr>
            </w:rPrChange>
          </w:rPr>
          <w:t>内部审计程序及预防性维修</w:t>
        </w:r>
      </w:ins>
      <w:bookmarkEnd w:id="24386"/>
      <w:proofErr w:type="spellEnd"/>
      <w:del w:id="24398" w:author="Julio Li" w:date="2020-05-15T17:11:00Z">
        <w:r w:rsidR="004932EC" w:rsidRPr="00876437" w:rsidDel="00FD1CE7">
          <w:rPr>
            <w:lang w:val="en-GB"/>
            <w:rPrChange w:id="24399" w:author="Kevin Gu" w:date="2020-05-18T10:36:00Z">
              <w:rPr/>
            </w:rPrChange>
          </w:rPr>
          <w:delText>Internal Security Audit</w:delText>
        </w:r>
        <w:r w:rsidR="001277A2" w:rsidRPr="00876437" w:rsidDel="00FD1CE7">
          <w:rPr>
            <w:lang w:val="en-GB"/>
            <w:rPrChange w:id="24400" w:author="Kevin Gu" w:date="2020-05-18T10:36:00Z">
              <w:rPr/>
            </w:rPrChange>
          </w:rPr>
          <w:delText xml:space="preserve"> </w:delText>
        </w:r>
        <w:r w:rsidR="001277A2" w:rsidRPr="00876437" w:rsidDel="00FD1CE7">
          <w:rPr>
            <w:rFonts w:hint="eastAsia"/>
            <w:lang w:val="en-GB" w:eastAsia="zh-CN"/>
            <w:rPrChange w:id="24401" w:author="Kevin Gu" w:date="2020-05-18T10:36:00Z">
              <w:rPr>
                <w:rFonts w:hint="eastAsia"/>
                <w:lang w:eastAsia="zh-CN"/>
              </w:rPr>
            </w:rPrChange>
          </w:rPr>
          <w:delText>内部安全审核</w:delText>
        </w:r>
      </w:del>
      <w:bookmarkEnd w:id="24387"/>
    </w:p>
    <w:p w14:paraId="793F3066" w14:textId="77777777" w:rsidR="00FD1CE7" w:rsidRPr="00876437" w:rsidRDefault="00FD1CE7" w:rsidP="00FD1CE7">
      <w:pPr>
        <w:rPr>
          <w:ins w:id="24402" w:author="Julio Li" w:date="2020-05-15T17:13:00Z"/>
          <w:lang w:val="en-GB"/>
          <w:rPrChange w:id="24403" w:author="Kevin Gu" w:date="2020-05-18T10:36:00Z">
            <w:rPr>
              <w:ins w:id="24404" w:author="Julio Li" w:date="2020-05-15T17:13:00Z"/>
            </w:rPr>
          </w:rPrChange>
        </w:rPr>
      </w:pPr>
      <w:ins w:id="24405" w:author="Julio Li" w:date="2020-05-15T17:13:00Z">
        <w:r w:rsidRPr="00876437">
          <w:rPr>
            <w:lang w:val="en-GB"/>
            <w:rPrChange w:id="24406" w:author="Kevin Gu" w:date="2020-05-18T10:36:00Z">
              <w:rPr/>
            </w:rPrChange>
          </w:rPr>
          <w:t>Many of the requirements of this policy and the corresponding procedures require regular checking processes. In addition to a preventive maintenance plan including regular technical inspections and servicing of equipment, an internal audit program must ensure the continued, correct and effective operation of all security devices.</w:t>
        </w:r>
      </w:ins>
    </w:p>
    <w:p w14:paraId="3BB39908" w14:textId="512BA01E" w:rsidR="00FD1CE7" w:rsidRPr="00876437" w:rsidRDefault="00FD1CE7" w:rsidP="00FD1CE7">
      <w:pPr>
        <w:rPr>
          <w:ins w:id="24407" w:author="Julio Li" w:date="2020-05-15T17:13:00Z"/>
          <w:lang w:val="en-GB"/>
          <w:rPrChange w:id="24408" w:author="Kevin Gu" w:date="2020-05-18T10:36:00Z">
            <w:rPr>
              <w:ins w:id="24409" w:author="Julio Li" w:date="2020-05-15T17:13:00Z"/>
            </w:rPr>
          </w:rPrChange>
        </w:rPr>
      </w:pPr>
      <w:ins w:id="24410" w:author="Julio Li" w:date="2020-05-15T17:13:00Z">
        <w:r w:rsidRPr="00876437">
          <w:rPr>
            <w:rFonts w:hint="eastAsia"/>
            <w:lang w:val="en-GB"/>
            <w:rPrChange w:id="24411" w:author="Kevin Gu" w:date="2020-05-18T10:36:00Z">
              <w:rPr>
                <w:rFonts w:hint="eastAsia"/>
              </w:rPr>
            </w:rPrChange>
          </w:rPr>
          <w:t>这一政策和相应程序的要求的许多需要定期检查过程。包括定期技术检验和维修设备的预防性维修计划，内部审计程序必须确保所有安全设备的持续、正确和有效运作。</w:t>
        </w:r>
      </w:ins>
    </w:p>
    <w:p w14:paraId="11AA869A" w14:textId="3CEC4ACD" w:rsidR="00FD1CE7" w:rsidRPr="00876437" w:rsidRDefault="00696F23" w:rsidP="00FD1CE7">
      <w:pPr>
        <w:pStyle w:val="Title2"/>
        <w:rPr>
          <w:ins w:id="24412" w:author="Julio Li" w:date="2020-05-15T17:13:00Z"/>
          <w:lang w:val="en-GB"/>
          <w:rPrChange w:id="24413" w:author="Kevin Gu" w:date="2020-05-18T10:36:00Z">
            <w:rPr>
              <w:ins w:id="24414" w:author="Julio Li" w:date="2020-05-15T17:13:00Z"/>
            </w:rPr>
          </w:rPrChange>
        </w:rPr>
      </w:pPr>
      <w:ins w:id="24415" w:author="Kevin Gu" w:date="2020-05-18T14:19:00Z">
        <w:r>
          <w:rPr>
            <w:lang w:val="en-GB" w:eastAsia="zh-CN"/>
          </w:rPr>
          <w:t xml:space="preserve"> </w:t>
        </w:r>
      </w:ins>
      <w:bookmarkStart w:id="24416" w:name="_Toc43387267"/>
      <w:ins w:id="24417" w:author="Julio Li" w:date="2020-05-15T17:13:00Z">
        <w:r w:rsidR="00FD1CE7" w:rsidRPr="00876437">
          <w:rPr>
            <w:lang w:val="en-GB"/>
            <w:rPrChange w:id="24418" w:author="Kevin Gu" w:date="2020-05-18T10:36:00Z">
              <w:rPr/>
            </w:rPrChange>
          </w:rPr>
          <w:t>Internal Audit Program</w:t>
        </w:r>
        <w:r w:rsidR="00FD1CE7" w:rsidRPr="00876437">
          <w:rPr>
            <w:rFonts w:hint="eastAsia"/>
            <w:lang w:val="en-GB"/>
            <w:rPrChange w:id="24419" w:author="Kevin Gu" w:date="2020-05-18T10:36:00Z">
              <w:rPr>
                <w:rFonts w:hint="eastAsia"/>
              </w:rPr>
            </w:rPrChange>
          </w:rPr>
          <w:t>内部审核系统</w:t>
        </w:r>
        <w:bookmarkEnd w:id="24416"/>
      </w:ins>
    </w:p>
    <w:p w14:paraId="7CD9AE9D" w14:textId="77777777" w:rsidR="00FD1CE7" w:rsidRPr="00876437" w:rsidRDefault="00FD1CE7" w:rsidP="00FD1CE7">
      <w:pPr>
        <w:rPr>
          <w:ins w:id="24420" w:author="Julio Li" w:date="2020-05-15T17:13:00Z"/>
          <w:lang w:val="en-GB"/>
          <w:rPrChange w:id="24421" w:author="Kevin Gu" w:date="2020-05-18T10:36:00Z">
            <w:rPr>
              <w:ins w:id="24422" w:author="Julio Li" w:date="2020-05-15T17:13:00Z"/>
            </w:rPr>
          </w:rPrChange>
        </w:rPr>
      </w:pPr>
      <w:ins w:id="24423" w:author="Julio Li" w:date="2020-05-15T17:13:00Z">
        <w:r w:rsidRPr="00876437">
          <w:rPr>
            <w:lang w:val="en-GB"/>
            <w:rPrChange w:id="24424" w:author="Kevin Gu" w:date="2020-05-18T10:36:00Z">
              <w:rPr/>
            </w:rPrChange>
          </w:rPr>
          <w:t xml:space="preserve">The frequency of checks must be defined based on the importance and reliability of each physical security system. Guidelines should be in place defining precisely how checks are to be carried out. </w:t>
        </w:r>
      </w:ins>
    </w:p>
    <w:p w14:paraId="460CBBAA" w14:textId="77777777" w:rsidR="00FD1CE7" w:rsidRPr="00876437" w:rsidRDefault="00FD1CE7" w:rsidP="00FD1CE7">
      <w:pPr>
        <w:rPr>
          <w:ins w:id="24425" w:author="Julio Li" w:date="2020-05-15T17:13:00Z"/>
          <w:lang w:val="en-GB"/>
          <w:rPrChange w:id="24426" w:author="Kevin Gu" w:date="2020-05-18T10:36:00Z">
            <w:rPr>
              <w:ins w:id="24427" w:author="Julio Li" w:date="2020-05-15T17:13:00Z"/>
            </w:rPr>
          </w:rPrChange>
        </w:rPr>
      </w:pPr>
      <w:proofErr w:type="spellStart"/>
      <w:ins w:id="24428" w:author="Julio Li" w:date="2020-05-15T17:13:00Z">
        <w:r w:rsidRPr="00876437">
          <w:rPr>
            <w:rFonts w:hint="eastAsia"/>
            <w:lang w:val="en-GB"/>
            <w:rPrChange w:id="24429" w:author="Kevin Gu" w:date="2020-05-18T10:36:00Z">
              <w:rPr>
                <w:rFonts w:hint="eastAsia"/>
              </w:rPr>
            </w:rPrChange>
          </w:rPr>
          <w:t>检查频率的定义必须基于每个物理安全系统的可靠性和重要性。在适当的位置有准则精确定义应如何进行检查</w:t>
        </w:r>
        <w:proofErr w:type="spellEnd"/>
        <w:r w:rsidRPr="00876437">
          <w:rPr>
            <w:rFonts w:hint="eastAsia"/>
            <w:lang w:val="en-GB"/>
            <w:rPrChange w:id="24430" w:author="Kevin Gu" w:date="2020-05-18T10:36:00Z">
              <w:rPr>
                <w:rFonts w:hint="eastAsia"/>
              </w:rPr>
            </w:rPrChange>
          </w:rPr>
          <w:t>。</w:t>
        </w:r>
      </w:ins>
    </w:p>
    <w:p w14:paraId="718841B2" w14:textId="77777777" w:rsidR="00FD1CE7" w:rsidRPr="00876437" w:rsidRDefault="00FD1CE7" w:rsidP="00FD1CE7">
      <w:pPr>
        <w:rPr>
          <w:ins w:id="24431" w:author="Julio Li" w:date="2020-05-15T17:13:00Z"/>
          <w:lang w:val="en-GB"/>
          <w:rPrChange w:id="24432" w:author="Kevin Gu" w:date="2020-05-18T10:36:00Z">
            <w:rPr>
              <w:ins w:id="24433" w:author="Julio Li" w:date="2020-05-15T17:13:00Z"/>
            </w:rPr>
          </w:rPrChange>
        </w:rPr>
      </w:pPr>
      <w:ins w:id="24434" w:author="Julio Li" w:date="2020-05-15T17:13:00Z">
        <w:r w:rsidRPr="00876437">
          <w:rPr>
            <w:lang w:val="en-GB"/>
            <w:rPrChange w:id="24435" w:author="Kevin Gu" w:date="2020-05-18T10:36:00Z">
              <w:rPr/>
            </w:rPrChange>
          </w:rPr>
          <w:t>Audit plan and results need to be documented and auditable such that the date and time of each individual element being checked can be determined.</w:t>
        </w:r>
      </w:ins>
    </w:p>
    <w:p w14:paraId="1C9F5618" w14:textId="24CCC550" w:rsidR="00FD1CE7" w:rsidRPr="00876437" w:rsidDel="00696F23" w:rsidRDefault="00FD1CE7">
      <w:pPr>
        <w:rPr>
          <w:ins w:id="24436" w:author="Julio Li" w:date="2020-05-15T17:13:00Z"/>
          <w:del w:id="24437" w:author="Kevin Gu" w:date="2020-05-18T14:17:00Z"/>
          <w:lang w:val="en-GB"/>
          <w:rPrChange w:id="24438" w:author="Kevin Gu" w:date="2020-05-18T10:36:00Z">
            <w:rPr>
              <w:ins w:id="24439" w:author="Julio Li" w:date="2020-05-15T17:13:00Z"/>
              <w:del w:id="24440" w:author="Kevin Gu" w:date="2020-05-18T14:17:00Z"/>
            </w:rPr>
          </w:rPrChange>
        </w:rPr>
      </w:pPr>
      <w:proofErr w:type="spellStart"/>
      <w:ins w:id="24441" w:author="Julio Li" w:date="2020-05-15T17:13:00Z">
        <w:r w:rsidRPr="00876437">
          <w:rPr>
            <w:rFonts w:hint="eastAsia"/>
            <w:lang w:val="en-GB"/>
            <w:rPrChange w:id="24442" w:author="Kevin Gu" w:date="2020-05-18T10:36:00Z">
              <w:rPr>
                <w:rFonts w:hint="eastAsia"/>
              </w:rPr>
            </w:rPrChange>
          </w:rPr>
          <w:t>审计计划和结果需要记录和可审核，每个个例的时间和日期都能被检查到</w:t>
        </w:r>
        <w:proofErr w:type="spellEnd"/>
        <w:r w:rsidRPr="00876437">
          <w:rPr>
            <w:rFonts w:hint="eastAsia"/>
            <w:lang w:val="en-GB"/>
            <w:rPrChange w:id="24443" w:author="Kevin Gu" w:date="2020-05-18T10:36:00Z">
              <w:rPr>
                <w:rFonts w:hint="eastAsia"/>
              </w:rPr>
            </w:rPrChange>
          </w:rPr>
          <w:t>。</w:t>
        </w:r>
      </w:ins>
    </w:p>
    <w:p w14:paraId="6A6B0DE5" w14:textId="5EBA6594" w:rsidR="00FD1CE7" w:rsidRPr="00876437" w:rsidDel="00696F23" w:rsidRDefault="00FD1CE7">
      <w:pPr>
        <w:rPr>
          <w:ins w:id="24444" w:author="Julio Li" w:date="2020-05-15T17:14:00Z"/>
          <w:del w:id="24445" w:author="Kevin Gu" w:date="2020-05-18T14:17:00Z"/>
          <w:lang w:val="en-GB"/>
          <w:rPrChange w:id="24446" w:author="Kevin Gu" w:date="2020-05-18T10:36:00Z">
            <w:rPr>
              <w:ins w:id="24447" w:author="Julio Li" w:date="2020-05-15T17:14:00Z"/>
              <w:del w:id="24448" w:author="Kevin Gu" w:date="2020-05-18T14:17:00Z"/>
            </w:rPr>
          </w:rPrChange>
        </w:rPr>
        <w:pPrChange w:id="24449" w:author="Kevin Gu" w:date="2020-05-18T14:17:00Z">
          <w:pPr>
            <w:pStyle w:val="Title3"/>
          </w:pPr>
        </w:pPrChange>
      </w:pPr>
      <w:ins w:id="24450" w:author="Julio Li" w:date="2020-05-15T17:14:00Z">
        <w:del w:id="24451" w:author="Kevin Gu" w:date="2020-05-18T14:17:00Z">
          <w:r w:rsidRPr="00876437" w:rsidDel="00696F23">
            <w:rPr>
              <w:lang w:val="en-GB"/>
              <w:rPrChange w:id="24452" w:author="Kevin Gu" w:date="2020-05-18T10:36:00Z">
                <w:rPr>
                  <w:b w:val="0"/>
                  <w:bCs w:val="0"/>
                </w:rPr>
              </w:rPrChange>
            </w:rPr>
            <w:delText>CCTV System</w:delText>
          </w:r>
          <w:r w:rsidRPr="00876437" w:rsidDel="00696F23">
            <w:rPr>
              <w:rFonts w:hint="eastAsia"/>
              <w:lang w:val="en-GB"/>
              <w:rPrChange w:id="24453" w:author="Kevin Gu" w:date="2020-05-18T10:36:00Z">
                <w:rPr>
                  <w:rFonts w:hint="eastAsia"/>
                  <w:b w:val="0"/>
                  <w:bCs w:val="0"/>
                </w:rPr>
              </w:rPrChange>
            </w:rPr>
            <w:delText>闭路电视系统</w:delText>
          </w:r>
        </w:del>
      </w:ins>
    </w:p>
    <w:p w14:paraId="68C6F022" w14:textId="2143CB5D" w:rsidR="00FD1CE7" w:rsidRPr="00876437" w:rsidDel="00696F23" w:rsidRDefault="00FD1CE7">
      <w:pPr>
        <w:rPr>
          <w:ins w:id="24454" w:author="Julio Li" w:date="2020-05-15T17:14:00Z"/>
          <w:del w:id="24455" w:author="Kevin Gu" w:date="2020-05-18T14:17:00Z"/>
          <w:lang w:val="en-GB"/>
          <w:rPrChange w:id="24456" w:author="Kevin Gu" w:date="2020-05-18T10:36:00Z">
            <w:rPr>
              <w:ins w:id="24457" w:author="Julio Li" w:date="2020-05-15T17:14:00Z"/>
              <w:del w:id="24458" w:author="Kevin Gu" w:date="2020-05-18T14:17:00Z"/>
            </w:rPr>
          </w:rPrChange>
        </w:rPr>
      </w:pPr>
      <w:ins w:id="24459" w:author="Julio Li" w:date="2020-05-15T17:14:00Z">
        <w:del w:id="24460" w:author="Kevin Gu" w:date="2020-05-18T14:17:00Z">
          <w:r w:rsidRPr="00876437" w:rsidDel="00696F23">
            <w:rPr>
              <w:lang w:val="en-GB"/>
              <w:rPrChange w:id="24461" w:author="Kevin Gu" w:date="2020-05-18T10:36:00Z">
                <w:rPr/>
              </w:rPrChange>
            </w:rPr>
            <w:delText>Checks must be performed on the images provided by CCTV equipment to ensure:</w:delText>
          </w:r>
        </w:del>
      </w:ins>
    </w:p>
    <w:p w14:paraId="32F73A8B" w14:textId="546E7FD0" w:rsidR="00FD1CE7" w:rsidRPr="00876437" w:rsidDel="00696F23" w:rsidRDefault="00FD1CE7">
      <w:pPr>
        <w:rPr>
          <w:ins w:id="24462" w:author="Julio Li" w:date="2020-05-15T17:14:00Z"/>
          <w:del w:id="24463" w:author="Kevin Gu" w:date="2020-05-18T14:17:00Z"/>
          <w:lang w:val="en-GB"/>
          <w:rPrChange w:id="24464" w:author="Kevin Gu" w:date="2020-05-18T10:36:00Z">
            <w:rPr>
              <w:ins w:id="24465" w:author="Julio Li" w:date="2020-05-15T17:14:00Z"/>
              <w:del w:id="24466" w:author="Kevin Gu" w:date="2020-05-18T14:17:00Z"/>
            </w:rPr>
          </w:rPrChange>
        </w:rPr>
      </w:pPr>
      <w:ins w:id="24467" w:author="Julio Li" w:date="2020-05-15T17:14:00Z">
        <w:del w:id="24468" w:author="Kevin Gu" w:date="2020-05-18T14:17:00Z">
          <w:r w:rsidRPr="00876437" w:rsidDel="00696F23">
            <w:rPr>
              <w:rFonts w:hint="eastAsia"/>
              <w:lang w:val="en-GB"/>
              <w:rPrChange w:id="24469" w:author="Kevin Gu" w:date="2020-05-18T10:36:00Z">
                <w:rPr>
                  <w:rFonts w:hint="eastAsia"/>
                </w:rPr>
              </w:rPrChange>
            </w:rPr>
            <w:delText>必须由</w:delText>
          </w:r>
          <w:r w:rsidRPr="00876437" w:rsidDel="00696F23">
            <w:rPr>
              <w:lang w:val="en-GB"/>
              <w:rPrChange w:id="24470" w:author="Kevin Gu" w:date="2020-05-18T10:36:00Z">
                <w:rPr/>
              </w:rPrChange>
            </w:rPr>
            <w:delText>CCTV</w:delText>
          </w:r>
          <w:r w:rsidRPr="00876437" w:rsidDel="00696F23">
            <w:rPr>
              <w:rFonts w:hint="eastAsia"/>
              <w:lang w:val="en-GB"/>
              <w:rPrChange w:id="24471" w:author="Kevin Gu" w:date="2020-05-18T10:36:00Z">
                <w:rPr>
                  <w:rFonts w:hint="eastAsia"/>
                </w:rPr>
              </w:rPrChange>
            </w:rPr>
            <w:delText>提供的图像执行检查：</w:delText>
          </w:r>
        </w:del>
      </w:ins>
    </w:p>
    <w:p w14:paraId="518DB971" w14:textId="226568B4" w:rsidR="00FD1CE7" w:rsidRPr="00876437" w:rsidDel="00696F23" w:rsidRDefault="00FD1CE7">
      <w:pPr>
        <w:rPr>
          <w:ins w:id="24472" w:author="Julio Li" w:date="2020-05-15T17:14:00Z"/>
          <w:del w:id="24473" w:author="Kevin Gu" w:date="2020-05-18T14:17:00Z"/>
          <w:lang w:val="en-GB"/>
          <w:rPrChange w:id="24474" w:author="Kevin Gu" w:date="2020-05-18T10:36:00Z">
            <w:rPr>
              <w:ins w:id="24475" w:author="Julio Li" w:date="2020-05-15T17:14:00Z"/>
              <w:del w:id="24476" w:author="Kevin Gu" w:date="2020-05-18T14:17:00Z"/>
            </w:rPr>
          </w:rPrChange>
        </w:rPr>
      </w:pPr>
      <w:ins w:id="24477" w:author="Julio Li" w:date="2020-05-15T17:14:00Z">
        <w:del w:id="24478" w:author="Kevin Gu" w:date="2020-05-18T14:17:00Z">
          <w:r w:rsidRPr="00876437" w:rsidDel="00696F23">
            <w:rPr>
              <w:lang w:val="en-GB"/>
              <w:rPrChange w:id="24479" w:author="Kevin Gu" w:date="2020-05-18T10:36:00Z">
                <w:rPr/>
              </w:rPrChange>
            </w:rPr>
            <w:delText>The images are relevant to the security of the premises</w:delText>
          </w:r>
        </w:del>
      </w:ins>
    </w:p>
    <w:p w14:paraId="451000D0" w14:textId="434341E5" w:rsidR="00FD1CE7" w:rsidRPr="00876437" w:rsidDel="00696F23" w:rsidRDefault="00FD1CE7">
      <w:pPr>
        <w:rPr>
          <w:ins w:id="24480" w:author="Julio Li" w:date="2020-05-15T17:14:00Z"/>
          <w:del w:id="24481" w:author="Kevin Gu" w:date="2020-05-18T14:17:00Z"/>
          <w:lang w:val="en-GB" w:eastAsia="zh-CN"/>
          <w:rPrChange w:id="24482" w:author="Kevin Gu" w:date="2020-05-18T10:36:00Z">
            <w:rPr>
              <w:ins w:id="24483" w:author="Julio Li" w:date="2020-05-15T17:14:00Z"/>
              <w:del w:id="24484" w:author="Kevin Gu" w:date="2020-05-18T14:17:00Z"/>
              <w:lang w:eastAsia="zh-CN"/>
            </w:rPr>
          </w:rPrChange>
        </w:rPr>
      </w:pPr>
      <w:ins w:id="24485" w:author="Julio Li" w:date="2020-05-15T17:14:00Z">
        <w:del w:id="24486" w:author="Kevin Gu" w:date="2020-05-18T14:17:00Z">
          <w:r w:rsidRPr="00876437" w:rsidDel="00696F23">
            <w:rPr>
              <w:rFonts w:hint="eastAsia"/>
              <w:lang w:val="en-GB"/>
              <w:rPrChange w:id="24487" w:author="Kevin Gu" w:date="2020-05-18T10:36:00Z">
                <w:rPr>
                  <w:rFonts w:hint="eastAsia"/>
                </w:rPr>
              </w:rPrChange>
            </w:rPr>
            <w:delText>有关公司经营场所的安全的图像</w:delText>
          </w:r>
          <w:r w:rsidRPr="00876437" w:rsidDel="00696F23">
            <w:rPr>
              <w:rFonts w:hint="eastAsia"/>
              <w:lang w:val="en-GB" w:eastAsia="zh-CN"/>
              <w:rPrChange w:id="24488" w:author="Kevin Gu" w:date="2020-05-18T10:36:00Z">
                <w:rPr>
                  <w:rFonts w:hint="eastAsia"/>
                  <w:lang w:eastAsia="zh-CN"/>
                </w:rPr>
              </w:rPrChange>
            </w:rPr>
            <w:delText>。</w:delText>
          </w:r>
        </w:del>
      </w:ins>
    </w:p>
    <w:p w14:paraId="11FC0076" w14:textId="568AC6AB" w:rsidR="00FD1CE7" w:rsidRPr="00876437" w:rsidDel="00696F23" w:rsidRDefault="00FD1CE7">
      <w:pPr>
        <w:rPr>
          <w:ins w:id="24489" w:author="Julio Li" w:date="2020-05-15T17:14:00Z"/>
          <w:del w:id="24490" w:author="Kevin Gu" w:date="2020-05-18T14:17:00Z"/>
          <w:lang w:val="en-GB"/>
          <w:rPrChange w:id="24491" w:author="Kevin Gu" w:date="2020-05-18T10:36:00Z">
            <w:rPr>
              <w:ins w:id="24492" w:author="Julio Li" w:date="2020-05-15T17:14:00Z"/>
              <w:del w:id="24493" w:author="Kevin Gu" w:date="2020-05-18T14:17:00Z"/>
            </w:rPr>
          </w:rPrChange>
        </w:rPr>
      </w:pPr>
      <w:ins w:id="24494" w:author="Julio Li" w:date="2020-05-15T17:14:00Z">
        <w:del w:id="24495" w:author="Kevin Gu" w:date="2020-05-18T14:17:00Z">
          <w:r w:rsidRPr="00876437" w:rsidDel="00696F23">
            <w:rPr>
              <w:lang w:val="en-GB"/>
              <w:rPrChange w:id="24496" w:author="Kevin Gu" w:date="2020-05-18T10:36:00Z">
                <w:rPr/>
              </w:rPrChange>
            </w:rPr>
            <w:delText>Each monitor, camera, and video or digital recorder must function properly, without being out-of-focus, blurred, washed out, or excessively darkened.</w:delText>
          </w:r>
        </w:del>
      </w:ins>
    </w:p>
    <w:p w14:paraId="46186210" w14:textId="525016FE" w:rsidR="00FD1CE7" w:rsidRPr="00876437" w:rsidDel="00696F23" w:rsidRDefault="00FD1CE7">
      <w:pPr>
        <w:rPr>
          <w:ins w:id="24497" w:author="Julio Li" w:date="2020-05-15T17:14:00Z"/>
          <w:del w:id="24498" w:author="Kevin Gu" w:date="2020-05-18T14:17:00Z"/>
          <w:lang w:val="en-GB"/>
          <w:rPrChange w:id="24499" w:author="Kevin Gu" w:date="2020-05-18T10:36:00Z">
            <w:rPr>
              <w:ins w:id="24500" w:author="Julio Li" w:date="2020-05-15T17:14:00Z"/>
              <w:del w:id="24501" w:author="Kevin Gu" w:date="2020-05-18T14:17:00Z"/>
            </w:rPr>
          </w:rPrChange>
        </w:rPr>
      </w:pPr>
      <w:ins w:id="24502" w:author="Julio Li" w:date="2020-05-15T17:14:00Z">
        <w:del w:id="24503" w:author="Kevin Gu" w:date="2020-05-18T14:17:00Z">
          <w:r w:rsidRPr="00876437" w:rsidDel="00696F23">
            <w:rPr>
              <w:rFonts w:hint="eastAsia"/>
              <w:lang w:val="en-GB"/>
              <w:rPrChange w:id="24504" w:author="Kevin Gu" w:date="2020-05-18T10:36:00Z">
                <w:rPr>
                  <w:rFonts w:hint="eastAsia"/>
                </w:rPr>
              </w:rPrChange>
            </w:rPr>
            <w:delText>每个显示器、照相机和视频或数字录音机必须正常运行，没有被焦外模糊，被冲垮了，或过分变暗。</w:delText>
          </w:r>
        </w:del>
      </w:ins>
    </w:p>
    <w:p w14:paraId="249BEECB" w14:textId="31EE7921" w:rsidR="00FD1CE7" w:rsidRPr="00876437" w:rsidDel="00696F23" w:rsidRDefault="00FD1CE7">
      <w:pPr>
        <w:rPr>
          <w:ins w:id="24505" w:author="Julio Li" w:date="2020-05-15T17:15:00Z"/>
          <w:del w:id="24506" w:author="Kevin Gu" w:date="2020-05-18T14:17:00Z"/>
          <w:lang w:val="en-GB"/>
          <w:rPrChange w:id="24507" w:author="Kevin Gu" w:date="2020-05-18T10:36:00Z">
            <w:rPr>
              <w:ins w:id="24508" w:author="Julio Li" w:date="2020-05-15T17:15:00Z"/>
              <w:del w:id="24509" w:author="Kevin Gu" w:date="2020-05-18T14:17:00Z"/>
            </w:rPr>
          </w:rPrChange>
        </w:rPr>
        <w:pPrChange w:id="24510" w:author="Kevin Gu" w:date="2020-05-18T14:17:00Z">
          <w:pPr>
            <w:pStyle w:val="Title3"/>
          </w:pPr>
        </w:pPrChange>
      </w:pPr>
      <w:ins w:id="24511" w:author="Julio Li" w:date="2020-05-15T17:14:00Z">
        <w:del w:id="24512" w:author="Kevin Gu" w:date="2020-05-18T14:17:00Z">
          <w:r w:rsidRPr="00876437" w:rsidDel="00696F23">
            <w:rPr>
              <w:lang w:val="en-GB"/>
              <w:rPrChange w:id="24513" w:author="Kevin Gu" w:date="2020-05-18T10:36:00Z">
                <w:rPr>
                  <w:b w:val="0"/>
                  <w:bCs w:val="0"/>
                </w:rPr>
              </w:rPrChange>
            </w:rPr>
            <w:delText xml:space="preserve">Alarm </w:delText>
          </w:r>
        </w:del>
      </w:ins>
      <w:ins w:id="24514" w:author="Julio Li" w:date="2020-05-15T17:15:00Z">
        <w:del w:id="24515" w:author="Kevin Gu" w:date="2020-05-18T14:17:00Z">
          <w:r w:rsidRPr="00876437" w:rsidDel="00696F23">
            <w:rPr>
              <w:lang w:val="en-GB"/>
              <w:rPrChange w:id="24516" w:author="Kevin Gu" w:date="2020-05-18T10:36:00Z">
                <w:rPr>
                  <w:b w:val="0"/>
                  <w:bCs w:val="0"/>
                </w:rPr>
              </w:rPrChange>
            </w:rPr>
            <w:delText>S</w:delText>
          </w:r>
        </w:del>
      </w:ins>
      <w:ins w:id="24517" w:author="Julio Li" w:date="2020-05-15T17:14:00Z">
        <w:del w:id="24518" w:author="Kevin Gu" w:date="2020-05-18T14:17:00Z">
          <w:r w:rsidRPr="00876437" w:rsidDel="00696F23">
            <w:rPr>
              <w:lang w:val="en-GB"/>
              <w:rPrChange w:id="24519" w:author="Kevin Gu" w:date="2020-05-18T10:36:00Z">
                <w:rPr>
                  <w:b w:val="0"/>
                  <w:bCs w:val="0"/>
                </w:rPr>
              </w:rPrChange>
            </w:rPr>
            <w:delText>ystem</w:delText>
          </w:r>
          <w:r w:rsidRPr="00876437" w:rsidDel="00696F23">
            <w:rPr>
              <w:rFonts w:hint="eastAsia"/>
              <w:lang w:val="en-GB"/>
              <w:rPrChange w:id="24520" w:author="Kevin Gu" w:date="2020-05-18T10:36:00Z">
                <w:rPr>
                  <w:rFonts w:hint="eastAsia"/>
                  <w:b w:val="0"/>
                  <w:bCs w:val="0"/>
                </w:rPr>
              </w:rPrChange>
            </w:rPr>
            <w:delText>警报系统</w:delText>
          </w:r>
        </w:del>
      </w:ins>
    </w:p>
    <w:p w14:paraId="3DD4E315" w14:textId="1C54F959" w:rsidR="00FD1CE7" w:rsidRPr="00876437" w:rsidDel="00696F23" w:rsidRDefault="00FD1CE7">
      <w:pPr>
        <w:rPr>
          <w:ins w:id="24521" w:author="Julio Li" w:date="2020-05-15T17:15:00Z"/>
          <w:del w:id="24522" w:author="Kevin Gu" w:date="2020-05-18T14:17:00Z"/>
          <w:lang w:val="en-GB"/>
          <w:rPrChange w:id="24523" w:author="Kevin Gu" w:date="2020-05-18T10:36:00Z">
            <w:rPr>
              <w:ins w:id="24524" w:author="Julio Li" w:date="2020-05-15T17:15:00Z"/>
              <w:del w:id="24525" w:author="Kevin Gu" w:date="2020-05-18T14:17:00Z"/>
            </w:rPr>
          </w:rPrChange>
        </w:rPr>
      </w:pPr>
      <w:ins w:id="24526" w:author="Julio Li" w:date="2020-05-15T17:15:00Z">
        <w:del w:id="24527" w:author="Kevin Gu" w:date="2020-05-18T14:17:00Z">
          <w:r w:rsidRPr="00876437" w:rsidDel="00696F23">
            <w:rPr>
              <w:lang w:val="en-GB"/>
              <w:rPrChange w:id="24528" w:author="Kevin Gu" w:date="2020-05-18T10:36:00Z">
                <w:rPr/>
              </w:rPrChange>
            </w:rPr>
            <w:delText>Regular tests on alarms must verify that:</w:delText>
          </w:r>
        </w:del>
      </w:ins>
    </w:p>
    <w:p w14:paraId="2B1880CF" w14:textId="4F9E90E3" w:rsidR="00FD1CE7" w:rsidRPr="00876437" w:rsidDel="00696F23" w:rsidRDefault="00FD1CE7">
      <w:pPr>
        <w:rPr>
          <w:ins w:id="24529" w:author="Julio Li" w:date="2020-05-15T17:15:00Z"/>
          <w:del w:id="24530" w:author="Kevin Gu" w:date="2020-05-18T14:17:00Z"/>
          <w:lang w:val="en-GB"/>
          <w:rPrChange w:id="24531" w:author="Kevin Gu" w:date="2020-05-18T10:36:00Z">
            <w:rPr>
              <w:ins w:id="24532" w:author="Julio Li" w:date="2020-05-15T17:15:00Z"/>
              <w:del w:id="24533" w:author="Kevin Gu" w:date="2020-05-18T14:17:00Z"/>
            </w:rPr>
          </w:rPrChange>
        </w:rPr>
      </w:pPr>
      <w:ins w:id="24534" w:author="Julio Li" w:date="2020-05-15T17:15:00Z">
        <w:del w:id="24535" w:author="Kevin Gu" w:date="2020-05-18T14:17:00Z">
          <w:r w:rsidRPr="00876437" w:rsidDel="00696F23">
            <w:rPr>
              <w:rFonts w:hint="eastAsia"/>
              <w:lang w:val="en-GB"/>
              <w:rPrChange w:id="24536" w:author="Kevin Gu" w:date="2020-05-18T10:36:00Z">
                <w:rPr>
                  <w:rFonts w:hint="eastAsia"/>
                </w:rPr>
              </w:rPrChange>
            </w:rPr>
            <w:delText>定期测试警报必须验证：</w:delText>
          </w:r>
        </w:del>
      </w:ins>
    </w:p>
    <w:p w14:paraId="6612596B" w14:textId="74F06BD9" w:rsidR="00FD1CE7" w:rsidRPr="00876437" w:rsidDel="00696F23" w:rsidRDefault="00FD1CE7">
      <w:pPr>
        <w:rPr>
          <w:ins w:id="24537" w:author="Julio Li" w:date="2020-05-15T17:15:00Z"/>
          <w:del w:id="24538" w:author="Kevin Gu" w:date="2020-05-18T14:17:00Z"/>
          <w:lang w:val="en-GB"/>
          <w:rPrChange w:id="24539" w:author="Kevin Gu" w:date="2020-05-18T10:36:00Z">
            <w:rPr>
              <w:ins w:id="24540" w:author="Julio Li" w:date="2020-05-15T17:15:00Z"/>
              <w:del w:id="24541" w:author="Kevin Gu" w:date="2020-05-18T14:17:00Z"/>
            </w:rPr>
          </w:rPrChange>
        </w:rPr>
      </w:pPr>
      <w:ins w:id="24542" w:author="Julio Li" w:date="2020-05-15T17:15:00Z">
        <w:del w:id="24543" w:author="Kevin Gu" w:date="2020-05-18T14:17:00Z">
          <w:r w:rsidRPr="00876437" w:rsidDel="00696F23">
            <w:rPr>
              <w:lang w:val="en-GB"/>
              <w:rPrChange w:id="24544" w:author="Kevin Gu" w:date="2020-05-18T10:36:00Z">
                <w:rPr/>
              </w:rPrChange>
            </w:rPr>
            <w:delText>All alarms are activated and work properly</w:delText>
          </w:r>
        </w:del>
      </w:ins>
    </w:p>
    <w:p w14:paraId="68FD3E00" w14:textId="646672EF" w:rsidR="00FD1CE7" w:rsidRPr="00876437" w:rsidDel="00696F23" w:rsidRDefault="00FD1CE7">
      <w:pPr>
        <w:rPr>
          <w:ins w:id="24545" w:author="Julio Li" w:date="2020-05-15T17:15:00Z"/>
          <w:del w:id="24546" w:author="Kevin Gu" w:date="2020-05-18T14:17:00Z"/>
          <w:lang w:val="en-GB" w:eastAsia="zh-CN"/>
          <w:rPrChange w:id="24547" w:author="Kevin Gu" w:date="2020-05-18T10:36:00Z">
            <w:rPr>
              <w:ins w:id="24548" w:author="Julio Li" w:date="2020-05-15T17:15:00Z"/>
              <w:del w:id="24549" w:author="Kevin Gu" w:date="2020-05-18T14:17:00Z"/>
              <w:lang w:eastAsia="zh-CN"/>
            </w:rPr>
          </w:rPrChange>
        </w:rPr>
      </w:pPr>
      <w:ins w:id="24550" w:author="Julio Li" w:date="2020-05-15T17:15:00Z">
        <w:del w:id="24551" w:author="Kevin Gu" w:date="2020-05-18T14:17:00Z">
          <w:r w:rsidRPr="00876437" w:rsidDel="00696F23">
            <w:rPr>
              <w:rFonts w:hint="eastAsia"/>
              <w:lang w:val="en-GB"/>
              <w:rPrChange w:id="24552" w:author="Kevin Gu" w:date="2020-05-18T10:36:00Z">
                <w:rPr>
                  <w:rFonts w:hint="eastAsia"/>
                </w:rPr>
              </w:rPrChange>
            </w:rPr>
            <w:delText>所有报警被激活和正常工作</w:delText>
          </w:r>
          <w:r w:rsidRPr="00876437" w:rsidDel="00696F23">
            <w:rPr>
              <w:rFonts w:hint="eastAsia"/>
              <w:lang w:val="en-GB" w:eastAsia="zh-CN"/>
              <w:rPrChange w:id="24553" w:author="Kevin Gu" w:date="2020-05-18T10:36:00Z">
                <w:rPr>
                  <w:rFonts w:hint="eastAsia"/>
                  <w:lang w:eastAsia="zh-CN"/>
                </w:rPr>
              </w:rPrChange>
            </w:rPr>
            <w:delText>。</w:delText>
          </w:r>
        </w:del>
      </w:ins>
    </w:p>
    <w:p w14:paraId="564087ED" w14:textId="32FD61F2" w:rsidR="00FD1CE7" w:rsidRPr="00876437" w:rsidDel="00696F23" w:rsidRDefault="00FD1CE7">
      <w:pPr>
        <w:rPr>
          <w:ins w:id="24554" w:author="Julio Li" w:date="2020-05-15T17:15:00Z"/>
          <w:del w:id="24555" w:author="Kevin Gu" w:date="2020-05-18T14:17:00Z"/>
          <w:lang w:val="en-GB"/>
          <w:rPrChange w:id="24556" w:author="Kevin Gu" w:date="2020-05-18T10:36:00Z">
            <w:rPr>
              <w:ins w:id="24557" w:author="Julio Li" w:date="2020-05-15T17:15:00Z"/>
              <w:del w:id="24558" w:author="Kevin Gu" w:date="2020-05-18T14:17:00Z"/>
            </w:rPr>
          </w:rPrChange>
        </w:rPr>
      </w:pPr>
      <w:ins w:id="24559" w:author="Julio Li" w:date="2020-05-15T17:15:00Z">
        <w:del w:id="24560" w:author="Kevin Gu" w:date="2020-05-18T14:17:00Z">
          <w:r w:rsidRPr="00876437" w:rsidDel="00696F23">
            <w:rPr>
              <w:lang w:val="en-GB"/>
              <w:rPrChange w:id="24561" w:author="Kevin Gu" w:date="2020-05-18T10:36:00Z">
                <w:rPr/>
              </w:rPrChange>
            </w:rPr>
            <w:delText>All access doors are under control, without security system disconnection or obstruction.</w:delText>
          </w:r>
        </w:del>
      </w:ins>
    </w:p>
    <w:p w14:paraId="04AB6798" w14:textId="3E5C159B" w:rsidR="00FD1CE7" w:rsidRPr="00876437" w:rsidDel="00696F23" w:rsidRDefault="00FD1CE7">
      <w:pPr>
        <w:rPr>
          <w:ins w:id="24562" w:author="Julio Li" w:date="2020-05-15T17:15:00Z"/>
          <w:del w:id="24563" w:author="Kevin Gu" w:date="2020-05-18T14:17:00Z"/>
          <w:lang w:val="en-GB"/>
          <w:rPrChange w:id="24564" w:author="Kevin Gu" w:date="2020-05-18T10:36:00Z">
            <w:rPr>
              <w:ins w:id="24565" w:author="Julio Li" w:date="2020-05-15T17:15:00Z"/>
              <w:del w:id="24566" w:author="Kevin Gu" w:date="2020-05-18T14:17:00Z"/>
            </w:rPr>
          </w:rPrChange>
        </w:rPr>
      </w:pPr>
      <w:ins w:id="24567" w:author="Julio Li" w:date="2020-05-15T17:15:00Z">
        <w:del w:id="24568" w:author="Kevin Gu" w:date="2020-05-18T14:17:00Z">
          <w:r w:rsidRPr="00876437" w:rsidDel="00696F23">
            <w:rPr>
              <w:rFonts w:hint="eastAsia"/>
              <w:lang w:val="en-GB"/>
              <w:rPrChange w:id="24569" w:author="Kevin Gu" w:date="2020-05-18T10:36:00Z">
                <w:rPr>
                  <w:rFonts w:hint="eastAsia"/>
                </w:rPr>
              </w:rPrChange>
            </w:rPr>
            <w:delText>所有访问门都正在控制，安全系统连接没有断开或梗阻。</w:delText>
          </w:r>
        </w:del>
      </w:ins>
    </w:p>
    <w:p w14:paraId="3EB1D330" w14:textId="5A73D2D6" w:rsidR="00FD1CE7" w:rsidRPr="00876437" w:rsidDel="00696F23" w:rsidRDefault="00FD1CE7">
      <w:pPr>
        <w:rPr>
          <w:ins w:id="24570" w:author="Julio Li" w:date="2020-05-15T17:15:00Z"/>
          <w:del w:id="24571" w:author="Kevin Gu" w:date="2020-05-18T14:17:00Z"/>
          <w:lang w:val="en-GB"/>
          <w:rPrChange w:id="24572" w:author="Kevin Gu" w:date="2020-05-18T10:36:00Z">
            <w:rPr>
              <w:ins w:id="24573" w:author="Julio Li" w:date="2020-05-15T17:15:00Z"/>
              <w:del w:id="24574" w:author="Kevin Gu" w:date="2020-05-18T14:17:00Z"/>
            </w:rPr>
          </w:rPrChange>
        </w:rPr>
      </w:pPr>
      <w:ins w:id="24575" w:author="Julio Li" w:date="2020-05-15T17:15:00Z">
        <w:del w:id="24576" w:author="Kevin Gu" w:date="2020-05-18T14:17:00Z">
          <w:r w:rsidRPr="00876437" w:rsidDel="00696F23">
            <w:rPr>
              <w:lang w:val="en-GB"/>
              <w:rPrChange w:id="24577" w:author="Kevin Gu" w:date="2020-05-18T10:36:00Z">
                <w:rPr/>
              </w:rPrChange>
            </w:rPr>
            <w:delText>The response time to any alarm activation is compliant with agreed process between Chengtian Weiye (Ningbo) Chip Technology Co., Ltd and the security guards company.</w:delText>
          </w:r>
        </w:del>
      </w:ins>
    </w:p>
    <w:p w14:paraId="27BFFC6F" w14:textId="5AA982CA" w:rsidR="00FD1CE7" w:rsidRPr="00876437" w:rsidDel="00696F23" w:rsidRDefault="00FD1CE7">
      <w:pPr>
        <w:rPr>
          <w:ins w:id="24578" w:author="Julio Li" w:date="2020-05-15T17:15:00Z"/>
          <w:del w:id="24579" w:author="Kevin Gu" w:date="2020-05-18T14:17:00Z"/>
          <w:lang w:val="en-GB"/>
          <w:rPrChange w:id="24580" w:author="Kevin Gu" w:date="2020-05-18T10:36:00Z">
            <w:rPr>
              <w:ins w:id="24581" w:author="Julio Li" w:date="2020-05-15T17:15:00Z"/>
              <w:del w:id="24582" w:author="Kevin Gu" w:date="2020-05-18T14:17:00Z"/>
            </w:rPr>
          </w:rPrChange>
        </w:rPr>
      </w:pPr>
      <w:ins w:id="24583" w:author="Julio Li" w:date="2020-05-15T17:15:00Z">
        <w:del w:id="24584" w:author="Kevin Gu" w:date="2020-05-18T14:17:00Z">
          <w:r w:rsidRPr="00876437" w:rsidDel="00696F23">
            <w:rPr>
              <w:rFonts w:hint="eastAsia"/>
              <w:lang w:val="en-GB"/>
              <w:rPrChange w:id="24585" w:author="Kevin Gu" w:date="2020-05-18T10:36:00Z">
                <w:rPr>
                  <w:rFonts w:hint="eastAsia"/>
                </w:rPr>
              </w:rPrChange>
            </w:rPr>
            <w:delText>对任何报警激活的响应时间是符合澄天伟业（宁波）芯片技术有限公司和保安公司之间商定的。</w:delText>
          </w:r>
        </w:del>
      </w:ins>
    </w:p>
    <w:p w14:paraId="7C3892C2" w14:textId="0FCF50CB" w:rsidR="00FD1CE7" w:rsidRPr="00876437" w:rsidDel="00696F23" w:rsidRDefault="00FD1CE7">
      <w:pPr>
        <w:rPr>
          <w:ins w:id="24586" w:author="Julio Li" w:date="2020-05-15T17:15:00Z"/>
          <w:del w:id="24587" w:author="Kevin Gu" w:date="2020-05-18T14:16:00Z"/>
          <w:lang w:val="en-GB"/>
          <w:rPrChange w:id="24588" w:author="Kevin Gu" w:date="2020-05-18T10:36:00Z">
            <w:rPr>
              <w:ins w:id="24589" w:author="Julio Li" w:date="2020-05-15T17:15:00Z"/>
              <w:del w:id="24590" w:author="Kevin Gu" w:date="2020-05-18T14:16:00Z"/>
            </w:rPr>
          </w:rPrChange>
        </w:rPr>
        <w:pPrChange w:id="24591" w:author="Kevin Gu" w:date="2020-05-18T14:17:00Z">
          <w:pPr>
            <w:pStyle w:val="Title3"/>
          </w:pPr>
        </w:pPrChange>
      </w:pPr>
      <w:ins w:id="24592" w:author="Julio Li" w:date="2020-05-15T17:15:00Z">
        <w:del w:id="24593" w:author="Kevin Gu" w:date="2020-05-18T14:16:00Z">
          <w:r w:rsidRPr="00876437" w:rsidDel="00696F23">
            <w:rPr>
              <w:lang w:val="en-GB"/>
              <w:rPrChange w:id="24594" w:author="Kevin Gu" w:date="2020-05-18T10:36:00Z">
                <w:rPr>
                  <w:b w:val="0"/>
                  <w:bCs w:val="0"/>
                </w:rPr>
              </w:rPrChange>
            </w:rPr>
            <w:delText>Access Control System</w:delText>
          </w:r>
          <w:r w:rsidRPr="00876437" w:rsidDel="00696F23">
            <w:rPr>
              <w:rFonts w:hint="eastAsia"/>
              <w:lang w:val="en-GB"/>
              <w:rPrChange w:id="24595" w:author="Kevin Gu" w:date="2020-05-18T10:36:00Z">
                <w:rPr>
                  <w:rFonts w:hint="eastAsia"/>
                  <w:b w:val="0"/>
                  <w:bCs w:val="0"/>
                </w:rPr>
              </w:rPrChange>
            </w:rPr>
            <w:delText>门禁控制系统</w:delText>
          </w:r>
        </w:del>
      </w:ins>
    </w:p>
    <w:p w14:paraId="2A679548" w14:textId="091844E8" w:rsidR="00FD1CE7" w:rsidRPr="00876437" w:rsidDel="00696F23" w:rsidRDefault="00FD1CE7">
      <w:pPr>
        <w:rPr>
          <w:ins w:id="24596" w:author="Julio Li" w:date="2020-05-15T17:16:00Z"/>
          <w:del w:id="24597" w:author="Kevin Gu" w:date="2020-05-18T14:16:00Z"/>
          <w:lang w:val="en-GB"/>
          <w:rPrChange w:id="24598" w:author="Kevin Gu" w:date="2020-05-18T10:36:00Z">
            <w:rPr>
              <w:ins w:id="24599" w:author="Julio Li" w:date="2020-05-15T17:16:00Z"/>
              <w:del w:id="24600" w:author="Kevin Gu" w:date="2020-05-18T14:16:00Z"/>
            </w:rPr>
          </w:rPrChange>
        </w:rPr>
      </w:pPr>
      <w:ins w:id="24601" w:author="Julio Li" w:date="2020-05-15T17:16:00Z">
        <w:del w:id="24602" w:author="Kevin Gu" w:date="2020-05-18T14:16:00Z">
          <w:r w:rsidRPr="00876437" w:rsidDel="00696F23">
            <w:rPr>
              <w:lang w:val="en-GB"/>
              <w:rPrChange w:id="24603" w:author="Kevin Gu" w:date="2020-05-18T10:36:00Z">
                <w:rPr/>
              </w:rPrChange>
            </w:rPr>
            <w:delText>The audit program carried out on access control system must cover:</w:delText>
          </w:r>
        </w:del>
      </w:ins>
    </w:p>
    <w:p w14:paraId="62D6A992" w14:textId="52FA1023" w:rsidR="00FD1CE7" w:rsidRPr="00876437" w:rsidDel="00696F23" w:rsidRDefault="00FD1CE7">
      <w:pPr>
        <w:rPr>
          <w:ins w:id="24604" w:author="Julio Li" w:date="2020-05-15T17:16:00Z"/>
          <w:del w:id="24605" w:author="Kevin Gu" w:date="2020-05-18T14:16:00Z"/>
          <w:lang w:val="en-GB"/>
          <w:rPrChange w:id="24606" w:author="Kevin Gu" w:date="2020-05-18T10:36:00Z">
            <w:rPr>
              <w:ins w:id="24607" w:author="Julio Li" w:date="2020-05-15T17:16:00Z"/>
              <w:del w:id="24608" w:author="Kevin Gu" w:date="2020-05-18T14:16:00Z"/>
            </w:rPr>
          </w:rPrChange>
        </w:rPr>
      </w:pPr>
      <w:ins w:id="24609" w:author="Julio Li" w:date="2020-05-15T17:16:00Z">
        <w:del w:id="24610" w:author="Kevin Gu" w:date="2020-05-18T14:16:00Z">
          <w:r w:rsidRPr="00876437" w:rsidDel="00696F23">
            <w:rPr>
              <w:rFonts w:hint="eastAsia"/>
              <w:lang w:val="en-GB"/>
              <w:rPrChange w:id="24611" w:author="Kevin Gu" w:date="2020-05-18T10:36:00Z">
                <w:rPr>
                  <w:rFonts w:hint="eastAsia"/>
                </w:rPr>
              </w:rPrChange>
            </w:rPr>
            <w:delText>门禁控制系统进行的审计程序必须包括：</w:delText>
          </w:r>
        </w:del>
      </w:ins>
    </w:p>
    <w:p w14:paraId="60342BA4" w14:textId="4BE45749" w:rsidR="00FD1CE7" w:rsidRPr="00876437" w:rsidDel="00696F23" w:rsidRDefault="00FD1CE7">
      <w:pPr>
        <w:rPr>
          <w:ins w:id="24612" w:author="Julio Li" w:date="2020-05-15T17:16:00Z"/>
          <w:del w:id="24613" w:author="Kevin Gu" w:date="2020-05-18T14:16:00Z"/>
          <w:lang w:val="en-GB"/>
          <w:rPrChange w:id="24614" w:author="Kevin Gu" w:date="2020-05-18T10:36:00Z">
            <w:rPr>
              <w:ins w:id="24615" w:author="Julio Li" w:date="2020-05-15T17:16:00Z"/>
              <w:del w:id="24616" w:author="Kevin Gu" w:date="2020-05-18T14:16:00Z"/>
            </w:rPr>
          </w:rPrChange>
        </w:rPr>
      </w:pPr>
      <w:ins w:id="24617" w:author="Julio Li" w:date="2020-05-15T17:16:00Z">
        <w:del w:id="24618" w:author="Kevin Gu" w:date="2020-05-18T14:16:00Z">
          <w:r w:rsidRPr="00876437" w:rsidDel="00696F23">
            <w:rPr>
              <w:lang w:val="en-GB"/>
              <w:rPrChange w:id="24619" w:author="Kevin Gu" w:date="2020-05-18T10:36:00Z">
                <w:rPr/>
              </w:rPrChange>
            </w:rPr>
            <w:delText>The correct and effective of operation of access controls devices</w:delText>
          </w:r>
          <w:r w:rsidR="0040565D" w:rsidRPr="00876437" w:rsidDel="00696F23">
            <w:rPr>
              <w:lang w:val="en-GB"/>
              <w:rPrChange w:id="24620" w:author="Kevin Gu" w:date="2020-05-18T10:36:00Z">
                <w:rPr/>
              </w:rPrChange>
            </w:rPr>
            <w:delText>.</w:delText>
          </w:r>
        </w:del>
      </w:ins>
    </w:p>
    <w:p w14:paraId="4C7B181B" w14:textId="499629FD" w:rsidR="00FD1CE7" w:rsidRPr="00876437" w:rsidDel="00696F23" w:rsidRDefault="00FD1CE7">
      <w:pPr>
        <w:rPr>
          <w:ins w:id="24621" w:author="Julio Li" w:date="2020-05-15T17:16:00Z"/>
          <w:del w:id="24622" w:author="Kevin Gu" w:date="2020-05-18T14:16:00Z"/>
          <w:lang w:val="en-GB" w:eastAsia="zh-CN"/>
          <w:rPrChange w:id="24623" w:author="Kevin Gu" w:date="2020-05-18T10:36:00Z">
            <w:rPr>
              <w:ins w:id="24624" w:author="Julio Li" w:date="2020-05-15T17:16:00Z"/>
              <w:del w:id="24625" w:author="Kevin Gu" w:date="2020-05-18T14:16:00Z"/>
              <w:lang w:eastAsia="zh-CN"/>
            </w:rPr>
          </w:rPrChange>
        </w:rPr>
      </w:pPr>
      <w:ins w:id="24626" w:author="Julio Li" w:date="2020-05-15T17:16:00Z">
        <w:del w:id="24627" w:author="Kevin Gu" w:date="2020-05-18T14:16:00Z">
          <w:r w:rsidRPr="00876437" w:rsidDel="00696F23">
            <w:rPr>
              <w:rFonts w:hint="eastAsia"/>
              <w:lang w:val="en-GB"/>
              <w:rPrChange w:id="24628" w:author="Kevin Gu" w:date="2020-05-18T10:36:00Z">
                <w:rPr>
                  <w:rFonts w:hint="eastAsia"/>
                </w:rPr>
              </w:rPrChange>
            </w:rPr>
            <w:delText>正确和有效地操作访问权限的控制设备</w:delText>
          </w:r>
          <w:r w:rsidRPr="00876437" w:rsidDel="00696F23">
            <w:rPr>
              <w:rFonts w:hint="eastAsia"/>
              <w:lang w:val="en-GB" w:eastAsia="zh-CN"/>
              <w:rPrChange w:id="24629" w:author="Kevin Gu" w:date="2020-05-18T10:36:00Z">
                <w:rPr>
                  <w:rFonts w:hint="eastAsia"/>
                  <w:lang w:eastAsia="zh-CN"/>
                </w:rPr>
              </w:rPrChange>
            </w:rPr>
            <w:delText>。</w:delText>
          </w:r>
        </w:del>
      </w:ins>
    </w:p>
    <w:p w14:paraId="2958A25F" w14:textId="428EDEB4" w:rsidR="00FD1CE7" w:rsidRPr="00876437" w:rsidDel="00696F23" w:rsidRDefault="00FD1CE7">
      <w:pPr>
        <w:rPr>
          <w:ins w:id="24630" w:author="Julio Li" w:date="2020-05-15T17:16:00Z"/>
          <w:del w:id="24631" w:author="Kevin Gu" w:date="2020-05-18T14:16:00Z"/>
          <w:lang w:val="en-GB"/>
          <w:rPrChange w:id="24632" w:author="Kevin Gu" w:date="2020-05-18T10:36:00Z">
            <w:rPr>
              <w:ins w:id="24633" w:author="Julio Li" w:date="2020-05-15T17:16:00Z"/>
              <w:del w:id="24634" w:author="Kevin Gu" w:date="2020-05-18T14:16:00Z"/>
            </w:rPr>
          </w:rPrChange>
        </w:rPr>
      </w:pPr>
      <w:ins w:id="24635" w:author="Julio Li" w:date="2020-05-15T17:16:00Z">
        <w:del w:id="24636" w:author="Kevin Gu" w:date="2020-05-18T14:16:00Z">
          <w:r w:rsidRPr="00876437" w:rsidDel="00696F23">
            <w:rPr>
              <w:lang w:val="en-GB"/>
              <w:rPrChange w:id="24637" w:author="Kevin Gu" w:date="2020-05-18T10:36:00Z">
                <w:rPr/>
              </w:rPrChange>
            </w:rPr>
            <w:delText>The justification and record of all given access rights.</w:delText>
          </w:r>
        </w:del>
      </w:ins>
    </w:p>
    <w:p w14:paraId="4859D2D4" w14:textId="3EDACAA7" w:rsidR="00FD1CE7" w:rsidRPr="00876437" w:rsidDel="00696F23" w:rsidRDefault="00FD1CE7">
      <w:pPr>
        <w:rPr>
          <w:ins w:id="24638" w:author="Julio Li" w:date="2020-05-15T17:16:00Z"/>
          <w:del w:id="24639" w:author="Kevin Gu" w:date="2020-05-18T14:16:00Z"/>
          <w:lang w:val="en-GB"/>
          <w:rPrChange w:id="24640" w:author="Kevin Gu" w:date="2020-05-18T10:36:00Z">
            <w:rPr>
              <w:ins w:id="24641" w:author="Julio Li" w:date="2020-05-15T17:16:00Z"/>
              <w:del w:id="24642" w:author="Kevin Gu" w:date="2020-05-18T14:16:00Z"/>
            </w:rPr>
          </w:rPrChange>
        </w:rPr>
      </w:pPr>
      <w:ins w:id="24643" w:author="Julio Li" w:date="2020-05-15T17:16:00Z">
        <w:del w:id="24644" w:author="Kevin Gu" w:date="2020-05-18T14:16:00Z">
          <w:r w:rsidRPr="00876437" w:rsidDel="00696F23">
            <w:rPr>
              <w:rFonts w:hint="eastAsia"/>
              <w:lang w:val="en-GB"/>
              <w:rPrChange w:id="24645" w:author="Kevin Gu" w:date="2020-05-18T10:36:00Z">
                <w:rPr>
                  <w:rFonts w:hint="eastAsia"/>
                </w:rPr>
              </w:rPrChange>
            </w:rPr>
            <w:delText>已给访问权限的记录和原因。</w:delText>
          </w:r>
        </w:del>
      </w:ins>
    </w:p>
    <w:p w14:paraId="38F9F153" w14:textId="2AA92DF5" w:rsidR="00FD1CE7" w:rsidRPr="00876437" w:rsidDel="00696F23" w:rsidRDefault="00FD1CE7">
      <w:pPr>
        <w:rPr>
          <w:ins w:id="24646" w:author="Julio Li" w:date="2020-05-15T17:16:00Z"/>
          <w:del w:id="24647" w:author="Kevin Gu" w:date="2020-05-18T14:16:00Z"/>
          <w:lang w:val="en-GB"/>
          <w:rPrChange w:id="24648" w:author="Kevin Gu" w:date="2020-05-18T10:36:00Z">
            <w:rPr>
              <w:ins w:id="24649" w:author="Julio Li" w:date="2020-05-15T17:16:00Z"/>
              <w:del w:id="24650" w:author="Kevin Gu" w:date="2020-05-18T14:16:00Z"/>
            </w:rPr>
          </w:rPrChange>
        </w:rPr>
      </w:pPr>
      <w:ins w:id="24651" w:author="Julio Li" w:date="2020-05-15T17:16:00Z">
        <w:del w:id="24652" w:author="Kevin Gu" w:date="2020-05-18T14:16:00Z">
          <w:r w:rsidRPr="00876437" w:rsidDel="00696F23">
            <w:rPr>
              <w:lang w:val="en-GB"/>
              <w:rPrChange w:id="24653" w:author="Kevin Gu" w:date="2020-05-18T10:36:00Z">
                <w:rPr/>
              </w:rPrChange>
            </w:rPr>
            <w:delText>The response time and escalation process in case of authorized access attempt.</w:delText>
          </w:r>
        </w:del>
      </w:ins>
    </w:p>
    <w:p w14:paraId="06A954AD" w14:textId="4C547AE7" w:rsidR="00FD1CE7" w:rsidRPr="00876437" w:rsidDel="00696F23" w:rsidRDefault="00FD1CE7">
      <w:pPr>
        <w:rPr>
          <w:ins w:id="24654" w:author="Julio Li" w:date="2020-05-15T17:16:00Z"/>
          <w:del w:id="24655" w:author="Kevin Gu" w:date="2020-05-18T14:16:00Z"/>
          <w:lang w:val="en-GB"/>
          <w:rPrChange w:id="24656" w:author="Kevin Gu" w:date="2020-05-18T10:36:00Z">
            <w:rPr>
              <w:ins w:id="24657" w:author="Julio Li" w:date="2020-05-15T17:16:00Z"/>
              <w:del w:id="24658" w:author="Kevin Gu" w:date="2020-05-18T14:16:00Z"/>
            </w:rPr>
          </w:rPrChange>
        </w:rPr>
      </w:pPr>
      <w:ins w:id="24659" w:author="Julio Li" w:date="2020-05-15T17:16:00Z">
        <w:del w:id="24660" w:author="Kevin Gu" w:date="2020-05-18T14:16:00Z">
          <w:r w:rsidRPr="00876437" w:rsidDel="00696F23">
            <w:rPr>
              <w:rFonts w:hint="eastAsia"/>
              <w:lang w:val="en-GB"/>
              <w:rPrChange w:id="24661" w:author="Kevin Gu" w:date="2020-05-18T10:36:00Z">
                <w:rPr>
                  <w:rFonts w:hint="eastAsia"/>
                </w:rPr>
              </w:rPrChange>
            </w:rPr>
            <w:delText>尝试授权访问的响应时间和升级过程。</w:delText>
          </w:r>
        </w:del>
      </w:ins>
    </w:p>
    <w:p w14:paraId="27238D87" w14:textId="4136FEDA" w:rsidR="00F7212C" w:rsidRPr="00876437" w:rsidDel="00696F23" w:rsidRDefault="00F7212C">
      <w:pPr>
        <w:rPr>
          <w:ins w:id="24662" w:author="Julio Li" w:date="2020-05-15T17:16:00Z"/>
          <w:del w:id="24663" w:author="Kevin Gu" w:date="2020-05-18T14:17:00Z"/>
          <w:lang w:val="en-GB"/>
          <w:rPrChange w:id="24664" w:author="Kevin Gu" w:date="2020-05-18T10:36:00Z">
            <w:rPr>
              <w:ins w:id="24665" w:author="Julio Li" w:date="2020-05-15T17:16:00Z"/>
              <w:del w:id="24666" w:author="Kevin Gu" w:date="2020-05-18T14:17:00Z"/>
            </w:rPr>
          </w:rPrChange>
        </w:rPr>
        <w:pPrChange w:id="24667" w:author="Kevin Gu" w:date="2020-05-18T14:17:00Z">
          <w:pPr>
            <w:pStyle w:val="Title2"/>
          </w:pPr>
        </w:pPrChange>
      </w:pPr>
      <w:ins w:id="24668" w:author="Julio Li" w:date="2020-05-15T17:16:00Z">
        <w:del w:id="24669" w:author="Kevin Gu" w:date="2020-05-18T14:17:00Z">
          <w:r w:rsidRPr="00876437" w:rsidDel="00696F23">
            <w:rPr>
              <w:lang w:val="en-GB"/>
              <w:rPrChange w:id="24670" w:author="Kevin Gu" w:date="2020-05-18T10:36:00Z">
                <w:rPr>
                  <w:b w:val="0"/>
                  <w:bCs w:val="0"/>
                </w:rPr>
              </w:rPrChange>
            </w:rPr>
            <w:delText>Reporting to Corporate Security</w:delText>
          </w:r>
          <w:r w:rsidRPr="00876437" w:rsidDel="00696F23">
            <w:rPr>
              <w:rFonts w:hint="eastAsia"/>
              <w:lang w:val="en-GB"/>
              <w:rPrChange w:id="24671" w:author="Kevin Gu" w:date="2020-05-18T10:36:00Z">
                <w:rPr>
                  <w:rFonts w:hint="eastAsia"/>
                  <w:b w:val="0"/>
                  <w:bCs w:val="0"/>
                </w:rPr>
              </w:rPrChange>
            </w:rPr>
            <w:delText>向公司安全部报告</w:delText>
          </w:r>
        </w:del>
      </w:ins>
    </w:p>
    <w:p w14:paraId="054FC8E2" w14:textId="62873F16" w:rsidR="00685A6A" w:rsidRPr="00876437" w:rsidDel="00696F23" w:rsidRDefault="00685A6A">
      <w:pPr>
        <w:rPr>
          <w:ins w:id="24672" w:author="Julio Li" w:date="2020-05-15T17:17:00Z"/>
          <w:del w:id="24673" w:author="Kevin Gu" w:date="2020-05-18T14:17:00Z"/>
          <w:lang w:val="en-GB"/>
          <w:rPrChange w:id="24674" w:author="Kevin Gu" w:date="2020-05-18T10:36:00Z">
            <w:rPr>
              <w:ins w:id="24675" w:author="Julio Li" w:date="2020-05-15T17:17:00Z"/>
              <w:del w:id="24676" w:author="Kevin Gu" w:date="2020-05-18T14:17:00Z"/>
            </w:rPr>
          </w:rPrChange>
        </w:rPr>
      </w:pPr>
      <w:ins w:id="24677" w:author="Julio Li" w:date="2020-05-15T17:17:00Z">
        <w:del w:id="24678" w:author="Kevin Gu" w:date="2020-05-18T14:17:00Z">
          <w:r w:rsidRPr="00876437" w:rsidDel="00696F23">
            <w:rPr>
              <w:lang w:val="en-GB"/>
              <w:rPrChange w:id="24679" w:author="Kevin Gu" w:date="2020-05-18T10:36:00Z">
                <w:rPr/>
              </w:rPrChange>
            </w:rPr>
            <w:delText>The results from above security audits must be monthly collected and reported to the Corporate Security thought SCART (Security control and reporting tool)</w:delText>
          </w:r>
          <w:r w:rsidR="000F1215" w:rsidRPr="00876437" w:rsidDel="00696F23">
            <w:rPr>
              <w:lang w:val="en-GB"/>
              <w:rPrChange w:id="24680" w:author="Kevin Gu" w:date="2020-05-18T10:36:00Z">
                <w:rPr/>
              </w:rPrChange>
            </w:rPr>
            <w:delText>.</w:delText>
          </w:r>
        </w:del>
      </w:ins>
    </w:p>
    <w:p w14:paraId="60DA3EAC" w14:textId="18A8768C" w:rsidR="00685A6A" w:rsidRPr="00876437" w:rsidDel="00696F23" w:rsidRDefault="00685A6A">
      <w:pPr>
        <w:rPr>
          <w:ins w:id="24681" w:author="Julio Li" w:date="2020-05-15T17:17:00Z"/>
          <w:del w:id="24682" w:author="Kevin Gu" w:date="2020-05-18T14:17:00Z"/>
          <w:lang w:val="en-GB" w:eastAsia="zh-CN"/>
          <w:rPrChange w:id="24683" w:author="Kevin Gu" w:date="2020-05-18T10:36:00Z">
            <w:rPr>
              <w:ins w:id="24684" w:author="Julio Li" w:date="2020-05-15T17:17:00Z"/>
              <w:del w:id="24685" w:author="Kevin Gu" w:date="2020-05-18T14:17:00Z"/>
              <w:lang w:eastAsia="zh-CN"/>
            </w:rPr>
          </w:rPrChange>
        </w:rPr>
      </w:pPr>
      <w:ins w:id="24686" w:author="Julio Li" w:date="2020-05-15T17:17:00Z">
        <w:del w:id="24687" w:author="Kevin Gu" w:date="2020-05-18T14:17:00Z">
          <w:r w:rsidRPr="00876437" w:rsidDel="00696F23">
            <w:rPr>
              <w:rFonts w:hint="eastAsia"/>
              <w:lang w:val="en-GB"/>
              <w:rPrChange w:id="24688" w:author="Kevin Gu" w:date="2020-05-18T10:36:00Z">
                <w:rPr>
                  <w:rFonts w:hint="eastAsia"/>
                </w:rPr>
              </w:rPrChange>
            </w:rPr>
            <w:delText>安全审核结果必须每月收集和通过</w:delText>
          </w:r>
          <w:r w:rsidRPr="00876437" w:rsidDel="00696F23">
            <w:rPr>
              <w:lang w:val="en-GB"/>
              <w:rPrChange w:id="24689" w:author="Kevin Gu" w:date="2020-05-18T10:36:00Z">
                <w:rPr/>
              </w:rPrChange>
            </w:rPr>
            <w:delText>SCART</w:delText>
          </w:r>
          <w:r w:rsidRPr="00876437" w:rsidDel="00696F23">
            <w:rPr>
              <w:rFonts w:hint="eastAsia"/>
              <w:lang w:val="en-GB"/>
              <w:rPrChange w:id="24690" w:author="Kevin Gu" w:date="2020-05-18T10:36:00Z">
                <w:rPr>
                  <w:rFonts w:hint="eastAsia"/>
                </w:rPr>
              </w:rPrChange>
            </w:rPr>
            <w:delText>（安全控制和报告工具）向公司安全部报告</w:delText>
          </w:r>
          <w:r w:rsidR="000F1215" w:rsidRPr="00876437" w:rsidDel="00696F23">
            <w:rPr>
              <w:rFonts w:hint="eastAsia"/>
              <w:lang w:val="en-GB" w:eastAsia="zh-CN"/>
              <w:rPrChange w:id="24691" w:author="Kevin Gu" w:date="2020-05-18T10:36:00Z">
                <w:rPr>
                  <w:rFonts w:hint="eastAsia"/>
                  <w:lang w:eastAsia="zh-CN"/>
                </w:rPr>
              </w:rPrChange>
            </w:rPr>
            <w:delText>。</w:delText>
          </w:r>
        </w:del>
      </w:ins>
    </w:p>
    <w:p w14:paraId="2FA32BA5" w14:textId="65353DDB" w:rsidR="00685A6A" w:rsidRPr="00876437" w:rsidDel="00696F23" w:rsidRDefault="00685A6A">
      <w:pPr>
        <w:rPr>
          <w:ins w:id="24692" w:author="Julio Li" w:date="2020-05-15T17:17:00Z"/>
          <w:del w:id="24693" w:author="Kevin Gu" w:date="2020-05-18T14:17:00Z"/>
          <w:lang w:val="en-GB"/>
          <w:rPrChange w:id="24694" w:author="Kevin Gu" w:date="2020-05-18T10:36:00Z">
            <w:rPr>
              <w:ins w:id="24695" w:author="Julio Li" w:date="2020-05-15T17:17:00Z"/>
              <w:del w:id="24696" w:author="Kevin Gu" w:date="2020-05-18T14:17:00Z"/>
            </w:rPr>
          </w:rPrChange>
        </w:rPr>
      </w:pPr>
      <w:ins w:id="24697" w:author="Julio Li" w:date="2020-05-15T17:17:00Z">
        <w:del w:id="24698" w:author="Kevin Gu" w:date="2020-05-18T14:17:00Z">
          <w:r w:rsidRPr="00876437" w:rsidDel="00696F23">
            <w:rPr>
              <w:lang w:val="en-GB"/>
              <w:rPrChange w:id="24699" w:author="Kevin Gu" w:date="2020-05-18T10:36:00Z">
                <w:rPr/>
              </w:rPrChange>
            </w:rPr>
            <w:delText>In addition to these physical tests all production sites must also report using SCART:</w:delText>
          </w:r>
        </w:del>
      </w:ins>
    </w:p>
    <w:p w14:paraId="21CE26A5" w14:textId="1427113C" w:rsidR="00685A6A" w:rsidRPr="00876437" w:rsidDel="00696F23" w:rsidRDefault="00685A6A">
      <w:pPr>
        <w:rPr>
          <w:ins w:id="24700" w:author="Julio Li" w:date="2020-05-15T17:17:00Z"/>
          <w:del w:id="24701" w:author="Kevin Gu" w:date="2020-05-18T14:17:00Z"/>
          <w:lang w:val="en-GB"/>
          <w:rPrChange w:id="24702" w:author="Kevin Gu" w:date="2020-05-18T10:36:00Z">
            <w:rPr>
              <w:ins w:id="24703" w:author="Julio Li" w:date="2020-05-15T17:17:00Z"/>
              <w:del w:id="24704" w:author="Kevin Gu" w:date="2020-05-18T14:17:00Z"/>
            </w:rPr>
          </w:rPrChange>
        </w:rPr>
      </w:pPr>
      <w:ins w:id="24705" w:author="Julio Li" w:date="2020-05-15T17:17:00Z">
        <w:del w:id="24706" w:author="Kevin Gu" w:date="2020-05-18T14:17:00Z">
          <w:r w:rsidRPr="00876437" w:rsidDel="00696F23">
            <w:rPr>
              <w:rFonts w:hint="eastAsia"/>
              <w:lang w:val="en-GB"/>
              <w:rPrChange w:id="24707" w:author="Kevin Gu" w:date="2020-05-18T10:36:00Z">
                <w:rPr>
                  <w:rFonts w:hint="eastAsia"/>
                </w:rPr>
              </w:rPrChange>
            </w:rPr>
            <w:delText>这些物理测试所有生产站点还必须都使用</w:delText>
          </w:r>
          <w:r w:rsidRPr="00876437" w:rsidDel="00696F23">
            <w:rPr>
              <w:lang w:val="en-GB"/>
              <w:rPrChange w:id="24708" w:author="Kevin Gu" w:date="2020-05-18T10:36:00Z">
                <w:rPr/>
              </w:rPrChange>
            </w:rPr>
            <w:delText xml:space="preserve"> SCART</w:delText>
          </w:r>
          <w:r w:rsidRPr="00876437" w:rsidDel="00696F23">
            <w:rPr>
              <w:rFonts w:hint="eastAsia"/>
              <w:lang w:val="en-GB"/>
              <w:rPrChange w:id="24709" w:author="Kevin Gu" w:date="2020-05-18T10:36:00Z">
                <w:rPr>
                  <w:rFonts w:hint="eastAsia"/>
                </w:rPr>
              </w:rPrChange>
            </w:rPr>
            <w:delText>报告：</w:delText>
          </w:r>
        </w:del>
      </w:ins>
    </w:p>
    <w:p w14:paraId="7CAD4947" w14:textId="079125E7" w:rsidR="00685A6A" w:rsidRPr="00876437" w:rsidDel="00696F23" w:rsidRDefault="00685A6A">
      <w:pPr>
        <w:rPr>
          <w:ins w:id="24710" w:author="Julio Li" w:date="2020-05-15T17:17:00Z"/>
          <w:del w:id="24711" w:author="Kevin Gu" w:date="2020-05-18T14:17:00Z"/>
          <w:lang w:val="en-GB"/>
          <w:rPrChange w:id="24712" w:author="Kevin Gu" w:date="2020-05-18T10:36:00Z">
            <w:rPr>
              <w:ins w:id="24713" w:author="Julio Li" w:date="2020-05-15T17:17:00Z"/>
              <w:del w:id="24714" w:author="Kevin Gu" w:date="2020-05-18T14:17:00Z"/>
            </w:rPr>
          </w:rPrChange>
        </w:rPr>
      </w:pPr>
      <w:ins w:id="24715" w:author="Julio Li" w:date="2020-05-15T17:17:00Z">
        <w:del w:id="24716" w:author="Kevin Gu" w:date="2020-05-18T14:17:00Z">
          <w:r w:rsidRPr="00876437" w:rsidDel="00696F23">
            <w:rPr>
              <w:lang w:val="en-GB"/>
              <w:rPrChange w:id="24717" w:author="Kevin Gu" w:date="2020-05-18T10:36:00Z">
                <w:rPr/>
              </w:rPrChange>
            </w:rPr>
            <w:delText>Logical tests on anti-virus management, server and network access, logs, etc.</w:delText>
          </w:r>
        </w:del>
      </w:ins>
    </w:p>
    <w:p w14:paraId="1EE1119F" w14:textId="34549CFA" w:rsidR="00685A6A" w:rsidRPr="00876437" w:rsidDel="00696F23" w:rsidRDefault="00685A6A">
      <w:pPr>
        <w:rPr>
          <w:ins w:id="24718" w:author="Julio Li" w:date="2020-05-15T17:17:00Z"/>
          <w:del w:id="24719" w:author="Kevin Gu" w:date="2020-05-18T14:17:00Z"/>
          <w:lang w:val="en-GB"/>
          <w:rPrChange w:id="24720" w:author="Kevin Gu" w:date="2020-05-18T10:36:00Z">
            <w:rPr>
              <w:ins w:id="24721" w:author="Julio Li" w:date="2020-05-15T17:17:00Z"/>
              <w:del w:id="24722" w:author="Kevin Gu" w:date="2020-05-18T14:17:00Z"/>
            </w:rPr>
          </w:rPrChange>
        </w:rPr>
      </w:pPr>
      <w:ins w:id="24723" w:author="Julio Li" w:date="2020-05-15T17:17:00Z">
        <w:del w:id="24724" w:author="Kevin Gu" w:date="2020-05-18T14:17:00Z">
          <w:r w:rsidRPr="00876437" w:rsidDel="00696F23">
            <w:rPr>
              <w:rFonts w:hint="eastAsia"/>
              <w:lang w:val="en-GB"/>
              <w:rPrChange w:id="24725" w:author="Kevin Gu" w:date="2020-05-18T10:36:00Z">
                <w:rPr>
                  <w:rFonts w:hint="eastAsia"/>
                </w:rPr>
              </w:rPrChange>
            </w:rPr>
            <w:delText>逻辑测试防病毒管理、服务器和网络的访问权限、日志等。</w:delText>
          </w:r>
        </w:del>
      </w:ins>
    </w:p>
    <w:p w14:paraId="3B6DB8BC" w14:textId="66A288A8" w:rsidR="00685A6A" w:rsidRPr="00876437" w:rsidDel="00696F23" w:rsidRDefault="00685A6A">
      <w:pPr>
        <w:rPr>
          <w:ins w:id="24726" w:author="Julio Li" w:date="2020-05-15T17:17:00Z"/>
          <w:del w:id="24727" w:author="Kevin Gu" w:date="2020-05-18T14:17:00Z"/>
          <w:lang w:val="en-GB"/>
          <w:rPrChange w:id="24728" w:author="Kevin Gu" w:date="2020-05-18T10:36:00Z">
            <w:rPr>
              <w:ins w:id="24729" w:author="Julio Li" w:date="2020-05-15T17:17:00Z"/>
              <w:del w:id="24730" w:author="Kevin Gu" w:date="2020-05-18T14:17:00Z"/>
            </w:rPr>
          </w:rPrChange>
        </w:rPr>
      </w:pPr>
      <w:ins w:id="24731" w:author="Julio Li" w:date="2020-05-15T17:17:00Z">
        <w:del w:id="24732" w:author="Kevin Gu" w:date="2020-05-18T14:17:00Z">
          <w:r w:rsidRPr="00876437" w:rsidDel="00696F23">
            <w:rPr>
              <w:lang w:val="en-GB"/>
              <w:rPrChange w:id="24733" w:author="Kevin Gu" w:date="2020-05-18T10:36:00Z">
                <w:rPr/>
              </w:rPrChange>
            </w:rPr>
            <w:delText>Production tests on audits trail data.</w:delText>
          </w:r>
        </w:del>
      </w:ins>
    </w:p>
    <w:p w14:paraId="0D92F10C" w14:textId="04619576" w:rsidR="00685A6A" w:rsidRPr="00876437" w:rsidRDefault="00685A6A">
      <w:pPr>
        <w:rPr>
          <w:ins w:id="24734" w:author="Julio Li" w:date="2020-05-15T17:17:00Z"/>
          <w:lang w:val="en-GB"/>
          <w:rPrChange w:id="24735" w:author="Kevin Gu" w:date="2020-05-18T10:36:00Z">
            <w:rPr>
              <w:ins w:id="24736" w:author="Julio Li" w:date="2020-05-15T17:17:00Z"/>
            </w:rPr>
          </w:rPrChange>
        </w:rPr>
      </w:pPr>
      <w:ins w:id="24737" w:author="Julio Li" w:date="2020-05-15T17:17:00Z">
        <w:del w:id="24738" w:author="Kevin Gu" w:date="2020-05-18T14:17:00Z">
          <w:r w:rsidRPr="00876437" w:rsidDel="00696F23">
            <w:rPr>
              <w:rFonts w:hint="eastAsia"/>
              <w:lang w:val="en-GB"/>
              <w:rPrChange w:id="24739" w:author="Kevin Gu" w:date="2020-05-18T10:36:00Z">
                <w:rPr>
                  <w:rFonts w:hint="eastAsia"/>
                </w:rPr>
              </w:rPrChange>
            </w:rPr>
            <w:delText>生产测试审计跟踪数据。</w:delText>
          </w:r>
        </w:del>
      </w:ins>
    </w:p>
    <w:p w14:paraId="316AFB7C" w14:textId="1693D2AB" w:rsidR="000F1215" w:rsidRPr="00696F23" w:rsidDel="00696F23" w:rsidRDefault="000F1215" w:rsidP="000F1215">
      <w:pPr>
        <w:pStyle w:val="Title2"/>
        <w:rPr>
          <w:ins w:id="24740" w:author="Julio Li" w:date="2020-05-15T17:17:00Z"/>
          <w:del w:id="24741" w:author="Kevin Gu" w:date="2020-05-18T14:16:00Z"/>
          <w:lang w:val="en-GB"/>
          <w:rPrChange w:id="24742" w:author="Kevin Gu" w:date="2020-05-18T14:18:00Z">
            <w:rPr>
              <w:ins w:id="24743" w:author="Julio Li" w:date="2020-05-15T17:17:00Z"/>
              <w:del w:id="24744" w:author="Kevin Gu" w:date="2020-05-18T14:16:00Z"/>
            </w:rPr>
          </w:rPrChange>
        </w:rPr>
      </w:pPr>
      <w:ins w:id="24745" w:author="Julio Li" w:date="2020-05-15T17:17:00Z">
        <w:del w:id="24746" w:author="Kevin Gu" w:date="2020-05-18T14:16:00Z">
          <w:r w:rsidRPr="00696F23" w:rsidDel="00696F23">
            <w:rPr>
              <w:b w:val="0"/>
              <w:bCs w:val="0"/>
              <w:lang w:val="en-GB"/>
              <w:rPrChange w:id="24747" w:author="Kevin Gu" w:date="2020-05-18T14:18:00Z">
                <w:rPr>
                  <w:b w:val="0"/>
                  <w:bCs w:val="0"/>
                </w:rPr>
              </w:rPrChange>
            </w:rPr>
            <w:delText>Specific Banking Requirements</w:delText>
          </w:r>
          <w:r w:rsidRPr="00696F23" w:rsidDel="00696F23">
            <w:rPr>
              <w:rFonts w:hint="eastAsia"/>
              <w:b w:val="0"/>
              <w:bCs w:val="0"/>
              <w:lang w:val="en-GB"/>
              <w:rPrChange w:id="24748" w:author="Kevin Gu" w:date="2020-05-18T14:18:00Z">
                <w:rPr>
                  <w:rFonts w:hint="eastAsia"/>
                  <w:b w:val="0"/>
                  <w:bCs w:val="0"/>
                </w:rPr>
              </w:rPrChange>
            </w:rPr>
            <w:delText>具体银行业务要求</w:delText>
          </w:r>
        </w:del>
      </w:ins>
    </w:p>
    <w:p w14:paraId="087CE557" w14:textId="5FAA0CFC" w:rsidR="000F1215" w:rsidRPr="00696F23" w:rsidDel="00696F23" w:rsidRDefault="000F1215" w:rsidP="000F1215">
      <w:pPr>
        <w:rPr>
          <w:ins w:id="24749" w:author="Julio Li" w:date="2020-05-15T17:18:00Z"/>
          <w:del w:id="24750" w:author="Kevin Gu" w:date="2020-05-18T14:16:00Z"/>
          <w:lang w:val="en-GB"/>
          <w:rPrChange w:id="24751" w:author="Kevin Gu" w:date="2020-05-18T14:18:00Z">
            <w:rPr>
              <w:ins w:id="24752" w:author="Julio Li" w:date="2020-05-15T17:18:00Z"/>
              <w:del w:id="24753" w:author="Kevin Gu" w:date="2020-05-18T14:16:00Z"/>
            </w:rPr>
          </w:rPrChange>
        </w:rPr>
      </w:pPr>
      <w:ins w:id="24754" w:author="Julio Li" w:date="2020-05-15T17:18:00Z">
        <w:del w:id="24755" w:author="Kevin Gu" w:date="2020-05-18T14:16:00Z">
          <w:r w:rsidRPr="00696F23" w:rsidDel="00696F23">
            <w:rPr>
              <w:lang w:val="en-GB"/>
              <w:rPrChange w:id="24756" w:author="Kevin Gu" w:date="2020-05-18T14:18:00Z">
                <w:rPr/>
              </w:rPrChange>
            </w:rPr>
            <w:delText>Each site manufacturing or personalizing banking cards also has to comply with Banking regulatory bodies specific requirements.</w:delText>
          </w:r>
        </w:del>
      </w:ins>
    </w:p>
    <w:p w14:paraId="3A76EF22" w14:textId="1B151DAD" w:rsidR="000F1215" w:rsidRPr="00696F23" w:rsidDel="00696F23" w:rsidRDefault="000F1215" w:rsidP="000F1215">
      <w:pPr>
        <w:rPr>
          <w:ins w:id="24757" w:author="Julio Li" w:date="2020-05-15T17:18:00Z"/>
          <w:del w:id="24758" w:author="Kevin Gu" w:date="2020-05-18T14:16:00Z"/>
          <w:lang w:val="en-GB"/>
          <w:rPrChange w:id="24759" w:author="Kevin Gu" w:date="2020-05-18T14:18:00Z">
            <w:rPr>
              <w:ins w:id="24760" w:author="Julio Li" w:date="2020-05-15T17:18:00Z"/>
              <w:del w:id="24761" w:author="Kevin Gu" w:date="2020-05-18T14:16:00Z"/>
            </w:rPr>
          </w:rPrChange>
        </w:rPr>
      </w:pPr>
      <w:ins w:id="24762" w:author="Julio Li" w:date="2020-05-15T17:18:00Z">
        <w:del w:id="24763" w:author="Kevin Gu" w:date="2020-05-18T14:16:00Z">
          <w:r w:rsidRPr="00696F23" w:rsidDel="00696F23">
            <w:rPr>
              <w:rFonts w:hint="eastAsia"/>
              <w:lang w:val="en-GB"/>
              <w:rPrChange w:id="24764" w:author="Kevin Gu" w:date="2020-05-18T14:18:00Z">
                <w:rPr>
                  <w:rFonts w:hint="eastAsia"/>
                </w:rPr>
              </w:rPrChange>
            </w:rPr>
            <w:delText>每个制造或个性化银行卡的站点也须遵守银行业监管机构的具体要求。</w:delText>
          </w:r>
        </w:del>
      </w:ins>
    </w:p>
    <w:p w14:paraId="7FC0AB7D" w14:textId="3C100292" w:rsidR="000F1215" w:rsidRPr="00696F23" w:rsidDel="00696F23" w:rsidRDefault="000F1215" w:rsidP="000F1215">
      <w:pPr>
        <w:rPr>
          <w:ins w:id="24765" w:author="Julio Li" w:date="2020-05-15T17:18:00Z"/>
          <w:del w:id="24766" w:author="Kevin Gu" w:date="2020-05-18T14:16:00Z"/>
          <w:lang w:val="en-GB"/>
          <w:rPrChange w:id="24767" w:author="Kevin Gu" w:date="2020-05-18T14:18:00Z">
            <w:rPr>
              <w:ins w:id="24768" w:author="Julio Li" w:date="2020-05-15T17:18:00Z"/>
              <w:del w:id="24769" w:author="Kevin Gu" w:date="2020-05-18T14:16:00Z"/>
            </w:rPr>
          </w:rPrChange>
        </w:rPr>
      </w:pPr>
      <w:ins w:id="24770" w:author="Julio Li" w:date="2020-05-15T17:18:00Z">
        <w:del w:id="24771" w:author="Kevin Gu" w:date="2020-05-18T14:16:00Z">
          <w:r w:rsidRPr="00696F23" w:rsidDel="00696F23">
            <w:rPr>
              <w:lang w:val="en-GB"/>
              <w:rPrChange w:id="24772" w:author="Kevin Gu" w:date="2020-05-18T14:18:00Z">
                <w:rPr/>
              </w:rPrChange>
            </w:rPr>
            <w:delText>A semi-annual inspection must be conducted on all security devices and hardware including:</w:delText>
          </w:r>
        </w:del>
      </w:ins>
    </w:p>
    <w:p w14:paraId="1D7FC6D5" w14:textId="1614D1AE" w:rsidR="000F1215" w:rsidRPr="00696F23" w:rsidDel="00696F23" w:rsidRDefault="000F1215">
      <w:pPr>
        <w:rPr>
          <w:ins w:id="24773" w:author="Julio Li" w:date="2020-05-15T17:18:00Z"/>
          <w:del w:id="24774" w:author="Kevin Gu" w:date="2020-05-18T14:16:00Z"/>
          <w:lang w:val="en-GB"/>
          <w:rPrChange w:id="24775" w:author="Kevin Gu" w:date="2020-05-18T14:18:00Z">
            <w:rPr>
              <w:ins w:id="24776" w:author="Julio Li" w:date="2020-05-15T17:18:00Z"/>
              <w:del w:id="24777" w:author="Kevin Gu" w:date="2020-05-18T14:16:00Z"/>
            </w:rPr>
          </w:rPrChange>
        </w:rPr>
      </w:pPr>
      <w:ins w:id="24778" w:author="Julio Li" w:date="2020-05-15T17:18:00Z">
        <w:del w:id="24779" w:author="Kevin Gu" w:date="2020-05-18T14:16:00Z">
          <w:r w:rsidRPr="00696F23" w:rsidDel="00696F23">
            <w:rPr>
              <w:rFonts w:hint="eastAsia"/>
              <w:lang w:val="en-GB"/>
              <w:rPrChange w:id="24780" w:author="Kevin Gu" w:date="2020-05-18T14:18:00Z">
                <w:rPr>
                  <w:rFonts w:hint="eastAsia"/>
                </w:rPr>
              </w:rPrChange>
            </w:rPr>
            <w:delText>每半年必须对所有的安全设备和硬件进行检验包括：</w:delText>
          </w:r>
        </w:del>
      </w:ins>
    </w:p>
    <w:p w14:paraId="49FBACEC" w14:textId="6056F54D" w:rsidR="000F1215" w:rsidRPr="00696F23" w:rsidDel="00696F23" w:rsidRDefault="000F1215" w:rsidP="000F1215">
      <w:pPr>
        <w:rPr>
          <w:ins w:id="24781" w:author="Julio Li" w:date="2020-05-15T17:18:00Z"/>
          <w:del w:id="24782" w:author="Kevin Gu" w:date="2020-05-18T14:13:00Z"/>
          <w:lang w:val="en-GB"/>
          <w:rPrChange w:id="24783" w:author="Kevin Gu" w:date="2020-05-18T14:18:00Z">
            <w:rPr>
              <w:ins w:id="24784" w:author="Julio Li" w:date="2020-05-15T17:18:00Z"/>
              <w:del w:id="24785" w:author="Kevin Gu" w:date="2020-05-18T14:13:00Z"/>
            </w:rPr>
          </w:rPrChange>
        </w:rPr>
      </w:pPr>
      <w:ins w:id="24786" w:author="Julio Li" w:date="2020-05-15T17:18:00Z">
        <w:del w:id="24787" w:author="Kevin Gu" w:date="2020-05-18T14:16:00Z">
          <w:r w:rsidRPr="00696F23" w:rsidDel="00696F23">
            <w:rPr>
              <w:lang w:val="en-GB"/>
              <w:rPrChange w:id="24788" w:author="Kevin Gu" w:date="2020-05-18T14:18:00Z">
                <w:rPr/>
              </w:rPrChange>
            </w:rPr>
            <w:delText xml:space="preserve">Access control system </w:delText>
          </w:r>
        </w:del>
      </w:ins>
    </w:p>
    <w:p w14:paraId="5725C7E1" w14:textId="37AFC565" w:rsidR="000F1215" w:rsidRPr="00696F23" w:rsidDel="00696F23" w:rsidRDefault="000F1215">
      <w:pPr>
        <w:pStyle w:val="ListParagraph"/>
        <w:numPr>
          <w:ilvl w:val="0"/>
          <w:numId w:val="64"/>
        </w:numPr>
        <w:rPr>
          <w:ins w:id="24789" w:author="Julio Li" w:date="2020-05-15T17:18:00Z"/>
          <w:del w:id="24790" w:author="Kevin Gu" w:date="2020-05-18T14:16:00Z"/>
          <w:lang w:val="en-GB"/>
          <w:rPrChange w:id="24791" w:author="Kevin Gu" w:date="2020-05-18T14:18:00Z">
            <w:rPr>
              <w:ins w:id="24792" w:author="Julio Li" w:date="2020-05-15T17:18:00Z"/>
              <w:del w:id="24793" w:author="Kevin Gu" w:date="2020-05-18T14:16:00Z"/>
            </w:rPr>
          </w:rPrChange>
        </w:rPr>
        <w:pPrChange w:id="24794" w:author="Kevin Gu" w:date="2020-05-18T14:13:00Z">
          <w:pPr/>
        </w:pPrChange>
      </w:pPr>
      <w:ins w:id="24795" w:author="Julio Li" w:date="2020-05-15T17:18:00Z">
        <w:del w:id="24796" w:author="Kevin Gu" w:date="2020-05-18T14:16:00Z">
          <w:r w:rsidRPr="00696F23" w:rsidDel="00696F23">
            <w:rPr>
              <w:rFonts w:hint="eastAsia"/>
              <w:lang w:val="en-GB"/>
              <w:rPrChange w:id="24797" w:author="Kevin Gu" w:date="2020-05-18T14:18:00Z">
                <w:rPr>
                  <w:rFonts w:hint="eastAsia"/>
                </w:rPr>
              </w:rPrChange>
            </w:rPr>
            <w:delText>门禁控制系统</w:delText>
          </w:r>
        </w:del>
      </w:ins>
    </w:p>
    <w:p w14:paraId="5F71DD06" w14:textId="6D347D1F" w:rsidR="000F1215" w:rsidRPr="00696F23" w:rsidDel="00696F23" w:rsidRDefault="000F1215" w:rsidP="000F1215">
      <w:pPr>
        <w:rPr>
          <w:ins w:id="24798" w:author="Julio Li" w:date="2020-05-15T17:18:00Z"/>
          <w:del w:id="24799" w:author="Kevin Gu" w:date="2020-05-18T14:13:00Z"/>
          <w:lang w:val="en-GB"/>
          <w:rPrChange w:id="24800" w:author="Kevin Gu" w:date="2020-05-18T14:18:00Z">
            <w:rPr>
              <w:ins w:id="24801" w:author="Julio Li" w:date="2020-05-15T17:18:00Z"/>
              <w:del w:id="24802" w:author="Kevin Gu" w:date="2020-05-18T14:13:00Z"/>
            </w:rPr>
          </w:rPrChange>
        </w:rPr>
      </w:pPr>
      <w:ins w:id="24803" w:author="Julio Li" w:date="2020-05-15T17:18:00Z">
        <w:del w:id="24804" w:author="Kevin Gu" w:date="2020-05-18T14:16:00Z">
          <w:r w:rsidRPr="00696F23" w:rsidDel="00696F23">
            <w:rPr>
              <w:lang w:val="en-GB"/>
              <w:rPrChange w:id="24805" w:author="Kevin Gu" w:date="2020-05-18T14:18:00Z">
                <w:rPr/>
              </w:rPrChange>
            </w:rPr>
            <w:delText>Alarm system</w:delText>
          </w:r>
        </w:del>
      </w:ins>
    </w:p>
    <w:p w14:paraId="2E392AAA" w14:textId="4E42F70C" w:rsidR="000F1215" w:rsidRPr="00696F23" w:rsidDel="00696F23" w:rsidRDefault="000F1215">
      <w:pPr>
        <w:pStyle w:val="ListParagraph"/>
        <w:numPr>
          <w:ilvl w:val="0"/>
          <w:numId w:val="64"/>
        </w:numPr>
        <w:rPr>
          <w:ins w:id="24806" w:author="Julio Li" w:date="2020-05-15T17:18:00Z"/>
          <w:del w:id="24807" w:author="Kevin Gu" w:date="2020-05-18T14:16:00Z"/>
          <w:lang w:val="en-GB"/>
          <w:rPrChange w:id="24808" w:author="Kevin Gu" w:date="2020-05-18T14:18:00Z">
            <w:rPr>
              <w:ins w:id="24809" w:author="Julio Li" w:date="2020-05-15T17:18:00Z"/>
              <w:del w:id="24810" w:author="Kevin Gu" w:date="2020-05-18T14:16:00Z"/>
            </w:rPr>
          </w:rPrChange>
        </w:rPr>
        <w:pPrChange w:id="24811" w:author="Kevin Gu" w:date="2020-05-18T14:13:00Z">
          <w:pPr/>
        </w:pPrChange>
      </w:pPr>
      <w:ins w:id="24812" w:author="Julio Li" w:date="2020-05-15T17:18:00Z">
        <w:del w:id="24813" w:author="Kevin Gu" w:date="2020-05-18T14:16:00Z">
          <w:r w:rsidRPr="00696F23" w:rsidDel="00696F23">
            <w:rPr>
              <w:rFonts w:hint="eastAsia"/>
              <w:lang w:val="en-GB"/>
              <w:rPrChange w:id="24814" w:author="Kevin Gu" w:date="2020-05-18T14:18:00Z">
                <w:rPr>
                  <w:rFonts w:hint="eastAsia"/>
                </w:rPr>
              </w:rPrChange>
            </w:rPr>
            <w:delText>报警系统</w:delText>
          </w:r>
        </w:del>
      </w:ins>
    </w:p>
    <w:p w14:paraId="62267C6B" w14:textId="7A0C5F06" w:rsidR="000F1215" w:rsidRPr="00696F23" w:rsidDel="00696F23" w:rsidRDefault="000F1215" w:rsidP="000F1215">
      <w:pPr>
        <w:rPr>
          <w:ins w:id="24815" w:author="Julio Li" w:date="2020-05-15T17:18:00Z"/>
          <w:del w:id="24816" w:author="Kevin Gu" w:date="2020-05-18T14:13:00Z"/>
          <w:lang w:val="en-GB"/>
          <w:rPrChange w:id="24817" w:author="Kevin Gu" w:date="2020-05-18T14:18:00Z">
            <w:rPr>
              <w:ins w:id="24818" w:author="Julio Li" w:date="2020-05-15T17:18:00Z"/>
              <w:del w:id="24819" w:author="Kevin Gu" w:date="2020-05-18T14:13:00Z"/>
            </w:rPr>
          </w:rPrChange>
        </w:rPr>
      </w:pPr>
      <w:ins w:id="24820" w:author="Julio Li" w:date="2020-05-15T17:18:00Z">
        <w:del w:id="24821" w:author="Kevin Gu" w:date="2020-05-18T14:16:00Z">
          <w:r w:rsidRPr="00696F23" w:rsidDel="00696F23">
            <w:rPr>
              <w:lang w:val="en-GB"/>
              <w:rPrChange w:id="24822" w:author="Kevin Gu" w:date="2020-05-18T14:18:00Z">
                <w:rPr/>
              </w:rPrChange>
            </w:rPr>
            <w:delText>Silent duress buttons</w:delText>
          </w:r>
        </w:del>
      </w:ins>
    </w:p>
    <w:p w14:paraId="79800BB4" w14:textId="53628629" w:rsidR="000F1215" w:rsidRPr="00696F23" w:rsidDel="00696F23" w:rsidRDefault="000F1215">
      <w:pPr>
        <w:pStyle w:val="ListParagraph"/>
        <w:numPr>
          <w:ilvl w:val="0"/>
          <w:numId w:val="64"/>
        </w:numPr>
        <w:rPr>
          <w:ins w:id="24823" w:author="Julio Li" w:date="2020-05-15T17:18:00Z"/>
          <w:del w:id="24824" w:author="Kevin Gu" w:date="2020-05-18T14:16:00Z"/>
          <w:lang w:val="en-GB"/>
          <w:rPrChange w:id="24825" w:author="Kevin Gu" w:date="2020-05-18T14:18:00Z">
            <w:rPr>
              <w:ins w:id="24826" w:author="Julio Li" w:date="2020-05-15T17:18:00Z"/>
              <w:del w:id="24827" w:author="Kevin Gu" w:date="2020-05-18T14:16:00Z"/>
            </w:rPr>
          </w:rPrChange>
        </w:rPr>
        <w:pPrChange w:id="24828" w:author="Kevin Gu" w:date="2020-05-18T14:13:00Z">
          <w:pPr/>
        </w:pPrChange>
      </w:pPr>
      <w:ins w:id="24829" w:author="Julio Li" w:date="2020-05-15T17:18:00Z">
        <w:del w:id="24830" w:author="Kevin Gu" w:date="2020-05-18T14:16:00Z">
          <w:r w:rsidRPr="00696F23" w:rsidDel="00696F23">
            <w:rPr>
              <w:rFonts w:hint="eastAsia"/>
              <w:lang w:val="en-GB"/>
              <w:rPrChange w:id="24831" w:author="Kevin Gu" w:date="2020-05-18T14:18:00Z">
                <w:rPr>
                  <w:rFonts w:hint="eastAsia"/>
                </w:rPr>
              </w:rPrChange>
            </w:rPr>
            <w:delText>无声胁迫按钮</w:delText>
          </w:r>
        </w:del>
      </w:ins>
    </w:p>
    <w:p w14:paraId="404DFBBD" w14:textId="05C1C397" w:rsidR="000F1215" w:rsidRPr="00696F23" w:rsidDel="00696F23" w:rsidRDefault="000F1215" w:rsidP="000F1215">
      <w:pPr>
        <w:rPr>
          <w:ins w:id="24832" w:author="Julio Li" w:date="2020-05-15T17:18:00Z"/>
          <w:del w:id="24833" w:author="Kevin Gu" w:date="2020-05-18T14:13:00Z"/>
          <w:lang w:val="en-GB"/>
          <w:rPrChange w:id="24834" w:author="Kevin Gu" w:date="2020-05-18T14:18:00Z">
            <w:rPr>
              <w:ins w:id="24835" w:author="Julio Li" w:date="2020-05-15T17:18:00Z"/>
              <w:del w:id="24836" w:author="Kevin Gu" w:date="2020-05-18T14:13:00Z"/>
            </w:rPr>
          </w:rPrChange>
        </w:rPr>
      </w:pPr>
      <w:ins w:id="24837" w:author="Julio Li" w:date="2020-05-15T17:18:00Z">
        <w:del w:id="24838" w:author="Kevin Gu" w:date="2020-05-18T14:16:00Z">
          <w:r w:rsidRPr="00696F23" w:rsidDel="00696F23">
            <w:rPr>
              <w:lang w:val="en-GB"/>
              <w:rPrChange w:id="24839" w:author="Kevin Gu" w:date="2020-05-18T14:18:00Z">
                <w:rPr/>
              </w:rPrChange>
            </w:rPr>
            <w:delText>Vault locking mechanisms</w:delText>
          </w:r>
        </w:del>
      </w:ins>
    </w:p>
    <w:p w14:paraId="0ABF6B8A" w14:textId="45942123" w:rsidR="000F1215" w:rsidRPr="00696F23" w:rsidDel="00696F23" w:rsidRDefault="000F1215">
      <w:pPr>
        <w:pStyle w:val="ListParagraph"/>
        <w:numPr>
          <w:ilvl w:val="0"/>
          <w:numId w:val="64"/>
        </w:numPr>
        <w:rPr>
          <w:ins w:id="24840" w:author="Julio Li" w:date="2020-05-15T17:18:00Z"/>
          <w:del w:id="24841" w:author="Kevin Gu" w:date="2020-05-18T14:16:00Z"/>
          <w:lang w:val="en-GB"/>
          <w:rPrChange w:id="24842" w:author="Kevin Gu" w:date="2020-05-18T14:18:00Z">
            <w:rPr>
              <w:ins w:id="24843" w:author="Julio Li" w:date="2020-05-15T17:18:00Z"/>
              <w:del w:id="24844" w:author="Kevin Gu" w:date="2020-05-18T14:16:00Z"/>
            </w:rPr>
          </w:rPrChange>
        </w:rPr>
        <w:pPrChange w:id="24845" w:author="Kevin Gu" w:date="2020-05-18T14:13:00Z">
          <w:pPr/>
        </w:pPrChange>
      </w:pPr>
      <w:ins w:id="24846" w:author="Julio Li" w:date="2020-05-15T17:18:00Z">
        <w:del w:id="24847" w:author="Kevin Gu" w:date="2020-05-18T14:16:00Z">
          <w:r w:rsidRPr="00696F23" w:rsidDel="00696F23">
            <w:rPr>
              <w:rFonts w:hint="eastAsia"/>
              <w:lang w:val="en-GB"/>
              <w:rPrChange w:id="24848" w:author="Kevin Gu" w:date="2020-05-18T14:18:00Z">
                <w:rPr>
                  <w:rFonts w:hint="eastAsia"/>
                </w:rPr>
              </w:rPrChange>
            </w:rPr>
            <w:delText>高安全存储区的锁定机制</w:delText>
          </w:r>
        </w:del>
      </w:ins>
    </w:p>
    <w:p w14:paraId="6C8D337E" w14:textId="5EC80944" w:rsidR="000F1215" w:rsidRPr="00696F23" w:rsidDel="00696F23" w:rsidRDefault="000F1215" w:rsidP="000F1215">
      <w:pPr>
        <w:rPr>
          <w:ins w:id="24849" w:author="Julio Li" w:date="2020-05-15T17:18:00Z"/>
          <w:del w:id="24850" w:author="Kevin Gu" w:date="2020-05-18T14:13:00Z"/>
          <w:lang w:val="en-GB"/>
          <w:rPrChange w:id="24851" w:author="Kevin Gu" w:date="2020-05-18T14:18:00Z">
            <w:rPr>
              <w:ins w:id="24852" w:author="Julio Li" w:date="2020-05-15T17:18:00Z"/>
              <w:del w:id="24853" w:author="Kevin Gu" w:date="2020-05-18T14:13:00Z"/>
            </w:rPr>
          </w:rPrChange>
        </w:rPr>
      </w:pPr>
      <w:ins w:id="24854" w:author="Julio Li" w:date="2020-05-15T17:18:00Z">
        <w:del w:id="24855" w:author="Kevin Gu" w:date="2020-05-18T14:16:00Z">
          <w:r w:rsidRPr="00696F23" w:rsidDel="00696F23">
            <w:rPr>
              <w:lang w:val="en-GB"/>
              <w:rPrChange w:id="24856" w:author="Kevin Gu" w:date="2020-05-18T14:18:00Z">
                <w:rPr/>
              </w:rPrChange>
            </w:rPr>
            <w:delText>CCTV cameras, monitors, and video or digital recorders</w:delText>
          </w:r>
        </w:del>
      </w:ins>
    </w:p>
    <w:p w14:paraId="7FFD68F9" w14:textId="2EAD794C" w:rsidR="000F1215" w:rsidRPr="00696F23" w:rsidDel="00696F23" w:rsidRDefault="000F1215">
      <w:pPr>
        <w:pStyle w:val="ListParagraph"/>
        <w:numPr>
          <w:ilvl w:val="0"/>
          <w:numId w:val="64"/>
        </w:numPr>
        <w:rPr>
          <w:ins w:id="24857" w:author="Julio Li" w:date="2020-05-15T17:18:00Z"/>
          <w:del w:id="24858" w:author="Kevin Gu" w:date="2020-05-18T14:16:00Z"/>
          <w:lang w:val="en-GB"/>
          <w:rPrChange w:id="24859" w:author="Kevin Gu" w:date="2020-05-18T14:18:00Z">
            <w:rPr>
              <w:ins w:id="24860" w:author="Julio Li" w:date="2020-05-15T17:18:00Z"/>
              <w:del w:id="24861" w:author="Kevin Gu" w:date="2020-05-18T14:16:00Z"/>
            </w:rPr>
          </w:rPrChange>
        </w:rPr>
        <w:pPrChange w:id="24862" w:author="Kevin Gu" w:date="2020-05-18T14:13:00Z">
          <w:pPr/>
        </w:pPrChange>
      </w:pPr>
      <w:ins w:id="24863" w:author="Julio Li" w:date="2020-05-15T17:18:00Z">
        <w:del w:id="24864" w:author="Kevin Gu" w:date="2020-05-18T14:16:00Z">
          <w:r w:rsidRPr="00696F23" w:rsidDel="00696F23">
            <w:rPr>
              <w:rFonts w:hint="eastAsia"/>
              <w:lang w:val="en-GB"/>
              <w:rPrChange w:id="24865" w:author="Kevin Gu" w:date="2020-05-18T14:18:00Z">
                <w:rPr>
                  <w:rFonts w:hint="eastAsia"/>
                </w:rPr>
              </w:rPrChange>
            </w:rPr>
            <w:delText>闭路电视摄像机、监视器和视频或数字录音机</w:delText>
          </w:r>
        </w:del>
      </w:ins>
    </w:p>
    <w:p w14:paraId="37B11091" w14:textId="0C10111E" w:rsidR="000F1215" w:rsidRPr="00696F23" w:rsidDel="00696F23" w:rsidRDefault="000F1215" w:rsidP="000F1215">
      <w:pPr>
        <w:rPr>
          <w:ins w:id="24866" w:author="Julio Li" w:date="2020-05-15T17:18:00Z"/>
          <w:del w:id="24867" w:author="Kevin Gu" w:date="2020-05-18T14:13:00Z"/>
          <w:lang w:val="en-GB"/>
          <w:rPrChange w:id="24868" w:author="Kevin Gu" w:date="2020-05-18T14:18:00Z">
            <w:rPr>
              <w:ins w:id="24869" w:author="Julio Li" w:date="2020-05-15T17:18:00Z"/>
              <w:del w:id="24870" w:author="Kevin Gu" w:date="2020-05-18T14:13:00Z"/>
            </w:rPr>
          </w:rPrChange>
        </w:rPr>
      </w:pPr>
      <w:ins w:id="24871" w:author="Julio Li" w:date="2020-05-15T17:18:00Z">
        <w:del w:id="24872" w:author="Kevin Gu" w:date="2020-05-18T14:16:00Z">
          <w:r w:rsidRPr="00696F23" w:rsidDel="00696F23">
            <w:rPr>
              <w:lang w:val="en-GB"/>
              <w:rPrChange w:id="24873" w:author="Kevin Gu" w:date="2020-05-18T14:18:00Z">
                <w:rPr/>
              </w:rPrChange>
            </w:rPr>
            <w:delText>Uninterrupted Power Supplies.</w:delText>
          </w:r>
        </w:del>
      </w:ins>
    </w:p>
    <w:p w14:paraId="1ED56B1C" w14:textId="005B69C9" w:rsidR="000F1215" w:rsidRPr="00696F23" w:rsidDel="00696F23" w:rsidRDefault="000F1215">
      <w:pPr>
        <w:pStyle w:val="ListParagraph"/>
        <w:numPr>
          <w:ilvl w:val="0"/>
          <w:numId w:val="64"/>
        </w:numPr>
        <w:rPr>
          <w:ins w:id="24874" w:author="Julio Li" w:date="2020-05-15T17:18:00Z"/>
          <w:del w:id="24875" w:author="Kevin Gu" w:date="2020-05-18T14:16:00Z"/>
          <w:lang w:val="en-GB"/>
          <w:rPrChange w:id="24876" w:author="Kevin Gu" w:date="2020-05-18T14:18:00Z">
            <w:rPr>
              <w:ins w:id="24877" w:author="Julio Li" w:date="2020-05-15T17:18:00Z"/>
              <w:del w:id="24878" w:author="Kevin Gu" w:date="2020-05-18T14:16:00Z"/>
            </w:rPr>
          </w:rPrChange>
        </w:rPr>
        <w:pPrChange w:id="24879" w:author="Kevin Gu" w:date="2020-05-18T14:13:00Z">
          <w:pPr/>
        </w:pPrChange>
      </w:pPr>
      <w:ins w:id="24880" w:author="Julio Li" w:date="2020-05-15T17:18:00Z">
        <w:del w:id="24881" w:author="Kevin Gu" w:date="2020-05-18T14:16:00Z">
          <w:r w:rsidRPr="00696F23" w:rsidDel="00696F23">
            <w:rPr>
              <w:rFonts w:hint="eastAsia"/>
              <w:lang w:val="en-GB"/>
              <w:rPrChange w:id="24882" w:author="Kevin Gu" w:date="2020-05-18T14:18:00Z">
                <w:rPr>
                  <w:rFonts w:hint="eastAsia"/>
                </w:rPr>
              </w:rPrChange>
            </w:rPr>
            <w:delText>不间断的电源。</w:delText>
          </w:r>
        </w:del>
      </w:ins>
    </w:p>
    <w:p w14:paraId="7C7AE23E" w14:textId="7F683B6D" w:rsidR="000F1215" w:rsidRPr="00696F23" w:rsidDel="00696F23" w:rsidRDefault="000F1215" w:rsidP="000F1215">
      <w:pPr>
        <w:rPr>
          <w:ins w:id="24883" w:author="Julio Li" w:date="2020-05-15T17:18:00Z"/>
          <w:del w:id="24884" w:author="Kevin Gu" w:date="2020-05-18T14:16:00Z"/>
          <w:lang w:val="en-GB"/>
          <w:rPrChange w:id="24885" w:author="Kevin Gu" w:date="2020-05-18T14:18:00Z">
            <w:rPr>
              <w:ins w:id="24886" w:author="Julio Li" w:date="2020-05-15T17:18:00Z"/>
              <w:del w:id="24887" w:author="Kevin Gu" w:date="2020-05-18T14:16:00Z"/>
            </w:rPr>
          </w:rPrChange>
        </w:rPr>
      </w:pPr>
      <w:ins w:id="24888" w:author="Julio Li" w:date="2020-05-15T17:18:00Z">
        <w:del w:id="24889" w:author="Kevin Gu" w:date="2020-05-18T14:16:00Z">
          <w:r w:rsidRPr="00696F23" w:rsidDel="00696F23">
            <w:rPr>
              <w:lang w:val="en-GB"/>
              <w:rPrChange w:id="24890" w:author="Kevin Gu" w:date="2020-05-18T14:18:00Z">
                <w:rPr/>
              </w:rPrChange>
            </w:rPr>
            <w:delText>Such inspections should be carried out by an external organization licensed to perform such functions. A copy of the inspection report must be maintained for at least 18 months and presented to auditors on request.</w:delText>
          </w:r>
        </w:del>
      </w:ins>
    </w:p>
    <w:p w14:paraId="114652E5" w14:textId="55777492" w:rsidR="000F1215" w:rsidRPr="00696F23" w:rsidDel="00696F23" w:rsidRDefault="000F1215" w:rsidP="000F1215">
      <w:pPr>
        <w:rPr>
          <w:ins w:id="24891" w:author="Julio Li" w:date="2020-05-15T17:18:00Z"/>
          <w:del w:id="24892" w:author="Kevin Gu" w:date="2020-05-18T14:16:00Z"/>
          <w:lang w:val="en-GB"/>
          <w:rPrChange w:id="24893" w:author="Kevin Gu" w:date="2020-05-18T14:18:00Z">
            <w:rPr>
              <w:ins w:id="24894" w:author="Julio Li" w:date="2020-05-15T17:18:00Z"/>
              <w:del w:id="24895" w:author="Kevin Gu" w:date="2020-05-18T14:16:00Z"/>
            </w:rPr>
          </w:rPrChange>
        </w:rPr>
      </w:pPr>
      <w:ins w:id="24896" w:author="Julio Li" w:date="2020-05-15T17:18:00Z">
        <w:del w:id="24897" w:author="Kevin Gu" w:date="2020-05-18T14:16:00Z">
          <w:r w:rsidRPr="00696F23" w:rsidDel="00696F23">
            <w:rPr>
              <w:rFonts w:hint="eastAsia"/>
              <w:lang w:val="en-GB"/>
              <w:rPrChange w:id="24898" w:author="Kevin Gu" w:date="2020-05-18T14:18:00Z">
                <w:rPr>
                  <w:rFonts w:hint="eastAsia"/>
                </w:rPr>
              </w:rPrChange>
            </w:rPr>
            <w:delText>这种检查应由领有牌照来执行这种功能的外部组织进行。必须保持一份检验报告至少</w:delText>
          </w:r>
          <w:r w:rsidRPr="00696F23" w:rsidDel="00696F23">
            <w:rPr>
              <w:lang w:val="en-GB"/>
              <w:rPrChange w:id="24899" w:author="Kevin Gu" w:date="2020-05-18T14:18:00Z">
                <w:rPr/>
              </w:rPrChange>
            </w:rPr>
            <w:delText>18</w:delText>
          </w:r>
          <w:r w:rsidRPr="00696F23" w:rsidDel="00696F23">
            <w:rPr>
              <w:rFonts w:hint="eastAsia"/>
              <w:lang w:val="en-GB"/>
              <w:rPrChange w:id="24900" w:author="Kevin Gu" w:date="2020-05-18T14:18:00Z">
                <w:rPr>
                  <w:rFonts w:hint="eastAsia"/>
                </w:rPr>
              </w:rPrChange>
            </w:rPr>
            <w:delText>个月并提交给审核官。</w:delText>
          </w:r>
        </w:del>
      </w:ins>
    </w:p>
    <w:p w14:paraId="51E6E419" w14:textId="77DF1BBC" w:rsidR="000F1215" w:rsidRPr="00696F23" w:rsidDel="00696F23" w:rsidRDefault="000F1215" w:rsidP="000F1215">
      <w:pPr>
        <w:rPr>
          <w:ins w:id="24901" w:author="Julio Li" w:date="2020-05-15T17:18:00Z"/>
          <w:del w:id="24902" w:author="Kevin Gu" w:date="2020-05-18T14:16:00Z"/>
          <w:lang w:val="en-GB"/>
          <w:rPrChange w:id="24903" w:author="Kevin Gu" w:date="2020-05-18T14:18:00Z">
            <w:rPr>
              <w:ins w:id="24904" w:author="Julio Li" w:date="2020-05-15T17:18:00Z"/>
              <w:del w:id="24905" w:author="Kevin Gu" w:date="2020-05-18T14:16:00Z"/>
            </w:rPr>
          </w:rPrChange>
        </w:rPr>
      </w:pPr>
      <w:ins w:id="24906" w:author="Julio Li" w:date="2020-05-15T17:18:00Z">
        <w:del w:id="24907" w:author="Kevin Gu" w:date="2020-05-18T14:16:00Z">
          <w:r w:rsidRPr="00696F23" w:rsidDel="00696F23">
            <w:rPr>
              <w:lang w:val="en-GB"/>
              <w:rPrChange w:id="24908" w:author="Kevin Gu" w:date="2020-05-18T14:18:00Z">
                <w:rPr/>
              </w:rPrChange>
            </w:rPr>
            <w:delText>Records of service must be maintained which show what parts of the system have been serviced and any parts that have been modified or replaced.</w:delText>
          </w:r>
        </w:del>
      </w:ins>
    </w:p>
    <w:p w14:paraId="2804A680" w14:textId="0D624A26" w:rsidR="000F1215" w:rsidRPr="00696F23" w:rsidDel="00696F23" w:rsidRDefault="000F1215" w:rsidP="000F1215">
      <w:pPr>
        <w:rPr>
          <w:ins w:id="24909" w:author="Julio Li" w:date="2020-05-15T17:18:00Z"/>
          <w:del w:id="24910" w:author="Kevin Gu" w:date="2020-05-18T14:16:00Z"/>
          <w:lang w:val="en-GB"/>
          <w:rPrChange w:id="24911" w:author="Kevin Gu" w:date="2020-05-18T14:18:00Z">
            <w:rPr>
              <w:ins w:id="24912" w:author="Julio Li" w:date="2020-05-15T17:18:00Z"/>
              <w:del w:id="24913" w:author="Kevin Gu" w:date="2020-05-18T14:16:00Z"/>
            </w:rPr>
          </w:rPrChange>
        </w:rPr>
      </w:pPr>
      <w:ins w:id="24914" w:author="Julio Li" w:date="2020-05-15T17:18:00Z">
        <w:del w:id="24915" w:author="Kevin Gu" w:date="2020-05-18T14:16:00Z">
          <w:r w:rsidRPr="00696F23" w:rsidDel="00696F23">
            <w:rPr>
              <w:rFonts w:hint="eastAsia"/>
              <w:lang w:val="en-GB"/>
              <w:rPrChange w:id="24916" w:author="Kevin Gu" w:date="2020-05-18T14:18:00Z">
                <w:rPr>
                  <w:rFonts w:hint="eastAsia"/>
                </w:rPr>
              </w:rPrChange>
            </w:rPr>
            <w:delText>必须保存维护记录以便显示在系统的哪些部分有服务和被修改或更换任何部件。</w:delText>
          </w:r>
        </w:del>
      </w:ins>
    </w:p>
    <w:p w14:paraId="318737CF" w14:textId="4A045652" w:rsidR="000F1215" w:rsidRPr="00696F23" w:rsidDel="00696F23" w:rsidRDefault="000F1215" w:rsidP="000F1215">
      <w:pPr>
        <w:pStyle w:val="Title2"/>
        <w:rPr>
          <w:ins w:id="24917" w:author="Julio Li" w:date="2020-05-15T17:18:00Z"/>
          <w:del w:id="24918" w:author="Kevin Gu" w:date="2020-05-18T14:16:00Z"/>
          <w:lang w:val="en-GB"/>
          <w:rPrChange w:id="24919" w:author="Kevin Gu" w:date="2020-05-18T14:18:00Z">
            <w:rPr>
              <w:ins w:id="24920" w:author="Julio Li" w:date="2020-05-15T17:18:00Z"/>
              <w:del w:id="24921" w:author="Kevin Gu" w:date="2020-05-18T14:16:00Z"/>
            </w:rPr>
          </w:rPrChange>
        </w:rPr>
      </w:pPr>
      <w:ins w:id="24922" w:author="Julio Li" w:date="2020-05-15T17:18:00Z">
        <w:del w:id="24923" w:author="Kevin Gu" w:date="2020-05-18T14:16:00Z">
          <w:r w:rsidRPr="00696F23" w:rsidDel="00696F23">
            <w:rPr>
              <w:b w:val="0"/>
              <w:bCs w:val="0"/>
              <w:lang w:val="en-GB"/>
              <w:rPrChange w:id="24924" w:author="Kevin Gu" w:date="2020-05-18T14:18:00Z">
                <w:rPr>
                  <w:b w:val="0"/>
                  <w:bCs w:val="0"/>
                </w:rPr>
              </w:rPrChange>
            </w:rPr>
            <w:delText>Logbook Use</w:delText>
          </w:r>
          <w:r w:rsidRPr="00696F23" w:rsidDel="00696F23">
            <w:rPr>
              <w:rFonts w:hint="eastAsia"/>
              <w:b w:val="0"/>
              <w:bCs w:val="0"/>
              <w:lang w:val="en-GB"/>
              <w:rPrChange w:id="24925" w:author="Kevin Gu" w:date="2020-05-18T14:18:00Z">
                <w:rPr>
                  <w:rFonts w:hint="eastAsia"/>
                  <w:b w:val="0"/>
                  <w:bCs w:val="0"/>
                </w:rPr>
              </w:rPrChange>
            </w:rPr>
            <w:delText>日志使用</w:delText>
          </w:r>
        </w:del>
      </w:ins>
    </w:p>
    <w:p w14:paraId="2A4D25D7" w14:textId="5495F1E4" w:rsidR="000F1215" w:rsidRPr="00696F23" w:rsidDel="00696F23" w:rsidRDefault="000F1215" w:rsidP="000F1215">
      <w:pPr>
        <w:rPr>
          <w:ins w:id="24926" w:author="Julio Li" w:date="2020-05-15T17:19:00Z"/>
          <w:del w:id="24927" w:author="Kevin Gu" w:date="2020-05-18T14:16:00Z"/>
          <w:lang w:val="en-GB"/>
          <w:rPrChange w:id="24928" w:author="Kevin Gu" w:date="2020-05-18T14:18:00Z">
            <w:rPr>
              <w:ins w:id="24929" w:author="Julio Li" w:date="2020-05-15T17:19:00Z"/>
              <w:del w:id="24930" w:author="Kevin Gu" w:date="2020-05-18T14:16:00Z"/>
            </w:rPr>
          </w:rPrChange>
        </w:rPr>
      </w:pPr>
      <w:ins w:id="24931" w:author="Julio Li" w:date="2020-05-15T17:19:00Z">
        <w:del w:id="24932" w:author="Kevin Gu" w:date="2020-05-18T14:16:00Z">
          <w:r w:rsidRPr="00696F23" w:rsidDel="00696F23">
            <w:rPr>
              <w:lang w:val="en-GB"/>
              <w:rPrChange w:id="24933" w:author="Kevin Gu" w:date="2020-05-18T14:18:00Z">
                <w:rPr/>
              </w:rPrChange>
            </w:rPr>
            <w:delText>Logbooks are used whenever there is a need for keeping records of specific events.</w:delText>
          </w:r>
        </w:del>
      </w:ins>
    </w:p>
    <w:p w14:paraId="6CB183EB" w14:textId="01C73923" w:rsidR="000F1215" w:rsidRPr="00696F23" w:rsidDel="00696F23" w:rsidRDefault="000F1215">
      <w:pPr>
        <w:rPr>
          <w:ins w:id="24934" w:author="Julio Li" w:date="2020-05-15T17:19:00Z"/>
          <w:del w:id="24935" w:author="Kevin Gu" w:date="2020-05-18T14:16:00Z"/>
          <w:lang w:val="en-GB"/>
          <w:rPrChange w:id="24936" w:author="Kevin Gu" w:date="2020-05-18T14:18:00Z">
            <w:rPr>
              <w:ins w:id="24937" w:author="Julio Li" w:date="2020-05-15T17:19:00Z"/>
              <w:del w:id="24938" w:author="Kevin Gu" w:date="2020-05-18T14:16:00Z"/>
            </w:rPr>
          </w:rPrChange>
        </w:rPr>
      </w:pPr>
      <w:ins w:id="24939" w:author="Julio Li" w:date="2020-05-15T17:19:00Z">
        <w:del w:id="24940" w:author="Kevin Gu" w:date="2020-05-18T14:16:00Z">
          <w:r w:rsidRPr="00696F23" w:rsidDel="00696F23">
            <w:rPr>
              <w:rFonts w:hint="eastAsia"/>
              <w:lang w:val="en-GB"/>
              <w:rPrChange w:id="24941" w:author="Kevin Gu" w:date="2020-05-18T14:18:00Z">
                <w:rPr>
                  <w:rFonts w:hint="eastAsia"/>
                </w:rPr>
              </w:rPrChange>
            </w:rPr>
            <w:delText>日志是用于保留特定事件的记录。</w:delText>
          </w:r>
        </w:del>
      </w:ins>
    </w:p>
    <w:p w14:paraId="711EADE7" w14:textId="18D85914" w:rsidR="000F1215" w:rsidRPr="00696F23" w:rsidDel="00696F23" w:rsidRDefault="000F1215">
      <w:pPr>
        <w:rPr>
          <w:ins w:id="24942" w:author="Julio Li" w:date="2020-05-15T17:19:00Z"/>
          <w:del w:id="24943" w:author="Kevin Gu" w:date="2020-05-18T14:16:00Z"/>
          <w:lang w:val="en-GB"/>
          <w:rPrChange w:id="24944" w:author="Kevin Gu" w:date="2020-05-18T14:18:00Z">
            <w:rPr>
              <w:ins w:id="24945" w:author="Julio Li" w:date="2020-05-15T17:19:00Z"/>
              <w:del w:id="24946" w:author="Kevin Gu" w:date="2020-05-18T14:16:00Z"/>
            </w:rPr>
          </w:rPrChange>
        </w:rPr>
      </w:pPr>
      <w:ins w:id="24947" w:author="Julio Li" w:date="2020-05-15T17:19:00Z">
        <w:del w:id="24948" w:author="Kevin Gu" w:date="2020-05-18T14:16:00Z">
          <w:r w:rsidRPr="00696F23" w:rsidDel="00696F23">
            <w:rPr>
              <w:lang w:val="en-GB"/>
              <w:rPrChange w:id="24949" w:author="Kevin Gu" w:date="2020-05-18T14:18:00Z">
                <w:rPr/>
              </w:rPrChange>
            </w:rPr>
            <w:delText>Logbooks in card production are mainly used for:</w:delText>
          </w:r>
        </w:del>
      </w:ins>
    </w:p>
    <w:p w14:paraId="41026789" w14:textId="66CA9678" w:rsidR="000F1215" w:rsidRPr="00696F23" w:rsidDel="00696F23" w:rsidRDefault="000F1215">
      <w:pPr>
        <w:rPr>
          <w:ins w:id="24950" w:author="Julio Li" w:date="2020-05-15T17:19:00Z"/>
          <w:del w:id="24951" w:author="Kevin Gu" w:date="2020-05-18T14:16:00Z"/>
          <w:lang w:val="en-GB"/>
          <w:rPrChange w:id="24952" w:author="Kevin Gu" w:date="2020-05-18T14:18:00Z">
            <w:rPr>
              <w:ins w:id="24953" w:author="Julio Li" w:date="2020-05-15T17:19:00Z"/>
              <w:del w:id="24954" w:author="Kevin Gu" w:date="2020-05-18T14:16:00Z"/>
            </w:rPr>
          </w:rPrChange>
        </w:rPr>
      </w:pPr>
      <w:ins w:id="24955" w:author="Julio Li" w:date="2020-05-15T17:19:00Z">
        <w:del w:id="24956" w:author="Kevin Gu" w:date="2020-05-18T14:16:00Z">
          <w:r w:rsidRPr="00696F23" w:rsidDel="00696F23">
            <w:rPr>
              <w:rFonts w:hint="eastAsia"/>
              <w:lang w:val="en-GB"/>
              <w:rPrChange w:id="24957" w:author="Kevin Gu" w:date="2020-05-18T14:18:00Z">
                <w:rPr>
                  <w:rFonts w:hint="eastAsia"/>
                </w:rPr>
              </w:rPrChange>
            </w:rPr>
            <w:delText>卡生产中日志主要用于：</w:delText>
          </w:r>
        </w:del>
      </w:ins>
    </w:p>
    <w:p w14:paraId="144ACCE9" w14:textId="04FB6BB7" w:rsidR="000F1215" w:rsidRPr="00696F23" w:rsidDel="00696F23" w:rsidRDefault="000F1215" w:rsidP="000F1215">
      <w:pPr>
        <w:rPr>
          <w:ins w:id="24958" w:author="Julio Li" w:date="2020-05-15T17:19:00Z"/>
          <w:del w:id="24959" w:author="Kevin Gu" w:date="2020-05-18T14:13:00Z"/>
          <w:lang w:val="en-GB"/>
          <w:rPrChange w:id="24960" w:author="Kevin Gu" w:date="2020-05-18T14:18:00Z">
            <w:rPr>
              <w:ins w:id="24961" w:author="Julio Li" w:date="2020-05-15T17:19:00Z"/>
              <w:del w:id="24962" w:author="Kevin Gu" w:date="2020-05-18T14:13:00Z"/>
            </w:rPr>
          </w:rPrChange>
        </w:rPr>
      </w:pPr>
      <w:ins w:id="24963" w:author="Julio Li" w:date="2020-05-15T17:19:00Z">
        <w:del w:id="24964" w:author="Kevin Gu" w:date="2020-05-18T14:16:00Z">
          <w:r w:rsidRPr="00696F23" w:rsidDel="00696F23">
            <w:rPr>
              <w:lang w:val="en-GB"/>
              <w:rPrChange w:id="24965" w:author="Kevin Gu" w:date="2020-05-18T14:18:00Z">
                <w:rPr/>
              </w:rPrChange>
            </w:rPr>
            <w:delText>Visitor control</w:delText>
          </w:r>
        </w:del>
      </w:ins>
    </w:p>
    <w:p w14:paraId="14A3CDD4" w14:textId="47B1069A" w:rsidR="000F1215" w:rsidRPr="00696F23" w:rsidDel="00696F23" w:rsidRDefault="000F1215">
      <w:pPr>
        <w:pStyle w:val="ListParagraph"/>
        <w:numPr>
          <w:ilvl w:val="0"/>
          <w:numId w:val="65"/>
        </w:numPr>
        <w:rPr>
          <w:ins w:id="24966" w:author="Julio Li" w:date="2020-05-15T17:19:00Z"/>
          <w:del w:id="24967" w:author="Kevin Gu" w:date="2020-05-18T14:16:00Z"/>
          <w:lang w:val="en-GB"/>
          <w:rPrChange w:id="24968" w:author="Kevin Gu" w:date="2020-05-18T14:18:00Z">
            <w:rPr>
              <w:ins w:id="24969" w:author="Julio Li" w:date="2020-05-15T17:19:00Z"/>
              <w:del w:id="24970" w:author="Kevin Gu" w:date="2020-05-18T14:16:00Z"/>
            </w:rPr>
          </w:rPrChange>
        </w:rPr>
        <w:pPrChange w:id="24971" w:author="Kevin Gu" w:date="2020-05-18T14:14:00Z">
          <w:pPr/>
        </w:pPrChange>
      </w:pPr>
      <w:ins w:id="24972" w:author="Julio Li" w:date="2020-05-15T17:19:00Z">
        <w:del w:id="24973" w:author="Kevin Gu" w:date="2020-05-18T14:16:00Z">
          <w:r w:rsidRPr="00696F23" w:rsidDel="00696F23">
            <w:rPr>
              <w:rFonts w:hint="eastAsia"/>
              <w:lang w:val="en-GB"/>
              <w:rPrChange w:id="24974" w:author="Kevin Gu" w:date="2020-05-18T14:18:00Z">
                <w:rPr>
                  <w:rFonts w:hint="eastAsia"/>
                </w:rPr>
              </w:rPrChange>
            </w:rPr>
            <w:delText>访客管制</w:delText>
          </w:r>
        </w:del>
      </w:ins>
    </w:p>
    <w:p w14:paraId="6B1C06EB" w14:textId="6D571676" w:rsidR="000F1215" w:rsidRPr="00696F23" w:rsidDel="00696F23" w:rsidRDefault="000F1215" w:rsidP="000F1215">
      <w:pPr>
        <w:rPr>
          <w:ins w:id="24975" w:author="Julio Li" w:date="2020-05-15T17:19:00Z"/>
          <w:del w:id="24976" w:author="Kevin Gu" w:date="2020-05-18T14:13:00Z"/>
          <w:lang w:val="en-GB"/>
          <w:rPrChange w:id="24977" w:author="Kevin Gu" w:date="2020-05-18T14:18:00Z">
            <w:rPr>
              <w:ins w:id="24978" w:author="Julio Li" w:date="2020-05-15T17:19:00Z"/>
              <w:del w:id="24979" w:author="Kevin Gu" w:date="2020-05-18T14:13:00Z"/>
            </w:rPr>
          </w:rPrChange>
        </w:rPr>
      </w:pPr>
      <w:ins w:id="24980" w:author="Julio Li" w:date="2020-05-15T17:19:00Z">
        <w:del w:id="24981" w:author="Kevin Gu" w:date="2020-05-18T14:16:00Z">
          <w:r w:rsidRPr="00696F23" w:rsidDel="00696F23">
            <w:rPr>
              <w:lang w:val="en-GB"/>
              <w:rPrChange w:id="24982" w:author="Kevin Gu" w:date="2020-05-18T14:18:00Z">
                <w:rPr/>
              </w:rPrChange>
            </w:rPr>
            <w:delText>Vault access</w:delText>
          </w:r>
        </w:del>
      </w:ins>
    </w:p>
    <w:p w14:paraId="2D425B76" w14:textId="112C6488" w:rsidR="000F1215" w:rsidRPr="00696F23" w:rsidDel="00696F23" w:rsidRDefault="000F1215">
      <w:pPr>
        <w:pStyle w:val="ListParagraph"/>
        <w:numPr>
          <w:ilvl w:val="0"/>
          <w:numId w:val="65"/>
        </w:numPr>
        <w:rPr>
          <w:ins w:id="24983" w:author="Julio Li" w:date="2020-05-15T17:19:00Z"/>
          <w:del w:id="24984" w:author="Kevin Gu" w:date="2020-05-18T14:16:00Z"/>
          <w:lang w:val="en-GB"/>
          <w:rPrChange w:id="24985" w:author="Kevin Gu" w:date="2020-05-18T14:18:00Z">
            <w:rPr>
              <w:ins w:id="24986" w:author="Julio Li" w:date="2020-05-15T17:19:00Z"/>
              <w:del w:id="24987" w:author="Kevin Gu" w:date="2020-05-18T14:16:00Z"/>
            </w:rPr>
          </w:rPrChange>
        </w:rPr>
        <w:pPrChange w:id="24988" w:author="Kevin Gu" w:date="2020-05-18T14:14:00Z">
          <w:pPr/>
        </w:pPrChange>
      </w:pPr>
      <w:ins w:id="24989" w:author="Julio Li" w:date="2020-05-15T17:19:00Z">
        <w:del w:id="24990" w:author="Kevin Gu" w:date="2020-05-18T14:16:00Z">
          <w:r w:rsidRPr="00696F23" w:rsidDel="00696F23">
            <w:rPr>
              <w:rFonts w:hint="eastAsia"/>
              <w:lang w:val="en-GB"/>
              <w:rPrChange w:id="24991" w:author="Kevin Gu" w:date="2020-05-18T14:18:00Z">
                <w:rPr>
                  <w:rFonts w:hint="eastAsia"/>
                </w:rPr>
              </w:rPrChange>
            </w:rPr>
            <w:delText>高安全存储区访问</w:delText>
          </w:r>
        </w:del>
      </w:ins>
    </w:p>
    <w:p w14:paraId="65BB7B88" w14:textId="6F196FFF" w:rsidR="000F1215" w:rsidRPr="00696F23" w:rsidDel="00696F23" w:rsidRDefault="000F1215" w:rsidP="000F1215">
      <w:pPr>
        <w:rPr>
          <w:ins w:id="24992" w:author="Julio Li" w:date="2020-05-15T17:19:00Z"/>
          <w:del w:id="24993" w:author="Kevin Gu" w:date="2020-05-18T14:13:00Z"/>
          <w:lang w:val="en-GB"/>
          <w:rPrChange w:id="24994" w:author="Kevin Gu" w:date="2020-05-18T14:18:00Z">
            <w:rPr>
              <w:ins w:id="24995" w:author="Julio Li" w:date="2020-05-15T17:19:00Z"/>
              <w:del w:id="24996" w:author="Kevin Gu" w:date="2020-05-18T14:13:00Z"/>
            </w:rPr>
          </w:rPrChange>
        </w:rPr>
      </w:pPr>
      <w:ins w:id="24997" w:author="Julio Li" w:date="2020-05-15T17:19:00Z">
        <w:del w:id="24998" w:author="Kevin Gu" w:date="2020-05-18T14:16:00Z">
          <w:r w:rsidRPr="00696F23" w:rsidDel="00696F23">
            <w:rPr>
              <w:lang w:val="en-GB"/>
              <w:rPrChange w:id="24999" w:author="Kevin Gu" w:date="2020-05-18T14:18:00Z">
                <w:rPr/>
              </w:rPrChange>
            </w:rPr>
            <w:delText>Safe content and in-out movement logs</w:delText>
          </w:r>
        </w:del>
      </w:ins>
    </w:p>
    <w:p w14:paraId="647EFD0D" w14:textId="69F60C01" w:rsidR="000F1215" w:rsidRPr="00696F23" w:rsidDel="00696F23" w:rsidRDefault="000F1215">
      <w:pPr>
        <w:pStyle w:val="ListParagraph"/>
        <w:numPr>
          <w:ilvl w:val="0"/>
          <w:numId w:val="65"/>
        </w:numPr>
        <w:rPr>
          <w:ins w:id="25000" w:author="Julio Li" w:date="2020-05-15T17:19:00Z"/>
          <w:del w:id="25001" w:author="Kevin Gu" w:date="2020-05-18T14:16:00Z"/>
          <w:lang w:val="en-GB"/>
          <w:rPrChange w:id="25002" w:author="Kevin Gu" w:date="2020-05-18T14:18:00Z">
            <w:rPr>
              <w:ins w:id="25003" w:author="Julio Li" w:date="2020-05-15T17:19:00Z"/>
              <w:del w:id="25004" w:author="Kevin Gu" w:date="2020-05-18T14:16:00Z"/>
            </w:rPr>
          </w:rPrChange>
        </w:rPr>
        <w:pPrChange w:id="25005" w:author="Kevin Gu" w:date="2020-05-18T14:14:00Z">
          <w:pPr/>
        </w:pPrChange>
      </w:pPr>
      <w:ins w:id="25006" w:author="Julio Li" w:date="2020-05-15T17:19:00Z">
        <w:del w:id="25007" w:author="Kevin Gu" w:date="2020-05-18T14:16:00Z">
          <w:r w:rsidRPr="00696F23" w:rsidDel="00696F23">
            <w:rPr>
              <w:rFonts w:hint="eastAsia"/>
              <w:lang w:val="en-GB"/>
              <w:rPrChange w:id="25008" w:author="Kevin Gu" w:date="2020-05-18T14:18:00Z">
                <w:rPr>
                  <w:rFonts w:hint="eastAsia"/>
                </w:rPr>
              </w:rPrChange>
            </w:rPr>
            <w:delText>安全内容和进出日志</w:delText>
          </w:r>
        </w:del>
      </w:ins>
    </w:p>
    <w:p w14:paraId="76BEC418" w14:textId="1F377B26" w:rsidR="000F1215" w:rsidRPr="00696F23" w:rsidDel="00696F23" w:rsidRDefault="000F1215" w:rsidP="000F1215">
      <w:pPr>
        <w:rPr>
          <w:ins w:id="25009" w:author="Julio Li" w:date="2020-05-15T17:19:00Z"/>
          <w:del w:id="25010" w:author="Kevin Gu" w:date="2020-05-18T14:13:00Z"/>
          <w:lang w:val="en-GB"/>
          <w:rPrChange w:id="25011" w:author="Kevin Gu" w:date="2020-05-18T14:18:00Z">
            <w:rPr>
              <w:ins w:id="25012" w:author="Julio Li" w:date="2020-05-15T17:19:00Z"/>
              <w:del w:id="25013" w:author="Kevin Gu" w:date="2020-05-18T14:13:00Z"/>
            </w:rPr>
          </w:rPrChange>
        </w:rPr>
      </w:pPr>
      <w:ins w:id="25014" w:author="Julio Li" w:date="2020-05-15T17:19:00Z">
        <w:del w:id="25015" w:author="Kevin Gu" w:date="2020-05-18T14:16:00Z">
          <w:r w:rsidRPr="00696F23" w:rsidDel="00696F23">
            <w:rPr>
              <w:lang w:val="en-GB"/>
              <w:rPrChange w:id="25016" w:author="Kevin Gu" w:date="2020-05-18T14:18:00Z">
                <w:rPr/>
              </w:rPrChange>
            </w:rPr>
            <w:delText>Key management server access</w:delText>
          </w:r>
        </w:del>
      </w:ins>
    </w:p>
    <w:p w14:paraId="0F75CDE6" w14:textId="6DC32A8B" w:rsidR="000F1215" w:rsidRPr="00696F23" w:rsidDel="00696F23" w:rsidRDefault="000F1215">
      <w:pPr>
        <w:pStyle w:val="ListParagraph"/>
        <w:numPr>
          <w:ilvl w:val="0"/>
          <w:numId w:val="65"/>
        </w:numPr>
        <w:rPr>
          <w:ins w:id="25017" w:author="Julio Li" w:date="2020-05-15T17:19:00Z"/>
          <w:del w:id="25018" w:author="Kevin Gu" w:date="2020-05-18T14:16:00Z"/>
          <w:lang w:val="en-GB"/>
          <w:rPrChange w:id="25019" w:author="Kevin Gu" w:date="2020-05-18T14:18:00Z">
            <w:rPr>
              <w:ins w:id="25020" w:author="Julio Li" w:date="2020-05-15T17:19:00Z"/>
              <w:del w:id="25021" w:author="Kevin Gu" w:date="2020-05-18T14:16:00Z"/>
            </w:rPr>
          </w:rPrChange>
        </w:rPr>
        <w:pPrChange w:id="25022" w:author="Kevin Gu" w:date="2020-05-18T14:14:00Z">
          <w:pPr/>
        </w:pPrChange>
      </w:pPr>
      <w:ins w:id="25023" w:author="Julio Li" w:date="2020-05-15T17:19:00Z">
        <w:del w:id="25024" w:author="Kevin Gu" w:date="2020-05-18T14:16:00Z">
          <w:r w:rsidRPr="00696F23" w:rsidDel="00696F23">
            <w:rPr>
              <w:rFonts w:hint="eastAsia"/>
              <w:lang w:val="en-GB"/>
              <w:rPrChange w:id="25025" w:author="Kevin Gu" w:date="2020-05-18T14:18:00Z">
                <w:rPr>
                  <w:rFonts w:hint="eastAsia"/>
                </w:rPr>
              </w:rPrChange>
            </w:rPr>
            <w:delText>密钥管理服务器的访问</w:delText>
          </w:r>
        </w:del>
      </w:ins>
    </w:p>
    <w:p w14:paraId="3568A9BA" w14:textId="73440C5B" w:rsidR="000F1215" w:rsidRPr="00696F23" w:rsidDel="00696F23" w:rsidRDefault="000F1215" w:rsidP="000F1215">
      <w:pPr>
        <w:rPr>
          <w:ins w:id="25026" w:author="Julio Li" w:date="2020-05-15T17:19:00Z"/>
          <w:del w:id="25027" w:author="Kevin Gu" w:date="2020-05-18T14:13:00Z"/>
          <w:lang w:val="en-GB"/>
          <w:rPrChange w:id="25028" w:author="Kevin Gu" w:date="2020-05-18T14:18:00Z">
            <w:rPr>
              <w:ins w:id="25029" w:author="Julio Li" w:date="2020-05-15T17:19:00Z"/>
              <w:del w:id="25030" w:author="Kevin Gu" w:date="2020-05-18T14:13:00Z"/>
            </w:rPr>
          </w:rPrChange>
        </w:rPr>
      </w:pPr>
      <w:ins w:id="25031" w:author="Julio Li" w:date="2020-05-15T17:19:00Z">
        <w:del w:id="25032" w:author="Kevin Gu" w:date="2020-05-18T14:16:00Z">
          <w:r w:rsidRPr="00696F23" w:rsidDel="00696F23">
            <w:rPr>
              <w:lang w:val="en-GB"/>
              <w:rPrChange w:id="25033" w:author="Kevin Gu" w:date="2020-05-18T14:18:00Z">
                <w:rPr/>
              </w:rPrChange>
            </w:rPr>
            <w:delText>Physical key usage for sensitive areas</w:delText>
          </w:r>
        </w:del>
      </w:ins>
    </w:p>
    <w:p w14:paraId="0B440EC1" w14:textId="17A75174" w:rsidR="000F1215" w:rsidRPr="00696F23" w:rsidDel="00696F23" w:rsidRDefault="000F1215">
      <w:pPr>
        <w:pStyle w:val="ListParagraph"/>
        <w:numPr>
          <w:ilvl w:val="0"/>
          <w:numId w:val="65"/>
        </w:numPr>
        <w:rPr>
          <w:ins w:id="25034" w:author="Julio Li" w:date="2020-05-15T17:19:00Z"/>
          <w:del w:id="25035" w:author="Kevin Gu" w:date="2020-05-18T14:16:00Z"/>
          <w:lang w:val="en-GB"/>
          <w:rPrChange w:id="25036" w:author="Kevin Gu" w:date="2020-05-18T14:18:00Z">
            <w:rPr>
              <w:ins w:id="25037" w:author="Julio Li" w:date="2020-05-15T17:19:00Z"/>
              <w:del w:id="25038" w:author="Kevin Gu" w:date="2020-05-18T14:16:00Z"/>
            </w:rPr>
          </w:rPrChange>
        </w:rPr>
        <w:pPrChange w:id="25039" w:author="Kevin Gu" w:date="2020-05-18T14:14:00Z">
          <w:pPr/>
        </w:pPrChange>
      </w:pPr>
      <w:ins w:id="25040" w:author="Julio Li" w:date="2020-05-15T17:19:00Z">
        <w:del w:id="25041" w:author="Kevin Gu" w:date="2020-05-18T14:16:00Z">
          <w:r w:rsidRPr="00696F23" w:rsidDel="00696F23">
            <w:rPr>
              <w:rFonts w:hint="eastAsia"/>
              <w:lang w:val="en-GB"/>
              <w:rPrChange w:id="25042" w:author="Kevin Gu" w:date="2020-05-18T14:18:00Z">
                <w:rPr>
                  <w:rFonts w:hint="eastAsia"/>
                </w:rPr>
              </w:rPrChange>
            </w:rPr>
            <w:delText>敏感领域物理密钥的使用</w:delText>
          </w:r>
        </w:del>
      </w:ins>
    </w:p>
    <w:p w14:paraId="4CF6AED8" w14:textId="08EC92E1" w:rsidR="000F1215" w:rsidRPr="00696F23" w:rsidDel="00696F23" w:rsidRDefault="000F1215" w:rsidP="000F1215">
      <w:pPr>
        <w:rPr>
          <w:ins w:id="25043" w:author="Julio Li" w:date="2020-05-15T17:19:00Z"/>
          <w:del w:id="25044" w:author="Kevin Gu" w:date="2020-05-18T14:13:00Z"/>
          <w:lang w:val="en-GB"/>
          <w:rPrChange w:id="25045" w:author="Kevin Gu" w:date="2020-05-18T14:18:00Z">
            <w:rPr>
              <w:ins w:id="25046" w:author="Julio Li" w:date="2020-05-15T17:19:00Z"/>
              <w:del w:id="25047" w:author="Kevin Gu" w:date="2020-05-18T14:13:00Z"/>
            </w:rPr>
          </w:rPrChange>
        </w:rPr>
      </w:pPr>
      <w:ins w:id="25048" w:author="Julio Li" w:date="2020-05-15T17:19:00Z">
        <w:del w:id="25049" w:author="Kevin Gu" w:date="2020-05-18T14:16:00Z">
          <w:r w:rsidRPr="00696F23" w:rsidDel="00696F23">
            <w:rPr>
              <w:lang w:val="en-GB"/>
              <w:rPrChange w:id="25050" w:author="Kevin Gu" w:date="2020-05-18T14:18:00Z">
                <w:rPr/>
              </w:rPrChange>
            </w:rPr>
            <w:delText>Logical key management</w:delText>
          </w:r>
        </w:del>
      </w:ins>
    </w:p>
    <w:p w14:paraId="2E9E7F2B" w14:textId="77878333" w:rsidR="000F1215" w:rsidRPr="00696F23" w:rsidDel="00696F23" w:rsidRDefault="000F1215">
      <w:pPr>
        <w:pStyle w:val="ListParagraph"/>
        <w:numPr>
          <w:ilvl w:val="0"/>
          <w:numId w:val="65"/>
        </w:numPr>
        <w:rPr>
          <w:ins w:id="25051" w:author="Julio Li" w:date="2020-05-15T17:19:00Z"/>
          <w:del w:id="25052" w:author="Kevin Gu" w:date="2020-05-18T14:16:00Z"/>
          <w:lang w:val="en-GB"/>
          <w:rPrChange w:id="25053" w:author="Kevin Gu" w:date="2020-05-18T14:18:00Z">
            <w:rPr>
              <w:ins w:id="25054" w:author="Julio Li" w:date="2020-05-15T17:19:00Z"/>
              <w:del w:id="25055" w:author="Kevin Gu" w:date="2020-05-18T14:16:00Z"/>
            </w:rPr>
          </w:rPrChange>
        </w:rPr>
        <w:pPrChange w:id="25056" w:author="Kevin Gu" w:date="2020-05-18T14:14:00Z">
          <w:pPr/>
        </w:pPrChange>
      </w:pPr>
      <w:ins w:id="25057" w:author="Julio Li" w:date="2020-05-15T17:19:00Z">
        <w:del w:id="25058" w:author="Kevin Gu" w:date="2020-05-18T14:16:00Z">
          <w:r w:rsidRPr="00696F23" w:rsidDel="00696F23">
            <w:rPr>
              <w:rFonts w:hint="eastAsia"/>
              <w:lang w:val="en-GB"/>
              <w:rPrChange w:id="25059" w:author="Kevin Gu" w:date="2020-05-18T14:18:00Z">
                <w:rPr>
                  <w:rFonts w:hint="eastAsia"/>
                </w:rPr>
              </w:rPrChange>
            </w:rPr>
            <w:delText>逻辑密钥管理</w:delText>
          </w:r>
        </w:del>
      </w:ins>
    </w:p>
    <w:p w14:paraId="11816147" w14:textId="24C134D7" w:rsidR="000F1215" w:rsidRPr="00696F23" w:rsidDel="00696F23" w:rsidRDefault="000F1215" w:rsidP="000F1215">
      <w:pPr>
        <w:rPr>
          <w:ins w:id="25060" w:author="Julio Li" w:date="2020-05-15T17:19:00Z"/>
          <w:del w:id="25061" w:author="Kevin Gu" w:date="2020-05-18T14:13:00Z"/>
          <w:lang w:val="en-GB"/>
          <w:rPrChange w:id="25062" w:author="Kevin Gu" w:date="2020-05-18T14:18:00Z">
            <w:rPr>
              <w:ins w:id="25063" w:author="Julio Li" w:date="2020-05-15T17:19:00Z"/>
              <w:del w:id="25064" w:author="Kevin Gu" w:date="2020-05-18T14:13:00Z"/>
            </w:rPr>
          </w:rPrChange>
        </w:rPr>
      </w:pPr>
      <w:ins w:id="25065" w:author="Julio Li" w:date="2020-05-15T17:19:00Z">
        <w:del w:id="25066" w:author="Kevin Gu" w:date="2020-05-18T14:16:00Z">
          <w:r w:rsidRPr="00696F23" w:rsidDel="00696F23">
            <w:rPr>
              <w:lang w:val="en-GB"/>
              <w:rPrChange w:id="25067" w:author="Kevin Gu" w:date="2020-05-18T14:18:00Z">
                <w:rPr/>
              </w:rPrChange>
            </w:rPr>
            <w:delText>Film/plate destruction</w:delText>
          </w:r>
        </w:del>
      </w:ins>
    </w:p>
    <w:p w14:paraId="2B7D8D4D" w14:textId="5F7D39B2" w:rsidR="000F1215" w:rsidRPr="00696F23" w:rsidDel="00696F23" w:rsidRDefault="000F1215">
      <w:pPr>
        <w:pStyle w:val="ListParagraph"/>
        <w:numPr>
          <w:ilvl w:val="0"/>
          <w:numId w:val="65"/>
        </w:numPr>
        <w:rPr>
          <w:ins w:id="25068" w:author="Julio Li" w:date="2020-05-15T17:19:00Z"/>
          <w:del w:id="25069" w:author="Kevin Gu" w:date="2020-05-18T14:16:00Z"/>
          <w:lang w:val="en-GB"/>
          <w:rPrChange w:id="25070" w:author="Kevin Gu" w:date="2020-05-18T14:18:00Z">
            <w:rPr>
              <w:ins w:id="25071" w:author="Julio Li" w:date="2020-05-15T17:19:00Z"/>
              <w:del w:id="25072" w:author="Kevin Gu" w:date="2020-05-18T14:16:00Z"/>
            </w:rPr>
          </w:rPrChange>
        </w:rPr>
        <w:pPrChange w:id="25073" w:author="Kevin Gu" w:date="2020-05-18T14:14:00Z">
          <w:pPr/>
        </w:pPrChange>
      </w:pPr>
      <w:ins w:id="25074" w:author="Julio Li" w:date="2020-05-15T17:19:00Z">
        <w:del w:id="25075" w:author="Kevin Gu" w:date="2020-05-18T14:16:00Z">
          <w:r w:rsidRPr="00696F23" w:rsidDel="00696F23">
            <w:rPr>
              <w:rFonts w:hint="eastAsia"/>
              <w:lang w:val="en-GB"/>
              <w:rPrChange w:id="25076" w:author="Kevin Gu" w:date="2020-05-18T14:18:00Z">
                <w:rPr>
                  <w:rFonts w:hint="eastAsia"/>
                </w:rPr>
              </w:rPrChange>
            </w:rPr>
            <w:delText>菲林</w:delText>
          </w:r>
          <w:r w:rsidRPr="00696F23" w:rsidDel="00696F23">
            <w:rPr>
              <w:lang w:val="en-GB"/>
              <w:rPrChange w:id="25077" w:author="Kevin Gu" w:date="2020-05-18T14:18:00Z">
                <w:rPr/>
              </w:rPrChange>
            </w:rPr>
            <w:delText>/</w:delText>
          </w:r>
          <w:r w:rsidRPr="00696F23" w:rsidDel="00696F23">
            <w:rPr>
              <w:rFonts w:hint="eastAsia"/>
              <w:lang w:val="en-GB"/>
              <w:rPrChange w:id="25078" w:author="Kevin Gu" w:date="2020-05-18T14:18:00Z">
                <w:rPr>
                  <w:rFonts w:hint="eastAsia"/>
                </w:rPr>
              </w:rPrChange>
            </w:rPr>
            <w:delText>印版销毁</w:delText>
          </w:r>
        </w:del>
      </w:ins>
    </w:p>
    <w:p w14:paraId="0AA298C5" w14:textId="621B40F9" w:rsidR="000F1215" w:rsidRPr="00696F23" w:rsidDel="00696F23" w:rsidRDefault="000F1215" w:rsidP="000F1215">
      <w:pPr>
        <w:rPr>
          <w:ins w:id="25079" w:author="Julio Li" w:date="2020-05-15T17:19:00Z"/>
          <w:del w:id="25080" w:author="Kevin Gu" w:date="2020-05-18T14:13:00Z"/>
          <w:lang w:val="en-GB"/>
          <w:rPrChange w:id="25081" w:author="Kevin Gu" w:date="2020-05-18T14:18:00Z">
            <w:rPr>
              <w:ins w:id="25082" w:author="Julio Li" w:date="2020-05-15T17:19:00Z"/>
              <w:del w:id="25083" w:author="Kevin Gu" w:date="2020-05-18T14:13:00Z"/>
            </w:rPr>
          </w:rPrChange>
        </w:rPr>
      </w:pPr>
      <w:ins w:id="25084" w:author="Julio Li" w:date="2020-05-15T17:19:00Z">
        <w:del w:id="25085" w:author="Kevin Gu" w:date="2020-05-18T14:16:00Z">
          <w:r w:rsidRPr="00696F23" w:rsidDel="00696F23">
            <w:rPr>
              <w:lang w:val="en-GB"/>
              <w:rPrChange w:id="25086" w:author="Kevin Gu" w:date="2020-05-18T14:18:00Z">
                <w:rPr/>
              </w:rPrChange>
            </w:rPr>
            <w:delText>Reject destruction.</w:delText>
          </w:r>
        </w:del>
      </w:ins>
    </w:p>
    <w:p w14:paraId="1ACB7038" w14:textId="5477B42D" w:rsidR="000F1215" w:rsidRPr="00696F23" w:rsidDel="00696F23" w:rsidRDefault="000F1215">
      <w:pPr>
        <w:pStyle w:val="ListParagraph"/>
        <w:numPr>
          <w:ilvl w:val="0"/>
          <w:numId w:val="65"/>
        </w:numPr>
        <w:rPr>
          <w:ins w:id="25087" w:author="Julio Li" w:date="2020-05-15T17:19:00Z"/>
          <w:del w:id="25088" w:author="Kevin Gu" w:date="2020-05-18T14:16:00Z"/>
          <w:lang w:val="en-GB"/>
          <w:rPrChange w:id="25089" w:author="Kevin Gu" w:date="2020-05-18T14:18:00Z">
            <w:rPr>
              <w:ins w:id="25090" w:author="Julio Li" w:date="2020-05-15T17:19:00Z"/>
              <w:del w:id="25091" w:author="Kevin Gu" w:date="2020-05-18T14:16:00Z"/>
            </w:rPr>
          </w:rPrChange>
        </w:rPr>
        <w:pPrChange w:id="25092" w:author="Kevin Gu" w:date="2020-05-18T14:14:00Z">
          <w:pPr/>
        </w:pPrChange>
      </w:pPr>
      <w:ins w:id="25093" w:author="Julio Li" w:date="2020-05-15T17:19:00Z">
        <w:del w:id="25094" w:author="Kevin Gu" w:date="2020-05-18T14:16:00Z">
          <w:r w:rsidRPr="00696F23" w:rsidDel="00696F23">
            <w:rPr>
              <w:rFonts w:hint="eastAsia"/>
              <w:lang w:val="en-GB"/>
              <w:rPrChange w:id="25095" w:author="Kevin Gu" w:date="2020-05-18T14:18:00Z">
                <w:rPr>
                  <w:rFonts w:hint="eastAsia"/>
                </w:rPr>
              </w:rPrChange>
            </w:rPr>
            <w:delText>不合格品销毁。</w:delText>
          </w:r>
        </w:del>
      </w:ins>
    </w:p>
    <w:p w14:paraId="099CE618" w14:textId="59FE33F3" w:rsidR="000F1215" w:rsidRPr="00696F23" w:rsidDel="00696F23" w:rsidRDefault="000F1215" w:rsidP="000F1215">
      <w:pPr>
        <w:rPr>
          <w:ins w:id="25096" w:author="Julio Li" w:date="2020-05-15T17:19:00Z"/>
          <w:del w:id="25097" w:author="Kevin Gu" w:date="2020-05-18T14:13:00Z"/>
          <w:lang w:val="en-GB"/>
          <w:rPrChange w:id="25098" w:author="Kevin Gu" w:date="2020-05-18T14:18:00Z">
            <w:rPr>
              <w:ins w:id="25099" w:author="Julio Li" w:date="2020-05-15T17:19:00Z"/>
              <w:del w:id="25100" w:author="Kevin Gu" w:date="2020-05-18T14:13:00Z"/>
            </w:rPr>
          </w:rPrChange>
        </w:rPr>
      </w:pPr>
      <w:ins w:id="25101" w:author="Julio Li" w:date="2020-05-15T17:19:00Z">
        <w:del w:id="25102" w:author="Kevin Gu" w:date="2020-05-18T14:16:00Z">
          <w:r w:rsidRPr="00696F23" w:rsidDel="00696F23">
            <w:rPr>
              <w:lang w:val="en-GB"/>
              <w:rPrChange w:id="25103" w:author="Kevin Gu" w:date="2020-05-18T14:18:00Z">
                <w:rPr/>
              </w:rPrChange>
            </w:rPr>
            <w:delText>Logbooks must be identified (Title, Number, Location, Start date), bound with pre-numbered pages and prepared with all the fields to be completed.</w:delText>
          </w:r>
        </w:del>
      </w:ins>
    </w:p>
    <w:p w14:paraId="6333E0B6" w14:textId="1E812D60" w:rsidR="000F1215" w:rsidRPr="00696F23" w:rsidDel="00696F23" w:rsidRDefault="000F1215">
      <w:pPr>
        <w:pStyle w:val="ListParagraph"/>
        <w:numPr>
          <w:ilvl w:val="0"/>
          <w:numId w:val="65"/>
        </w:numPr>
        <w:rPr>
          <w:ins w:id="25104" w:author="Julio Li" w:date="2020-05-15T17:19:00Z"/>
          <w:del w:id="25105" w:author="Kevin Gu" w:date="2020-05-18T14:16:00Z"/>
          <w:lang w:val="en-GB"/>
          <w:rPrChange w:id="25106" w:author="Kevin Gu" w:date="2020-05-18T14:18:00Z">
            <w:rPr>
              <w:ins w:id="25107" w:author="Julio Li" w:date="2020-05-15T17:19:00Z"/>
              <w:del w:id="25108" w:author="Kevin Gu" w:date="2020-05-18T14:16:00Z"/>
            </w:rPr>
          </w:rPrChange>
        </w:rPr>
        <w:pPrChange w:id="25109" w:author="Kevin Gu" w:date="2020-05-18T14:14:00Z">
          <w:pPr/>
        </w:pPrChange>
      </w:pPr>
      <w:ins w:id="25110" w:author="Julio Li" w:date="2020-05-15T17:19:00Z">
        <w:del w:id="25111" w:author="Kevin Gu" w:date="2020-05-18T14:16:00Z">
          <w:r w:rsidRPr="00696F23" w:rsidDel="00696F23">
            <w:rPr>
              <w:rFonts w:hint="eastAsia"/>
              <w:lang w:val="en-GB"/>
              <w:rPrChange w:id="25112" w:author="Kevin Gu" w:date="2020-05-18T14:18:00Z">
                <w:rPr>
                  <w:rFonts w:hint="eastAsia"/>
                </w:rPr>
              </w:rPrChange>
            </w:rPr>
            <w:delText>日志必须确定（标题、数量、位置、开始日期）、绑定预编号页和所有准备。</w:delText>
          </w:r>
        </w:del>
      </w:ins>
    </w:p>
    <w:p w14:paraId="58409695" w14:textId="62B7495E" w:rsidR="000F1215" w:rsidRPr="00696F23" w:rsidDel="00696F23" w:rsidRDefault="000F1215" w:rsidP="000F1215">
      <w:pPr>
        <w:rPr>
          <w:ins w:id="25113" w:author="Julio Li" w:date="2020-05-15T17:19:00Z"/>
          <w:del w:id="25114" w:author="Kevin Gu" w:date="2020-05-18T14:16:00Z"/>
          <w:lang w:val="en-GB"/>
          <w:rPrChange w:id="25115" w:author="Kevin Gu" w:date="2020-05-18T14:18:00Z">
            <w:rPr>
              <w:ins w:id="25116" w:author="Julio Li" w:date="2020-05-15T17:19:00Z"/>
              <w:del w:id="25117" w:author="Kevin Gu" w:date="2020-05-18T14:16:00Z"/>
            </w:rPr>
          </w:rPrChange>
        </w:rPr>
      </w:pPr>
      <w:ins w:id="25118" w:author="Julio Li" w:date="2020-05-15T17:19:00Z">
        <w:del w:id="25119" w:author="Kevin Gu" w:date="2020-05-18T14:16:00Z">
          <w:r w:rsidRPr="00696F23" w:rsidDel="00696F23">
            <w:rPr>
              <w:lang w:val="en-GB"/>
              <w:rPrChange w:id="25120" w:author="Kevin Gu" w:date="2020-05-18T14:18:00Z">
                <w:rPr/>
              </w:rPrChange>
            </w:rPr>
            <w:delText>At each new occurrence of an event all necessary information must be filled with indelible writing in the next available record (line, column or page), dated and signed.</w:delText>
          </w:r>
        </w:del>
      </w:ins>
    </w:p>
    <w:p w14:paraId="40DDC49F" w14:textId="765EB3F2" w:rsidR="000F1215" w:rsidRPr="00696F23" w:rsidDel="00696F23" w:rsidRDefault="000F1215" w:rsidP="000F1215">
      <w:pPr>
        <w:rPr>
          <w:ins w:id="25121" w:author="Julio Li" w:date="2020-05-15T17:19:00Z"/>
          <w:del w:id="25122" w:author="Kevin Gu" w:date="2020-05-18T14:16:00Z"/>
          <w:lang w:val="en-GB"/>
          <w:rPrChange w:id="25123" w:author="Kevin Gu" w:date="2020-05-18T14:18:00Z">
            <w:rPr>
              <w:ins w:id="25124" w:author="Julio Li" w:date="2020-05-15T17:19:00Z"/>
              <w:del w:id="25125" w:author="Kevin Gu" w:date="2020-05-18T14:16:00Z"/>
            </w:rPr>
          </w:rPrChange>
        </w:rPr>
      </w:pPr>
      <w:ins w:id="25126" w:author="Julio Li" w:date="2020-05-15T17:19:00Z">
        <w:del w:id="25127" w:author="Kevin Gu" w:date="2020-05-18T14:16:00Z">
          <w:r w:rsidRPr="00696F23" w:rsidDel="00696F23">
            <w:rPr>
              <w:rFonts w:hint="eastAsia"/>
              <w:lang w:val="en-GB"/>
              <w:rPrChange w:id="25128" w:author="Kevin Gu" w:date="2020-05-18T14:18:00Z">
                <w:rPr>
                  <w:rFonts w:hint="eastAsia"/>
                </w:rPr>
              </w:rPrChange>
            </w:rPr>
            <w:delText>在每个新事件发生的所有必要的信息必须在接下来的可用记录（行、列或页）中填满不可磨灭的笔记，标日期和签署。</w:delText>
          </w:r>
        </w:del>
      </w:ins>
    </w:p>
    <w:p w14:paraId="16CCD038" w14:textId="4DCA715D" w:rsidR="000F1215" w:rsidRPr="00696F23" w:rsidDel="00696F23" w:rsidRDefault="000F1215" w:rsidP="000F1215">
      <w:pPr>
        <w:rPr>
          <w:ins w:id="25129" w:author="Julio Li" w:date="2020-05-15T17:19:00Z"/>
          <w:del w:id="25130" w:author="Kevin Gu" w:date="2020-05-18T14:16:00Z"/>
          <w:lang w:val="en-GB"/>
          <w:rPrChange w:id="25131" w:author="Kevin Gu" w:date="2020-05-18T14:18:00Z">
            <w:rPr>
              <w:ins w:id="25132" w:author="Julio Li" w:date="2020-05-15T17:19:00Z"/>
              <w:del w:id="25133" w:author="Kevin Gu" w:date="2020-05-18T14:16:00Z"/>
            </w:rPr>
          </w:rPrChange>
        </w:rPr>
      </w:pPr>
      <w:ins w:id="25134" w:author="Julio Li" w:date="2020-05-15T17:19:00Z">
        <w:del w:id="25135" w:author="Kevin Gu" w:date="2020-05-18T14:16:00Z">
          <w:r w:rsidRPr="00696F23" w:rsidDel="00696F23">
            <w:rPr>
              <w:lang w:val="en-GB"/>
              <w:rPrChange w:id="25136" w:author="Kevin Gu" w:date="2020-05-18T14:18:00Z">
                <w:rPr/>
              </w:rPrChange>
            </w:rPr>
            <w:delText>Unless otherwise specified, all logbooks should be archived for at least two years.</w:delText>
          </w:r>
        </w:del>
      </w:ins>
    </w:p>
    <w:p w14:paraId="4A5CC09F" w14:textId="45BF4DAD" w:rsidR="000F1215" w:rsidRPr="00696F23" w:rsidDel="00696F23" w:rsidRDefault="000F1215" w:rsidP="000F1215">
      <w:pPr>
        <w:rPr>
          <w:ins w:id="25137" w:author="Julio Li" w:date="2020-05-15T17:19:00Z"/>
          <w:del w:id="25138" w:author="Kevin Gu" w:date="2020-05-18T14:16:00Z"/>
          <w:lang w:val="en-GB"/>
          <w:rPrChange w:id="25139" w:author="Kevin Gu" w:date="2020-05-18T14:18:00Z">
            <w:rPr>
              <w:ins w:id="25140" w:author="Julio Li" w:date="2020-05-15T17:19:00Z"/>
              <w:del w:id="25141" w:author="Kevin Gu" w:date="2020-05-18T14:16:00Z"/>
            </w:rPr>
          </w:rPrChange>
        </w:rPr>
      </w:pPr>
      <w:ins w:id="25142" w:author="Julio Li" w:date="2020-05-15T17:19:00Z">
        <w:del w:id="25143" w:author="Kevin Gu" w:date="2020-05-18T14:16:00Z">
          <w:r w:rsidRPr="00696F23" w:rsidDel="00696F23">
            <w:rPr>
              <w:rFonts w:hint="eastAsia"/>
              <w:lang w:val="en-GB"/>
              <w:rPrChange w:id="25144" w:author="Kevin Gu" w:date="2020-05-18T14:18:00Z">
                <w:rPr>
                  <w:rFonts w:hint="eastAsia"/>
                </w:rPr>
              </w:rPrChange>
            </w:rPr>
            <w:delText>除非另外指定，否则所有日志应存档，至少两年。</w:delText>
          </w:r>
        </w:del>
      </w:ins>
    </w:p>
    <w:p w14:paraId="63566A27" w14:textId="2CE406A5" w:rsidR="000F1215" w:rsidRPr="00696F23" w:rsidDel="00696F23" w:rsidRDefault="000F1215" w:rsidP="000F1215">
      <w:pPr>
        <w:rPr>
          <w:ins w:id="25145" w:author="Julio Li" w:date="2020-05-15T17:19:00Z"/>
          <w:del w:id="25146" w:author="Kevin Gu" w:date="2020-05-18T14:16:00Z"/>
          <w:lang w:val="en-GB"/>
          <w:rPrChange w:id="25147" w:author="Kevin Gu" w:date="2020-05-18T14:18:00Z">
            <w:rPr>
              <w:ins w:id="25148" w:author="Julio Li" w:date="2020-05-15T17:19:00Z"/>
              <w:del w:id="25149" w:author="Kevin Gu" w:date="2020-05-18T14:16:00Z"/>
            </w:rPr>
          </w:rPrChange>
        </w:rPr>
      </w:pPr>
      <w:ins w:id="25150" w:author="Julio Li" w:date="2020-05-15T17:19:00Z">
        <w:del w:id="25151" w:author="Kevin Gu" w:date="2020-05-18T14:16:00Z">
          <w:r w:rsidRPr="00696F23" w:rsidDel="00696F23">
            <w:rPr>
              <w:lang w:val="en-GB"/>
              <w:rPrChange w:id="25152" w:author="Kevin Gu" w:date="2020-05-18T14:18:00Z">
                <w:rPr/>
              </w:rPrChange>
            </w:rPr>
            <w:delText>They should be audited periodically to make sure that all events can be properly traced back.</w:delText>
          </w:r>
        </w:del>
      </w:ins>
    </w:p>
    <w:p w14:paraId="24A60CFF" w14:textId="436E793D" w:rsidR="000F1215" w:rsidRPr="00696F23" w:rsidDel="00696F23" w:rsidRDefault="000F1215">
      <w:pPr>
        <w:rPr>
          <w:del w:id="25153" w:author="Kevin Gu" w:date="2020-05-18T14:16:00Z"/>
          <w:lang w:val="en-GB"/>
          <w:rPrChange w:id="25154" w:author="Kevin Gu" w:date="2020-05-18T14:18:00Z">
            <w:rPr>
              <w:del w:id="25155" w:author="Kevin Gu" w:date="2020-05-18T14:16:00Z"/>
            </w:rPr>
          </w:rPrChange>
        </w:rPr>
        <w:pPrChange w:id="25156" w:author="Julio Li" w:date="2020-05-15T17:18:00Z">
          <w:pPr>
            <w:pStyle w:val="Title1"/>
          </w:pPr>
        </w:pPrChange>
      </w:pPr>
      <w:ins w:id="25157" w:author="Julio Li" w:date="2020-05-15T17:19:00Z">
        <w:del w:id="25158" w:author="Kevin Gu" w:date="2020-05-18T14:16:00Z">
          <w:r w:rsidRPr="00696F23" w:rsidDel="00696F23">
            <w:rPr>
              <w:rFonts w:hint="eastAsia"/>
              <w:lang w:val="en-GB"/>
              <w:rPrChange w:id="25159" w:author="Kevin Gu" w:date="2020-05-18T14:18:00Z">
                <w:rPr>
                  <w:rFonts w:hint="eastAsia"/>
                  <w:b w:val="0"/>
                </w:rPr>
              </w:rPrChange>
            </w:rPr>
            <w:delText>他们应定期进行审计，以确保可以正确跟踪所有事件。</w:delText>
          </w:r>
        </w:del>
      </w:ins>
    </w:p>
    <w:p w14:paraId="156B7891" w14:textId="4AA3885C" w:rsidR="000E07D8" w:rsidRPr="00696F23" w:rsidDel="00696F23" w:rsidRDefault="006B360E" w:rsidP="00181CF1">
      <w:pPr>
        <w:rPr>
          <w:del w:id="25160" w:author="Kevin Gu" w:date="2020-05-18T14:17:00Z"/>
          <w:lang w:val="en-GB"/>
          <w:rPrChange w:id="25161" w:author="Kevin Gu" w:date="2020-05-18T14:18:00Z">
            <w:rPr>
              <w:del w:id="25162" w:author="Kevin Gu" w:date="2020-05-18T14:17:00Z"/>
              <w:lang w:val="en-US"/>
            </w:rPr>
          </w:rPrChange>
        </w:rPr>
      </w:pPr>
      <w:del w:id="25163" w:author="Kevin Gu" w:date="2020-05-18T14:17:00Z">
        <w:r w:rsidRPr="00696F23" w:rsidDel="00696F23">
          <w:rPr>
            <w:lang w:val="en-GB"/>
            <w:rPrChange w:id="25164" w:author="Kevin Gu" w:date="2020-05-18T14:18:00Z">
              <w:rPr>
                <w:lang w:val="en-US"/>
              </w:rPr>
            </w:rPrChange>
          </w:rPr>
          <w:delText xml:space="preserve">The task of internal security audit is to examine the </w:delText>
        </w:r>
        <w:r w:rsidR="00E62524" w:rsidRPr="00696F23" w:rsidDel="00696F23">
          <w:rPr>
            <w:lang w:val="en-GB"/>
            <w:rPrChange w:id="25165" w:author="Kevin Gu" w:date="2020-05-18T14:18:00Z">
              <w:rPr>
                <w:lang w:val="en-US"/>
              </w:rPr>
            </w:rPrChange>
          </w:rPr>
          <w:delText xml:space="preserve">information </w:delText>
        </w:r>
        <w:r w:rsidRPr="00696F23" w:rsidDel="00696F23">
          <w:rPr>
            <w:lang w:val="en-GB"/>
            <w:rPrChange w:id="25166" w:author="Kevin Gu" w:date="2020-05-18T14:18:00Z">
              <w:rPr>
                <w:lang w:val="en-US"/>
              </w:rPr>
            </w:rPrChange>
          </w:rPr>
          <w:delText xml:space="preserve">security management system, to ensure the effective implementation of the </w:delText>
        </w:r>
        <w:r w:rsidR="00E62524" w:rsidRPr="00696F23" w:rsidDel="00696F23">
          <w:rPr>
            <w:lang w:val="en-GB"/>
            <w:rPrChange w:id="25167" w:author="Kevin Gu" w:date="2020-05-18T14:18:00Z">
              <w:rPr>
                <w:lang w:val="en-US"/>
              </w:rPr>
            </w:rPrChange>
          </w:rPr>
          <w:delText xml:space="preserve">information </w:delText>
        </w:r>
        <w:r w:rsidRPr="00696F23" w:rsidDel="00696F23">
          <w:rPr>
            <w:lang w:val="en-GB"/>
            <w:rPrChange w:id="25168" w:author="Kevin Gu" w:date="2020-05-18T14:18:00Z">
              <w:rPr>
                <w:lang w:val="en-US"/>
              </w:rPr>
            </w:rPrChange>
          </w:rPr>
          <w:delText xml:space="preserve">security management system. The content of the audit mainly </w:delText>
        </w:r>
        <w:r w:rsidR="004F138A" w:rsidRPr="00696F23" w:rsidDel="00696F23">
          <w:rPr>
            <w:lang w:val="en-GB"/>
            <w:rPrChange w:id="25169" w:author="Kevin Gu" w:date="2020-05-18T14:18:00Z">
              <w:rPr>
                <w:lang w:val="en-US"/>
              </w:rPr>
            </w:rPrChange>
          </w:rPr>
          <w:delText>includes</w:delText>
        </w:r>
        <w:r w:rsidRPr="00696F23" w:rsidDel="00696F23">
          <w:rPr>
            <w:lang w:val="en-GB"/>
            <w:rPrChange w:id="25170" w:author="Kevin Gu" w:date="2020-05-18T14:18:00Z">
              <w:rPr>
                <w:lang w:val="en-US"/>
              </w:rPr>
            </w:rPrChange>
          </w:rPr>
          <w:delText xml:space="preserve"> network security management, data security management and security management of </w:delText>
        </w:r>
        <w:r w:rsidR="004F138A" w:rsidRPr="00696F23" w:rsidDel="00696F23">
          <w:rPr>
            <w:lang w:val="en-GB"/>
            <w:rPrChange w:id="25171" w:author="Kevin Gu" w:date="2020-05-18T14:18:00Z">
              <w:rPr>
                <w:lang w:val="en-US"/>
              </w:rPr>
            </w:rPrChange>
          </w:rPr>
          <w:delText>module encapsulation</w:delText>
        </w:r>
        <w:r w:rsidRPr="00696F23" w:rsidDel="00696F23">
          <w:rPr>
            <w:lang w:val="en-GB"/>
            <w:rPrChange w:id="25172" w:author="Kevin Gu" w:date="2020-05-18T14:18:00Z">
              <w:rPr>
                <w:lang w:val="en-US"/>
              </w:rPr>
            </w:rPrChange>
          </w:rPr>
          <w:delText xml:space="preserve"> production and delivery, as well as the management for security control of data storage media, etc.</w:delText>
        </w:r>
      </w:del>
    </w:p>
    <w:p w14:paraId="56FD0D91" w14:textId="6F53B982" w:rsidR="001277A2" w:rsidRPr="00696F23" w:rsidDel="00696F23" w:rsidRDefault="00205B6C" w:rsidP="00181CF1">
      <w:pPr>
        <w:rPr>
          <w:del w:id="25173" w:author="Kevin Gu" w:date="2020-05-18T14:17:00Z"/>
          <w:lang w:val="en-GB" w:eastAsia="zh-CN"/>
          <w:rPrChange w:id="25174" w:author="Kevin Gu" w:date="2020-05-18T14:18:00Z">
            <w:rPr>
              <w:del w:id="25175" w:author="Kevin Gu" w:date="2020-05-18T14:17:00Z"/>
              <w:lang w:val="en-US" w:eastAsia="zh-CN"/>
            </w:rPr>
          </w:rPrChange>
        </w:rPr>
      </w:pPr>
      <w:del w:id="25176" w:author="Kevin Gu" w:date="2020-05-18T14:17:00Z">
        <w:r w:rsidRPr="00696F23" w:rsidDel="00696F23">
          <w:rPr>
            <w:rFonts w:hint="eastAsia"/>
            <w:lang w:val="en-GB" w:eastAsia="zh-CN"/>
            <w:rPrChange w:id="25177" w:author="Kevin Gu" w:date="2020-05-18T14:18:00Z">
              <w:rPr>
                <w:rFonts w:hint="eastAsia"/>
                <w:lang w:val="en-US" w:eastAsia="zh-CN"/>
              </w:rPr>
            </w:rPrChange>
          </w:rPr>
          <w:delText>内部安全审核的任务是检查信息安全管理系统，以确保该系统的有效实施。审核的主要内容包括有网络安全管理、数据安全管理、模块封装生产和交付的安全管理，以及数据存储媒介的安全控制管理等。</w:delText>
        </w:r>
      </w:del>
    </w:p>
    <w:p w14:paraId="44FE6B09" w14:textId="77777777" w:rsidR="000E07D8" w:rsidRPr="00696F23" w:rsidRDefault="006B360E" w:rsidP="00181CF1">
      <w:pPr>
        <w:rPr>
          <w:lang w:val="en-GB"/>
          <w:rPrChange w:id="25178" w:author="Kevin Gu" w:date="2020-05-18T14:18:00Z">
            <w:rPr>
              <w:lang w:val="en-US"/>
            </w:rPr>
          </w:rPrChange>
        </w:rPr>
      </w:pPr>
      <w:r w:rsidRPr="00696F23">
        <w:rPr>
          <w:lang w:val="en-GB"/>
          <w:rPrChange w:id="25179" w:author="Kevin Gu" w:date="2020-05-18T14:18:00Z">
            <w:rPr>
              <w:lang w:val="en-US"/>
            </w:rPr>
          </w:rPrChange>
        </w:rPr>
        <w:t>The inspection must be carried out by auditor or auditing team of the relevant operators or supervising personnel in other separate area.</w:t>
      </w:r>
    </w:p>
    <w:p w14:paraId="6F5D1FAB" w14:textId="77777777" w:rsidR="00205B6C" w:rsidRPr="00696F23" w:rsidRDefault="00205B6C" w:rsidP="00181CF1">
      <w:pPr>
        <w:rPr>
          <w:lang w:val="en-GB" w:eastAsia="zh-CN"/>
          <w:rPrChange w:id="25180" w:author="Kevin Gu" w:date="2020-05-18T14:18:00Z">
            <w:rPr>
              <w:lang w:val="en-US" w:eastAsia="zh-CN"/>
            </w:rPr>
          </w:rPrChange>
        </w:rPr>
      </w:pPr>
      <w:r w:rsidRPr="00696F23">
        <w:rPr>
          <w:rFonts w:hint="eastAsia"/>
          <w:lang w:val="en-GB" w:eastAsia="zh-CN"/>
          <w:rPrChange w:id="25181" w:author="Kevin Gu" w:date="2020-05-18T14:18:00Z">
            <w:rPr>
              <w:rFonts w:hint="eastAsia"/>
              <w:lang w:val="en-US" w:eastAsia="zh-CN"/>
            </w:rPr>
          </w:rPrChange>
        </w:rPr>
        <w:t>检查必须由相关操作人员或其他独立领域的监督人员的审核员或审核组进行。</w:t>
      </w:r>
    </w:p>
    <w:p w14:paraId="6294D66F" w14:textId="07B6BB20" w:rsidR="000E07D8" w:rsidRPr="00696F23" w:rsidDel="00696F23" w:rsidRDefault="006B360E" w:rsidP="00181CF1">
      <w:pPr>
        <w:rPr>
          <w:del w:id="25182" w:author="Kevin Gu" w:date="2020-05-18T14:17:00Z"/>
          <w:lang w:val="en-GB"/>
          <w:rPrChange w:id="25183" w:author="Kevin Gu" w:date="2020-05-18T14:18:00Z">
            <w:rPr>
              <w:del w:id="25184" w:author="Kevin Gu" w:date="2020-05-18T14:17:00Z"/>
              <w:lang w:val="en-US"/>
            </w:rPr>
          </w:rPrChange>
        </w:rPr>
      </w:pPr>
      <w:del w:id="25185" w:author="Kevin Gu" w:date="2020-05-18T14:17:00Z">
        <w:r w:rsidRPr="00696F23" w:rsidDel="00696F23">
          <w:rPr>
            <w:lang w:val="en-GB"/>
            <w:rPrChange w:id="25186" w:author="Kevin Gu" w:date="2020-05-18T14:18:00Z">
              <w:rPr>
                <w:lang w:val="en-US"/>
              </w:rPr>
            </w:rPrChange>
          </w:rPr>
          <w:delText>Check the records of operational controls to ensure their integrity.</w:delText>
        </w:r>
      </w:del>
    </w:p>
    <w:p w14:paraId="02F34F26" w14:textId="0CC427FB" w:rsidR="00205B6C" w:rsidRPr="00696F23" w:rsidDel="00696F23" w:rsidRDefault="00205B6C" w:rsidP="00181CF1">
      <w:pPr>
        <w:rPr>
          <w:del w:id="25187" w:author="Kevin Gu" w:date="2020-05-18T14:17:00Z"/>
          <w:lang w:val="en-GB" w:eastAsia="zh-CN"/>
          <w:rPrChange w:id="25188" w:author="Kevin Gu" w:date="2020-05-18T14:18:00Z">
            <w:rPr>
              <w:del w:id="25189" w:author="Kevin Gu" w:date="2020-05-18T14:17:00Z"/>
              <w:lang w:val="en-US" w:eastAsia="zh-CN"/>
            </w:rPr>
          </w:rPrChange>
        </w:rPr>
      </w:pPr>
      <w:del w:id="25190" w:author="Kevin Gu" w:date="2020-05-18T14:17:00Z">
        <w:r w:rsidRPr="00696F23" w:rsidDel="00696F23">
          <w:rPr>
            <w:rFonts w:hint="eastAsia"/>
            <w:lang w:val="en-GB" w:eastAsia="zh-CN"/>
            <w:rPrChange w:id="25191" w:author="Kevin Gu" w:date="2020-05-18T14:18:00Z">
              <w:rPr>
                <w:rFonts w:hint="eastAsia"/>
                <w:lang w:val="en-US" w:eastAsia="zh-CN"/>
              </w:rPr>
            </w:rPrChange>
          </w:rPr>
          <w:delText>检查操作控制记录，以确保其完整性。</w:delText>
        </w:r>
      </w:del>
    </w:p>
    <w:p w14:paraId="4B300AB8" w14:textId="08251DF5" w:rsidR="000E07D8" w:rsidRPr="00696F23" w:rsidDel="00696F23" w:rsidRDefault="006B360E" w:rsidP="00181CF1">
      <w:pPr>
        <w:rPr>
          <w:del w:id="25192" w:author="Kevin Gu" w:date="2020-05-18T14:17:00Z"/>
          <w:lang w:val="en-GB"/>
          <w:rPrChange w:id="25193" w:author="Kevin Gu" w:date="2020-05-18T14:18:00Z">
            <w:rPr>
              <w:del w:id="25194" w:author="Kevin Gu" w:date="2020-05-18T14:17:00Z"/>
              <w:lang w:val="en-US"/>
            </w:rPr>
          </w:rPrChange>
        </w:rPr>
      </w:pPr>
      <w:del w:id="25195" w:author="Kevin Gu" w:date="2020-05-18T14:17:00Z">
        <w:r w:rsidRPr="00696F23" w:rsidDel="00696F23">
          <w:rPr>
            <w:lang w:val="en-GB"/>
            <w:rPrChange w:id="25196" w:author="Kevin Gu" w:date="2020-05-18T14:18:00Z">
              <w:rPr>
                <w:lang w:val="en-US"/>
              </w:rPr>
            </w:rPrChange>
          </w:rPr>
          <w:delText>Execute independent confirmation for the effectiveness.</w:delText>
        </w:r>
      </w:del>
    </w:p>
    <w:p w14:paraId="0D180B3E" w14:textId="3F08569E" w:rsidR="00205B6C" w:rsidRPr="00696F23" w:rsidDel="00696F23" w:rsidRDefault="00205B6C" w:rsidP="00181CF1">
      <w:pPr>
        <w:rPr>
          <w:del w:id="25197" w:author="Kevin Gu" w:date="2020-05-18T14:17:00Z"/>
          <w:lang w:val="en-GB" w:eastAsia="zh-CN"/>
          <w:rPrChange w:id="25198" w:author="Kevin Gu" w:date="2020-05-18T14:18:00Z">
            <w:rPr>
              <w:del w:id="25199" w:author="Kevin Gu" w:date="2020-05-18T14:17:00Z"/>
              <w:lang w:val="en-US" w:eastAsia="zh-CN"/>
            </w:rPr>
          </w:rPrChange>
        </w:rPr>
      </w:pPr>
      <w:del w:id="25200" w:author="Kevin Gu" w:date="2020-05-18T14:17:00Z">
        <w:r w:rsidRPr="00696F23" w:rsidDel="00696F23">
          <w:rPr>
            <w:rFonts w:hint="eastAsia"/>
            <w:lang w:val="en-GB" w:eastAsia="zh-CN"/>
            <w:rPrChange w:id="25201" w:author="Kevin Gu" w:date="2020-05-18T14:18:00Z">
              <w:rPr>
                <w:rFonts w:hint="eastAsia"/>
                <w:lang w:val="en-US" w:eastAsia="zh-CN"/>
              </w:rPr>
            </w:rPrChange>
          </w:rPr>
          <w:delText>对有效性实行独立的确认</w:delText>
        </w:r>
      </w:del>
    </w:p>
    <w:p w14:paraId="6E73FE32" w14:textId="77777777" w:rsidR="000E07D8" w:rsidRPr="00696F23" w:rsidRDefault="006B360E" w:rsidP="00181CF1">
      <w:pPr>
        <w:rPr>
          <w:lang w:val="en-GB"/>
          <w:rPrChange w:id="25202" w:author="Kevin Gu" w:date="2020-05-18T14:18:00Z">
            <w:rPr>
              <w:lang w:val="en-US"/>
            </w:rPr>
          </w:rPrChange>
        </w:rPr>
      </w:pPr>
      <w:r w:rsidRPr="00696F23">
        <w:rPr>
          <w:lang w:val="en-GB"/>
          <w:rPrChange w:id="25203" w:author="Kevin Gu" w:date="2020-05-18T14:18:00Z">
            <w:rPr>
              <w:lang w:val="en-US"/>
            </w:rPr>
          </w:rPrChange>
        </w:rPr>
        <w:t>The report about the non-compliance items found in the audit should be submitted to the</w:t>
      </w:r>
      <w:r w:rsidR="00707236" w:rsidRPr="00696F23">
        <w:rPr>
          <w:lang w:val="en-GB"/>
          <w:rPrChange w:id="25204" w:author="Kevin Gu" w:date="2020-05-18T14:18:00Z">
            <w:rPr>
              <w:lang w:val="en-US"/>
            </w:rPr>
          </w:rPrChange>
        </w:rPr>
        <w:t xml:space="preserve"> </w:t>
      </w:r>
      <w:r w:rsidRPr="00696F23">
        <w:rPr>
          <w:lang w:val="en-GB"/>
          <w:rPrChange w:id="25205" w:author="Kevin Gu" w:date="2020-05-18T14:18:00Z">
            <w:rPr>
              <w:lang w:val="en-US"/>
            </w:rPr>
          </w:rPrChange>
        </w:rPr>
        <w:t>audited department and should be required to be improved before the specified deadline; the</w:t>
      </w:r>
      <w:r w:rsidR="00707236" w:rsidRPr="00696F23">
        <w:rPr>
          <w:lang w:val="en-GB"/>
          <w:rPrChange w:id="25206" w:author="Kevin Gu" w:date="2020-05-18T14:18:00Z">
            <w:rPr>
              <w:lang w:val="en-US"/>
            </w:rPr>
          </w:rPrChange>
        </w:rPr>
        <w:t xml:space="preserve"> </w:t>
      </w:r>
      <w:r w:rsidR="006D24C3" w:rsidRPr="00696F23">
        <w:rPr>
          <w:lang w:val="en-GB"/>
          <w:rPrChange w:id="25207" w:author="Kevin Gu" w:date="2020-05-18T14:18:00Z">
            <w:rPr>
              <w:lang w:val="en-US"/>
            </w:rPr>
          </w:rPrChange>
        </w:rPr>
        <w:t>security committee</w:t>
      </w:r>
      <w:r w:rsidRPr="00696F23">
        <w:rPr>
          <w:lang w:val="en-GB"/>
          <w:rPrChange w:id="25208" w:author="Kevin Gu" w:date="2020-05-18T14:18:00Z">
            <w:rPr>
              <w:lang w:val="en-US"/>
            </w:rPr>
          </w:rPrChange>
        </w:rPr>
        <w:t xml:space="preserve"> are responsible for tracking, inspection /</w:t>
      </w:r>
      <w:r w:rsidR="00707236" w:rsidRPr="00696F23">
        <w:rPr>
          <w:lang w:val="en-GB"/>
          <w:rPrChange w:id="25209" w:author="Kevin Gu" w:date="2020-05-18T14:18:00Z">
            <w:rPr>
              <w:lang w:val="en-US"/>
            </w:rPr>
          </w:rPrChange>
        </w:rPr>
        <w:t xml:space="preserve"> </w:t>
      </w:r>
      <w:r w:rsidRPr="00696F23">
        <w:rPr>
          <w:lang w:val="en-GB"/>
          <w:rPrChange w:id="25210" w:author="Kevin Gu" w:date="2020-05-18T14:18:00Z">
            <w:rPr>
              <w:lang w:val="en-US"/>
            </w:rPr>
          </w:rPrChange>
        </w:rPr>
        <w:t xml:space="preserve">confirmation; if the non-compliance items are not closed in time, the security </w:t>
      </w:r>
      <w:r w:rsidR="00880D44" w:rsidRPr="00696F23">
        <w:rPr>
          <w:lang w:val="en-GB"/>
          <w:rPrChange w:id="25211" w:author="Kevin Gu" w:date="2020-05-18T14:18:00Z">
            <w:rPr>
              <w:lang w:val="en-US"/>
            </w:rPr>
          </w:rPrChange>
        </w:rPr>
        <w:t>committee</w:t>
      </w:r>
      <w:r w:rsidRPr="00696F23">
        <w:rPr>
          <w:lang w:val="en-GB"/>
          <w:rPrChange w:id="25212" w:author="Kevin Gu" w:date="2020-05-18T14:18:00Z">
            <w:rPr>
              <w:lang w:val="en-US"/>
            </w:rPr>
          </w:rPrChange>
        </w:rPr>
        <w:t xml:space="preserve"> should</w:t>
      </w:r>
      <w:r w:rsidR="00707236" w:rsidRPr="00696F23">
        <w:rPr>
          <w:lang w:val="en-GB"/>
          <w:rPrChange w:id="25213" w:author="Kevin Gu" w:date="2020-05-18T14:18:00Z">
            <w:rPr>
              <w:lang w:val="en-US"/>
            </w:rPr>
          </w:rPrChange>
        </w:rPr>
        <w:t xml:space="preserve"> </w:t>
      </w:r>
      <w:r w:rsidRPr="00696F23">
        <w:rPr>
          <w:lang w:val="en-GB"/>
          <w:rPrChange w:id="25214" w:author="Kevin Gu" w:date="2020-05-18T14:18:00Z">
            <w:rPr>
              <w:lang w:val="en-US"/>
            </w:rPr>
          </w:rPrChange>
        </w:rPr>
        <w:t>repeatedly report to the management, and continue to track, until the non-compliance items are</w:t>
      </w:r>
      <w:r w:rsidR="00707236" w:rsidRPr="00696F23">
        <w:rPr>
          <w:lang w:val="en-GB"/>
          <w:rPrChange w:id="25215" w:author="Kevin Gu" w:date="2020-05-18T14:18:00Z">
            <w:rPr>
              <w:lang w:val="en-US"/>
            </w:rPr>
          </w:rPrChange>
        </w:rPr>
        <w:t xml:space="preserve"> </w:t>
      </w:r>
      <w:r w:rsidRPr="00696F23">
        <w:rPr>
          <w:lang w:val="en-GB"/>
          <w:rPrChange w:id="25216" w:author="Kevin Gu" w:date="2020-05-18T14:18:00Z">
            <w:rPr>
              <w:lang w:val="en-US"/>
            </w:rPr>
          </w:rPrChange>
        </w:rPr>
        <w:t>closed.</w:t>
      </w:r>
    </w:p>
    <w:p w14:paraId="72EBB89A" w14:textId="77777777" w:rsidR="00205B6C" w:rsidRPr="00696F23" w:rsidRDefault="00205B6C" w:rsidP="00181CF1">
      <w:pPr>
        <w:rPr>
          <w:lang w:val="en-GB" w:eastAsia="zh-CN"/>
          <w:rPrChange w:id="25217" w:author="Kevin Gu" w:date="2020-05-18T14:18:00Z">
            <w:rPr>
              <w:lang w:val="en-US" w:eastAsia="zh-CN"/>
            </w:rPr>
          </w:rPrChange>
        </w:rPr>
      </w:pPr>
      <w:r w:rsidRPr="00696F23">
        <w:rPr>
          <w:rFonts w:hint="eastAsia"/>
          <w:lang w:val="en-GB" w:eastAsia="zh-CN"/>
          <w:rPrChange w:id="25218" w:author="Kevin Gu" w:date="2020-05-18T14:18:00Z">
            <w:rPr>
              <w:rFonts w:hint="eastAsia"/>
              <w:lang w:val="en-US" w:eastAsia="zh-CN"/>
            </w:rPr>
          </w:rPrChange>
        </w:rPr>
        <w:t>审核中发现的不合格项，应当向被审核部门提交报告，并令其在规定的期限内予以改进；安全委员会负责跟踪、检查</w:t>
      </w:r>
      <w:r w:rsidRPr="00696F23">
        <w:rPr>
          <w:lang w:val="en-GB" w:eastAsia="zh-CN"/>
          <w:rPrChange w:id="25219" w:author="Kevin Gu" w:date="2020-05-18T14:18:00Z">
            <w:rPr>
              <w:lang w:val="en-US" w:eastAsia="zh-CN"/>
            </w:rPr>
          </w:rPrChange>
        </w:rPr>
        <w:t>/</w:t>
      </w:r>
      <w:r w:rsidRPr="00696F23">
        <w:rPr>
          <w:rFonts w:hint="eastAsia"/>
          <w:lang w:val="en-GB" w:eastAsia="zh-CN"/>
          <w:rPrChange w:id="25220" w:author="Kevin Gu" w:date="2020-05-18T14:18:00Z">
            <w:rPr>
              <w:rFonts w:hint="eastAsia"/>
              <w:lang w:val="en-US" w:eastAsia="zh-CN"/>
            </w:rPr>
          </w:rPrChange>
        </w:rPr>
        <w:t>确认；如果发现不符合规定的项目没有及时关闭，安全委员会应反复向管理层报告，并继续跟踪，直至不符合规定的项目关闭为止。</w:t>
      </w:r>
    </w:p>
    <w:p w14:paraId="5815D046" w14:textId="77777777" w:rsidR="000E07D8" w:rsidRPr="00696F23" w:rsidRDefault="00A425C1" w:rsidP="00181CF1">
      <w:pPr>
        <w:rPr>
          <w:lang w:val="en-GB"/>
          <w:rPrChange w:id="25221" w:author="Kevin Gu" w:date="2020-05-18T14:18:00Z">
            <w:rPr>
              <w:lang w:val="en-US"/>
            </w:rPr>
          </w:rPrChange>
        </w:rPr>
      </w:pPr>
      <w:r w:rsidRPr="00696F23">
        <w:rPr>
          <w:lang w:val="en-GB"/>
          <w:rPrChange w:id="25222" w:author="Kevin Gu" w:date="2020-05-18T14:18:00Z">
            <w:rPr>
              <w:lang w:val="en-US"/>
            </w:rPr>
          </w:rPrChange>
        </w:rPr>
        <w:t>The significant non-compliance items must be reported to the general manager in time, so they can be systematically and thoroughly rectified.</w:t>
      </w:r>
    </w:p>
    <w:p w14:paraId="57E3EFA9" w14:textId="77777777" w:rsidR="00205B6C" w:rsidRPr="00696F23" w:rsidRDefault="00205B6C" w:rsidP="00181CF1">
      <w:pPr>
        <w:rPr>
          <w:lang w:val="en-GB" w:eastAsia="zh-CN"/>
          <w:rPrChange w:id="25223" w:author="Kevin Gu" w:date="2020-05-18T14:18:00Z">
            <w:rPr>
              <w:lang w:val="en-US" w:eastAsia="zh-CN"/>
            </w:rPr>
          </w:rPrChange>
        </w:rPr>
      </w:pPr>
      <w:r w:rsidRPr="00696F23">
        <w:rPr>
          <w:rFonts w:hint="eastAsia"/>
          <w:lang w:val="en-GB" w:eastAsia="zh-CN"/>
          <w:rPrChange w:id="25224" w:author="Kevin Gu" w:date="2020-05-18T14:18:00Z">
            <w:rPr>
              <w:rFonts w:hint="eastAsia"/>
              <w:lang w:val="en-US" w:eastAsia="zh-CN"/>
            </w:rPr>
          </w:rPrChange>
        </w:rPr>
        <w:t>重大的不合格项必须及时向总经理报告，以便系统地彻底地纠正该项错误。</w:t>
      </w:r>
    </w:p>
    <w:p w14:paraId="5E6E0541" w14:textId="77777777" w:rsidR="000E07D8" w:rsidRPr="00696F23" w:rsidRDefault="00B649C7" w:rsidP="00181CF1">
      <w:pPr>
        <w:rPr>
          <w:lang w:val="en-GB"/>
          <w:rPrChange w:id="25225" w:author="Kevin Gu" w:date="2020-05-18T14:18:00Z">
            <w:rPr>
              <w:lang w:val="en-US"/>
            </w:rPr>
          </w:rPrChange>
        </w:rPr>
      </w:pPr>
      <w:r w:rsidRPr="00696F23">
        <w:rPr>
          <w:lang w:val="en-GB" w:eastAsia="zh-CN"/>
          <w:rPrChange w:id="25226" w:author="Kevin Gu" w:date="2020-05-18T14:18:00Z">
            <w:rPr>
              <w:lang w:val="en-US" w:eastAsia="zh-CN"/>
            </w:rPr>
          </w:rPrChange>
        </w:rPr>
        <w:t>The</w:t>
      </w:r>
      <w:r w:rsidRPr="00696F23">
        <w:rPr>
          <w:lang w:val="en-GB"/>
          <w:rPrChange w:id="25227" w:author="Kevin Gu" w:date="2020-05-18T14:18:00Z">
            <w:rPr>
              <w:lang w:val="en-US"/>
            </w:rPr>
          </w:rPrChange>
        </w:rPr>
        <w:t xml:space="preserve"> security committee is responsible for conducting the internal audit for the security related department, corresponding discussion will also be conducted to analysis the reason of issues.</w:t>
      </w:r>
    </w:p>
    <w:p w14:paraId="3DCC66CE" w14:textId="77777777" w:rsidR="00205B6C" w:rsidRPr="00696F23" w:rsidRDefault="00205B6C" w:rsidP="00181CF1">
      <w:pPr>
        <w:rPr>
          <w:lang w:val="en-GB" w:eastAsia="zh-CN"/>
          <w:rPrChange w:id="25228" w:author="Kevin Gu" w:date="2020-05-18T14:18:00Z">
            <w:rPr>
              <w:lang w:val="en-US" w:eastAsia="zh-CN"/>
            </w:rPr>
          </w:rPrChange>
        </w:rPr>
      </w:pPr>
      <w:r w:rsidRPr="00696F23">
        <w:rPr>
          <w:rFonts w:hint="eastAsia"/>
          <w:lang w:val="en-GB" w:eastAsia="zh-CN"/>
          <w:rPrChange w:id="25229" w:author="Kevin Gu" w:date="2020-05-18T14:18:00Z">
            <w:rPr>
              <w:rFonts w:hint="eastAsia"/>
              <w:lang w:val="en-US" w:eastAsia="zh-CN"/>
            </w:rPr>
          </w:rPrChange>
        </w:rPr>
        <w:t>安全委员会负责对安全相关部门进行内部审计，并进行相应的讨论，分析问题产生的原因。</w:t>
      </w:r>
    </w:p>
    <w:p w14:paraId="6590BEA8" w14:textId="77777777" w:rsidR="00B649C7" w:rsidRPr="00696F23" w:rsidRDefault="00B649C7" w:rsidP="00181CF1">
      <w:pPr>
        <w:rPr>
          <w:lang w:val="en-GB"/>
          <w:rPrChange w:id="25230" w:author="Kevin Gu" w:date="2020-05-18T14:18:00Z">
            <w:rPr>
              <w:lang w:val="en-US"/>
            </w:rPr>
          </w:rPrChange>
        </w:rPr>
      </w:pPr>
      <w:r w:rsidRPr="00696F23">
        <w:rPr>
          <w:lang w:val="en-GB" w:eastAsia="zh-CN"/>
          <w:rPrChange w:id="25231" w:author="Kevin Gu" w:date="2020-05-18T14:18:00Z">
            <w:rPr>
              <w:lang w:val="en-US" w:eastAsia="zh-CN"/>
            </w:rPr>
          </w:rPrChange>
        </w:rPr>
        <w:lastRenderedPageBreak/>
        <w:t>In</w:t>
      </w:r>
      <w:r w:rsidRPr="00696F23">
        <w:rPr>
          <w:lang w:val="en-GB"/>
          <w:rPrChange w:id="25232" w:author="Kevin Gu" w:date="2020-05-18T14:18:00Z">
            <w:rPr>
              <w:lang w:val="en-US"/>
            </w:rPr>
          </w:rPrChange>
        </w:rPr>
        <w:t>ternal audit will cover:</w:t>
      </w:r>
    </w:p>
    <w:p w14:paraId="7CEF1A5B" w14:textId="77777777" w:rsidR="00205B6C" w:rsidRPr="00696F23" w:rsidRDefault="00205B6C" w:rsidP="00181CF1">
      <w:pPr>
        <w:rPr>
          <w:lang w:val="en-GB" w:eastAsia="zh-CN"/>
          <w:rPrChange w:id="25233" w:author="Kevin Gu" w:date="2020-05-18T14:18:00Z">
            <w:rPr>
              <w:lang w:val="en-US" w:eastAsia="zh-CN"/>
            </w:rPr>
          </w:rPrChange>
        </w:rPr>
      </w:pPr>
      <w:r w:rsidRPr="00696F23">
        <w:rPr>
          <w:rFonts w:hint="eastAsia"/>
          <w:lang w:val="en-GB" w:eastAsia="zh-CN"/>
          <w:rPrChange w:id="25234" w:author="Kevin Gu" w:date="2020-05-18T14:18:00Z">
            <w:rPr>
              <w:rFonts w:hint="eastAsia"/>
              <w:lang w:val="en-US" w:eastAsia="zh-CN"/>
            </w:rPr>
          </w:rPrChange>
        </w:rPr>
        <w:t>内部审计包括</w:t>
      </w:r>
    </w:p>
    <w:p w14:paraId="7BD30167" w14:textId="0F67F7FA" w:rsidR="00B649C7" w:rsidRPr="00696F23" w:rsidDel="00696F23" w:rsidRDefault="00B649C7">
      <w:pPr>
        <w:pStyle w:val="ListParagraph"/>
        <w:numPr>
          <w:ilvl w:val="0"/>
          <w:numId w:val="5"/>
        </w:numPr>
        <w:spacing w:line="276" w:lineRule="auto"/>
        <w:rPr>
          <w:del w:id="25235" w:author="Kevin Gu" w:date="2020-05-18T14:15:00Z"/>
          <w:lang w:val="en-GB"/>
          <w:rPrChange w:id="25236" w:author="Kevin Gu" w:date="2020-05-18T14:18:00Z">
            <w:rPr>
              <w:del w:id="25237" w:author="Kevin Gu" w:date="2020-05-18T14:15:00Z"/>
              <w:lang w:val="en-US"/>
            </w:rPr>
          </w:rPrChange>
        </w:rPr>
      </w:pPr>
      <w:r w:rsidRPr="00696F23">
        <w:rPr>
          <w:lang w:val="en-GB" w:eastAsia="zh-CN"/>
          <w:rPrChange w:id="25238" w:author="Kevin Gu" w:date="2020-05-18T14:18:00Z">
            <w:rPr>
              <w:lang w:val="en-US" w:eastAsia="zh-CN"/>
            </w:rPr>
          </w:rPrChange>
        </w:rPr>
        <w:t xml:space="preserve">The </w:t>
      </w:r>
      <w:r w:rsidR="002D59CF" w:rsidRPr="00696F23">
        <w:rPr>
          <w:lang w:val="en-GB" w:eastAsia="zh-CN"/>
          <w:rPrChange w:id="25239" w:author="Kevin Gu" w:date="2020-05-18T14:18:00Z">
            <w:rPr>
              <w:lang w:val="en-US" w:eastAsia="zh-CN"/>
            </w:rPr>
          </w:rPrChange>
        </w:rPr>
        <w:t xml:space="preserve">logs, </w:t>
      </w:r>
      <w:r w:rsidRPr="00696F23">
        <w:rPr>
          <w:lang w:val="en-GB" w:eastAsia="zh-CN"/>
          <w:rPrChange w:id="25240" w:author="Kevin Gu" w:date="2020-05-18T14:18:00Z">
            <w:rPr>
              <w:lang w:val="en-US" w:eastAsia="zh-CN"/>
            </w:rPr>
          </w:rPrChange>
        </w:rPr>
        <w:t>forms and tables review;</w:t>
      </w:r>
    </w:p>
    <w:p w14:paraId="68E9BF6E" w14:textId="77777777" w:rsidR="00205B6C" w:rsidRPr="00696F23" w:rsidRDefault="00205B6C">
      <w:pPr>
        <w:pStyle w:val="ListParagraph"/>
        <w:numPr>
          <w:ilvl w:val="0"/>
          <w:numId w:val="5"/>
        </w:numPr>
        <w:spacing w:line="276" w:lineRule="auto"/>
        <w:rPr>
          <w:lang w:val="en-GB" w:eastAsia="zh-CN"/>
          <w:rPrChange w:id="25241" w:author="Kevin Gu" w:date="2020-05-18T14:18:00Z">
            <w:rPr>
              <w:lang w:val="en-US" w:eastAsia="zh-CN"/>
            </w:rPr>
          </w:rPrChange>
        </w:rPr>
      </w:pPr>
      <w:r w:rsidRPr="00696F23">
        <w:rPr>
          <w:rFonts w:hint="eastAsia"/>
          <w:lang w:val="en-GB" w:eastAsia="zh-CN"/>
          <w:rPrChange w:id="25242" w:author="Kevin Gu" w:date="2020-05-18T14:18:00Z">
            <w:rPr>
              <w:rFonts w:hint="eastAsia"/>
              <w:lang w:val="en-US" w:eastAsia="zh-CN"/>
            </w:rPr>
          </w:rPrChange>
        </w:rPr>
        <w:t>检查日志、表格和表单</w:t>
      </w:r>
    </w:p>
    <w:p w14:paraId="6A61D844" w14:textId="2D145E2E" w:rsidR="00B649C7" w:rsidRPr="00696F23" w:rsidDel="00696F23" w:rsidRDefault="00B649C7">
      <w:pPr>
        <w:pStyle w:val="ListParagraph"/>
        <w:numPr>
          <w:ilvl w:val="0"/>
          <w:numId w:val="5"/>
        </w:numPr>
        <w:spacing w:line="276" w:lineRule="auto"/>
        <w:rPr>
          <w:del w:id="25243" w:author="Kevin Gu" w:date="2020-05-18T14:15:00Z"/>
          <w:lang w:val="en-GB"/>
          <w:rPrChange w:id="25244" w:author="Kevin Gu" w:date="2020-05-18T14:18:00Z">
            <w:rPr>
              <w:del w:id="25245" w:author="Kevin Gu" w:date="2020-05-18T14:15:00Z"/>
              <w:lang w:val="en-US"/>
            </w:rPr>
          </w:rPrChange>
        </w:rPr>
      </w:pPr>
      <w:r w:rsidRPr="00696F23">
        <w:rPr>
          <w:lang w:val="en-GB" w:eastAsia="zh-CN"/>
          <w:rPrChange w:id="25246" w:author="Kevin Gu" w:date="2020-05-18T14:18:00Z">
            <w:rPr>
              <w:lang w:val="en-US" w:eastAsia="zh-CN"/>
            </w:rPr>
          </w:rPrChange>
        </w:rPr>
        <w:t>Onsite review for all the departments;</w:t>
      </w:r>
    </w:p>
    <w:p w14:paraId="46B2ABD4" w14:textId="77777777" w:rsidR="00205B6C" w:rsidRPr="00696F23" w:rsidRDefault="00205B6C">
      <w:pPr>
        <w:pStyle w:val="ListParagraph"/>
        <w:numPr>
          <w:ilvl w:val="0"/>
          <w:numId w:val="5"/>
        </w:numPr>
        <w:spacing w:line="276" w:lineRule="auto"/>
        <w:rPr>
          <w:lang w:val="en-GB"/>
          <w:rPrChange w:id="25247" w:author="Kevin Gu" w:date="2020-05-18T14:18:00Z">
            <w:rPr>
              <w:lang w:val="en-US"/>
            </w:rPr>
          </w:rPrChange>
        </w:rPr>
      </w:pPr>
      <w:r w:rsidRPr="00696F23">
        <w:rPr>
          <w:rFonts w:hint="eastAsia"/>
          <w:lang w:val="en-GB" w:eastAsia="zh-CN"/>
          <w:rPrChange w:id="25248" w:author="Kevin Gu" w:date="2020-05-18T14:18:00Z">
            <w:rPr>
              <w:rFonts w:hint="eastAsia"/>
              <w:lang w:val="en-US" w:eastAsia="zh-CN"/>
            </w:rPr>
          </w:rPrChange>
        </w:rPr>
        <w:t>实地检查所有的部门</w:t>
      </w:r>
    </w:p>
    <w:p w14:paraId="4F76B8E9" w14:textId="0C601EA6" w:rsidR="00B649C7" w:rsidRPr="00696F23" w:rsidDel="00696F23" w:rsidRDefault="00B649C7">
      <w:pPr>
        <w:pStyle w:val="ListParagraph"/>
        <w:numPr>
          <w:ilvl w:val="0"/>
          <w:numId w:val="5"/>
        </w:numPr>
        <w:spacing w:line="276" w:lineRule="auto"/>
        <w:rPr>
          <w:del w:id="25249" w:author="Kevin Gu" w:date="2020-05-18T14:15:00Z"/>
          <w:lang w:val="en-GB"/>
          <w:rPrChange w:id="25250" w:author="Kevin Gu" w:date="2020-05-18T14:18:00Z">
            <w:rPr>
              <w:del w:id="25251" w:author="Kevin Gu" w:date="2020-05-18T14:15:00Z"/>
              <w:lang w:val="en-US"/>
            </w:rPr>
          </w:rPrChange>
        </w:rPr>
      </w:pPr>
      <w:r w:rsidRPr="00696F23">
        <w:rPr>
          <w:lang w:val="en-GB" w:eastAsia="zh-CN"/>
          <w:rPrChange w:id="25252" w:author="Kevin Gu" w:date="2020-05-18T14:18:00Z">
            <w:rPr>
              <w:lang w:val="en-US" w:eastAsia="zh-CN"/>
            </w:rPr>
          </w:rPrChange>
        </w:rPr>
        <w:t>Interview for the employee randomly chosen from each department;</w:t>
      </w:r>
    </w:p>
    <w:p w14:paraId="18A094C5" w14:textId="77777777" w:rsidR="00205B6C" w:rsidRPr="00696F23" w:rsidRDefault="00205B6C">
      <w:pPr>
        <w:pStyle w:val="ListParagraph"/>
        <w:numPr>
          <w:ilvl w:val="0"/>
          <w:numId w:val="5"/>
        </w:numPr>
        <w:spacing w:line="276" w:lineRule="auto"/>
        <w:rPr>
          <w:lang w:val="en-GB" w:eastAsia="zh-CN"/>
          <w:rPrChange w:id="25253" w:author="Kevin Gu" w:date="2020-05-18T14:18:00Z">
            <w:rPr>
              <w:lang w:val="en-US" w:eastAsia="zh-CN"/>
            </w:rPr>
          </w:rPrChange>
        </w:rPr>
      </w:pPr>
      <w:r w:rsidRPr="00696F23">
        <w:rPr>
          <w:rFonts w:hint="eastAsia"/>
          <w:lang w:val="en-GB" w:eastAsia="zh-CN"/>
          <w:rPrChange w:id="25254" w:author="Kevin Gu" w:date="2020-05-18T14:18:00Z">
            <w:rPr>
              <w:rFonts w:hint="eastAsia"/>
              <w:lang w:val="en-US" w:eastAsia="zh-CN"/>
            </w:rPr>
          </w:rPrChange>
        </w:rPr>
        <w:t>随机抽查各部门的</w:t>
      </w:r>
      <w:r w:rsidR="00E2613A" w:rsidRPr="00696F23">
        <w:rPr>
          <w:rFonts w:hint="eastAsia"/>
          <w:lang w:val="en-GB" w:eastAsia="zh-CN"/>
          <w:rPrChange w:id="25255" w:author="Kevin Gu" w:date="2020-05-18T14:18:00Z">
            <w:rPr>
              <w:rFonts w:hint="eastAsia"/>
              <w:lang w:val="en-US" w:eastAsia="zh-CN"/>
            </w:rPr>
          </w:rPrChange>
        </w:rPr>
        <w:t>员工</w:t>
      </w:r>
    </w:p>
    <w:p w14:paraId="6378000A" w14:textId="273BAB7A" w:rsidR="000E07D8" w:rsidRPr="00696F23" w:rsidDel="00696F23" w:rsidRDefault="00B649C7">
      <w:pPr>
        <w:pStyle w:val="ListParagraph"/>
        <w:numPr>
          <w:ilvl w:val="0"/>
          <w:numId w:val="5"/>
        </w:numPr>
        <w:spacing w:line="276" w:lineRule="auto"/>
        <w:rPr>
          <w:del w:id="25256" w:author="Kevin Gu" w:date="2020-05-18T14:15:00Z"/>
          <w:lang w:val="en-GB"/>
          <w:rPrChange w:id="25257" w:author="Kevin Gu" w:date="2020-05-18T14:18:00Z">
            <w:rPr>
              <w:del w:id="25258" w:author="Kevin Gu" w:date="2020-05-18T14:15:00Z"/>
              <w:lang w:val="en-US"/>
            </w:rPr>
          </w:rPrChange>
        </w:rPr>
      </w:pPr>
      <w:r w:rsidRPr="00696F23">
        <w:rPr>
          <w:lang w:val="en-GB" w:eastAsia="zh-CN"/>
          <w:rPrChange w:id="25259" w:author="Kevin Gu" w:date="2020-05-18T14:18:00Z">
            <w:rPr>
              <w:lang w:val="en-US" w:eastAsia="zh-CN"/>
            </w:rPr>
          </w:rPrChange>
        </w:rPr>
        <w:t>Issues found during the last audit.</w:t>
      </w:r>
    </w:p>
    <w:p w14:paraId="0DA65B80" w14:textId="372E1EEB" w:rsidR="00E2613A" w:rsidRPr="00696F23" w:rsidRDefault="00E2613A" w:rsidP="00696F23">
      <w:pPr>
        <w:pStyle w:val="ListParagraph"/>
        <w:numPr>
          <w:ilvl w:val="0"/>
          <w:numId w:val="5"/>
        </w:numPr>
        <w:spacing w:line="276" w:lineRule="auto"/>
        <w:rPr>
          <w:ins w:id="25260" w:author="Kevin Gu" w:date="2020-05-18T14:15:00Z"/>
          <w:lang w:val="en-GB" w:eastAsia="zh-CN"/>
          <w:rPrChange w:id="25261" w:author="Kevin Gu" w:date="2020-05-18T14:18:00Z">
            <w:rPr>
              <w:ins w:id="25262" w:author="Kevin Gu" w:date="2020-05-18T14:15:00Z"/>
              <w:strike/>
              <w:lang w:val="en-GB" w:eastAsia="zh-CN"/>
            </w:rPr>
          </w:rPrChange>
        </w:rPr>
      </w:pPr>
      <w:r w:rsidRPr="00696F23">
        <w:rPr>
          <w:rFonts w:hint="eastAsia"/>
          <w:lang w:val="en-GB" w:eastAsia="zh-CN"/>
          <w:rPrChange w:id="25263" w:author="Kevin Gu" w:date="2020-05-18T14:18:00Z">
            <w:rPr>
              <w:rFonts w:hint="eastAsia"/>
              <w:lang w:val="en-US" w:eastAsia="zh-CN"/>
            </w:rPr>
          </w:rPrChange>
        </w:rPr>
        <w:t>上次审核中发现的问题</w:t>
      </w:r>
    </w:p>
    <w:p w14:paraId="7F64EEAA" w14:textId="5DC1AECD" w:rsidR="00696F23" w:rsidRPr="00696F23" w:rsidRDefault="00696F23">
      <w:pPr>
        <w:pStyle w:val="ListParagraph"/>
        <w:numPr>
          <w:ilvl w:val="0"/>
          <w:numId w:val="5"/>
        </w:numPr>
        <w:spacing w:line="276" w:lineRule="auto"/>
        <w:rPr>
          <w:lang w:val="en-GB" w:eastAsia="zh-CN"/>
          <w:rPrChange w:id="25264" w:author="Kevin Gu" w:date="2020-05-18T14:18:00Z">
            <w:rPr>
              <w:lang w:val="en-US" w:eastAsia="zh-CN"/>
            </w:rPr>
          </w:rPrChange>
        </w:rPr>
      </w:pPr>
      <w:ins w:id="25265" w:author="Kevin Gu" w:date="2020-05-18T14:16:00Z">
        <w:r w:rsidRPr="00696F23">
          <w:rPr>
            <w:lang w:val="en-GB" w:eastAsia="zh-CN"/>
            <w:rPrChange w:id="25266" w:author="Kevin Gu" w:date="2020-05-18T14:18:00Z">
              <w:rPr>
                <w:strike/>
                <w:lang w:val="en-GB" w:eastAsia="zh-CN"/>
              </w:rPr>
            </w:rPrChange>
          </w:rPr>
          <w:t>CCTV systems, alarm systems and access control system</w:t>
        </w:r>
      </w:ins>
    </w:p>
    <w:p w14:paraId="4210E523" w14:textId="77777777" w:rsidR="000E07D8" w:rsidRPr="00696F23" w:rsidRDefault="00B649C7" w:rsidP="00181CF1">
      <w:pPr>
        <w:rPr>
          <w:lang w:val="en-GB" w:eastAsia="zh-CN"/>
          <w:rPrChange w:id="25267" w:author="Kevin Gu" w:date="2020-05-18T14:18:00Z">
            <w:rPr>
              <w:lang w:val="en-US" w:eastAsia="zh-CN"/>
            </w:rPr>
          </w:rPrChange>
        </w:rPr>
      </w:pPr>
      <w:r w:rsidRPr="00696F23">
        <w:rPr>
          <w:lang w:val="en-GB" w:eastAsia="zh-CN"/>
          <w:rPrChange w:id="25268" w:author="Kevin Gu" w:date="2020-05-18T14:18:00Z">
            <w:rPr>
              <w:lang w:val="en-US" w:eastAsia="zh-CN"/>
            </w:rPr>
          </w:rPrChange>
        </w:rPr>
        <w:t>The audit issues and corresponding solving measures will be recorded on the Internal Audit Record.</w:t>
      </w:r>
    </w:p>
    <w:p w14:paraId="1D334CEE" w14:textId="77777777" w:rsidR="00E2613A" w:rsidRPr="00696F23" w:rsidRDefault="00E2613A" w:rsidP="00181CF1">
      <w:pPr>
        <w:rPr>
          <w:lang w:val="en-GB" w:eastAsia="zh-CN"/>
          <w:rPrChange w:id="25269" w:author="Kevin Gu" w:date="2020-05-18T14:18:00Z">
            <w:rPr>
              <w:lang w:val="en-US" w:eastAsia="zh-CN"/>
            </w:rPr>
          </w:rPrChange>
        </w:rPr>
      </w:pPr>
      <w:r w:rsidRPr="00696F23">
        <w:rPr>
          <w:rFonts w:hint="eastAsia"/>
          <w:lang w:val="en-GB" w:eastAsia="zh-CN"/>
          <w:rPrChange w:id="25270" w:author="Kevin Gu" w:date="2020-05-18T14:18:00Z">
            <w:rPr>
              <w:rFonts w:hint="eastAsia"/>
              <w:lang w:val="en-US" w:eastAsia="zh-CN"/>
            </w:rPr>
          </w:rPrChange>
        </w:rPr>
        <w:t>审核问题及相应的解决措施需要记录在《</w:t>
      </w:r>
      <w:commentRangeStart w:id="25271"/>
      <w:r w:rsidRPr="00696F23">
        <w:rPr>
          <w:rFonts w:hint="eastAsia"/>
          <w:lang w:val="en-GB" w:eastAsia="zh-CN"/>
          <w:rPrChange w:id="25272" w:author="Kevin Gu" w:date="2020-05-18T14:18:00Z">
            <w:rPr>
              <w:rFonts w:hint="eastAsia"/>
              <w:lang w:val="en-US" w:eastAsia="zh-CN"/>
            </w:rPr>
          </w:rPrChange>
        </w:rPr>
        <w:t>内部审核记录</w:t>
      </w:r>
      <w:commentRangeEnd w:id="25271"/>
      <w:r w:rsidR="005A46CB">
        <w:rPr>
          <w:rStyle w:val="CommentReference"/>
        </w:rPr>
        <w:commentReference w:id="25271"/>
      </w:r>
      <w:r w:rsidRPr="00696F23">
        <w:rPr>
          <w:rFonts w:hint="eastAsia"/>
          <w:lang w:val="en-GB" w:eastAsia="zh-CN"/>
          <w:rPrChange w:id="25273" w:author="Kevin Gu" w:date="2020-05-18T14:18:00Z">
            <w:rPr>
              <w:rFonts w:hint="eastAsia"/>
              <w:lang w:val="en-US" w:eastAsia="zh-CN"/>
            </w:rPr>
          </w:rPrChange>
        </w:rPr>
        <w:t>》中。</w:t>
      </w:r>
    </w:p>
    <w:p w14:paraId="541AF870" w14:textId="77777777" w:rsidR="00181CF1" w:rsidRPr="00696F23" w:rsidRDefault="00310701" w:rsidP="00943386">
      <w:pPr>
        <w:rPr>
          <w:lang w:val="en-GB" w:eastAsia="zh-CN"/>
          <w:rPrChange w:id="25274" w:author="Kevin Gu" w:date="2020-05-18T14:18:00Z">
            <w:rPr>
              <w:lang w:val="en-US" w:eastAsia="zh-CN"/>
            </w:rPr>
          </w:rPrChange>
        </w:rPr>
      </w:pPr>
      <w:r w:rsidRPr="00696F23">
        <w:rPr>
          <w:lang w:val="en-GB" w:eastAsia="zh-CN"/>
          <w:rPrChange w:id="25275" w:author="Kevin Gu" w:date="2020-05-18T14:18:00Z">
            <w:rPr>
              <w:lang w:val="en-US" w:eastAsia="zh-CN"/>
            </w:rPr>
          </w:rPrChange>
        </w:rPr>
        <w:t>The issue solving evidence should be provi</w:t>
      </w:r>
      <w:r w:rsidR="00C01E02" w:rsidRPr="00696F23">
        <w:rPr>
          <w:lang w:val="en-GB" w:eastAsia="zh-CN"/>
          <w:rPrChange w:id="25276" w:author="Kevin Gu" w:date="2020-05-18T14:18:00Z">
            <w:rPr>
              <w:lang w:val="en-US" w:eastAsia="zh-CN"/>
            </w:rPr>
          </w:rPrChange>
        </w:rPr>
        <w:t>ded to CISO and general manager.</w:t>
      </w:r>
      <w:r w:rsidRPr="00696F23">
        <w:rPr>
          <w:lang w:val="en-GB" w:eastAsia="zh-CN"/>
          <w:rPrChange w:id="25277" w:author="Kevin Gu" w:date="2020-05-18T14:18:00Z">
            <w:rPr>
              <w:lang w:val="en-US" w:eastAsia="zh-CN"/>
            </w:rPr>
          </w:rPrChange>
        </w:rPr>
        <w:t xml:space="preserve"> CISO and GM will sign to confirm on the Audit Record.</w:t>
      </w:r>
    </w:p>
    <w:p w14:paraId="29B9C073" w14:textId="2EAF9015" w:rsidR="00E2613A" w:rsidRPr="00696F23" w:rsidRDefault="00E2613A" w:rsidP="00943386">
      <w:pPr>
        <w:rPr>
          <w:ins w:id="25278" w:author="Kevin Gu" w:date="2020-05-18T14:17:00Z"/>
          <w:lang w:val="en-GB" w:eastAsia="zh-CN"/>
          <w:rPrChange w:id="25279" w:author="Kevin Gu" w:date="2020-05-18T14:18:00Z">
            <w:rPr>
              <w:ins w:id="25280" w:author="Kevin Gu" w:date="2020-05-18T14:17:00Z"/>
              <w:strike/>
              <w:lang w:val="en-GB" w:eastAsia="zh-CN"/>
            </w:rPr>
          </w:rPrChange>
        </w:rPr>
      </w:pPr>
      <w:r w:rsidRPr="00696F23">
        <w:rPr>
          <w:rFonts w:hint="eastAsia"/>
          <w:lang w:val="en-GB" w:eastAsia="zh-CN"/>
          <w:rPrChange w:id="25281" w:author="Kevin Gu" w:date="2020-05-18T14:18:00Z">
            <w:rPr>
              <w:rFonts w:hint="eastAsia"/>
              <w:lang w:val="en-US" w:eastAsia="zh-CN"/>
            </w:rPr>
          </w:rPrChange>
        </w:rPr>
        <w:t>解决问题的证据应提供给</w:t>
      </w:r>
      <w:r w:rsidRPr="00696F23">
        <w:rPr>
          <w:lang w:val="en-GB" w:eastAsia="zh-CN"/>
          <w:rPrChange w:id="25282" w:author="Kevin Gu" w:date="2020-05-18T14:18:00Z">
            <w:rPr>
              <w:lang w:val="en-US" w:eastAsia="zh-CN"/>
            </w:rPr>
          </w:rPrChange>
        </w:rPr>
        <w:t>CISO</w:t>
      </w:r>
      <w:r w:rsidRPr="00696F23">
        <w:rPr>
          <w:rFonts w:hint="eastAsia"/>
          <w:lang w:val="en-GB" w:eastAsia="zh-CN"/>
          <w:rPrChange w:id="25283" w:author="Kevin Gu" w:date="2020-05-18T14:18:00Z">
            <w:rPr>
              <w:rFonts w:hint="eastAsia"/>
              <w:lang w:val="en-US" w:eastAsia="zh-CN"/>
            </w:rPr>
          </w:rPrChange>
        </w:rPr>
        <w:t>和总经理。</w:t>
      </w:r>
      <w:r w:rsidRPr="00696F23">
        <w:rPr>
          <w:lang w:val="en-GB" w:eastAsia="zh-CN"/>
          <w:rPrChange w:id="25284" w:author="Kevin Gu" w:date="2020-05-18T14:18:00Z">
            <w:rPr>
              <w:lang w:val="en-US" w:eastAsia="zh-CN"/>
            </w:rPr>
          </w:rPrChange>
        </w:rPr>
        <w:t>CISO</w:t>
      </w:r>
      <w:r w:rsidRPr="00696F23">
        <w:rPr>
          <w:rFonts w:hint="eastAsia"/>
          <w:lang w:val="en-GB" w:eastAsia="zh-CN"/>
          <w:rPrChange w:id="25285" w:author="Kevin Gu" w:date="2020-05-18T14:18:00Z">
            <w:rPr>
              <w:rFonts w:hint="eastAsia"/>
              <w:lang w:val="en-US" w:eastAsia="zh-CN"/>
            </w:rPr>
          </w:rPrChange>
        </w:rPr>
        <w:t>和总经理将在审核记录上签字确认。</w:t>
      </w:r>
    </w:p>
    <w:p w14:paraId="706CCEC9" w14:textId="77777777" w:rsidR="00696F23" w:rsidRPr="00E90A0E" w:rsidRDefault="00696F23" w:rsidP="00696F23">
      <w:pPr>
        <w:pStyle w:val="Title2"/>
        <w:rPr>
          <w:ins w:id="25286" w:author="Kevin Gu" w:date="2020-05-18T14:17:00Z"/>
          <w:lang w:val="en-GB"/>
        </w:rPr>
      </w:pPr>
      <w:ins w:id="25287" w:author="Kevin Gu" w:date="2020-05-18T14:17:00Z">
        <w:r>
          <w:rPr>
            <w:lang w:val="en-GB" w:eastAsia="zh-CN"/>
          </w:rPr>
          <w:t xml:space="preserve"> </w:t>
        </w:r>
        <w:bookmarkStart w:id="25288" w:name="_Toc43387268"/>
        <w:r w:rsidRPr="00E90A0E">
          <w:rPr>
            <w:lang w:val="en-GB"/>
          </w:rPr>
          <w:t>Reporting to Corporate Security</w:t>
        </w:r>
        <w:r w:rsidRPr="00E90A0E">
          <w:rPr>
            <w:lang w:val="en-GB"/>
          </w:rPr>
          <w:t>向公司安全部报告</w:t>
        </w:r>
        <w:bookmarkEnd w:id="25288"/>
      </w:ins>
    </w:p>
    <w:p w14:paraId="1945F647" w14:textId="14F1E099" w:rsidR="00696F23" w:rsidRPr="00E90A0E" w:rsidRDefault="00696F23" w:rsidP="00696F23">
      <w:pPr>
        <w:rPr>
          <w:ins w:id="25289" w:author="Kevin Gu" w:date="2020-05-18T14:17:00Z"/>
          <w:lang w:val="en-GB"/>
        </w:rPr>
      </w:pPr>
      <w:ins w:id="25290" w:author="Kevin Gu" w:date="2020-05-18T14:17:00Z">
        <w:r w:rsidRPr="00E90A0E">
          <w:rPr>
            <w:lang w:val="en-GB"/>
          </w:rPr>
          <w:t>The results from above security audits must be monthly collected and reported to the Corporate Security</w:t>
        </w:r>
      </w:ins>
      <w:ins w:id="25291" w:author="Julio Li [2]" w:date="2020-09-28T13:53:00Z">
        <w:r w:rsidR="00D13C90">
          <w:rPr>
            <w:lang w:val="en-US"/>
          </w:rPr>
          <w:t>.</w:t>
        </w:r>
      </w:ins>
      <w:ins w:id="25292" w:author="Kevin Gu" w:date="2020-05-18T14:17:00Z">
        <w:del w:id="25293" w:author="Julio Li [2]" w:date="2020-09-28T13:53:00Z">
          <w:r w:rsidRPr="00E90A0E" w:rsidDel="00D13C90">
            <w:rPr>
              <w:lang w:val="en-GB"/>
            </w:rPr>
            <w:delText xml:space="preserve"> thought SCART (Security control and reporting tool).</w:delText>
          </w:r>
        </w:del>
      </w:ins>
    </w:p>
    <w:p w14:paraId="2C05B293" w14:textId="26CB924F" w:rsidR="00696F23" w:rsidRPr="00E90A0E" w:rsidRDefault="00696F23" w:rsidP="00696F23">
      <w:pPr>
        <w:rPr>
          <w:ins w:id="25294" w:author="Kevin Gu" w:date="2020-05-18T14:17:00Z"/>
          <w:lang w:val="en-GB" w:eastAsia="zh-CN"/>
        </w:rPr>
      </w:pPr>
      <w:commentRangeStart w:id="25295"/>
      <w:proofErr w:type="spellStart"/>
      <w:ins w:id="25296" w:author="Kevin Gu" w:date="2020-05-18T14:17:00Z">
        <w:r w:rsidRPr="00E90A0E">
          <w:rPr>
            <w:lang w:val="en-GB"/>
          </w:rPr>
          <w:t>安全审核结果必须每月收集</w:t>
        </w:r>
      </w:ins>
      <w:proofErr w:type="spellEnd"/>
      <w:ins w:id="25297" w:author="Julio Li [2]" w:date="2020-09-28T13:53:00Z">
        <w:r w:rsidR="00D13C90">
          <w:rPr>
            <w:rFonts w:hint="eastAsia"/>
            <w:lang w:val="en-GB" w:eastAsia="zh-CN"/>
          </w:rPr>
          <w:t>并</w:t>
        </w:r>
      </w:ins>
      <w:ins w:id="25298" w:author="Kevin Gu" w:date="2020-05-18T14:17:00Z">
        <w:del w:id="25299" w:author="Julio Li [2]" w:date="2020-09-28T13:53:00Z">
          <w:r w:rsidRPr="00E90A0E" w:rsidDel="00D13C90">
            <w:rPr>
              <w:lang w:val="en-GB"/>
            </w:rPr>
            <w:delText>和通过</w:delText>
          </w:r>
          <w:r w:rsidRPr="00E90A0E" w:rsidDel="00D13C90">
            <w:rPr>
              <w:lang w:val="en-GB"/>
            </w:rPr>
            <w:delText>SCART</w:delText>
          </w:r>
          <w:r w:rsidRPr="00E90A0E" w:rsidDel="00D13C90">
            <w:rPr>
              <w:lang w:val="en-GB"/>
            </w:rPr>
            <w:delText>（安全控制和报告工具）</w:delText>
          </w:r>
        </w:del>
        <w:proofErr w:type="spellStart"/>
        <w:r w:rsidRPr="00E90A0E">
          <w:rPr>
            <w:lang w:val="en-GB"/>
          </w:rPr>
          <w:t>向公司安全部报告</w:t>
        </w:r>
        <w:proofErr w:type="spellEnd"/>
        <w:r w:rsidRPr="00E90A0E">
          <w:rPr>
            <w:lang w:val="en-GB" w:eastAsia="zh-CN"/>
          </w:rPr>
          <w:t>。</w:t>
        </w:r>
      </w:ins>
      <w:commentRangeEnd w:id="25295"/>
      <w:r w:rsidR="00616B1B">
        <w:rPr>
          <w:rStyle w:val="CommentReference"/>
        </w:rPr>
        <w:commentReference w:id="25295"/>
      </w:r>
    </w:p>
    <w:p w14:paraId="71A06E64" w14:textId="77777777" w:rsidR="00696F23" w:rsidRPr="00E90A0E" w:rsidRDefault="00696F23" w:rsidP="00696F23">
      <w:pPr>
        <w:rPr>
          <w:ins w:id="25300" w:author="Kevin Gu" w:date="2020-05-18T14:17:00Z"/>
          <w:lang w:val="en-GB"/>
        </w:rPr>
      </w:pPr>
      <w:ins w:id="25301" w:author="Kevin Gu" w:date="2020-05-18T14:17:00Z">
        <w:r w:rsidRPr="00E90A0E">
          <w:rPr>
            <w:lang w:val="en-GB"/>
          </w:rPr>
          <w:t>In addition to these physical tests all production sites must also report using SCART:</w:t>
        </w:r>
      </w:ins>
    </w:p>
    <w:p w14:paraId="32B7ECFD" w14:textId="77777777" w:rsidR="00696F23" w:rsidRPr="00E90A0E" w:rsidRDefault="00696F23" w:rsidP="00696F23">
      <w:pPr>
        <w:rPr>
          <w:ins w:id="25302" w:author="Kevin Gu" w:date="2020-05-18T14:17:00Z"/>
          <w:lang w:val="en-GB"/>
        </w:rPr>
      </w:pPr>
      <w:proofErr w:type="spellStart"/>
      <w:ins w:id="25303" w:author="Kevin Gu" w:date="2020-05-18T14:17:00Z">
        <w:r w:rsidRPr="00E90A0E">
          <w:rPr>
            <w:lang w:val="en-GB"/>
          </w:rPr>
          <w:t>这些物理测试所有生产站点还必须都使用</w:t>
        </w:r>
        <w:proofErr w:type="spellEnd"/>
        <w:r w:rsidRPr="00E90A0E">
          <w:rPr>
            <w:lang w:val="en-GB"/>
          </w:rPr>
          <w:t xml:space="preserve"> SCART</w:t>
        </w:r>
        <w:proofErr w:type="spellStart"/>
        <w:r w:rsidRPr="00E90A0E">
          <w:rPr>
            <w:lang w:val="en-GB"/>
          </w:rPr>
          <w:t>报告</w:t>
        </w:r>
        <w:proofErr w:type="spellEnd"/>
        <w:r w:rsidRPr="00E90A0E">
          <w:rPr>
            <w:lang w:val="en-GB"/>
          </w:rPr>
          <w:t>：</w:t>
        </w:r>
      </w:ins>
    </w:p>
    <w:p w14:paraId="550B66B9" w14:textId="77777777" w:rsidR="00696F23" w:rsidRPr="00E90A0E" w:rsidRDefault="00696F23" w:rsidP="00696F23">
      <w:pPr>
        <w:rPr>
          <w:ins w:id="25304" w:author="Kevin Gu" w:date="2020-05-18T14:17:00Z"/>
          <w:lang w:val="en-GB"/>
        </w:rPr>
      </w:pPr>
      <w:ins w:id="25305" w:author="Kevin Gu" w:date="2020-05-18T14:17:00Z">
        <w:r w:rsidRPr="00E90A0E">
          <w:rPr>
            <w:lang w:val="en-GB"/>
          </w:rPr>
          <w:t>Logical tests on anti-virus management, server and network access, logs, etc.</w:t>
        </w:r>
      </w:ins>
    </w:p>
    <w:p w14:paraId="3170A59E" w14:textId="77777777" w:rsidR="00696F23" w:rsidRPr="00E90A0E" w:rsidRDefault="00696F23" w:rsidP="00696F23">
      <w:pPr>
        <w:rPr>
          <w:ins w:id="25306" w:author="Kevin Gu" w:date="2020-05-18T14:17:00Z"/>
          <w:lang w:val="en-GB"/>
        </w:rPr>
      </w:pPr>
      <w:proofErr w:type="spellStart"/>
      <w:ins w:id="25307" w:author="Kevin Gu" w:date="2020-05-18T14:17:00Z">
        <w:r w:rsidRPr="00E90A0E">
          <w:rPr>
            <w:lang w:val="en-GB"/>
          </w:rPr>
          <w:t>逻辑测试防病毒管理、服务器和网络的访问权限、日志等</w:t>
        </w:r>
        <w:proofErr w:type="spellEnd"/>
        <w:r w:rsidRPr="00E90A0E">
          <w:rPr>
            <w:lang w:val="en-GB"/>
          </w:rPr>
          <w:t>。</w:t>
        </w:r>
      </w:ins>
    </w:p>
    <w:p w14:paraId="498E7324" w14:textId="77777777" w:rsidR="00696F23" w:rsidRPr="00E90A0E" w:rsidRDefault="00696F23" w:rsidP="00696F23">
      <w:pPr>
        <w:rPr>
          <w:ins w:id="25308" w:author="Kevin Gu" w:date="2020-05-18T14:17:00Z"/>
          <w:lang w:val="en-GB"/>
        </w:rPr>
      </w:pPr>
      <w:ins w:id="25309" w:author="Kevin Gu" w:date="2020-05-18T14:17:00Z">
        <w:r w:rsidRPr="00E90A0E">
          <w:rPr>
            <w:lang w:val="en-GB"/>
          </w:rPr>
          <w:t>Production tests on audits trail data.</w:t>
        </w:r>
      </w:ins>
    </w:p>
    <w:p w14:paraId="78E4169F" w14:textId="77777777" w:rsidR="00696F23" w:rsidRPr="00E90A0E" w:rsidRDefault="00696F23" w:rsidP="00696F23">
      <w:pPr>
        <w:rPr>
          <w:ins w:id="25310" w:author="Kevin Gu" w:date="2020-05-18T14:17:00Z"/>
          <w:lang w:val="en-GB"/>
        </w:rPr>
      </w:pPr>
      <w:proofErr w:type="spellStart"/>
      <w:ins w:id="25311" w:author="Kevin Gu" w:date="2020-05-18T14:17:00Z">
        <w:r w:rsidRPr="00E90A0E">
          <w:rPr>
            <w:lang w:val="en-GB"/>
          </w:rPr>
          <w:t>生产测试审计跟踪数据</w:t>
        </w:r>
        <w:proofErr w:type="spellEnd"/>
        <w:r w:rsidRPr="00E90A0E">
          <w:rPr>
            <w:lang w:val="en-GB"/>
          </w:rPr>
          <w:t>。</w:t>
        </w:r>
      </w:ins>
    </w:p>
    <w:p w14:paraId="203742A8" w14:textId="77777777" w:rsidR="00696F23" w:rsidRPr="00876437" w:rsidRDefault="00696F23" w:rsidP="00943386">
      <w:pPr>
        <w:rPr>
          <w:strike/>
          <w:lang w:val="en-GB" w:eastAsia="zh-CN"/>
          <w:rPrChange w:id="25312" w:author="Kevin Gu" w:date="2020-05-18T10:36:00Z">
            <w:rPr>
              <w:lang w:val="en-US" w:eastAsia="zh-CN"/>
            </w:rPr>
          </w:rPrChange>
        </w:rPr>
      </w:pPr>
    </w:p>
    <w:p w14:paraId="5618B47F" w14:textId="77777777" w:rsidR="00181CF1" w:rsidRPr="00876437" w:rsidRDefault="00181CF1">
      <w:pPr>
        <w:spacing w:after="200"/>
        <w:rPr>
          <w:lang w:val="en-GB" w:eastAsia="zh-CN"/>
          <w:rPrChange w:id="25313" w:author="Kevin Gu" w:date="2020-05-18T10:36:00Z">
            <w:rPr>
              <w:lang w:val="en-US" w:eastAsia="zh-CN"/>
            </w:rPr>
          </w:rPrChange>
        </w:rPr>
      </w:pPr>
      <w:r w:rsidRPr="00876437">
        <w:rPr>
          <w:lang w:val="en-GB" w:eastAsia="zh-CN"/>
          <w:rPrChange w:id="25314" w:author="Kevin Gu" w:date="2020-05-18T10:36:00Z">
            <w:rPr>
              <w:lang w:val="en-US" w:eastAsia="zh-CN"/>
            </w:rPr>
          </w:rPrChange>
        </w:rPr>
        <w:br w:type="page"/>
      </w:r>
    </w:p>
    <w:p w14:paraId="0CD1593C" w14:textId="77777777" w:rsidR="00E24F95" w:rsidRPr="00876437" w:rsidRDefault="00E24F95" w:rsidP="00181CF1">
      <w:pPr>
        <w:pStyle w:val="Title1"/>
        <w:rPr>
          <w:lang w:val="en-GB"/>
          <w:rPrChange w:id="25315" w:author="Kevin Gu" w:date="2020-05-18T10:36:00Z">
            <w:rPr/>
          </w:rPrChange>
        </w:rPr>
      </w:pPr>
      <w:bookmarkStart w:id="25316" w:name="_Toc211932370"/>
      <w:bookmarkStart w:id="25317" w:name="_Toc381310147"/>
      <w:bookmarkStart w:id="25318" w:name="_Toc528313029"/>
      <w:bookmarkStart w:id="25319" w:name="_Toc43387269"/>
      <w:r w:rsidRPr="00876437">
        <w:rPr>
          <w:lang w:val="en-GB"/>
          <w:rPrChange w:id="25320" w:author="Kevin Gu" w:date="2020-05-18T10:36:00Z">
            <w:rPr/>
          </w:rPrChange>
        </w:rPr>
        <w:lastRenderedPageBreak/>
        <w:t>Justification of necessary level of protection</w:t>
      </w:r>
      <w:bookmarkEnd w:id="25316"/>
      <w:bookmarkEnd w:id="25317"/>
      <w:bookmarkEnd w:id="25318"/>
      <w:bookmarkEnd w:id="25319"/>
    </w:p>
    <w:p w14:paraId="56591841" w14:textId="77777777" w:rsidR="00E24F95" w:rsidRPr="00876437" w:rsidRDefault="00E24F95" w:rsidP="00181CF1">
      <w:pPr>
        <w:rPr>
          <w:lang w:val="en-GB" w:eastAsia="zh-CN"/>
        </w:rPr>
      </w:pPr>
      <w:r w:rsidRPr="00876437">
        <w:rPr>
          <w:lang w:val="en-GB" w:eastAsia="zh-CN"/>
        </w:rPr>
        <w:t>In this chapter the justification is given that the security measures provide the necessary level of protection to maintain the confidentiality and integrity of the TOE.</w:t>
      </w:r>
    </w:p>
    <w:tbl>
      <w:tblPr>
        <w:tblW w:w="9812"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9"/>
        <w:gridCol w:w="1685"/>
        <w:gridCol w:w="2669"/>
        <w:gridCol w:w="2799"/>
      </w:tblGrid>
      <w:tr w:rsidR="00E24F95" w:rsidRPr="00876437" w14:paraId="5D6FAA26" w14:textId="77777777" w:rsidTr="00703E57">
        <w:tc>
          <w:tcPr>
            <w:tcW w:w="2659" w:type="dxa"/>
            <w:shd w:val="clear" w:color="auto" w:fill="auto"/>
          </w:tcPr>
          <w:p w14:paraId="33045E10" w14:textId="77777777" w:rsidR="00E24F95" w:rsidRPr="00876437" w:rsidRDefault="00E24F95" w:rsidP="00181CF1">
            <w:pPr>
              <w:numPr>
                <w:ilvl w:val="0"/>
                <w:numId w:val="10"/>
              </w:numPr>
              <w:spacing w:after="60"/>
              <w:ind w:left="0" w:hanging="284"/>
              <w:jc w:val="left"/>
              <w:rPr>
                <w:b/>
                <w:lang w:val="en-GB"/>
              </w:rPr>
            </w:pPr>
            <w:r w:rsidRPr="00876437">
              <w:rPr>
                <w:b/>
                <w:lang w:val="en-GB"/>
              </w:rPr>
              <w:t>Security measure</w:t>
            </w:r>
          </w:p>
        </w:tc>
        <w:tc>
          <w:tcPr>
            <w:tcW w:w="1685" w:type="dxa"/>
            <w:shd w:val="clear" w:color="auto" w:fill="auto"/>
          </w:tcPr>
          <w:p w14:paraId="49996D98" w14:textId="77777777" w:rsidR="00E24F95" w:rsidRPr="00876437" w:rsidRDefault="00E24F95" w:rsidP="00181CF1">
            <w:pPr>
              <w:numPr>
                <w:ilvl w:val="0"/>
                <w:numId w:val="10"/>
              </w:numPr>
              <w:spacing w:after="60"/>
              <w:ind w:left="0" w:hanging="284"/>
              <w:jc w:val="left"/>
              <w:rPr>
                <w:b/>
                <w:lang w:val="en-GB"/>
              </w:rPr>
            </w:pPr>
            <w:r w:rsidRPr="00876437">
              <w:rPr>
                <w:b/>
                <w:lang w:val="en-GB"/>
              </w:rPr>
              <w:t>Chapter</w:t>
            </w:r>
          </w:p>
          <w:p w14:paraId="1E0E3BA2" w14:textId="77777777" w:rsidR="00E24F95" w:rsidRPr="00876437" w:rsidRDefault="00E24F95" w:rsidP="00181CF1">
            <w:pPr>
              <w:numPr>
                <w:ilvl w:val="0"/>
                <w:numId w:val="10"/>
              </w:numPr>
              <w:spacing w:after="60"/>
              <w:ind w:left="0" w:hanging="284"/>
              <w:jc w:val="left"/>
              <w:rPr>
                <w:b/>
                <w:lang w:val="en-GB"/>
              </w:rPr>
            </w:pPr>
            <w:r w:rsidRPr="00876437">
              <w:rPr>
                <w:b/>
                <w:lang w:val="en-GB"/>
              </w:rPr>
              <w:t>(this document)</w:t>
            </w:r>
          </w:p>
        </w:tc>
        <w:tc>
          <w:tcPr>
            <w:tcW w:w="2669" w:type="dxa"/>
            <w:shd w:val="clear" w:color="auto" w:fill="auto"/>
          </w:tcPr>
          <w:p w14:paraId="23128068" w14:textId="77777777" w:rsidR="00E24F95" w:rsidRPr="00876437" w:rsidRDefault="00E24F95" w:rsidP="00181CF1">
            <w:pPr>
              <w:numPr>
                <w:ilvl w:val="0"/>
                <w:numId w:val="10"/>
              </w:numPr>
              <w:spacing w:after="60"/>
              <w:ind w:left="0" w:hanging="284"/>
              <w:jc w:val="left"/>
              <w:rPr>
                <w:b/>
                <w:lang w:val="en-GB"/>
              </w:rPr>
            </w:pPr>
            <w:r w:rsidRPr="00876437">
              <w:rPr>
                <w:b/>
                <w:lang w:val="en-GB"/>
              </w:rPr>
              <w:t>Confidentiality of TOE preserved</w:t>
            </w:r>
          </w:p>
        </w:tc>
        <w:tc>
          <w:tcPr>
            <w:tcW w:w="2799" w:type="dxa"/>
            <w:shd w:val="clear" w:color="auto" w:fill="auto"/>
          </w:tcPr>
          <w:p w14:paraId="17D4E55C" w14:textId="77777777" w:rsidR="00E24F95" w:rsidRPr="00876437" w:rsidRDefault="00E24F95" w:rsidP="00181CF1">
            <w:pPr>
              <w:numPr>
                <w:ilvl w:val="0"/>
                <w:numId w:val="10"/>
              </w:numPr>
              <w:spacing w:after="60"/>
              <w:ind w:left="0" w:hanging="284"/>
              <w:jc w:val="left"/>
              <w:rPr>
                <w:b/>
                <w:lang w:val="en-GB"/>
              </w:rPr>
            </w:pPr>
            <w:r w:rsidRPr="00876437">
              <w:rPr>
                <w:b/>
                <w:lang w:val="en-GB"/>
              </w:rPr>
              <w:t>Integrity of TOE preserved</w:t>
            </w:r>
          </w:p>
        </w:tc>
      </w:tr>
      <w:tr w:rsidR="002B4DCA" w:rsidRPr="00876437" w14:paraId="340B8DDE" w14:textId="77777777" w:rsidTr="00703E57">
        <w:tc>
          <w:tcPr>
            <w:tcW w:w="2659" w:type="dxa"/>
            <w:shd w:val="clear" w:color="auto" w:fill="auto"/>
          </w:tcPr>
          <w:p w14:paraId="1F765BFC" w14:textId="77777777" w:rsidR="002B4DCA" w:rsidRPr="00876437" w:rsidRDefault="002B4DCA" w:rsidP="002B4DCA">
            <w:pPr>
              <w:numPr>
                <w:ilvl w:val="0"/>
                <w:numId w:val="10"/>
              </w:numPr>
              <w:spacing w:after="60"/>
              <w:ind w:left="0" w:hanging="284"/>
              <w:jc w:val="left"/>
              <w:rPr>
                <w:lang w:val="en-GB"/>
              </w:rPr>
            </w:pPr>
            <w:r w:rsidRPr="00876437">
              <w:rPr>
                <w:lang w:val="en-GB"/>
              </w:rPr>
              <w:t>Data recovery</w:t>
            </w:r>
          </w:p>
        </w:tc>
        <w:tc>
          <w:tcPr>
            <w:tcW w:w="1685" w:type="dxa"/>
            <w:shd w:val="clear" w:color="auto" w:fill="auto"/>
          </w:tcPr>
          <w:p w14:paraId="1AB3A51F" w14:textId="399C5A63" w:rsidR="002B4DCA" w:rsidRPr="00876437" w:rsidRDefault="002B4DCA" w:rsidP="002B4DCA">
            <w:pPr>
              <w:numPr>
                <w:ilvl w:val="0"/>
                <w:numId w:val="10"/>
              </w:numPr>
              <w:spacing w:after="60"/>
              <w:ind w:left="0" w:hanging="284"/>
              <w:jc w:val="left"/>
              <w:rPr>
                <w:lang w:val="en-GB"/>
              </w:rPr>
            </w:pPr>
            <w:r w:rsidRPr="00876437">
              <w:rPr>
                <w:lang w:val="en-GB"/>
              </w:rPr>
              <w:t>8.2.</w:t>
            </w:r>
            <w:ins w:id="25321" w:author="Julio Li [2]" w:date="2020-10-26T15:13:00Z">
              <w:r w:rsidR="00F152FF">
                <w:rPr>
                  <w:lang w:val="en-GB"/>
                </w:rPr>
                <w:t>6</w:t>
              </w:r>
            </w:ins>
            <w:del w:id="25322" w:author="Julio Li [2]" w:date="2020-10-26T15:13:00Z">
              <w:r w:rsidRPr="00876437" w:rsidDel="00F152FF">
                <w:rPr>
                  <w:lang w:val="en-GB"/>
                </w:rPr>
                <w:delText>7</w:delText>
              </w:r>
            </w:del>
          </w:p>
        </w:tc>
        <w:tc>
          <w:tcPr>
            <w:tcW w:w="2669" w:type="dxa"/>
            <w:shd w:val="clear" w:color="auto" w:fill="auto"/>
          </w:tcPr>
          <w:p w14:paraId="78D2502E" w14:textId="303B79A5" w:rsidR="002B4DCA" w:rsidRPr="00876437" w:rsidRDefault="002B4DCA" w:rsidP="002B4DCA">
            <w:pPr>
              <w:numPr>
                <w:ilvl w:val="0"/>
                <w:numId w:val="10"/>
              </w:numPr>
              <w:spacing w:after="60"/>
              <w:ind w:left="0" w:hanging="284"/>
              <w:jc w:val="left"/>
              <w:rPr>
                <w:lang w:val="en-GB"/>
              </w:rPr>
            </w:pPr>
            <w:r w:rsidRPr="00876437">
              <w:rPr>
                <w:lang w:val="en-GB"/>
                <w:rPrChange w:id="25323" w:author="Kevin Gu" w:date="2020-05-18T10:36:00Z">
                  <w:rPr>
                    <w:lang w:val="en-US"/>
                  </w:rPr>
                </w:rPrChange>
              </w:rPr>
              <w:t>The server used for backup shall be controlled following 4-eyes principle</w:t>
            </w:r>
            <w:r w:rsidRPr="00876437">
              <w:rPr>
                <w:lang w:val="en-GB" w:eastAsia="zh-CN"/>
                <w:rPrChange w:id="25324" w:author="Kevin Gu" w:date="2020-05-18T10:36:00Z">
                  <w:rPr>
                    <w:lang w:val="en-US" w:eastAsia="zh-CN"/>
                  </w:rPr>
                </w:rPrChange>
              </w:rPr>
              <w:t>.</w:t>
            </w:r>
          </w:p>
        </w:tc>
        <w:tc>
          <w:tcPr>
            <w:tcW w:w="2799" w:type="dxa"/>
            <w:shd w:val="clear" w:color="auto" w:fill="auto"/>
          </w:tcPr>
          <w:p w14:paraId="375ADE36" w14:textId="159D3504" w:rsidR="002B4DCA" w:rsidRPr="00876437" w:rsidRDefault="002B4DCA" w:rsidP="00703E57">
            <w:pPr>
              <w:rPr>
                <w:lang w:val="en-GB"/>
              </w:rPr>
            </w:pPr>
            <w:r w:rsidRPr="00876437">
              <w:rPr>
                <w:lang w:val="en-GB"/>
                <w:rPrChange w:id="25325" w:author="Kevin Gu" w:date="2020-05-18T10:36:00Z">
                  <w:rPr>
                    <w:lang w:val="en-US"/>
                  </w:rPr>
                </w:rPrChange>
              </w:rPr>
              <w:t xml:space="preserve">IT group must ensure that all internal, confidential and strictly confidential information assets must be fully backup </w:t>
            </w:r>
            <w:ins w:id="25326" w:author="Julio Li [2]" w:date="2020-10-26T15:10:00Z">
              <w:r w:rsidR="000B73BB">
                <w:rPr>
                  <w:lang w:val="en-GB"/>
                </w:rPr>
                <w:t>mo</w:t>
              </w:r>
            </w:ins>
            <w:ins w:id="25327" w:author="Julio Li [2]" w:date="2020-10-26T15:11:00Z">
              <w:r w:rsidR="000B73BB">
                <w:rPr>
                  <w:lang w:val="en-GB"/>
                </w:rPr>
                <w:t>nth</w:t>
              </w:r>
            </w:ins>
            <w:del w:id="25328" w:author="Julio Li [2]" w:date="2020-10-26T15:10:00Z">
              <w:r w:rsidRPr="00876437" w:rsidDel="000B73BB">
                <w:rPr>
                  <w:lang w:val="en-GB"/>
                  <w:rPrChange w:id="25329" w:author="Kevin Gu" w:date="2020-05-18T10:36:00Z">
                    <w:rPr>
                      <w:lang w:val="en-US"/>
                    </w:rPr>
                  </w:rPrChange>
                </w:rPr>
                <w:delText>week</w:delText>
              </w:r>
            </w:del>
            <w:r w:rsidRPr="00876437">
              <w:rPr>
                <w:lang w:val="en-GB"/>
                <w:rPrChange w:id="25330" w:author="Kevin Gu" w:date="2020-05-18T10:36:00Z">
                  <w:rPr>
                    <w:lang w:val="en-US"/>
                  </w:rPr>
                </w:rPrChange>
              </w:rPr>
              <w:t>ly</w:t>
            </w:r>
            <w:r w:rsidRPr="00876437">
              <w:rPr>
                <w:lang w:val="en-GB"/>
              </w:rPr>
              <w:t>.</w:t>
            </w:r>
          </w:p>
        </w:tc>
      </w:tr>
      <w:tr w:rsidR="002B4DCA" w:rsidRPr="00876437" w14:paraId="02B5A44D" w14:textId="77777777" w:rsidTr="00703E57">
        <w:tc>
          <w:tcPr>
            <w:tcW w:w="2659" w:type="dxa"/>
            <w:shd w:val="clear" w:color="auto" w:fill="auto"/>
          </w:tcPr>
          <w:p w14:paraId="3A4E45BB" w14:textId="77777777" w:rsidR="002B4DCA" w:rsidRPr="00876437" w:rsidRDefault="002B4DCA" w:rsidP="002B4DCA">
            <w:pPr>
              <w:numPr>
                <w:ilvl w:val="0"/>
                <w:numId w:val="10"/>
              </w:numPr>
              <w:spacing w:after="60"/>
              <w:ind w:left="0" w:hanging="284"/>
              <w:jc w:val="left"/>
              <w:rPr>
                <w:lang w:val="en-GB"/>
              </w:rPr>
            </w:pPr>
            <w:r w:rsidRPr="00876437">
              <w:rPr>
                <w:lang w:val="en-GB"/>
              </w:rPr>
              <w:t>Data back up</w:t>
            </w:r>
          </w:p>
        </w:tc>
        <w:tc>
          <w:tcPr>
            <w:tcW w:w="1685" w:type="dxa"/>
            <w:shd w:val="clear" w:color="auto" w:fill="auto"/>
          </w:tcPr>
          <w:p w14:paraId="67D5E6BB" w14:textId="3E446C4B" w:rsidR="002B4DCA" w:rsidRPr="00876437" w:rsidRDefault="002B4DCA" w:rsidP="002B4DCA">
            <w:pPr>
              <w:numPr>
                <w:ilvl w:val="0"/>
                <w:numId w:val="10"/>
              </w:numPr>
              <w:spacing w:after="60"/>
              <w:ind w:left="0" w:hanging="284"/>
              <w:jc w:val="left"/>
              <w:rPr>
                <w:lang w:val="en-GB"/>
              </w:rPr>
            </w:pPr>
            <w:r w:rsidRPr="00876437">
              <w:rPr>
                <w:lang w:val="en-GB"/>
              </w:rPr>
              <w:t>8.2.</w:t>
            </w:r>
            <w:ins w:id="25331" w:author="Julio Li [2]" w:date="2020-10-26T15:13:00Z">
              <w:r w:rsidR="00F152FF">
                <w:rPr>
                  <w:lang w:val="en-GB"/>
                </w:rPr>
                <w:t>6</w:t>
              </w:r>
            </w:ins>
            <w:del w:id="25332" w:author="Julio Li [2]" w:date="2020-10-26T15:13:00Z">
              <w:r w:rsidRPr="00876437" w:rsidDel="00F152FF">
                <w:rPr>
                  <w:lang w:val="en-GB"/>
                </w:rPr>
                <w:delText>7</w:delText>
              </w:r>
            </w:del>
          </w:p>
        </w:tc>
        <w:tc>
          <w:tcPr>
            <w:tcW w:w="2669" w:type="dxa"/>
            <w:shd w:val="clear" w:color="auto" w:fill="auto"/>
          </w:tcPr>
          <w:p w14:paraId="14017EEF" w14:textId="773B99F9" w:rsidR="002B4DCA" w:rsidRPr="00876437" w:rsidRDefault="002B4DCA" w:rsidP="002B4DCA">
            <w:pPr>
              <w:numPr>
                <w:ilvl w:val="0"/>
                <w:numId w:val="10"/>
              </w:numPr>
              <w:spacing w:after="60"/>
              <w:ind w:left="0" w:hanging="284"/>
              <w:jc w:val="left"/>
              <w:rPr>
                <w:lang w:val="en-GB"/>
              </w:rPr>
            </w:pPr>
            <w:r w:rsidRPr="00876437">
              <w:rPr>
                <w:lang w:val="en-GB"/>
                <w:rPrChange w:id="25333" w:author="Kevin Gu" w:date="2020-05-18T10:36:00Z">
                  <w:rPr>
                    <w:lang w:val="en-US"/>
                  </w:rPr>
                </w:rPrChange>
              </w:rPr>
              <w:t>The server used for backup shall be controlled following 4-eyes principle</w:t>
            </w:r>
            <w:r w:rsidRPr="00876437">
              <w:rPr>
                <w:lang w:val="en-GB" w:eastAsia="zh-CN"/>
                <w:rPrChange w:id="25334" w:author="Kevin Gu" w:date="2020-05-18T10:36:00Z">
                  <w:rPr>
                    <w:lang w:val="en-US" w:eastAsia="zh-CN"/>
                  </w:rPr>
                </w:rPrChange>
              </w:rPr>
              <w:t>.</w:t>
            </w:r>
          </w:p>
        </w:tc>
        <w:tc>
          <w:tcPr>
            <w:tcW w:w="2799" w:type="dxa"/>
            <w:shd w:val="clear" w:color="auto" w:fill="auto"/>
          </w:tcPr>
          <w:p w14:paraId="186F58FD" w14:textId="448EDF5E" w:rsidR="002B4DCA" w:rsidRPr="00876437" w:rsidRDefault="002B4DCA" w:rsidP="00703E57">
            <w:pPr>
              <w:rPr>
                <w:lang w:val="en-GB"/>
              </w:rPr>
            </w:pPr>
            <w:r w:rsidRPr="00876437">
              <w:rPr>
                <w:lang w:val="en-GB"/>
                <w:rPrChange w:id="25335" w:author="Kevin Gu" w:date="2020-05-18T10:36:00Z">
                  <w:rPr>
                    <w:lang w:val="en-US"/>
                  </w:rPr>
                </w:rPrChange>
              </w:rPr>
              <w:t>For each time, the full backup restoring process should be conducted to ensure the backup’s availability.</w:t>
            </w:r>
          </w:p>
        </w:tc>
      </w:tr>
      <w:tr w:rsidR="002B4DCA" w:rsidRPr="00876437" w14:paraId="6B64F478" w14:textId="77777777" w:rsidTr="00703E57">
        <w:tc>
          <w:tcPr>
            <w:tcW w:w="2659" w:type="dxa"/>
            <w:shd w:val="clear" w:color="auto" w:fill="auto"/>
          </w:tcPr>
          <w:p w14:paraId="0D6CCEE7" w14:textId="2093C49F" w:rsidR="002B4DCA" w:rsidRPr="00876437" w:rsidRDefault="002B4DCA" w:rsidP="002B4DCA">
            <w:pPr>
              <w:numPr>
                <w:ilvl w:val="0"/>
                <w:numId w:val="10"/>
              </w:numPr>
              <w:spacing w:after="60"/>
              <w:ind w:left="0" w:hanging="284"/>
              <w:jc w:val="left"/>
              <w:rPr>
                <w:lang w:val="en-GB"/>
              </w:rPr>
            </w:pPr>
            <w:r w:rsidRPr="00876437">
              <w:rPr>
                <w:lang w:val="en-GB"/>
              </w:rPr>
              <w:t>Destruction</w:t>
            </w:r>
          </w:p>
        </w:tc>
        <w:tc>
          <w:tcPr>
            <w:tcW w:w="1685" w:type="dxa"/>
            <w:shd w:val="clear" w:color="auto" w:fill="auto"/>
          </w:tcPr>
          <w:p w14:paraId="224A3EDA" w14:textId="0C71F104" w:rsidR="002B4DCA" w:rsidRPr="00876437" w:rsidRDefault="00F152FF" w:rsidP="002B4DCA">
            <w:pPr>
              <w:numPr>
                <w:ilvl w:val="0"/>
                <w:numId w:val="10"/>
              </w:numPr>
              <w:spacing w:after="60"/>
              <w:ind w:left="0" w:hanging="284"/>
              <w:jc w:val="left"/>
              <w:rPr>
                <w:lang w:val="en-GB"/>
              </w:rPr>
            </w:pPr>
            <w:ins w:id="25336" w:author="Julio Li [2]" w:date="2020-10-26T15:14:00Z">
              <w:r>
                <w:rPr>
                  <w:lang w:val="en-GB"/>
                </w:rPr>
                <w:t>3.6</w:t>
              </w:r>
            </w:ins>
            <w:del w:id="25337" w:author="Julio Li [2]" w:date="2020-10-26T15:14:00Z">
              <w:r w:rsidR="002B4DCA" w:rsidRPr="00876437" w:rsidDel="00F152FF">
                <w:rPr>
                  <w:lang w:val="en-GB"/>
                </w:rPr>
                <w:delText>8.2.8</w:delText>
              </w:r>
            </w:del>
          </w:p>
        </w:tc>
        <w:tc>
          <w:tcPr>
            <w:tcW w:w="2669" w:type="dxa"/>
            <w:shd w:val="clear" w:color="auto" w:fill="auto"/>
          </w:tcPr>
          <w:p w14:paraId="1559EDE4" w14:textId="0D3F91B1" w:rsidR="002B4DCA" w:rsidRPr="00876437" w:rsidRDefault="002B4DCA" w:rsidP="00703E57">
            <w:pPr>
              <w:rPr>
                <w:lang w:val="en-GB"/>
                <w:rPrChange w:id="25338" w:author="Kevin Gu" w:date="2020-05-18T10:36:00Z">
                  <w:rPr>
                    <w:lang w:val="en-US"/>
                  </w:rPr>
                </w:rPrChange>
              </w:rPr>
            </w:pPr>
            <w:r w:rsidRPr="00876437">
              <w:rPr>
                <w:lang w:val="en-GB"/>
                <w:rPrChange w:id="25339" w:author="Kevin Gu" w:date="2020-05-18T10:36:00Z">
                  <w:rPr>
                    <w:lang w:val="en-US"/>
                  </w:rPr>
                </w:rPrChange>
              </w:rPr>
              <w:t>Before destruction, the data of the media should be formatted, and then the disk of the hard drive should be taking out and smash into pieces to ensure that the hard drive cannot be read and restored any more.</w:t>
            </w:r>
          </w:p>
        </w:tc>
        <w:tc>
          <w:tcPr>
            <w:tcW w:w="2799" w:type="dxa"/>
            <w:shd w:val="clear" w:color="auto" w:fill="auto"/>
          </w:tcPr>
          <w:p w14:paraId="3607FC40" w14:textId="5AC4FBAE" w:rsidR="002B4DCA" w:rsidRPr="00876437" w:rsidRDefault="002B4DCA" w:rsidP="00703E57">
            <w:pPr>
              <w:rPr>
                <w:lang w:val="en-GB"/>
                <w:rPrChange w:id="25340" w:author="Kevin Gu" w:date="2020-05-18T10:36:00Z">
                  <w:rPr>
                    <w:lang w:val="en-US"/>
                  </w:rPr>
                </w:rPrChange>
              </w:rPr>
            </w:pPr>
            <w:r w:rsidRPr="00876437">
              <w:rPr>
                <w:lang w:val="en-GB"/>
                <w:rPrChange w:id="25341" w:author="Kevin Gu" w:date="2020-05-18T10:36:00Z">
                  <w:rPr>
                    <w:lang w:val="en-US"/>
                  </w:rPr>
                </w:rPrChange>
              </w:rPr>
              <w:t>Before destruction, the data of the media should be formatted, and then the disk of the hard drive should be taking out and smash into pieces to ensure that the hard drive cannot be read and restored any more.</w:t>
            </w:r>
          </w:p>
        </w:tc>
      </w:tr>
      <w:tr w:rsidR="002B4DCA" w:rsidRPr="00876437" w14:paraId="4DBB2900" w14:textId="77777777" w:rsidTr="00703E57">
        <w:tc>
          <w:tcPr>
            <w:tcW w:w="2659" w:type="dxa"/>
            <w:shd w:val="clear" w:color="auto" w:fill="auto"/>
          </w:tcPr>
          <w:p w14:paraId="1B039BE7" w14:textId="77777777" w:rsidR="002B4DCA" w:rsidRPr="00876437" w:rsidRDefault="002B4DCA" w:rsidP="002B4DCA">
            <w:pPr>
              <w:numPr>
                <w:ilvl w:val="0"/>
                <w:numId w:val="10"/>
              </w:numPr>
              <w:spacing w:after="60"/>
              <w:ind w:left="0" w:hanging="284"/>
              <w:jc w:val="left"/>
              <w:rPr>
                <w:lang w:val="en-GB"/>
              </w:rPr>
            </w:pPr>
            <w:r w:rsidRPr="00876437">
              <w:rPr>
                <w:lang w:val="en-GB"/>
              </w:rPr>
              <w:t>Virus protection</w:t>
            </w:r>
          </w:p>
        </w:tc>
        <w:tc>
          <w:tcPr>
            <w:tcW w:w="1685" w:type="dxa"/>
            <w:shd w:val="clear" w:color="auto" w:fill="auto"/>
          </w:tcPr>
          <w:p w14:paraId="7480AD94" w14:textId="0A37D18B" w:rsidR="002B4DCA" w:rsidRPr="00876437" w:rsidRDefault="002B4DCA" w:rsidP="002B4DCA">
            <w:pPr>
              <w:numPr>
                <w:ilvl w:val="0"/>
                <w:numId w:val="10"/>
              </w:numPr>
              <w:spacing w:after="60"/>
              <w:ind w:left="0" w:hanging="284"/>
              <w:jc w:val="left"/>
              <w:rPr>
                <w:lang w:val="en-GB"/>
              </w:rPr>
            </w:pPr>
            <w:r w:rsidRPr="00876437">
              <w:rPr>
                <w:lang w:val="en-GB"/>
              </w:rPr>
              <w:t>8.2.</w:t>
            </w:r>
            <w:ins w:id="25342" w:author="Julio Li [2]" w:date="2020-10-26T15:14:00Z">
              <w:r w:rsidR="00F152FF">
                <w:rPr>
                  <w:lang w:val="en-GB"/>
                </w:rPr>
                <w:t>3</w:t>
              </w:r>
            </w:ins>
            <w:del w:id="25343" w:author="Julio Li [2]" w:date="2020-10-26T15:14:00Z">
              <w:r w:rsidRPr="00876437" w:rsidDel="00F152FF">
                <w:rPr>
                  <w:lang w:val="en-GB"/>
                </w:rPr>
                <w:delText>4</w:delText>
              </w:r>
            </w:del>
          </w:p>
        </w:tc>
        <w:tc>
          <w:tcPr>
            <w:tcW w:w="2669" w:type="dxa"/>
            <w:shd w:val="clear" w:color="auto" w:fill="auto"/>
          </w:tcPr>
          <w:p w14:paraId="078FFD9B" w14:textId="27BEDABA" w:rsidR="002B4DCA" w:rsidRPr="00876437" w:rsidRDefault="00092CBB" w:rsidP="002B4DCA">
            <w:pPr>
              <w:numPr>
                <w:ilvl w:val="0"/>
                <w:numId w:val="10"/>
              </w:numPr>
              <w:spacing w:after="60"/>
              <w:ind w:left="0" w:hanging="284"/>
              <w:jc w:val="left"/>
              <w:rPr>
                <w:lang w:val="en-GB"/>
              </w:rPr>
            </w:pPr>
            <w:r w:rsidRPr="00876437">
              <w:rPr>
                <w:lang w:val="en-GB"/>
              </w:rPr>
              <w:t>Antivirus</w:t>
            </w:r>
            <w:r w:rsidR="002B4DCA" w:rsidRPr="00876437">
              <w:rPr>
                <w:lang w:val="en-GB"/>
              </w:rPr>
              <w:t xml:space="preserve"> tools are updated automatically</w:t>
            </w:r>
            <w:ins w:id="25344" w:author="Julio Li [2]" w:date="2020-10-26T15:11:00Z">
              <w:r w:rsidR="00F152FF">
                <w:rPr>
                  <w:lang w:val="en-GB"/>
                </w:rPr>
                <w:t>/manually</w:t>
              </w:r>
            </w:ins>
            <w:r w:rsidR="002B4DCA" w:rsidRPr="00876437">
              <w:rPr>
                <w:lang w:val="en-GB"/>
              </w:rPr>
              <w:t xml:space="preserve"> and regularly.</w:t>
            </w:r>
          </w:p>
        </w:tc>
        <w:tc>
          <w:tcPr>
            <w:tcW w:w="2799" w:type="dxa"/>
            <w:shd w:val="clear" w:color="auto" w:fill="auto"/>
          </w:tcPr>
          <w:p w14:paraId="3A00DA15" w14:textId="34263A6E" w:rsidR="002B4DCA" w:rsidRPr="00876437" w:rsidRDefault="00092CBB" w:rsidP="002B4DCA">
            <w:pPr>
              <w:numPr>
                <w:ilvl w:val="0"/>
                <w:numId w:val="10"/>
              </w:numPr>
              <w:spacing w:after="60"/>
              <w:ind w:left="34" w:hanging="284"/>
              <w:jc w:val="left"/>
              <w:rPr>
                <w:lang w:val="en-GB"/>
              </w:rPr>
            </w:pPr>
            <w:r w:rsidRPr="00876437">
              <w:rPr>
                <w:lang w:val="en-GB"/>
              </w:rPr>
              <w:t>Antivirus</w:t>
            </w:r>
            <w:r w:rsidR="002B4DCA" w:rsidRPr="00876437">
              <w:rPr>
                <w:lang w:val="en-GB"/>
              </w:rPr>
              <w:t xml:space="preserve"> tools are updated automatically</w:t>
            </w:r>
            <w:ins w:id="25345" w:author="Julio Li [2]" w:date="2020-10-26T15:11:00Z">
              <w:r w:rsidR="00F152FF">
                <w:rPr>
                  <w:lang w:val="en-GB"/>
                </w:rPr>
                <w:t>/manually</w:t>
              </w:r>
            </w:ins>
            <w:r w:rsidR="002B4DCA" w:rsidRPr="00876437">
              <w:rPr>
                <w:lang w:val="en-GB"/>
              </w:rPr>
              <w:t xml:space="preserve"> and regularly.</w:t>
            </w:r>
          </w:p>
        </w:tc>
      </w:tr>
      <w:tr w:rsidR="002B4DCA" w:rsidRPr="00876437" w14:paraId="6E6958AB" w14:textId="77777777" w:rsidTr="00703E57">
        <w:tc>
          <w:tcPr>
            <w:tcW w:w="2659" w:type="dxa"/>
            <w:shd w:val="clear" w:color="auto" w:fill="auto"/>
          </w:tcPr>
          <w:p w14:paraId="2020C8E2" w14:textId="77777777" w:rsidR="002B4DCA" w:rsidRPr="00876437" w:rsidRDefault="002B4DCA" w:rsidP="002B4DCA">
            <w:pPr>
              <w:numPr>
                <w:ilvl w:val="0"/>
                <w:numId w:val="10"/>
              </w:numPr>
              <w:spacing w:after="60"/>
              <w:ind w:left="0" w:hanging="284"/>
              <w:jc w:val="left"/>
              <w:rPr>
                <w:lang w:val="en-GB"/>
              </w:rPr>
            </w:pPr>
            <w:r w:rsidRPr="00876437">
              <w:rPr>
                <w:lang w:val="en-GB"/>
              </w:rPr>
              <w:t>Data transfer</w:t>
            </w:r>
          </w:p>
        </w:tc>
        <w:tc>
          <w:tcPr>
            <w:tcW w:w="1685" w:type="dxa"/>
            <w:shd w:val="clear" w:color="auto" w:fill="auto"/>
          </w:tcPr>
          <w:p w14:paraId="24C73E73" w14:textId="31F585BF" w:rsidR="002B4DCA" w:rsidRPr="00876437" w:rsidRDefault="002B4DCA" w:rsidP="002B4DCA">
            <w:pPr>
              <w:numPr>
                <w:ilvl w:val="0"/>
                <w:numId w:val="10"/>
              </w:numPr>
              <w:spacing w:after="60"/>
              <w:ind w:left="0" w:hanging="284"/>
              <w:jc w:val="left"/>
              <w:rPr>
                <w:lang w:val="en-GB"/>
              </w:rPr>
            </w:pPr>
            <w:r w:rsidRPr="00876437">
              <w:rPr>
                <w:lang w:val="en-GB"/>
              </w:rPr>
              <w:t>8.</w:t>
            </w:r>
            <w:ins w:id="25346" w:author="Julio Li [2]" w:date="2020-10-26T15:14:00Z">
              <w:r w:rsidR="00F152FF">
                <w:rPr>
                  <w:lang w:val="en-GB"/>
                </w:rPr>
                <w:t>4.2</w:t>
              </w:r>
            </w:ins>
            <w:del w:id="25347" w:author="Julio Li [2]" w:date="2020-10-26T15:14:00Z">
              <w:r w:rsidRPr="00876437" w:rsidDel="00F152FF">
                <w:rPr>
                  <w:lang w:val="en-GB"/>
                </w:rPr>
                <w:delText>5</w:delText>
              </w:r>
            </w:del>
          </w:p>
        </w:tc>
        <w:tc>
          <w:tcPr>
            <w:tcW w:w="2669" w:type="dxa"/>
            <w:shd w:val="clear" w:color="auto" w:fill="auto"/>
          </w:tcPr>
          <w:p w14:paraId="0AB38C09" w14:textId="48D4AA22" w:rsidR="002B4DCA" w:rsidRPr="00876437" w:rsidRDefault="00092CBB" w:rsidP="00703E57">
            <w:pPr>
              <w:rPr>
                <w:lang w:val="en-GB"/>
              </w:rPr>
            </w:pPr>
            <w:r w:rsidRPr="00876437">
              <w:rPr>
                <w:lang w:val="en-GB"/>
                <w:rPrChange w:id="25348" w:author="Kevin Gu" w:date="2020-05-18T10:36:00Z">
                  <w:rPr>
                    <w:lang w:val="en-US"/>
                  </w:rPr>
                </w:rPrChange>
              </w:rPr>
              <w:t>computers deployed in the production network have the function to encrypt all the data which transfer from the computers deployed in the production network by the specific PGP encryption tool</w:t>
            </w:r>
            <w:r w:rsidRPr="00876437" w:rsidDel="00092CBB">
              <w:rPr>
                <w:lang w:val="en-GB"/>
              </w:rPr>
              <w:t xml:space="preserve"> </w:t>
            </w:r>
          </w:p>
        </w:tc>
        <w:tc>
          <w:tcPr>
            <w:tcW w:w="2799" w:type="dxa"/>
            <w:shd w:val="clear" w:color="auto" w:fill="auto"/>
          </w:tcPr>
          <w:p w14:paraId="250FE8F9" w14:textId="218FACC6" w:rsidR="002B4DCA" w:rsidRPr="00876437" w:rsidRDefault="00092CBB" w:rsidP="002B4DCA">
            <w:pPr>
              <w:numPr>
                <w:ilvl w:val="0"/>
                <w:numId w:val="10"/>
              </w:numPr>
              <w:spacing w:after="60"/>
              <w:ind w:left="0" w:hanging="284"/>
              <w:jc w:val="left"/>
              <w:rPr>
                <w:lang w:val="en-GB"/>
              </w:rPr>
            </w:pPr>
            <w:r w:rsidRPr="00876437">
              <w:rPr>
                <w:lang w:val="en-GB"/>
                <w:rPrChange w:id="25349" w:author="Kevin Gu" w:date="2020-05-18T10:36:00Z">
                  <w:rPr>
                    <w:lang w:val="en-US"/>
                  </w:rPr>
                </w:rPrChange>
              </w:rPr>
              <w:t>computers deployed in the production network have the function to encrypt all the data which transfer from the computers deployed in the production network by the specific PGP encryption tool</w:t>
            </w:r>
          </w:p>
        </w:tc>
      </w:tr>
      <w:tr w:rsidR="002B4DCA" w:rsidRPr="00876437" w14:paraId="47F5335C" w14:textId="77777777" w:rsidTr="00703E57">
        <w:tc>
          <w:tcPr>
            <w:tcW w:w="2659" w:type="dxa"/>
            <w:shd w:val="clear" w:color="auto" w:fill="auto"/>
          </w:tcPr>
          <w:p w14:paraId="5A7B8B82" w14:textId="77777777" w:rsidR="002B4DCA" w:rsidRPr="00876437" w:rsidRDefault="002B4DCA" w:rsidP="002B4DCA">
            <w:pPr>
              <w:numPr>
                <w:ilvl w:val="0"/>
                <w:numId w:val="10"/>
              </w:numPr>
              <w:spacing w:after="60"/>
              <w:ind w:left="0" w:hanging="284"/>
              <w:jc w:val="left"/>
              <w:rPr>
                <w:lang w:val="en-GB"/>
              </w:rPr>
            </w:pPr>
            <w:r w:rsidRPr="00876437">
              <w:rPr>
                <w:lang w:val="en-GB"/>
              </w:rPr>
              <w:lastRenderedPageBreak/>
              <w:t>Object access control during production</w:t>
            </w:r>
          </w:p>
        </w:tc>
        <w:tc>
          <w:tcPr>
            <w:tcW w:w="1685" w:type="dxa"/>
            <w:shd w:val="clear" w:color="auto" w:fill="auto"/>
          </w:tcPr>
          <w:p w14:paraId="50A3EFF0" w14:textId="0DE99D22" w:rsidR="002B4DCA" w:rsidRPr="00876437" w:rsidRDefault="00F152FF" w:rsidP="002B4DCA">
            <w:pPr>
              <w:numPr>
                <w:ilvl w:val="0"/>
                <w:numId w:val="10"/>
              </w:numPr>
              <w:spacing w:after="60"/>
              <w:ind w:left="0" w:hanging="284"/>
              <w:jc w:val="left"/>
              <w:rPr>
                <w:lang w:val="en-GB"/>
              </w:rPr>
            </w:pPr>
            <w:ins w:id="25350" w:author="Julio Li [2]" w:date="2020-10-26T15:15:00Z">
              <w:r>
                <w:rPr>
                  <w:lang w:val="en-GB"/>
                </w:rPr>
                <w:t>8.3</w:t>
              </w:r>
            </w:ins>
            <w:del w:id="25351" w:author="Julio Li [2]" w:date="2020-10-26T15:15:00Z">
              <w:r w:rsidR="00512EF1" w:rsidRPr="00876437" w:rsidDel="00F152FF">
                <w:rPr>
                  <w:lang w:val="en-GB"/>
                </w:rPr>
                <w:delText>9</w:delText>
              </w:r>
            </w:del>
          </w:p>
        </w:tc>
        <w:tc>
          <w:tcPr>
            <w:tcW w:w="2669" w:type="dxa"/>
            <w:shd w:val="clear" w:color="auto" w:fill="auto"/>
          </w:tcPr>
          <w:p w14:paraId="3C38B1BD" w14:textId="0805412D" w:rsidR="002B4DCA" w:rsidRPr="00876437" w:rsidRDefault="002B4DCA" w:rsidP="002B4DCA">
            <w:pPr>
              <w:numPr>
                <w:ilvl w:val="0"/>
                <w:numId w:val="10"/>
              </w:numPr>
              <w:spacing w:after="60"/>
              <w:ind w:left="33" w:hanging="284"/>
              <w:jc w:val="left"/>
              <w:rPr>
                <w:lang w:val="en-GB"/>
              </w:rPr>
            </w:pPr>
            <w:r w:rsidRPr="00876437">
              <w:rPr>
                <w:lang w:val="en-GB"/>
              </w:rPr>
              <w:t xml:space="preserve">Access to the </w:t>
            </w:r>
            <w:r w:rsidR="0097413A" w:rsidRPr="00876437">
              <w:rPr>
                <w:lang w:val="en-GB"/>
              </w:rPr>
              <w:t xml:space="preserve">production area </w:t>
            </w:r>
            <w:r w:rsidRPr="00876437">
              <w:rPr>
                <w:lang w:val="en-GB"/>
              </w:rPr>
              <w:t>is restricted to authorised persons only.</w:t>
            </w:r>
          </w:p>
        </w:tc>
        <w:tc>
          <w:tcPr>
            <w:tcW w:w="2799" w:type="dxa"/>
            <w:shd w:val="clear" w:color="auto" w:fill="auto"/>
          </w:tcPr>
          <w:p w14:paraId="0255E8DE" w14:textId="77777777" w:rsidR="0097413A" w:rsidRPr="00876437" w:rsidRDefault="0097413A" w:rsidP="0097413A">
            <w:pPr>
              <w:rPr>
                <w:lang w:val="en-GB"/>
                <w:rPrChange w:id="25352" w:author="Kevin Gu" w:date="2020-05-18T10:36:00Z">
                  <w:rPr>
                    <w:lang w:val="en-US"/>
                  </w:rPr>
                </w:rPrChange>
              </w:rPr>
            </w:pPr>
            <w:r w:rsidRPr="00876437">
              <w:rPr>
                <w:lang w:val="en-GB"/>
                <w:rPrChange w:id="25353" w:author="Kevin Gu" w:date="2020-05-18T10:36:00Z">
                  <w:rPr>
                    <w:lang w:val="en-US"/>
                  </w:rPr>
                </w:rPrChange>
              </w:rPr>
              <w:t>Obsolete or unqualified sensitive assets must always be collected and sent back to customer by following secure procedures, and the related log must be kept.</w:t>
            </w:r>
          </w:p>
          <w:p w14:paraId="66077A8C" w14:textId="4CA2047C" w:rsidR="002B4DCA" w:rsidRPr="00876437" w:rsidRDefault="002B4DCA" w:rsidP="002B4DCA">
            <w:pPr>
              <w:numPr>
                <w:ilvl w:val="0"/>
                <w:numId w:val="10"/>
              </w:numPr>
              <w:spacing w:after="60"/>
              <w:ind w:left="0" w:hanging="284"/>
              <w:jc w:val="left"/>
              <w:rPr>
                <w:lang w:val="en-GB"/>
              </w:rPr>
            </w:pPr>
          </w:p>
        </w:tc>
      </w:tr>
      <w:tr w:rsidR="002B4DCA" w:rsidRPr="00876437" w14:paraId="0FEB47C8" w14:textId="77777777" w:rsidTr="00703E57">
        <w:tc>
          <w:tcPr>
            <w:tcW w:w="2659" w:type="dxa"/>
            <w:shd w:val="clear" w:color="auto" w:fill="auto"/>
          </w:tcPr>
          <w:p w14:paraId="24C03CD8" w14:textId="77777777" w:rsidR="002B4DCA" w:rsidRPr="00876437" w:rsidRDefault="002B4DCA" w:rsidP="00703E57">
            <w:pPr>
              <w:rPr>
                <w:lang w:val="en-GB"/>
                <w:rPrChange w:id="25354" w:author="Kevin Gu" w:date="2020-05-18T10:36:00Z">
                  <w:rPr>
                    <w:lang w:val="en-US"/>
                  </w:rPr>
                </w:rPrChange>
              </w:rPr>
            </w:pPr>
            <w:r w:rsidRPr="00876437">
              <w:rPr>
                <w:lang w:val="en-GB"/>
                <w:rPrChange w:id="25355" w:author="Kevin Gu" w:date="2020-05-18T10:36:00Z">
                  <w:rPr>
                    <w:lang w:val="en-US"/>
                  </w:rPr>
                </w:rPrChange>
              </w:rPr>
              <w:t>Organisational security</w:t>
            </w:r>
          </w:p>
        </w:tc>
        <w:tc>
          <w:tcPr>
            <w:tcW w:w="1685" w:type="dxa"/>
            <w:shd w:val="clear" w:color="auto" w:fill="auto"/>
          </w:tcPr>
          <w:p w14:paraId="7DEAFDEF" w14:textId="561827DE" w:rsidR="002B4DCA" w:rsidRPr="00876437" w:rsidRDefault="00F152FF" w:rsidP="00703E57">
            <w:pPr>
              <w:rPr>
                <w:lang w:val="en-GB"/>
                <w:rPrChange w:id="25356" w:author="Kevin Gu" w:date="2020-05-18T10:36:00Z">
                  <w:rPr>
                    <w:lang w:val="en-US"/>
                  </w:rPr>
                </w:rPrChange>
              </w:rPr>
            </w:pPr>
            <w:ins w:id="25357" w:author="Julio Li [2]" w:date="2020-10-26T15:15:00Z">
              <w:r>
                <w:rPr>
                  <w:lang w:val="en-GB"/>
                </w:rPr>
                <w:t>4</w:t>
              </w:r>
            </w:ins>
            <w:del w:id="25358" w:author="Julio Li [2]" w:date="2020-10-26T15:15:00Z">
              <w:r w:rsidR="0097413A" w:rsidRPr="00876437" w:rsidDel="00F152FF">
                <w:rPr>
                  <w:lang w:val="en-GB"/>
                  <w:rPrChange w:id="25359" w:author="Kevin Gu" w:date="2020-05-18T10:36:00Z">
                    <w:rPr>
                      <w:lang w:val="en-US"/>
                    </w:rPr>
                  </w:rPrChange>
                </w:rPr>
                <w:delText>5</w:delText>
              </w:r>
            </w:del>
            <w:r w:rsidR="0097413A" w:rsidRPr="00876437">
              <w:rPr>
                <w:lang w:val="en-GB"/>
                <w:rPrChange w:id="25360" w:author="Kevin Gu" w:date="2020-05-18T10:36:00Z">
                  <w:rPr>
                    <w:lang w:val="en-US"/>
                  </w:rPr>
                </w:rPrChange>
              </w:rPr>
              <w:t>.2</w:t>
            </w:r>
          </w:p>
        </w:tc>
        <w:tc>
          <w:tcPr>
            <w:tcW w:w="2669" w:type="dxa"/>
            <w:shd w:val="clear" w:color="auto" w:fill="auto"/>
          </w:tcPr>
          <w:p w14:paraId="3B1CC75D" w14:textId="25EC0C19" w:rsidR="002B4DCA" w:rsidRPr="00876437" w:rsidRDefault="002772C8" w:rsidP="00703E57">
            <w:pPr>
              <w:rPr>
                <w:lang w:val="en-GB"/>
                <w:rPrChange w:id="25361" w:author="Kevin Gu" w:date="2020-05-18T10:36:00Z">
                  <w:rPr>
                    <w:lang w:val="en-US"/>
                  </w:rPr>
                </w:rPrChange>
              </w:rPr>
            </w:pPr>
            <w:r w:rsidRPr="00876437">
              <w:rPr>
                <w:lang w:val="en-GB"/>
                <w:rPrChange w:id="25362" w:author="Kevin Gu" w:date="2020-05-18T10:36:00Z">
                  <w:rPr>
                    <w:lang w:val="en-US"/>
                  </w:rPr>
                </w:rPrChange>
              </w:rPr>
              <w:t>CTWY</w:t>
            </w:r>
            <w:r w:rsidR="002B4DCA" w:rsidRPr="00876437">
              <w:rPr>
                <w:lang w:val="en-GB"/>
                <w:rPrChange w:id="25363" w:author="Kevin Gu" w:date="2020-05-18T10:36:00Z">
                  <w:rPr>
                    <w:lang w:val="en-US"/>
                  </w:rPr>
                </w:rPrChange>
              </w:rPr>
              <w:t xml:space="preserve"> guidelines are implemented and employees are trained regularly.</w:t>
            </w:r>
          </w:p>
        </w:tc>
        <w:tc>
          <w:tcPr>
            <w:tcW w:w="2799" w:type="dxa"/>
            <w:shd w:val="clear" w:color="auto" w:fill="auto"/>
          </w:tcPr>
          <w:p w14:paraId="5A191945" w14:textId="5DC814E8" w:rsidR="002B4DCA" w:rsidRPr="00876437" w:rsidRDefault="002B4DCA" w:rsidP="00703E57">
            <w:pPr>
              <w:rPr>
                <w:lang w:val="en-GB"/>
                <w:rPrChange w:id="25364" w:author="Kevin Gu" w:date="2020-05-18T10:36:00Z">
                  <w:rPr>
                    <w:lang w:val="en-US"/>
                  </w:rPr>
                </w:rPrChange>
              </w:rPr>
            </w:pPr>
            <w:r w:rsidRPr="00876437">
              <w:rPr>
                <w:lang w:val="en-GB"/>
                <w:rPrChange w:id="25365" w:author="Kevin Gu" w:date="2020-05-18T10:36:00Z">
                  <w:rPr>
                    <w:lang w:val="en-US"/>
                  </w:rPr>
                </w:rPrChange>
              </w:rPr>
              <w:t>Emergency plans and procedures exits for TOE production site.</w:t>
            </w:r>
          </w:p>
        </w:tc>
      </w:tr>
      <w:tr w:rsidR="002B4DCA" w:rsidRPr="00876437" w14:paraId="5F317551" w14:textId="77777777" w:rsidTr="00703E57">
        <w:tc>
          <w:tcPr>
            <w:tcW w:w="2659" w:type="dxa"/>
            <w:shd w:val="clear" w:color="auto" w:fill="auto"/>
          </w:tcPr>
          <w:p w14:paraId="502D83B8" w14:textId="77777777" w:rsidR="002B4DCA" w:rsidRPr="00876437" w:rsidRDefault="002B4DCA" w:rsidP="002B4DCA">
            <w:pPr>
              <w:numPr>
                <w:ilvl w:val="0"/>
                <w:numId w:val="10"/>
              </w:numPr>
              <w:spacing w:after="60"/>
              <w:ind w:left="0" w:hanging="284"/>
              <w:jc w:val="left"/>
              <w:rPr>
                <w:lang w:val="en-GB"/>
              </w:rPr>
            </w:pPr>
            <w:r w:rsidRPr="00876437">
              <w:rPr>
                <w:lang w:val="en-GB"/>
              </w:rPr>
              <w:t>Physical security</w:t>
            </w:r>
          </w:p>
        </w:tc>
        <w:tc>
          <w:tcPr>
            <w:tcW w:w="1685" w:type="dxa"/>
            <w:shd w:val="clear" w:color="auto" w:fill="auto"/>
          </w:tcPr>
          <w:p w14:paraId="7D230F4B" w14:textId="5FD6FB25" w:rsidR="002B4DCA" w:rsidRPr="00876437" w:rsidRDefault="00092CBB" w:rsidP="002B4DCA">
            <w:pPr>
              <w:numPr>
                <w:ilvl w:val="0"/>
                <w:numId w:val="10"/>
              </w:numPr>
              <w:spacing w:after="60"/>
              <w:ind w:left="0" w:hanging="284"/>
              <w:jc w:val="left"/>
              <w:rPr>
                <w:lang w:val="en-GB"/>
              </w:rPr>
            </w:pPr>
            <w:r w:rsidRPr="00876437">
              <w:rPr>
                <w:lang w:val="en-GB"/>
              </w:rPr>
              <w:t>6</w:t>
            </w:r>
          </w:p>
        </w:tc>
        <w:tc>
          <w:tcPr>
            <w:tcW w:w="2669" w:type="dxa"/>
            <w:shd w:val="clear" w:color="auto" w:fill="auto"/>
          </w:tcPr>
          <w:p w14:paraId="450EAE33" w14:textId="372581EE" w:rsidR="002B4DCA" w:rsidRPr="00876437" w:rsidRDefault="00512EF1" w:rsidP="00703E57">
            <w:pPr>
              <w:rPr>
                <w:lang w:val="en-GB"/>
              </w:rPr>
            </w:pPr>
            <w:r w:rsidRPr="00876437">
              <w:rPr>
                <w:lang w:val="en-GB"/>
                <w:rPrChange w:id="25366" w:author="Kevin Gu" w:date="2020-05-18T10:36:00Z">
                  <w:rPr>
                    <w:lang w:val="en-US"/>
                  </w:rPr>
                </w:rPrChange>
              </w:rPr>
              <w:t>The authorized employees enter the related area with their badge cards and keys and the unauthorized employees are restricted to enter the unauthorized areas that are not within the range of their work.</w:t>
            </w:r>
            <w:r w:rsidRPr="00876437" w:rsidDel="00512EF1">
              <w:rPr>
                <w:lang w:val="en-GB"/>
              </w:rPr>
              <w:t xml:space="preserve"> </w:t>
            </w:r>
          </w:p>
        </w:tc>
        <w:tc>
          <w:tcPr>
            <w:tcW w:w="2799" w:type="dxa"/>
            <w:shd w:val="clear" w:color="auto" w:fill="auto"/>
          </w:tcPr>
          <w:p w14:paraId="5F3DC167" w14:textId="6AD75A74" w:rsidR="002B4DCA" w:rsidRPr="00876437" w:rsidRDefault="00512EF1" w:rsidP="00703E57">
            <w:pPr>
              <w:rPr>
                <w:lang w:val="en-GB"/>
              </w:rPr>
            </w:pPr>
            <w:r w:rsidRPr="00876437">
              <w:rPr>
                <w:lang w:val="en-GB"/>
                <w:rPrChange w:id="25367" w:author="Kevin Gu" w:date="2020-05-18T10:36:00Z">
                  <w:rPr>
                    <w:lang w:val="en-US"/>
                  </w:rPr>
                </w:rPrChange>
              </w:rPr>
              <w:t>The site is located in an industrial park surrounded by fences with CCTV and sensors. And security measures are divided in Stop layers and Detection layers.</w:t>
            </w:r>
            <w:r w:rsidRPr="00876437" w:rsidDel="00512EF1">
              <w:rPr>
                <w:lang w:val="en-GB"/>
              </w:rPr>
              <w:t xml:space="preserve"> </w:t>
            </w:r>
          </w:p>
        </w:tc>
      </w:tr>
      <w:tr w:rsidR="002B4DCA" w:rsidRPr="00876437" w14:paraId="6056A04D" w14:textId="77777777" w:rsidTr="00703E57">
        <w:tc>
          <w:tcPr>
            <w:tcW w:w="2659" w:type="dxa"/>
            <w:shd w:val="clear" w:color="auto" w:fill="auto"/>
          </w:tcPr>
          <w:p w14:paraId="076E89A8" w14:textId="77777777" w:rsidR="002B4DCA" w:rsidRPr="00876437" w:rsidRDefault="002B4DCA" w:rsidP="002B4DCA">
            <w:pPr>
              <w:numPr>
                <w:ilvl w:val="0"/>
                <w:numId w:val="10"/>
              </w:numPr>
              <w:spacing w:after="60"/>
              <w:ind w:left="0" w:hanging="284"/>
              <w:jc w:val="left"/>
              <w:rPr>
                <w:lang w:val="en-GB"/>
              </w:rPr>
            </w:pPr>
            <w:r w:rsidRPr="00876437">
              <w:rPr>
                <w:lang w:val="en-GB"/>
              </w:rPr>
              <w:t>Personnel security</w:t>
            </w:r>
          </w:p>
        </w:tc>
        <w:tc>
          <w:tcPr>
            <w:tcW w:w="1685" w:type="dxa"/>
            <w:shd w:val="clear" w:color="auto" w:fill="auto"/>
          </w:tcPr>
          <w:p w14:paraId="36A3B4B8" w14:textId="62B600DC" w:rsidR="002B4DCA" w:rsidRPr="00876437" w:rsidRDefault="00092CBB" w:rsidP="002B4DCA">
            <w:pPr>
              <w:numPr>
                <w:ilvl w:val="0"/>
                <w:numId w:val="10"/>
              </w:numPr>
              <w:spacing w:after="60"/>
              <w:ind w:left="0" w:hanging="284"/>
              <w:jc w:val="left"/>
              <w:rPr>
                <w:lang w:val="en-GB"/>
              </w:rPr>
            </w:pPr>
            <w:r w:rsidRPr="00876437">
              <w:rPr>
                <w:lang w:val="en-GB"/>
              </w:rPr>
              <w:t>5</w:t>
            </w:r>
          </w:p>
        </w:tc>
        <w:tc>
          <w:tcPr>
            <w:tcW w:w="2669" w:type="dxa"/>
            <w:shd w:val="clear" w:color="auto" w:fill="auto"/>
          </w:tcPr>
          <w:p w14:paraId="4158C3A5" w14:textId="7CED56A3" w:rsidR="002B4DCA" w:rsidRPr="00876437" w:rsidRDefault="002B4DCA" w:rsidP="00703E57">
            <w:pPr>
              <w:rPr>
                <w:lang w:val="en-GB"/>
                <w:rPrChange w:id="25368" w:author="Kevin Gu" w:date="2020-05-18T10:36:00Z">
                  <w:rPr>
                    <w:lang w:val="en-US"/>
                  </w:rPr>
                </w:rPrChange>
              </w:rPr>
            </w:pPr>
            <w:r w:rsidRPr="00876437">
              <w:rPr>
                <w:lang w:val="en-GB"/>
              </w:rPr>
              <w:t xml:space="preserve">All </w:t>
            </w:r>
            <w:r w:rsidR="00512EF1" w:rsidRPr="00876437">
              <w:rPr>
                <w:lang w:val="en-GB"/>
              </w:rPr>
              <w:t xml:space="preserve">the </w:t>
            </w:r>
            <w:r w:rsidRPr="00876437">
              <w:rPr>
                <w:lang w:val="en-GB"/>
              </w:rPr>
              <w:t>employees</w:t>
            </w:r>
            <w:r w:rsidR="00512EF1" w:rsidRPr="00876437">
              <w:rPr>
                <w:lang w:val="en-GB"/>
              </w:rPr>
              <w:t xml:space="preserve">, </w:t>
            </w:r>
            <w:r w:rsidR="00512EF1" w:rsidRPr="00876437">
              <w:rPr>
                <w:lang w:val="en-GB"/>
                <w:rPrChange w:id="25369" w:author="Kevin Gu" w:date="2020-05-18T10:36:00Z">
                  <w:rPr>
                    <w:lang w:val="en-US"/>
                  </w:rPr>
                </w:rPrChange>
              </w:rPr>
              <w:t>interns, third parties and subcontractors shall sign the NDA.</w:t>
            </w:r>
          </w:p>
        </w:tc>
        <w:tc>
          <w:tcPr>
            <w:tcW w:w="2799" w:type="dxa"/>
            <w:shd w:val="clear" w:color="auto" w:fill="auto"/>
          </w:tcPr>
          <w:p w14:paraId="055671C1" w14:textId="3821A68C" w:rsidR="002B4DCA" w:rsidRPr="00876437" w:rsidRDefault="00512EF1" w:rsidP="002B4DCA">
            <w:pPr>
              <w:numPr>
                <w:ilvl w:val="0"/>
                <w:numId w:val="10"/>
              </w:numPr>
              <w:spacing w:after="60"/>
              <w:ind w:left="0" w:hanging="284"/>
              <w:jc w:val="left"/>
              <w:rPr>
                <w:lang w:val="en-GB"/>
              </w:rPr>
            </w:pPr>
            <w:r w:rsidRPr="00876437">
              <w:rPr>
                <w:lang w:val="en-GB"/>
              </w:rPr>
              <w:t>Personnel will use their ID card to enter or exit from the security places.</w:t>
            </w:r>
          </w:p>
        </w:tc>
      </w:tr>
      <w:tr w:rsidR="002B4DCA" w:rsidRPr="00876437" w14:paraId="66BE2E08" w14:textId="77777777" w:rsidTr="00703E57">
        <w:tc>
          <w:tcPr>
            <w:tcW w:w="2659" w:type="dxa"/>
            <w:shd w:val="clear" w:color="auto" w:fill="auto"/>
          </w:tcPr>
          <w:p w14:paraId="765083BC" w14:textId="77777777" w:rsidR="002B4DCA" w:rsidRPr="00876437" w:rsidRDefault="002B4DCA" w:rsidP="002B4DCA">
            <w:pPr>
              <w:numPr>
                <w:ilvl w:val="0"/>
                <w:numId w:val="10"/>
              </w:numPr>
              <w:spacing w:after="60"/>
              <w:ind w:left="0" w:hanging="284"/>
              <w:jc w:val="left"/>
              <w:rPr>
                <w:lang w:val="en-GB"/>
              </w:rPr>
            </w:pPr>
            <w:r w:rsidRPr="00876437">
              <w:rPr>
                <w:lang w:val="en-GB"/>
              </w:rPr>
              <w:t>IT Security</w:t>
            </w:r>
          </w:p>
        </w:tc>
        <w:tc>
          <w:tcPr>
            <w:tcW w:w="1685" w:type="dxa"/>
            <w:shd w:val="clear" w:color="auto" w:fill="auto"/>
          </w:tcPr>
          <w:p w14:paraId="09DAB45E" w14:textId="7DFF2218" w:rsidR="002B4DCA" w:rsidRPr="00876437" w:rsidRDefault="00092CBB" w:rsidP="002B4DCA">
            <w:pPr>
              <w:numPr>
                <w:ilvl w:val="0"/>
                <w:numId w:val="10"/>
              </w:numPr>
              <w:spacing w:after="60"/>
              <w:ind w:left="0" w:hanging="284"/>
              <w:jc w:val="left"/>
              <w:rPr>
                <w:lang w:val="en-GB"/>
              </w:rPr>
            </w:pPr>
            <w:r w:rsidRPr="00876437">
              <w:rPr>
                <w:lang w:val="en-GB"/>
              </w:rPr>
              <w:t>8</w:t>
            </w:r>
          </w:p>
        </w:tc>
        <w:tc>
          <w:tcPr>
            <w:tcW w:w="2669" w:type="dxa"/>
            <w:shd w:val="clear" w:color="auto" w:fill="auto"/>
          </w:tcPr>
          <w:p w14:paraId="2646315F" w14:textId="0270FF38" w:rsidR="002B4DCA" w:rsidRPr="00876437" w:rsidRDefault="00510B5F" w:rsidP="002B4DCA">
            <w:pPr>
              <w:numPr>
                <w:ilvl w:val="0"/>
                <w:numId w:val="10"/>
              </w:numPr>
              <w:spacing w:after="60"/>
              <w:ind w:left="0" w:hanging="284"/>
              <w:jc w:val="left"/>
              <w:rPr>
                <w:lang w:val="en-GB"/>
              </w:rPr>
            </w:pPr>
            <w:r w:rsidRPr="00876437">
              <w:rPr>
                <w:lang w:val="en-GB"/>
              </w:rPr>
              <w:t>N</w:t>
            </w:r>
            <w:r w:rsidR="002B4DCA" w:rsidRPr="00876437">
              <w:rPr>
                <w:lang w:val="en-GB"/>
              </w:rPr>
              <w:t>etwork is protected by firewalls.</w:t>
            </w:r>
          </w:p>
        </w:tc>
        <w:tc>
          <w:tcPr>
            <w:tcW w:w="2799" w:type="dxa"/>
            <w:shd w:val="clear" w:color="auto" w:fill="auto"/>
          </w:tcPr>
          <w:p w14:paraId="6DE0DE54" w14:textId="2589A03C" w:rsidR="002B4DCA" w:rsidRPr="00876437" w:rsidRDefault="00510B5F" w:rsidP="00703E57">
            <w:pPr>
              <w:rPr>
                <w:lang w:val="en-GB"/>
              </w:rPr>
            </w:pPr>
            <w:r w:rsidRPr="00876437">
              <w:rPr>
                <w:lang w:val="en-GB"/>
              </w:rPr>
              <w:t>Connections coming from the Internet and directed to the Internal Network are not allowed;</w:t>
            </w:r>
          </w:p>
        </w:tc>
      </w:tr>
    </w:tbl>
    <w:p w14:paraId="6C1E04BC" w14:textId="77777777" w:rsidR="00E24F95" w:rsidRPr="00876437" w:rsidRDefault="00E24F95" w:rsidP="00B3098F">
      <w:pPr>
        <w:pStyle w:val="Title2"/>
        <w:rPr>
          <w:lang w:val="en-GB"/>
          <w:rPrChange w:id="25370" w:author="Kevin Gu" w:date="2020-05-18T10:36:00Z">
            <w:rPr/>
          </w:rPrChange>
        </w:rPr>
      </w:pPr>
      <w:bookmarkStart w:id="25371" w:name="_Toc211932411"/>
      <w:bookmarkStart w:id="25372" w:name="_Toc211932412"/>
      <w:bookmarkStart w:id="25373" w:name="_Toc381310149"/>
      <w:bookmarkStart w:id="25374" w:name="_Toc528313031"/>
      <w:bookmarkStart w:id="25375" w:name="_Toc43387270"/>
      <w:bookmarkEnd w:id="25371"/>
      <w:r w:rsidRPr="00876437">
        <w:rPr>
          <w:lang w:val="en-GB"/>
          <w:rPrChange w:id="25376" w:author="Kevin Gu" w:date="2020-05-18T10:36:00Z">
            <w:rPr/>
          </w:rPrChange>
        </w:rPr>
        <w:t>General Assessment</w:t>
      </w:r>
      <w:bookmarkEnd w:id="25372"/>
      <w:bookmarkEnd w:id="25373"/>
      <w:bookmarkEnd w:id="25374"/>
      <w:bookmarkEnd w:id="25375"/>
    </w:p>
    <w:p w14:paraId="0CB3FD3F" w14:textId="62F8B15D" w:rsidR="00703E57" w:rsidRPr="00876437" w:rsidRDefault="00E24F95" w:rsidP="00703E57">
      <w:pPr>
        <w:rPr>
          <w:lang w:val="en-GB"/>
          <w:rPrChange w:id="25377" w:author="Kevin Gu" w:date="2020-05-18T10:36:00Z">
            <w:rPr>
              <w:lang w:val="en-US"/>
            </w:rPr>
          </w:rPrChange>
        </w:rPr>
      </w:pPr>
      <w:r w:rsidRPr="00876437">
        <w:rPr>
          <w:lang w:val="en-GB"/>
          <w:rPrChange w:id="25378" w:author="Kevin Gu" w:date="2020-05-18T10:36:00Z">
            <w:rPr>
              <w:lang w:val="en-US"/>
            </w:rPr>
          </w:rPrChange>
        </w:rPr>
        <w:t>Due to the implementation of the above listed security measures through the entire TOE development and production process the necessary level of protection for the confidentiality and integrity of the TOE is implemented.</w:t>
      </w:r>
    </w:p>
    <w:p w14:paraId="79B920E3" w14:textId="77777777" w:rsidR="00703E57" w:rsidRPr="00876437" w:rsidRDefault="00703E57">
      <w:pPr>
        <w:spacing w:after="200"/>
        <w:rPr>
          <w:lang w:val="en-GB"/>
          <w:rPrChange w:id="25379" w:author="Kevin Gu" w:date="2020-05-18T10:36:00Z">
            <w:rPr>
              <w:lang w:val="en-US"/>
            </w:rPr>
          </w:rPrChange>
        </w:rPr>
      </w:pPr>
      <w:r w:rsidRPr="00876437">
        <w:rPr>
          <w:lang w:val="en-GB"/>
          <w:rPrChange w:id="25380" w:author="Kevin Gu" w:date="2020-05-18T10:36:00Z">
            <w:rPr>
              <w:lang w:val="en-US"/>
            </w:rPr>
          </w:rPrChange>
        </w:rPr>
        <w:br w:type="page"/>
      </w:r>
    </w:p>
    <w:p w14:paraId="16D776E3" w14:textId="77777777" w:rsidR="00703E57" w:rsidRPr="00876437" w:rsidRDefault="00703E57" w:rsidP="00703E57">
      <w:pPr>
        <w:rPr>
          <w:lang w:val="en-GB" w:eastAsia="zh-CN"/>
          <w:rPrChange w:id="25381" w:author="Kevin Gu" w:date="2020-05-18T10:36:00Z">
            <w:rPr>
              <w:lang w:val="en-US" w:eastAsia="zh-CN"/>
            </w:rPr>
          </w:rPrChange>
        </w:rPr>
      </w:pPr>
    </w:p>
    <w:bookmarkStart w:id="25382" w:name="_Toc43387271" w:displacedByCustomXml="next"/>
    <w:sdt>
      <w:sdtPr>
        <w:rPr>
          <w:rFonts w:asciiTheme="minorHAnsi" w:hAnsiTheme="minorHAnsi" w:cstheme="minorBidi"/>
          <w:b w:val="0"/>
          <w:color w:val="auto"/>
          <w:sz w:val="24"/>
          <w:szCs w:val="24"/>
          <w:lang w:val="en-GB" w:eastAsia="es-ES"/>
        </w:rPr>
        <w:id w:val="1451816169"/>
        <w:docPartObj>
          <w:docPartGallery w:val="Bibliographies"/>
          <w:docPartUnique/>
        </w:docPartObj>
      </w:sdtPr>
      <w:sdtEndPr/>
      <w:sdtContent>
        <w:p w14:paraId="700700EC" w14:textId="63FC8936" w:rsidR="00703E57" w:rsidRPr="00876437" w:rsidRDefault="00703E57" w:rsidP="00703E57">
          <w:pPr>
            <w:pStyle w:val="Title1"/>
            <w:rPr>
              <w:lang w:val="en-GB"/>
              <w:rPrChange w:id="25383" w:author="Kevin Gu" w:date="2020-05-18T10:36:00Z">
                <w:rPr/>
              </w:rPrChange>
            </w:rPr>
          </w:pPr>
          <w:r w:rsidRPr="00876437">
            <w:rPr>
              <w:lang w:val="en-GB"/>
              <w:rPrChange w:id="25384" w:author="Kevin Gu" w:date="2020-05-18T10:36:00Z">
                <w:rPr/>
              </w:rPrChange>
            </w:rPr>
            <w:t>Biblio</w:t>
          </w:r>
          <w:ins w:id="25385" w:author="Julio Li" w:date="2020-05-13T12:05:00Z">
            <w:r w:rsidR="008A5257" w:rsidRPr="00876437">
              <w:rPr>
                <w:lang w:val="en-GB"/>
                <w:rPrChange w:id="25386" w:author="Kevin Gu" w:date="2020-05-18T10:36:00Z">
                  <w:rPr/>
                </w:rPrChange>
              </w:rPr>
              <w:t>graphy</w:t>
            </w:r>
          </w:ins>
          <w:bookmarkEnd w:id="25382"/>
          <w:del w:id="25387" w:author="Julio Li" w:date="2020-05-13T12:05:00Z">
            <w:r w:rsidRPr="00876437" w:rsidDel="008A5257">
              <w:rPr>
                <w:lang w:val="en-GB"/>
                <w:rPrChange w:id="25388" w:author="Kevin Gu" w:date="2020-05-18T10:36:00Z">
                  <w:rPr/>
                </w:rPrChange>
              </w:rPr>
              <w:delText>grafía</w:delText>
            </w:r>
          </w:del>
        </w:p>
        <w:sdt>
          <w:sdtPr>
            <w:rPr>
              <w:lang w:val="en-GB"/>
            </w:rPr>
            <w:id w:val="111145805"/>
            <w:bibliography/>
          </w:sdtPr>
          <w:sdtEndPr/>
          <w:sdtContent>
            <w:p w14:paraId="2334CD35" w14:textId="77777777" w:rsidR="00F20899" w:rsidRPr="00876437" w:rsidRDefault="00703E57" w:rsidP="00F20899">
              <w:pPr>
                <w:pStyle w:val="Bibliography"/>
                <w:rPr>
                  <w:noProof/>
                  <w:lang w:val="en-GB"/>
                  <w:rPrChange w:id="25389" w:author="Kevin Gu" w:date="2020-05-18T10:36:00Z">
                    <w:rPr>
                      <w:noProof/>
                    </w:rPr>
                  </w:rPrChange>
                </w:rPr>
              </w:pPr>
              <w:r w:rsidRPr="00876437">
                <w:rPr>
                  <w:lang w:val="en-GB"/>
                  <w:rPrChange w:id="25390" w:author="Kevin Gu" w:date="2020-05-18T10:36:00Z">
                    <w:rPr/>
                  </w:rPrChange>
                </w:rPr>
                <w:fldChar w:fldCharType="begin"/>
              </w:r>
              <w:r w:rsidRPr="00876437">
                <w:rPr>
                  <w:lang w:val="en-GB"/>
                  <w:rPrChange w:id="25391" w:author="Kevin Gu" w:date="2020-05-18T10:36:00Z">
                    <w:rPr>
                      <w:lang w:val="en-US"/>
                    </w:rPr>
                  </w:rPrChange>
                </w:rPr>
                <w:instrText>BIBLIOGRAPHY</w:instrText>
              </w:r>
              <w:r w:rsidRPr="00876437">
                <w:rPr>
                  <w:lang w:val="en-GB"/>
                  <w:rPrChange w:id="25392" w:author="Kevin Gu" w:date="2020-05-18T10:36:00Z">
                    <w:rPr>
                      <w:b/>
                      <w:bCs/>
                    </w:rPr>
                  </w:rPrChange>
                </w:rPr>
                <w:fldChar w:fldCharType="separate"/>
              </w:r>
              <w:r w:rsidR="00F20899" w:rsidRPr="00876437">
                <w:rPr>
                  <w:noProof/>
                  <w:lang w:val="en-GB"/>
                  <w:rPrChange w:id="25393" w:author="Kevin Gu" w:date="2020-05-18T10:36:00Z">
                    <w:rPr>
                      <w:noProof/>
                    </w:rPr>
                  </w:rPrChange>
                </w:rPr>
                <w:t xml:space="preserve">1. </w:t>
              </w:r>
              <w:r w:rsidR="00F20899" w:rsidRPr="00876437">
                <w:rPr>
                  <w:b/>
                  <w:bCs/>
                  <w:noProof/>
                  <w:lang w:val="en-GB"/>
                  <w:rPrChange w:id="25394" w:author="Kevin Gu" w:date="2020-05-18T10:36:00Z">
                    <w:rPr>
                      <w:b/>
                      <w:bCs/>
                      <w:noProof/>
                    </w:rPr>
                  </w:rPrChange>
                </w:rPr>
                <w:t>Library, Join International.</w:t>
              </w:r>
              <w:r w:rsidR="00F20899" w:rsidRPr="00876437">
                <w:rPr>
                  <w:noProof/>
                  <w:lang w:val="en-GB"/>
                  <w:rPrChange w:id="25395" w:author="Kevin Gu" w:date="2020-05-18T10:36:00Z">
                    <w:rPr>
                      <w:noProof/>
                    </w:rPr>
                  </w:rPrChange>
                </w:rPr>
                <w:t xml:space="preserve"> </w:t>
              </w:r>
              <w:r w:rsidR="00F20899" w:rsidRPr="00876437">
                <w:rPr>
                  <w:i/>
                  <w:iCs/>
                  <w:noProof/>
                  <w:lang w:val="en-GB"/>
                  <w:rPrChange w:id="25396" w:author="Kevin Gu" w:date="2020-05-18T10:36:00Z">
                    <w:rPr>
                      <w:i/>
                      <w:iCs/>
                      <w:noProof/>
                    </w:rPr>
                  </w:rPrChange>
                </w:rPr>
                <w:t xml:space="preserve">Minimum Site Security Requirements. </w:t>
              </w:r>
              <w:r w:rsidR="00F20899" w:rsidRPr="00876437">
                <w:rPr>
                  <w:noProof/>
                  <w:lang w:val="en-GB"/>
                  <w:rPrChange w:id="25397" w:author="Kevin Gu" w:date="2020-05-18T10:36:00Z">
                    <w:rPr>
                      <w:noProof/>
                    </w:rPr>
                  </w:rPrChange>
                </w:rPr>
                <w:t>2019 April. version 2.2.</w:t>
              </w:r>
            </w:p>
            <w:p w14:paraId="3BB130D6" w14:textId="77777777" w:rsidR="00F20899" w:rsidRPr="00876437" w:rsidRDefault="00F20899" w:rsidP="00F20899">
              <w:pPr>
                <w:pStyle w:val="Bibliography"/>
                <w:rPr>
                  <w:noProof/>
                  <w:lang w:val="en-GB"/>
                  <w:rPrChange w:id="25398" w:author="Kevin Gu" w:date="2020-05-18T10:36:00Z">
                    <w:rPr>
                      <w:noProof/>
                    </w:rPr>
                  </w:rPrChange>
                </w:rPr>
              </w:pPr>
              <w:r w:rsidRPr="00876437">
                <w:rPr>
                  <w:noProof/>
                  <w:lang w:val="en-GB"/>
                  <w:rPrChange w:id="25399" w:author="Kevin Gu" w:date="2020-05-18T10:36:00Z">
                    <w:rPr>
                      <w:noProof/>
                    </w:rPr>
                  </w:rPrChange>
                </w:rPr>
                <w:t xml:space="preserve">2. </w:t>
              </w:r>
              <w:r w:rsidRPr="00876437">
                <w:rPr>
                  <w:b/>
                  <w:bCs/>
                  <w:noProof/>
                  <w:lang w:val="en-GB"/>
                  <w:rPrChange w:id="25400" w:author="Kevin Gu" w:date="2020-05-18T10:36:00Z">
                    <w:rPr>
                      <w:b/>
                      <w:bCs/>
                      <w:noProof/>
                    </w:rPr>
                  </w:rPrChange>
                </w:rPr>
                <w:t>EUROSMART.</w:t>
              </w:r>
              <w:r w:rsidRPr="00876437">
                <w:rPr>
                  <w:noProof/>
                  <w:lang w:val="en-GB"/>
                  <w:rPrChange w:id="25401" w:author="Kevin Gu" w:date="2020-05-18T10:36:00Z">
                    <w:rPr>
                      <w:noProof/>
                    </w:rPr>
                  </w:rPrChange>
                </w:rPr>
                <w:t xml:space="preserve"> </w:t>
              </w:r>
              <w:r w:rsidRPr="00876437">
                <w:rPr>
                  <w:i/>
                  <w:iCs/>
                  <w:noProof/>
                  <w:lang w:val="en-GB"/>
                  <w:rPrChange w:id="25402" w:author="Kevin Gu" w:date="2020-05-18T10:36:00Z">
                    <w:rPr>
                      <w:i/>
                      <w:iCs/>
                      <w:noProof/>
                    </w:rPr>
                  </w:rPrChange>
                </w:rPr>
                <w:t xml:space="preserve">Security IC Platform Protection Profile with Augmentation packages. </w:t>
              </w:r>
              <w:r w:rsidRPr="00876437">
                <w:rPr>
                  <w:noProof/>
                  <w:lang w:val="en-GB"/>
                  <w:rPrChange w:id="25403" w:author="Kevin Gu" w:date="2020-05-18T10:36:00Z">
                    <w:rPr>
                      <w:noProof/>
                    </w:rPr>
                  </w:rPrChange>
                </w:rPr>
                <w:t>Version 1.0, 2014.</w:t>
              </w:r>
            </w:p>
            <w:p w14:paraId="17AB5FA1" w14:textId="77777777" w:rsidR="00F20899" w:rsidRPr="00876437" w:rsidRDefault="00F20899" w:rsidP="00F20899">
              <w:pPr>
                <w:pStyle w:val="Bibliography"/>
                <w:rPr>
                  <w:noProof/>
                  <w:lang w:val="en-GB"/>
                  <w:rPrChange w:id="25404" w:author="Kevin Gu" w:date="2020-05-18T10:36:00Z">
                    <w:rPr>
                      <w:noProof/>
                    </w:rPr>
                  </w:rPrChange>
                </w:rPr>
              </w:pPr>
              <w:r w:rsidRPr="00876437">
                <w:rPr>
                  <w:noProof/>
                  <w:lang w:val="en-GB"/>
                  <w:rPrChange w:id="25405" w:author="Kevin Gu" w:date="2020-05-18T10:36:00Z">
                    <w:rPr>
                      <w:noProof/>
                    </w:rPr>
                  </w:rPrChange>
                </w:rPr>
                <w:t xml:space="preserve">3. </w:t>
              </w:r>
              <w:r w:rsidRPr="00876437">
                <w:rPr>
                  <w:b/>
                  <w:bCs/>
                  <w:noProof/>
                  <w:lang w:val="en-GB"/>
                  <w:rPrChange w:id="25406" w:author="Kevin Gu" w:date="2020-05-18T10:36:00Z">
                    <w:rPr>
                      <w:b/>
                      <w:bCs/>
                      <w:noProof/>
                    </w:rPr>
                  </w:rPrChange>
                </w:rPr>
                <w:t>Common Methodology for Information Technology Secuirty Evaluation.</w:t>
              </w:r>
              <w:r w:rsidRPr="00876437">
                <w:rPr>
                  <w:noProof/>
                  <w:lang w:val="en-GB"/>
                  <w:rPrChange w:id="25407" w:author="Kevin Gu" w:date="2020-05-18T10:36:00Z">
                    <w:rPr>
                      <w:noProof/>
                    </w:rPr>
                  </w:rPrChange>
                </w:rPr>
                <w:t xml:space="preserve"> </w:t>
              </w:r>
              <w:r w:rsidRPr="00876437">
                <w:rPr>
                  <w:i/>
                  <w:iCs/>
                  <w:noProof/>
                  <w:lang w:val="en-GB"/>
                  <w:rPrChange w:id="25408" w:author="Kevin Gu" w:date="2020-05-18T10:36:00Z">
                    <w:rPr>
                      <w:i/>
                      <w:iCs/>
                      <w:noProof/>
                    </w:rPr>
                  </w:rPrChange>
                </w:rPr>
                <w:t xml:space="preserve">Supporting Document, Site Certification. </w:t>
              </w:r>
              <w:r w:rsidRPr="00876437">
                <w:rPr>
                  <w:noProof/>
                  <w:lang w:val="en-GB"/>
                  <w:rPrChange w:id="25409" w:author="Kevin Gu" w:date="2020-05-18T10:36:00Z">
                    <w:rPr>
                      <w:noProof/>
                    </w:rPr>
                  </w:rPrChange>
                </w:rPr>
                <w:t>Version 1.0, Rev.1, October 2007.</w:t>
              </w:r>
            </w:p>
            <w:p w14:paraId="24806DD2" w14:textId="77777777" w:rsidR="00F20899" w:rsidRPr="00876437" w:rsidRDefault="00F20899" w:rsidP="00F20899">
              <w:pPr>
                <w:pStyle w:val="Bibliography"/>
                <w:rPr>
                  <w:noProof/>
                  <w:lang w:val="en-GB"/>
                  <w:rPrChange w:id="25410" w:author="Kevin Gu" w:date="2020-05-18T10:36:00Z">
                    <w:rPr>
                      <w:noProof/>
                    </w:rPr>
                  </w:rPrChange>
                </w:rPr>
              </w:pPr>
              <w:r w:rsidRPr="00876437">
                <w:rPr>
                  <w:noProof/>
                  <w:lang w:val="en-GB"/>
                  <w:rPrChange w:id="25411" w:author="Kevin Gu" w:date="2020-05-18T10:36:00Z">
                    <w:rPr>
                      <w:noProof/>
                    </w:rPr>
                  </w:rPrChange>
                </w:rPr>
                <w:t xml:space="preserve">4. </w:t>
              </w:r>
              <w:r w:rsidRPr="00876437">
                <w:rPr>
                  <w:b/>
                  <w:bCs/>
                  <w:noProof/>
                  <w:lang w:val="en-GB"/>
                  <w:rPrChange w:id="25412" w:author="Kevin Gu" w:date="2020-05-18T10:36:00Z">
                    <w:rPr>
                      <w:b/>
                      <w:bCs/>
                      <w:noProof/>
                    </w:rPr>
                  </w:rPrChange>
                </w:rPr>
                <w:t>Common Criteria for Information Technology Security Evaluation.</w:t>
              </w:r>
              <w:r w:rsidRPr="00876437">
                <w:rPr>
                  <w:noProof/>
                  <w:lang w:val="en-GB"/>
                  <w:rPrChange w:id="25413" w:author="Kevin Gu" w:date="2020-05-18T10:36:00Z">
                    <w:rPr>
                      <w:noProof/>
                    </w:rPr>
                  </w:rPrChange>
                </w:rPr>
                <w:t xml:space="preserve"> </w:t>
              </w:r>
              <w:r w:rsidRPr="00876437">
                <w:rPr>
                  <w:i/>
                  <w:iCs/>
                  <w:noProof/>
                  <w:lang w:val="en-GB"/>
                  <w:rPrChange w:id="25414" w:author="Kevin Gu" w:date="2020-05-18T10:36:00Z">
                    <w:rPr>
                      <w:i/>
                      <w:iCs/>
                      <w:noProof/>
                    </w:rPr>
                  </w:rPrChange>
                </w:rPr>
                <w:t xml:space="preserve">Part 3: Security Assurance Components. </w:t>
              </w:r>
              <w:r w:rsidRPr="00876437">
                <w:rPr>
                  <w:noProof/>
                  <w:lang w:val="en-GB"/>
                  <w:rPrChange w:id="25415" w:author="Kevin Gu" w:date="2020-05-18T10:36:00Z">
                    <w:rPr>
                      <w:noProof/>
                    </w:rPr>
                  </w:rPrChange>
                </w:rPr>
                <w:t>Version 3.1, Rev. 5, April 2017.</w:t>
              </w:r>
            </w:p>
            <w:p w14:paraId="57BB4FED" w14:textId="1F5BD438" w:rsidR="00703E57" w:rsidRPr="00876437" w:rsidRDefault="00703E57" w:rsidP="00F20899">
              <w:pPr>
                <w:rPr>
                  <w:lang w:val="en-GB"/>
                  <w:rPrChange w:id="25416" w:author="Kevin Gu" w:date="2020-05-18T10:36:00Z">
                    <w:rPr/>
                  </w:rPrChange>
                </w:rPr>
              </w:pPr>
              <w:r w:rsidRPr="00876437">
                <w:rPr>
                  <w:b/>
                  <w:bCs/>
                  <w:lang w:val="en-GB"/>
                  <w:rPrChange w:id="25417" w:author="Kevin Gu" w:date="2020-05-18T10:36:00Z">
                    <w:rPr>
                      <w:b/>
                      <w:bCs/>
                    </w:rPr>
                  </w:rPrChange>
                </w:rPr>
                <w:fldChar w:fldCharType="end"/>
              </w:r>
            </w:p>
          </w:sdtContent>
        </w:sdt>
      </w:sdtContent>
    </w:sdt>
    <w:p w14:paraId="510A3FA7" w14:textId="6E3F47D7" w:rsidR="00181CF1" w:rsidRPr="00876437" w:rsidRDefault="00181CF1" w:rsidP="00703E57">
      <w:pPr>
        <w:rPr>
          <w:lang w:val="en-GB" w:eastAsia="zh-CN"/>
          <w:rPrChange w:id="25418" w:author="Kevin Gu" w:date="2020-05-18T10:36:00Z">
            <w:rPr>
              <w:lang w:val="en-US" w:eastAsia="zh-CN"/>
            </w:rPr>
          </w:rPrChange>
        </w:rPr>
      </w:pPr>
    </w:p>
    <w:sectPr w:rsidR="00181CF1" w:rsidRPr="00876437" w:rsidSect="00FC1DBC">
      <w:headerReference w:type="even" r:id="rId21"/>
      <w:headerReference w:type="default" r:id="rId22"/>
      <w:footerReference w:type="default" r:id="rId23"/>
      <w:headerReference w:type="first" r:id="rId24"/>
      <w:footerReference w:type="first" r:id="rId25"/>
      <w:pgSz w:w="11906" w:h="16838"/>
      <w:pgMar w:top="633" w:right="1077" w:bottom="1440" w:left="1077" w:header="566" w:footer="424"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01" w:author="Julio Li [2]" w:date="2020-09-14T15:23:00Z" w:initials="JL">
    <w:p w14:paraId="1CCB51CC" w14:textId="3C596491" w:rsidR="0071225F" w:rsidRDefault="0071225F">
      <w:pPr>
        <w:pStyle w:val="CommentText"/>
        <w:rPr>
          <w:lang w:eastAsia="zh-CN"/>
        </w:rPr>
      </w:pPr>
      <w:r>
        <w:rPr>
          <w:rStyle w:val="CommentReference"/>
        </w:rPr>
        <w:annotationRef/>
      </w:r>
      <w:r>
        <w:t>CISO</w:t>
      </w:r>
      <w:r>
        <w:rPr>
          <w:rFonts w:hint="eastAsia"/>
          <w:lang w:eastAsia="zh-CN"/>
        </w:rPr>
        <w:t>改成</w:t>
      </w:r>
      <w:r>
        <w:rPr>
          <w:rFonts w:hint="eastAsia"/>
          <w:lang w:val="en-US" w:eastAsia="zh-CN"/>
        </w:rPr>
        <w:t>了</w:t>
      </w:r>
      <w:r>
        <w:rPr>
          <w:rFonts w:hint="eastAsia"/>
          <w:lang w:eastAsia="zh-CN"/>
        </w:rPr>
        <w:t>安全经理</w:t>
      </w:r>
    </w:p>
  </w:comment>
  <w:comment w:id="3345" w:author="Julio Li" w:date="2020-05-13T18:01:00Z" w:initials="JL">
    <w:p w14:paraId="33E0B073" w14:textId="2DE20D7A" w:rsidR="0071225F" w:rsidRDefault="0071225F">
      <w:pPr>
        <w:pStyle w:val="CommentText"/>
      </w:pPr>
      <w:r>
        <w:rPr>
          <w:rStyle w:val="CommentReference"/>
        </w:rPr>
        <w:annotationRef/>
      </w:r>
      <w:r>
        <w:t>Should be used corporating with 2 level asset classification, if the asset classification is deleted in the end then this part should be deleted too.</w:t>
      </w:r>
    </w:p>
  </w:comment>
  <w:comment w:id="3480" w:author="Julio Li" w:date="2020-05-13T15:30:00Z" w:initials="JL">
    <w:p w14:paraId="53F9C19E" w14:textId="5BF1E64E" w:rsidR="0071225F" w:rsidRDefault="0071225F">
      <w:pPr>
        <w:pStyle w:val="CommentText"/>
      </w:pPr>
      <w:r>
        <w:rPr>
          <w:rStyle w:val="CommentReference"/>
        </w:rPr>
        <w:annotationRef/>
      </w:r>
      <w:r>
        <w:t>Information and product are concluded as asset and being classified into two levels, which may be conflict with checklist requirements that need 5 levels of classification.</w:t>
      </w:r>
    </w:p>
  </w:comment>
  <w:comment w:id="3481" w:author="Julio Li" w:date="2020-05-13T17:54:00Z" w:initials="JL">
    <w:p w14:paraId="70B7FAFA" w14:textId="77777777" w:rsidR="0071225F" w:rsidRDefault="0071225F">
      <w:pPr>
        <w:pStyle w:val="CommentText"/>
      </w:pPr>
      <w:r>
        <w:rPr>
          <w:rStyle w:val="CommentReference"/>
        </w:rPr>
        <w:annotationRef/>
      </w:r>
      <w:r>
        <w:t>However, in Security Manual, there are 4 classification of documents and data, which is similar with asset class 1/2 information.</w:t>
      </w:r>
    </w:p>
    <w:p w14:paraId="3F88DC20" w14:textId="6C57C394" w:rsidR="0071225F" w:rsidRDefault="0071225F">
      <w:pPr>
        <w:pStyle w:val="CommentText"/>
      </w:pPr>
      <w:r>
        <w:t>Which one should be reserved or deleted?</w:t>
      </w:r>
    </w:p>
  </w:comment>
  <w:comment w:id="4076" w:author="Kevin Gu" w:date="2020-03-31T10:18:00Z" w:initials="KG">
    <w:p w14:paraId="33DA9FAD" w14:textId="2B17EA6B" w:rsidR="0071225F" w:rsidRDefault="0071225F">
      <w:pPr>
        <w:pStyle w:val="CommentText"/>
      </w:pPr>
      <w:r>
        <w:rPr>
          <w:rStyle w:val="CommentReference"/>
        </w:rPr>
        <w:annotationRef/>
      </w:r>
      <w:r>
        <w:t>Need to check the CTW policy</w:t>
      </w:r>
    </w:p>
    <w:p w14:paraId="50BCCC24" w14:textId="786ACA2A" w:rsidR="0071225F" w:rsidRDefault="0071225F">
      <w:pPr>
        <w:pStyle w:val="CommentText"/>
      </w:pPr>
    </w:p>
  </w:comment>
  <w:comment w:id="4642" w:author="Julio Li [2]" w:date="2020-08-21T16:14:00Z" w:initials="JL">
    <w:p w14:paraId="45E36756" w14:textId="4B96E0DD" w:rsidR="0071225F" w:rsidRDefault="0071225F">
      <w:pPr>
        <w:pStyle w:val="CommentText"/>
        <w:rPr>
          <w:lang w:eastAsia="zh-CN"/>
        </w:rPr>
      </w:pPr>
      <w:r>
        <w:rPr>
          <w:rStyle w:val="CommentReference"/>
        </w:rPr>
        <w:annotationRef/>
      </w:r>
      <w:r>
        <w:rPr>
          <w:rFonts w:hint="eastAsia"/>
          <w:lang w:eastAsia="zh-CN"/>
        </w:rPr>
        <w:t>加入文档编号管理的引用</w:t>
      </w:r>
    </w:p>
  </w:comment>
  <w:comment w:id="4643" w:author="Julio Li [2]" w:date="2020-09-04T17:54:00Z" w:initials="JL">
    <w:p w14:paraId="01959C05" w14:textId="6F5534F5" w:rsidR="0071225F" w:rsidRPr="008D7E3A" w:rsidRDefault="0071225F">
      <w:pPr>
        <w:pStyle w:val="CommentText"/>
        <w:rPr>
          <w:lang w:val="en-US" w:eastAsia="zh-CN"/>
        </w:rPr>
      </w:pPr>
      <w:r>
        <w:rPr>
          <w:rStyle w:val="CommentReference"/>
        </w:rPr>
        <w:annotationRef/>
      </w:r>
      <w:r>
        <w:rPr>
          <w:lang w:val="en-US" w:eastAsia="zh-CN"/>
        </w:rPr>
        <w:t>PASS</w:t>
      </w:r>
    </w:p>
  </w:comment>
  <w:comment w:id="4906" w:author="Administrator" w:date="2020-09-04T14:24:00Z" w:initials="A">
    <w:p w14:paraId="124CEF51" w14:textId="38DD48B3" w:rsidR="0071225F" w:rsidRDefault="0071225F">
      <w:pPr>
        <w:pStyle w:val="CommentText"/>
      </w:pPr>
      <w:r>
        <w:rPr>
          <w:rStyle w:val="CommentReference"/>
        </w:rPr>
        <w:annotationRef/>
      </w:r>
      <w:r>
        <w:rPr>
          <w:rFonts w:hint="eastAsia"/>
          <w:lang w:eastAsia="zh-CN"/>
        </w:rPr>
        <w:t>有碎纸机，位置后续确定</w:t>
      </w:r>
    </w:p>
  </w:comment>
  <w:comment w:id="4907" w:author="Julio Li [2]" w:date="2020-09-04T17:56:00Z" w:initials="JL">
    <w:p w14:paraId="288F926F" w14:textId="6439008D" w:rsidR="0071225F" w:rsidRPr="008D7E3A" w:rsidRDefault="0071225F">
      <w:pPr>
        <w:pStyle w:val="CommentText"/>
        <w:rPr>
          <w:lang w:val="en-US"/>
        </w:rPr>
      </w:pPr>
      <w:r>
        <w:rPr>
          <w:rStyle w:val="CommentReference"/>
        </w:rPr>
        <w:annotationRef/>
      </w:r>
      <w:r>
        <w:rPr>
          <w:lang w:val="en-US"/>
        </w:rPr>
        <w:t>PASS</w:t>
      </w:r>
    </w:p>
  </w:comment>
  <w:comment w:id="4963" w:author="Julio Li [2]" w:date="2020-08-20T17:41:00Z" w:initials="JL">
    <w:p w14:paraId="3A75D270" w14:textId="2DBB6CC0" w:rsidR="0071225F" w:rsidRDefault="0071225F">
      <w:pPr>
        <w:pStyle w:val="CommentText"/>
      </w:pPr>
      <w:r>
        <w:rPr>
          <w:rStyle w:val="CommentReference"/>
        </w:rPr>
        <w:annotationRef/>
      </w:r>
      <w:r>
        <w:rPr>
          <w:rFonts w:hint="eastAsia"/>
          <w:lang w:eastAsia="zh-CN"/>
        </w:rPr>
        <w:t>安全委员会相关岗位职责已用文件补充</w:t>
      </w:r>
    </w:p>
  </w:comment>
  <w:comment w:id="4996" w:author="Julio Li [2]" w:date="2020-08-21T16:52:00Z" w:initials="JL">
    <w:p w14:paraId="77A52854" w14:textId="363E4A70" w:rsidR="0071225F" w:rsidRDefault="0071225F">
      <w:pPr>
        <w:pStyle w:val="CommentText"/>
      </w:pPr>
      <w:r>
        <w:rPr>
          <w:rStyle w:val="CommentReference"/>
        </w:rPr>
        <w:annotationRef/>
      </w:r>
      <w:r>
        <w:rPr>
          <w:rFonts w:hint="eastAsia"/>
          <w:lang w:eastAsia="zh-CN"/>
        </w:rPr>
        <w:t>换了下位置</w:t>
      </w:r>
    </w:p>
  </w:comment>
  <w:comment w:id="4997" w:author="Administrator" w:date="2020-09-04T14:25:00Z" w:initials="A">
    <w:p w14:paraId="1C3ABCE4" w14:textId="41366C78" w:rsidR="0071225F" w:rsidRDefault="0071225F">
      <w:pPr>
        <w:pStyle w:val="CommentText"/>
      </w:pPr>
      <w:r>
        <w:rPr>
          <w:rStyle w:val="CommentReference"/>
        </w:rPr>
        <w:annotationRef/>
      </w:r>
      <w:r>
        <w:rPr>
          <w:rFonts w:hint="eastAsia"/>
          <w:lang w:eastAsia="zh-CN"/>
        </w:rPr>
        <w:t>OK</w:t>
      </w:r>
    </w:p>
  </w:comment>
  <w:comment w:id="4998" w:author="Julio Li [2]" w:date="2020-09-04T17:57:00Z" w:initials="JL">
    <w:p w14:paraId="79D72000" w14:textId="2EDD4BE6" w:rsidR="0071225F" w:rsidRDefault="0071225F">
      <w:pPr>
        <w:pStyle w:val="CommentText"/>
      </w:pPr>
      <w:r>
        <w:rPr>
          <w:rStyle w:val="CommentReference"/>
        </w:rPr>
        <w:annotationRef/>
      </w:r>
      <w:r>
        <w:t>PASS</w:t>
      </w:r>
    </w:p>
  </w:comment>
  <w:comment w:id="5028" w:author="Julio Li [2]" w:date="2020-08-21T16:53:00Z" w:initials="JL">
    <w:p w14:paraId="0EBA6A61" w14:textId="5AE2F037" w:rsidR="0071225F" w:rsidRPr="008D7E3A" w:rsidRDefault="0071225F">
      <w:pPr>
        <w:pStyle w:val="CommentText"/>
      </w:pPr>
      <w:r>
        <w:rPr>
          <w:rStyle w:val="CommentReference"/>
        </w:rPr>
        <w:annotationRef/>
      </w:r>
      <w:r w:rsidRPr="008D7E3A">
        <w:t>Delete later</w:t>
      </w:r>
    </w:p>
  </w:comment>
  <w:comment w:id="5029" w:author="Administrator" w:date="2020-09-04T14:25:00Z" w:initials="A">
    <w:p w14:paraId="5FEC007F" w14:textId="1426F5CE" w:rsidR="0071225F" w:rsidRDefault="0071225F">
      <w:pPr>
        <w:pStyle w:val="CommentText"/>
      </w:pPr>
      <w:r>
        <w:rPr>
          <w:rStyle w:val="CommentReference"/>
        </w:rPr>
        <w:annotationRef/>
      </w:r>
      <w:r>
        <w:rPr>
          <w:rFonts w:hint="eastAsia"/>
          <w:lang w:eastAsia="zh-CN"/>
        </w:rPr>
        <w:t>OK</w:t>
      </w:r>
    </w:p>
  </w:comment>
  <w:comment w:id="5260" w:author="Julio Li [2]" w:date="2020-08-21T16:26:00Z" w:initials="JL">
    <w:p w14:paraId="5933FC5C" w14:textId="070EE866" w:rsidR="0071225F" w:rsidRDefault="0071225F">
      <w:pPr>
        <w:pStyle w:val="CommentText"/>
        <w:rPr>
          <w:lang w:eastAsia="zh-CN"/>
        </w:rPr>
      </w:pPr>
      <w:r>
        <w:rPr>
          <w:rStyle w:val="CommentReference"/>
        </w:rPr>
        <w:annotationRef/>
      </w:r>
      <w:r>
        <w:rPr>
          <w:lang w:eastAsia="zh-CN"/>
        </w:rPr>
        <w:t>1.</w:t>
      </w:r>
      <w:r>
        <w:rPr>
          <w:rFonts w:hint="eastAsia"/>
          <w:lang w:eastAsia="zh-CN"/>
        </w:rPr>
        <w:t>用下面一个图代替上面这个</w:t>
      </w:r>
    </w:p>
    <w:p w14:paraId="29A793F0" w14:textId="77777777" w:rsidR="0071225F" w:rsidRDefault="0071225F">
      <w:pPr>
        <w:pStyle w:val="CommentText"/>
        <w:rPr>
          <w:lang w:eastAsia="zh-CN"/>
        </w:rPr>
      </w:pPr>
      <w:r>
        <w:rPr>
          <w:rFonts w:hint="eastAsia"/>
          <w:lang w:eastAsia="zh-CN"/>
        </w:rPr>
        <w:t>2</w:t>
      </w:r>
      <w:r>
        <w:rPr>
          <w:lang w:eastAsia="zh-CN"/>
        </w:rPr>
        <w:t>.</w:t>
      </w:r>
      <w:r>
        <w:rPr>
          <w:rFonts w:hint="eastAsia"/>
          <w:lang w:eastAsia="zh-CN"/>
        </w:rPr>
        <w:t>组织架构图里面加入</w:t>
      </w:r>
      <w:r>
        <w:rPr>
          <w:rFonts w:hint="eastAsia"/>
          <w:lang w:eastAsia="zh-CN"/>
        </w:rPr>
        <w:t>CISO</w:t>
      </w:r>
    </w:p>
    <w:p w14:paraId="4FDED224" w14:textId="325F9FAD" w:rsidR="0071225F" w:rsidRPr="008D7E3A" w:rsidRDefault="0071225F">
      <w:pPr>
        <w:pStyle w:val="CommentText"/>
        <w:rPr>
          <w:lang w:eastAsia="zh-CN"/>
        </w:rPr>
      </w:pPr>
      <w:r>
        <w:rPr>
          <w:lang w:eastAsia="zh-CN"/>
        </w:rPr>
        <w:t>3.</w:t>
      </w:r>
      <w:r>
        <w:rPr>
          <w:rFonts w:hint="eastAsia"/>
          <w:lang w:eastAsia="zh-CN"/>
        </w:rPr>
        <w:t>加入</w:t>
      </w:r>
      <w:r w:rsidRPr="008D7E3A">
        <w:rPr>
          <w:lang w:eastAsia="zh-CN"/>
        </w:rPr>
        <w:t>HR</w:t>
      </w:r>
    </w:p>
  </w:comment>
  <w:comment w:id="5261" w:author="Administrator" w:date="2020-09-04T14:25:00Z" w:initials="A">
    <w:p w14:paraId="35B09962" w14:textId="29057CA8" w:rsidR="0071225F" w:rsidRDefault="0071225F">
      <w:pPr>
        <w:pStyle w:val="CommentText"/>
      </w:pPr>
      <w:r>
        <w:rPr>
          <w:rStyle w:val="CommentReference"/>
        </w:rPr>
        <w:annotationRef/>
      </w:r>
      <w:r>
        <w:rPr>
          <w:rFonts w:hint="eastAsia"/>
          <w:lang w:eastAsia="zh-CN"/>
        </w:rPr>
        <w:t>更新安全小组图，去掉安全工程师，只用安全员，加上</w:t>
      </w:r>
      <w:r>
        <w:rPr>
          <w:rFonts w:hint="eastAsia"/>
          <w:lang w:eastAsia="zh-CN"/>
        </w:rPr>
        <w:t>HR</w:t>
      </w:r>
      <w:r>
        <w:rPr>
          <w:rFonts w:hint="eastAsia"/>
          <w:lang w:eastAsia="zh-CN"/>
        </w:rPr>
        <w:t>，数据工程师改成</w:t>
      </w:r>
      <w:r>
        <w:rPr>
          <w:rFonts w:hint="eastAsia"/>
          <w:lang w:eastAsia="zh-CN"/>
        </w:rPr>
        <w:t>IT</w:t>
      </w:r>
      <w:r>
        <w:rPr>
          <w:rFonts w:hint="eastAsia"/>
          <w:lang w:eastAsia="zh-CN"/>
        </w:rPr>
        <w:t>助理负责</w:t>
      </w:r>
      <w:r>
        <w:rPr>
          <w:rFonts w:hint="eastAsia"/>
          <w:lang w:eastAsia="zh-CN"/>
        </w:rPr>
        <w:t>CM</w:t>
      </w:r>
    </w:p>
  </w:comment>
  <w:comment w:id="5262" w:author="Julio Li [2]" w:date="2020-09-04T18:10:00Z" w:initials="JL">
    <w:p w14:paraId="5FA5329E" w14:textId="2B368051" w:rsidR="0071225F" w:rsidRDefault="0071225F">
      <w:pPr>
        <w:pStyle w:val="CommentText"/>
      </w:pPr>
      <w:r>
        <w:rPr>
          <w:rStyle w:val="CommentReference"/>
        </w:rPr>
        <w:annotationRef/>
      </w:r>
      <w:r>
        <w:t>PASS</w:t>
      </w:r>
    </w:p>
  </w:comment>
  <w:comment w:id="5288" w:author="Julio Li [2]" w:date="2020-08-20T17:45:00Z" w:initials="JL">
    <w:p w14:paraId="57B0189D" w14:textId="63623EBB" w:rsidR="0071225F" w:rsidRDefault="0071225F">
      <w:pPr>
        <w:pStyle w:val="CommentText"/>
        <w:rPr>
          <w:lang w:eastAsia="zh-CN"/>
        </w:rPr>
      </w:pPr>
      <w:r>
        <w:rPr>
          <w:rStyle w:val="CommentReference"/>
        </w:rPr>
        <w:annotationRef/>
      </w:r>
      <w:r>
        <w:rPr>
          <w:rFonts w:hint="eastAsia"/>
          <w:lang w:eastAsia="zh-CN"/>
        </w:rPr>
        <w:t>安全委员会开会的频率</w:t>
      </w:r>
    </w:p>
  </w:comment>
  <w:comment w:id="5289" w:author="Administrator" w:date="2020-09-04T14:27:00Z" w:initials="A">
    <w:p w14:paraId="32139004" w14:textId="5DEFC6CF" w:rsidR="0071225F" w:rsidRDefault="0071225F">
      <w:pPr>
        <w:pStyle w:val="CommentText"/>
      </w:pPr>
      <w:r>
        <w:rPr>
          <w:rStyle w:val="CommentReference"/>
        </w:rPr>
        <w:annotationRef/>
      </w:r>
      <w:r>
        <w:rPr>
          <w:rFonts w:hint="eastAsia"/>
          <w:lang w:eastAsia="zh-CN"/>
        </w:rPr>
        <w:t>一月一次</w:t>
      </w:r>
    </w:p>
  </w:comment>
  <w:comment w:id="5290" w:author="Julio Li [2]" w:date="2020-09-04T18:10:00Z" w:initials="JL">
    <w:p w14:paraId="64E57E9D" w14:textId="4D379146" w:rsidR="0071225F" w:rsidRDefault="0071225F">
      <w:pPr>
        <w:pStyle w:val="CommentText"/>
      </w:pPr>
      <w:r>
        <w:rPr>
          <w:rStyle w:val="CommentReference"/>
        </w:rPr>
        <w:annotationRef/>
      </w:r>
      <w:r>
        <w:t>PASS</w:t>
      </w:r>
    </w:p>
  </w:comment>
  <w:comment w:id="5298" w:author="Kevin Gu" w:date="2020-03-31T10:32:00Z" w:initials="KG">
    <w:p w14:paraId="78F48F81" w14:textId="1721D799" w:rsidR="0071225F" w:rsidRDefault="0071225F">
      <w:pPr>
        <w:pStyle w:val="CommentText"/>
      </w:pPr>
      <w:r>
        <w:rPr>
          <w:rStyle w:val="CommentReference"/>
        </w:rPr>
        <w:annotationRef/>
      </w:r>
      <w:r>
        <w:t>TBD</w:t>
      </w:r>
    </w:p>
  </w:comment>
  <w:comment w:id="5299" w:author="Julio Li [2]" w:date="2020-08-20T17:48:00Z" w:initials="JL">
    <w:p w14:paraId="4615E832" w14:textId="4269531F" w:rsidR="0071225F" w:rsidRDefault="0071225F">
      <w:pPr>
        <w:pStyle w:val="CommentText"/>
      </w:pPr>
      <w:r>
        <w:rPr>
          <w:rStyle w:val="CommentReference"/>
        </w:rPr>
        <w:annotationRef/>
      </w:r>
      <w:r>
        <w:t>All the responsibilities assigned to each person are added from Security Manual, which may need modification in the future</w:t>
      </w:r>
    </w:p>
  </w:comment>
  <w:comment w:id="5300" w:author="Administrator" w:date="2020-09-04T14:28:00Z" w:initials="A">
    <w:p w14:paraId="52AACADD" w14:textId="22291F2E" w:rsidR="0071225F" w:rsidRDefault="0071225F">
      <w:pPr>
        <w:pStyle w:val="CommentText"/>
      </w:pPr>
      <w:r>
        <w:rPr>
          <w:rStyle w:val="CommentReference"/>
        </w:rPr>
        <w:annotationRef/>
      </w:r>
      <w:r>
        <w:rPr>
          <w:rFonts w:hint="eastAsia"/>
          <w:lang w:eastAsia="zh-CN"/>
        </w:rPr>
        <w:t>CISO</w:t>
      </w:r>
      <w:r>
        <w:rPr>
          <w:rFonts w:hint="eastAsia"/>
          <w:lang w:eastAsia="zh-CN"/>
        </w:rPr>
        <w:t>去掉</w:t>
      </w:r>
    </w:p>
  </w:comment>
  <w:comment w:id="5301" w:author="Julio Li [2]" w:date="2020-09-04T18:11:00Z" w:initials="JL">
    <w:p w14:paraId="7827FA6A" w14:textId="34D60A07" w:rsidR="0071225F" w:rsidRDefault="0071225F">
      <w:pPr>
        <w:pStyle w:val="CommentText"/>
      </w:pPr>
      <w:r>
        <w:rPr>
          <w:rStyle w:val="CommentReference"/>
        </w:rPr>
        <w:annotationRef/>
      </w:r>
      <w:r>
        <w:t>PASS</w:t>
      </w:r>
    </w:p>
  </w:comment>
  <w:comment w:id="5380" w:author="Julio Li [2]" w:date="2020-08-21T16:29:00Z" w:initials="JL">
    <w:p w14:paraId="3143B015" w14:textId="2D31F1CF" w:rsidR="0071225F" w:rsidRPr="00C60DA4" w:rsidRDefault="0071225F">
      <w:pPr>
        <w:pStyle w:val="CommentText"/>
      </w:pPr>
      <w:r>
        <w:rPr>
          <w:rStyle w:val="CommentReference"/>
        </w:rPr>
        <w:annotationRef/>
      </w:r>
      <w:r w:rsidRPr="00C60DA4">
        <w:t>Delete later</w:t>
      </w:r>
    </w:p>
  </w:comment>
  <w:comment w:id="5381" w:author="Administrator" w:date="2020-09-04T14:28:00Z" w:initials="A">
    <w:p w14:paraId="1E9DFE68" w14:textId="392B42D7" w:rsidR="0071225F" w:rsidRDefault="0071225F">
      <w:pPr>
        <w:pStyle w:val="CommentText"/>
      </w:pPr>
      <w:r>
        <w:rPr>
          <w:rStyle w:val="CommentReference"/>
        </w:rPr>
        <w:annotationRef/>
      </w:r>
      <w:r>
        <w:t>OK</w:t>
      </w:r>
    </w:p>
  </w:comment>
  <w:comment w:id="5556" w:author="Julio Li [2]" w:date="2020-09-02T11:50:00Z" w:initials="JL">
    <w:p w14:paraId="0AD0C433" w14:textId="37B527D3" w:rsidR="0071225F" w:rsidRDefault="0071225F">
      <w:pPr>
        <w:pStyle w:val="CommentText"/>
        <w:rPr>
          <w:lang w:eastAsia="zh-CN"/>
        </w:rPr>
      </w:pPr>
      <w:r>
        <w:rPr>
          <w:rStyle w:val="CommentReference"/>
        </w:rPr>
        <w:annotationRef/>
      </w:r>
      <w:r>
        <w:rPr>
          <w:rFonts w:hint="eastAsia"/>
          <w:lang w:eastAsia="zh-CN"/>
        </w:rPr>
        <w:t>删除</w:t>
      </w:r>
    </w:p>
  </w:comment>
  <w:comment w:id="5557" w:author="Administrator" w:date="2020-09-04T14:29:00Z" w:initials="A">
    <w:p w14:paraId="714A4410" w14:textId="234A0DAA" w:rsidR="0071225F" w:rsidRDefault="0071225F">
      <w:pPr>
        <w:pStyle w:val="CommentText"/>
      </w:pPr>
      <w:r>
        <w:rPr>
          <w:rStyle w:val="CommentReference"/>
        </w:rPr>
        <w:annotationRef/>
      </w:r>
      <w:r>
        <w:t>OK</w:t>
      </w:r>
    </w:p>
  </w:comment>
  <w:comment w:id="5480" w:author="Julio Li [2]" w:date="2020-08-21T16:33:00Z" w:initials="JL">
    <w:p w14:paraId="385D5D45" w14:textId="4821702B" w:rsidR="0071225F" w:rsidRPr="00C60DA4" w:rsidRDefault="0071225F">
      <w:pPr>
        <w:pStyle w:val="CommentText"/>
      </w:pPr>
      <w:r>
        <w:rPr>
          <w:rStyle w:val="CommentReference"/>
        </w:rPr>
        <w:annotationRef/>
      </w:r>
      <w:r w:rsidRPr="00C60DA4">
        <w:t>Delete later</w:t>
      </w:r>
    </w:p>
  </w:comment>
  <w:comment w:id="5481" w:author="Administrator" w:date="2020-09-04T14:28:00Z" w:initials="A">
    <w:p w14:paraId="4BAFF850" w14:textId="3F53149B" w:rsidR="0071225F" w:rsidRDefault="0071225F">
      <w:pPr>
        <w:pStyle w:val="CommentText"/>
      </w:pPr>
      <w:r>
        <w:rPr>
          <w:rStyle w:val="CommentReference"/>
        </w:rPr>
        <w:annotationRef/>
      </w:r>
      <w:r>
        <w:t>OK</w:t>
      </w:r>
    </w:p>
  </w:comment>
  <w:comment w:id="5653" w:author="Julio Li [2]" w:date="2020-08-21T16:33:00Z" w:initials="JL">
    <w:p w14:paraId="2109CE23" w14:textId="77777777" w:rsidR="0071225F" w:rsidRPr="00C60DA4" w:rsidRDefault="0071225F" w:rsidP="00602278">
      <w:pPr>
        <w:pStyle w:val="CommentText"/>
      </w:pPr>
      <w:r>
        <w:rPr>
          <w:rStyle w:val="CommentReference"/>
        </w:rPr>
        <w:annotationRef/>
      </w:r>
      <w:r w:rsidRPr="00C60DA4">
        <w:t>Delete later</w:t>
      </w:r>
    </w:p>
  </w:comment>
  <w:comment w:id="5654" w:author="Administrator" w:date="2020-09-04T14:28:00Z" w:initials="A">
    <w:p w14:paraId="1035D5D5" w14:textId="77777777" w:rsidR="0071225F" w:rsidRDefault="0071225F" w:rsidP="00602278">
      <w:pPr>
        <w:pStyle w:val="CommentText"/>
      </w:pPr>
      <w:r>
        <w:rPr>
          <w:rStyle w:val="CommentReference"/>
        </w:rPr>
        <w:annotationRef/>
      </w:r>
      <w:r>
        <w:t>OK</w:t>
      </w:r>
    </w:p>
  </w:comment>
  <w:comment w:id="5655" w:author="Julio Li [2]" w:date="2020-09-04T18:17:00Z" w:initials="JL">
    <w:p w14:paraId="16195308" w14:textId="109DCAEA" w:rsidR="0071225F" w:rsidRDefault="0071225F">
      <w:pPr>
        <w:pStyle w:val="CommentText"/>
      </w:pPr>
      <w:r>
        <w:rPr>
          <w:rStyle w:val="CommentReference"/>
        </w:rPr>
        <w:annotationRef/>
      </w:r>
      <w:r>
        <w:t>PASS</w:t>
      </w:r>
    </w:p>
  </w:comment>
  <w:comment w:id="5659" w:author="Julio Li [2]" w:date="2020-08-21T16:38:00Z" w:initials="JL">
    <w:p w14:paraId="21E50727" w14:textId="77777777" w:rsidR="0071225F" w:rsidRDefault="0071225F">
      <w:pPr>
        <w:pStyle w:val="CommentText"/>
        <w:rPr>
          <w:lang w:eastAsia="zh-CN"/>
        </w:rPr>
      </w:pPr>
      <w:r>
        <w:rPr>
          <w:rStyle w:val="CommentReference"/>
        </w:rPr>
        <w:annotationRef/>
      </w:r>
      <w:r>
        <w:rPr>
          <w:rFonts w:hint="eastAsia"/>
          <w:lang w:eastAsia="zh-CN"/>
        </w:rPr>
        <w:t>根据职位说明书加入的内容</w:t>
      </w:r>
    </w:p>
    <w:p w14:paraId="3028AC68" w14:textId="77777777" w:rsidR="0071225F" w:rsidRPr="008D7E3A" w:rsidRDefault="0071225F">
      <w:pPr>
        <w:pStyle w:val="CommentText"/>
        <w:rPr>
          <w:lang w:eastAsia="zh-CN"/>
        </w:rPr>
      </w:pPr>
      <w:r>
        <w:rPr>
          <w:lang w:eastAsia="zh-CN"/>
        </w:rPr>
        <w:t>1.</w:t>
      </w:r>
      <w:r w:rsidRPr="008D7E3A">
        <w:rPr>
          <w:lang w:eastAsia="zh-CN"/>
        </w:rPr>
        <w:t>SVN</w:t>
      </w:r>
      <w:r>
        <w:rPr>
          <w:rFonts w:hint="eastAsia"/>
          <w:lang w:val="en-US" w:eastAsia="zh-CN"/>
        </w:rPr>
        <w:t>谁来操作</w:t>
      </w:r>
      <w:r w:rsidRPr="008D7E3A">
        <w:rPr>
          <w:rFonts w:hint="eastAsia"/>
          <w:lang w:eastAsia="zh-CN"/>
        </w:rPr>
        <w:t>？</w:t>
      </w:r>
    </w:p>
    <w:p w14:paraId="71B0445D" w14:textId="39977024" w:rsidR="0071225F" w:rsidRPr="008D7E3A" w:rsidRDefault="0071225F">
      <w:pPr>
        <w:pStyle w:val="CommentText"/>
      </w:pPr>
      <w:r w:rsidRPr="008D7E3A">
        <w:rPr>
          <w:lang w:eastAsia="zh-CN"/>
        </w:rPr>
        <w:t>2.SVN</w:t>
      </w:r>
      <w:r>
        <w:rPr>
          <w:rFonts w:hint="eastAsia"/>
          <w:lang w:val="en-US" w:eastAsia="zh-CN"/>
        </w:rPr>
        <w:t>权限谁来批准并定期审查</w:t>
      </w:r>
      <w:r w:rsidRPr="008D7E3A">
        <w:rPr>
          <w:rFonts w:hint="eastAsia"/>
          <w:lang w:eastAsia="zh-CN"/>
        </w:rPr>
        <w:t>？</w:t>
      </w:r>
    </w:p>
  </w:comment>
  <w:comment w:id="5660" w:author="Administrator" w:date="2020-09-04T14:29:00Z" w:initials="A">
    <w:p w14:paraId="6AFB094C" w14:textId="3EFF817D" w:rsidR="0071225F" w:rsidRDefault="0071225F">
      <w:pPr>
        <w:pStyle w:val="CommentText"/>
      </w:pPr>
      <w:r>
        <w:rPr>
          <w:rStyle w:val="CommentReference"/>
        </w:rPr>
        <w:annotationRef/>
      </w:r>
      <w:r>
        <w:t>CM</w:t>
      </w:r>
      <w:r>
        <w:rPr>
          <w:rFonts w:hint="eastAsia"/>
          <w:lang w:eastAsia="zh-CN"/>
        </w:rPr>
        <w:t>管理系统由</w:t>
      </w:r>
      <w:r>
        <w:rPr>
          <w:rFonts w:hint="eastAsia"/>
          <w:lang w:eastAsia="zh-CN"/>
        </w:rPr>
        <w:t>IT</w:t>
      </w:r>
      <w:r>
        <w:rPr>
          <w:rFonts w:hint="eastAsia"/>
          <w:lang w:eastAsia="zh-CN"/>
        </w:rPr>
        <w:t>助理负责</w:t>
      </w:r>
    </w:p>
  </w:comment>
  <w:comment w:id="5661" w:author="Julio Li [2]" w:date="2020-09-04T18:17:00Z" w:initials="JL">
    <w:p w14:paraId="107E38EB" w14:textId="2E215A5B" w:rsidR="0071225F" w:rsidRPr="00C457B4" w:rsidRDefault="0071225F">
      <w:pPr>
        <w:pStyle w:val="CommentText"/>
      </w:pPr>
      <w:r>
        <w:rPr>
          <w:rStyle w:val="CommentReference"/>
        </w:rPr>
        <w:annotationRef/>
      </w:r>
      <w:r w:rsidRPr="00C457B4">
        <w:t>PASS</w:t>
      </w:r>
    </w:p>
  </w:comment>
  <w:comment w:id="5708" w:author="Julio Li [2]" w:date="2020-08-21T16:40:00Z" w:initials="JL">
    <w:p w14:paraId="1F1B82EB" w14:textId="4FF40BDF" w:rsidR="0071225F" w:rsidRPr="00C60DA4" w:rsidRDefault="0071225F">
      <w:pPr>
        <w:pStyle w:val="CommentText"/>
      </w:pPr>
      <w:r>
        <w:rPr>
          <w:rStyle w:val="CommentReference"/>
        </w:rPr>
        <w:annotationRef/>
      </w:r>
      <w:r w:rsidRPr="00C60DA4">
        <w:t>Delete later</w:t>
      </w:r>
    </w:p>
  </w:comment>
  <w:comment w:id="5709" w:author="Administrator" w:date="2020-09-04T14:30:00Z" w:initials="A">
    <w:p w14:paraId="0F01750E" w14:textId="70A68B95" w:rsidR="0071225F" w:rsidRDefault="0071225F">
      <w:pPr>
        <w:pStyle w:val="CommentText"/>
      </w:pPr>
      <w:r>
        <w:rPr>
          <w:rStyle w:val="CommentReference"/>
        </w:rPr>
        <w:annotationRef/>
      </w:r>
      <w:r>
        <w:rPr>
          <w:rFonts w:hint="eastAsia"/>
          <w:lang w:eastAsia="zh-CN"/>
        </w:rPr>
        <w:t>去掉</w:t>
      </w:r>
    </w:p>
  </w:comment>
  <w:comment w:id="6557" w:author="Kevin Gu" w:date="2020-05-21T15:23:00Z" w:initials="KG">
    <w:p w14:paraId="60BBCF7C" w14:textId="77777777" w:rsidR="0071225F" w:rsidRDefault="0071225F">
      <w:pPr>
        <w:pStyle w:val="CommentText"/>
        <w:rPr>
          <w:lang w:eastAsia="zh-CN"/>
        </w:rPr>
      </w:pPr>
      <w:r>
        <w:rPr>
          <w:rStyle w:val="CommentReference"/>
        </w:rPr>
        <w:annotationRef/>
      </w:r>
      <w:r>
        <w:rPr>
          <w:rFonts w:hint="eastAsia"/>
          <w:lang w:eastAsia="zh-CN"/>
        </w:rPr>
        <w:t>应聘所需提交的材料还有哪些？</w:t>
      </w:r>
    </w:p>
    <w:p w14:paraId="22C4E3C8" w14:textId="502B28EA" w:rsidR="0071225F" w:rsidRDefault="0071225F">
      <w:pPr>
        <w:pStyle w:val="CommentText"/>
        <w:rPr>
          <w:lang w:eastAsia="zh-CN"/>
        </w:rPr>
      </w:pPr>
      <w:r>
        <w:rPr>
          <w:rFonts w:hint="eastAsia"/>
          <w:lang w:val="en-US" w:eastAsia="zh-CN"/>
        </w:rPr>
        <w:t>员工近期照片</w:t>
      </w:r>
      <w:r w:rsidRPr="00C60DA4">
        <w:rPr>
          <w:rFonts w:hint="eastAsia"/>
          <w:lang w:eastAsia="zh-CN"/>
        </w:rPr>
        <w:t>/</w:t>
      </w:r>
      <w:r>
        <w:rPr>
          <w:rFonts w:hint="eastAsia"/>
          <w:lang w:val="en-US" w:eastAsia="zh-CN"/>
        </w:rPr>
        <w:t>填写新入职员工履历表</w:t>
      </w:r>
      <w:r w:rsidRPr="00C60DA4">
        <w:rPr>
          <w:rFonts w:hint="eastAsia"/>
          <w:lang w:eastAsia="zh-CN"/>
        </w:rPr>
        <w:t>/</w:t>
      </w:r>
      <w:r>
        <w:rPr>
          <w:rFonts w:hint="eastAsia"/>
          <w:lang w:val="en-US" w:eastAsia="zh-CN"/>
        </w:rPr>
        <w:t>征信报告</w:t>
      </w:r>
      <w:r w:rsidRPr="00C60DA4">
        <w:rPr>
          <w:rFonts w:hint="eastAsia"/>
          <w:lang w:eastAsia="zh-CN"/>
        </w:rPr>
        <w:t>/</w:t>
      </w:r>
      <w:r>
        <w:rPr>
          <w:rFonts w:hint="eastAsia"/>
          <w:lang w:val="en-US" w:eastAsia="zh-CN"/>
        </w:rPr>
        <w:t>无犯罪记录证明</w:t>
      </w:r>
    </w:p>
  </w:comment>
  <w:comment w:id="6576" w:author="Julio Li [2]" w:date="2020-08-21T16:56:00Z" w:initials="JL">
    <w:p w14:paraId="761F34C7" w14:textId="522B7F4E" w:rsidR="0071225F" w:rsidRDefault="0071225F">
      <w:pPr>
        <w:pStyle w:val="CommentText"/>
      </w:pPr>
      <w:r>
        <w:rPr>
          <w:rStyle w:val="CommentReference"/>
        </w:rPr>
        <w:annotationRef/>
      </w:r>
      <w:r>
        <w:rPr>
          <w:rFonts w:hint="eastAsia"/>
          <w:lang w:eastAsia="zh-CN"/>
        </w:rPr>
        <w:t>新加入的内容</w:t>
      </w:r>
    </w:p>
  </w:comment>
  <w:comment w:id="6577" w:author="Julio Li [2]" w:date="2020-09-04T18:26:00Z" w:initials="JL">
    <w:p w14:paraId="5A0760AC" w14:textId="2713EA6D" w:rsidR="0071225F" w:rsidRPr="00C457B4" w:rsidRDefault="0071225F">
      <w:pPr>
        <w:pStyle w:val="CommentText"/>
      </w:pPr>
      <w:r>
        <w:rPr>
          <w:rStyle w:val="CommentReference"/>
        </w:rPr>
        <w:annotationRef/>
      </w:r>
      <w:r w:rsidRPr="00C457B4">
        <w:t>PASS</w:t>
      </w:r>
    </w:p>
  </w:comment>
  <w:comment w:id="7229" w:author="Julio Li [2]" w:date="2020-09-07T10:38:00Z" w:initials="JL">
    <w:p w14:paraId="5A6B0064" w14:textId="768B2CDF" w:rsidR="0071225F" w:rsidRPr="004D1C98" w:rsidRDefault="0071225F">
      <w:pPr>
        <w:pStyle w:val="CommentText"/>
        <w:rPr>
          <w:lang w:eastAsia="zh-CN"/>
        </w:rPr>
      </w:pPr>
      <w:r>
        <w:rPr>
          <w:rStyle w:val="CommentReference"/>
        </w:rPr>
        <w:annotationRef/>
      </w:r>
      <w:r w:rsidRPr="004D1C98">
        <w:rPr>
          <w:lang w:eastAsia="zh-CN"/>
        </w:rPr>
        <w:t>CTW</w:t>
      </w:r>
      <w:r>
        <w:rPr>
          <w:rFonts w:hint="eastAsia"/>
          <w:lang w:val="en-US" w:eastAsia="zh-CN"/>
        </w:rPr>
        <w:t>需要确认</w:t>
      </w:r>
      <w:r w:rsidRPr="004D1C98">
        <w:rPr>
          <w:rFonts w:hint="eastAsia"/>
          <w:lang w:eastAsia="zh-CN"/>
        </w:rPr>
        <w:t>，</w:t>
      </w:r>
      <w:r>
        <w:rPr>
          <w:rFonts w:hint="eastAsia"/>
          <w:lang w:val="en-US" w:eastAsia="zh-CN"/>
        </w:rPr>
        <w:t>全体员工的培训是否为一年一次</w:t>
      </w:r>
      <w:r w:rsidRPr="004D1C98">
        <w:rPr>
          <w:rFonts w:hint="eastAsia"/>
          <w:lang w:eastAsia="zh-CN"/>
        </w:rPr>
        <w:t>?</w:t>
      </w:r>
    </w:p>
  </w:comment>
  <w:comment w:id="7230" w:author="Julio Li [2]" w:date="2020-09-08T13:51:00Z" w:initials="JL">
    <w:p w14:paraId="29C5AEF1" w14:textId="29AE7FAE" w:rsidR="0071225F" w:rsidRDefault="0071225F">
      <w:pPr>
        <w:pStyle w:val="CommentText"/>
      </w:pPr>
      <w:r>
        <w:rPr>
          <w:rStyle w:val="CommentReference"/>
        </w:rPr>
        <w:annotationRef/>
      </w:r>
      <w:r>
        <w:t>PASS</w:t>
      </w:r>
    </w:p>
  </w:comment>
  <w:comment w:id="7528" w:author="Julio Li [2]" w:date="2020-10-26T13:57:00Z" w:initials="JL">
    <w:p w14:paraId="1E924D13" w14:textId="2EF3C840" w:rsidR="0071225F" w:rsidRDefault="0071225F">
      <w:pPr>
        <w:pStyle w:val="CommentText"/>
        <w:rPr>
          <w:lang w:eastAsia="zh-CN"/>
        </w:rPr>
      </w:pPr>
      <w:r>
        <w:rPr>
          <w:rStyle w:val="CommentReference"/>
        </w:rPr>
        <w:annotationRef/>
      </w:r>
      <w:r>
        <w:rPr>
          <w:rFonts w:hint="eastAsia"/>
          <w:lang w:eastAsia="zh-CN"/>
        </w:rPr>
        <w:t>合同部门改成了总经理和相关人员</w:t>
      </w:r>
    </w:p>
  </w:comment>
  <w:comment w:id="7638" w:author="Julio Li" w:date="2020-05-14T10:28:00Z" w:initials="JL">
    <w:p w14:paraId="3ABE600A" w14:textId="09A81BD5" w:rsidR="0071225F" w:rsidRDefault="0071225F">
      <w:pPr>
        <w:pStyle w:val="CommentText"/>
      </w:pPr>
      <w:r>
        <w:rPr>
          <w:rStyle w:val="CommentReference"/>
        </w:rPr>
        <w:annotationRef/>
      </w:r>
      <w:r>
        <w:t>This block can be explained in physical security block and CTW evidence document doesn’t mentioned the HR’s management of badge. See it in 6.4</w:t>
      </w:r>
    </w:p>
  </w:comment>
  <w:comment w:id="7864" w:author="Julio Li" w:date="2020-05-14T10:36:00Z" w:initials="JL">
    <w:p w14:paraId="5DF829E2" w14:textId="41216C6B" w:rsidR="0071225F" w:rsidRDefault="0071225F">
      <w:pPr>
        <w:pStyle w:val="CommentText"/>
      </w:pPr>
      <w:r>
        <w:rPr>
          <w:rStyle w:val="CommentReference"/>
        </w:rPr>
        <w:annotationRef/>
      </w:r>
      <w:r>
        <w:t>This block can be explained in physical security block, because no specific description related was found in CTW evidence documents.</w:t>
      </w:r>
    </w:p>
  </w:comment>
  <w:comment w:id="8511" w:author="Julio Li [2]" w:date="2020-09-02T16:25:00Z" w:initials="JL">
    <w:p w14:paraId="0916E2A1" w14:textId="6A41E437" w:rsidR="0071225F" w:rsidRDefault="0071225F">
      <w:pPr>
        <w:pStyle w:val="CommentText"/>
      </w:pPr>
      <w:r>
        <w:rPr>
          <w:rStyle w:val="CommentReference"/>
        </w:rPr>
        <w:annotationRef/>
      </w:r>
      <w:r>
        <w:rPr>
          <w:rFonts w:hint="eastAsia"/>
          <w:lang w:eastAsia="zh-CN"/>
        </w:rPr>
        <w:t>加入新的内容以明确离职时负责离职人员权限消除、公司资产归还和提醒仍旧有效的保密条款的角色</w:t>
      </w:r>
    </w:p>
  </w:comment>
  <w:comment w:id="8512" w:author="Julio Li [2]" w:date="2020-09-04T18:37:00Z" w:initials="JL">
    <w:p w14:paraId="238C8B7A" w14:textId="00F3A699" w:rsidR="0071225F" w:rsidRPr="00436E81" w:rsidRDefault="0071225F">
      <w:pPr>
        <w:pStyle w:val="CommentText"/>
        <w:rPr>
          <w:lang w:val="en-US"/>
        </w:rPr>
      </w:pPr>
      <w:r>
        <w:rPr>
          <w:rStyle w:val="CommentReference"/>
        </w:rPr>
        <w:annotationRef/>
      </w:r>
      <w:r>
        <w:rPr>
          <w:lang w:val="en-US"/>
        </w:rPr>
        <w:t>PASS</w:t>
      </w:r>
    </w:p>
  </w:comment>
  <w:comment w:id="8785" w:author="Julio Li" w:date="2020-05-14T10:48:00Z" w:initials="JL">
    <w:p w14:paraId="6B979713" w14:textId="092081E0" w:rsidR="0071225F" w:rsidRDefault="0071225F">
      <w:pPr>
        <w:pStyle w:val="CommentText"/>
      </w:pPr>
      <w:r>
        <w:rPr>
          <w:rStyle w:val="CommentReference"/>
        </w:rPr>
        <w:annotationRef/>
      </w:r>
      <w:r>
        <w:t xml:space="preserve">Does this department exist? If CTW wants to reserve this department then the specific description should be added here detailing that who falls under this department. </w:t>
      </w:r>
    </w:p>
  </w:comment>
  <w:comment w:id="8935" w:author="Julio Li [2]" w:date="2020-09-02T12:18:00Z" w:initials="JL">
    <w:p w14:paraId="774532FF" w14:textId="77777777" w:rsidR="0071225F" w:rsidRDefault="0071225F">
      <w:pPr>
        <w:pStyle w:val="CommentText"/>
        <w:rPr>
          <w:lang w:eastAsia="zh-CN"/>
        </w:rPr>
      </w:pPr>
      <w:r>
        <w:rPr>
          <w:rStyle w:val="CommentReference"/>
        </w:rPr>
        <w:annotationRef/>
      </w:r>
      <w:r>
        <w:rPr>
          <w:rFonts w:hint="eastAsia"/>
          <w:lang w:eastAsia="zh-CN"/>
        </w:rPr>
        <w:t>这段要重写，重写的内容包括：</w:t>
      </w:r>
    </w:p>
    <w:p w14:paraId="1CA8F87B" w14:textId="160DEFAD" w:rsidR="0071225F" w:rsidRDefault="0071225F">
      <w:pPr>
        <w:pStyle w:val="CommentText"/>
        <w:rPr>
          <w:lang w:eastAsia="zh-CN"/>
        </w:rPr>
      </w:pPr>
      <w:r>
        <w:rPr>
          <w:rFonts w:hint="eastAsia"/>
          <w:lang w:eastAsia="zh-CN"/>
        </w:rPr>
        <w:t>三面围墙东面是河，一个出入大门有保安室</w:t>
      </w:r>
    </w:p>
    <w:p w14:paraId="2FB087DB" w14:textId="15C58E27" w:rsidR="0071225F" w:rsidRDefault="0071225F">
      <w:pPr>
        <w:pStyle w:val="CommentText"/>
        <w:rPr>
          <w:lang w:eastAsia="zh-CN"/>
        </w:rPr>
      </w:pPr>
      <w:r>
        <w:rPr>
          <w:rFonts w:hint="eastAsia"/>
          <w:lang w:eastAsia="zh-CN"/>
        </w:rPr>
        <w:t>那边有一个消防通道不用于出入</w:t>
      </w:r>
    </w:p>
    <w:p w14:paraId="05B42989" w14:textId="019864AA" w:rsidR="0071225F" w:rsidRDefault="0071225F">
      <w:pPr>
        <w:pStyle w:val="CommentText"/>
        <w:rPr>
          <w:lang w:eastAsia="zh-CN"/>
        </w:rPr>
      </w:pPr>
      <w:r>
        <w:rPr>
          <w:rFonts w:hint="eastAsia"/>
          <w:lang w:eastAsia="zh-CN"/>
        </w:rPr>
        <w:t>围墙上有</w:t>
      </w:r>
      <w:r>
        <w:rPr>
          <w:rFonts w:hint="eastAsia"/>
          <w:lang w:eastAsia="zh-CN"/>
        </w:rPr>
        <w:t>CCTV</w:t>
      </w:r>
      <w:r>
        <w:rPr>
          <w:rFonts w:hint="eastAsia"/>
          <w:lang w:eastAsia="zh-CN"/>
        </w:rPr>
        <w:t>摄像头</w:t>
      </w:r>
    </w:p>
    <w:p w14:paraId="210060C1" w14:textId="5B50FEBF" w:rsidR="0071225F" w:rsidRDefault="0071225F">
      <w:pPr>
        <w:pStyle w:val="CommentText"/>
        <w:rPr>
          <w:lang w:eastAsia="zh-CN"/>
        </w:rPr>
      </w:pPr>
      <w:r>
        <w:rPr>
          <w:rFonts w:hint="eastAsia"/>
          <w:lang w:eastAsia="zh-CN"/>
        </w:rPr>
        <w:t>厂房本身就是一个大的仓库，有自己的外墙。</w:t>
      </w:r>
    </w:p>
    <w:p w14:paraId="4D49D3C1" w14:textId="7D07653C" w:rsidR="0071225F" w:rsidRDefault="0071225F">
      <w:pPr>
        <w:pStyle w:val="CommentText"/>
        <w:rPr>
          <w:lang w:eastAsia="zh-CN"/>
        </w:rPr>
      </w:pPr>
      <w:r>
        <w:rPr>
          <w:rFonts w:hint="eastAsia"/>
          <w:lang w:eastAsia="zh-CN"/>
        </w:rPr>
        <w:t>厂房内部房间、走廊都有摄像头</w:t>
      </w:r>
    </w:p>
    <w:p w14:paraId="2C7B27D4" w14:textId="1B2416E2" w:rsidR="0071225F" w:rsidRPr="003C7F0F" w:rsidRDefault="0071225F">
      <w:pPr>
        <w:pStyle w:val="CommentText"/>
        <w:rPr>
          <w:lang w:eastAsia="zh-CN"/>
        </w:rPr>
      </w:pPr>
      <w:r>
        <w:rPr>
          <w:rFonts w:hint="eastAsia"/>
          <w:lang w:eastAsia="zh-CN"/>
        </w:rPr>
        <w:t>消防门单向推出报警</w:t>
      </w:r>
    </w:p>
    <w:p w14:paraId="11E7936B" w14:textId="1A1227B8" w:rsidR="0071225F" w:rsidRDefault="0071225F">
      <w:pPr>
        <w:pStyle w:val="CommentText"/>
        <w:rPr>
          <w:lang w:val="en-US" w:eastAsia="zh-CN"/>
        </w:rPr>
      </w:pPr>
      <w:r>
        <w:rPr>
          <w:rFonts w:hint="eastAsia"/>
          <w:lang w:val="en-US" w:eastAsia="zh-CN"/>
        </w:rPr>
        <w:t>外围大门有保安，厂房入口没有没有安保，用门禁</w:t>
      </w:r>
    </w:p>
    <w:p w14:paraId="141C1289" w14:textId="5F33D6C0" w:rsidR="0071225F" w:rsidRDefault="0071225F">
      <w:pPr>
        <w:pStyle w:val="CommentText"/>
        <w:rPr>
          <w:lang w:val="en-US" w:eastAsia="zh-CN"/>
        </w:rPr>
      </w:pPr>
      <w:r>
        <w:rPr>
          <w:rFonts w:hint="eastAsia"/>
          <w:lang w:val="en-US" w:eastAsia="zh-CN"/>
        </w:rPr>
        <w:t>安保巡逻在厂房外，两个小时一次</w:t>
      </w:r>
    </w:p>
    <w:p w14:paraId="0FDB7D14" w14:textId="458A749E" w:rsidR="0071225F" w:rsidRDefault="0071225F">
      <w:pPr>
        <w:pStyle w:val="CommentText"/>
        <w:rPr>
          <w:lang w:val="en-US" w:eastAsia="zh-CN"/>
        </w:rPr>
      </w:pPr>
      <w:r>
        <w:rPr>
          <w:rFonts w:hint="eastAsia"/>
          <w:lang w:val="en-US" w:eastAsia="zh-CN"/>
        </w:rPr>
        <w:t>安保是否</w:t>
      </w:r>
      <w:r>
        <w:rPr>
          <w:lang w:val="en-US" w:eastAsia="zh-CN"/>
        </w:rPr>
        <w:t>24/7</w:t>
      </w:r>
      <w:r>
        <w:rPr>
          <w:rFonts w:hint="eastAsia"/>
          <w:lang w:val="en-US" w:eastAsia="zh-CN"/>
        </w:rPr>
        <w:t>在岗</w:t>
      </w:r>
    </w:p>
    <w:p w14:paraId="7B470DAA" w14:textId="77777777" w:rsidR="0071225F" w:rsidRDefault="0071225F">
      <w:pPr>
        <w:pStyle w:val="CommentText"/>
        <w:rPr>
          <w:lang w:val="en-US" w:eastAsia="zh-CN"/>
        </w:rPr>
      </w:pPr>
      <w:r>
        <w:rPr>
          <w:rFonts w:hint="eastAsia"/>
          <w:lang w:val="en-US" w:eastAsia="zh-CN"/>
        </w:rPr>
        <w:t>加入物理平面图</w:t>
      </w:r>
    </w:p>
    <w:p w14:paraId="1CF6929D" w14:textId="538AF51A" w:rsidR="0071225F" w:rsidRPr="00BB0193" w:rsidRDefault="0071225F">
      <w:pPr>
        <w:pStyle w:val="CommentText"/>
        <w:rPr>
          <w:lang w:val="en-US"/>
        </w:rPr>
      </w:pPr>
      <w:r>
        <w:rPr>
          <w:rFonts w:hint="eastAsia"/>
          <w:lang w:val="en-US" w:eastAsia="zh-CN"/>
        </w:rPr>
        <w:t>解释物理平面图中的涉及到</w:t>
      </w:r>
      <w:r>
        <w:rPr>
          <w:lang w:val="en-US" w:eastAsia="zh-CN"/>
        </w:rPr>
        <w:t>IC</w:t>
      </w:r>
      <w:r>
        <w:rPr>
          <w:rFonts w:hint="eastAsia"/>
          <w:lang w:val="en-US" w:eastAsia="zh-CN"/>
        </w:rPr>
        <w:t>封装测试的各个区域及其相应的物理安全措施</w:t>
      </w:r>
    </w:p>
  </w:comment>
  <w:comment w:id="8936" w:author="Administrator" w:date="2020-09-04T14:45:00Z" w:initials="A">
    <w:p w14:paraId="58561B74" w14:textId="77777777" w:rsidR="0071225F" w:rsidRDefault="0071225F">
      <w:pPr>
        <w:pStyle w:val="CommentText"/>
        <w:rPr>
          <w:lang w:eastAsia="zh-CN"/>
        </w:rPr>
      </w:pPr>
      <w:r>
        <w:rPr>
          <w:rStyle w:val="CommentReference"/>
        </w:rPr>
        <w:annotationRef/>
      </w:r>
      <w:r>
        <w:rPr>
          <w:rFonts w:hint="eastAsia"/>
          <w:lang w:eastAsia="zh-CN"/>
        </w:rPr>
        <w:t>外墙的红外摄像头仍需确定</w:t>
      </w:r>
    </w:p>
    <w:p w14:paraId="310527F5" w14:textId="3BF40C25" w:rsidR="0071225F" w:rsidRDefault="0071225F">
      <w:pPr>
        <w:pStyle w:val="CommentText"/>
      </w:pPr>
      <w:r>
        <w:rPr>
          <w:rFonts w:hint="eastAsia"/>
          <w:lang w:eastAsia="zh-CN"/>
        </w:rPr>
        <w:t>延时报警的部署及红外报警的部署待张经理更新平面图</w:t>
      </w:r>
    </w:p>
  </w:comment>
  <w:comment w:id="8937" w:author="Julio Li [2]" w:date="2020-09-07T11:27:00Z" w:initials="JL">
    <w:p w14:paraId="1A4B11F0" w14:textId="1D79650E" w:rsidR="0071225F" w:rsidRDefault="0071225F">
      <w:pPr>
        <w:pStyle w:val="CommentText"/>
      </w:pPr>
      <w:r>
        <w:rPr>
          <w:rStyle w:val="CommentReference"/>
        </w:rPr>
        <w:annotationRef/>
      </w:r>
      <w:r>
        <w:t>PASS</w:t>
      </w:r>
    </w:p>
  </w:comment>
  <w:comment w:id="9125" w:author="Kevin Gu" w:date="2020-03-31T11:23:00Z" w:initials="KG">
    <w:p w14:paraId="3A180F71" w14:textId="7111F239" w:rsidR="0071225F" w:rsidRDefault="0071225F">
      <w:pPr>
        <w:pStyle w:val="CommentText"/>
      </w:pPr>
      <w:r>
        <w:rPr>
          <w:rStyle w:val="CommentReference"/>
        </w:rPr>
        <w:annotationRef/>
      </w:r>
      <w:r>
        <w:t>TBD</w:t>
      </w:r>
    </w:p>
  </w:comment>
  <w:comment w:id="9147" w:author="Julio Li [2]" w:date="2020-09-07T11:35:00Z" w:initials="JL">
    <w:p w14:paraId="7316A45F" w14:textId="1895A190" w:rsidR="0071225F" w:rsidRPr="00047A84" w:rsidRDefault="0071225F">
      <w:pPr>
        <w:pStyle w:val="CommentText"/>
        <w:rPr>
          <w:lang w:val="en-US"/>
        </w:rPr>
      </w:pPr>
      <w:r>
        <w:rPr>
          <w:rStyle w:val="CommentReference"/>
        </w:rPr>
        <w:annotationRef/>
      </w:r>
      <w:r>
        <w:rPr>
          <w:lang w:val="en-US"/>
        </w:rPr>
        <w:t>PASS</w:t>
      </w:r>
    </w:p>
  </w:comment>
  <w:comment w:id="9163" w:author="Julio Li [2]" w:date="2020-08-21T17:02:00Z" w:initials="JL">
    <w:p w14:paraId="433BB5C4" w14:textId="6BCF4659" w:rsidR="0071225F" w:rsidRDefault="0071225F">
      <w:pPr>
        <w:pStyle w:val="CommentText"/>
        <w:rPr>
          <w:lang w:eastAsia="zh-CN"/>
        </w:rPr>
      </w:pPr>
      <w:r>
        <w:rPr>
          <w:rStyle w:val="CommentReference"/>
        </w:rPr>
        <w:annotationRef/>
      </w:r>
      <w:r>
        <w:rPr>
          <w:rFonts w:hint="eastAsia"/>
          <w:lang w:eastAsia="zh-CN"/>
        </w:rPr>
        <w:t>这些要求跟宁波厂实际情况相符吗？</w:t>
      </w:r>
    </w:p>
  </w:comment>
  <w:comment w:id="9164" w:author="Administrator" w:date="2020-09-04T15:00:00Z" w:initials="A">
    <w:p w14:paraId="781D46FA" w14:textId="77777777" w:rsidR="0071225F" w:rsidRDefault="0071225F">
      <w:pPr>
        <w:pStyle w:val="CommentText"/>
        <w:rPr>
          <w:lang w:eastAsia="zh-CN"/>
        </w:rPr>
      </w:pPr>
      <w:r>
        <w:rPr>
          <w:rStyle w:val="CommentReference"/>
        </w:rPr>
        <w:annotationRef/>
      </w:r>
      <w:r>
        <w:rPr>
          <w:rFonts w:hint="eastAsia"/>
          <w:lang w:eastAsia="zh-CN"/>
        </w:rPr>
        <w:t>只有监控室有磨砂窗户，但是监控室一直都有安保</w:t>
      </w:r>
    </w:p>
    <w:p w14:paraId="236C401D" w14:textId="4C154211" w:rsidR="0071225F" w:rsidRDefault="0071225F">
      <w:pPr>
        <w:pStyle w:val="CommentText"/>
      </w:pPr>
      <w:r>
        <w:rPr>
          <w:rFonts w:hint="eastAsia"/>
          <w:lang w:eastAsia="zh-CN"/>
        </w:rPr>
        <w:t>破窗报警器没有</w:t>
      </w:r>
    </w:p>
  </w:comment>
  <w:comment w:id="9306" w:author="Julio Li [2]" w:date="2020-08-24T16:12:00Z" w:initials="JL">
    <w:p w14:paraId="19D855A4" w14:textId="455B7DC3" w:rsidR="0071225F" w:rsidRDefault="0071225F">
      <w:pPr>
        <w:pStyle w:val="CommentText"/>
        <w:rPr>
          <w:lang w:eastAsia="zh-CN"/>
        </w:rPr>
      </w:pPr>
      <w:r>
        <w:rPr>
          <w:rStyle w:val="CommentReference"/>
        </w:rPr>
        <w:annotationRef/>
      </w:r>
      <w:r>
        <w:rPr>
          <w:rFonts w:hint="eastAsia"/>
          <w:lang w:eastAsia="zh-CN"/>
        </w:rPr>
        <w:t>跟宁波站点情况相符吗？</w:t>
      </w:r>
    </w:p>
  </w:comment>
  <w:comment w:id="9307" w:author="Administrator" w:date="2020-09-04T15:02:00Z" w:initials="A">
    <w:p w14:paraId="6CA170A7" w14:textId="347E2F5D" w:rsidR="0071225F" w:rsidRDefault="0071225F">
      <w:pPr>
        <w:pStyle w:val="CommentText"/>
      </w:pPr>
      <w:r>
        <w:rPr>
          <w:rStyle w:val="CommentReference"/>
        </w:rPr>
        <w:annotationRef/>
      </w:r>
      <w:r>
        <w:rPr>
          <w:rFonts w:hint="eastAsia"/>
          <w:lang w:eastAsia="zh-CN"/>
        </w:rPr>
        <w:t>OK</w:t>
      </w:r>
    </w:p>
  </w:comment>
  <w:comment w:id="9308" w:author="Julio Li [2]" w:date="2020-09-07T11:36:00Z" w:initials="JL">
    <w:p w14:paraId="639EDDF2" w14:textId="46E17BCA" w:rsidR="0071225F" w:rsidRDefault="0071225F">
      <w:pPr>
        <w:pStyle w:val="CommentText"/>
      </w:pPr>
      <w:r>
        <w:rPr>
          <w:rStyle w:val="CommentReference"/>
        </w:rPr>
        <w:annotationRef/>
      </w:r>
      <w:r>
        <w:t>PASS</w:t>
      </w:r>
    </w:p>
  </w:comment>
  <w:comment w:id="9445" w:author="Julio Li [2]" w:date="2020-08-21T17:03:00Z" w:initials="JL">
    <w:p w14:paraId="09CAA285" w14:textId="4C567EF1" w:rsidR="0071225F" w:rsidRPr="00E95152" w:rsidRDefault="0071225F">
      <w:pPr>
        <w:pStyle w:val="CommentText"/>
        <w:rPr>
          <w:lang w:val="en-US" w:eastAsia="zh-CN"/>
        </w:rPr>
      </w:pPr>
      <w:r>
        <w:rPr>
          <w:rStyle w:val="CommentReference"/>
        </w:rPr>
        <w:annotationRef/>
      </w:r>
      <w:r>
        <w:rPr>
          <w:rFonts w:hint="eastAsia"/>
          <w:lang w:eastAsia="zh-CN"/>
        </w:rPr>
        <w:t>支持门禁系统的</w:t>
      </w:r>
      <w:r>
        <w:rPr>
          <w:rFonts w:hint="eastAsia"/>
          <w:lang w:eastAsia="zh-CN"/>
        </w:rPr>
        <w:t>UPS</w:t>
      </w:r>
      <w:r>
        <w:rPr>
          <w:rFonts w:hint="eastAsia"/>
          <w:lang w:eastAsia="zh-CN"/>
        </w:rPr>
        <w:t>的供电持续时间是</w:t>
      </w:r>
      <w:r>
        <w:rPr>
          <w:rFonts w:hint="eastAsia"/>
          <w:lang w:val="en-US" w:eastAsia="zh-CN"/>
        </w:rPr>
        <w:t>1</w:t>
      </w:r>
      <w:r>
        <w:rPr>
          <w:lang w:val="en-US" w:eastAsia="zh-CN"/>
        </w:rPr>
        <w:t>-2</w:t>
      </w:r>
      <w:r>
        <w:rPr>
          <w:rFonts w:hint="eastAsia"/>
          <w:lang w:val="en-US" w:eastAsia="zh-CN"/>
        </w:rPr>
        <w:t>小时</w:t>
      </w:r>
    </w:p>
  </w:comment>
  <w:comment w:id="9446" w:author="Administrator" w:date="2020-09-04T15:04:00Z" w:initials="A">
    <w:p w14:paraId="2D50C14A" w14:textId="0728E3C2" w:rsidR="0071225F" w:rsidRDefault="0071225F">
      <w:pPr>
        <w:pStyle w:val="CommentText"/>
      </w:pPr>
      <w:r>
        <w:rPr>
          <w:rStyle w:val="CommentReference"/>
        </w:rPr>
        <w:annotationRef/>
      </w:r>
      <w:r>
        <w:rPr>
          <w:rFonts w:hint="eastAsia"/>
          <w:lang w:eastAsia="zh-CN"/>
        </w:rPr>
        <w:t>目前以确定</w:t>
      </w:r>
      <w:r>
        <w:rPr>
          <w:rFonts w:hint="eastAsia"/>
          <w:lang w:eastAsia="zh-CN"/>
        </w:rPr>
        <w:t>UPS</w:t>
      </w:r>
      <w:r>
        <w:rPr>
          <w:rFonts w:hint="eastAsia"/>
          <w:lang w:eastAsia="zh-CN"/>
        </w:rPr>
        <w:t>支持</w:t>
      </w:r>
      <w:r>
        <w:rPr>
          <w:rFonts w:hint="eastAsia"/>
          <w:lang w:eastAsia="zh-CN"/>
        </w:rPr>
        <w:t>CCTV</w:t>
      </w:r>
      <w:r>
        <w:rPr>
          <w:rFonts w:hint="eastAsia"/>
          <w:lang w:eastAsia="zh-CN"/>
        </w:rPr>
        <w:t>和门禁，报警系统是否有</w:t>
      </w:r>
      <w:r>
        <w:rPr>
          <w:rFonts w:hint="eastAsia"/>
          <w:lang w:eastAsia="zh-CN"/>
        </w:rPr>
        <w:t>UPS</w:t>
      </w:r>
      <w:r>
        <w:rPr>
          <w:rFonts w:hint="eastAsia"/>
          <w:lang w:eastAsia="zh-CN"/>
        </w:rPr>
        <w:t>支持待定</w:t>
      </w:r>
    </w:p>
  </w:comment>
  <w:comment w:id="9447" w:author="Julio Li [2]" w:date="2020-09-07T11:38:00Z" w:initials="JL">
    <w:p w14:paraId="1B1FACE0" w14:textId="2784E9FF" w:rsidR="0071225F" w:rsidRPr="00271674" w:rsidRDefault="0071225F">
      <w:pPr>
        <w:pStyle w:val="CommentText"/>
        <w:rPr>
          <w:lang w:val="en-US"/>
        </w:rPr>
      </w:pPr>
      <w:r>
        <w:rPr>
          <w:rStyle w:val="CommentReference"/>
        </w:rPr>
        <w:annotationRef/>
      </w:r>
      <w:r>
        <w:rPr>
          <w:lang w:val="en-US"/>
        </w:rPr>
        <w:t>PASS</w:t>
      </w:r>
    </w:p>
  </w:comment>
  <w:comment w:id="9553" w:author="Julio Li [2]" w:date="2020-09-07T11:48:00Z" w:initials="JL">
    <w:p w14:paraId="35E25883" w14:textId="77777777" w:rsidR="0071225F" w:rsidRDefault="0071225F" w:rsidP="00E074B1">
      <w:pPr>
        <w:pStyle w:val="CommentText"/>
        <w:rPr>
          <w:lang w:eastAsia="zh-CN"/>
        </w:rPr>
      </w:pPr>
      <w:r>
        <w:rPr>
          <w:rStyle w:val="CommentReference"/>
        </w:rPr>
        <w:annotationRef/>
      </w:r>
      <w:r>
        <w:rPr>
          <w:rFonts w:hint="eastAsia"/>
          <w:lang w:eastAsia="zh-CN"/>
        </w:rPr>
        <w:t>高安区都是两个读卡器双人控制进出</w:t>
      </w:r>
    </w:p>
    <w:p w14:paraId="043BF56A" w14:textId="476A657F" w:rsidR="0071225F" w:rsidRDefault="0071225F" w:rsidP="00E074B1">
      <w:pPr>
        <w:pStyle w:val="CommentText"/>
      </w:pPr>
      <w:r>
        <w:rPr>
          <w:rFonts w:hint="eastAsia"/>
          <w:lang w:eastAsia="zh-CN"/>
        </w:rPr>
        <w:t>其它区域都是刷卡进入</w:t>
      </w:r>
    </w:p>
  </w:comment>
  <w:comment w:id="9554" w:author="Julio Li [2]" w:date="2020-09-07T11:49:00Z" w:initials="JL">
    <w:p w14:paraId="57C483B0" w14:textId="63308900" w:rsidR="0071225F" w:rsidRPr="00E074B1" w:rsidRDefault="0071225F">
      <w:pPr>
        <w:pStyle w:val="CommentText"/>
        <w:rPr>
          <w:lang w:val="en-US" w:eastAsia="zh-CN"/>
        </w:rPr>
      </w:pPr>
      <w:r>
        <w:rPr>
          <w:rStyle w:val="CommentReference"/>
        </w:rPr>
        <w:annotationRef/>
      </w:r>
      <w:r>
        <w:rPr>
          <w:lang w:val="en-US" w:eastAsia="zh-CN"/>
        </w:rPr>
        <w:t>PASS</w:t>
      </w:r>
    </w:p>
  </w:comment>
  <w:comment w:id="9567" w:author="Julio Li [2]" w:date="2020-08-24T16:13:00Z" w:initials="JL">
    <w:p w14:paraId="61F46F04" w14:textId="1F8EC2AB" w:rsidR="0071225F" w:rsidRDefault="0071225F">
      <w:pPr>
        <w:pStyle w:val="CommentText"/>
      </w:pPr>
      <w:r>
        <w:rPr>
          <w:rStyle w:val="CommentReference"/>
        </w:rPr>
        <w:annotationRef/>
      </w:r>
      <w:r>
        <w:rPr>
          <w:rFonts w:hint="eastAsia"/>
          <w:lang w:eastAsia="zh-CN"/>
        </w:rPr>
        <w:t>确认高安区入口的读卡器是否需要输入密码？或者有其它验证方式？</w:t>
      </w:r>
    </w:p>
  </w:comment>
  <w:comment w:id="9568" w:author="Administrator" w:date="2020-09-04T15:07:00Z" w:initials="A">
    <w:p w14:paraId="155C2097" w14:textId="77777777" w:rsidR="0071225F" w:rsidRDefault="0071225F">
      <w:pPr>
        <w:pStyle w:val="CommentText"/>
        <w:rPr>
          <w:lang w:eastAsia="zh-CN"/>
        </w:rPr>
      </w:pPr>
      <w:r>
        <w:rPr>
          <w:rStyle w:val="CommentReference"/>
        </w:rPr>
        <w:annotationRef/>
      </w:r>
      <w:r>
        <w:rPr>
          <w:rFonts w:hint="eastAsia"/>
          <w:lang w:eastAsia="zh-CN"/>
        </w:rPr>
        <w:t>高安区都是两个读卡器双人控制进出</w:t>
      </w:r>
    </w:p>
    <w:p w14:paraId="5B61BBA7" w14:textId="2A20A157" w:rsidR="0071225F" w:rsidRDefault="0071225F">
      <w:pPr>
        <w:pStyle w:val="CommentText"/>
      </w:pPr>
      <w:r>
        <w:rPr>
          <w:rFonts w:hint="eastAsia"/>
          <w:lang w:eastAsia="zh-CN"/>
        </w:rPr>
        <w:t>其它区域都是刷卡进入</w:t>
      </w:r>
    </w:p>
  </w:comment>
  <w:comment w:id="9624" w:author="Julio Li [2]" w:date="2020-08-24T16:16:00Z" w:initials="JL">
    <w:p w14:paraId="278616FD" w14:textId="48371863" w:rsidR="0071225F" w:rsidRDefault="0071225F">
      <w:pPr>
        <w:pStyle w:val="CommentText"/>
      </w:pPr>
      <w:r>
        <w:rPr>
          <w:rStyle w:val="CommentReference"/>
        </w:rPr>
        <w:annotationRef/>
      </w:r>
      <w:r>
        <w:rPr>
          <w:rFonts w:hint="eastAsia"/>
          <w:lang w:eastAsia="zh-CN"/>
        </w:rPr>
        <w:t>生产区域是否有这样的闸机？闸机的验证方式是什么？</w:t>
      </w:r>
    </w:p>
  </w:comment>
  <w:comment w:id="9625" w:author="Administrator" w:date="2020-09-04T15:10:00Z" w:initials="A">
    <w:p w14:paraId="7290A502" w14:textId="4BCC5BFB" w:rsidR="0071225F" w:rsidRDefault="0071225F">
      <w:pPr>
        <w:pStyle w:val="CommentText"/>
      </w:pPr>
      <w:r>
        <w:rPr>
          <w:rStyle w:val="CommentReference"/>
        </w:rPr>
        <w:annotationRef/>
      </w:r>
      <w:r>
        <w:rPr>
          <w:rFonts w:hint="eastAsia"/>
          <w:lang w:eastAsia="zh-CN"/>
        </w:rPr>
        <w:t>去掉</w:t>
      </w:r>
    </w:p>
  </w:comment>
  <w:comment w:id="9649" w:author="Julio Li [2]" w:date="2020-08-24T16:18:00Z" w:initials="JL">
    <w:p w14:paraId="60951992" w14:textId="547E7D21" w:rsidR="0071225F" w:rsidRDefault="0071225F">
      <w:pPr>
        <w:pStyle w:val="CommentText"/>
      </w:pPr>
      <w:r>
        <w:rPr>
          <w:rStyle w:val="CommentReference"/>
        </w:rPr>
        <w:annotationRef/>
      </w:r>
      <w:r>
        <w:rPr>
          <w:rFonts w:hint="eastAsia"/>
          <w:lang w:eastAsia="zh-CN"/>
        </w:rPr>
        <w:t>此处的货闸是否应用于宁波站点？</w:t>
      </w:r>
    </w:p>
  </w:comment>
  <w:comment w:id="9676" w:author="Julio Li [2]" w:date="2020-08-24T16:18:00Z" w:initials="JL">
    <w:p w14:paraId="04AF7AB1" w14:textId="26BFF271" w:rsidR="0071225F" w:rsidRDefault="0071225F">
      <w:pPr>
        <w:pStyle w:val="CommentText"/>
      </w:pPr>
      <w:r>
        <w:rPr>
          <w:rStyle w:val="CommentReference"/>
        </w:rPr>
        <w:annotationRef/>
      </w:r>
      <w:r>
        <w:rPr>
          <w:rFonts w:hint="eastAsia"/>
          <w:lang w:eastAsia="zh-CN"/>
        </w:rPr>
        <w:t>建设中？物理平面图中哪些区域将要部署反潜回门？</w:t>
      </w:r>
    </w:p>
  </w:comment>
  <w:comment w:id="9677" w:author="Administrator" w:date="2020-09-04T15:10:00Z" w:initials="A">
    <w:p w14:paraId="79F17A08" w14:textId="03D5274A" w:rsidR="0071225F" w:rsidRDefault="0071225F">
      <w:pPr>
        <w:pStyle w:val="CommentText"/>
      </w:pPr>
      <w:r>
        <w:rPr>
          <w:rStyle w:val="CommentReference"/>
        </w:rPr>
        <w:annotationRef/>
      </w:r>
      <w:r>
        <w:rPr>
          <w:rFonts w:hint="eastAsia"/>
          <w:lang w:eastAsia="zh-CN"/>
        </w:rPr>
        <w:t>封装车间入口门</w:t>
      </w:r>
    </w:p>
  </w:comment>
  <w:comment w:id="9736" w:author="Julio Li [2]" w:date="2020-08-24T16:20:00Z" w:initials="JL">
    <w:p w14:paraId="5604D248" w14:textId="77777777" w:rsidR="0071225F" w:rsidRDefault="0071225F">
      <w:pPr>
        <w:pStyle w:val="CommentText"/>
        <w:rPr>
          <w:lang w:eastAsia="zh-CN"/>
        </w:rPr>
      </w:pPr>
      <w:r>
        <w:rPr>
          <w:rFonts w:hint="eastAsia"/>
          <w:lang w:eastAsia="zh-CN"/>
        </w:rPr>
        <w:t>再解释一下这个</w:t>
      </w:r>
      <w:r>
        <w:rPr>
          <w:rStyle w:val="CommentReference"/>
        </w:rPr>
        <w:annotationRef/>
      </w:r>
      <w:r>
        <w:rPr>
          <w:rFonts w:hint="eastAsia"/>
          <w:lang w:eastAsia="zh-CN"/>
        </w:rPr>
        <w:t>双人控制（双卡或一卡加一密）进入安全区是否符合宁波站点情况？哪些区域的进入需要双卡控制？</w:t>
      </w:r>
    </w:p>
    <w:p w14:paraId="13932F36" w14:textId="0CB8816F" w:rsidR="0071225F" w:rsidRDefault="0071225F">
      <w:pPr>
        <w:pStyle w:val="CommentText"/>
      </w:pPr>
      <w:r>
        <w:rPr>
          <w:rFonts w:hint="eastAsia"/>
          <w:lang w:eastAsia="zh-CN"/>
        </w:rPr>
        <w:t>如果没有就取掉改成部分区域采用四眼原则进行双人控制</w:t>
      </w:r>
    </w:p>
  </w:comment>
  <w:comment w:id="9737" w:author="Administrator" w:date="2020-09-04T15:12:00Z" w:initials="A">
    <w:p w14:paraId="235105B2" w14:textId="252F2931" w:rsidR="0071225F" w:rsidRDefault="0071225F">
      <w:pPr>
        <w:pStyle w:val="CommentText"/>
      </w:pPr>
      <w:r>
        <w:rPr>
          <w:rStyle w:val="CommentReference"/>
        </w:rPr>
        <w:annotationRef/>
      </w:r>
      <w:r>
        <w:rPr>
          <w:rFonts w:hint="eastAsia"/>
          <w:lang w:eastAsia="zh-CN"/>
        </w:rPr>
        <w:t>高安区双人控制进出</w:t>
      </w:r>
    </w:p>
  </w:comment>
  <w:comment w:id="9814" w:author="Julio Li [2]" w:date="2020-08-24T16:26:00Z" w:initials="JL">
    <w:p w14:paraId="640433FA" w14:textId="774FEC9C" w:rsidR="0071225F" w:rsidRDefault="0071225F">
      <w:pPr>
        <w:pStyle w:val="CommentText"/>
      </w:pPr>
      <w:r>
        <w:rPr>
          <w:rStyle w:val="CommentReference"/>
        </w:rPr>
        <w:annotationRef/>
      </w:r>
      <w:r>
        <w:rPr>
          <w:rFonts w:hint="eastAsia"/>
          <w:lang w:eastAsia="zh-CN"/>
        </w:rPr>
        <w:t>安全控制室的双向门禁、延迟报警、警卫无生产区访问权限、移动电话、无声胁迫按钮、红外探测是否在宁波站点部署？</w:t>
      </w:r>
    </w:p>
  </w:comment>
  <w:comment w:id="9815" w:author="Administrator" w:date="2020-09-04T15:13:00Z" w:initials="A">
    <w:p w14:paraId="6FE010FC" w14:textId="2A243433" w:rsidR="0071225F" w:rsidRDefault="0071225F">
      <w:pPr>
        <w:pStyle w:val="CommentText"/>
      </w:pPr>
      <w:r>
        <w:rPr>
          <w:rStyle w:val="CommentReference"/>
        </w:rPr>
        <w:annotationRef/>
      </w:r>
      <w:r>
        <w:rPr>
          <w:rFonts w:hint="eastAsia"/>
          <w:lang w:eastAsia="zh-CN"/>
        </w:rPr>
        <w:t>不确定</w:t>
      </w:r>
    </w:p>
  </w:comment>
  <w:comment w:id="9816" w:author="Julio Li [2]" w:date="2020-09-07T12:03:00Z" w:initials="JL">
    <w:p w14:paraId="73A27245" w14:textId="535E6341" w:rsidR="0071225F" w:rsidRPr="00B62A06" w:rsidRDefault="0071225F">
      <w:pPr>
        <w:pStyle w:val="CommentText"/>
        <w:rPr>
          <w:lang w:val="en-US"/>
        </w:rPr>
      </w:pPr>
      <w:r>
        <w:rPr>
          <w:rStyle w:val="CommentReference"/>
        </w:rPr>
        <w:annotationRef/>
      </w:r>
      <w:r>
        <w:rPr>
          <w:lang w:val="en-US"/>
        </w:rPr>
        <w:t>PASS</w:t>
      </w:r>
    </w:p>
  </w:comment>
  <w:comment w:id="9896" w:author="Julio Li [2]" w:date="2020-08-24T16:37:00Z" w:initials="JL">
    <w:p w14:paraId="286D1DDE" w14:textId="763EA817" w:rsidR="0071225F" w:rsidRDefault="0071225F">
      <w:pPr>
        <w:pStyle w:val="CommentText"/>
      </w:pPr>
      <w:r>
        <w:rPr>
          <w:rStyle w:val="CommentReference"/>
        </w:rPr>
        <w:annotationRef/>
      </w:r>
      <w:r>
        <w:rPr>
          <w:rFonts w:hint="eastAsia"/>
          <w:lang w:eastAsia="zh-CN"/>
        </w:rPr>
        <w:t>这个</w:t>
      </w:r>
      <w:r>
        <w:rPr>
          <w:rFonts w:hint="eastAsia"/>
          <w:lang w:eastAsia="zh-CN"/>
        </w:rPr>
        <w:t>EMV</w:t>
      </w:r>
      <w:r>
        <w:rPr>
          <w:rFonts w:hint="eastAsia"/>
          <w:lang w:eastAsia="zh-CN"/>
        </w:rPr>
        <w:t>生产电脑室没有在宁波站点物理平面图中找到，是否存在此房间？安全芯片的封装及测试是否涉及到此房间？</w:t>
      </w:r>
    </w:p>
  </w:comment>
  <w:comment w:id="9897" w:author="Administrator" w:date="2020-09-04T15:15:00Z" w:initials="A">
    <w:p w14:paraId="49F34E6F" w14:textId="7F258D7B" w:rsidR="0071225F" w:rsidRDefault="0071225F">
      <w:pPr>
        <w:pStyle w:val="CommentText"/>
      </w:pPr>
      <w:r>
        <w:rPr>
          <w:rStyle w:val="CommentReference"/>
        </w:rPr>
        <w:annotationRef/>
      </w:r>
      <w:r>
        <w:rPr>
          <w:rFonts w:hint="eastAsia"/>
          <w:lang w:eastAsia="zh-CN"/>
        </w:rPr>
        <w:t>去掉</w:t>
      </w:r>
    </w:p>
  </w:comment>
  <w:comment w:id="10036" w:author="Julio Li [2]" w:date="2020-09-02T16:07:00Z" w:initials="JL">
    <w:p w14:paraId="1D4A3AB5" w14:textId="4E245FD2" w:rsidR="0071225F" w:rsidRPr="00E22EEE" w:rsidRDefault="0071225F">
      <w:pPr>
        <w:pStyle w:val="CommentText"/>
        <w:rPr>
          <w:lang w:val="en-US" w:eastAsia="zh-CN"/>
        </w:rPr>
      </w:pPr>
      <w:r>
        <w:rPr>
          <w:rStyle w:val="CommentReference"/>
        </w:rPr>
        <w:annotationRef/>
      </w:r>
      <w:r>
        <w:rPr>
          <w:lang w:val="en-US"/>
        </w:rPr>
        <w:t>CTW</w:t>
      </w:r>
      <w:r>
        <w:rPr>
          <w:rFonts w:hint="eastAsia"/>
          <w:lang w:val="en-US" w:eastAsia="zh-CN"/>
        </w:rPr>
        <w:t>确定是否如此？之前说目前</w:t>
      </w:r>
      <w:r>
        <w:rPr>
          <w:rFonts w:hint="eastAsia"/>
          <w:lang w:val="en-US" w:eastAsia="zh-CN"/>
        </w:rPr>
        <w:t>IT</w:t>
      </w:r>
      <w:r>
        <w:rPr>
          <w:rFonts w:hint="eastAsia"/>
          <w:lang w:val="en-US" w:eastAsia="zh-CN"/>
        </w:rPr>
        <w:t>负责物理门禁权限管理，难道需要到安全控制室操作？</w:t>
      </w:r>
    </w:p>
  </w:comment>
  <w:comment w:id="10037" w:author="Administrator" w:date="2020-09-04T15:16:00Z" w:initials="A">
    <w:p w14:paraId="36282EF5" w14:textId="77777777" w:rsidR="0071225F" w:rsidRDefault="0071225F">
      <w:pPr>
        <w:pStyle w:val="CommentText"/>
        <w:rPr>
          <w:lang w:eastAsia="zh-CN"/>
        </w:rPr>
      </w:pPr>
      <w:r>
        <w:rPr>
          <w:rStyle w:val="CommentReference"/>
        </w:rPr>
        <w:annotationRef/>
      </w:r>
      <w:r>
        <w:rPr>
          <w:rFonts w:hint="eastAsia"/>
          <w:lang w:eastAsia="zh-CN"/>
        </w:rPr>
        <w:t>安防系统和门禁系统都是在监控室操作，和主机房物理隔离</w:t>
      </w:r>
    </w:p>
    <w:p w14:paraId="5EB1A4AA" w14:textId="30D34442" w:rsidR="0071225F" w:rsidRDefault="0071225F">
      <w:pPr>
        <w:pStyle w:val="CommentText"/>
      </w:pPr>
      <w:r>
        <w:rPr>
          <w:rFonts w:hint="eastAsia"/>
          <w:lang w:eastAsia="zh-CN"/>
        </w:rPr>
        <w:t>安防和门禁的负责人待定</w:t>
      </w:r>
    </w:p>
  </w:comment>
  <w:comment w:id="10038" w:author="Julio Li [2]" w:date="2020-09-07T12:06:00Z" w:initials="JL">
    <w:p w14:paraId="62A236B6" w14:textId="6FA6963D" w:rsidR="0071225F" w:rsidRDefault="0071225F">
      <w:pPr>
        <w:pStyle w:val="CommentText"/>
      </w:pPr>
      <w:r>
        <w:rPr>
          <w:rStyle w:val="CommentReference"/>
        </w:rPr>
        <w:annotationRef/>
      </w:r>
      <w:r>
        <w:t>PASS</w:t>
      </w:r>
    </w:p>
  </w:comment>
  <w:comment w:id="10071" w:author="Julio Li [2]" w:date="2020-09-02T16:08:00Z" w:initials="JL">
    <w:p w14:paraId="69799A36" w14:textId="1E133FDB" w:rsidR="0071225F" w:rsidRDefault="0071225F">
      <w:pPr>
        <w:pStyle w:val="CommentText"/>
      </w:pPr>
      <w:r>
        <w:rPr>
          <w:rStyle w:val="CommentReference"/>
        </w:rPr>
        <w:annotationRef/>
      </w:r>
      <w:r>
        <w:rPr>
          <w:rFonts w:hint="eastAsia"/>
          <w:lang w:eastAsia="zh-CN"/>
        </w:rPr>
        <w:t>是否有这个单人通道？是否部署在高安区入口？</w:t>
      </w:r>
    </w:p>
  </w:comment>
  <w:comment w:id="10072" w:author="Administrator" w:date="2020-09-04T15:23:00Z" w:initials="A">
    <w:p w14:paraId="4011627C" w14:textId="69722B2C" w:rsidR="0071225F" w:rsidRDefault="0071225F">
      <w:pPr>
        <w:pStyle w:val="CommentText"/>
      </w:pPr>
      <w:r>
        <w:rPr>
          <w:rStyle w:val="CommentReference"/>
        </w:rPr>
        <w:annotationRef/>
      </w:r>
      <w:r>
        <w:rPr>
          <w:rFonts w:hint="eastAsia"/>
          <w:lang w:eastAsia="zh-CN"/>
        </w:rPr>
        <w:t>进入车间有一个单人进出通道</w:t>
      </w:r>
    </w:p>
  </w:comment>
  <w:comment w:id="10073" w:author="Julio Li [2]" w:date="2020-09-07T12:14:00Z" w:initials="JL">
    <w:p w14:paraId="4512CBAA" w14:textId="6E1F0853" w:rsidR="0071225F" w:rsidRDefault="0071225F">
      <w:pPr>
        <w:pStyle w:val="CommentText"/>
      </w:pPr>
      <w:r>
        <w:rPr>
          <w:rStyle w:val="CommentReference"/>
        </w:rPr>
        <w:annotationRef/>
      </w:r>
      <w:r>
        <w:t>PASS</w:t>
      </w:r>
    </w:p>
  </w:comment>
  <w:comment w:id="10097" w:author="Julio Li [2]" w:date="2020-09-02T16:09:00Z" w:initials="JL">
    <w:p w14:paraId="63856EB3" w14:textId="4D69AC56" w:rsidR="0071225F" w:rsidRDefault="0071225F">
      <w:pPr>
        <w:pStyle w:val="CommentText"/>
      </w:pPr>
      <w:r>
        <w:rPr>
          <w:rStyle w:val="CommentReference"/>
        </w:rPr>
        <w:annotationRef/>
      </w:r>
      <w:r>
        <w:rPr>
          <w:rFonts w:hint="eastAsia"/>
          <w:lang w:eastAsia="zh-CN"/>
        </w:rPr>
        <w:t>是否部署在收发货区？</w:t>
      </w:r>
    </w:p>
  </w:comment>
  <w:comment w:id="10098" w:author="Administrator" w:date="2020-09-04T15:25:00Z" w:initials="A">
    <w:p w14:paraId="5BEF3935" w14:textId="3DBC7C1D" w:rsidR="0071225F" w:rsidRDefault="0071225F">
      <w:pPr>
        <w:pStyle w:val="CommentText"/>
      </w:pPr>
      <w:r>
        <w:rPr>
          <w:rStyle w:val="CommentReference"/>
        </w:rPr>
        <w:annotationRef/>
      </w:r>
      <w:r>
        <w:rPr>
          <w:rFonts w:hint="eastAsia"/>
          <w:lang w:eastAsia="zh-CN"/>
        </w:rPr>
        <w:t>三门控制，外厂人员无法进入收发货区</w:t>
      </w:r>
    </w:p>
  </w:comment>
  <w:comment w:id="10099" w:author="Julio Li [2]" w:date="2020-09-07T12:14:00Z" w:initials="JL">
    <w:p w14:paraId="3BCEC78B" w14:textId="33970E77" w:rsidR="0071225F" w:rsidRPr="00714B8A" w:rsidRDefault="0071225F">
      <w:pPr>
        <w:pStyle w:val="CommentText"/>
        <w:rPr>
          <w:lang w:val="en-US"/>
        </w:rPr>
      </w:pPr>
      <w:r>
        <w:rPr>
          <w:rStyle w:val="CommentReference"/>
        </w:rPr>
        <w:annotationRef/>
      </w:r>
      <w:r>
        <w:rPr>
          <w:lang w:val="en-US"/>
        </w:rPr>
        <w:t>PASS</w:t>
      </w:r>
    </w:p>
  </w:comment>
  <w:comment w:id="10154" w:author="Julio Li [2]" w:date="2020-09-07T12:18:00Z" w:initials="JL">
    <w:p w14:paraId="78B659E7" w14:textId="571BE307" w:rsidR="0071225F" w:rsidRPr="00FD39B4" w:rsidRDefault="0071225F">
      <w:pPr>
        <w:pStyle w:val="CommentText"/>
        <w:rPr>
          <w:lang w:val="en-US" w:eastAsia="zh-CN"/>
        </w:rPr>
      </w:pPr>
      <w:r>
        <w:rPr>
          <w:rStyle w:val="CommentReference"/>
        </w:rPr>
        <w:annotationRef/>
      </w:r>
      <w:r>
        <w:rPr>
          <w:rFonts w:hint="eastAsia"/>
          <w:lang w:eastAsia="zh-CN"/>
        </w:rPr>
        <w:t>物理门禁的负责人改成安全员</w:t>
      </w:r>
    </w:p>
  </w:comment>
  <w:comment w:id="10155" w:author="Julio Li [2]" w:date="2020-09-07T12:18:00Z" w:initials="JL">
    <w:p w14:paraId="63E16A45" w14:textId="54E454A3" w:rsidR="0071225F" w:rsidRDefault="0071225F">
      <w:pPr>
        <w:pStyle w:val="CommentText"/>
      </w:pPr>
      <w:r>
        <w:rPr>
          <w:rStyle w:val="CommentReference"/>
        </w:rPr>
        <w:annotationRef/>
      </w:r>
      <w:r>
        <w:t>PASS</w:t>
      </w:r>
    </w:p>
  </w:comment>
  <w:comment w:id="10158" w:author="Julio Li [2]" w:date="2020-09-02T16:10:00Z" w:initials="JL">
    <w:p w14:paraId="6A054DD6" w14:textId="5E499DB1" w:rsidR="0071225F" w:rsidRDefault="0071225F">
      <w:pPr>
        <w:pStyle w:val="CommentText"/>
      </w:pPr>
      <w:r>
        <w:rPr>
          <w:rStyle w:val="CommentReference"/>
        </w:rPr>
        <w:annotationRef/>
      </w:r>
      <w:r>
        <w:rPr>
          <w:rFonts w:hint="eastAsia"/>
          <w:lang w:eastAsia="zh-CN"/>
        </w:rPr>
        <w:t>需要改成安全小组内的成员，谁来负责进行物理门禁权限的更新？</w:t>
      </w:r>
    </w:p>
  </w:comment>
  <w:comment w:id="10159" w:author="Administrator" w:date="2020-09-04T15:26:00Z" w:initials="A">
    <w:p w14:paraId="02F246FF" w14:textId="408383CD" w:rsidR="0071225F" w:rsidRDefault="0071225F">
      <w:pPr>
        <w:pStyle w:val="CommentText"/>
      </w:pPr>
      <w:r>
        <w:rPr>
          <w:rStyle w:val="CommentReference"/>
        </w:rPr>
        <w:annotationRef/>
      </w:r>
      <w:r>
        <w:rPr>
          <w:rFonts w:hint="eastAsia"/>
          <w:lang w:eastAsia="zh-CN"/>
        </w:rPr>
        <w:t>门禁物理权限负责人待定</w:t>
      </w:r>
    </w:p>
  </w:comment>
  <w:comment w:id="10170" w:author="Julio Li [2]" w:date="2020-09-02T16:12:00Z" w:initials="JL">
    <w:p w14:paraId="0DD77E33" w14:textId="7592958C" w:rsidR="0071225F" w:rsidRDefault="0071225F">
      <w:pPr>
        <w:pStyle w:val="CommentText"/>
      </w:pPr>
      <w:r>
        <w:rPr>
          <w:rStyle w:val="CommentReference"/>
        </w:rPr>
        <w:annotationRef/>
      </w:r>
      <w:r>
        <w:rPr>
          <w:rFonts w:hint="eastAsia"/>
          <w:lang w:eastAsia="zh-CN"/>
        </w:rPr>
        <w:t>是否改成安全经理来定期审查物理权限矩阵表？审查的频率是多少？是纸质形式的审查通过签字还是邮件形式的审查通过邮件回复？审查形式会影响到正式审核时提供的证据</w:t>
      </w:r>
    </w:p>
  </w:comment>
  <w:comment w:id="10171" w:author="Administrator" w:date="2020-09-04T15:27:00Z" w:initials="A">
    <w:p w14:paraId="2379BB62" w14:textId="77777777" w:rsidR="0071225F" w:rsidRDefault="0071225F">
      <w:pPr>
        <w:pStyle w:val="CommentText"/>
        <w:rPr>
          <w:lang w:eastAsia="zh-CN"/>
        </w:rPr>
      </w:pPr>
      <w:r>
        <w:rPr>
          <w:rStyle w:val="CommentReference"/>
        </w:rPr>
        <w:annotationRef/>
      </w:r>
      <w:r>
        <w:rPr>
          <w:rFonts w:hint="eastAsia"/>
          <w:lang w:eastAsia="zh-CN"/>
        </w:rPr>
        <w:t>安全经理审查</w:t>
      </w:r>
    </w:p>
    <w:p w14:paraId="1FF3B331" w14:textId="77777777" w:rsidR="0071225F" w:rsidRDefault="0071225F">
      <w:pPr>
        <w:pStyle w:val="CommentText"/>
        <w:rPr>
          <w:lang w:eastAsia="zh-CN"/>
        </w:rPr>
      </w:pPr>
      <w:r>
        <w:rPr>
          <w:rFonts w:hint="eastAsia"/>
          <w:lang w:eastAsia="zh-CN"/>
        </w:rPr>
        <w:t>一个月一次</w:t>
      </w:r>
    </w:p>
    <w:p w14:paraId="10643873" w14:textId="0BD90AE6" w:rsidR="0071225F" w:rsidRDefault="0071225F">
      <w:pPr>
        <w:pStyle w:val="CommentText"/>
      </w:pPr>
      <w:r>
        <w:rPr>
          <w:rFonts w:hint="eastAsia"/>
          <w:lang w:eastAsia="zh-CN"/>
        </w:rPr>
        <w:t>纸质打印签字</w:t>
      </w:r>
    </w:p>
  </w:comment>
  <w:comment w:id="10172" w:author="Julio Li [2]" w:date="2020-09-07T12:23:00Z" w:initials="JL">
    <w:p w14:paraId="40631233" w14:textId="6F87E0C0" w:rsidR="0071225F" w:rsidRDefault="0071225F">
      <w:pPr>
        <w:pStyle w:val="CommentText"/>
      </w:pPr>
      <w:r>
        <w:rPr>
          <w:rStyle w:val="CommentReference"/>
        </w:rPr>
        <w:annotationRef/>
      </w:r>
      <w:r>
        <w:t>PASS</w:t>
      </w:r>
    </w:p>
  </w:comment>
  <w:comment w:id="10234" w:author="Julio Li [2]" w:date="2020-09-02T16:15:00Z" w:initials="JL">
    <w:p w14:paraId="13801732" w14:textId="644A30CD" w:rsidR="0071225F" w:rsidRDefault="0071225F">
      <w:pPr>
        <w:pStyle w:val="CommentText"/>
      </w:pPr>
      <w:r>
        <w:rPr>
          <w:rStyle w:val="CommentReference"/>
        </w:rPr>
        <w:annotationRef/>
      </w:r>
      <w:r>
        <w:rPr>
          <w:rFonts w:hint="eastAsia"/>
          <w:lang w:eastAsia="zh-CN"/>
        </w:rPr>
        <w:t>确定哪两个人来操作和监督</w:t>
      </w:r>
    </w:p>
  </w:comment>
  <w:comment w:id="10235" w:author="Administrator" w:date="2020-09-04T15:29:00Z" w:initials="A">
    <w:p w14:paraId="6D121668" w14:textId="0537AED7" w:rsidR="0071225F" w:rsidRDefault="0071225F">
      <w:pPr>
        <w:pStyle w:val="CommentText"/>
      </w:pPr>
      <w:r>
        <w:rPr>
          <w:rStyle w:val="CommentReference"/>
        </w:rPr>
        <w:annotationRef/>
      </w:r>
      <w:r>
        <w:rPr>
          <w:rFonts w:hint="eastAsia"/>
          <w:lang w:eastAsia="zh-CN"/>
        </w:rPr>
        <w:t>门禁卡放在监控室保险柜，双锁，安保一把钥匙，安全员一把钥匙</w:t>
      </w:r>
    </w:p>
  </w:comment>
  <w:comment w:id="10236" w:author="Julio Li [2]" w:date="2020-09-07T13:27:00Z" w:initials="JL">
    <w:p w14:paraId="29500AA4" w14:textId="6D1A5A91" w:rsidR="0071225F" w:rsidRDefault="0071225F">
      <w:pPr>
        <w:pStyle w:val="CommentText"/>
      </w:pPr>
      <w:r>
        <w:rPr>
          <w:rStyle w:val="CommentReference"/>
        </w:rPr>
        <w:annotationRef/>
      </w:r>
      <w:r>
        <w:rPr>
          <w:rStyle w:val="CommentReference"/>
        </w:rPr>
        <w:t>PASS</w:t>
      </w:r>
    </w:p>
  </w:comment>
  <w:comment w:id="10303" w:author="Julio Li [2]" w:date="2020-09-07T13:29:00Z" w:initials="JL">
    <w:p w14:paraId="478394F2" w14:textId="070D7840" w:rsidR="0071225F" w:rsidRDefault="0071225F">
      <w:pPr>
        <w:pStyle w:val="CommentText"/>
        <w:rPr>
          <w:lang w:eastAsia="zh-CN"/>
        </w:rPr>
      </w:pPr>
      <w:r>
        <w:rPr>
          <w:rStyle w:val="CommentReference"/>
        </w:rPr>
        <w:annotationRef/>
      </w:r>
      <w:r>
        <w:rPr>
          <w:rFonts w:hint="eastAsia"/>
          <w:lang w:eastAsia="zh-CN"/>
        </w:rPr>
        <w:t>改成了安全员</w:t>
      </w:r>
    </w:p>
  </w:comment>
  <w:comment w:id="10304" w:author="Julio Li [2]" w:date="2020-09-07T13:29:00Z" w:initials="JL">
    <w:p w14:paraId="2ACAD192" w14:textId="0AA299A1" w:rsidR="0071225F" w:rsidRPr="00C103F1" w:rsidRDefault="0071225F">
      <w:pPr>
        <w:pStyle w:val="CommentText"/>
        <w:rPr>
          <w:lang w:val="en-US"/>
        </w:rPr>
      </w:pPr>
      <w:r>
        <w:rPr>
          <w:rStyle w:val="CommentReference"/>
        </w:rPr>
        <w:annotationRef/>
      </w:r>
      <w:r>
        <w:rPr>
          <w:lang w:val="en-US"/>
        </w:rPr>
        <w:t>PASS</w:t>
      </w:r>
    </w:p>
  </w:comment>
  <w:comment w:id="10306" w:author="Julio Li [2]" w:date="2020-09-02T16:17:00Z" w:initials="JL">
    <w:p w14:paraId="0D3F2528" w14:textId="33DC3340" w:rsidR="0071225F" w:rsidRDefault="0071225F">
      <w:pPr>
        <w:pStyle w:val="CommentText"/>
      </w:pPr>
      <w:r>
        <w:rPr>
          <w:rStyle w:val="CommentReference"/>
        </w:rPr>
        <w:annotationRef/>
      </w:r>
      <w:r>
        <w:rPr>
          <w:rFonts w:hint="eastAsia"/>
          <w:lang w:eastAsia="zh-CN"/>
        </w:rPr>
        <w:t>改成负责物理门禁权限操作的角色</w:t>
      </w:r>
    </w:p>
  </w:comment>
  <w:comment w:id="10307" w:author="Administrator" w:date="2020-09-04T15:30:00Z" w:initials="A">
    <w:p w14:paraId="1A80B62C" w14:textId="00EF7097" w:rsidR="0071225F" w:rsidRDefault="0071225F">
      <w:pPr>
        <w:pStyle w:val="CommentText"/>
      </w:pPr>
      <w:r>
        <w:rPr>
          <w:rStyle w:val="CommentReference"/>
        </w:rPr>
        <w:annotationRef/>
      </w:r>
      <w:r>
        <w:rPr>
          <w:rFonts w:hint="eastAsia"/>
          <w:lang w:eastAsia="zh-CN"/>
        </w:rPr>
        <w:t>安全员</w:t>
      </w:r>
    </w:p>
  </w:comment>
  <w:comment w:id="10337" w:author="Julio Li [2]" w:date="2020-09-07T13:32:00Z" w:initials="JL">
    <w:p w14:paraId="565EFAB8" w14:textId="56384F1F" w:rsidR="0071225F" w:rsidRDefault="0071225F">
      <w:pPr>
        <w:pStyle w:val="CommentText"/>
      </w:pPr>
      <w:r>
        <w:rPr>
          <w:rStyle w:val="CommentReference"/>
        </w:rPr>
        <w:annotationRef/>
      </w:r>
      <w:r>
        <w:rPr>
          <w:rFonts w:hint="eastAsia"/>
          <w:lang w:eastAsia="zh-CN"/>
        </w:rPr>
        <w:t>员工申请，需要部门经理和安全员审核，由安全经理批准</w:t>
      </w:r>
    </w:p>
  </w:comment>
  <w:comment w:id="10338" w:author="Julio Li [2]" w:date="2020-09-07T13:32:00Z" w:initials="JL">
    <w:p w14:paraId="6E1F4FF3" w14:textId="4033EB5D" w:rsidR="0071225F" w:rsidRDefault="0071225F">
      <w:pPr>
        <w:pStyle w:val="CommentText"/>
      </w:pPr>
      <w:r>
        <w:rPr>
          <w:rStyle w:val="CommentReference"/>
        </w:rPr>
        <w:annotationRef/>
      </w:r>
      <w:r>
        <w:t>PASS</w:t>
      </w:r>
    </w:p>
  </w:comment>
  <w:comment w:id="10343" w:author="Julio Li [2]" w:date="2020-09-02T16:19:00Z" w:initials="JL">
    <w:p w14:paraId="798CD43E" w14:textId="05ABC3A3" w:rsidR="0071225F" w:rsidRDefault="0071225F">
      <w:pPr>
        <w:pStyle w:val="CommentText"/>
      </w:pPr>
      <w:r>
        <w:rPr>
          <w:rStyle w:val="CommentReference"/>
        </w:rPr>
        <w:annotationRef/>
      </w:r>
      <w:r>
        <w:rPr>
          <w:rFonts w:hint="eastAsia"/>
          <w:lang w:eastAsia="zh-CN"/>
        </w:rPr>
        <w:t>确定是不是按照这个流程操作？</w:t>
      </w:r>
    </w:p>
  </w:comment>
  <w:comment w:id="10344" w:author="Administrator" w:date="2020-09-04T15:31:00Z" w:initials="A">
    <w:p w14:paraId="7CBF06F3" w14:textId="2E802163" w:rsidR="0071225F" w:rsidRDefault="0071225F">
      <w:pPr>
        <w:pStyle w:val="CommentText"/>
      </w:pPr>
      <w:r>
        <w:rPr>
          <w:rStyle w:val="CommentReference"/>
        </w:rPr>
        <w:annotationRef/>
      </w:r>
      <w:r>
        <w:rPr>
          <w:rFonts w:hint="eastAsia"/>
          <w:lang w:eastAsia="zh-CN"/>
        </w:rPr>
        <w:t>员工申请，需要部门经理和安全员审核，由安全经理批准</w:t>
      </w:r>
    </w:p>
  </w:comment>
  <w:comment w:id="10398" w:author="Julio Li [2]" w:date="2020-09-02T16:20:00Z" w:initials="JL">
    <w:p w14:paraId="297CF79E" w14:textId="5180BAA8" w:rsidR="0071225F" w:rsidRDefault="0071225F">
      <w:pPr>
        <w:pStyle w:val="CommentText"/>
      </w:pPr>
      <w:r>
        <w:rPr>
          <w:rStyle w:val="CommentReference"/>
        </w:rPr>
        <w:annotationRef/>
      </w:r>
      <w:r>
        <w:rPr>
          <w:rFonts w:hint="eastAsia"/>
          <w:lang w:eastAsia="zh-CN"/>
        </w:rPr>
        <w:t>改成安全员</w:t>
      </w:r>
    </w:p>
  </w:comment>
  <w:comment w:id="10410" w:author="Julio Li [2]" w:date="2020-09-07T13:35:00Z" w:initials="JL">
    <w:p w14:paraId="5C7D7A46" w14:textId="3A6E1EE3" w:rsidR="0071225F" w:rsidRDefault="0071225F">
      <w:pPr>
        <w:pStyle w:val="CommentText"/>
        <w:rPr>
          <w:lang w:eastAsia="zh-CN"/>
        </w:rPr>
      </w:pPr>
      <w:r>
        <w:rPr>
          <w:rStyle w:val="CommentReference"/>
        </w:rPr>
        <w:annotationRef/>
      </w:r>
      <w:r>
        <w:rPr>
          <w:rFonts w:hint="eastAsia"/>
          <w:lang w:eastAsia="zh-CN"/>
        </w:rPr>
        <w:t>改成了安全员</w:t>
      </w:r>
    </w:p>
  </w:comment>
  <w:comment w:id="10411" w:author="Julio Li [2]" w:date="2020-09-07T13:35:00Z" w:initials="JL">
    <w:p w14:paraId="2DA3CB33" w14:textId="102C6E81" w:rsidR="0071225F" w:rsidRPr="006F03CD" w:rsidRDefault="0071225F">
      <w:pPr>
        <w:pStyle w:val="CommentText"/>
        <w:rPr>
          <w:lang w:val="en-US"/>
        </w:rPr>
      </w:pPr>
      <w:r>
        <w:rPr>
          <w:rStyle w:val="CommentReference"/>
        </w:rPr>
        <w:annotationRef/>
      </w:r>
      <w:r>
        <w:rPr>
          <w:lang w:val="en-US"/>
        </w:rPr>
        <w:t>PASS</w:t>
      </w:r>
    </w:p>
  </w:comment>
  <w:comment w:id="10438" w:author="Julio Li [2]" w:date="2020-09-07T13:36:00Z" w:initials="JL">
    <w:p w14:paraId="19C6EEB8" w14:textId="195FBBBE" w:rsidR="0071225F" w:rsidRDefault="0071225F">
      <w:pPr>
        <w:pStyle w:val="CommentText"/>
        <w:rPr>
          <w:lang w:eastAsia="zh-CN"/>
        </w:rPr>
      </w:pPr>
      <w:r>
        <w:rPr>
          <w:rStyle w:val="CommentReference"/>
        </w:rPr>
        <w:annotationRef/>
      </w:r>
      <w:r>
        <w:rPr>
          <w:rFonts w:hint="eastAsia"/>
          <w:lang w:eastAsia="zh-CN"/>
        </w:rPr>
        <w:t>改成了安全员</w:t>
      </w:r>
    </w:p>
  </w:comment>
  <w:comment w:id="10439" w:author="Julio Li [2]" w:date="2020-09-07T13:36:00Z" w:initials="JL">
    <w:p w14:paraId="08B22C10" w14:textId="67B92CD3" w:rsidR="0071225F" w:rsidRPr="006F03CD" w:rsidRDefault="0071225F">
      <w:pPr>
        <w:pStyle w:val="CommentText"/>
        <w:rPr>
          <w:lang w:val="en-US"/>
        </w:rPr>
      </w:pPr>
      <w:r>
        <w:rPr>
          <w:rStyle w:val="CommentReference"/>
        </w:rPr>
        <w:annotationRef/>
      </w:r>
      <w:r>
        <w:rPr>
          <w:lang w:val="en-US"/>
        </w:rPr>
        <w:t>PASS</w:t>
      </w:r>
    </w:p>
  </w:comment>
  <w:comment w:id="10442" w:author="Julio Li [2]" w:date="2020-09-02T16:20:00Z" w:initials="JL">
    <w:p w14:paraId="5D701B00" w14:textId="271E7C43" w:rsidR="0071225F" w:rsidRDefault="0071225F">
      <w:pPr>
        <w:pStyle w:val="CommentText"/>
        <w:rPr>
          <w:lang w:eastAsia="zh-CN"/>
        </w:rPr>
      </w:pPr>
      <w:r>
        <w:rPr>
          <w:rStyle w:val="CommentReference"/>
        </w:rPr>
        <w:annotationRef/>
      </w:r>
      <w:r>
        <w:rPr>
          <w:rFonts w:hint="eastAsia"/>
          <w:lang w:eastAsia="zh-CN"/>
        </w:rPr>
        <w:t>改成安全经理等角色</w:t>
      </w:r>
    </w:p>
  </w:comment>
  <w:comment w:id="10443" w:author="Administrator" w:date="2020-09-04T15:34:00Z" w:initials="A">
    <w:p w14:paraId="52859B1E" w14:textId="4AF7197C" w:rsidR="0071225F" w:rsidRDefault="0071225F">
      <w:pPr>
        <w:pStyle w:val="CommentText"/>
      </w:pPr>
      <w:r>
        <w:rPr>
          <w:rStyle w:val="CommentReference"/>
        </w:rPr>
        <w:annotationRef/>
      </w:r>
      <w:r>
        <w:rPr>
          <w:rFonts w:hint="eastAsia"/>
          <w:lang w:eastAsia="zh-CN"/>
        </w:rPr>
        <w:t>安全员</w:t>
      </w:r>
    </w:p>
  </w:comment>
  <w:comment w:id="10567" w:author="Julio Li [2]" w:date="2020-09-02T16:23:00Z" w:initials="JL">
    <w:p w14:paraId="5EA5EF3D" w14:textId="13CDA2E5" w:rsidR="0071225F" w:rsidRDefault="0071225F">
      <w:pPr>
        <w:pStyle w:val="CommentText"/>
        <w:rPr>
          <w:lang w:eastAsia="zh-CN"/>
        </w:rPr>
      </w:pPr>
      <w:r>
        <w:rPr>
          <w:rStyle w:val="CommentReference"/>
        </w:rPr>
        <w:annotationRef/>
      </w:r>
      <w:r>
        <w:rPr>
          <w:rFonts w:hint="eastAsia"/>
          <w:lang w:eastAsia="zh-CN"/>
        </w:rPr>
        <w:t>改成安全员</w:t>
      </w:r>
    </w:p>
  </w:comment>
  <w:comment w:id="10603" w:author="Julio Li [2]" w:date="2020-09-02T16:29:00Z" w:initials="JL">
    <w:p w14:paraId="6019D4F0" w14:textId="77777777" w:rsidR="0071225F" w:rsidRDefault="0071225F">
      <w:pPr>
        <w:pStyle w:val="CommentText"/>
      </w:pPr>
      <w:r>
        <w:rPr>
          <w:rStyle w:val="CommentReference"/>
        </w:rPr>
        <w:annotationRef/>
      </w:r>
      <w:r>
        <w:rPr>
          <w:rFonts w:hint="eastAsia"/>
          <w:lang w:eastAsia="zh-CN"/>
        </w:rPr>
        <w:t>谁来操作？</w:t>
      </w:r>
    </w:p>
    <w:p w14:paraId="53072439" w14:textId="77777777" w:rsidR="0071225F" w:rsidRDefault="0071225F">
      <w:pPr>
        <w:pStyle w:val="CommentText"/>
      </w:pPr>
      <w:r>
        <w:rPr>
          <w:rFonts w:hint="eastAsia"/>
          <w:lang w:eastAsia="zh-CN"/>
        </w:rPr>
        <w:t>谁来检查？</w:t>
      </w:r>
    </w:p>
    <w:p w14:paraId="6A2F1B31" w14:textId="77777777" w:rsidR="0071225F" w:rsidRDefault="0071225F">
      <w:pPr>
        <w:pStyle w:val="CommentText"/>
        <w:rPr>
          <w:lang w:eastAsia="zh-CN"/>
        </w:rPr>
      </w:pPr>
      <w:r>
        <w:rPr>
          <w:rFonts w:hint="eastAsia"/>
          <w:lang w:eastAsia="zh-CN"/>
        </w:rPr>
        <w:t>检查频率？</w:t>
      </w:r>
    </w:p>
    <w:p w14:paraId="37881781" w14:textId="23417CAF" w:rsidR="0071225F" w:rsidRDefault="0071225F">
      <w:pPr>
        <w:pStyle w:val="CommentText"/>
      </w:pPr>
      <w:r>
        <w:rPr>
          <w:rFonts w:hint="eastAsia"/>
          <w:lang w:eastAsia="zh-CN"/>
        </w:rPr>
        <w:t>需提供这个检查表</w:t>
      </w:r>
    </w:p>
  </w:comment>
  <w:comment w:id="10604" w:author="Administrator" w:date="2020-09-04T15:39:00Z" w:initials="A">
    <w:p w14:paraId="1FD80127" w14:textId="090A7387" w:rsidR="0071225F" w:rsidRDefault="0071225F">
      <w:pPr>
        <w:pStyle w:val="CommentText"/>
        <w:rPr>
          <w:lang w:eastAsia="zh-CN"/>
        </w:rPr>
      </w:pPr>
      <w:r>
        <w:rPr>
          <w:rStyle w:val="CommentReference"/>
        </w:rPr>
        <w:annotationRef/>
      </w:r>
      <w:r>
        <w:rPr>
          <w:rFonts w:hint="eastAsia"/>
          <w:lang w:eastAsia="zh-CN"/>
        </w:rPr>
        <w:t>安保每天检查记录</w:t>
      </w:r>
    </w:p>
    <w:p w14:paraId="5A074A3B" w14:textId="28CFC4B3" w:rsidR="0071225F" w:rsidRDefault="0071225F">
      <w:pPr>
        <w:pStyle w:val="CommentText"/>
      </w:pPr>
      <w:r>
        <w:rPr>
          <w:rFonts w:hint="eastAsia"/>
          <w:lang w:eastAsia="zh-CN"/>
        </w:rPr>
        <w:t>安全员检查一星期</w:t>
      </w:r>
    </w:p>
  </w:comment>
  <w:comment w:id="10605" w:author="Julio Li [2]" w:date="2020-09-07T13:39:00Z" w:initials="JL">
    <w:p w14:paraId="185D6D07" w14:textId="64B12971" w:rsidR="0071225F" w:rsidRPr="00B86264" w:rsidRDefault="0071225F">
      <w:pPr>
        <w:pStyle w:val="CommentText"/>
        <w:rPr>
          <w:lang w:val="en-US"/>
        </w:rPr>
      </w:pPr>
      <w:r>
        <w:rPr>
          <w:rStyle w:val="CommentReference"/>
        </w:rPr>
        <w:annotationRef/>
      </w:r>
      <w:r>
        <w:rPr>
          <w:lang w:val="en-US"/>
        </w:rPr>
        <w:t>PASS</w:t>
      </w:r>
    </w:p>
  </w:comment>
  <w:comment w:id="10650" w:author="Julio Li [2]" w:date="2020-09-07T13:42:00Z" w:initials="JL">
    <w:p w14:paraId="03B0547A" w14:textId="27B8FC3F" w:rsidR="0071225F" w:rsidRDefault="0071225F">
      <w:pPr>
        <w:pStyle w:val="CommentText"/>
        <w:rPr>
          <w:lang w:eastAsia="zh-CN"/>
        </w:rPr>
      </w:pPr>
      <w:r>
        <w:rPr>
          <w:rStyle w:val="CommentReference"/>
        </w:rPr>
        <w:annotationRef/>
      </w:r>
      <w:r>
        <w:rPr>
          <w:rFonts w:hint="eastAsia"/>
          <w:lang w:eastAsia="zh-CN"/>
        </w:rPr>
        <w:t>改成每个月，由安全经理审核安全员准备的权限列表</w:t>
      </w:r>
    </w:p>
  </w:comment>
  <w:comment w:id="10651" w:author="Julio Li [2]" w:date="2020-09-07T13:42:00Z" w:initials="JL">
    <w:p w14:paraId="7EB1D5D3" w14:textId="7F7FCACE" w:rsidR="0071225F" w:rsidRPr="00D2775F" w:rsidRDefault="0071225F">
      <w:pPr>
        <w:pStyle w:val="CommentText"/>
        <w:rPr>
          <w:lang w:val="en-US"/>
        </w:rPr>
      </w:pPr>
      <w:r>
        <w:rPr>
          <w:rStyle w:val="CommentReference"/>
        </w:rPr>
        <w:annotationRef/>
      </w:r>
      <w:r>
        <w:rPr>
          <w:lang w:val="en-US"/>
        </w:rPr>
        <w:t>PASS</w:t>
      </w:r>
    </w:p>
  </w:comment>
  <w:comment w:id="10663" w:author="Julio Li [2]" w:date="2020-09-02T16:31:00Z" w:initials="JL">
    <w:p w14:paraId="22590ABD" w14:textId="03CB67EC" w:rsidR="0071225F" w:rsidRDefault="0071225F">
      <w:pPr>
        <w:pStyle w:val="CommentText"/>
      </w:pPr>
      <w:r>
        <w:rPr>
          <w:rStyle w:val="CommentReference"/>
        </w:rPr>
        <w:annotationRef/>
      </w:r>
      <w:r>
        <w:rPr>
          <w:rFonts w:hint="eastAsia"/>
          <w:lang w:eastAsia="zh-CN"/>
        </w:rPr>
        <w:t>改成安全经理等角色</w:t>
      </w:r>
    </w:p>
  </w:comment>
  <w:comment w:id="10682" w:author="Julio Li [2]" w:date="2020-09-07T13:44:00Z" w:initials="JL">
    <w:p w14:paraId="5CC51002" w14:textId="794F8B48" w:rsidR="0071225F" w:rsidRDefault="0071225F">
      <w:pPr>
        <w:pStyle w:val="CommentText"/>
      </w:pPr>
      <w:r>
        <w:rPr>
          <w:rStyle w:val="CommentReference"/>
        </w:rPr>
        <w:annotationRef/>
      </w:r>
      <w:r>
        <w:rPr>
          <w:rFonts w:hint="eastAsia"/>
          <w:lang w:eastAsia="zh-CN"/>
        </w:rPr>
        <w:t>改成安全员检查安全经理审核</w:t>
      </w:r>
    </w:p>
  </w:comment>
  <w:comment w:id="10683" w:author="Julio Li [2]" w:date="2020-09-07T13:45:00Z" w:initials="JL">
    <w:p w14:paraId="7DF28E19" w14:textId="7E2B4F09" w:rsidR="0071225F" w:rsidRPr="00D2775F" w:rsidRDefault="0071225F">
      <w:pPr>
        <w:pStyle w:val="CommentText"/>
        <w:rPr>
          <w:lang w:val="en-US" w:eastAsia="zh-CN"/>
        </w:rPr>
      </w:pPr>
      <w:r>
        <w:rPr>
          <w:rStyle w:val="CommentReference"/>
        </w:rPr>
        <w:annotationRef/>
      </w:r>
      <w:r>
        <w:rPr>
          <w:lang w:val="en-US" w:eastAsia="zh-CN"/>
        </w:rPr>
        <w:t>PASS</w:t>
      </w:r>
    </w:p>
  </w:comment>
  <w:comment w:id="10766" w:author="Julio Li [2]" w:date="2020-09-03T10:32:00Z" w:initials="JL">
    <w:p w14:paraId="647CCA43" w14:textId="351B3E52" w:rsidR="0071225F" w:rsidRDefault="0071225F">
      <w:pPr>
        <w:pStyle w:val="CommentText"/>
      </w:pPr>
      <w:r>
        <w:rPr>
          <w:rStyle w:val="CommentReference"/>
        </w:rPr>
        <w:annotationRef/>
      </w:r>
      <w:r>
        <w:rPr>
          <w:rFonts w:hint="eastAsia"/>
          <w:lang w:eastAsia="zh-CN"/>
        </w:rPr>
        <w:t>门禁控制系统日志的实际保持时间是多少？</w:t>
      </w:r>
    </w:p>
  </w:comment>
  <w:comment w:id="10767" w:author="Administrator" w:date="2020-09-04T15:43:00Z" w:initials="A">
    <w:p w14:paraId="5ECCFE67" w14:textId="560F5E1A" w:rsidR="0071225F" w:rsidRDefault="0071225F">
      <w:pPr>
        <w:pStyle w:val="CommentText"/>
      </w:pPr>
      <w:r>
        <w:rPr>
          <w:rStyle w:val="CommentReference"/>
        </w:rPr>
        <w:annotationRef/>
      </w:r>
      <w:r>
        <w:rPr>
          <w:rFonts w:hint="eastAsia"/>
          <w:lang w:eastAsia="zh-CN"/>
        </w:rPr>
        <w:t>待定</w:t>
      </w:r>
    </w:p>
  </w:comment>
  <w:comment w:id="10768" w:author="Julio Li [2]" w:date="2020-09-07T13:49:00Z" w:initials="JL">
    <w:p w14:paraId="301E3F8B" w14:textId="2221B40F" w:rsidR="0071225F" w:rsidRPr="002F10D0" w:rsidRDefault="0071225F">
      <w:pPr>
        <w:pStyle w:val="CommentText"/>
        <w:rPr>
          <w:lang w:val="en-US"/>
        </w:rPr>
      </w:pPr>
      <w:r>
        <w:rPr>
          <w:rStyle w:val="CommentReference"/>
        </w:rPr>
        <w:annotationRef/>
      </w:r>
      <w:r>
        <w:rPr>
          <w:lang w:val="en-US"/>
        </w:rPr>
        <w:t>PASS</w:t>
      </w:r>
    </w:p>
  </w:comment>
  <w:comment w:id="10792" w:author="Julio Li [2]" w:date="2020-09-02T16:40:00Z" w:initials="JL">
    <w:p w14:paraId="793143C4" w14:textId="68F338CB" w:rsidR="0071225F" w:rsidRDefault="0071225F">
      <w:pPr>
        <w:pStyle w:val="CommentText"/>
        <w:rPr>
          <w:lang w:eastAsia="zh-CN"/>
        </w:rPr>
      </w:pPr>
      <w:r>
        <w:rPr>
          <w:rStyle w:val="CommentReference"/>
        </w:rPr>
        <w:annotationRef/>
      </w:r>
      <w:r>
        <w:rPr>
          <w:rFonts w:hint="eastAsia"/>
          <w:lang w:eastAsia="zh-CN"/>
        </w:rPr>
        <w:t>改成门禁负责人</w:t>
      </w:r>
    </w:p>
  </w:comment>
  <w:comment w:id="10793" w:author="Administrator" w:date="2020-09-04T15:44:00Z" w:initials="A">
    <w:p w14:paraId="2699E776" w14:textId="264FE72C" w:rsidR="0071225F" w:rsidRDefault="0071225F">
      <w:pPr>
        <w:pStyle w:val="CommentText"/>
      </w:pPr>
      <w:r>
        <w:rPr>
          <w:rStyle w:val="CommentReference"/>
        </w:rPr>
        <w:annotationRef/>
      </w:r>
      <w:r>
        <w:rPr>
          <w:rFonts w:hint="eastAsia"/>
          <w:lang w:eastAsia="zh-CN"/>
        </w:rPr>
        <w:t>安全员</w:t>
      </w:r>
    </w:p>
  </w:comment>
  <w:comment w:id="10922" w:author="Julio Li [2]" w:date="2020-09-07T13:51:00Z" w:initials="JL">
    <w:p w14:paraId="704C9277" w14:textId="3A0079F7" w:rsidR="0071225F" w:rsidRDefault="0071225F">
      <w:pPr>
        <w:pStyle w:val="CommentText"/>
      </w:pPr>
      <w:r>
        <w:rPr>
          <w:rStyle w:val="CommentReference"/>
        </w:rPr>
        <w:annotationRef/>
      </w:r>
      <w:r>
        <w:rPr>
          <w:rFonts w:hint="eastAsia"/>
          <w:lang w:eastAsia="zh-CN"/>
        </w:rPr>
        <w:t>确定此处为安全经理</w:t>
      </w:r>
    </w:p>
  </w:comment>
  <w:comment w:id="10923" w:author="Julio Li [2]" w:date="2020-09-07T13:52:00Z" w:initials="JL">
    <w:p w14:paraId="3F53DC29" w14:textId="70F69231" w:rsidR="0071225F" w:rsidRPr="002F10D0" w:rsidRDefault="0071225F">
      <w:pPr>
        <w:pStyle w:val="CommentText"/>
        <w:rPr>
          <w:lang w:val="en-US"/>
        </w:rPr>
      </w:pPr>
      <w:r>
        <w:rPr>
          <w:rStyle w:val="CommentReference"/>
        </w:rPr>
        <w:annotationRef/>
      </w:r>
      <w:r>
        <w:rPr>
          <w:lang w:val="en-US"/>
        </w:rPr>
        <w:t>PASS</w:t>
      </w:r>
    </w:p>
  </w:comment>
  <w:comment w:id="10970" w:author="Julio Li [2]" w:date="2020-09-03T13:20:00Z" w:initials="JL">
    <w:p w14:paraId="013F8F19" w14:textId="4A3EB0B9" w:rsidR="0071225F" w:rsidRDefault="0071225F">
      <w:pPr>
        <w:pStyle w:val="CommentText"/>
        <w:rPr>
          <w:lang w:eastAsia="zh-CN"/>
        </w:rPr>
      </w:pPr>
      <w:r>
        <w:rPr>
          <w:rStyle w:val="CommentReference"/>
        </w:rPr>
        <w:annotationRef/>
      </w:r>
      <w:r>
        <w:rPr>
          <w:rFonts w:hint="eastAsia"/>
          <w:lang w:eastAsia="zh-CN"/>
        </w:rPr>
        <w:t>需要提供访客通知单</w:t>
      </w:r>
    </w:p>
    <w:p w14:paraId="4CDBA1A7" w14:textId="0A4EAC67" w:rsidR="0071225F" w:rsidRDefault="0071225F">
      <w:pPr>
        <w:pStyle w:val="CommentText"/>
        <w:rPr>
          <w:lang w:eastAsia="zh-CN"/>
        </w:rPr>
      </w:pPr>
      <w:r>
        <w:rPr>
          <w:rFonts w:hint="eastAsia"/>
          <w:lang w:eastAsia="zh-CN"/>
        </w:rPr>
        <w:t>访客通知单上需要有选项写着是否批准访客使用可移动存储介质</w:t>
      </w:r>
    </w:p>
  </w:comment>
  <w:comment w:id="10971" w:author="Administrator" w:date="2020-09-04T15:51:00Z" w:initials="A">
    <w:p w14:paraId="2617F07B" w14:textId="1F0E7315" w:rsidR="0071225F" w:rsidRDefault="0071225F">
      <w:pPr>
        <w:pStyle w:val="CommentText"/>
      </w:pPr>
      <w:r>
        <w:rPr>
          <w:rStyle w:val="CommentReference"/>
        </w:rPr>
        <w:annotationRef/>
      </w:r>
      <w:r>
        <w:rPr>
          <w:rFonts w:hint="eastAsia"/>
          <w:lang w:eastAsia="zh-CN"/>
        </w:rPr>
        <w:t>名字改成访客进厂核准申请表</w:t>
      </w:r>
    </w:p>
  </w:comment>
  <w:comment w:id="11160" w:author="Julio Li [2]" w:date="2020-09-02T16:41:00Z" w:initials="JL">
    <w:p w14:paraId="55D6BA6E" w14:textId="5C83982A" w:rsidR="0071225F" w:rsidRDefault="0071225F">
      <w:pPr>
        <w:pStyle w:val="CommentText"/>
      </w:pPr>
      <w:r>
        <w:rPr>
          <w:rStyle w:val="CommentReference"/>
        </w:rPr>
        <w:annotationRef/>
      </w:r>
      <w:r>
        <w:rPr>
          <w:rFonts w:hint="eastAsia"/>
          <w:lang w:eastAsia="zh-CN"/>
        </w:rPr>
        <w:t>这个如果执行的话，当正式审核时需要让审核员看到批准记录</w:t>
      </w:r>
    </w:p>
  </w:comment>
  <w:comment w:id="11161" w:author="Administrator" w:date="2020-09-04T15:55:00Z" w:initials="A">
    <w:p w14:paraId="0861BF34" w14:textId="7D81D2A9" w:rsidR="0071225F" w:rsidRDefault="0071225F">
      <w:pPr>
        <w:pStyle w:val="CommentText"/>
      </w:pPr>
      <w:r>
        <w:rPr>
          <w:rStyle w:val="CommentReference"/>
        </w:rPr>
        <w:annotationRef/>
      </w:r>
      <w:r>
        <w:rPr>
          <w:rFonts w:hint="eastAsia"/>
          <w:lang w:eastAsia="zh-CN"/>
        </w:rPr>
        <w:t>提交给安全经理审核，经过安全经理批准</w:t>
      </w:r>
    </w:p>
  </w:comment>
  <w:comment w:id="11162" w:author="Julio Li [2]" w:date="2020-09-07T13:58:00Z" w:initials="JL">
    <w:p w14:paraId="51730C82" w14:textId="3169120E" w:rsidR="0071225F" w:rsidRPr="00DC4859" w:rsidRDefault="0071225F">
      <w:pPr>
        <w:pStyle w:val="CommentText"/>
        <w:rPr>
          <w:lang w:val="en-US"/>
        </w:rPr>
      </w:pPr>
      <w:r>
        <w:rPr>
          <w:rStyle w:val="CommentReference"/>
        </w:rPr>
        <w:annotationRef/>
      </w:r>
      <w:r>
        <w:rPr>
          <w:lang w:val="en-US"/>
        </w:rPr>
        <w:t>PASS</w:t>
      </w:r>
    </w:p>
  </w:comment>
  <w:comment w:id="11242" w:author="Julio Li [2]" w:date="2020-09-02T16:42:00Z" w:initials="JL">
    <w:p w14:paraId="3F7175D3" w14:textId="08540ED6" w:rsidR="0071225F" w:rsidRDefault="0071225F">
      <w:pPr>
        <w:pStyle w:val="CommentText"/>
      </w:pPr>
      <w:r>
        <w:rPr>
          <w:rStyle w:val="CommentReference"/>
        </w:rPr>
        <w:annotationRef/>
      </w:r>
      <w:r>
        <w:rPr>
          <w:rFonts w:hint="eastAsia"/>
          <w:lang w:eastAsia="zh-CN"/>
        </w:rPr>
        <w:t>改成安全经理</w:t>
      </w:r>
    </w:p>
  </w:comment>
  <w:comment w:id="11243" w:author="Julio Li [2]" w:date="2020-09-07T14:00:00Z" w:initials="JL">
    <w:p w14:paraId="5D27A759" w14:textId="0305227B" w:rsidR="0071225F" w:rsidRDefault="0071225F">
      <w:pPr>
        <w:pStyle w:val="CommentText"/>
      </w:pPr>
      <w:r>
        <w:rPr>
          <w:rStyle w:val="CommentReference"/>
        </w:rPr>
        <w:annotationRef/>
      </w:r>
      <w:r>
        <w:t>PASS</w:t>
      </w:r>
    </w:p>
  </w:comment>
  <w:comment w:id="11449" w:author="Administrator" w:date="2020-09-04T15:56:00Z" w:initials="A">
    <w:p w14:paraId="170A9E58" w14:textId="0936CCF1" w:rsidR="0071225F" w:rsidRDefault="0071225F">
      <w:pPr>
        <w:pStyle w:val="CommentText"/>
      </w:pPr>
      <w:r>
        <w:rPr>
          <w:rStyle w:val="CommentReference"/>
        </w:rPr>
        <w:annotationRef/>
      </w:r>
      <w:r>
        <w:rPr>
          <w:rFonts w:hint="eastAsia"/>
          <w:lang w:eastAsia="zh-CN"/>
        </w:rPr>
        <w:t>改成　访客进场核准申请单</w:t>
      </w:r>
    </w:p>
  </w:comment>
  <w:comment w:id="11553" w:author="Julio Li [2]" w:date="2020-09-07T14:06:00Z" w:initials="JL">
    <w:p w14:paraId="6DF3FA83" w14:textId="103C32DB" w:rsidR="0071225F" w:rsidRDefault="0071225F">
      <w:pPr>
        <w:pStyle w:val="CommentText"/>
        <w:rPr>
          <w:lang w:eastAsia="zh-CN"/>
        </w:rPr>
      </w:pPr>
      <w:r>
        <w:rPr>
          <w:rStyle w:val="CommentReference"/>
        </w:rPr>
        <w:annotationRef/>
      </w:r>
      <w:r>
        <w:rPr>
          <w:rFonts w:hint="eastAsia"/>
          <w:lang w:eastAsia="zh-CN"/>
        </w:rPr>
        <w:t>删去了部门经理、生产部经理什么，仅保留了安全经理的批准</w:t>
      </w:r>
    </w:p>
  </w:comment>
  <w:comment w:id="11554" w:author="Julio Li [2]" w:date="2020-09-07T14:07:00Z" w:initials="JL">
    <w:p w14:paraId="7077B0C1" w14:textId="264DEF64" w:rsidR="0071225F" w:rsidRPr="00155FFB" w:rsidRDefault="0071225F">
      <w:pPr>
        <w:pStyle w:val="CommentText"/>
        <w:rPr>
          <w:lang w:val="en-US"/>
        </w:rPr>
      </w:pPr>
      <w:r>
        <w:rPr>
          <w:rStyle w:val="CommentReference"/>
        </w:rPr>
        <w:annotationRef/>
      </w:r>
      <w:r>
        <w:rPr>
          <w:lang w:val="en-US"/>
        </w:rPr>
        <w:t>PASS</w:t>
      </w:r>
    </w:p>
  </w:comment>
  <w:comment w:id="11880" w:author="Julio Li [2]" w:date="2020-09-03T17:52:00Z" w:initials="JL">
    <w:p w14:paraId="0738AF9B" w14:textId="297F4EFE" w:rsidR="0071225F" w:rsidRDefault="0071225F">
      <w:pPr>
        <w:pStyle w:val="CommentText"/>
      </w:pPr>
      <w:r>
        <w:rPr>
          <w:rStyle w:val="CommentReference"/>
        </w:rPr>
        <w:annotationRef/>
      </w:r>
      <w:r>
        <w:rPr>
          <w:rFonts w:hint="eastAsia"/>
          <w:lang w:eastAsia="zh-CN"/>
        </w:rPr>
        <w:t>确保审核员进入高安区时没能带手机和电脑等有记录功能的电子设备</w:t>
      </w:r>
    </w:p>
  </w:comment>
  <w:comment w:id="11881" w:author="Administrator" w:date="2020-09-04T15:59:00Z" w:initials="A">
    <w:p w14:paraId="475EB538" w14:textId="19D60F96" w:rsidR="0071225F" w:rsidRDefault="0071225F">
      <w:pPr>
        <w:pStyle w:val="CommentText"/>
        <w:rPr>
          <w:lang w:eastAsia="zh-CN"/>
        </w:rPr>
      </w:pPr>
      <w:r>
        <w:rPr>
          <w:rStyle w:val="CommentReference"/>
        </w:rPr>
        <w:annotationRef/>
      </w:r>
      <w:r>
        <w:rPr>
          <w:rFonts w:hint="eastAsia"/>
          <w:lang w:eastAsia="zh-CN"/>
        </w:rPr>
        <w:t>生产相关区域内记录设备和存储设备都不能带</w:t>
      </w:r>
    </w:p>
  </w:comment>
  <w:comment w:id="11882" w:author="Julio Li [2]" w:date="2020-09-07T14:09:00Z" w:initials="JL">
    <w:p w14:paraId="6EF0F0EA" w14:textId="01B5D5D7" w:rsidR="0071225F" w:rsidRDefault="0071225F">
      <w:pPr>
        <w:pStyle w:val="CommentText"/>
      </w:pPr>
      <w:r>
        <w:rPr>
          <w:rStyle w:val="CommentReference"/>
        </w:rPr>
        <w:annotationRef/>
      </w:r>
      <w:r>
        <w:t>PASS</w:t>
      </w:r>
    </w:p>
  </w:comment>
  <w:comment w:id="11914" w:author="Julio Li [2]" w:date="2020-09-02T16:45:00Z" w:initials="JL">
    <w:p w14:paraId="1BC9E2A3" w14:textId="5CDAA4E7" w:rsidR="0071225F" w:rsidRPr="00761E02" w:rsidRDefault="0071225F">
      <w:pPr>
        <w:pStyle w:val="CommentText"/>
        <w:rPr>
          <w:lang w:val="en-US" w:eastAsia="zh-CN"/>
        </w:rPr>
      </w:pPr>
      <w:r>
        <w:rPr>
          <w:rStyle w:val="CommentReference"/>
        </w:rPr>
        <w:annotationRef/>
      </w:r>
      <w:r>
        <w:rPr>
          <w:rFonts w:hint="eastAsia"/>
          <w:lang w:val="en-US" w:eastAsia="zh-CN"/>
        </w:rPr>
        <w:t>如果这条留着则在审核员入厂审核的时候必须告知审核员不能使用手机</w:t>
      </w:r>
    </w:p>
  </w:comment>
  <w:comment w:id="11915" w:author="Administrator" w:date="2020-09-04T16:01:00Z" w:initials="A">
    <w:p w14:paraId="4420BD84" w14:textId="7A1D9FEF" w:rsidR="0071225F" w:rsidRDefault="0071225F">
      <w:pPr>
        <w:pStyle w:val="CommentText"/>
      </w:pPr>
      <w:r>
        <w:rPr>
          <w:rStyle w:val="CommentReference"/>
        </w:rPr>
        <w:annotationRef/>
      </w:r>
      <w:r>
        <w:rPr>
          <w:rFonts w:hint="eastAsia"/>
          <w:lang w:eastAsia="zh-CN"/>
        </w:rPr>
        <w:t>入口还由访客须知</w:t>
      </w:r>
    </w:p>
  </w:comment>
  <w:comment w:id="11916" w:author="Julio Li [2]" w:date="2020-09-07T14:10:00Z" w:initials="JL">
    <w:p w14:paraId="37D954AD" w14:textId="07B3AF18" w:rsidR="0071225F" w:rsidRDefault="0071225F">
      <w:pPr>
        <w:pStyle w:val="CommentText"/>
      </w:pPr>
      <w:r>
        <w:rPr>
          <w:rStyle w:val="CommentReference"/>
        </w:rPr>
        <w:annotationRef/>
      </w:r>
      <w:r>
        <w:t>PASS</w:t>
      </w:r>
    </w:p>
  </w:comment>
  <w:comment w:id="11938" w:author="Julio Li [2]" w:date="2020-09-02T18:25:00Z" w:initials="JL">
    <w:p w14:paraId="344396C8" w14:textId="72B29184" w:rsidR="0071225F" w:rsidRDefault="0071225F">
      <w:pPr>
        <w:pStyle w:val="CommentText"/>
      </w:pPr>
      <w:r>
        <w:rPr>
          <w:rStyle w:val="CommentReference"/>
        </w:rPr>
        <w:annotationRef/>
      </w:r>
      <w:r>
        <w:rPr>
          <w:rFonts w:hint="eastAsia"/>
          <w:lang w:eastAsia="zh-CN"/>
        </w:rPr>
        <w:t>要让审核员入厂前签保密协议</w:t>
      </w:r>
    </w:p>
  </w:comment>
  <w:comment w:id="11939" w:author="Administrator" w:date="2020-09-04T16:01:00Z" w:initials="A">
    <w:p w14:paraId="068B8DD4" w14:textId="7493CFEB" w:rsidR="0071225F" w:rsidRDefault="0071225F">
      <w:pPr>
        <w:pStyle w:val="CommentText"/>
      </w:pPr>
      <w:r>
        <w:rPr>
          <w:rStyle w:val="CommentReference"/>
        </w:rPr>
        <w:annotationRef/>
      </w:r>
      <w:r>
        <w:rPr>
          <w:rFonts w:hint="eastAsia"/>
          <w:lang w:eastAsia="zh-CN"/>
        </w:rPr>
        <w:t>OK</w:t>
      </w:r>
    </w:p>
  </w:comment>
  <w:comment w:id="11940" w:author="Julio Li [2]" w:date="2020-09-07T14:10:00Z" w:initials="JL">
    <w:p w14:paraId="1350E9C3" w14:textId="4AA5623C" w:rsidR="0071225F" w:rsidRDefault="0071225F">
      <w:pPr>
        <w:pStyle w:val="CommentText"/>
      </w:pPr>
      <w:r>
        <w:rPr>
          <w:rStyle w:val="CommentReference"/>
        </w:rPr>
        <w:annotationRef/>
      </w:r>
      <w:r>
        <w:t>PASS</w:t>
      </w:r>
    </w:p>
  </w:comment>
  <w:comment w:id="11973" w:author="Julio Li" w:date="2020-05-14T14:18:00Z" w:initials="JL">
    <w:p w14:paraId="3CFD14CA" w14:textId="1BC96548" w:rsidR="0071225F" w:rsidRDefault="0071225F">
      <w:pPr>
        <w:pStyle w:val="CommentText"/>
      </w:pPr>
      <w:r>
        <w:rPr>
          <w:rStyle w:val="CommentReference"/>
        </w:rPr>
        <w:annotationRef/>
      </w:r>
      <w:r>
        <w:t>What is SAS? If CTW wants to reserve this then a speficication is need or delete it if it is not necessary.</w:t>
      </w:r>
    </w:p>
  </w:comment>
  <w:comment w:id="12241" w:author="Julio Li [2]" w:date="2020-09-07T14:18:00Z" w:initials="JL">
    <w:p w14:paraId="7897F580" w14:textId="5AF0DADA" w:rsidR="0071225F" w:rsidRDefault="0071225F">
      <w:pPr>
        <w:pStyle w:val="CommentText"/>
      </w:pPr>
      <w:r>
        <w:rPr>
          <w:rStyle w:val="CommentReference"/>
        </w:rPr>
        <w:annotationRef/>
      </w:r>
      <w:r>
        <w:rPr>
          <w:rFonts w:hint="eastAsia"/>
          <w:lang w:eastAsia="zh-CN"/>
        </w:rPr>
        <w:t>机柜钥匙和安全控制室里的保险柜钥匙</w:t>
      </w:r>
    </w:p>
  </w:comment>
  <w:comment w:id="12242" w:author="Julio Li [2]" w:date="2020-09-07T14:19:00Z" w:initials="JL">
    <w:p w14:paraId="6508D621" w14:textId="5BBC7A82" w:rsidR="0071225F" w:rsidRDefault="0071225F">
      <w:pPr>
        <w:pStyle w:val="CommentText"/>
      </w:pPr>
      <w:r>
        <w:rPr>
          <w:rStyle w:val="CommentReference"/>
        </w:rPr>
        <w:annotationRef/>
      </w:r>
      <w:r>
        <w:rPr>
          <w:rStyle w:val="CommentReference"/>
        </w:rPr>
        <w:t>PASS</w:t>
      </w:r>
    </w:p>
  </w:comment>
  <w:comment w:id="12250" w:author="Julio Li [2]" w:date="2020-09-03T13:43:00Z" w:initials="JL">
    <w:p w14:paraId="60D990A6" w14:textId="77777777" w:rsidR="0071225F" w:rsidRDefault="0071225F">
      <w:pPr>
        <w:pStyle w:val="CommentText"/>
      </w:pPr>
      <w:r>
        <w:rPr>
          <w:rStyle w:val="CommentReference"/>
        </w:rPr>
        <w:annotationRef/>
      </w:r>
      <w:r>
        <w:rPr>
          <w:rFonts w:hint="eastAsia"/>
          <w:lang w:eastAsia="zh-CN"/>
        </w:rPr>
        <w:t>有哪些钥匙？钥匙归谁管理？</w:t>
      </w:r>
    </w:p>
    <w:p w14:paraId="46948F2E" w14:textId="77777777" w:rsidR="0071225F" w:rsidRDefault="0071225F">
      <w:pPr>
        <w:pStyle w:val="CommentText"/>
        <w:rPr>
          <w:lang w:eastAsia="zh-CN"/>
        </w:rPr>
      </w:pPr>
      <w:r>
        <w:rPr>
          <w:rFonts w:hint="eastAsia"/>
          <w:lang w:eastAsia="zh-CN"/>
        </w:rPr>
        <w:t>需要一张物理钥匙归属矩阵图</w:t>
      </w:r>
    </w:p>
    <w:p w14:paraId="0871B0B7" w14:textId="74AA7B41" w:rsidR="0071225F" w:rsidRPr="00B573E9" w:rsidRDefault="0071225F">
      <w:pPr>
        <w:pStyle w:val="CommentText"/>
      </w:pPr>
      <w:r>
        <w:rPr>
          <w:rFonts w:hint="eastAsia"/>
          <w:lang w:eastAsia="zh-CN"/>
        </w:rPr>
        <w:t>物理钥匙归属矩阵图由谁来定期审查？</w:t>
      </w:r>
    </w:p>
  </w:comment>
  <w:comment w:id="12251" w:author="Administrator" w:date="2020-09-04T16:05:00Z" w:initials="A">
    <w:p w14:paraId="659C5BE3" w14:textId="651C9C72" w:rsidR="0071225F" w:rsidRDefault="0071225F">
      <w:pPr>
        <w:pStyle w:val="CommentText"/>
      </w:pPr>
      <w:r>
        <w:rPr>
          <w:rStyle w:val="CommentReference"/>
        </w:rPr>
        <w:annotationRef/>
      </w:r>
      <w:r>
        <w:rPr>
          <w:rFonts w:hint="eastAsia"/>
          <w:lang w:eastAsia="zh-CN"/>
        </w:rPr>
        <w:t>IT</w:t>
      </w:r>
      <w:r>
        <w:rPr>
          <w:rFonts w:hint="eastAsia"/>
          <w:lang w:eastAsia="zh-CN"/>
        </w:rPr>
        <w:t>机房机柜钥匙</w:t>
      </w:r>
      <w:r>
        <w:rPr>
          <w:rFonts w:hint="eastAsia"/>
          <w:lang w:eastAsia="zh-CN"/>
        </w:rPr>
        <w:t>,IT</w:t>
      </w:r>
      <w:r>
        <w:rPr>
          <w:rFonts w:hint="eastAsia"/>
          <w:lang w:eastAsia="zh-CN"/>
        </w:rPr>
        <w:t>工程师管理</w:t>
      </w:r>
      <w:r>
        <w:rPr>
          <w:lang w:eastAsia="zh-CN"/>
        </w:rPr>
        <w:br/>
      </w:r>
      <w:r>
        <w:rPr>
          <w:rFonts w:hint="eastAsia"/>
          <w:lang w:eastAsia="zh-CN"/>
        </w:rPr>
        <w:t>监控室保险柜钥匙由安保和安全员双人控制</w:t>
      </w:r>
    </w:p>
  </w:comment>
  <w:comment w:id="12310" w:author="Julio Li" w:date="2020-05-14T14:40:00Z" w:initials="JL">
    <w:p w14:paraId="071DB830" w14:textId="366E535C" w:rsidR="0071225F" w:rsidRDefault="0071225F">
      <w:pPr>
        <w:pStyle w:val="CommentText"/>
      </w:pPr>
      <w:r>
        <w:rPr>
          <w:rStyle w:val="CommentReference"/>
        </w:rPr>
        <w:annotationRef/>
      </w:r>
      <w:r>
        <w:t>Section 6.4 only talks about the use of ACS but Management of Access control system is not mentioned in CTW evidence documents. Maybe CTW can add content later.</w:t>
      </w:r>
    </w:p>
  </w:comment>
  <w:comment w:id="12985" w:author="Julio Li [2]" w:date="2020-09-03T13:51:00Z" w:initials="JL">
    <w:p w14:paraId="1939F6C9" w14:textId="3BB01636" w:rsidR="0071225F" w:rsidRPr="00D82691" w:rsidRDefault="0071225F">
      <w:pPr>
        <w:pStyle w:val="CommentText"/>
        <w:rPr>
          <w:lang w:eastAsia="zh-CN"/>
        </w:rPr>
      </w:pPr>
      <w:r>
        <w:rPr>
          <w:rStyle w:val="CommentReference"/>
        </w:rPr>
        <w:annotationRef/>
      </w:r>
      <w:r w:rsidRPr="00D82691">
        <w:rPr>
          <w:lang w:eastAsia="zh-CN"/>
        </w:rPr>
        <w:t>CCTV</w:t>
      </w:r>
      <w:r>
        <w:rPr>
          <w:rFonts w:hint="eastAsia"/>
          <w:lang w:val="en-US" w:eastAsia="zh-CN"/>
        </w:rPr>
        <w:t>也有</w:t>
      </w:r>
      <w:r w:rsidRPr="00D82691">
        <w:rPr>
          <w:lang w:eastAsia="zh-CN"/>
        </w:rPr>
        <w:t>UPS</w:t>
      </w:r>
      <w:r>
        <w:rPr>
          <w:rFonts w:hint="eastAsia"/>
          <w:lang w:val="en-US" w:eastAsia="zh-CN"/>
        </w:rPr>
        <w:t>供电吗</w:t>
      </w:r>
      <w:r w:rsidRPr="00D82691">
        <w:rPr>
          <w:rFonts w:hint="eastAsia"/>
          <w:lang w:eastAsia="zh-CN"/>
        </w:rPr>
        <w:t>？</w:t>
      </w:r>
    </w:p>
    <w:p w14:paraId="4B476B04" w14:textId="49F524CC" w:rsidR="0071225F" w:rsidRPr="00D82691" w:rsidRDefault="0071225F">
      <w:pPr>
        <w:pStyle w:val="CommentText"/>
      </w:pPr>
      <w:r>
        <w:rPr>
          <w:rFonts w:hint="eastAsia"/>
          <w:lang w:val="en-US" w:eastAsia="zh-CN"/>
        </w:rPr>
        <w:t>供电时长是多少</w:t>
      </w:r>
      <w:r w:rsidRPr="00D82691">
        <w:rPr>
          <w:rFonts w:hint="eastAsia"/>
          <w:lang w:eastAsia="zh-CN"/>
        </w:rPr>
        <w:t>？</w:t>
      </w:r>
    </w:p>
  </w:comment>
  <w:comment w:id="12986" w:author="Administrator" w:date="2020-09-04T16:06:00Z" w:initials="A">
    <w:p w14:paraId="15AAA97E" w14:textId="3558621B" w:rsidR="0071225F" w:rsidRDefault="0071225F">
      <w:pPr>
        <w:pStyle w:val="CommentText"/>
      </w:pPr>
      <w:r>
        <w:rPr>
          <w:rStyle w:val="CommentReference"/>
        </w:rPr>
        <w:annotationRef/>
      </w:r>
      <w:r>
        <w:rPr>
          <w:rFonts w:hint="eastAsia"/>
          <w:lang w:eastAsia="zh-CN"/>
        </w:rPr>
        <w:t>有，１到两个小时</w:t>
      </w:r>
    </w:p>
  </w:comment>
  <w:comment w:id="12987" w:author="Julio Li [2]" w:date="2020-09-07T14:21:00Z" w:initials="JL">
    <w:p w14:paraId="153F9A04" w14:textId="5FFE7A51" w:rsidR="0071225F" w:rsidRPr="004D1C98" w:rsidRDefault="0071225F">
      <w:pPr>
        <w:pStyle w:val="CommentText"/>
        <w:rPr>
          <w:lang w:eastAsia="zh-CN"/>
        </w:rPr>
      </w:pPr>
      <w:r>
        <w:rPr>
          <w:rStyle w:val="CommentReference"/>
        </w:rPr>
        <w:annotationRef/>
      </w:r>
      <w:r w:rsidRPr="004D1C98">
        <w:rPr>
          <w:lang w:eastAsia="zh-CN"/>
        </w:rPr>
        <w:t>PASS</w:t>
      </w:r>
    </w:p>
  </w:comment>
  <w:comment w:id="13189" w:author="Julio Li [2]" w:date="2020-09-03T13:55:00Z" w:initials="JL">
    <w:p w14:paraId="4C505EE4" w14:textId="3178BE86" w:rsidR="0071225F" w:rsidRPr="00D82691" w:rsidRDefault="0071225F">
      <w:pPr>
        <w:pStyle w:val="CommentText"/>
        <w:rPr>
          <w:lang w:eastAsia="zh-CN"/>
        </w:rPr>
      </w:pPr>
      <w:r>
        <w:rPr>
          <w:rStyle w:val="CommentReference"/>
        </w:rPr>
        <w:annotationRef/>
      </w:r>
      <w:r>
        <w:rPr>
          <w:rFonts w:hint="eastAsia"/>
          <w:lang w:eastAsia="zh-CN"/>
        </w:rPr>
        <w:t>目前</w:t>
      </w:r>
      <w:r w:rsidRPr="00D82691">
        <w:rPr>
          <w:lang w:eastAsia="zh-CN"/>
        </w:rPr>
        <w:t>CCTV</w:t>
      </w:r>
      <w:r>
        <w:rPr>
          <w:rFonts w:hint="eastAsia"/>
          <w:lang w:val="en-US" w:eastAsia="zh-CN"/>
        </w:rPr>
        <w:t>录像保留</w:t>
      </w:r>
      <w:r w:rsidRPr="00D82691">
        <w:rPr>
          <w:rFonts w:hint="eastAsia"/>
          <w:lang w:eastAsia="zh-CN"/>
        </w:rPr>
        <w:t>３</w:t>
      </w:r>
      <w:r>
        <w:rPr>
          <w:rFonts w:hint="eastAsia"/>
          <w:lang w:val="en-US" w:eastAsia="zh-CN"/>
        </w:rPr>
        <w:t>个月吗</w:t>
      </w:r>
      <w:r w:rsidRPr="00D82691">
        <w:rPr>
          <w:rFonts w:hint="eastAsia"/>
          <w:lang w:eastAsia="zh-CN"/>
        </w:rPr>
        <w:t>？</w:t>
      </w:r>
    </w:p>
  </w:comment>
  <w:comment w:id="13190" w:author="Julio Li [2]" w:date="2020-09-07T14:22:00Z" w:initials="JL">
    <w:p w14:paraId="2BEFD1CF" w14:textId="070CDB73" w:rsidR="0071225F" w:rsidRPr="008B19EF" w:rsidRDefault="0071225F">
      <w:pPr>
        <w:pStyle w:val="CommentText"/>
        <w:rPr>
          <w:lang w:val="en-US" w:eastAsia="zh-CN"/>
        </w:rPr>
      </w:pPr>
      <w:r>
        <w:rPr>
          <w:rStyle w:val="CommentReference"/>
        </w:rPr>
        <w:annotationRef/>
      </w:r>
      <w:r>
        <w:rPr>
          <w:lang w:val="en-US" w:eastAsia="zh-CN"/>
        </w:rPr>
        <w:t>PASS</w:t>
      </w:r>
    </w:p>
  </w:comment>
  <w:comment w:id="13263" w:author="Julio Li [2]" w:date="2020-08-20T17:49:00Z" w:initials="JL">
    <w:p w14:paraId="5DA6A281" w14:textId="1B62D5B5" w:rsidR="0071225F" w:rsidRPr="008203EB" w:rsidRDefault="0071225F">
      <w:pPr>
        <w:pStyle w:val="CommentText"/>
        <w:rPr>
          <w:lang w:eastAsia="zh-CN"/>
        </w:rPr>
      </w:pPr>
      <w:r>
        <w:rPr>
          <w:rStyle w:val="CommentReference"/>
        </w:rPr>
        <w:annotationRef/>
      </w:r>
      <w:r>
        <w:rPr>
          <w:rFonts w:hint="eastAsia"/>
          <w:lang w:eastAsia="zh-CN"/>
        </w:rPr>
        <w:t>部署的报警系统的种类有：</w:t>
      </w:r>
      <w:r>
        <w:rPr>
          <w:rFonts w:hint="eastAsia"/>
        </w:rPr>
        <w:t>消防门报警、入侵检查报警、延迟报警</w:t>
      </w:r>
    </w:p>
  </w:comment>
  <w:comment w:id="13264" w:author="Administrator" w:date="2020-09-04T16:07:00Z" w:initials="A">
    <w:p w14:paraId="24D949AE" w14:textId="0C2828BD" w:rsidR="0071225F" w:rsidRDefault="0071225F">
      <w:pPr>
        <w:pStyle w:val="CommentText"/>
        <w:rPr>
          <w:lang w:val="en-US" w:eastAsia="zh-CN"/>
        </w:rPr>
      </w:pPr>
      <w:r>
        <w:rPr>
          <w:rStyle w:val="CommentReference"/>
        </w:rPr>
        <w:annotationRef/>
      </w:r>
      <w:r>
        <w:rPr>
          <w:rFonts w:hint="eastAsia"/>
          <w:lang w:val="en-US" w:eastAsia="zh-CN"/>
        </w:rPr>
        <w:t>报警系统是否有</w:t>
      </w:r>
      <w:r>
        <w:rPr>
          <w:lang w:val="en-US" w:eastAsia="zh-CN"/>
        </w:rPr>
        <w:t>UPS</w:t>
      </w:r>
      <w:r>
        <w:rPr>
          <w:rFonts w:hint="eastAsia"/>
          <w:lang w:val="en-US" w:eastAsia="zh-CN"/>
        </w:rPr>
        <w:t>供电</w:t>
      </w:r>
    </w:p>
    <w:p w14:paraId="2A1181AC" w14:textId="11A03DD0" w:rsidR="0071225F" w:rsidRDefault="0071225F">
      <w:pPr>
        <w:pStyle w:val="CommentText"/>
        <w:rPr>
          <w:lang w:val="en-US" w:eastAsia="zh-CN"/>
        </w:rPr>
      </w:pPr>
      <w:r>
        <w:rPr>
          <w:rFonts w:hint="eastAsia"/>
          <w:lang w:eastAsia="zh-CN"/>
        </w:rPr>
        <w:t>涉及到的区域有：收发货区、金库、监控室及监控室机房、封装车间、</w:t>
      </w:r>
      <w:r>
        <w:rPr>
          <w:lang w:val="en-US" w:eastAsia="zh-CN"/>
        </w:rPr>
        <w:t>IT</w:t>
      </w:r>
      <w:r>
        <w:rPr>
          <w:rFonts w:hint="eastAsia"/>
          <w:lang w:val="en-US" w:eastAsia="zh-CN"/>
        </w:rPr>
        <w:t>机房等</w:t>
      </w:r>
    </w:p>
    <w:p w14:paraId="4C31AEE6" w14:textId="77777777" w:rsidR="0071225F" w:rsidRDefault="0071225F">
      <w:pPr>
        <w:pStyle w:val="CommentText"/>
        <w:rPr>
          <w:lang w:val="en-US" w:eastAsia="zh-CN"/>
        </w:rPr>
      </w:pPr>
      <w:r>
        <w:rPr>
          <w:rFonts w:hint="eastAsia"/>
          <w:lang w:val="en-US" w:eastAsia="zh-CN"/>
        </w:rPr>
        <w:t>再确定一下审核涉及到的区域</w:t>
      </w:r>
    </w:p>
    <w:p w14:paraId="290F9C00" w14:textId="77777777" w:rsidR="0071225F" w:rsidRDefault="0071225F" w:rsidP="008203EB">
      <w:pPr>
        <w:pStyle w:val="CommentText"/>
        <w:rPr>
          <w:lang w:val="en-US" w:eastAsia="zh-CN"/>
        </w:rPr>
      </w:pPr>
      <w:r>
        <w:rPr>
          <w:rFonts w:hint="eastAsia"/>
          <w:lang w:val="en-US" w:eastAsia="zh-CN"/>
        </w:rPr>
        <w:t>在此确定生产涉及区域并把各自的报警系统描述清楚</w:t>
      </w:r>
    </w:p>
    <w:p w14:paraId="7EE698DA" w14:textId="56E07BCC" w:rsidR="0071225F" w:rsidRDefault="0071225F" w:rsidP="008203EB">
      <w:pPr>
        <w:pStyle w:val="CommentText"/>
      </w:pPr>
      <w:r>
        <w:rPr>
          <w:rFonts w:hint="eastAsia"/>
          <w:lang w:val="en-US" w:eastAsia="zh-CN"/>
        </w:rPr>
        <w:t>根据具体情况改写这一整个章节</w:t>
      </w:r>
    </w:p>
  </w:comment>
  <w:comment w:id="13265" w:author="Julio Li [2]" w:date="2020-09-07T14:58:00Z" w:initials="JL">
    <w:p w14:paraId="4988A5D2" w14:textId="2008320C" w:rsidR="0071225F" w:rsidRDefault="0071225F">
      <w:pPr>
        <w:pStyle w:val="CommentText"/>
      </w:pPr>
      <w:r>
        <w:rPr>
          <w:rStyle w:val="CommentReference"/>
        </w:rPr>
        <w:annotationRef/>
      </w:r>
      <w:r>
        <w:t>PASS</w:t>
      </w:r>
    </w:p>
  </w:comment>
  <w:comment w:id="13746" w:author="Julio Li [2]" w:date="2020-08-20T17:50:00Z" w:initials="JL">
    <w:p w14:paraId="29763F03" w14:textId="5812D768" w:rsidR="0071225F" w:rsidRDefault="0071225F">
      <w:pPr>
        <w:pStyle w:val="CommentText"/>
      </w:pPr>
      <w:r>
        <w:rPr>
          <w:rStyle w:val="CommentReference"/>
        </w:rPr>
        <w:annotationRef/>
      </w:r>
      <w:r>
        <w:rPr>
          <w:rFonts w:hint="eastAsia"/>
          <w:lang w:eastAsia="zh-CN"/>
        </w:rPr>
        <w:t>UPS</w:t>
      </w:r>
      <w:r>
        <w:rPr>
          <w:rFonts w:hint="eastAsia"/>
          <w:lang w:eastAsia="zh-CN"/>
        </w:rPr>
        <w:t>的持续时间</w:t>
      </w:r>
    </w:p>
  </w:comment>
  <w:comment w:id="13747" w:author="Administrator" w:date="2020-09-04T16:10:00Z" w:initials="A">
    <w:p w14:paraId="39AD38A7" w14:textId="1A8A538A" w:rsidR="0071225F" w:rsidRDefault="0071225F">
      <w:pPr>
        <w:pStyle w:val="CommentText"/>
      </w:pPr>
      <w:r>
        <w:rPr>
          <w:rStyle w:val="CommentReference"/>
        </w:rPr>
        <w:annotationRef/>
      </w:r>
      <w:r>
        <w:rPr>
          <w:rFonts w:hint="eastAsia"/>
          <w:lang w:eastAsia="zh-CN"/>
        </w:rPr>
        <w:t>一到两个小时</w:t>
      </w:r>
    </w:p>
  </w:comment>
  <w:comment w:id="13748" w:author="Julio Li [2]" w:date="2020-09-07T15:01:00Z" w:initials="JL">
    <w:p w14:paraId="4E52BC26" w14:textId="600052F5" w:rsidR="0071225F" w:rsidRPr="009A649E" w:rsidRDefault="0071225F">
      <w:pPr>
        <w:pStyle w:val="CommentText"/>
        <w:rPr>
          <w:lang w:val="en-US"/>
        </w:rPr>
      </w:pPr>
      <w:r>
        <w:rPr>
          <w:rStyle w:val="CommentReference"/>
        </w:rPr>
        <w:annotationRef/>
      </w:r>
      <w:r>
        <w:rPr>
          <w:lang w:val="en-US"/>
        </w:rPr>
        <w:t>PASS</w:t>
      </w:r>
    </w:p>
  </w:comment>
  <w:comment w:id="14505" w:author="Administrator" w:date="2020-09-04T16:11:00Z" w:initials="A">
    <w:p w14:paraId="197F2B85" w14:textId="287127DD" w:rsidR="0071225F" w:rsidRDefault="0071225F">
      <w:pPr>
        <w:pStyle w:val="CommentText"/>
      </w:pPr>
      <w:r>
        <w:rPr>
          <w:rStyle w:val="CommentReference"/>
        </w:rPr>
        <w:annotationRef/>
      </w:r>
      <w:r>
        <w:rPr>
          <w:rFonts w:hint="eastAsia"/>
          <w:lang w:eastAsia="zh-CN"/>
        </w:rPr>
        <w:t>双控进出门禁，滞留报警</w:t>
      </w:r>
    </w:p>
  </w:comment>
  <w:comment w:id="14506" w:author="Julio Li [2]" w:date="2020-09-07T15:05:00Z" w:initials="JL">
    <w:p w14:paraId="34C519CB" w14:textId="34EA3C4B" w:rsidR="0071225F" w:rsidRPr="00F71B5F" w:rsidRDefault="0071225F">
      <w:pPr>
        <w:pStyle w:val="CommentText"/>
        <w:rPr>
          <w:lang w:val="en-US" w:eastAsia="zh-CN"/>
        </w:rPr>
      </w:pPr>
      <w:r>
        <w:rPr>
          <w:rStyle w:val="CommentReference"/>
        </w:rPr>
        <w:annotationRef/>
      </w:r>
      <w:r>
        <w:rPr>
          <w:lang w:val="en-US" w:eastAsia="zh-CN"/>
        </w:rPr>
        <w:t>PASS</w:t>
      </w:r>
    </w:p>
  </w:comment>
  <w:comment w:id="14549" w:author="Julio Li [2]" w:date="2020-09-07T15:07:00Z" w:initials="JL">
    <w:p w14:paraId="4A16E206" w14:textId="05EA462E" w:rsidR="0071225F" w:rsidRDefault="0071225F">
      <w:pPr>
        <w:pStyle w:val="CommentText"/>
        <w:rPr>
          <w:lang w:eastAsia="zh-CN"/>
        </w:rPr>
      </w:pPr>
      <w:r>
        <w:rPr>
          <w:rStyle w:val="CommentReference"/>
        </w:rPr>
        <w:annotationRef/>
      </w:r>
      <w:r>
        <w:rPr>
          <w:rFonts w:hint="eastAsia"/>
          <w:lang w:eastAsia="zh-CN"/>
        </w:rPr>
        <w:t>安全小组人员每月检查留报告</w:t>
      </w:r>
    </w:p>
  </w:comment>
  <w:comment w:id="14550" w:author="Julio Li [2]" w:date="2020-09-07T15:08:00Z" w:initials="JL">
    <w:p w14:paraId="079302F8" w14:textId="1476B278" w:rsidR="0071225F" w:rsidRPr="006D2B6E" w:rsidRDefault="0071225F">
      <w:pPr>
        <w:pStyle w:val="CommentText"/>
        <w:rPr>
          <w:lang w:val="en-US"/>
        </w:rPr>
      </w:pPr>
      <w:r>
        <w:rPr>
          <w:rStyle w:val="CommentReference"/>
        </w:rPr>
        <w:annotationRef/>
      </w:r>
      <w:r>
        <w:rPr>
          <w:lang w:val="en-US"/>
        </w:rPr>
        <w:t>PASS</w:t>
      </w:r>
    </w:p>
  </w:comment>
  <w:comment w:id="14568" w:author="Julio Li [2]" w:date="2020-09-03T14:27:00Z" w:initials="JL">
    <w:p w14:paraId="4C9109A7" w14:textId="77777777" w:rsidR="0071225F" w:rsidRDefault="0071225F">
      <w:pPr>
        <w:pStyle w:val="CommentText"/>
        <w:rPr>
          <w:lang w:eastAsia="zh-CN"/>
        </w:rPr>
      </w:pPr>
      <w:r>
        <w:rPr>
          <w:rStyle w:val="CommentReference"/>
        </w:rPr>
        <w:annotationRef/>
      </w:r>
      <w:r>
        <w:rPr>
          <w:rFonts w:hint="eastAsia"/>
          <w:lang w:eastAsia="zh-CN"/>
        </w:rPr>
        <w:t>如果是自己定期检查，则写上检查频率、负责人员，并且提供安防设备维护记录</w:t>
      </w:r>
    </w:p>
    <w:p w14:paraId="4A24E757" w14:textId="77777777" w:rsidR="0071225F" w:rsidRDefault="0071225F">
      <w:pPr>
        <w:pStyle w:val="CommentText"/>
        <w:rPr>
          <w:lang w:eastAsia="zh-CN"/>
        </w:rPr>
      </w:pPr>
      <w:r>
        <w:rPr>
          <w:lang w:eastAsia="zh-CN"/>
        </w:rPr>
        <w:t>安全员</w:t>
      </w:r>
      <w:r>
        <w:rPr>
          <w:rFonts w:hint="eastAsia"/>
          <w:lang w:eastAsia="zh-CN"/>
        </w:rPr>
        <w:t>和保安检查</w:t>
      </w:r>
    </w:p>
    <w:p w14:paraId="2D49F529" w14:textId="77777777" w:rsidR="0071225F" w:rsidRDefault="0071225F">
      <w:pPr>
        <w:pStyle w:val="CommentText"/>
        <w:rPr>
          <w:lang w:eastAsia="zh-CN"/>
        </w:rPr>
      </w:pPr>
      <w:r>
        <w:rPr>
          <w:lang w:eastAsia="zh-CN"/>
        </w:rPr>
        <w:t>一个月</w:t>
      </w:r>
    </w:p>
    <w:p w14:paraId="600D18AC" w14:textId="2D4F0F40" w:rsidR="0071225F" w:rsidRDefault="0071225F">
      <w:pPr>
        <w:pStyle w:val="CommentText"/>
        <w:rPr>
          <w:lang w:eastAsia="zh-CN"/>
        </w:rPr>
      </w:pPr>
      <w:r>
        <w:rPr>
          <w:lang w:eastAsia="zh-CN"/>
        </w:rPr>
        <w:t>安防</w:t>
      </w:r>
      <w:r>
        <w:rPr>
          <w:rFonts w:hint="eastAsia"/>
          <w:lang w:eastAsia="zh-CN"/>
        </w:rPr>
        <w:t>设备检查维护记录，名字待定</w:t>
      </w:r>
    </w:p>
  </w:comment>
  <w:comment w:id="14745" w:author="Julio Li [2]" w:date="2020-09-03T14:47:00Z" w:initials="JL">
    <w:p w14:paraId="43AF3560" w14:textId="75BD38D4" w:rsidR="0071225F" w:rsidRDefault="0071225F">
      <w:pPr>
        <w:pStyle w:val="CommentText"/>
        <w:rPr>
          <w:lang w:eastAsia="zh-CN"/>
        </w:rPr>
      </w:pPr>
      <w:r>
        <w:rPr>
          <w:rStyle w:val="CommentReference"/>
        </w:rPr>
        <w:annotationRef/>
      </w:r>
      <w:r>
        <w:rPr>
          <w:rFonts w:hint="eastAsia"/>
          <w:lang w:eastAsia="zh-CN"/>
        </w:rPr>
        <w:t>这里的仓库是指宁波厂物理平面图中的原材料仓库吗？</w:t>
      </w:r>
    </w:p>
    <w:p w14:paraId="0AC7C75F" w14:textId="77777777" w:rsidR="0071225F" w:rsidRDefault="0071225F">
      <w:pPr>
        <w:pStyle w:val="CommentText"/>
        <w:rPr>
          <w:lang w:eastAsia="zh-CN"/>
        </w:rPr>
      </w:pPr>
    </w:p>
    <w:p w14:paraId="78BFF488" w14:textId="478EFF5B" w:rsidR="0071225F" w:rsidRDefault="0071225F">
      <w:pPr>
        <w:pStyle w:val="CommentText"/>
        <w:rPr>
          <w:lang w:eastAsia="zh-CN"/>
        </w:rPr>
      </w:pPr>
      <w:r>
        <w:rPr>
          <w:rFonts w:hint="eastAsia"/>
          <w:lang w:eastAsia="zh-CN"/>
        </w:rPr>
        <w:t>宁波厂物理平面图中显示有金库、原材料仓库和封装车间内的生产仓库，这三个存放区域有哪些在封装测试过程中会用到？简要介绍下划减过的硅圆从入厂、登记、接收检查、存放、生产、存放成品、包装发货这一整个流程中所涉及的区域。</w:t>
      </w:r>
    </w:p>
    <w:p w14:paraId="7A181F5A" w14:textId="55621D0A" w:rsidR="0071225F" w:rsidRDefault="0071225F">
      <w:pPr>
        <w:pStyle w:val="CommentText"/>
        <w:rPr>
          <w:lang w:eastAsia="zh-CN"/>
        </w:rPr>
      </w:pPr>
      <w:r>
        <w:rPr>
          <w:rFonts w:hint="eastAsia"/>
          <w:lang w:eastAsia="zh-CN"/>
        </w:rPr>
        <w:t>这三个存放区域它们分别用来储存什么？</w:t>
      </w:r>
    </w:p>
    <w:p w14:paraId="77F446C8" w14:textId="1F7EA2A2" w:rsidR="0071225F" w:rsidRDefault="0071225F">
      <w:pPr>
        <w:pStyle w:val="CommentText"/>
        <w:rPr>
          <w:lang w:eastAsia="zh-CN"/>
        </w:rPr>
      </w:pPr>
      <w:r>
        <w:rPr>
          <w:rFonts w:hint="eastAsia"/>
          <w:lang w:eastAsia="zh-CN"/>
        </w:rPr>
        <w:t>封装车间的入口使用的互锁门是什么？</w:t>
      </w:r>
    </w:p>
  </w:comment>
  <w:comment w:id="14746" w:author="Administrator" w:date="2020-09-04T16:23:00Z" w:initials="A">
    <w:p w14:paraId="1775FBCF" w14:textId="18A15549" w:rsidR="0071225F" w:rsidRDefault="0071225F">
      <w:pPr>
        <w:pStyle w:val="CommentText"/>
      </w:pPr>
      <w:r>
        <w:rPr>
          <w:rStyle w:val="CommentReference"/>
        </w:rPr>
        <w:annotationRef/>
      </w:r>
      <w:r>
        <w:rPr>
          <w:rFonts w:hint="eastAsia"/>
          <w:lang w:eastAsia="zh-CN"/>
        </w:rPr>
        <w:t>删掉，只有金库</w:t>
      </w:r>
    </w:p>
  </w:comment>
  <w:comment w:id="14827" w:author="Julio Li [2]" w:date="2020-09-03T14:38:00Z" w:initials="JL">
    <w:p w14:paraId="2C291A1C" w14:textId="5C14A805" w:rsidR="0071225F" w:rsidRPr="008977CA" w:rsidRDefault="0071225F">
      <w:pPr>
        <w:pStyle w:val="CommentText"/>
        <w:rPr>
          <w:lang w:val="en-US" w:eastAsia="zh-CN"/>
        </w:rPr>
      </w:pPr>
      <w:r>
        <w:rPr>
          <w:rFonts w:hint="eastAsia"/>
          <w:lang w:eastAsia="zh-CN"/>
        </w:rPr>
        <w:t>金库中有胁迫按钮和</w:t>
      </w:r>
      <w:r>
        <w:rPr>
          <w:rStyle w:val="CommentReference"/>
        </w:rPr>
        <w:annotationRef/>
      </w:r>
      <w:r>
        <w:rPr>
          <w:rFonts w:hint="eastAsia"/>
          <w:lang w:eastAsia="zh-CN"/>
        </w:rPr>
        <w:t>红外探测器</w:t>
      </w:r>
      <w:r>
        <w:rPr>
          <w:rFonts w:hint="eastAsia"/>
          <w:lang w:val="en-US" w:eastAsia="zh-CN"/>
        </w:rPr>
        <w:t>？</w:t>
      </w:r>
    </w:p>
  </w:comment>
  <w:comment w:id="14828" w:author="Administrator" w:date="2020-09-04T16:24:00Z" w:initials="A">
    <w:p w14:paraId="0051A13F" w14:textId="6CCFCE25" w:rsidR="0071225F" w:rsidRDefault="0071225F">
      <w:pPr>
        <w:pStyle w:val="CommentText"/>
      </w:pPr>
      <w:r>
        <w:rPr>
          <w:rStyle w:val="CommentReference"/>
        </w:rPr>
        <w:annotationRef/>
      </w:r>
      <w:r>
        <w:rPr>
          <w:rFonts w:hint="eastAsia"/>
          <w:lang w:eastAsia="zh-CN"/>
        </w:rPr>
        <w:t>只有红外探测报警</w:t>
      </w:r>
    </w:p>
  </w:comment>
  <w:comment w:id="14829" w:author="Julio Li [2]" w:date="2020-09-07T15:09:00Z" w:initials="JL">
    <w:p w14:paraId="7656F45C" w14:textId="51F8D1E6" w:rsidR="0071225F" w:rsidRPr="00122A2E" w:rsidRDefault="0071225F">
      <w:pPr>
        <w:pStyle w:val="CommentText"/>
        <w:rPr>
          <w:lang w:val="en-US" w:eastAsia="zh-CN"/>
        </w:rPr>
      </w:pPr>
      <w:r>
        <w:rPr>
          <w:rStyle w:val="CommentReference"/>
        </w:rPr>
        <w:annotationRef/>
      </w:r>
      <w:r>
        <w:rPr>
          <w:lang w:eastAsia="zh-CN"/>
        </w:rPr>
        <w:t>PASS</w:t>
      </w:r>
    </w:p>
  </w:comment>
  <w:comment w:id="14849" w:author="Julio Li [2]" w:date="2020-09-03T14:39:00Z" w:initials="JL">
    <w:p w14:paraId="7E89E3C1" w14:textId="4CDD1555" w:rsidR="0071225F" w:rsidRDefault="0071225F">
      <w:pPr>
        <w:pStyle w:val="CommentText"/>
        <w:rPr>
          <w:lang w:eastAsia="zh-CN"/>
        </w:rPr>
      </w:pPr>
      <w:r>
        <w:rPr>
          <w:rStyle w:val="CommentReference"/>
        </w:rPr>
        <w:annotationRef/>
      </w:r>
      <w:r>
        <w:rPr>
          <w:rFonts w:hint="eastAsia"/>
          <w:lang w:eastAsia="zh-CN"/>
        </w:rPr>
        <w:t>金库门的双向门禁做好了吗？</w:t>
      </w:r>
    </w:p>
  </w:comment>
  <w:comment w:id="14850" w:author="Administrator" w:date="2020-09-04T16:24:00Z" w:initials="A">
    <w:p w14:paraId="7B2456ED" w14:textId="6B127757" w:rsidR="0071225F" w:rsidRDefault="0071225F">
      <w:pPr>
        <w:pStyle w:val="CommentText"/>
      </w:pPr>
      <w:r>
        <w:rPr>
          <w:rStyle w:val="CommentReference"/>
        </w:rPr>
        <w:annotationRef/>
      </w:r>
      <w:r>
        <w:rPr>
          <w:rFonts w:hint="eastAsia"/>
          <w:lang w:eastAsia="zh-CN"/>
        </w:rPr>
        <w:t>OK</w:t>
      </w:r>
    </w:p>
  </w:comment>
  <w:comment w:id="14851" w:author="Julio Li [2]" w:date="2020-09-07T15:10:00Z" w:initials="JL">
    <w:p w14:paraId="5199467C" w14:textId="0CFE4DA1" w:rsidR="0071225F" w:rsidRDefault="0071225F">
      <w:pPr>
        <w:pStyle w:val="CommentText"/>
      </w:pPr>
      <w:r>
        <w:rPr>
          <w:rStyle w:val="CommentReference"/>
        </w:rPr>
        <w:annotationRef/>
      </w:r>
      <w:r>
        <w:t>PASS</w:t>
      </w:r>
    </w:p>
  </w:comment>
  <w:comment w:id="14869" w:author="Julio Li [2]" w:date="2020-09-03T14:40:00Z" w:initials="JL">
    <w:p w14:paraId="58882EBA" w14:textId="517CF7CD" w:rsidR="0071225F" w:rsidRDefault="0071225F">
      <w:pPr>
        <w:pStyle w:val="CommentText"/>
      </w:pPr>
      <w:r>
        <w:rPr>
          <w:rStyle w:val="CommentReference"/>
        </w:rPr>
        <w:annotationRef/>
      </w:r>
      <w:r>
        <w:rPr>
          <w:rFonts w:hint="eastAsia"/>
          <w:lang w:eastAsia="zh-CN"/>
        </w:rPr>
        <w:t>金库有延时报警吗？延时报警的触发时间是多久？</w:t>
      </w:r>
    </w:p>
  </w:comment>
  <w:comment w:id="14870" w:author="Administrator" w:date="2020-09-04T16:24:00Z" w:initials="A">
    <w:p w14:paraId="3E7922A4" w14:textId="692ADC03" w:rsidR="0071225F" w:rsidRDefault="0071225F">
      <w:pPr>
        <w:pStyle w:val="CommentText"/>
      </w:pPr>
      <w:r>
        <w:rPr>
          <w:rStyle w:val="CommentReference"/>
        </w:rPr>
        <w:annotationRef/>
      </w:r>
      <w:r>
        <w:rPr>
          <w:rFonts w:hint="eastAsia"/>
          <w:lang w:eastAsia="zh-CN"/>
        </w:rPr>
        <w:t>OK</w:t>
      </w:r>
      <w:r>
        <w:rPr>
          <w:rFonts w:hint="eastAsia"/>
          <w:lang w:eastAsia="zh-CN"/>
        </w:rPr>
        <w:t>，除了防尾随门，其它门禁的门都有延时报警</w:t>
      </w:r>
    </w:p>
  </w:comment>
  <w:comment w:id="14871" w:author="Julio Li [2]" w:date="2020-09-07T15:10:00Z" w:initials="JL">
    <w:p w14:paraId="12F4C94C" w14:textId="5BD24B41" w:rsidR="0071225F" w:rsidRDefault="0071225F">
      <w:pPr>
        <w:pStyle w:val="CommentText"/>
      </w:pPr>
      <w:r>
        <w:rPr>
          <w:rStyle w:val="CommentReference"/>
        </w:rPr>
        <w:annotationRef/>
      </w:r>
      <w:r>
        <w:t>PASS</w:t>
      </w:r>
    </w:p>
  </w:comment>
  <w:comment w:id="14902" w:author="Julio Li [2]" w:date="2020-09-03T14:43:00Z" w:initials="JL">
    <w:p w14:paraId="423B6105" w14:textId="02725A06" w:rsidR="0071225F" w:rsidRDefault="0071225F">
      <w:pPr>
        <w:pStyle w:val="CommentText"/>
      </w:pPr>
      <w:r>
        <w:rPr>
          <w:rStyle w:val="CommentReference"/>
        </w:rPr>
        <w:annotationRef/>
      </w:r>
      <w:r>
        <w:rPr>
          <w:rFonts w:hint="eastAsia"/>
          <w:lang w:eastAsia="zh-CN"/>
        </w:rPr>
        <w:t>金库门禁有双人控制吗？通过一人一半密码还是密码加刷卡？</w:t>
      </w:r>
    </w:p>
  </w:comment>
  <w:comment w:id="14903" w:author="Administrator" w:date="2020-09-04T16:25:00Z" w:initials="A">
    <w:p w14:paraId="2C474837" w14:textId="34A0DD0E" w:rsidR="0071225F" w:rsidRDefault="0071225F">
      <w:pPr>
        <w:pStyle w:val="CommentText"/>
      </w:pPr>
      <w:r>
        <w:rPr>
          <w:rStyle w:val="CommentReference"/>
          <w:rFonts w:hint="eastAsia"/>
          <w:lang w:eastAsia="zh-CN"/>
        </w:rPr>
        <w:t>双人刷卡进出</w:t>
      </w:r>
    </w:p>
  </w:comment>
  <w:comment w:id="14904" w:author="Julio Li [2]" w:date="2020-09-07T15:13:00Z" w:initials="JL">
    <w:p w14:paraId="12DF9F78" w14:textId="03375BC7" w:rsidR="0071225F" w:rsidRPr="006C3406" w:rsidRDefault="0071225F">
      <w:pPr>
        <w:pStyle w:val="CommentText"/>
        <w:rPr>
          <w:lang w:val="en-US"/>
        </w:rPr>
      </w:pPr>
      <w:r>
        <w:rPr>
          <w:rStyle w:val="CommentReference"/>
        </w:rPr>
        <w:annotationRef/>
      </w:r>
      <w:r>
        <w:t>PASS</w:t>
      </w:r>
    </w:p>
  </w:comment>
  <w:comment w:id="15002" w:author="Julio Li [2]" w:date="2020-09-03T15:02:00Z" w:initials="JL">
    <w:p w14:paraId="6CD82597" w14:textId="21F46106" w:rsidR="0071225F" w:rsidRPr="00D77AAB" w:rsidRDefault="0071225F">
      <w:pPr>
        <w:pStyle w:val="CommentText"/>
        <w:rPr>
          <w:lang w:val="en-US" w:eastAsia="zh-CN"/>
        </w:rPr>
      </w:pPr>
      <w:r>
        <w:rPr>
          <w:rStyle w:val="CommentReference"/>
        </w:rPr>
        <w:annotationRef/>
      </w:r>
      <w:r>
        <w:rPr>
          <w:rFonts w:hint="eastAsia"/>
          <w:lang w:eastAsia="zh-CN"/>
        </w:rPr>
        <w:t>这个粉碎间是封装车间里的碎卡室吗？</w:t>
      </w:r>
    </w:p>
  </w:comment>
  <w:comment w:id="15003" w:author="Administrator" w:date="2020-09-04T16:25:00Z" w:initials="A">
    <w:p w14:paraId="1A4D2FF0" w14:textId="170AAA63" w:rsidR="0071225F" w:rsidRDefault="0071225F">
      <w:pPr>
        <w:pStyle w:val="CommentText"/>
      </w:pPr>
      <w:r>
        <w:rPr>
          <w:rStyle w:val="CommentReference"/>
        </w:rPr>
        <w:annotationRef/>
      </w:r>
      <w:r>
        <w:rPr>
          <w:rFonts w:hint="eastAsia"/>
          <w:lang w:eastAsia="zh-CN"/>
        </w:rPr>
        <w:t>OK</w:t>
      </w:r>
    </w:p>
  </w:comment>
  <w:comment w:id="15034" w:author="Julio Li [2]" w:date="2020-09-03T15:19:00Z" w:initials="JL">
    <w:p w14:paraId="5A86D51B" w14:textId="5A5FBFD8" w:rsidR="0071225F" w:rsidRDefault="0071225F">
      <w:pPr>
        <w:pStyle w:val="CommentText"/>
      </w:pPr>
      <w:r>
        <w:rPr>
          <w:rStyle w:val="CommentReference"/>
        </w:rPr>
        <w:annotationRef/>
      </w:r>
      <w:r>
        <w:rPr>
          <w:rFonts w:hint="eastAsia"/>
          <w:lang w:eastAsia="zh-CN"/>
        </w:rPr>
        <w:t>需提供销毁记录表</w:t>
      </w:r>
    </w:p>
  </w:comment>
  <w:comment w:id="15035" w:author="Julio Li [2]" w:date="2020-09-07T15:16:00Z" w:initials="JL">
    <w:p w14:paraId="36ABAD0D" w14:textId="3C22CC9C" w:rsidR="0071225F" w:rsidRDefault="0071225F">
      <w:pPr>
        <w:pStyle w:val="CommentText"/>
        <w:rPr>
          <w:lang w:eastAsia="zh-CN"/>
        </w:rPr>
      </w:pPr>
      <w:r>
        <w:rPr>
          <w:rStyle w:val="CommentReference"/>
        </w:rPr>
        <w:annotationRef/>
      </w:r>
      <w:r>
        <w:rPr>
          <w:rFonts w:hint="eastAsia"/>
          <w:lang w:eastAsia="zh-CN"/>
        </w:rPr>
        <w:t>PASS</w:t>
      </w:r>
    </w:p>
  </w:comment>
  <w:comment w:id="15071" w:author="Julio Li [2]" w:date="2020-09-03T15:19:00Z" w:initials="JL">
    <w:p w14:paraId="79AB1A9F" w14:textId="77777777" w:rsidR="0071225F" w:rsidRDefault="0071225F">
      <w:pPr>
        <w:pStyle w:val="CommentText"/>
      </w:pPr>
      <w:r>
        <w:rPr>
          <w:rStyle w:val="CommentReference"/>
        </w:rPr>
        <w:annotationRef/>
      </w:r>
      <w:r>
        <w:rPr>
          <w:rFonts w:hint="eastAsia"/>
          <w:lang w:eastAsia="zh-CN"/>
        </w:rPr>
        <w:t>安全文件柜的物理位置？</w:t>
      </w:r>
    </w:p>
    <w:p w14:paraId="264FA14E" w14:textId="41071A70" w:rsidR="0071225F" w:rsidRDefault="0071225F">
      <w:pPr>
        <w:pStyle w:val="CommentText"/>
      </w:pPr>
      <w:r>
        <w:rPr>
          <w:rFonts w:hint="eastAsia"/>
          <w:lang w:eastAsia="zh-CN"/>
        </w:rPr>
        <w:t>安全文件柜的钥匙谁管理？</w:t>
      </w:r>
    </w:p>
  </w:comment>
  <w:comment w:id="15072" w:author="Administrator" w:date="2020-09-04T16:26:00Z" w:initials="A">
    <w:p w14:paraId="2996B274" w14:textId="77777777" w:rsidR="0071225F" w:rsidRDefault="0071225F">
      <w:pPr>
        <w:pStyle w:val="CommentText"/>
      </w:pPr>
      <w:r>
        <w:rPr>
          <w:rStyle w:val="CommentReference"/>
        </w:rPr>
        <w:annotationRef/>
      </w:r>
      <w:r>
        <w:rPr>
          <w:rFonts w:hint="eastAsia"/>
          <w:lang w:eastAsia="zh-CN"/>
        </w:rPr>
        <w:t>监控室保险柜</w:t>
      </w:r>
    </w:p>
    <w:p w14:paraId="0F3759AE" w14:textId="39BB437B" w:rsidR="0071225F" w:rsidRDefault="0071225F">
      <w:pPr>
        <w:pStyle w:val="CommentText"/>
      </w:pPr>
      <w:r>
        <w:rPr>
          <w:rFonts w:hint="eastAsia"/>
          <w:lang w:eastAsia="zh-CN"/>
        </w:rPr>
        <w:t>安保和安全员</w:t>
      </w:r>
    </w:p>
  </w:comment>
  <w:comment w:id="15073" w:author="Julio Li [2]" w:date="2020-09-07T15:17:00Z" w:initials="JL">
    <w:p w14:paraId="59E366DC" w14:textId="721A41C7" w:rsidR="0071225F" w:rsidRDefault="0071225F">
      <w:pPr>
        <w:pStyle w:val="CommentText"/>
      </w:pPr>
      <w:r>
        <w:rPr>
          <w:rStyle w:val="CommentReference"/>
        </w:rPr>
        <w:annotationRef/>
      </w:r>
      <w:r>
        <w:t>PASS</w:t>
      </w:r>
    </w:p>
  </w:comment>
  <w:comment w:id="15134" w:author="Julio Li [2]" w:date="2020-09-03T15:21:00Z" w:initials="JL">
    <w:p w14:paraId="488E2037" w14:textId="7CD7F129" w:rsidR="0071225F" w:rsidRDefault="0071225F">
      <w:pPr>
        <w:pStyle w:val="CommentText"/>
        <w:rPr>
          <w:lang w:eastAsia="zh-CN"/>
        </w:rPr>
      </w:pPr>
      <w:r>
        <w:rPr>
          <w:rStyle w:val="CommentReference"/>
        </w:rPr>
        <w:annotationRef/>
      </w:r>
      <w:r>
        <w:rPr>
          <w:rFonts w:hint="eastAsia"/>
          <w:lang w:eastAsia="zh-CN"/>
        </w:rPr>
        <w:t>宁波厂现在是不是收发区两门控制？根据物理平面图，第三方运输公司人员可以出入哪个区域？根据实际情况改写</w:t>
      </w:r>
    </w:p>
  </w:comment>
  <w:comment w:id="15135" w:author="Administrator" w:date="2020-09-04T16:27:00Z" w:initials="A">
    <w:p w14:paraId="0FC2F99F" w14:textId="77777777" w:rsidR="0071225F" w:rsidRDefault="0071225F">
      <w:pPr>
        <w:pStyle w:val="CommentText"/>
      </w:pPr>
      <w:r>
        <w:rPr>
          <w:rStyle w:val="CommentReference"/>
        </w:rPr>
        <w:annotationRef/>
      </w:r>
      <w:r>
        <w:rPr>
          <w:rFonts w:hint="eastAsia"/>
          <w:lang w:eastAsia="zh-CN"/>
        </w:rPr>
        <w:t>三门互锁</w:t>
      </w:r>
    </w:p>
    <w:p w14:paraId="752447BB" w14:textId="77777777" w:rsidR="0071225F" w:rsidRDefault="0071225F">
      <w:pPr>
        <w:pStyle w:val="CommentText"/>
        <w:rPr>
          <w:lang w:eastAsia="zh-CN"/>
        </w:rPr>
      </w:pPr>
      <w:r>
        <w:rPr>
          <w:rFonts w:hint="eastAsia"/>
          <w:lang w:eastAsia="zh-CN"/>
        </w:rPr>
        <w:t>监控室管理第一道门，公司物流管理另外两道门</w:t>
      </w:r>
    </w:p>
    <w:p w14:paraId="5D559EC7" w14:textId="1EC93AC7" w:rsidR="0071225F" w:rsidRDefault="0071225F">
      <w:pPr>
        <w:pStyle w:val="CommentText"/>
      </w:pPr>
      <w:r>
        <w:rPr>
          <w:rFonts w:hint="eastAsia"/>
          <w:lang w:eastAsia="zh-CN"/>
        </w:rPr>
        <w:t>收发货区可以进外人</w:t>
      </w:r>
    </w:p>
  </w:comment>
  <w:comment w:id="15136" w:author="Julio Li [2]" w:date="2020-09-07T15:22:00Z" w:initials="JL">
    <w:p w14:paraId="4CDE8A9F" w14:textId="21C2CCE6" w:rsidR="0071225F" w:rsidRDefault="0071225F">
      <w:pPr>
        <w:pStyle w:val="CommentText"/>
      </w:pPr>
      <w:r>
        <w:rPr>
          <w:rStyle w:val="CommentReference"/>
        </w:rPr>
        <w:annotationRef/>
      </w:r>
      <w:r>
        <w:t>PASS</w:t>
      </w:r>
    </w:p>
  </w:comment>
  <w:comment w:id="15416" w:author="Julio Li" w:date="2020-05-14T16:10:00Z" w:initials="JL">
    <w:p w14:paraId="29638717" w14:textId="250C3E40" w:rsidR="0071225F" w:rsidRDefault="0071225F">
      <w:pPr>
        <w:pStyle w:val="CommentText"/>
      </w:pPr>
      <w:r>
        <w:rPr>
          <w:rStyle w:val="CommentReference"/>
        </w:rPr>
        <w:annotationRef/>
      </w:r>
      <w:r>
        <w:t>Document control measure was not found in CTW evidence documents. Only control of information assets was found. Then CTW may need to add content here later.</w:t>
      </w:r>
    </w:p>
  </w:comment>
  <w:comment w:id="15735" w:author="Julio Li [2]" w:date="2020-09-03T15:26:00Z" w:initials="JL">
    <w:p w14:paraId="034BA7B0" w14:textId="5CD735AA" w:rsidR="0071225F" w:rsidRDefault="0071225F">
      <w:pPr>
        <w:pStyle w:val="CommentText"/>
      </w:pPr>
      <w:r>
        <w:rPr>
          <w:rStyle w:val="CommentReference"/>
        </w:rPr>
        <w:annotationRef/>
      </w:r>
      <w:r>
        <w:rPr>
          <w:rFonts w:hint="eastAsia"/>
          <w:lang w:eastAsia="zh-CN"/>
        </w:rPr>
        <w:t>碎纸机的物理位置？</w:t>
      </w:r>
    </w:p>
  </w:comment>
  <w:comment w:id="15736" w:author="Administrator" w:date="2020-09-04T16:31:00Z" w:initials="A">
    <w:p w14:paraId="1223C0E0" w14:textId="77637240" w:rsidR="0071225F" w:rsidRDefault="0071225F">
      <w:pPr>
        <w:pStyle w:val="CommentText"/>
      </w:pPr>
      <w:r>
        <w:rPr>
          <w:rStyle w:val="CommentReference"/>
        </w:rPr>
        <w:annotationRef/>
      </w:r>
      <w:r>
        <w:rPr>
          <w:rFonts w:hint="eastAsia"/>
          <w:lang w:eastAsia="zh-CN"/>
        </w:rPr>
        <w:t>车间里面一个</w:t>
      </w:r>
    </w:p>
  </w:comment>
  <w:comment w:id="15737" w:author="Julio Li [2]" w:date="2020-09-07T15:24:00Z" w:initials="JL">
    <w:p w14:paraId="2E7E6384" w14:textId="11F0A409" w:rsidR="0071225F" w:rsidRPr="006A1779" w:rsidRDefault="0071225F">
      <w:pPr>
        <w:pStyle w:val="CommentText"/>
        <w:rPr>
          <w:lang w:val="en-US"/>
        </w:rPr>
      </w:pPr>
      <w:r>
        <w:rPr>
          <w:rStyle w:val="CommentReference"/>
        </w:rPr>
        <w:annotationRef/>
      </w:r>
      <w:r>
        <w:rPr>
          <w:lang w:val="en-US"/>
        </w:rPr>
        <w:t>PASS</w:t>
      </w:r>
    </w:p>
  </w:comment>
  <w:comment w:id="15818" w:author="Julio Li [2]" w:date="2020-08-21T15:22:00Z" w:initials="JL">
    <w:p w14:paraId="2BDDB558" w14:textId="11C0BB40" w:rsidR="0071225F" w:rsidRPr="00C301D1" w:rsidRDefault="0071225F">
      <w:pPr>
        <w:pStyle w:val="CommentText"/>
        <w:rPr>
          <w:lang w:val="en-US" w:eastAsia="zh-CN"/>
        </w:rPr>
      </w:pPr>
      <w:r>
        <w:rPr>
          <w:rStyle w:val="CommentReference"/>
        </w:rPr>
        <w:annotationRef/>
      </w:r>
      <w:r>
        <w:rPr>
          <w:lang w:val="en-US" w:eastAsia="zh-CN"/>
        </w:rPr>
        <w:t>Delete later</w:t>
      </w:r>
    </w:p>
  </w:comment>
  <w:comment w:id="15847" w:author="Julio Li [2]" w:date="2020-08-20T13:38:00Z" w:initials="JL">
    <w:p w14:paraId="7E18639F" w14:textId="0C8AABBF" w:rsidR="0071225F" w:rsidRPr="00C301D1" w:rsidRDefault="0071225F">
      <w:pPr>
        <w:pStyle w:val="CommentText"/>
        <w:rPr>
          <w:lang w:eastAsia="zh-CN"/>
        </w:rPr>
      </w:pPr>
      <w:r>
        <w:rPr>
          <w:rStyle w:val="CommentReference"/>
        </w:rPr>
        <w:annotationRef/>
      </w:r>
      <w:r>
        <w:rPr>
          <w:rFonts w:hint="eastAsia"/>
          <w:lang w:eastAsia="zh-CN"/>
        </w:rPr>
        <w:t>网络拓扑图中显示办公网络和生产网络是通过虚拟局域网</w:t>
      </w:r>
      <w:r w:rsidRPr="00C301D1">
        <w:rPr>
          <w:lang w:eastAsia="zh-CN"/>
        </w:rPr>
        <w:t>(VLAN)</w:t>
      </w:r>
      <w:r>
        <w:rPr>
          <w:rFonts w:hint="eastAsia"/>
          <w:lang w:val="en-US" w:eastAsia="zh-CN"/>
        </w:rPr>
        <w:t>完成逻辑隔离</w:t>
      </w:r>
      <w:r w:rsidRPr="00C301D1">
        <w:rPr>
          <w:lang w:eastAsia="zh-CN"/>
        </w:rPr>
        <w:t>,</w:t>
      </w:r>
      <w:r>
        <w:rPr>
          <w:rFonts w:hint="eastAsia"/>
          <w:lang w:val="en-US" w:eastAsia="zh-CN"/>
        </w:rPr>
        <w:t>与此处说明的通过防火墙隔离矛盾。安全控制系统网络在物理上的隔离没有在网络拓扑图中体现。请确定站点的实际部署情况是跟网络拓扑图一致还是符合此处的描述</w:t>
      </w:r>
      <w:r w:rsidRPr="00C301D1">
        <w:rPr>
          <w:rFonts w:hint="eastAsia"/>
          <w:lang w:eastAsia="zh-CN"/>
        </w:rPr>
        <w:t>，</w:t>
      </w:r>
      <w:r>
        <w:rPr>
          <w:rFonts w:hint="eastAsia"/>
          <w:lang w:val="en-US" w:eastAsia="zh-CN"/>
        </w:rPr>
        <w:t>并根据实际部署情况对此处进行修改。</w:t>
      </w:r>
    </w:p>
  </w:comment>
  <w:comment w:id="15848" w:author="Administrator" w:date="2020-09-04T10:15:00Z" w:initials="A">
    <w:p w14:paraId="37C8F2D4" w14:textId="77777777" w:rsidR="0071225F" w:rsidRDefault="0071225F">
      <w:pPr>
        <w:pStyle w:val="CommentText"/>
        <w:rPr>
          <w:lang w:val="en-US" w:eastAsia="zh-CN"/>
        </w:rPr>
      </w:pPr>
      <w:r>
        <w:rPr>
          <w:rStyle w:val="CommentReference"/>
        </w:rPr>
        <w:annotationRef/>
      </w:r>
      <w:r>
        <w:t>VLAN</w:t>
      </w:r>
      <w:r>
        <w:rPr>
          <w:rFonts w:hint="eastAsia"/>
          <w:lang w:eastAsia="zh-CN"/>
        </w:rPr>
        <w:t>是对的，</w:t>
      </w:r>
      <w:r>
        <w:rPr>
          <w:rFonts w:hint="eastAsia"/>
          <w:lang w:val="en-US" w:eastAsia="zh-CN"/>
        </w:rPr>
        <w:t>监控室机房和主机房是物理隔离的</w:t>
      </w:r>
    </w:p>
    <w:p w14:paraId="13A08526" w14:textId="034E4874" w:rsidR="0071225F" w:rsidRPr="00D82691" w:rsidRDefault="0071225F">
      <w:pPr>
        <w:pStyle w:val="CommentText"/>
        <w:rPr>
          <w:lang w:val="en-US" w:eastAsia="zh-CN"/>
        </w:rPr>
      </w:pPr>
      <w:r>
        <w:rPr>
          <w:rFonts w:hint="eastAsia"/>
          <w:lang w:val="en-US" w:eastAsia="zh-CN"/>
        </w:rPr>
        <w:t>新的网络拓扑图会发过来</w:t>
      </w:r>
    </w:p>
  </w:comment>
  <w:comment w:id="15849" w:author="Julio Li [2]" w:date="2020-09-07T18:42:00Z" w:initials="JL">
    <w:p w14:paraId="48B3B1BF" w14:textId="00FB8392" w:rsidR="0071225F" w:rsidRDefault="0071225F">
      <w:pPr>
        <w:pStyle w:val="CommentText"/>
      </w:pPr>
      <w:r>
        <w:rPr>
          <w:rStyle w:val="CommentReference"/>
        </w:rPr>
        <w:annotationRef/>
      </w:r>
      <w:r>
        <w:rPr>
          <w:rFonts w:hint="eastAsia"/>
          <w:lang w:eastAsia="zh-CN"/>
        </w:rPr>
        <w:t>等待新的网络拓扑图</w:t>
      </w:r>
    </w:p>
  </w:comment>
  <w:comment w:id="15905" w:author="Julio Li [2]" w:date="2020-09-03T15:30:00Z" w:initials="JL">
    <w:p w14:paraId="12D2F3F6" w14:textId="0F9E85C4" w:rsidR="0071225F" w:rsidRDefault="0071225F">
      <w:pPr>
        <w:pStyle w:val="CommentText"/>
        <w:rPr>
          <w:lang w:eastAsia="zh-CN"/>
        </w:rPr>
      </w:pPr>
      <w:r>
        <w:rPr>
          <w:rStyle w:val="CommentReference"/>
        </w:rPr>
        <w:annotationRef/>
      </w:r>
      <w:r>
        <w:rPr>
          <w:rFonts w:hint="eastAsia"/>
          <w:lang w:eastAsia="zh-CN"/>
        </w:rPr>
        <w:t>这里的安全部门是指宁波厂的安全小组还是指集团公司的安全部门？</w:t>
      </w:r>
    </w:p>
    <w:p w14:paraId="04BBECAA" w14:textId="77777777" w:rsidR="0071225F" w:rsidRDefault="0071225F">
      <w:pPr>
        <w:pStyle w:val="CommentText"/>
        <w:rPr>
          <w:lang w:eastAsia="zh-CN"/>
        </w:rPr>
      </w:pPr>
      <w:r>
        <w:rPr>
          <w:rFonts w:hint="eastAsia"/>
          <w:lang w:eastAsia="zh-CN"/>
        </w:rPr>
        <w:t>如果是宁波安全小组，则改成个人，比如安全经理</w:t>
      </w:r>
    </w:p>
    <w:p w14:paraId="35F595DB" w14:textId="098F7999" w:rsidR="0071225F" w:rsidRDefault="0071225F">
      <w:pPr>
        <w:pStyle w:val="CommentText"/>
      </w:pPr>
      <w:r>
        <w:rPr>
          <w:rFonts w:hint="eastAsia"/>
          <w:lang w:eastAsia="zh-CN"/>
        </w:rPr>
        <w:t>请根据宁波厂的时间情况，确定防火墙的改动操作人和批准人。此处加上修改防火墙配置需要双人控制。</w:t>
      </w:r>
    </w:p>
  </w:comment>
  <w:comment w:id="15906" w:author="Administrator" w:date="2020-09-04T10:17:00Z" w:initials="A">
    <w:p w14:paraId="04486061" w14:textId="77777777" w:rsidR="0071225F" w:rsidRDefault="0071225F">
      <w:pPr>
        <w:pStyle w:val="CommentText"/>
      </w:pPr>
      <w:r>
        <w:rPr>
          <w:rStyle w:val="CommentReference"/>
        </w:rPr>
        <w:annotationRef/>
      </w:r>
      <w:r>
        <w:rPr>
          <w:rFonts w:hint="eastAsia"/>
          <w:lang w:eastAsia="zh-CN"/>
        </w:rPr>
        <w:t>改成安全小组</w:t>
      </w:r>
    </w:p>
    <w:p w14:paraId="6D3E2CE8" w14:textId="53083339" w:rsidR="0071225F" w:rsidRDefault="0071225F">
      <w:pPr>
        <w:pStyle w:val="CommentText"/>
      </w:pPr>
      <w:r>
        <w:rPr>
          <w:rFonts w:hint="eastAsia"/>
          <w:lang w:eastAsia="zh-CN"/>
        </w:rPr>
        <w:t>安全经理批准</w:t>
      </w:r>
      <w:r>
        <w:rPr>
          <w:rFonts w:hint="eastAsia"/>
          <w:lang w:eastAsia="zh-CN"/>
        </w:rPr>
        <w:t>IT</w:t>
      </w:r>
      <w:r>
        <w:rPr>
          <w:rFonts w:hint="eastAsia"/>
          <w:lang w:eastAsia="zh-CN"/>
        </w:rPr>
        <w:t>工程师来操作，双人控制</w:t>
      </w:r>
    </w:p>
  </w:comment>
  <w:comment w:id="15918" w:author="Julio Li [2]" w:date="2020-09-07T18:44:00Z" w:initials="JL">
    <w:p w14:paraId="24C04CFC" w14:textId="2905E681" w:rsidR="0071225F" w:rsidRDefault="0071225F">
      <w:pPr>
        <w:pStyle w:val="CommentText"/>
        <w:rPr>
          <w:lang w:eastAsia="zh-CN"/>
        </w:rPr>
      </w:pPr>
      <w:r>
        <w:rPr>
          <w:rStyle w:val="CommentReference"/>
        </w:rPr>
        <w:annotationRef/>
      </w:r>
      <w:r>
        <w:rPr>
          <w:rFonts w:hint="eastAsia"/>
          <w:lang w:eastAsia="zh-CN"/>
        </w:rPr>
        <w:t>防火墙变更</w:t>
      </w:r>
    </w:p>
  </w:comment>
  <w:comment w:id="15919" w:author="Julio Li [2]" w:date="2020-09-07T18:44:00Z" w:initials="JL">
    <w:p w14:paraId="6268B223" w14:textId="78EEDDB4" w:rsidR="0071225F" w:rsidRPr="0098144E" w:rsidRDefault="0071225F">
      <w:pPr>
        <w:pStyle w:val="CommentText"/>
        <w:rPr>
          <w:lang w:val="en-US"/>
        </w:rPr>
      </w:pPr>
      <w:r>
        <w:rPr>
          <w:rStyle w:val="CommentReference"/>
        </w:rPr>
        <w:annotationRef/>
      </w:r>
      <w:r>
        <w:rPr>
          <w:lang w:val="en-US"/>
        </w:rPr>
        <w:t>PASS</w:t>
      </w:r>
    </w:p>
  </w:comment>
  <w:comment w:id="16036" w:author="Julio Li [2]" w:date="2020-09-08T10:55:00Z" w:initials="JL">
    <w:p w14:paraId="23F385FD" w14:textId="77777777" w:rsidR="0071225F" w:rsidRDefault="0071225F" w:rsidP="00AC7B9A">
      <w:pPr>
        <w:pStyle w:val="CommentText"/>
        <w:rPr>
          <w:lang w:eastAsia="zh-CN"/>
        </w:rPr>
      </w:pPr>
      <w:r>
        <w:rPr>
          <w:rStyle w:val="CommentReference"/>
        </w:rPr>
        <w:annotationRef/>
      </w:r>
      <w:r>
        <w:rPr>
          <w:rFonts w:hint="eastAsia"/>
          <w:lang w:eastAsia="zh-CN"/>
        </w:rPr>
        <w:t>封装车间电脑种类：</w:t>
      </w:r>
    </w:p>
    <w:p w14:paraId="5067EE9C" w14:textId="77777777" w:rsidR="0071225F" w:rsidRDefault="0071225F" w:rsidP="00AC7B9A">
      <w:pPr>
        <w:pStyle w:val="CommentText"/>
        <w:rPr>
          <w:lang w:val="en-US" w:eastAsia="zh-CN"/>
        </w:rPr>
      </w:pPr>
      <w:r>
        <w:rPr>
          <w:lang w:val="en-US" w:eastAsia="zh-CN"/>
        </w:rPr>
        <w:t>ERP</w:t>
      </w:r>
      <w:r>
        <w:rPr>
          <w:rFonts w:hint="eastAsia"/>
          <w:lang w:val="en-US" w:eastAsia="zh-CN"/>
        </w:rPr>
        <w:t>电脑</w:t>
      </w:r>
      <w:r>
        <w:rPr>
          <w:rFonts w:hint="eastAsia"/>
          <w:lang w:val="en-US" w:eastAsia="zh-CN"/>
        </w:rPr>
        <w:t>-</w:t>
      </w:r>
      <w:r>
        <w:rPr>
          <w:rFonts w:hint="eastAsia"/>
          <w:lang w:val="en-US" w:eastAsia="zh-CN"/>
        </w:rPr>
        <w:t>办公网络</w:t>
      </w:r>
    </w:p>
    <w:p w14:paraId="3E39BD40" w14:textId="77777777" w:rsidR="0071225F" w:rsidRDefault="0071225F" w:rsidP="00AC7B9A">
      <w:pPr>
        <w:pStyle w:val="CommentText"/>
        <w:rPr>
          <w:lang w:val="en-US" w:eastAsia="zh-CN"/>
        </w:rPr>
      </w:pPr>
      <w:r>
        <w:rPr>
          <w:rFonts w:hint="eastAsia"/>
          <w:lang w:val="en-US" w:eastAsia="zh-CN"/>
        </w:rPr>
        <w:t>办公区电脑</w:t>
      </w:r>
      <w:r>
        <w:rPr>
          <w:rFonts w:hint="eastAsia"/>
          <w:lang w:val="en-US" w:eastAsia="zh-CN"/>
        </w:rPr>
        <w:t>-</w:t>
      </w:r>
      <w:r>
        <w:rPr>
          <w:rFonts w:hint="eastAsia"/>
          <w:lang w:val="en-US" w:eastAsia="zh-CN"/>
        </w:rPr>
        <w:t>办公网络</w:t>
      </w:r>
    </w:p>
    <w:p w14:paraId="481E0D47" w14:textId="77777777" w:rsidR="0071225F" w:rsidRDefault="0071225F" w:rsidP="00AC7B9A">
      <w:pPr>
        <w:pStyle w:val="CommentText"/>
        <w:rPr>
          <w:lang w:val="en-US" w:eastAsia="zh-CN"/>
        </w:rPr>
      </w:pPr>
      <w:r>
        <w:rPr>
          <w:rFonts w:hint="eastAsia"/>
          <w:lang w:val="en-US" w:eastAsia="zh-CN"/>
        </w:rPr>
        <w:t>生产机器电脑</w:t>
      </w:r>
      <w:r>
        <w:rPr>
          <w:rFonts w:hint="eastAsia"/>
          <w:lang w:val="en-US" w:eastAsia="zh-CN"/>
        </w:rPr>
        <w:t>-</w:t>
      </w:r>
      <w:r>
        <w:rPr>
          <w:rFonts w:hint="eastAsia"/>
          <w:lang w:val="en-US" w:eastAsia="zh-CN"/>
        </w:rPr>
        <w:t>无物理连接</w:t>
      </w:r>
    </w:p>
    <w:p w14:paraId="7568EC45" w14:textId="43F02C24" w:rsidR="0071225F" w:rsidRDefault="0071225F" w:rsidP="00AC7B9A">
      <w:pPr>
        <w:pStyle w:val="CommentText"/>
      </w:pPr>
      <w:r>
        <w:rPr>
          <w:rFonts w:hint="eastAsia"/>
          <w:lang w:val="en-US" w:eastAsia="zh-CN"/>
        </w:rPr>
        <w:t>生产电脑</w:t>
      </w:r>
      <w:r>
        <w:rPr>
          <w:rFonts w:hint="eastAsia"/>
          <w:lang w:val="en-US" w:eastAsia="zh-CN"/>
        </w:rPr>
        <w:t>-</w:t>
      </w:r>
      <w:r>
        <w:rPr>
          <w:rFonts w:hint="eastAsia"/>
          <w:lang w:val="en-US" w:eastAsia="zh-CN"/>
        </w:rPr>
        <w:t>生产网络</w:t>
      </w:r>
    </w:p>
  </w:comment>
  <w:comment w:id="16037" w:author="Julio Li [2]" w:date="2020-09-08T10:55:00Z" w:initials="JL">
    <w:p w14:paraId="6FDA48A0" w14:textId="667F7F7C" w:rsidR="0071225F" w:rsidRPr="00AC7B9A" w:rsidRDefault="0071225F">
      <w:pPr>
        <w:pStyle w:val="CommentText"/>
        <w:rPr>
          <w:lang w:val="en-US" w:eastAsia="zh-CN"/>
        </w:rPr>
      </w:pPr>
      <w:r>
        <w:rPr>
          <w:rStyle w:val="CommentReference"/>
        </w:rPr>
        <w:annotationRef/>
      </w:r>
      <w:r>
        <w:rPr>
          <w:lang w:val="en-US"/>
        </w:rPr>
        <w:t>PASS</w:t>
      </w:r>
    </w:p>
  </w:comment>
  <w:comment w:id="16038" w:author="Julio Li [2]" w:date="2020-09-28T13:38:00Z" w:initials="JL">
    <w:p w14:paraId="7F5CC6D0" w14:textId="7505B2EB" w:rsidR="0071225F" w:rsidRDefault="0071225F">
      <w:pPr>
        <w:pStyle w:val="CommentText"/>
        <w:rPr>
          <w:lang w:eastAsia="zh-CN"/>
        </w:rPr>
      </w:pPr>
      <w:r>
        <w:rPr>
          <w:rStyle w:val="CommentReference"/>
        </w:rPr>
        <w:annotationRef/>
      </w:r>
      <w:r>
        <w:rPr>
          <w:rFonts w:hint="eastAsia"/>
          <w:lang w:eastAsia="zh-CN"/>
        </w:rPr>
        <w:t>已改成目前存在的</w:t>
      </w:r>
      <w:r>
        <w:rPr>
          <w:rFonts w:hint="eastAsia"/>
          <w:lang w:eastAsia="zh-CN"/>
        </w:rPr>
        <w:t>3</w:t>
      </w:r>
      <w:r>
        <w:rPr>
          <w:rFonts w:hint="eastAsia"/>
          <w:lang w:eastAsia="zh-CN"/>
        </w:rPr>
        <w:t>种电脑</w:t>
      </w:r>
    </w:p>
  </w:comment>
  <w:comment w:id="16079" w:author="Julio Li [2]" w:date="2020-09-03T15:37:00Z" w:initials="JL">
    <w:p w14:paraId="0ADEBD9B" w14:textId="0A13A9FB" w:rsidR="0071225F" w:rsidRDefault="0071225F">
      <w:pPr>
        <w:pStyle w:val="CommentText"/>
      </w:pPr>
      <w:r>
        <w:rPr>
          <w:rStyle w:val="CommentReference"/>
        </w:rPr>
        <w:annotationRef/>
      </w:r>
      <w:r>
        <w:rPr>
          <w:rFonts w:hint="eastAsia"/>
          <w:lang w:eastAsia="zh-CN"/>
        </w:rPr>
        <w:t>把没有实施的措施删去，写上封装车间内使用的电脑类型，哪些能联网哪些不能</w:t>
      </w:r>
    </w:p>
  </w:comment>
  <w:comment w:id="16080" w:author="Administrator" w:date="2020-09-04T10:19:00Z" w:initials="A">
    <w:p w14:paraId="0A0B41D1" w14:textId="77777777" w:rsidR="0071225F" w:rsidRDefault="0071225F">
      <w:pPr>
        <w:pStyle w:val="CommentText"/>
        <w:rPr>
          <w:lang w:eastAsia="zh-CN"/>
        </w:rPr>
      </w:pPr>
      <w:r>
        <w:rPr>
          <w:rStyle w:val="CommentReference"/>
        </w:rPr>
        <w:annotationRef/>
      </w:r>
      <w:r>
        <w:rPr>
          <w:rFonts w:hint="eastAsia"/>
          <w:lang w:eastAsia="zh-CN"/>
        </w:rPr>
        <w:t>封装车间电脑种类：</w:t>
      </w:r>
    </w:p>
    <w:p w14:paraId="5B699C33" w14:textId="2406CBDE" w:rsidR="0071225F" w:rsidRDefault="0071225F">
      <w:pPr>
        <w:pStyle w:val="CommentText"/>
        <w:rPr>
          <w:lang w:val="en-US" w:eastAsia="zh-CN"/>
        </w:rPr>
      </w:pPr>
      <w:r>
        <w:rPr>
          <w:lang w:val="en-US" w:eastAsia="zh-CN"/>
        </w:rPr>
        <w:t>ERP</w:t>
      </w:r>
      <w:r>
        <w:rPr>
          <w:rFonts w:hint="eastAsia"/>
          <w:lang w:val="en-US" w:eastAsia="zh-CN"/>
        </w:rPr>
        <w:t>电脑</w:t>
      </w:r>
      <w:r>
        <w:rPr>
          <w:rFonts w:hint="eastAsia"/>
          <w:lang w:val="en-US" w:eastAsia="zh-CN"/>
        </w:rPr>
        <w:t>-</w:t>
      </w:r>
      <w:r>
        <w:rPr>
          <w:rFonts w:hint="eastAsia"/>
          <w:lang w:val="en-US" w:eastAsia="zh-CN"/>
        </w:rPr>
        <w:t>办公网络</w:t>
      </w:r>
    </w:p>
    <w:p w14:paraId="76026EF4" w14:textId="77777777" w:rsidR="0071225F" w:rsidRDefault="0071225F">
      <w:pPr>
        <w:pStyle w:val="CommentText"/>
        <w:rPr>
          <w:lang w:val="en-US" w:eastAsia="zh-CN"/>
        </w:rPr>
      </w:pPr>
      <w:r>
        <w:rPr>
          <w:rFonts w:hint="eastAsia"/>
          <w:lang w:val="en-US" w:eastAsia="zh-CN"/>
        </w:rPr>
        <w:t>办公区电脑</w:t>
      </w:r>
      <w:r>
        <w:rPr>
          <w:rFonts w:hint="eastAsia"/>
          <w:lang w:val="en-US" w:eastAsia="zh-CN"/>
        </w:rPr>
        <w:t>-</w:t>
      </w:r>
      <w:r>
        <w:rPr>
          <w:rFonts w:hint="eastAsia"/>
          <w:lang w:val="en-US" w:eastAsia="zh-CN"/>
        </w:rPr>
        <w:t>办公网络</w:t>
      </w:r>
    </w:p>
    <w:p w14:paraId="0D9C3837" w14:textId="77777777" w:rsidR="0071225F" w:rsidRDefault="0071225F">
      <w:pPr>
        <w:pStyle w:val="CommentText"/>
        <w:rPr>
          <w:lang w:val="en-US" w:eastAsia="zh-CN"/>
        </w:rPr>
      </w:pPr>
      <w:r>
        <w:rPr>
          <w:rFonts w:hint="eastAsia"/>
          <w:lang w:val="en-US" w:eastAsia="zh-CN"/>
        </w:rPr>
        <w:t>生产机器电脑</w:t>
      </w:r>
      <w:r>
        <w:rPr>
          <w:rFonts w:hint="eastAsia"/>
          <w:lang w:val="en-US" w:eastAsia="zh-CN"/>
        </w:rPr>
        <w:t>-</w:t>
      </w:r>
      <w:r>
        <w:rPr>
          <w:rFonts w:hint="eastAsia"/>
          <w:lang w:val="en-US" w:eastAsia="zh-CN"/>
        </w:rPr>
        <w:t>无物理连接</w:t>
      </w:r>
    </w:p>
    <w:p w14:paraId="7CA1E613" w14:textId="7A361715" w:rsidR="0071225F" w:rsidRPr="00E0326F" w:rsidRDefault="0071225F">
      <w:pPr>
        <w:pStyle w:val="CommentText"/>
        <w:rPr>
          <w:lang w:val="en-US"/>
        </w:rPr>
      </w:pPr>
      <w:r>
        <w:rPr>
          <w:rFonts w:hint="eastAsia"/>
          <w:lang w:val="en-US" w:eastAsia="zh-CN"/>
        </w:rPr>
        <w:t>生产电脑</w:t>
      </w:r>
      <w:r>
        <w:rPr>
          <w:rFonts w:hint="eastAsia"/>
          <w:lang w:val="en-US" w:eastAsia="zh-CN"/>
        </w:rPr>
        <w:t>-</w:t>
      </w:r>
      <w:r>
        <w:rPr>
          <w:rFonts w:hint="eastAsia"/>
          <w:lang w:val="en-US" w:eastAsia="zh-CN"/>
        </w:rPr>
        <w:t>生产网络</w:t>
      </w:r>
    </w:p>
  </w:comment>
  <w:comment w:id="16845" w:author="Julio Li [2]" w:date="2020-09-08T10:57:00Z" w:initials="JL">
    <w:p w14:paraId="76C11AF8" w14:textId="2FDA3E87" w:rsidR="0071225F" w:rsidRDefault="0071225F">
      <w:pPr>
        <w:pStyle w:val="CommentText"/>
        <w:rPr>
          <w:lang w:eastAsia="zh-CN"/>
        </w:rPr>
      </w:pPr>
      <w:r>
        <w:rPr>
          <w:rStyle w:val="CommentReference"/>
        </w:rPr>
        <w:annotationRef/>
      </w:r>
      <w:r>
        <w:rPr>
          <w:rFonts w:hint="eastAsia"/>
          <w:lang w:eastAsia="zh-CN"/>
        </w:rPr>
        <w:t>等更新过的网络拓扑图</w:t>
      </w:r>
    </w:p>
  </w:comment>
  <w:comment w:id="16846" w:author="Julio Li [2]" w:date="2020-11-02T16:55:00Z" w:initials="JL">
    <w:p w14:paraId="55016514" w14:textId="1BA19A3D" w:rsidR="00AC4F94" w:rsidRDefault="00AC4F94">
      <w:pPr>
        <w:pStyle w:val="CommentText"/>
      </w:pPr>
      <w:r>
        <w:rPr>
          <w:rStyle w:val="CommentReference"/>
        </w:rPr>
        <w:annotationRef/>
      </w:r>
      <w:r>
        <w:t>PASS</w:t>
      </w:r>
    </w:p>
  </w:comment>
  <w:comment w:id="17009" w:author="Julio Li" w:date="2020-05-15T11:33:00Z" w:initials="JL">
    <w:p w14:paraId="0A6628FA" w14:textId="2C6D7BC1" w:rsidR="0071225F" w:rsidRDefault="0071225F">
      <w:pPr>
        <w:pStyle w:val="CommentText"/>
      </w:pPr>
      <w:r>
        <w:rPr>
          <w:rStyle w:val="CommentReference"/>
        </w:rPr>
        <w:annotationRef/>
      </w:r>
      <w:r>
        <w:t>Description below was not found in CTW evidence document, CTW can add network equipment related policy here.</w:t>
      </w:r>
    </w:p>
  </w:comment>
  <w:comment w:id="17280" w:author="Julio Li [2]" w:date="2020-09-03T15:49:00Z" w:initials="JL">
    <w:p w14:paraId="2F6CC326" w14:textId="159D40DD" w:rsidR="0071225F" w:rsidRDefault="0071225F">
      <w:pPr>
        <w:pStyle w:val="CommentText"/>
      </w:pPr>
      <w:r>
        <w:rPr>
          <w:rStyle w:val="CommentReference"/>
        </w:rPr>
        <w:annotationRef/>
      </w:r>
      <w:r>
        <w:rPr>
          <w:rFonts w:hint="eastAsia"/>
          <w:lang w:eastAsia="zh-CN"/>
        </w:rPr>
        <w:t>防火墙变更批准人是宁波厂的还是集团公司的？</w:t>
      </w:r>
    </w:p>
  </w:comment>
  <w:comment w:id="17281" w:author="Administrator" w:date="2020-09-04T10:33:00Z" w:initials="A">
    <w:p w14:paraId="082086E7" w14:textId="269E26C1" w:rsidR="0071225F" w:rsidRDefault="0071225F">
      <w:pPr>
        <w:pStyle w:val="CommentText"/>
      </w:pPr>
      <w:r>
        <w:rPr>
          <w:rStyle w:val="CommentReference"/>
        </w:rPr>
        <w:annotationRef/>
      </w:r>
      <w:r>
        <w:rPr>
          <w:rFonts w:hint="eastAsia"/>
          <w:lang w:eastAsia="zh-CN"/>
        </w:rPr>
        <w:t>安全经理批准</w:t>
      </w:r>
      <w:r>
        <w:rPr>
          <w:rFonts w:hint="eastAsia"/>
          <w:lang w:eastAsia="zh-CN"/>
        </w:rPr>
        <w:t>IT</w:t>
      </w:r>
      <w:r>
        <w:rPr>
          <w:rFonts w:hint="eastAsia"/>
          <w:lang w:eastAsia="zh-CN"/>
        </w:rPr>
        <w:t>工程师操作</w:t>
      </w:r>
      <w:r>
        <w:rPr>
          <w:rFonts w:hint="eastAsia"/>
          <w:lang w:eastAsia="zh-CN"/>
        </w:rPr>
        <w:t>,</w:t>
      </w:r>
      <w:r>
        <w:rPr>
          <w:rFonts w:hint="eastAsia"/>
          <w:lang w:eastAsia="zh-CN"/>
        </w:rPr>
        <w:t>双人控制</w:t>
      </w:r>
    </w:p>
  </w:comment>
  <w:comment w:id="17275" w:author="Julio Li [2]" w:date="2020-09-08T11:01:00Z" w:initials="JL">
    <w:p w14:paraId="4E159460" w14:textId="5C0D81D3" w:rsidR="0071225F" w:rsidRDefault="0071225F">
      <w:pPr>
        <w:pStyle w:val="CommentText"/>
      </w:pPr>
      <w:r>
        <w:rPr>
          <w:rStyle w:val="CommentReference"/>
        </w:rPr>
        <w:annotationRef/>
      </w:r>
      <w:r>
        <w:rPr>
          <w:rFonts w:hint="eastAsia"/>
          <w:lang w:eastAsia="zh-CN"/>
        </w:rPr>
        <w:t>防火墙变更流程</w:t>
      </w:r>
    </w:p>
  </w:comment>
  <w:comment w:id="17276" w:author="Julio Li [2]" w:date="2020-09-08T11:01:00Z" w:initials="JL">
    <w:p w14:paraId="0D3A527F" w14:textId="22A80DD2" w:rsidR="0071225F" w:rsidRPr="00257F81" w:rsidRDefault="0071225F">
      <w:pPr>
        <w:pStyle w:val="CommentText"/>
        <w:rPr>
          <w:lang w:val="en-US"/>
        </w:rPr>
      </w:pPr>
      <w:r>
        <w:rPr>
          <w:rStyle w:val="CommentReference"/>
        </w:rPr>
        <w:annotationRef/>
      </w:r>
      <w:r>
        <w:rPr>
          <w:lang w:val="en-US"/>
        </w:rPr>
        <w:t>PASS</w:t>
      </w:r>
    </w:p>
  </w:comment>
  <w:comment w:id="17333" w:author="Julio Li [2]" w:date="2020-09-03T15:50:00Z" w:initials="JL">
    <w:p w14:paraId="4CCE09AB" w14:textId="4D65B77D" w:rsidR="0071225F" w:rsidRDefault="0071225F">
      <w:pPr>
        <w:pStyle w:val="CommentText"/>
      </w:pPr>
      <w:r>
        <w:rPr>
          <w:rStyle w:val="CommentReference"/>
        </w:rPr>
        <w:annotationRef/>
      </w:r>
      <w:r>
        <w:rPr>
          <w:rFonts w:hint="eastAsia"/>
          <w:lang w:eastAsia="zh-CN"/>
        </w:rPr>
        <w:t>换成</w:t>
      </w:r>
      <w:r>
        <w:rPr>
          <w:rFonts w:hint="eastAsia"/>
          <w:lang w:eastAsia="zh-CN"/>
        </w:rPr>
        <w:t>IT</w:t>
      </w:r>
      <w:r>
        <w:rPr>
          <w:rFonts w:hint="eastAsia"/>
          <w:lang w:eastAsia="zh-CN"/>
        </w:rPr>
        <w:t>工程师发送给安全经理批准</w:t>
      </w:r>
    </w:p>
  </w:comment>
  <w:comment w:id="17334" w:author="Administrator" w:date="2020-09-04T10:36:00Z" w:initials="A">
    <w:p w14:paraId="523D27ED" w14:textId="4301BD4C" w:rsidR="0071225F" w:rsidRDefault="0071225F">
      <w:pPr>
        <w:pStyle w:val="CommentText"/>
      </w:pPr>
      <w:r>
        <w:rPr>
          <w:rStyle w:val="CommentReference"/>
        </w:rPr>
        <w:annotationRef/>
      </w:r>
      <w:r>
        <w:rPr>
          <w:rFonts w:hint="eastAsia"/>
          <w:lang w:eastAsia="zh-CN"/>
        </w:rPr>
        <w:t>是的</w:t>
      </w:r>
    </w:p>
  </w:comment>
  <w:comment w:id="17335" w:author="Julio Li [2]" w:date="2020-09-08T11:03:00Z" w:initials="JL">
    <w:p w14:paraId="2AA3F04C" w14:textId="411F8DC9" w:rsidR="0071225F" w:rsidRPr="00741643" w:rsidRDefault="0071225F">
      <w:pPr>
        <w:pStyle w:val="CommentText"/>
        <w:rPr>
          <w:lang w:val="en-US"/>
        </w:rPr>
      </w:pPr>
      <w:r>
        <w:rPr>
          <w:rStyle w:val="CommentReference"/>
        </w:rPr>
        <w:annotationRef/>
      </w:r>
      <w:r>
        <w:t>PASS</w:t>
      </w:r>
    </w:p>
  </w:comment>
  <w:comment w:id="17353" w:author="Julio Li [2]" w:date="2020-09-03T15:58:00Z" w:initials="JL">
    <w:p w14:paraId="0406270D" w14:textId="16B2C216" w:rsidR="0071225F" w:rsidRDefault="0071225F">
      <w:pPr>
        <w:pStyle w:val="CommentText"/>
      </w:pPr>
      <w:r>
        <w:rPr>
          <w:rStyle w:val="CommentReference"/>
        </w:rPr>
        <w:annotationRef/>
      </w:r>
      <w:r>
        <w:rPr>
          <w:rFonts w:hint="eastAsia"/>
          <w:lang w:eastAsia="zh-CN"/>
        </w:rPr>
        <w:t>每年一次的渗透测试宁波厂实施做吗？</w:t>
      </w:r>
    </w:p>
  </w:comment>
  <w:comment w:id="17354" w:author="Administrator" w:date="2020-09-04T10:34:00Z" w:initials="A">
    <w:p w14:paraId="39BD3598" w14:textId="13D27BC5" w:rsidR="0071225F" w:rsidRDefault="0071225F">
      <w:pPr>
        <w:pStyle w:val="CommentText"/>
      </w:pPr>
      <w:r>
        <w:rPr>
          <w:rStyle w:val="CommentReference"/>
        </w:rPr>
        <w:annotationRef/>
      </w:r>
      <w:r>
        <w:rPr>
          <w:rFonts w:hint="eastAsia"/>
          <w:lang w:eastAsia="zh-CN"/>
        </w:rPr>
        <w:t>没有，删除</w:t>
      </w:r>
    </w:p>
  </w:comment>
  <w:comment w:id="17372" w:author="Julio Li [2]" w:date="2020-09-03T15:57:00Z" w:initials="JL">
    <w:p w14:paraId="2D656199" w14:textId="7C70875E" w:rsidR="0071225F" w:rsidRDefault="0071225F">
      <w:pPr>
        <w:pStyle w:val="CommentText"/>
      </w:pPr>
      <w:r>
        <w:rPr>
          <w:rStyle w:val="CommentReference"/>
        </w:rPr>
        <w:annotationRef/>
      </w:r>
      <w:r>
        <w:rPr>
          <w:rFonts w:hint="eastAsia"/>
          <w:lang w:eastAsia="zh-CN"/>
        </w:rPr>
        <w:t>根据实际情况，若没有实施则删去</w:t>
      </w:r>
    </w:p>
  </w:comment>
  <w:comment w:id="17373" w:author="Administrator" w:date="2020-09-04T10:36:00Z" w:initials="A">
    <w:p w14:paraId="34C7F5A9" w14:textId="717A7EC2" w:rsidR="0071225F" w:rsidRDefault="0071225F">
      <w:pPr>
        <w:pStyle w:val="CommentText"/>
      </w:pPr>
      <w:r>
        <w:rPr>
          <w:rStyle w:val="CommentReference"/>
        </w:rPr>
        <w:annotationRef/>
      </w:r>
      <w:r>
        <w:rPr>
          <w:rFonts w:hint="eastAsia"/>
          <w:lang w:eastAsia="zh-CN"/>
        </w:rPr>
        <w:t>删除</w:t>
      </w:r>
    </w:p>
  </w:comment>
  <w:comment w:id="17556" w:author="Julio Li" w:date="2020-05-15T12:01:00Z" w:initials="JL">
    <w:p w14:paraId="664684A3" w14:textId="328DE80E" w:rsidR="0071225F" w:rsidRDefault="0071225F">
      <w:pPr>
        <w:pStyle w:val="CommentText"/>
      </w:pPr>
      <w:r>
        <w:rPr>
          <w:rStyle w:val="CommentReference"/>
        </w:rPr>
        <w:annotationRef/>
      </w:r>
      <w:r>
        <w:t>This description was not found in network topological graph, there is only one firewall set between internet and corporate network, the lack of firewall between production network and office network might be an issue for site Audit.</w:t>
      </w:r>
    </w:p>
  </w:comment>
  <w:comment w:id="17575" w:author="Kevin Gu" w:date="2020-05-21T13:42:00Z" w:initials="KG">
    <w:p w14:paraId="5A0C40EC" w14:textId="3570238A" w:rsidR="0071225F" w:rsidRDefault="0071225F">
      <w:pPr>
        <w:pStyle w:val="CommentText"/>
        <w:rPr>
          <w:lang w:eastAsia="zh-CN"/>
        </w:rPr>
      </w:pPr>
      <w:r>
        <w:rPr>
          <w:rStyle w:val="CommentReference"/>
        </w:rPr>
        <w:annotationRef/>
      </w:r>
      <w:r>
        <w:rPr>
          <w:rFonts w:hint="eastAsia"/>
          <w:lang w:eastAsia="zh-CN"/>
        </w:rPr>
        <w:t>防火墙配置多久备份一次</w:t>
      </w:r>
      <w:r>
        <w:rPr>
          <w:rFonts w:hint="eastAsia"/>
          <w:lang w:eastAsia="zh-CN"/>
        </w:rPr>
        <w:t>?</w:t>
      </w:r>
      <w:r>
        <w:rPr>
          <w:rFonts w:hint="eastAsia"/>
          <w:lang w:eastAsia="zh-CN"/>
        </w:rPr>
        <w:t>多久恢复一次？</w:t>
      </w:r>
    </w:p>
  </w:comment>
  <w:comment w:id="17664" w:author="Julio Li [2]" w:date="2020-09-03T16:00:00Z" w:initials="JL">
    <w:p w14:paraId="3D5970FE" w14:textId="77777777" w:rsidR="0071225F" w:rsidRDefault="0071225F">
      <w:pPr>
        <w:pStyle w:val="CommentText"/>
        <w:rPr>
          <w:lang w:eastAsia="zh-CN"/>
        </w:rPr>
      </w:pPr>
      <w:r>
        <w:rPr>
          <w:rFonts w:hint="eastAsia"/>
          <w:lang w:eastAsia="zh-CN"/>
        </w:rPr>
        <w:t>办公电脑的</w:t>
      </w:r>
      <w:r>
        <w:rPr>
          <w:rStyle w:val="CommentReference"/>
        </w:rPr>
        <w:annotationRef/>
      </w:r>
      <w:r>
        <w:rPr>
          <w:rFonts w:hint="eastAsia"/>
          <w:lang w:eastAsia="zh-CN"/>
        </w:rPr>
        <w:t>杀毒软件的如何更新？更新频率？谁来操作更新？谁来批准更新？加上更新过程双人控制</w:t>
      </w:r>
    </w:p>
    <w:p w14:paraId="62CC7678" w14:textId="4C26DA89" w:rsidR="0071225F" w:rsidRDefault="0071225F">
      <w:pPr>
        <w:pStyle w:val="CommentText"/>
        <w:rPr>
          <w:lang w:eastAsia="zh-CN"/>
        </w:rPr>
      </w:pPr>
      <w:r>
        <w:rPr>
          <w:rFonts w:hint="eastAsia"/>
          <w:lang w:eastAsia="zh-CN"/>
        </w:rPr>
        <w:t>生产电脑的</w:t>
      </w:r>
      <w:r>
        <w:rPr>
          <w:rStyle w:val="CommentReference"/>
        </w:rPr>
        <w:annotationRef/>
      </w:r>
      <w:r>
        <w:rPr>
          <w:rFonts w:hint="eastAsia"/>
          <w:lang w:eastAsia="zh-CN"/>
        </w:rPr>
        <w:t>杀毒软件的如何更新？更新频率？谁来操作更新？谁来批准更新？加上更新过程双人控制</w:t>
      </w:r>
    </w:p>
  </w:comment>
  <w:comment w:id="17665" w:author="Administrator" w:date="2020-09-04T10:43:00Z" w:initials="A">
    <w:p w14:paraId="4E2D8A10" w14:textId="1325DE38" w:rsidR="0071225F" w:rsidRDefault="0071225F">
      <w:pPr>
        <w:pStyle w:val="CommentText"/>
        <w:rPr>
          <w:lang w:eastAsia="zh-CN"/>
        </w:rPr>
      </w:pPr>
      <w:r>
        <w:rPr>
          <w:rStyle w:val="CommentReference"/>
        </w:rPr>
        <w:annotationRef/>
      </w:r>
      <w:r>
        <w:rPr>
          <w:rFonts w:hint="eastAsia"/>
          <w:lang w:eastAsia="zh-CN"/>
        </w:rPr>
        <w:t>IT</w:t>
      </w:r>
      <w:r>
        <w:rPr>
          <w:rFonts w:hint="eastAsia"/>
          <w:lang w:eastAsia="zh-CN"/>
        </w:rPr>
        <w:t>工程师后台给域账号用户推送更新来操作，安全经理的批准</w:t>
      </w:r>
    </w:p>
    <w:p w14:paraId="6B9BE7C4" w14:textId="562114F3" w:rsidR="0071225F" w:rsidRDefault="0071225F">
      <w:pPr>
        <w:pStyle w:val="CommentText"/>
      </w:pPr>
      <w:r>
        <w:rPr>
          <w:rFonts w:hint="eastAsia"/>
          <w:lang w:eastAsia="zh-CN"/>
        </w:rPr>
        <w:t>生产机器电脑</w:t>
      </w:r>
      <w:r>
        <w:rPr>
          <w:rFonts w:hint="eastAsia"/>
          <w:lang w:eastAsia="zh-CN"/>
        </w:rPr>
        <w:t>-</w:t>
      </w:r>
      <w:r>
        <w:rPr>
          <w:rFonts w:hint="eastAsia"/>
          <w:lang w:eastAsia="zh-CN"/>
        </w:rPr>
        <w:t>设备供应商来维护</w:t>
      </w:r>
    </w:p>
    <w:p w14:paraId="7370C024" w14:textId="77777777" w:rsidR="0071225F" w:rsidRDefault="0071225F">
      <w:pPr>
        <w:pStyle w:val="CommentText"/>
        <w:rPr>
          <w:lang w:eastAsia="zh-CN"/>
        </w:rPr>
      </w:pPr>
      <w:r>
        <w:rPr>
          <w:rFonts w:hint="eastAsia"/>
          <w:lang w:eastAsia="zh-CN"/>
        </w:rPr>
        <w:t>生产电脑</w:t>
      </w:r>
      <w:r>
        <w:rPr>
          <w:rFonts w:hint="eastAsia"/>
          <w:lang w:eastAsia="zh-CN"/>
        </w:rPr>
        <w:t>-</w:t>
      </w:r>
      <w:r>
        <w:rPr>
          <w:rFonts w:hint="eastAsia"/>
          <w:lang w:eastAsia="zh-CN"/>
        </w:rPr>
        <w:t>通过主机房服务器来更新</w:t>
      </w:r>
    </w:p>
    <w:p w14:paraId="7CEBED7F" w14:textId="77777777" w:rsidR="0071225F" w:rsidRDefault="0071225F">
      <w:pPr>
        <w:pStyle w:val="CommentText"/>
        <w:rPr>
          <w:lang w:eastAsia="zh-CN"/>
        </w:rPr>
      </w:pPr>
      <w:r>
        <w:rPr>
          <w:rFonts w:hint="eastAsia"/>
          <w:lang w:eastAsia="zh-CN"/>
        </w:rPr>
        <w:t>办公电脑</w:t>
      </w:r>
      <w:r>
        <w:rPr>
          <w:rFonts w:hint="eastAsia"/>
          <w:lang w:eastAsia="zh-CN"/>
        </w:rPr>
        <w:t>-</w:t>
      </w:r>
      <w:r>
        <w:rPr>
          <w:rFonts w:hint="eastAsia"/>
          <w:lang w:eastAsia="zh-CN"/>
        </w:rPr>
        <w:t>通过主机房服务器来更新</w:t>
      </w:r>
    </w:p>
    <w:p w14:paraId="7791810F" w14:textId="77777777" w:rsidR="0071225F" w:rsidRDefault="0071225F">
      <w:pPr>
        <w:pStyle w:val="CommentText"/>
        <w:rPr>
          <w:lang w:eastAsia="zh-CN"/>
        </w:rPr>
      </w:pPr>
      <w:r>
        <w:rPr>
          <w:lang w:val="en-US" w:eastAsia="zh-CN"/>
        </w:rPr>
        <w:t>ERP</w:t>
      </w:r>
      <w:r>
        <w:rPr>
          <w:rFonts w:hint="eastAsia"/>
          <w:lang w:val="en-US" w:eastAsia="zh-CN"/>
        </w:rPr>
        <w:t>电脑</w:t>
      </w:r>
      <w:r>
        <w:rPr>
          <w:rFonts w:hint="eastAsia"/>
          <w:lang w:val="en-US" w:eastAsia="zh-CN"/>
        </w:rPr>
        <w:t>-</w:t>
      </w:r>
      <w:r>
        <w:rPr>
          <w:rFonts w:hint="eastAsia"/>
          <w:lang w:eastAsia="zh-CN"/>
        </w:rPr>
        <w:t>通过主机房服务器来更新</w:t>
      </w:r>
    </w:p>
    <w:p w14:paraId="5A7CA4CA" w14:textId="77777777" w:rsidR="0071225F" w:rsidRDefault="0071225F">
      <w:pPr>
        <w:pStyle w:val="CommentText"/>
        <w:rPr>
          <w:lang w:val="en-US"/>
        </w:rPr>
      </w:pPr>
      <w:r>
        <w:rPr>
          <w:rFonts w:hint="eastAsia"/>
          <w:lang w:val="en-US" w:eastAsia="zh-CN"/>
        </w:rPr>
        <w:t>更新频率为一个月</w:t>
      </w:r>
    </w:p>
    <w:p w14:paraId="610D8ACD" w14:textId="77777777" w:rsidR="0071225F" w:rsidRDefault="0071225F">
      <w:pPr>
        <w:pStyle w:val="CommentText"/>
        <w:rPr>
          <w:lang w:val="en-US"/>
        </w:rPr>
      </w:pPr>
      <w:r>
        <w:rPr>
          <w:rFonts w:hint="eastAsia"/>
          <w:lang w:val="en-US" w:eastAsia="zh-CN"/>
        </w:rPr>
        <w:t>IT</w:t>
      </w:r>
      <w:r>
        <w:rPr>
          <w:rFonts w:hint="eastAsia"/>
          <w:lang w:val="en-US" w:eastAsia="zh-CN"/>
        </w:rPr>
        <w:t>工程师操作</w:t>
      </w:r>
    </w:p>
    <w:p w14:paraId="16E377A7" w14:textId="77777777" w:rsidR="0071225F" w:rsidRDefault="0071225F">
      <w:pPr>
        <w:pStyle w:val="CommentText"/>
        <w:rPr>
          <w:lang w:val="en-US"/>
        </w:rPr>
      </w:pPr>
      <w:r>
        <w:rPr>
          <w:rFonts w:hint="eastAsia"/>
          <w:lang w:val="en-US" w:eastAsia="zh-CN"/>
        </w:rPr>
        <w:t>安全经理批准</w:t>
      </w:r>
    </w:p>
    <w:p w14:paraId="1F7E0B04" w14:textId="716FF080" w:rsidR="0071225F" w:rsidRPr="00396540" w:rsidRDefault="0071225F">
      <w:pPr>
        <w:pStyle w:val="CommentText"/>
        <w:rPr>
          <w:lang w:val="en-US"/>
        </w:rPr>
      </w:pPr>
      <w:r>
        <w:rPr>
          <w:rFonts w:hint="eastAsia"/>
          <w:lang w:val="en-US" w:eastAsia="zh-CN"/>
        </w:rPr>
        <w:t>加上双人控制</w:t>
      </w:r>
    </w:p>
  </w:comment>
  <w:comment w:id="17666" w:author="Julio Li [2]" w:date="2020-09-08T11:16:00Z" w:initials="JL">
    <w:p w14:paraId="00C03DB0" w14:textId="34105FA7" w:rsidR="0071225F" w:rsidRPr="005B27A4" w:rsidRDefault="0071225F">
      <w:pPr>
        <w:pStyle w:val="CommentText"/>
        <w:rPr>
          <w:lang w:val="en-US"/>
        </w:rPr>
      </w:pPr>
      <w:r>
        <w:rPr>
          <w:rStyle w:val="CommentReference"/>
        </w:rPr>
        <w:annotationRef/>
      </w:r>
      <w:r>
        <w:rPr>
          <w:lang w:val="en-US"/>
        </w:rPr>
        <w:t>PASS</w:t>
      </w:r>
    </w:p>
  </w:comment>
  <w:comment w:id="17951" w:author="Julio Li [2]" w:date="2020-09-03T16:05:00Z" w:initials="JL">
    <w:p w14:paraId="099A9A22" w14:textId="0502A43B" w:rsidR="0071225F" w:rsidRDefault="0071225F">
      <w:pPr>
        <w:pStyle w:val="CommentText"/>
        <w:rPr>
          <w:lang w:eastAsia="zh-CN"/>
        </w:rPr>
      </w:pPr>
      <w:r>
        <w:rPr>
          <w:rStyle w:val="CommentReference"/>
        </w:rPr>
        <w:annotationRef/>
      </w:r>
      <w:r>
        <w:rPr>
          <w:rFonts w:hint="eastAsia"/>
          <w:lang w:eastAsia="zh-CN"/>
        </w:rPr>
        <w:t>办公电脑</w:t>
      </w:r>
      <w:r>
        <w:rPr>
          <w:rFonts w:hint="eastAsia"/>
          <w:lang w:val="en-US" w:eastAsia="zh-CN"/>
        </w:rPr>
        <w:t>、</w:t>
      </w:r>
      <w:r>
        <w:rPr>
          <w:rFonts w:hint="eastAsia"/>
          <w:lang w:val="en-US" w:eastAsia="zh-CN"/>
        </w:rPr>
        <w:t>ERP</w:t>
      </w:r>
      <w:r>
        <w:rPr>
          <w:rFonts w:hint="eastAsia"/>
          <w:lang w:val="en-US" w:eastAsia="zh-CN"/>
        </w:rPr>
        <w:t>电脑</w:t>
      </w:r>
      <w:r>
        <w:rPr>
          <w:rFonts w:hint="eastAsia"/>
          <w:lang w:eastAsia="zh-CN"/>
        </w:rPr>
        <w:t>和生产电脑都是</w:t>
      </w:r>
      <w:r>
        <w:rPr>
          <w:rFonts w:hint="eastAsia"/>
          <w:lang w:eastAsia="zh-CN"/>
        </w:rPr>
        <w:t>5</w:t>
      </w:r>
      <w:r>
        <w:rPr>
          <w:rFonts w:hint="eastAsia"/>
          <w:lang w:eastAsia="zh-CN"/>
        </w:rPr>
        <w:t>分钟锁屏时间吗？</w:t>
      </w:r>
    </w:p>
  </w:comment>
  <w:comment w:id="17952" w:author="Administrator" w:date="2020-09-04T10:49:00Z" w:initials="A">
    <w:p w14:paraId="65D53B53" w14:textId="0A00CFAF" w:rsidR="0071225F" w:rsidRDefault="0071225F">
      <w:pPr>
        <w:pStyle w:val="CommentText"/>
      </w:pPr>
      <w:r>
        <w:rPr>
          <w:rStyle w:val="CommentReference"/>
        </w:rPr>
        <w:annotationRef/>
      </w:r>
      <w:r>
        <w:rPr>
          <w:rFonts w:hint="eastAsia"/>
          <w:lang w:eastAsia="zh-CN"/>
        </w:rPr>
        <w:t>OK</w:t>
      </w:r>
    </w:p>
  </w:comment>
  <w:comment w:id="17953" w:author="Julio Li [2]" w:date="2020-09-08T11:16:00Z" w:initials="JL">
    <w:p w14:paraId="73326467" w14:textId="021E9968" w:rsidR="0071225F" w:rsidRDefault="0071225F">
      <w:pPr>
        <w:pStyle w:val="CommentText"/>
      </w:pPr>
      <w:r>
        <w:rPr>
          <w:rStyle w:val="CommentReference"/>
        </w:rPr>
        <w:annotationRef/>
      </w:r>
      <w:r>
        <w:t>PASS</w:t>
      </w:r>
    </w:p>
  </w:comment>
  <w:comment w:id="17972" w:author="Julio Li [2]" w:date="2020-08-20T17:51:00Z" w:initials="JL">
    <w:p w14:paraId="4D4035DB" w14:textId="7A7C68D3" w:rsidR="0071225F" w:rsidRDefault="0071225F" w:rsidP="00064CC1">
      <w:pPr>
        <w:pStyle w:val="CommentText"/>
        <w:rPr>
          <w:lang w:eastAsia="zh-CN"/>
        </w:rPr>
      </w:pPr>
      <w:r>
        <w:rPr>
          <w:rStyle w:val="CommentReference"/>
        </w:rPr>
        <w:annotationRef/>
      </w:r>
      <w:r>
        <w:rPr>
          <w:rFonts w:hint="eastAsia"/>
          <w:lang w:eastAsia="zh-CN"/>
        </w:rPr>
        <w:t>办公电脑的</w:t>
      </w:r>
      <w:r>
        <w:rPr>
          <w:rStyle w:val="CommentReference"/>
        </w:rPr>
        <w:annotationRef/>
      </w:r>
      <w:r>
        <w:rPr>
          <w:rFonts w:hint="eastAsia"/>
          <w:lang w:eastAsia="zh-CN"/>
        </w:rPr>
        <w:t>操作系统如何更新？更新频率？谁来操作更新？谁来批准更新？加上更新过程双人控制</w:t>
      </w:r>
    </w:p>
    <w:p w14:paraId="65DE9482" w14:textId="27A95B81" w:rsidR="0071225F" w:rsidRDefault="0071225F" w:rsidP="00064CC1">
      <w:pPr>
        <w:pStyle w:val="CommentText"/>
      </w:pPr>
      <w:r>
        <w:rPr>
          <w:rFonts w:hint="eastAsia"/>
          <w:lang w:eastAsia="zh-CN"/>
        </w:rPr>
        <w:t>生产电脑的</w:t>
      </w:r>
      <w:r>
        <w:rPr>
          <w:rStyle w:val="CommentReference"/>
        </w:rPr>
        <w:annotationRef/>
      </w:r>
      <w:r>
        <w:rPr>
          <w:rFonts w:hint="eastAsia"/>
          <w:lang w:eastAsia="zh-CN"/>
        </w:rPr>
        <w:t>操作系统的如何更新？更新频率？谁来操作更新？谁来批准更新？加上更新过程双人控制</w:t>
      </w:r>
    </w:p>
  </w:comment>
  <w:comment w:id="17973" w:author="Administrator" w:date="2020-09-04T10:50:00Z" w:initials="A">
    <w:p w14:paraId="7F5B917E" w14:textId="77777777" w:rsidR="0071225F" w:rsidRDefault="0071225F">
      <w:pPr>
        <w:pStyle w:val="CommentText"/>
      </w:pPr>
      <w:r>
        <w:rPr>
          <w:rStyle w:val="CommentReference"/>
        </w:rPr>
        <w:annotationRef/>
      </w:r>
      <w:r>
        <w:rPr>
          <w:rFonts w:hint="eastAsia"/>
          <w:lang w:eastAsia="zh-CN"/>
        </w:rPr>
        <w:t>生产机器电脑－供应商</w:t>
      </w:r>
    </w:p>
    <w:p w14:paraId="21BC47D2" w14:textId="255472A7" w:rsidR="0071225F" w:rsidRDefault="0071225F">
      <w:pPr>
        <w:pStyle w:val="CommentText"/>
        <w:rPr>
          <w:lang w:eastAsia="zh-CN"/>
        </w:rPr>
      </w:pPr>
      <w:r>
        <w:rPr>
          <w:rFonts w:hint="eastAsia"/>
          <w:lang w:eastAsia="zh-CN"/>
        </w:rPr>
        <w:t>办公电脑、生产电脑、</w:t>
      </w:r>
      <w:r>
        <w:rPr>
          <w:rFonts w:hint="eastAsia"/>
          <w:lang w:eastAsia="zh-CN"/>
        </w:rPr>
        <w:t>ERP</w:t>
      </w:r>
      <w:r>
        <w:rPr>
          <w:rFonts w:hint="eastAsia"/>
          <w:lang w:eastAsia="zh-CN"/>
        </w:rPr>
        <w:t>电脑都是通过</w:t>
      </w:r>
      <w:r>
        <w:rPr>
          <w:rFonts w:hint="eastAsia"/>
          <w:lang w:eastAsia="zh-CN"/>
        </w:rPr>
        <w:t>IT</w:t>
      </w:r>
      <w:r>
        <w:rPr>
          <w:rFonts w:hint="eastAsia"/>
          <w:lang w:eastAsia="zh-CN"/>
        </w:rPr>
        <w:t>工程师后天推送更新给域用户</w:t>
      </w:r>
    </w:p>
    <w:p w14:paraId="33BF34EE" w14:textId="1BBD55B7" w:rsidR="0071225F" w:rsidRDefault="0071225F">
      <w:pPr>
        <w:pStyle w:val="CommentText"/>
        <w:rPr>
          <w:lang w:eastAsia="zh-CN"/>
        </w:rPr>
      </w:pPr>
      <w:r>
        <w:rPr>
          <w:rFonts w:hint="eastAsia"/>
          <w:lang w:eastAsia="zh-CN"/>
        </w:rPr>
        <w:t>频率：一个月</w:t>
      </w:r>
    </w:p>
    <w:p w14:paraId="498E17E2" w14:textId="150F46C9" w:rsidR="0071225F" w:rsidRDefault="0071225F">
      <w:pPr>
        <w:pStyle w:val="CommentText"/>
        <w:rPr>
          <w:lang w:eastAsia="zh-CN"/>
        </w:rPr>
      </w:pPr>
      <w:r>
        <w:rPr>
          <w:rFonts w:hint="eastAsia"/>
          <w:lang w:eastAsia="zh-CN"/>
        </w:rPr>
        <w:t>IT</w:t>
      </w:r>
      <w:r>
        <w:rPr>
          <w:rFonts w:hint="eastAsia"/>
          <w:lang w:eastAsia="zh-CN"/>
        </w:rPr>
        <w:t>工程师操作</w:t>
      </w:r>
    </w:p>
    <w:p w14:paraId="061B4E70" w14:textId="0383CD2C" w:rsidR="0071225F" w:rsidRDefault="0071225F">
      <w:pPr>
        <w:pStyle w:val="CommentText"/>
        <w:rPr>
          <w:lang w:eastAsia="zh-CN"/>
        </w:rPr>
      </w:pPr>
      <w:r>
        <w:rPr>
          <w:rFonts w:hint="eastAsia"/>
          <w:lang w:eastAsia="zh-CN"/>
        </w:rPr>
        <w:t>安全经理批准</w:t>
      </w:r>
    </w:p>
    <w:p w14:paraId="7262C92E" w14:textId="522A80C5" w:rsidR="0071225F" w:rsidRDefault="0071225F">
      <w:pPr>
        <w:pStyle w:val="CommentText"/>
        <w:rPr>
          <w:lang w:eastAsia="zh-CN"/>
        </w:rPr>
      </w:pPr>
      <w:r>
        <w:rPr>
          <w:rFonts w:hint="eastAsia"/>
          <w:lang w:eastAsia="zh-CN"/>
        </w:rPr>
        <w:t>双人控制</w:t>
      </w:r>
    </w:p>
    <w:p w14:paraId="5C2C16E8" w14:textId="4527C4F8" w:rsidR="0071225F" w:rsidRDefault="0071225F">
      <w:pPr>
        <w:pStyle w:val="CommentText"/>
      </w:pPr>
    </w:p>
  </w:comment>
  <w:comment w:id="17974" w:author="Julio Li [2]" w:date="2020-09-08T11:25:00Z" w:initials="JL">
    <w:p w14:paraId="10D3AFBD" w14:textId="3783E3E8" w:rsidR="0071225F" w:rsidRPr="00E04213" w:rsidRDefault="0071225F">
      <w:pPr>
        <w:pStyle w:val="CommentText"/>
        <w:rPr>
          <w:lang w:val="en-US"/>
        </w:rPr>
      </w:pPr>
      <w:r>
        <w:rPr>
          <w:rStyle w:val="CommentReference"/>
        </w:rPr>
        <w:annotationRef/>
      </w:r>
      <w:r>
        <w:rPr>
          <w:lang w:val="en-US"/>
        </w:rPr>
        <w:t>PASS</w:t>
      </w:r>
    </w:p>
  </w:comment>
  <w:comment w:id="18206" w:author="Julio Li [2]" w:date="2020-09-08T11:41:00Z" w:initials="JL">
    <w:p w14:paraId="7F5078AB" w14:textId="723AD6BE" w:rsidR="0071225F" w:rsidRPr="007A2A57" w:rsidRDefault="0071225F">
      <w:pPr>
        <w:pStyle w:val="CommentText"/>
        <w:rPr>
          <w:lang w:val="en-US" w:eastAsia="zh-CN"/>
        </w:rPr>
      </w:pPr>
      <w:r>
        <w:rPr>
          <w:rStyle w:val="CommentReference"/>
        </w:rPr>
        <w:annotationRef/>
      </w:r>
      <w:r>
        <w:rPr>
          <w:rFonts w:hint="eastAsia"/>
          <w:lang w:val="en-US" w:eastAsia="zh-CN"/>
        </w:rPr>
        <w:t>IT</w:t>
      </w:r>
      <w:r>
        <w:rPr>
          <w:rFonts w:hint="eastAsia"/>
          <w:lang w:val="en-US" w:eastAsia="zh-CN"/>
        </w:rPr>
        <w:t>工程师每个月对生产相关电脑和服务器进行维护并留下记录。</w:t>
      </w:r>
    </w:p>
  </w:comment>
  <w:comment w:id="18207" w:author="Julio Li [2]" w:date="2020-09-08T11:41:00Z" w:initials="JL">
    <w:p w14:paraId="564D32CE" w14:textId="0802D10D" w:rsidR="0071225F" w:rsidRPr="007A2A57" w:rsidRDefault="0071225F">
      <w:pPr>
        <w:pStyle w:val="CommentText"/>
        <w:rPr>
          <w:lang w:val="en-US"/>
        </w:rPr>
      </w:pPr>
      <w:r>
        <w:rPr>
          <w:rStyle w:val="CommentReference"/>
        </w:rPr>
        <w:annotationRef/>
      </w:r>
      <w:r>
        <w:rPr>
          <w:lang w:val="en-US"/>
        </w:rPr>
        <w:t>PASS</w:t>
      </w:r>
    </w:p>
  </w:comment>
  <w:comment w:id="18224" w:author="Julio Li [2]" w:date="2020-09-03T16:14:00Z" w:initials="JL">
    <w:p w14:paraId="0013E722" w14:textId="1A8B53F9" w:rsidR="0071225F" w:rsidRDefault="0071225F">
      <w:pPr>
        <w:pStyle w:val="CommentText"/>
      </w:pPr>
      <w:r>
        <w:rPr>
          <w:rStyle w:val="CommentReference"/>
        </w:rPr>
        <w:annotationRef/>
      </w:r>
      <w:r>
        <w:rPr>
          <w:rFonts w:hint="eastAsia"/>
          <w:lang w:eastAsia="zh-CN"/>
        </w:rPr>
        <w:t>测试机是否使用？</w:t>
      </w:r>
    </w:p>
  </w:comment>
  <w:comment w:id="18225" w:author="Administrator" w:date="2020-09-04T10:55:00Z" w:initials="A">
    <w:p w14:paraId="0A2431FD" w14:textId="1A241140" w:rsidR="0071225F" w:rsidRDefault="0071225F">
      <w:pPr>
        <w:pStyle w:val="CommentText"/>
        <w:rPr>
          <w:lang w:eastAsia="zh-CN"/>
        </w:rPr>
      </w:pPr>
      <w:r>
        <w:rPr>
          <w:rStyle w:val="CommentReference"/>
        </w:rPr>
        <w:annotationRef/>
      </w:r>
      <w:r>
        <w:rPr>
          <w:rFonts w:hint="eastAsia"/>
          <w:lang w:eastAsia="zh-CN"/>
        </w:rPr>
        <w:t>有使用，测试机的物理位置在主机房的数据处理间</w:t>
      </w:r>
    </w:p>
  </w:comment>
  <w:comment w:id="18226" w:author="Julio Li [2]" w:date="2020-09-08T11:30:00Z" w:initials="JL">
    <w:p w14:paraId="6654660C" w14:textId="211DD928" w:rsidR="0071225F" w:rsidRDefault="0071225F">
      <w:pPr>
        <w:pStyle w:val="CommentText"/>
      </w:pPr>
      <w:r>
        <w:rPr>
          <w:rStyle w:val="CommentReference"/>
        </w:rPr>
        <w:annotationRef/>
      </w:r>
      <w:r>
        <w:t>PASS</w:t>
      </w:r>
    </w:p>
  </w:comment>
  <w:comment w:id="18655" w:author="Julio Li [2]" w:date="2020-08-20T17:53:00Z" w:initials="JL">
    <w:p w14:paraId="255E9E46" w14:textId="3A14A4EA" w:rsidR="0071225F" w:rsidRPr="00E623C2" w:rsidRDefault="0071225F">
      <w:pPr>
        <w:pStyle w:val="CommentText"/>
        <w:rPr>
          <w:lang w:val="en-US"/>
        </w:rPr>
      </w:pPr>
      <w:r>
        <w:rPr>
          <w:rStyle w:val="CommentReference"/>
        </w:rPr>
        <w:annotationRef/>
      </w:r>
      <w:r>
        <w:rPr>
          <w:rFonts w:hint="eastAsia"/>
          <w:lang w:eastAsia="zh-CN"/>
        </w:rPr>
        <w:t>服务器用主备两块硬盘即时备份，请确认，如果是则重写整段</w:t>
      </w:r>
      <w:r>
        <w:rPr>
          <w:rFonts w:hint="eastAsia"/>
          <w:lang w:eastAsia="zh-CN"/>
        </w:rPr>
        <w:t xml:space="preserve"> </w:t>
      </w:r>
      <w:r>
        <w:rPr>
          <w:lang w:val="en-US" w:eastAsia="zh-CN"/>
        </w:rPr>
        <w:t>(</w:t>
      </w:r>
      <w:r>
        <w:rPr>
          <w:rFonts w:hint="eastAsia"/>
          <w:lang w:val="en-US" w:eastAsia="zh-CN"/>
        </w:rPr>
        <w:t>服务器操作系统为</w:t>
      </w:r>
      <w:r>
        <w:rPr>
          <w:lang w:val="en-US" w:eastAsia="zh-CN"/>
        </w:rPr>
        <w:t>Windows server 2012 R2)</w:t>
      </w:r>
    </w:p>
  </w:comment>
  <w:comment w:id="18656" w:author="Administrator" w:date="2020-09-04T10:58:00Z" w:initials="A">
    <w:p w14:paraId="6194F755" w14:textId="35A12E8D" w:rsidR="0071225F" w:rsidRDefault="0071225F">
      <w:pPr>
        <w:pStyle w:val="CommentText"/>
      </w:pPr>
      <w:r>
        <w:rPr>
          <w:rStyle w:val="CommentReference"/>
        </w:rPr>
        <w:annotationRef/>
      </w:r>
      <w:r>
        <w:rPr>
          <w:rFonts w:hint="eastAsia"/>
          <w:lang w:eastAsia="zh-CN"/>
        </w:rPr>
        <w:t>OK</w:t>
      </w:r>
      <w:r>
        <w:rPr>
          <w:rFonts w:hint="eastAsia"/>
          <w:lang w:eastAsia="zh-CN"/>
        </w:rPr>
        <w:t>，重写</w:t>
      </w:r>
    </w:p>
  </w:comment>
  <w:comment w:id="18657" w:author="Julio Li [2]" w:date="2020-09-08T11:54:00Z" w:initials="JL">
    <w:p w14:paraId="18C4C092" w14:textId="45F8B8B9" w:rsidR="0071225F" w:rsidRPr="00C30D96" w:rsidRDefault="0071225F">
      <w:pPr>
        <w:pStyle w:val="CommentText"/>
        <w:rPr>
          <w:lang w:val="en-US"/>
        </w:rPr>
      </w:pPr>
      <w:r>
        <w:rPr>
          <w:rStyle w:val="CommentReference"/>
        </w:rPr>
        <w:annotationRef/>
      </w:r>
      <w:r>
        <w:rPr>
          <w:lang w:val="en-US"/>
        </w:rPr>
        <w:t>PASS</w:t>
      </w:r>
    </w:p>
  </w:comment>
  <w:comment w:id="18703" w:author="sun" w:date="2020-06-16T13:49:00Z" w:initials="s">
    <w:p w14:paraId="46F6EF71" w14:textId="77777777" w:rsidR="0071225F" w:rsidRDefault="0071225F" w:rsidP="00D045F2">
      <w:pPr>
        <w:pStyle w:val="CommentText"/>
        <w:rPr>
          <w:lang w:eastAsia="zh-CN"/>
        </w:rPr>
      </w:pPr>
      <w:r>
        <w:rPr>
          <w:rStyle w:val="CommentReference"/>
        </w:rPr>
        <w:annotationRef/>
      </w:r>
      <w:r>
        <w:rPr>
          <w:rFonts w:hint="eastAsia"/>
          <w:lang w:eastAsia="zh-CN"/>
        </w:rPr>
        <w:t>有做</w:t>
      </w:r>
      <w:r>
        <w:rPr>
          <w:lang w:eastAsia="zh-CN"/>
        </w:rPr>
        <w:t>raid</w:t>
      </w:r>
      <w:r>
        <w:t xml:space="preserve"> 1.</w:t>
      </w:r>
      <w:r>
        <w:rPr>
          <w:rFonts w:hint="eastAsia"/>
          <w:lang w:eastAsia="zh-CN"/>
        </w:rPr>
        <w:t>本系统的备份会放在非系统盘里。</w:t>
      </w:r>
    </w:p>
  </w:comment>
  <w:comment w:id="18776" w:author="Julio Li [2]" w:date="2020-09-03T16:44:00Z" w:initials="JL">
    <w:p w14:paraId="62C6B601" w14:textId="703DE9F9" w:rsidR="0071225F" w:rsidRPr="00C574E7" w:rsidRDefault="0071225F">
      <w:pPr>
        <w:pStyle w:val="CommentText"/>
        <w:rPr>
          <w:lang w:val="en-US" w:eastAsia="zh-CN"/>
        </w:rPr>
      </w:pPr>
      <w:r>
        <w:rPr>
          <w:rStyle w:val="CommentReference"/>
        </w:rPr>
        <w:annotationRef/>
      </w:r>
      <w:r>
        <w:rPr>
          <w:rFonts w:hint="eastAsia"/>
          <w:lang w:eastAsia="zh-CN"/>
        </w:rPr>
        <w:t>为涉及到生产信息和</w:t>
      </w:r>
      <w:r>
        <w:rPr>
          <w:lang w:val="en-US" w:eastAsia="zh-CN"/>
        </w:rPr>
        <w:t>CC</w:t>
      </w:r>
      <w:r>
        <w:rPr>
          <w:rFonts w:hint="eastAsia"/>
          <w:lang w:val="en-US" w:eastAsia="zh-CN"/>
        </w:rPr>
        <w:t>文档等机密信息的办公电脑无需备份，删去即可</w:t>
      </w:r>
    </w:p>
  </w:comment>
  <w:comment w:id="18777" w:author="Administrator" w:date="2020-09-04T11:01:00Z" w:initials="A">
    <w:p w14:paraId="480B7A5E" w14:textId="77777777" w:rsidR="0071225F" w:rsidRDefault="0071225F">
      <w:pPr>
        <w:pStyle w:val="CommentText"/>
        <w:rPr>
          <w:lang w:val="en-US" w:eastAsia="zh-CN"/>
        </w:rPr>
      </w:pPr>
      <w:r>
        <w:rPr>
          <w:rStyle w:val="CommentReference"/>
        </w:rPr>
        <w:annotationRef/>
      </w:r>
      <w:r>
        <w:rPr>
          <w:rFonts w:hint="eastAsia"/>
          <w:lang w:val="en-US" w:eastAsia="zh-CN"/>
        </w:rPr>
        <w:t>配置管理系统部署在生产电脑，办公电脑无需备份</w:t>
      </w:r>
    </w:p>
    <w:p w14:paraId="4634312C" w14:textId="77777777" w:rsidR="0071225F" w:rsidRDefault="0071225F">
      <w:pPr>
        <w:pStyle w:val="CommentText"/>
        <w:rPr>
          <w:lang w:val="en-US" w:eastAsia="zh-CN"/>
        </w:rPr>
      </w:pPr>
      <w:r>
        <w:rPr>
          <w:rFonts w:hint="eastAsia"/>
          <w:lang w:val="en-US" w:eastAsia="zh-CN"/>
        </w:rPr>
        <w:t>此处改成生产电脑中配置库的备份</w:t>
      </w:r>
    </w:p>
    <w:p w14:paraId="719D78E4" w14:textId="77777777" w:rsidR="0071225F" w:rsidRDefault="0071225F">
      <w:pPr>
        <w:pStyle w:val="CommentText"/>
        <w:rPr>
          <w:lang w:val="en-US" w:eastAsia="zh-CN"/>
        </w:rPr>
      </w:pPr>
      <w:r>
        <w:rPr>
          <w:lang w:val="en-US" w:eastAsia="zh-CN"/>
        </w:rPr>
        <w:t>IT</w:t>
      </w:r>
      <w:r>
        <w:rPr>
          <w:rFonts w:hint="eastAsia"/>
          <w:lang w:val="en-US" w:eastAsia="zh-CN"/>
        </w:rPr>
        <w:t>工程师备份</w:t>
      </w:r>
    </w:p>
    <w:p w14:paraId="687EA189" w14:textId="77777777" w:rsidR="0071225F" w:rsidRDefault="0071225F">
      <w:pPr>
        <w:pStyle w:val="CommentText"/>
        <w:rPr>
          <w:lang w:val="en-US" w:eastAsia="zh-CN"/>
        </w:rPr>
      </w:pPr>
      <w:r>
        <w:rPr>
          <w:rFonts w:hint="eastAsia"/>
          <w:lang w:val="en-US" w:eastAsia="zh-CN"/>
        </w:rPr>
        <w:t>安全经理批准</w:t>
      </w:r>
    </w:p>
    <w:p w14:paraId="009AC791" w14:textId="77777777" w:rsidR="0071225F" w:rsidRDefault="0071225F">
      <w:pPr>
        <w:pStyle w:val="CommentText"/>
        <w:rPr>
          <w:lang w:val="en-US" w:eastAsia="zh-CN"/>
        </w:rPr>
      </w:pPr>
      <w:r>
        <w:rPr>
          <w:rFonts w:hint="eastAsia"/>
          <w:lang w:val="en-US" w:eastAsia="zh-CN"/>
        </w:rPr>
        <w:t>双控</w:t>
      </w:r>
    </w:p>
    <w:p w14:paraId="6B5C17C2" w14:textId="77777777" w:rsidR="0071225F" w:rsidRDefault="0071225F">
      <w:pPr>
        <w:pStyle w:val="CommentText"/>
        <w:rPr>
          <w:lang w:val="en-US" w:eastAsia="zh-CN"/>
        </w:rPr>
      </w:pPr>
      <w:r>
        <w:rPr>
          <w:rFonts w:hint="eastAsia"/>
          <w:lang w:val="en-US" w:eastAsia="zh-CN"/>
        </w:rPr>
        <w:t>备份频率一个月</w:t>
      </w:r>
    </w:p>
    <w:p w14:paraId="69C07B00" w14:textId="77777777" w:rsidR="0071225F" w:rsidRDefault="0071225F">
      <w:pPr>
        <w:pStyle w:val="CommentText"/>
        <w:rPr>
          <w:lang w:val="en-US" w:eastAsia="zh-CN"/>
        </w:rPr>
      </w:pPr>
      <w:r>
        <w:rPr>
          <w:rFonts w:hint="eastAsia"/>
          <w:lang w:val="en-US" w:eastAsia="zh-CN"/>
        </w:rPr>
        <w:t>移动硬盘备份</w:t>
      </w:r>
    </w:p>
    <w:p w14:paraId="03839B09" w14:textId="5F86BA1D" w:rsidR="0071225F" w:rsidRPr="00053917" w:rsidRDefault="0071225F">
      <w:pPr>
        <w:pStyle w:val="CommentText"/>
        <w:rPr>
          <w:lang w:val="en-US" w:eastAsia="zh-CN"/>
        </w:rPr>
      </w:pPr>
      <w:r>
        <w:rPr>
          <w:rFonts w:hint="eastAsia"/>
          <w:lang w:val="en-US" w:eastAsia="zh-CN"/>
        </w:rPr>
        <w:t>生产电脑中</w:t>
      </w:r>
      <w:r>
        <w:rPr>
          <w:rFonts w:hint="eastAsia"/>
          <w:lang w:val="en-US" w:eastAsia="zh-CN"/>
        </w:rPr>
        <w:t>PGP</w:t>
      </w:r>
      <w:r>
        <w:rPr>
          <w:rFonts w:hint="eastAsia"/>
          <w:lang w:val="en-US" w:eastAsia="zh-CN"/>
        </w:rPr>
        <w:t>软件加密后备份</w:t>
      </w:r>
    </w:p>
  </w:comment>
  <w:comment w:id="18778" w:author="Julio Li [2]" w:date="2020-09-08T12:07:00Z" w:initials="JL">
    <w:p w14:paraId="3FBC2EAC" w14:textId="4BEF49E8" w:rsidR="0071225F" w:rsidRPr="004C5F5D" w:rsidRDefault="0071225F">
      <w:pPr>
        <w:pStyle w:val="CommentText"/>
        <w:rPr>
          <w:lang w:val="en-US"/>
        </w:rPr>
      </w:pPr>
      <w:r>
        <w:rPr>
          <w:rStyle w:val="CommentReference"/>
        </w:rPr>
        <w:annotationRef/>
      </w:r>
      <w:r>
        <w:rPr>
          <w:lang w:val="en-US"/>
        </w:rPr>
        <w:t>PASS</w:t>
      </w:r>
    </w:p>
  </w:comment>
  <w:comment w:id="18845" w:author="Julio Li [2]" w:date="2020-09-03T16:28:00Z" w:initials="JL">
    <w:p w14:paraId="2D585234" w14:textId="2C1A4342" w:rsidR="0071225F" w:rsidRDefault="0071225F">
      <w:pPr>
        <w:pStyle w:val="CommentText"/>
        <w:rPr>
          <w:lang w:eastAsia="zh-CN"/>
        </w:rPr>
      </w:pPr>
      <w:r>
        <w:rPr>
          <w:rStyle w:val="CommentReference"/>
        </w:rPr>
        <w:annotationRef/>
      </w:r>
      <w:r>
        <w:rPr>
          <w:rFonts w:hint="eastAsia"/>
          <w:lang w:eastAsia="zh-CN"/>
        </w:rPr>
        <w:t>生产数据是通过生产机器电脑系统备份实现的，储存在移动硬盘里，移动硬盘锁在监控机房保险柜，备份的转移实施双人控制，谁来操作备份？保险柜的钥匙谁来管理？备份的频率是多少？请确认以上内容，之后改写这段</w:t>
      </w:r>
    </w:p>
    <w:p w14:paraId="45077149" w14:textId="7C64AA50" w:rsidR="0071225F" w:rsidRDefault="0071225F">
      <w:pPr>
        <w:pStyle w:val="CommentText"/>
      </w:pPr>
      <w:r>
        <w:rPr>
          <w:rFonts w:hint="eastAsia"/>
          <w:lang w:eastAsia="zh-CN"/>
        </w:rPr>
        <w:t>需要填写备份记录表</w:t>
      </w:r>
    </w:p>
  </w:comment>
  <w:comment w:id="18846" w:author="Administrator" w:date="2020-09-04T11:04:00Z" w:initials="A">
    <w:p w14:paraId="6B4D488E" w14:textId="1C99E59F" w:rsidR="0071225F" w:rsidRDefault="0071225F">
      <w:pPr>
        <w:pStyle w:val="CommentText"/>
        <w:rPr>
          <w:rStyle w:val="CommentReference"/>
          <w:lang w:eastAsia="zh-CN"/>
        </w:rPr>
      </w:pPr>
      <w:r>
        <w:rPr>
          <w:rStyle w:val="CommentReference"/>
          <w:rFonts w:hint="eastAsia"/>
          <w:lang w:eastAsia="zh-CN"/>
        </w:rPr>
        <w:t>是的</w:t>
      </w:r>
    </w:p>
    <w:p w14:paraId="570AB923" w14:textId="567F03DD" w:rsidR="0071225F" w:rsidRDefault="0071225F">
      <w:pPr>
        <w:pStyle w:val="CommentText"/>
        <w:rPr>
          <w:rStyle w:val="CommentReference"/>
        </w:rPr>
      </w:pPr>
      <w:r>
        <w:rPr>
          <w:rStyle w:val="CommentReference"/>
          <w:rFonts w:hint="eastAsia"/>
          <w:lang w:eastAsia="zh-CN"/>
        </w:rPr>
        <w:t>没有加密</w:t>
      </w:r>
    </w:p>
    <w:p w14:paraId="5C83594C" w14:textId="77777777" w:rsidR="0071225F" w:rsidRDefault="0071225F">
      <w:pPr>
        <w:pStyle w:val="CommentText"/>
        <w:rPr>
          <w:rStyle w:val="CommentReference"/>
        </w:rPr>
      </w:pPr>
      <w:r>
        <w:rPr>
          <w:rStyle w:val="CommentReference"/>
          <w:rFonts w:hint="eastAsia"/>
          <w:lang w:eastAsia="zh-CN"/>
        </w:rPr>
        <w:t>IT</w:t>
      </w:r>
      <w:r>
        <w:rPr>
          <w:rStyle w:val="CommentReference"/>
          <w:rFonts w:hint="eastAsia"/>
          <w:lang w:eastAsia="zh-CN"/>
        </w:rPr>
        <w:t>工程师备份安全经理审批</w:t>
      </w:r>
    </w:p>
    <w:p w14:paraId="7DFE3902" w14:textId="1A9A8EC1" w:rsidR="0071225F" w:rsidRDefault="0071225F">
      <w:pPr>
        <w:pStyle w:val="CommentText"/>
        <w:rPr>
          <w:rStyle w:val="CommentReference"/>
          <w:lang w:eastAsia="zh-CN"/>
        </w:rPr>
      </w:pPr>
      <w:r>
        <w:rPr>
          <w:rStyle w:val="CommentReference"/>
          <w:rFonts w:hint="eastAsia"/>
          <w:lang w:eastAsia="zh-CN"/>
        </w:rPr>
        <w:t>监控机房保险柜两把钥匙安保一把、安全员一把</w:t>
      </w:r>
    </w:p>
    <w:p w14:paraId="069314D2" w14:textId="768D0F89" w:rsidR="0071225F" w:rsidRDefault="0071225F">
      <w:pPr>
        <w:pStyle w:val="CommentText"/>
      </w:pPr>
      <w:r>
        <w:rPr>
          <w:rStyle w:val="CommentReference"/>
          <w:lang w:eastAsia="zh-CN"/>
        </w:rPr>
        <w:t>频率</w:t>
      </w:r>
      <w:r>
        <w:rPr>
          <w:rStyle w:val="CommentReference"/>
          <w:rFonts w:hint="eastAsia"/>
          <w:lang w:eastAsia="zh-CN"/>
        </w:rPr>
        <w:t>为一个</w:t>
      </w:r>
      <w:r>
        <w:rPr>
          <w:rStyle w:val="CommentReference"/>
          <w:lang w:eastAsia="zh-CN"/>
        </w:rPr>
        <w:t>月</w:t>
      </w:r>
    </w:p>
  </w:comment>
  <w:comment w:id="18847" w:author="Julio Li [2]" w:date="2020-09-08T12:14:00Z" w:initials="JL">
    <w:p w14:paraId="448FE435" w14:textId="1320DAEB" w:rsidR="0071225F" w:rsidRDefault="0071225F">
      <w:pPr>
        <w:pStyle w:val="CommentText"/>
      </w:pPr>
      <w:r>
        <w:rPr>
          <w:rStyle w:val="CommentReference"/>
        </w:rPr>
        <w:annotationRef/>
      </w:r>
      <w:r>
        <w:rPr>
          <w:rFonts w:hint="eastAsia"/>
          <w:lang w:eastAsia="zh-CN"/>
        </w:rPr>
        <w:t>PASS</w:t>
      </w:r>
    </w:p>
  </w:comment>
  <w:comment w:id="18910" w:author="Julio Li [2]" w:date="2020-09-08T14:06:00Z" w:initials="JL">
    <w:p w14:paraId="02EF9E3C" w14:textId="74564C56" w:rsidR="0071225F" w:rsidRDefault="0071225F">
      <w:pPr>
        <w:pStyle w:val="CommentText"/>
        <w:rPr>
          <w:lang w:eastAsia="zh-CN"/>
        </w:rPr>
      </w:pPr>
      <w:r>
        <w:rPr>
          <w:rStyle w:val="CommentReference"/>
        </w:rPr>
        <w:annotationRef/>
      </w:r>
      <w:r>
        <w:rPr>
          <w:rFonts w:hint="eastAsia"/>
          <w:lang w:eastAsia="zh-CN"/>
        </w:rPr>
        <w:t>防火墙配置备份流程</w:t>
      </w:r>
    </w:p>
  </w:comment>
  <w:comment w:id="18911" w:author="Julio Li [2]" w:date="2020-09-08T14:06:00Z" w:initials="JL">
    <w:p w14:paraId="0BEA179D" w14:textId="4486E4D6" w:rsidR="0071225F" w:rsidRDefault="0071225F">
      <w:pPr>
        <w:pStyle w:val="CommentText"/>
      </w:pPr>
      <w:r>
        <w:rPr>
          <w:rStyle w:val="CommentReference"/>
        </w:rPr>
        <w:annotationRef/>
      </w:r>
      <w:r>
        <w:rPr>
          <w:rFonts w:hint="eastAsia"/>
          <w:lang w:eastAsia="zh-CN"/>
        </w:rPr>
        <w:t>PASS</w:t>
      </w:r>
    </w:p>
  </w:comment>
  <w:comment w:id="19038" w:author="Julio Li [2]" w:date="2020-09-03T16:37:00Z" w:initials="JL">
    <w:p w14:paraId="6FDDC5A5" w14:textId="349C7271" w:rsidR="0071225F" w:rsidRDefault="0071225F">
      <w:pPr>
        <w:pStyle w:val="CommentText"/>
        <w:rPr>
          <w:lang w:eastAsia="zh-CN"/>
        </w:rPr>
      </w:pPr>
      <w:r>
        <w:rPr>
          <w:rFonts w:hint="eastAsia"/>
          <w:lang w:eastAsia="zh-CN"/>
        </w:rPr>
        <w:t>改成双人控制</w:t>
      </w:r>
    </w:p>
    <w:p w14:paraId="5D45F478" w14:textId="6ECF439F" w:rsidR="0071225F" w:rsidRDefault="0071225F">
      <w:pPr>
        <w:pStyle w:val="CommentText"/>
      </w:pPr>
      <w:r>
        <w:rPr>
          <w:rFonts w:hint="eastAsia"/>
          <w:lang w:eastAsia="zh-CN"/>
        </w:rPr>
        <w:t>需要填写恢复记录表</w:t>
      </w:r>
    </w:p>
  </w:comment>
  <w:comment w:id="19039" w:author="Administrator" w:date="2020-09-04T11:08:00Z" w:initials="A">
    <w:p w14:paraId="61C414BE" w14:textId="2971572E" w:rsidR="0071225F" w:rsidRDefault="0071225F">
      <w:pPr>
        <w:pStyle w:val="CommentText"/>
      </w:pPr>
      <w:r>
        <w:rPr>
          <w:rStyle w:val="CommentReference"/>
        </w:rPr>
        <w:annotationRef/>
      </w:r>
      <w:r>
        <w:rPr>
          <w:rFonts w:hint="eastAsia"/>
          <w:lang w:eastAsia="zh-CN"/>
        </w:rPr>
        <w:t>IT</w:t>
      </w:r>
      <w:r>
        <w:rPr>
          <w:rFonts w:hint="eastAsia"/>
          <w:lang w:eastAsia="zh-CN"/>
        </w:rPr>
        <w:t>工程师和</w:t>
      </w:r>
      <w:r>
        <w:rPr>
          <w:rFonts w:hint="eastAsia"/>
          <w:lang w:eastAsia="zh-CN"/>
        </w:rPr>
        <w:t>IT</w:t>
      </w:r>
      <w:r>
        <w:rPr>
          <w:rFonts w:hint="eastAsia"/>
          <w:lang w:eastAsia="zh-CN"/>
        </w:rPr>
        <w:t>助理</w:t>
      </w:r>
    </w:p>
  </w:comment>
  <w:comment w:id="19040" w:author="Julio Li [2]" w:date="2020-09-08T12:17:00Z" w:initials="JL">
    <w:p w14:paraId="7C2A3834" w14:textId="2CFDB524" w:rsidR="0071225F" w:rsidRPr="001048A6" w:rsidRDefault="0071225F">
      <w:pPr>
        <w:pStyle w:val="CommentText"/>
        <w:rPr>
          <w:lang w:val="en-US"/>
        </w:rPr>
      </w:pPr>
      <w:r>
        <w:rPr>
          <w:rStyle w:val="CommentReference"/>
        </w:rPr>
        <w:annotationRef/>
      </w:r>
      <w:r>
        <w:rPr>
          <w:lang w:val="en-US"/>
        </w:rPr>
        <w:t>PASS</w:t>
      </w:r>
    </w:p>
  </w:comment>
  <w:comment w:id="19078" w:author="Julio Li [2]" w:date="2020-09-03T16:40:00Z" w:initials="JL">
    <w:p w14:paraId="236AAA96" w14:textId="4ABEDDFF" w:rsidR="0071225F" w:rsidRDefault="0071225F">
      <w:pPr>
        <w:pStyle w:val="CommentText"/>
      </w:pPr>
      <w:r>
        <w:rPr>
          <w:rStyle w:val="CommentReference"/>
        </w:rPr>
        <w:annotationRef/>
      </w:r>
      <w:r>
        <w:rPr>
          <w:rFonts w:hint="eastAsia"/>
          <w:lang w:eastAsia="zh-CN"/>
        </w:rPr>
        <w:t>放在监控室保险柜</w:t>
      </w:r>
    </w:p>
  </w:comment>
  <w:comment w:id="19079" w:author="Administrator" w:date="2020-09-04T11:15:00Z" w:initials="A">
    <w:p w14:paraId="17575A74" w14:textId="170CC8BD" w:rsidR="0071225F" w:rsidRDefault="0071225F">
      <w:pPr>
        <w:pStyle w:val="CommentText"/>
      </w:pPr>
      <w:r>
        <w:rPr>
          <w:rStyle w:val="CommentReference"/>
        </w:rPr>
        <w:annotationRef/>
      </w:r>
      <w:r>
        <w:rPr>
          <w:rFonts w:hint="eastAsia"/>
          <w:lang w:eastAsia="zh-CN"/>
        </w:rPr>
        <w:t>OK</w:t>
      </w:r>
    </w:p>
  </w:comment>
  <w:comment w:id="19080" w:author="Julio Li [2]" w:date="2020-09-08T12:18:00Z" w:initials="JL">
    <w:p w14:paraId="106882BC" w14:textId="03141B49" w:rsidR="0071225F" w:rsidRDefault="0071225F">
      <w:pPr>
        <w:pStyle w:val="CommentText"/>
      </w:pPr>
      <w:r>
        <w:rPr>
          <w:rStyle w:val="CommentReference"/>
        </w:rPr>
        <w:annotationRef/>
      </w:r>
      <w:r>
        <w:t>PASS</w:t>
      </w:r>
    </w:p>
  </w:comment>
  <w:comment w:id="19095" w:author="Julio Li [2]" w:date="2020-09-03T16:41:00Z" w:initials="JL">
    <w:p w14:paraId="36E9F4D2" w14:textId="54646524" w:rsidR="0071225F" w:rsidRDefault="0071225F">
      <w:pPr>
        <w:pStyle w:val="CommentText"/>
      </w:pPr>
      <w:r>
        <w:rPr>
          <w:rStyle w:val="CommentReference"/>
        </w:rPr>
        <w:annotationRef/>
      </w:r>
      <w:r>
        <w:rPr>
          <w:rFonts w:hint="eastAsia"/>
          <w:lang w:eastAsia="zh-CN"/>
        </w:rPr>
        <w:t>备份转移的双人控制人选确定是</w:t>
      </w:r>
      <w:r>
        <w:rPr>
          <w:rFonts w:hint="eastAsia"/>
          <w:lang w:eastAsia="zh-CN"/>
        </w:rPr>
        <w:t>IT</w:t>
      </w:r>
      <w:r>
        <w:rPr>
          <w:rFonts w:hint="eastAsia"/>
          <w:lang w:eastAsia="zh-CN"/>
        </w:rPr>
        <w:t>工程师和数据工程师</w:t>
      </w:r>
    </w:p>
  </w:comment>
  <w:comment w:id="19096" w:author="Administrator" w:date="2020-09-04T11:15:00Z" w:initials="A">
    <w:p w14:paraId="2A890AD1" w14:textId="127478FB" w:rsidR="0071225F" w:rsidRDefault="0071225F">
      <w:pPr>
        <w:pStyle w:val="CommentText"/>
      </w:pPr>
      <w:r>
        <w:rPr>
          <w:rStyle w:val="CommentReference"/>
        </w:rPr>
        <w:annotationRef/>
      </w:r>
      <w:r>
        <w:rPr>
          <w:rFonts w:hint="eastAsia"/>
          <w:lang w:eastAsia="zh-CN"/>
        </w:rPr>
        <w:t>OK</w:t>
      </w:r>
    </w:p>
  </w:comment>
  <w:comment w:id="19097" w:author="Julio Li [2]" w:date="2020-09-08T12:19:00Z" w:initials="JL">
    <w:p w14:paraId="63EC149A" w14:textId="6F035693" w:rsidR="0071225F" w:rsidRPr="008478CB" w:rsidRDefault="0071225F">
      <w:pPr>
        <w:pStyle w:val="CommentText"/>
        <w:rPr>
          <w:lang w:val="en-US" w:eastAsia="zh-CN"/>
        </w:rPr>
      </w:pPr>
      <w:r>
        <w:rPr>
          <w:rStyle w:val="CommentReference"/>
        </w:rPr>
        <w:annotationRef/>
      </w:r>
      <w:r>
        <w:rPr>
          <w:lang w:val="en-US"/>
        </w:rPr>
        <w:t>PASS</w:t>
      </w:r>
    </w:p>
  </w:comment>
  <w:comment w:id="19121" w:author="Julio Li [2]" w:date="2020-09-03T16:48:00Z" w:initials="JL">
    <w:p w14:paraId="467F6F4A" w14:textId="196BC4E8" w:rsidR="0071225F" w:rsidRDefault="0071225F">
      <w:pPr>
        <w:pStyle w:val="CommentText"/>
      </w:pPr>
      <w:r>
        <w:rPr>
          <w:rStyle w:val="CommentReference"/>
        </w:rPr>
        <w:annotationRef/>
      </w:r>
      <w:r>
        <w:rPr>
          <w:rFonts w:hint="eastAsia"/>
          <w:lang w:eastAsia="zh-CN"/>
        </w:rPr>
        <w:t>有备份记录即可，这个媒体移交记录不必要，可删去</w:t>
      </w:r>
    </w:p>
  </w:comment>
  <w:comment w:id="19122" w:author="Administrator" w:date="2020-09-04T11:16:00Z" w:initials="A">
    <w:p w14:paraId="607DA72A" w14:textId="6F862A9F" w:rsidR="0071225F" w:rsidRDefault="0071225F">
      <w:pPr>
        <w:pStyle w:val="CommentText"/>
      </w:pPr>
      <w:r>
        <w:rPr>
          <w:rStyle w:val="CommentReference"/>
        </w:rPr>
        <w:annotationRef/>
      </w:r>
      <w:r>
        <w:rPr>
          <w:rFonts w:hint="eastAsia"/>
          <w:lang w:eastAsia="zh-CN"/>
        </w:rPr>
        <w:t>备份转移登记表留着</w:t>
      </w:r>
      <w:r>
        <w:rPr>
          <w:rFonts w:hint="eastAsia"/>
          <w:lang w:eastAsia="zh-CN"/>
        </w:rPr>
        <w:t>,</w:t>
      </w:r>
      <w:r>
        <w:rPr>
          <w:rFonts w:hint="eastAsia"/>
          <w:lang w:eastAsia="zh-CN"/>
        </w:rPr>
        <w:t>双人控制签字</w:t>
      </w:r>
    </w:p>
  </w:comment>
  <w:comment w:id="19123" w:author="Julio Li [2]" w:date="2020-09-08T12:19:00Z" w:initials="JL">
    <w:p w14:paraId="6E1D490D" w14:textId="0D2E7D77" w:rsidR="0071225F" w:rsidRDefault="0071225F">
      <w:pPr>
        <w:pStyle w:val="CommentText"/>
      </w:pPr>
      <w:r>
        <w:rPr>
          <w:rStyle w:val="CommentReference"/>
        </w:rPr>
        <w:annotationRef/>
      </w:r>
      <w:r>
        <w:rPr>
          <w:rFonts w:hint="eastAsia"/>
          <w:lang w:eastAsia="zh-CN"/>
        </w:rPr>
        <w:t>PASS</w:t>
      </w:r>
    </w:p>
  </w:comment>
  <w:comment w:id="19196" w:author="Julio Li" w:date="2020-05-15T14:06:00Z" w:initials="JL">
    <w:p w14:paraId="3D336291" w14:textId="1FCD1531" w:rsidR="0071225F" w:rsidRDefault="0071225F">
      <w:pPr>
        <w:pStyle w:val="CommentText"/>
      </w:pPr>
      <w:r>
        <w:rPr>
          <w:rStyle w:val="CommentReference"/>
        </w:rPr>
        <w:annotationRef/>
      </w:r>
      <w:r>
        <w:t>The content was not found in CTW evidence documents</w:t>
      </w:r>
    </w:p>
  </w:comment>
  <w:comment w:id="19356" w:author="Julio Li [2]" w:date="2020-08-20T17:54:00Z" w:initials="JL">
    <w:p w14:paraId="0C7A956F" w14:textId="526782E2" w:rsidR="0071225F" w:rsidRDefault="0071225F">
      <w:pPr>
        <w:pStyle w:val="CommentText"/>
      </w:pPr>
      <w:r>
        <w:rPr>
          <w:rStyle w:val="CommentReference"/>
        </w:rPr>
        <w:annotationRef/>
      </w:r>
      <w:r>
        <w:rPr>
          <w:rFonts w:hint="eastAsia"/>
          <w:lang w:eastAsia="zh-CN"/>
        </w:rPr>
        <w:t>是否有授权软件管理列表，如“</w:t>
      </w:r>
      <w:r w:rsidRPr="000C6046">
        <w:rPr>
          <w:rFonts w:hint="eastAsia"/>
          <w:lang w:val="en-GB"/>
        </w:rPr>
        <w:t>统一安装</w:t>
      </w:r>
      <w:r w:rsidRPr="000C6046">
        <w:rPr>
          <w:lang w:val="en-GB"/>
        </w:rPr>
        <w:t>autocad</w:t>
      </w:r>
      <w:r w:rsidRPr="000C6046">
        <w:rPr>
          <w:rFonts w:hint="eastAsia"/>
          <w:lang w:val="en-GB"/>
        </w:rPr>
        <w:t>，</w:t>
      </w:r>
      <w:r w:rsidRPr="000C6046">
        <w:rPr>
          <w:lang w:val="en-GB"/>
        </w:rPr>
        <w:t>office365</w:t>
      </w:r>
      <w:r w:rsidRPr="000C6046">
        <w:rPr>
          <w:rFonts w:hint="eastAsia"/>
          <w:lang w:val="en-GB"/>
        </w:rPr>
        <w:t>，</w:t>
      </w:r>
      <w:r w:rsidRPr="000C6046">
        <w:rPr>
          <w:lang w:val="en-GB"/>
        </w:rPr>
        <w:t>foxmail</w:t>
      </w:r>
      <w:r w:rsidRPr="000C6046">
        <w:rPr>
          <w:rFonts w:hint="eastAsia"/>
          <w:lang w:val="en-GB"/>
        </w:rPr>
        <w:t>等办公软件</w:t>
      </w:r>
      <w:r>
        <w:rPr>
          <w:rFonts w:hint="eastAsia"/>
          <w:lang w:val="en-GB" w:eastAsia="zh-CN"/>
        </w:rPr>
        <w:t>”</w:t>
      </w:r>
    </w:p>
  </w:comment>
  <w:comment w:id="19357" w:author="Administrator" w:date="2020-09-04T11:18:00Z" w:initials="A">
    <w:p w14:paraId="7EB8F135" w14:textId="4FA9C5A6" w:rsidR="0071225F" w:rsidRDefault="0071225F">
      <w:pPr>
        <w:pStyle w:val="CommentText"/>
      </w:pPr>
      <w:r>
        <w:rPr>
          <w:rStyle w:val="CommentReference"/>
        </w:rPr>
        <w:annotationRef/>
      </w:r>
      <w:r>
        <w:rPr>
          <w:rFonts w:hint="eastAsia"/>
          <w:lang w:eastAsia="zh-CN"/>
        </w:rPr>
        <w:t>生产电脑有一些生产相关的软件</w:t>
      </w:r>
      <w:r>
        <w:rPr>
          <w:rFonts w:hint="eastAsia"/>
          <w:lang w:eastAsia="zh-CN"/>
        </w:rPr>
        <w:t>,</w:t>
      </w:r>
      <w:r>
        <w:rPr>
          <w:rFonts w:hint="eastAsia"/>
          <w:lang w:eastAsia="zh-CN"/>
        </w:rPr>
        <w:t>只有这些授权的与生产相关的软件才可以安装到生产电脑</w:t>
      </w:r>
    </w:p>
  </w:comment>
  <w:comment w:id="19358" w:author="Julio Li [2]" w:date="2020-09-08T12:35:00Z" w:initials="JL">
    <w:p w14:paraId="6E8A7F8E" w14:textId="32990313" w:rsidR="0071225F" w:rsidRDefault="0071225F">
      <w:pPr>
        <w:pStyle w:val="CommentText"/>
        <w:rPr>
          <w:lang w:eastAsia="zh-CN"/>
        </w:rPr>
      </w:pPr>
      <w:r>
        <w:rPr>
          <w:rStyle w:val="CommentReference"/>
        </w:rPr>
        <w:annotationRef/>
      </w:r>
      <w:r>
        <w:rPr>
          <w:rFonts w:hint="eastAsia"/>
          <w:lang w:eastAsia="zh-CN"/>
        </w:rPr>
        <w:t>PASS</w:t>
      </w:r>
    </w:p>
  </w:comment>
  <w:comment w:id="19378" w:author="Julio Li [2]" w:date="2020-09-03T16:51:00Z" w:initials="JL">
    <w:p w14:paraId="45459F8D" w14:textId="1944DAAE" w:rsidR="0071225F" w:rsidRDefault="0071225F">
      <w:pPr>
        <w:pStyle w:val="CommentText"/>
        <w:rPr>
          <w:lang w:eastAsia="zh-CN"/>
        </w:rPr>
      </w:pPr>
      <w:r>
        <w:rPr>
          <w:rStyle w:val="CommentReference"/>
        </w:rPr>
        <w:annotationRef/>
      </w:r>
      <w:r>
        <w:rPr>
          <w:rFonts w:hint="eastAsia"/>
          <w:lang w:eastAsia="zh-CN"/>
        </w:rPr>
        <w:t>宁波厂在实施这个政策吗？如果没有则删去</w:t>
      </w:r>
    </w:p>
    <w:p w14:paraId="566DC2AF" w14:textId="763136C8" w:rsidR="0071225F" w:rsidRPr="00997D17" w:rsidRDefault="0071225F">
      <w:pPr>
        <w:pStyle w:val="CommentText"/>
        <w:rPr>
          <w:lang w:eastAsia="zh-CN"/>
        </w:rPr>
      </w:pPr>
      <w:r>
        <w:rPr>
          <w:rFonts w:hint="eastAsia"/>
          <w:lang w:eastAsia="zh-CN"/>
        </w:rPr>
        <w:t>另外办公电脑的软件安装的申请流程也要写在此，并说明谁来操作安装，谁批准安装</w:t>
      </w:r>
    </w:p>
  </w:comment>
  <w:comment w:id="19379" w:author="Administrator" w:date="2020-09-04T11:20:00Z" w:initials="A">
    <w:p w14:paraId="3A42E861" w14:textId="77777777" w:rsidR="0071225F" w:rsidRDefault="0071225F">
      <w:pPr>
        <w:pStyle w:val="CommentText"/>
      </w:pPr>
      <w:r>
        <w:rPr>
          <w:rStyle w:val="CommentReference"/>
        </w:rPr>
        <w:annotationRef/>
      </w:r>
      <w:r>
        <w:rPr>
          <w:rFonts w:hint="eastAsia"/>
          <w:lang w:eastAsia="zh-CN"/>
        </w:rPr>
        <w:t>需要提交软件申请列表</w:t>
      </w:r>
    </w:p>
    <w:p w14:paraId="3F1048E5" w14:textId="2706741F" w:rsidR="0071225F" w:rsidRDefault="0071225F">
      <w:pPr>
        <w:pStyle w:val="CommentText"/>
      </w:pPr>
      <w:r>
        <w:rPr>
          <w:rFonts w:hint="eastAsia"/>
          <w:lang w:eastAsia="zh-CN"/>
        </w:rPr>
        <w:t>安全经理批准后</w:t>
      </w:r>
      <w:r>
        <w:t>IT</w:t>
      </w:r>
      <w:r>
        <w:rPr>
          <w:rFonts w:hint="eastAsia"/>
          <w:lang w:eastAsia="zh-CN"/>
        </w:rPr>
        <w:t>工程师来操作</w:t>
      </w:r>
      <w:r>
        <w:rPr>
          <w:rFonts w:hint="eastAsia"/>
          <w:lang w:eastAsia="zh-CN"/>
        </w:rPr>
        <w:t>,</w:t>
      </w:r>
      <w:r>
        <w:rPr>
          <w:lang w:eastAsia="zh-CN"/>
        </w:rPr>
        <w:t xml:space="preserve"> </w:t>
      </w:r>
      <w:r>
        <w:rPr>
          <w:rFonts w:hint="eastAsia"/>
          <w:lang w:eastAsia="zh-CN"/>
        </w:rPr>
        <w:t>双人控制</w:t>
      </w:r>
    </w:p>
  </w:comment>
  <w:comment w:id="19413" w:author="Julio Li [2]" w:date="2020-09-03T16:52:00Z" w:initials="JL">
    <w:p w14:paraId="1E483B4A" w14:textId="77664E64" w:rsidR="0071225F" w:rsidRDefault="0071225F">
      <w:pPr>
        <w:pStyle w:val="CommentText"/>
        <w:rPr>
          <w:lang w:val="en-US"/>
        </w:rPr>
      </w:pPr>
      <w:r>
        <w:rPr>
          <w:rStyle w:val="CommentReference"/>
        </w:rPr>
        <w:annotationRef/>
      </w:r>
      <w:r>
        <w:rPr>
          <w:rFonts w:hint="eastAsia"/>
          <w:lang w:eastAsia="zh-CN"/>
        </w:rPr>
        <w:t>生产电脑的软件安装是由</w:t>
      </w:r>
      <w:r>
        <w:rPr>
          <w:rFonts w:hint="eastAsia"/>
          <w:lang w:val="en-US" w:eastAsia="zh-CN"/>
        </w:rPr>
        <w:t>设备供应商</w:t>
      </w:r>
    </w:p>
    <w:p w14:paraId="67FEC915" w14:textId="0D1AA214" w:rsidR="0071225F" w:rsidRPr="006514CB" w:rsidRDefault="0071225F">
      <w:pPr>
        <w:pStyle w:val="CommentText"/>
        <w:rPr>
          <w:lang w:val="en-US" w:eastAsia="zh-CN"/>
        </w:rPr>
      </w:pPr>
      <w:r>
        <w:rPr>
          <w:rFonts w:hint="eastAsia"/>
          <w:lang w:val="en-US" w:eastAsia="zh-CN"/>
        </w:rPr>
        <w:t>需要软件安装申请表</w:t>
      </w:r>
    </w:p>
  </w:comment>
  <w:comment w:id="19414" w:author="Julio Li [2]" w:date="2020-09-08T12:22:00Z" w:initials="JL">
    <w:p w14:paraId="74BE3DFF" w14:textId="015C782A" w:rsidR="0071225F" w:rsidRPr="00980071" w:rsidRDefault="0071225F">
      <w:pPr>
        <w:pStyle w:val="CommentText"/>
        <w:rPr>
          <w:lang w:val="en-US"/>
        </w:rPr>
      </w:pPr>
      <w:r>
        <w:rPr>
          <w:rStyle w:val="CommentReference"/>
        </w:rPr>
        <w:annotationRef/>
      </w:r>
      <w:r>
        <w:rPr>
          <w:lang w:val="en-US"/>
        </w:rPr>
        <w:t>PASS</w:t>
      </w:r>
    </w:p>
  </w:comment>
  <w:comment w:id="19484" w:author="Julio Li [2]" w:date="2020-09-03T17:05:00Z" w:initials="JL">
    <w:p w14:paraId="0185FADD" w14:textId="1C3CCBCE" w:rsidR="0071225F" w:rsidRDefault="0071225F">
      <w:pPr>
        <w:pStyle w:val="CommentText"/>
      </w:pPr>
      <w:r>
        <w:rPr>
          <w:rStyle w:val="CommentReference"/>
        </w:rPr>
        <w:annotationRef/>
      </w:r>
      <w:r>
        <w:rPr>
          <w:rFonts w:hint="eastAsia"/>
          <w:lang w:eastAsia="zh-CN"/>
        </w:rPr>
        <w:t>政策是否符合宁波厂情况？</w:t>
      </w:r>
    </w:p>
  </w:comment>
  <w:comment w:id="19485" w:author="Administrator" w:date="2020-09-04T11:22:00Z" w:initials="A">
    <w:p w14:paraId="0E711959" w14:textId="1F4CB33F" w:rsidR="0071225F" w:rsidRDefault="0071225F">
      <w:pPr>
        <w:pStyle w:val="CommentText"/>
      </w:pPr>
      <w:r>
        <w:rPr>
          <w:rStyle w:val="CommentReference"/>
        </w:rPr>
        <w:annotationRef/>
      </w:r>
      <w:r>
        <w:rPr>
          <w:rFonts w:hint="eastAsia"/>
          <w:lang w:eastAsia="zh-CN"/>
        </w:rPr>
        <w:t>留着</w:t>
      </w:r>
    </w:p>
  </w:comment>
  <w:comment w:id="19486" w:author="Julio Li [2]" w:date="2020-09-08T12:31:00Z" w:initials="JL">
    <w:p w14:paraId="4ECD8A9F" w14:textId="22FF63BC" w:rsidR="0071225F" w:rsidRDefault="0071225F">
      <w:pPr>
        <w:pStyle w:val="CommentText"/>
      </w:pPr>
      <w:r>
        <w:rPr>
          <w:rStyle w:val="CommentReference"/>
        </w:rPr>
        <w:annotationRef/>
      </w:r>
      <w:r>
        <w:t>PASS</w:t>
      </w:r>
    </w:p>
  </w:comment>
  <w:comment w:id="19541" w:author="Julio Li [2]" w:date="2020-09-03T17:06:00Z" w:initials="JL">
    <w:p w14:paraId="56CC0EFA" w14:textId="2735E3DD" w:rsidR="0071225F" w:rsidRDefault="0071225F" w:rsidP="00997D17">
      <w:pPr>
        <w:pStyle w:val="CommentText"/>
        <w:rPr>
          <w:lang w:val="en-US" w:eastAsia="zh-CN"/>
        </w:rPr>
      </w:pPr>
      <w:r>
        <w:rPr>
          <w:rStyle w:val="CommentReference"/>
        </w:rPr>
        <w:annotationRef/>
      </w:r>
      <w:r>
        <w:rPr>
          <w:rFonts w:hint="eastAsia"/>
          <w:lang w:eastAsia="zh-CN"/>
        </w:rPr>
        <w:t>修改成安全小组人员会定期检查的流程，检查的内容包括：办公电脑和生产电脑上安装的软件是否合规，生产电脑的硬件资源使用情况</w:t>
      </w:r>
      <w:r>
        <w:rPr>
          <w:lang w:val="en-US" w:eastAsia="zh-CN"/>
        </w:rPr>
        <w:t>(</w:t>
      </w:r>
      <w:r>
        <w:rPr>
          <w:rFonts w:hint="eastAsia"/>
          <w:lang w:val="en-US" w:eastAsia="zh-CN"/>
        </w:rPr>
        <w:t>打开资源管理器</w:t>
      </w:r>
      <w:r>
        <w:rPr>
          <w:lang w:val="en-US" w:eastAsia="zh-CN"/>
        </w:rPr>
        <w:t>)</w:t>
      </w:r>
      <w:r>
        <w:rPr>
          <w:rFonts w:hint="eastAsia"/>
          <w:lang w:val="en-US" w:eastAsia="zh-CN"/>
        </w:rPr>
        <w:t>等</w:t>
      </w:r>
    </w:p>
    <w:p w14:paraId="590F9476" w14:textId="6D67714C" w:rsidR="0071225F" w:rsidRDefault="0071225F" w:rsidP="00997D17">
      <w:pPr>
        <w:pStyle w:val="CommentText"/>
      </w:pPr>
      <w:r>
        <w:rPr>
          <w:rFonts w:hint="eastAsia"/>
          <w:lang w:val="en-US" w:eastAsia="zh-CN"/>
        </w:rPr>
        <w:t>修改这段的标题</w:t>
      </w:r>
    </w:p>
  </w:comment>
  <w:comment w:id="19542" w:author="Administrator" w:date="2020-09-04T11:22:00Z" w:initials="A">
    <w:p w14:paraId="5B1DCC36" w14:textId="38F4875B" w:rsidR="0071225F" w:rsidRDefault="0071225F">
      <w:pPr>
        <w:pStyle w:val="CommentText"/>
        <w:rPr>
          <w:lang w:eastAsia="zh-CN"/>
        </w:rPr>
      </w:pPr>
      <w:r>
        <w:rPr>
          <w:rStyle w:val="CommentReference"/>
        </w:rPr>
        <w:annotationRef/>
      </w:r>
      <w:r>
        <w:rPr>
          <w:rFonts w:hint="eastAsia"/>
          <w:lang w:eastAsia="zh-CN"/>
        </w:rPr>
        <w:t>定期巡查</w:t>
      </w:r>
    </w:p>
    <w:p w14:paraId="17F9874D" w14:textId="70D482C2" w:rsidR="0071225F" w:rsidRDefault="0071225F">
      <w:pPr>
        <w:pStyle w:val="CommentText"/>
      </w:pPr>
      <w:r>
        <w:rPr>
          <w:rFonts w:hint="eastAsia"/>
          <w:lang w:eastAsia="zh-CN"/>
        </w:rPr>
        <w:t>频率是一个月</w:t>
      </w:r>
    </w:p>
    <w:p w14:paraId="24ED7E29" w14:textId="77777777" w:rsidR="0071225F" w:rsidRDefault="0071225F">
      <w:pPr>
        <w:pStyle w:val="CommentText"/>
      </w:pPr>
      <w:r>
        <w:rPr>
          <w:rFonts w:hint="eastAsia"/>
          <w:lang w:eastAsia="zh-CN"/>
        </w:rPr>
        <w:t>IT</w:t>
      </w:r>
      <w:r>
        <w:rPr>
          <w:rFonts w:hint="eastAsia"/>
          <w:lang w:eastAsia="zh-CN"/>
        </w:rPr>
        <w:t>工程师</w:t>
      </w:r>
    </w:p>
    <w:p w14:paraId="494F9323" w14:textId="77777777" w:rsidR="0071225F" w:rsidRDefault="0071225F">
      <w:pPr>
        <w:pStyle w:val="CommentText"/>
        <w:rPr>
          <w:lang w:eastAsia="zh-CN"/>
        </w:rPr>
      </w:pPr>
      <w:r>
        <w:rPr>
          <w:rFonts w:hint="eastAsia"/>
          <w:lang w:eastAsia="zh-CN"/>
        </w:rPr>
        <w:t>范围是</w:t>
      </w:r>
      <w:r>
        <w:rPr>
          <w:rFonts w:hint="eastAsia"/>
          <w:lang w:eastAsia="zh-CN"/>
        </w:rPr>
        <w:t>:</w:t>
      </w:r>
    </w:p>
    <w:p w14:paraId="4E016862" w14:textId="77777777" w:rsidR="0071225F" w:rsidRDefault="0071225F">
      <w:pPr>
        <w:pStyle w:val="CommentText"/>
        <w:rPr>
          <w:lang w:eastAsia="zh-CN"/>
        </w:rPr>
      </w:pPr>
      <w:r>
        <w:rPr>
          <w:rFonts w:hint="eastAsia"/>
          <w:lang w:eastAsia="zh-CN"/>
        </w:rPr>
        <w:t>是否安装未授权软件</w:t>
      </w:r>
    </w:p>
    <w:p w14:paraId="3FE0AE64" w14:textId="77777777" w:rsidR="0071225F" w:rsidRDefault="0071225F">
      <w:pPr>
        <w:pStyle w:val="CommentText"/>
        <w:rPr>
          <w:lang w:eastAsia="zh-CN"/>
        </w:rPr>
      </w:pPr>
      <w:r>
        <w:rPr>
          <w:rFonts w:hint="eastAsia"/>
          <w:lang w:eastAsia="zh-CN"/>
        </w:rPr>
        <w:t>是否卸载反病毒软件</w:t>
      </w:r>
    </w:p>
    <w:p w14:paraId="5C85364D" w14:textId="4C14119D" w:rsidR="0071225F" w:rsidRDefault="0071225F">
      <w:pPr>
        <w:pStyle w:val="CommentText"/>
        <w:rPr>
          <w:lang w:eastAsia="zh-CN"/>
        </w:rPr>
      </w:pPr>
      <w:r>
        <w:rPr>
          <w:rFonts w:hint="eastAsia"/>
          <w:lang w:eastAsia="zh-CN"/>
        </w:rPr>
        <w:t>系统资源是否耗尽</w:t>
      </w:r>
    </w:p>
  </w:comment>
  <w:comment w:id="19543" w:author="Julio Li [2]" w:date="2020-09-08T12:39:00Z" w:initials="JL">
    <w:p w14:paraId="653E9CC6" w14:textId="127250F0" w:rsidR="0071225F" w:rsidRPr="00B267F5" w:rsidRDefault="0071225F">
      <w:pPr>
        <w:pStyle w:val="CommentText"/>
        <w:rPr>
          <w:lang w:val="en-US"/>
        </w:rPr>
      </w:pPr>
      <w:r>
        <w:rPr>
          <w:rStyle w:val="CommentReference"/>
        </w:rPr>
        <w:annotationRef/>
      </w:r>
      <w:r>
        <w:rPr>
          <w:lang w:val="en-US"/>
        </w:rPr>
        <w:t>PASS</w:t>
      </w:r>
    </w:p>
  </w:comment>
  <w:comment w:id="19581" w:author="Julio Li" w:date="2020-05-15T14:12:00Z" w:initials="JL">
    <w:p w14:paraId="0177D767" w14:textId="5BDF578E" w:rsidR="0071225F" w:rsidRDefault="0071225F">
      <w:pPr>
        <w:pStyle w:val="CommentText"/>
      </w:pPr>
      <w:r>
        <w:rPr>
          <w:rStyle w:val="CommentReference"/>
        </w:rPr>
        <w:annotationRef/>
      </w:r>
      <w:r>
        <w:t xml:space="preserve">The change of system loggings were mentioned in different system and security facility, but it could be better if the situation of all the equipments which are </w:t>
      </w:r>
      <w:r>
        <w:t>logged  could be described here as a summary.</w:t>
      </w:r>
    </w:p>
  </w:comment>
  <w:comment w:id="19811" w:author="Julio Li [2]" w:date="2020-09-03T17:18:00Z" w:initials="JL">
    <w:p w14:paraId="01C3008F" w14:textId="40670586" w:rsidR="0071225F" w:rsidRPr="00CB7893" w:rsidRDefault="0071225F">
      <w:pPr>
        <w:pStyle w:val="CommentText"/>
        <w:rPr>
          <w:lang w:val="en-US" w:eastAsia="zh-CN"/>
        </w:rPr>
      </w:pPr>
      <w:r>
        <w:rPr>
          <w:rStyle w:val="CommentReference"/>
        </w:rPr>
        <w:annotationRef/>
      </w:r>
      <w:r>
        <w:rPr>
          <w:rFonts w:hint="eastAsia"/>
          <w:lang w:eastAsia="zh-CN"/>
        </w:rPr>
        <w:t>改成</w:t>
      </w:r>
      <w:r>
        <w:rPr>
          <w:lang w:val="en-US"/>
        </w:rPr>
        <w:t xml:space="preserve">IT </w:t>
      </w:r>
      <w:r>
        <w:rPr>
          <w:rFonts w:hint="eastAsia"/>
          <w:lang w:val="en-US" w:eastAsia="zh-CN"/>
        </w:rPr>
        <w:t>工程师</w:t>
      </w:r>
    </w:p>
  </w:comment>
  <w:comment w:id="19812" w:author="Julio Li [2]" w:date="2020-09-08T12:39:00Z" w:initials="JL">
    <w:p w14:paraId="259191F0" w14:textId="6EA2F8A1" w:rsidR="0071225F" w:rsidRDefault="0071225F">
      <w:pPr>
        <w:pStyle w:val="CommentText"/>
      </w:pPr>
      <w:r>
        <w:rPr>
          <w:rStyle w:val="CommentReference"/>
        </w:rPr>
        <w:annotationRef/>
      </w:r>
      <w:r>
        <w:rPr>
          <w:rFonts w:hint="eastAsia"/>
          <w:lang w:eastAsia="zh-CN"/>
        </w:rPr>
        <w:t>PASS</w:t>
      </w:r>
    </w:p>
  </w:comment>
  <w:comment w:id="19850" w:author="Julio Li [2]" w:date="2020-09-03T17:19:00Z" w:initials="JL">
    <w:p w14:paraId="4B4BB3FB" w14:textId="30818C51" w:rsidR="0071225F" w:rsidRDefault="0071225F">
      <w:pPr>
        <w:pStyle w:val="CommentText"/>
      </w:pPr>
      <w:r>
        <w:rPr>
          <w:rStyle w:val="CommentReference"/>
        </w:rPr>
        <w:annotationRef/>
      </w:r>
      <w:r>
        <w:rPr>
          <w:rFonts w:hint="eastAsia"/>
          <w:lang w:eastAsia="zh-CN"/>
        </w:rPr>
        <w:t>系统登录失败多次后锁定账号能否实现？</w:t>
      </w:r>
    </w:p>
  </w:comment>
  <w:comment w:id="19851" w:author="Administrator" w:date="2020-09-04T13:47:00Z" w:initials="A">
    <w:p w14:paraId="225C6DA9" w14:textId="6DB6D63B" w:rsidR="0071225F" w:rsidRDefault="0071225F">
      <w:pPr>
        <w:pStyle w:val="CommentText"/>
      </w:pPr>
      <w:r>
        <w:rPr>
          <w:rStyle w:val="CommentReference"/>
        </w:rPr>
        <w:annotationRef/>
      </w:r>
      <w:r>
        <w:rPr>
          <w:rFonts w:hint="eastAsia"/>
          <w:lang w:eastAsia="zh-CN"/>
        </w:rPr>
        <w:t>不确定</w:t>
      </w:r>
    </w:p>
  </w:comment>
  <w:comment w:id="19898" w:author="Julio Li [2]" w:date="2020-09-03T17:21:00Z" w:initials="JL">
    <w:p w14:paraId="5454F15D" w14:textId="77777777" w:rsidR="0071225F" w:rsidRDefault="0071225F">
      <w:pPr>
        <w:pStyle w:val="CommentText"/>
        <w:rPr>
          <w:lang w:val="en-US" w:eastAsia="zh-CN"/>
        </w:rPr>
      </w:pPr>
      <w:r>
        <w:rPr>
          <w:rStyle w:val="CommentReference"/>
        </w:rPr>
        <w:annotationRef/>
      </w:r>
      <w:r>
        <w:rPr>
          <w:lang w:val="en-US"/>
        </w:rPr>
        <w:t>IPQC</w:t>
      </w:r>
      <w:r>
        <w:rPr>
          <w:rFonts w:hint="eastAsia"/>
          <w:lang w:val="en-US" w:eastAsia="zh-CN"/>
        </w:rPr>
        <w:t>账号是什么？</w:t>
      </w:r>
    </w:p>
    <w:p w14:paraId="74F0CC00" w14:textId="4A450170" w:rsidR="0071225F" w:rsidRPr="00CB7893" w:rsidRDefault="0071225F">
      <w:pPr>
        <w:pStyle w:val="CommentText"/>
        <w:rPr>
          <w:lang w:val="en-US" w:eastAsia="zh-CN"/>
        </w:rPr>
      </w:pPr>
      <w:r>
        <w:rPr>
          <w:rFonts w:hint="eastAsia"/>
          <w:lang w:val="en-US" w:eastAsia="zh-CN"/>
        </w:rPr>
        <w:t>除了操作系统登录账号、</w:t>
      </w:r>
      <w:r>
        <w:rPr>
          <w:lang w:val="en-US" w:eastAsia="zh-CN"/>
        </w:rPr>
        <w:t>SVN</w:t>
      </w:r>
      <w:r>
        <w:rPr>
          <w:rFonts w:hint="eastAsia"/>
          <w:lang w:val="en-US" w:eastAsia="zh-CN"/>
        </w:rPr>
        <w:t>应用登录账号、门禁系统管理员账号外还有其它的内部管理系统账号吗？</w:t>
      </w:r>
    </w:p>
  </w:comment>
  <w:comment w:id="19899" w:author="Administrator" w:date="2020-09-04T13:48:00Z" w:initials="A">
    <w:p w14:paraId="1A4582AF" w14:textId="1A64A314" w:rsidR="0071225F" w:rsidRDefault="0071225F">
      <w:pPr>
        <w:pStyle w:val="CommentText"/>
      </w:pPr>
      <w:r>
        <w:rPr>
          <w:rStyle w:val="CommentReference"/>
        </w:rPr>
        <w:annotationRef/>
      </w:r>
      <w:r>
        <w:rPr>
          <w:rFonts w:hint="eastAsia"/>
          <w:lang w:eastAsia="zh-CN"/>
        </w:rPr>
        <w:t>没有，删掉</w:t>
      </w:r>
    </w:p>
  </w:comment>
  <w:comment w:id="19956" w:author="Julio Li [2]" w:date="2020-09-03T17:26:00Z" w:initials="JL">
    <w:p w14:paraId="59BC6828" w14:textId="04F5A936" w:rsidR="0071225F" w:rsidRDefault="0071225F">
      <w:pPr>
        <w:pStyle w:val="CommentText"/>
      </w:pPr>
      <w:r>
        <w:rPr>
          <w:rStyle w:val="CommentReference"/>
        </w:rPr>
        <w:annotationRef/>
      </w:r>
      <w:r>
        <w:rPr>
          <w:rFonts w:hint="eastAsia"/>
          <w:lang w:eastAsia="zh-CN"/>
        </w:rPr>
        <w:t>确认是否改成安全经理</w:t>
      </w:r>
    </w:p>
  </w:comment>
  <w:comment w:id="19957" w:author="Administrator" w:date="2020-09-04T13:48:00Z" w:initials="A">
    <w:p w14:paraId="21D0EB3E" w14:textId="5C8D1C08" w:rsidR="0071225F" w:rsidRDefault="0071225F">
      <w:pPr>
        <w:pStyle w:val="CommentText"/>
      </w:pPr>
      <w:r>
        <w:rPr>
          <w:rStyle w:val="CommentReference"/>
        </w:rPr>
        <w:annotationRef/>
      </w:r>
      <w:r>
        <w:rPr>
          <w:rFonts w:hint="eastAsia"/>
          <w:lang w:eastAsia="zh-CN"/>
        </w:rPr>
        <w:t>OK</w:t>
      </w:r>
    </w:p>
  </w:comment>
  <w:comment w:id="19958" w:author="Julio Li [2]" w:date="2020-09-08T12:41:00Z" w:initials="JL">
    <w:p w14:paraId="33664141" w14:textId="0E31FCC8" w:rsidR="0071225F" w:rsidRPr="004D2B7A" w:rsidRDefault="0071225F">
      <w:pPr>
        <w:pStyle w:val="CommentText"/>
        <w:rPr>
          <w:lang w:val="en-US"/>
        </w:rPr>
      </w:pPr>
      <w:r>
        <w:rPr>
          <w:rStyle w:val="CommentReference"/>
        </w:rPr>
        <w:annotationRef/>
      </w:r>
      <w:r>
        <w:rPr>
          <w:lang w:val="en-US"/>
        </w:rPr>
        <w:t>PASS</w:t>
      </w:r>
    </w:p>
  </w:comment>
  <w:comment w:id="20069" w:author="Julio Li [2]" w:date="2020-08-20T17:56:00Z" w:initials="JL">
    <w:p w14:paraId="6814EC05" w14:textId="5D35C838" w:rsidR="0071225F" w:rsidRDefault="0071225F">
      <w:pPr>
        <w:pStyle w:val="CommentText"/>
      </w:pPr>
      <w:r>
        <w:rPr>
          <w:rStyle w:val="CommentReference"/>
        </w:rPr>
        <w:annotationRef/>
      </w:r>
      <w:r>
        <w:rPr>
          <w:rFonts w:hint="eastAsia"/>
          <w:lang w:eastAsia="zh-CN"/>
        </w:rPr>
        <w:t>BIOS</w:t>
      </w:r>
      <w:r>
        <w:rPr>
          <w:rFonts w:hint="eastAsia"/>
          <w:lang w:eastAsia="zh-CN"/>
        </w:rPr>
        <w:t>密码有用在生产电脑上吗？</w:t>
      </w:r>
    </w:p>
  </w:comment>
  <w:comment w:id="20070" w:author="Administrator" w:date="2020-09-04T13:48:00Z" w:initials="A">
    <w:p w14:paraId="2C793EE4" w14:textId="2CA91234" w:rsidR="0071225F" w:rsidRDefault="0071225F">
      <w:pPr>
        <w:pStyle w:val="CommentText"/>
      </w:pPr>
      <w:r>
        <w:rPr>
          <w:rStyle w:val="CommentReference"/>
        </w:rPr>
        <w:annotationRef/>
      </w:r>
      <w:r>
        <w:rPr>
          <w:rFonts w:hint="eastAsia"/>
          <w:lang w:eastAsia="zh-CN"/>
        </w:rPr>
        <w:t>删掉</w:t>
      </w:r>
    </w:p>
  </w:comment>
  <w:comment w:id="20137" w:author="Julio Li [2]" w:date="2020-09-03T17:27:00Z" w:initials="JL">
    <w:p w14:paraId="734EF697" w14:textId="4497BB1D" w:rsidR="0071225F" w:rsidRDefault="0071225F">
      <w:pPr>
        <w:pStyle w:val="CommentText"/>
      </w:pPr>
      <w:r>
        <w:rPr>
          <w:rStyle w:val="CommentReference"/>
        </w:rPr>
        <w:annotationRef/>
      </w:r>
      <w:r>
        <w:rPr>
          <w:rFonts w:hint="eastAsia"/>
          <w:lang w:eastAsia="zh-CN"/>
        </w:rPr>
        <w:t>需要提供账号申请表</w:t>
      </w:r>
    </w:p>
  </w:comment>
  <w:comment w:id="20245" w:author="Julio Li [2]" w:date="2020-09-03T17:28:00Z" w:initials="JL">
    <w:p w14:paraId="0BF22859" w14:textId="6D2C267C" w:rsidR="0071225F" w:rsidRDefault="0071225F">
      <w:pPr>
        <w:pStyle w:val="CommentText"/>
      </w:pPr>
      <w:r>
        <w:rPr>
          <w:rStyle w:val="CommentReference"/>
        </w:rPr>
        <w:annotationRef/>
      </w:r>
      <w:r>
        <w:rPr>
          <w:rFonts w:hint="eastAsia"/>
          <w:lang w:eastAsia="zh-CN"/>
        </w:rPr>
        <w:t>改成</w:t>
      </w:r>
      <w:r>
        <w:rPr>
          <w:rFonts w:hint="eastAsia"/>
          <w:lang w:eastAsia="zh-CN"/>
        </w:rPr>
        <w:t>IT</w:t>
      </w:r>
      <w:r>
        <w:rPr>
          <w:rFonts w:hint="eastAsia"/>
          <w:lang w:eastAsia="zh-CN"/>
        </w:rPr>
        <w:t>工程师每月把域账号列表发给安全经理审查，有安全经理签字</w:t>
      </w:r>
    </w:p>
  </w:comment>
  <w:comment w:id="20246" w:author="Administrator" w:date="2020-09-04T13:50:00Z" w:initials="A">
    <w:p w14:paraId="51CD5BD5" w14:textId="2357F785" w:rsidR="0071225F" w:rsidRDefault="0071225F">
      <w:pPr>
        <w:pStyle w:val="CommentText"/>
      </w:pPr>
      <w:r>
        <w:rPr>
          <w:rStyle w:val="CommentReference"/>
        </w:rPr>
        <w:annotationRef/>
      </w:r>
      <w:r>
        <w:rPr>
          <w:rFonts w:hint="eastAsia"/>
          <w:lang w:eastAsia="zh-CN"/>
        </w:rPr>
        <w:t>OK</w:t>
      </w:r>
    </w:p>
  </w:comment>
  <w:comment w:id="20247" w:author="Julio Li [2]" w:date="2020-09-08T13:39:00Z" w:initials="JL">
    <w:p w14:paraId="149ED053" w14:textId="7BCB646C" w:rsidR="0071225F" w:rsidRDefault="0071225F">
      <w:pPr>
        <w:pStyle w:val="CommentText"/>
      </w:pPr>
      <w:r>
        <w:rPr>
          <w:rStyle w:val="CommentReference"/>
        </w:rPr>
        <w:annotationRef/>
      </w:r>
      <w:r>
        <w:rPr>
          <w:rFonts w:hint="eastAsia"/>
          <w:lang w:eastAsia="zh-CN"/>
        </w:rPr>
        <w:t>PASS</w:t>
      </w:r>
    </w:p>
  </w:comment>
  <w:comment w:id="20293" w:author="Julio Li [2]" w:date="2020-09-03T17:30:00Z" w:initials="JL">
    <w:p w14:paraId="72246D6C" w14:textId="4561D202" w:rsidR="0071225F" w:rsidRDefault="0071225F">
      <w:pPr>
        <w:pStyle w:val="CommentText"/>
      </w:pPr>
      <w:r>
        <w:rPr>
          <w:rStyle w:val="CommentReference"/>
        </w:rPr>
        <w:annotationRef/>
      </w:r>
      <w:r>
        <w:rPr>
          <w:rFonts w:hint="eastAsia"/>
          <w:lang w:eastAsia="zh-CN"/>
        </w:rPr>
        <w:t>需要提供账号解锁申请表</w:t>
      </w:r>
    </w:p>
  </w:comment>
  <w:comment w:id="20294" w:author="Administrator" w:date="2020-09-04T13:50:00Z" w:initials="A">
    <w:p w14:paraId="00BF6A35" w14:textId="1397AD01" w:rsidR="0071225F" w:rsidRDefault="0071225F">
      <w:pPr>
        <w:pStyle w:val="CommentText"/>
      </w:pPr>
      <w:r>
        <w:rPr>
          <w:rStyle w:val="CommentReference"/>
        </w:rPr>
        <w:annotationRef/>
      </w:r>
      <w:r>
        <w:rPr>
          <w:rFonts w:hint="eastAsia"/>
          <w:lang w:eastAsia="zh-CN"/>
        </w:rPr>
        <w:t>不确定</w:t>
      </w:r>
    </w:p>
  </w:comment>
  <w:comment w:id="20434" w:author="Julio Li [2]" w:date="2020-09-03T17:31:00Z" w:initials="JL">
    <w:p w14:paraId="54C2816C" w14:textId="0094C87C" w:rsidR="0071225F" w:rsidRDefault="0071225F">
      <w:pPr>
        <w:pStyle w:val="CommentText"/>
      </w:pPr>
      <w:r>
        <w:rPr>
          <w:rStyle w:val="CommentReference"/>
        </w:rPr>
        <w:annotationRef/>
      </w:r>
      <w:r>
        <w:rPr>
          <w:rFonts w:hint="eastAsia"/>
          <w:lang w:eastAsia="zh-CN"/>
        </w:rPr>
        <w:t>密码安全政策需要提供安全策略设置界面来佐证</w:t>
      </w:r>
    </w:p>
  </w:comment>
  <w:comment w:id="20435" w:author="Administrator" w:date="2020-09-04T13:52:00Z" w:initials="A">
    <w:p w14:paraId="3CD4B10B" w14:textId="36DC7797" w:rsidR="0071225F" w:rsidRDefault="0071225F">
      <w:pPr>
        <w:pStyle w:val="CommentText"/>
      </w:pPr>
      <w:r>
        <w:rPr>
          <w:rStyle w:val="CommentReference"/>
        </w:rPr>
        <w:annotationRef/>
      </w:r>
      <w:r>
        <w:rPr>
          <w:rFonts w:hint="eastAsia"/>
          <w:lang w:eastAsia="zh-CN"/>
        </w:rPr>
        <w:t>OK</w:t>
      </w:r>
      <w:r>
        <w:rPr>
          <w:rFonts w:hint="eastAsia"/>
          <w:lang w:eastAsia="zh-CN"/>
        </w:rPr>
        <w:t>，留着</w:t>
      </w:r>
    </w:p>
  </w:comment>
  <w:comment w:id="20436" w:author="Julio Li [2]" w:date="2020-09-08T13:41:00Z" w:initials="JL">
    <w:p w14:paraId="45D3F982" w14:textId="7D054399" w:rsidR="0071225F" w:rsidRDefault="0071225F">
      <w:pPr>
        <w:pStyle w:val="CommentText"/>
      </w:pPr>
      <w:r>
        <w:rPr>
          <w:rStyle w:val="CommentReference"/>
        </w:rPr>
        <w:annotationRef/>
      </w:r>
      <w:r>
        <w:rPr>
          <w:rFonts w:hint="eastAsia"/>
          <w:lang w:eastAsia="zh-CN"/>
        </w:rPr>
        <w:t>PASS</w:t>
      </w:r>
    </w:p>
  </w:comment>
  <w:comment w:id="20894" w:author="Julio Li" w:date="2020-05-15T14:38:00Z" w:initials="JL">
    <w:p w14:paraId="343BF753" w14:textId="39F3A65D" w:rsidR="0071225F" w:rsidRDefault="0071225F">
      <w:pPr>
        <w:pStyle w:val="CommentText"/>
      </w:pPr>
      <w:r>
        <w:rPr>
          <w:rStyle w:val="CommentReference"/>
        </w:rPr>
        <w:annotationRef/>
      </w:r>
      <w:r>
        <w:t>Not found in CTW evidence document, CTW need to add content here.</w:t>
      </w:r>
    </w:p>
  </w:comment>
  <w:comment w:id="21077" w:author="Julio Li [2]" w:date="2020-09-03T17:33:00Z" w:initials="JL">
    <w:p w14:paraId="1C85CC2D" w14:textId="42ED2C4F" w:rsidR="0071225F" w:rsidRDefault="0071225F">
      <w:pPr>
        <w:pStyle w:val="CommentText"/>
      </w:pPr>
      <w:r>
        <w:rPr>
          <w:rStyle w:val="CommentReference"/>
        </w:rPr>
        <w:annotationRef/>
      </w:r>
      <w:r>
        <w:rPr>
          <w:rFonts w:hint="eastAsia"/>
          <w:lang w:eastAsia="zh-CN"/>
        </w:rPr>
        <w:t>可删去</w:t>
      </w:r>
    </w:p>
  </w:comment>
  <w:comment w:id="21078" w:author="Administrator" w:date="2020-09-04T13:52:00Z" w:initials="A">
    <w:p w14:paraId="42E4A7D5" w14:textId="1F9C891B" w:rsidR="0071225F" w:rsidRDefault="0071225F">
      <w:pPr>
        <w:pStyle w:val="CommentText"/>
      </w:pPr>
      <w:r>
        <w:rPr>
          <w:rStyle w:val="CommentReference"/>
        </w:rPr>
        <w:annotationRef/>
      </w:r>
      <w:r>
        <w:rPr>
          <w:rFonts w:hint="eastAsia"/>
          <w:lang w:eastAsia="zh-CN"/>
        </w:rPr>
        <w:t>OK</w:t>
      </w:r>
    </w:p>
  </w:comment>
  <w:comment w:id="21128" w:author="Administrator" w:date="2020-09-04T13:53:00Z" w:initials="A">
    <w:p w14:paraId="53448A0E" w14:textId="742D9B0A" w:rsidR="0071225F" w:rsidRDefault="0071225F">
      <w:pPr>
        <w:pStyle w:val="CommentText"/>
      </w:pPr>
      <w:r>
        <w:rPr>
          <w:rStyle w:val="CommentReference"/>
        </w:rPr>
        <w:annotationRef/>
      </w:r>
      <w:r>
        <w:rPr>
          <w:rFonts w:hint="eastAsia"/>
          <w:lang w:eastAsia="zh-CN"/>
        </w:rPr>
        <w:t>PGP</w:t>
      </w:r>
      <w:r>
        <w:rPr>
          <w:rFonts w:hint="eastAsia"/>
          <w:lang w:eastAsia="zh-CN"/>
        </w:rPr>
        <w:t>软件会安装在办公电脑和生产电上</w:t>
      </w:r>
    </w:p>
  </w:comment>
  <w:comment w:id="21320" w:author="Julio Li [2]" w:date="2020-09-03T17:34:00Z" w:initials="JL">
    <w:p w14:paraId="416BBF06" w14:textId="77777777" w:rsidR="0071225F" w:rsidRDefault="0071225F">
      <w:pPr>
        <w:pStyle w:val="CommentText"/>
        <w:rPr>
          <w:lang w:eastAsia="zh-CN"/>
        </w:rPr>
      </w:pPr>
      <w:r>
        <w:rPr>
          <w:rStyle w:val="CommentReference"/>
        </w:rPr>
        <w:annotationRef/>
      </w:r>
      <w:r>
        <w:rPr>
          <w:rFonts w:hint="eastAsia"/>
          <w:lang w:eastAsia="zh-CN"/>
        </w:rPr>
        <w:t>这个柜子的物理位置在哪？钥匙由谁来管理？</w:t>
      </w:r>
    </w:p>
    <w:p w14:paraId="1FC9AFC3" w14:textId="14F4E922" w:rsidR="0071225F" w:rsidRDefault="0071225F">
      <w:pPr>
        <w:pStyle w:val="CommentText"/>
      </w:pPr>
      <w:r>
        <w:rPr>
          <w:rFonts w:hint="eastAsia"/>
          <w:lang w:eastAsia="zh-CN"/>
        </w:rPr>
        <w:t>需要提供　可移动存储介质使用登记表</w:t>
      </w:r>
    </w:p>
  </w:comment>
  <w:comment w:id="21321" w:author="Administrator" w:date="2020-09-04T13:54:00Z" w:initials="A">
    <w:p w14:paraId="14A1D6EE" w14:textId="4B65D85B" w:rsidR="0071225F" w:rsidRDefault="0071225F">
      <w:pPr>
        <w:pStyle w:val="CommentText"/>
      </w:pPr>
      <w:r>
        <w:rPr>
          <w:rStyle w:val="CommentReference"/>
        </w:rPr>
        <w:annotationRef/>
      </w:r>
      <w:r>
        <w:rPr>
          <w:rFonts w:hint="eastAsia"/>
          <w:lang w:eastAsia="zh-CN"/>
        </w:rPr>
        <w:t>位置在监控室，使用登记表留着</w:t>
      </w:r>
    </w:p>
  </w:comment>
  <w:comment w:id="21322" w:author="Julio Li [2]" w:date="2020-09-08T13:44:00Z" w:initials="JL">
    <w:p w14:paraId="5373A932" w14:textId="787DD89D" w:rsidR="0071225F" w:rsidRDefault="0071225F">
      <w:pPr>
        <w:pStyle w:val="CommentText"/>
      </w:pPr>
      <w:r>
        <w:rPr>
          <w:rStyle w:val="CommentReference"/>
        </w:rPr>
        <w:annotationRef/>
      </w:r>
      <w:r>
        <w:rPr>
          <w:rFonts w:hint="eastAsia"/>
          <w:lang w:eastAsia="zh-CN"/>
        </w:rPr>
        <w:t>PASS</w:t>
      </w:r>
    </w:p>
  </w:comment>
  <w:comment w:id="21412" w:author="Julio Li [2]" w:date="2020-09-03T17:36:00Z" w:initials="JL">
    <w:p w14:paraId="23A44A9A" w14:textId="77777777" w:rsidR="0071225F" w:rsidRDefault="0071225F">
      <w:pPr>
        <w:pStyle w:val="CommentText"/>
        <w:rPr>
          <w:lang w:eastAsia="zh-CN"/>
        </w:rPr>
      </w:pPr>
      <w:r>
        <w:rPr>
          <w:rFonts w:hint="eastAsia"/>
          <w:lang w:eastAsia="zh-CN"/>
        </w:rPr>
        <w:t>改成</w:t>
      </w:r>
      <w:r>
        <w:rPr>
          <w:rStyle w:val="CommentReference"/>
        </w:rPr>
        <w:annotationRef/>
      </w:r>
      <w:r>
        <w:rPr>
          <w:rFonts w:hint="eastAsia"/>
          <w:lang w:eastAsia="zh-CN"/>
        </w:rPr>
        <w:t>双人控制</w:t>
      </w:r>
    </w:p>
    <w:p w14:paraId="15615FBF" w14:textId="28E8FC8D" w:rsidR="0071225F" w:rsidRDefault="0071225F">
      <w:pPr>
        <w:pStyle w:val="CommentText"/>
      </w:pPr>
      <w:r>
        <w:rPr>
          <w:rFonts w:hint="eastAsia"/>
          <w:lang w:eastAsia="zh-CN"/>
        </w:rPr>
        <w:t>需要提供存储介质销毁记录表</w:t>
      </w:r>
    </w:p>
  </w:comment>
  <w:comment w:id="21413" w:author="Administrator" w:date="2020-09-04T13:58:00Z" w:initials="A">
    <w:p w14:paraId="3F9A17CF" w14:textId="523B0CDA" w:rsidR="0071225F" w:rsidRDefault="0071225F">
      <w:pPr>
        <w:pStyle w:val="CommentText"/>
      </w:pPr>
      <w:r>
        <w:rPr>
          <w:rStyle w:val="CommentReference"/>
        </w:rPr>
        <w:annotationRef/>
      </w:r>
      <w:r>
        <w:rPr>
          <w:rFonts w:hint="eastAsia"/>
          <w:lang w:eastAsia="zh-CN"/>
        </w:rPr>
        <w:t>OK</w:t>
      </w:r>
    </w:p>
  </w:comment>
  <w:comment w:id="21414" w:author="Julio Li [2]" w:date="2020-09-08T13:46:00Z" w:initials="JL">
    <w:p w14:paraId="501F0713" w14:textId="16F082C5" w:rsidR="0071225F" w:rsidRDefault="0071225F">
      <w:pPr>
        <w:pStyle w:val="CommentText"/>
      </w:pPr>
      <w:r>
        <w:rPr>
          <w:rStyle w:val="CommentReference"/>
        </w:rPr>
        <w:annotationRef/>
      </w:r>
      <w:r>
        <w:rPr>
          <w:rFonts w:hint="eastAsia"/>
          <w:lang w:eastAsia="zh-CN"/>
        </w:rPr>
        <w:t>PASS</w:t>
      </w:r>
    </w:p>
  </w:comment>
  <w:comment w:id="21474" w:author="Julio Li [2]" w:date="2020-09-03T17:37:00Z" w:initials="JL">
    <w:p w14:paraId="0D2D6D24" w14:textId="39B0C6FB" w:rsidR="0071225F" w:rsidRDefault="0071225F">
      <w:pPr>
        <w:pStyle w:val="CommentText"/>
      </w:pPr>
      <w:r>
        <w:rPr>
          <w:rStyle w:val="CommentReference"/>
        </w:rPr>
        <w:annotationRef/>
      </w:r>
      <w:r>
        <w:rPr>
          <w:rFonts w:hint="eastAsia"/>
          <w:lang w:eastAsia="zh-CN"/>
        </w:rPr>
        <w:t>有实现这个逻辑上的禁用功能？</w:t>
      </w:r>
    </w:p>
  </w:comment>
  <w:comment w:id="21475" w:author="Administrator" w:date="2020-09-04T13:59:00Z" w:initials="A">
    <w:p w14:paraId="3E68F08B" w14:textId="2CDD64E5" w:rsidR="0071225F" w:rsidRDefault="0071225F">
      <w:pPr>
        <w:pStyle w:val="CommentText"/>
      </w:pPr>
      <w:r>
        <w:rPr>
          <w:rStyle w:val="CommentReference"/>
        </w:rPr>
        <w:annotationRef/>
      </w:r>
      <w:r>
        <w:rPr>
          <w:rFonts w:hint="eastAsia"/>
          <w:lang w:eastAsia="zh-CN"/>
        </w:rPr>
        <w:t>可以，留着</w:t>
      </w:r>
    </w:p>
  </w:comment>
  <w:comment w:id="21476" w:author="Julio Li [2]" w:date="2020-09-08T13:46:00Z" w:initials="JL">
    <w:p w14:paraId="0C777303" w14:textId="7AFD5743" w:rsidR="0071225F" w:rsidRDefault="0071225F">
      <w:pPr>
        <w:pStyle w:val="CommentText"/>
      </w:pPr>
      <w:r>
        <w:rPr>
          <w:rStyle w:val="CommentReference"/>
        </w:rPr>
        <w:annotationRef/>
      </w:r>
      <w:r>
        <w:rPr>
          <w:rFonts w:hint="eastAsia"/>
          <w:lang w:eastAsia="zh-CN"/>
        </w:rPr>
        <w:t>PASS</w:t>
      </w:r>
    </w:p>
  </w:comment>
  <w:comment w:id="21537" w:author="Julio Li" w:date="2020-05-15T14:45:00Z" w:initials="JL">
    <w:p w14:paraId="1313C8FC" w14:textId="5FB955EB" w:rsidR="0071225F" w:rsidRDefault="0071225F">
      <w:pPr>
        <w:pStyle w:val="CommentText"/>
      </w:pPr>
      <w:r>
        <w:rPr>
          <w:rStyle w:val="CommentReference"/>
        </w:rPr>
        <w:annotationRef/>
      </w:r>
      <w:r>
        <w:t>Not found in CTW evidence document, may consider that delete the content later if CTW doesn’t have related policy.</w:t>
      </w:r>
    </w:p>
  </w:comment>
  <w:comment w:id="21742" w:author="Julio Li [2]" w:date="2020-08-20T17:57:00Z" w:initials="JL">
    <w:p w14:paraId="304AF559" w14:textId="5AF04B3B" w:rsidR="0071225F" w:rsidRDefault="0071225F">
      <w:pPr>
        <w:pStyle w:val="CommentText"/>
      </w:pPr>
      <w:r>
        <w:rPr>
          <w:rStyle w:val="CommentReference"/>
        </w:rPr>
        <w:annotationRef/>
      </w:r>
      <w:r>
        <w:rPr>
          <w:rFonts w:hint="eastAsia"/>
          <w:lang w:eastAsia="zh-CN"/>
        </w:rPr>
        <w:t>参考生命周期文件</w:t>
      </w:r>
      <w:r>
        <w:rPr>
          <w:rFonts w:hint="eastAsia"/>
          <w:lang w:eastAsia="zh-CN"/>
        </w:rPr>
        <w:t>LCD</w:t>
      </w:r>
    </w:p>
  </w:comment>
  <w:comment w:id="21756" w:author="Julio Li [2]" w:date="2020-09-03T18:04:00Z" w:initials="JL">
    <w:p w14:paraId="621F1AD3" w14:textId="7F2FA1D7" w:rsidR="0071225F" w:rsidRDefault="0071225F">
      <w:pPr>
        <w:pStyle w:val="CommentText"/>
      </w:pPr>
      <w:r>
        <w:rPr>
          <w:rStyle w:val="CommentReference"/>
        </w:rPr>
        <w:annotationRef/>
      </w:r>
      <w:r>
        <w:rPr>
          <w:rFonts w:hint="eastAsia"/>
          <w:lang w:eastAsia="zh-CN"/>
        </w:rPr>
        <w:t>划减后的硅圆进入宁波厂后，在从存储到入厂检测、生产、成品存储、发货等过程中如何被独一无二地识别？</w:t>
      </w:r>
      <w:r>
        <w:rPr>
          <w:lang w:val="en-US" w:eastAsia="zh-CN"/>
        </w:rPr>
        <w:t>barcode</w:t>
      </w:r>
      <w:r>
        <w:rPr>
          <w:rFonts w:hint="eastAsia"/>
          <w:lang w:val="en-US" w:eastAsia="zh-CN"/>
        </w:rPr>
        <w:t>或者什么号码之类？</w:t>
      </w:r>
    </w:p>
  </w:comment>
  <w:comment w:id="22996" w:author="Julio Li" w:date="2020-05-15T16:16:00Z" w:initials="JL">
    <w:p w14:paraId="0AB73C44" w14:textId="1616ECE9" w:rsidR="0071225F" w:rsidRPr="00237B4F" w:rsidRDefault="0071225F">
      <w:pPr>
        <w:pStyle w:val="CommentText"/>
        <w:rPr>
          <w:lang w:val="en-US" w:eastAsia="zh-CN"/>
        </w:rPr>
      </w:pPr>
      <w:r>
        <w:rPr>
          <w:rStyle w:val="CommentReference"/>
        </w:rPr>
        <w:annotationRef/>
      </w:r>
      <w:r>
        <w:t>Related content was not found in CTW evidence documents and if the content can be placed in ALC_DEL?</w:t>
      </w:r>
    </w:p>
  </w:comment>
  <w:comment w:id="25271" w:author="Julio Li [2]" w:date="2020-09-03T18:08:00Z" w:initials="JL">
    <w:p w14:paraId="01701DCC" w14:textId="3491B5C8" w:rsidR="0071225F" w:rsidRDefault="0071225F">
      <w:pPr>
        <w:pStyle w:val="CommentText"/>
        <w:rPr>
          <w:lang w:eastAsia="zh-CN"/>
        </w:rPr>
      </w:pPr>
      <w:r>
        <w:rPr>
          <w:rStyle w:val="CommentReference"/>
        </w:rPr>
        <w:annotationRef/>
      </w:r>
      <w:r>
        <w:rPr>
          <w:rFonts w:hint="eastAsia"/>
          <w:lang w:eastAsia="zh-CN"/>
        </w:rPr>
        <w:t>需要提供内部审核记录</w:t>
      </w:r>
    </w:p>
  </w:comment>
  <w:comment w:id="25295" w:author="Julio Li [2]" w:date="2020-09-03T18:11:00Z" w:initials="JL">
    <w:p w14:paraId="367B9E1D" w14:textId="4D195FA1" w:rsidR="0071225F" w:rsidRDefault="0071225F">
      <w:pPr>
        <w:pStyle w:val="CommentText"/>
      </w:pPr>
      <w:r>
        <w:rPr>
          <w:rStyle w:val="CommentReference"/>
        </w:rPr>
        <w:annotationRef/>
      </w:r>
      <w:r>
        <w:rPr>
          <w:rFonts w:hint="eastAsia"/>
          <w:lang w:eastAsia="zh-CN"/>
        </w:rPr>
        <w:t>内审地频率是多少？每月有点夸张，每年就行，当然得看集团公司在内审频率上有没有强制要求</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CB51CC" w15:done="1"/>
  <w15:commentEx w15:paraId="33E0B073" w15:done="0"/>
  <w15:commentEx w15:paraId="53F9C19E" w15:done="0"/>
  <w15:commentEx w15:paraId="3F88DC20" w15:paraIdParent="53F9C19E" w15:done="0"/>
  <w15:commentEx w15:paraId="50BCCC24" w15:done="0"/>
  <w15:commentEx w15:paraId="45E36756" w15:done="1"/>
  <w15:commentEx w15:paraId="01959C05" w15:paraIdParent="45E36756" w15:done="1"/>
  <w15:commentEx w15:paraId="124CEF51" w15:done="1"/>
  <w15:commentEx w15:paraId="288F926F" w15:paraIdParent="124CEF51" w15:done="1"/>
  <w15:commentEx w15:paraId="3A75D270" w15:done="0"/>
  <w15:commentEx w15:paraId="77A52854" w15:done="1"/>
  <w15:commentEx w15:paraId="1C3ABCE4" w15:paraIdParent="77A52854" w15:done="1"/>
  <w15:commentEx w15:paraId="79D72000" w15:paraIdParent="77A52854" w15:done="1"/>
  <w15:commentEx w15:paraId="0EBA6A61" w15:done="0"/>
  <w15:commentEx w15:paraId="5FEC007F" w15:paraIdParent="0EBA6A61" w15:done="0"/>
  <w15:commentEx w15:paraId="4FDED224" w15:done="1"/>
  <w15:commentEx w15:paraId="35B09962" w15:paraIdParent="4FDED224" w15:done="1"/>
  <w15:commentEx w15:paraId="5FA5329E" w15:paraIdParent="4FDED224" w15:done="1"/>
  <w15:commentEx w15:paraId="57B0189D" w15:done="1"/>
  <w15:commentEx w15:paraId="32139004" w15:paraIdParent="57B0189D" w15:done="1"/>
  <w15:commentEx w15:paraId="64E57E9D" w15:paraIdParent="57B0189D" w15:done="1"/>
  <w15:commentEx w15:paraId="78F48F81" w15:done="0"/>
  <w15:commentEx w15:paraId="4615E832" w15:done="1"/>
  <w15:commentEx w15:paraId="52AACADD" w15:paraIdParent="4615E832" w15:done="1"/>
  <w15:commentEx w15:paraId="7827FA6A" w15:paraIdParent="4615E832" w15:done="1"/>
  <w15:commentEx w15:paraId="3143B015" w15:done="0"/>
  <w15:commentEx w15:paraId="1E9DFE68" w15:paraIdParent="3143B015" w15:done="0"/>
  <w15:commentEx w15:paraId="0AD0C433" w15:done="0"/>
  <w15:commentEx w15:paraId="714A4410" w15:paraIdParent="0AD0C433" w15:done="0"/>
  <w15:commentEx w15:paraId="385D5D45" w15:done="0"/>
  <w15:commentEx w15:paraId="4BAFF850" w15:paraIdParent="385D5D45" w15:done="0"/>
  <w15:commentEx w15:paraId="2109CE23" w15:done="1"/>
  <w15:commentEx w15:paraId="1035D5D5" w15:paraIdParent="2109CE23" w15:done="1"/>
  <w15:commentEx w15:paraId="16195308" w15:paraIdParent="2109CE23" w15:done="1"/>
  <w15:commentEx w15:paraId="71B0445D" w15:done="0"/>
  <w15:commentEx w15:paraId="6AFB094C" w15:paraIdParent="71B0445D" w15:done="0"/>
  <w15:commentEx w15:paraId="107E38EB" w15:paraIdParent="71B0445D" w15:done="0"/>
  <w15:commentEx w15:paraId="1F1B82EB" w15:done="0"/>
  <w15:commentEx w15:paraId="0F01750E" w15:paraIdParent="1F1B82EB" w15:done="0"/>
  <w15:commentEx w15:paraId="22C4E3C8" w15:done="0"/>
  <w15:commentEx w15:paraId="761F34C7" w15:done="1"/>
  <w15:commentEx w15:paraId="5A0760AC" w15:paraIdParent="761F34C7" w15:done="1"/>
  <w15:commentEx w15:paraId="5A6B0064" w15:done="1"/>
  <w15:commentEx w15:paraId="29C5AEF1" w15:paraIdParent="5A6B0064" w15:done="1"/>
  <w15:commentEx w15:paraId="1E924D13" w15:done="1"/>
  <w15:commentEx w15:paraId="3ABE600A" w15:done="0"/>
  <w15:commentEx w15:paraId="5DF829E2" w15:done="0"/>
  <w15:commentEx w15:paraId="0916E2A1" w15:done="1"/>
  <w15:commentEx w15:paraId="238C8B7A" w15:paraIdParent="0916E2A1" w15:done="1"/>
  <w15:commentEx w15:paraId="6B979713" w15:done="0"/>
  <w15:commentEx w15:paraId="1CF6929D" w15:done="1"/>
  <w15:commentEx w15:paraId="310527F5" w15:paraIdParent="1CF6929D" w15:done="1"/>
  <w15:commentEx w15:paraId="1A4B11F0" w15:paraIdParent="1CF6929D" w15:done="1"/>
  <w15:commentEx w15:paraId="3A180F71" w15:done="0"/>
  <w15:commentEx w15:paraId="7316A45F" w15:done="1"/>
  <w15:commentEx w15:paraId="433BB5C4" w15:done="0"/>
  <w15:commentEx w15:paraId="236C401D" w15:paraIdParent="433BB5C4" w15:done="0"/>
  <w15:commentEx w15:paraId="19D855A4" w15:done="0"/>
  <w15:commentEx w15:paraId="6CA170A7" w15:paraIdParent="19D855A4" w15:done="0"/>
  <w15:commentEx w15:paraId="639EDDF2" w15:paraIdParent="19D855A4" w15:done="0"/>
  <w15:commentEx w15:paraId="09CAA285" w15:done="0"/>
  <w15:commentEx w15:paraId="2D50C14A" w15:paraIdParent="09CAA285" w15:done="0"/>
  <w15:commentEx w15:paraId="1B1FACE0" w15:paraIdParent="09CAA285" w15:done="0"/>
  <w15:commentEx w15:paraId="043BF56A" w15:done="1"/>
  <w15:commentEx w15:paraId="57C483B0" w15:paraIdParent="043BF56A" w15:done="1"/>
  <w15:commentEx w15:paraId="61F46F04" w15:done="0"/>
  <w15:commentEx w15:paraId="5B61BBA7" w15:paraIdParent="61F46F04" w15:done="0"/>
  <w15:commentEx w15:paraId="278616FD" w15:done="0"/>
  <w15:commentEx w15:paraId="7290A502" w15:paraIdParent="278616FD" w15:done="0"/>
  <w15:commentEx w15:paraId="60951992" w15:done="0"/>
  <w15:commentEx w15:paraId="04AF7AB1" w15:done="1"/>
  <w15:commentEx w15:paraId="79F17A08" w15:paraIdParent="04AF7AB1" w15:done="1"/>
  <w15:commentEx w15:paraId="13932F36" w15:done="0"/>
  <w15:commentEx w15:paraId="235105B2" w15:paraIdParent="13932F36" w15:done="0"/>
  <w15:commentEx w15:paraId="640433FA" w15:done="1"/>
  <w15:commentEx w15:paraId="6FE010FC" w15:paraIdParent="640433FA" w15:done="1"/>
  <w15:commentEx w15:paraId="73A27245" w15:paraIdParent="640433FA" w15:done="1"/>
  <w15:commentEx w15:paraId="286D1DDE" w15:done="0"/>
  <w15:commentEx w15:paraId="49F34E6F" w15:paraIdParent="286D1DDE" w15:done="0"/>
  <w15:commentEx w15:paraId="1D4A3AB5" w15:done="1"/>
  <w15:commentEx w15:paraId="5EB1A4AA" w15:paraIdParent="1D4A3AB5" w15:done="1"/>
  <w15:commentEx w15:paraId="62A236B6" w15:paraIdParent="1D4A3AB5" w15:done="1"/>
  <w15:commentEx w15:paraId="69799A36" w15:done="1"/>
  <w15:commentEx w15:paraId="4011627C" w15:paraIdParent="69799A36" w15:done="1"/>
  <w15:commentEx w15:paraId="4512CBAA" w15:paraIdParent="69799A36" w15:done="1"/>
  <w15:commentEx w15:paraId="63856EB3" w15:done="1"/>
  <w15:commentEx w15:paraId="5BEF3935" w15:paraIdParent="63856EB3" w15:done="1"/>
  <w15:commentEx w15:paraId="3BCEC78B" w15:paraIdParent="63856EB3" w15:done="1"/>
  <w15:commentEx w15:paraId="78B659E7" w15:done="1"/>
  <w15:commentEx w15:paraId="63E16A45" w15:paraIdParent="78B659E7" w15:done="1"/>
  <w15:commentEx w15:paraId="6A054DD6" w15:done="0"/>
  <w15:commentEx w15:paraId="02F246FF" w15:paraIdParent="6A054DD6" w15:done="0"/>
  <w15:commentEx w15:paraId="0DD77E33" w15:done="1"/>
  <w15:commentEx w15:paraId="10643873" w15:paraIdParent="0DD77E33" w15:done="1"/>
  <w15:commentEx w15:paraId="40631233" w15:paraIdParent="0DD77E33" w15:done="1"/>
  <w15:commentEx w15:paraId="13801732" w15:done="1"/>
  <w15:commentEx w15:paraId="6D121668" w15:paraIdParent="13801732" w15:done="1"/>
  <w15:commentEx w15:paraId="29500AA4" w15:paraIdParent="13801732" w15:done="1"/>
  <w15:commentEx w15:paraId="478394F2" w15:done="1"/>
  <w15:commentEx w15:paraId="2ACAD192" w15:paraIdParent="478394F2" w15:done="1"/>
  <w15:commentEx w15:paraId="0D3F2528" w15:done="0"/>
  <w15:commentEx w15:paraId="1A80B62C" w15:paraIdParent="0D3F2528" w15:done="0"/>
  <w15:commentEx w15:paraId="565EFAB8" w15:done="1"/>
  <w15:commentEx w15:paraId="6E1F4FF3" w15:paraIdParent="565EFAB8" w15:done="1"/>
  <w15:commentEx w15:paraId="798CD43E" w15:done="0"/>
  <w15:commentEx w15:paraId="7CBF06F3" w15:paraIdParent="798CD43E" w15:done="0"/>
  <w15:commentEx w15:paraId="297CF79E" w15:done="0"/>
  <w15:commentEx w15:paraId="5C7D7A46" w15:done="1"/>
  <w15:commentEx w15:paraId="2DA3CB33" w15:paraIdParent="5C7D7A46" w15:done="1"/>
  <w15:commentEx w15:paraId="19C6EEB8" w15:done="1"/>
  <w15:commentEx w15:paraId="08B22C10" w15:paraIdParent="19C6EEB8" w15:done="1"/>
  <w15:commentEx w15:paraId="5D701B00" w15:done="0"/>
  <w15:commentEx w15:paraId="52859B1E" w15:paraIdParent="5D701B00" w15:done="0"/>
  <w15:commentEx w15:paraId="5EA5EF3D" w15:done="0"/>
  <w15:commentEx w15:paraId="37881781" w15:done="1"/>
  <w15:commentEx w15:paraId="5A074A3B" w15:paraIdParent="37881781" w15:done="1"/>
  <w15:commentEx w15:paraId="185D6D07" w15:paraIdParent="37881781" w15:done="1"/>
  <w15:commentEx w15:paraId="03B0547A" w15:done="1"/>
  <w15:commentEx w15:paraId="7EB1D5D3" w15:paraIdParent="03B0547A" w15:done="1"/>
  <w15:commentEx w15:paraId="22590ABD" w15:done="0"/>
  <w15:commentEx w15:paraId="5CC51002" w15:done="1"/>
  <w15:commentEx w15:paraId="7DF28E19" w15:paraIdParent="5CC51002" w15:done="1"/>
  <w15:commentEx w15:paraId="647CCA43" w15:done="1"/>
  <w15:commentEx w15:paraId="5ECCFE67" w15:paraIdParent="647CCA43" w15:done="1"/>
  <w15:commentEx w15:paraId="301E3F8B" w15:paraIdParent="647CCA43" w15:done="1"/>
  <w15:commentEx w15:paraId="793143C4" w15:done="0"/>
  <w15:commentEx w15:paraId="2699E776" w15:paraIdParent="793143C4" w15:done="0"/>
  <w15:commentEx w15:paraId="704C9277" w15:done="1"/>
  <w15:commentEx w15:paraId="3F53DC29" w15:paraIdParent="704C9277" w15:done="1"/>
  <w15:commentEx w15:paraId="4CDBA1A7" w15:done="0"/>
  <w15:commentEx w15:paraId="2617F07B" w15:paraIdParent="4CDBA1A7" w15:done="0"/>
  <w15:commentEx w15:paraId="55D6BA6E" w15:done="1"/>
  <w15:commentEx w15:paraId="0861BF34" w15:paraIdParent="55D6BA6E" w15:done="1"/>
  <w15:commentEx w15:paraId="51730C82" w15:paraIdParent="55D6BA6E" w15:done="1"/>
  <w15:commentEx w15:paraId="3F7175D3" w15:done="1"/>
  <w15:commentEx w15:paraId="5D27A759" w15:paraIdParent="3F7175D3" w15:done="1"/>
  <w15:commentEx w15:paraId="170A9E58" w15:done="0"/>
  <w15:commentEx w15:paraId="6DF3FA83" w15:done="1"/>
  <w15:commentEx w15:paraId="7077B0C1" w15:paraIdParent="6DF3FA83" w15:done="1"/>
  <w15:commentEx w15:paraId="0738AF9B" w15:done="1"/>
  <w15:commentEx w15:paraId="475EB538" w15:paraIdParent="0738AF9B" w15:done="1"/>
  <w15:commentEx w15:paraId="6EF0F0EA" w15:paraIdParent="0738AF9B" w15:done="1"/>
  <w15:commentEx w15:paraId="1BC9E2A3" w15:done="1"/>
  <w15:commentEx w15:paraId="4420BD84" w15:paraIdParent="1BC9E2A3" w15:done="1"/>
  <w15:commentEx w15:paraId="37D954AD" w15:paraIdParent="1BC9E2A3" w15:done="1"/>
  <w15:commentEx w15:paraId="344396C8" w15:done="1"/>
  <w15:commentEx w15:paraId="068B8DD4" w15:paraIdParent="344396C8" w15:done="1"/>
  <w15:commentEx w15:paraId="1350E9C3" w15:paraIdParent="344396C8" w15:done="1"/>
  <w15:commentEx w15:paraId="3CFD14CA" w15:done="0"/>
  <w15:commentEx w15:paraId="7897F580" w15:done="0"/>
  <w15:commentEx w15:paraId="6508D621" w15:paraIdParent="7897F580" w15:done="0"/>
  <w15:commentEx w15:paraId="0871B0B7" w15:done="0"/>
  <w15:commentEx w15:paraId="659C5BE3" w15:paraIdParent="0871B0B7" w15:done="0"/>
  <w15:commentEx w15:paraId="071DB830" w15:done="0"/>
  <w15:commentEx w15:paraId="4B476B04" w15:done="0"/>
  <w15:commentEx w15:paraId="15AAA97E" w15:paraIdParent="4B476B04" w15:done="0"/>
  <w15:commentEx w15:paraId="153F9A04" w15:paraIdParent="4B476B04" w15:done="0"/>
  <w15:commentEx w15:paraId="4C505EE4" w15:done="1"/>
  <w15:commentEx w15:paraId="2BEFD1CF" w15:paraIdParent="4C505EE4" w15:done="1"/>
  <w15:commentEx w15:paraId="5DA6A281" w15:done="1"/>
  <w15:commentEx w15:paraId="7EE698DA" w15:paraIdParent="5DA6A281" w15:done="1"/>
  <w15:commentEx w15:paraId="4988A5D2" w15:paraIdParent="5DA6A281" w15:done="1"/>
  <w15:commentEx w15:paraId="29763F03" w15:done="0"/>
  <w15:commentEx w15:paraId="39AD38A7" w15:paraIdParent="29763F03" w15:done="0"/>
  <w15:commentEx w15:paraId="4E52BC26" w15:paraIdParent="29763F03" w15:done="0"/>
  <w15:commentEx w15:paraId="197F2B85" w15:done="1"/>
  <w15:commentEx w15:paraId="34C519CB" w15:paraIdParent="197F2B85" w15:done="1"/>
  <w15:commentEx w15:paraId="4A16E206" w15:done="1"/>
  <w15:commentEx w15:paraId="079302F8" w15:paraIdParent="4A16E206" w15:done="1"/>
  <w15:commentEx w15:paraId="600D18AC" w15:done="0"/>
  <w15:commentEx w15:paraId="77F446C8" w15:done="0"/>
  <w15:commentEx w15:paraId="1775FBCF" w15:paraIdParent="77F446C8" w15:done="0"/>
  <w15:commentEx w15:paraId="2C291A1C" w15:done="1"/>
  <w15:commentEx w15:paraId="0051A13F" w15:paraIdParent="2C291A1C" w15:done="1"/>
  <w15:commentEx w15:paraId="7656F45C" w15:paraIdParent="2C291A1C" w15:done="1"/>
  <w15:commentEx w15:paraId="7E89E3C1" w15:done="1"/>
  <w15:commentEx w15:paraId="7B2456ED" w15:paraIdParent="7E89E3C1" w15:done="1"/>
  <w15:commentEx w15:paraId="5199467C" w15:paraIdParent="7E89E3C1" w15:done="1"/>
  <w15:commentEx w15:paraId="58882EBA" w15:done="1"/>
  <w15:commentEx w15:paraId="3E7922A4" w15:paraIdParent="58882EBA" w15:done="1"/>
  <w15:commentEx w15:paraId="12F4C94C" w15:paraIdParent="58882EBA" w15:done="1"/>
  <w15:commentEx w15:paraId="423B6105" w15:done="1"/>
  <w15:commentEx w15:paraId="2C474837" w15:paraIdParent="423B6105" w15:done="1"/>
  <w15:commentEx w15:paraId="12DF9F78" w15:paraIdParent="423B6105" w15:done="1"/>
  <w15:commentEx w15:paraId="6CD82597" w15:done="0"/>
  <w15:commentEx w15:paraId="1A4D2FF0" w15:paraIdParent="6CD82597" w15:done="0"/>
  <w15:commentEx w15:paraId="5A86D51B" w15:done="0"/>
  <w15:commentEx w15:paraId="36ABAD0D" w15:paraIdParent="5A86D51B" w15:done="0"/>
  <w15:commentEx w15:paraId="264FA14E" w15:done="1"/>
  <w15:commentEx w15:paraId="0F3759AE" w15:paraIdParent="264FA14E" w15:done="1"/>
  <w15:commentEx w15:paraId="59E366DC" w15:paraIdParent="264FA14E" w15:done="1"/>
  <w15:commentEx w15:paraId="488E2037" w15:done="1"/>
  <w15:commentEx w15:paraId="5D559EC7" w15:paraIdParent="488E2037" w15:done="1"/>
  <w15:commentEx w15:paraId="4CDE8A9F" w15:paraIdParent="488E2037" w15:done="1"/>
  <w15:commentEx w15:paraId="29638717" w15:done="0"/>
  <w15:commentEx w15:paraId="034BA7B0" w15:done="1"/>
  <w15:commentEx w15:paraId="1223C0E0" w15:paraIdParent="034BA7B0" w15:done="1"/>
  <w15:commentEx w15:paraId="2E7E6384" w15:paraIdParent="034BA7B0" w15:done="1"/>
  <w15:commentEx w15:paraId="2BDDB558" w15:done="0"/>
  <w15:commentEx w15:paraId="7E18639F" w15:done="0"/>
  <w15:commentEx w15:paraId="13A08526" w15:paraIdParent="7E18639F" w15:done="0"/>
  <w15:commentEx w15:paraId="48B3B1BF" w15:paraIdParent="7E18639F" w15:done="0"/>
  <w15:commentEx w15:paraId="35F595DB" w15:done="0"/>
  <w15:commentEx w15:paraId="6D3E2CE8" w15:paraIdParent="35F595DB" w15:done="0"/>
  <w15:commentEx w15:paraId="24C04CFC" w15:done="1"/>
  <w15:commentEx w15:paraId="6268B223" w15:paraIdParent="24C04CFC" w15:done="1"/>
  <w15:commentEx w15:paraId="7568EC45" w15:done="0"/>
  <w15:commentEx w15:paraId="6FDA48A0" w15:paraIdParent="7568EC45" w15:done="0"/>
  <w15:commentEx w15:paraId="7F5CC6D0" w15:paraIdParent="7568EC45" w15:done="0"/>
  <w15:commentEx w15:paraId="0ADEBD9B" w15:done="0"/>
  <w15:commentEx w15:paraId="7CA1E613" w15:paraIdParent="0ADEBD9B" w15:done="0"/>
  <w15:commentEx w15:paraId="76C11AF8" w15:done="1"/>
  <w15:commentEx w15:paraId="55016514" w15:paraIdParent="76C11AF8" w15:done="1"/>
  <w15:commentEx w15:paraId="0A6628FA" w15:done="0"/>
  <w15:commentEx w15:paraId="2F6CC326" w15:done="0"/>
  <w15:commentEx w15:paraId="082086E7" w15:paraIdParent="2F6CC326" w15:done="0"/>
  <w15:commentEx w15:paraId="4E159460" w15:done="1"/>
  <w15:commentEx w15:paraId="0D3A527F" w15:paraIdParent="4E159460" w15:done="1"/>
  <w15:commentEx w15:paraId="4CCE09AB" w15:done="1"/>
  <w15:commentEx w15:paraId="523D27ED" w15:paraIdParent="4CCE09AB" w15:done="1"/>
  <w15:commentEx w15:paraId="2AA3F04C" w15:paraIdParent="4CCE09AB" w15:done="1"/>
  <w15:commentEx w15:paraId="0406270D" w15:done="0"/>
  <w15:commentEx w15:paraId="39BD3598" w15:paraIdParent="0406270D" w15:done="0"/>
  <w15:commentEx w15:paraId="2D656199" w15:done="0"/>
  <w15:commentEx w15:paraId="34C7F5A9" w15:paraIdParent="2D656199" w15:done="0"/>
  <w15:commentEx w15:paraId="664684A3" w15:done="0"/>
  <w15:commentEx w15:paraId="5A0C40EC" w15:done="0"/>
  <w15:commentEx w15:paraId="62CC7678" w15:done="1"/>
  <w15:commentEx w15:paraId="1F7E0B04" w15:paraIdParent="62CC7678" w15:done="1"/>
  <w15:commentEx w15:paraId="00C03DB0" w15:paraIdParent="62CC7678" w15:done="1"/>
  <w15:commentEx w15:paraId="099A9A22" w15:done="1"/>
  <w15:commentEx w15:paraId="65D53B53" w15:paraIdParent="099A9A22" w15:done="1"/>
  <w15:commentEx w15:paraId="73326467" w15:paraIdParent="099A9A22" w15:done="1"/>
  <w15:commentEx w15:paraId="65DE9482" w15:done="1"/>
  <w15:commentEx w15:paraId="5C2C16E8" w15:paraIdParent="65DE9482" w15:done="1"/>
  <w15:commentEx w15:paraId="10D3AFBD" w15:paraIdParent="65DE9482" w15:done="1"/>
  <w15:commentEx w15:paraId="7F5078AB" w15:done="1"/>
  <w15:commentEx w15:paraId="564D32CE" w15:paraIdParent="7F5078AB" w15:done="1"/>
  <w15:commentEx w15:paraId="0013E722" w15:done="1"/>
  <w15:commentEx w15:paraId="0A2431FD" w15:paraIdParent="0013E722" w15:done="1"/>
  <w15:commentEx w15:paraId="6654660C" w15:paraIdParent="0013E722" w15:done="1"/>
  <w15:commentEx w15:paraId="255E9E46" w15:done="0"/>
  <w15:commentEx w15:paraId="6194F755" w15:paraIdParent="255E9E46" w15:done="0"/>
  <w15:commentEx w15:paraId="18C4C092" w15:paraIdParent="255E9E46" w15:done="0"/>
  <w15:commentEx w15:paraId="46F6EF71" w15:done="1"/>
  <w15:commentEx w15:paraId="62C6B601" w15:done="1"/>
  <w15:commentEx w15:paraId="03839B09" w15:paraIdParent="62C6B601" w15:done="1"/>
  <w15:commentEx w15:paraId="3FBC2EAC" w15:paraIdParent="62C6B601" w15:done="1"/>
  <w15:commentEx w15:paraId="45077149" w15:done="1"/>
  <w15:commentEx w15:paraId="069314D2" w15:paraIdParent="45077149" w15:done="1"/>
  <w15:commentEx w15:paraId="448FE435" w15:paraIdParent="45077149" w15:done="1"/>
  <w15:commentEx w15:paraId="02EF9E3C" w15:done="0"/>
  <w15:commentEx w15:paraId="0BEA179D" w15:paraIdParent="02EF9E3C" w15:done="0"/>
  <w15:commentEx w15:paraId="5D45F478" w15:done="1"/>
  <w15:commentEx w15:paraId="61C414BE" w15:paraIdParent="5D45F478" w15:done="1"/>
  <w15:commentEx w15:paraId="7C2A3834" w15:paraIdParent="5D45F478" w15:done="1"/>
  <w15:commentEx w15:paraId="236AAA96" w15:done="1"/>
  <w15:commentEx w15:paraId="17575A74" w15:paraIdParent="236AAA96" w15:done="1"/>
  <w15:commentEx w15:paraId="106882BC" w15:paraIdParent="236AAA96" w15:done="1"/>
  <w15:commentEx w15:paraId="36E9F4D2" w15:done="1"/>
  <w15:commentEx w15:paraId="2A890AD1" w15:paraIdParent="36E9F4D2" w15:done="1"/>
  <w15:commentEx w15:paraId="63EC149A" w15:paraIdParent="36E9F4D2" w15:done="1"/>
  <w15:commentEx w15:paraId="467F6F4A" w15:done="1"/>
  <w15:commentEx w15:paraId="607DA72A" w15:paraIdParent="467F6F4A" w15:done="1"/>
  <w15:commentEx w15:paraId="6E1D490D" w15:paraIdParent="467F6F4A" w15:done="1"/>
  <w15:commentEx w15:paraId="3D336291" w15:done="0"/>
  <w15:commentEx w15:paraId="0C7A956F" w15:done="1"/>
  <w15:commentEx w15:paraId="7EB8F135" w15:paraIdParent="0C7A956F" w15:done="1"/>
  <w15:commentEx w15:paraId="6E8A7F8E" w15:paraIdParent="0C7A956F" w15:done="1"/>
  <w15:commentEx w15:paraId="566DC2AF" w15:done="0"/>
  <w15:commentEx w15:paraId="3F1048E5" w15:paraIdParent="566DC2AF" w15:done="0"/>
  <w15:commentEx w15:paraId="67FEC915" w15:done="1"/>
  <w15:commentEx w15:paraId="74BE3DFF" w15:paraIdParent="67FEC915" w15:done="1"/>
  <w15:commentEx w15:paraId="0185FADD" w15:done="1"/>
  <w15:commentEx w15:paraId="0E711959" w15:paraIdParent="0185FADD" w15:done="1"/>
  <w15:commentEx w15:paraId="4ECD8A9F" w15:paraIdParent="0185FADD" w15:done="1"/>
  <w15:commentEx w15:paraId="590F9476" w15:done="1"/>
  <w15:commentEx w15:paraId="5C85364D" w15:paraIdParent="590F9476" w15:done="1"/>
  <w15:commentEx w15:paraId="653E9CC6" w15:paraIdParent="590F9476" w15:done="1"/>
  <w15:commentEx w15:paraId="0177D767" w15:done="0"/>
  <w15:commentEx w15:paraId="01C3008F" w15:done="1"/>
  <w15:commentEx w15:paraId="259191F0" w15:paraIdParent="01C3008F" w15:done="1"/>
  <w15:commentEx w15:paraId="4B4BB3FB" w15:done="1"/>
  <w15:commentEx w15:paraId="225C6DA9" w15:paraIdParent="4B4BB3FB" w15:done="1"/>
  <w15:commentEx w15:paraId="74F0CC00" w15:done="0"/>
  <w15:commentEx w15:paraId="1A4582AF" w15:paraIdParent="74F0CC00" w15:done="0"/>
  <w15:commentEx w15:paraId="59BC6828" w15:done="1"/>
  <w15:commentEx w15:paraId="21D0EB3E" w15:paraIdParent="59BC6828" w15:done="1"/>
  <w15:commentEx w15:paraId="33664141" w15:paraIdParent="59BC6828" w15:done="1"/>
  <w15:commentEx w15:paraId="6814EC05" w15:done="0"/>
  <w15:commentEx w15:paraId="2C793EE4" w15:paraIdParent="6814EC05" w15:done="0"/>
  <w15:commentEx w15:paraId="734EF697" w15:done="1"/>
  <w15:commentEx w15:paraId="0BF22859" w15:done="1"/>
  <w15:commentEx w15:paraId="51CD5BD5" w15:paraIdParent="0BF22859" w15:done="1"/>
  <w15:commentEx w15:paraId="149ED053" w15:paraIdParent="0BF22859" w15:done="1"/>
  <w15:commentEx w15:paraId="72246D6C" w15:done="1"/>
  <w15:commentEx w15:paraId="00BF6A35" w15:paraIdParent="72246D6C" w15:done="1"/>
  <w15:commentEx w15:paraId="54C2816C" w15:done="1"/>
  <w15:commentEx w15:paraId="3CD4B10B" w15:paraIdParent="54C2816C" w15:done="1"/>
  <w15:commentEx w15:paraId="45D3F982" w15:paraIdParent="54C2816C" w15:done="1"/>
  <w15:commentEx w15:paraId="343BF753" w15:done="0"/>
  <w15:commentEx w15:paraId="1C85CC2D" w15:done="0"/>
  <w15:commentEx w15:paraId="42E4A7D5" w15:paraIdParent="1C85CC2D" w15:done="0"/>
  <w15:commentEx w15:paraId="53448A0E" w15:done="1"/>
  <w15:commentEx w15:paraId="1FC9AFC3" w15:done="1"/>
  <w15:commentEx w15:paraId="14A1D6EE" w15:paraIdParent="1FC9AFC3" w15:done="1"/>
  <w15:commentEx w15:paraId="5373A932" w15:paraIdParent="1FC9AFC3" w15:done="1"/>
  <w15:commentEx w15:paraId="15615FBF" w15:done="1"/>
  <w15:commentEx w15:paraId="3F9A17CF" w15:paraIdParent="15615FBF" w15:done="1"/>
  <w15:commentEx w15:paraId="501F0713" w15:paraIdParent="15615FBF" w15:done="1"/>
  <w15:commentEx w15:paraId="0D2D6D24" w15:done="1"/>
  <w15:commentEx w15:paraId="3E68F08B" w15:paraIdParent="0D2D6D24" w15:done="1"/>
  <w15:commentEx w15:paraId="0C777303" w15:paraIdParent="0D2D6D24" w15:done="1"/>
  <w15:commentEx w15:paraId="1313C8FC" w15:done="0"/>
  <w15:commentEx w15:paraId="304AF559" w15:done="1"/>
  <w15:commentEx w15:paraId="621F1AD3" w15:done="1"/>
  <w15:commentEx w15:paraId="0AB73C44" w15:done="0"/>
  <w15:commentEx w15:paraId="01701DCC" w15:done="1"/>
  <w15:commentEx w15:paraId="367B9E1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CB51CC" w16cid:durableId="230A096C"/>
  <w16cid:commentId w16cid:paraId="33E0B073" w16cid:durableId="2266B482"/>
  <w16cid:commentId w16cid:paraId="53F9C19E" w16cid:durableId="22669118"/>
  <w16cid:commentId w16cid:paraId="3F88DC20" w16cid:durableId="2266B2E7"/>
  <w16cid:commentId w16cid:paraId="50BCCC24" w16cid:durableId="222D975E"/>
  <w16cid:commentId w16cid:paraId="45E36756" w16cid:durableId="22EA7161"/>
  <w16cid:commentId w16cid:paraId="01959C05" w16cid:durableId="22FCFE09"/>
  <w16cid:commentId w16cid:paraId="124CEF51" w16cid:durableId="22FCCC98"/>
  <w16cid:commentId w16cid:paraId="288F926F" w16cid:durableId="22FCFE62"/>
  <w16cid:commentId w16cid:paraId="3A75D270" w16cid:durableId="22E93444"/>
  <w16cid:commentId w16cid:paraId="77A52854" w16cid:durableId="22EA7A41"/>
  <w16cid:commentId w16cid:paraId="1C3ABCE4" w16cid:durableId="22FCCCD3"/>
  <w16cid:commentId w16cid:paraId="79D72000" w16cid:durableId="22FCFE81"/>
  <w16cid:commentId w16cid:paraId="0EBA6A61" w16cid:durableId="22EA7A70"/>
  <w16cid:commentId w16cid:paraId="5FEC007F" w16cid:durableId="22FCCCDA"/>
  <w16cid:commentId w16cid:paraId="4FDED224" w16cid:durableId="22EA7444"/>
  <w16cid:commentId w16cid:paraId="35B09962" w16cid:durableId="22FCCCE1"/>
  <w16cid:commentId w16cid:paraId="5FA5329E" w16cid:durableId="22FD0193"/>
  <w16cid:commentId w16cid:paraId="57B0189D" w16cid:durableId="22E93538"/>
  <w16cid:commentId w16cid:paraId="32139004" w16cid:durableId="22FCCD61"/>
  <w16cid:commentId w16cid:paraId="64E57E9D" w16cid:durableId="22FD01A5"/>
  <w16cid:commentId w16cid:paraId="78F48F81" w16cid:durableId="222D9AB4"/>
  <w16cid:commentId w16cid:paraId="4615E832" w16cid:durableId="22E935EC"/>
  <w16cid:commentId w16cid:paraId="52AACADD" w16cid:durableId="22FCCD81"/>
  <w16cid:commentId w16cid:paraId="7827FA6A" w16cid:durableId="22FD01CA"/>
  <w16cid:commentId w16cid:paraId="3143B015" w16cid:durableId="22EA74FB"/>
  <w16cid:commentId w16cid:paraId="1E9DFE68" w16cid:durableId="22FCCD88"/>
  <w16cid:commentId w16cid:paraId="0AD0C433" w16cid:durableId="22FA0578"/>
  <w16cid:commentId w16cid:paraId="714A4410" w16cid:durableId="22FCCDAD"/>
  <w16cid:commentId w16cid:paraId="385D5D45" w16cid:durableId="22EA75E1"/>
  <w16cid:commentId w16cid:paraId="4BAFF850" w16cid:durableId="22FCCD91"/>
  <w16cid:commentId w16cid:paraId="2109CE23" w16cid:durableId="23008539"/>
  <w16cid:commentId w16cid:paraId="1035D5D5" w16cid:durableId="2300853A"/>
  <w16cid:commentId w16cid:paraId="16195308" w16cid:durableId="22FD0329"/>
  <w16cid:commentId w16cid:paraId="71B0445D" w16cid:durableId="22EA76E8"/>
  <w16cid:commentId w16cid:paraId="6AFB094C" w16cid:durableId="22FCCDBC"/>
  <w16cid:commentId w16cid:paraId="107E38EB" w16cid:durableId="22FD0332"/>
  <w16cid:commentId w16cid:paraId="1F1B82EB" w16cid:durableId="22EA776C"/>
  <w16cid:commentId w16cid:paraId="0F01750E" w16cid:durableId="22FCCDFB"/>
  <w16cid:commentId w16cid:paraId="22C4E3C8" w16cid:durableId="22711B55"/>
  <w16cid:commentId w16cid:paraId="761F34C7" w16cid:durableId="22EA7B58"/>
  <w16cid:commentId w16cid:paraId="5A0760AC" w16cid:durableId="22FD0558"/>
  <w16cid:commentId w16cid:paraId="5A6B0064" w16cid:durableId="23008C32"/>
  <w16cid:commentId w16cid:paraId="29C5AEF1" w16cid:durableId="23020BDA"/>
  <w16cid:commentId w16cid:paraId="1E924D13" w16cid:durableId="2341543A"/>
  <w16cid:commentId w16cid:paraId="3ABE600A" w16cid:durableId="22679BC5"/>
  <w16cid:commentId w16cid:paraId="5DF829E2" w16cid:durableId="22679DAD"/>
  <w16cid:commentId w16cid:paraId="0916E2A1" w16cid:durableId="22FA45E7"/>
  <w16cid:commentId w16cid:paraId="238C8B7A" w16cid:durableId="22FD07E7"/>
  <w16cid:commentId w16cid:paraId="6B979713" w16cid:durableId="2267A066"/>
  <w16cid:commentId w16cid:paraId="1CF6929D" w16cid:durableId="22FA0BFD"/>
  <w16cid:commentId w16cid:paraId="310527F5" w16cid:durableId="22FCD192"/>
  <w16cid:commentId w16cid:paraId="1A4B11F0" w16cid:durableId="23009791"/>
  <w16cid:commentId w16cid:paraId="3A180F71" w16cid:durableId="222DA6C4"/>
  <w16cid:commentId w16cid:paraId="7316A45F" w16cid:durableId="23009985"/>
  <w16cid:commentId w16cid:paraId="433BB5C4" w16cid:durableId="22EA7C9B"/>
  <w16cid:commentId w16cid:paraId="236C401D" w16cid:durableId="22FCD4F9"/>
  <w16cid:commentId w16cid:paraId="19D855A4" w16cid:durableId="22EE657E"/>
  <w16cid:commentId w16cid:paraId="6CA170A7" w16cid:durableId="22FCD58C"/>
  <w16cid:commentId w16cid:paraId="639EDDF2" w16cid:durableId="230099DA"/>
  <w16cid:commentId w16cid:paraId="09CAA285" w16cid:durableId="22EA7CE4"/>
  <w16cid:commentId w16cid:paraId="2D50C14A" w16cid:durableId="22FCD5E3"/>
  <w16cid:commentId w16cid:paraId="1B1FACE0" w16cid:durableId="23009A37"/>
  <w16cid:commentId w16cid:paraId="043BF56A" w16cid:durableId="23009CA8"/>
  <w16cid:commentId w16cid:paraId="57C483B0" w16cid:durableId="23009CB3"/>
  <w16cid:commentId w16cid:paraId="61F46F04" w16cid:durableId="22EE65C7"/>
  <w16cid:commentId w16cid:paraId="5B61BBA7" w16cid:durableId="22FCD696"/>
  <w16cid:commentId w16cid:paraId="278616FD" w16cid:durableId="22EE6642"/>
  <w16cid:commentId w16cid:paraId="7290A502" w16cid:durableId="22FCD76B"/>
  <w16cid:commentId w16cid:paraId="60951992" w16cid:durableId="22EE66D3"/>
  <w16cid:commentId w16cid:paraId="04AF7AB1" w16cid:durableId="22EE66C4"/>
  <w16cid:commentId w16cid:paraId="79F17A08" w16cid:durableId="22FCD77D"/>
  <w16cid:commentId w16cid:paraId="13932F36" w16cid:durableId="22EE676B"/>
  <w16cid:commentId w16cid:paraId="235105B2" w16cid:durableId="22FCD7C6"/>
  <w16cid:commentId w16cid:paraId="640433FA" w16cid:durableId="22EE68C1"/>
  <w16cid:commentId w16cid:paraId="6FE010FC" w16cid:durableId="22FCD821"/>
  <w16cid:commentId w16cid:paraId="73A27245" w16cid:durableId="23009FF8"/>
  <w16cid:commentId w16cid:paraId="286D1DDE" w16cid:durableId="22EE6B35"/>
  <w16cid:commentId w16cid:paraId="49F34E6F" w16cid:durableId="22FCD874"/>
  <w16cid:commentId w16cid:paraId="1D4A3AB5" w16cid:durableId="22FA41DC"/>
  <w16cid:commentId w16cid:paraId="5EB1A4AA" w16cid:durableId="22FCD8B2"/>
  <w16cid:commentId w16cid:paraId="62A236B6" w16cid:durableId="2300A0CA"/>
  <w16cid:commentId w16cid:paraId="69799A36" w16cid:durableId="22FA41FF"/>
  <w16cid:commentId w16cid:paraId="4011627C" w16cid:durableId="22FCDA88"/>
  <w16cid:commentId w16cid:paraId="4512CBAA" w16cid:durableId="2300A2B2"/>
  <w16cid:commentId w16cid:paraId="63856EB3" w16cid:durableId="22FA423B"/>
  <w16cid:commentId w16cid:paraId="5BEF3935" w16cid:durableId="22FCDAFE"/>
  <w16cid:commentId w16cid:paraId="3BCEC78B" w16cid:durableId="2300A2AD"/>
  <w16cid:commentId w16cid:paraId="78B659E7" w16cid:durableId="2300A38D"/>
  <w16cid:commentId w16cid:paraId="63E16A45" w16cid:durableId="2300A3A6"/>
  <w16cid:commentId w16cid:paraId="6A054DD6" w16cid:durableId="22FA4289"/>
  <w16cid:commentId w16cid:paraId="02F246FF" w16cid:durableId="22FCDB33"/>
  <w16cid:commentId w16cid:paraId="0DD77E33" w16cid:durableId="22FA42FF"/>
  <w16cid:commentId w16cid:paraId="10643873" w16cid:durableId="22FCDB61"/>
  <w16cid:commentId w16cid:paraId="40631233" w16cid:durableId="2300A4AD"/>
  <w16cid:commentId w16cid:paraId="13801732" w16cid:durableId="22FA4399"/>
  <w16cid:commentId w16cid:paraId="6D121668" w16cid:durableId="22FCDBE2"/>
  <w16cid:commentId w16cid:paraId="29500AA4" w16cid:durableId="2300B3C2"/>
  <w16cid:commentId w16cid:paraId="478394F2" w16cid:durableId="2300B433"/>
  <w16cid:commentId w16cid:paraId="2ACAD192" w16cid:durableId="2300B43B"/>
  <w16cid:commentId w16cid:paraId="0D3F2528" w16cid:durableId="22FA4426"/>
  <w16cid:commentId w16cid:paraId="1A80B62C" w16cid:durableId="22FCDC33"/>
  <w16cid:commentId w16cid:paraId="565EFAB8" w16cid:durableId="2300B4E0"/>
  <w16cid:commentId w16cid:paraId="6E1F4FF3" w16cid:durableId="2300B4E1"/>
  <w16cid:commentId w16cid:paraId="798CD43E" w16cid:durableId="22FA447B"/>
  <w16cid:commentId w16cid:paraId="7CBF06F3" w16cid:durableId="22FCDC66"/>
  <w16cid:commentId w16cid:paraId="297CF79E" w16cid:durableId="22FA44B4"/>
  <w16cid:commentId w16cid:paraId="5C7D7A46" w16cid:durableId="2300B593"/>
  <w16cid:commentId w16cid:paraId="2DA3CB33" w16cid:durableId="2300B59C"/>
  <w16cid:commentId w16cid:paraId="19C6EEB8" w16cid:durableId="2300B5C6"/>
  <w16cid:commentId w16cid:paraId="08B22C10" w16cid:durableId="2300B5D4"/>
  <w16cid:commentId w16cid:paraId="5D701B00" w16cid:durableId="22FA44E1"/>
  <w16cid:commentId w16cid:paraId="52859B1E" w16cid:durableId="22FCDD08"/>
  <w16cid:commentId w16cid:paraId="5EA5EF3D" w16cid:durableId="22FA4576"/>
  <w16cid:commentId w16cid:paraId="37881781" w16cid:durableId="22FA46EE"/>
  <w16cid:commentId w16cid:paraId="5A074A3B" w16cid:durableId="22FCDE3C"/>
  <w16cid:commentId w16cid:paraId="185D6D07" w16cid:durableId="2300B6AE"/>
  <w16cid:commentId w16cid:paraId="03B0547A" w16cid:durableId="2300B739"/>
  <w16cid:commentId w16cid:paraId="7EB1D5D3" w16cid:durableId="2300B75D"/>
  <w16cid:commentId w16cid:paraId="22590ABD" w16cid:durableId="22FA4747"/>
  <w16cid:commentId w16cid:paraId="5CC51002" w16cid:durableId="2300B7B8"/>
  <w16cid:commentId w16cid:paraId="7DF28E19" w16cid:durableId="2300B7E2"/>
  <w16cid:commentId w16cid:paraId="647CCA43" w16cid:durableId="22FB44C9"/>
  <w16cid:commentId w16cid:paraId="5ECCFE67" w16cid:durableId="22FCDF3B"/>
  <w16cid:commentId w16cid:paraId="301E3F8B" w16cid:durableId="2300B903"/>
  <w16cid:commentId w16cid:paraId="793143C4" w16cid:durableId="22FA4980"/>
  <w16cid:commentId w16cid:paraId="2699E776" w16cid:durableId="22FCDF75"/>
  <w16cid:commentId w16cid:paraId="704C9277" w16cid:durableId="2300B971"/>
  <w16cid:commentId w16cid:paraId="3F53DC29" w16cid:durableId="2300B980"/>
  <w16cid:commentId w16cid:paraId="4CDBA1A7" w16cid:durableId="22FB6C00"/>
  <w16cid:commentId w16cid:paraId="2617F07B" w16cid:durableId="22FCE0ED"/>
  <w16cid:commentId w16cid:paraId="55D6BA6E" w16cid:durableId="22FA49B6"/>
  <w16cid:commentId w16cid:paraId="0861BF34" w16cid:durableId="22FCE202"/>
  <w16cid:commentId w16cid:paraId="51730C82" w16cid:durableId="2300BAF6"/>
  <w16cid:commentId w16cid:paraId="3F7175D3" w16cid:durableId="22FA49F7"/>
  <w16cid:commentId w16cid:paraId="5D27A759" w16cid:durableId="2300BB7A"/>
  <w16cid:commentId w16cid:paraId="170A9E58" w16cid:durableId="22FCE232"/>
  <w16cid:commentId w16cid:paraId="6DF3FA83" w16cid:durableId="2300BCE9"/>
  <w16cid:commentId w16cid:paraId="7077B0C1" w16cid:durableId="2300BD0C"/>
  <w16cid:commentId w16cid:paraId="0738AF9B" w16cid:durableId="22FBABD8"/>
  <w16cid:commentId w16cid:paraId="475EB538" w16cid:durableId="22FCE2F3"/>
  <w16cid:commentId w16cid:paraId="6EF0F0EA" w16cid:durableId="2300BD93"/>
  <w16cid:commentId w16cid:paraId="1BC9E2A3" w16cid:durableId="22FA4AA1"/>
  <w16cid:commentId w16cid:paraId="4420BD84" w16cid:durableId="22FCE33F"/>
  <w16cid:commentId w16cid:paraId="37D954AD" w16cid:durableId="2300BDC7"/>
  <w16cid:commentId w16cid:paraId="344396C8" w16cid:durableId="22FA61FD"/>
  <w16cid:commentId w16cid:paraId="068B8DD4" w16cid:durableId="22FCE34D"/>
  <w16cid:commentId w16cid:paraId="1350E9C3" w16cid:durableId="2300BDD0"/>
  <w16cid:commentId w16cid:paraId="3CFD14CA" w16cid:durableId="2267D1B4"/>
  <w16cid:commentId w16cid:paraId="7897F580" w16cid:durableId="2300BFB6"/>
  <w16cid:commentId w16cid:paraId="6508D621" w16cid:durableId="2300BFDB"/>
  <w16cid:commentId w16cid:paraId="0871B0B7" w16cid:durableId="22FB717A"/>
  <w16cid:commentId w16cid:paraId="659C5BE3" w16cid:durableId="22FCE42F"/>
  <w16cid:commentId w16cid:paraId="071DB830" w16cid:durableId="2267D6F8"/>
  <w16cid:commentId w16cid:paraId="4B476B04" w16cid:durableId="22FB7348"/>
  <w16cid:commentId w16cid:paraId="15AAA97E" w16cid:durableId="22FCE46A"/>
  <w16cid:commentId w16cid:paraId="153F9A04" w16cid:durableId="2300C070"/>
  <w16cid:commentId w16cid:paraId="4C505EE4" w16cid:durableId="22FB746F"/>
  <w16cid:commentId w16cid:paraId="2BEFD1CF" w16cid:durableId="2300C088"/>
  <w16cid:commentId w16cid:paraId="5DA6A281" w16cid:durableId="22E9362B"/>
  <w16cid:commentId w16cid:paraId="7EE698DA" w16cid:durableId="22FCE4AC"/>
  <w16cid:commentId w16cid:paraId="4988A5D2" w16cid:durableId="2300C912"/>
  <w16cid:commentId w16cid:paraId="29763F03" w16cid:durableId="22E93669"/>
  <w16cid:commentId w16cid:paraId="39AD38A7" w16cid:durableId="22FCE569"/>
  <w16cid:commentId w16cid:paraId="4E52BC26" w16cid:durableId="2300C9E7"/>
  <w16cid:commentId w16cid:paraId="197F2B85" w16cid:durableId="22FCE59F"/>
  <w16cid:commentId w16cid:paraId="34C519CB" w16cid:durableId="2300CAA7"/>
  <w16cid:commentId w16cid:paraId="4A16E206" w16cid:durableId="2300CB44"/>
  <w16cid:commentId w16cid:paraId="079302F8" w16cid:durableId="2300CB59"/>
  <w16cid:commentId w16cid:paraId="600D18AC" w16cid:durableId="22FB7BD6"/>
  <w16cid:commentId w16cid:paraId="77F446C8" w16cid:durableId="22FB8070"/>
  <w16cid:commentId w16cid:paraId="1775FBCF" w16cid:durableId="22FCE88F"/>
  <w16cid:commentId w16cid:paraId="2C291A1C" w16cid:durableId="22FB7E5A"/>
  <w16cid:commentId w16cid:paraId="0051A13F" w16cid:durableId="22FCE8A3"/>
  <w16cid:commentId w16cid:paraId="7656F45C" w16cid:durableId="2300CBBD"/>
  <w16cid:commentId w16cid:paraId="7E89E3C1" w16cid:durableId="22FB7EB6"/>
  <w16cid:commentId w16cid:paraId="7B2456ED" w16cid:durableId="22FCE8B0"/>
  <w16cid:commentId w16cid:paraId="5199467C" w16cid:durableId="2300CBCA"/>
  <w16cid:commentId w16cid:paraId="58882EBA" w16cid:durableId="22FB7EEE"/>
  <w16cid:commentId w16cid:paraId="3E7922A4" w16cid:durableId="22FCE8B9"/>
  <w16cid:commentId w16cid:paraId="12F4C94C" w16cid:durableId="2300CBD8"/>
  <w16cid:commentId w16cid:paraId="423B6105" w16cid:durableId="22FB7F97"/>
  <w16cid:commentId w16cid:paraId="2C474837" w16cid:durableId="22FCE8FD"/>
  <w16cid:commentId w16cid:paraId="12DF9F78" w16cid:durableId="2300CCA5"/>
  <w16cid:commentId w16cid:paraId="6CD82597" w16cid:durableId="22FB8406"/>
  <w16cid:commentId w16cid:paraId="1A4D2FF0" w16cid:durableId="22FCE914"/>
  <w16cid:commentId w16cid:paraId="5A86D51B" w16cid:durableId="22FB87F5"/>
  <w16cid:commentId w16cid:paraId="36ABAD0D" w16cid:durableId="2300CD35"/>
  <w16cid:commentId w16cid:paraId="264FA14E" w16cid:durableId="22FB8818"/>
  <w16cid:commentId w16cid:paraId="0F3759AE" w16cid:durableId="22FCE932"/>
  <w16cid:commentId w16cid:paraId="59E366DC" w16cid:durableId="2300CD9A"/>
  <w16cid:commentId w16cid:paraId="488E2037" w16cid:durableId="22FB888B"/>
  <w16cid:commentId w16cid:paraId="5D559EC7" w16cid:durableId="22FCE982"/>
  <w16cid:commentId w16cid:paraId="4CDE8A9F" w16cid:durableId="2300CEC2"/>
  <w16cid:commentId w16cid:paraId="29638717" w16cid:durableId="2267EBD9"/>
  <w16cid:commentId w16cid:paraId="034BA7B0" w16cid:durableId="22FB89B6"/>
  <w16cid:commentId w16cid:paraId="1223C0E0" w16cid:durableId="22FCEA76"/>
  <w16cid:commentId w16cid:paraId="2E7E6384" w16cid:durableId="2300CF18"/>
  <w16cid:commentId w16cid:paraId="2BDDB558" w16cid:durableId="22EA6549"/>
  <w16cid:commentId w16cid:paraId="7E18639F" w16cid:durableId="22E8FB70"/>
  <w16cid:commentId w16cid:paraId="13A08526" w16cid:durableId="22FC9254"/>
  <w16cid:commentId w16cid:paraId="48B3B1BF" w16cid:durableId="2300FE1C"/>
  <w16cid:commentId w16cid:paraId="35F595DB" w16cid:durableId="22FB8AA8"/>
  <w16cid:commentId w16cid:paraId="6D3E2CE8" w16cid:durableId="22FC92A4"/>
  <w16cid:commentId w16cid:paraId="24C04CFC" w16cid:durableId="2300FE1D"/>
  <w16cid:commentId w16cid:paraId="6268B223" w16cid:durableId="2300FE1E"/>
  <w16cid:commentId w16cid:paraId="7568EC45" w16cid:durableId="2301E1B2"/>
  <w16cid:commentId w16cid:paraId="6FDA48A0" w16cid:durableId="2301E1B4"/>
  <w16cid:commentId w16cid:paraId="7F5CC6D0" w16cid:durableId="231C65EA"/>
  <w16cid:commentId w16cid:paraId="0ADEBD9B" w16cid:durableId="22FB8C21"/>
  <w16cid:commentId w16cid:paraId="7CA1E613" w16cid:durableId="22FC9330"/>
  <w16cid:commentId w16cid:paraId="76C11AF8" w16cid:durableId="2301E21A"/>
  <w16cid:commentId w16cid:paraId="55016514" w16cid:durableId="234AB89F"/>
  <w16cid:commentId w16cid:paraId="0A6628FA" w16cid:durableId="2268FC73"/>
  <w16cid:commentId w16cid:paraId="2F6CC326" w16cid:durableId="22FB8EF2"/>
  <w16cid:commentId w16cid:paraId="082086E7" w16cid:durableId="22FC968E"/>
  <w16cid:commentId w16cid:paraId="4E159460" w16cid:durableId="2301E2F2"/>
  <w16cid:commentId w16cid:paraId="0D3A527F" w16cid:durableId="2301E2FA"/>
  <w16cid:commentId w16cid:paraId="4CCE09AB" w16cid:durableId="22FB8F39"/>
  <w16cid:commentId w16cid:paraId="523D27ED" w16cid:durableId="22FC9715"/>
  <w16cid:commentId w16cid:paraId="2AA3F04C" w16cid:durableId="2301E373"/>
  <w16cid:commentId w16cid:paraId="0406270D" w16cid:durableId="22FB9111"/>
  <w16cid:commentId w16cid:paraId="39BD3598" w16cid:durableId="22FC96BA"/>
  <w16cid:commentId w16cid:paraId="2D656199" w16cid:durableId="22FB90EC"/>
  <w16cid:commentId w16cid:paraId="34C7F5A9" w16cid:durableId="22FC9727"/>
  <w16cid:commentId w16cid:paraId="664684A3" w16cid:durableId="2269031B"/>
  <w16cid:commentId w16cid:paraId="5A0C40EC" w16cid:durableId="227103AA"/>
  <w16cid:commentId w16cid:paraId="62CC7678" w16cid:durableId="22FB91A2"/>
  <w16cid:commentId w16cid:paraId="1F7E0B04" w16cid:durableId="22FC98BA"/>
  <w16cid:commentId w16cid:paraId="00C03DB0" w16cid:durableId="2301E68F"/>
  <w16cid:commentId w16cid:paraId="099A9A22" w16cid:durableId="22FB92E0"/>
  <w16cid:commentId w16cid:paraId="65D53B53" w16cid:durableId="22FC9A49"/>
  <w16cid:commentId w16cid:paraId="73326467" w16cid:durableId="2301E6A2"/>
  <w16cid:commentId w16cid:paraId="65DE9482" w16cid:durableId="22E936B6"/>
  <w16cid:commentId w16cid:paraId="5C2C16E8" w16cid:durableId="22FC9A6F"/>
  <w16cid:commentId w16cid:paraId="10D3AFBD" w16cid:durableId="2301E89F"/>
  <w16cid:commentId w16cid:paraId="7F5078AB" w16cid:durableId="2301EC4F"/>
  <w16cid:commentId w16cid:paraId="564D32CE" w16cid:durableId="2301EC6C"/>
  <w16cid:commentId w16cid:paraId="0013E722" w16cid:durableId="22FB94D8"/>
  <w16cid:commentId w16cid:paraId="0A2431FD" w16cid:durableId="22FC9B88"/>
  <w16cid:commentId w16cid:paraId="6654660C" w16cid:durableId="2301E9C4"/>
  <w16cid:commentId w16cid:paraId="255E9E46" w16cid:durableId="22E93736"/>
  <w16cid:commentId w16cid:paraId="6194F755" w16cid:durableId="22FC9C54"/>
  <w16cid:commentId w16cid:paraId="18C4C092" w16cid:durableId="2301EF92"/>
  <w16cid:commentId w16cid:paraId="46F6EF71" w16cid:durableId="2294CA47"/>
  <w16cid:commentId w16cid:paraId="62C6B601" w16cid:durableId="22FB9BEC"/>
  <w16cid:commentId w16cid:paraId="03839B09" w16cid:durableId="22FC9D04"/>
  <w16cid:commentId w16cid:paraId="3FBC2EAC" w16cid:durableId="2301F28A"/>
  <w16cid:commentId w16cid:paraId="45077149" w16cid:durableId="22FB9810"/>
  <w16cid:commentId w16cid:paraId="069314D2" w16cid:durableId="22FC9DB4"/>
  <w16cid:commentId w16cid:paraId="448FE435" w16cid:durableId="2301F426"/>
  <w16cid:commentId w16cid:paraId="02EF9E3C" w16cid:durableId="23020E7C"/>
  <w16cid:commentId w16cid:paraId="0BEA179D" w16cid:durableId="23020E7F"/>
  <w16cid:commentId w16cid:paraId="5D45F478" w16cid:durableId="22FB9A30"/>
  <w16cid:commentId w16cid:paraId="61C414BE" w16cid:durableId="22FC9EBD"/>
  <w16cid:commentId w16cid:paraId="7C2A3834" w16cid:durableId="2301F4D3"/>
  <w16cid:commentId w16cid:paraId="236AAA96" w16cid:durableId="22FB9AF5"/>
  <w16cid:commentId w16cid:paraId="17575A74" w16cid:durableId="22FCA051"/>
  <w16cid:commentId w16cid:paraId="106882BC" w16cid:durableId="2301F51F"/>
  <w16cid:commentId w16cid:paraId="36E9F4D2" w16cid:durableId="22FB9B54"/>
  <w16cid:commentId w16cid:paraId="2A890AD1" w16cid:durableId="22FCA044"/>
  <w16cid:commentId w16cid:paraId="63EC149A" w16cid:durableId="2301F553"/>
  <w16cid:commentId w16cid:paraId="467F6F4A" w16cid:durableId="22FB9CE9"/>
  <w16cid:commentId w16cid:paraId="607DA72A" w16cid:durableId="22FCA079"/>
  <w16cid:commentId w16cid:paraId="6E1D490D" w16cid:durableId="2301F55F"/>
  <w16cid:commentId w16cid:paraId="3D336291" w16cid:durableId="2269204F"/>
  <w16cid:commentId w16cid:paraId="0C7A956F" w16cid:durableId="22E93768"/>
  <w16cid:commentId w16cid:paraId="7EB8F135" w16cid:durableId="22FCA106"/>
  <w16cid:commentId w16cid:paraId="6E8A7F8E" w16cid:durableId="2301F915"/>
  <w16cid:commentId w16cid:paraId="566DC2AF" w16cid:durableId="22FB9D9F"/>
  <w16cid:commentId w16cid:paraId="3F1048E5" w16cid:durableId="22FCA178"/>
  <w16cid:commentId w16cid:paraId="67FEC915" w16cid:durableId="22FB9DC0"/>
  <w16cid:commentId w16cid:paraId="74BE3DFF" w16cid:durableId="2301F614"/>
  <w16cid:commentId w16cid:paraId="0185FADD" w16cid:durableId="22FBA0F0"/>
  <w16cid:commentId w16cid:paraId="0E711959" w16cid:durableId="22FCA1E5"/>
  <w16cid:commentId w16cid:paraId="4ECD8A9F" w16cid:durableId="2301F82B"/>
  <w16cid:commentId w16cid:paraId="590F9476" w16cid:durableId="22FBA11F"/>
  <w16cid:commentId w16cid:paraId="5C85364D" w16cid:durableId="22FCA1F9"/>
  <w16cid:commentId w16cid:paraId="653E9CC6" w16cid:durableId="2301F9E4"/>
  <w16cid:commentId w16cid:paraId="0177D767" w16cid:durableId="226921E5"/>
  <w16cid:commentId w16cid:paraId="01C3008F" w16cid:durableId="22FBA3FA"/>
  <w16cid:commentId w16cid:paraId="259191F0" w16cid:durableId="2301FA15"/>
  <w16cid:commentId w16cid:paraId="4B4BB3FB" w16cid:durableId="22FBA426"/>
  <w16cid:commentId w16cid:paraId="225C6DA9" w16cid:durableId="22FCC3F1"/>
  <w16cid:commentId w16cid:paraId="74F0CC00" w16cid:durableId="22FBA47D"/>
  <w16cid:commentId w16cid:paraId="1A4582AF" w16cid:durableId="22FCC412"/>
  <w16cid:commentId w16cid:paraId="59BC6828" w16cid:durableId="22FBA5C4"/>
  <w16cid:commentId w16cid:paraId="21D0EB3E" w16cid:durableId="22FCC431"/>
  <w16cid:commentId w16cid:paraId="33664141" w16cid:durableId="2301FA5E"/>
  <w16cid:commentId w16cid:paraId="6814EC05" w16cid:durableId="22E937D1"/>
  <w16cid:commentId w16cid:paraId="2C793EE4" w16cid:durableId="22FCC43F"/>
  <w16cid:commentId w16cid:paraId="734EF697" w16cid:durableId="22FBA5FE"/>
  <w16cid:commentId w16cid:paraId="0BF22859" w16cid:durableId="22FBA633"/>
  <w16cid:commentId w16cid:paraId="51CD5BD5" w16cid:durableId="22FCC492"/>
  <w16cid:commentId w16cid:paraId="149ED053" w16cid:durableId="230207FD"/>
  <w16cid:commentId w16cid:paraId="72246D6C" w16cid:durableId="22FBA6BB"/>
  <w16cid:commentId w16cid:paraId="00BF6A35" w16cid:durableId="22FCC4A4"/>
  <w16cid:commentId w16cid:paraId="54C2816C" w16cid:durableId="22FBA6F6"/>
  <w16cid:commentId w16cid:paraId="3CD4B10B" w16cid:durableId="22FCC510"/>
  <w16cid:commentId w16cid:paraId="45D3F982" w16cid:durableId="2302086D"/>
  <w16cid:commentId w16cid:paraId="343BF753" w16cid:durableId="226927D8"/>
  <w16cid:commentId w16cid:paraId="1C85CC2D" w16cid:durableId="22FBA76C"/>
  <w16cid:commentId w16cid:paraId="42E4A7D5" w16cid:durableId="22FCC52C"/>
  <w16cid:commentId w16cid:paraId="53448A0E" w16cid:durableId="22FCC542"/>
  <w16cid:commentId w16cid:paraId="1FC9AFC3" w16cid:durableId="22FBA7A1"/>
  <w16cid:commentId w16cid:paraId="14A1D6EE" w16cid:durableId="22FCC5A3"/>
  <w16cid:commentId w16cid:paraId="5373A932" w16cid:durableId="23020945"/>
  <w16cid:commentId w16cid:paraId="15615FBF" w16cid:durableId="22FBA82D"/>
  <w16cid:commentId w16cid:paraId="3F9A17CF" w16cid:durableId="22FCC672"/>
  <w16cid:commentId w16cid:paraId="501F0713" w16cid:durableId="23020999"/>
  <w16cid:commentId w16cid:paraId="0D2D6D24" w16cid:durableId="22FBA869"/>
  <w16cid:commentId w16cid:paraId="3E68F08B" w16cid:durableId="22FCC6A9"/>
  <w16cid:commentId w16cid:paraId="0C777303" w16cid:durableId="230209AC"/>
  <w16cid:commentId w16cid:paraId="1313C8FC" w16cid:durableId="2269299C"/>
  <w16cid:commentId w16cid:paraId="304AF559" w16cid:durableId="22E9380D"/>
  <w16cid:commentId w16cid:paraId="621F1AD3" w16cid:durableId="22FBAE9C"/>
  <w16cid:commentId w16cid:paraId="0AB73C44" w16cid:durableId="22693EF3"/>
  <w16cid:commentId w16cid:paraId="01701DCC" w16cid:durableId="22FBAF91"/>
  <w16cid:commentId w16cid:paraId="367B9E1D" w16cid:durableId="22FBB0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D577A" w14:textId="77777777" w:rsidR="00644708" w:rsidRDefault="00644708" w:rsidP="00E94149">
      <w:r>
        <w:separator/>
      </w:r>
    </w:p>
  </w:endnote>
  <w:endnote w:type="continuationSeparator" w:id="0">
    <w:p w14:paraId="679BA099" w14:textId="77777777" w:rsidR="00644708" w:rsidRDefault="00644708" w:rsidP="00E94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7CD173F7-456D-4120-862B-975B000E7B56}"/>
  </w:font>
  <w:font w:name="Times New Roman">
    <w:panose1 w:val="02020603050405020304"/>
    <w:charset w:val="00"/>
    <w:family w:val="roman"/>
    <w:pitch w:val="variable"/>
    <w:sig w:usb0="E0002EFF" w:usb1="C000785B" w:usb2="00000009" w:usb3="00000000" w:csb0="000001FF" w:csb1="00000000"/>
    <w:embedRegular r:id="rId2" w:fontKey="{CEC702B7-4CFC-4395-8876-35707192362A}"/>
    <w:embedBold r:id="rId3" w:fontKey="{02933FF1-D498-4B59-AC2A-2A424DCDCF32}"/>
    <w:embedItalic r:id="rId4" w:fontKey="{48D49A05-5CF1-4317-B552-6BB880F9A0AC}"/>
    <w:embedBoldItalic r:id="rId5" w:fontKey="{78BF6384-4C02-4891-A402-CBA6244FA4AD}"/>
  </w:font>
  <w:font w:name="Courier New">
    <w:panose1 w:val="02070309020205020404"/>
    <w:charset w:val="00"/>
    <w:family w:val="modern"/>
    <w:pitch w:val="fixed"/>
    <w:sig w:usb0="E0002EFF" w:usb1="C0007843" w:usb2="00000009" w:usb3="00000000" w:csb0="000001FF" w:csb1="00000000"/>
    <w:embedRegular r:id="rId6" w:fontKey="{53C88C7F-0997-47E6-B9D6-D7975F73B2F5}"/>
  </w:font>
  <w:font w:name="Wingdings">
    <w:panose1 w:val="05000000000000000000"/>
    <w:charset w:val="02"/>
    <w:family w:val="auto"/>
    <w:pitch w:val="variable"/>
    <w:sig w:usb0="00000000" w:usb1="10000000" w:usb2="00000000" w:usb3="00000000" w:csb0="80000000" w:csb1="00000000"/>
    <w:embedRegular r:id="rId7" w:fontKey="{5069D4B3-88CA-4022-B3AF-8EC94BD4B9D4}"/>
  </w:font>
  <w:font w:name="Calibri">
    <w:panose1 w:val="020F0502020204030204"/>
    <w:charset w:val="00"/>
    <w:family w:val="swiss"/>
    <w:pitch w:val="variable"/>
    <w:sig w:usb0="E4002EFF" w:usb1="C000247B" w:usb2="00000009" w:usb3="00000000" w:csb0="000001FF" w:csb1="00000000"/>
    <w:embedRegular r:id="rId8" w:fontKey="{F742CD4B-B268-4EAD-9A6F-1330F9EA85F1}"/>
    <w:embedBold r:id="rId9" w:fontKey="{77F82473-CAA8-43C4-AC15-68F96AF5E597}"/>
    <w:embedItalic r:id="rId10" w:fontKey="{51E60029-7272-464F-B99A-7502F25B40E3}"/>
    <w:embedBoldItalic r:id="rId11" w:fontKey="{F885E4A4-D5E1-4178-9901-08EFC91392F0}"/>
  </w:font>
  <w:font w:name="SimSun">
    <w:altName w:val="宋体"/>
    <w:panose1 w:val="02010600030101010101"/>
    <w:charset w:val="86"/>
    <w:family w:val="auto"/>
    <w:pitch w:val="variable"/>
    <w:sig w:usb0="00000003" w:usb1="288F0000" w:usb2="00000016" w:usb3="00000000" w:csb0="00040001" w:csb1="00000000"/>
    <w:embedRegular r:id="rId12" w:subsetted="1" w:fontKey="{EA39227A-5AA2-4D73-9656-DA7F7004E376}"/>
    <w:embedBold r:id="rId13" w:subsetted="1" w:fontKey="{21E56DA3-5FC7-44E4-ABE2-3715ABCC476E}"/>
    <w:embedItalic r:id="rId14" w:subsetted="1" w:fontKey="{D10FD777-8260-4A2D-9833-5CB90A3A27A7}"/>
  </w:font>
  <w:font w:name="Open Sans Semibold">
    <w:altName w:val="Times New Roman"/>
    <w:charset w:val="00"/>
    <w:family w:val="swiss"/>
    <w:pitch w:val="variable"/>
    <w:sig w:usb0="E00002EF" w:usb1="4000205B" w:usb2="00000028" w:usb3="00000000" w:csb0="0000019F" w:csb1="00000000"/>
    <w:embedRegular r:id="rId15" w:fontKey="{5AC6495A-C757-43C0-9993-BBDD2422DF5A}"/>
    <w:embedBold r:id="rId16" w:fontKey="{99B84E93-50D3-4DF7-B565-A474C119AD5C}"/>
    <w:embedItalic r:id="rId17" w:fontKey="{139E57D6-1F1A-4723-8B92-FE71DAB9908C}"/>
  </w:font>
  <w:font w:name="Tahoma">
    <w:panose1 w:val="020B0604030504040204"/>
    <w:charset w:val="00"/>
    <w:family w:val="swiss"/>
    <w:pitch w:val="variable"/>
    <w:sig w:usb0="E1002EFF" w:usb1="C000605B" w:usb2="00000029" w:usb3="00000000" w:csb0="000101FF" w:csb1="00000000"/>
    <w:embedRegular r:id="rId18" w:fontKey="{04468DD5-1DB2-4742-9AE5-4F95EF9BF722}"/>
  </w:font>
  <w:font w:name="Arial">
    <w:panose1 w:val="020B0604020202020204"/>
    <w:charset w:val="00"/>
    <w:family w:val="swiss"/>
    <w:pitch w:val="variable"/>
    <w:sig w:usb0="E0002EFF" w:usb1="C000785B" w:usb2="00000009" w:usb3="00000000" w:csb0="000001FF" w:csb1="00000000"/>
    <w:embedRegular r:id="rId19" w:fontKey="{6DCE6521-7AE9-4786-9324-8EF9BBED0277}"/>
    <w:embedBold r:id="rId20" w:fontKey="{798D4382-EE3A-4EA4-8D11-ADE13FDD3E66}"/>
    <w:embedItalic r:id="rId21" w:fontKey="{8BFE420A-CB63-4383-A5FF-B83A726BEB08}"/>
  </w:font>
  <w:font w:name="Cambria">
    <w:panose1 w:val="02040503050406030204"/>
    <w:charset w:val="00"/>
    <w:family w:val="roman"/>
    <w:pitch w:val="variable"/>
    <w:sig w:usb0="E00006FF" w:usb1="420024FF" w:usb2="02000000" w:usb3="00000000" w:csb0="0000019F" w:csb1="00000000"/>
    <w:embedRegular r:id="rId22" w:fontKey="{951301F0-A745-431B-87BB-8893D798D227}"/>
    <w:embedItalic r:id="rId23" w:fontKey="{91623B04-EB35-404E-A089-2C94DB7985A7}"/>
  </w:font>
  <w:font w:name="Liberation Serif">
    <w:altName w:val="MS Gothic"/>
    <w:charset w:val="80"/>
    <w:family w:val="roman"/>
    <w:pitch w:val="variable"/>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SymbolMT">
    <w:altName w:val="Microsoft JhengHei"/>
    <w:panose1 w:val="00000000000000000000"/>
    <w:charset w:val="00"/>
    <w:family w:val="roman"/>
    <w:notTrueType/>
    <w:pitch w:val="default"/>
  </w:font>
  <w:font w:name="ArialMT">
    <w:altName w:val="Times New Roman"/>
    <w:panose1 w:val="00000000000000000000"/>
    <w:charset w:val="00"/>
    <w:family w:val="roman"/>
    <w:notTrueType/>
    <w:pitch w:val="default"/>
  </w:font>
  <w:font w:name="Nimbus Roman No9 L">
    <w:altName w:val="Times New Roman"/>
    <w:charset w:val="00"/>
    <w:family w:val="auto"/>
    <w:pitch w:val="variable"/>
    <w:sig w:usb0="00000001" w:usb1="4000204A"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Look w:val="04A0" w:firstRow="1" w:lastRow="0" w:firstColumn="1" w:lastColumn="0" w:noHBand="0" w:noVBand="1"/>
    </w:tblPr>
    <w:tblGrid>
      <w:gridCol w:w="3539"/>
      <w:gridCol w:w="2961"/>
      <w:gridCol w:w="3242"/>
    </w:tblGrid>
    <w:tr w:rsidR="0071225F" w:rsidRPr="007E4036" w14:paraId="36242025" w14:textId="77777777" w:rsidTr="00391851">
      <w:tc>
        <w:tcPr>
          <w:tcW w:w="35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C966EE9" w14:textId="7F4CD2B4" w:rsidR="0071225F" w:rsidRPr="00C52C44" w:rsidRDefault="0071225F" w:rsidP="00C52C44">
          <w:pPr>
            <w:spacing w:after="0"/>
            <w:rPr>
              <w:lang w:val="en-US"/>
            </w:rPr>
          </w:pPr>
          <w:r w:rsidRPr="00C52C44">
            <w:rPr>
              <w:lang w:val="en-US"/>
            </w:rPr>
            <w:t>R</w:t>
          </w:r>
          <w:r>
            <w:rPr>
              <w:lang w:val="en-US"/>
            </w:rPr>
            <w:t>ef:</w:t>
          </w:r>
          <w:r w:rsidRPr="00C52C44">
            <w:rPr>
              <w:lang w:val="en-US"/>
            </w:rPr>
            <w:t xml:space="preserve"> </w:t>
          </w:r>
          <w:ins w:id="25433" w:author="Julio Li [2]" w:date="2020-11-03T15:28:00Z">
            <w:r w:rsidR="000B5B03">
              <w:fldChar w:fldCharType="begin"/>
            </w:r>
            <w:r w:rsidR="000B5B03">
              <w:instrText xml:space="preserve"> DOCPROPERTY  app_ref  \* MERGEFORMAT </w:instrText>
            </w:r>
            <w:r w:rsidR="000B5B03">
              <w:fldChar w:fldCharType="separate"/>
            </w:r>
            <w:r w:rsidR="000B5B03">
              <w:t>CTWY-C-DVS-0.7</w:t>
            </w:r>
            <w:r w:rsidR="000B5B03">
              <w:fldChar w:fldCharType="end"/>
            </w:r>
          </w:ins>
          <w:del w:id="25434" w:author="Julio Li [2]" w:date="2020-11-03T15:28:00Z">
            <w:r w:rsidR="0020390B" w:rsidDel="000B5B03">
              <w:fldChar w:fldCharType="begin"/>
            </w:r>
            <w:r w:rsidR="0020390B" w:rsidDel="000B5B03">
              <w:delInstrText xml:space="preserve"> DOCPROPERTY  app_ref  \* MERGEFORMAT </w:delInstrText>
            </w:r>
            <w:r w:rsidR="0020390B" w:rsidDel="000B5B03">
              <w:fldChar w:fldCharType="separate"/>
            </w:r>
          </w:del>
          <w:del w:id="25435" w:author="Julio Li [2]" w:date="2020-10-19T16:24:00Z">
            <w:r w:rsidRPr="002772C8" w:rsidDel="00496037">
              <w:rPr>
                <w:lang w:val="en-US"/>
              </w:rPr>
              <w:delText>Document</w:delText>
            </w:r>
            <w:r w:rsidDel="00496037">
              <w:delText xml:space="preserve"> ID</w:delText>
            </w:r>
          </w:del>
          <w:del w:id="25436" w:author="Julio Li [2]" w:date="2020-11-03T15:28:00Z">
            <w:r w:rsidR="0020390B" w:rsidDel="000B5B03">
              <w:fldChar w:fldCharType="end"/>
            </w:r>
          </w:del>
        </w:p>
      </w:tc>
      <w:tc>
        <w:tcPr>
          <w:tcW w:w="29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229C007" w14:textId="35449A2A" w:rsidR="0071225F" w:rsidRPr="00C52C44" w:rsidRDefault="0071225F" w:rsidP="00C52C44">
          <w:pPr>
            <w:spacing w:after="0"/>
            <w:jc w:val="center"/>
            <w:rPr>
              <w:lang w:val="en-US"/>
            </w:rPr>
          </w:pPr>
          <w:r w:rsidRPr="00C52C44">
            <w:rPr>
              <w:lang w:val="en-US"/>
            </w:rPr>
            <w:t xml:space="preserve">Version: </w:t>
          </w:r>
          <w:fldSimple w:instr=" DOCPROPERTY  app_rev  \* MERGEFORMAT ">
            <w:ins w:id="25437" w:author="Kevin Gu" w:date="2020-06-18T15:35:00Z">
              <w:r w:rsidRPr="0016427A">
                <w:rPr>
                  <w:lang w:val="en-US"/>
                  <w:rPrChange w:id="25438" w:author="Kevin Gu" w:date="2020-06-18T15:35:00Z">
                    <w:rPr/>
                  </w:rPrChange>
                </w:rPr>
                <w:t>0.</w:t>
              </w:r>
              <w:del w:id="25439" w:author="Julio Li [2]" w:date="2020-10-19T16:24:00Z">
                <w:r w:rsidRPr="0016427A" w:rsidDel="00496037">
                  <w:rPr>
                    <w:lang w:val="en-US"/>
                    <w:rPrChange w:id="25440" w:author="Kevin Gu" w:date="2020-06-18T15:35:00Z">
                      <w:rPr/>
                    </w:rPrChange>
                  </w:rPr>
                  <w:delText>4</w:delText>
                </w:r>
              </w:del>
            </w:ins>
            <w:del w:id="25441" w:author="Kevin Gu" w:date="2020-05-21T14:48:00Z">
              <w:r w:rsidRPr="002772C8" w:rsidDel="00B909D7">
                <w:rPr>
                  <w:lang w:val="en-US"/>
                </w:rPr>
                <w:delText>0.1</w:delText>
              </w:r>
            </w:del>
          </w:fldSimple>
          <w:ins w:id="25442" w:author="Julio Li [2]" w:date="2020-10-19T16:24:00Z">
            <w:r>
              <w:rPr>
                <w:lang w:val="en-US"/>
              </w:rPr>
              <w:t>7</w:t>
            </w:r>
          </w:ins>
        </w:p>
      </w:tc>
      <w:tc>
        <w:tcPr>
          <w:tcW w:w="32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6B8AF26" w14:textId="5C8E8858" w:rsidR="0071225F" w:rsidRPr="00C52C44" w:rsidRDefault="0071225F" w:rsidP="00C52C44">
          <w:pPr>
            <w:spacing w:after="0"/>
            <w:jc w:val="right"/>
            <w:rPr>
              <w:lang w:val="en-US"/>
            </w:rPr>
          </w:pPr>
          <w:r w:rsidRPr="00C52C44">
            <w:rPr>
              <w:lang w:val="en-US"/>
            </w:rPr>
            <w:t xml:space="preserve">Page </w:t>
          </w:r>
          <w:r w:rsidRPr="00C52C44">
            <w:rPr>
              <w:lang w:val="en-US"/>
            </w:rPr>
            <w:fldChar w:fldCharType="begin"/>
          </w:r>
          <w:r w:rsidRPr="00C52C44">
            <w:rPr>
              <w:lang w:val="en-US"/>
            </w:rPr>
            <w:instrText>PAGE  \* Arabic  \* MERGEFORMAT</w:instrText>
          </w:r>
          <w:r w:rsidRPr="00C52C44">
            <w:rPr>
              <w:lang w:val="en-US"/>
            </w:rPr>
            <w:fldChar w:fldCharType="separate"/>
          </w:r>
          <w:r>
            <w:rPr>
              <w:noProof/>
              <w:lang w:val="en-US"/>
            </w:rPr>
            <w:t>2</w:t>
          </w:r>
          <w:r w:rsidRPr="00C52C44">
            <w:rPr>
              <w:lang w:val="en-US"/>
            </w:rPr>
            <w:fldChar w:fldCharType="end"/>
          </w:r>
          <w:r w:rsidRPr="00C52C44">
            <w:rPr>
              <w:lang w:val="en-US"/>
            </w:rPr>
            <w:t xml:space="preserve"> of </w:t>
          </w:r>
          <w:fldSimple w:instr="NUMPAGES  \* Arabic  \* MERGEFORMAT">
            <w:r w:rsidRPr="00356430">
              <w:rPr>
                <w:noProof/>
                <w:lang w:val="en-US"/>
              </w:rPr>
              <w:t>66</w:t>
            </w:r>
          </w:fldSimple>
        </w:p>
      </w:tc>
    </w:tr>
  </w:tbl>
  <w:p w14:paraId="22F1EF07" w14:textId="3579B576" w:rsidR="0071225F" w:rsidRPr="00691FD9" w:rsidRDefault="0071225F" w:rsidP="00EA2AA3">
    <w:pPr>
      <w:jc w:val="center"/>
      <w:rPr>
        <w:i/>
        <w:sz w:val="18"/>
        <w:szCs w:val="18"/>
      </w:rPr>
    </w:pPr>
    <w:del w:id="25443" w:author="Kevin Gu" w:date="2020-05-21T14:49:00Z">
      <w:r w:rsidDel="00B909D7">
        <w:rPr>
          <w:rStyle w:val="Heading9Char"/>
          <w:rFonts w:ascii="Open Sans Semibold" w:eastAsiaTheme="majorEastAsia" w:hAnsi="Open Sans Semibold" w:cs="Open Sans Semibold"/>
          <w:b w:val="0"/>
          <w:i w:val="0"/>
          <w:iCs/>
          <w:caps/>
          <w:smallCaps w:val="0"/>
          <w:color w:val="FF0000"/>
          <w:sz w:val="32"/>
          <w:lang w:val="es-ES_tradnl" w:eastAsia="en-US"/>
        </w:rPr>
        <w:delText>internal</w:delText>
      </w:r>
    </w:del>
    <w:ins w:id="25444" w:author="Kevin Gu" w:date="2020-05-21T14:49:00Z">
      <w:r>
        <w:rPr>
          <w:rStyle w:val="Heading9Char"/>
          <w:rFonts w:ascii="Open Sans Semibold" w:eastAsiaTheme="majorEastAsia" w:hAnsi="Open Sans Semibold" w:cs="Open Sans Semibold"/>
          <w:b w:val="0"/>
          <w:i w:val="0"/>
          <w:iCs/>
          <w:caps/>
          <w:smallCaps w:val="0"/>
          <w:color w:val="FF0000"/>
          <w:sz w:val="32"/>
          <w:lang w:val="es-ES_tradnl" w:eastAsia="en-US"/>
        </w:rPr>
        <w:t>Private</w:t>
      </w:r>
    </w:ins>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Look w:val="04A0" w:firstRow="1" w:lastRow="0" w:firstColumn="1" w:lastColumn="0" w:noHBand="0" w:noVBand="1"/>
    </w:tblPr>
    <w:tblGrid>
      <w:gridCol w:w="3247"/>
      <w:gridCol w:w="3252"/>
      <w:gridCol w:w="3243"/>
    </w:tblGrid>
    <w:tr w:rsidR="0071225F" w:rsidRPr="00D351AD" w14:paraId="29A2858D" w14:textId="77777777" w:rsidTr="00391851">
      <w:trPr>
        <w:cantSplit/>
        <w:trHeight w:val="225"/>
      </w:trPr>
      <w:tc>
        <w:tcPr>
          <w:tcW w:w="3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272E0F0" w14:textId="1B0EBFF9" w:rsidR="0071225F" w:rsidRPr="00391851" w:rsidRDefault="0071225F" w:rsidP="008C0A55">
          <w:pPr>
            <w:spacing w:after="0"/>
            <w:rPr>
              <w:rFonts w:asciiTheme="majorHAnsi" w:eastAsiaTheme="majorEastAsia" w:hAnsiTheme="majorHAnsi" w:cstheme="majorBidi"/>
              <w:sz w:val="36"/>
              <w:szCs w:val="36"/>
              <w:lang w:val="en-US"/>
            </w:rPr>
          </w:pPr>
          <w:r w:rsidRPr="00391851">
            <w:rPr>
              <w:lang w:val="en-US"/>
            </w:rPr>
            <w:t xml:space="preserve">Ref: </w:t>
          </w:r>
          <w:ins w:id="25461" w:author="Julio Li [2]" w:date="2020-11-03T15:27:00Z">
            <w:r w:rsidR="000B5B03">
              <w:fldChar w:fldCharType="begin"/>
            </w:r>
            <w:r w:rsidR="000B5B03">
              <w:instrText xml:space="preserve"> DOCPROPERTY  app_ref  \* MERGEFORMAT </w:instrText>
            </w:r>
            <w:r w:rsidR="000B5B03">
              <w:fldChar w:fldCharType="separate"/>
            </w:r>
            <w:r w:rsidR="000B5B03">
              <w:t>CTWY-C-DVS-0.7</w:t>
            </w:r>
            <w:r w:rsidR="000B5B03">
              <w:fldChar w:fldCharType="end"/>
            </w:r>
          </w:ins>
          <w:del w:id="25462" w:author="Julio Li [2]" w:date="2020-10-19T16:23:00Z">
            <w:r w:rsidDel="00496037">
              <w:rPr>
                <w:lang w:val="en-US"/>
              </w:rPr>
              <w:fldChar w:fldCharType="begin"/>
            </w:r>
            <w:r w:rsidDel="00496037">
              <w:rPr>
                <w:lang w:val="en-US"/>
              </w:rPr>
              <w:delInstrText xml:space="preserve"> DOCPROPERTY  app_ref  \* MERGEFORMAT </w:delInstrText>
            </w:r>
            <w:r w:rsidDel="00496037">
              <w:rPr>
                <w:lang w:val="en-US"/>
              </w:rPr>
              <w:fldChar w:fldCharType="separate"/>
            </w:r>
            <w:r w:rsidDel="00496037">
              <w:rPr>
                <w:lang w:val="en-US"/>
              </w:rPr>
              <w:delText>Document ID</w:delText>
            </w:r>
            <w:r w:rsidDel="00496037">
              <w:rPr>
                <w:lang w:val="en-US"/>
              </w:rPr>
              <w:fldChar w:fldCharType="end"/>
            </w:r>
          </w:del>
        </w:p>
      </w:tc>
      <w:tc>
        <w:tcPr>
          <w:tcW w:w="32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4C2C2124" w14:textId="60284626" w:rsidR="0071225F" w:rsidRPr="00391851" w:rsidRDefault="0071225F" w:rsidP="008C0A55">
          <w:pPr>
            <w:spacing w:after="0"/>
            <w:jc w:val="center"/>
            <w:rPr>
              <w:lang w:val="en-US"/>
            </w:rPr>
          </w:pPr>
          <w:r w:rsidRPr="00391851">
            <w:rPr>
              <w:lang w:val="en-US"/>
            </w:rPr>
            <w:t xml:space="preserve">Revision: </w:t>
          </w:r>
          <w:fldSimple w:instr=" DOCPROPERTY  app_rev  \* MERGEFORMAT ">
            <w:ins w:id="25463" w:author="Kevin Gu" w:date="2020-06-18T15:35:00Z">
              <w:r w:rsidRPr="0016427A">
                <w:rPr>
                  <w:lang w:val="en-US"/>
                  <w:rPrChange w:id="25464" w:author="Kevin Gu" w:date="2020-06-18T15:35:00Z">
                    <w:rPr/>
                  </w:rPrChange>
                </w:rPr>
                <w:t>0.</w:t>
              </w:r>
              <w:del w:id="25465" w:author="Julio Li [2]" w:date="2020-10-19T16:23:00Z">
                <w:r w:rsidRPr="0016427A" w:rsidDel="00496037">
                  <w:rPr>
                    <w:lang w:val="en-US"/>
                    <w:rPrChange w:id="25466" w:author="Kevin Gu" w:date="2020-06-18T15:35:00Z">
                      <w:rPr/>
                    </w:rPrChange>
                  </w:rPr>
                  <w:delText>4</w:delText>
                </w:r>
              </w:del>
            </w:ins>
            <w:del w:id="25467" w:author="Kevin Gu" w:date="2020-05-21T14:48:00Z">
              <w:r w:rsidRPr="002772C8" w:rsidDel="00B909D7">
                <w:rPr>
                  <w:lang w:val="en-US"/>
                </w:rPr>
                <w:delText>0.1</w:delText>
              </w:r>
            </w:del>
          </w:fldSimple>
          <w:ins w:id="25468" w:author="Julio Li [2]" w:date="2020-10-19T16:23:00Z">
            <w:r>
              <w:rPr>
                <w:lang w:val="en-US"/>
              </w:rPr>
              <w:t>7</w:t>
            </w:r>
          </w:ins>
        </w:p>
      </w:tc>
      <w:tc>
        <w:tcPr>
          <w:tcW w:w="3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40046A2" w14:textId="5A7BA40A" w:rsidR="0071225F" w:rsidRPr="00391851" w:rsidRDefault="0071225F" w:rsidP="008C0A55">
          <w:pPr>
            <w:spacing w:after="0"/>
            <w:rPr>
              <w:lang w:val="en-US"/>
            </w:rPr>
          </w:pPr>
          <w:r w:rsidRPr="00391851">
            <w:rPr>
              <w:rFonts w:cstheme="minorHAnsi"/>
              <w:lang w:val="en-US"/>
            </w:rPr>
            <w:t xml:space="preserve">Page </w:t>
          </w:r>
          <w:r w:rsidRPr="00391851">
            <w:rPr>
              <w:rFonts w:cstheme="minorHAnsi"/>
              <w:b/>
              <w:lang w:val="en-US"/>
            </w:rPr>
            <w:t>1</w:t>
          </w:r>
          <w:r w:rsidRPr="00391851">
            <w:rPr>
              <w:rFonts w:cstheme="minorHAnsi"/>
              <w:lang w:val="en-US"/>
            </w:rPr>
            <w:t xml:space="preserve"> of </w:t>
          </w:r>
          <w:fldSimple w:instr="NUMPAGES  \* Arabic  \* MERGEFORMAT">
            <w:r w:rsidRPr="00356430">
              <w:rPr>
                <w:noProof/>
                <w:lang w:val="en-US"/>
              </w:rPr>
              <w:t>66</w:t>
            </w:r>
          </w:fldSimple>
        </w:p>
      </w:tc>
    </w:tr>
  </w:tbl>
  <w:p w14:paraId="5AEA3DC0" w14:textId="55833F02" w:rsidR="0071225F" w:rsidRPr="004077BC" w:rsidRDefault="0071225F" w:rsidP="00361B69">
    <w:pPr>
      <w:jc w:val="center"/>
      <w:rPr>
        <w:b/>
        <w:i/>
        <w:sz w:val="18"/>
        <w:szCs w:val="18"/>
      </w:rPr>
    </w:pPr>
    <w:del w:id="25469" w:author="Kevin Gu" w:date="2020-05-21T14:49:00Z">
      <w:r w:rsidDel="00B909D7">
        <w:rPr>
          <w:rStyle w:val="Heading9Char"/>
          <w:rFonts w:ascii="Open Sans Semibold" w:eastAsiaTheme="majorEastAsia" w:hAnsi="Open Sans Semibold" w:cs="Open Sans Semibold"/>
          <w:b w:val="0"/>
          <w:i w:val="0"/>
          <w:iCs/>
          <w:caps/>
          <w:smallCaps w:val="0"/>
          <w:color w:val="FF0000"/>
          <w:sz w:val="32"/>
          <w:lang w:val="es-ES_tradnl" w:eastAsia="en-US"/>
        </w:rPr>
        <w:delText>internal</w:delText>
      </w:r>
    </w:del>
    <w:ins w:id="25470" w:author="Kevin Gu" w:date="2020-05-21T14:49:00Z">
      <w:r>
        <w:rPr>
          <w:rStyle w:val="Heading9Char"/>
          <w:rFonts w:ascii="Open Sans Semibold" w:eastAsiaTheme="majorEastAsia" w:hAnsi="Open Sans Semibold" w:cs="Open Sans Semibold"/>
          <w:b w:val="0"/>
          <w:i w:val="0"/>
          <w:iCs/>
          <w:caps/>
          <w:smallCaps w:val="0"/>
          <w:color w:val="FF0000"/>
          <w:sz w:val="32"/>
          <w:lang w:val="es-ES_tradnl" w:eastAsia="en-US"/>
        </w:rPr>
        <w:t>Private</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6F4757" w14:textId="77777777" w:rsidR="00644708" w:rsidRDefault="00644708" w:rsidP="00E94149">
      <w:r>
        <w:separator/>
      </w:r>
    </w:p>
  </w:footnote>
  <w:footnote w:type="continuationSeparator" w:id="0">
    <w:p w14:paraId="3B34DAC2" w14:textId="77777777" w:rsidR="00644708" w:rsidRDefault="00644708" w:rsidP="00E94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BC6E2" w14:textId="77777777" w:rsidR="0071225F" w:rsidRDefault="00644708" w:rsidP="00E94149">
    <w:pPr>
      <w:pStyle w:val="Header"/>
    </w:pPr>
    <w:r>
      <w:rPr>
        <w:noProof/>
      </w:rPr>
      <w:pict w14:anchorId="236D613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5" o:spid="_x0000_s2051" type="#_x0000_t136" style="position:absolute;left:0;text-align:left;margin-left:0;margin-top:0;width:458.3pt;height:229.15pt;rotation:315;z-index:-251650048;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Layout w:type="fixed"/>
      <w:tblLook w:val="04A0" w:firstRow="1" w:lastRow="0" w:firstColumn="1" w:lastColumn="0" w:noHBand="0" w:noVBand="1"/>
    </w:tblPr>
    <w:tblGrid>
      <w:gridCol w:w="1422"/>
      <w:gridCol w:w="2970"/>
      <w:gridCol w:w="1903"/>
      <w:gridCol w:w="3447"/>
    </w:tblGrid>
    <w:tr w:rsidR="0071225F" w:rsidRPr="00235CF9" w14:paraId="337FB002" w14:textId="77777777" w:rsidTr="00703E57">
      <w:trPr>
        <w:jc w:val="center"/>
      </w:trPr>
      <w:tc>
        <w:tcPr>
          <w:tcW w:w="14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F137449" w14:textId="77777777" w:rsidR="0071225F" w:rsidRPr="00BD5477" w:rsidRDefault="0071225F" w:rsidP="00C52C44">
          <w:pPr>
            <w:spacing w:after="0"/>
            <w:rPr>
              <w:lang w:val="en-US"/>
            </w:rPr>
          </w:pPr>
          <w:r w:rsidRPr="00BD5477">
            <w:rPr>
              <w:lang w:val="en-US"/>
            </w:rPr>
            <w:t>Reference</w:t>
          </w:r>
        </w:p>
      </w:tc>
      <w:tc>
        <w:tcPr>
          <w:tcW w:w="29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860E72B" w14:textId="0DB7CCBB" w:rsidR="0071225F" w:rsidRPr="00BD5477" w:rsidRDefault="000B5B03" w:rsidP="00C52C44">
          <w:pPr>
            <w:spacing w:after="0"/>
            <w:rPr>
              <w:lang w:val="en-US"/>
            </w:rPr>
          </w:pPr>
          <w:ins w:id="25419" w:author="Julio Li [2]" w:date="2020-11-03T15:27:00Z">
            <w:r>
              <w:fldChar w:fldCharType="begin"/>
            </w:r>
            <w:r>
              <w:instrText xml:space="preserve"> DOCPROPERTY  app_ref  \* MERGEFORMAT </w:instrText>
            </w:r>
            <w:r>
              <w:fldChar w:fldCharType="separate"/>
            </w:r>
            <w:r>
              <w:t>CTWY-C-DVS-0.7</w:t>
            </w:r>
            <w:r>
              <w:fldChar w:fldCharType="end"/>
            </w:r>
          </w:ins>
          <w:del w:id="25420" w:author="Julio Li [2]" w:date="2020-10-19T16:23:00Z">
            <w:r w:rsidR="0071225F" w:rsidDel="00496037">
              <w:fldChar w:fldCharType="begin"/>
            </w:r>
            <w:r w:rsidR="0071225F" w:rsidDel="00496037">
              <w:delInstrText xml:space="preserve"> DOCPROPERTY  app_ref  \* MERGEFORMAT </w:delInstrText>
            </w:r>
            <w:r w:rsidR="0071225F" w:rsidDel="00496037">
              <w:fldChar w:fldCharType="separate"/>
            </w:r>
            <w:r w:rsidR="0071225F" w:rsidDel="00496037">
              <w:delText>Document ID</w:delText>
            </w:r>
            <w:r w:rsidR="0071225F" w:rsidDel="00496037">
              <w:fldChar w:fldCharType="end"/>
            </w:r>
          </w:del>
        </w:p>
      </w:tc>
      <w:tc>
        <w:tcPr>
          <w:tcW w:w="19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8911D82" w14:textId="77777777" w:rsidR="0071225F" w:rsidRPr="00BD5477" w:rsidRDefault="0071225F" w:rsidP="00C52C44">
          <w:pPr>
            <w:spacing w:after="0"/>
            <w:rPr>
              <w:lang w:val="en-US"/>
            </w:rPr>
          </w:pPr>
          <w:r w:rsidRPr="00BD5477">
            <w:rPr>
              <w:lang w:val="en-US"/>
            </w:rPr>
            <w:t>Document Type</w:t>
          </w:r>
        </w:p>
      </w:tc>
      <w:tc>
        <w:tcPr>
          <w:tcW w:w="34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hideMark/>
        </w:tcPr>
        <w:p w14:paraId="7225E99A" w14:textId="0BB372AA" w:rsidR="0071225F" w:rsidRPr="00BD5477" w:rsidRDefault="0020390B" w:rsidP="00C52C44">
          <w:pPr>
            <w:spacing w:after="0"/>
            <w:rPr>
              <w:lang w:val="en-US"/>
            </w:rPr>
          </w:pPr>
          <w:fldSimple w:instr=" DOCPROPERTY  app_type  \* MERGEFORMAT ">
            <w:ins w:id="25421" w:author="Marc Gomez" w:date="2019-11-13T08:09:00Z">
              <w:r w:rsidR="0071225F" w:rsidRPr="00356430">
                <w:rPr>
                  <w:lang w:val="en-US"/>
                  <w:rPrChange w:id="25422" w:author="Marc Gomez" w:date="2019-11-13T08:09:00Z">
                    <w:rPr/>
                  </w:rPrChange>
                </w:rPr>
                <w:t>CC Documentation</w:t>
              </w:r>
            </w:ins>
            <w:del w:id="25423" w:author="Marc Gomez" w:date="2019-11-13T08:09:00Z">
              <w:r w:rsidR="0071225F" w:rsidRPr="00703E57" w:rsidDel="00356430">
                <w:rPr>
                  <w:lang w:val="en-US"/>
                </w:rPr>
                <w:delText>CC Documentation</w:delText>
              </w:r>
            </w:del>
          </w:fldSimple>
        </w:p>
      </w:tc>
    </w:tr>
    <w:tr w:rsidR="0071225F" w:rsidRPr="00235CF9" w14:paraId="5A4B39F7" w14:textId="77777777" w:rsidTr="00703E57">
      <w:trPr>
        <w:jc w:val="center"/>
      </w:trPr>
      <w:tc>
        <w:tcPr>
          <w:tcW w:w="142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4900854" w14:textId="77777777" w:rsidR="0071225F" w:rsidRPr="00BD5477" w:rsidRDefault="0071225F" w:rsidP="00C52C44">
          <w:pPr>
            <w:spacing w:after="0"/>
            <w:rPr>
              <w:lang w:val="en-US"/>
            </w:rPr>
          </w:pPr>
          <w:r w:rsidRPr="00BD5477">
            <w:rPr>
              <w:lang w:val="en-US"/>
            </w:rPr>
            <w:t>Secret Level</w:t>
          </w:r>
        </w:p>
      </w:tc>
      <w:tc>
        <w:tcPr>
          <w:tcW w:w="297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9C62EB" w14:textId="5F06B1C6" w:rsidR="0071225F" w:rsidRPr="00BD5477" w:rsidRDefault="000B5B03" w:rsidP="00C52C44">
          <w:pPr>
            <w:spacing w:after="0"/>
            <w:rPr>
              <w:lang w:val="en-US"/>
            </w:rPr>
          </w:pPr>
          <w:proofErr w:type="spellStart"/>
          <w:ins w:id="25424" w:author="Julio Li [2]" w:date="2020-11-03T15:27:00Z">
            <w:r>
              <w:t>Confidential</w:t>
            </w:r>
          </w:ins>
          <w:proofErr w:type="spellEnd"/>
          <w:del w:id="25425" w:author="Julio Li [2]" w:date="2020-11-03T15:27:00Z">
            <w:r w:rsidR="0020390B" w:rsidDel="000B5B03">
              <w:fldChar w:fldCharType="begin"/>
            </w:r>
            <w:r w:rsidR="0020390B" w:rsidDel="000B5B03">
              <w:delInstrText xml:space="preserve"> DOCPROPERTY  app_clasification  \* MERGEFORMAT </w:delInstrText>
            </w:r>
            <w:r w:rsidR="0020390B" w:rsidDel="000B5B03">
              <w:fldChar w:fldCharType="separate"/>
            </w:r>
          </w:del>
          <w:ins w:id="25426" w:author="Kevin Gu" w:date="2020-05-21T14:49:00Z">
            <w:del w:id="25427" w:author="Julio Li [2]" w:date="2020-10-19T16:23:00Z">
              <w:r w:rsidR="0071225F" w:rsidRPr="00B909D7" w:rsidDel="00496037">
                <w:rPr>
                  <w:lang w:val="en-US"/>
                  <w:rPrChange w:id="25428" w:author="Kevin Gu" w:date="2020-05-21T14:49:00Z">
                    <w:rPr/>
                  </w:rPrChange>
                </w:rPr>
                <w:delText>Private</w:delText>
              </w:r>
            </w:del>
          </w:ins>
          <w:ins w:id="25429" w:author="Marc Gomez" w:date="2019-11-13T08:09:00Z">
            <w:del w:id="25430" w:author="Julio Li [2]" w:date="2020-11-03T15:27:00Z">
              <w:r w:rsidR="0071225F" w:rsidRPr="00356430" w:rsidDel="000B5B03">
                <w:rPr>
                  <w:lang w:val="en-US"/>
                  <w:rPrChange w:id="25431" w:author="Marc Gomez" w:date="2019-11-13T08:09:00Z">
                    <w:rPr/>
                  </w:rPrChange>
                </w:rPr>
                <w:delText>Internal</w:delText>
              </w:r>
            </w:del>
          </w:ins>
          <w:del w:id="25432" w:author="Julio Li [2]" w:date="2020-11-03T15:27:00Z">
            <w:r w:rsidR="0071225F" w:rsidRPr="00703E57" w:rsidDel="000B5B03">
              <w:rPr>
                <w:lang w:val="en-US"/>
              </w:rPr>
              <w:delText>Internal</w:delText>
            </w:r>
            <w:r w:rsidR="0020390B" w:rsidDel="000B5B03">
              <w:rPr>
                <w:lang w:val="en-US"/>
              </w:rPr>
              <w:fldChar w:fldCharType="end"/>
            </w:r>
          </w:del>
        </w:p>
      </w:tc>
      <w:tc>
        <w:tcPr>
          <w:tcW w:w="190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E8BBA7E" w14:textId="77777777" w:rsidR="0071225F" w:rsidRPr="00BD5477" w:rsidRDefault="0071225F" w:rsidP="00C52C44">
          <w:pPr>
            <w:spacing w:after="0"/>
            <w:rPr>
              <w:lang w:val="en-US"/>
            </w:rPr>
          </w:pPr>
          <w:r w:rsidRPr="00BD5477">
            <w:rPr>
              <w:lang w:val="en-US"/>
            </w:rPr>
            <w:t>Effective Date</w:t>
          </w:r>
        </w:p>
      </w:tc>
      <w:tc>
        <w:tcPr>
          <w:tcW w:w="34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17E6DE8" w14:textId="20F3D595" w:rsidR="0071225F" w:rsidRPr="00BD5477" w:rsidRDefault="0020390B" w:rsidP="00C52C44">
          <w:pPr>
            <w:spacing w:after="0"/>
            <w:rPr>
              <w:lang w:val="en-US"/>
            </w:rPr>
          </w:pPr>
          <w:fldSimple w:instr=" DOCPROPERTY  app_date  \* MERGEFORMAT ">
            <w:r w:rsidR="0071225F">
              <w:t>29/11/2019</w:t>
            </w:r>
          </w:fldSimple>
        </w:p>
      </w:tc>
    </w:tr>
  </w:tbl>
  <w:p w14:paraId="12FBAD06" w14:textId="77777777" w:rsidR="0071225F" w:rsidRPr="008A7E1E" w:rsidRDefault="00644708" w:rsidP="00AF1B7B">
    <w:pPr>
      <w:pStyle w:val="Header"/>
      <w:tabs>
        <w:tab w:val="clear" w:pos="4252"/>
        <w:tab w:val="clear" w:pos="8504"/>
        <w:tab w:val="left" w:pos="3718"/>
      </w:tabs>
    </w:pPr>
    <w:r>
      <w:rPr>
        <w:noProof/>
      </w:rPr>
      <w:pict w14:anchorId="3636285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6" o:spid="_x0000_s2050" type="#_x0000_t136" style="position:absolute;left:0;text-align:left;margin-left:0;margin-top:0;width:458.3pt;height:229.15pt;rotation:315;z-index:-251648000;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r w:rsidR="0071225F">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jc w:val="center"/>
      <w:tblLayout w:type="fixed"/>
      <w:tblLook w:val="04A0" w:firstRow="1" w:lastRow="0" w:firstColumn="1" w:lastColumn="0" w:noHBand="0" w:noVBand="1"/>
    </w:tblPr>
    <w:tblGrid>
      <w:gridCol w:w="1410"/>
      <w:gridCol w:w="2905"/>
      <w:gridCol w:w="1800"/>
      <w:gridCol w:w="3627"/>
    </w:tblGrid>
    <w:tr w:rsidR="0071225F" w:rsidRPr="00235CF9" w14:paraId="0D1ADE26" w14:textId="77777777" w:rsidTr="00703E57">
      <w:trPr>
        <w:jc w:val="center"/>
      </w:trPr>
      <w:tc>
        <w:tcPr>
          <w:tcW w:w="14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CC800E0" w14:textId="77777777" w:rsidR="0071225F" w:rsidRPr="0062435A" w:rsidRDefault="0071225F" w:rsidP="008C0A55">
          <w:pPr>
            <w:spacing w:after="0"/>
          </w:pPr>
          <w:r>
            <w:t>Reference</w:t>
          </w:r>
        </w:p>
      </w:tc>
      <w:tc>
        <w:tcPr>
          <w:tcW w:w="290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FD689C8" w14:textId="72FCF418" w:rsidR="0071225F" w:rsidRPr="0062435A" w:rsidRDefault="0071225F" w:rsidP="008C0A55">
          <w:pPr>
            <w:spacing w:after="0"/>
          </w:pPr>
          <w:ins w:id="25445" w:author="Julio Li [2]" w:date="2020-10-19T16:24:00Z">
            <w:r>
              <w:fldChar w:fldCharType="begin"/>
            </w:r>
            <w:r>
              <w:instrText xml:space="preserve"> DOCPROPERTY  app_ref  \* MERGEFORMAT </w:instrText>
            </w:r>
            <w:r>
              <w:fldChar w:fldCharType="separate"/>
            </w:r>
            <w:r>
              <w:t>CTWY-</w:t>
            </w:r>
          </w:ins>
          <w:ins w:id="25446" w:author="Julio Li [2]" w:date="2020-11-03T15:27:00Z">
            <w:r w:rsidR="000B5B03">
              <w:t>C</w:t>
            </w:r>
          </w:ins>
          <w:ins w:id="25447" w:author="Julio Li [2]" w:date="2020-10-19T16:24:00Z">
            <w:r>
              <w:t>-DVS-0.7</w:t>
            </w:r>
            <w:r>
              <w:fldChar w:fldCharType="end"/>
            </w:r>
          </w:ins>
          <w:del w:id="25448" w:author="Julio Li [2]" w:date="2020-10-19T16:20:00Z">
            <w:r w:rsidDel="00A00E09">
              <w:fldChar w:fldCharType="begin"/>
            </w:r>
            <w:r w:rsidDel="00A00E09">
              <w:delInstrText xml:space="preserve"> DOCPROPERTY  app_ref  \* MERGEFORMAT </w:delInstrText>
            </w:r>
            <w:r w:rsidDel="00A00E09">
              <w:fldChar w:fldCharType="separate"/>
            </w:r>
            <w:r w:rsidDel="00A00E09">
              <w:delText>Document ID</w:delText>
            </w:r>
            <w:r w:rsidDel="00A00E09">
              <w:fldChar w:fldCharType="end"/>
            </w:r>
          </w:del>
        </w:p>
      </w:tc>
      <w:tc>
        <w:tcPr>
          <w:tcW w:w="180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470B9E3" w14:textId="77777777" w:rsidR="0071225F" w:rsidRPr="0062435A" w:rsidRDefault="0071225F" w:rsidP="008C0A55">
          <w:pPr>
            <w:spacing w:after="0"/>
          </w:pPr>
          <w:proofErr w:type="spellStart"/>
          <w:r w:rsidRPr="0062435A">
            <w:t>Document</w:t>
          </w:r>
          <w:proofErr w:type="spellEnd"/>
          <w:r w:rsidRPr="0062435A">
            <w:t xml:space="preserve"> </w:t>
          </w:r>
          <w:proofErr w:type="spellStart"/>
          <w:r w:rsidRPr="0062435A">
            <w:t>Type</w:t>
          </w:r>
          <w:proofErr w:type="spellEnd"/>
        </w:p>
      </w:tc>
      <w:tc>
        <w:tcPr>
          <w:tcW w:w="36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3981999" w14:textId="7F324E5A" w:rsidR="0071225F" w:rsidRPr="0062435A" w:rsidRDefault="0020390B" w:rsidP="008C0A55">
          <w:pPr>
            <w:spacing w:after="0"/>
          </w:pPr>
          <w:fldSimple w:instr=" DOCPROPERTY  app_type  \* MERGEFORMAT ">
            <w:ins w:id="25449" w:author="Marc Gomez" w:date="2019-11-13T08:10:00Z">
              <w:r w:rsidR="0071225F" w:rsidRPr="00356430">
                <w:rPr>
                  <w:lang w:val="en-US"/>
                  <w:rPrChange w:id="25450" w:author="Marc Gomez" w:date="2019-11-13T08:10:00Z">
                    <w:rPr/>
                  </w:rPrChange>
                </w:rPr>
                <w:t>CC Documentation</w:t>
              </w:r>
            </w:ins>
            <w:del w:id="25451" w:author="Marc Gomez" w:date="2019-11-13T08:10:00Z">
              <w:r w:rsidR="0071225F" w:rsidDel="00356430">
                <w:rPr>
                  <w:lang w:val="en-US"/>
                </w:rPr>
                <w:delText>Policy, Evidence</w:delText>
              </w:r>
            </w:del>
          </w:fldSimple>
        </w:p>
      </w:tc>
    </w:tr>
    <w:tr w:rsidR="0071225F" w:rsidRPr="00235CF9" w14:paraId="77B437B4" w14:textId="77777777" w:rsidTr="00703E57">
      <w:trPr>
        <w:jc w:val="center"/>
      </w:trPr>
      <w:tc>
        <w:tcPr>
          <w:tcW w:w="14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AC909EE" w14:textId="77777777" w:rsidR="0071225F" w:rsidRPr="0062435A" w:rsidRDefault="0071225F" w:rsidP="00703E57">
          <w:pPr>
            <w:spacing w:after="0"/>
          </w:pPr>
          <w:proofErr w:type="spellStart"/>
          <w:r w:rsidRPr="0062435A">
            <w:t>Secret</w:t>
          </w:r>
          <w:proofErr w:type="spellEnd"/>
          <w:r w:rsidRPr="0062435A">
            <w:t xml:space="preserve"> </w:t>
          </w:r>
          <w:proofErr w:type="spellStart"/>
          <w:r w:rsidRPr="0062435A">
            <w:t>Level</w:t>
          </w:r>
          <w:proofErr w:type="spellEnd"/>
        </w:p>
      </w:tc>
      <w:tc>
        <w:tcPr>
          <w:tcW w:w="2905"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D8EDD27" w14:textId="6E7E6DAB" w:rsidR="0071225F" w:rsidRPr="0062435A" w:rsidRDefault="0071225F" w:rsidP="00703E57">
          <w:pPr>
            <w:spacing w:after="0"/>
          </w:pPr>
          <w:del w:id="25452" w:author="Julio Li [2]" w:date="2020-10-19T16:20:00Z">
            <w:r w:rsidDel="00A00E09">
              <w:fldChar w:fldCharType="begin"/>
            </w:r>
            <w:r w:rsidDel="00A00E09">
              <w:delInstrText xml:space="preserve"> DOCPROPERTY  app_clasification  \* MERGEFORMAT </w:delInstrText>
            </w:r>
            <w:r w:rsidDel="00A00E09">
              <w:fldChar w:fldCharType="separate"/>
            </w:r>
          </w:del>
          <w:ins w:id="25453" w:author="Kevin Gu" w:date="2020-05-21T14:48:00Z">
            <w:del w:id="25454" w:author="Julio Li [2]" w:date="2020-10-19T16:20:00Z">
              <w:r w:rsidRPr="00B909D7" w:rsidDel="00A00E09">
                <w:rPr>
                  <w:lang w:val="en-US"/>
                  <w:rPrChange w:id="25455" w:author="Kevin Gu" w:date="2020-05-21T14:48:00Z">
                    <w:rPr/>
                  </w:rPrChange>
                </w:rPr>
                <w:delText>Private</w:delText>
              </w:r>
            </w:del>
          </w:ins>
          <w:ins w:id="25456" w:author="Marc Gomez" w:date="2019-11-13T08:10:00Z">
            <w:del w:id="25457" w:author="Julio Li [2]" w:date="2020-10-19T16:20:00Z">
              <w:r w:rsidRPr="00356430" w:rsidDel="00A00E09">
                <w:rPr>
                  <w:lang w:val="en-US"/>
                  <w:rPrChange w:id="25458" w:author="Marc Gomez" w:date="2019-11-13T08:10:00Z">
                    <w:rPr/>
                  </w:rPrChange>
                </w:rPr>
                <w:delText>Internal</w:delText>
              </w:r>
            </w:del>
          </w:ins>
          <w:del w:id="25459" w:author="Julio Li [2]" w:date="2020-10-19T16:20:00Z">
            <w:r w:rsidRPr="00703E57" w:rsidDel="00A00E09">
              <w:rPr>
                <w:lang w:val="en-US"/>
              </w:rPr>
              <w:delText>Internal, Confidential, etc.</w:delText>
            </w:r>
            <w:r w:rsidDel="00A00E09">
              <w:rPr>
                <w:lang w:val="en-US"/>
              </w:rPr>
              <w:fldChar w:fldCharType="end"/>
            </w:r>
          </w:del>
          <w:proofErr w:type="spellStart"/>
          <w:ins w:id="25460" w:author="Julio Li [2]" w:date="2020-11-03T15:27:00Z">
            <w:r w:rsidR="000B5B03">
              <w:t>Confidential</w:t>
            </w:r>
          </w:ins>
          <w:proofErr w:type="spellEnd"/>
        </w:p>
      </w:tc>
      <w:tc>
        <w:tcPr>
          <w:tcW w:w="180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CC71E60" w14:textId="77777777" w:rsidR="0071225F" w:rsidRPr="0062435A" w:rsidRDefault="0071225F" w:rsidP="00703E57">
          <w:pPr>
            <w:spacing w:after="0"/>
          </w:pPr>
          <w:proofErr w:type="spellStart"/>
          <w:r w:rsidRPr="0062435A">
            <w:t>Effective</w:t>
          </w:r>
          <w:proofErr w:type="spellEnd"/>
          <w:r w:rsidRPr="0062435A">
            <w:t xml:space="preserve"> Date</w:t>
          </w:r>
        </w:p>
      </w:tc>
      <w:tc>
        <w:tcPr>
          <w:tcW w:w="36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DE5106F" w14:textId="7F5D0D83" w:rsidR="0071225F" w:rsidRPr="0062435A" w:rsidRDefault="0020390B" w:rsidP="00703E57">
          <w:pPr>
            <w:spacing w:after="0"/>
          </w:pPr>
          <w:fldSimple w:instr=" DOCPROPERTY  app_date  \* MERGEFORMAT ">
            <w:r w:rsidR="0071225F">
              <w:t>29/11/2019</w:t>
            </w:r>
          </w:fldSimple>
        </w:p>
      </w:tc>
    </w:tr>
  </w:tbl>
  <w:p w14:paraId="57C9FC3C" w14:textId="77777777" w:rsidR="0071225F" w:rsidRDefault="00644708" w:rsidP="00E94149">
    <w:pPr>
      <w:pStyle w:val="Header"/>
    </w:pPr>
    <w:r>
      <w:rPr>
        <w:noProof/>
      </w:rPr>
      <w:pict w14:anchorId="56B7148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4" o:spid="_x0000_s2049" type="#_x0000_t136" style="position:absolute;left:0;text-align:left;margin-left:0;margin-top:0;width:458.3pt;height:229.15pt;rotation:315;z-index:-251652096;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2342E39"/>
    <w:multiLevelType w:val="hybridMultilevel"/>
    <w:tmpl w:val="1988D6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575B47"/>
    <w:multiLevelType w:val="hybridMultilevel"/>
    <w:tmpl w:val="11C2A76A"/>
    <w:lvl w:ilvl="0" w:tplc="9D5ECFCC">
      <w:start w:val="8"/>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BC4D37"/>
    <w:multiLevelType w:val="hybridMultilevel"/>
    <w:tmpl w:val="F85EEB8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15:restartNumberingAfterBreak="0">
    <w:nsid w:val="05C215FD"/>
    <w:multiLevelType w:val="hybridMultilevel"/>
    <w:tmpl w:val="8B164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26F73"/>
    <w:multiLevelType w:val="hybridMultilevel"/>
    <w:tmpl w:val="99AA9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AD4B69"/>
    <w:multiLevelType w:val="multilevel"/>
    <w:tmpl w:val="0C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0A337F90"/>
    <w:multiLevelType w:val="multilevel"/>
    <w:tmpl w:val="0A337F90"/>
    <w:lvl w:ilvl="0">
      <w:start w:val="1"/>
      <w:numFmt w:val="decimal"/>
      <w:lvlText w:val="%1."/>
      <w:legacy w:legacy="1" w:legacySpace="0" w:legacyIndent="720"/>
      <w:lvlJc w:val="left"/>
      <w:pPr>
        <w:ind w:left="1428" w:hanging="720"/>
      </w:pPr>
    </w:lvl>
    <w:lvl w:ilvl="1">
      <w:start w:val="1"/>
      <w:numFmt w:val="lowerLetter"/>
      <w:lvlText w:val="%2."/>
      <w:lvlJc w:val="left"/>
      <w:pPr>
        <w:tabs>
          <w:tab w:val="left" w:pos="2148"/>
        </w:tabs>
        <w:ind w:left="2148" w:hanging="360"/>
      </w:pPr>
    </w:lvl>
    <w:lvl w:ilvl="2">
      <w:start w:val="1"/>
      <w:numFmt w:val="lowerRoman"/>
      <w:lvlText w:val="%3."/>
      <w:lvlJc w:val="right"/>
      <w:pPr>
        <w:tabs>
          <w:tab w:val="left" w:pos="2868"/>
        </w:tabs>
        <w:ind w:left="2868" w:hanging="180"/>
      </w:pPr>
    </w:lvl>
    <w:lvl w:ilvl="3">
      <w:start w:val="1"/>
      <w:numFmt w:val="decimal"/>
      <w:lvlText w:val="%4."/>
      <w:lvlJc w:val="left"/>
      <w:pPr>
        <w:tabs>
          <w:tab w:val="left" w:pos="3588"/>
        </w:tabs>
        <w:ind w:left="3588" w:hanging="360"/>
      </w:pPr>
    </w:lvl>
    <w:lvl w:ilvl="4">
      <w:start w:val="1"/>
      <w:numFmt w:val="lowerLetter"/>
      <w:lvlText w:val="%5."/>
      <w:lvlJc w:val="left"/>
      <w:pPr>
        <w:tabs>
          <w:tab w:val="left" w:pos="4308"/>
        </w:tabs>
        <w:ind w:left="4308" w:hanging="360"/>
      </w:pPr>
    </w:lvl>
    <w:lvl w:ilvl="5">
      <w:start w:val="1"/>
      <w:numFmt w:val="lowerRoman"/>
      <w:lvlText w:val="%6."/>
      <w:lvlJc w:val="right"/>
      <w:pPr>
        <w:tabs>
          <w:tab w:val="left" w:pos="5028"/>
        </w:tabs>
        <w:ind w:left="5028" w:hanging="180"/>
      </w:pPr>
    </w:lvl>
    <w:lvl w:ilvl="6">
      <w:start w:val="1"/>
      <w:numFmt w:val="decimal"/>
      <w:lvlText w:val="%7."/>
      <w:lvlJc w:val="left"/>
      <w:pPr>
        <w:tabs>
          <w:tab w:val="left" w:pos="5748"/>
        </w:tabs>
        <w:ind w:left="5748" w:hanging="360"/>
      </w:pPr>
    </w:lvl>
    <w:lvl w:ilvl="7">
      <w:start w:val="1"/>
      <w:numFmt w:val="lowerLetter"/>
      <w:lvlText w:val="%8."/>
      <w:lvlJc w:val="left"/>
      <w:pPr>
        <w:tabs>
          <w:tab w:val="left" w:pos="6468"/>
        </w:tabs>
        <w:ind w:left="6468" w:hanging="360"/>
      </w:pPr>
    </w:lvl>
    <w:lvl w:ilvl="8">
      <w:start w:val="1"/>
      <w:numFmt w:val="lowerRoman"/>
      <w:lvlText w:val="%9."/>
      <w:lvlJc w:val="right"/>
      <w:pPr>
        <w:tabs>
          <w:tab w:val="left" w:pos="7188"/>
        </w:tabs>
        <w:ind w:left="7188" w:hanging="180"/>
      </w:pPr>
    </w:lvl>
  </w:abstractNum>
  <w:abstractNum w:abstractNumId="8" w15:restartNumberingAfterBreak="0">
    <w:nsid w:val="0B6B27DC"/>
    <w:multiLevelType w:val="hybridMultilevel"/>
    <w:tmpl w:val="D73EF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33187A"/>
    <w:multiLevelType w:val="hybridMultilevel"/>
    <w:tmpl w:val="C798B9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2F2310"/>
    <w:multiLevelType w:val="hybridMultilevel"/>
    <w:tmpl w:val="93B4E2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4550F2"/>
    <w:multiLevelType w:val="hybridMultilevel"/>
    <w:tmpl w:val="17AA378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68D6609"/>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8C73D37"/>
    <w:multiLevelType w:val="hybridMultilevel"/>
    <w:tmpl w:val="45CAA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FE63C8"/>
    <w:multiLevelType w:val="hybridMultilevel"/>
    <w:tmpl w:val="77821F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DE9238A"/>
    <w:multiLevelType w:val="singleLevel"/>
    <w:tmpl w:val="FFFFFFFF"/>
    <w:lvl w:ilvl="0">
      <w:numFmt w:val="decimal"/>
      <w:lvlText w:val="*"/>
      <w:lvlJc w:val="left"/>
    </w:lvl>
  </w:abstractNum>
  <w:abstractNum w:abstractNumId="16" w15:restartNumberingAfterBreak="0">
    <w:nsid w:val="1EB2415B"/>
    <w:multiLevelType w:val="hybridMultilevel"/>
    <w:tmpl w:val="DF8EE0D8"/>
    <w:lvl w:ilvl="0" w:tplc="1C9A8B1A">
      <w:numFmt w:val="bullet"/>
      <w:lvlText w:val="•"/>
      <w:lvlJc w:val="left"/>
      <w:pPr>
        <w:ind w:left="705" w:hanging="705"/>
      </w:pPr>
      <w:rPr>
        <w:rFonts w:ascii="SimSun" w:eastAsia="SimSun" w:hAnsi="SimSun"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0396BFA"/>
    <w:multiLevelType w:val="hybridMultilevel"/>
    <w:tmpl w:val="F826957C"/>
    <w:lvl w:ilvl="0" w:tplc="1C9A8B1A">
      <w:numFmt w:val="bullet"/>
      <w:lvlText w:val="•"/>
      <w:lvlJc w:val="left"/>
      <w:pPr>
        <w:ind w:left="705" w:hanging="705"/>
      </w:pPr>
      <w:rPr>
        <w:rFonts w:ascii="SimSun" w:eastAsia="SimSun" w:hAnsi="SimSun"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2E0A1A"/>
    <w:multiLevelType w:val="hybridMultilevel"/>
    <w:tmpl w:val="688C2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380E71"/>
    <w:multiLevelType w:val="hybridMultilevel"/>
    <w:tmpl w:val="FF7E37C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2833951"/>
    <w:multiLevelType w:val="hybridMultilevel"/>
    <w:tmpl w:val="3CDAF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00700F"/>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27762139"/>
    <w:multiLevelType w:val="hybridMultilevel"/>
    <w:tmpl w:val="83DC1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99650A"/>
    <w:multiLevelType w:val="hybridMultilevel"/>
    <w:tmpl w:val="F342C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6C1623"/>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CBC57C2"/>
    <w:multiLevelType w:val="hybridMultilevel"/>
    <w:tmpl w:val="CB287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6A40049"/>
    <w:multiLevelType w:val="hybridMultilevel"/>
    <w:tmpl w:val="4DF2A82A"/>
    <w:lvl w:ilvl="0" w:tplc="04090001">
      <w:start w:val="1"/>
      <w:numFmt w:val="bullet"/>
      <w:lvlText w:val=""/>
      <w:lvlJc w:val="left"/>
      <w:pPr>
        <w:ind w:left="1298" w:hanging="360"/>
      </w:pPr>
      <w:rPr>
        <w:rFonts w:ascii="Symbol" w:hAnsi="Symbol" w:hint="default"/>
      </w:rPr>
    </w:lvl>
    <w:lvl w:ilvl="1" w:tplc="04090003" w:tentative="1">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27" w15:restartNumberingAfterBreak="0">
    <w:nsid w:val="38636FDD"/>
    <w:multiLevelType w:val="hybridMultilevel"/>
    <w:tmpl w:val="685891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122181"/>
    <w:multiLevelType w:val="hybridMultilevel"/>
    <w:tmpl w:val="92CAD6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C4E3606"/>
    <w:multiLevelType w:val="multilevel"/>
    <w:tmpl w:val="E96A0C42"/>
    <w:lvl w:ilvl="0">
      <w:start w:val="1"/>
      <w:numFmt w:val="decimal"/>
      <w:pStyle w:val="Titulo1"/>
      <w:lvlText w:val="%1."/>
      <w:lvlJc w:val="left"/>
      <w:pPr>
        <w:ind w:left="375" w:hanging="375"/>
      </w:pPr>
      <w:rPr>
        <w:rFonts w:hint="default"/>
        <w:color w:val="FF6600"/>
      </w:rPr>
    </w:lvl>
    <w:lvl w:ilvl="1">
      <w:start w:val="1"/>
      <w:numFmt w:val="decimal"/>
      <w:lvlText w:val="%1.%2"/>
      <w:lvlJc w:val="left"/>
      <w:pPr>
        <w:ind w:left="228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0" w15:restartNumberingAfterBreak="0">
    <w:nsid w:val="3D692740"/>
    <w:multiLevelType w:val="multilevel"/>
    <w:tmpl w:val="EA80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EB1267"/>
    <w:multiLevelType w:val="hybridMultilevel"/>
    <w:tmpl w:val="55BA4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1BE588E"/>
    <w:multiLevelType w:val="hybridMultilevel"/>
    <w:tmpl w:val="7B6A0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C92585"/>
    <w:multiLevelType w:val="hybridMultilevel"/>
    <w:tmpl w:val="340291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1640F6"/>
    <w:multiLevelType w:val="hybridMultilevel"/>
    <w:tmpl w:val="DBF049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9D64B07"/>
    <w:multiLevelType w:val="multilevel"/>
    <w:tmpl w:val="9D2C110E"/>
    <w:lvl w:ilvl="0">
      <w:start w:val="1"/>
      <w:numFmt w:val="decimal"/>
      <w:lvlText w:val="%1"/>
      <w:lvlJc w:val="left"/>
      <w:pPr>
        <w:ind w:left="432" w:hanging="432"/>
      </w:pPr>
      <w:rPr>
        <w:rFonts w:hint="default"/>
      </w:rPr>
    </w:lvl>
    <w:lvl w:ilvl="1">
      <w:start w:val="1"/>
      <w:numFmt w:val="decimal"/>
      <w:lvlText w:val="%1.%2"/>
      <w:lvlJc w:val="left"/>
      <w:pPr>
        <w:ind w:left="4545" w:hanging="576"/>
      </w:pPr>
      <w:rPr>
        <w:rFonts w:hint="default"/>
      </w:rPr>
    </w:lvl>
    <w:lvl w:ilvl="2">
      <w:start w:val="1"/>
      <w:numFmt w:val="decimal"/>
      <w:lvlText w:val="%1.%2.%3"/>
      <w:lvlJc w:val="left"/>
      <w:pPr>
        <w:ind w:left="6533" w:hanging="720"/>
      </w:pPr>
      <w:rPr>
        <w:rFonts w:hint="default"/>
        <w:b/>
        <w:sz w:val="24"/>
        <w:szCs w:val="24"/>
        <w:lang w:val="en-U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4BBD4682"/>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4D9B7838"/>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4F0B2DAA"/>
    <w:multiLevelType w:val="hybridMultilevel"/>
    <w:tmpl w:val="2A44F8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3261D37"/>
    <w:multiLevelType w:val="hybridMultilevel"/>
    <w:tmpl w:val="E1288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CC4637"/>
    <w:multiLevelType w:val="hybridMultilevel"/>
    <w:tmpl w:val="BB903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C80122"/>
    <w:multiLevelType w:val="hybridMultilevel"/>
    <w:tmpl w:val="8D268D80"/>
    <w:lvl w:ilvl="0" w:tplc="D542E68A">
      <w:start w:val="1"/>
      <w:numFmt w:val="bullet"/>
      <w:lvlText w:val=""/>
      <w:lvlJc w:val="left"/>
      <w:pPr>
        <w:ind w:left="720" w:hanging="360"/>
      </w:pPr>
      <w:rPr>
        <w:rFonts w:ascii="Symbol" w:hAnsi="Symbol"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BAA56AE"/>
    <w:multiLevelType w:val="hybridMultilevel"/>
    <w:tmpl w:val="1638A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CF4D4B"/>
    <w:multiLevelType w:val="hybridMultilevel"/>
    <w:tmpl w:val="ED2C4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27603A2"/>
    <w:multiLevelType w:val="hybridMultilevel"/>
    <w:tmpl w:val="E32CA0EA"/>
    <w:lvl w:ilvl="0" w:tplc="0C0A0003">
      <w:start w:val="1"/>
      <w:numFmt w:val="bullet"/>
      <w:lvlText w:val="o"/>
      <w:lvlJc w:val="left"/>
      <w:pPr>
        <w:ind w:left="720" w:hanging="360"/>
      </w:pPr>
      <w:rPr>
        <w:rFonts w:ascii="Courier New" w:hAnsi="Courier New" w:cs="Courier New"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32544F3"/>
    <w:multiLevelType w:val="hybridMultilevel"/>
    <w:tmpl w:val="BA62FBB0"/>
    <w:lvl w:ilvl="0" w:tplc="9D5ECFCC">
      <w:start w:val="8"/>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3EB7C51"/>
    <w:multiLevelType w:val="hybridMultilevel"/>
    <w:tmpl w:val="F24AA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5B4848"/>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15:restartNumberingAfterBreak="0">
    <w:nsid w:val="6AF5057B"/>
    <w:multiLevelType w:val="hybridMultilevel"/>
    <w:tmpl w:val="052CE6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B43369C"/>
    <w:multiLevelType w:val="hybridMultilevel"/>
    <w:tmpl w:val="6C2E7BF0"/>
    <w:lvl w:ilvl="0" w:tplc="9D5ECFCC">
      <w:start w:val="8"/>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D536898"/>
    <w:multiLevelType w:val="hybridMultilevel"/>
    <w:tmpl w:val="88DCD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D9F3F83"/>
    <w:multiLevelType w:val="hybridMultilevel"/>
    <w:tmpl w:val="9B383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E475BA1"/>
    <w:multiLevelType w:val="hybridMultilevel"/>
    <w:tmpl w:val="ECF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EDD52D1"/>
    <w:multiLevelType w:val="hybridMultilevel"/>
    <w:tmpl w:val="D8783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4A23F1"/>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70774DFE"/>
    <w:multiLevelType w:val="hybridMultilevel"/>
    <w:tmpl w:val="A9083F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26E351F"/>
    <w:multiLevelType w:val="hybridMultilevel"/>
    <w:tmpl w:val="5E789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3AF5F29"/>
    <w:multiLevelType w:val="hybridMultilevel"/>
    <w:tmpl w:val="C82847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3C94280"/>
    <w:multiLevelType w:val="multilevel"/>
    <w:tmpl w:val="B702652E"/>
    <w:lvl w:ilvl="0">
      <w:start w:val="1"/>
      <w:numFmt w:val="decimal"/>
      <w:pStyle w:val="Title1"/>
      <w:lvlText w:val="%1"/>
      <w:lvlJc w:val="left"/>
      <w:pPr>
        <w:ind w:left="432" w:hanging="432"/>
      </w:pPr>
    </w:lvl>
    <w:lvl w:ilvl="1">
      <w:start w:val="1"/>
      <w:numFmt w:val="decimal"/>
      <w:pStyle w:val="Title2"/>
      <w:lvlText w:val="%1.%2"/>
      <w:lvlJc w:val="left"/>
      <w:pPr>
        <w:ind w:left="576" w:hanging="576"/>
      </w:pPr>
    </w:lvl>
    <w:lvl w:ilvl="2">
      <w:start w:val="1"/>
      <w:numFmt w:val="decimal"/>
      <w:pStyle w:val="Titl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9" w15:restartNumberingAfterBreak="0">
    <w:nsid w:val="75423470"/>
    <w:multiLevelType w:val="hybridMultilevel"/>
    <w:tmpl w:val="AF888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3C2289"/>
    <w:multiLevelType w:val="hybridMultilevel"/>
    <w:tmpl w:val="1EE0F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A33CED"/>
    <w:multiLevelType w:val="hybridMultilevel"/>
    <w:tmpl w:val="0F080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DBC6214"/>
    <w:multiLevelType w:val="multilevel"/>
    <w:tmpl w:val="88A489AC"/>
    <w:lvl w:ilvl="0">
      <w:start w:val="1"/>
      <w:numFmt w:val="decimal"/>
      <w:lvlText w:val="%1"/>
      <w:lvlJc w:val="left"/>
      <w:pPr>
        <w:ind w:left="432" w:hanging="432"/>
      </w:pPr>
      <w:rPr>
        <w:rFonts w:hint="default"/>
      </w:rPr>
    </w:lvl>
    <w:lvl w:ilvl="1">
      <w:start w:val="1"/>
      <w:numFmt w:val="decimal"/>
      <w:lvlText w:val="%1.%2"/>
      <w:lvlJc w:val="left"/>
      <w:pPr>
        <w:ind w:left="4545" w:hanging="576"/>
      </w:pPr>
      <w:rPr>
        <w:rFonts w:hint="default"/>
      </w:rPr>
    </w:lvl>
    <w:lvl w:ilvl="2">
      <w:start w:val="1"/>
      <w:numFmt w:val="decimal"/>
      <w:lvlText w:val="%1.%2.%3"/>
      <w:lvlJc w:val="left"/>
      <w:pPr>
        <w:ind w:left="6533" w:hanging="720"/>
      </w:pPr>
      <w:rPr>
        <w:rFonts w:hint="default"/>
        <w:b/>
        <w:sz w:val="24"/>
        <w:szCs w:val="24"/>
        <w:lang w:val="en-U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3" w15:restartNumberingAfterBreak="0">
    <w:nsid w:val="7E2D673E"/>
    <w:multiLevelType w:val="hybridMultilevel"/>
    <w:tmpl w:val="4B2E98D8"/>
    <w:lvl w:ilvl="0" w:tplc="9BF0D94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9"/>
  </w:num>
  <w:num w:numId="2">
    <w:abstractNumId w:val="35"/>
  </w:num>
  <w:num w:numId="3">
    <w:abstractNumId w:val="24"/>
  </w:num>
  <w:num w:numId="4">
    <w:abstractNumId w:val="32"/>
  </w:num>
  <w:num w:numId="5">
    <w:abstractNumId w:val="26"/>
  </w:num>
  <w:num w:numId="6">
    <w:abstractNumId w:val="25"/>
  </w:num>
  <w:num w:numId="7">
    <w:abstractNumId w:val="3"/>
  </w:num>
  <w:num w:numId="8">
    <w:abstractNumId w:val="55"/>
  </w:num>
  <w:num w:numId="9">
    <w:abstractNumId w:val="49"/>
  </w:num>
  <w:num w:numId="10">
    <w:abstractNumId w:val="0"/>
    <w:lvlOverride w:ilvl="0">
      <w:lvl w:ilvl="0">
        <w:start w:val="1"/>
        <w:numFmt w:val="bullet"/>
        <w:lvlText w:val="•"/>
        <w:legacy w:legacy="1" w:legacySpace="0" w:legacyIndent="283"/>
        <w:lvlJc w:val="left"/>
        <w:pPr>
          <w:ind w:left="2041" w:hanging="283"/>
        </w:pPr>
        <w:rPr>
          <w:rFonts w:ascii="Times New Roman" w:hAnsi="Times New Roman" w:hint="default"/>
        </w:rPr>
      </w:lvl>
    </w:lvlOverride>
  </w:num>
  <w:num w:numId="11">
    <w:abstractNumId w:val="44"/>
  </w:num>
  <w:num w:numId="12">
    <w:abstractNumId w:val="31"/>
  </w:num>
  <w:num w:numId="13">
    <w:abstractNumId w:val="45"/>
  </w:num>
  <w:num w:numId="14">
    <w:abstractNumId w:val="62"/>
  </w:num>
  <w:num w:numId="15">
    <w:abstractNumId w:val="35"/>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0" w:firstLine="0"/>
        </w:pPr>
        <w:rPr>
          <w:rFonts w:hint="default"/>
          <w:b/>
          <w:sz w:val="24"/>
          <w:szCs w:val="24"/>
        </w:rPr>
      </w:lvl>
    </w:lvlOverride>
    <w:lvlOverride w:ilvl="3">
      <w:lvl w:ilvl="3">
        <w:start w:val="1"/>
        <w:numFmt w:val="decimal"/>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16">
    <w:abstractNumId w:val="12"/>
  </w:num>
  <w:num w:numId="17">
    <w:abstractNumId w:val="58"/>
  </w:num>
  <w:num w:numId="18">
    <w:abstractNumId w:val="47"/>
  </w:num>
  <w:num w:numId="19">
    <w:abstractNumId w:val="37"/>
  </w:num>
  <w:num w:numId="20">
    <w:abstractNumId w:val="54"/>
  </w:num>
  <w:num w:numId="21">
    <w:abstractNumId w:val="36"/>
  </w:num>
  <w:num w:numId="22">
    <w:abstractNumId w:val="21"/>
  </w:num>
  <w:num w:numId="23">
    <w:abstractNumId w:val="35"/>
  </w:num>
  <w:num w:numId="24">
    <w:abstractNumId w:val="35"/>
  </w:num>
  <w:num w:numId="25">
    <w:abstractNumId w:val="6"/>
  </w:num>
  <w:num w:numId="26">
    <w:abstractNumId w:val="50"/>
  </w:num>
  <w:num w:numId="27">
    <w:abstractNumId w:val="35"/>
  </w:num>
  <w:num w:numId="28">
    <w:abstractNumId w:val="35"/>
  </w:num>
  <w:num w:numId="29">
    <w:abstractNumId w:val="52"/>
  </w:num>
  <w:num w:numId="30">
    <w:abstractNumId w:val="34"/>
  </w:num>
  <w:num w:numId="31">
    <w:abstractNumId w:val="38"/>
  </w:num>
  <w:num w:numId="32">
    <w:abstractNumId w:val="28"/>
  </w:num>
  <w:num w:numId="33">
    <w:abstractNumId w:val="19"/>
  </w:num>
  <w:num w:numId="34">
    <w:abstractNumId w:val="41"/>
  </w:num>
  <w:num w:numId="35">
    <w:abstractNumId w:val="30"/>
  </w:num>
  <w:num w:numId="36">
    <w:abstractNumId w:val="43"/>
  </w:num>
  <w:num w:numId="37">
    <w:abstractNumId w:val="1"/>
  </w:num>
  <w:num w:numId="38">
    <w:abstractNumId w:val="14"/>
  </w:num>
  <w:num w:numId="39">
    <w:abstractNumId w:val="63"/>
  </w:num>
  <w:num w:numId="40">
    <w:abstractNumId w:val="48"/>
  </w:num>
  <w:num w:numId="41">
    <w:abstractNumId w:val="17"/>
  </w:num>
  <w:num w:numId="42">
    <w:abstractNumId w:val="16"/>
  </w:num>
  <w:num w:numId="43">
    <w:abstractNumId w:val="20"/>
  </w:num>
  <w:num w:numId="44">
    <w:abstractNumId w:val="2"/>
  </w:num>
  <w:num w:numId="45">
    <w:abstractNumId w:val="11"/>
  </w:num>
  <w:num w:numId="46">
    <w:abstractNumId w:val="15"/>
  </w:num>
  <w:num w:numId="47">
    <w:abstractNumId w:val="22"/>
  </w:num>
  <w:num w:numId="48">
    <w:abstractNumId w:val="27"/>
  </w:num>
  <w:num w:numId="49">
    <w:abstractNumId w:val="46"/>
  </w:num>
  <w:num w:numId="50">
    <w:abstractNumId w:val="10"/>
  </w:num>
  <w:num w:numId="51">
    <w:abstractNumId w:val="18"/>
  </w:num>
  <w:num w:numId="52">
    <w:abstractNumId w:val="4"/>
  </w:num>
  <w:num w:numId="53">
    <w:abstractNumId w:val="56"/>
  </w:num>
  <w:num w:numId="54">
    <w:abstractNumId w:val="23"/>
  </w:num>
  <w:num w:numId="55">
    <w:abstractNumId w:val="42"/>
  </w:num>
  <w:num w:numId="56">
    <w:abstractNumId w:val="5"/>
  </w:num>
  <w:num w:numId="57">
    <w:abstractNumId w:val="57"/>
  </w:num>
  <w:num w:numId="58">
    <w:abstractNumId w:val="53"/>
  </w:num>
  <w:num w:numId="59">
    <w:abstractNumId w:val="40"/>
  </w:num>
  <w:num w:numId="60">
    <w:abstractNumId w:val="59"/>
  </w:num>
  <w:num w:numId="61">
    <w:abstractNumId w:val="60"/>
  </w:num>
  <w:num w:numId="62">
    <w:abstractNumId w:val="33"/>
  </w:num>
  <w:num w:numId="63">
    <w:abstractNumId w:val="51"/>
  </w:num>
  <w:num w:numId="64">
    <w:abstractNumId w:val="8"/>
  </w:num>
  <w:num w:numId="65">
    <w:abstractNumId w:val="61"/>
  </w:num>
  <w:num w:numId="66">
    <w:abstractNumId w:val="7"/>
  </w:num>
  <w:num w:numId="67">
    <w:abstractNumId w:val="13"/>
  </w:num>
  <w:num w:numId="6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58"/>
  </w:num>
  <w:num w:numId="70">
    <w:abstractNumId w:val="39"/>
  </w:num>
  <w:num w:numId="71">
    <w:abstractNumId w:val="52"/>
  </w:num>
  <w:num w:numId="72">
    <w:abstractNumId w:val="9"/>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Gu">
    <w15:presenceInfo w15:providerId="None" w15:userId="Kevin Gu"/>
  </w15:person>
  <w15:person w15:author="Julio Li">
    <w15:presenceInfo w15:providerId="None" w15:userId="Julio Li"/>
  </w15:person>
  <w15:person w15:author="Marc Gomez">
    <w15:presenceInfo w15:providerId="AD" w15:userId="S-1-5-21-3505539451-2124374192-4089716188-1142"/>
  </w15:person>
  <w15:person w15:author="Julio Li [2]">
    <w15:presenceInfo w15:providerId="AD" w15:userId="S::julio.li@applusglobal.com::9c2cdb43-fb32-488b-918d-aa0878219a63"/>
  </w15:person>
  <w15:person w15:author="Administrator">
    <w15:presenceInfo w15:providerId="None" w15:userId="Administrator"/>
  </w15:person>
  <w15:person w15:author="sun">
    <w15:presenceInfo w15:providerId="None" w15:userId="su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embedSystemFonts/>
  <w:bordersDoNotSurroundHeader/>
  <w:bordersDoNotSurroundFooter/>
  <w:activeWritingStyle w:appName="MSWord" w:lang="en-GB" w:vendorID="64" w:dllVersion="0" w:nlCheck="1" w:checkStyle="1"/>
  <w:activeWritingStyle w:appName="MSWord" w:lang="en-US" w:vendorID="64" w:dllVersion="0" w:nlCheck="1" w:checkStyle="1"/>
  <w:activeWritingStyle w:appName="MSWord" w:lang="es-ES" w:vendorID="64" w:dllVersion="0" w:nlCheck="1" w:checkStyle="0"/>
  <w:activeWritingStyle w:appName="MSWord" w:lang="en-GB"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zh-CN" w:vendorID="64" w:dllVersion="0" w:nlCheck="1" w:checkStyle="1"/>
  <w:activeWritingStyle w:appName="MSWord" w:lang="en-US" w:vendorID="64" w:dllVersion="6" w:nlCheck="1" w:checkStyle="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zh-CN" w:vendorID="64" w:dllVersion="5" w:nlCheck="1" w:checkStyle="1"/>
  <w:activeWritingStyle w:appName="MSWord" w:lang="es-ES_tradnl" w:vendorID="64" w:dllVersion="0" w:nlCheck="1" w:checkStyle="0"/>
  <w:proofState w:spelling="clean" w:grammar="clean"/>
  <w:trackRevisions/>
  <w:defaultTabStop w:val="709"/>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40E9"/>
    <w:rsid w:val="00001A47"/>
    <w:rsid w:val="00002732"/>
    <w:rsid w:val="00003423"/>
    <w:rsid w:val="000035BA"/>
    <w:rsid w:val="00004114"/>
    <w:rsid w:val="00004A6D"/>
    <w:rsid w:val="00005192"/>
    <w:rsid w:val="00005B6E"/>
    <w:rsid w:val="00005D7A"/>
    <w:rsid w:val="00006619"/>
    <w:rsid w:val="00006B20"/>
    <w:rsid w:val="00007BC0"/>
    <w:rsid w:val="00007CFC"/>
    <w:rsid w:val="00010ED3"/>
    <w:rsid w:val="000112D8"/>
    <w:rsid w:val="000117F0"/>
    <w:rsid w:val="00011B3D"/>
    <w:rsid w:val="00012455"/>
    <w:rsid w:val="000135B6"/>
    <w:rsid w:val="00013F6B"/>
    <w:rsid w:val="0001400B"/>
    <w:rsid w:val="000140DB"/>
    <w:rsid w:val="00014E0F"/>
    <w:rsid w:val="00015916"/>
    <w:rsid w:val="00016D31"/>
    <w:rsid w:val="0001735C"/>
    <w:rsid w:val="00017434"/>
    <w:rsid w:val="00017775"/>
    <w:rsid w:val="00017CFB"/>
    <w:rsid w:val="00017DEB"/>
    <w:rsid w:val="000202F1"/>
    <w:rsid w:val="000202FD"/>
    <w:rsid w:val="00020F0C"/>
    <w:rsid w:val="000213B2"/>
    <w:rsid w:val="0002140E"/>
    <w:rsid w:val="000214DA"/>
    <w:rsid w:val="00021FC6"/>
    <w:rsid w:val="00023211"/>
    <w:rsid w:val="00023CE3"/>
    <w:rsid w:val="000245D1"/>
    <w:rsid w:val="00024658"/>
    <w:rsid w:val="00024787"/>
    <w:rsid w:val="00024DCC"/>
    <w:rsid w:val="000253B8"/>
    <w:rsid w:val="00026DCF"/>
    <w:rsid w:val="00027A84"/>
    <w:rsid w:val="00031143"/>
    <w:rsid w:val="00031211"/>
    <w:rsid w:val="000314E8"/>
    <w:rsid w:val="000317FD"/>
    <w:rsid w:val="000325A4"/>
    <w:rsid w:val="0003290D"/>
    <w:rsid w:val="0003403B"/>
    <w:rsid w:val="00034A18"/>
    <w:rsid w:val="0003751D"/>
    <w:rsid w:val="000376CE"/>
    <w:rsid w:val="000405F5"/>
    <w:rsid w:val="000407FC"/>
    <w:rsid w:val="00040E9D"/>
    <w:rsid w:val="000412CC"/>
    <w:rsid w:val="000419D0"/>
    <w:rsid w:val="00041AA1"/>
    <w:rsid w:val="00041CF3"/>
    <w:rsid w:val="00041EE7"/>
    <w:rsid w:val="00041F10"/>
    <w:rsid w:val="00043A86"/>
    <w:rsid w:val="000445AC"/>
    <w:rsid w:val="00044A51"/>
    <w:rsid w:val="00045100"/>
    <w:rsid w:val="0004526B"/>
    <w:rsid w:val="00045EAB"/>
    <w:rsid w:val="00045F40"/>
    <w:rsid w:val="00046681"/>
    <w:rsid w:val="00047393"/>
    <w:rsid w:val="000476C2"/>
    <w:rsid w:val="00047A84"/>
    <w:rsid w:val="0005080E"/>
    <w:rsid w:val="00050A35"/>
    <w:rsid w:val="00051D8C"/>
    <w:rsid w:val="00051E0F"/>
    <w:rsid w:val="00052D36"/>
    <w:rsid w:val="00053917"/>
    <w:rsid w:val="000546A0"/>
    <w:rsid w:val="00055282"/>
    <w:rsid w:val="00055F6C"/>
    <w:rsid w:val="00056661"/>
    <w:rsid w:val="000571C4"/>
    <w:rsid w:val="000579FF"/>
    <w:rsid w:val="00057DDB"/>
    <w:rsid w:val="00060150"/>
    <w:rsid w:val="0006037B"/>
    <w:rsid w:val="00060502"/>
    <w:rsid w:val="00062C2C"/>
    <w:rsid w:val="0006351E"/>
    <w:rsid w:val="00063CB0"/>
    <w:rsid w:val="00063D73"/>
    <w:rsid w:val="00064CC1"/>
    <w:rsid w:val="00064CE5"/>
    <w:rsid w:val="0006522A"/>
    <w:rsid w:val="000652BB"/>
    <w:rsid w:val="000657EB"/>
    <w:rsid w:val="00065810"/>
    <w:rsid w:val="00065894"/>
    <w:rsid w:val="000665A7"/>
    <w:rsid w:val="00066929"/>
    <w:rsid w:val="00066C2D"/>
    <w:rsid w:val="0006796F"/>
    <w:rsid w:val="00067ADF"/>
    <w:rsid w:val="00070A09"/>
    <w:rsid w:val="00070F5D"/>
    <w:rsid w:val="00071758"/>
    <w:rsid w:val="0007198A"/>
    <w:rsid w:val="0007290D"/>
    <w:rsid w:val="00073214"/>
    <w:rsid w:val="000736CB"/>
    <w:rsid w:val="00073E71"/>
    <w:rsid w:val="00074367"/>
    <w:rsid w:val="00074472"/>
    <w:rsid w:val="0007454E"/>
    <w:rsid w:val="0007508E"/>
    <w:rsid w:val="0007585D"/>
    <w:rsid w:val="0007585F"/>
    <w:rsid w:val="0007618F"/>
    <w:rsid w:val="00076EBC"/>
    <w:rsid w:val="00076F78"/>
    <w:rsid w:val="0007748F"/>
    <w:rsid w:val="00077CC6"/>
    <w:rsid w:val="00080A05"/>
    <w:rsid w:val="00080E98"/>
    <w:rsid w:val="0008120B"/>
    <w:rsid w:val="00081322"/>
    <w:rsid w:val="00081893"/>
    <w:rsid w:val="00081B1F"/>
    <w:rsid w:val="00081B89"/>
    <w:rsid w:val="000825DC"/>
    <w:rsid w:val="00083413"/>
    <w:rsid w:val="00083D09"/>
    <w:rsid w:val="000840BA"/>
    <w:rsid w:val="000847C0"/>
    <w:rsid w:val="00085332"/>
    <w:rsid w:val="00086D40"/>
    <w:rsid w:val="000903C1"/>
    <w:rsid w:val="000905BA"/>
    <w:rsid w:val="00090BF7"/>
    <w:rsid w:val="00090D98"/>
    <w:rsid w:val="0009100C"/>
    <w:rsid w:val="0009137B"/>
    <w:rsid w:val="00091733"/>
    <w:rsid w:val="00092776"/>
    <w:rsid w:val="00092CBB"/>
    <w:rsid w:val="000938CA"/>
    <w:rsid w:val="00093F4E"/>
    <w:rsid w:val="0009418C"/>
    <w:rsid w:val="00095983"/>
    <w:rsid w:val="000965E5"/>
    <w:rsid w:val="0009692C"/>
    <w:rsid w:val="00096A42"/>
    <w:rsid w:val="00096BF7"/>
    <w:rsid w:val="00096F65"/>
    <w:rsid w:val="0009771C"/>
    <w:rsid w:val="00097C84"/>
    <w:rsid w:val="000A0078"/>
    <w:rsid w:val="000A019D"/>
    <w:rsid w:val="000A0ACD"/>
    <w:rsid w:val="000A119D"/>
    <w:rsid w:val="000A1CA9"/>
    <w:rsid w:val="000A1E1A"/>
    <w:rsid w:val="000A2A58"/>
    <w:rsid w:val="000A2C3A"/>
    <w:rsid w:val="000A31A7"/>
    <w:rsid w:val="000A3FA2"/>
    <w:rsid w:val="000A425B"/>
    <w:rsid w:val="000A441E"/>
    <w:rsid w:val="000A55DC"/>
    <w:rsid w:val="000A56D0"/>
    <w:rsid w:val="000A5839"/>
    <w:rsid w:val="000A5984"/>
    <w:rsid w:val="000A6624"/>
    <w:rsid w:val="000A6718"/>
    <w:rsid w:val="000A6B0F"/>
    <w:rsid w:val="000A6C3E"/>
    <w:rsid w:val="000A6C8B"/>
    <w:rsid w:val="000A7088"/>
    <w:rsid w:val="000A7AE0"/>
    <w:rsid w:val="000B0031"/>
    <w:rsid w:val="000B011B"/>
    <w:rsid w:val="000B021B"/>
    <w:rsid w:val="000B0236"/>
    <w:rsid w:val="000B03DC"/>
    <w:rsid w:val="000B0844"/>
    <w:rsid w:val="000B1502"/>
    <w:rsid w:val="000B1B07"/>
    <w:rsid w:val="000B1CD9"/>
    <w:rsid w:val="000B20D2"/>
    <w:rsid w:val="000B2394"/>
    <w:rsid w:val="000B2919"/>
    <w:rsid w:val="000B3102"/>
    <w:rsid w:val="000B381A"/>
    <w:rsid w:val="000B3FFC"/>
    <w:rsid w:val="000B4134"/>
    <w:rsid w:val="000B51EF"/>
    <w:rsid w:val="000B56A1"/>
    <w:rsid w:val="000B59DC"/>
    <w:rsid w:val="000B5B03"/>
    <w:rsid w:val="000B65EE"/>
    <w:rsid w:val="000B6E78"/>
    <w:rsid w:val="000B73BB"/>
    <w:rsid w:val="000B752B"/>
    <w:rsid w:val="000B76DE"/>
    <w:rsid w:val="000B7F27"/>
    <w:rsid w:val="000C173D"/>
    <w:rsid w:val="000C1D2E"/>
    <w:rsid w:val="000C1F73"/>
    <w:rsid w:val="000C28D2"/>
    <w:rsid w:val="000C2A9E"/>
    <w:rsid w:val="000C2BF6"/>
    <w:rsid w:val="000C326D"/>
    <w:rsid w:val="000C36BD"/>
    <w:rsid w:val="000C4A97"/>
    <w:rsid w:val="000C574F"/>
    <w:rsid w:val="000C5EE5"/>
    <w:rsid w:val="000C6251"/>
    <w:rsid w:val="000C7A1C"/>
    <w:rsid w:val="000D0800"/>
    <w:rsid w:val="000D1FF5"/>
    <w:rsid w:val="000D29E9"/>
    <w:rsid w:val="000D2E06"/>
    <w:rsid w:val="000D4C40"/>
    <w:rsid w:val="000D6830"/>
    <w:rsid w:val="000D6AB6"/>
    <w:rsid w:val="000D6BCE"/>
    <w:rsid w:val="000D7276"/>
    <w:rsid w:val="000D728F"/>
    <w:rsid w:val="000D72EC"/>
    <w:rsid w:val="000D73B5"/>
    <w:rsid w:val="000D7C13"/>
    <w:rsid w:val="000E07D8"/>
    <w:rsid w:val="000E0B42"/>
    <w:rsid w:val="000E13EF"/>
    <w:rsid w:val="000E1557"/>
    <w:rsid w:val="000E1C89"/>
    <w:rsid w:val="000E1FE7"/>
    <w:rsid w:val="000E27FC"/>
    <w:rsid w:val="000E2F1F"/>
    <w:rsid w:val="000E39E1"/>
    <w:rsid w:val="000E3ABA"/>
    <w:rsid w:val="000E4A0A"/>
    <w:rsid w:val="000E4A19"/>
    <w:rsid w:val="000E4C1C"/>
    <w:rsid w:val="000E528C"/>
    <w:rsid w:val="000E555C"/>
    <w:rsid w:val="000E5D3D"/>
    <w:rsid w:val="000E6B66"/>
    <w:rsid w:val="000E72E0"/>
    <w:rsid w:val="000E78D4"/>
    <w:rsid w:val="000E798D"/>
    <w:rsid w:val="000E79B0"/>
    <w:rsid w:val="000F041B"/>
    <w:rsid w:val="000F1183"/>
    <w:rsid w:val="000F1215"/>
    <w:rsid w:val="000F1326"/>
    <w:rsid w:val="000F15FE"/>
    <w:rsid w:val="000F1D68"/>
    <w:rsid w:val="000F1EFD"/>
    <w:rsid w:val="000F211C"/>
    <w:rsid w:val="000F31DF"/>
    <w:rsid w:val="000F32CC"/>
    <w:rsid w:val="000F33AD"/>
    <w:rsid w:val="000F379D"/>
    <w:rsid w:val="000F3E4A"/>
    <w:rsid w:val="000F454B"/>
    <w:rsid w:val="000F4866"/>
    <w:rsid w:val="000F4C63"/>
    <w:rsid w:val="000F4F5E"/>
    <w:rsid w:val="000F4F86"/>
    <w:rsid w:val="000F53ED"/>
    <w:rsid w:val="000F5AD0"/>
    <w:rsid w:val="000F7830"/>
    <w:rsid w:val="000F7EA1"/>
    <w:rsid w:val="001000E8"/>
    <w:rsid w:val="001002F4"/>
    <w:rsid w:val="00100579"/>
    <w:rsid w:val="001017EF"/>
    <w:rsid w:val="00101A59"/>
    <w:rsid w:val="00102ADE"/>
    <w:rsid w:val="00102E28"/>
    <w:rsid w:val="00102FEB"/>
    <w:rsid w:val="00103666"/>
    <w:rsid w:val="00103925"/>
    <w:rsid w:val="001048A6"/>
    <w:rsid w:val="00104BA9"/>
    <w:rsid w:val="001058CD"/>
    <w:rsid w:val="001066A1"/>
    <w:rsid w:val="001071A9"/>
    <w:rsid w:val="00107248"/>
    <w:rsid w:val="001073BC"/>
    <w:rsid w:val="00107E6C"/>
    <w:rsid w:val="00111CE3"/>
    <w:rsid w:val="00111EC3"/>
    <w:rsid w:val="0011338C"/>
    <w:rsid w:val="001139EA"/>
    <w:rsid w:val="001149B1"/>
    <w:rsid w:val="00114E6D"/>
    <w:rsid w:val="00114F02"/>
    <w:rsid w:val="00115183"/>
    <w:rsid w:val="00115365"/>
    <w:rsid w:val="00115E58"/>
    <w:rsid w:val="001161AC"/>
    <w:rsid w:val="0011656D"/>
    <w:rsid w:val="001173B8"/>
    <w:rsid w:val="00120685"/>
    <w:rsid w:val="001208A7"/>
    <w:rsid w:val="00121A8C"/>
    <w:rsid w:val="00122349"/>
    <w:rsid w:val="00122A2E"/>
    <w:rsid w:val="00122BB0"/>
    <w:rsid w:val="00122C6A"/>
    <w:rsid w:val="00123E2B"/>
    <w:rsid w:val="00123ED4"/>
    <w:rsid w:val="001242BD"/>
    <w:rsid w:val="0012494E"/>
    <w:rsid w:val="00124F97"/>
    <w:rsid w:val="001252AA"/>
    <w:rsid w:val="00125A1F"/>
    <w:rsid w:val="00127598"/>
    <w:rsid w:val="001276B1"/>
    <w:rsid w:val="001277A2"/>
    <w:rsid w:val="001305B4"/>
    <w:rsid w:val="0013073B"/>
    <w:rsid w:val="00130B4B"/>
    <w:rsid w:val="00130C46"/>
    <w:rsid w:val="00130D86"/>
    <w:rsid w:val="00131081"/>
    <w:rsid w:val="00131C06"/>
    <w:rsid w:val="001331FE"/>
    <w:rsid w:val="00133B8D"/>
    <w:rsid w:val="00133EB5"/>
    <w:rsid w:val="00134400"/>
    <w:rsid w:val="00134F35"/>
    <w:rsid w:val="00135AA5"/>
    <w:rsid w:val="00136444"/>
    <w:rsid w:val="0013652D"/>
    <w:rsid w:val="0013727D"/>
    <w:rsid w:val="00140E95"/>
    <w:rsid w:val="001417E6"/>
    <w:rsid w:val="00141AC2"/>
    <w:rsid w:val="0014206A"/>
    <w:rsid w:val="00142F69"/>
    <w:rsid w:val="00143624"/>
    <w:rsid w:val="001438EA"/>
    <w:rsid w:val="00143C2A"/>
    <w:rsid w:val="00143E2F"/>
    <w:rsid w:val="00143E85"/>
    <w:rsid w:val="00144647"/>
    <w:rsid w:val="00144847"/>
    <w:rsid w:val="001449D9"/>
    <w:rsid w:val="00144B4E"/>
    <w:rsid w:val="0014523C"/>
    <w:rsid w:val="001452C0"/>
    <w:rsid w:val="00145D81"/>
    <w:rsid w:val="00146455"/>
    <w:rsid w:val="00146660"/>
    <w:rsid w:val="00147B2C"/>
    <w:rsid w:val="00150C12"/>
    <w:rsid w:val="00151F2F"/>
    <w:rsid w:val="0015246A"/>
    <w:rsid w:val="0015248A"/>
    <w:rsid w:val="00152AD5"/>
    <w:rsid w:val="001532E0"/>
    <w:rsid w:val="00153F18"/>
    <w:rsid w:val="00154E47"/>
    <w:rsid w:val="00155095"/>
    <w:rsid w:val="00155AC6"/>
    <w:rsid w:val="00155FFB"/>
    <w:rsid w:val="00156C52"/>
    <w:rsid w:val="00156DDE"/>
    <w:rsid w:val="0015799A"/>
    <w:rsid w:val="00157AB3"/>
    <w:rsid w:val="00157C66"/>
    <w:rsid w:val="00157D0C"/>
    <w:rsid w:val="00157F59"/>
    <w:rsid w:val="0016034D"/>
    <w:rsid w:val="00160ADD"/>
    <w:rsid w:val="00161C10"/>
    <w:rsid w:val="0016245B"/>
    <w:rsid w:val="00162779"/>
    <w:rsid w:val="00162FE6"/>
    <w:rsid w:val="00163F47"/>
    <w:rsid w:val="001641CD"/>
    <w:rsid w:val="0016425A"/>
    <w:rsid w:val="0016427A"/>
    <w:rsid w:val="00164AD6"/>
    <w:rsid w:val="00164DD9"/>
    <w:rsid w:val="00164ED7"/>
    <w:rsid w:val="00164F89"/>
    <w:rsid w:val="00164FC6"/>
    <w:rsid w:val="001653AD"/>
    <w:rsid w:val="001654CE"/>
    <w:rsid w:val="001660E4"/>
    <w:rsid w:val="00166836"/>
    <w:rsid w:val="00166BE8"/>
    <w:rsid w:val="0016706B"/>
    <w:rsid w:val="001674FF"/>
    <w:rsid w:val="00167F9A"/>
    <w:rsid w:val="00170FD2"/>
    <w:rsid w:val="00171DA6"/>
    <w:rsid w:val="00172548"/>
    <w:rsid w:val="00172715"/>
    <w:rsid w:val="001728A7"/>
    <w:rsid w:val="00173613"/>
    <w:rsid w:val="00173FAD"/>
    <w:rsid w:val="00174435"/>
    <w:rsid w:val="001748BC"/>
    <w:rsid w:val="00174900"/>
    <w:rsid w:val="00175E8E"/>
    <w:rsid w:val="00176FC8"/>
    <w:rsid w:val="001774F6"/>
    <w:rsid w:val="001779D3"/>
    <w:rsid w:val="00177C5F"/>
    <w:rsid w:val="00177D6B"/>
    <w:rsid w:val="001805C9"/>
    <w:rsid w:val="001806F1"/>
    <w:rsid w:val="001811C2"/>
    <w:rsid w:val="00181901"/>
    <w:rsid w:val="00181AAF"/>
    <w:rsid w:val="00181CF1"/>
    <w:rsid w:val="00181D24"/>
    <w:rsid w:val="001820F5"/>
    <w:rsid w:val="00182914"/>
    <w:rsid w:val="00182EA9"/>
    <w:rsid w:val="001845FE"/>
    <w:rsid w:val="00184AEB"/>
    <w:rsid w:val="00184BDC"/>
    <w:rsid w:val="0018529C"/>
    <w:rsid w:val="001859D5"/>
    <w:rsid w:val="00186345"/>
    <w:rsid w:val="0018699F"/>
    <w:rsid w:val="00186BBA"/>
    <w:rsid w:val="0018737B"/>
    <w:rsid w:val="001873D9"/>
    <w:rsid w:val="00187DB2"/>
    <w:rsid w:val="001903DD"/>
    <w:rsid w:val="001904F8"/>
    <w:rsid w:val="00190DAD"/>
    <w:rsid w:val="001910B7"/>
    <w:rsid w:val="0019188B"/>
    <w:rsid w:val="00191C9F"/>
    <w:rsid w:val="00191E77"/>
    <w:rsid w:val="00191FCF"/>
    <w:rsid w:val="001923AD"/>
    <w:rsid w:val="00192928"/>
    <w:rsid w:val="00192D0D"/>
    <w:rsid w:val="00192E24"/>
    <w:rsid w:val="00193B49"/>
    <w:rsid w:val="00193FB2"/>
    <w:rsid w:val="00194628"/>
    <w:rsid w:val="001950DD"/>
    <w:rsid w:val="001959AF"/>
    <w:rsid w:val="00195AF7"/>
    <w:rsid w:val="001963C9"/>
    <w:rsid w:val="00196721"/>
    <w:rsid w:val="0019705D"/>
    <w:rsid w:val="001978FE"/>
    <w:rsid w:val="0019790A"/>
    <w:rsid w:val="00197C8A"/>
    <w:rsid w:val="001A0DAA"/>
    <w:rsid w:val="001A0E77"/>
    <w:rsid w:val="001A12A5"/>
    <w:rsid w:val="001A1832"/>
    <w:rsid w:val="001A293B"/>
    <w:rsid w:val="001A3151"/>
    <w:rsid w:val="001A3732"/>
    <w:rsid w:val="001A37BC"/>
    <w:rsid w:val="001A3A26"/>
    <w:rsid w:val="001A3F5A"/>
    <w:rsid w:val="001A50F9"/>
    <w:rsid w:val="001A5CA3"/>
    <w:rsid w:val="001A69A0"/>
    <w:rsid w:val="001A6FF7"/>
    <w:rsid w:val="001A7374"/>
    <w:rsid w:val="001B0C67"/>
    <w:rsid w:val="001B0CCB"/>
    <w:rsid w:val="001B127B"/>
    <w:rsid w:val="001B18E6"/>
    <w:rsid w:val="001B1A4A"/>
    <w:rsid w:val="001B1CC0"/>
    <w:rsid w:val="001B229A"/>
    <w:rsid w:val="001B2566"/>
    <w:rsid w:val="001B26BD"/>
    <w:rsid w:val="001B3764"/>
    <w:rsid w:val="001B37B7"/>
    <w:rsid w:val="001B394D"/>
    <w:rsid w:val="001B3C7A"/>
    <w:rsid w:val="001B3D99"/>
    <w:rsid w:val="001B4128"/>
    <w:rsid w:val="001B539E"/>
    <w:rsid w:val="001B60E4"/>
    <w:rsid w:val="001B724A"/>
    <w:rsid w:val="001C0B55"/>
    <w:rsid w:val="001C14C9"/>
    <w:rsid w:val="001C1841"/>
    <w:rsid w:val="001C1B54"/>
    <w:rsid w:val="001C284C"/>
    <w:rsid w:val="001C2A94"/>
    <w:rsid w:val="001C306A"/>
    <w:rsid w:val="001C4535"/>
    <w:rsid w:val="001C4758"/>
    <w:rsid w:val="001C4C64"/>
    <w:rsid w:val="001C4CF8"/>
    <w:rsid w:val="001C61E6"/>
    <w:rsid w:val="001C69AC"/>
    <w:rsid w:val="001C6B37"/>
    <w:rsid w:val="001C6B7E"/>
    <w:rsid w:val="001D0533"/>
    <w:rsid w:val="001D147C"/>
    <w:rsid w:val="001D212E"/>
    <w:rsid w:val="001D2331"/>
    <w:rsid w:val="001D2BF2"/>
    <w:rsid w:val="001D2C16"/>
    <w:rsid w:val="001D3168"/>
    <w:rsid w:val="001D31DF"/>
    <w:rsid w:val="001D39F1"/>
    <w:rsid w:val="001D44E7"/>
    <w:rsid w:val="001D4FE0"/>
    <w:rsid w:val="001D54DD"/>
    <w:rsid w:val="001D6064"/>
    <w:rsid w:val="001D629B"/>
    <w:rsid w:val="001D6C2B"/>
    <w:rsid w:val="001D7120"/>
    <w:rsid w:val="001D7FA0"/>
    <w:rsid w:val="001E270C"/>
    <w:rsid w:val="001E40C7"/>
    <w:rsid w:val="001E47CD"/>
    <w:rsid w:val="001E576D"/>
    <w:rsid w:val="001E60BB"/>
    <w:rsid w:val="001E67EA"/>
    <w:rsid w:val="001E6845"/>
    <w:rsid w:val="001F109E"/>
    <w:rsid w:val="001F1927"/>
    <w:rsid w:val="001F1E2B"/>
    <w:rsid w:val="001F1F51"/>
    <w:rsid w:val="001F2F30"/>
    <w:rsid w:val="001F5C52"/>
    <w:rsid w:val="001F5CDA"/>
    <w:rsid w:val="001F5EB5"/>
    <w:rsid w:val="001F6766"/>
    <w:rsid w:val="001F7282"/>
    <w:rsid w:val="001F7D92"/>
    <w:rsid w:val="002009F9"/>
    <w:rsid w:val="002013D4"/>
    <w:rsid w:val="00201521"/>
    <w:rsid w:val="002016CD"/>
    <w:rsid w:val="00202241"/>
    <w:rsid w:val="0020238F"/>
    <w:rsid w:val="00202F61"/>
    <w:rsid w:val="0020390B"/>
    <w:rsid w:val="00205445"/>
    <w:rsid w:val="00205B6C"/>
    <w:rsid w:val="0020611B"/>
    <w:rsid w:val="00206353"/>
    <w:rsid w:val="00206928"/>
    <w:rsid w:val="00206A72"/>
    <w:rsid w:val="002075F2"/>
    <w:rsid w:val="00207EDB"/>
    <w:rsid w:val="00210378"/>
    <w:rsid w:val="002108F5"/>
    <w:rsid w:val="00210BE5"/>
    <w:rsid w:val="00210E48"/>
    <w:rsid w:val="002117A8"/>
    <w:rsid w:val="00211B15"/>
    <w:rsid w:val="002128AD"/>
    <w:rsid w:val="00212913"/>
    <w:rsid w:val="00213959"/>
    <w:rsid w:val="00213BE3"/>
    <w:rsid w:val="00214848"/>
    <w:rsid w:val="00215AE0"/>
    <w:rsid w:val="00215DAA"/>
    <w:rsid w:val="00215E9F"/>
    <w:rsid w:val="00216725"/>
    <w:rsid w:val="00216923"/>
    <w:rsid w:val="002169EF"/>
    <w:rsid w:val="00216C2F"/>
    <w:rsid w:val="00216F6C"/>
    <w:rsid w:val="00216FDE"/>
    <w:rsid w:val="002171F8"/>
    <w:rsid w:val="0021753A"/>
    <w:rsid w:val="00220116"/>
    <w:rsid w:val="00220398"/>
    <w:rsid w:val="0022119A"/>
    <w:rsid w:val="00221D63"/>
    <w:rsid w:val="00221F62"/>
    <w:rsid w:val="002225A1"/>
    <w:rsid w:val="00222B0A"/>
    <w:rsid w:val="00223494"/>
    <w:rsid w:val="002237A5"/>
    <w:rsid w:val="002247A4"/>
    <w:rsid w:val="00225F6C"/>
    <w:rsid w:val="002276B1"/>
    <w:rsid w:val="00227D40"/>
    <w:rsid w:val="00230174"/>
    <w:rsid w:val="0023048B"/>
    <w:rsid w:val="0023080B"/>
    <w:rsid w:val="00232AD1"/>
    <w:rsid w:val="00232C81"/>
    <w:rsid w:val="002331AE"/>
    <w:rsid w:val="002335AE"/>
    <w:rsid w:val="00234809"/>
    <w:rsid w:val="00234AB1"/>
    <w:rsid w:val="00234C2F"/>
    <w:rsid w:val="00234D68"/>
    <w:rsid w:val="0023556F"/>
    <w:rsid w:val="002355DB"/>
    <w:rsid w:val="00235CF9"/>
    <w:rsid w:val="00236321"/>
    <w:rsid w:val="0023709E"/>
    <w:rsid w:val="0023781A"/>
    <w:rsid w:val="00237B4F"/>
    <w:rsid w:val="00237D27"/>
    <w:rsid w:val="0024005B"/>
    <w:rsid w:val="00240296"/>
    <w:rsid w:val="0024085A"/>
    <w:rsid w:val="0024087B"/>
    <w:rsid w:val="00241183"/>
    <w:rsid w:val="002416C2"/>
    <w:rsid w:val="00241F2E"/>
    <w:rsid w:val="00242893"/>
    <w:rsid w:val="002429FB"/>
    <w:rsid w:val="00242E8C"/>
    <w:rsid w:val="002433C2"/>
    <w:rsid w:val="0024380A"/>
    <w:rsid w:val="00243B22"/>
    <w:rsid w:val="0024425E"/>
    <w:rsid w:val="00244423"/>
    <w:rsid w:val="00244FE1"/>
    <w:rsid w:val="00244FE3"/>
    <w:rsid w:val="00245655"/>
    <w:rsid w:val="00245BEA"/>
    <w:rsid w:val="00245E44"/>
    <w:rsid w:val="00246014"/>
    <w:rsid w:val="0024626B"/>
    <w:rsid w:val="00247AD0"/>
    <w:rsid w:val="00247FEA"/>
    <w:rsid w:val="00250038"/>
    <w:rsid w:val="00250095"/>
    <w:rsid w:val="00252786"/>
    <w:rsid w:val="002529B3"/>
    <w:rsid w:val="00252CEE"/>
    <w:rsid w:val="00253772"/>
    <w:rsid w:val="00254504"/>
    <w:rsid w:val="002551B2"/>
    <w:rsid w:val="0025550B"/>
    <w:rsid w:val="00255BDE"/>
    <w:rsid w:val="00256AD6"/>
    <w:rsid w:val="002570E2"/>
    <w:rsid w:val="002577DA"/>
    <w:rsid w:val="00257F81"/>
    <w:rsid w:val="00260129"/>
    <w:rsid w:val="0026042A"/>
    <w:rsid w:val="00260D8C"/>
    <w:rsid w:val="00261C7B"/>
    <w:rsid w:val="002624D2"/>
    <w:rsid w:val="00262733"/>
    <w:rsid w:val="00262852"/>
    <w:rsid w:val="00262947"/>
    <w:rsid w:val="00263486"/>
    <w:rsid w:val="002634F9"/>
    <w:rsid w:val="0026490A"/>
    <w:rsid w:val="00264A21"/>
    <w:rsid w:val="002652E5"/>
    <w:rsid w:val="00266A1D"/>
    <w:rsid w:val="00266CC8"/>
    <w:rsid w:val="00266DDA"/>
    <w:rsid w:val="002679EF"/>
    <w:rsid w:val="00267F54"/>
    <w:rsid w:val="002704B7"/>
    <w:rsid w:val="00270B4B"/>
    <w:rsid w:val="00270CCA"/>
    <w:rsid w:val="00270DED"/>
    <w:rsid w:val="00271249"/>
    <w:rsid w:val="00271674"/>
    <w:rsid w:val="0027227B"/>
    <w:rsid w:val="002740F2"/>
    <w:rsid w:val="002745D7"/>
    <w:rsid w:val="00275170"/>
    <w:rsid w:val="0027577A"/>
    <w:rsid w:val="0027580F"/>
    <w:rsid w:val="00276034"/>
    <w:rsid w:val="0027645D"/>
    <w:rsid w:val="002764C1"/>
    <w:rsid w:val="002772C8"/>
    <w:rsid w:val="00281B35"/>
    <w:rsid w:val="002823AE"/>
    <w:rsid w:val="00283509"/>
    <w:rsid w:val="00283619"/>
    <w:rsid w:val="00283A63"/>
    <w:rsid w:val="00283F60"/>
    <w:rsid w:val="002840C8"/>
    <w:rsid w:val="002843EC"/>
    <w:rsid w:val="002845F0"/>
    <w:rsid w:val="00284B7E"/>
    <w:rsid w:val="002850A0"/>
    <w:rsid w:val="00285829"/>
    <w:rsid w:val="002859B6"/>
    <w:rsid w:val="00285EEE"/>
    <w:rsid w:val="00286283"/>
    <w:rsid w:val="00287066"/>
    <w:rsid w:val="00291421"/>
    <w:rsid w:val="00291854"/>
    <w:rsid w:val="00291C49"/>
    <w:rsid w:val="00292B44"/>
    <w:rsid w:val="00292C8E"/>
    <w:rsid w:val="00293531"/>
    <w:rsid w:val="00293A78"/>
    <w:rsid w:val="00293FC7"/>
    <w:rsid w:val="00294CA5"/>
    <w:rsid w:val="002954C3"/>
    <w:rsid w:val="002976D4"/>
    <w:rsid w:val="00297A6E"/>
    <w:rsid w:val="002A00EB"/>
    <w:rsid w:val="002A09AD"/>
    <w:rsid w:val="002A0D32"/>
    <w:rsid w:val="002A198B"/>
    <w:rsid w:val="002A303F"/>
    <w:rsid w:val="002A3468"/>
    <w:rsid w:val="002A348E"/>
    <w:rsid w:val="002A3749"/>
    <w:rsid w:val="002A37B1"/>
    <w:rsid w:val="002A3A9A"/>
    <w:rsid w:val="002A44C7"/>
    <w:rsid w:val="002A4B78"/>
    <w:rsid w:val="002A4FCE"/>
    <w:rsid w:val="002A55FF"/>
    <w:rsid w:val="002A574F"/>
    <w:rsid w:val="002A5D0C"/>
    <w:rsid w:val="002A5E5B"/>
    <w:rsid w:val="002A605A"/>
    <w:rsid w:val="002A72B4"/>
    <w:rsid w:val="002A7583"/>
    <w:rsid w:val="002A774D"/>
    <w:rsid w:val="002A7C19"/>
    <w:rsid w:val="002B045D"/>
    <w:rsid w:val="002B0EE9"/>
    <w:rsid w:val="002B137D"/>
    <w:rsid w:val="002B291B"/>
    <w:rsid w:val="002B2F12"/>
    <w:rsid w:val="002B30E0"/>
    <w:rsid w:val="002B32DE"/>
    <w:rsid w:val="002B363A"/>
    <w:rsid w:val="002B3F18"/>
    <w:rsid w:val="002B4AA1"/>
    <w:rsid w:val="002B4DCA"/>
    <w:rsid w:val="002B5207"/>
    <w:rsid w:val="002B5368"/>
    <w:rsid w:val="002B61C3"/>
    <w:rsid w:val="002B61D9"/>
    <w:rsid w:val="002B64D8"/>
    <w:rsid w:val="002B69DE"/>
    <w:rsid w:val="002B6CF6"/>
    <w:rsid w:val="002B7608"/>
    <w:rsid w:val="002B76E1"/>
    <w:rsid w:val="002B7F4B"/>
    <w:rsid w:val="002C02A7"/>
    <w:rsid w:val="002C0D6F"/>
    <w:rsid w:val="002C1295"/>
    <w:rsid w:val="002C1482"/>
    <w:rsid w:val="002C1A6A"/>
    <w:rsid w:val="002C1BF3"/>
    <w:rsid w:val="002C2101"/>
    <w:rsid w:val="002C2914"/>
    <w:rsid w:val="002C2A21"/>
    <w:rsid w:val="002C4287"/>
    <w:rsid w:val="002C468E"/>
    <w:rsid w:val="002C4D03"/>
    <w:rsid w:val="002C5F3C"/>
    <w:rsid w:val="002C5FAD"/>
    <w:rsid w:val="002C6EBB"/>
    <w:rsid w:val="002C6EEE"/>
    <w:rsid w:val="002C7149"/>
    <w:rsid w:val="002D00F8"/>
    <w:rsid w:val="002D0BC8"/>
    <w:rsid w:val="002D0FDD"/>
    <w:rsid w:val="002D1018"/>
    <w:rsid w:val="002D1579"/>
    <w:rsid w:val="002D1915"/>
    <w:rsid w:val="002D19AD"/>
    <w:rsid w:val="002D1D16"/>
    <w:rsid w:val="002D1E24"/>
    <w:rsid w:val="002D30EC"/>
    <w:rsid w:val="002D46BC"/>
    <w:rsid w:val="002D4ED7"/>
    <w:rsid w:val="002D4FEC"/>
    <w:rsid w:val="002D541D"/>
    <w:rsid w:val="002D5569"/>
    <w:rsid w:val="002D59CF"/>
    <w:rsid w:val="002D6BF0"/>
    <w:rsid w:val="002E05F0"/>
    <w:rsid w:val="002E16CF"/>
    <w:rsid w:val="002E179B"/>
    <w:rsid w:val="002E19D5"/>
    <w:rsid w:val="002E1D1E"/>
    <w:rsid w:val="002E2171"/>
    <w:rsid w:val="002E261A"/>
    <w:rsid w:val="002E27FF"/>
    <w:rsid w:val="002E30C5"/>
    <w:rsid w:val="002E3310"/>
    <w:rsid w:val="002E3CC8"/>
    <w:rsid w:val="002E3D48"/>
    <w:rsid w:val="002E3F95"/>
    <w:rsid w:val="002E4188"/>
    <w:rsid w:val="002E4678"/>
    <w:rsid w:val="002E5897"/>
    <w:rsid w:val="002E5E8B"/>
    <w:rsid w:val="002E634E"/>
    <w:rsid w:val="002E7A45"/>
    <w:rsid w:val="002F056D"/>
    <w:rsid w:val="002F10D0"/>
    <w:rsid w:val="002F10D8"/>
    <w:rsid w:val="002F1ADA"/>
    <w:rsid w:val="002F1B04"/>
    <w:rsid w:val="002F1FE8"/>
    <w:rsid w:val="002F204D"/>
    <w:rsid w:val="002F3E6F"/>
    <w:rsid w:val="002F3F3C"/>
    <w:rsid w:val="002F4570"/>
    <w:rsid w:val="002F4D0E"/>
    <w:rsid w:val="002F5192"/>
    <w:rsid w:val="002F6821"/>
    <w:rsid w:val="002F6D9B"/>
    <w:rsid w:val="002F6F28"/>
    <w:rsid w:val="002F7423"/>
    <w:rsid w:val="002F7603"/>
    <w:rsid w:val="002F7648"/>
    <w:rsid w:val="002F7D48"/>
    <w:rsid w:val="002F7E09"/>
    <w:rsid w:val="0030012A"/>
    <w:rsid w:val="003001D9"/>
    <w:rsid w:val="0030170E"/>
    <w:rsid w:val="003017A8"/>
    <w:rsid w:val="00301CA9"/>
    <w:rsid w:val="0030272E"/>
    <w:rsid w:val="00302AFB"/>
    <w:rsid w:val="00302BEA"/>
    <w:rsid w:val="00302DA3"/>
    <w:rsid w:val="00303A1E"/>
    <w:rsid w:val="00304629"/>
    <w:rsid w:val="0030476B"/>
    <w:rsid w:val="00304968"/>
    <w:rsid w:val="00305167"/>
    <w:rsid w:val="00305BEE"/>
    <w:rsid w:val="00305C4F"/>
    <w:rsid w:val="00305C75"/>
    <w:rsid w:val="00306321"/>
    <w:rsid w:val="003064FB"/>
    <w:rsid w:val="00306796"/>
    <w:rsid w:val="003069DB"/>
    <w:rsid w:val="00306B92"/>
    <w:rsid w:val="00307385"/>
    <w:rsid w:val="003074F5"/>
    <w:rsid w:val="00310701"/>
    <w:rsid w:val="00311385"/>
    <w:rsid w:val="00311E6E"/>
    <w:rsid w:val="003126DC"/>
    <w:rsid w:val="00313767"/>
    <w:rsid w:val="00313F93"/>
    <w:rsid w:val="00314AEC"/>
    <w:rsid w:val="0031549C"/>
    <w:rsid w:val="00315B8E"/>
    <w:rsid w:val="00315F34"/>
    <w:rsid w:val="003160D7"/>
    <w:rsid w:val="00316F85"/>
    <w:rsid w:val="003177F1"/>
    <w:rsid w:val="003178F2"/>
    <w:rsid w:val="00317A3A"/>
    <w:rsid w:val="00317E77"/>
    <w:rsid w:val="00320AA4"/>
    <w:rsid w:val="00321DFF"/>
    <w:rsid w:val="00322435"/>
    <w:rsid w:val="003228D1"/>
    <w:rsid w:val="00322FCF"/>
    <w:rsid w:val="00323460"/>
    <w:rsid w:val="003236A8"/>
    <w:rsid w:val="003237AC"/>
    <w:rsid w:val="0032386D"/>
    <w:rsid w:val="00324EA0"/>
    <w:rsid w:val="0032501B"/>
    <w:rsid w:val="003263D5"/>
    <w:rsid w:val="00326658"/>
    <w:rsid w:val="00326722"/>
    <w:rsid w:val="00326D48"/>
    <w:rsid w:val="00327366"/>
    <w:rsid w:val="003274AE"/>
    <w:rsid w:val="00330413"/>
    <w:rsid w:val="00330DEF"/>
    <w:rsid w:val="003316E8"/>
    <w:rsid w:val="00331DA2"/>
    <w:rsid w:val="003320B8"/>
    <w:rsid w:val="003322F1"/>
    <w:rsid w:val="0033233A"/>
    <w:rsid w:val="00332420"/>
    <w:rsid w:val="00332D39"/>
    <w:rsid w:val="00332DEB"/>
    <w:rsid w:val="00332FD7"/>
    <w:rsid w:val="0033301D"/>
    <w:rsid w:val="003335AD"/>
    <w:rsid w:val="0033364A"/>
    <w:rsid w:val="00333897"/>
    <w:rsid w:val="0033414F"/>
    <w:rsid w:val="00334659"/>
    <w:rsid w:val="00334939"/>
    <w:rsid w:val="00334F9F"/>
    <w:rsid w:val="00336C51"/>
    <w:rsid w:val="0033787E"/>
    <w:rsid w:val="00340329"/>
    <w:rsid w:val="0034048E"/>
    <w:rsid w:val="00340D13"/>
    <w:rsid w:val="0034175D"/>
    <w:rsid w:val="003419A7"/>
    <w:rsid w:val="00341A0F"/>
    <w:rsid w:val="00341D43"/>
    <w:rsid w:val="003421A0"/>
    <w:rsid w:val="00342491"/>
    <w:rsid w:val="00342A95"/>
    <w:rsid w:val="00342E10"/>
    <w:rsid w:val="00342FE6"/>
    <w:rsid w:val="00344492"/>
    <w:rsid w:val="00344925"/>
    <w:rsid w:val="00344AE1"/>
    <w:rsid w:val="00344BBE"/>
    <w:rsid w:val="00345960"/>
    <w:rsid w:val="0034675C"/>
    <w:rsid w:val="0034748F"/>
    <w:rsid w:val="00347E58"/>
    <w:rsid w:val="00350120"/>
    <w:rsid w:val="0035013E"/>
    <w:rsid w:val="0035034E"/>
    <w:rsid w:val="003503EE"/>
    <w:rsid w:val="003507D8"/>
    <w:rsid w:val="003513F4"/>
    <w:rsid w:val="003514E1"/>
    <w:rsid w:val="00351F2F"/>
    <w:rsid w:val="00352094"/>
    <w:rsid w:val="0035288E"/>
    <w:rsid w:val="003536C3"/>
    <w:rsid w:val="003537C0"/>
    <w:rsid w:val="00353AF2"/>
    <w:rsid w:val="0035522C"/>
    <w:rsid w:val="00355A19"/>
    <w:rsid w:val="00355B91"/>
    <w:rsid w:val="00355CE5"/>
    <w:rsid w:val="00355CFD"/>
    <w:rsid w:val="00355EAB"/>
    <w:rsid w:val="003562B7"/>
    <w:rsid w:val="00356430"/>
    <w:rsid w:val="0035715F"/>
    <w:rsid w:val="00357889"/>
    <w:rsid w:val="00357E59"/>
    <w:rsid w:val="003604FD"/>
    <w:rsid w:val="00360667"/>
    <w:rsid w:val="003616B1"/>
    <w:rsid w:val="00361B69"/>
    <w:rsid w:val="00362060"/>
    <w:rsid w:val="0036245A"/>
    <w:rsid w:val="00362A32"/>
    <w:rsid w:val="00362F7A"/>
    <w:rsid w:val="00363F4D"/>
    <w:rsid w:val="003642AC"/>
    <w:rsid w:val="00364B4F"/>
    <w:rsid w:val="00365C26"/>
    <w:rsid w:val="00365F23"/>
    <w:rsid w:val="00366B3F"/>
    <w:rsid w:val="00367007"/>
    <w:rsid w:val="00367817"/>
    <w:rsid w:val="00367DF5"/>
    <w:rsid w:val="003704B0"/>
    <w:rsid w:val="00370D5B"/>
    <w:rsid w:val="00372B1A"/>
    <w:rsid w:val="00373AFE"/>
    <w:rsid w:val="00373B1B"/>
    <w:rsid w:val="00373C78"/>
    <w:rsid w:val="00373DFE"/>
    <w:rsid w:val="00373EAF"/>
    <w:rsid w:val="00374907"/>
    <w:rsid w:val="003754D6"/>
    <w:rsid w:val="003757A9"/>
    <w:rsid w:val="00375BE5"/>
    <w:rsid w:val="00375C92"/>
    <w:rsid w:val="0037645A"/>
    <w:rsid w:val="00377E3D"/>
    <w:rsid w:val="00381167"/>
    <w:rsid w:val="003817D0"/>
    <w:rsid w:val="00381D64"/>
    <w:rsid w:val="0038211C"/>
    <w:rsid w:val="00382C14"/>
    <w:rsid w:val="00383154"/>
    <w:rsid w:val="0038476F"/>
    <w:rsid w:val="00384924"/>
    <w:rsid w:val="0038548E"/>
    <w:rsid w:val="003859FE"/>
    <w:rsid w:val="003862B4"/>
    <w:rsid w:val="00387A78"/>
    <w:rsid w:val="003904FF"/>
    <w:rsid w:val="00390D2A"/>
    <w:rsid w:val="00390DF5"/>
    <w:rsid w:val="00390F8D"/>
    <w:rsid w:val="003917C1"/>
    <w:rsid w:val="00391851"/>
    <w:rsid w:val="00391A91"/>
    <w:rsid w:val="00391E8C"/>
    <w:rsid w:val="00391EE2"/>
    <w:rsid w:val="00393ACF"/>
    <w:rsid w:val="00394021"/>
    <w:rsid w:val="0039439F"/>
    <w:rsid w:val="003946D7"/>
    <w:rsid w:val="00395AFF"/>
    <w:rsid w:val="00396540"/>
    <w:rsid w:val="00397A98"/>
    <w:rsid w:val="00397B95"/>
    <w:rsid w:val="003A003D"/>
    <w:rsid w:val="003A0928"/>
    <w:rsid w:val="003A0A23"/>
    <w:rsid w:val="003A188E"/>
    <w:rsid w:val="003A2A37"/>
    <w:rsid w:val="003A31BA"/>
    <w:rsid w:val="003A3994"/>
    <w:rsid w:val="003A3BD0"/>
    <w:rsid w:val="003A49D7"/>
    <w:rsid w:val="003A5586"/>
    <w:rsid w:val="003A56BD"/>
    <w:rsid w:val="003A6744"/>
    <w:rsid w:val="003A6ED1"/>
    <w:rsid w:val="003A6F41"/>
    <w:rsid w:val="003A7684"/>
    <w:rsid w:val="003A7E7D"/>
    <w:rsid w:val="003B0380"/>
    <w:rsid w:val="003B04D5"/>
    <w:rsid w:val="003B0CC1"/>
    <w:rsid w:val="003B123F"/>
    <w:rsid w:val="003B144B"/>
    <w:rsid w:val="003B15BF"/>
    <w:rsid w:val="003B2561"/>
    <w:rsid w:val="003B2CA5"/>
    <w:rsid w:val="003B2DFD"/>
    <w:rsid w:val="003B3B97"/>
    <w:rsid w:val="003B3F19"/>
    <w:rsid w:val="003B408C"/>
    <w:rsid w:val="003B438A"/>
    <w:rsid w:val="003B4526"/>
    <w:rsid w:val="003B48E9"/>
    <w:rsid w:val="003B5486"/>
    <w:rsid w:val="003B5506"/>
    <w:rsid w:val="003B57B5"/>
    <w:rsid w:val="003B6265"/>
    <w:rsid w:val="003B634F"/>
    <w:rsid w:val="003B6635"/>
    <w:rsid w:val="003B6EC9"/>
    <w:rsid w:val="003B731F"/>
    <w:rsid w:val="003B7751"/>
    <w:rsid w:val="003B7C16"/>
    <w:rsid w:val="003C174E"/>
    <w:rsid w:val="003C226B"/>
    <w:rsid w:val="003C319F"/>
    <w:rsid w:val="003C39BF"/>
    <w:rsid w:val="003C40A2"/>
    <w:rsid w:val="003C4237"/>
    <w:rsid w:val="003C4522"/>
    <w:rsid w:val="003C4D7E"/>
    <w:rsid w:val="003C4F27"/>
    <w:rsid w:val="003C5327"/>
    <w:rsid w:val="003C5A4D"/>
    <w:rsid w:val="003C6A3C"/>
    <w:rsid w:val="003C6D0B"/>
    <w:rsid w:val="003C7604"/>
    <w:rsid w:val="003C7803"/>
    <w:rsid w:val="003C795C"/>
    <w:rsid w:val="003C7E26"/>
    <w:rsid w:val="003C7F0F"/>
    <w:rsid w:val="003D04DD"/>
    <w:rsid w:val="003D0DDE"/>
    <w:rsid w:val="003D2B22"/>
    <w:rsid w:val="003D30BF"/>
    <w:rsid w:val="003D4DA2"/>
    <w:rsid w:val="003D51A6"/>
    <w:rsid w:val="003D6078"/>
    <w:rsid w:val="003D6980"/>
    <w:rsid w:val="003D70A6"/>
    <w:rsid w:val="003D75BD"/>
    <w:rsid w:val="003E03C0"/>
    <w:rsid w:val="003E1211"/>
    <w:rsid w:val="003E1546"/>
    <w:rsid w:val="003E1815"/>
    <w:rsid w:val="003E1DC7"/>
    <w:rsid w:val="003E2080"/>
    <w:rsid w:val="003E247C"/>
    <w:rsid w:val="003E27AB"/>
    <w:rsid w:val="003E324E"/>
    <w:rsid w:val="003E3437"/>
    <w:rsid w:val="003E351E"/>
    <w:rsid w:val="003E4A6F"/>
    <w:rsid w:val="003E540A"/>
    <w:rsid w:val="003E5562"/>
    <w:rsid w:val="003E56DD"/>
    <w:rsid w:val="003E59B1"/>
    <w:rsid w:val="003E62BE"/>
    <w:rsid w:val="003E7B3E"/>
    <w:rsid w:val="003E7CD7"/>
    <w:rsid w:val="003E7CEB"/>
    <w:rsid w:val="003E7D39"/>
    <w:rsid w:val="003F0A61"/>
    <w:rsid w:val="003F2EC9"/>
    <w:rsid w:val="003F30BE"/>
    <w:rsid w:val="003F3455"/>
    <w:rsid w:val="003F3925"/>
    <w:rsid w:val="003F40A0"/>
    <w:rsid w:val="003F43CC"/>
    <w:rsid w:val="003F472F"/>
    <w:rsid w:val="003F4C73"/>
    <w:rsid w:val="003F530D"/>
    <w:rsid w:val="003F5C7B"/>
    <w:rsid w:val="003F5C95"/>
    <w:rsid w:val="003F6B05"/>
    <w:rsid w:val="003F7BE1"/>
    <w:rsid w:val="003F7C2C"/>
    <w:rsid w:val="003F7D42"/>
    <w:rsid w:val="003F7EA4"/>
    <w:rsid w:val="004016E6"/>
    <w:rsid w:val="00401A2D"/>
    <w:rsid w:val="00401B8A"/>
    <w:rsid w:val="004025DB"/>
    <w:rsid w:val="004026C4"/>
    <w:rsid w:val="0040312F"/>
    <w:rsid w:val="00403DCB"/>
    <w:rsid w:val="00404122"/>
    <w:rsid w:val="004052D0"/>
    <w:rsid w:val="004053C9"/>
    <w:rsid w:val="0040565D"/>
    <w:rsid w:val="0040595D"/>
    <w:rsid w:val="00406436"/>
    <w:rsid w:val="0040661E"/>
    <w:rsid w:val="00406A30"/>
    <w:rsid w:val="00406F8A"/>
    <w:rsid w:val="004077BC"/>
    <w:rsid w:val="00410C7E"/>
    <w:rsid w:val="00411557"/>
    <w:rsid w:val="00411566"/>
    <w:rsid w:val="0041160C"/>
    <w:rsid w:val="004117D8"/>
    <w:rsid w:val="00411AE1"/>
    <w:rsid w:val="0041251D"/>
    <w:rsid w:val="004128A9"/>
    <w:rsid w:val="0041338A"/>
    <w:rsid w:val="00413594"/>
    <w:rsid w:val="00413B61"/>
    <w:rsid w:val="00413D99"/>
    <w:rsid w:val="004146E1"/>
    <w:rsid w:val="004148CA"/>
    <w:rsid w:val="00414D9D"/>
    <w:rsid w:val="00415380"/>
    <w:rsid w:val="00415A29"/>
    <w:rsid w:val="00415CBC"/>
    <w:rsid w:val="00415E3E"/>
    <w:rsid w:val="004171C7"/>
    <w:rsid w:val="004174F2"/>
    <w:rsid w:val="0041777A"/>
    <w:rsid w:val="0042139B"/>
    <w:rsid w:val="0042141E"/>
    <w:rsid w:val="00421D35"/>
    <w:rsid w:val="00423D65"/>
    <w:rsid w:val="00423DDC"/>
    <w:rsid w:val="0042476A"/>
    <w:rsid w:val="00424D05"/>
    <w:rsid w:val="00425CD3"/>
    <w:rsid w:val="00425F79"/>
    <w:rsid w:val="00426E18"/>
    <w:rsid w:val="00426FCC"/>
    <w:rsid w:val="00427CB8"/>
    <w:rsid w:val="00427DFF"/>
    <w:rsid w:val="00430074"/>
    <w:rsid w:val="004318CF"/>
    <w:rsid w:val="00431A69"/>
    <w:rsid w:val="004332E0"/>
    <w:rsid w:val="00433AAA"/>
    <w:rsid w:val="00433CCB"/>
    <w:rsid w:val="00434233"/>
    <w:rsid w:val="004344C2"/>
    <w:rsid w:val="00435D02"/>
    <w:rsid w:val="00435DA3"/>
    <w:rsid w:val="00436619"/>
    <w:rsid w:val="004369FD"/>
    <w:rsid w:val="00436A86"/>
    <w:rsid w:val="00436E81"/>
    <w:rsid w:val="00437E3A"/>
    <w:rsid w:val="00437F62"/>
    <w:rsid w:val="004405CF"/>
    <w:rsid w:val="00441B90"/>
    <w:rsid w:val="00441F7F"/>
    <w:rsid w:val="0044287E"/>
    <w:rsid w:val="004434D6"/>
    <w:rsid w:val="0044370F"/>
    <w:rsid w:val="00444503"/>
    <w:rsid w:val="00444A12"/>
    <w:rsid w:val="00444F45"/>
    <w:rsid w:val="004454D8"/>
    <w:rsid w:val="00445AC9"/>
    <w:rsid w:val="00445E9D"/>
    <w:rsid w:val="00445FDD"/>
    <w:rsid w:val="00446404"/>
    <w:rsid w:val="00446522"/>
    <w:rsid w:val="00446AB5"/>
    <w:rsid w:val="00446E77"/>
    <w:rsid w:val="004500DD"/>
    <w:rsid w:val="0045046A"/>
    <w:rsid w:val="0045077A"/>
    <w:rsid w:val="00450942"/>
    <w:rsid w:val="004509A7"/>
    <w:rsid w:val="00450B3A"/>
    <w:rsid w:val="00450D21"/>
    <w:rsid w:val="004526B3"/>
    <w:rsid w:val="00452DE1"/>
    <w:rsid w:val="00453091"/>
    <w:rsid w:val="004539C8"/>
    <w:rsid w:val="0045412F"/>
    <w:rsid w:val="004548EB"/>
    <w:rsid w:val="0045551E"/>
    <w:rsid w:val="0045616F"/>
    <w:rsid w:val="0045684C"/>
    <w:rsid w:val="004573D5"/>
    <w:rsid w:val="004606D7"/>
    <w:rsid w:val="004610AE"/>
    <w:rsid w:val="00461145"/>
    <w:rsid w:val="00461B64"/>
    <w:rsid w:val="004622B2"/>
    <w:rsid w:val="004622BD"/>
    <w:rsid w:val="004625BD"/>
    <w:rsid w:val="00462610"/>
    <w:rsid w:val="00462624"/>
    <w:rsid w:val="00462B53"/>
    <w:rsid w:val="00462E57"/>
    <w:rsid w:val="0046370E"/>
    <w:rsid w:val="00464773"/>
    <w:rsid w:val="004647E5"/>
    <w:rsid w:val="00464B78"/>
    <w:rsid w:val="004650D7"/>
    <w:rsid w:val="0046538D"/>
    <w:rsid w:val="004654E3"/>
    <w:rsid w:val="00465ABE"/>
    <w:rsid w:val="004660DC"/>
    <w:rsid w:val="00466641"/>
    <w:rsid w:val="00466A3F"/>
    <w:rsid w:val="00467D45"/>
    <w:rsid w:val="004709A3"/>
    <w:rsid w:val="00470BF7"/>
    <w:rsid w:val="00470C4D"/>
    <w:rsid w:val="004717EA"/>
    <w:rsid w:val="004719E2"/>
    <w:rsid w:val="00471A34"/>
    <w:rsid w:val="00471E46"/>
    <w:rsid w:val="004726AD"/>
    <w:rsid w:val="004728F4"/>
    <w:rsid w:val="00472A72"/>
    <w:rsid w:val="00473224"/>
    <w:rsid w:val="004732C0"/>
    <w:rsid w:val="004736F8"/>
    <w:rsid w:val="00474F40"/>
    <w:rsid w:val="00475179"/>
    <w:rsid w:val="004753FE"/>
    <w:rsid w:val="004764E6"/>
    <w:rsid w:val="004778ED"/>
    <w:rsid w:val="00480566"/>
    <w:rsid w:val="00480BBA"/>
    <w:rsid w:val="00480E01"/>
    <w:rsid w:val="00481489"/>
    <w:rsid w:val="00482770"/>
    <w:rsid w:val="00482AFE"/>
    <w:rsid w:val="00483347"/>
    <w:rsid w:val="004833E8"/>
    <w:rsid w:val="00483419"/>
    <w:rsid w:val="004839B1"/>
    <w:rsid w:val="00483E09"/>
    <w:rsid w:val="00483E5B"/>
    <w:rsid w:val="00484581"/>
    <w:rsid w:val="004847F9"/>
    <w:rsid w:val="00484DC8"/>
    <w:rsid w:val="004852CF"/>
    <w:rsid w:val="004861F2"/>
    <w:rsid w:val="00486808"/>
    <w:rsid w:val="0048767A"/>
    <w:rsid w:val="004876FF"/>
    <w:rsid w:val="004877B5"/>
    <w:rsid w:val="00487DE7"/>
    <w:rsid w:val="00490ADE"/>
    <w:rsid w:val="0049119F"/>
    <w:rsid w:val="004920D5"/>
    <w:rsid w:val="004926D6"/>
    <w:rsid w:val="004928BC"/>
    <w:rsid w:val="00492B65"/>
    <w:rsid w:val="00492C33"/>
    <w:rsid w:val="00493241"/>
    <w:rsid w:val="004932EC"/>
    <w:rsid w:val="00494150"/>
    <w:rsid w:val="0049424E"/>
    <w:rsid w:val="00494BEF"/>
    <w:rsid w:val="00494D2D"/>
    <w:rsid w:val="00494EB9"/>
    <w:rsid w:val="00494FE8"/>
    <w:rsid w:val="00496037"/>
    <w:rsid w:val="00496BDD"/>
    <w:rsid w:val="00496EB8"/>
    <w:rsid w:val="00497F57"/>
    <w:rsid w:val="004A002C"/>
    <w:rsid w:val="004A0544"/>
    <w:rsid w:val="004A090E"/>
    <w:rsid w:val="004A0C8F"/>
    <w:rsid w:val="004A0D53"/>
    <w:rsid w:val="004A1B17"/>
    <w:rsid w:val="004A1B7A"/>
    <w:rsid w:val="004A2135"/>
    <w:rsid w:val="004A2EAA"/>
    <w:rsid w:val="004A3258"/>
    <w:rsid w:val="004A39C3"/>
    <w:rsid w:val="004A3A82"/>
    <w:rsid w:val="004A3C4C"/>
    <w:rsid w:val="004A4AC1"/>
    <w:rsid w:val="004A5D4C"/>
    <w:rsid w:val="004A69C7"/>
    <w:rsid w:val="004A7035"/>
    <w:rsid w:val="004A7459"/>
    <w:rsid w:val="004A7E0B"/>
    <w:rsid w:val="004B215A"/>
    <w:rsid w:val="004B21A7"/>
    <w:rsid w:val="004B2BC8"/>
    <w:rsid w:val="004B3D79"/>
    <w:rsid w:val="004B3E48"/>
    <w:rsid w:val="004B417F"/>
    <w:rsid w:val="004B4D4B"/>
    <w:rsid w:val="004B4EDC"/>
    <w:rsid w:val="004B5A67"/>
    <w:rsid w:val="004B663F"/>
    <w:rsid w:val="004B6A40"/>
    <w:rsid w:val="004B6EAE"/>
    <w:rsid w:val="004B78D5"/>
    <w:rsid w:val="004B7943"/>
    <w:rsid w:val="004C036E"/>
    <w:rsid w:val="004C06AB"/>
    <w:rsid w:val="004C1A06"/>
    <w:rsid w:val="004C1AA2"/>
    <w:rsid w:val="004C1EFF"/>
    <w:rsid w:val="004C290D"/>
    <w:rsid w:val="004C2CAC"/>
    <w:rsid w:val="004C30C5"/>
    <w:rsid w:val="004C3337"/>
    <w:rsid w:val="004C36B1"/>
    <w:rsid w:val="004C455C"/>
    <w:rsid w:val="004C4E29"/>
    <w:rsid w:val="004C5109"/>
    <w:rsid w:val="004C5122"/>
    <w:rsid w:val="004C52C3"/>
    <w:rsid w:val="004C5F5D"/>
    <w:rsid w:val="004C60E2"/>
    <w:rsid w:val="004C6A13"/>
    <w:rsid w:val="004C6AC9"/>
    <w:rsid w:val="004C6B75"/>
    <w:rsid w:val="004C6DE7"/>
    <w:rsid w:val="004C74FC"/>
    <w:rsid w:val="004C7AE6"/>
    <w:rsid w:val="004D0111"/>
    <w:rsid w:val="004D02A1"/>
    <w:rsid w:val="004D070F"/>
    <w:rsid w:val="004D0E9B"/>
    <w:rsid w:val="004D1297"/>
    <w:rsid w:val="004D19D3"/>
    <w:rsid w:val="004D19D6"/>
    <w:rsid w:val="004D1C98"/>
    <w:rsid w:val="004D2B7A"/>
    <w:rsid w:val="004D326C"/>
    <w:rsid w:val="004D3659"/>
    <w:rsid w:val="004D4A2A"/>
    <w:rsid w:val="004D4DFE"/>
    <w:rsid w:val="004D5C55"/>
    <w:rsid w:val="004D60C6"/>
    <w:rsid w:val="004D6248"/>
    <w:rsid w:val="004D62AB"/>
    <w:rsid w:val="004D66F1"/>
    <w:rsid w:val="004D7390"/>
    <w:rsid w:val="004D7400"/>
    <w:rsid w:val="004D7542"/>
    <w:rsid w:val="004D7604"/>
    <w:rsid w:val="004E00EC"/>
    <w:rsid w:val="004E16A2"/>
    <w:rsid w:val="004E1FA6"/>
    <w:rsid w:val="004E23EA"/>
    <w:rsid w:val="004E2B8A"/>
    <w:rsid w:val="004E32DD"/>
    <w:rsid w:val="004E3FAA"/>
    <w:rsid w:val="004E4E29"/>
    <w:rsid w:val="004E5094"/>
    <w:rsid w:val="004E6311"/>
    <w:rsid w:val="004E6DAD"/>
    <w:rsid w:val="004E6E15"/>
    <w:rsid w:val="004E765B"/>
    <w:rsid w:val="004F0166"/>
    <w:rsid w:val="004F0F26"/>
    <w:rsid w:val="004F138A"/>
    <w:rsid w:val="004F159E"/>
    <w:rsid w:val="004F1686"/>
    <w:rsid w:val="004F1B2D"/>
    <w:rsid w:val="004F1DDF"/>
    <w:rsid w:val="004F3E5B"/>
    <w:rsid w:val="004F41A4"/>
    <w:rsid w:val="004F5978"/>
    <w:rsid w:val="004F5999"/>
    <w:rsid w:val="004F6EF2"/>
    <w:rsid w:val="004F6FC2"/>
    <w:rsid w:val="004F76A4"/>
    <w:rsid w:val="00501B94"/>
    <w:rsid w:val="00502349"/>
    <w:rsid w:val="005046DC"/>
    <w:rsid w:val="00505820"/>
    <w:rsid w:val="0050670E"/>
    <w:rsid w:val="0050673A"/>
    <w:rsid w:val="00506D89"/>
    <w:rsid w:val="005076DF"/>
    <w:rsid w:val="005100AB"/>
    <w:rsid w:val="005106A6"/>
    <w:rsid w:val="00510B5F"/>
    <w:rsid w:val="00511378"/>
    <w:rsid w:val="005124D6"/>
    <w:rsid w:val="0051284D"/>
    <w:rsid w:val="00512EF1"/>
    <w:rsid w:val="00512F42"/>
    <w:rsid w:val="00513068"/>
    <w:rsid w:val="005133DA"/>
    <w:rsid w:val="0051491E"/>
    <w:rsid w:val="00514BB6"/>
    <w:rsid w:val="00515218"/>
    <w:rsid w:val="00515482"/>
    <w:rsid w:val="00515500"/>
    <w:rsid w:val="005160C1"/>
    <w:rsid w:val="00516488"/>
    <w:rsid w:val="005209CA"/>
    <w:rsid w:val="00520ACB"/>
    <w:rsid w:val="00520B20"/>
    <w:rsid w:val="00521163"/>
    <w:rsid w:val="00521ACE"/>
    <w:rsid w:val="005225BD"/>
    <w:rsid w:val="00522602"/>
    <w:rsid w:val="005240C1"/>
    <w:rsid w:val="0052414E"/>
    <w:rsid w:val="00524F24"/>
    <w:rsid w:val="00525A0B"/>
    <w:rsid w:val="005260C2"/>
    <w:rsid w:val="00526D38"/>
    <w:rsid w:val="005274F7"/>
    <w:rsid w:val="00530225"/>
    <w:rsid w:val="005302BD"/>
    <w:rsid w:val="00531446"/>
    <w:rsid w:val="00531955"/>
    <w:rsid w:val="00531BA9"/>
    <w:rsid w:val="00531D5D"/>
    <w:rsid w:val="00531E41"/>
    <w:rsid w:val="00532759"/>
    <w:rsid w:val="00532CDB"/>
    <w:rsid w:val="0053399B"/>
    <w:rsid w:val="00535504"/>
    <w:rsid w:val="0053571F"/>
    <w:rsid w:val="00536090"/>
    <w:rsid w:val="00536399"/>
    <w:rsid w:val="005363B8"/>
    <w:rsid w:val="00537569"/>
    <w:rsid w:val="00537C85"/>
    <w:rsid w:val="005400CB"/>
    <w:rsid w:val="005402E3"/>
    <w:rsid w:val="005405C6"/>
    <w:rsid w:val="00540CE7"/>
    <w:rsid w:val="00541251"/>
    <w:rsid w:val="00541360"/>
    <w:rsid w:val="005414EF"/>
    <w:rsid w:val="00541818"/>
    <w:rsid w:val="00542C38"/>
    <w:rsid w:val="005436A5"/>
    <w:rsid w:val="00543C5F"/>
    <w:rsid w:val="00544896"/>
    <w:rsid w:val="00545E84"/>
    <w:rsid w:val="00546164"/>
    <w:rsid w:val="0054635F"/>
    <w:rsid w:val="005468B6"/>
    <w:rsid w:val="0054780B"/>
    <w:rsid w:val="0055219E"/>
    <w:rsid w:val="00552223"/>
    <w:rsid w:val="00553115"/>
    <w:rsid w:val="00554105"/>
    <w:rsid w:val="005542D9"/>
    <w:rsid w:val="005548A6"/>
    <w:rsid w:val="00554D9A"/>
    <w:rsid w:val="00554E12"/>
    <w:rsid w:val="0055565D"/>
    <w:rsid w:val="00555753"/>
    <w:rsid w:val="00555973"/>
    <w:rsid w:val="00555F04"/>
    <w:rsid w:val="005561C9"/>
    <w:rsid w:val="005606F5"/>
    <w:rsid w:val="00560AF8"/>
    <w:rsid w:val="00560B55"/>
    <w:rsid w:val="00560C49"/>
    <w:rsid w:val="00562DCD"/>
    <w:rsid w:val="005648B1"/>
    <w:rsid w:val="005654CD"/>
    <w:rsid w:val="0056575E"/>
    <w:rsid w:val="00565AFC"/>
    <w:rsid w:val="00566945"/>
    <w:rsid w:val="00566B9F"/>
    <w:rsid w:val="00566C95"/>
    <w:rsid w:val="00567280"/>
    <w:rsid w:val="005679AD"/>
    <w:rsid w:val="00567D0D"/>
    <w:rsid w:val="00570025"/>
    <w:rsid w:val="005712CF"/>
    <w:rsid w:val="00571D9F"/>
    <w:rsid w:val="00572593"/>
    <w:rsid w:val="00572805"/>
    <w:rsid w:val="00572AC4"/>
    <w:rsid w:val="00573A40"/>
    <w:rsid w:val="00573F30"/>
    <w:rsid w:val="005741F5"/>
    <w:rsid w:val="00574476"/>
    <w:rsid w:val="00574E4E"/>
    <w:rsid w:val="005751AF"/>
    <w:rsid w:val="0057686E"/>
    <w:rsid w:val="00576FEE"/>
    <w:rsid w:val="00577B9D"/>
    <w:rsid w:val="00577D2C"/>
    <w:rsid w:val="005807CC"/>
    <w:rsid w:val="00580829"/>
    <w:rsid w:val="00580B29"/>
    <w:rsid w:val="00580EA7"/>
    <w:rsid w:val="00581C4B"/>
    <w:rsid w:val="00581CA0"/>
    <w:rsid w:val="00582BE8"/>
    <w:rsid w:val="005837F3"/>
    <w:rsid w:val="00584085"/>
    <w:rsid w:val="0058418B"/>
    <w:rsid w:val="005841B5"/>
    <w:rsid w:val="0058557F"/>
    <w:rsid w:val="0058647D"/>
    <w:rsid w:val="0059046F"/>
    <w:rsid w:val="00590832"/>
    <w:rsid w:val="00592B7B"/>
    <w:rsid w:val="00592B80"/>
    <w:rsid w:val="00592BBA"/>
    <w:rsid w:val="00593B94"/>
    <w:rsid w:val="00593FA1"/>
    <w:rsid w:val="00594A73"/>
    <w:rsid w:val="00594E42"/>
    <w:rsid w:val="00595186"/>
    <w:rsid w:val="00595F5E"/>
    <w:rsid w:val="0059625A"/>
    <w:rsid w:val="005962C8"/>
    <w:rsid w:val="00596547"/>
    <w:rsid w:val="005A07D2"/>
    <w:rsid w:val="005A0D3E"/>
    <w:rsid w:val="005A0D65"/>
    <w:rsid w:val="005A222C"/>
    <w:rsid w:val="005A2517"/>
    <w:rsid w:val="005A46CB"/>
    <w:rsid w:val="005A47AC"/>
    <w:rsid w:val="005A4D20"/>
    <w:rsid w:val="005A5027"/>
    <w:rsid w:val="005A563E"/>
    <w:rsid w:val="005A591B"/>
    <w:rsid w:val="005A6599"/>
    <w:rsid w:val="005A778C"/>
    <w:rsid w:val="005A78E4"/>
    <w:rsid w:val="005B00B1"/>
    <w:rsid w:val="005B0271"/>
    <w:rsid w:val="005B1487"/>
    <w:rsid w:val="005B1BB5"/>
    <w:rsid w:val="005B1F71"/>
    <w:rsid w:val="005B205C"/>
    <w:rsid w:val="005B27A4"/>
    <w:rsid w:val="005B2AA4"/>
    <w:rsid w:val="005B2AFD"/>
    <w:rsid w:val="005B2B75"/>
    <w:rsid w:val="005B3385"/>
    <w:rsid w:val="005B3897"/>
    <w:rsid w:val="005B403F"/>
    <w:rsid w:val="005B40EC"/>
    <w:rsid w:val="005B4120"/>
    <w:rsid w:val="005B529B"/>
    <w:rsid w:val="005B5866"/>
    <w:rsid w:val="005B5A18"/>
    <w:rsid w:val="005B62C6"/>
    <w:rsid w:val="005B6FCA"/>
    <w:rsid w:val="005B71E2"/>
    <w:rsid w:val="005B72B7"/>
    <w:rsid w:val="005B7730"/>
    <w:rsid w:val="005C2A25"/>
    <w:rsid w:val="005C2E30"/>
    <w:rsid w:val="005C364C"/>
    <w:rsid w:val="005C37A6"/>
    <w:rsid w:val="005C3D44"/>
    <w:rsid w:val="005C4120"/>
    <w:rsid w:val="005C42B3"/>
    <w:rsid w:val="005C43CF"/>
    <w:rsid w:val="005C450D"/>
    <w:rsid w:val="005C482E"/>
    <w:rsid w:val="005C605E"/>
    <w:rsid w:val="005C643D"/>
    <w:rsid w:val="005C69E5"/>
    <w:rsid w:val="005C7762"/>
    <w:rsid w:val="005C79AA"/>
    <w:rsid w:val="005C7AA4"/>
    <w:rsid w:val="005D07A2"/>
    <w:rsid w:val="005D0C36"/>
    <w:rsid w:val="005D34A7"/>
    <w:rsid w:val="005D3800"/>
    <w:rsid w:val="005D406D"/>
    <w:rsid w:val="005D43CA"/>
    <w:rsid w:val="005D51E8"/>
    <w:rsid w:val="005D6A91"/>
    <w:rsid w:val="005D703F"/>
    <w:rsid w:val="005D7F83"/>
    <w:rsid w:val="005D7FDA"/>
    <w:rsid w:val="005E0141"/>
    <w:rsid w:val="005E051D"/>
    <w:rsid w:val="005E0D1E"/>
    <w:rsid w:val="005E1B44"/>
    <w:rsid w:val="005E23AC"/>
    <w:rsid w:val="005E29B9"/>
    <w:rsid w:val="005E2CE8"/>
    <w:rsid w:val="005E3683"/>
    <w:rsid w:val="005E3901"/>
    <w:rsid w:val="005E3CD6"/>
    <w:rsid w:val="005E3CF3"/>
    <w:rsid w:val="005E3E73"/>
    <w:rsid w:val="005E478E"/>
    <w:rsid w:val="005E4F47"/>
    <w:rsid w:val="005E549C"/>
    <w:rsid w:val="005E6CD8"/>
    <w:rsid w:val="005E6EFF"/>
    <w:rsid w:val="005E71EF"/>
    <w:rsid w:val="005E7977"/>
    <w:rsid w:val="005F092A"/>
    <w:rsid w:val="005F1139"/>
    <w:rsid w:val="005F12D4"/>
    <w:rsid w:val="005F1980"/>
    <w:rsid w:val="005F2032"/>
    <w:rsid w:val="005F2628"/>
    <w:rsid w:val="005F2AEF"/>
    <w:rsid w:val="005F3053"/>
    <w:rsid w:val="005F320E"/>
    <w:rsid w:val="005F34C8"/>
    <w:rsid w:val="005F3CD0"/>
    <w:rsid w:val="005F3D17"/>
    <w:rsid w:val="005F3E23"/>
    <w:rsid w:val="005F4120"/>
    <w:rsid w:val="005F47F0"/>
    <w:rsid w:val="005F5045"/>
    <w:rsid w:val="005F5507"/>
    <w:rsid w:val="005F610E"/>
    <w:rsid w:val="005F68A2"/>
    <w:rsid w:val="005F7D1D"/>
    <w:rsid w:val="006021C8"/>
    <w:rsid w:val="00602278"/>
    <w:rsid w:val="00602811"/>
    <w:rsid w:val="00603A9A"/>
    <w:rsid w:val="006040C5"/>
    <w:rsid w:val="006043EC"/>
    <w:rsid w:val="00604CB7"/>
    <w:rsid w:val="00605E15"/>
    <w:rsid w:val="00605F06"/>
    <w:rsid w:val="0060685F"/>
    <w:rsid w:val="006101F8"/>
    <w:rsid w:val="00612908"/>
    <w:rsid w:val="006130BB"/>
    <w:rsid w:val="00613B59"/>
    <w:rsid w:val="006142F4"/>
    <w:rsid w:val="00614ABE"/>
    <w:rsid w:val="00615544"/>
    <w:rsid w:val="0061566C"/>
    <w:rsid w:val="00615BFB"/>
    <w:rsid w:val="0061603B"/>
    <w:rsid w:val="006160D2"/>
    <w:rsid w:val="006160F5"/>
    <w:rsid w:val="00616159"/>
    <w:rsid w:val="006165E9"/>
    <w:rsid w:val="0061685B"/>
    <w:rsid w:val="00616B1B"/>
    <w:rsid w:val="00616B81"/>
    <w:rsid w:val="00616DFB"/>
    <w:rsid w:val="00617017"/>
    <w:rsid w:val="00617423"/>
    <w:rsid w:val="0062092A"/>
    <w:rsid w:val="00620B80"/>
    <w:rsid w:val="00620F35"/>
    <w:rsid w:val="00621D6A"/>
    <w:rsid w:val="00622086"/>
    <w:rsid w:val="0062325D"/>
    <w:rsid w:val="006237D6"/>
    <w:rsid w:val="00623CFA"/>
    <w:rsid w:val="00623F88"/>
    <w:rsid w:val="006240E7"/>
    <w:rsid w:val="006242F2"/>
    <w:rsid w:val="0062433A"/>
    <w:rsid w:val="0062435A"/>
    <w:rsid w:val="006244B7"/>
    <w:rsid w:val="00625173"/>
    <w:rsid w:val="0062537C"/>
    <w:rsid w:val="006257F2"/>
    <w:rsid w:val="00625917"/>
    <w:rsid w:val="0062593B"/>
    <w:rsid w:val="006259F5"/>
    <w:rsid w:val="006268DE"/>
    <w:rsid w:val="00627321"/>
    <w:rsid w:val="0063012F"/>
    <w:rsid w:val="006304BC"/>
    <w:rsid w:val="00631345"/>
    <w:rsid w:val="00631B6B"/>
    <w:rsid w:val="0063293C"/>
    <w:rsid w:val="00632F01"/>
    <w:rsid w:val="00634397"/>
    <w:rsid w:val="006343A3"/>
    <w:rsid w:val="00634F62"/>
    <w:rsid w:val="006354B9"/>
    <w:rsid w:val="00635E37"/>
    <w:rsid w:val="0063695F"/>
    <w:rsid w:val="006369C7"/>
    <w:rsid w:val="006370F9"/>
    <w:rsid w:val="00640503"/>
    <w:rsid w:val="0064088C"/>
    <w:rsid w:val="0064172B"/>
    <w:rsid w:val="0064179A"/>
    <w:rsid w:val="00641903"/>
    <w:rsid w:val="00641FE9"/>
    <w:rsid w:val="00642CD5"/>
    <w:rsid w:val="00642DC3"/>
    <w:rsid w:val="0064340F"/>
    <w:rsid w:val="00644708"/>
    <w:rsid w:val="006455FB"/>
    <w:rsid w:val="00645980"/>
    <w:rsid w:val="00646FD6"/>
    <w:rsid w:val="006476AE"/>
    <w:rsid w:val="006476FF"/>
    <w:rsid w:val="0065024F"/>
    <w:rsid w:val="00650E3D"/>
    <w:rsid w:val="006512C7"/>
    <w:rsid w:val="006514CB"/>
    <w:rsid w:val="006516D2"/>
    <w:rsid w:val="00651E96"/>
    <w:rsid w:val="00652DBF"/>
    <w:rsid w:val="00652FF9"/>
    <w:rsid w:val="00653294"/>
    <w:rsid w:val="00654224"/>
    <w:rsid w:val="006542EF"/>
    <w:rsid w:val="0065496D"/>
    <w:rsid w:val="00655275"/>
    <w:rsid w:val="006559E3"/>
    <w:rsid w:val="00655AB3"/>
    <w:rsid w:val="00655D64"/>
    <w:rsid w:val="00655FA2"/>
    <w:rsid w:val="00656115"/>
    <w:rsid w:val="00656865"/>
    <w:rsid w:val="00656AA7"/>
    <w:rsid w:val="00657017"/>
    <w:rsid w:val="00660451"/>
    <w:rsid w:val="0066075F"/>
    <w:rsid w:val="006609DF"/>
    <w:rsid w:val="00660FB8"/>
    <w:rsid w:val="00661017"/>
    <w:rsid w:val="00661FA3"/>
    <w:rsid w:val="00662718"/>
    <w:rsid w:val="00662C4D"/>
    <w:rsid w:val="00663BDE"/>
    <w:rsid w:val="00663F11"/>
    <w:rsid w:val="00663F43"/>
    <w:rsid w:val="0066416F"/>
    <w:rsid w:val="00664CA2"/>
    <w:rsid w:val="00665054"/>
    <w:rsid w:val="00665119"/>
    <w:rsid w:val="006654FB"/>
    <w:rsid w:val="00665793"/>
    <w:rsid w:val="00665EEA"/>
    <w:rsid w:val="00666327"/>
    <w:rsid w:val="006669FE"/>
    <w:rsid w:val="00670312"/>
    <w:rsid w:val="00672890"/>
    <w:rsid w:val="00672C71"/>
    <w:rsid w:val="00672E78"/>
    <w:rsid w:val="00673356"/>
    <w:rsid w:val="006748C8"/>
    <w:rsid w:val="006753A3"/>
    <w:rsid w:val="00675D18"/>
    <w:rsid w:val="00676726"/>
    <w:rsid w:val="00676C44"/>
    <w:rsid w:val="006777B7"/>
    <w:rsid w:val="0068028C"/>
    <w:rsid w:val="00680ABC"/>
    <w:rsid w:val="00680DF3"/>
    <w:rsid w:val="00680E6C"/>
    <w:rsid w:val="00680F02"/>
    <w:rsid w:val="006812AD"/>
    <w:rsid w:val="00681C60"/>
    <w:rsid w:val="00681C89"/>
    <w:rsid w:val="00682D17"/>
    <w:rsid w:val="00683103"/>
    <w:rsid w:val="006836BF"/>
    <w:rsid w:val="00683882"/>
    <w:rsid w:val="00683BAB"/>
    <w:rsid w:val="00683C0D"/>
    <w:rsid w:val="0068407B"/>
    <w:rsid w:val="006846EC"/>
    <w:rsid w:val="00684FC2"/>
    <w:rsid w:val="00685A6A"/>
    <w:rsid w:val="00686C90"/>
    <w:rsid w:val="006872D1"/>
    <w:rsid w:val="00687845"/>
    <w:rsid w:val="0069062B"/>
    <w:rsid w:val="00690EC3"/>
    <w:rsid w:val="0069129B"/>
    <w:rsid w:val="006917BE"/>
    <w:rsid w:val="006918AF"/>
    <w:rsid w:val="00691EB9"/>
    <w:rsid w:val="00691FD9"/>
    <w:rsid w:val="00692172"/>
    <w:rsid w:val="0069336B"/>
    <w:rsid w:val="006939A8"/>
    <w:rsid w:val="00693ADA"/>
    <w:rsid w:val="00693BBE"/>
    <w:rsid w:val="00693D10"/>
    <w:rsid w:val="00694798"/>
    <w:rsid w:val="00694AF1"/>
    <w:rsid w:val="00695123"/>
    <w:rsid w:val="00696682"/>
    <w:rsid w:val="00696D47"/>
    <w:rsid w:val="00696F23"/>
    <w:rsid w:val="006A03A3"/>
    <w:rsid w:val="006A045F"/>
    <w:rsid w:val="006A05A0"/>
    <w:rsid w:val="006A1027"/>
    <w:rsid w:val="006A118A"/>
    <w:rsid w:val="006A123F"/>
    <w:rsid w:val="006A16BE"/>
    <w:rsid w:val="006A1779"/>
    <w:rsid w:val="006A192C"/>
    <w:rsid w:val="006A1A4F"/>
    <w:rsid w:val="006A1F31"/>
    <w:rsid w:val="006A24CF"/>
    <w:rsid w:val="006A27CA"/>
    <w:rsid w:val="006A34D8"/>
    <w:rsid w:val="006A386E"/>
    <w:rsid w:val="006A4317"/>
    <w:rsid w:val="006A4923"/>
    <w:rsid w:val="006A55D3"/>
    <w:rsid w:val="006A5B8D"/>
    <w:rsid w:val="006A5C03"/>
    <w:rsid w:val="006A614B"/>
    <w:rsid w:val="006A6507"/>
    <w:rsid w:val="006A6F3B"/>
    <w:rsid w:val="006A76CA"/>
    <w:rsid w:val="006A7A2E"/>
    <w:rsid w:val="006A7FCE"/>
    <w:rsid w:val="006B0046"/>
    <w:rsid w:val="006B0B73"/>
    <w:rsid w:val="006B0EA6"/>
    <w:rsid w:val="006B118C"/>
    <w:rsid w:val="006B1C98"/>
    <w:rsid w:val="006B2F45"/>
    <w:rsid w:val="006B360E"/>
    <w:rsid w:val="006B3B38"/>
    <w:rsid w:val="006B3BAC"/>
    <w:rsid w:val="006B4884"/>
    <w:rsid w:val="006B49F7"/>
    <w:rsid w:val="006B4D8F"/>
    <w:rsid w:val="006B51F6"/>
    <w:rsid w:val="006B5F94"/>
    <w:rsid w:val="006B6DFB"/>
    <w:rsid w:val="006B6FAC"/>
    <w:rsid w:val="006C0191"/>
    <w:rsid w:val="006C130D"/>
    <w:rsid w:val="006C19CA"/>
    <w:rsid w:val="006C217A"/>
    <w:rsid w:val="006C2388"/>
    <w:rsid w:val="006C2F03"/>
    <w:rsid w:val="006C3020"/>
    <w:rsid w:val="006C328E"/>
    <w:rsid w:val="006C3406"/>
    <w:rsid w:val="006C46FB"/>
    <w:rsid w:val="006C49A6"/>
    <w:rsid w:val="006C4EEC"/>
    <w:rsid w:val="006C5091"/>
    <w:rsid w:val="006C5F8F"/>
    <w:rsid w:val="006C5FB8"/>
    <w:rsid w:val="006C648D"/>
    <w:rsid w:val="006C657B"/>
    <w:rsid w:val="006C6937"/>
    <w:rsid w:val="006C6FB2"/>
    <w:rsid w:val="006C7A75"/>
    <w:rsid w:val="006D01F0"/>
    <w:rsid w:val="006D0430"/>
    <w:rsid w:val="006D0C19"/>
    <w:rsid w:val="006D0DA0"/>
    <w:rsid w:val="006D20DB"/>
    <w:rsid w:val="006D24C3"/>
    <w:rsid w:val="006D2B6E"/>
    <w:rsid w:val="006D2C0E"/>
    <w:rsid w:val="006D3EBF"/>
    <w:rsid w:val="006D63C6"/>
    <w:rsid w:val="006D65E4"/>
    <w:rsid w:val="006D71F5"/>
    <w:rsid w:val="006D791A"/>
    <w:rsid w:val="006E11F0"/>
    <w:rsid w:val="006E17A1"/>
    <w:rsid w:val="006E1A8F"/>
    <w:rsid w:val="006E1F45"/>
    <w:rsid w:val="006E2D5A"/>
    <w:rsid w:val="006E32BF"/>
    <w:rsid w:val="006E333B"/>
    <w:rsid w:val="006E357D"/>
    <w:rsid w:val="006E412F"/>
    <w:rsid w:val="006E4277"/>
    <w:rsid w:val="006E42DA"/>
    <w:rsid w:val="006E4C4E"/>
    <w:rsid w:val="006E4F14"/>
    <w:rsid w:val="006E4FED"/>
    <w:rsid w:val="006E5AA6"/>
    <w:rsid w:val="006E60FD"/>
    <w:rsid w:val="006E61FA"/>
    <w:rsid w:val="006E6759"/>
    <w:rsid w:val="006F03CD"/>
    <w:rsid w:val="006F069A"/>
    <w:rsid w:val="006F0A62"/>
    <w:rsid w:val="006F14F5"/>
    <w:rsid w:val="006F2171"/>
    <w:rsid w:val="006F2269"/>
    <w:rsid w:val="006F2E21"/>
    <w:rsid w:val="006F2FCB"/>
    <w:rsid w:val="006F328F"/>
    <w:rsid w:val="006F3991"/>
    <w:rsid w:val="006F3EE3"/>
    <w:rsid w:val="006F416E"/>
    <w:rsid w:val="006F478C"/>
    <w:rsid w:val="006F556C"/>
    <w:rsid w:val="006F5948"/>
    <w:rsid w:val="006F69F9"/>
    <w:rsid w:val="006F746B"/>
    <w:rsid w:val="007006BB"/>
    <w:rsid w:val="00700A45"/>
    <w:rsid w:val="0070175E"/>
    <w:rsid w:val="00701767"/>
    <w:rsid w:val="00701CA5"/>
    <w:rsid w:val="007024F4"/>
    <w:rsid w:val="00702A5F"/>
    <w:rsid w:val="00702E50"/>
    <w:rsid w:val="007035BD"/>
    <w:rsid w:val="0070391D"/>
    <w:rsid w:val="00703E57"/>
    <w:rsid w:val="00704002"/>
    <w:rsid w:val="007048B8"/>
    <w:rsid w:val="0070506D"/>
    <w:rsid w:val="00705DAA"/>
    <w:rsid w:val="007065DD"/>
    <w:rsid w:val="00707236"/>
    <w:rsid w:val="00710061"/>
    <w:rsid w:val="007100FA"/>
    <w:rsid w:val="00710974"/>
    <w:rsid w:val="007112E4"/>
    <w:rsid w:val="00711D32"/>
    <w:rsid w:val="0071225F"/>
    <w:rsid w:val="0071282F"/>
    <w:rsid w:val="00712860"/>
    <w:rsid w:val="00712C09"/>
    <w:rsid w:val="00712FBC"/>
    <w:rsid w:val="00713BED"/>
    <w:rsid w:val="00713EA4"/>
    <w:rsid w:val="00713FE8"/>
    <w:rsid w:val="0071409C"/>
    <w:rsid w:val="00714436"/>
    <w:rsid w:val="00714B8A"/>
    <w:rsid w:val="00714D12"/>
    <w:rsid w:val="0071562C"/>
    <w:rsid w:val="007159AE"/>
    <w:rsid w:val="007159D4"/>
    <w:rsid w:val="007163AE"/>
    <w:rsid w:val="0071694B"/>
    <w:rsid w:val="007170A4"/>
    <w:rsid w:val="00717170"/>
    <w:rsid w:val="00717CF6"/>
    <w:rsid w:val="00717D06"/>
    <w:rsid w:val="00717EE0"/>
    <w:rsid w:val="00720250"/>
    <w:rsid w:val="007209F5"/>
    <w:rsid w:val="00720B5E"/>
    <w:rsid w:val="00721249"/>
    <w:rsid w:val="0072177B"/>
    <w:rsid w:val="0072310C"/>
    <w:rsid w:val="0072506B"/>
    <w:rsid w:val="007254A9"/>
    <w:rsid w:val="00726984"/>
    <w:rsid w:val="0072707E"/>
    <w:rsid w:val="00727174"/>
    <w:rsid w:val="00730857"/>
    <w:rsid w:val="00730912"/>
    <w:rsid w:val="00731015"/>
    <w:rsid w:val="0073137B"/>
    <w:rsid w:val="00731605"/>
    <w:rsid w:val="007320CA"/>
    <w:rsid w:val="00732D1A"/>
    <w:rsid w:val="00733688"/>
    <w:rsid w:val="0073404E"/>
    <w:rsid w:val="007348B1"/>
    <w:rsid w:val="007349F3"/>
    <w:rsid w:val="00734A8F"/>
    <w:rsid w:val="00734BEB"/>
    <w:rsid w:val="00735630"/>
    <w:rsid w:val="00735CBB"/>
    <w:rsid w:val="00735CFB"/>
    <w:rsid w:val="00735D4F"/>
    <w:rsid w:val="00735E62"/>
    <w:rsid w:val="007360F1"/>
    <w:rsid w:val="0073624F"/>
    <w:rsid w:val="007366C7"/>
    <w:rsid w:val="007367AA"/>
    <w:rsid w:val="0073693E"/>
    <w:rsid w:val="0074052B"/>
    <w:rsid w:val="0074114C"/>
    <w:rsid w:val="00741643"/>
    <w:rsid w:val="00741D3D"/>
    <w:rsid w:val="00741F6C"/>
    <w:rsid w:val="00743BF9"/>
    <w:rsid w:val="00743DAE"/>
    <w:rsid w:val="00744328"/>
    <w:rsid w:val="007449F2"/>
    <w:rsid w:val="00744A23"/>
    <w:rsid w:val="00745294"/>
    <w:rsid w:val="00745D46"/>
    <w:rsid w:val="00745E83"/>
    <w:rsid w:val="0074606D"/>
    <w:rsid w:val="00747C15"/>
    <w:rsid w:val="00750607"/>
    <w:rsid w:val="007506B0"/>
    <w:rsid w:val="00750D2A"/>
    <w:rsid w:val="00752FA7"/>
    <w:rsid w:val="0075315F"/>
    <w:rsid w:val="007536F4"/>
    <w:rsid w:val="00753A39"/>
    <w:rsid w:val="00753A6C"/>
    <w:rsid w:val="00753F5D"/>
    <w:rsid w:val="0075416C"/>
    <w:rsid w:val="00755964"/>
    <w:rsid w:val="007560F4"/>
    <w:rsid w:val="0075634D"/>
    <w:rsid w:val="00756D50"/>
    <w:rsid w:val="00756DCF"/>
    <w:rsid w:val="00756F9B"/>
    <w:rsid w:val="007575AD"/>
    <w:rsid w:val="00757A5C"/>
    <w:rsid w:val="00757B19"/>
    <w:rsid w:val="00757E52"/>
    <w:rsid w:val="007600F2"/>
    <w:rsid w:val="0076048C"/>
    <w:rsid w:val="007605ED"/>
    <w:rsid w:val="00760E16"/>
    <w:rsid w:val="00761E02"/>
    <w:rsid w:val="00761F6C"/>
    <w:rsid w:val="00762ABA"/>
    <w:rsid w:val="00762E52"/>
    <w:rsid w:val="0076300C"/>
    <w:rsid w:val="007633FF"/>
    <w:rsid w:val="007656CF"/>
    <w:rsid w:val="007656E7"/>
    <w:rsid w:val="007658EF"/>
    <w:rsid w:val="00765B23"/>
    <w:rsid w:val="007660DA"/>
    <w:rsid w:val="007667CB"/>
    <w:rsid w:val="007669CC"/>
    <w:rsid w:val="00766F1A"/>
    <w:rsid w:val="007670D0"/>
    <w:rsid w:val="007675D9"/>
    <w:rsid w:val="00770B07"/>
    <w:rsid w:val="00770B93"/>
    <w:rsid w:val="00772625"/>
    <w:rsid w:val="007736E9"/>
    <w:rsid w:val="00773CDC"/>
    <w:rsid w:val="0077418E"/>
    <w:rsid w:val="007745F0"/>
    <w:rsid w:val="00774786"/>
    <w:rsid w:val="0077509D"/>
    <w:rsid w:val="007754C1"/>
    <w:rsid w:val="0077552F"/>
    <w:rsid w:val="007755EE"/>
    <w:rsid w:val="00776297"/>
    <w:rsid w:val="007763C0"/>
    <w:rsid w:val="00777C5C"/>
    <w:rsid w:val="00777DC3"/>
    <w:rsid w:val="00777DE4"/>
    <w:rsid w:val="00782410"/>
    <w:rsid w:val="00782D8A"/>
    <w:rsid w:val="007838D3"/>
    <w:rsid w:val="00783B21"/>
    <w:rsid w:val="00783C70"/>
    <w:rsid w:val="00784221"/>
    <w:rsid w:val="007847B3"/>
    <w:rsid w:val="00785179"/>
    <w:rsid w:val="0078578B"/>
    <w:rsid w:val="00785A4D"/>
    <w:rsid w:val="00785E8E"/>
    <w:rsid w:val="00791518"/>
    <w:rsid w:val="00791AEF"/>
    <w:rsid w:val="00792AE8"/>
    <w:rsid w:val="00792C3E"/>
    <w:rsid w:val="00794272"/>
    <w:rsid w:val="00794585"/>
    <w:rsid w:val="00794AF8"/>
    <w:rsid w:val="00794DCE"/>
    <w:rsid w:val="00794E8B"/>
    <w:rsid w:val="00795233"/>
    <w:rsid w:val="0079566F"/>
    <w:rsid w:val="00795831"/>
    <w:rsid w:val="00795874"/>
    <w:rsid w:val="0079634A"/>
    <w:rsid w:val="00797407"/>
    <w:rsid w:val="00797AB5"/>
    <w:rsid w:val="007A0174"/>
    <w:rsid w:val="007A0F9C"/>
    <w:rsid w:val="007A1652"/>
    <w:rsid w:val="007A17BD"/>
    <w:rsid w:val="007A182B"/>
    <w:rsid w:val="007A1B91"/>
    <w:rsid w:val="007A2A57"/>
    <w:rsid w:val="007A2EA2"/>
    <w:rsid w:val="007A342F"/>
    <w:rsid w:val="007A36A8"/>
    <w:rsid w:val="007A4184"/>
    <w:rsid w:val="007A4CE8"/>
    <w:rsid w:val="007A4E97"/>
    <w:rsid w:val="007A52B5"/>
    <w:rsid w:val="007A68A8"/>
    <w:rsid w:val="007A6A95"/>
    <w:rsid w:val="007A6F57"/>
    <w:rsid w:val="007A720E"/>
    <w:rsid w:val="007A74D0"/>
    <w:rsid w:val="007A7F5E"/>
    <w:rsid w:val="007B0322"/>
    <w:rsid w:val="007B171C"/>
    <w:rsid w:val="007B197D"/>
    <w:rsid w:val="007B1B1A"/>
    <w:rsid w:val="007B2568"/>
    <w:rsid w:val="007B2C22"/>
    <w:rsid w:val="007B2E9E"/>
    <w:rsid w:val="007B341E"/>
    <w:rsid w:val="007B47FD"/>
    <w:rsid w:val="007B4B14"/>
    <w:rsid w:val="007B4B30"/>
    <w:rsid w:val="007B4D9A"/>
    <w:rsid w:val="007B57A0"/>
    <w:rsid w:val="007B66B7"/>
    <w:rsid w:val="007B6AC0"/>
    <w:rsid w:val="007B6D4F"/>
    <w:rsid w:val="007C01C2"/>
    <w:rsid w:val="007C0F8E"/>
    <w:rsid w:val="007C172D"/>
    <w:rsid w:val="007C1894"/>
    <w:rsid w:val="007C197D"/>
    <w:rsid w:val="007C277A"/>
    <w:rsid w:val="007C2ED9"/>
    <w:rsid w:val="007C3902"/>
    <w:rsid w:val="007C392F"/>
    <w:rsid w:val="007C3A3A"/>
    <w:rsid w:val="007C3BB1"/>
    <w:rsid w:val="007C4231"/>
    <w:rsid w:val="007C44AE"/>
    <w:rsid w:val="007C48D8"/>
    <w:rsid w:val="007C528B"/>
    <w:rsid w:val="007C7065"/>
    <w:rsid w:val="007C721B"/>
    <w:rsid w:val="007C7DF9"/>
    <w:rsid w:val="007C7F34"/>
    <w:rsid w:val="007D09F4"/>
    <w:rsid w:val="007D0BF2"/>
    <w:rsid w:val="007D0CF0"/>
    <w:rsid w:val="007D1415"/>
    <w:rsid w:val="007D2203"/>
    <w:rsid w:val="007D26A7"/>
    <w:rsid w:val="007D326C"/>
    <w:rsid w:val="007D347C"/>
    <w:rsid w:val="007D43DC"/>
    <w:rsid w:val="007D4498"/>
    <w:rsid w:val="007D4AEA"/>
    <w:rsid w:val="007D4E98"/>
    <w:rsid w:val="007D5774"/>
    <w:rsid w:val="007D6378"/>
    <w:rsid w:val="007D6434"/>
    <w:rsid w:val="007D6CEB"/>
    <w:rsid w:val="007D7756"/>
    <w:rsid w:val="007D7BC7"/>
    <w:rsid w:val="007E045A"/>
    <w:rsid w:val="007E0ADD"/>
    <w:rsid w:val="007E1280"/>
    <w:rsid w:val="007E1E42"/>
    <w:rsid w:val="007E288B"/>
    <w:rsid w:val="007E28D1"/>
    <w:rsid w:val="007E2BF9"/>
    <w:rsid w:val="007E2E38"/>
    <w:rsid w:val="007E3B5A"/>
    <w:rsid w:val="007E4036"/>
    <w:rsid w:val="007E4260"/>
    <w:rsid w:val="007E4CFD"/>
    <w:rsid w:val="007E72EC"/>
    <w:rsid w:val="007E7DA8"/>
    <w:rsid w:val="007F0000"/>
    <w:rsid w:val="007F0342"/>
    <w:rsid w:val="007F0E91"/>
    <w:rsid w:val="007F1CF5"/>
    <w:rsid w:val="007F236D"/>
    <w:rsid w:val="007F2522"/>
    <w:rsid w:val="007F2E71"/>
    <w:rsid w:val="007F3BA4"/>
    <w:rsid w:val="007F4634"/>
    <w:rsid w:val="007F5057"/>
    <w:rsid w:val="007F51AF"/>
    <w:rsid w:val="007F5C8B"/>
    <w:rsid w:val="007F5D3C"/>
    <w:rsid w:val="007F5F46"/>
    <w:rsid w:val="007F66E1"/>
    <w:rsid w:val="007F67C1"/>
    <w:rsid w:val="007F6CA6"/>
    <w:rsid w:val="007F7839"/>
    <w:rsid w:val="0080017A"/>
    <w:rsid w:val="008001B2"/>
    <w:rsid w:val="00802C45"/>
    <w:rsid w:val="00802DE4"/>
    <w:rsid w:val="00804085"/>
    <w:rsid w:val="00804C5A"/>
    <w:rsid w:val="00805B3F"/>
    <w:rsid w:val="00806C33"/>
    <w:rsid w:val="00806C80"/>
    <w:rsid w:val="00807073"/>
    <w:rsid w:val="0080752A"/>
    <w:rsid w:val="0081031E"/>
    <w:rsid w:val="008111EE"/>
    <w:rsid w:val="008112B4"/>
    <w:rsid w:val="00811CDD"/>
    <w:rsid w:val="008124C7"/>
    <w:rsid w:val="00812505"/>
    <w:rsid w:val="00812722"/>
    <w:rsid w:val="00812A14"/>
    <w:rsid w:val="00813620"/>
    <w:rsid w:val="00813D5D"/>
    <w:rsid w:val="00813FEC"/>
    <w:rsid w:val="008148AA"/>
    <w:rsid w:val="00815704"/>
    <w:rsid w:val="00815C70"/>
    <w:rsid w:val="00815DBC"/>
    <w:rsid w:val="00817787"/>
    <w:rsid w:val="008203EB"/>
    <w:rsid w:val="00820444"/>
    <w:rsid w:val="008215D2"/>
    <w:rsid w:val="00822107"/>
    <w:rsid w:val="00822461"/>
    <w:rsid w:val="008233E7"/>
    <w:rsid w:val="00824920"/>
    <w:rsid w:val="00824A76"/>
    <w:rsid w:val="00825581"/>
    <w:rsid w:val="00825854"/>
    <w:rsid w:val="00825C0B"/>
    <w:rsid w:val="0082619D"/>
    <w:rsid w:val="00826F4B"/>
    <w:rsid w:val="00827227"/>
    <w:rsid w:val="008272FF"/>
    <w:rsid w:val="008300C8"/>
    <w:rsid w:val="00830A44"/>
    <w:rsid w:val="0083108D"/>
    <w:rsid w:val="008316E7"/>
    <w:rsid w:val="00831A8E"/>
    <w:rsid w:val="008322E8"/>
    <w:rsid w:val="00832578"/>
    <w:rsid w:val="00832C57"/>
    <w:rsid w:val="00832F2C"/>
    <w:rsid w:val="008332F4"/>
    <w:rsid w:val="00833989"/>
    <w:rsid w:val="00833BC7"/>
    <w:rsid w:val="00833C45"/>
    <w:rsid w:val="00834CA0"/>
    <w:rsid w:val="00834DE3"/>
    <w:rsid w:val="0083552D"/>
    <w:rsid w:val="00835974"/>
    <w:rsid w:val="008369DE"/>
    <w:rsid w:val="00837270"/>
    <w:rsid w:val="00837CD5"/>
    <w:rsid w:val="0084257C"/>
    <w:rsid w:val="00842B73"/>
    <w:rsid w:val="00843590"/>
    <w:rsid w:val="00843840"/>
    <w:rsid w:val="00844215"/>
    <w:rsid w:val="00844DC9"/>
    <w:rsid w:val="0084548F"/>
    <w:rsid w:val="00845771"/>
    <w:rsid w:val="008457F6"/>
    <w:rsid w:val="00845843"/>
    <w:rsid w:val="0084644C"/>
    <w:rsid w:val="00846962"/>
    <w:rsid w:val="008474C3"/>
    <w:rsid w:val="0084765F"/>
    <w:rsid w:val="008478CB"/>
    <w:rsid w:val="00850287"/>
    <w:rsid w:val="00850693"/>
    <w:rsid w:val="00851291"/>
    <w:rsid w:val="00851DBB"/>
    <w:rsid w:val="00851EC3"/>
    <w:rsid w:val="00852923"/>
    <w:rsid w:val="00853478"/>
    <w:rsid w:val="00853A53"/>
    <w:rsid w:val="008540AF"/>
    <w:rsid w:val="008543CE"/>
    <w:rsid w:val="0085553D"/>
    <w:rsid w:val="00855EFD"/>
    <w:rsid w:val="00855F7F"/>
    <w:rsid w:val="00856023"/>
    <w:rsid w:val="0085660E"/>
    <w:rsid w:val="00857043"/>
    <w:rsid w:val="0085718B"/>
    <w:rsid w:val="00857AFE"/>
    <w:rsid w:val="00860A77"/>
    <w:rsid w:val="0086179E"/>
    <w:rsid w:val="00861A78"/>
    <w:rsid w:val="0086265A"/>
    <w:rsid w:val="0086273E"/>
    <w:rsid w:val="00862962"/>
    <w:rsid w:val="00863DAB"/>
    <w:rsid w:val="0086423C"/>
    <w:rsid w:val="00864504"/>
    <w:rsid w:val="00865467"/>
    <w:rsid w:val="00866867"/>
    <w:rsid w:val="00866B47"/>
    <w:rsid w:val="00866CDB"/>
    <w:rsid w:val="008672D8"/>
    <w:rsid w:val="00870104"/>
    <w:rsid w:val="008706B8"/>
    <w:rsid w:val="008706F1"/>
    <w:rsid w:val="008711E0"/>
    <w:rsid w:val="0087154A"/>
    <w:rsid w:val="00871613"/>
    <w:rsid w:val="00871B35"/>
    <w:rsid w:val="00871FF3"/>
    <w:rsid w:val="00872324"/>
    <w:rsid w:val="0087271E"/>
    <w:rsid w:val="0087291C"/>
    <w:rsid w:val="00872D20"/>
    <w:rsid w:val="00873460"/>
    <w:rsid w:val="0087362E"/>
    <w:rsid w:val="00874226"/>
    <w:rsid w:val="00875B3B"/>
    <w:rsid w:val="00875C3D"/>
    <w:rsid w:val="00875C62"/>
    <w:rsid w:val="00875EF4"/>
    <w:rsid w:val="0087610E"/>
    <w:rsid w:val="00876437"/>
    <w:rsid w:val="00876CC1"/>
    <w:rsid w:val="00876FB7"/>
    <w:rsid w:val="008771D7"/>
    <w:rsid w:val="00877AF5"/>
    <w:rsid w:val="00877D11"/>
    <w:rsid w:val="00877EB6"/>
    <w:rsid w:val="008802F2"/>
    <w:rsid w:val="00880587"/>
    <w:rsid w:val="00880D44"/>
    <w:rsid w:val="00883365"/>
    <w:rsid w:val="0088374F"/>
    <w:rsid w:val="00883D5C"/>
    <w:rsid w:val="0088409B"/>
    <w:rsid w:val="008848A5"/>
    <w:rsid w:val="00885587"/>
    <w:rsid w:val="008855BD"/>
    <w:rsid w:val="0088676B"/>
    <w:rsid w:val="00886AD4"/>
    <w:rsid w:val="00886FA4"/>
    <w:rsid w:val="00887657"/>
    <w:rsid w:val="00887F51"/>
    <w:rsid w:val="008905E2"/>
    <w:rsid w:val="008909B0"/>
    <w:rsid w:val="00890CAF"/>
    <w:rsid w:val="00890EF8"/>
    <w:rsid w:val="00891176"/>
    <w:rsid w:val="00892932"/>
    <w:rsid w:val="00892AD8"/>
    <w:rsid w:val="00892BD2"/>
    <w:rsid w:val="0089339A"/>
    <w:rsid w:val="008939C5"/>
    <w:rsid w:val="0089402C"/>
    <w:rsid w:val="00894801"/>
    <w:rsid w:val="008948FE"/>
    <w:rsid w:val="00895753"/>
    <w:rsid w:val="00895F9A"/>
    <w:rsid w:val="00896C19"/>
    <w:rsid w:val="008977CA"/>
    <w:rsid w:val="008A1484"/>
    <w:rsid w:val="008A1560"/>
    <w:rsid w:val="008A20B3"/>
    <w:rsid w:val="008A2394"/>
    <w:rsid w:val="008A26C1"/>
    <w:rsid w:val="008A2B28"/>
    <w:rsid w:val="008A36AC"/>
    <w:rsid w:val="008A412D"/>
    <w:rsid w:val="008A439B"/>
    <w:rsid w:val="008A5257"/>
    <w:rsid w:val="008A5937"/>
    <w:rsid w:val="008A5996"/>
    <w:rsid w:val="008A5D0E"/>
    <w:rsid w:val="008A623B"/>
    <w:rsid w:val="008A6262"/>
    <w:rsid w:val="008A690D"/>
    <w:rsid w:val="008A6F26"/>
    <w:rsid w:val="008A7E1E"/>
    <w:rsid w:val="008B049C"/>
    <w:rsid w:val="008B0A53"/>
    <w:rsid w:val="008B0E3B"/>
    <w:rsid w:val="008B1676"/>
    <w:rsid w:val="008B19EF"/>
    <w:rsid w:val="008B282E"/>
    <w:rsid w:val="008B29AA"/>
    <w:rsid w:val="008B2B3F"/>
    <w:rsid w:val="008B3477"/>
    <w:rsid w:val="008B3A7F"/>
    <w:rsid w:val="008B4619"/>
    <w:rsid w:val="008B58D4"/>
    <w:rsid w:val="008B61E5"/>
    <w:rsid w:val="008B6498"/>
    <w:rsid w:val="008B68FD"/>
    <w:rsid w:val="008B6C16"/>
    <w:rsid w:val="008B6F73"/>
    <w:rsid w:val="008B70DA"/>
    <w:rsid w:val="008B7E1D"/>
    <w:rsid w:val="008C0A55"/>
    <w:rsid w:val="008C0CD6"/>
    <w:rsid w:val="008C131E"/>
    <w:rsid w:val="008C1406"/>
    <w:rsid w:val="008C29A1"/>
    <w:rsid w:val="008C2AD7"/>
    <w:rsid w:val="008C2D7E"/>
    <w:rsid w:val="008C3461"/>
    <w:rsid w:val="008C5134"/>
    <w:rsid w:val="008C592F"/>
    <w:rsid w:val="008C653E"/>
    <w:rsid w:val="008C68A4"/>
    <w:rsid w:val="008C6B7E"/>
    <w:rsid w:val="008C7AF5"/>
    <w:rsid w:val="008D015E"/>
    <w:rsid w:val="008D030A"/>
    <w:rsid w:val="008D04D7"/>
    <w:rsid w:val="008D0F68"/>
    <w:rsid w:val="008D1006"/>
    <w:rsid w:val="008D1B6C"/>
    <w:rsid w:val="008D2D14"/>
    <w:rsid w:val="008D4214"/>
    <w:rsid w:val="008D473E"/>
    <w:rsid w:val="008D4902"/>
    <w:rsid w:val="008D4F61"/>
    <w:rsid w:val="008D5F1A"/>
    <w:rsid w:val="008D692D"/>
    <w:rsid w:val="008D71B5"/>
    <w:rsid w:val="008D73E1"/>
    <w:rsid w:val="008D7E38"/>
    <w:rsid w:val="008D7E3A"/>
    <w:rsid w:val="008E089F"/>
    <w:rsid w:val="008E15DE"/>
    <w:rsid w:val="008E1887"/>
    <w:rsid w:val="008E1C2F"/>
    <w:rsid w:val="008E2EFD"/>
    <w:rsid w:val="008E3327"/>
    <w:rsid w:val="008E3483"/>
    <w:rsid w:val="008E463D"/>
    <w:rsid w:val="008E46A1"/>
    <w:rsid w:val="008E4B45"/>
    <w:rsid w:val="008E51A0"/>
    <w:rsid w:val="008E5449"/>
    <w:rsid w:val="008E598B"/>
    <w:rsid w:val="008E5FA3"/>
    <w:rsid w:val="008E65A8"/>
    <w:rsid w:val="008E6AC2"/>
    <w:rsid w:val="008E7A43"/>
    <w:rsid w:val="008E7EEE"/>
    <w:rsid w:val="008F080F"/>
    <w:rsid w:val="008F0854"/>
    <w:rsid w:val="008F087B"/>
    <w:rsid w:val="008F1134"/>
    <w:rsid w:val="008F1842"/>
    <w:rsid w:val="008F18F1"/>
    <w:rsid w:val="008F232C"/>
    <w:rsid w:val="008F2BFE"/>
    <w:rsid w:val="008F2CA3"/>
    <w:rsid w:val="008F3E43"/>
    <w:rsid w:val="008F40BF"/>
    <w:rsid w:val="008F4746"/>
    <w:rsid w:val="008F631C"/>
    <w:rsid w:val="008F6521"/>
    <w:rsid w:val="008F7730"/>
    <w:rsid w:val="008F7E7C"/>
    <w:rsid w:val="00900282"/>
    <w:rsid w:val="0090034D"/>
    <w:rsid w:val="00900555"/>
    <w:rsid w:val="00901AC4"/>
    <w:rsid w:val="00901C2B"/>
    <w:rsid w:val="00902086"/>
    <w:rsid w:val="00902A5D"/>
    <w:rsid w:val="00902D31"/>
    <w:rsid w:val="00902E1F"/>
    <w:rsid w:val="00904B51"/>
    <w:rsid w:val="00904BA8"/>
    <w:rsid w:val="00904F31"/>
    <w:rsid w:val="0090665D"/>
    <w:rsid w:val="0090742F"/>
    <w:rsid w:val="00907522"/>
    <w:rsid w:val="00907BCE"/>
    <w:rsid w:val="009101E0"/>
    <w:rsid w:val="00910AB3"/>
    <w:rsid w:val="00910C5C"/>
    <w:rsid w:val="00910D29"/>
    <w:rsid w:val="0091116F"/>
    <w:rsid w:val="009128FA"/>
    <w:rsid w:val="009139B9"/>
    <w:rsid w:val="00913D1D"/>
    <w:rsid w:val="00913F5B"/>
    <w:rsid w:val="00914173"/>
    <w:rsid w:val="00914D3F"/>
    <w:rsid w:val="00916690"/>
    <w:rsid w:val="00917051"/>
    <w:rsid w:val="00917458"/>
    <w:rsid w:val="00920184"/>
    <w:rsid w:val="00920D28"/>
    <w:rsid w:val="00922B78"/>
    <w:rsid w:val="00922B84"/>
    <w:rsid w:val="0092397C"/>
    <w:rsid w:val="0092438D"/>
    <w:rsid w:val="00924889"/>
    <w:rsid w:val="00924DBD"/>
    <w:rsid w:val="0092536D"/>
    <w:rsid w:val="0092599C"/>
    <w:rsid w:val="00925B68"/>
    <w:rsid w:val="0092663B"/>
    <w:rsid w:val="00927028"/>
    <w:rsid w:val="0092736B"/>
    <w:rsid w:val="0093139C"/>
    <w:rsid w:val="00931454"/>
    <w:rsid w:val="00932351"/>
    <w:rsid w:val="0093249E"/>
    <w:rsid w:val="00932881"/>
    <w:rsid w:val="00932EFC"/>
    <w:rsid w:val="00932F55"/>
    <w:rsid w:val="0093354F"/>
    <w:rsid w:val="00934091"/>
    <w:rsid w:val="00934BCD"/>
    <w:rsid w:val="00934E5D"/>
    <w:rsid w:val="009353A5"/>
    <w:rsid w:val="009353DB"/>
    <w:rsid w:val="0093596F"/>
    <w:rsid w:val="00935DBF"/>
    <w:rsid w:val="009364EE"/>
    <w:rsid w:val="00936592"/>
    <w:rsid w:val="0093720A"/>
    <w:rsid w:val="00937454"/>
    <w:rsid w:val="0093761A"/>
    <w:rsid w:val="00937650"/>
    <w:rsid w:val="0093786C"/>
    <w:rsid w:val="0093794A"/>
    <w:rsid w:val="00940127"/>
    <w:rsid w:val="00940539"/>
    <w:rsid w:val="009405FB"/>
    <w:rsid w:val="00940AB1"/>
    <w:rsid w:val="00941618"/>
    <w:rsid w:val="009417AC"/>
    <w:rsid w:val="00941BBF"/>
    <w:rsid w:val="0094202C"/>
    <w:rsid w:val="00942530"/>
    <w:rsid w:val="00942A7B"/>
    <w:rsid w:val="00942B90"/>
    <w:rsid w:val="00942BB0"/>
    <w:rsid w:val="00943130"/>
    <w:rsid w:val="00943386"/>
    <w:rsid w:val="0094377F"/>
    <w:rsid w:val="00944620"/>
    <w:rsid w:val="00944C60"/>
    <w:rsid w:val="00944EF0"/>
    <w:rsid w:val="00944F8E"/>
    <w:rsid w:val="00945427"/>
    <w:rsid w:val="009467AF"/>
    <w:rsid w:val="009468B0"/>
    <w:rsid w:val="00946B49"/>
    <w:rsid w:val="00947DEC"/>
    <w:rsid w:val="00950200"/>
    <w:rsid w:val="009503C3"/>
    <w:rsid w:val="00950C08"/>
    <w:rsid w:val="00951553"/>
    <w:rsid w:val="00951748"/>
    <w:rsid w:val="0095191A"/>
    <w:rsid w:val="00951D54"/>
    <w:rsid w:val="00952771"/>
    <w:rsid w:val="00953507"/>
    <w:rsid w:val="00953E7A"/>
    <w:rsid w:val="009540E8"/>
    <w:rsid w:val="00954534"/>
    <w:rsid w:val="00955A6F"/>
    <w:rsid w:val="00955EB0"/>
    <w:rsid w:val="009564C9"/>
    <w:rsid w:val="00956860"/>
    <w:rsid w:val="0095794D"/>
    <w:rsid w:val="00957D19"/>
    <w:rsid w:val="00957F9C"/>
    <w:rsid w:val="0096084D"/>
    <w:rsid w:val="00960F81"/>
    <w:rsid w:val="00961092"/>
    <w:rsid w:val="00961484"/>
    <w:rsid w:val="009617A1"/>
    <w:rsid w:val="00962CFF"/>
    <w:rsid w:val="00964009"/>
    <w:rsid w:val="00964312"/>
    <w:rsid w:val="009644EF"/>
    <w:rsid w:val="00964A31"/>
    <w:rsid w:val="00964B19"/>
    <w:rsid w:val="00965132"/>
    <w:rsid w:val="00965311"/>
    <w:rsid w:val="00965483"/>
    <w:rsid w:val="00965E73"/>
    <w:rsid w:val="00966011"/>
    <w:rsid w:val="00966ADF"/>
    <w:rsid w:val="00967636"/>
    <w:rsid w:val="00967900"/>
    <w:rsid w:val="00967D9D"/>
    <w:rsid w:val="00970117"/>
    <w:rsid w:val="00970396"/>
    <w:rsid w:val="00970A1D"/>
    <w:rsid w:val="00970B41"/>
    <w:rsid w:val="0097146B"/>
    <w:rsid w:val="00972694"/>
    <w:rsid w:val="00972EDF"/>
    <w:rsid w:val="00973938"/>
    <w:rsid w:val="00973B93"/>
    <w:rsid w:val="00973D92"/>
    <w:rsid w:val="00973FB2"/>
    <w:rsid w:val="0097413A"/>
    <w:rsid w:val="00974482"/>
    <w:rsid w:val="0097476B"/>
    <w:rsid w:val="00974F60"/>
    <w:rsid w:val="00975062"/>
    <w:rsid w:val="0097511F"/>
    <w:rsid w:val="009753D8"/>
    <w:rsid w:val="00977048"/>
    <w:rsid w:val="009771C3"/>
    <w:rsid w:val="009777EE"/>
    <w:rsid w:val="00977C2A"/>
    <w:rsid w:val="00980071"/>
    <w:rsid w:val="0098032D"/>
    <w:rsid w:val="00980BEC"/>
    <w:rsid w:val="00981238"/>
    <w:rsid w:val="009812D5"/>
    <w:rsid w:val="0098144E"/>
    <w:rsid w:val="0098166D"/>
    <w:rsid w:val="00981729"/>
    <w:rsid w:val="00981A57"/>
    <w:rsid w:val="00981D03"/>
    <w:rsid w:val="00981F50"/>
    <w:rsid w:val="009834F1"/>
    <w:rsid w:val="0098376C"/>
    <w:rsid w:val="009837F9"/>
    <w:rsid w:val="00983C66"/>
    <w:rsid w:val="0098445C"/>
    <w:rsid w:val="00984878"/>
    <w:rsid w:val="0098616D"/>
    <w:rsid w:val="00986254"/>
    <w:rsid w:val="00986264"/>
    <w:rsid w:val="00986BD3"/>
    <w:rsid w:val="009871D8"/>
    <w:rsid w:val="00987614"/>
    <w:rsid w:val="00987623"/>
    <w:rsid w:val="00987F8A"/>
    <w:rsid w:val="009903C9"/>
    <w:rsid w:val="00990474"/>
    <w:rsid w:val="00991B2D"/>
    <w:rsid w:val="00991D99"/>
    <w:rsid w:val="009920D5"/>
    <w:rsid w:val="00993F08"/>
    <w:rsid w:val="009945A9"/>
    <w:rsid w:val="00994BD5"/>
    <w:rsid w:val="00994D66"/>
    <w:rsid w:val="00995239"/>
    <w:rsid w:val="0099732E"/>
    <w:rsid w:val="0099763F"/>
    <w:rsid w:val="0099780F"/>
    <w:rsid w:val="00997D17"/>
    <w:rsid w:val="009A0699"/>
    <w:rsid w:val="009A1510"/>
    <w:rsid w:val="009A155E"/>
    <w:rsid w:val="009A20CF"/>
    <w:rsid w:val="009A2179"/>
    <w:rsid w:val="009A274D"/>
    <w:rsid w:val="009A2E03"/>
    <w:rsid w:val="009A3DAD"/>
    <w:rsid w:val="009A3EDB"/>
    <w:rsid w:val="009A43C1"/>
    <w:rsid w:val="009A51FE"/>
    <w:rsid w:val="009A5BFB"/>
    <w:rsid w:val="009A5C17"/>
    <w:rsid w:val="009A5D62"/>
    <w:rsid w:val="009A6487"/>
    <w:rsid w:val="009A649E"/>
    <w:rsid w:val="009A64AF"/>
    <w:rsid w:val="009A65F3"/>
    <w:rsid w:val="009A6B05"/>
    <w:rsid w:val="009A6CFD"/>
    <w:rsid w:val="009A7120"/>
    <w:rsid w:val="009A7536"/>
    <w:rsid w:val="009B1838"/>
    <w:rsid w:val="009B1E90"/>
    <w:rsid w:val="009B2383"/>
    <w:rsid w:val="009B2769"/>
    <w:rsid w:val="009B359C"/>
    <w:rsid w:val="009B3AB4"/>
    <w:rsid w:val="009B3F6B"/>
    <w:rsid w:val="009B44B4"/>
    <w:rsid w:val="009B451C"/>
    <w:rsid w:val="009B5881"/>
    <w:rsid w:val="009B5CCF"/>
    <w:rsid w:val="009B61C1"/>
    <w:rsid w:val="009B676C"/>
    <w:rsid w:val="009B6B9E"/>
    <w:rsid w:val="009B6F0F"/>
    <w:rsid w:val="009B76F8"/>
    <w:rsid w:val="009B78D5"/>
    <w:rsid w:val="009B7FAA"/>
    <w:rsid w:val="009B7FAF"/>
    <w:rsid w:val="009C05B7"/>
    <w:rsid w:val="009C0709"/>
    <w:rsid w:val="009C0CF7"/>
    <w:rsid w:val="009C186E"/>
    <w:rsid w:val="009C1C9E"/>
    <w:rsid w:val="009C2294"/>
    <w:rsid w:val="009C2595"/>
    <w:rsid w:val="009C310F"/>
    <w:rsid w:val="009C3506"/>
    <w:rsid w:val="009C3644"/>
    <w:rsid w:val="009C38DD"/>
    <w:rsid w:val="009C39E5"/>
    <w:rsid w:val="009C455E"/>
    <w:rsid w:val="009C45CA"/>
    <w:rsid w:val="009C47CA"/>
    <w:rsid w:val="009C4CDE"/>
    <w:rsid w:val="009C5FC2"/>
    <w:rsid w:val="009C6C91"/>
    <w:rsid w:val="009C6FBD"/>
    <w:rsid w:val="009C760A"/>
    <w:rsid w:val="009C7FC2"/>
    <w:rsid w:val="009D026A"/>
    <w:rsid w:val="009D0278"/>
    <w:rsid w:val="009D0390"/>
    <w:rsid w:val="009D078C"/>
    <w:rsid w:val="009D0BA5"/>
    <w:rsid w:val="009D0D04"/>
    <w:rsid w:val="009D1D4E"/>
    <w:rsid w:val="009D20CC"/>
    <w:rsid w:val="009D2772"/>
    <w:rsid w:val="009D2BEB"/>
    <w:rsid w:val="009D2C73"/>
    <w:rsid w:val="009D2D6C"/>
    <w:rsid w:val="009D3070"/>
    <w:rsid w:val="009D323E"/>
    <w:rsid w:val="009D3959"/>
    <w:rsid w:val="009D3C72"/>
    <w:rsid w:val="009D48C9"/>
    <w:rsid w:val="009D4BBE"/>
    <w:rsid w:val="009D4EA1"/>
    <w:rsid w:val="009D5421"/>
    <w:rsid w:val="009D6D01"/>
    <w:rsid w:val="009D70C8"/>
    <w:rsid w:val="009D7281"/>
    <w:rsid w:val="009D7956"/>
    <w:rsid w:val="009D7B5A"/>
    <w:rsid w:val="009D7DD3"/>
    <w:rsid w:val="009E0A95"/>
    <w:rsid w:val="009E0F61"/>
    <w:rsid w:val="009E232B"/>
    <w:rsid w:val="009E2726"/>
    <w:rsid w:val="009E27FA"/>
    <w:rsid w:val="009E2923"/>
    <w:rsid w:val="009E32EE"/>
    <w:rsid w:val="009E542A"/>
    <w:rsid w:val="009E6621"/>
    <w:rsid w:val="009E7338"/>
    <w:rsid w:val="009E7790"/>
    <w:rsid w:val="009E7803"/>
    <w:rsid w:val="009E7D86"/>
    <w:rsid w:val="009F1925"/>
    <w:rsid w:val="009F1B6F"/>
    <w:rsid w:val="009F1E56"/>
    <w:rsid w:val="009F2A2E"/>
    <w:rsid w:val="009F39C9"/>
    <w:rsid w:val="009F40B3"/>
    <w:rsid w:val="009F4569"/>
    <w:rsid w:val="009F5004"/>
    <w:rsid w:val="009F550C"/>
    <w:rsid w:val="009F56F8"/>
    <w:rsid w:val="009F5A64"/>
    <w:rsid w:val="009F60F0"/>
    <w:rsid w:val="009F6B73"/>
    <w:rsid w:val="009F73B6"/>
    <w:rsid w:val="009F77D8"/>
    <w:rsid w:val="009F7915"/>
    <w:rsid w:val="009F7C9F"/>
    <w:rsid w:val="00A00E09"/>
    <w:rsid w:val="00A01EFF"/>
    <w:rsid w:val="00A01F87"/>
    <w:rsid w:val="00A022D5"/>
    <w:rsid w:val="00A02BC8"/>
    <w:rsid w:val="00A03B62"/>
    <w:rsid w:val="00A03BF4"/>
    <w:rsid w:val="00A0425E"/>
    <w:rsid w:val="00A0449D"/>
    <w:rsid w:val="00A04642"/>
    <w:rsid w:val="00A04888"/>
    <w:rsid w:val="00A05731"/>
    <w:rsid w:val="00A06116"/>
    <w:rsid w:val="00A069A1"/>
    <w:rsid w:val="00A06BC2"/>
    <w:rsid w:val="00A0731D"/>
    <w:rsid w:val="00A0774F"/>
    <w:rsid w:val="00A07899"/>
    <w:rsid w:val="00A07F04"/>
    <w:rsid w:val="00A11F44"/>
    <w:rsid w:val="00A12BA2"/>
    <w:rsid w:val="00A12D71"/>
    <w:rsid w:val="00A13298"/>
    <w:rsid w:val="00A13453"/>
    <w:rsid w:val="00A14672"/>
    <w:rsid w:val="00A147B7"/>
    <w:rsid w:val="00A14975"/>
    <w:rsid w:val="00A15109"/>
    <w:rsid w:val="00A15132"/>
    <w:rsid w:val="00A15831"/>
    <w:rsid w:val="00A15FB8"/>
    <w:rsid w:val="00A16BC5"/>
    <w:rsid w:val="00A17F19"/>
    <w:rsid w:val="00A205C7"/>
    <w:rsid w:val="00A20F42"/>
    <w:rsid w:val="00A214D1"/>
    <w:rsid w:val="00A22143"/>
    <w:rsid w:val="00A22144"/>
    <w:rsid w:val="00A22F19"/>
    <w:rsid w:val="00A2300C"/>
    <w:rsid w:val="00A23526"/>
    <w:rsid w:val="00A238DE"/>
    <w:rsid w:val="00A24365"/>
    <w:rsid w:val="00A24657"/>
    <w:rsid w:val="00A24CD9"/>
    <w:rsid w:val="00A25194"/>
    <w:rsid w:val="00A25972"/>
    <w:rsid w:val="00A25BD8"/>
    <w:rsid w:val="00A260F2"/>
    <w:rsid w:val="00A269CF"/>
    <w:rsid w:val="00A26EB1"/>
    <w:rsid w:val="00A27862"/>
    <w:rsid w:val="00A2798E"/>
    <w:rsid w:val="00A305A4"/>
    <w:rsid w:val="00A30BCC"/>
    <w:rsid w:val="00A30BD3"/>
    <w:rsid w:val="00A3100A"/>
    <w:rsid w:val="00A312E6"/>
    <w:rsid w:val="00A318E9"/>
    <w:rsid w:val="00A31A00"/>
    <w:rsid w:val="00A31D17"/>
    <w:rsid w:val="00A31D35"/>
    <w:rsid w:val="00A31E4C"/>
    <w:rsid w:val="00A32289"/>
    <w:rsid w:val="00A3297E"/>
    <w:rsid w:val="00A34053"/>
    <w:rsid w:val="00A3535B"/>
    <w:rsid w:val="00A360AC"/>
    <w:rsid w:val="00A361FF"/>
    <w:rsid w:val="00A3625E"/>
    <w:rsid w:val="00A36628"/>
    <w:rsid w:val="00A36F18"/>
    <w:rsid w:val="00A37888"/>
    <w:rsid w:val="00A37953"/>
    <w:rsid w:val="00A37A3E"/>
    <w:rsid w:val="00A37B63"/>
    <w:rsid w:val="00A402DC"/>
    <w:rsid w:val="00A415FD"/>
    <w:rsid w:val="00A41E2A"/>
    <w:rsid w:val="00A424E8"/>
    <w:rsid w:val="00A425C1"/>
    <w:rsid w:val="00A438A0"/>
    <w:rsid w:val="00A43A00"/>
    <w:rsid w:val="00A43D21"/>
    <w:rsid w:val="00A441F3"/>
    <w:rsid w:val="00A44319"/>
    <w:rsid w:val="00A449E8"/>
    <w:rsid w:val="00A44D85"/>
    <w:rsid w:val="00A44F7F"/>
    <w:rsid w:val="00A44FC1"/>
    <w:rsid w:val="00A458CC"/>
    <w:rsid w:val="00A45ABA"/>
    <w:rsid w:val="00A45B68"/>
    <w:rsid w:val="00A45BB5"/>
    <w:rsid w:val="00A45ECB"/>
    <w:rsid w:val="00A45F16"/>
    <w:rsid w:val="00A46364"/>
    <w:rsid w:val="00A4692E"/>
    <w:rsid w:val="00A46D32"/>
    <w:rsid w:val="00A47882"/>
    <w:rsid w:val="00A4798E"/>
    <w:rsid w:val="00A47AD5"/>
    <w:rsid w:val="00A47B03"/>
    <w:rsid w:val="00A508F8"/>
    <w:rsid w:val="00A50A29"/>
    <w:rsid w:val="00A50B2C"/>
    <w:rsid w:val="00A50B4B"/>
    <w:rsid w:val="00A50B6D"/>
    <w:rsid w:val="00A51EBF"/>
    <w:rsid w:val="00A5208B"/>
    <w:rsid w:val="00A5253C"/>
    <w:rsid w:val="00A52C4B"/>
    <w:rsid w:val="00A52F1F"/>
    <w:rsid w:val="00A5315B"/>
    <w:rsid w:val="00A53521"/>
    <w:rsid w:val="00A5353D"/>
    <w:rsid w:val="00A54AEA"/>
    <w:rsid w:val="00A55B2E"/>
    <w:rsid w:val="00A5607C"/>
    <w:rsid w:val="00A564AD"/>
    <w:rsid w:val="00A5668B"/>
    <w:rsid w:val="00A56B30"/>
    <w:rsid w:val="00A56D77"/>
    <w:rsid w:val="00A573AD"/>
    <w:rsid w:val="00A574E8"/>
    <w:rsid w:val="00A5758D"/>
    <w:rsid w:val="00A57762"/>
    <w:rsid w:val="00A577E8"/>
    <w:rsid w:val="00A57CA3"/>
    <w:rsid w:val="00A57CFD"/>
    <w:rsid w:val="00A608C0"/>
    <w:rsid w:val="00A608DA"/>
    <w:rsid w:val="00A60E1E"/>
    <w:rsid w:val="00A60EAB"/>
    <w:rsid w:val="00A60FBA"/>
    <w:rsid w:val="00A62E43"/>
    <w:rsid w:val="00A62ECF"/>
    <w:rsid w:val="00A6387F"/>
    <w:rsid w:val="00A63BAF"/>
    <w:rsid w:val="00A65DDB"/>
    <w:rsid w:val="00A65FB0"/>
    <w:rsid w:val="00A65FD2"/>
    <w:rsid w:val="00A66663"/>
    <w:rsid w:val="00A66F76"/>
    <w:rsid w:val="00A67731"/>
    <w:rsid w:val="00A67ADE"/>
    <w:rsid w:val="00A70308"/>
    <w:rsid w:val="00A70E14"/>
    <w:rsid w:val="00A70FEC"/>
    <w:rsid w:val="00A71094"/>
    <w:rsid w:val="00A714FC"/>
    <w:rsid w:val="00A7164A"/>
    <w:rsid w:val="00A71DE8"/>
    <w:rsid w:val="00A72150"/>
    <w:rsid w:val="00A72246"/>
    <w:rsid w:val="00A722C6"/>
    <w:rsid w:val="00A72B59"/>
    <w:rsid w:val="00A73016"/>
    <w:rsid w:val="00A74417"/>
    <w:rsid w:val="00A74C5D"/>
    <w:rsid w:val="00A74E5D"/>
    <w:rsid w:val="00A752C1"/>
    <w:rsid w:val="00A76373"/>
    <w:rsid w:val="00A767BD"/>
    <w:rsid w:val="00A77143"/>
    <w:rsid w:val="00A7782E"/>
    <w:rsid w:val="00A80936"/>
    <w:rsid w:val="00A80B53"/>
    <w:rsid w:val="00A80CF4"/>
    <w:rsid w:val="00A81433"/>
    <w:rsid w:val="00A814AC"/>
    <w:rsid w:val="00A84205"/>
    <w:rsid w:val="00A8436A"/>
    <w:rsid w:val="00A84A0F"/>
    <w:rsid w:val="00A86159"/>
    <w:rsid w:val="00A86F1D"/>
    <w:rsid w:val="00A86FF9"/>
    <w:rsid w:val="00A87166"/>
    <w:rsid w:val="00A87411"/>
    <w:rsid w:val="00A874D3"/>
    <w:rsid w:val="00A877BB"/>
    <w:rsid w:val="00A90358"/>
    <w:rsid w:val="00A904CB"/>
    <w:rsid w:val="00A90E3F"/>
    <w:rsid w:val="00A92148"/>
    <w:rsid w:val="00A928A5"/>
    <w:rsid w:val="00A9297A"/>
    <w:rsid w:val="00A92C58"/>
    <w:rsid w:val="00A92E2F"/>
    <w:rsid w:val="00A934F7"/>
    <w:rsid w:val="00A936AE"/>
    <w:rsid w:val="00A94260"/>
    <w:rsid w:val="00A942DB"/>
    <w:rsid w:val="00A947AB"/>
    <w:rsid w:val="00A948C8"/>
    <w:rsid w:val="00A94C68"/>
    <w:rsid w:val="00A95A01"/>
    <w:rsid w:val="00A95A2A"/>
    <w:rsid w:val="00A95CDD"/>
    <w:rsid w:val="00A95E40"/>
    <w:rsid w:val="00A96591"/>
    <w:rsid w:val="00A96D66"/>
    <w:rsid w:val="00A96E42"/>
    <w:rsid w:val="00A97E52"/>
    <w:rsid w:val="00AA03B6"/>
    <w:rsid w:val="00AA0698"/>
    <w:rsid w:val="00AA0D89"/>
    <w:rsid w:val="00AA0FF3"/>
    <w:rsid w:val="00AA1092"/>
    <w:rsid w:val="00AA109C"/>
    <w:rsid w:val="00AA1839"/>
    <w:rsid w:val="00AA1E18"/>
    <w:rsid w:val="00AA1FA4"/>
    <w:rsid w:val="00AA2623"/>
    <w:rsid w:val="00AA3933"/>
    <w:rsid w:val="00AA479C"/>
    <w:rsid w:val="00AA4ACF"/>
    <w:rsid w:val="00AA6259"/>
    <w:rsid w:val="00AA649D"/>
    <w:rsid w:val="00AA649F"/>
    <w:rsid w:val="00AA7254"/>
    <w:rsid w:val="00AA72D9"/>
    <w:rsid w:val="00AA7771"/>
    <w:rsid w:val="00AA7799"/>
    <w:rsid w:val="00AA7D6E"/>
    <w:rsid w:val="00AB1052"/>
    <w:rsid w:val="00AB248C"/>
    <w:rsid w:val="00AB2727"/>
    <w:rsid w:val="00AB2A4C"/>
    <w:rsid w:val="00AB2AB8"/>
    <w:rsid w:val="00AB2F06"/>
    <w:rsid w:val="00AB4F6D"/>
    <w:rsid w:val="00AB50C7"/>
    <w:rsid w:val="00AB541E"/>
    <w:rsid w:val="00AB587B"/>
    <w:rsid w:val="00AB5C81"/>
    <w:rsid w:val="00AB5FF3"/>
    <w:rsid w:val="00AB63DB"/>
    <w:rsid w:val="00AB68E0"/>
    <w:rsid w:val="00AB69A3"/>
    <w:rsid w:val="00AB6C6A"/>
    <w:rsid w:val="00AB7960"/>
    <w:rsid w:val="00AC0179"/>
    <w:rsid w:val="00AC0590"/>
    <w:rsid w:val="00AC0B3A"/>
    <w:rsid w:val="00AC0D42"/>
    <w:rsid w:val="00AC0ECC"/>
    <w:rsid w:val="00AC0FA0"/>
    <w:rsid w:val="00AC1DA2"/>
    <w:rsid w:val="00AC1F48"/>
    <w:rsid w:val="00AC31CE"/>
    <w:rsid w:val="00AC31DA"/>
    <w:rsid w:val="00AC4F94"/>
    <w:rsid w:val="00AC57CB"/>
    <w:rsid w:val="00AC5897"/>
    <w:rsid w:val="00AC6316"/>
    <w:rsid w:val="00AC661E"/>
    <w:rsid w:val="00AC69BB"/>
    <w:rsid w:val="00AC7749"/>
    <w:rsid w:val="00AC7B9A"/>
    <w:rsid w:val="00AC7E4E"/>
    <w:rsid w:val="00AD0214"/>
    <w:rsid w:val="00AD0C10"/>
    <w:rsid w:val="00AD14C5"/>
    <w:rsid w:val="00AD23AA"/>
    <w:rsid w:val="00AD242B"/>
    <w:rsid w:val="00AD2527"/>
    <w:rsid w:val="00AD2939"/>
    <w:rsid w:val="00AD2AAE"/>
    <w:rsid w:val="00AD2CCE"/>
    <w:rsid w:val="00AD3636"/>
    <w:rsid w:val="00AD3771"/>
    <w:rsid w:val="00AD3792"/>
    <w:rsid w:val="00AD431B"/>
    <w:rsid w:val="00AD4538"/>
    <w:rsid w:val="00AD45D5"/>
    <w:rsid w:val="00AD51BB"/>
    <w:rsid w:val="00AD5815"/>
    <w:rsid w:val="00AD5F03"/>
    <w:rsid w:val="00AD6570"/>
    <w:rsid w:val="00AE0621"/>
    <w:rsid w:val="00AE079A"/>
    <w:rsid w:val="00AE1732"/>
    <w:rsid w:val="00AE184C"/>
    <w:rsid w:val="00AE1932"/>
    <w:rsid w:val="00AE2435"/>
    <w:rsid w:val="00AE2A4A"/>
    <w:rsid w:val="00AE3073"/>
    <w:rsid w:val="00AE309F"/>
    <w:rsid w:val="00AE31DD"/>
    <w:rsid w:val="00AE3878"/>
    <w:rsid w:val="00AE3893"/>
    <w:rsid w:val="00AE4E67"/>
    <w:rsid w:val="00AE5063"/>
    <w:rsid w:val="00AE5415"/>
    <w:rsid w:val="00AE7057"/>
    <w:rsid w:val="00AE7B34"/>
    <w:rsid w:val="00AF1B08"/>
    <w:rsid w:val="00AF1B7B"/>
    <w:rsid w:val="00AF2F58"/>
    <w:rsid w:val="00AF3175"/>
    <w:rsid w:val="00AF3EA8"/>
    <w:rsid w:val="00AF49BD"/>
    <w:rsid w:val="00AF50C8"/>
    <w:rsid w:val="00AF51C3"/>
    <w:rsid w:val="00AF5311"/>
    <w:rsid w:val="00AF5470"/>
    <w:rsid w:val="00AF5A99"/>
    <w:rsid w:val="00AF5BA0"/>
    <w:rsid w:val="00AF60DC"/>
    <w:rsid w:val="00AF667D"/>
    <w:rsid w:val="00AF72AF"/>
    <w:rsid w:val="00AF7592"/>
    <w:rsid w:val="00B00333"/>
    <w:rsid w:val="00B00ABF"/>
    <w:rsid w:val="00B00BBF"/>
    <w:rsid w:val="00B00EC9"/>
    <w:rsid w:val="00B01402"/>
    <w:rsid w:val="00B01553"/>
    <w:rsid w:val="00B01637"/>
    <w:rsid w:val="00B017EA"/>
    <w:rsid w:val="00B027FF"/>
    <w:rsid w:val="00B02BEC"/>
    <w:rsid w:val="00B02DC9"/>
    <w:rsid w:val="00B03A90"/>
    <w:rsid w:val="00B04434"/>
    <w:rsid w:val="00B04B82"/>
    <w:rsid w:val="00B04D70"/>
    <w:rsid w:val="00B04ECC"/>
    <w:rsid w:val="00B0562A"/>
    <w:rsid w:val="00B0582D"/>
    <w:rsid w:val="00B05D3C"/>
    <w:rsid w:val="00B05D93"/>
    <w:rsid w:val="00B0621A"/>
    <w:rsid w:val="00B0680B"/>
    <w:rsid w:val="00B06D80"/>
    <w:rsid w:val="00B0733A"/>
    <w:rsid w:val="00B10001"/>
    <w:rsid w:val="00B10C19"/>
    <w:rsid w:val="00B114FB"/>
    <w:rsid w:val="00B118DF"/>
    <w:rsid w:val="00B119BA"/>
    <w:rsid w:val="00B11B90"/>
    <w:rsid w:val="00B122B8"/>
    <w:rsid w:val="00B127BC"/>
    <w:rsid w:val="00B127FB"/>
    <w:rsid w:val="00B12BCE"/>
    <w:rsid w:val="00B13406"/>
    <w:rsid w:val="00B14076"/>
    <w:rsid w:val="00B15AC2"/>
    <w:rsid w:val="00B15D23"/>
    <w:rsid w:val="00B1614D"/>
    <w:rsid w:val="00B16261"/>
    <w:rsid w:val="00B175E4"/>
    <w:rsid w:val="00B1775D"/>
    <w:rsid w:val="00B17A2F"/>
    <w:rsid w:val="00B17B1B"/>
    <w:rsid w:val="00B17FB6"/>
    <w:rsid w:val="00B20310"/>
    <w:rsid w:val="00B2035B"/>
    <w:rsid w:val="00B205CB"/>
    <w:rsid w:val="00B2194F"/>
    <w:rsid w:val="00B219D0"/>
    <w:rsid w:val="00B219FB"/>
    <w:rsid w:val="00B221F1"/>
    <w:rsid w:val="00B22432"/>
    <w:rsid w:val="00B2331C"/>
    <w:rsid w:val="00B237E5"/>
    <w:rsid w:val="00B23D72"/>
    <w:rsid w:val="00B24D15"/>
    <w:rsid w:val="00B25361"/>
    <w:rsid w:val="00B25F0A"/>
    <w:rsid w:val="00B267F5"/>
    <w:rsid w:val="00B268E8"/>
    <w:rsid w:val="00B26B6E"/>
    <w:rsid w:val="00B26DF4"/>
    <w:rsid w:val="00B27532"/>
    <w:rsid w:val="00B2762B"/>
    <w:rsid w:val="00B27900"/>
    <w:rsid w:val="00B27928"/>
    <w:rsid w:val="00B305F9"/>
    <w:rsid w:val="00B3098F"/>
    <w:rsid w:val="00B319FB"/>
    <w:rsid w:val="00B33225"/>
    <w:rsid w:val="00B34614"/>
    <w:rsid w:val="00B34871"/>
    <w:rsid w:val="00B34FB4"/>
    <w:rsid w:val="00B3507D"/>
    <w:rsid w:val="00B35CD2"/>
    <w:rsid w:val="00B35F3E"/>
    <w:rsid w:val="00B368BD"/>
    <w:rsid w:val="00B36B5A"/>
    <w:rsid w:val="00B3796A"/>
    <w:rsid w:val="00B401E8"/>
    <w:rsid w:val="00B40AE6"/>
    <w:rsid w:val="00B40F34"/>
    <w:rsid w:val="00B410EF"/>
    <w:rsid w:val="00B418A8"/>
    <w:rsid w:val="00B419EB"/>
    <w:rsid w:val="00B4254C"/>
    <w:rsid w:val="00B427B0"/>
    <w:rsid w:val="00B42870"/>
    <w:rsid w:val="00B43480"/>
    <w:rsid w:val="00B434F6"/>
    <w:rsid w:val="00B44215"/>
    <w:rsid w:val="00B44C6C"/>
    <w:rsid w:val="00B45901"/>
    <w:rsid w:val="00B459FC"/>
    <w:rsid w:val="00B45A4F"/>
    <w:rsid w:val="00B45BCA"/>
    <w:rsid w:val="00B4685A"/>
    <w:rsid w:val="00B46D55"/>
    <w:rsid w:val="00B47247"/>
    <w:rsid w:val="00B47DB0"/>
    <w:rsid w:val="00B5050C"/>
    <w:rsid w:val="00B51C29"/>
    <w:rsid w:val="00B520DF"/>
    <w:rsid w:val="00B52AAC"/>
    <w:rsid w:val="00B53CF2"/>
    <w:rsid w:val="00B53E5F"/>
    <w:rsid w:val="00B54377"/>
    <w:rsid w:val="00B54599"/>
    <w:rsid w:val="00B548D2"/>
    <w:rsid w:val="00B54CA2"/>
    <w:rsid w:val="00B55BED"/>
    <w:rsid w:val="00B55C9C"/>
    <w:rsid w:val="00B55EA0"/>
    <w:rsid w:val="00B560CE"/>
    <w:rsid w:val="00B57144"/>
    <w:rsid w:val="00B573E9"/>
    <w:rsid w:val="00B57B0F"/>
    <w:rsid w:val="00B57FFD"/>
    <w:rsid w:val="00B60A09"/>
    <w:rsid w:val="00B62A06"/>
    <w:rsid w:val="00B62AC9"/>
    <w:rsid w:val="00B62DDC"/>
    <w:rsid w:val="00B63161"/>
    <w:rsid w:val="00B63A20"/>
    <w:rsid w:val="00B63FE2"/>
    <w:rsid w:val="00B649C7"/>
    <w:rsid w:val="00B64B6D"/>
    <w:rsid w:val="00B651EE"/>
    <w:rsid w:val="00B660FC"/>
    <w:rsid w:val="00B6621D"/>
    <w:rsid w:val="00B6690E"/>
    <w:rsid w:val="00B66A97"/>
    <w:rsid w:val="00B66CD3"/>
    <w:rsid w:val="00B674A0"/>
    <w:rsid w:val="00B70619"/>
    <w:rsid w:val="00B72246"/>
    <w:rsid w:val="00B724EF"/>
    <w:rsid w:val="00B728A9"/>
    <w:rsid w:val="00B74281"/>
    <w:rsid w:val="00B7460F"/>
    <w:rsid w:val="00B74A00"/>
    <w:rsid w:val="00B74B89"/>
    <w:rsid w:val="00B74BDD"/>
    <w:rsid w:val="00B75821"/>
    <w:rsid w:val="00B76478"/>
    <w:rsid w:val="00B76637"/>
    <w:rsid w:val="00B77A32"/>
    <w:rsid w:val="00B77AFD"/>
    <w:rsid w:val="00B77BA3"/>
    <w:rsid w:val="00B77BCD"/>
    <w:rsid w:val="00B811F6"/>
    <w:rsid w:val="00B818AE"/>
    <w:rsid w:val="00B825BB"/>
    <w:rsid w:val="00B82CA8"/>
    <w:rsid w:val="00B82E20"/>
    <w:rsid w:val="00B8324C"/>
    <w:rsid w:val="00B83EB3"/>
    <w:rsid w:val="00B8458B"/>
    <w:rsid w:val="00B848E5"/>
    <w:rsid w:val="00B84B7C"/>
    <w:rsid w:val="00B853CE"/>
    <w:rsid w:val="00B85541"/>
    <w:rsid w:val="00B85C82"/>
    <w:rsid w:val="00B86264"/>
    <w:rsid w:val="00B86318"/>
    <w:rsid w:val="00B8739D"/>
    <w:rsid w:val="00B876C9"/>
    <w:rsid w:val="00B87747"/>
    <w:rsid w:val="00B87C7A"/>
    <w:rsid w:val="00B90001"/>
    <w:rsid w:val="00B90065"/>
    <w:rsid w:val="00B909D7"/>
    <w:rsid w:val="00B90B0F"/>
    <w:rsid w:val="00B913E0"/>
    <w:rsid w:val="00B91AAE"/>
    <w:rsid w:val="00B91B01"/>
    <w:rsid w:val="00B91BDE"/>
    <w:rsid w:val="00B91FA6"/>
    <w:rsid w:val="00B9231C"/>
    <w:rsid w:val="00B926A1"/>
    <w:rsid w:val="00B9344F"/>
    <w:rsid w:val="00B93641"/>
    <w:rsid w:val="00B93CAC"/>
    <w:rsid w:val="00B94446"/>
    <w:rsid w:val="00B94C48"/>
    <w:rsid w:val="00B95FF3"/>
    <w:rsid w:val="00B96028"/>
    <w:rsid w:val="00B967F0"/>
    <w:rsid w:val="00B96E57"/>
    <w:rsid w:val="00B9712C"/>
    <w:rsid w:val="00B977E2"/>
    <w:rsid w:val="00B97C0A"/>
    <w:rsid w:val="00B97E83"/>
    <w:rsid w:val="00BA0455"/>
    <w:rsid w:val="00BA0859"/>
    <w:rsid w:val="00BA0CED"/>
    <w:rsid w:val="00BA0F2D"/>
    <w:rsid w:val="00BA10E5"/>
    <w:rsid w:val="00BA1466"/>
    <w:rsid w:val="00BA1A47"/>
    <w:rsid w:val="00BA2138"/>
    <w:rsid w:val="00BA2250"/>
    <w:rsid w:val="00BA258C"/>
    <w:rsid w:val="00BA3096"/>
    <w:rsid w:val="00BA3C09"/>
    <w:rsid w:val="00BA3C6D"/>
    <w:rsid w:val="00BA3D52"/>
    <w:rsid w:val="00BA431D"/>
    <w:rsid w:val="00BA48B8"/>
    <w:rsid w:val="00BA4C8D"/>
    <w:rsid w:val="00BA595A"/>
    <w:rsid w:val="00BA6AD6"/>
    <w:rsid w:val="00BA71E2"/>
    <w:rsid w:val="00BA740B"/>
    <w:rsid w:val="00BA7882"/>
    <w:rsid w:val="00BA7D1F"/>
    <w:rsid w:val="00BA7FD6"/>
    <w:rsid w:val="00BB0193"/>
    <w:rsid w:val="00BB0733"/>
    <w:rsid w:val="00BB09F2"/>
    <w:rsid w:val="00BB2464"/>
    <w:rsid w:val="00BB4711"/>
    <w:rsid w:val="00BB48FD"/>
    <w:rsid w:val="00BB4CE6"/>
    <w:rsid w:val="00BB506D"/>
    <w:rsid w:val="00BB61FC"/>
    <w:rsid w:val="00BB63C1"/>
    <w:rsid w:val="00BB643A"/>
    <w:rsid w:val="00BB66F6"/>
    <w:rsid w:val="00BB6E6D"/>
    <w:rsid w:val="00BB74F1"/>
    <w:rsid w:val="00BB7FA3"/>
    <w:rsid w:val="00BC0069"/>
    <w:rsid w:val="00BC05DF"/>
    <w:rsid w:val="00BC1C3D"/>
    <w:rsid w:val="00BC2D7A"/>
    <w:rsid w:val="00BC311D"/>
    <w:rsid w:val="00BC3480"/>
    <w:rsid w:val="00BC373F"/>
    <w:rsid w:val="00BC3D41"/>
    <w:rsid w:val="00BC4025"/>
    <w:rsid w:val="00BC4E8B"/>
    <w:rsid w:val="00BC5A30"/>
    <w:rsid w:val="00BC643D"/>
    <w:rsid w:val="00BC6E07"/>
    <w:rsid w:val="00BC70E2"/>
    <w:rsid w:val="00BC7AA3"/>
    <w:rsid w:val="00BD021E"/>
    <w:rsid w:val="00BD0D97"/>
    <w:rsid w:val="00BD0F3E"/>
    <w:rsid w:val="00BD1751"/>
    <w:rsid w:val="00BD191B"/>
    <w:rsid w:val="00BD272A"/>
    <w:rsid w:val="00BD2DD9"/>
    <w:rsid w:val="00BD3B7A"/>
    <w:rsid w:val="00BD443A"/>
    <w:rsid w:val="00BD4861"/>
    <w:rsid w:val="00BD5477"/>
    <w:rsid w:val="00BD5AC8"/>
    <w:rsid w:val="00BD6280"/>
    <w:rsid w:val="00BD63F9"/>
    <w:rsid w:val="00BD68DD"/>
    <w:rsid w:val="00BD6A4D"/>
    <w:rsid w:val="00BD6AC3"/>
    <w:rsid w:val="00BD77B0"/>
    <w:rsid w:val="00BD7919"/>
    <w:rsid w:val="00BD7B14"/>
    <w:rsid w:val="00BD7D6B"/>
    <w:rsid w:val="00BE00CB"/>
    <w:rsid w:val="00BE06CA"/>
    <w:rsid w:val="00BE11AD"/>
    <w:rsid w:val="00BE1752"/>
    <w:rsid w:val="00BE1BE8"/>
    <w:rsid w:val="00BE2147"/>
    <w:rsid w:val="00BE26AC"/>
    <w:rsid w:val="00BE2777"/>
    <w:rsid w:val="00BE3EE8"/>
    <w:rsid w:val="00BE42F4"/>
    <w:rsid w:val="00BE43A5"/>
    <w:rsid w:val="00BE53D5"/>
    <w:rsid w:val="00BE5E55"/>
    <w:rsid w:val="00BE5ED3"/>
    <w:rsid w:val="00BE615B"/>
    <w:rsid w:val="00BE6293"/>
    <w:rsid w:val="00BE6677"/>
    <w:rsid w:val="00BE6901"/>
    <w:rsid w:val="00BE6CDE"/>
    <w:rsid w:val="00BE7B4F"/>
    <w:rsid w:val="00BE7B9B"/>
    <w:rsid w:val="00BF0316"/>
    <w:rsid w:val="00BF038B"/>
    <w:rsid w:val="00BF0B3F"/>
    <w:rsid w:val="00BF154C"/>
    <w:rsid w:val="00BF32BC"/>
    <w:rsid w:val="00BF356E"/>
    <w:rsid w:val="00BF5044"/>
    <w:rsid w:val="00BF545E"/>
    <w:rsid w:val="00BF60B3"/>
    <w:rsid w:val="00BF71CF"/>
    <w:rsid w:val="00BF7814"/>
    <w:rsid w:val="00BF791B"/>
    <w:rsid w:val="00BF7EA8"/>
    <w:rsid w:val="00C0134B"/>
    <w:rsid w:val="00C01E02"/>
    <w:rsid w:val="00C02372"/>
    <w:rsid w:val="00C02B32"/>
    <w:rsid w:val="00C02BB8"/>
    <w:rsid w:val="00C03119"/>
    <w:rsid w:val="00C04259"/>
    <w:rsid w:val="00C04C8A"/>
    <w:rsid w:val="00C05339"/>
    <w:rsid w:val="00C05C50"/>
    <w:rsid w:val="00C05CA9"/>
    <w:rsid w:val="00C066D3"/>
    <w:rsid w:val="00C06A1E"/>
    <w:rsid w:val="00C06DFA"/>
    <w:rsid w:val="00C07744"/>
    <w:rsid w:val="00C103F1"/>
    <w:rsid w:val="00C1041E"/>
    <w:rsid w:val="00C107C9"/>
    <w:rsid w:val="00C10934"/>
    <w:rsid w:val="00C117FD"/>
    <w:rsid w:val="00C12635"/>
    <w:rsid w:val="00C12D02"/>
    <w:rsid w:val="00C13B77"/>
    <w:rsid w:val="00C1456C"/>
    <w:rsid w:val="00C149D5"/>
    <w:rsid w:val="00C158E1"/>
    <w:rsid w:val="00C15DCE"/>
    <w:rsid w:val="00C1655F"/>
    <w:rsid w:val="00C16D23"/>
    <w:rsid w:val="00C1755E"/>
    <w:rsid w:val="00C17A87"/>
    <w:rsid w:val="00C20875"/>
    <w:rsid w:val="00C216D6"/>
    <w:rsid w:val="00C219B8"/>
    <w:rsid w:val="00C21EC2"/>
    <w:rsid w:val="00C22349"/>
    <w:rsid w:val="00C22EEA"/>
    <w:rsid w:val="00C23E4E"/>
    <w:rsid w:val="00C23ED7"/>
    <w:rsid w:val="00C2484F"/>
    <w:rsid w:val="00C24E91"/>
    <w:rsid w:val="00C253C9"/>
    <w:rsid w:val="00C25947"/>
    <w:rsid w:val="00C26409"/>
    <w:rsid w:val="00C27646"/>
    <w:rsid w:val="00C278B0"/>
    <w:rsid w:val="00C27E87"/>
    <w:rsid w:val="00C27FF7"/>
    <w:rsid w:val="00C301D1"/>
    <w:rsid w:val="00C30488"/>
    <w:rsid w:val="00C30D96"/>
    <w:rsid w:val="00C30E75"/>
    <w:rsid w:val="00C31285"/>
    <w:rsid w:val="00C312B9"/>
    <w:rsid w:val="00C31786"/>
    <w:rsid w:val="00C31E6C"/>
    <w:rsid w:val="00C324DB"/>
    <w:rsid w:val="00C329BD"/>
    <w:rsid w:val="00C32FEC"/>
    <w:rsid w:val="00C33298"/>
    <w:rsid w:val="00C33699"/>
    <w:rsid w:val="00C33D57"/>
    <w:rsid w:val="00C343FE"/>
    <w:rsid w:val="00C34A1F"/>
    <w:rsid w:val="00C35C8F"/>
    <w:rsid w:val="00C35E5E"/>
    <w:rsid w:val="00C3676D"/>
    <w:rsid w:val="00C40410"/>
    <w:rsid w:val="00C40745"/>
    <w:rsid w:val="00C41DA3"/>
    <w:rsid w:val="00C42DCC"/>
    <w:rsid w:val="00C42E9D"/>
    <w:rsid w:val="00C4321A"/>
    <w:rsid w:val="00C43368"/>
    <w:rsid w:val="00C43392"/>
    <w:rsid w:val="00C436AF"/>
    <w:rsid w:val="00C43839"/>
    <w:rsid w:val="00C43DD4"/>
    <w:rsid w:val="00C44174"/>
    <w:rsid w:val="00C44C0D"/>
    <w:rsid w:val="00C44FAA"/>
    <w:rsid w:val="00C45199"/>
    <w:rsid w:val="00C457B4"/>
    <w:rsid w:val="00C45BFA"/>
    <w:rsid w:val="00C46C19"/>
    <w:rsid w:val="00C46FF7"/>
    <w:rsid w:val="00C47031"/>
    <w:rsid w:val="00C472B7"/>
    <w:rsid w:val="00C4732F"/>
    <w:rsid w:val="00C509D2"/>
    <w:rsid w:val="00C51B69"/>
    <w:rsid w:val="00C51BB5"/>
    <w:rsid w:val="00C51CD6"/>
    <w:rsid w:val="00C52927"/>
    <w:rsid w:val="00C52C44"/>
    <w:rsid w:val="00C531B4"/>
    <w:rsid w:val="00C5474A"/>
    <w:rsid w:val="00C54EBD"/>
    <w:rsid w:val="00C5549E"/>
    <w:rsid w:val="00C5593D"/>
    <w:rsid w:val="00C57205"/>
    <w:rsid w:val="00C574E7"/>
    <w:rsid w:val="00C57972"/>
    <w:rsid w:val="00C600C4"/>
    <w:rsid w:val="00C60C44"/>
    <w:rsid w:val="00C60D20"/>
    <w:rsid w:val="00C60DA4"/>
    <w:rsid w:val="00C614E5"/>
    <w:rsid w:val="00C61A3A"/>
    <w:rsid w:val="00C61B84"/>
    <w:rsid w:val="00C62AAB"/>
    <w:rsid w:val="00C62ED1"/>
    <w:rsid w:val="00C630C9"/>
    <w:rsid w:val="00C630DF"/>
    <w:rsid w:val="00C64C99"/>
    <w:rsid w:val="00C6699B"/>
    <w:rsid w:val="00C70479"/>
    <w:rsid w:val="00C7088C"/>
    <w:rsid w:val="00C719CB"/>
    <w:rsid w:val="00C73AA0"/>
    <w:rsid w:val="00C74BCB"/>
    <w:rsid w:val="00C7501A"/>
    <w:rsid w:val="00C751A1"/>
    <w:rsid w:val="00C7556F"/>
    <w:rsid w:val="00C75976"/>
    <w:rsid w:val="00C76663"/>
    <w:rsid w:val="00C76903"/>
    <w:rsid w:val="00C769C5"/>
    <w:rsid w:val="00C77138"/>
    <w:rsid w:val="00C772B3"/>
    <w:rsid w:val="00C772EE"/>
    <w:rsid w:val="00C77502"/>
    <w:rsid w:val="00C805BC"/>
    <w:rsid w:val="00C8080A"/>
    <w:rsid w:val="00C80A1B"/>
    <w:rsid w:val="00C80AA0"/>
    <w:rsid w:val="00C81388"/>
    <w:rsid w:val="00C81607"/>
    <w:rsid w:val="00C82338"/>
    <w:rsid w:val="00C825A2"/>
    <w:rsid w:val="00C82A61"/>
    <w:rsid w:val="00C83E74"/>
    <w:rsid w:val="00C841DD"/>
    <w:rsid w:val="00C843B5"/>
    <w:rsid w:val="00C84F02"/>
    <w:rsid w:val="00C85AB7"/>
    <w:rsid w:val="00C863F2"/>
    <w:rsid w:val="00C86765"/>
    <w:rsid w:val="00C86C85"/>
    <w:rsid w:val="00C87652"/>
    <w:rsid w:val="00C902DA"/>
    <w:rsid w:val="00C907E4"/>
    <w:rsid w:val="00C907F6"/>
    <w:rsid w:val="00C90AC5"/>
    <w:rsid w:val="00C911BD"/>
    <w:rsid w:val="00C91509"/>
    <w:rsid w:val="00C91A15"/>
    <w:rsid w:val="00C931D0"/>
    <w:rsid w:val="00C9336D"/>
    <w:rsid w:val="00C93A52"/>
    <w:rsid w:val="00C94159"/>
    <w:rsid w:val="00C94212"/>
    <w:rsid w:val="00C949D3"/>
    <w:rsid w:val="00C949DB"/>
    <w:rsid w:val="00C94CEC"/>
    <w:rsid w:val="00C94E8C"/>
    <w:rsid w:val="00C95373"/>
    <w:rsid w:val="00C9587D"/>
    <w:rsid w:val="00C95A97"/>
    <w:rsid w:val="00C962E3"/>
    <w:rsid w:val="00C967A5"/>
    <w:rsid w:val="00C96FC9"/>
    <w:rsid w:val="00C9792D"/>
    <w:rsid w:val="00C97F13"/>
    <w:rsid w:val="00CA03F4"/>
    <w:rsid w:val="00CA047A"/>
    <w:rsid w:val="00CA1EA1"/>
    <w:rsid w:val="00CA245E"/>
    <w:rsid w:val="00CA254F"/>
    <w:rsid w:val="00CA282F"/>
    <w:rsid w:val="00CA2C80"/>
    <w:rsid w:val="00CA34FD"/>
    <w:rsid w:val="00CA3609"/>
    <w:rsid w:val="00CA37B8"/>
    <w:rsid w:val="00CA4130"/>
    <w:rsid w:val="00CA4281"/>
    <w:rsid w:val="00CA441D"/>
    <w:rsid w:val="00CA486D"/>
    <w:rsid w:val="00CA5495"/>
    <w:rsid w:val="00CA5E75"/>
    <w:rsid w:val="00CA6F80"/>
    <w:rsid w:val="00CA7019"/>
    <w:rsid w:val="00CA7886"/>
    <w:rsid w:val="00CA7B74"/>
    <w:rsid w:val="00CA7EDE"/>
    <w:rsid w:val="00CB074D"/>
    <w:rsid w:val="00CB112B"/>
    <w:rsid w:val="00CB17ED"/>
    <w:rsid w:val="00CB20EE"/>
    <w:rsid w:val="00CB29EC"/>
    <w:rsid w:val="00CB2C60"/>
    <w:rsid w:val="00CB4042"/>
    <w:rsid w:val="00CB4B25"/>
    <w:rsid w:val="00CB4D7A"/>
    <w:rsid w:val="00CB5C44"/>
    <w:rsid w:val="00CB67D4"/>
    <w:rsid w:val="00CB6BA8"/>
    <w:rsid w:val="00CB7893"/>
    <w:rsid w:val="00CC0319"/>
    <w:rsid w:val="00CC05F1"/>
    <w:rsid w:val="00CC0AF5"/>
    <w:rsid w:val="00CC0DA3"/>
    <w:rsid w:val="00CC0E75"/>
    <w:rsid w:val="00CC2796"/>
    <w:rsid w:val="00CC31D3"/>
    <w:rsid w:val="00CC342C"/>
    <w:rsid w:val="00CC364E"/>
    <w:rsid w:val="00CC3BF9"/>
    <w:rsid w:val="00CC4357"/>
    <w:rsid w:val="00CC6330"/>
    <w:rsid w:val="00CC649F"/>
    <w:rsid w:val="00CC66EF"/>
    <w:rsid w:val="00CC7A88"/>
    <w:rsid w:val="00CD1007"/>
    <w:rsid w:val="00CD20C9"/>
    <w:rsid w:val="00CD2689"/>
    <w:rsid w:val="00CD2F2F"/>
    <w:rsid w:val="00CD2FA0"/>
    <w:rsid w:val="00CD4876"/>
    <w:rsid w:val="00CD51ED"/>
    <w:rsid w:val="00CD5306"/>
    <w:rsid w:val="00CD5DED"/>
    <w:rsid w:val="00CD5F0D"/>
    <w:rsid w:val="00CD64C9"/>
    <w:rsid w:val="00CD6A40"/>
    <w:rsid w:val="00CD7634"/>
    <w:rsid w:val="00CD7762"/>
    <w:rsid w:val="00CE01A9"/>
    <w:rsid w:val="00CE0324"/>
    <w:rsid w:val="00CE0C49"/>
    <w:rsid w:val="00CE0D3B"/>
    <w:rsid w:val="00CE1951"/>
    <w:rsid w:val="00CE1B61"/>
    <w:rsid w:val="00CE1DDA"/>
    <w:rsid w:val="00CE224D"/>
    <w:rsid w:val="00CE2660"/>
    <w:rsid w:val="00CE2ECC"/>
    <w:rsid w:val="00CE3106"/>
    <w:rsid w:val="00CE49A9"/>
    <w:rsid w:val="00CE4BB8"/>
    <w:rsid w:val="00CE528B"/>
    <w:rsid w:val="00CE53AF"/>
    <w:rsid w:val="00CE5AB8"/>
    <w:rsid w:val="00CE6060"/>
    <w:rsid w:val="00CE60F9"/>
    <w:rsid w:val="00CE617A"/>
    <w:rsid w:val="00CE62F7"/>
    <w:rsid w:val="00CE6616"/>
    <w:rsid w:val="00CE6EFB"/>
    <w:rsid w:val="00CE7472"/>
    <w:rsid w:val="00CE7A2D"/>
    <w:rsid w:val="00CE7CC4"/>
    <w:rsid w:val="00CF0ED7"/>
    <w:rsid w:val="00CF1508"/>
    <w:rsid w:val="00CF2787"/>
    <w:rsid w:val="00CF28FE"/>
    <w:rsid w:val="00CF2928"/>
    <w:rsid w:val="00CF2F96"/>
    <w:rsid w:val="00CF3AFD"/>
    <w:rsid w:val="00CF3C39"/>
    <w:rsid w:val="00CF3E0D"/>
    <w:rsid w:val="00CF4005"/>
    <w:rsid w:val="00CF412C"/>
    <w:rsid w:val="00CF427A"/>
    <w:rsid w:val="00CF4F9D"/>
    <w:rsid w:val="00CF51C5"/>
    <w:rsid w:val="00CF5867"/>
    <w:rsid w:val="00CF5A78"/>
    <w:rsid w:val="00CF5DF5"/>
    <w:rsid w:val="00CF61B4"/>
    <w:rsid w:val="00CF70A0"/>
    <w:rsid w:val="00CF7843"/>
    <w:rsid w:val="00CF7EE3"/>
    <w:rsid w:val="00D0038C"/>
    <w:rsid w:val="00D003C7"/>
    <w:rsid w:val="00D00762"/>
    <w:rsid w:val="00D00FFF"/>
    <w:rsid w:val="00D017B6"/>
    <w:rsid w:val="00D01821"/>
    <w:rsid w:val="00D01FE0"/>
    <w:rsid w:val="00D020A1"/>
    <w:rsid w:val="00D0232A"/>
    <w:rsid w:val="00D024CB"/>
    <w:rsid w:val="00D03003"/>
    <w:rsid w:val="00D0322E"/>
    <w:rsid w:val="00D045F2"/>
    <w:rsid w:val="00D04949"/>
    <w:rsid w:val="00D0541C"/>
    <w:rsid w:val="00D05EF0"/>
    <w:rsid w:val="00D06416"/>
    <w:rsid w:val="00D069D3"/>
    <w:rsid w:val="00D071F5"/>
    <w:rsid w:val="00D07A20"/>
    <w:rsid w:val="00D07EEA"/>
    <w:rsid w:val="00D100D5"/>
    <w:rsid w:val="00D113B3"/>
    <w:rsid w:val="00D11D56"/>
    <w:rsid w:val="00D11FA5"/>
    <w:rsid w:val="00D12269"/>
    <w:rsid w:val="00D137D2"/>
    <w:rsid w:val="00D13C90"/>
    <w:rsid w:val="00D13E88"/>
    <w:rsid w:val="00D142B4"/>
    <w:rsid w:val="00D14C37"/>
    <w:rsid w:val="00D14DFB"/>
    <w:rsid w:val="00D15243"/>
    <w:rsid w:val="00D16F57"/>
    <w:rsid w:val="00D17BC0"/>
    <w:rsid w:val="00D2011F"/>
    <w:rsid w:val="00D2025E"/>
    <w:rsid w:val="00D21285"/>
    <w:rsid w:val="00D214C2"/>
    <w:rsid w:val="00D217B2"/>
    <w:rsid w:val="00D218E9"/>
    <w:rsid w:val="00D2209D"/>
    <w:rsid w:val="00D220E6"/>
    <w:rsid w:val="00D239CB"/>
    <w:rsid w:val="00D24304"/>
    <w:rsid w:val="00D24D5D"/>
    <w:rsid w:val="00D24FF8"/>
    <w:rsid w:val="00D253FC"/>
    <w:rsid w:val="00D2621D"/>
    <w:rsid w:val="00D264E3"/>
    <w:rsid w:val="00D2662B"/>
    <w:rsid w:val="00D26D11"/>
    <w:rsid w:val="00D2775F"/>
    <w:rsid w:val="00D27A90"/>
    <w:rsid w:val="00D27B3B"/>
    <w:rsid w:val="00D27F9E"/>
    <w:rsid w:val="00D3050B"/>
    <w:rsid w:val="00D30871"/>
    <w:rsid w:val="00D31814"/>
    <w:rsid w:val="00D31FB1"/>
    <w:rsid w:val="00D3294F"/>
    <w:rsid w:val="00D330BD"/>
    <w:rsid w:val="00D330FF"/>
    <w:rsid w:val="00D33EB1"/>
    <w:rsid w:val="00D345A0"/>
    <w:rsid w:val="00D345C8"/>
    <w:rsid w:val="00D34E1A"/>
    <w:rsid w:val="00D35166"/>
    <w:rsid w:val="00D351AD"/>
    <w:rsid w:val="00D35632"/>
    <w:rsid w:val="00D35A22"/>
    <w:rsid w:val="00D35A8A"/>
    <w:rsid w:val="00D3648B"/>
    <w:rsid w:val="00D36986"/>
    <w:rsid w:val="00D36B26"/>
    <w:rsid w:val="00D36E02"/>
    <w:rsid w:val="00D40889"/>
    <w:rsid w:val="00D408CA"/>
    <w:rsid w:val="00D40AFB"/>
    <w:rsid w:val="00D40C89"/>
    <w:rsid w:val="00D41624"/>
    <w:rsid w:val="00D41A94"/>
    <w:rsid w:val="00D41B9B"/>
    <w:rsid w:val="00D41F61"/>
    <w:rsid w:val="00D420B7"/>
    <w:rsid w:val="00D42A35"/>
    <w:rsid w:val="00D441B3"/>
    <w:rsid w:val="00D4448A"/>
    <w:rsid w:val="00D45423"/>
    <w:rsid w:val="00D45470"/>
    <w:rsid w:val="00D46226"/>
    <w:rsid w:val="00D46622"/>
    <w:rsid w:val="00D46A2C"/>
    <w:rsid w:val="00D46BD7"/>
    <w:rsid w:val="00D47C38"/>
    <w:rsid w:val="00D47E77"/>
    <w:rsid w:val="00D501CB"/>
    <w:rsid w:val="00D50B0D"/>
    <w:rsid w:val="00D50DB1"/>
    <w:rsid w:val="00D50ECB"/>
    <w:rsid w:val="00D51673"/>
    <w:rsid w:val="00D52153"/>
    <w:rsid w:val="00D5278E"/>
    <w:rsid w:val="00D528C8"/>
    <w:rsid w:val="00D52F94"/>
    <w:rsid w:val="00D53093"/>
    <w:rsid w:val="00D5339B"/>
    <w:rsid w:val="00D54A33"/>
    <w:rsid w:val="00D54ADA"/>
    <w:rsid w:val="00D55235"/>
    <w:rsid w:val="00D55606"/>
    <w:rsid w:val="00D5675E"/>
    <w:rsid w:val="00D56A1F"/>
    <w:rsid w:val="00D56B85"/>
    <w:rsid w:val="00D56BA3"/>
    <w:rsid w:val="00D57DBA"/>
    <w:rsid w:val="00D6139E"/>
    <w:rsid w:val="00D61BD0"/>
    <w:rsid w:val="00D62240"/>
    <w:rsid w:val="00D63C04"/>
    <w:rsid w:val="00D642A1"/>
    <w:rsid w:val="00D643C8"/>
    <w:rsid w:val="00D645B2"/>
    <w:rsid w:val="00D65337"/>
    <w:rsid w:val="00D657A8"/>
    <w:rsid w:val="00D65A55"/>
    <w:rsid w:val="00D66B3F"/>
    <w:rsid w:val="00D67416"/>
    <w:rsid w:val="00D7070D"/>
    <w:rsid w:val="00D70DCD"/>
    <w:rsid w:val="00D71860"/>
    <w:rsid w:val="00D724BE"/>
    <w:rsid w:val="00D728C7"/>
    <w:rsid w:val="00D72C28"/>
    <w:rsid w:val="00D72D19"/>
    <w:rsid w:val="00D730EF"/>
    <w:rsid w:val="00D736E6"/>
    <w:rsid w:val="00D73F14"/>
    <w:rsid w:val="00D741BD"/>
    <w:rsid w:val="00D742DA"/>
    <w:rsid w:val="00D75690"/>
    <w:rsid w:val="00D7599B"/>
    <w:rsid w:val="00D75CBF"/>
    <w:rsid w:val="00D762CA"/>
    <w:rsid w:val="00D77AAB"/>
    <w:rsid w:val="00D80D07"/>
    <w:rsid w:val="00D80D52"/>
    <w:rsid w:val="00D810C1"/>
    <w:rsid w:val="00D8155B"/>
    <w:rsid w:val="00D82691"/>
    <w:rsid w:val="00D82E95"/>
    <w:rsid w:val="00D84166"/>
    <w:rsid w:val="00D8493C"/>
    <w:rsid w:val="00D8522C"/>
    <w:rsid w:val="00D86707"/>
    <w:rsid w:val="00D86852"/>
    <w:rsid w:val="00D87784"/>
    <w:rsid w:val="00D87946"/>
    <w:rsid w:val="00D87970"/>
    <w:rsid w:val="00D90261"/>
    <w:rsid w:val="00D90279"/>
    <w:rsid w:val="00D90EA1"/>
    <w:rsid w:val="00D90EC0"/>
    <w:rsid w:val="00D9210B"/>
    <w:rsid w:val="00D9274F"/>
    <w:rsid w:val="00D9296F"/>
    <w:rsid w:val="00D929AE"/>
    <w:rsid w:val="00D92E14"/>
    <w:rsid w:val="00D93311"/>
    <w:rsid w:val="00D93BF7"/>
    <w:rsid w:val="00D9413C"/>
    <w:rsid w:val="00D9436B"/>
    <w:rsid w:val="00D94A94"/>
    <w:rsid w:val="00D95091"/>
    <w:rsid w:val="00D95D8D"/>
    <w:rsid w:val="00D96580"/>
    <w:rsid w:val="00D965AB"/>
    <w:rsid w:val="00D9739C"/>
    <w:rsid w:val="00D974AE"/>
    <w:rsid w:val="00D976EE"/>
    <w:rsid w:val="00DA02CA"/>
    <w:rsid w:val="00DA0528"/>
    <w:rsid w:val="00DA113E"/>
    <w:rsid w:val="00DA1318"/>
    <w:rsid w:val="00DA1400"/>
    <w:rsid w:val="00DA1543"/>
    <w:rsid w:val="00DA31DB"/>
    <w:rsid w:val="00DA32A8"/>
    <w:rsid w:val="00DA4A1B"/>
    <w:rsid w:val="00DA547F"/>
    <w:rsid w:val="00DA6B93"/>
    <w:rsid w:val="00DA6D12"/>
    <w:rsid w:val="00DA6F56"/>
    <w:rsid w:val="00DA6F65"/>
    <w:rsid w:val="00DA7E2E"/>
    <w:rsid w:val="00DB0A07"/>
    <w:rsid w:val="00DB1E4D"/>
    <w:rsid w:val="00DB2948"/>
    <w:rsid w:val="00DB35BF"/>
    <w:rsid w:val="00DB3DCF"/>
    <w:rsid w:val="00DB4397"/>
    <w:rsid w:val="00DB4AAA"/>
    <w:rsid w:val="00DB4DDA"/>
    <w:rsid w:val="00DB5A51"/>
    <w:rsid w:val="00DB5B43"/>
    <w:rsid w:val="00DB5C29"/>
    <w:rsid w:val="00DB6348"/>
    <w:rsid w:val="00DB69EC"/>
    <w:rsid w:val="00DB6CA8"/>
    <w:rsid w:val="00DB742F"/>
    <w:rsid w:val="00DB7C53"/>
    <w:rsid w:val="00DB7CA4"/>
    <w:rsid w:val="00DC068C"/>
    <w:rsid w:val="00DC181A"/>
    <w:rsid w:val="00DC19AC"/>
    <w:rsid w:val="00DC2A6C"/>
    <w:rsid w:val="00DC2BC5"/>
    <w:rsid w:val="00DC3230"/>
    <w:rsid w:val="00DC3423"/>
    <w:rsid w:val="00DC4859"/>
    <w:rsid w:val="00DC4EAA"/>
    <w:rsid w:val="00DC4FD5"/>
    <w:rsid w:val="00DC5A59"/>
    <w:rsid w:val="00DC60B1"/>
    <w:rsid w:val="00DC6298"/>
    <w:rsid w:val="00DC6FBD"/>
    <w:rsid w:val="00DC70E9"/>
    <w:rsid w:val="00DD082E"/>
    <w:rsid w:val="00DD0D5D"/>
    <w:rsid w:val="00DD1439"/>
    <w:rsid w:val="00DD149B"/>
    <w:rsid w:val="00DD1823"/>
    <w:rsid w:val="00DD1B93"/>
    <w:rsid w:val="00DD21BA"/>
    <w:rsid w:val="00DD25A6"/>
    <w:rsid w:val="00DD261F"/>
    <w:rsid w:val="00DD2A5E"/>
    <w:rsid w:val="00DD4218"/>
    <w:rsid w:val="00DD425F"/>
    <w:rsid w:val="00DD4548"/>
    <w:rsid w:val="00DD5F96"/>
    <w:rsid w:val="00DD6261"/>
    <w:rsid w:val="00DD647A"/>
    <w:rsid w:val="00DD67AD"/>
    <w:rsid w:val="00DD6AA7"/>
    <w:rsid w:val="00DD6D4E"/>
    <w:rsid w:val="00DD6F3F"/>
    <w:rsid w:val="00DD76AB"/>
    <w:rsid w:val="00DD7700"/>
    <w:rsid w:val="00DD78A5"/>
    <w:rsid w:val="00DE0C58"/>
    <w:rsid w:val="00DE1092"/>
    <w:rsid w:val="00DE2F65"/>
    <w:rsid w:val="00DE34AE"/>
    <w:rsid w:val="00DE4034"/>
    <w:rsid w:val="00DE4AB7"/>
    <w:rsid w:val="00DE5CEF"/>
    <w:rsid w:val="00DE5E82"/>
    <w:rsid w:val="00DE5F3F"/>
    <w:rsid w:val="00DE62C8"/>
    <w:rsid w:val="00DE63F3"/>
    <w:rsid w:val="00DE6B41"/>
    <w:rsid w:val="00DE6F2D"/>
    <w:rsid w:val="00DE7850"/>
    <w:rsid w:val="00DE7DB7"/>
    <w:rsid w:val="00DF0545"/>
    <w:rsid w:val="00DF1568"/>
    <w:rsid w:val="00DF228F"/>
    <w:rsid w:val="00DF2619"/>
    <w:rsid w:val="00DF40F3"/>
    <w:rsid w:val="00DF4645"/>
    <w:rsid w:val="00DF490E"/>
    <w:rsid w:val="00DF55E5"/>
    <w:rsid w:val="00DF5681"/>
    <w:rsid w:val="00DF5809"/>
    <w:rsid w:val="00DF585E"/>
    <w:rsid w:val="00DF5992"/>
    <w:rsid w:val="00DF641F"/>
    <w:rsid w:val="00DF6BC9"/>
    <w:rsid w:val="00DF6EB3"/>
    <w:rsid w:val="00DF7053"/>
    <w:rsid w:val="00E000D2"/>
    <w:rsid w:val="00E01B3C"/>
    <w:rsid w:val="00E0214A"/>
    <w:rsid w:val="00E02994"/>
    <w:rsid w:val="00E02F15"/>
    <w:rsid w:val="00E02FD4"/>
    <w:rsid w:val="00E0326F"/>
    <w:rsid w:val="00E03F47"/>
    <w:rsid w:val="00E03FFD"/>
    <w:rsid w:val="00E04213"/>
    <w:rsid w:val="00E05764"/>
    <w:rsid w:val="00E05B31"/>
    <w:rsid w:val="00E05EB9"/>
    <w:rsid w:val="00E05FC7"/>
    <w:rsid w:val="00E060CB"/>
    <w:rsid w:val="00E062A3"/>
    <w:rsid w:val="00E064F9"/>
    <w:rsid w:val="00E06755"/>
    <w:rsid w:val="00E067CE"/>
    <w:rsid w:val="00E06884"/>
    <w:rsid w:val="00E070B3"/>
    <w:rsid w:val="00E074B1"/>
    <w:rsid w:val="00E11014"/>
    <w:rsid w:val="00E11068"/>
    <w:rsid w:val="00E111DA"/>
    <w:rsid w:val="00E118CB"/>
    <w:rsid w:val="00E11E7E"/>
    <w:rsid w:val="00E12022"/>
    <w:rsid w:val="00E12861"/>
    <w:rsid w:val="00E1334E"/>
    <w:rsid w:val="00E134A4"/>
    <w:rsid w:val="00E1378D"/>
    <w:rsid w:val="00E13D5D"/>
    <w:rsid w:val="00E144CD"/>
    <w:rsid w:val="00E1477F"/>
    <w:rsid w:val="00E15E12"/>
    <w:rsid w:val="00E163E2"/>
    <w:rsid w:val="00E176DB"/>
    <w:rsid w:val="00E20765"/>
    <w:rsid w:val="00E21684"/>
    <w:rsid w:val="00E21E7B"/>
    <w:rsid w:val="00E2263D"/>
    <w:rsid w:val="00E22696"/>
    <w:rsid w:val="00E22875"/>
    <w:rsid w:val="00E22EEE"/>
    <w:rsid w:val="00E23006"/>
    <w:rsid w:val="00E2339B"/>
    <w:rsid w:val="00E24393"/>
    <w:rsid w:val="00E245AF"/>
    <w:rsid w:val="00E24804"/>
    <w:rsid w:val="00E249E8"/>
    <w:rsid w:val="00E24A6E"/>
    <w:rsid w:val="00E24F95"/>
    <w:rsid w:val="00E25284"/>
    <w:rsid w:val="00E25639"/>
    <w:rsid w:val="00E25CE2"/>
    <w:rsid w:val="00E2613A"/>
    <w:rsid w:val="00E262FD"/>
    <w:rsid w:val="00E26387"/>
    <w:rsid w:val="00E26D2C"/>
    <w:rsid w:val="00E272A4"/>
    <w:rsid w:val="00E300CE"/>
    <w:rsid w:val="00E307F8"/>
    <w:rsid w:val="00E30A23"/>
    <w:rsid w:val="00E30C6A"/>
    <w:rsid w:val="00E30DEB"/>
    <w:rsid w:val="00E31CD0"/>
    <w:rsid w:val="00E324B0"/>
    <w:rsid w:val="00E3273A"/>
    <w:rsid w:val="00E3297D"/>
    <w:rsid w:val="00E33158"/>
    <w:rsid w:val="00E33455"/>
    <w:rsid w:val="00E34044"/>
    <w:rsid w:val="00E344F0"/>
    <w:rsid w:val="00E3493C"/>
    <w:rsid w:val="00E354CD"/>
    <w:rsid w:val="00E35592"/>
    <w:rsid w:val="00E356EB"/>
    <w:rsid w:val="00E35BA7"/>
    <w:rsid w:val="00E36352"/>
    <w:rsid w:val="00E369A0"/>
    <w:rsid w:val="00E40670"/>
    <w:rsid w:val="00E41593"/>
    <w:rsid w:val="00E426C1"/>
    <w:rsid w:val="00E43F8D"/>
    <w:rsid w:val="00E444B3"/>
    <w:rsid w:val="00E44E2F"/>
    <w:rsid w:val="00E45062"/>
    <w:rsid w:val="00E45844"/>
    <w:rsid w:val="00E460AA"/>
    <w:rsid w:val="00E46714"/>
    <w:rsid w:val="00E46F64"/>
    <w:rsid w:val="00E47189"/>
    <w:rsid w:val="00E5062E"/>
    <w:rsid w:val="00E50878"/>
    <w:rsid w:val="00E520B7"/>
    <w:rsid w:val="00E5297C"/>
    <w:rsid w:val="00E52C3D"/>
    <w:rsid w:val="00E52C86"/>
    <w:rsid w:val="00E53074"/>
    <w:rsid w:val="00E5343E"/>
    <w:rsid w:val="00E5369A"/>
    <w:rsid w:val="00E53E19"/>
    <w:rsid w:val="00E53EFD"/>
    <w:rsid w:val="00E546D0"/>
    <w:rsid w:val="00E55380"/>
    <w:rsid w:val="00E55A36"/>
    <w:rsid w:val="00E55BA7"/>
    <w:rsid w:val="00E55EC4"/>
    <w:rsid w:val="00E55F4B"/>
    <w:rsid w:val="00E56324"/>
    <w:rsid w:val="00E56E2D"/>
    <w:rsid w:val="00E57916"/>
    <w:rsid w:val="00E57E5D"/>
    <w:rsid w:val="00E60600"/>
    <w:rsid w:val="00E61D01"/>
    <w:rsid w:val="00E623C2"/>
    <w:rsid w:val="00E62524"/>
    <w:rsid w:val="00E631C7"/>
    <w:rsid w:val="00E6336F"/>
    <w:rsid w:val="00E635B6"/>
    <w:rsid w:val="00E63619"/>
    <w:rsid w:val="00E637E6"/>
    <w:rsid w:val="00E63913"/>
    <w:rsid w:val="00E63CFB"/>
    <w:rsid w:val="00E64196"/>
    <w:rsid w:val="00E64439"/>
    <w:rsid w:val="00E64758"/>
    <w:rsid w:val="00E6536D"/>
    <w:rsid w:val="00E65BAB"/>
    <w:rsid w:val="00E65D47"/>
    <w:rsid w:val="00E66338"/>
    <w:rsid w:val="00E66415"/>
    <w:rsid w:val="00E66530"/>
    <w:rsid w:val="00E66DC7"/>
    <w:rsid w:val="00E66E72"/>
    <w:rsid w:val="00E674A2"/>
    <w:rsid w:val="00E67757"/>
    <w:rsid w:val="00E67FEF"/>
    <w:rsid w:val="00E71041"/>
    <w:rsid w:val="00E7117C"/>
    <w:rsid w:val="00E71333"/>
    <w:rsid w:val="00E71D7A"/>
    <w:rsid w:val="00E7225E"/>
    <w:rsid w:val="00E7251B"/>
    <w:rsid w:val="00E72779"/>
    <w:rsid w:val="00E740E9"/>
    <w:rsid w:val="00E74CC6"/>
    <w:rsid w:val="00E74DF3"/>
    <w:rsid w:val="00E74FD7"/>
    <w:rsid w:val="00E753CF"/>
    <w:rsid w:val="00E76660"/>
    <w:rsid w:val="00E76666"/>
    <w:rsid w:val="00E76BA2"/>
    <w:rsid w:val="00E7756E"/>
    <w:rsid w:val="00E77AA1"/>
    <w:rsid w:val="00E80B0D"/>
    <w:rsid w:val="00E825B4"/>
    <w:rsid w:val="00E82861"/>
    <w:rsid w:val="00E82CC4"/>
    <w:rsid w:val="00E83A7F"/>
    <w:rsid w:val="00E83CF9"/>
    <w:rsid w:val="00E8408E"/>
    <w:rsid w:val="00E844D4"/>
    <w:rsid w:val="00E84E49"/>
    <w:rsid w:val="00E856B4"/>
    <w:rsid w:val="00E856CE"/>
    <w:rsid w:val="00E8642A"/>
    <w:rsid w:val="00E868B3"/>
    <w:rsid w:val="00E86C23"/>
    <w:rsid w:val="00E87142"/>
    <w:rsid w:val="00E872F2"/>
    <w:rsid w:val="00E87853"/>
    <w:rsid w:val="00E87917"/>
    <w:rsid w:val="00E87BEE"/>
    <w:rsid w:val="00E9033D"/>
    <w:rsid w:val="00E90C9D"/>
    <w:rsid w:val="00E911E6"/>
    <w:rsid w:val="00E92562"/>
    <w:rsid w:val="00E92CE3"/>
    <w:rsid w:val="00E935C7"/>
    <w:rsid w:val="00E94149"/>
    <w:rsid w:val="00E94A37"/>
    <w:rsid w:val="00E95152"/>
    <w:rsid w:val="00E9589D"/>
    <w:rsid w:val="00E9650E"/>
    <w:rsid w:val="00E97AE4"/>
    <w:rsid w:val="00EA01C2"/>
    <w:rsid w:val="00EA044E"/>
    <w:rsid w:val="00EA079F"/>
    <w:rsid w:val="00EA08A9"/>
    <w:rsid w:val="00EA1BDF"/>
    <w:rsid w:val="00EA1FD5"/>
    <w:rsid w:val="00EA2173"/>
    <w:rsid w:val="00EA2AA3"/>
    <w:rsid w:val="00EA2B9F"/>
    <w:rsid w:val="00EA301C"/>
    <w:rsid w:val="00EA42ED"/>
    <w:rsid w:val="00EA57CE"/>
    <w:rsid w:val="00EA6849"/>
    <w:rsid w:val="00EA70C2"/>
    <w:rsid w:val="00EA748F"/>
    <w:rsid w:val="00EA7CF1"/>
    <w:rsid w:val="00EB046B"/>
    <w:rsid w:val="00EB07E0"/>
    <w:rsid w:val="00EB080A"/>
    <w:rsid w:val="00EB2623"/>
    <w:rsid w:val="00EB48C6"/>
    <w:rsid w:val="00EB54C0"/>
    <w:rsid w:val="00EB5556"/>
    <w:rsid w:val="00EB5DA1"/>
    <w:rsid w:val="00EB5DD5"/>
    <w:rsid w:val="00EB6865"/>
    <w:rsid w:val="00EB69DD"/>
    <w:rsid w:val="00EB6D92"/>
    <w:rsid w:val="00EC005D"/>
    <w:rsid w:val="00EC0410"/>
    <w:rsid w:val="00EC04B8"/>
    <w:rsid w:val="00EC04E9"/>
    <w:rsid w:val="00EC10B8"/>
    <w:rsid w:val="00EC2A44"/>
    <w:rsid w:val="00EC3F71"/>
    <w:rsid w:val="00EC5208"/>
    <w:rsid w:val="00EC5ABE"/>
    <w:rsid w:val="00EC6730"/>
    <w:rsid w:val="00EC6A46"/>
    <w:rsid w:val="00EC70C6"/>
    <w:rsid w:val="00EC71C8"/>
    <w:rsid w:val="00ED07A3"/>
    <w:rsid w:val="00ED0818"/>
    <w:rsid w:val="00ED0A96"/>
    <w:rsid w:val="00ED2155"/>
    <w:rsid w:val="00ED2BCE"/>
    <w:rsid w:val="00ED3636"/>
    <w:rsid w:val="00ED42B4"/>
    <w:rsid w:val="00ED49B0"/>
    <w:rsid w:val="00ED5477"/>
    <w:rsid w:val="00ED675F"/>
    <w:rsid w:val="00ED68BB"/>
    <w:rsid w:val="00ED6AAF"/>
    <w:rsid w:val="00ED6C3D"/>
    <w:rsid w:val="00ED766B"/>
    <w:rsid w:val="00EE081E"/>
    <w:rsid w:val="00EE0A15"/>
    <w:rsid w:val="00EE0F06"/>
    <w:rsid w:val="00EE0F20"/>
    <w:rsid w:val="00EE10DF"/>
    <w:rsid w:val="00EE13CE"/>
    <w:rsid w:val="00EE3095"/>
    <w:rsid w:val="00EE31FE"/>
    <w:rsid w:val="00EE4875"/>
    <w:rsid w:val="00EE58CE"/>
    <w:rsid w:val="00EE5F41"/>
    <w:rsid w:val="00EE6345"/>
    <w:rsid w:val="00EE638C"/>
    <w:rsid w:val="00EE6588"/>
    <w:rsid w:val="00EE6AF9"/>
    <w:rsid w:val="00EE6DDC"/>
    <w:rsid w:val="00EE718A"/>
    <w:rsid w:val="00EE737F"/>
    <w:rsid w:val="00EE7702"/>
    <w:rsid w:val="00EE7717"/>
    <w:rsid w:val="00EE77B7"/>
    <w:rsid w:val="00EE7C5E"/>
    <w:rsid w:val="00EF0953"/>
    <w:rsid w:val="00EF0F5A"/>
    <w:rsid w:val="00EF1746"/>
    <w:rsid w:val="00EF1967"/>
    <w:rsid w:val="00EF1C8F"/>
    <w:rsid w:val="00EF1ED1"/>
    <w:rsid w:val="00EF236F"/>
    <w:rsid w:val="00EF2E75"/>
    <w:rsid w:val="00EF3513"/>
    <w:rsid w:val="00EF3C9F"/>
    <w:rsid w:val="00EF4B8B"/>
    <w:rsid w:val="00EF4E4E"/>
    <w:rsid w:val="00EF51DE"/>
    <w:rsid w:val="00EF5E33"/>
    <w:rsid w:val="00EF66A3"/>
    <w:rsid w:val="00EF6E5B"/>
    <w:rsid w:val="00EF6F48"/>
    <w:rsid w:val="00EF7005"/>
    <w:rsid w:val="00EF70C4"/>
    <w:rsid w:val="00EF738A"/>
    <w:rsid w:val="00EF740A"/>
    <w:rsid w:val="00EF74F0"/>
    <w:rsid w:val="00F004E2"/>
    <w:rsid w:val="00F00D68"/>
    <w:rsid w:val="00F01446"/>
    <w:rsid w:val="00F021A2"/>
    <w:rsid w:val="00F027DE"/>
    <w:rsid w:val="00F02E68"/>
    <w:rsid w:val="00F03539"/>
    <w:rsid w:val="00F03675"/>
    <w:rsid w:val="00F037A8"/>
    <w:rsid w:val="00F03B41"/>
    <w:rsid w:val="00F04444"/>
    <w:rsid w:val="00F05CF7"/>
    <w:rsid w:val="00F05F39"/>
    <w:rsid w:val="00F06DAC"/>
    <w:rsid w:val="00F0711A"/>
    <w:rsid w:val="00F077BF"/>
    <w:rsid w:val="00F07B1D"/>
    <w:rsid w:val="00F1100A"/>
    <w:rsid w:val="00F1100D"/>
    <w:rsid w:val="00F115E6"/>
    <w:rsid w:val="00F11B60"/>
    <w:rsid w:val="00F12E9A"/>
    <w:rsid w:val="00F130A8"/>
    <w:rsid w:val="00F13BCC"/>
    <w:rsid w:val="00F14E0A"/>
    <w:rsid w:val="00F14EF7"/>
    <w:rsid w:val="00F152FF"/>
    <w:rsid w:val="00F15B99"/>
    <w:rsid w:val="00F15D61"/>
    <w:rsid w:val="00F15FC7"/>
    <w:rsid w:val="00F1605C"/>
    <w:rsid w:val="00F16D85"/>
    <w:rsid w:val="00F2023E"/>
    <w:rsid w:val="00F20899"/>
    <w:rsid w:val="00F2095B"/>
    <w:rsid w:val="00F20EA2"/>
    <w:rsid w:val="00F2111D"/>
    <w:rsid w:val="00F21F15"/>
    <w:rsid w:val="00F22DC2"/>
    <w:rsid w:val="00F2379F"/>
    <w:rsid w:val="00F239F0"/>
    <w:rsid w:val="00F23B62"/>
    <w:rsid w:val="00F23E0B"/>
    <w:rsid w:val="00F24588"/>
    <w:rsid w:val="00F24722"/>
    <w:rsid w:val="00F24984"/>
    <w:rsid w:val="00F24CF2"/>
    <w:rsid w:val="00F24E56"/>
    <w:rsid w:val="00F24F27"/>
    <w:rsid w:val="00F25948"/>
    <w:rsid w:val="00F2620F"/>
    <w:rsid w:val="00F264E6"/>
    <w:rsid w:val="00F26918"/>
    <w:rsid w:val="00F2717B"/>
    <w:rsid w:val="00F2744B"/>
    <w:rsid w:val="00F30222"/>
    <w:rsid w:val="00F3039B"/>
    <w:rsid w:val="00F30A02"/>
    <w:rsid w:val="00F31EB0"/>
    <w:rsid w:val="00F32070"/>
    <w:rsid w:val="00F32307"/>
    <w:rsid w:val="00F325FD"/>
    <w:rsid w:val="00F32BA7"/>
    <w:rsid w:val="00F34556"/>
    <w:rsid w:val="00F348CA"/>
    <w:rsid w:val="00F34E7B"/>
    <w:rsid w:val="00F35BD8"/>
    <w:rsid w:val="00F35C29"/>
    <w:rsid w:val="00F36101"/>
    <w:rsid w:val="00F3637A"/>
    <w:rsid w:val="00F36577"/>
    <w:rsid w:val="00F36713"/>
    <w:rsid w:val="00F369AA"/>
    <w:rsid w:val="00F36D5D"/>
    <w:rsid w:val="00F37A8E"/>
    <w:rsid w:val="00F40969"/>
    <w:rsid w:val="00F40C7B"/>
    <w:rsid w:val="00F40FCC"/>
    <w:rsid w:val="00F4134D"/>
    <w:rsid w:val="00F4231F"/>
    <w:rsid w:val="00F42399"/>
    <w:rsid w:val="00F432B5"/>
    <w:rsid w:val="00F43449"/>
    <w:rsid w:val="00F43FCC"/>
    <w:rsid w:val="00F4426B"/>
    <w:rsid w:val="00F44981"/>
    <w:rsid w:val="00F44FBC"/>
    <w:rsid w:val="00F45398"/>
    <w:rsid w:val="00F45FC0"/>
    <w:rsid w:val="00F46178"/>
    <w:rsid w:val="00F47919"/>
    <w:rsid w:val="00F479AF"/>
    <w:rsid w:val="00F47EB6"/>
    <w:rsid w:val="00F516CE"/>
    <w:rsid w:val="00F51C50"/>
    <w:rsid w:val="00F52006"/>
    <w:rsid w:val="00F5246F"/>
    <w:rsid w:val="00F54A86"/>
    <w:rsid w:val="00F55320"/>
    <w:rsid w:val="00F55409"/>
    <w:rsid w:val="00F55D10"/>
    <w:rsid w:val="00F55E7F"/>
    <w:rsid w:val="00F5651E"/>
    <w:rsid w:val="00F56C35"/>
    <w:rsid w:val="00F57071"/>
    <w:rsid w:val="00F60D95"/>
    <w:rsid w:val="00F61339"/>
    <w:rsid w:val="00F61399"/>
    <w:rsid w:val="00F618AC"/>
    <w:rsid w:val="00F620DB"/>
    <w:rsid w:val="00F62380"/>
    <w:rsid w:val="00F6305C"/>
    <w:rsid w:val="00F6323B"/>
    <w:rsid w:val="00F63B8F"/>
    <w:rsid w:val="00F63E16"/>
    <w:rsid w:val="00F647AF"/>
    <w:rsid w:val="00F65A76"/>
    <w:rsid w:val="00F65B3F"/>
    <w:rsid w:val="00F65EE3"/>
    <w:rsid w:val="00F65FE8"/>
    <w:rsid w:val="00F66766"/>
    <w:rsid w:val="00F66B71"/>
    <w:rsid w:val="00F672D1"/>
    <w:rsid w:val="00F6755D"/>
    <w:rsid w:val="00F70501"/>
    <w:rsid w:val="00F70774"/>
    <w:rsid w:val="00F70838"/>
    <w:rsid w:val="00F70D8C"/>
    <w:rsid w:val="00F714B3"/>
    <w:rsid w:val="00F71825"/>
    <w:rsid w:val="00F71926"/>
    <w:rsid w:val="00F71A70"/>
    <w:rsid w:val="00F71A83"/>
    <w:rsid w:val="00F71B5F"/>
    <w:rsid w:val="00F71C24"/>
    <w:rsid w:val="00F7212C"/>
    <w:rsid w:val="00F72207"/>
    <w:rsid w:val="00F724D5"/>
    <w:rsid w:val="00F731FF"/>
    <w:rsid w:val="00F73973"/>
    <w:rsid w:val="00F73DB1"/>
    <w:rsid w:val="00F7628A"/>
    <w:rsid w:val="00F768EB"/>
    <w:rsid w:val="00F76E7D"/>
    <w:rsid w:val="00F7720B"/>
    <w:rsid w:val="00F77AE6"/>
    <w:rsid w:val="00F81CB5"/>
    <w:rsid w:val="00F81E55"/>
    <w:rsid w:val="00F822B0"/>
    <w:rsid w:val="00F82D24"/>
    <w:rsid w:val="00F82EDD"/>
    <w:rsid w:val="00F839AD"/>
    <w:rsid w:val="00F839E6"/>
    <w:rsid w:val="00F83BCD"/>
    <w:rsid w:val="00F8514F"/>
    <w:rsid w:val="00F8628D"/>
    <w:rsid w:val="00F872F7"/>
    <w:rsid w:val="00F873F7"/>
    <w:rsid w:val="00F87A6F"/>
    <w:rsid w:val="00F87E37"/>
    <w:rsid w:val="00F87F61"/>
    <w:rsid w:val="00F90008"/>
    <w:rsid w:val="00F90D88"/>
    <w:rsid w:val="00F9104C"/>
    <w:rsid w:val="00F91A6E"/>
    <w:rsid w:val="00F91DA6"/>
    <w:rsid w:val="00F91DCF"/>
    <w:rsid w:val="00F92180"/>
    <w:rsid w:val="00F92E50"/>
    <w:rsid w:val="00F9489A"/>
    <w:rsid w:val="00F956EB"/>
    <w:rsid w:val="00F96598"/>
    <w:rsid w:val="00F968D2"/>
    <w:rsid w:val="00F96F4F"/>
    <w:rsid w:val="00F973C1"/>
    <w:rsid w:val="00FA0006"/>
    <w:rsid w:val="00FA0854"/>
    <w:rsid w:val="00FA161D"/>
    <w:rsid w:val="00FA1925"/>
    <w:rsid w:val="00FA19EF"/>
    <w:rsid w:val="00FA1C90"/>
    <w:rsid w:val="00FA2931"/>
    <w:rsid w:val="00FA2FF8"/>
    <w:rsid w:val="00FA3094"/>
    <w:rsid w:val="00FA35A3"/>
    <w:rsid w:val="00FA387E"/>
    <w:rsid w:val="00FA3AD7"/>
    <w:rsid w:val="00FA3DAB"/>
    <w:rsid w:val="00FA3F7F"/>
    <w:rsid w:val="00FA4429"/>
    <w:rsid w:val="00FA455E"/>
    <w:rsid w:val="00FA4C99"/>
    <w:rsid w:val="00FA51D9"/>
    <w:rsid w:val="00FA5383"/>
    <w:rsid w:val="00FA6243"/>
    <w:rsid w:val="00FA6348"/>
    <w:rsid w:val="00FA6DD2"/>
    <w:rsid w:val="00FA78B0"/>
    <w:rsid w:val="00FB01AF"/>
    <w:rsid w:val="00FB04C3"/>
    <w:rsid w:val="00FB1B49"/>
    <w:rsid w:val="00FB1D21"/>
    <w:rsid w:val="00FB1F3D"/>
    <w:rsid w:val="00FB26D0"/>
    <w:rsid w:val="00FB3499"/>
    <w:rsid w:val="00FB34C5"/>
    <w:rsid w:val="00FB3514"/>
    <w:rsid w:val="00FB35D9"/>
    <w:rsid w:val="00FB4BBF"/>
    <w:rsid w:val="00FB4E79"/>
    <w:rsid w:val="00FB5397"/>
    <w:rsid w:val="00FB5EA4"/>
    <w:rsid w:val="00FB627B"/>
    <w:rsid w:val="00FB6588"/>
    <w:rsid w:val="00FB7EBA"/>
    <w:rsid w:val="00FC0810"/>
    <w:rsid w:val="00FC0983"/>
    <w:rsid w:val="00FC1521"/>
    <w:rsid w:val="00FC1DBC"/>
    <w:rsid w:val="00FC1E69"/>
    <w:rsid w:val="00FC23C1"/>
    <w:rsid w:val="00FC2822"/>
    <w:rsid w:val="00FC331D"/>
    <w:rsid w:val="00FC3352"/>
    <w:rsid w:val="00FC3ADB"/>
    <w:rsid w:val="00FC3B68"/>
    <w:rsid w:val="00FC3BA1"/>
    <w:rsid w:val="00FC3E5C"/>
    <w:rsid w:val="00FC4970"/>
    <w:rsid w:val="00FC5058"/>
    <w:rsid w:val="00FC538A"/>
    <w:rsid w:val="00FC5A0B"/>
    <w:rsid w:val="00FC611C"/>
    <w:rsid w:val="00FC746C"/>
    <w:rsid w:val="00FC787F"/>
    <w:rsid w:val="00FC7988"/>
    <w:rsid w:val="00FD0239"/>
    <w:rsid w:val="00FD165A"/>
    <w:rsid w:val="00FD1AB0"/>
    <w:rsid w:val="00FD1CE7"/>
    <w:rsid w:val="00FD210E"/>
    <w:rsid w:val="00FD220D"/>
    <w:rsid w:val="00FD299A"/>
    <w:rsid w:val="00FD2FCF"/>
    <w:rsid w:val="00FD3114"/>
    <w:rsid w:val="00FD3842"/>
    <w:rsid w:val="00FD3872"/>
    <w:rsid w:val="00FD39B4"/>
    <w:rsid w:val="00FD44DB"/>
    <w:rsid w:val="00FD5D6C"/>
    <w:rsid w:val="00FE0868"/>
    <w:rsid w:val="00FE0C68"/>
    <w:rsid w:val="00FE1088"/>
    <w:rsid w:val="00FE1C06"/>
    <w:rsid w:val="00FE2953"/>
    <w:rsid w:val="00FE2E1C"/>
    <w:rsid w:val="00FE357D"/>
    <w:rsid w:val="00FE367B"/>
    <w:rsid w:val="00FE3B53"/>
    <w:rsid w:val="00FE3B58"/>
    <w:rsid w:val="00FE42F7"/>
    <w:rsid w:val="00FE478D"/>
    <w:rsid w:val="00FE6813"/>
    <w:rsid w:val="00FE73A6"/>
    <w:rsid w:val="00FE784D"/>
    <w:rsid w:val="00FE7EEE"/>
    <w:rsid w:val="00FE7F54"/>
    <w:rsid w:val="00FF07CE"/>
    <w:rsid w:val="00FF0893"/>
    <w:rsid w:val="00FF0A9E"/>
    <w:rsid w:val="00FF1385"/>
    <w:rsid w:val="00FF3366"/>
    <w:rsid w:val="00FF33F9"/>
    <w:rsid w:val="00FF3EAE"/>
    <w:rsid w:val="00FF4004"/>
    <w:rsid w:val="00FF4938"/>
    <w:rsid w:val="00FF5028"/>
    <w:rsid w:val="00FF56AD"/>
    <w:rsid w:val="00FF5944"/>
    <w:rsid w:val="00FF5971"/>
    <w:rsid w:val="00FF6FF6"/>
    <w:rsid w:val="00FF7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CD6A731"/>
  <w15:docId w15:val="{243515A0-EA7D-4828-9D7F-36C1D99FF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149"/>
    <w:pPr>
      <w:spacing w:after="120"/>
    </w:pPr>
    <w:rPr>
      <w:sz w:val="24"/>
      <w:szCs w:val="24"/>
    </w:rPr>
  </w:style>
  <w:style w:type="paragraph" w:styleId="Heading1">
    <w:name w:val="heading 1"/>
    <w:aliases w:val="Title 4"/>
    <w:next w:val="Normal"/>
    <w:link w:val="Heading1Char"/>
    <w:uiPriority w:val="9"/>
    <w:qFormat/>
    <w:rsid w:val="003904FF"/>
    <w:pPr>
      <w:numPr>
        <w:numId w:val="25"/>
      </w:numPr>
      <w:outlineLvl w:val="0"/>
    </w:pPr>
    <w:rPr>
      <w:rFonts w:ascii="Open Sans Semibold" w:hAnsi="Open Sans Semibold" w:cstheme="majorBidi"/>
      <w:bCs/>
      <w:color w:val="FF6600"/>
      <w:sz w:val="24"/>
      <w:szCs w:val="24"/>
      <w:lang w:val="en-US" w:eastAsia="en-US"/>
    </w:rPr>
  </w:style>
  <w:style w:type="paragraph" w:styleId="Heading2">
    <w:name w:val="heading 2"/>
    <w:aliases w:val="section"/>
    <w:basedOn w:val="Normal"/>
    <w:next w:val="Normal"/>
    <w:link w:val="Heading2Char"/>
    <w:uiPriority w:val="9"/>
    <w:unhideWhenUsed/>
    <w:qFormat/>
    <w:rsid w:val="000A3FA2"/>
    <w:pPr>
      <w:numPr>
        <w:ilvl w:val="1"/>
        <w:numId w:val="25"/>
      </w:numPr>
      <w:spacing w:before="360" w:after="240"/>
      <w:jc w:val="left"/>
      <w:outlineLvl w:val="1"/>
    </w:pPr>
    <w:rPr>
      <w:rFonts w:ascii="Open Sans Semibold" w:hAnsi="Open Sans Semibold"/>
      <w:b/>
      <w:spacing w:val="5"/>
      <w:sz w:val="28"/>
      <w:szCs w:val="28"/>
    </w:rPr>
  </w:style>
  <w:style w:type="paragraph" w:styleId="Heading3">
    <w:name w:val="heading 3"/>
    <w:aliases w:val="subsection"/>
    <w:basedOn w:val="Normal"/>
    <w:next w:val="Normal"/>
    <w:link w:val="Heading3Char"/>
    <w:autoRedefine/>
    <w:uiPriority w:val="9"/>
    <w:unhideWhenUsed/>
    <w:qFormat/>
    <w:rsid w:val="007D6CEB"/>
    <w:pPr>
      <w:numPr>
        <w:ilvl w:val="2"/>
        <w:numId w:val="25"/>
      </w:numPr>
      <w:spacing w:line="360" w:lineRule="auto"/>
      <w:jc w:val="left"/>
      <w:outlineLvl w:val="2"/>
    </w:pPr>
    <w:rPr>
      <w:rFonts w:ascii="Open Sans Semibold" w:hAnsi="Open Sans Semibold"/>
      <w:b/>
      <w:noProof/>
      <w:spacing w:val="5"/>
      <w:lang w:val="en-GB" w:eastAsia="zh-CN"/>
    </w:rPr>
  </w:style>
  <w:style w:type="paragraph" w:styleId="Heading4">
    <w:name w:val="heading 4"/>
    <w:basedOn w:val="Normal"/>
    <w:next w:val="Normal"/>
    <w:link w:val="Heading4Char"/>
    <w:uiPriority w:val="9"/>
    <w:unhideWhenUsed/>
    <w:qFormat/>
    <w:rsid w:val="00181CF1"/>
    <w:pPr>
      <w:spacing w:before="240"/>
      <w:ind w:left="864" w:hanging="864"/>
      <w:outlineLvl w:val="3"/>
    </w:pPr>
    <w:rPr>
      <w:rFonts w:ascii="Open Sans Semibold" w:hAnsi="Open Sans Semibold" w:cs="Open Sans Semibold"/>
      <w:b/>
      <w:color w:val="FF6900"/>
      <w:szCs w:val="22"/>
      <w:lang w:val="en-US"/>
    </w:rPr>
  </w:style>
  <w:style w:type="paragraph" w:styleId="Heading5">
    <w:name w:val="heading 5"/>
    <w:basedOn w:val="Normal"/>
    <w:next w:val="Normal"/>
    <w:link w:val="Heading5Char"/>
    <w:uiPriority w:val="9"/>
    <w:unhideWhenUsed/>
    <w:qFormat/>
    <w:rsid w:val="00DD647A"/>
    <w:pPr>
      <w:numPr>
        <w:ilvl w:val="4"/>
        <w:numId w:val="25"/>
      </w:numPr>
      <w:spacing w:before="240"/>
      <w:outlineLvl w:val="4"/>
    </w:pPr>
    <w:rPr>
      <w:szCs w:val="22"/>
      <w:u w:val="single"/>
    </w:rPr>
  </w:style>
  <w:style w:type="paragraph" w:styleId="Heading6">
    <w:name w:val="heading 6"/>
    <w:basedOn w:val="Normal"/>
    <w:next w:val="Normal"/>
    <w:link w:val="Heading6Char"/>
    <w:uiPriority w:val="9"/>
    <w:unhideWhenUsed/>
    <w:qFormat/>
    <w:rsid w:val="00E66E72"/>
    <w:pPr>
      <w:numPr>
        <w:ilvl w:val="5"/>
        <w:numId w:val="25"/>
      </w:numPr>
      <w:spacing w:line="240" w:lineRule="auto"/>
      <w:jc w:val="center"/>
      <w:outlineLvl w:val="5"/>
    </w:pPr>
    <w:rPr>
      <w:rFonts w:ascii="Open Sans Semibold" w:hAnsi="Open Sans Semibold"/>
      <w:spacing w:val="5"/>
    </w:rPr>
  </w:style>
  <w:style w:type="paragraph" w:styleId="Heading7">
    <w:name w:val="heading 7"/>
    <w:basedOn w:val="Normal"/>
    <w:next w:val="Normal"/>
    <w:link w:val="Heading7Char"/>
    <w:uiPriority w:val="9"/>
    <w:semiHidden/>
    <w:unhideWhenUsed/>
    <w:qFormat/>
    <w:rsid w:val="00DD647A"/>
    <w:pPr>
      <w:numPr>
        <w:ilvl w:val="6"/>
        <w:numId w:val="25"/>
      </w:num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D647A"/>
    <w:pPr>
      <w:numPr>
        <w:ilvl w:val="7"/>
        <w:numId w:val="25"/>
      </w:num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D647A"/>
    <w:pPr>
      <w:numPr>
        <w:ilvl w:val="8"/>
        <w:numId w:val="25"/>
      </w:numPr>
      <w:tabs>
        <w:tab w:val="num" w:pos="360"/>
      </w:tabs>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 4 Char"/>
    <w:basedOn w:val="DefaultParagraphFont"/>
    <w:link w:val="Heading1"/>
    <w:uiPriority w:val="9"/>
    <w:rsid w:val="003904FF"/>
    <w:rPr>
      <w:rFonts w:ascii="Open Sans Semibold" w:hAnsi="Open Sans Semibold" w:cstheme="majorBidi"/>
      <w:bCs/>
      <w:color w:val="FF6600"/>
      <w:sz w:val="24"/>
      <w:szCs w:val="24"/>
      <w:lang w:val="en-US" w:eastAsia="en-US"/>
    </w:rPr>
  </w:style>
  <w:style w:type="paragraph" w:styleId="Header">
    <w:name w:val="header"/>
    <w:basedOn w:val="Normal"/>
    <w:link w:val="HeaderChar"/>
    <w:uiPriority w:val="99"/>
    <w:unhideWhenUsed/>
    <w:rsid w:val="006C2388"/>
    <w:pPr>
      <w:tabs>
        <w:tab w:val="center" w:pos="4252"/>
        <w:tab w:val="right" w:pos="8504"/>
      </w:tabs>
      <w:spacing w:after="0" w:line="240" w:lineRule="auto"/>
    </w:pPr>
  </w:style>
  <w:style w:type="character" w:customStyle="1" w:styleId="HeaderChar">
    <w:name w:val="Header Char"/>
    <w:basedOn w:val="DefaultParagraphFont"/>
    <w:link w:val="Header"/>
    <w:uiPriority w:val="99"/>
    <w:rsid w:val="006C2388"/>
  </w:style>
  <w:style w:type="paragraph" w:styleId="Footer">
    <w:name w:val="footer"/>
    <w:basedOn w:val="Normal"/>
    <w:link w:val="FooterChar"/>
    <w:uiPriority w:val="99"/>
    <w:unhideWhenUsed/>
    <w:rsid w:val="006C2388"/>
    <w:pPr>
      <w:tabs>
        <w:tab w:val="center" w:pos="4252"/>
        <w:tab w:val="right" w:pos="8504"/>
      </w:tabs>
      <w:spacing w:after="0" w:line="240" w:lineRule="auto"/>
    </w:pPr>
  </w:style>
  <w:style w:type="character" w:customStyle="1" w:styleId="FooterChar">
    <w:name w:val="Footer Char"/>
    <w:basedOn w:val="DefaultParagraphFont"/>
    <w:link w:val="Footer"/>
    <w:uiPriority w:val="99"/>
    <w:rsid w:val="006C2388"/>
  </w:style>
  <w:style w:type="paragraph" w:styleId="BalloonText">
    <w:name w:val="Balloon Text"/>
    <w:basedOn w:val="Normal"/>
    <w:link w:val="BalloonTextChar"/>
    <w:uiPriority w:val="99"/>
    <w:semiHidden/>
    <w:unhideWhenUsed/>
    <w:rsid w:val="006C23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388"/>
    <w:rPr>
      <w:rFonts w:ascii="Tahoma" w:hAnsi="Tahoma" w:cs="Tahoma"/>
      <w:sz w:val="16"/>
      <w:szCs w:val="16"/>
    </w:rPr>
  </w:style>
  <w:style w:type="paragraph" w:styleId="Title">
    <w:name w:val="Title"/>
    <w:basedOn w:val="Normal"/>
    <w:next w:val="Normal"/>
    <w:link w:val="TitleChar"/>
    <w:uiPriority w:val="10"/>
    <w:qFormat/>
    <w:rsid w:val="00DD647A"/>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D647A"/>
    <w:rPr>
      <w:smallCaps/>
      <w:sz w:val="48"/>
      <w:szCs w:val="48"/>
    </w:rPr>
  </w:style>
  <w:style w:type="character" w:customStyle="1" w:styleId="Heading2Char">
    <w:name w:val="Heading 2 Char"/>
    <w:aliases w:val="section Char"/>
    <w:basedOn w:val="DefaultParagraphFont"/>
    <w:link w:val="Heading2"/>
    <w:uiPriority w:val="9"/>
    <w:rsid w:val="000A3FA2"/>
    <w:rPr>
      <w:rFonts w:ascii="Open Sans Semibold" w:hAnsi="Open Sans Semibold"/>
      <w:b/>
      <w:spacing w:val="5"/>
      <w:sz w:val="28"/>
      <w:szCs w:val="28"/>
    </w:rPr>
  </w:style>
  <w:style w:type="table" w:styleId="TableGrid">
    <w:name w:val="Table Grid"/>
    <w:basedOn w:val="TableNormal"/>
    <w:uiPriority w:val="39"/>
    <w:rsid w:val="00153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Subtitle1"/>
    <w:basedOn w:val="GeneralHeadings"/>
    <w:link w:val="NoSpacingChar"/>
    <w:uiPriority w:val="1"/>
    <w:qFormat/>
    <w:rsid w:val="00BD5AC8"/>
    <w:rPr>
      <w:b/>
      <w:iCs/>
      <w:caps w:val="0"/>
      <w:color w:val="FF6600"/>
      <w:sz w:val="24"/>
      <w:szCs w:val="24"/>
      <w:lang w:val="en-US" w:eastAsia="en-US"/>
    </w:rPr>
  </w:style>
  <w:style w:type="character" w:customStyle="1" w:styleId="NoSpacingChar">
    <w:name w:val="No Spacing Char"/>
    <w:aliases w:val="Subtitle1 Char"/>
    <w:basedOn w:val="DefaultParagraphFont"/>
    <w:link w:val="NoSpacing"/>
    <w:uiPriority w:val="1"/>
    <w:rsid w:val="00BD5AC8"/>
    <w:rPr>
      <w:rFonts w:ascii="Open Sans Semibold" w:hAnsi="Open Sans Semibold" w:cs="Arial"/>
      <w:b/>
      <w:iCs/>
      <w:color w:val="FF6600"/>
      <w:sz w:val="24"/>
      <w:szCs w:val="24"/>
      <w:lang w:val="en-US" w:eastAsia="en-US"/>
    </w:rPr>
  </w:style>
  <w:style w:type="character" w:styleId="Strong">
    <w:name w:val="Strong"/>
    <w:uiPriority w:val="22"/>
    <w:qFormat/>
    <w:rsid w:val="00DD647A"/>
    <w:rPr>
      <w:b/>
      <w:color w:val="C0504D" w:themeColor="accent2"/>
    </w:rPr>
  </w:style>
  <w:style w:type="character" w:customStyle="1" w:styleId="Heading3Char">
    <w:name w:val="Heading 3 Char"/>
    <w:aliases w:val="subsection Char"/>
    <w:basedOn w:val="DefaultParagraphFont"/>
    <w:link w:val="Heading3"/>
    <w:uiPriority w:val="9"/>
    <w:rsid w:val="007D6CEB"/>
    <w:rPr>
      <w:rFonts w:ascii="Open Sans Semibold" w:hAnsi="Open Sans Semibold"/>
      <w:b/>
      <w:noProof/>
      <w:spacing w:val="5"/>
      <w:sz w:val="24"/>
      <w:szCs w:val="24"/>
      <w:lang w:val="en-GB" w:eastAsia="zh-CN"/>
    </w:rPr>
  </w:style>
  <w:style w:type="character" w:customStyle="1" w:styleId="Heading4Char">
    <w:name w:val="Heading 4 Char"/>
    <w:basedOn w:val="DefaultParagraphFont"/>
    <w:link w:val="Heading4"/>
    <w:uiPriority w:val="9"/>
    <w:rsid w:val="00181CF1"/>
    <w:rPr>
      <w:rFonts w:ascii="Open Sans Semibold" w:hAnsi="Open Sans Semibold" w:cs="Open Sans Semibold"/>
      <w:b/>
      <w:color w:val="FF6900"/>
      <w:sz w:val="24"/>
      <w:szCs w:val="22"/>
      <w:lang w:val="en-US"/>
    </w:rPr>
  </w:style>
  <w:style w:type="character" w:customStyle="1" w:styleId="Heading5Char">
    <w:name w:val="Heading 5 Char"/>
    <w:basedOn w:val="DefaultParagraphFont"/>
    <w:link w:val="Heading5"/>
    <w:uiPriority w:val="9"/>
    <w:rsid w:val="00DD647A"/>
    <w:rPr>
      <w:sz w:val="22"/>
      <w:szCs w:val="22"/>
      <w:u w:val="single"/>
    </w:rPr>
  </w:style>
  <w:style w:type="character" w:customStyle="1" w:styleId="Heading6Char">
    <w:name w:val="Heading 6 Char"/>
    <w:basedOn w:val="DefaultParagraphFont"/>
    <w:link w:val="Heading6"/>
    <w:uiPriority w:val="9"/>
    <w:rsid w:val="00E66E72"/>
    <w:rPr>
      <w:rFonts w:ascii="Open Sans Semibold" w:hAnsi="Open Sans Semibold"/>
      <w:spacing w:val="5"/>
      <w:sz w:val="24"/>
      <w:szCs w:val="24"/>
    </w:rPr>
  </w:style>
  <w:style w:type="character" w:customStyle="1" w:styleId="Heading7Char">
    <w:name w:val="Heading 7 Char"/>
    <w:basedOn w:val="DefaultParagraphFont"/>
    <w:link w:val="Heading7"/>
    <w:uiPriority w:val="9"/>
    <w:semiHidden/>
    <w:rsid w:val="00DD647A"/>
    <w:rPr>
      <w:b/>
      <w:smallCaps/>
      <w:color w:val="C0504D" w:themeColor="accent2"/>
      <w:spacing w:val="10"/>
      <w:sz w:val="24"/>
      <w:szCs w:val="24"/>
    </w:rPr>
  </w:style>
  <w:style w:type="character" w:customStyle="1" w:styleId="Heading8Char">
    <w:name w:val="Heading 8 Char"/>
    <w:basedOn w:val="DefaultParagraphFont"/>
    <w:link w:val="Heading8"/>
    <w:uiPriority w:val="9"/>
    <w:semiHidden/>
    <w:rsid w:val="00DD647A"/>
    <w:rPr>
      <w:b/>
      <w:i/>
      <w:smallCaps/>
      <w:color w:val="943634" w:themeColor="accent2" w:themeShade="BF"/>
      <w:sz w:val="24"/>
      <w:szCs w:val="24"/>
    </w:rPr>
  </w:style>
  <w:style w:type="character" w:customStyle="1" w:styleId="Heading9Char">
    <w:name w:val="Heading 9 Char"/>
    <w:basedOn w:val="DefaultParagraphFont"/>
    <w:link w:val="Heading9"/>
    <w:uiPriority w:val="9"/>
    <w:semiHidden/>
    <w:rsid w:val="00DD647A"/>
    <w:rPr>
      <w:b/>
      <w:i/>
      <w:smallCaps/>
      <w:color w:val="622423" w:themeColor="accent2" w:themeShade="7F"/>
      <w:sz w:val="24"/>
      <w:szCs w:val="24"/>
    </w:rPr>
  </w:style>
  <w:style w:type="paragraph" w:styleId="Caption">
    <w:name w:val="caption"/>
    <w:basedOn w:val="Normal"/>
    <w:next w:val="Normal"/>
    <w:uiPriority w:val="35"/>
    <w:unhideWhenUsed/>
    <w:qFormat/>
    <w:rsid w:val="00DD647A"/>
    <w:rPr>
      <w:b/>
      <w:bCs/>
      <w:caps/>
      <w:sz w:val="16"/>
      <w:szCs w:val="18"/>
    </w:rPr>
  </w:style>
  <w:style w:type="paragraph" w:styleId="Subtitle">
    <w:name w:val="Subtitle"/>
    <w:basedOn w:val="Normal"/>
    <w:next w:val="Normal"/>
    <w:link w:val="SubtitleChar"/>
    <w:uiPriority w:val="11"/>
    <w:qFormat/>
    <w:rsid w:val="00DD647A"/>
    <w:pPr>
      <w:spacing w:after="720" w:line="240" w:lineRule="auto"/>
      <w:jc w:val="right"/>
    </w:pPr>
    <w:rPr>
      <w:rFonts w:asciiTheme="majorHAnsi" w:eastAsiaTheme="majorEastAsia" w:hAnsiTheme="majorHAnsi" w:cstheme="majorBidi"/>
      <w:sz w:val="20"/>
      <w:szCs w:val="22"/>
    </w:rPr>
  </w:style>
  <w:style w:type="character" w:customStyle="1" w:styleId="SubtitleChar">
    <w:name w:val="Subtitle Char"/>
    <w:basedOn w:val="DefaultParagraphFont"/>
    <w:link w:val="Subtitle"/>
    <w:uiPriority w:val="11"/>
    <w:rsid w:val="00DD647A"/>
    <w:rPr>
      <w:rFonts w:asciiTheme="majorHAnsi" w:eastAsiaTheme="majorEastAsia" w:hAnsiTheme="majorHAnsi" w:cstheme="majorBidi"/>
      <w:szCs w:val="22"/>
    </w:rPr>
  </w:style>
  <w:style w:type="character" w:styleId="Emphasis">
    <w:name w:val="Emphasis"/>
    <w:uiPriority w:val="20"/>
    <w:qFormat/>
    <w:rsid w:val="00666327"/>
    <w:rPr>
      <w:b w:val="0"/>
      <w:i/>
      <w:spacing w:val="10"/>
    </w:rPr>
  </w:style>
  <w:style w:type="paragraph" w:styleId="ListParagraph">
    <w:name w:val="List Paragraph"/>
    <w:basedOn w:val="Normal"/>
    <w:uiPriority w:val="34"/>
    <w:qFormat/>
    <w:rsid w:val="00DD647A"/>
    <w:pPr>
      <w:spacing w:before="120" w:line="240" w:lineRule="auto"/>
      <w:ind w:left="720"/>
    </w:pPr>
  </w:style>
  <w:style w:type="paragraph" w:styleId="Quote">
    <w:name w:val="Quote"/>
    <w:basedOn w:val="Normal"/>
    <w:next w:val="Normal"/>
    <w:link w:val="QuoteChar"/>
    <w:uiPriority w:val="29"/>
    <w:qFormat/>
    <w:rsid w:val="00DD647A"/>
    <w:rPr>
      <w:i/>
      <w:sz w:val="20"/>
    </w:rPr>
  </w:style>
  <w:style w:type="character" w:customStyle="1" w:styleId="QuoteChar">
    <w:name w:val="Quote Char"/>
    <w:basedOn w:val="DefaultParagraphFont"/>
    <w:link w:val="Quote"/>
    <w:uiPriority w:val="29"/>
    <w:rsid w:val="00DD647A"/>
    <w:rPr>
      <w:i/>
    </w:rPr>
  </w:style>
  <w:style w:type="paragraph" w:styleId="IntenseQuote">
    <w:name w:val="Intense Quote"/>
    <w:basedOn w:val="Normal"/>
    <w:next w:val="Normal"/>
    <w:link w:val="IntenseQuoteChar"/>
    <w:uiPriority w:val="30"/>
    <w:qFormat/>
    <w:rsid w:val="00DD647A"/>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sz w:val="20"/>
    </w:rPr>
  </w:style>
  <w:style w:type="character" w:customStyle="1" w:styleId="IntenseQuoteChar">
    <w:name w:val="Intense Quote Char"/>
    <w:basedOn w:val="DefaultParagraphFont"/>
    <w:link w:val="IntenseQuote"/>
    <w:uiPriority w:val="30"/>
    <w:rsid w:val="00DD647A"/>
    <w:rPr>
      <w:b/>
      <w:i/>
      <w:color w:val="FFFFFF" w:themeColor="background1"/>
      <w:shd w:val="clear" w:color="auto" w:fill="C0504D" w:themeFill="accent2"/>
    </w:rPr>
  </w:style>
  <w:style w:type="character" w:styleId="SubtleEmphasis">
    <w:name w:val="Subtle Emphasis"/>
    <w:uiPriority w:val="19"/>
    <w:qFormat/>
    <w:rsid w:val="00DD647A"/>
    <w:rPr>
      <w:i/>
    </w:rPr>
  </w:style>
  <w:style w:type="character" w:styleId="IntenseEmphasis">
    <w:name w:val="Intense Emphasis"/>
    <w:uiPriority w:val="21"/>
    <w:qFormat/>
    <w:rsid w:val="00DD647A"/>
    <w:rPr>
      <w:b/>
      <w:i/>
      <w:color w:val="C0504D" w:themeColor="accent2"/>
      <w:spacing w:val="10"/>
    </w:rPr>
  </w:style>
  <w:style w:type="character" w:styleId="SubtleReference">
    <w:name w:val="Subtle Reference"/>
    <w:uiPriority w:val="31"/>
    <w:qFormat/>
    <w:rsid w:val="00DD647A"/>
    <w:rPr>
      <w:b/>
    </w:rPr>
  </w:style>
  <w:style w:type="character" w:styleId="IntenseReference">
    <w:name w:val="Intense Reference"/>
    <w:uiPriority w:val="32"/>
    <w:qFormat/>
    <w:rsid w:val="00DD647A"/>
    <w:rPr>
      <w:b/>
      <w:bCs/>
      <w:smallCaps/>
      <w:spacing w:val="5"/>
      <w:sz w:val="22"/>
      <w:szCs w:val="22"/>
      <w:u w:val="single"/>
    </w:rPr>
  </w:style>
  <w:style w:type="character" w:styleId="BookTitle">
    <w:name w:val="Book Title"/>
    <w:uiPriority w:val="33"/>
    <w:qFormat/>
    <w:rsid w:val="00DD647A"/>
    <w:rPr>
      <w:rFonts w:asciiTheme="majorHAnsi" w:eastAsiaTheme="majorEastAsia" w:hAnsiTheme="majorHAnsi" w:cstheme="majorBidi"/>
      <w:i/>
      <w:iCs/>
      <w:sz w:val="20"/>
      <w:szCs w:val="20"/>
    </w:rPr>
  </w:style>
  <w:style w:type="paragraph" w:styleId="TOCHeading">
    <w:name w:val="TOC Heading"/>
    <w:basedOn w:val="Heading1"/>
    <w:next w:val="Normal"/>
    <w:autoRedefine/>
    <w:uiPriority w:val="39"/>
    <w:unhideWhenUsed/>
    <w:qFormat/>
    <w:rsid w:val="00DD647A"/>
    <w:pPr>
      <w:numPr>
        <w:numId w:val="0"/>
      </w:numPr>
      <w:outlineLvl w:val="9"/>
    </w:pPr>
    <w:rPr>
      <w:lang w:bidi="en-US"/>
    </w:rPr>
  </w:style>
  <w:style w:type="paragraph" w:styleId="TOC1">
    <w:name w:val="toc 1"/>
    <w:basedOn w:val="Normal"/>
    <w:next w:val="Normal"/>
    <w:autoRedefine/>
    <w:uiPriority w:val="39"/>
    <w:unhideWhenUsed/>
    <w:qFormat/>
    <w:rsid w:val="009128FA"/>
    <w:pPr>
      <w:spacing w:after="0"/>
    </w:pPr>
  </w:style>
  <w:style w:type="paragraph" w:styleId="TOC2">
    <w:name w:val="toc 2"/>
    <w:basedOn w:val="Normal"/>
    <w:next w:val="Normal"/>
    <w:autoRedefine/>
    <w:uiPriority w:val="39"/>
    <w:unhideWhenUsed/>
    <w:qFormat/>
    <w:rsid w:val="009128FA"/>
    <w:pPr>
      <w:tabs>
        <w:tab w:val="left" w:pos="880"/>
        <w:tab w:val="right" w:leader="dot" w:pos="9742"/>
      </w:tabs>
      <w:spacing w:after="0"/>
      <w:ind w:left="198"/>
    </w:pPr>
  </w:style>
  <w:style w:type="character" w:styleId="Hyperlink">
    <w:name w:val="Hyperlink"/>
    <w:basedOn w:val="DefaultParagraphFont"/>
    <w:uiPriority w:val="99"/>
    <w:unhideWhenUsed/>
    <w:rsid w:val="006E1A8F"/>
    <w:rPr>
      <w:color w:val="0000FF" w:themeColor="hyperlink"/>
      <w:u w:val="single"/>
    </w:rPr>
  </w:style>
  <w:style w:type="character" w:styleId="PlaceholderText">
    <w:name w:val="Placeholder Text"/>
    <w:basedOn w:val="DefaultParagraphFont"/>
    <w:uiPriority w:val="99"/>
    <w:semiHidden/>
    <w:rsid w:val="001963C9"/>
    <w:rPr>
      <w:color w:val="808080"/>
    </w:rPr>
  </w:style>
  <w:style w:type="character" w:customStyle="1" w:styleId="Estilo1">
    <w:name w:val="Estilo1"/>
    <w:basedOn w:val="DefaultParagraphFont"/>
    <w:uiPriority w:val="1"/>
    <w:rsid w:val="00241183"/>
    <w:rPr>
      <w:rFonts w:ascii="Arial" w:hAnsi="Arial"/>
      <w:sz w:val="24"/>
    </w:rPr>
  </w:style>
  <w:style w:type="character" w:customStyle="1" w:styleId="Estilo2">
    <w:name w:val="Estilo2"/>
    <w:basedOn w:val="DefaultParagraphFont"/>
    <w:uiPriority w:val="1"/>
    <w:rsid w:val="008D1B6C"/>
    <w:rPr>
      <w:rFonts w:ascii="Arial" w:hAnsi="Arial"/>
      <w:sz w:val="28"/>
    </w:rPr>
  </w:style>
  <w:style w:type="character" w:customStyle="1" w:styleId="Estilo3">
    <w:name w:val="Estilo3"/>
    <w:basedOn w:val="DefaultParagraphFont"/>
    <w:uiPriority w:val="1"/>
    <w:rsid w:val="008D1B6C"/>
    <w:rPr>
      <w:rFonts w:asciiTheme="majorHAnsi" w:hAnsiTheme="majorHAnsi"/>
      <w:sz w:val="24"/>
    </w:rPr>
  </w:style>
  <w:style w:type="character" w:customStyle="1" w:styleId="Estilo4">
    <w:name w:val="Estilo4"/>
    <w:basedOn w:val="DefaultParagraphFont"/>
    <w:uiPriority w:val="1"/>
    <w:rsid w:val="008D1B6C"/>
    <w:rPr>
      <w:rFonts w:asciiTheme="majorHAnsi" w:hAnsiTheme="majorHAnsi"/>
      <w:sz w:val="36"/>
    </w:rPr>
  </w:style>
  <w:style w:type="paragraph" w:customStyle="1" w:styleId="Remite">
    <w:name w:val="Remite"/>
    <w:basedOn w:val="Normal"/>
    <w:rsid w:val="003322F1"/>
    <w:pPr>
      <w:keepLines/>
      <w:spacing w:after="0" w:line="200" w:lineRule="atLeast"/>
      <w:jc w:val="left"/>
    </w:pPr>
    <w:rPr>
      <w:rFonts w:ascii="Arial" w:eastAsia="Times New Roman" w:hAnsi="Arial" w:cs="Times New Roman"/>
      <w:spacing w:val="-2"/>
      <w:sz w:val="16"/>
      <w:lang w:val="en-GB" w:eastAsia="en-US"/>
    </w:rPr>
  </w:style>
  <w:style w:type="paragraph" w:customStyle="1" w:styleId="Tilulo2">
    <w:name w:val="Tilulo 2"/>
    <w:basedOn w:val="Heading2"/>
    <w:link w:val="Tilulo2Car"/>
    <w:rsid w:val="00A76373"/>
    <w:pPr>
      <w:numPr>
        <w:ilvl w:val="0"/>
        <w:numId w:val="0"/>
      </w:numPr>
    </w:pPr>
    <w:rPr>
      <w:b w:val="0"/>
      <w:color w:val="EC700A"/>
      <w:lang w:val="fr-FR"/>
    </w:rPr>
  </w:style>
  <w:style w:type="paragraph" w:customStyle="1" w:styleId="Titulo1">
    <w:name w:val="Titulo 1"/>
    <w:basedOn w:val="Heading1"/>
    <w:link w:val="Titulo1Car"/>
    <w:rsid w:val="00A76373"/>
    <w:pPr>
      <w:numPr>
        <w:numId w:val="1"/>
      </w:numPr>
    </w:pPr>
    <w:rPr>
      <w:b/>
      <w:color w:val="EC700A"/>
      <w:lang w:val="fr-FR"/>
    </w:rPr>
  </w:style>
  <w:style w:type="character" w:customStyle="1" w:styleId="Tilulo2Car">
    <w:name w:val="Tilulo 2 Car"/>
    <w:basedOn w:val="Heading2Char"/>
    <w:link w:val="Tilulo2"/>
    <w:rsid w:val="00A76373"/>
    <w:rPr>
      <w:rFonts w:ascii="Open Sans Semibold" w:hAnsi="Open Sans Semibold"/>
      <w:b w:val="0"/>
      <w:smallCaps w:val="0"/>
      <w:color w:val="EC700A"/>
      <w:spacing w:val="5"/>
      <w:sz w:val="28"/>
      <w:szCs w:val="28"/>
      <w:lang w:val="fr-FR"/>
    </w:rPr>
  </w:style>
  <w:style w:type="character" w:customStyle="1" w:styleId="Titulo1Car">
    <w:name w:val="Titulo 1 Car"/>
    <w:basedOn w:val="Heading1Char"/>
    <w:link w:val="Titulo1"/>
    <w:rsid w:val="00A76373"/>
    <w:rPr>
      <w:rFonts w:ascii="Open Sans Semibold" w:hAnsi="Open Sans Semibold" w:cstheme="majorBidi"/>
      <w:b/>
      <w:bCs/>
      <w:color w:val="EC700A"/>
      <w:sz w:val="24"/>
      <w:szCs w:val="24"/>
      <w:lang w:val="fr-FR" w:eastAsia="en-US"/>
    </w:rPr>
  </w:style>
  <w:style w:type="paragraph" w:styleId="Bibliography">
    <w:name w:val="Bibliography"/>
    <w:basedOn w:val="Normal"/>
    <w:next w:val="Normal"/>
    <w:uiPriority w:val="37"/>
    <w:unhideWhenUsed/>
    <w:rsid w:val="00C278B0"/>
  </w:style>
  <w:style w:type="paragraph" w:styleId="TOC3">
    <w:name w:val="toc 3"/>
    <w:basedOn w:val="Normal"/>
    <w:next w:val="Normal"/>
    <w:autoRedefine/>
    <w:uiPriority w:val="39"/>
    <w:unhideWhenUsed/>
    <w:qFormat/>
    <w:rsid w:val="0062435A"/>
    <w:pPr>
      <w:tabs>
        <w:tab w:val="left" w:pos="1100"/>
        <w:tab w:val="right" w:leader="dot" w:pos="9742"/>
      </w:tabs>
      <w:spacing w:after="100"/>
      <w:ind w:left="403"/>
    </w:pPr>
  </w:style>
  <w:style w:type="paragraph" w:styleId="DocumentMap">
    <w:name w:val="Document Map"/>
    <w:basedOn w:val="Normal"/>
    <w:link w:val="DocumentMapChar"/>
    <w:uiPriority w:val="99"/>
    <w:semiHidden/>
    <w:unhideWhenUsed/>
    <w:rsid w:val="004A745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A7459"/>
    <w:rPr>
      <w:rFonts w:ascii="Tahoma" w:hAnsi="Tahoma" w:cs="Tahoma"/>
      <w:sz w:val="16"/>
      <w:szCs w:val="16"/>
    </w:rPr>
  </w:style>
  <w:style w:type="character" w:styleId="CommentReference">
    <w:name w:val="annotation reference"/>
    <w:basedOn w:val="DefaultParagraphFont"/>
    <w:uiPriority w:val="99"/>
    <w:semiHidden/>
    <w:unhideWhenUsed/>
    <w:rsid w:val="00BD6A4D"/>
    <w:rPr>
      <w:sz w:val="16"/>
      <w:szCs w:val="16"/>
    </w:rPr>
  </w:style>
  <w:style w:type="paragraph" w:styleId="CommentText">
    <w:name w:val="annotation text"/>
    <w:basedOn w:val="Normal"/>
    <w:link w:val="CommentTextChar"/>
    <w:uiPriority w:val="99"/>
    <w:unhideWhenUsed/>
    <w:rsid w:val="00BD6A4D"/>
    <w:pPr>
      <w:spacing w:line="240" w:lineRule="auto"/>
    </w:pPr>
    <w:rPr>
      <w:sz w:val="20"/>
    </w:rPr>
  </w:style>
  <w:style w:type="character" w:customStyle="1" w:styleId="CommentTextChar">
    <w:name w:val="Comment Text Char"/>
    <w:basedOn w:val="DefaultParagraphFont"/>
    <w:link w:val="CommentText"/>
    <w:uiPriority w:val="99"/>
    <w:rsid w:val="00BD6A4D"/>
  </w:style>
  <w:style w:type="paragraph" w:styleId="CommentSubject">
    <w:name w:val="annotation subject"/>
    <w:basedOn w:val="CommentText"/>
    <w:next w:val="CommentText"/>
    <w:link w:val="CommentSubjectChar"/>
    <w:uiPriority w:val="99"/>
    <w:semiHidden/>
    <w:unhideWhenUsed/>
    <w:rsid w:val="00BD6A4D"/>
    <w:rPr>
      <w:b/>
      <w:bCs/>
    </w:rPr>
  </w:style>
  <w:style w:type="character" w:customStyle="1" w:styleId="CommentSubjectChar">
    <w:name w:val="Comment Subject Char"/>
    <w:basedOn w:val="CommentTextChar"/>
    <w:link w:val="CommentSubject"/>
    <w:uiPriority w:val="99"/>
    <w:semiHidden/>
    <w:rsid w:val="00BD6A4D"/>
    <w:rPr>
      <w:b/>
      <w:bCs/>
    </w:rPr>
  </w:style>
  <w:style w:type="paragraph" w:styleId="FootnoteText">
    <w:name w:val="footnote text"/>
    <w:basedOn w:val="Normal"/>
    <w:link w:val="FootnoteTextChar"/>
    <w:uiPriority w:val="99"/>
    <w:unhideWhenUsed/>
    <w:rsid w:val="002075F2"/>
    <w:pPr>
      <w:spacing w:after="0" w:line="240" w:lineRule="auto"/>
    </w:pPr>
    <w:rPr>
      <w:sz w:val="20"/>
    </w:rPr>
  </w:style>
  <w:style w:type="character" w:customStyle="1" w:styleId="FootnoteTextChar">
    <w:name w:val="Footnote Text Char"/>
    <w:basedOn w:val="DefaultParagraphFont"/>
    <w:link w:val="FootnoteText"/>
    <w:uiPriority w:val="99"/>
    <w:rsid w:val="002075F2"/>
  </w:style>
  <w:style w:type="character" w:styleId="FootnoteReference">
    <w:name w:val="footnote reference"/>
    <w:basedOn w:val="DefaultParagraphFont"/>
    <w:uiPriority w:val="99"/>
    <w:semiHidden/>
    <w:unhideWhenUsed/>
    <w:rsid w:val="002075F2"/>
    <w:rPr>
      <w:vertAlign w:val="superscript"/>
    </w:rPr>
  </w:style>
  <w:style w:type="table" w:customStyle="1" w:styleId="Tablaconcuadrcula1">
    <w:name w:val="Tabla con cuadrícula1"/>
    <w:basedOn w:val="TableNormal"/>
    <w:next w:val="TableGrid"/>
    <w:uiPriority w:val="59"/>
    <w:rsid w:val="0032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eNormal"/>
    <w:next w:val="TableGrid"/>
    <w:uiPriority w:val="59"/>
    <w:rsid w:val="00356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eNormal"/>
    <w:next w:val="TableGrid"/>
    <w:uiPriority w:val="59"/>
    <w:rsid w:val="007A4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eNormal"/>
    <w:next w:val="TableGrid"/>
    <w:uiPriority w:val="59"/>
    <w:rsid w:val="00D07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eNormal"/>
    <w:next w:val="TableGrid"/>
    <w:uiPriority w:val="59"/>
    <w:rsid w:val="00AD2A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eNormal"/>
    <w:next w:val="TableGrid"/>
    <w:uiPriority w:val="59"/>
    <w:rsid w:val="00BE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eNormal"/>
    <w:next w:val="TableGrid"/>
    <w:uiPriority w:val="59"/>
    <w:rsid w:val="0073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eNormal"/>
    <w:next w:val="TableGrid"/>
    <w:uiPriority w:val="59"/>
    <w:rsid w:val="00B43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eNormal"/>
    <w:next w:val="TableGrid"/>
    <w:uiPriority w:val="59"/>
    <w:rsid w:val="00085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eNormal"/>
    <w:next w:val="TableGrid"/>
    <w:uiPriority w:val="59"/>
    <w:rsid w:val="00411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eNormal"/>
    <w:next w:val="TableGrid"/>
    <w:uiPriority w:val="59"/>
    <w:rsid w:val="00411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eNormal"/>
    <w:next w:val="TableGrid"/>
    <w:uiPriority w:val="59"/>
    <w:rsid w:val="00D01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eNormal"/>
    <w:next w:val="TableGrid"/>
    <w:uiPriority w:val="59"/>
    <w:rsid w:val="00720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eNormal"/>
    <w:next w:val="TableGrid"/>
    <w:uiPriority w:val="59"/>
    <w:rsid w:val="00B25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Style">
    <w:name w:val="Default Style"/>
    <w:rsid w:val="00206928"/>
    <w:pPr>
      <w:widowControl w:val="0"/>
      <w:suppressAutoHyphens/>
      <w:jc w:val="left"/>
    </w:pPr>
    <w:rPr>
      <w:rFonts w:ascii="Liberation Serif" w:eastAsia="Droid Sans Fallback" w:hAnsi="Liberation Serif" w:cs="FreeSans"/>
      <w:sz w:val="24"/>
      <w:szCs w:val="24"/>
      <w:lang w:val="en-US" w:eastAsia="zh-CN" w:bidi="hi-IN"/>
    </w:rPr>
  </w:style>
  <w:style w:type="table" w:customStyle="1" w:styleId="Tablaconcuadrcula15">
    <w:name w:val="Tabla con cuadrícula15"/>
    <w:basedOn w:val="TableNormal"/>
    <w:next w:val="TableGrid"/>
    <w:uiPriority w:val="59"/>
    <w:rsid w:val="00877D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
    <w:name w:val="Tabla con cuadrícula16"/>
    <w:basedOn w:val="TableNormal"/>
    <w:next w:val="TableGrid"/>
    <w:uiPriority w:val="59"/>
    <w:rsid w:val="00691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7">
    <w:name w:val="Tabla con cuadrícula17"/>
    <w:basedOn w:val="TableNormal"/>
    <w:next w:val="TableGrid"/>
    <w:uiPriority w:val="59"/>
    <w:rsid w:val="006604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eNormal"/>
    <w:next w:val="TableGrid"/>
    <w:uiPriority w:val="59"/>
    <w:rsid w:val="00460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872F2"/>
    <w:pPr>
      <w:spacing w:after="0"/>
    </w:pPr>
    <w:rPr>
      <w:lang w:eastAsia="en-US"/>
    </w:rPr>
  </w:style>
  <w:style w:type="table" w:customStyle="1" w:styleId="Tablaconcuadrcula19">
    <w:name w:val="Tabla con cuadrícula19"/>
    <w:basedOn w:val="TableNormal"/>
    <w:next w:val="TableGrid"/>
    <w:uiPriority w:val="59"/>
    <w:rsid w:val="00E47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eNormal"/>
    <w:next w:val="TableGrid"/>
    <w:uiPriority w:val="59"/>
    <w:rsid w:val="00E47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eNormal"/>
    <w:next w:val="TableGrid"/>
    <w:uiPriority w:val="59"/>
    <w:rsid w:val="00421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2">
    <w:name w:val="Tabla con cuadrícula22"/>
    <w:basedOn w:val="TableNormal"/>
    <w:next w:val="TableGrid"/>
    <w:uiPriority w:val="59"/>
    <w:rsid w:val="005B0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3">
    <w:name w:val="Tabla con cuadrícula23"/>
    <w:basedOn w:val="TableNormal"/>
    <w:next w:val="TableGrid"/>
    <w:uiPriority w:val="59"/>
    <w:rsid w:val="00940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4">
    <w:name w:val="Tabla con cuadrícula24"/>
    <w:basedOn w:val="TableNormal"/>
    <w:next w:val="TableGrid"/>
    <w:uiPriority w:val="59"/>
    <w:rsid w:val="00946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5">
    <w:name w:val="Tabla con cuadrícula25"/>
    <w:basedOn w:val="TableNormal"/>
    <w:next w:val="TableGrid"/>
    <w:uiPriority w:val="59"/>
    <w:rsid w:val="00B17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6">
    <w:name w:val="Tabla con cuadrícula26"/>
    <w:basedOn w:val="TableNormal"/>
    <w:next w:val="TableGrid"/>
    <w:uiPriority w:val="59"/>
    <w:rsid w:val="00B17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7">
    <w:name w:val="Tabla con cuadrícula27"/>
    <w:basedOn w:val="TableNormal"/>
    <w:next w:val="TableGrid"/>
    <w:uiPriority w:val="59"/>
    <w:rsid w:val="00217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8">
    <w:name w:val="Tabla con cuadrícula28"/>
    <w:basedOn w:val="TableNormal"/>
    <w:next w:val="TableGrid"/>
    <w:uiPriority w:val="59"/>
    <w:rsid w:val="00E66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9">
    <w:name w:val="Tabla con cuadrícula29"/>
    <w:basedOn w:val="TableNormal"/>
    <w:next w:val="TableGrid"/>
    <w:uiPriority w:val="59"/>
    <w:rsid w:val="00431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0">
    <w:name w:val="Tabla con cuadrícula30"/>
    <w:basedOn w:val="TableNormal"/>
    <w:next w:val="TableGrid"/>
    <w:uiPriority w:val="59"/>
    <w:rsid w:val="00D07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112D8"/>
    <w:pPr>
      <w:spacing w:after="0" w:line="240" w:lineRule="auto"/>
      <w:jc w:val="left"/>
    </w:pPr>
    <w:rPr>
      <w:sz w:val="22"/>
    </w:rPr>
  </w:style>
  <w:style w:type="paragraph" w:customStyle="1" w:styleId="GeneralHeadings">
    <w:name w:val="General Headings"/>
    <w:basedOn w:val="Normal"/>
    <w:link w:val="GeneralHeadingsChar"/>
    <w:qFormat/>
    <w:rsid w:val="00DD647A"/>
    <w:rPr>
      <w:rFonts w:ascii="Open Sans Semibold" w:hAnsi="Open Sans Semibold" w:cs="Arial"/>
      <w:caps/>
      <w:color w:val="FC6400"/>
      <w:sz w:val="36"/>
      <w:szCs w:val="36"/>
    </w:rPr>
  </w:style>
  <w:style w:type="character" w:customStyle="1" w:styleId="GeneralHeadingsChar">
    <w:name w:val="General Headings Char"/>
    <w:basedOn w:val="DefaultParagraphFont"/>
    <w:link w:val="GeneralHeadings"/>
    <w:rsid w:val="00DD647A"/>
    <w:rPr>
      <w:rFonts w:ascii="Open Sans Semibold" w:hAnsi="Open Sans Semibold" w:cs="Arial"/>
      <w:caps/>
      <w:color w:val="FC6400"/>
      <w:sz w:val="36"/>
      <w:szCs w:val="36"/>
    </w:rPr>
  </w:style>
  <w:style w:type="paragraph" w:customStyle="1" w:styleId="Title1">
    <w:name w:val="Title 1"/>
    <w:basedOn w:val="Heading1"/>
    <w:link w:val="Title1Car"/>
    <w:qFormat/>
    <w:rsid w:val="00181CF1"/>
    <w:pPr>
      <w:numPr>
        <w:numId w:val="17"/>
      </w:numPr>
      <w:spacing w:before="300" w:after="40"/>
    </w:pPr>
    <w:rPr>
      <w:b/>
      <w:bCs w:val="0"/>
      <w:sz w:val="32"/>
      <w:szCs w:val="28"/>
    </w:rPr>
  </w:style>
  <w:style w:type="character" w:customStyle="1" w:styleId="Title1Car">
    <w:name w:val="Title 1 Car"/>
    <w:basedOn w:val="DefaultParagraphFont"/>
    <w:link w:val="Title1"/>
    <w:rsid w:val="00181CF1"/>
    <w:rPr>
      <w:rFonts w:ascii="Open Sans Semibold" w:hAnsi="Open Sans Semibold" w:cstheme="majorBidi"/>
      <w:b/>
      <w:color w:val="FF6600"/>
      <w:sz w:val="32"/>
      <w:szCs w:val="28"/>
      <w:lang w:val="en-US" w:eastAsia="en-US"/>
    </w:rPr>
  </w:style>
  <w:style w:type="paragraph" w:customStyle="1" w:styleId="Title2">
    <w:name w:val="Title 2"/>
    <w:basedOn w:val="Heading2"/>
    <w:link w:val="Title2Car"/>
    <w:qFormat/>
    <w:rsid w:val="00B3098F"/>
    <w:pPr>
      <w:numPr>
        <w:numId w:val="17"/>
      </w:numPr>
    </w:pPr>
    <w:rPr>
      <w:rFonts w:eastAsiaTheme="majorEastAsia" w:cstheme="majorBidi"/>
      <w:bCs/>
      <w:noProof/>
      <w:color w:val="FF6600"/>
      <w:spacing w:val="0"/>
      <w:szCs w:val="24"/>
      <w:lang w:val="en-US" w:eastAsia="en-US"/>
    </w:rPr>
  </w:style>
  <w:style w:type="character" w:customStyle="1" w:styleId="Title2Car">
    <w:name w:val="Title 2 Car"/>
    <w:basedOn w:val="DefaultParagraphFont"/>
    <w:link w:val="Title2"/>
    <w:rsid w:val="00B3098F"/>
    <w:rPr>
      <w:rFonts w:ascii="Open Sans Semibold" w:eastAsiaTheme="majorEastAsia" w:hAnsi="Open Sans Semibold" w:cstheme="majorBidi"/>
      <w:b/>
      <w:bCs/>
      <w:noProof/>
      <w:color w:val="FF6600"/>
      <w:sz w:val="28"/>
      <w:szCs w:val="24"/>
      <w:lang w:val="en-US" w:eastAsia="en-US"/>
    </w:rPr>
  </w:style>
  <w:style w:type="paragraph" w:customStyle="1" w:styleId="Phase2resultssuperceded">
    <w:name w:val="Phase 2 results superceded"/>
    <w:basedOn w:val="Normal"/>
    <w:link w:val="Phase2resultssupercededChar"/>
    <w:qFormat/>
    <w:rsid w:val="00DD647A"/>
    <w:rPr>
      <w:strike/>
      <w:color w:val="0070C0"/>
    </w:rPr>
  </w:style>
  <w:style w:type="character" w:customStyle="1" w:styleId="Phase2resultssupercededChar">
    <w:name w:val="Phase 2 results superceded Char"/>
    <w:basedOn w:val="DefaultParagraphFont"/>
    <w:link w:val="Phase2resultssuperceded"/>
    <w:rsid w:val="00DD647A"/>
    <w:rPr>
      <w:strike/>
      <w:color w:val="0070C0"/>
      <w:sz w:val="22"/>
    </w:rPr>
  </w:style>
  <w:style w:type="paragraph" w:customStyle="1" w:styleId="Title3">
    <w:name w:val="Title 3"/>
    <w:basedOn w:val="Heading3"/>
    <w:link w:val="Title3Car"/>
    <w:qFormat/>
    <w:rsid w:val="00181CF1"/>
    <w:pPr>
      <w:keepNext/>
      <w:keepLines/>
      <w:numPr>
        <w:numId w:val="17"/>
      </w:numPr>
      <w:spacing w:before="240" w:line="276" w:lineRule="auto"/>
      <w:jc w:val="both"/>
    </w:pPr>
    <w:rPr>
      <w:rFonts w:eastAsiaTheme="majorEastAsia" w:cstheme="majorBidi"/>
      <w:bCs/>
      <w:noProof w:val="0"/>
      <w:color w:val="FF6600"/>
      <w:spacing w:val="0"/>
      <w:lang w:val="en-US" w:eastAsia="en-US"/>
    </w:rPr>
  </w:style>
  <w:style w:type="character" w:customStyle="1" w:styleId="Title3Car">
    <w:name w:val="Title 3 Car"/>
    <w:basedOn w:val="DefaultParagraphFont"/>
    <w:link w:val="Title3"/>
    <w:rsid w:val="00181CF1"/>
    <w:rPr>
      <w:rFonts w:ascii="Open Sans Semibold" w:eastAsiaTheme="majorEastAsia" w:hAnsi="Open Sans Semibold" w:cstheme="majorBidi"/>
      <w:b/>
      <w:bCs/>
      <w:color w:val="FF6600"/>
      <w:sz w:val="24"/>
      <w:szCs w:val="24"/>
      <w:lang w:val="en-US" w:eastAsia="en-US"/>
    </w:rPr>
  </w:style>
  <w:style w:type="table" w:customStyle="1" w:styleId="SMTable">
    <w:name w:val="SM_Table"/>
    <w:basedOn w:val="TableNormal"/>
    <w:uiPriority w:val="99"/>
    <w:rsid w:val="00CE3106"/>
    <w:pPr>
      <w:spacing w:after="0" w:line="240" w:lineRule="auto"/>
      <w:jc w:val="left"/>
    </w:pPr>
    <w:rPr>
      <w:sz w:val="22"/>
    </w:rPr>
    <w:tblPr>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Pr>
    <w:trPr>
      <w:jc w:val="center"/>
    </w:trPr>
    <w:tblStylePr w:type="firstRow">
      <w:pPr>
        <w:jc w:val="center"/>
      </w:pPr>
      <w:rPr>
        <w:rFonts w:ascii="Open Sans Semibold" w:hAnsi="Open Sans Semibold"/>
        <w:color w:val="FFFFFF" w:themeColor="background1"/>
        <w:sz w:val="22"/>
      </w:rPr>
      <w:tblPr/>
      <w:tcPr>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cBorders>
        <w:shd w:val="clear" w:color="auto" w:fill="FD6600"/>
        <w:vAlign w:val="center"/>
      </w:tcPr>
    </w:tblStylePr>
  </w:style>
  <w:style w:type="paragraph" w:customStyle="1" w:styleId="Default">
    <w:name w:val="Default"/>
    <w:rsid w:val="007C3A3A"/>
    <w:pPr>
      <w:widowControl w:val="0"/>
      <w:autoSpaceDE w:val="0"/>
      <w:autoSpaceDN w:val="0"/>
      <w:adjustRightInd w:val="0"/>
      <w:spacing w:after="0" w:line="240" w:lineRule="auto"/>
      <w:jc w:val="left"/>
    </w:pPr>
    <w:rPr>
      <w:rFonts w:ascii="Times New Roman" w:hAnsi="Times New Roman" w:cs="Times New Roman"/>
      <w:color w:val="000000"/>
      <w:sz w:val="24"/>
      <w:szCs w:val="24"/>
      <w:lang w:val="en-US"/>
    </w:rPr>
  </w:style>
  <w:style w:type="character" w:customStyle="1" w:styleId="apple-converted-space">
    <w:name w:val="apple-converted-space"/>
    <w:basedOn w:val="DefaultParagraphFont"/>
    <w:rsid w:val="00D00762"/>
  </w:style>
  <w:style w:type="character" w:styleId="FollowedHyperlink">
    <w:name w:val="FollowedHyperlink"/>
    <w:basedOn w:val="DefaultParagraphFont"/>
    <w:uiPriority w:val="99"/>
    <w:semiHidden/>
    <w:unhideWhenUsed/>
    <w:rsid w:val="00AB6C6A"/>
    <w:rPr>
      <w:color w:val="800080" w:themeColor="followedHyperlink"/>
      <w:u w:val="single"/>
    </w:rPr>
  </w:style>
  <w:style w:type="numbering" w:customStyle="1" w:styleId="Style3">
    <w:name w:val="Style3"/>
    <w:uiPriority w:val="99"/>
    <w:rsid w:val="00BE3EE8"/>
    <w:pPr>
      <w:numPr>
        <w:numId w:val="3"/>
      </w:numPr>
    </w:pPr>
  </w:style>
  <w:style w:type="character" w:customStyle="1" w:styleId="tran">
    <w:name w:val="tran"/>
    <w:basedOn w:val="DefaultParagraphFont"/>
    <w:rsid w:val="00DE7850"/>
  </w:style>
  <w:style w:type="character" w:customStyle="1" w:styleId="basic-word">
    <w:name w:val="basic-word"/>
    <w:basedOn w:val="DefaultParagraphFont"/>
    <w:rsid w:val="000202FD"/>
  </w:style>
  <w:style w:type="paragraph" w:styleId="TOC4">
    <w:name w:val="toc 4"/>
    <w:basedOn w:val="Normal"/>
    <w:next w:val="Normal"/>
    <w:autoRedefine/>
    <w:uiPriority w:val="39"/>
    <w:unhideWhenUsed/>
    <w:rsid w:val="00232AD1"/>
    <w:pPr>
      <w:spacing w:after="100" w:line="259" w:lineRule="auto"/>
      <w:ind w:left="660"/>
      <w:jc w:val="left"/>
    </w:pPr>
    <w:rPr>
      <w:szCs w:val="22"/>
      <w:lang w:eastAsia="zh-CN"/>
    </w:rPr>
  </w:style>
  <w:style w:type="paragraph" w:styleId="TOC5">
    <w:name w:val="toc 5"/>
    <w:basedOn w:val="Normal"/>
    <w:next w:val="Normal"/>
    <w:autoRedefine/>
    <w:uiPriority w:val="39"/>
    <w:unhideWhenUsed/>
    <w:rsid w:val="00232AD1"/>
    <w:pPr>
      <w:spacing w:after="100" w:line="259" w:lineRule="auto"/>
      <w:ind w:left="880"/>
      <w:jc w:val="left"/>
    </w:pPr>
    <w:rPr>
      <w:szCs w:val="22"/>
      <w:lang w:eastAsia="zh-CN"/>
    </w:rPr>
  </w:style>
  <w:style w:type="paragraph" w:styleId="TOC6">
    <w:name w:val="toc 6"/>
    <w:basedOn w:val="Normal"/>
    <w:next w:val="Normal"/>
    <w:autoRedefine/>
    <w:uiPriority w:val="39"/>
    <w:unhideWhenUsed/>
    <w:rsid w:val="00232AD1"/>
    <w:pPr>
      <w:spacing w:after="100" w:line="259" w:lineRule="auto"/>
      <w:ind w:left="1100"/>
      <w:jc w:val="left"/>
    </w:pPr>
    <w:rPr>
      <w:szCs w:val="22"/>
      <w:lang w:eastAsia="zh-CN"/>
    </w:rPr>
  </w:style>
  <w:style w:type="paragraph" w:styleId="TOC7">
    <w:name w:val="toc 7"/>
    <w:basedOn w:val="Normal"/>
    <w:next w:val="Normal"/>
    <w:autoRedefine/>
    <w:uiPriority w:val="39"/>
    <w:unhideWhenUsed/>
    <w:rsid w:val="00232AD1"/>
    <w:pPr>
      <w:spacing w:after="100" w:line="259" w:lineRule="auto"/>
      <w:ind w:left="1320"/>
      <w:jc w:val="left"/>
    </w:pPr>
    <w:rPr>
      <w:szCs w:val="22"/>
      <w:lang w:eastAsia="zh-CN"/>
    </w:rPr>
  </w:style>
  <w:style w:type="paragraph" w:styleId="TOC8">
    <w:name w:val="toc 8"/>
    <w:basedOn w:val="Normal"/>
    <w:next w:val="Normal"/>
    <w:autoRedefine/>
    <w:uiPriority w:val="39"/>
    <w:unhideWhenUsed/>
    <w:rsid w:val="00232AD1"/>
    <w:pPr>
      <w:spacing w:after="100" w:line="259" w:lineRule="auto"/>
      <w:ind w:left="1540"/>
      <w:jc w:val="left"/>
    </w:pPr>
    <w:rPr>
      <w:szCs w:val="22"/>
      <w:lang w:eastAsia="zh-CN"/>
    </w:rPr>
  </w:style>
  <w:style w:type="paragraph" w:styleId="TOC9">
    <w:name w:val="toc 9"/>
    <w:basedOn w:val="Normal"/>
    <w:next w:val="Normal"/>
    <w:autoRedefine/>
    <w:uiPriority w:val="39"/>
    <w:unhideWhenUsed/>
    <w:rsid w:val="00232AD1"/>
    <w:pPr>
      <w:spacing w:after="100" w:line="259" w:lineRule="auto"/>
      <w:ind w:left="1760"/>
      <w:jc w:val="left"/>
    </w:pPr>
    <w:rPr>
      <w:szCs w:val="22"/>
      <w:lang w:eastAsia="zh-CN"/>
    </w:rPr>
  </w:style>
  <w:style w:type="character" w:customStyle="1" w:styleId="UnresolvedMention1">
    <w:name w:val="Unresolved Mention1"/>
    <w:basedOn w:val="DefaultParagraphFont"/>
    <w:uiPriority w:val="99"/>
    <w:semiHidden/>
    <w:unhideWhenUsed/>
    <w:rsid w:val="00232AD1"/>
    <w:rPr>
      <w:color w:val="605E5C"/>
      <w:shd w:val="clear" w:color="auto" w:fill="E1DFDD"/>
    </w:rPr>
  </w:style>
  <w:style w:type="paragraph" w:styleId="NormalWeb">
    <w:name w:val="Normal (Web)"/>
    <w:basedOn w:val="Normal"/>
    <w:uiPriority w:val="99"/>
    <w:semiHidden/>
    <w:unhideWhenUsed/>
    <w:rsid w:val="00DD1439"/>
    <w:pPr>
      <w:spacing w:before="100" w:beforeAutospacing="1" w:after="100" w:afterAutospacing="1" w:line="240" w:lineRule="auto"/>
      <w:jc w:val="left"/>
    </w:pPr>
    <w:rPr>
      <w:rFonts w:ascii="Times New Roman" w:hAnsi="Times New Roman" w:cs="Times New Roman"/>
      <w:lang w:eastAsia="zh-CN"/>
    </w:rPr>
  </w:style>
  <w:style w:type="character" w:customStyle="1" w:styleId="fontstyle01">
    <w:name w:val="fontstyle01"/>
    <w:basedOn w:val="DefaultParagraphFont"/>
    <w:rsid w:val="00E94149"/>
    <w:rPr>
      <w:rFonts w:ascii="SymbolMT" w:hAnsi="SymbolMT" w:hint="default"/>
      <w:b w:val="0"/>
      <w:bCs w:val="0"/>
      <w:i w:val="0"/>
      <w:iCs w:val="0"/>
      <w:color w:val="000000"/>
      <w:sz w:val="24"/>
      <w:szCs w:val="24"/>
    </w:rPr>
  </w:style>
  <w:style w:type="character" w:customStyle="1" w:styleId="fontstyle21">
    <w:name w:val="fontstyle21"/>
    <w:basedOn w:val="DefaultParagraphFont"/>
    <w:rsid w:val="00E94149"/>
    <w:rPr>
      <w:rFonts w:ascii="ArialMT" w:hAnsi="Arial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3279">
      <w:bodyDiv w:val="1"/>
      <w:marLeft w:val="0"/>
      <w:marRight w:val="0"/>
      <w:marTop w:val="0"/>
      <w:marBottom w:val="0"/>
      <w:divBdr>
        <w:top w:val="none" w:sz="0" w:space="0" w:color="auto"/>
        <w:left w:val="none" w:sz="0" w:space="0" w:color="auto"/>
        <w:bottom w:val="none" w:sz="0" w:space="0" w:color="auto"/>
        <w:right w:val="none" w:sz="0" w:space="0" w:color="auto"/>
      </w:divBdr>
    </w:div>
    <w:div w:id="12810837">
      <w:bodyDiv w:val="1"/>
      <w:marLeft w:val="0"/>
      <w:marRight w:val="0"/>
      <w:marTop w:val="0"/>
      <w:marBottom w:val="0"/>
      <w:divBdr>
        <w:top w:val="none" w:sz="0" w:space="0" w:color="auto"/>
        <w:left w:val="none" w:sz="0" w:space="0" w:color="auto"/>
        <w:bottom w:val="none" w:sz="0" w:space="0" w:color="auto"/>
        <w:right w:val="none" w:sz="0" w:space="0" w:color="auto"/>
      </w:divBdr>
    </w:div>
    <w:div w:id="15156741">
      <w:bodyDiv w:val="1"/>
      <w:marLeft w:val="0"/>
      <w:marRight w:val="0"/>
      <w:marTop w:val="0"/>
      <w:marBottom w:val="0"/>
      <w:divBdr>
        <w:top w:val="none" w:sz="0" w:space="0" w:color="auto"/>
        <w:left w:val="none" w:sz="0" w:space="0" w:color="auto"/>
        <w:bottom w:val="none" w:sz="0" w:space="0" w:color="auto"/>
        <w:right w:val="none" w:sz="0" w:space="0" w:color="auto"/>
      </w:divBdr>
    </w:div>
    <w:div w:id="18901468">
      <w:bodyDiv w:val="1"/>
      <w:marLeft w:val="0"/>
      <w:marRight w:val="0"/>
      <w:marTop w:val="0"/>
      <w:marBottom w:val="0"/>
      <w:divBdr>
        <w:top w:val="none" w:sz="0" w:space="0" w:color="auto"/>
        <w:left w:val="none" w:sz="0" w:space="0" w:color="auto"/>
        <w:bottom w:val="none" w:sz="0" w:space="0" w:color="auto"/>
        <w:right w:val="none" w:sz="0" w:space="0" w:color="auto"/>
      </w:divBdr>
    </w:div>
    <w:div w:id="23756233">
      <w:bodyDiv w:val="1"/>
      <w:marLeft w:val="0"/>
      <w:marRight w:val="0"/>
      <w:marTop w:val="0"/>
      <w:marBottom w:val="0"/>
      <w:divBdr>
        <w:top w:val="none" w:sz="0" w:space="0" w:color="auto"/>
        <w:left w:val="none" w:sz="0" w:space="0" w:color="auto"/>
        <w:bottom w:val="none" w:sz="0" w:space="0" w:color="auto"/>
        <w:right w:val="none" w:sz="0" w:space="0" w:color="auto"/>
      </w:divBdr>
    </w:div>
    <w:div w:id="31343401">
      <w:bodyDiv w:val="1"/>
      <w:marLeft w:val="0"/>
      <w:marRight w:val="0"/>
      <w:marTop w:val="0"/>
      <w:marBottom w:val="0"/>
      <w:divBdr>
        <w:top w:val="none" w:sz="0" w:space="0" w:color="auto"/>
        <w:left w:val="none" w:sz="0" w:space="0" w:color="auto"/>
        <w:bottom w:val="none" w:sz="0" w:space="0" w:color="auto"/>
        <w:right w:val="none" w:sz="0" w:space="0" w:color="auto"/>
      </w:divBdr>
    </w:div>
    <w:div w:id="32390871">
      <w:bodyDiv w:val="1"/>
      <w:marLeft w:val="0"/>
      <w:marRight w:val="0"/>
      <w:marTop w:val="0"/>
      <w:marBottom w:val="0"/>
      <w:divBdr>
        <w:top w:val="none" w:sz="0" w:space="0" w:color="auto"/>
        <w:left w:val="none" w:sz="0" w:space="0" w:color="auto"/>
        <w:bottom w:val="none" w:sz="0" w:space="0" w:color="auto"/>
        <w:right w:val="none" w:sz="0" w:space="0" w:color="auto"/>
      </w:divBdr>
    </w:div>
    <w:div w:id="36050221">
      <w:bodyDiv w:val="1"/>
      <w:marLeft w:val="0"/>
      <w:marRight w:val="0"/>
      <w:marTop w:val="0"/>
      <w:marBottom w:val="0"/>
      <w:divBdr>
        <w:top w:val="none" w:sz="0" w:space="0" w:color="auto"/>
        <w:left w:val="none" w:sz="0" w:space="0" w:color="auto"/>
        <w:bottom w:val="none" w:sz="0" w:space="0" w:color="auto"/>
        <w:right w:val="none" w:sz="0" w:space="0" w:color="auto"/>
      </w:divBdr>
    </w:div>
    <w:div w:id="37704687">
      <w:bodyDiv w:val="1"/>
      <w:marLeft w:val="0"/>
      <w:marRight w:val="0"/>
      <w:marTop w:val="0"/>
      <w:marBottom w:val="0"/>
      <w:divBdr>
        <w:top w:val="none" w:sz="0" w:space="0" w:color="auto"/>
        <w:left w:val="none" w:sz="0" w:space="0" w:color="auto"/>
        <w:bottom w:val="none" w:sz="0" w:space="0" w:color="auto"/>
        <w:right w:val="none" w:sz="0" w:space="0" w:color="auto"/>
      </w:divBdr>
    </w:div>
    <w:div w:id="39718506">
      <w:bodyDiv w:val="1"/>
      <w:marLeft w:val="0"/>
      <w:marRight w:val="0"/>
      <w:marTop w:val="0"/>
      <w:marBottom w:val="0"/>
      <w:divBdr>
        <w:top w:val="none" w:sz="0" w:space="0" w:color="auto"/>
        <w:left w:val="none" w:sz="0" w:space="0" w:color="auto"/>
        <w:bottom w:val="none" w:sz="0" w:space="0" w:color="auto"/>
        <w:right w:val="none" w:sz="0" w:space="0" w:color="auto"/>
      </w:divBdr>
    </w:div>
    <w:div w:id="42140583">
      <w:bodyDiv w:val="1"/>
      <w:marLeft w:val="0"/>
      <w:marRight w:val="0"/>
      <w:marTop w:val="0"/>
      <w:marBottom w:val="0"/>
      <w:divBdr>
        <w:top w:val="none" w:sz="0" w:space="0" w:color="auto"/>
        <w:left w:val="none" w:sz="0" w:space="0" w:color="auto"/>
        <w:bottom w:val="none" w:sz="0" w:space="0" w:color="auto"/>
        <w:right w:val="none" w:sz="0" w:space="0" w:color="auto"/>
      </w:divBdr>
    </w:div>
    <w:div w:id="44063046">
      <w:bodyDiv w:val="1"/>
      <w:marLeft w:val="0"/>
      <w:marRight w:val="0"/>
      <w:marTop w:val="0"/>
      <w:marBottom w:val="0"/>
      <w:divBdr>
        <w:top w:val="none" w:sz="0" w:space="0" w:color="auto"/>
        <w:left w:val="none" w:sz="0" w:space="0" w:color="auto"/>
        <w:bottom w:val="none" w:sz="0" w:space="0" w:color="auto"/>
        <w:right w:val="none" w:sz="0" w:space="0" w:color="auto"/>
      </w:divBdr>
    </w:div>
    <w:div w:id="44572990">
      <w:bodyDiv w:val="1"/>
      <w:marLeft w:val="0"/>
      <w:marRight w:val="0"/>
      <w:marTop w:val="0"/>
      <w:marBottom w:val="0"/>
      <w:divBdr>
        <w:top w:val="none" w:sz="0" w:space="0" w:color="auto"/>
        <w:left w:val="none" w:sz="0" w:space="0" w:color="auto"/>
        <w:bottom w:val="none" w:sz="0" w:space="0" w:color="auto"/>
        <w:right w:val="none" w:sz="0" w:space="0" w:color="auto"/>
      </w:divBdr>
    </w:div>
    <w:div w:id="48115778">
      <w:bodyDiv w:val="1"/>
      <w:marLeft w:val="0"/>
      <w:marRight w:val="0"/>
      <w:marTop w:val="0"/>
      <w:marBottom w:val="0"/>
      <w:divBdr>
        <w:top w:val="none" w:sz="0" w:space="0" w:color="auto"/>
        <w:left w:val="none" w:sz="0" w:space="0" w:color="auto"/>
        <w:bottom w:val="none" w:sz="0" w:space="0" w:color="auto"/>
        <w:right w:val="none" w:sz="0" w:space="0" w:color="auto"/>
      </w:divBdr>
    </w:div>
    <w:div w:id="62291321">
      <w:bodyDiv w:val="1"/>
      <w:marLeft w:val="0"/>
      <w:marRight w:val="0"/>
      <w:marTop w:val="0"/>
      <w:marBottom w:val="0"/>
      <w:divBdr>
        <w:top w:val="none" w:sz="0" w:space="0" w:color="auto"/>
        <w:left w:val="none" w:sz="0" w:space="0" w:color="auto"/>
        <w:bottom w:val="none" w:sz="0" w:space="0" w:color="auto"/>
        <w:right w:val="none" w:sz="0" w:space="0" w:color="auto"/>
      </w:divBdr>
    </w:div>
    <w:div w:id="63573827">
      <w:bodyDiv w:val="1"/>
      <w:marLeft w:val="0"/>
      <w:marRight w:val="0"/>
      <w:marTop w:val="0"/>
      <w:marBottom w:val="0"/>
      <w:divBdr>
        <w:top w:val="none" w:sz="0" w:space="0" w:color="auto"/>
        <w:left w:val="none" w:sz="0" w:space="0" w:color="auto"/>
        <w:bottom w:val="none" w:sz="0" w:space="0" w:color="auto"/>
        <w:right w:val="none" w:sz="0" w:space="0" w:color="auto"/>
      </w:divBdr>
    </w:div>
    <w:div w:id="63920966">
      <w:bodyDiv w:val="1"/>
      <w:marLeft w:val="0"/>
      <w:marRight w:val="0"/>
      <w:marTop w:val="0"/>
      <w:marBottom w:val="0"/>
      <w:divBdr>
        <w:top w:val="none" w:sz="0" w:space="0" w:color="auto"/>
        <w:left w:val="none" w:sz="0" w:space="0" w:color="auto"/>
        <w:bottom w:val="none" w:sz="0" w:space="0" w:color="auto"/>
        <w:right w:val="none" w:sz="0" w:space="0" w:color="auto"/>
      </w:divBdr>
    </w:div>
    <w:div w:id="67507308">
      <w:bodyDiv w:val="1"/>
      <w:marLeft w:val="0"/>
      <w:marRight w:val="0"/>
      <w:marTop w:val="0"/>
      <w:marBottom w:val="0"/>
      <w:divBdr>
        <w:top w:val="none" w:sz="0" w:space="0" w:color="auto"/>
        <w:left w:val="none" w:sz="0" w:space="0" w:color="auto"/>
        <w:bottom w:val="none" w:sz="0" w:space="0" w:color="auto"/>
        <w:right w:val="none" w:sz="0" w:space="0" w:color="auto"/>
      </w:divBdr>
    </w:div>
    <w:div w:id="70006148">
      <w:bodyDiv w:val="1"/>
      <w:marLeft w:val="0"/>
      <w:marRight w:val="0"/>
      <w:marTop w:val="0"/>
      <w:marBottom w:val="0"/>
      <w:divBdr>
        <w:top w:val="none" w:sz="0" w:space="0" w:color="auto"/>
        <w:left w:val="none" w:sz="0" w:space="0" w:color="auto"/>
        <w:bottom w:val="none" w:sz="0" w:space="0" w:color="auto"/>
        <w:right w:val="none" w:sz="0" w:space="0" w:color="auto"/>
      </w:divBdr>
    </w:div>
    <w:div w:id="70662481">
      <w:bodyDiv w:val="1"/>
      <w:marLeft w:val="0"/>
      <w:marRight w:val="0"/>
      <w:marTop w:val="0"/>
      <w:marBottom w:val="0"/>
      <w:divBdr>
        <w:top w:val="none" w:sz="0" w:space="0" w:color="auto"/>
        <w:left w:val="none" w:sz="0" w:space="0" w:color="auto"/>
        <w:bottom w:val="none" w:sz="0" w:space="0" w:color="auto"/>
        <w:right w:val="none" w:sz="0" w:space="0" w:color="auto"/>
      </w:divBdr>
    </w:div>
    <w:div w:id="71317981">
      <w:bodyDiv w:val="1"/>
      <w:marLeft w:val="0"/>
      <w:marRight w:val="0"/>
      <w:marTop w:val="0"/>
      <w:marBottom w:val="0"/>
      <w:divBdr>
        <w:top w:val="none" w:sz="0" w:space="0" w:color="auto"/>
        <w:left w:val="none" w:sz="0" w:space="0" w:color="auto"/>
        <w:bottom w:val="none" w:sz="0" w:space="0" w:color="auto"/>
        <w:right w:val="none" w:sz="0" w:space="0" w:color="auto"/>
      </w:divBdr>
    </w:div>
    <w:div w:id="75055992">
      <w:bodyDiv w:val="1"/>
      <w:marLeft w:val="0"/>
      <w:marRight w:val="0"/>
      <w:marTop w:val="0"/>
      <w:marBottom w:val="0"/>
      <w:divBdr>
        <w:top w:val="none" w:sz="0" w:space="0" w:color="auto"/>
        <w:left w:val="none" w:sz="0" w:space="0" w:color="auto"/>
        <w:bottom w:val="none" w:sz="0" w:space="0" w:color="auto"/>
        <w:right w:val="none" w:sz="0" w:space="0" w:color="auto"/>
      </w:divBdr>
    </w:div>
    <w:div w:id="78606373">
      <w:bodyDiv w:val="1"/>
      <w:marLeft w:val="0"/>
      <w:marRight w:val="0"/>
      <w:marTop w:val="0"/>
      <w:marBottom w:val="0"/>
      <w:divBdr>
        <w:top w:val="none" w:sz="0" w:space="0" w:color="auto"/>
        <w:left w:val="none" w:sz="0" w:space="0" w:color="auto"/>
        <w:bottom w:val="none" w:sz="0" w:space="0" w:color="auto"/>
        <w:right w:val="none" w:sz="0" w:space="0" w:color="auto"/>
      </w:divBdr>
    </w:div>
    <w:div w:id="90585742">
      <w:bodyDiv w:val="1"/>
      <w:marLeft w:val="0"/>
      <w:marRight w:val="0"/>
      <w:marTop w:val="0"/>
      <w:marBottom w:val="0"/>
      <w:divBdr>
        <w:top w:val="none" w:sz="0" w:space="0" w:color="auto"/>
        <w:left w:val="none" w:sz="0" w:space="0" w:color="auto"/>
        <w:bottom w:val="none" w:sz="0" w:space="0" w:color="auto"/>
        <w:right w:val="none" w:sz="0" w:space="0" w:color="auto"/>
      </w:divBdr>
    </w:div>
    <w:div w:id="90853949">
      <w:bodyDiv w:val="1"/>
      <w:marLeft w:val="0"/>
      <w:marRight w:val="0"/>
      <w:marTop w:val="0"/>
      <w:marBottom w:val="0"/>
      <w:divBdr>
        <w:top w:val="none" w:sz="0" w:space="0" w:color="auto"/>
        <w:left w:val="none" w:sz="0" w:space="0" w:color="auto"/>
        <w:bottom w:val="none" w:sz="0" w:space="0" w:color="auto"/>
        <w:right w:val="none" w:sz="0" w:space="0" w:color="auto"/>
      </w:divBdr>
    </w:div>
    <w:div w:id="91097760">
      <w:bodyDiv w:val="1"/>
      <w:marLeft w:val="0"/>
      <w:marRight w:val="0"/>
      <w:marTop w:val="0"/>
      <w:marBottom w:val="0"/>
      <w:divBdr>
        <w:top w:val="none" w:sz="0" w:space="0" w:color="auto"/>
        <w:left w:val="none" w:sz="0" w:space="0" w:color="auto"/>
        <w:bottom w:val="none" w:sz="0" w:space="0" w:color="auto"/>
        <w:right w:val="none" w:sz="0" w:space="0" w:color="auto"/>
      </w:divBdr>
    </w:div>
    <w:div w:id="92016313">
      <w:bodyDiv w:val="1"/>
      <w:marLeft w:val="0"/>
      <w:marRight w:val="0"/>
      <w:marTop w:val="0"/>
      <w:marBottom w:val="0"/>
      <w:divBdr>
        <w:top w:val="none" w:sz="0" w:space="0" w:color="auto"/>
        <w:left w:val="none" w:sz="0" w:space="0" w:color="auto"/>
        <w:bottom w:val="none" w:sz="0" w:space="0" w:color="auto"/>
        <w:right w:val="none" w:sz="0" w:space="0" w:color="auto"/>
      </w:divBdr>
    </w:div>
    <w:div w:id="92358007">
      <w:bodyDiv w:val="1"/>
      <w:marLeft w:val="0"/>
      <w:marRight w:val="0"/>
      <w:marTop w:val="0"/>
      <w:marBottom w:val="0"/>
      <w:divBdr>
        <w:top w:val="none" w:sz="0" w:space="0" w:color="auto"/>
        <w:left w:val="none" w:sz="0" w:space="0" w:color="auto"/>
        <w:bottom w:val="none" w:sz="0" w:space="0" w:color="auto"/>
        <w:right w:val="none" w:sz="0" w:space="0" w:color="auto"/>
      </w:divBdr>
    </w:div>
    <w:div w:id="98913413">
      <w:bodyDiv w:val="1"/>
      <w:marLeft w:val="0"/>
      <w:marRight w:val="0"/>
      <w:marTop w:val="0"/>
      <w:marBottom w:val="0"/>
      <w:divBdr>
        <w:top w:val="none" w:sz="0" w:space="0" w:color="auto"/>
        <w:left w:val="none" w:sz="0" w:space="0" w:color="auto"/>
        <w:bottom w:val="none" w:sz="0" w:space="0" w:color="auto"/>
        <w:right w:val="none" w:sz="0" w:space="0" w:color="auto"/>
      </w:divBdr>
    </w:div>
    <w:div w:id="102119992">
      <w:bodyDiv w:val="1"/>
      <w:marLeft w:val="0"/>
      <w:marRight w:val="0"/>
      <w:marTop w:val="0"/>
      <w:marBottom w:val="0"/>
      <w:divBdr>
        <w:top w:val="none" w:sz="0" w:space="0" w:color="auto"/>
        <w:left w:val="none" w:sz="0" w:space="0" w:color="auto"/>
        <w:bottom w:val="none" w:sz="0" w:space="0" w:color="auto"/>
        <w:right w:val="none" w:sz="0" w:space="0" w:color="auto"/>
      </w:divBdr>
    </w:div>
    <w:div w:id="103038280">
      <w:bodyDiv w:val="1"/>
      <w:marLeft w:val="0"/>
      <w:marRight w:val="0"/>
      <w:marTop w:val="0"/>
      <w:marBottom w:val="0"/>
      <w:divBdr>
        <w:top w:val="none" w:sz="0" w:space="0" w:color="auto"/>
        <w:left w:val="none" w:sz="0" w:space="0" w:color="auto"/>
        <w:bottom w:val="none" w:sz="0" w:space="0" w:color="auto"/>
        <w:right w:val="none" w:sz="0" w:space="0" w:color="auto"/>
      </w:divBdr>
    </w:div>
    <w:div w:id="105125164">
      <w:bodyDiv w:val="1"/>
      <w:marLeft w:val="0"/>
      <w:marRight w:val="0"/>
      <w:marTop w:val="0"/>
      <w:marBottom w:val="0"/>
      <w:divBdr>
        <w:top w:val="none" w:sz="0" w:space="0" w:color="auto"/>
        <w:left w:val="none" w:sz="0" w:space="0" w:color="auto"/>
        <w:bottom w:val="none" w:sz="0" w:space="0" w:color="auto"/>
        <w:right w:val="none" w:sz="0" w:space="0" w:color="auto"/>
      </w:divBdr>
    </w:div>
    <w:div w:id="105345514">
      <w:bodyDiv w:val="1"/>
      <w:marLeft w:val="0"/>
      <w:marRight w:val="0"/>
      <w:marTop w:val="0"/>
      <w:marBottom w:val="0"/>
      <w:divBdr>
        <w:top w:val="none" w:sz="0" w:space="0" w:color="auto"/>
        <w:left w:val="none" w:sz="0" w:space="0" w:color="auto"/>
        <w:bottom w:val="none" w:sz="0" w:space="0" w:color="auto"/>
        <w:right w:val="none" w:sz="0" w:space="0" w:color="auto"/>
      </w:divBdr>
    </w:div>
    <w:div w:id="108741873">
      <w:bodyDiv w:val="1"/>
      <w:marLeft w:val="0"/>
      <w:marRight w:val="0"/>
      <w:marTop w:val="0"/>
      <w:marBottom w:val="0"/>
      <w:divBdr>
        <w:top w:val="none" w:sz="0" w:space="0" w:color="auto"/>
        <w:left w:val="none" w:sz="0" w:space="0" w:color="auto"/>
        <w:bottom w:val="none" w:sz="0" w:space="0" w:color="auto"/>
        <w:right w:val="none" w:sz="0" w:space="0" w:color="auto"/>
      </w:divBdr>
    </w:div>
    <w:div w:id="110782645">
      <w:bodyDiv w:val="1"/>
      <w:marLeft w:val="0"/>
      <w:marRight w:val="0"/>
      <w:marTop w:val="0"/>
      <w:marBottom w:val="0"/>
      <w:divBdr>
        <w:top w:val="none" w:sz="0" w:space="0" w:color="auto"/>
        <w:left w:val="none" w:sz="0" w:space="0" w:color="auto"/>
        <w:bottom w:val="none" w:sz="0" w:space="0" w:color="auto"/>
        <w:right w:val="none" w:sz="0" w:space="0" w:color="auto"/>
      </w:divBdr>
    </w:div>
    <w:div w:id="113402547">
      <w:bodyDiv w:val="1"/>
      <w:marLeft w:val="0"/>
      <w:marRight w:val="0"/>
      <w:marTop w:val="0"/>
      <w:marBottom w:val="0"/>
      <w:divBdr>
        <w:top w:val="none" w:sz="0" w:space="0" w:color="auto"/>
        <w:left w:val="none" w:sz="0" w:space="0" w:color="auto"/>
        <w:bottom w:val="none" w:sz="0" w:space="0" w:color="auto"/>
        <w:right w:val="none" w:sz="0" w:space="0" w:color="auto"/>
      </w:divBdr>
    </w:div>
    <w:div w:id="116487280">
      <w:bodyDiv w:val="1"/>
      <w:marLeft w:val="0"/>
      <w:marRight w:val="0"/>
      <w:marTop w:val="0"/>
      <w:marBottom w:val="0"/>
      <w:divBdr>
        <w:top w:val="none" w:sz="0" w:space="0" w:color="auto"/>
        <w:left w:val="none" w:sz="0" w:space="0" w:color="auto"/>
        <w:bottom w:val="none" w:sz="0" w:space="0" w:color="auto"/>
        <w:right w:val="none" w:sz="0" w:space="0" w:color="auto"/>
      </w:divBdr>
    </w:div>
    <w:div w:id="116607075">
      <w:bodyDiv w:val="1"/>
      <w:marLeft w:val="0"/>
      <w:marRight w:val="0"/>
      <w:marTop w:val="0"/>
      <w:marBottom w:val="0"/>
      <w:divBdr>
        <w:top w:val="none" w:sz="0" w:space="0" w:color="auto"/>
        <w:left w:val="none" w:sz="0" w:space="0" w:color="auto"/>
        <w:bottom w:val="none" w:sz="0" w:space="0" w:color="auto"/>
        <w:right w:val="none" w:sz="0" w:space="0" w:color="auto"/>
      </w:divBdr>
    </w:div>
    <w:div w:id="123889117">
      <w:bodyDiv w:val="1"/>
      <w:marLeft w:val="0"/>
      <w:marRight w:val="0"/>
      <w:marTop w:val="0"/>
      <w:marBottom w:val="0"/>
      <w:divBdr>
        <w:top w:val="none" w:sz="0" w:space="0" w:color="auto"/>
        <w:left w:val="none" w:sz="0" w:space="0" w:color="auto"/>
        <w:bottom w:val="none" w:sz="0" w:space="0" w:color="auto"/>
        <w:right w:val="none" w:sz="0" w:space="0" w:color="auto"/>
      </w:divBdr>
    </w:div>
    <w:div w:id="132454420">
      <w:bodyDiv w:val="1"/>
      <w:marLeft w:val="0"/>
      <w:marRight w:val="0"/>
      <w:marTop w:val="0"/>
      <w:marBottom w:val="0"/>
      <w:divBdr>
        <w:top w:val="none" w:sz="0" w:space="0" w:color="auto"/>
        <w:left w:val="none" w:sz="0" w:space="0" w:color="auto"/>
        <w:bottom w:val="none" w:sz="0" w:space="0" w:color="auto"/>
        <w:right w:val="none" w:sz="0" w:space="0" w:color="auto"/>
      </w:divBdr>
    </w:div>
    <w:div w:id="145325538">
      <w:bodyDiv w:val="1"/>
      <w:marLeft w:val="0"/>
      <w:marRight w:val="0"/>
      <w:marTop w:val="0"/>
      <w:marBottom w:val="0"/>
      <w:divBdr>
        <w:top w:val="none" w:sz="0" w:space="0" w:color="auto"/>
        <w:left w:val="none" w:sz="0" w:space="0" w:color="auto"/>
        <w:bottom w:val="none" w:sz="0" w:space="0" w:color="auto"/>
        <w:right w:val="none" w:sz="0" w:space="0" w:color="auto"/>
      </w:divBdr>
    </w:div>
    <w:div w:id="154154383">
      <w:bodyDiv w:val="1"/>
      <w:marLeft w:val="0"/>
      <w:marRight w:val="0"/>
      <w:marTop w:val="0"/>
      <w:marBottom w:val="0"/>
      <w:divBdr>
        <w:top w:val="none" w:sz="0" w:space="0" w:color="auto"/>
        <w:left w:val="none" w:sz="0" w:space="0" w:color="auto"/>
        <w:bottom w:val="none" w:sz="0" w:space="0" w:color="auto"/>
        <w:right w:val="none" w:sz="0" w:space="0" w:color="auto"/>
      </w:divBdr>
    </w:div>
    <w:div w:id="156116301">
      <w:bodyDiv w:val="1"/>
      <w:marLeft w:val="0"/>
      <w:marRight w:val="0"/>
      <w:marTop w:val="0"/>
      <w:marBottom w:val="0"/>
      <w:divBdr>
        <w:top w:val="none" w:sz="0" w:space="0" w:color="auto"/>
        <w:left w:val="none" w:sz="0" w:space="0" w:color="auto"/>
        <w:bottom w:val="none" w:sz="0" w:space="0" w:color="auto"/>
        <w:right w:val="none" w:sz="0" w:space="0" w:color="auto"/>
      </w:divBdr>
    </w:div>
    <w:div w:id="157816346">
      <w:bodyDiv w:val="1"/>
      <w:marLeft w:val="0"/>
      <w:marRight w:val="0"/>
      <w:marTop w:val="0"/>
      <w:marBottom w:val="0"/>
      <w:divBdr>
        <w:top w:val="none" w:sz="0" w:space="0" w:color="auto"/>
        <w:left w:val="none" w:sz="0" w:space="0" w:color="auto"/>
        <w:bottom w:val="none" w:sz="0" w:space="0" w:color="auto"/>
        <w:right w:val="none" w:sz="0" w:space="0" w:color="auto"/>
      </w:divBdr>
    </w:div>
    <w:div w:id="160005857">
      <w:bodyDiv w:val="1"/>
      <w:marLeft w:val="0"/>
      <w:marRight w:val="0"/>
      <w:marTop w:val="0"/>
      <w:marBottom w:val="0"/>
      <w:divBdr>
        <w:top w:val="none" w:sz="0" w:space="0" w:color="auto"/>
        <w:left w:val="none" w:sz="0" w:space="0" w:color="auto"/>
        <w:bottom w:val="none" w:sz="0" w:space="0" w:color="auto"/>
        <w:right w:val="none" w:sz="0" w:space="0" w:color="auto"/>
      </w:divBdr>
    </w:div>
    <w:div w:id="160237250">
      <w:bodyDiv w:val="1"/>
      <w:marLeft w:val="0"/>
      <w:marRight w:val="0"/>
      <w:marTop w:val="0"/>
      <w:marBottom w:val="0"/>
      <w:divBdr>
        <w:top w:val="none" w:sz="0" w:space="0" w:color="auto"/>
        <w:left w:val="none" w:sz="0" w:space="0" w:color="auto"/>
        <w:bottom w:val="none" w:sz="0" w:space="0" w:color="auto"/>
        <w:right w:val="none" w:sz="0" w:space="0" w:color="auto"/>
      </w:divBdr>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5097285">
      <w:bodyDiv w:val="1"/>
      <w:marLeft w:val="0"/>
      <w:marRight w:val="0"/>
      <w:marTop w:val="0"/>
      <w:marBottom w:val="0"/>
      <w:divBdr>
        <w:top w:val="none" w:sz="0" w:space="0" w:color="auto"/>
        <w:left w:val="none" w:sz="0" w:space="0" w:color="auto"/>
        <w:bottom w:val="none" w:sz="0" w:space="0" w:color="auto"/>
        <w:right w:val="none" w:sz="0" w:space="0" w:color="auto"/>
      </w:divBdr>
    </w:div>
    <w:div w:id="166485505">
      <w:bodyDiv w:val="1"/>
      <w:marLeft w:val="0"/>
      <w:marRight w:val="0"/>
      <w:marTop w:val="0"/>
      <w:marBottom w:val="0"/>
      <w:divBdr>
        <w:top w:val="none" w:sz="0" w:space="0" w:color="auto"/>
        <w:left w:val="none" w:sz="0" w:space="0" w:color="auto"/>
        <w:bottom w:val="none" w:sz="0" w:space="0" w:color="auto"/>
        <w:right w:val="none" w:sz="0" w:space="0" w:color="auto"/>
      </w:divBdr>
    </w:div>
    <w:div w:id="173157456">
      <w:bodyDiv w:val="1"/>
      <w:marLeft w:val="0"/>
      <w:marRight w:val="0"/>
      <w:marTop w:val="0"/>
      <w:marBottom w:val="0"/>
      <w:divBdr>
        <w:top w:val="none" w:sz="0" w:space="0" w:color="auto"/>
        <w:left w:val="none" w:sz="0" w:space="0" w:color="auto"/>
        <w:bottom w:val="none" w:sz="0" w:space="0" w:color="auto"/>
        <w:right w:val="none" w:sz="0" w:space="0" w:color="auto"/>
      </w:divBdr>
    </w:div>
    <w:div w:id="176820727">
      <w:bodyDiv w:val="1"/>
      <w:marLeft w:val="0"/>
      <w:marRight w:val="0"/>
      <w:marTop w:val="0"/>
      <w:marBottom w:val="0"/>
      <w:divBdr>
        <w:top w:val="none" w:sz="0" w:space="0" w:color="auto"/>
        <w:left w:val="none" w:sz="0" w:space="0" w:color="auto"/>
        <w:bottom w:val="none" w:sz="0" w:space="0" w:color="auto"/>
        <w:right w:val="none" w:sz="0" w:space="0" w:color="auto"/>
      </w:divBdr>
    </w:div>
    <w:div w:id="190145054">
      <w:bodyDiv w:val="1"/>
      <w:marLeft w:val="0"/>
      <w:marRight w:val="0"/>
      <w:marTop w:val="0"/>
      <w:marBottom w:val="0"/>
      <w:divBdr>
        <w:top w:val="none" w:sz="0" w:space="0" w:color="auto"/>
        <w:left w:val="none" w:sz="0" w:space="0" w:color="auto"/>
        <w:bottom w:val="none" w:sz="0" w:space="0" w:color="auto"/>
        <w:right w:val="none" w:sz="0" w:space="0" w:color="auto"/>
      </w:divBdr>
    </w:div>
    <w:div w:id="191501132">
      <w:bodyDiv w:val="1"/>
      <w:marLeft w:val="0"/>
      <w:marRight w:val="0"/>
      <w:marTop w:val="0"/>
      <w:marBottom w:val="0"/>
      <w:divBdr>
        <w:top w:val="none" w:sz="0" w:space="0" w:color="auto"/>
        <w:left w:val="none" w:sz="0" w:space="0" w:color="auto"/>
        <w:bottom w:val="none" w:sz="0" w:space="0" w:color="auto"/>
        <w:right w:val="none" w:sz="0" w:space="0" w:color="auto"/>
      </w:divBdr>
    </w:div>
    <w:div w:id="197163537">
      <w:bodyDiv w:val="1"/>
      <w:marLeft w:val="0"/>
      <w:marRight w:val="0"/>
      <w:marTop w:val="0"/>
      <w:marBottom w:val="0"/>
      <w:divBdr>
        <w:top w:val="none" w:sz="0" w:space="0" w:color="auto"/>
        <w:left w:val="none" w:sz="0" w:space="0" w:color="auto"/>
        <w:bottom w:val="none" w:sz="0" w:space="0" w:color="auto"/>
        <w:right w:val="none" w:sz="0" w:space="0" w:color="auto"/>
      </w:divBdr>
    </w:div>
    <w:div w:id="199173910">
      <w:bodyDiv w:val="1"/>
      <w:marLeft w:val="0"/>
      <w:marRight w:val="0"/>
      <w:marTop w:val="0"/>
      <w:marBottom w:val="0"/>
      <w:divBdr>
        <w:top w:val="none" w:sz="0" w:space="0" w:color="auto"/>
        <w:left w:val="none" w:sz="0" w:space="0" w:color="auto"/>
        <w:bottom w:val="none" w:sz="0" w:space="0" w:color="auto"/>
        <w:right w:val="none" w:sz="0" w:space="0" w:color="auto"/>
      </w:divBdr>
    </w:div>
    <w:div w:id="201208611">
      <w:bodyDiv w:val="1"/>
      <w:marLeft w:val="0"/>
      <w:marRight w:val="0"/>
      <w:marTop w:val="0"/>
      <w:marBottom w:val="0"/>
      <w:divBdr>
        <w:top w:val="none" w:sz="0" w:space="0" w:color="auto"/>
        <w:left w:val="none" w:sz="0" w:space="0" w:color="auto"/>
        <w:bottom w:val="none" w:sz="0" w:space="0" w:color="auto"/>
        <w:right w:val="none" w:sz="0" w:space="0" w:color="auto"/>
      </w:divBdr>
    </w:div>
    <w:div w:id="201721169">
      <w:bodyDiv w:val="1"/>
      <w:marLeft w:val="0"/>
      <w:marRight w:val="0"/>
      <w:marTop w:val="0"/>
      <w:marBottom w:val="0"/>
      <w:divBdr>
        <w:top w:val="none" w:sz="0" w:space="0" w:color="auto"/>
        <w:left w:val="none" w:sz="0" w:space="0" w:color="auto"/>
        <w:bottom w:val="none" w:sz="0" w:space="0" w:color="auto"/>
        <w:right w:val="none" w:sz="0" w:space="0" w:color="auto"/>
      </w:divBdr>
    </w:div>
    <w:div w:id="204486367">
      <w:bodyDiv w:val="1"/>
      <w:marLeft w:val="0"/>
      <w:marRight w:val="0"/>
      <w:marTop w:val="0"/>
      <w:marBottom w:val="0"/>
      <w:divBdr>
        <w:top w:val="none" w:sz="0" w:space="0" w:color="auto"/>
        <w:left w:val="none" w:sz="0" w:space="0" w:color="auto"/>
        <w:bottom w:val="none" w:sz="0" w:space="0" w:color="auto"/>
        <w:right w:val="none" w:sz="0" w:space="0" w:color="auto"/>
      </w:divBdr>
    </w:div>
    <w:div w:id="207644130">
      <w:bodyDiv w:val="1"/>
      <w:marLeft w:val="0"/>
      <w:marRight w:val="0"/>
      <w:marTop w:val="0"/>
      <w:marBottom w:val="0"/>
      <w:divBdr>
        <w:top w:val="none" w:sz="0" w:space="0" w:color="auto"/>
        <w:left w:val="none" w:sz="0" w:space="0" w:color="auto"/>
        <w:bottom w:val="none" w:sz="0" w:space="0" w:color="auto"/>
        <w:right w:val="none" w:sz="0" w:space="0" w:color="auto"/>
      </w:divBdr>
    </w:div>
    <w:div w:id="207954110">
      <w:bodyDiv w:val="1"/>
      <w:marLeft w:val="0"/>
      <w:marRight w:val="0"/>
      <w:marTop w:val="0"/>
      <w:marBottom w:val="0"/>
      <w:divBdr>
        <w:top w:val="none" w:sz="0" w:space="0" w:color="auto"/>
        <w:left w:val="none" w:sz="0" w:space="0" w:color="auto"/>
        <w:bottom w:val="none" w:sz="0" w:space="0" w:color="auto"/>
        <w:right w:val="none" w:sz="0" w:space="0" w:color="auto"/>
      </w:divBdr>
    </w:div>
    <w:div w:id="214051562">
      <w:bodyDiv w:val="1"/>
      <w:marLeft w:val="0"/>
      <w:marRight w:val="0"/>
      <w:marTop w:val="0"/>
      <w:marBottom w:val="0"/>
      <w:divBdr>
        <w:top w:val="none" w:sz="0" w:space="0" w:color="auto"/>
        <w:left w:val="none" w:sz="0" w:space="0" w:color="auto"/>
        <w:bottom w:val="none" w:sz="0" w:space="0" w:color="auto"/>
        <w:right w:val="none" w:sz="0" w:space="0" w:color="auto"/>
      </w:divBdr>
    </w:div>
    <w:div w:id="214633156">
      <w:bodyDiv w:val="1"/>
      <w:marLeft w:val="0"/>
      <w:marRight w:val="0"/>
      <w:marTop w:val="0"/>
      <w:marBottom w:val="0"/>
      <w:divBdr>
        <w:top w:val="none" w:sz="0" w:space="0" w:color="auto"/>
        <w:left w:val="none" w:sz="0" w:space="0" w:color="auto"/>
        <w:bottom w:val="none" w:sz="0" w:space="0" w:color="auto"/>
        <w:right w:val="none" w:sz="0" w:space="0" w:color="auto"/>
      </w:divBdr>
    </w:div>
    <w:div w:id="216669391">
      <w:bodyDiv w:val="1"/>
      <w:marLeft w:val="0"/>
      <w:marRight w:val="0"/>
      <w:marTop w:val="0"/>
      <w:marBottom w:val="0"/>
      <w:divBdr>
        <w:top w:val="none" w:sz="0" w:space="0" w:color="auto"/>
        <w:left w:val="none" w:sz="0" w:space="0" w:color="auto"/>
        <w:bottom w:val="none" w:sz="0" w:space="0" w:color="auto"/>
        <w:right w:val="none" w:sz="0" w:space="0" w:color="auto"/>
      </w:divBdr>
    </w:div>
    <w:div w:id="218133960">
      <w:bodyDiv w:val="1"/>
      <w:marLeft w:val="0"/>
      <w:marRight w:val="0"/>
      <w:marTop w:val="0"/>
      <w:marBottom w:val="0"/>
      <w:divBdr>
        <w:top w:val="none" w:sz="0" w:space="0" w:color="auto"/>
        <w:left w:val="none" w:sz="0" w:space="0" w:color="auto"/>
        <w:bottom w:val="none" w:sz="0" w:space="0" w:color="auto"/>
        <w:right w:val="none" w:sz="0" w:space="0" w:color="auto"/>
      </w:divBdr>
    </w:div>
    <w:div w:id="227233611">
      <w:bodyDiv w:val="1"/>
      <w:marLeft w:val="0"/>
      <w:marRight w:val="0"/>
      <w:marTop w:val="0"/>
      <w:marBottom w:val="0"/>
      <w:divBdr>
        <w:top w:val="none" w:sz="0" w:space="0" w:color="auto"/>
        <w:left w:val="none" w:sz="0" w:space="0" w:color="auto"/>
        <w:bottom w:val="none" w:sz="0" w:space="0" w:color="auto"/>
        <w:right w:val="none" w:sz="0" w:space="0" w:color="auto"/>
      </w:divBdr>
    </w:div>
    <w:div w:id="227305700">
      <w:bodyDiv w:val="1"/>
      <w:marLeft w:val="0"/>
      <w:marRight w:val="0"/>
      <w:marTop w:val="0"/>
      <w:marBottom w:val="0"/>
      <w:divBdr>
        <w:top w:val="none" w:sz="0" w:space="0" w:color="auto"/>
        <w:left w:val="none" w:sz="0" w:space="0" w:color="auto"/>
        <w:bottom w:val="none" w:sz="0" w:space="0" w:color="auto"/>
        <w:right w:val="none" w:sz="0" w:space="0" w:color="auto"/>
      </w:divBdr>
    </w:div>
    <w:div w:id="228538953">
      <w:bodyDiv w:val="1"/>
      <w:marLeft w:val="0"/>
      <w:marRight w:val="0"/>
      <w:marTop w:val="0"/>
      <w:marBottom w:val="0"/>
      <w:divBdr>
        <w:top w:val="none" w:sz="0" w:space="0" w:color="auto"/>
        <w:left w:val="none" w:sz="0" w:space="0" w:color="auto"/>
        <w:bottom w:val="none" w:sz="0" w:space="0" w:color="auto"/>
        <w:right w:val="none" w:sz="0" w:space="0" w:color="auto"/>
      </w:divBdr>
    </w:div>
    <w:div w:id="233248257">
      <w:bodyDiv w:val="1"/>
      <w:marLeft w:val="0"/>
      <w:marRight w:val="0"/>
      <w:marTop w:val="0"/>
      <w:marBottom w:val="0"/>
      <w:divBdr>
        <w:top w:val="none" w:sz="0" w:space="0" w:color="auto"/>
        <w:left w:val="none" w:sz="0" w:space="0" w:color="auto"/>
        <w:bottom w:val="none" w:sz="0" w:space="0" w:color="auto"/>
        <w:right w:val="none" w:sz="0" w:space="0" w:color="auto"/>
      </w:divBdr>
    </w:div>
    <w:div w:id="236211336">
      <w:bodyDiv w:val="1"/>
      <w:marLeft w:val="0"/>
      <w:marRight w:val="0"/>
      <w:marTop w:val="0"/>
      <w:marBottom w:val="0"/>
      <w:divBdr>
        <w:top w:val="none" w:sz="0" w:space="0" w:color="auto"/>
        <w:left w:val="none" w:sz="0" w:space="0" w:color="auto"/>
        <w:bottom w:val="none" w:sz="0" w:space="0" w:color="auto"/>
        <w:right w:val="none" w:sz="0" w:space="0" w:color="auto"/>
      </w:divBdr>
    </w:div>
    <w:div w:id="241912679">
      <w:bodyDiv w:val="1"/>
      <w:marLeft w:val="0"/>
      <w:marRight w:val="0"/>
      <w:marTop w:val="0"/>
      <w:marBottom w:val="0"/>
      <w:divBdr>
        <w:top w:val="none" w:sz="0" w:space="0" w:color="auto"/>
        <w:left w:val="none" w:sz="0" w:space="0" w:color="auto"/>
        <w:bottom w:val="none" w:sz="0" w:space="0" w:color="auto"/>
        <w:right w:val="none" w:sz="0" w:space="0" w:color="auto"/>
      </w:divBdr>
    </w:div>
    <w:div w:id="242224464">
      <w:bodyDiv w:val="1"/>
      <w:marLeft w:val="0"/>
      <w:marRight w:val="0"/>
      <w:marTop w:val="0"/>
      <w:marBottom w:val="0"/>
      <w:divBdr>
        <w:top w:val="none" w:sz="0" w:space="0" w:color="auto"/>
        <w:left w:val="none" w:sz="0" w:space="0" w:color="auto"/>
        <w:bottom w:val="none" w:sz="0" w:space="0" w:color="auto"/>
        <w:right w:val="none" w:sz="0" w:space="0" w:color="auto"/>
      </w:divBdr>
    </w:div>
    <w:div w:id="243730564">
      <w:bodyDiv w:val="1"/>
      <w:marLeft w:val="0"/>
      <w:marRight w:val="0"/>
      <w:marTop w:val="0"/>
      <w:marBottom w:val="0"/>
      <w:divBdr>
        <w:top w:val="none" w:sz="0" w:space="0" w:color="auto"/>
        <w:left w:val="none" w:sz="0" w:space="0" w:color="auto"/>
        <w:bottom w:val="none" w:sz="0" w:space="0" w:color="auto"/>
        <w:right w:val="none" w:sz="0" w:space="0" w:color="auto"/>
      </w:divBdr>
    </w:div>
    <w:div w:id="244188236">
      <w:bodyDiv w:val="1"/>
      <w:marLeft w:val="0"/>
      <w:marRight w:val="0"/>
      <w:marTop w:val="0"/>
      <w:marBottom w:val="0"/>
      <w:divBdr>
        <w:top w:val="none" w:sz="0" w:space="0" w:color="auto"/>
        <w:left w:val="none" w:sz="0" w:space="0" w:color="auto"/>
        <w:bottom w:val="none" w:sz="0" w:space="0" w:color="auto"/>
        <w:right w:val="none" w:sz="0" w:space="0" w:color="auto"/>
      </w:divBdr>
    </w:div>
    <w:div w:id="247037185">
      <w:bodyDiv w:val="1"/>
      <w:marLeft w:val="0"/>
      <w:marRight w:val="0"/>
      <w:marTop w:val="0"/>
      <w:marBottom w:val="0"/>
      <w:divBdr>
        <w:top w:val="none" w:sz="0" w:space="0" w:color="auto"/>
        <w:left w:val="none" w:sz="0" w:space="0" w:color="auto"/>
        <w:bottom w:val="none" w:sz="0" w:space="0" w:color="auto"/>
        <w:right w:val="none" w:sz="0" w:space="0" w:color="auto"/>
      </w:divBdr>
    </w:div>
    <w:div w:id="248392811">
      <w:bodyDiv w:val="1"/>
      <w:marLeft w:val="0"/>
      <w:marRight w:val="0"/>
      <w:marTop w:val="0"/>
      <w:marBottom w:val="0"/>
      <w:divBdr>
        <w:top w:val="none" w:sz="0" w:space="0" w:color="auto"/>
        <w:left w:val="none" w:sz="0" w:space="0" w:color="auto"/>
        <w:bottom w:val="none" w:sz="0" w:space="0" w:color="auto"/>
        <w:right w:val="none" w:sz="0" w:space="0" w:color="auto"/>
      </w:divBdr>
    </w:div>
    <w:div w:id="250357376">
      <w:bodyDiv w:val="1"/>
      <w:marLeft w:val="0"/>
      <w:marRight w:val="0"/>
      <w:marTop w:val="0"/>
      <w:marBottom w:val="0"/>
      <w:divBdr>
        <w:top w:val="none" w:sz="0" w:space="0" w:color="auto"/>
        <w:left w:val="none" w:sz="0" w:space="0" w:color="auto"/>
        <w:bottom w:val="none" w:sz="0" w:space="0" w:color="auto"/>
        <w:right w:val="none" w:sz="0" w:space="0" w:color="auto"/>
      </w:divBdr>
    </w:div>
    <w:div w:id="263658998">
      <w:bodyDiv w:val="1"/>
      <w:marLeft w:val="0"/>
      <w:marRight w:val="0"/>
      <w:marTop w:val="0"/>
      <w:marBottom w:val="0"/>
      <w:divBdr>
        <w:top w:val="none" w:sz="0" w:space="0" w:color="auto"/>
        <w:left w:val="none" w:sz="0" w:space="0" w:color="auto"/>
        <w:bottom w:val="none" w:sz="0" w:space="0" w:color="auto"/>
        <w:right w:val="none" w:sz="0" w:space="0" w:color="auto"/>
      </w:divBdr>
    </w:div>
    <w:div w:id="267472442">
      <w:bodyDiv w:val="1"/>
      <w:marLeft w:val="0"/>
      <w:marRight w:val="0"/>
      <w:marTop w:val="0"/>
      <w:marBottom w:val="0"/>
      <w:divBdr>
        <w:top w:val="none" w:sz="0" w:space="0" w:color="auto"/>
        <w:left w:val="none" w:sz="0" w:space="0" w:color="auto"/>
        <w:bottom w:val="none" w:sz="0" w:space="0" w:color="auto"/>
        <w:right w:val="none" w:sz="0" w:space="0" w:color="auto"/>
      </w:divBdr>
    </w:div>
    <w:div w:id="268438265">
      <w:bodyDiv w:val="1"/>
      <w:marLeft w:val="0"/>
      <w:marRight w:val="0"/>
      <w:marTop w:val="0"/>
      <w:marBottom w:val="0"/>
      <w:divBdr>
        <w:top w:val="none" w:sz="0" w:space="0" w:color="auto"/>
        <w:left w:val="none" w:sz="0" w:space="0" w:color="auto"/>
        <w:bottom w:val="none" w:sz="0" w:space="0" w:color="auto"/>
        <w:right w:val="none" w:sz="0" w:space="0" w:color="auto"/>
      </w:divBdr>
    </w:div>
    <w:div w:id="272326809">
      <w:bodyDiv w:val="1"/>
      <w:marLeft w:val="0"/>
      <w:marRight w:val="0"/>
      <w:marTop w:val="0"/>
      <w:marBottom w:val="0"/>
      <w:divBdr>
        <w:top w:val="none" w:sz="0" w:space="0" w:color="auto"/>
        <w:left w:val="none" w:sz="0" w:space="0" w:color="auto"/>
        <w:bottom w:val="none" w:sz="0" w:space="0" w:color="auto"/>
        <w:right w:val="none" w:sz="0" w:space="0" w:color="auto"/>
      </w:divBdr>
    </w:div>
    <w:div w:id="295530440">
      <w:bodyDiv w:val="1"/>
      <w:marLeft w:val="0"/>
      <w:marRight w:val="0"/>
      <w:marTop w:val="0"/>
      <w:marBottom w:val="0"/>
      <w:divBdr>
        <w:top w:val="none" w:sz="0" w:space="0" w:color="auto"/>
        <w:left w:val="none" w:sz="0" w:space="0" w:color="auto"/>
        <w:bottom w:val="none" w:sz="0" w:space="0" w:color="auto"/>
        <w:right w:val="none" w:sz="0" w:space="0" w:color="auto"/>
      </w:divBdr>
    </w:div>
    <w:div w:id="300502418">
      <w:bodyDiv w:val="1"/>
      <w:marLeft w:val="0"/>
      <w:marRight w:val="0"/>
      <w:marTop w:val="0"/>
      <w:marBottom w:val="0"/>
      <w:divBdr>
        <w:top w:val="none" w:sz="0" w:space="0" w:color="auto"/>
        <w:left w:val="none" w:sz="0" w:space="0" w:color="auto"/>
        <w:bottom w:val="none" w:sz="0" w:space="0" w:color="auto"/>
        <w:right w:val="none" w:sz="0" w:space="0" w:color="auto"/>
      </w:divBdr>
    </w:div>
    <w:div w:id="303775257">
      <w:bodyDiv w:val="1"/>
      <w:marLeft w:val="0"/>
      <w:marRight w:val="0"/>
      <w:marTop w:val="0"/>
      <w:marBottom w:val="0"/>
      <w:divBdr>
        <w:top w:val="none" w:sz="0" w:space="0" w:color="auto"/>
        <w:left w:val="none" w:sz="0" w:space="0" w:color="auto"/>
        <w:bottom w:val="none" w:sz="0" w:space="0" w:color="auto"/>
        <w:right w:val="none" w:sz="0" w:space="0" w:color="auto"/>
      </w:divBdr>
    </w:div>
    <w:div w:id="313795731">
      <w:bodyDiv w:val="1"/>
      <w:marLeft w:val="0"/>
      <w:marRight w:val="0"/>
      <w:marTop w:val="0"/>
      <w:marBottom w:val="0"/>
      <w:divBdr>
        <w:top w:val="none" w:sz="0" w:space="0" w:color="auto"/>
        <w:left w:val="none" w:sz="0" w:space="0" w:color="auto"/>
        <w:bottom w:val="none" w:sz="0" w:space="0" w:color="auto"/>
        <w:right w:val="none" w:sz="0" w:space="0" w:color="auto"/>
      </w:divBdr>
    </w:div>
    <w:div w:id="318390571">
      <w:bodyDiv w:val="1"/>
      <w:marLeft w:val="0"/>
      <w:marRight w:val="0"/>
      <w:marTop w:val="0"/>
      <w:marBottom w:val="0"/>
      <w:divBdr>
        <w:top w:val="none" w:sz="0" w:space="0" w:color="auto"/>
        <w:left w:val="none" w:sz="0" w:space="0" w:color="auto"/>
        <w:bottom w:val="none" w:sz="0" w:space="0" w:color="auto"/>
        <w:right w:val="none" w:sz="0" w:space="0" w:color="auto"/>
      </w:divBdr>
    </w:div>
    <w:div w:id="329675176">
      <w:bodyDiv w:val="1"/>
      <w:marLeft w:val="0"/>
      <w:marRight w:val="0"/>
      <w:marTop w:val="0"/>
      <w:marBottom w:val="0"/>
      <w:divBdr>
        <w:top w:val="none" w:sz="0" w:space="0" w:color="auto"/>
        <w:left w:val="none" w:sz="0" w:space="0" w:color="auto"/>
        <w:bottom w:val="none" w:sz="0" w:space="0" w:color="auto"/>
        <w:right w:val="none" w:sz="0" w:space="0" w:color="auto"/>
      </w:divBdr>
    </w:div>
    <w:div w:id="334499256">
      <w:bodyDiv w:val="1"/>
      <w:marLeft w:val="0"/>
      <w:marRight w:val="0"/>
      <w:marTop w:val="0"/>
      <w:marBottom w:val="0"/>
      <w:divBdr>
        <w:top w:val="none" w:sz="0" w:space="0" w:color="auto"/>
        <w:left w:val="none" w:sz="0" w:space="0" w:color="auto"/>
        <w:bottom w:val="none" w:sz="0" w:space="0" w:color="auto"/>
        <w:right w:val="none" w:sz="0" w:space="0" w:color="auto"/>
      </w:divBdr>
    </w:div>
    <w:div w:id="334890022">
      <w:bodyDiv w:val="1"/>
      <w:marLeft w:val="0"/>
      <w:marRight w:val="0"/>
      <w:marTop w:val="0"/>
      <w:marBottom w:val="0"/>
      <w:divBdr>
        <w:top w:val="none" w:sz="0" w:space="0" w:color="auto"/>
        <w:left w:val="none" w:sz="0" w:space="0" w:color="auto"/>
        <w:bottom w:val="none" w:sz="0" w:space="0" w:color="auto"/>
        <w:right w:val="none" w:sz="0" w:space="0" w:color="auto"/>
      </w:divBdr>
    </w:div>
    <w:div w:id="336813630">
      <w:bodyDiv w:val="1"/>
      <w:marLeft w:val="0"/>
      <w:marRight w:val="0"/>
      <w:marTop w:val="0"/>
      <w:marBottom w:val="0"/>
      <w:divBdr>
        <w:top w:val="none" w:sz="0" w:space="0" w:color="auto"/>
        <w:left w:val="none" w:sz="0" w:space="0" w:color="auto"/>
        <w:bottom w:val="none" w:sz="0" w:space="0" w:color="auto"/>
        <w:right w:val="none" w:sz="0" w:space="0" w:color="auto"/>
      </w:divBdr>
    </w:div>
    <w:div w:id="348216158">
      <w:bodyDiv w:val="1"/>
      <w:marLeft w:val="0"/>
      <w:marRight w:val="0"/>
      <w:marTop w:val="0"/>
      <w:marBottom w:val="0"/>
      <w:divBdr>
        <w:top w:val="none" w:sz="0" w:space="0" w:color="auto"/>
        <w:left w:val="none" w:sz="0" w:space="0" w:color="auto"/>
        <w:bottom w:val="none" w:sz="0" w:space="0" w:color="auto"/>
        <w:right w:val="none" w:sz="0" w:space="0" w:color="auto"/>
      </w:divBdr>
    </w:div>
    <w:div w:id="348918012">
      <w:bodyDiv w:val="1"/>
      <w:marLeft w:val="0"/>
      <w:marRight w:val="0"/>
      <w:marTop w:val="0"/>
      <w:marBottom w:val="0"/>
      <w:divBdr>
        <w:top w:val="none" w:sz="0" w:space="0" w:color="auto"/>
        <w:left w:val="none" w:sz="0" w:space="0" w:color="auto"/>
        <w:bottom w:val="none" w:sz="0" w:space="0" w:color="auto"/>
        <w:right w:val="none" w:sz="0" w:space="0" w:color="auto"/>
      </w:divBdr>
    </w:div>
    <w:div w:id="353922543">
      <w:bodyDiv w:val="1"/>
      <w:marLeft w:val="0"/>
      <w:marRight w:val="0"/>
      <w:marTop w:val="0"/>
      <w:marBottom w:val="0"/>
      <w:divBdr>
        <w:top w:val="none" w:sz="0" w:space="0" w:color="auto"/>
        <w:left w:val="none" w:sz="0" w:space="0" w:color="auto"/>
        <w:bottom w:val="none" w:sz="0" w:space="0" w:color="auto"/>
        <w:right w:val="none" w:sz="0" w:space="0" w:color="auto"/>
      </w:divBdr>
    </w:div>
    <w:div w:id="358361284">
      <w:bodyDiv w:val="1"/>
      <w:marLeft w:val="0"/>
      <w:marRight w:val="0"/>
      <w:marTop w:val="0"/>
      <w:marBottom w:val="0"/>
      <w:divBdr>
        <w:top w:val="none" w:sz="0" w:space="0" w:color="auto"/>
        <w:left w:val="none" w:sz="0" w:space="0" w:color="auto"/>
        <w:bottom w:val="none" w:sz="0" w:space="0" w:color="auto"/>
        <w:right w:val="none" w:sz="0" w:space="0" w:color="auto"/>
      </w:divBdr>
    </w:div>
    <w:div w:id="358745782">
      <w:bodyDiv w:val="1"/>
      <w:marLeft w:val="0"/>
      <w:marRight w:val="0"/>
      <w:marTop w:val="0"/>
      <w:marBottom w:val="0"/>
      <w:divBdr>
        <w:top w:val="none" w:sz="0" w:space="0" w:color="auto"/>
        <w:left w:val="none" w:sz="0" w:space="0" w:color="auto"/>
        <w:bottom w:val="none" w:sz="0" w:space="0" w:color="auto"/>
        <w:right w:val="none" w:sz="0" w:space="0" w:color="auto"/>
      </w:divBdr>
    </w:div>
    <w:div w:id="360790552">
      <w:bodyDiv w:val="1"/>
      <w:marLeft w:val="0"/>
      <w:marRight w:val="0"/>
      <w:marTop w:val="0"/>
      <w:marBottom w:val="0"/>
      <w:divBdr>
        <w:top w:val="none" w:sz="0" w:space="0" w:color="auto"/>
        <w:left w:val="none" w:sz="0" w:space="0" w:color="auto"/>
        <w:bottom w:val="none" w:sz="0" w:space="0" w:color="auto"/>
        <w:right w:val="none" w:sz="0" w:space="0" w:color="auto"/>
      </w:divBdr>
    </w:div>
    <w:div w:id="365906799">
      <w:bodyDiv w:val="1"/>
      <w:marLeft w:val="0"/>
      <w:marRight w:val="0"/>
      <w:marTop w:val="0"/>
      <w:marBottom w:val="0"/>
      <w:divBdr>
        <w:top w:val="none" w:sz="0" w:space="0" w:color="auto"/>
        <w:left w:val="none" w:sz="0" w:space="0" w:color="auto"/>
        <w:bottom w:val="none" w:sz="0" w:space="0" w:color="auto"/>
        <w:right w:val="none" w:sz="0" w:space="0" w:color="auto"/>
      </w:divBdr>
    </w:div>
    <w:div w:id="366219778">
      <w:bodyDiv w:val="1"/>
      <w:marLeft w:val="0"/>
      <w:marRight w:val="0"/>
      <w:marTop w:val="0"/>
      <w:marBottom w:val="0"/>
      <w:divBdr>
        <w:top w:val="none" w:sz="0" w:space="0" w:color="auto"/>
        <w:left w:val="none" w:sz="0" w:space="0" w:color="auto"/>
        <w:bottom w:val="none" w:sz="0" w:space="0" w:color="auto"/>
        <w:right w:val="none" w:sz="0" w:space="0" w:color="auto"/>
      </w:divBdr>
    </w:div>
    <w:div w:id="369034936">
      <w:bodyDiv w:val="1"/>
      <w:marLeft w:val="0"/>
      <w:marRight w:val="0"/>
      <w:marTop w:val="0"/>
      <w:marBottom w:val="0"/>
      <w:divBdr>
        <w:top w:val="none" w:sz="0" w:space="0" w:color="auto"/>
        <w:left w:val="none" w:sz="0" w:space="0" w:color="auto"/>
        <w:bottom w:val="none" w:sz="0" w:space="0" w:color="auto"/>
        <w:right w:val="none" w:sz="0" w:space="0" w:color="auto"/>
      </w:divBdr>
    </w:div>
    <w:div w:id="380177288">
      <w:bodyDiv w:val="1"/>
      <w:marLeft w:val="0"/>
      <w:marRight w:val="0"/>
      <w:marTop w:val="0"/>
      <w:marBottom w:val="0"/>
      <w:divBdr>
        <w:top w:val="none" w:sz="0" w:space="0" w:color="auto"/>
        <w:left w:val="none" w:sz="0" w:space="0" w:color="auto"/>
        <w:bottom w:val="none" w:sz="0" w:space="0" w:color="auto"/>
        <w:right w:val="none" w:sz="0" w:space="0" w:color="auto"/>
      </w:divBdr>
    </w:div>
    <w:div w:id="391468480">
      <w:bodyDiv w:val="1"/>
      <w:marLeft w:val="0"/>
      <w:marRight w:val="0"/>
      <w:marTop w:val="0"/>
      <w:marBottom w:val="0"/>
      <w:divBdr>
        <w:top w:val="none" w:sz="0" w:space="0" w:color="auto"/>
        <w:left w:val="none" w:sz="0" w:space="0" w:color="auto"/>
        <w:bottom w:val="none" w:sz="0" w:space="0" w:color="auto"/>
        <w:right w:val="none" w:sz="0" w:space="0" w:color="auto"/>
      </w:divBdr>
    </w:div>
    <w:div w:id="396588659">
      <w:bodyDiv w:val="1"/>
      <w:marLeft w:val="0"/>
      <w:marRight w:val="0"/>
      <w:marTop w:val="0"/>
      <w:marBottom w:val="0"/>
      <w:divBdr>
        <w:top w:val="none" w:sz="0" w:space="0" w:color="auto"/>
        <w:left w:val="none" w:sz="0" w:space="0" w:color="auto"/>
        <w:bottom w:val="none" w:sz="0" w:space="0" w:color="auto"/>
        <w:right w:val="none" w:sz="0" w:space="0" w:color="auto"/>
      </w:divBdr>
    </w:div>
    <w:div w:id="398209166">
      <w:bodyDiv w:val="1"/>
      <w:marLeft w:val="0"/>
      <w:marRight w:val="0"/>
      <w:marTop w:val="0"/>
      <w:marBottom w:val="0"/>
      <w:divBdr>
        <w:top w:val="none" w:sz="0" w:space="0" w:color="auto"/>
        <w:left w:val="none" w:sz="0" w:space="0" w:color="auto"/>
        <w:bottom w:val="none" w:sz="0" w:space="0" w:color="auto"/>
        <w:right w:val="none" w:sz="0" w:space="0" w:color="auto"/>
      </w:divBdr>
    </w:div>
    <w:div w:id="399795845">
      <w:bodyDiv w:val="1"/>
      <w:marLeft w:val="0"/>
      <w:marRight w:val="0"/>
      <w:marTop w:val="0"/>
      <w:marBottom w:val="0"/>
      <w:divBdr>
        <w:top w:val="none" w:sz="0" w:space="0" w:color="auto"/>
        <w:left w:val="none" w:sz="0" w:space="0" w:color="auto"/>
        <w:bottom w:val="none" w:sz="0" w:space="0" w:color="auto"/>
        <w:right w:val="none" w:sz="0" w:space="0" w:color="auto"/>
      </w:divBdr>
    </w:div>
    <w:div w:id="399985802">
      <w:bodyDiv w:val="1"/>
      <w:marLeft w:val="0"/>
      <w:marRight w:val="0"/>
      <w:marTop w:val="0"/>
      <w:marBottom w:val="0"/>
      <w:divBdr>
        <w:top w:val="none" w:sz="0" w:space="0" w:color="auto"/>
        <w:left w:val="none" w:sz="0" w:space="0" w:color="auto"/>
        <w:bottom w:val="none" w:sz="0" w:space="0" w:color="auto"/>
        <w:right w:val="none" w:sz="0" w:space="0" w:color="auto"/>
      </w:divBdr>
    </w:div>
    <w:div w:id="400182269">
      <w:bodyDiv w:val="1"/>
      <w:marLeft w:val="0"/>
      <w:marRight w:val="0"/>
      <w:marTop w:val="0"/>
      <w:marBottom w:val="0"/>
      <w:divBdr>
        <w:top w:val="none" w:sz="0" w:space="0" w:color="auto"/>
        <w:left w:val="none" w:sz="0" w:space="0" w:color="auto"/>
        <w:bottom w:val="none" w:sz="0" w:space="0" w:color="auto"/>
        <w:right w:val="none" w:sz="0" w:space="0" w:color="auto"/>
      </w:divBdr>
    </w:div>
    <w:div w:id="407390118">
      <w:bodyDiv w:val="1"/>
      <w:marLeft w:val="0"/>
      <w:marRight w:val="0"/>
      <w:marTop w:val="0"/>
      <w:marBottom w:val="0"/>
      <w:divBdr>
        <w:top w:val="none" w:sz="0" w:space="0" w:color="auto"/>
        <w:left w:val="none" w:sz="0" w:space="0" w:color="auto"/>
        <w:bottom w:val="none" w:sz="0" w:space="0" w:color="auto"/>
        <w:right w:val="none" w:sz="0" w:space="0" w:color="auto"/>
      </w:divBdr>
    </w:div>
    <w:div w:id="412552182">
      <w:bodyDiv w:val="1"/>
      <w:marLeft w:val="0"/>
      <w:marRight w:val="0"/>
      <w:marTop w:val="0"/>
      <w:marBottom w:val="0"/>
      <w:divBdr>
        <w:top w:val="none" w:sz="0" w:space="0" w:color="auto"/>
        <w:left w:val="none" w:sz="0" w:space="0" w:color="auto"/>
        <w:bottom w:val="none" w:sz="0" w:space="0" w:color="auto"/>
        <w:right w:val="none" w:sz="0" w:space="0" w:color="auto"/>
      </w:divBdr>
    </w:div>
    <w:div w:id="416750719">
      <w:bodyDiv w:val="1"/>
      <w:marLeft w:val="0"/>
      <w:marRight w:val="0"/>
      <w:marTop w:val="0"/>
      <w:marBottom w:val="0"/>
      <w:divBdr>
        <w:top w:val="none" w:sz="0" w:space="0" w:color="auto"/>
        <w:left w:val="none" w:sz="0" w:space="0" w:color="auto"/>
        <w:bottom w:val="none" w:sz="0" w:space="0" w:color="auto"/>
        <w:right w:val="none" w:sz="0" w:space="0" w:color="auto"/>
      </w:divBdr>
    </w:div>
    <w:div w:id="418792233">
      <w:bodyDiv w:val="1"/>
      <w:marLeft w:val="0"/>
      <w:marRight w:val="0"/>
      <w:marTop w:val="0"/>
      <w:marBottom w:val="0"/>
      <w:divBdr>
        <w:top w:val="none" w:sz="0" w:space="0" w:color="auto"/>
        <w:left w:val="none" w:sz="0" w:space="0" w:color="auto"/>
        <w:bottom w:val="none" w:sz="0" w:space="0" w:color="auto"/>
        <w:right w:val="none" w:sz="0" w:space="0" w:color="auto"/>
      </w:divBdr>
    </w:div>
    <w:div w:id="419375865">
      <w:bodyDiv w:val="1"/>
      <w:marLeft w:val="0"/>
      <w:marRight w:val="0"/>
      <w:marTop w:val="0"/>
      <w:marBottom w:val="0"/>
      <w:divBdr>
        <w:top w:val="none" w:sz="0" w:space="0" w:color="auto"/>
        <w:left w:val="none" w:sz="0" w:space="0" w:color="auto"/>
        <w:bottom w:val="none" w:sz="0" w:space="0" w:color="auto"/>
        <w:right w:val="none" w:sz="0" w:space="0" w:color="auto"/>
      </w:divBdr>
    </w:div>
    <w:div w:id="422067040">
      <w:bodyDiv w:val="1"/>
      <w:marLeft w:val="0"/>
      <w:marRight w:val="0"/>
      <w:marTop w:val="0"/>
      <w:marBottom w:val="0"/>
      <w:divBdr>
        <w:top w:val="none" w:sz="0" w:space="0" w:color="auto"/>
        <w:left w:val="none" w:sz="0" w:space="0" w:color="auto"/>
        <w:bottom w:val="none" w:sz="0" w:space="0" w:color="auto"/>
        <w:right w:val="none" w:sz="0" w:space="0" w:color="auto"/>
      </w:divBdr>
    </w:div>
    <w:div w:id="426778790">
      <w:bodyDiv w:val="1"/>
      <w:marLeft w:val="0"/>
      <w:marRight w:val="0"/>
      <w:marTop w:val="0"/>
      <w:marBottom w:val="0"/>
      <w:divBdr>
        <w:top w:val="none" w:sz="0" w:space="0" w:color="auto"/>
        <w:left w:val="none" w:sz="0" w:space="0" w:color="auto"/>
        <w:bottom w:val="none" w:sz="0" w:space="0" w:color="auto"/>
        <w:right w:val="none" w:sz="0" w:space="0" w:color="auto"/>
      </w:divBdr>
    </w:div>
    <w:div w:id="428039639">
      <w:bodyDiv w:val="1"/>
      <w:marLeft w:val="0"/>
      <w:marRight w:val="0"/>
      <w:marTop w:val="0"/>
      <w:marBottom w:val="0"/>
      <w:divBdr>
        <w:top w:val="none" w:sz="0" w:space="0" w:color="auto"/>
        <w:left w:val="none" w:sz="0" w:space="0" w:color="auto"/>
        <w:bottom w:val="none" w:sz="0" w:space="0" w:color="auto"/>
        <w:right w:val="none" w:sz="0" w:space="0" w:color="auto"/>
      </w:divBdr>
    </w:div>
    <w:div w:id="437141378">
      <w:bodyDiv w:val="1"/>
      <w:marLeft w:val="0"/>
      <w:marRight w:val="0"/>
      <w:marTop w:val="0"/>
      <w:marBottom w:val="0"/>
      <w:divBdr>
        <w:top w:val="none" w:sz="0" w:space="0" w:color="auto"/>
        <w:left w:val="none" w:sz="0" w:space="0" w:color="auto"/>
        <w:bottom w:val="none" w:sz="0" w:space="0" w:color="auto"/>
        <w:right w:val="none" w:sz="0" w:space="0" w:color="auto"/>
      </w:divBdr>
    </w:div>
    <w:div w:id="438186915">
      <w:bodyDiv w:val="1"/>
      <w:marLeft w:val="0"/>
      <w:marRight w:val="0"/>
      <w:marTop w:val="0"/>
      <w:marBottom w:val="0"/>
      <w:divBdr>
        <w:top w:val="none" w:sz="0" w:space="0" w:color="auto"/>
        <w:left w:val="none" w:sz="0" w:space="0" w:color="auto"/>
        <w:bottom w:val="none" w:sz="0" w:space="0" w:color="auto"/>
        <w:right w:val="none" w:sz="0" w:space="0" w:color="auto"/>
      </w:divBdr>
    </w:div>
    <w:div w:id="439419083">
      <w:bodyDiv w:val="1"/>
      <w:marLeft w:val="0"/>
      <w:marRight w:val="0"/>
      <w:marTop w:val="0"/>
      <w:marBottom w:val="0"/>
      <w:divBdr>
        <w:top w:val="none" w:sz="0" w:space="0" w:color="auto"/>
        <w:left w:val="none" w:sz="0" w:space="0" w:color="auto"/>
        <w:bottom w:val="none" w:sz="0" w:space="0" w:color="auto"/>
        <w:right w:val="none" w:sz="0" w:space="0" w:color="auto"/>
      </w:divBdr>
    </w:div>
    <w:div w:id="458232352">
      <w:bodyDiv w:val="1"/>
      <w:marLeft w:val="0"/>
      <w:marRight w:val="0"/>
      <w:marTop w:val="0"/>
      <w:marBottom w:val="0"/>
      <w:divBdr>
        <w:top w:val="none" w:sz="0" w:space="0" w:color="auto"/>
        <w:left w:val="none" w:sz="0" w:space="0" w:color="auto"/>
        <w:bottom w:val="none" w:sz="0" w:space="0" w:color="auto"/>
        <w:right w:val="none" w:sz="0" w:space="0" w:color="auto"/>
      </w:divBdr>
    </w:div>
    <w:div w:id="464008785">
      <w:bodyDiv w:val="1"/>
      <w:marLeft w:val="0"/>
      <w:marRight w:val="0"/>
      <w:marTop w:val="0"/>
      <w:marBottom w:val="0"/>
      <w:divBdr>
        <w:top w:val="none" w:sz="0" w:space="0" w:color="auto"/>
        <w:left w:val="none" w:sz="0" w:space="0" w:color="auto"/>
        <w:bottom w:val="none" w:sz="0" w:space="0" w:color="auto"/>
        <w:right w:val="none" w:sz="0" w:space="0" w:color="auto"/>
      </w:divBdr>
    </w:div>
    <w:div w:id="466165306">
      <w:bodyDiv w:val="1"/>
      <w:marLeft w:val="0"/>
      <w:marRight w:val="0"/>
      <w:marTop w:val="0"/>
      <w:marBottom w:val="0"/>
      <w:divBdr>
        <w:top w:val="none" w:sz="0" w:space="0" w:color="auto"/>
        <w:left w:val="none" w:sz="0" w:space="0" w:color="auto"/>
        <w:bottom w:val="none" w:sz="0" w:space="0" w:color="auto"/>
        <w:right w:val="none" w:sz="0" w:space="0" w:color="auto"/>
      </w:divBdr>
    </w:div>
    <w:div w:id="467865210">
      <w:bodyDiv w:val="1"/>
      <w:marLeft w:val="0"/>
      <w:marRight w:val="0"/>
      <w:marTop w:val="0"/>
      <w:marBottom w:val="0"/>
      <w:divBdr>
        <w:top w:val="none" w:sz="0" w:space="0" w:color="auto"/>
        <w:left w:val="none" w:sz="0" w:space="0" w:color="auto"/>
        <w:bottom w:val="none" w:sz="0" w:space="0" w:color="auto"/>
        <w:right w:val="none" w:sz="0" w:space="0" w:color="auto"/>
      </w:divBdr>
    </w:div>
    <w:div w:id="471751841">
      <w:bodyDiv w:val="1"/>
      <w:marLeft w:val="0"/>
      <w:marRight w:val="0"/>
      <w:marTop w:val="0"/>
      <w:marBottom w:val="0"/>
      <w:divBdr>
        <w:top w:val="none" w:sz="0" w:space="0" w:color="auto"/>
        <w:left w:val="none" w:sz="0" w:space="0" w:color="auto"/>
        <w:bottom w:val="none" w:sz="0" w:space="0" w:color="auto"/>
        <w:right w:val="none" w:sz="0" w:space="0" w:color="auto"/>
      </w:divBdr>
    </w:div>
    <w:div w:id="475416129">
      <w:bodyDiv w:val="1"/>
      <w:marLeft w:val="0"/>
      <w:marRight w:val="0"/>
      <w:marTop w:val="0"/>
      <w:marBottom w:val="0"/>
      <w:divBdr>
        <w:top w:val="none" w:sz="0" w:space="0" w:color="auto"/>
        <w:left w:val="none" w:sz="0" w:space="0" w:color="auto"/>
        <w:bottom w:val="none" w:sz="0" w:space="0" w:color="auto"/>
        <w:right w:val="none" w:sz="0" w:space="0" w:color="auto"/>
      </w:divBdr>
    </w:div>
    <w:div w:id="475529252">
      <w:bodyDiv w:val="1"/>
      <w:marLeft w:val="0"/>
      <w:marRight w:val="0"/>
      <w:marTop w:val="0"/>
      <w:marBottom w:val="0"/>
      <w:divBdr>
        <w:top w:val="none" w:sz="0" w:space="0" w:color="auto"/>
        <w:left w:val="none" w:sz="0" w:space="0" w:color="auto"/>
        <w:bottom w:val="none" w:sz="0" w:space="0" w:color="auto"/>
        <w:right w:val="none" w:sz="0" w:space="0" w:color="auto"/>
      </w:divBdr>
    </w:div>
    <w:div w:id="476192419">
      <w:bodyDiv w:val="1"/>
      <w:marLeft w:val="0"/>
      <w:marRight w:val="0"/>
      <w:marTop w:val="0"/>
      <w:marBottom w:val="0"/>
      <w:divBdr>
        <w:top w:val="none" w:sz="0" w:space="0" w:color="auto"/>
        <w:left w:val="none" w:sz="0" w:space="0" w:color="auto"/>
        <w:bottom w:val="none" w:sz="0" w:space="0" w:color="auto"/>
        <w:right w:val="none" w:sz="0" w:space="0" w:color="auto"/>
      </w:divBdr>
    </w:div>
    <w:div w:id="477765654">
      <w:bodyDiv w:val="1"/>
      <w:marLeft w:val="0"/>
      <w:marRight w:val="0"/>
      <w:marTop w:val="0"/>
      <w:marBottom w:val="0"/>
      <w:divBdr>
        <w:top w:val="none" w:sz="0" w:space="0" w:color="auto"/>
        <w:left w:val="none" w:sz="0" w:space="0" w:color="auto"/>
        <w:bottom w:val="none" w:sz="0" w:space="0" w:color="auto"/>
        <w:right w:val="none" w:sz="0" w:space="0" w:color="auto"/>
      </w:divBdr>
    </w:div>
    <w:div w:id="483013238">
      <w:bodyDiv w:val="1"/>
      <w:marLeft w:val="0"/>
      <w:marRight w:val="0"/>
      <w:marTop w:val="0"/>
      <w:marBottom w:val="0"/>
      <w:divBdr>
        <w:top w:val="none" w:sz="0" w:space="0" w:color="auto"/>
        <w:left w:val="none" w:sz="0" w:space="0" w:color="auto"/>
        <w:bottom w:val="none" w:sz="0" w:space="0" w:color="auto"/>
        <w:right w:val="none" w:sz="0" w:space="0" w:color="auto"/>
      </w:divBdr>
    </w:div>
    <w:div w:id="485165042">
      <w:bodyDiv w:val="1"/>
      <w:marLeft w:val="0"/>
      <w:marRight w:val="0"/>
      <w:marTop w:val="0"/>
      <w:marBottom w:val="0"/>
      <w:divBdr>
        <w:top w:val="none" w:sz="0" w:space="0" w:color="auto"/>
        <w:left w:val="none" w:sz="0" w:space="0" w:color="auto"/>
        <w:bottom w:val="none" w:sz="0" w:space="0" w:color="auto"/>
        <w:right w:val="none" w:sz="0" w:space="0" w:color="auto"/>
      </w:divBdr>
    </w:div>
    <w:div w:id="487138013">
      <w:bodyDiv w:val="1"/>
      <w:marLeft w:val="0"/>
      <w:marRight w:val="0"/>
      <w:marTop w:val="0"/>
      <w:marBottom w:val="0"/>
      <w:divBdr>
        <w:top w:val="none" w:sz="0" w:space="0" w:color="auto"/>
        <w:left w:val="none" w:sz="0" w:space="0" w:color="auto"/>
        <w:bottom w:val="none" w:sz="0" w:space="0" w:color="auto"/>
        <w:right w:val="none" w:sz="0" w:space="0" w:color="auto"/>
      </w:divBdr>
    </w:div>
    <w:div w:id="489635185">
      <w:bodyDiv w:val="1"/>
      <w:marLeft w:val="0"/>
      <w:marRight w:val="0"/>
      <w:marTop w:val="0"/>
      <w:marBottom w:val="0"/>
      <w:divBdr>
        <w:top w:val="none" w:sz="0" w:space="0" w:color="auto"/>
        <w:left w:val="none" w:sz="0" w:space="0" w:color="auto"/>
        <w:bottom w:val="none" w:sz="0" w:space="0" w:color="auto"/>
        <w:right w:val="none" w:sz="0" w:space="0" w:color="auto"/>
      </w:divBdr>
    </w:div>
    <w:div w:id="494149482">
      <w:bodyDiv w:val="1"/>
      <w:marLeft w:val="0"/>
      <w:marRight w:val="0"/>
      <w:marTop w:val="0"/>
      <w:marBottom w:val="0"/>
      <w:divBdr>
        <w:top w:val="none" w:sz="0" w:space="0" w:color="auto"/>
        <w:left w:val="none" w:sz="0" w:space="0" w:color="auto"/>
        <w:bottom w:val="none" w:sz="0" w:space="0" w:color="auto"/>
        <w:right w:val="none" w:sz="0" w:space="0" w:color="auto"/>
      </w:divBdr>
    </w:div>
    <w:div w:id="496189170">
      <w:bodyDiv w:val="1"/>
      <w:marLeft w:val="0"/>
      <w:marRight w:val="0"/>
      <w:marTop w:val="0"/>
      <w:marBottom w:val="0"/>
      <w:divBdr>
        <w:top w:val="none" w:sz="0" w:space="0" w:color="auto"/>
        <w:left w:val="none" w:sz="0" w:space="0" w:color="auto"/>
        <w:bottom w:val="none" w:sz="0" w:space="0" w:color="auto"/>
        <w:right w:val="none" w:sz="0" w:space="0" w:color="auto"/>
      </w:divBdr>
    </w:div>
    <w:div w:id="497384724">
      <w:bodyDiv w:val="1"/>
      <w:marLeft w:val="0"/>
      <w:marRight w:val="0"/>
      <w:marTop w:val="0"/>
      <w:marBottom w:val="0"/>
      <w:divBdr>
        <w:top w:val="none" w:sz="0" w:space="0" w:color="auto"/>
        <w:left w:val="none" w:sz="0" w:space="0" w:color="auto"/>
        <w:bottom w:val="none" w:sz="0" w:space="0" w:color="auto"/>
        <w:right w:val="none" w:sz="0" w:space="0" w:color="auto"/>
      </w:divBdr>
    </w:div>
    <w:div w:id="506600544">
      <w:bodyDiv w:val="1"/>
      <w:marLeft w:val="0"/>
      <w:marRight w:val="0"/>
      <w:marTop w:val="0"/>
      <w:marBottom w:val="0"/>
      <w:divBdr>
        <w:top w:val="none" w:sz="0" w:space="0" w:color="auto"/>
        <w:left w:val="none" w:sz="0" w:space="0" w:color="auto"/>
        <w:bottom w:val="none" w:sz="0" w:space="0" w:color="auto"/>
        <w:right w:val="none" w:sz="0" w:space="0" w:color="auto"/>
      </w:divBdr>
    </w:div>
    <w:div w:id="509417525">
      <w:bodyDiv w:val="1"/>
      <w:marLeft w:val="0"/>
      <w:marRight w:val="0"/>
      <w:marTop w:val="0"/>
      <w:marBottom w:val="0"/>
      <w:divBdr>
        <w:top w:val="none" w:sz="0" w:space="0" w:color="auto"/>
        <w:left w:val="none" w:sz="0" w:space="0" w:color="auto"/>
        <w:bottom w:val="none" w:sz="0" w:space="0" w:color="auto"/>
        <w:right w:val="none" w:sz="0" w:space="0" w:color="auto"/>
      </w:divBdr>
    </w:div>
    <w:div w:id="523061056">
      <w:bodyDiv w:val="1"/>
      <w:marLeft w:val="0"/>
      <w:marRight w:val="0"/>
      <w:marTop w:val="0"/>
      <w:marBottom w:val="0"/>
      <w:divBdr>
        <w:top w:val="none" w:sz="0" w:space="0" w:color="auto"/>
        <w:left w:val="none" w:sz="0" w:space="0" w:color="auto"/>
        <w:bottom w:val="none" w:sz="0" w:space="0" w:color="auto"/>
        <w:right w:val="none" w:sz="0" w:space="0" w:color="auto"/>
      </w:divBdr>
    </w:div>
    <w:div w:id="531000253">
      <w:bodyDiv w:val="1"/>
      <w:marLeft w:val="0"/>
      <w:marRight w:val="0"/>
      <w:marTop w:val="0"/>
      <w:marBottom w:val="0"/>
      <w:divBdr>
        <w:top w:val="none" w:sz="0" w:space="0" w:color="auto"/>
        <w:left w:val="none" w:sz="0" w:space="0" w:color="auto"/>
        <w:bottom w:val="none" w:sz="0" w:space="0" w:color="auto"/>
        <w:right w:val="none" w:sz="0" w:space="0" w:color="auto"/>
      </w:divBdr>
    </w:div>
    <w:div w:id="532153637">
      <w:bodyDiv w:val="1"/>
      <w:marLeft w:val="0"/>
      <w:marRight w:val="0"/>
      <w:marTop w:val="0"/>
      <w:marBottom w:val="0"/>
      <w:divBdr>
        <w:top w:val="none" w:sz="0" w:space="0" w:color="auto"/>
        <w:left w:val="none" w:sz="0" w:space="0" w:color="auto"/>
        <w:bottom w:val="none" w:sz="0" w:space="0" w:color="auto"/>
        <w:right w:val="none" w:sz="0" w:space="0" w:color="auto"/>
      </w:divBdr>
    </w:div>
    <w:div w:id="532882922">
      <w:bodyDiv w:val="1"/>
      <w:marLeft w:val="0"/>
      <w:marRight w:val="0"/>
      <w:marTop w:val="0"/>
      <w:marBottom w:val="0"/>
      <w:divBdr>
        <w:top w:val="none" w:sz="0" w:space="0" w:color="auto"/>
        <w:left w:val="none" w:sz="0" w:space="0" w:color="auto"/>
        <w:bottom w:val="none" w:sz="0" w:space="0" w:color="auto"/>
        <w:right w:val="none" w:sz="0" w:space="0" w:color="auto"/>
      </w:divBdr>
    </w:div>
    <w:div w:id="534470158">
      <w:bodyDiv w:val="1"/>
      <w:marLeft w:val="0"/>
      <w:marRight w:val="0"/>
      <w:marTop w:val="0"/>
      <w:marBottom w:val="0"/>
      <w:divBdr>
        <w:top w:val="none" w:sz="0" w:space="0" w:color="auto"/>
        <w:left w:val="none" w:sz="0" w:space="0" w:color="auto"/>
        <w:bottom w:val="none" w:sz="0" w:space="0" w:color="auto"/>
        <w:right w:val="none" w:sz="0" w:space="0" w:color="auto"/>
      </w:divBdr>
    </w:div>
    <w:div w:id="535509160">
      <w:bodyDiv w:val="1"/>
      <w:marLeft w:val="0"/>
      <w:marRight w:val="0"/>
      <w:marTop w:val="0"/>
      <w:marBottom w:val="0"/>
      <w:divBdr>
        <w:top w:val="none" w:sz="0" w:space="0" w:color="auto"/>
        <w:left w:val="none" w:sz="0" w:space="0" w:color="auto"/>
        <w:bottom w:val="none" w:sz="0" w:space="0" w:color="auto"/>
        <w:right w:val="none" w:sz="0" w:space="0" w:color="auto"/>
      </w:divBdr>
    </w:div>
    <w:div w:id="541482025">
      <w:bodyDiv w:val="1"/>
      <w:marLeft w:val="0"/>
      <w:marRight w:val="0"/>
      <w:marTop w:val="0"/>
      <w:marBottom w:val="0"/>
      <w:divBdr>
        <w:top w:val="none" w:sz="0" w:space="0" w:color="auto"/>
        <w:left w:val="none" w:sz="0" w:space="0" w:color="auto"/>
        <w:bottom w:val="none" w:sz="0" w:space="0" w:color="auto"/>
        <w:right w:val="none" w:sz="0" w:space="0" w:color="auto"/>
      </w:divBdr>
    </w:div>
    <w:div w:id="545063577">
      <w:bodyDiv w:val="1"/>
      <w:marLeft w:val="0"/>
      <w:marRight w:val="0"/>
      <w:marTop w:val="0"/>
      <w:marBottom w:val="0"/>
      <w:divBdr>
        <w:top w:val="none" w:sz="0" w:space="0" w:color="auto"/>
        <w:left w:val="none" w:sz="0" w:space="0" w:color="auto"/>
        <w:bottom w:val="none" w:sz="0" w:space="0" w:color="auto"/>
        <w:right w:val="none" w:sz="0" w:space="0" w:color="auto"/>
      </w:divBdr>
    </w:div>
    <w:div w:id="547108276">
      <w:bodyDiv w:val="1"/>
      <w:marLeft w:val="0"/>
      <w:marRight w:val="0"/>
      <w:marTop w:val="0"/>
      <w:marBottom w:val="0"/>
      <w:divBdr>
        <w:top w:val="none" w:sz="0" w:space="0" w:color="auto"/>
        <w:left w:val="none" w:sz="0" w:space="0" w:color="auto"/>
        <w:bottom w:val="none" w:sz="0" w:space="0" w:color="auto"/>
        <w:right w:val="none" w:sz="0" w:space="0" w:color="auto"/>
      </w:divBdr>
    </w:div>
    <w:div w:id="551581597">
      <w:bodyDiv w:val="1"/>
      <w:marLeft w:val="0"/>
      <w:marRight w:val="0"/>
      <w:marTop w:val="0"/>
      <w:marBottom w:val="0"/>
      <w:divBdr>
        <w:top w:val="none" w:sz="0" w:space="0" w:color="auto"/>
        <w:left w:val="none" w:sz="0" w:space="0" w:color="auto"/>
        <w:bottom w:val="none" w:sz="0" w:space="0" w:color="auto"/>
        <w:right w:val="none" w:sz="0" w:space="0" w:color="auto"/>
      </w:divBdr>
    </w:div>
    <w:div w:id="557975072">
      <w:bodyDiv w:val="1"/>
      <w:marLeft w:val="0"/>
      <w:marRight w:val="0"/>
      <w:marTop w:val="0"/>
      <w:marBottom w:val="0"/>
      <w:divBdr>
        <w:top w:val="none" w:sz="0" w:space="0" w:color="auto"/>
        <w:left w:val="none" w:sz="0" w:space="0" w:color="auto"/>
        <w:bottom w:val="none" w:sz="0" w:space="0" w:color="auto"/>
        <w:right w:val="none" w:sz="0" w:space="0" w:color="auto"/>
      </w:divBdr>
    </w:div>
    <w:div w:id="558906079">
      <w:bodyDiv w:val="1"/>
      <w:marLeft w:val="0"/>
      <w:marRight w:val="0"/>
      <w:marTop w:val="0"/>
      <w:marBottom w:val="0"/>
      <w:divBdr>
        <w:top w:val="none" w:sz="0" w:space="0" w:color="auto"/>
        <w:left w:val="none" w:sz="0" w:space="0" w:color="auto"/>
        <w:bottom w:val="none" w:sz="0" w:space="0" w:color="auto"/>
        <w:right w:val="none" w:sz="0" w:space="0" w:color="auto"/>
      </w:divBdr>
    </w:div>
    <w:div w:id="558983154">
      <w:bodyDiv w:val="1"/>
      <w:marLeft w:val="0"/>
      <w:marRight w:val="0"/>
      <w:marTop w:val="0"/>
      <w:marBottom w:val="0"/>
      <w:divBdr>
        <w:top w:val="none" w:sz="0" w:space="0" w:color="auto"/>
        <w:left w:val="none" w:sz="0" w:space="0" w:color="auto"/>
        <w:bottom w:val="none" w:sz="0" w:space="0" w:color="auto"/>
        <w:right w:val="none" w:sz="0" w:space="0" w:color="auto"/>
      </w:divBdr>
    </w:div>
    <w:div w:id="564144602">
      <w:bodyDiv w:val="1"/>
      <w:marLeft w:val="0"/>
      <w:marRight w:val="0"/>
      <w:marTop w:val="0"/>
      <w:marBottom w:val="0"/>
      <w:divBdr>
        <w:top w:val="none" w:sz="0" w:space="0" w:color="auto"/>
        <w:left w:val="none" w:sz="0" w:space="0" w:color="auto"/>
        <w:bottom w:val="none" w:sz="0" w:space="0" w:color="auto"/>
        <w:right w:val="none" w:sz="0" w:space="0" w:color="auto"/>
      </w:divBdr>
    </w:div>
    <w:div w:id="566233807">
      <w:bodyDiv w:val="1"/>
      <w:marLeft w:val="0"/>
      <w:marRight w:val="0"/>
      <w:marTop w:val="0"/>
      <w:marBottom w:val="0"/>
      <w:divBdr>
        <w:top w:val="none" w:sz="0" w:space="0" w:color="auto"/>
        <w:left w:val="none" w:sz="0" w:space="0" w:color="auto"/>
        <w:bottom w:val="none" w:sz="0" w:space="0" w:color="auto"/>
        <w:right w:val="none" w:sz="0" w:space="0" w:color="auto"/>
      </w:divBdr>
    </w:div>
    <w:div w:id="573705285">
      <w:bodyDiv w:val="1"/>
      <w:marLeft w:val="0"/>
      <w:marRight w:val="0"/>
      <w:marTop w:val="0"/>
      <w:marBottom w:val="0"/>
      <w:divBdr>
        <w:top w:val="none" w:sz="0" w:space="0" w:color="auto"/>
        <w:left w:val="none" w:sz="0" w:space="0" w:color="auto"/>
        <w:bottom w:val="none" w:sz="0" w:space="0" w:color="auto"/>
        <w:right w:val="none" w:sz="0" w:space="0" w:color="auto"/>
      </w:divBdr>
    </w:div>
    <w:div w:id="576865234">
      <w:bodyDiv w:val="1"/>
      <w:marLeft w:val="0"/>
      <w:marRight w:val="0"/>
      <w:marTop w:val="0"/>
      <w:marBottom w:val="0"/>
      <w:divBdr>
        <w:top w:val="none" w:sz="0" w:space="0" w:color="auto"/>
        <w:left w:val="none" w:sz="0" w:space="0" w:color="auto"/>
        <w:bottom w:val="none" w:sz="0" w:space="0" w:color="auto"/>
        <w:right w:val="none" w:sz="0" w:space="0" w:color="auto"/>
      </w:divBdr>
    </w:div>
    <w:div w:id="578832933">
      <w:bodyDiv w:val="1"/>
      <w:marLeft w:val="0"/>
      <w:marRight w:val="0"/>
      <w:marTop w:val="0"/>
      <w:marBottom w:val="0"/>
      <w:divBdr>
        <w:top w:val="none" w:sz="0" w:space="0" w:color="auto"/>
        <w:left w:val="none" w:sz="0" w:space="0" w:color="auto"/>
        <w:bottom w:val="none" w:sz="0" w:space="0" w:color="auto"/>
        <w:right w:val="none" w:sz="0" w:space="0" w:color="auto"/>
      </w:divBdr>
    </w:div>
    <w:div w:id="580407691">
      <w:bodyDiv w:val="1"/>
      <w:marLeft w:val="0"/>
      <w:marRight w:val="0"/>
      <w:marTop w:val="0"/>
      <w:marBottom w:val="0"/>
      <w:divBdr>
        <w:top w:val="none" w:sz="0" w:space="0" w:color="auto"/>
        <w:left w:val="none" w:sz="0" w:space="0" w:color="auto"/>
        <w:bottom w:val="none" w:sz="0" w:space="0" w:color="auto"/>
        <w:right w:val="none" w:sz="0" w:space="0" w:color="auto"/>
      </w:divBdr>
    </w:div>
    <w:div w:id="582033840">
      <w:bodyDiv w:val="1"/>
      <w:marLeft w:val="0"/>
      <w:marRight w:val="0"/>
      <w:marTop w:val="0"/>
      <w:marBottom w:val="0"/>
      <w:divBdr>
        <w:top w:val="none" w:sz="0" w:space="0" w:color="auto"/>
        <w:left w:val="none" w:sz="0" w:space="0" w:color="auto"/>
        <w:bottom w:val="none" w:sz="0" w:space="0" w:color="auto"/>
        <w:right w:val="none" w:sz="0" w:space="0" w:color="auto"/>
      </w:divBdr>
    </w:div>
    <w:div w:id="585501850">
      <w:bodyDiv w:val="1"/>
      <w:marLeft w:val="0"/>
      <w:marRight w:val="0"/>
      <w:marTop w:val="0"/>
      <w:marBottom w:val="0"/>
      <w:divBdr>
        <w:top w:val="none" w:sz="0" w:space="0" w:color="auto"/>
        <w:left w:val="none" w:sz="0" w:space="0" w:color="auto"/>
        <w:bottom w:val="none" w:sz="0" w:space="0" w:color="auto"/>
        <w:right w:val="none" w:sz="0" w:space="0" w:color="auto"/>
      </w:divBdr>
    </w:div>
    <w:div w:id="586036215">
      <w:bodyDiv w:val="1"/>
      <w:marLeft w:val="0"/>
      <w:marRight w:val="0"/>
      <w:marTop w:val="0"/>
      <w:marBottom w:val="0"/>
      <w:divBdr>
        <w:top w:val="none" w:sz="0" w:space="0" w:color="auto"/>
        <w:left w:val="none" w:sz="0" w:space="0" w:color="auto"/>
        <w:bottom w:val="none" w:sz="0" w:space="0" w:color="auto"/>
        <w:right w:val="none" w:sz="0" w:space="0" w:color="auto"/>
      </w:divBdr>
    </w:div>
    <w:div w:id="589509287">
      <w:bodyDiv w:val="1"/>
      <w:marLeft w:val="0"/>
      <w:marRight w:val="0"/>
      <w:marTop w:val="0"/>
      <w:marBottom w:val="0"/>
      <w:divBdr>
        <w:top w:val="none" w:sz="0" w:space="0" w:color="auto"/>
        <w:left w:val="none" w:sz="0" w:space="0" w:color="auto"/>
        <w:bottom w:val="none" w:sz="0" w:space="0" w:color="auto"/>
        <w:right w:val="none" w:sz="0" w:space="0" w:color="auto"/>
      </w:divBdr>
    </w:div>
    <w:div w:id="606619676">
      <w:bodyDiv w:val="1"/>
      <w:marLeft w:val="0"/>
      <w:marRight w:val="0"/>
      <w:marTop w:val="0"/>
      <w:marBottom w:val="0"/>
      <w:divBdr>
        <w:top w:val="none" w:sz="0" w:space="0" w:color="auto"/>
        <w:left w:val="none" w:sz="0" w:space="0" w:color="auto"/>
        <w:bottom w:val="none" w:sz="0" w:space="0" w:color="auto"/>
        <w:right w:val="none" w:sz="0" w:space="0" w:color="auto"/>
      </w:divBdr>
    </w:div>
    <w:div w:id="608703951">
      <w:bodyDiv w:val="1"/>
      <w:marLeft w:val="0"/>
      <w:marRight w:val="0"/>
      <w:marTop w:val="0"/>
      <w:marBottom w:val="0"/>
      <w:divBdr>
        <w:top w:val="none" w:sz="0" w:space="0" w:color="auto"/>
        <w:left w:val="none" w:sz="0" w:space="0" w:color="auto"/>
        <w:bottom w:val="none" w:sz="0" w:space="0" w:color="auto"/>
        <w:right w:val="none" w:sz="0" w:space="0" w:color="auto"/>
      </w:divBdr>
    </w:div>
    <w:div w:id="619335520">
      <w:bodyDiv w:val="1"/>
      <w:marLeft w:val="0"/>
      <w:marRight w:val="0"/>
      <w:marTop w:val="0"/>
      <w:marBottom w:val="0"/>
      <w:divBdr>
        <w:top w:val="none" w:sz="0" w:space="0" w:color="auto"/>
        <w:left w:val="none" w:sz="0" w:space="0" w:color="auto"/>
        <w:bottom w:val="none" w:sz="0" w:space="0" w:color="auto"/>
        <w:right w:val="none" w:sz="0" w:space="0" w:color="auto"/>
      </w:divBdr>
    </w:div>
    <w:div w:id="624654299">
      <w:bodyDiv w:val="1"/>
      <w:marLeft w:val="0"/>
      <w:marRight w:val="0"/>
      <w:marTop w:val="0"/>
      <w:marBottom w:val="0"/>
      <w:divBdr>
        <w:top w:val="none" w:sz="0" w:space="0" w:color="auto"/>
        <w:left w:val="none" w:sz="0" w:space="0" w:color="auto"/>
        <w:bottom w:val="none" w:sz="0" w:space="0" w:color="auto"/>
        <w:right w:val="none" w:sz="0" w:space="0" w:color="auto"/>
      </w:divBdr>
    </w:div>
    <w:div w:id="630861835">
      <w:bodyDiv w:val="1"/>
      <w:marLeft w:val="0"/>
      <w:marRight w:val="0"/>
      <w:marTop w:val="0"/>
      <w:marBottom w:val="0"/>
      <w:divBdr>
        <w:top w:val="none" w:sz="0" w:space="0" w:color="auto"/>
        <w:left w:val="none" w:sz="0" w:space="0" w:color="auto"/>
        <w:bottom w:val="none" w:sz="0" w:space="0" w:color="auto"/>
        <w:right w:val="none" w:sz="0" w:space="0" w:color="auto"/>
      </w:divBdr>
    </w:div>
    <w:div w:id="639727944">
      <w:bodyDiv w:val="1"/>
      <w:marLeft w:val="0"/>
      <w:marRight w:val="0"/>
      <w:marTop w:val="0"/>
      <w:marBottom w:val="0"/>
      <w:divBdr>
        <w:top w:val="none" w:sz="0" w:space="0" w:color="auto"/>
        <w:left w:val="none" w:sz="0" w:space="0" w:color="auto"/>
        <w:bottom w:val="none" w:sz="0" w:space="0" w:color="auto"/>
        <w:right w:val="none" w:sz="0" w:space="0" w:color="auto"/>
      </w:divBdr>
    </w:div>
    <w:div w:id="642154417">
      <w:bodyDiv w:val="1"/>
      <w:marLeft w:val="0"/>
      <w:marRight w:val="0"/>
      <w:marTop w:val="0"/>
      <w:marBottom w:val="0"/>
      <w:divBdr>
        <w:top w:val="none" w:sz="0" w:space="0" w:color="auto"/>
        <w:left w:val="none" w:sz="0" w:space="0" w:color="auto"/>
        <w:bottom w:val="none" w:sz="0" w:space="0" w:color="auto"/>
        <w:right w:val="none" w:sz="0" w:space="0" w:color="auto"/>
      </w:divBdr>
    </w:div>
    <w:div w:id="659501216">
      <w:bodyDiv w:val="1"/>
      <w:marLeft w:val="0"/>
      <w:marRight w:val="0"/>
      <w:marTop w:val="0"/>
      <w:marBottom w:val="0"/>
      <w:divBdr>
        <w:top w:val="none" w:sz="0" w:space="0" w:color="auto"/>
        <w:left w:val="none" w:sz="0" w:space="0" w:color="auto"/>
        <w:bottom w:val="none" w:sz="0" w:space="0" w:color="auto"/>
        <w:right w:val="none" w:sz="0" w:space="0" w:color="auto"/>
      </w:divBdr>
    </w:div>
    <w:div w:id="665786147">
      <w:bodyDiv w:val="1"/>
      <w:marLeft w:val="0"/>
      <w:marRight w:val="0"/>
      <w:marTop w:val="0"/>
      <w:marBottom w:val="0"/>
      <w:divBdr>
        <w:top w:val="none" w:sz="0" w:space="0" w:color="auto"/>
        <w:left w:val="none" w:sz="0" w:space="0" w:color="auto"/>
        <w:bottom w:val="none" w:sz="0" w:space="0" w:color="auto"/>
        <w:right w:val="none" w:sz="0" w:space="0" w:color="auto"/>
      </w:divBdr>
    </w:div>
    <w:div w:id="665982107">
      <w:bodyDiv w:val="1"/>
      <w:marLeft w:val="0"/>
      <w:marRight w:val="0"/>
      <w:marTop w:val="0"/>
      <w:marBottom w:val="0"/>
      <w:divBdr>
        <w:top w:val="none" w:sz="0" w:space="0" w:color="auto"/>
        <w:left w:val="none" w:sz="0" w:space="0" w:color="auto"/>
        <w:bottom w:val="none" w:sz="0" w:space="0" w:color="auto"/>
        <w:right w:val="none" w:sz="0" w:space="0" w:color="auto"/>
      </w:divBdr>
    </w:div>
    <w:div w:id="666521885">
      <w:bodyDiv w:val="1"/>
      <w:marLeft w:val="0"/>
      <w:marRight w:val="0"/>
      <w:marTop w:val="0"/>
      <w:marBottom w:val="0"/>
      <w:divBdr>
        <w:top w:val="none" w:sz="0" w:space="0" w:color="auto"/>
        <w:left w:val="none" w:sz="0" w:space="0" w:color="auto"/>
        <w:bottom w:val="none" w:sz="0" w:space="0" w:color="auto"/>
        <w:right w:val="none" w:sz="0" w:space="0" w:color="auto"/>
      </w:divBdr>
    </w:div>
    <w:div w:id="669673928">
      <w:bodyDiv w:val="1"/>
      <w:marLeft w:val="0"/>
      <w:marRight w:val="0"/>
      <w:marTop w:val="0"/>
      <w:marBottom w:val="0"/>
      <w:divBdr>
        <w:top w:val="none" w:sz="0" w:space="0" w:color="auto"/>
        <w:left w:val="none" w:sz="0" w:space="0" w:color="auto"/>
        <w:bottom w:val="none" w:sz="0" w:space="0" w:color="auto"/>
        <w:right w:val="none" w:sz="0" w:space="0" w:color="auto"/>
      </w:divBdr>
    </w:div>
    <w:div w:id="671183104">
      <w:bodyDiv w:val="1"/>
      <w:marLeft w:val="0"/>
      <w:marRight w:val="0"/>
      <w:marTop w:val="0"/>
      <w:marBottom w:val="0"/>
      <w:divBdr>
        <w:top w:val="none" w:sz="0" w:space="0" w:color="auto"/>
        <w:left w:val="none" w:sz="0" w:space="0" w:color="auto"/>
        <w:bottom w:val="none" w:sz="0" w:space="0" w:color="auto"/>
        <w:right w:val="none" w:sz="0" w:space="0" w:color="auto"/>
      </w:divBdr>
    </w:div>
    <w:div w:id="675158010">
      <w:bodyDiv w:val="1"/>
      <w:marLeft w:val="0"/>
      <w:marRight w:val="0"/>
      <w:marTop w:val="0"/>
      <w:marBottom w:val="0"/>
      <w:divBdr>
        <w:top w:val="none" w:sz="0" w:space="0" w:color="auto"/>
        <w:left w:val="none" w:sz="0" w:space="0" w:color="auto"/>
        <w:bottom w:val="none" w:sz="0" w:space="0" w:color="auto"/>
        <w:right w:val="none" w:sz="0" w:space="0" w:color="auto"/>
      </w:divBdr>
    </w:div>
    <w:div w:id="686717148">
      <w:bodyDiv w:val="1"/>
      <w:marLeft w:val="0"/>
      <w:marRight w:val="0"/>
      <w:marTop w:val="0"/>
      <w:marBottom w:val="0"/>
      <w:divBdr>
        <w:top w:val="none" w:sz="0" w:space="0" w:color="auto"/>
        <w:left w:val="none" w:sz="0" w:space="0" w:color="auto"/>
        <w:bottom w:val="none" w:sz="0" w:space="0" w:color="auto"/>
        <w:right w:val="none" w:sz="0" w:space="0" w:color="auto"/>
      </w:divBdr>
    </w:div>
    <w:div w:id="690566164">
      <w:bodyDiv w:val="1"/>
      <w:marLeft w:val="0"/>
      <w:marRight w:val="0"/>
      <w:marTop w:val="0"/>
      <w:marBottom w:val="0"/>
      <w:divBdr>
        <w:top w:val="none" w:sz="0" w:space="0" w:color="auto"/>
        <w:left w:val="none" w:sz="0" w:space="0" w:color="auto"/>
        <w:bottom w:val="none" w:sz="0" w:space="0" w:color="auto"/>
        <w:right w:val="none" w:sz="0" w:space="0" w:color="auto"/>
      </w:divBdr>
    </w:div>
    <w:div w:id="692418145">
      <w:bodyDiv w:val="1"/>
      <w:marLeft w:val="0"/>
      <w:marRight w:val="0"/>
      <w:marTop w:val="0"/>
      <w:marBottom w:val="0"/>
      <w:divBdr>
        <w:top w:val="none" w:sz="0" w:space="0" w:color="auto"/>
        <w:left w:val="none" w:sz="0" w:space="0" w:color="auto"/>
        <w:bottom w:val="none" w:sz="0" w:space="0" w:color="auto"/>
        <w:right w:val="none" w:sz="0" w:space="0" w:color="auto"/>
      </w:divBdr>
    </w:div>
    <w:div w:id="695276133">
      <w:bodyDiv w:val="1"/>
      <w:marLeft w:val="0"/>
      <w:marRight w:val="0"/>
      <w:marTop w:val="0"/>
      <w:marBottom w:val="0"/>
      <w:divBdr>
        <w:top w:val="none" w:sz="0" w:space="0" w:color="auto"/>
        <w:left w:val="none" w:sz="0" w:space="0" w:color="auto"/>
        <w:bottom w:val="none" w:sz="0" w:space="0" w:color="auto"/>
        <w:right w:val="none" w:sz="0" w:space="0" w:color="auto"/>
      </w:divBdr>
    </w:div>
    <w:div w:id="696661635">
      <w:bodyDiv w:val="1"/>
      <w:marLeft w:val="0"/>
      <w:marRight w:val="0"/>
      <w:marTop w:val="0"/>
      <w:marBottom w:val="0"/>
      <w:divBdr>
        <w:top w:val="none" w:sz="0" w:space="0" w:color="auto"/>
        <w:left w:val="none" w:sz="0" w:space="0" w:color="auto"/>
        <w:bottom w:val="none" w:sz="0" w:space="0" w:color="auto"/>
        <w:right w:val="none" w:sz="0" w:space="0" w:color="auto"/>
      </w:divBdr>
    </w:div>
    <w:div w:id="702243719">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04328537">
      <w:bodyDiv w:val="1"/>
      <w:marLeft w:val="0"/>
      <w:marRight w:val="0"/>
      <w:marTop w:val="0"/>
      <w:marBottom w:val="0"/>
      <w:divBdr>
        <w:top w:val="none" w:sz="0" w:space="0" w:color="auto"/>
        <w:left w:val="none" w:sz="0" w:space="0" w:color="auto"/>
        <w:bottom w:val="none" w:sz="0" w:space="0" w:color="auto"/>
        <w:right w:val="none" w:sz="0" w:space="0" w:color="auto"/>
      </w:divBdr>
    </w:div>
    <w:div w:id="730616856">
      <w:bodyDiv w:val="1"/>
      <w:marLeft w:val="0"/>
      <w:marRight w:val="0"/>
      <w:marTop w:val="0"/>
      <w:marBottom w:val="0"/>
      <w:divBdr>
        <w:top w:val="none" w:sz="0" w:space="0" w:color="auto"/>
        <w:left w:val="none" w:sz="0" w:space="0" w:color="auto"/>
        <w:bottom w:val="none" w:sz="0" w:space="0" w:color="auto"/>
        <w:right w:val="none" w:sz="0" w:space="0" w:color="auto"/>
      </w:divBdr>
    </w:div>
    <w:div w:id="732004171">
      <w:bodyDiv w:val="1"/>
      <w:marLeft w:val="0"/>
      <w:marRight w:val="0"/>
      <w:marTop w:val="0"/>
      <w:marBottom w:val="0"/>
      <w:divBdr>
        <w:top w:val="none" w:sz="0" w:space="0" w:color="auto"/>
        <w:left w:val="none" w:sz="0" w:space="0" w:color="auto"/>
        <w:bottom w:val="none" w:sz="0" w:space="0" w:color="auto"/>
        <w:right w:val="none" w:sz="0" w:space="0" w:color="auto"/>
      </w:divBdr>
    </w:div>
    <w:div w:id="735709179">
      <w:bodyDiv w:val="1"/>
      <w:marLeft w:val="0"/>
      <w:marRight w:val="0"/>
      <w:marTop w:val="0"/>
      <w:marBottom w:val="0"/>
      <w:divBdr>
        <w:top w:val="none" w:sz="0" w:space="0" w:color="auto"/>
        <w:left w:val="none" w:sz="0" w:space="0" w:color="auto"/>
        <w:bottom w:val="none" w:sz="0" w:space="0" w:color="auto"/>
        <w:right w:val="none" w:sz="0" w:space="0" w:color="auto"/>
      </w:divBdr>
    </w:div>
    <w:div w:id="736516047">
      <w:bodyDiv w:val="1"/>
      <w:marLeft w:val="0"/>
      <w:marRight w:val="0"/>
      <w:marTop w:val="0"/>
      <w:marBottom w:val="0"/>
      <w:divBdr>
        <w:top w:val="none" w:sz="0" w:space="0" w:color="auto"/>
        <w:left w:val="none" w:sz="0" w:space="0" w:color="auto"/>
        <w:bottom w:val="none" w:sz="0" w:space="0" w:color="auto"/>
        <w:right w:val="none" w:sz="0" w:space="0" w:color="auto"/>
      </w:divBdr>
    </w:div>
    <w:div w:id="738409142">
      <w:bodyDiv w:val="1"/>
      <w:marLeft w:val="0"/>
      <w:marRight w:val="0"/>
      <w:marTop w:val="0"/>
      <w:marBottom w:val="0"/>
      <w:divBdr>
        <w:top w:val="none" w:sz="0" w:space="0" w:color="auto"/>
        <w:left w:val="none" w:sz="0" w:space="0" w:color="auto"/>
        <w:bottom w:val="none" w:sz="0" w:space="0" w:color="auto"/>
        <w:right w:val="none" w:sz="0" w:space="0" w:color="auto"/>
      </w:divBdr>
    </w:div>
    <w:div w:id="754592135">
      <w:bodyDiv w:val="1"/>
      <w:marLeft w:val="0"/>
      <w:marRight w:val="0"/>
      <w:marTop w:val="0"/>
      <w:marBottom w:val="0"/>
      <w:divBdr>
        <w:top w:val="none" w:sz="0" w:space="0" w:color="auto"/>
        <w:left w:val="none" w:sz="0" w:space="0" w:color="auto"/>
        <w:bottom w:val="none" w:sz="0" w:space="0" w:color="auto"/>
        <w:right w:val="none" w:sz="0" w:space="0" w:color="auto"/>
      </w:divBdr>
    </w:div>
    <w:div w:id="755636431">
      <w:bodyDiv w:val="1"/>
      <w:marLeft w:val="0"/>
      <w:marRight w:val="0"/>
      <w:marTop w:val="0"/>
      <w:marBottom w:val="0"/>
      <w:divBdr>
        <w:top w:val="none" w:sz="0" w:space="0" w:color="auto"/>
        <w:left w:val="none" w:sz="0" w:space="0" w:color="auto"/>
        <w:bottom w:val="none" w:sz="0" w:space="0" w:color="auto"/>
        <w:right w:val="none" w:sz="0" w:space="0" w:color="auto"/>
      </w:divBdr>
    </w:div>
    <w:div w:id="755785908">
      <w:bodyDiv w:val="1"/>
      <w:marLeft w:val="0"/>
      <w:marRight w:val="0"/>
      <w:marTop w:val="0"/>
      <w:marBottom w:val="0"/>
      <w:divBdr>
        <w:top w:val="none" w:sz="0" w:space="0" w:color="auto"/>
        <w:left w:val="none" w:sz="0" w:space="0" w:color="auto"/>
        <w:bottom w:val="none" w:sz="0" w:space="0" w:color="auto"/>
        <w:right w:val="none" w:sz="0" w:space="0" w:color="auto"/>
      </w:divBdr>
    </w:div>
    <w:div w:id="756943970">
      <w:bodyDiv w:val="1"/>
      <w:marLeft w:val="0"/>
      <w:marRight w:val="0"/>
      <w:marTop w:val="0"/>
      <w:marBottom w:val="0"/>
      <w:divBdr>
        <w:top w:val="none" w:sz="0" w:space="0" w:color="auto"/>
        <w:left w:val="none" w:sz="0" w:space="0" w:color="auto"/>
        <w:bottom w:val="none" w:sz="0" w:space="0" w:color="auto"/>
        <w:right w:val="none" w:sz="0" w:space="0" w:color="auto"/>
      </w:divBdr>
    </w:div>
    <w:div w:id="764106630">
      <w:bodyDiv w:val="1"/>
      <w:marLeft w:val="0"/>
      <w:marRight w:val="0"/>
      <w:marTop w:val="0"/>
      <w:marBottom w:val="0"/>
      <w:divBdr>
        <w:top w:val="none" w:sz="0" w:space="0" w:color="auto"/>
        <w:left w:val="none" w:sz="0" w:space="0" w:color="auto"/>
        <w:bottom w:val="none" w:sz="0" w:space="0" w:color="auto"/>
        <w:right w:val="none" w:sz="0" w:space="0" w:color="auto"/>
      </w:divBdr>
    </w:div>
    <w:div w:id="771976496">
      <w:bodyDiv w:val="1"/>
      <w:marLeft w:val="0"/>
      <w:marRight w:val="0"/>
      <w:marTop w:val="0"/>
      <w:marBottom w:val="0"/>
      <w:divBdr>
        <w:top w:val="none" w:sz="0" w:space="0" w:color="auto"/>
        <w:left w:val="none" w:sz="0" w:space="0" w:color="auto"/>
        <w:bottom w:val="none" w:sz="0" w:space="0" w:color="auto"/>
        <w:right w:val="none" w:sz="0" w:space="0" w:color="auto"/>
      </w:divBdr>
    </w:div>
    <w:div w:id="779489875">
      <w:bodyDiv w:val="1"/>
      <w:marLeft w:val="0"/>
      <w:marRight w:val="0"/>
      <w:marTop w:val="0"/>
      <w:marBottom w:val="0"/>
      <w:divBdr>
        <w:top w:val="none" w:sz="0" w:space="0" w:color="auto"/>
        <w:left w:val="none" w:sz="0" w:space="0" w:color="auto"/>
        <w:bottom w:val="none" w:sz="0" w:space="0" w:color="auto"/>
        <w:right w:val="none" w:sz="0" w:space="0" w:color="auto"/>
      </w:divBdr>
    </w:div>
    <w:div w:id="788671248">
      <w:bodyDiv w:val="1"/>
      <w:marLeft w:val="0"/>
      <w:marRight w:val="0"/>
      <w:marTop w:val="0"/>
      <w:marBottom w:val="0"/>
      <w:divBdr>
        <w:top w:val="none" w:sz="0" w:space="0" w:color="auto"/>
        <w:left w:val="none" w:sz="0" w:space="0" w:color="auto"/>
        <w:bottom w:val="none" w:sz="0" w:space="0" w:color="auto"/>
        <w:right w:val="none" w:sz="0" w:space="0" w:color="auto"/>
      </w:divBdr>
    </w:div>
    <w:div w:id="794065035">
      <w:bodyDiv w:val="1"/>
      <w:marLeft w:val="0"/>
      <w:marRight w:val="0"/>
      <w:marTop w:val="0"/>
      <w:marBottom w:val="0"/>
      <w:divBdr>
        <w:top w:val="none" w:sz="0" w:space="0" w:color="auto"/>
        <w:left w:val="none" w:sz="0" w:space="0" w:color="auto"/>
        <w:bottom w:val="none" w:sz="0" w:space="0" w:color="auto"/>
        <w:right w:val="none" w:sz="0" w:space="0" w:color="auto"/>
      </w:divBdr>
    </w:div>
    <w:div w:id="798841667">
      <w:bodyDiv w:val="1"/>
      <w:marLeft w:val="0"/>
      <w:marRight w:val="0"/>
      <w:marTop w:val="0"/>
      <w:marBottom w:val="0"/>
      <w:divBdr>
        <w:top w:val="none" w:sz="0" w:space="0" w:color="auto"/>
        <w:left w:val="none" w:sz="0" w:space="0" w:color="auto"/>
        <w:bottom w:val="none" w:sz="0" w:space="0" w:color="auto"/>
        <w:right w:val="none" w:sz="0" w:space="0" w:color="auto"/>
      </w:divBdr>
    </w:div>
    <w:div w:id="805397557">
      <w:bodyDiv w:val="1"/>
      <w:marLeft w:val="0"/>
      <w:marRight w:val="0"/>
      <w:marTop w:val="0"/>
      <w:marBottom w:val="0"/>
      <w:divBdr>
        <w:top w:val="none" w:sz="0" w:space="0" w:color="auto"/>
        <w:left w:val="none" w:sz="0" w:space="0" w:color="auto"/>
        <w:bottom w:val="none" w:sz="0" w:space="0" w:color="auto"/>
        <w:right w:val="none" w:sz="0" w:space="0" w:color="auto"/>
      </w:divBdr>
    </w:div>
    <w:div w:id="808206463">
      <w:bodyDiv w:val="1"/>
      <w:marLeft w:val="0"/>
      <w:marRight w:val="0"/>
      <w:marTop w:val="0"/>
      <w:marBottom w:val="0"/>
      <w:divBdr>
        <w:top w:val="none" w:sz="0" w:space="0" w:color="auto"/>
        <w:left w:val="none" w:sz="0" w:space="0" w:color="auto"/>
        <w:bottom w:val="none" w:sz="0" w:space="0" w:color="auto"/>
        <w:right w:val="none" w:sz="0" w:space="0" w:color="auto"/>
      </w:divBdr>
    </w:div>
    <w:div w:id="814219777">
      <w:bodyDiv w:val="1"/>
      <w:marLeft w:val="0"/>
      <w:marRight w:val="0"/>
      <w:marTop w:val="0"/>
      <w:marBottom w:val="0"/>
      <w:divBdr>
        <w:top w:val="none" w:sz="0" w:space="0" w:color="auto"/>
        <w:left w:val="none" w:sz="0" w:space="0" w:color="auto"/>
        <w:bottom w:val="none" w:sz="0" w:space="0" w:color="auto"/>
        <w:right w:val="none" w:sz="0" w:space="0" w:color="auto"/>
      </w:divBdr>
    </w:div>
    <w:div w:id="820468011">
      <w:bodyDiv w:val="1"/>
      <w:marLeft w:val="0"/>
      <w:marRight w:val="0"/>
      <w:marTop w:val="0"/>
      <w:marBottom w:val="0"/>
      <w:divBdr>
        <w:top w:val="none" w:sz="0" w:space="0" w:color="auto"/>
        <w:left w:val="none" w:sz="0" w:space="0" w:color="auto"/>
        <w:bottom w:val="none" w:sz="0" w:space="0" w:color="auto"/>
        <w:right w:val="none" w:sz="0" w:space="0" w:color="auto"/>
      </w:divBdr>
    </w:div>
    <w:div w:id="821777466">
      <w:bodyDiv w:val="1"/>
      <w:marLeft w:val="0"/>
      <w:marRight w:val="0"/>
      <w:marTop w:val="0"/>
      <w:marBottom w:val="0"/>
      <w:divBdr>
        <w:top w:val="none" w:sz="0" w:space="0" w:color="auto"/>
        <w:left w:val="none" w:sz="0" w:space="0" w:color="auto"/>
        <w:bottom w:val="none" w:sz="0" w:space="0" w:color="auto"/>
        <w:right w:val="none" w:sz="0" w:space="0" w:color="auto"/>
      </w:divBdr>
    </w:div>
    <w:div w:id="823669706">
      <w:bodyDiv w:val="1"/>
      <w:marLeft w:val="0"/>
      <w:marRight w:val="0"/>
      <w:marTop w:val="0"/>
      <w:marBottom w:val="0"/>
      <w:divBdr>
        <w:top w:val="none" w:sz="0" w:space="0" w:color="auto"/>
        <w:left w:val="none" w:sz="0" w:space="0" w:color="auto"/>
        <w:bottom w:val="none" w:sz="0" w:space="0" w:color="auto"/>
        <w:right w:val="none" w:sz="0" w:space="0" w:color="auto"/>
      </w:divBdr>
    </w:div>
    <w:div w:id="825098327">
      <w:bodyDiv w:val="1"/>
      <w:marLeft w:val="0"/>
      <w:marRight w:val="0"/>
      <w:marTop w:val="0"/>
      <w:marBottom w:val="0"/>
      <w:divBdr>
        <w:top w:val="none" w:sz="0" w:space="0" w:color="auto"/>
        <w:left w:val="none" w:sz="0" w:space="0" w:color="auto"/>
        <w:bottom w:val="none" w:sz="0" w:space="0" w:color="auto"/>
        <w:right w:val="none" w:sz="0" w:space="0" w:color="auto"/>
      </w:divBdr>
    </w:div>
    <w:div w:id="831146190">
      <w:bodyDiv w:val="1"/>
      <w:marLeft w:val="0"/>
      <w:marRight w:val="0"/>
      <w:marTop w:val="0"/>
      <w:marBottom w:val="0"/>
      <w:divBdr>
        <w:top w:val="none" w:sz="0" w:space="0" w:color="auto"/>
        <w:left w:val="none" w:sz="0" w:space="0" w:color="auto"/>
        <w:bottom w:val="none" w:sz="0" w:space="0" w:color="auto"/>
        <w:right w:val="none" w:sz="0" w:space="0" w:color="auto"/>
      </w:divBdr>
    </w:div>
    <w:div w:id="836312547">
      <w:bodyDiv w:val="1"/>
      <w:marLeft w:val="0"/>
      <w:marRight w:val="0"/>
      <w:marTop w:val="0"/>
      <w:marBottom w:val="0"/>
      <w:divBdr>
        <w:top w:val="none" w:sz="0" w:space="0" w:color="auto"/>
        <w:left w:val="none" w:sz="0" w:space="0" w:color="auto"/>
        <w:bottom w:val="none" w:sz="0" w:space="0" w:color="auto"/>
        <w:right w:val="none" w:sz="0" w:space="0" w:color="auto"/>
      </w:divBdr>
    </w:div>
    <w:div w:id="836924087">
      <w:bodyDiv w:val="1"/>
      <w:marLeft w:val="0"/>
      <w:marRight w:val="0"/>
      <w:marTop w:val="0"/>
      <w:marBottom w:val="0"/>
      <w:divBdr>
        <w:top w:val="none" w:sz="0" w:space="0" w:color="auto"/>
        <w:left w:val="none" w:sz="0" w:space="0" w:color="auto"/>
        <w:bottom w:val="none" w:sz="0" w:space="0" w:color="auto"/>
        <w:right w:val="none" w:sz="0" w:space="0" w:color="auto"/>
      </w:divBdr>
    </w:div>
    <w:div w:id="840047270">
      <w:bodyDiv w:val="1"/>
      <w:marLeft w:val="0"/>
      <w:marRight w:val="0"/>
      <w:marTop w:val="0"/>
      <w:marBottom w:val="0"/>
      <w:divBdr>
        <w:top w:val="none" w:sz="0" w:space="0" w:color="auto"/>
        <w:left w:val="none" w:sz="0" w:space="0" w:color="auto"/>
        <w:bottom w:val="none" w:sz="0" w:space="0" w:color="auto"/>
        <w:right w:val="none" w:sz="0" w:space="0" w:color="auto"/>
      </w:divBdr>
    </w:div>
    <w:div w:id="841160402">
      <w:bodyDiv w:val="1"/>
      <w:marLeft w:val="0"/>
      <w:marRight w:val="0"/>
      <w:marTop w:val="0"/>
      <w:marBottom w:val="0"/>
      <w:divBdr>
        <w:top w:val="none" w:sz="0" w:space="0" w:color="auto"/>
        <w:left w:val="none" w:sz="0" w:space="0" w:color="auto"/>
        <w:bottom w:val="none" w:sz="0" w:space="0" w:color="auto"/>
        <w:right w:val="none" w:sz="0" w:space="0" w:color="auto"/>
      </w:divBdr>
    </w:div>
    <w:div w:id="849494280">
      <w:bodyDiv w:val="1"/>
      <w:marLeft w:val="0"/>
      <w:marRight w:val="0"/>
      <w:marTop w:val="0"/>
      <w:marBottom w:val="0"/>
      <w:divBdr>
        <w:top w:val="none" w:sz="0" w:space="0" w:color="auto"/>
        <w:left w:val="none" w:sz="0" w:space="0" w:color="auto"/>
        <w:bottom w:val="none" w:sz="0" w:space="0" w:color="auto"/>
        <w:right w:val="none" w:sz="0" w:space="0" w:color="auto"/>
      </w:divBdr>
    </w:div>
    <w:div w:id="853760249">
      <w:bodyDiv w:val="1"/>
      <w:marLeft w:val="0"/>
      <w:marRight w:val="0"/>
      <w:marTop w:val="0"/>
      <w:marBottom w:val="0"/>
      <w:divBdr>
        <w:top w:val="none" w:sz="0" w:space="0" w:color="auto"/>
        <w:left w:val="none" w:sz="0" w:space="0" w:color="auto"/>
        <w:bottom w:val="none" w:sz="0" w:space="0" w:color="auto"/>
        <w:right w:val="none" w:sz="0" w:space="0" w:color="auto"/>
      </w:divBdr>
    </w:div>
    <w:div w:id="857037098">
      <w:bodyDiv w:val="1"/>
      <w:marLeft w:val="0"/>
      <w:marRight w:val="0"/>
      <w:marTop w:val="0"/>
      <w:marBottom w:val="0"/>
      <w:divBdr>
        <w:top w:val="none" w:sz="0" w:space="0" w:color="auto"/>
        <w:left w:val="none" w:sz="0" w:space="0" w:color="auto"/>
        <w:bottom w:val="none" w:sz="0" w:space="0" w:color="auto"/>
        <w:right w:val="none" w:sz="0" w:space="0" w:color="auto"/>
      </w:divBdr>
    </w:div>
    <w:div w:id="858012450">
      <w:bodyDiv w:val="1"/>
      <w:marLeft w:val="0"/>
      <w:marRight w:val="0"/>
      <w:marTop w:val="0"/>
      <w:marBottom w:val="0"/>
      <w:divBdr>
        <w:top w:val="none" w:sz="0" w:space="0" w:color="auto"/>
        <w:left w:val="none" w:sz="0" w:space="0" w:color="auto"/>
        <w:bottom w:val="none" w:sz="0" w:space="0" w:color="auto"/>
        <w:right w:val="none" w:sz="0" w:space="0" w:color="auto"/>
      </w:divBdr>
    </w:div>
    <w:div w:id="862591659">
      <w:bodyDiv w:val="1"/>
      <w:marLeft w:val="0"/>
      <w:marRight w:val="0"/>
      <w:marTop w:val="0"/>
      <w:marBottom w:val="0"/>
      <w:divBdr>
        <w:top w:val="none" w:sz="0" w:space="0" w:color="auto"/>
        <w:left w:val="none" w:sz="0" w:space="0" w:color="auto"/>
        <w:bottom w:val="none" w:sz="0" w:space="0" w:color="auto"/>
        <w:right w:val="none" w:sz="0" w:space="0" w:color="auto"/>
      </w:divBdr>
    </w:div>
    <w:div w:id="864439885">
      <w:bodyDiv w:val="1"/>
      <w:marLeft w:val="0"/>
      <w:marRight w:val="0"/>
      <w:marTop w:val="0"/>
      <w:marBottom w:val="0"/>
      <w:divBdr>
        <w:top w:val="none" w:sz="0" w:space="0" w:color="auto"/>
        <w:left w:val="none" w:sz="0" w:space="0" w:color="auto"/>
        <w:bottom w:val="none" w:sz="0" w:space="0" w:color="auto"/>
        <w:right w:val="none" w:sz="0" w:space="0" w:color="auto"/>
      </w:divBdr>
    </w:div>
    <w:div w:id="867134362">
      <w:bodyDiv w:val="1"/>
      <w:marLeft w:val="0"/>
      <w:marRight w:val="0"/>
      <w:marTop w:val="0"/>
      <w:marBottom w:val="0"/>
      <w:divBdr>
        <w:top w:val="none" w:sz="0" w:space="0" w:color="auto"/>
        <w:left w:val="none" w:sz="0" w:space="0" w:color="auto"/>
        <w:bottom w:val="none" w:sz="0" w:space="0" w:color="auto"/>
        <w:right w:val="none" w:sz="0" w:space="0" w:color="auto"/>
      </w:divBdr>
    </w:div>
    <w:div w:id="867330282">
      <w:bodyDiv w:val="1"/>
      <w:marLeft w:val="0"/>
      <w:marRight w:val="0"/>
      <w:marTop w:val="0"/>
      <w:marBottom w:val="0"/>
      <w:divBdr>
        <w:top w:val="none" w:sz="0" w:space="0" w:color="auto"/>
        <w:left w:val="none" w:sz="0" w:space="0" w:color="auto"/>
        <w:bottom w:val="none" w:sz="0" w:space="0" w:color="auto"/>
        <w:right w:val="none" w:sz="0" w:space="0" w:color="auto"/>
      </w:divBdr>
    </w:div>
    <w:div w:id="872110745">
      <w:bodyDiv w:val="1"/>
      <w:marLeft w:val="0"/>
      <w:marRight w:val="0"/>
      <w:marTop w:val="0"/>
      <w:marBottom w:val="0"/>
      <w:divBdr>
        <w:top w:val="none" w:sz="0" w:space="0" w:color="auto"/>
        <w:left w:val="none" w:sz="0" w:space="0" w:color="auto"/>
        <w:bottom w:val="none" w:sz="0" w:space="0" w:color="auto"/>
        <w:right w:val="none" w:sz="0" w:space="0" w:color="auto"/>
      </w:divBdr>
    </w:div>
    <w:div w:id="872304335">
      <w:bodyDiv w:val="1"/>
      <w:marLeft w:val="0"/>
      <w:marRight w:val="0"/>
      <w:marTop w:val="0"/>
      <w:marBottom w:val="0"/>
      <w:divBdr>
        <w:top w:val="none" w:sz="0" w:space="0" w:color="auto"/>
        <w:left w:val="none" w:sz="0" w:space="0" w:color="auto"/>
        <w:bottom w:val="none" w:sz="0" w:space="0" w:color="auto"/>
        <w:right w:val="none" w:sz="0" w:space="0" w:color="auto"/>
      </w:divBdr>
    </w:div>
    <w:div w:id="875771135">
      <w:bodyDiv w:val="1"/>
      <w:marLeft w:val="0"/>
      <w:marRight w:val="0"/>
      <w:marTop w:val="0"/>
      <w:marBottom w:val="0"/>
      <w:divBdr>
        <w:top w:val="none" w:sz="0" w:space="0" w:color="auto"/>
        <w:left w:val="none" w:sz="0" w:space="0" w:color="auto"/>
        <w:bottom w:val="none" w:sz="0" w:space="0" w:color="auto"/>
        <w:right w:val="none" w:sz="0" w:space="0" w:color="auto"/>
      </w:divBdr>
    </w:div>
    <w:div w:id="892740473">
      <w:bodyDiv w:val="1"/>
      <w:marLeft w:val="0"/>
      <w:marRight w:val="0"/>
      <w:marTop w:val="0"/>
      <w:marBottom w:val="0"/>
      <w:divBdr>
        <w:top w:val="none" w:sz="0" w:space="0" w:color="auto"/>
        <w:left w:val="none" w:sz="0" w:space="0" w:color="auto"/>
        <w:bottom w:val="none" w:sz="0" w:space="0" w:color="auto"/>
        <w:right w:val="none" w:sz="0" w:space="0" w:color="auto"/>
      </w:divBdr>
    </w:div>
    <w:div w:id="896205949">
      <w:bodyDiv w:val="1"/>
      <w:marLeft w:val="0"/>
      <w:marRight w:val="0"/>
      <w:marTop w:val="0"/>
      <w:marBottom w:val="0"/>
      <w:divBdr>
        <w:top w:val="none" w:sz="0" w:space="0" w:color="auto"/>
        <w:left w:val="none" w:sz="0" w:space="0" w:color="auto"/>
        <w:bottom w:val="none" w:sz="0" w:space="0" w:color="auto"/>
        <w:right w:val="none" w:sz="0" w:space="0" w:color="auto"/>
      </w:divBdr>
    </w:div>
    <w:div w:id="897210222">
      <w:bodyDiv w:val="1"/>
      <w:marLeft w:val="0"/>
      <w:marRight w:val="0"/>
      <w:marTop w:val="0"/>
      <w:marBottom w:val="0"/>
      <w:divBdr>
        <w:top w:val="none" w:sz="0" w:space="0" w:color="auto"/>
        <w:left w:val="none" w:sz="0" w:space="0" w:color="auto"/>
        <w:bottom w:val="none" w:sz="0" w:space="0" w:color="auto"/>
        <w:right w:val="none" w:sz="0" w:space="0" w:color="auto"/>
      </w:divBdr>
    </w:div>
    <w:div w:id="899243165">
      <w:bodyDiv w:val="1"/>
      <w:marLeft w:val="0"/>
      <w:marRight w:val="0"/>
      <w:marTop w:val="0"/>
      <w:marBottom w:val="0"/>
      <w:divBdr>
        <w:top w:val="none" w:sz="0" w:space="0" w:color="auto"/>
        <w:left w:val="none" w:sz="0" w:space="0" w:color="auto"/>
        <w:bottom w:val="none" w:sz="0" w:space="0" w:color="auto"/>
        <w:right w:val="none" w:sz="0" w:space="0" w:color="auto"/>
      </w:divBdr>
    </w:div>
    <w:div w:id="900141422">
      <w:bodyDiv w:val="1"/>
      <w:marLeft w:val="0"/>
      <w:marRight w:val="0"/>
      <w:marTop w:val="0"/>
      <w:marBottom w:val="0"/>
      <w:divBdr>
        <w:top w:val="none" w:sz="0" w:space="0" w:color="auto"/>
        <w:left w:val="none" w:sz="0" w:space="0" w:color="auto"/>
        <w:bottom w:val="none" w:sz="0" w:space="0" w:color="auto"/>
        <w:right w:val="none" w:sz="0" w:space="0" w:color="auto"/>
      </w:divBdr>
    </w:div>
    <w:div w:id="901067205">
      <w:bodyDiv w:val="1"/>
      <w:marLeft w:val="0"/>
      <w:marRight w:val="0"/>
      <w:marTop w:val="0"/>
      <w:marBottom w:val="0"/>
      <w:divBdr>
        <w:top w:val="none" w:sz="0" w:space="0" w:color="auto"/>
        <w:left w:val="none" w:sz="0" w:space="0" w:color="auto"/>
        <w:bottom w:val="none" w:sz="0" w:space="0" w:color="auto"/>
        <w:right w:val="none" w:sz="0" w:space="0" w:color="auto"/>
      </w:divBdr>
    </w:div>
    <w:div w:id="902105007">
      <w:bodyDiv w:val="1"/>
      <w:marLeft w:val="0"/>
      <w:marRight w:val="0"/>
      <w:marTop w:val="0"/>
      <w:marBottom w:val="0"/>
      <w:divBdr>
        <w:top w:val="none" w:sz="0" w:space="0" w:color="auto"/>
        <w:left w:val="none" w:sz="0" w:space="0" w:color="auto"/>
        <w:bottom w:val="none" w:sz="0" w:space="0" w:color="auto"/>
        <w:right w:val="none" w:sz="0" w:space="0" w:color="auto"/>
      </w:divBdr>
    </w:div>
    <w:div w:id="911618403">
      <w:bodyDiv w:val="1"/>
      <w:marLeft w:val="0"/>
      <w:marRight w:val="0"/>
      <w:marTop w:val="0"/>
      <w:marBottom w:val="0"/>
      <w:divBdr>
        <w:top w:val="none" w:sz="0" w:space="0" w:color="auto"/>
        <w:left w:val="none" w:sz="0" w:space="0" w:color="auto"/>
        <w:bottom w:val="none" w:sz="0" w:space="0" w:color="auto"/>
        <w:right w:val="none" w:sz="0" w:space="0" w:color="auto"/>
      </w:divBdr>
    </w:div>
    <w:div w:id="914582731">
      <w:bodyDiv w:val="1"/>
      <w:marLeft w:val="0"/>
      <w:marRight w:val="0"/>
      <w:marTop w:val="0"/>
      <w:marBottom w:val="0"/>
      <w:divBdr>
        <w:top w:val="none" w:sz="0" w:space="0" w:color="auto"/>
        <w:left w:val="none" w:sz="0" w:space="0" w:color="auto"/>
        <w:bottom w:val="none" w:sz="0" w:space="0" w:color="auto"/>
        <w:right w:val="none" w:sz="0" w:space="0" w:color="auto"/>
      </w:divBdr>
    </w:div>
    <w:div w:id="923147391">
      <w:bodyDiv w:val="1"/>
      <w:marLeft w:val="0"/>
      <w:marRight w:val="0"/>
      <w:marTop w:val="0"/>
      <w:marBottom w:val="0"/>
      <w:divBdr>
        <w:top w:val="none" w:sz="0" w:space="0" w:color="auto"/>
        <w:left w:val="none" w:sz="0" w:space="0" w:color="auto"/>
        <w:bottom w:val="none" w:sz="0" w:space="0" w:color="auto"/>
        <w:right w:val="none" w:sz="0" w:space="0" w:color="auto"/>
      </w:divBdr>
    </w:div>
    <w:div w:id="923807468">
      <w:bodyDiv w:val="1"/>
      <w:marLeft w:val="0"/>
      <w:marRight w:val="0"/>
      <w:marTop w:val="0"/>
      <w:marBottom w:val="0"/>
      <w:divBdr>
        <w:top w:val="none" w:sz="0" w:space="0" w:color="auto"/>
        <w:left w:val="none" w:sz="0" w:space="0" w:color="auto"/>
        <w:bottom w:val="none" w:sz="0" w:space="0" w:color="auto"/>
        <w:right w:val="none" w:sz="0" w:space="0" w:color="auto"/>
      </w:divBdr>
    </w:div>
    <w:div w:id="924070218">
      <w:bodyDiv w:val="1"/>
      <w:marLeft w:val="0"/>
      <w:marRight w:val="0"/>
      <w:marTop w:val="0"/>
      <w:marBottom w:val="0"/>
      <w:divBdr>
        <w:top w:val="none" w:sz="0" w:space="0" w:color="auto"/>
        <w:left w:val="none" w:sz="0" w:space="0" w:color="auto"/>
        <w:bottom w:val="none" w:sz="0" w:space="0" w:color="auto"/>
        <w:right w:val="none" w:sz="0" w:space="0" w:color="auto"/>
      </w:divBdr>
    </w:div>
    <w:div w:id="924074745">
      <w:bodyDiv w:val="1"/>
      <w:marLeft w:val="0"/>
      <w:marRight w:val="0"/>
      <w:marTop w:val="0"/>
      <w:marBottom w:val="0"/>
      <w:divBdr>
        <w:top w:val="none" w:sz="0" w:space="0" w:color="auto"/>
        <w:left w:val="none" w:sz="0" w:space="0" w:color="auto"/>
        <w:bottom w:val="none" w:sz="0" w:space="0" w:color="auto"/>
        <w:right w:val="none" w:sz="0" w:space="0" w:color="auto"/>
      </w:divBdr>
    </w:div>
    <w:div w:id="934674725">
      <w:bodyDiv w:val="1"/>
      <w:marLeft w:val="0"/>
      <w:marRight w:val="0"/>
      <w:marTop w:val="0"/>
      <w:marBottom w:val="0"/>
      <w:divBdr>
        <w:top w:val="none" w:sz="0" w:space="0" w:color="auto"/>
        <w:left w:val="none" w:sz="0" w:space="0" w:color="auto"/>
        <w:bottom w:val="none" w:sz="0" w:space="0" w:color="auto"/>
        <w:right w:val="none" w:sz="0" w:space="0" w:color="auto"/>
      </w:divBdr>
    </w:div>
    <w:div w:id="937175649">
      <w:bodyDiv w:val="1"/>
      <w:marLeft w:val="0"/>
      <w:marRight w:val="0"/>
      <w:marTop w:val="0"/>
      <w:marBottom w:val="0"/>
      <w:divBdr>
        <w:top w:val="none" w:sz="0" w:space="0" w:color="auto"/>
        <w:left w:val="none" w:sz="0" w:space="0" w:color="auto"/>
        <w:bottom w:val="none" w:sz="0" w:space="0" w:color="auto"/>
        <w:right w:val="none" w:sz="0" w:space="0" w:color="auto"/>
      </w:divBdr>
    </w:div>
    <w:div w:id="938677106">
      <w:bodyDiv w:val="1"/>
      <w:marLeft w:val="0"/>
      <w:marRight w:val="0"/>
      <w:marTop w:val="0"/>
      <w:marBottom w:val="0"/>
      <w:divBdr>
        <w:top w:val="none" w:sz="0" w:space="0" w:color="auto"/>
        <w:left w:val="none" w:sz="0" w:space="0" w:color="auto"/>
        <w:bottom w:val="none" w:sz="0" w:space="0" w:color="auto"/>
        <w:right w:val="none" w:sz="0" w:space="0" w:color="auto"/>
      </w:divBdr>
    </w:div>
    <w:div w:id="946497689">
      <w:bodyDiv w:val="1"/>
      <w:marLeft w:val="0"/>
      <w:marRight w:val="0"/>
      <w:marTop w:val="0"/>
      <w:marBottom w:val="0"/>
      <w:divBdr>
        <w:top w:val="none" w:sz="0" w:space="0" w:color="auto"/>
        <w:left w:val="none" w:sz="0" w:space="0" w:color="auto"/>
        <w:bottom w:val="none" w:sz="0" w:space="0" w:color="auto"/>
        <w:right w:val="none" w:sz="0" w:space="0" w:color="auto"/>
      </w:divBdr>
    </w:div>
    <w:div w:id="947931333">
      <w:bodyDiv w:val="1"/>
      <w:marLeft w:val="0"/>
      <w:marRight w:val="0"/>
      <w:marTop w:val="0"/>
      <w:marBottom w:val="0"/>
      <w:divBdr>
        <w:top w:val="none" w:sz="0" w:space="0" w:color="auto"/>
        <w:left w:val="none" w:sz="0" w:space="0" w:color="auto"/>
        <w:bottom w:val="none" w:sz="0" w:space="0" w:color="auto"/>
        <w:right w:val="none" w:sz="0" w:space="0" w:color="auto"/>
      </w:divBdr>
    </w:div>
    <w:div w:id="950555672">
      <w:bodyDiv w:val="1"/>
      <w:marLeft w:val="0"/>
      <w:marRight w:val="0"/>
      <w:marTop w:val="0"/>
      <w:marBottom w:val="0"/>
      <w:divBdr>
        <w:top w:val="none" w:sz="0" w:space="0" w:color="auto"/>
        <w:left w:val="none" w:sz="0" w:space="0" w:color="auto"/>
        <w:bottom w:val="none" w:sz="0" w:space="0" w:color="auto"/>
        <w:right w:val="none" w:sz="0" w:space="0" w:color="auto"/>
      </w:divBdr>
    </w:div>
    <w:div w:id="954486954">
      <w:bodyDiv w:val="1"/>
      <w:marLeft w:val="0"/>
      <w:marRight w:val="0"/>
      <w:marTop w:val="0"/>
      <w:marBottom w:val="0"/>
      <w:divBdr>
        <w:top w:val="none" w:sz="0" w:space="0" w:color="auto"/>
        <w:left w:val="none" w:sz="0" w:space="0" w:color="auto"/>
        <w:bottom w:val="none" w:sz="0" w:space="0" w:color="auto"/>
        <w:right w:val="none" w:sz="0" w:space="0" w:color="auto"/>
      </w:divBdr>
    </w:div>
    <w:div w:id="958221318">
      <w:bodyDiv w:val="1"/>
      <w:marLeft w:val="0"/>
      <w:marRight w:val="0"/>
      <w:marTop w:val="0"/>
      <w:marBottom w:val="0"/>
      <w:divBdr>
        <w:top w:val="none" w:sz="0" w:space="0" w:color="auto"/>
        <w:left w:val="none" w:sz="0" w:space="0" w:color="auto"/>
        <w:bottom w:val="none" w:sz="0" w:space="0" w:color="auto"/>
        <w:right w:val="none" w:sz="0" w:space="0" w:color="auto"/>
      </w:divBdr>
    </w:div>
    <w:div w:id="958411926">
      <w:bodyDiv w:val="1"/>
      <w:marLeft w:val="0"/>
      <w:marRight w:val="0"/>
      <w:marTop w:val="0"/>
      <w:marBottom w:val="0"/>
      <w:divBdr>
        <w:top w:val="none" w:sz="0" w:space="0" w:color="auto"/>
        <w:left w:val="none" w:sz="0" w:space="0" w:color="auto"/>
        <w:bottom w:val="none" w:sz="0" w:space="0" w:color="auto"/>
        <w:right w:val="none" w:sz="0" w:space="0" w:color="auto"/>
      </w:divBdr>
    </w:div>
    <w:div w:id="959650057">
      <w:bodyDiv w:val="1"/>
      <w:marLeft w:val="0"/>
      <w:marRight w:val="0"/>
      <w:marTop w:val="0"/>
      <w:marBottom w:val="0"/>
      <w:divBdr>
        <w:top w:val="none" w:sz="0" w:space="0" w:color="auto"/>
        <w:left w:val="none" w:sz="0" w:space="0" w:color="auto"/>
        <w:bottom w:val="none" w:sz="0" w:space="0" w:color="auto"/>
        <w:right w:val="none" w:sz="0" w:space="0" w:color="auto"/>
      </w:divBdr>
    </w:div>
    <w:div w:id="962345651">
      <w:bodyDiv w:val="1"/>
      <w:marLeft w:val="0"/>
      <w:marRight w:val="0"/>
      <w:marTop w:val="0"/>
      <w:marBottom w:val="0"/>
      <w:divBdr>
        <w:top w:val="none" w:sz="0" w:space="0" w:color="auto"/>
        <w:left w:val="none" w:sz="0" w:space="0" w:color="auto"/>
        <w:bottom w:val="none" w:sz="0" w:space="0" w:color="auto"/>
        <w:right w:val="none" w:sz="0" w:space="0" w:color="auto"/>
      </w:divBdr>
    </w:div>
    <w:div w:id="964458446">
      <w:bodyDiv w:val="1"/>
      <w:marLeft w:val="0"/>
      <w:marRight w:val="0"/>
      <w:marTop w:val="0"/>
      <w:marBottom w:val="0"/>
      <w:divBdr>
        <w:top w:val="none" w:sz="0" w:space="0" w:color="auto"/>
        <w:left w:val="none" w:sz="0" w:space="0" w:color="auto"/>
        <w:bottom w:val="none" w:sz="0" w:space="0" w:color="auto"/>
        <w:right w:val="none" w:sz="0" w:space="0" w:color="auto"/>
      </w:divBdr>
    </w:div>
    <w:div w:id="967706361">
      <w:bodyDiv w:val="1"/>
      <w:marLeft w:val="0"/>
      <w:marRight w:val="0"/>
      <w:marTop w:val="0"/>
      <w:marBottom w:val="0"/>
      <w:divBdr>
        <w:top w:val="none" w:sz="0" w:space="0" w:color="auto"/>
        <w:left w:val="none" w:sz="0" w:space="0" w:color="auto"/>
        <w:bottom w:val="none" w:sz="0" w:space="0" w:color="auto"/>
        <w:right w:val="none" w:sz="0" w:space="0" w:color="auto"/>
      </w:divBdr>
    </w:div>
    <w:div w:id="968172527">
      <w:bodyDiv w:val="1"/>
      <w:marLeft w:val="0"/>
      <w:marRight w:val="0"/>
      <w:marTop w:val="0"/>
      <w:marBottom w:val="0"/>
      <w:divBdr>
        <w:top w:val="none" w:sz="0" w:space="0" w:color="auto"/>
        <w:left w:val="none" w:sz="0" w:space="0" w:color="auto"/>
        <w:bottom w:val="none" w:sz="0" w:space="0" w:color="auto"/>
        <w:right w:val="none" w:sz="0" w:space="0" w:color="auto"/>
      </w:divBdr>
    </w:div>
    <w:div w:id="973483076">
      <w:bodyDiv w:val="1"/>
      <w:marLeft w:val="0"/>
      <w:marRight w:val="0"/>
      <w:marTop w:val="0"/>
      <w:marBottom w:val="0"/>
      <w:divBdr>
        <w:top w:val="none" w:sz="0" w:space="0" w:color="auto"/>
        <w:left w:val="none" w:sz="0" w:space="0" w:color="auto"/>
        <w:bottom w:val="none" w:sz="0" w:space="0" w:color="auto"/>
        <w:right w:val="none" w:sz="0" w:space="0" w:color="auto"/>
      </w:divBdr>
    </w:div>
    <w:div w:id="975138204">
      <w:bodyDiv w:val="1"/>
      <w:marLeft w:val="0"/>
      <w:marRight w:val="0"/>
      <w:marTop w:val="0"/>
      <w:marBottom w:val="0"/>
      <w:divBdr>
        <w:top w:val="none" w:sz="0" w:space="0" w:color="auto"/>
        <w:left w:val="none" w:sz="0" w:space="0" w:color="auto"/>
        <w:bottom w:val="none" w:sz="0" w:space="0" w:color="auto"/>
        <w:right w:val="none" w:sz="0" w:space="0" w:color="auto"/>
      </w:divBdr>
    </w:div>
    <w:div w:id="982584588">
      <w:bodyDiv w:val="1"/>
      <w:marLeft w:val="0"/>
      <w:marRight w:val="0"/>
      <w:marTop w:val="0"/>
      <w:marBottom w:val="0"/>
      <w:divBdr>
        <w:top w:val="none" w:sz="0" w:space="0" w:color="auto"/>
        <w:left w:val="none" w:sz="0" w:space="0" w:color="auto"/>
        <w:bottom w:val="none" w:sz="0" w:space="0" w:color="auto"/>
        <w:right w:val="none" w:sz="0" w:space="0" w:color="auto"/>
      </w:divBdr>
    </w:div>
    <w:div w:id="992831455">
      <w:bodyDiv w:val="1"/>
      <w:marLeft w:val="0"/>
      <w:marRight w:val="0"/>
      <w:marTop w:val="0"/>
      <w:marBottom w:val="0"/>
      <w:divBdr>
        <w:top w:val="none" w:sz="0" w:space="0" w:color="auto"/>
        <w:left w:val="none" w:sz="0" w:space="0" w:color="auto"/>
        <w:bottom w:val="none" w:sz="0" w:space="0" w:color="auto"/>
        <w:right w:val="none" w:sz="0" w:space="0" w:color="auto"/>
      </w:divBdr>
    </w:div>
    <w:div w:id="993680044">
      <w:bodyDiv w:val="1"/>
      <w:marLeft w:val="0"/>
      <w:marRight w:val="0"/>
      <w:marTop w:val="0"/>
      <w:marBottom w:val="0"/>
      <w:divBdr>
        <w:top w:val="none" w:sz="0" w:space="0" w:color="auto"/>
        <w:left w:val="none" w:sz="0" w:space="0" w:color="auto"/>
        <w:bottom w:val="none" w:sz="0" w:space="0" w:color="auto"/>
        <w:right w:val="none" w:sz="0" w:space="0" w:color="auto"/>
      </w:divBdr>
    </w:div>
    <w:div w:id="995232358">
      <w:bodyDiv w:val="1"/>
      <w:marLeft w:val="0"/>
      <w:marRight w:val="0"/>
      <w:marTop w:val="0"/>
      <w:marBottom w:val="0"/>
      <w:divBdr>
        <w:top w:val="none" w:sz="0" w:space="0" w:color="auto"/>
        <w:left w:val="none" w:sz="0" w:space="0" w:color="auto"/>
        <w:bottom w:val="none" w:sz="0" w:space="0" w:color="auto"/>
        <w:right w:val="none" w:sz="0" w:space="0" w:color="auto"/>
      </w:divBdr>
    </w:div>
    <w:div w:id="996807709">
      <w:bodyDiv w:val="1"/>
      <w:marLeft w:val="0"/>
      <w:marRight w:val="0"/>
      <w:marTop w:val="0"/>
      <w:marBottom w:val="0"/>
      <w:divBdr>
        <w:top w:val="none" w:sz="0" w:space="0" w:color="auto"/>
        <w:left w:val="none" w:sz="0" w:space="0" w:color="auto"/>
        <w:bottom w:val="none" w:sz="0" w:space="0" w:color="auto"/>
        <w:right w:val="none" w:sz="0" w:space="0" w:color="auto"/>
      </w:divBdr>
    </w:div>
    <w:div w:id="1001078380">
      <w:bodyDiv w:val="1"/>
      <w:marLeft w:val="0"/>
      <w:marRight w:val="0"/>
      <w:marTop w:val="0"/>
      <w:marBottom w:val="0"/>
      <w:divBdr>
        <w:top w:val="none" w:sz="0" w:space="0" w:color="auto"/>
        <w:left w:val="none" w:sz="0" w:space="0" w:color="auto"/>
        <w:bottom w:val="none" w:sz="0" w:space="0" w:color="auto"/>
        <w:right w:val="none" w:sz="0" w:space="0" w:color="auto"/>
      </w:divBdr>
    </w:div>
    <w:div w:id="1004745152">
      <w:bodyDiv w:val="1"/>
      <w:marLeft w:val="0"/>
      <w:marRight w:val="0"/>
      <w:marTop w:val="0"/>
      <w:marBottom w:val="0"/>
      <w:divBdr>
        <w:top w:val="none" w:sz="0" w:space="0" w:color="auto"/>
        <w:left w:val="none" w:sz="0" w:space="0" w:color="auto"/>
        <w:bottom w:val="none" w:sz="0" w:space="0" w:color="auto"/>
        <w:right w:val="none" w:sz="0" w:space="0" w:color="auto"/>
      </w:divBdr>
    </w:div>
    <w:div w:id="1007253137">
      <w:bodyDiv w:val="1"/>
      <w:marLeft w:val="0"/>
      <w:marRight w:val="0"/>
      <w:marTop w:val="0"/>
      <w:marBottom w:val="0"/>
      <w:divBdr>
        <w:top w:val="none" w:sz="0" w:space="0" w:color="auto"/>
        <w:left w:val="none" w:sz="0" w:space="0" w:color="auto"/>
        <w:bottom w:val="none" w:sz="0" w:space="0" w:color="auto"/>
        <w:right w:val="none" w:sz="0" w:space="0" w:color="auto"/>
      </w:divBdr>
    </w:div>
    <w:div w:id="1008606011">
      <w:bodyDiv w:val="1"/>
      <w:marLeft w:val="0"/>
      <w:marRight w:val="0"/>
      <w:marTop w:val="0"/>
      <w:marBottom w:val="0"/>
      <w:divBdr>
        <w:top w:val="none" w:sz="0" w:space="0" w:color="auto"/>
        <w:left w:val="none" w:sz="0" w:space="0" w:color="auto"/>
        <w:bottom w:val="none" w:sz="0" w:space="0" w:color="auto"/>
        <w:right w:val="none" w:sz="0" w:space="0" w:color="auto"/>
      </w:divBdr>
    </w:div>
    <w:div w:id="1010138480">
      <w:bodyDiv w:val="1"/>
      <w:marLeft w:val="0"/>
      <w:marRight w:val="0"/>
      <w:marTop w:val="0"/>
      <w:marBottom w:val="0"/>
      <w:divBdr>
        <w:top w:val="none" w:sz="0" w:space="0" w:color="auto"/>
        <w:left w:val="none" w:sz="0" w:space="0" w:color="auto"/>
        <w:bottom w:val="none" w:sz="0" w:space="0" w:color="auto"/>
        <w:right w:val="none" w:sz="0" w:space="0" w:color="auto"/>
      </w:divBdr>
    </w:div>
    <w:div w:id="1010375340">
      <w:bodyDiv w:val="1"/>
      <w:marLeft w:val="0"/>
      <w:marRight w:val="0"/>
      <w:marTop w:val="0"/>
      <w:marBottom w:val="0"/>
      <w:divBdr>
        <w:top w:val="none" w:sz="0" w:space="0" w:color="auto"/>
        <w:left w:val="none" w:sz="0" w:space="0" w:color="auto"/>
        <w:bottom w:val="none" w:sz="0" w:space="0" w:color="auto"/>
        <w:right w:val="none" w:sz="0" w:space="0" w:color="auto"/>
      </w:divBdr>
    </w:div>
    <w:div w:id="1011418848">
      <w:bodyDiv w:val="1"/>
      <w:marLeft w:val="0"/>
      <w:marRight w:val="0"/>
      <w:marTop w:val="0"/>
      <w:marBottom w:val="0"/>
      <w:divBdr>
        <w:top w:val="none" w:sz="0" w:space="0" w:color="auto"/>
        <w:left w:val="none" w:sz="0" w:space="0" w:color="auto"/>
        <w:bottom w:val="none" w:sz="0" w:space="0" w:color="auto"/>
        <w:right w:val="none" w:sz="0" w:space="0" w:color="auto"/>
      </w:divBdr>
    </w:div>
    <w:div w:id="1020356679">
      <w:bodyDiv w:val="1"/>
      <w:marLeft w:val="0"/>
      <w:marRight w:val="0"/>
      <w:marTop w:val="0"/>
      <w:marBottom w:val="0"/>
      <w:divBdr>
        <w:top w:val="none" w:sz="0" w:space="0" w:color="auto"/>
        <w:left w:val="none" w:sz="0" w:space="0" w:color="auto"/>
        <w:bottom w:val="none" w:sz="0" w:space="0" w:color="auto"/>
        <w:right w:val="none" w:sz="0" w:space="0" w:color="auto"/>
      </w:divBdr>
    </w:div>
    <w:div w:id="1032849538">
      <w:bodyDiv w:val="1"/>
      <w:marLeft w:val="0"/>
      <w:marRight w:val="0"/>
      <w:marTop w:val="0"/>
      <w:marBottom w:val="0"/>
      <w:divBdr>
        <w:top w:val="none" w:sz="0" w:space="0" w:color="auto"/>
        <w:left w:val="none" w:sz="0" w:space="0" w:color="auto"/>
        <w:bottom w:val="none" w:sz="0" w:space="0" w:color="auto"/>
        <w:right w:val="none" w:sz="0" w:space="0" w:color="auto"/>
      </w:divBdr>
    </w:div>
    <w:div w:id="1034385220">
      <w:bodyDiv w:val="1"/>
      <w:marLeft w:val="0"/>
      <w:marRight w:val="0"/>
      <w:marTop w:val="0"/>
      <w:marBottom w:val="0"/>
      <w:divBdr>
        <w:top w:val="none" w:sz="0" w:space="0" w:color="auto"/>
        <w:left w:val="none" w:sz="0" w:space="0" w:color="auto"/>
        <w:bottom w:val="none" w:sz="0" w:space="0" w:color="auto"/>
        <w:right w:val="none" w:sz="0" w:space="0" w:color="auto"/>
      </w:divBdr>
    </w:div>
    <w:div w:id="1044258329">
      <w:bodyDiv w:val="1"/>
      <w:marLeft w:val="0"/>
      <w:marRight w:val="0"/>
      <w:marTop w:val="0"/>
      <w:marBottom w:val="0"/>
      <w:divBdr>
        <w:top w:val="none" w:sz="0" w:space="0" w:color="auto"/>
        <w:left w:val="none" w:sz="0" w:space="0" w:color="auto"/>
        <w:bottom w:val="none" w:sz="0" w:space="0" w:color="auto"/>
        <w:right w:val="none" w:sz="0" w:space="0" w:color="auto"/>
      </w:divBdr>
    </w:div>
    <w:div w:id="1044913582">
      <w:bodyDiv w:val="1"/>
      <w:marLeft w:val="0"/>
      <w:marRight w:val="0"/>
      <w:marTop w:val="0"/>
      <w:marBottom w:val="0"/>
      <w:divBdr>
        <w:top w:val="none" w:sz="0" w:space="0" w:color="auto"/>
        <w:left w:val="none" w:sz="0" w:space="0" w:color="auto"/>
        <w:bottom w:val="none" w:sz="0" w:space="0" w:color="auto"/>
        <w:right w:val="none" w:sz="0" w:space="0" w:color="auto"/>
      </w:divBdr>
    </w:div>
    <w:div w:id="1045762880">
      <w:bodyDiv w:val="1"/>
      <w:marLeft w:val="0"/>
      <w:marRight w:val="0"/>
      <w:marTop w:val="0"/>
      <w:marBottom w:val="0"/>
      <w:divBdr>
        <w:top w:val="none" w:sz="0" w:space="0" w:color="auto"/>
        <w:left w:val="none" w:sz="0" w:space="0" w:color="auto"/>
        <w:bottom w:val="none" w:sz="0" w:space="0" w:color="auto"/>
        <w:right w:val="none" w:sz="0" w:space="0" w:color="auto"/>
      </w:divBdr>
    </w:div>
    <w:div w:id="1045788780">
      <w:bodyDiv w:val="1"/>
      <w:marLeft w:val="0"/>
      <w:marRight w:val="0"/>
      <w:marTop w:val="0"/>
      <w:marBottom w:val="0"/>
      <w:divBdr>
        <w:top w:val="none" w:sz="0" w:space="0" w:color="auto"/>
        <w:left w:val="none" w:sz="0" w:space="0" w:color="auto"/>
        <w:bottom w:val="none" w:sz="0" w:space="0" w:color="auto"/>
        <w:right w:val="none" w:sz="0" w:space="0" w:color="auto"/>
      </w:divBdr>
    </w:div>
    <w:div w:id="1046219855">
      <w:bodyDiv w:val="1"/>
      <w:marLeft w:val="0"/>
      <w:marRight w:val="0"/>
      <w:marTop w:val="0"/>
      <w:marBottom w:val="0"/>
      <w:divBdr>
        <w:top w:val="none" w:sz="0" w:space="0" w:color="auto"/>
        <w:left w:val="none" w:sz="0" w:space="0" w:color="auto"/>
        <w:bottom w:val="none" w:sz="0" w:space="0" w:color="auto"/>
        <w:right w:val="none" w:sz="0" w:space="0" w:color="auto"/>
      </w:divBdr>
    </w:div>
    <w:div w:id="1046295990">
      <w:bodyDiv w:val="1"/>
      <w:marLeft w:val="0"/>
      <w:marRight w:val="0"/>
      <w:marTop w:val="0"/>
      <w:marBottom w:val="0"/>
      <w:divBdr>
        <w:top w:val="none" w:sz="0" w:space="0" w:color="auto"/>
        <w:left w:val="none" w:sz="0" w:space="0" w:color="auto"/>
        <w:bottom w:val="none" w:sz="0" w:space="0" w:color="auto"/>
        <w:right w:val="none" w:sz="0" w:space="0" w:color="auto"/>
      </w:divBdr>
    </w:div>
    <w:div w:id="1047142313">
      <w:bodyDiv w:val="1"/>
      <w:marLeft w:val="0"/>
      <w:marRight w:val="0"/>
      <w:marTop w:val="0"/>
      <w:marBottom w:val="0"/>
      <w:divBdr>
        <w:top w:val="none" w:sz="0" w:space="0" w:color="auto"/>
        <w:left w:val="none" w:sz="0" w:space="0" w:color="auto"/>
        <w:bottom w:val="none" w:sz="0" w:space="0" w:color="auto"/>
        <w:right w:val="none" w:sz="0" w:space="0" w:color="auto"/>
      </w:divBdr>
    </w:div>
    <w:div w:id="1050763465">
      <w:bodyDiv w:val="1"/>
      <w:marLeft w:val="0"/>
      <w:marRight w:val="0"/>
      <w:marTop w:val="0"/>
      <w:marBottom w:val="0"/>
      <w:divBdr>
        <w:top w:val="none" w:sz="0" w:space="0" w:color="auto"/>
        <w:left w:val="none" w:sz="0" w:space="0" w:color="auto"/>
        <w:bottom w:val="none" w:sz="0" w:space="0" w:color="auto"/>
        <w:right w:val="none" w:sz="0" w:space="0" w:color="auto"/>
      </w:divBdr>
    </w:div>
    <w:div w:id="1050961134">
      <w:bodyDiv w:val="1"/>
      <w:marLeft w:val="0"/>
      <w:marRight w:val="0"/>
      <w:marTop w:val="0"/>
      <w:marBottom w:val="0"/>
      <w:divBdr>
        <w:top w:val="none" w:sz="0" w:space="0" w:color="auto"/>
        <w:left w:val="none" w:sz="0" w:space="0" w:color="auto"/>
        <w:bottom w:val="none" w:sz="0" w:space="0" w:color="auto"/>
        <w:right w:val="none" w:sz="0" w:space="0" w:color="auto"/>
      </w:divBdr>
    </w:div>
    <w:div w:id="1056703443">
      <w:bodyDiv w:val="1"/>
      <w:marLeft w:val="0"/>
      <w:marRight w:val="0"/>
      <w:marTop w:val="0"/>
      <w:marBottom w:val="0"/>
      <w:divBdr>
        <w:top w:val="none" w:sz="0" w:space="0" w:color="auto"/>
        <w:left w:val="none" w:sz="0" w:space="0" w:color="auto"/>
        <w:bottom w:val="none" w:sz="0" w:space="0" w:color="auto"/>
        <w:right w:val="none" w:sz="0" w:space="0" w:color="auto"/>
      </w:divBdr>
    </w:div>
    <w:div w:id="1059284405">
      <w:bodyDiv w:val="1"/>
      <w:marLeft w:val="0"/>
      <w:marRight w:val="0"/>
      <w:marTop w:val="0"/>
      <w:marBottom w:val="0"/>
      <w:divBdr>
        <w:top w:val="none" w:sz="0" w:space="0" w:color="auto"/>
        <w:left w:val="none" w:sz="0" w:space="0" w:color="auto"/>
        <w:bottom w:val="none" w:sz="0" w:space="0" w:color="auto"/>
        <w:right w:val="none" w:sz="0" w:space="0" w:color="auto"/>
      </w:divBdr>
    </w:div>
    <w:div w:id="1059520677">
      <w:bodyDiv w:val="1"/>
      <w:marLeft w:val="0"/>
      <w:marRight w:val="0"/>
      <w:marTop w:val="0"/>
      <w:marBottom w:val="0"/>
      <w:divBdr>
        <w:top w:val="none" w:sz="0" w:space="0" w:color="auto"/>
        <w:left w:val="none" w:sz="0" w:space="0" w:color="auto"/>
        <w:bottom w:val="none" w:sz="0" w:space="0" w:color="auto"/>
        <w:right w:val="none" w:sz="0" w:space="0" w:color="auto"/>
      </w:divBdr>
    </w:div>
    <w:div w:id="1059668868">
      <w:bodyDiv w:val="1"/>
      <w:marLeft w:val="0"/>
      <w:marRight w:val="0"/>
      <w:marTop w:val="0"/>
      <w:marBottom w:val="0"/>
      <w:divBdr>
        <w:top w:val="none" w:sz="0" w:space="0" w:color="auto"/>
        <w:left w:val="none" w:sz="0" w:space="0" w:color="auto"/>
        <w:bottom w:val="none" w:sz="0" w:space="0" w:color="auto"/>
        <w:right w:val="none" w:sz="0" w:space="0" w:color="auto"/>
      </w:divBdr>
    </w:div>
    <w:div w:id="1060834359">
      <w:bodyDiv w:val="1"/>
      <w:marLeft w:val="0"/>
      <w:marRight w:val="0"/>
      <w:marTop w:val="0"/>
      <w:marBottom w:val="0"/>
      <w:divBdr>
        <w:top w:val="none" w:sz="0" w:space="0" w:color="auto"/>
        <w:left w:val="none" w:sz="0" w:space="0" w:color="auto"/>
        <w:bottom w:val="none" w:sz="0" w:space="0" w:color="auto"/>
        <w:right w:val="none" w:sz="0" w:space="0" w:color="auto"/>
      </w:divBdr>
    </w:div>
    <w:div w:id="1066076013">
      <w:bodyDiv w:val="1"/>
      <w:marLeft w:val="0"/>
      <w:marRight w:val="0"/>
      <w:marTop w:val="0"/>
      <w:marBottom w:val="0"/>
      <w:divBdr>
        <w:top w:val="none" w:sz="0" w:space="0" w:color="auto"/>
        <w:left w:val="none" w:sz="0" w:space="0" w:color="auto"/>
        <w:bottom w:val="none" w:sz="0" w:space="0" w:color="auto"/>
        <w:right w:val="none" w:sz="0" w:space="0" w:color="auto"/>
      </w:divBdr>
    </w:div>
    <w:div w:id="1066685518">
      <w:bodyDiv w:val="1"/>
      <w:marLeft w:val="0"/>
      <w:marRight w:val="0"/>
      <w:marTop w:val="0"/>
      <w:marBottom w:val="0"/>
      <w:divBdr>
        <w:top w:val="none" w:sz="0" w:space="0" w:color="auto"/>
        <w:left w:val="none" w:sz="0" w:space="0" w:color="auto"/>
        <w:bottom w:val="none" w:sz="0" w:space="0" w:color="auto"/>
        <w:right w:val="none" w:sz="0" w:space="0" w:color="auto"/>
      </w:divBdr>
    </w:div>
    <w:div w:id="1068920787">
      <w:bodyDiv w:val="1"/>
      <w:marLeft w:val="0"/>
      <w:marRight w:val="0"/>
      <w:marTop w:val="0"/>
      <w:marBottom w:val="0"/>
      <w:divBdr>
        <w:top w:val="none" w:sz="0" w:space="0" w:color="auto"/>
        <w:left w:val="none" w:sz="0" w:space="0" w:color="auto"/>
        <w:bottom w:val="none" w:sz="0" w:space="0" w:color="auto"/>
        <w:right w:val="none" w:sz="0" w:space="0" w:color="auto"/>
      </w:divBdr>
    </w:div>
    <w:div w:id="1070620726">
      <w:bodyDiv w:val="1"/>
      <w:marLeft w:val="0"/>
      <w:marRight w:val="0"/>
      <w:marTop w:val="0"/>
      <w:marBottom w:val="0"/>
      <w:divBdr>
        <w:top w:val="none" w:sz="0" w:space="0" w:color="auto"/>
        <w:left w:val="none" w:sz="0" w:space="0" w:color="auto"/>
        <w:bottom w:val="none" w:sz="0" w:space="0" w:color="auto"/>
        <w:right w:val="none" w:sz="0" w:space="0" w:color="auto"/>
      </w:divBdr>
    </w:div>
    <w:div w:id="1078022407">
      <w:bodyDiv w:val="1"/>
      <w:marLeft w:val="0"/>
      <w:marRight w:val="0"/>
      <w:marTop w:val="0"/>
      <w:marBottom w:val="0"/>
      <w:divBdr>
        <w:top w:val="none" w:sz="0" w:space="0" w:color="auto"/>
        <w:left w:val="none" w:sz="0" w:space="0" w:color="auto"/>
        <w:bottom w:val="none" w:sz="0" w:space="0" w:color="auto"/>
        <w:right w:val="none" w:sz="0" w:space="0" w:color="auto"/>
      </w:divBdr>
    </w:div>
    <w:div w:id="1080106252">
      <w:bodyDiv w:val="1"/>
      <w:marLeft w:val="0"/>
      <w:marRight w:val="0"/>
      <w:marTop w:val="0"/>
      <w:marBottom w:val="0"/>
      <w:divBdr>
        <w:top w:val="none" w:sz="0" w:space="0" w:color="auto"/>
        <w:left w:val="none" w:sz="0" w:space="0" w:color="auto"/>
        <w:bottom w:val="none" w:sz="0" w:space="0" w:color="auto"/>
        <w:right w:val="none" w:sz="0" w:space="0" w:color="auto"/>
      </w:divBdr>
    </w:div>
    <w:div w:id="1080953350">
      <w:bodyDiv w:val="1"/>
      <w:marLeft w:val="0"/>
      <w:marRight w:val="0"/>
      <w:marTop w:val="0"/>
      <w:marBottom w:val="0"/>
      <w:divBdr>
        <w:top w:val="none" w:sz="0" w:space="0" w:color="auto"/>
        <w:left w:val="none" w:sz="0" w:space="0" w:color="auto"/>
        <w:bottom w:val="none" w:sz="0" w:space="0" w:color="auto"/>
        <w:right w:val="none" w:sz="0" w:space="0" w:color="auto"/>
      </w:divBdr>
    </w:div>
    <w:div w:id="1080978605">
      <w:bodyDiv w:val="1"/>
      <w:marLeft w:val="0"/>
      <w:marRight w:val="0"/>
      <w:marTop w:val="0"/>
      <w:marBottom w:val="0"/>
      <w:divBdr>
        <w:top w:val="none" w:sz="0" w:space="0" w:color="auto"/>
        <w:left w:val="none" w:sz="0" w:space="0" w:color="auto"/>
        <w:bottom w:val="none" w:sz="0" w:space="0" w:color="auto"/>
        <w:right w:val="none" w:sz="0" w:space="0" w:color="auto"/>
      </w:divBdr>
    </w:div>
    <w:div w:id="1086266032">
      <w:bodyDiv w:val="1"/>
      <w:marLeft w:val="0"/>
      <w:marRight w:val="0"/>
      <w:marTop w:val="0"/>
      <w:marBottom w:val="0"/>
      <w:divBdr>
        <w:top w:val="none" w:sz="0" w:space="0" w:color="auto"/>
        <w:left w:val="none" w:sz="0" w:space="0" w:color="auto"/>
        <w:bottom w:val="none" w:sz="0" w:space="0" w:color="auto"/>
        <w:right w:val="none" w:sz="0" w:space="0" w:color="auto"/>
      </w:divBdr>
    </w:div>
    <w:div w:id="1093894096">
      <w:bodyDiv w:val="1"/>
      <w:marLeft w:val="0"/>
      <w:marRight w:val="0"/>
      <w:marTop w:val="0"/>
      <w:marBottom w:val="0"/>
      <w:divBdr>
        <w:top w:val="none" w:sz="0" w:space="0" w:color="auto"/>
        <w:left w:val="none" w:sz="0" w:space="0" w:color="auto"/>
        <w:bottom w:val="none" w:sz="0" w:space="0" w:color="auto"/>
        <w:right w:val="none" w:sz="0" w:space="0" w:color="auto"/>
      </w:divBdr>
    </w:div>
    <w:div w:id="1097872446">
      <w:bodyDiv w:val="1"/>
      <w:marLeft w:val="0"/>
      <w:marRight w:val="0"/>
      <w:marTop w:val="0"/>
      <w:marBottom w:val="0"/>
      <w:divBdr>
        <w:top w:val="none" w:sz="0" w:space="0" w:color="auto"/>
        <w:left w:val="none" w:sz="0" w:space="0" w:color="auto"/>
        <w:bottom w:val="none" w:sz="0" w:space="0" w:color="auto"/>
        <w:right w:val="none" w:sz="0" w:space="0" w:color="auto"/>
      </w:divBdr>
    </w:div>
    <w:div w:id="1108349908">
      <w:bodyDiv w:val="1"/>
      <w:marLeft w:val="0"/>
      <w:marRight w:val="0"/>
      <w:marTop w:val="0"/>
      <w:marBottom w:val="0"/>
      <w:divBdr>
        <w:top w:val="none" w:sz="0" w:space="0" w:color="auto"/>
        <w:left w:val="none" w:sz="0" w:space="0" w:color="auto"/>
        <w:bottom w:val="none" w:sz="0" w:space="0" w:color="auto"/>
        <w:right w:val="none" w:sz="0" w:space="0" w:color="auto"/>
      </w:divBdr>
    </w:div>
    <w:div w:id="1109664701">
      <w:bodyDiv w:val="1"/>
      <w:marLeft w:val="0"/>
      <w:marRight w:val="0"/>
      <w:marTop w:val="0"/>
      <w:marBottom w:val="0"/>
      <w:divBdr>
        <w:top w:val="none" w:sz="0" w:space="0" w:color="auto"/>
        <w:left w:val="none" w:sz="0" w:space="0" w:color="auto"/>
        <w:bottom w:val="none" w:sz="0" w:space="0" w:color="auto"/>
        <w:right w:val="none" w:sz="0" w:space="0" w:color="auto"/>
      </w:divBdr>
    </w:div>
    <w:div w:id="1110123625">
      <w:bodyDiv w:val="1"/>
      <w:marLeft w:val="0"/>
      <w:marRight w:val="0"/>
      <w:marTop w:val="0"/>
      <w:marBottom w:val="0"/>
      <w:divBdr>
        <w:top w:val="none" w:sz="0" w:space="0" w:color="auto"/>
        <w:left w:val="none" w:sz="0" w:space="0" w:color="auto"/>
        <w:bottom w:val="none" w:sz="0" w:space="0" w:color="auto"/>
        <w:right w:val="none" w:sz="0" w:space="0" w:color="auto"/>
      </w:divBdr>
    </w:div>
    <w:div w:id="1112243118">
      <w:bodyDiv w:val="1"/>
      <w:marLeft w:val="0"/>
      <w:marRight w:val="0"/>
      <w:marTop w:val="0"/>
      <w:marBottom w:val="0"/>
      <w:divBdr>
        <w:top w:val="none" w:sz="0" w:space="0" w:color="auto"/>
        <w:left w:val="none" w:sz="0" w:space="0" w:color="auto"/>
        <w:bottom w:val="none" w:sz="0" w:space="0" w:color="auto"/>
        <w:right w:val="none" w:sz="0" w:space="0" w:color="auto"/>
      </w:divBdr>
    </w:div>
    <w:div w:id="1115562149">
      <w:bodyDiv w:val="1"/>
      <w:marLeft w:val="0"/>
      <w:marRight w:val="0"/>
      <w:marTop w:val="0"/>
      <w:marBottom w:val="0"/>
      <w:divBdr>
        <w:top w:val="none" w:sz="0" w:space="0" w:color="auto"/>
        <w:left w:val="none" w:sz="0" w:space="0" w:color="auto"/>
        <w:bottom w:val="none" w:sz="0" w:space="0" w:color="auto"/>
        <w:right w:val="none" w:sz="0" w:space="0" w:color="auto"/>
      </w:divBdr>
    </w:div>
    <w:div w:id="1118917971">
      <w:bodyDiv w:val="1"/>
      <w:marLeft w:val="0"/>
      <w:marRight w:val="0"/>
      <w:marTop w:val="0"/>
      <w:marBottom w:val="0"/>
      <w:divBdr>
        <w:top w:val="none" w:sz="0" w:space="0" w:color="auto"/>
        <w:left w:val="none" w:sz="0" w:space="0" w:color="auto"/>
        <w:bottom w:val="none" w:sz="0" w:space="0" w:color="auto"/>
        <w:right w:val="none" w:sz="0" w:space="0" w:color="auto"/>
      </w:divBdr>
    </w:div>
    <w:div w:id="1121146338">
      <w:bodyDiv w:val="1"/>
      <w:marLeft w:val="0"/>
      <w:marRight w:val="0"/>
      <w:marTop w:val="0"/>
      <w:marBottom w:val="0"/>
      <w:divBdr>
        <w:top w:val="none" w:sz="0" w:space="0" w:color="auto"/>
        <w:left w:val="none" w:sz="0" w:space="0" w:color="auto"/>
        <w:bottom w:val="none" w:sz="0" w:space="0" w:color="auto"/>
        <w:right w:val="none" w:sz="0" w:space="0" w:color="auto"/>
      </w:divBdr>
    </w:div>
    <w:div w:id="1125350475">
      <w:bodyDiv w:val="1"/>
      <w:marLeft w:val="0"/>
      <w:marRight w:val="0"/>
      <w:marTop w:val="0"/>
      <w:marBottom w:val="0"/>
      <w:divBdr>
        <w:top w:val="none" w:sz="0" w:space="0" w:color="auto"/>
        <w:left w:val="none" w:sz="0" w:space="0" w:color="auto"/>
        <w:bottom w:val="none" w:sz="0" w:space="0" w:color="auto"/>
        <w:right w:val="none" w:sz="0" w:space="0" w:color="auto"/>
      </w:divBdr>
    </w:div>
    <w:div w:id="1129083613">
      <w:bodyDiv w:val="1"/>
      <w:marLeft w:val="0"/>
      <w:marRight w:val="0"/>
      <w:marTop w:val="0"/>
      <w:marBottom w:val="0"/>
      <w:divBdr>
        <w:top w:val="none" w:sz="0" w:space="0" w:color="auto"/>
        <w:left w:val="none" w:sz="0" w:space="0" w:color="auto"/>
        <w:bottom w:val="none" w:sz="0" w:space="0" w:color="auto"/>
        <w:right w:val="none" w:sz="0" w:space="0" w:color="auto"/>
      </w:divBdr>
    </w:div>
    <w:div w:id="1148402626">
      <w:bodyDiv w:val="1"/>
      <w:marLeft w:val="0"/>
      <w:marRight w:val="0"/>
      <w:marTop w:val="0"/>
      <w:marBottom w:val="0"/>
      <w:divBdr>
        <w:top w:val="none" w:sz="0" w:space="0" w:color="auto"/>
        <w:left w:val="none" w:sz="0" w:space="0" w:color="auto"/>
        <w:bottom w:val="none" w:sz="0" w:space="0" w:color="auto"/>
        <w:right w:val="none" w:sz="0" w:space="0" w:color="auto"/>
      </w:divBdr>
    </w:div>
    <w:div w:id="1150831074">
      <w:bodyDiv w:val="1"/>
      <w:marLeft w:val="0"/>
      <w:marRight w:val="0"/>
      <w:marTop w:val="0"/>
      <w:marBottom w:val="0"/>
      <w:divBdr>
        <w:top w:val="none" w:sz="0" w:space="0" w:color="auto"/>
        <w:left w:val="none" w:sz="0" w:space="0" w:color="auto"/>
        <w:bottom w:val="none" w:sz="0" w:space="0" w:color="auto"/>
        <w:right w:val="none" w:sz="0" w:space="0" w:color="auto"/>
      </w:divBdr>
    </w:div>
    <w:div w:id="1151210321">
      <w:bodyDiv w:val="1"/>
      <w:marLeft w:val="0"/>
      <w:marRight w:val="0"/>
      <w:marTop w:val="0"/>
      <w:marBottom w:val="0"/>
      <w:divBdr>
        <w:top w:val="none" w:sz="0" w:space="0" w:color="auto"/>
        <w:left w:val="none" w:sz="0" w:space="0" w:color="auto"/>
        <w:bottom w:val="none" w:sz="0" w:space="0" w:color="auto"/>
        <w:right w:val="none" w:sz="0" w:space="0" w:color="auto"/>
      </w:divBdr>
    </w:div>
    <w:div w:id="1151289720">
      <w:bodyDiv w:val="1"/>
      <w:marLeft w:val="0"/>
      <w:marRight w:val="0"/>
      <w:marTop w:val="0"/>
      <w:marBottom w:val="0"/>
      <w:divBdr>
        <w:top w:val="none" w:sz="0" w:space="0" w:color="auto"/>
        <w:left w:val="none" w:sz="0" w:space="0" w:color="auto"/>
        <w:bottom w:val="none" w:sz="0" w:space="0" w:color="auto"/>
        <w:right w:val="none" w:sz="0" w:space="0" w:color="auto"/>
      </w:divBdr>
    </w:div>
    <w:div w:id="1153133047">
      <w:bodyDiv w:val="1"/>
      <w:marLeft w:val="0"/>
      <w:marRight w:val="0"/>
      <w:marTop w:val="0"/>
      <w:marBottom w:val="0"/>
      <w:divBdr>
        <w:top w:val="none" w:sz="0" w:space="0" w:color="auto"/>
        <w:left w:val="none" w:sz="0" w:space="0" w:color="auto"/>
        <w:bottom w:val="none" w:sz="0" w:space="0" w:color="auto"/>
        <w:right w:val="none" w:sz="0" w:space="0" w:color="auto"/>
      </w:divBdr>
    </w:div>
    <w:div w:id="1157693967">
      <w:bodyDiv w:val="1"/>
      <w:marLeft w:val="0"/>
      <w:marRight w:val="0"/>
      <w:marTop w:val="0"/>
      <w:marBottom w:val="0"/>
      <w:divBdr>
        <w:top w:val="none" w:sz="0" w:space="0" w:color="auto"/>
        <w:left w:val="none" w:sz="0" w:space="0" w:color="auto"/>
        <w:bottom w:val="none" w:sz="0" w:space="0" w:color="auto"/>
        <w:right w:val="none" w:sz="0" w:space="0" w:color="auto"/>
      </w:divBdr>
    </w:div>
    <w:div w:id="1165049919">
      <w:bodyDiv w:val="1"/>
      <w:marLeft w:val="0"/>
      <w:marRight w:val="0"/>
      <w:marTop w:val="0"/>
      <w:marBottom w:val="0"/>
      <w:divBdr>
        <w:top w:val="none" w:sz="0" w:space="0" w:color="auto"/>
        <w:left w:val="none" w:sz="0" w:space="0" w:color="auto"/>
        <w:bottom w:val="none" w:sz="0" w:space="0" w:color="auto"/>
        <w:right w:val="none" w:sz="0" w:space="0" w:color="auto"/>
      </w:divBdr>
    </w:div>
    <w:div w:id="1165316360">
      <w:bodyDiv w:val="1"/>
      <w:marLeft w:val="0"/>
      <w:marRight w:val="0"/>
      <w:marTop w:val="0"/>
      <w:marBottom w:val="0"/>
      <w:divBdr>
        <w:top w:val="none" w:sz="0" w:space="0" w:color="auto"/>
        <w:left w:val="none" w:sz="0" w:space="0" w:color="auto"/>
        <w:bottom w:val="none" w:sz="0" w:space="0" w:color="auto"/>
        <w:right w:val="none" w:sz="0" w:space="0" w:color="auto"/>
      </w:divBdr>
    </w:div>
    <w:div w:id="1166822817">
      <w:bodyDiv w:val="1"/>
      <w:marLeft w:val="0"/>
      <w:marRight w:val="0"/>
      <w:marTop w:val="0"/>
      <w:marBottom w:val="0"/>
      <w:divBdr>
        <w:top w:val="none" w:sz="0" w:space="0" w:color="auto"/>
        <w:left w:val="none" w:sz="0" w:space="0" w:color="auto"/>
        <w:bottom w:val="none" w:sz="0" w:space="0" w:color="auto"/>
        <w:right w:val="none" w:sz="0" w:space="0" w:color="auto"/>
      </w:divBdr>
    </w:div>
    <w:div w:id="1168405517">
      <w:bodyDiv w:val="1"/>
      <w:marLeft w:val="0"/>
      <w:marRight w:val="0"/>
      <w:marTop w:val="0"/>
      <w:marBottom w:val="0"/>
      <w:divBdr>
        <w:top w:val="none" w:sz="0" w:space="0" w:color="auto"/>
        <w:left w:val="none" w:sz="0" w:space="0" w:color="auto"/>
        <w:bottom w:val="none" w:sz="0" w:space="0" w:color="auto"/>
        <w:right w:val="none" w:sz="0" w:space="0" w:color="auto"/>
      </w:divBdr>
    </w:div>
    <w:div w:id="1175806703">
      <w:bodyDiv w:val="1"/>
      <w:marLeft w:val="0"/>
      <w:marRight w:val="0"/>
      <w:marTop w:val="0"/>
      <w:marBottom w:val="0"/>
      <w:divBdr>
        <w:top w:val="none" w:sz="0" w:space="0" w:color="auto"/>
        <w:left w:val="none" w:sz="0" w:space="0" w:color="auto"/>
        <w:bottom w:val="none" w:sz="0" w:space="0" w:color="auto"/>
        <w:right w:val="none" w:sz="0" w:space="0" w:color="auto"/>
      </w:divBdr>
    </w:div>
    <w:div w:id="1178157089">
      <w:bodyDiv w:val="1"/>
      <w:marLeft w:val="0"/>
      <w:marRight w:val="0"/>
      <w:marTop w:val="0"/>
      <w:marBottom w:val="0"/>
      <w:divBdr>
        <w:top w:val="none" w:sz="0" w:space="0" w:color="auto"/>
        <w:left w:val="none" w:sz="0" w:space="0" w:color="auto"/>
        <w:bottom w:val="none" w:sz="0" w:space="0" w:color="auto"/>
        <w:right w:val="none" w:sz="0" w:space="0" w:color="auto"/>
      </w:divBdr>
    </w:div>
    <w:div w:id="1178814782">
      <w:bodyDiv w:val="1"/>
      <w:marLeft w:val="0"/>
      <w:marRight w:val="0"/>
      <w:marTop w:val="0"/>
      <w:marBottom w:val="0"/>
      <w:divBdr>
        <w:top w:val="none" w:sz="0" w:space="0" w:color="auto"/>
        <w:left w:val="none" w:sz="0" w:space="0" w:color="auto"/>
        <w:bottom w:val="none" w:sz="0" w:space="0" w:color="auto"/>
        <w:right w:val="none" w:sz="0" w:space="0" w:color="auto"/>
      </w:divBdr>
    </w:div>
    <w:div w:id="1179272040">
      <w:bodyDiv w:val="1"/>
      <w:marLeft w:val="0"/>
      <w:marRight w:val="0"/>
      <w:marTop w:val="0"/>
      <w:marBottom w:val="0"/>
      <w:divBdr>
        <w:top w:val="none" w:sz="0" w:space="0" w:color="auto"/>
        <w:left w:val="none" w:sz="0" w:space="0" w:color="auto"/>
        <w:bottom w:val="none" w:sz="0" w:space="0" w:color="auto"/>
        <w:right w:val="none" w:sz="0" w:space="0" w:color="auto"/>
      </w:divBdr>
    </w:div>
    <w:div w:id="1181503893">
      <w:bodyDiv w:val="1"/>
      <w:marLeft w:val="0"/>
      <w:marRight w:val="0"/>
      <w:marTop w:val="0"/>
      <w:marBottom w:val="0"/>
      <w:divBdr>
        <w:top w:val="none" w:sz="0" w:space="0" w:color="auto"/>
        <w:left w:val="none" w:sz="0" w:space="0" w:color="auto"/>
        <w:bottom w:val="none" w:sz="0" w:space="0" w:color="auto"/>
        <w:right w:val="none" w:sz="0" w:space="0" w:color="auto"/>
      </w:divBdr>
    </w:div>
    <w:div w:id="1188366902">
      <w:bodyDiv w:val="1"/>
      <w:marLeft w:val="0"/>
      <w:marRight w:val="0"/>
      <w:marTop w:val="0"/>
      <w:marBottom w:val="0"/>
      <w:divBdr>
        <w:top w:val="none" w:sz="0" w:space="0" w:color="auto"/>
        <w:left w:val="none" w:sz="0" w:space="0" w:color="auto"/>
        <w:bottom w:val="none" w:sz="0" w:space="0" w:color="auto"/>
        <w:right w:val="none" w:sz="0" w:space="0" w:color="auto"/>
      </w:divBdr>
    </w:div>
    <w:div w:id="1192458147">
      <w:bodyDiv w:val="1"/>
      <w:marLeft w:val="0"/>
      <w:marRight w:val="0"/>
      <w:marTop w:val="0"/>
      <w:marBottom w:val="0"/>
      <w:divBdr>
        <w:top w:val="none" w:sz="0" w:space="0" w:color="auto"/>
        <w:left w:val="none" w:sz="0" w:space="0" w:color="auto"/>
        <w:bottom w:val="none" w:sz="0" w:space="0" w:color="auto"/>
        <w:right w:val="none" w:sz="0" w:space="0" w:color="auto"/>
      </w:divBdr>
    </w:div>
    <w:div w:id="1194541027">
      <w:bodyDiv w:val="1"/>
      <w:marLeft w:val="0"/>
      <w:marRight w:val="0"/>
      <w:marTop w:val="0"/>
      <w:marBottom w:val="0"/>
      <w:divBdr>
        <w:top w:val="none" w:sz="0" w:space="0" w:color="auto"/>
        <w:left w:val="none" w:sz="0" w:space="0" w:color="auto"/>
        <w:bottom w:val="none" w:sz="0" w:space="0" w:color="auto"/>
        <w:right w:val="none" w:sz="0" w:space="0" w:color="auto"/>
      </w:divBdr>
    </w:div>
    <w:div w:id="1194883297">
      <w:bodyDiv w:val="1"/>
      <w:marLeft w:val="0"/>
      <w:marRight w:val="0"/>
      <w:marTop w:val="0"/>
      <w:marBottom w:val="0"/>
      <w:divBdr>
        <w:top w:val="none" w:sz="0" w:space="0" w:color="auto"/>
        <w:left w:val="none" w:sz="0" w:space="0" w:color="auto"/>
        <w:bottom w:val="none" w:sz="0" w:space="0" w:color="auto"/>
        <w:right w:val="none" w:sz="0" w:space="0" w:color="auto"/>
      </w:divBdr>
    </w:div>
    <w:div w:id="1194923061">
      <w:bodyDiv w:val="1"/>
      <w:marLeft w:val="0"/>
      <w:marRight w:val="0"/>
      <w:marTop w:val="0"/>
      <w:marBottom w:val="0"/>
      <w:divBdr>
        <w:top w:val="none" w:sz="0" w:space="0" w:color="auto"/>
        <w:left w:val="none" w:sz="0" w:space="0" w:color="auto"/>
        <w:bottom w:val="none" w:sz="0" w:space="0" w:color="auto"/>
        <w:right w:val="none" w:sz="0" w:space="0" w:color="auto"/>
      </w:divBdr>
    </w:div>
    <w:div w:id="1204437941">
      <w:bodyDiv w:val="1"/>
      <w:marLeft w:val="0"/>
      <w:marRight w:val="0"/>
      <w:marTop w:val="0"/>
      <w:marBottom w:val="0"/>
      <w:divBdr>
        <w:top w:val="none" w:sz="0" w:space="0" w:color="auto"/>
        <w:left w:val="none" w:sz="0" w:space="0" w:color="auto"/>
        <w:bottom w:val="none" w:sz="0" w:space="0" w:color="auto"/>
        <w:right w:val="none" w:sz="0" w:space="0" w:color="auto"/>
      </w:divBdr>
    </w:div>
    <w:div w:id="1207256300">
      <w:bodyDiv w:val="1"/>
      <w:marLeft w:val="0"/>
      <w:marRight w:val="0"/>
      <w:marTop w:val="0"/>
      <w:marBottom w:val="0"/>
      <w:divBdr>
        <w:top w:val="none" w:sz="0" w:space="0" w:color="auto"/>
        <w:left w:val="none" w:sz="0" w:space="0" w:color="auto"/>
        <w:bottom w:val="none" w:sz="0" w:space="0" w:color="auto"/>
        <w:right w:val="none" w:sz="0" w:space="0" w:color="auto"/>
      </w:divBdr>
    </w:div>
    <w:div w:id="1208760528">
      <w:bodyDiv w:val="1"/>
      <w:marLeft w:val="0"/>
      <w:marRight w:val="0"/>
      <w:marTop w:val="0"/>
      <w:marBottom w:val="0"/>
      <w:divBdr>
        <w:top w:val="none" w:sz="0" w:space="0" w:color="auto"/>
        <w:left w:val="none" w:sz="0" w:space="0" w:color="auto"/>
        <w:bottom w:val="none" w:sz="0" w:space="0" w:color="auto"/>
        <w:right w:val="none" w:sz="0" w:space="0" w:color="auto"/>
      </w:divBdr>
    </w:div>
    <w:div w:id="1211042106">
      <w:bodyDiv w:val="1"/>
      <w:marLeft w:val="0"/>
      <w:marRight w:val="0"/>
      <w:marTop w:val="0"/>
      <w:marBottom w:val="0"/>
      <w:divBdr>
        <w:top w:val="none" w:sz="0" w:space="0" w:color="auto"/>
        <w:left w:val="none" w:sz="0" w:space="0" w:color="auto"/>
        <w:bottom w:val="none" w:sz="0" w:space="0" w:color="auto"/>
        <w:right w:val="none" w:sz="0" w:space="0" w:color="auto"/>
      </w:divBdr>
    </w:div>
    <w:div w:id="1212956217">
      <w:bodyDiv w:val="1"/>
      <w:marLeft w:val="0"/>
      <w:marRight w:val="0"/>
      <w:marTop w:val="0"/>
      <w:marBottom w:val="0"/>
      <w:divBdr>
        <w:top w:val="none" w:sz="0" w:space="0" w:color="auto"/>
        <w:left w:val="none" w:sz="0" w:space="0" w:color="auto"/>
        <w:bottom w:val="none" w:sz="0" w:space="0" w:color="auto"/>
        <w:right w:val="none" w:sz="0" w:space="0" w:color="auto"/>
      </w:divBdr>
    </w:div>
    <w:div w:id="1215241208">
      <w:bodyDiv w:val="1"/>
      <w:marLeft w:val="0"/>
      <w:marRight w:val="0"/>
      <w:marTop w:val="0"/>
      <w:marBottom w:val="0"/>
      <w:divBdr>
        <w:top w:val="none" w:sz="0" w:space="0" w:color="auto"/>
        <w:left w:val="none" w:sz="0" w:space="0" w:color="auto"/>
        <w:bottom w:val="none" w:sz="0" w:space="0" w:color="auto"/>
        <w:right w:val="none" w:sz="0" w:space="0" w:color="auto"/>
      </w:divBdr>
    </w:div>
    <w:div w:id="1217088828">
      <w:bodyDiv w:val="1"/>
      <w:marLeft w:val="0"/>
      <w:marRight w:val="0"/>
      <w:marTop w:val="0"/>
      <w:marBottom w:val="0"/>
      <w:divBdr>
        <w:top w:val="none" w:sz="0" w:space="0" w:color="auto"/>
        <w:left w:val="none" w:sz="0" w:space="0" w:color="auto"/>
        <w:bottom w:val="none" w:sz="0" w:space="0" w:color="auto"/>
        <w:right w:val="none" w:sz="0" w:space="0" w:color="auto"/>
      </w:divBdr>
    </w:div>
    <w:div w:id="1217429341">
      <w:bodyDiv w:val="1"/>
      <w:marLeft w:val="0"/>
      <w:marRight w:val="0"/>
      <w:marTop w:val="0"/>
      <w:marBottom w:val="0"/>
      <w:divBdr>
        <w:top w:val="none" w:sz="0" w:space="0" w:color="auto"/>
        <w:left w:val="none" w:sz="0" w:space="0" w:color="auto"/>
        <w:bottom w:val="none" w:sz="0" w:space="0" w:color="auto"/>
        <w:right w:val="none" w:sz="0" w:space="0" w:color="auto"/>
      </w:divBdr>
    </w:div>
    <w:div w:id="1218470870">
      <w:bodyDiv w:val="1"/>
      <w:marLeft w:val="0"/>
      <w:marRight w:val="0"/>
      <w:marTop w:val="0"/>
      <w:marBottom w:val="0"/>
      <w:divBdr>
        <w:top w:val="none" w:sz="0" w:space="0" w:color="auto"/>
        <w:left w:val="none" w:sz="0" w:space="0" w:color="auto"/>
        <w:bottom w:val="none" w:sz="0" w:space="0" w:color="auto"/>
        <w:right w:val="none" w:sz="0" w:space="0" w:color="auto"/>
      </w:divBdr>
    </w:div>
    <w:div w:id="1223519861">
      <w:bodyDiv w:val="1"/>
      <w:marLeft w:val="0"/>
      <w:marRight w:val="0"/>
      <w:marTop w:val="0"/>
      <w:marBottom w:val="0"/>
      <w:divBdr>
        <w:top w:val="none" w:sz="0" w:space="0" w:color="auto"/>
        <w:left w:val="none" w:sz="0" w:space="0" w:color="auto"/>
        <w:bottom w:val="none" w:sz="0" w:space="0" w:color="auto"/>
        <w:right w:val="none" w:sz="0" w:space="0" w:color="auto"/>
      </w:divBdr>
    </w:div>
    <w:div w:id="1224220364">
      <w:bodyDiv w:val="1"/>
      <w:marLeft w:val="0"/>
      <w:marRight w:val="0"/>
      <w:marTop w:val="0"/>
      <w:marBottom w:val="0"/>
      <w:divBdr>
        <w:top w:val="none" w:sz="0" w:space="0" w:color="auto"/>
        <w:left w:val="none" w:sz="0" w:space="0" w:color="auto"/>
        <w:bottom w:val="none" w:sz="0" w:space="0" w:color="auto"/>
        <w:right w:val="none" w:sz="0" w:space="0" w:color="auto"/>
      </w:divBdr>
    </w:div>
    <w:div w:id="1228682768">
      <w:bodyDiv w:val="1"/>
      <w:marLeft w:val="0"/>
      <w:marRight w:val="0"/>
      <w:marTop w:val="0"/>
      <w:marBottom w:val="0"/>
      <w:divBdr>
        <w:top w:val="none" w:sz="0" w:space="0" w:color="auto"/>
        <w:left w:val="none" w:sz="0" w:space="0" w:color="auto"/>
        <w:bottom w:val="none" w:sz="0" w:space="0" w:color="auto"/>
        <w:right w:val="none" w:sz="0" w:space="0" w:color="auto"/>
      </w:divBdr>
    </w:div>
    <w:div w:id="1231233645">
      <w:bodyDiv w:val="1"/>
      <w:marLeft w:val="0"/>
      <w:marRight w:val="0"/>
      <w:marTop w:val="0"/>
      <w:marBottom w:val="0"/>
      <w:divBdr>
        <w:top w:val="none" w:sz="0" w:space="0" w:color="auto"/>
        <w:left w:val="none" w:sz="0" w:space="0" w:color="auto"/>
        <w:bottom w:val="none" w:sz="0" w:space="0" w:color="auto"/>
        <w:right w:val="none" w:sz="0" w:space="0" w:color="auto"/>
      </w:divBdr>
    </w:div>
    <w:div w:id="1233806537">
      <w:bodyDiv w:val="1"/>
      <w:marLeft w:val="0"/>
      <w:marRight w:val="0"/>
      <w:marTop w:val="0"/>
      <w:marBottom w:val="0"/>
      <w:divBdr>
        <w:top w:val="none" w:sz="0" w:space="0" w:color="auto"/>
        <w:left w:val="none" w:sz="0" w:space="0" w:color="auto"/>
        <w:bottom w:val="none" w:sz="0" w:space="0" w:color="auto"/>
        <w:right w:val="none" w:sz="0" w:space="0" w:color="auto"/>
      </w:divBdr>
    </w:div>
    <w:div w:id="1234120554">
      <w:bodyDiv w:val="1"/>
      <w:marLeft w:val="0"/>
      <w:marRight w:val="0"/>
      <w:marTop w:val="0"/>
      <w:marBottom w:val="0"/>
      <w:divBdr>
        <w:top w:val="none" w:sz="0" w:space="0" w:color="auto"/>
        <w:left w:val="none" w:sz="0" w:space="0" w:color="auto"/>
        <w:bottom w:val="none" w:sz="0" w:space="0" w:color="auto"/>
        <w:right w:val="none" w:sz="0" w:space="0" w:color="auto"/>
      </w:divBdr>
    </w:div>
    <w:div w:id="1240408813">
      <w:bodyDiv w:val="1"/>
      <w:marLeft w:val="0"/>
      <w:marRight w:val="0"/>
      <w:marTop w:val="0"/>
      <w:marBottom w:val="0"/>
      <w:divBdr>
        <w:top w:val="none" w:sz="0" w:space="0" w:color="auto"/>
        <w:left w:val="none" w:sz="0" w:space="0" w:color="auto"/>
        <w:bottom w:val="none" w:sz="0" w:space="0" w:color="auto"/>
        <w:right w:val="none" w:sz="0" w:space="0" w:color="auto"/>
      </w:divBdr>
    </w:div>
    <w:div w:id="1246569820">
      <w:bodyDiv w:val="1"/>
      <w:marLeft w:val="0"/>
      <w:marRight w:val="0"/>
      <w:marTop w:val="0"/>
      <w:marBottom w:val="0"/>
      <w:divBdr>
        <w:top w:val="none" w:sz="0" w:space="0" w:color="auto"/>
        <w:left w:val="none" w:sz="0" w:space="0" w:color="auto"/>
        <w:bottom w:val="none" w:sz="0" w:space="0" w:color="auto"/>
        <w:right w:val="none" w:sz="0" w:space="0" w:color="auto"/>
      </w:divBdr>
    </w:div>
    <w:div w:id="1253199940">
      <w:bodyDiv w:val="1"/>
      <w:marLeft w:val="0"/>
      <w:marRight w:val="0"/>
      <w:marTop w:val="0"/>
      <w:marBottom w:val="0"/>
      <w:divBdr>
        <w:top w:val="none" w:sz="0" w:space="0" w:color="auto"/>
        <w:left w:val="none" w:sz="0" w:space="0" w:color="auto"/>
        <w:bottom w:val="none" w:sz="0" w:space="0" w:color="auto"/>
        <w:right w:val="none" w:sz="0" w:space="0" w:color="auto"/>
      </w:divBdr>
    </w:div>
    <w:div w:id="1254706458">
      <w:bodyDiv w:val="1"/>
      <w:marLeft w:val="0"/>
      <w:marRight w:val="0"/>
      <w:marTop w:val="0"/>
      <w:marBottom w:val="0"/>
      <w:divBdr>
        <w:top w:val="none" w:sz="0" w:space="0" w:color="auto"/>
        <w:left w:val="none" w:sz="0" w:space="0" w:color="auto"/>
        <w:bottom w:val="none" w:sz="0" w:space="0" w:color="auto"/>
        <w:right w:val="none" w:sz="0" w:space="0" w:color="auto"/>
      </w:divBdr>
    </w:div>
    <w:div w:id="1258369712">
      <w:bodyDiv w:val="1"/>
      <w:marLeft w:val="0"/>
      <w:marRight w:val="0"/>
      <w:marTop w:val="0"/>
      <w:marBottom w:val="0"/>
      <w:divBdr>
        <w:top w:val="none" w:sz="0" w:space="0" w:color="auto"/>
        <w:left w:val="none" w:sz="0" w:space="0" w:color="auto"/>
        <w:bottom w:val="none" w:sz="0" w:space="0" w:color="auto"/>
        <w:right w:val="none" w:sz="0" w:space="0" w:color="auto"/>
      </w:divBdr>
    </w:div>
    <w:div w:id="1261838339">
      <w:bodyDiv w:val="1"/>
      <w:marLeft w:val="0"/>
      <w:marRight w:val="0"/>
      <w:marTop w:val="0"/>
      <w:marBottom w:val="0"/>
      <w:divBdr>
        <w:top w:val="none" w:sz="0" w:space="0" w:color="auto"/>
        <w:left w:val="none" w:sz="0" w:space="0" w:color="auto"/>
        <w:bottom w:val="none" w:sz="0" w:space="0" w:color="auto"/>
        <w:right w:val="none" w:sz="0" w:space="0" w:color="auto"/>
      </w:divBdr>
    </w:div>
    <w:div w:id="1261916567">
      <w:bodyDiv w:val="1"/>
      <w:marLeft w:val="0"/>
      <w:marRight w:val="0"/>
      <w:marTop w:val="0"/>
      <w:marBottom w:val="0"/>
      <w:divBdr>
        <w:top w:val="none" w:sz="0" w:space="0" w:color="auto"/>
        <w:left w:val="none" w:sz="0" w:space="0" w:color="auto"/>
        <w:bottom w:val="none" w:sz="0" w:space="0" w:color="auto"/>
        <w:right w:val="none" w:sz="0" w:space="0" w:color="auto"/>
      </w:divBdr>
    </w:div>
    <w:div w:id="1264533296">
      <w:bodyDiv w:val="1"/>
      <w:marLeft w:val="0"/>
      <w:marRight w:val="0"/>
      <w:marTop w:val="0"/>
      <w:marBottom w:val="0"/>
      <w:divBdr>
        <w:top w:val="none" w:sz="0" w:space="0" w:color="auto"/>
        <w:left w:val="none" w:sz="0" w:space="0" w:color="auto"/>
        <w:bottom w:val="none" w:sz="0" w:space="0" w:color="auto"/>
        <w:right w:val="none" w:sz="0" w:space="0" w:color="auto"/>
      </w:divBdr>
    </w:div>
    <w:div w:id="1267348103">
      <w:bodyDiv w:val="1"/>
      <w:marLeft w:val="0"/>
      <w:marRight w:val="0"/>
      <w:marTop w:val="0"/>
      <w:marBottom w:val="0"/>
      <w:divBdr>
        <w:top w:val="none" w:sz="0" w:space="0" w:color="auto"/>
        <w:left w:val="none" w:sz="0" w:space="0" w:color="auto"/>
        <w:bottom w:val="none" w:sz="0" w:space="0" w:color="auto"/>
        <w:right w:val="none" w:sz="0" w:space="0" w:color="auto"/>
      </w:divBdr>
    </w:div>
    <w:div w:id="1269921911">
      <w:bodyDiv w:val="1"/>
      <w:marLeft w:val="0"/>
      <w:marRight w:val="0"/>
      <w:marTop w:val="0"/>
      <w:marBottom w:val="0"/>
      <w:divBdr>
        <w:top w:val="none" w:sz="0" w:space="0" w:color="auto"/>
        <w:left w:val="none" w:sz="0" w:space="0" w:color="auto"/>
        <w:bottom w:val="none" w:sz="0" w:space="0" w:color="auto"/>
        <w:right w:val="none" w:sz="0" w:space="0" w:color="auto"/>
      </w:divBdr>
    </w:div>
    <w:div w:id="1273710700">
      <w:bodyDiv w:val="1"/>
      <w:marLeft w:val="0"/>
      <w:marRight w:val="0"/>
      <w:marTop w:val="0"/>
      <w:marBottom w:val="0"/>
      <w:divBdr>
        <w:top w:val="none" w:sz="0" w:space="0" w:color="auto"/>
        <w:left w:val="none" w:sz="0" w:space="0" w:color="auto"/>
        <w:bottom w:val="none" w:sz="0" w:space="0" w:color="auto"/>
        <w:right w:val="none" w:sz="0" w:space="0" w:color="auto"/>
      </w:divBdr>
    </w:div>
    <w:div w:id="1276792936">
      <w:bodyDiv w:val="1"/>
      <w:marLeft w:val="0"/>
      <w:marRight w:val="0"/>
      <w:marTop w:val="0"/>
      <w:marBottom w:val="0"/>
      <w:divBdr>
        <w:top w:val="none" w:sz="0" w:space="0" w:color="auto"/>
        <w:left w:val="none" w:sz="0" w:space="0" w:color="auto"/>
        <w:bottom w:val="none" w:sz="0" w:space="0" w:color="auto"/>
        <w:right w:val="none" w:sz="0" w:space="0" w:color="auto"/>
      </w:divBdr>
    </w:div>
    <w:div w:id="1277714383">
      <w:bodyDiv w:val="1"/>
      <w:marLeft w:val="0"/>
      <w:marRight w:val="0"/>
      <w:marTop w:val="0"/>
      <w:marBottom w:val="0"/>
      <w:divBdr>
        <w:top w:val="none" w:sz="0" w:space="0" w:color="auto"/>
        <w:left w:val="none" w:sz="0" w:space="0" w:color="auto"/>
        <w:bottom w:val="none" w:sz="0" w:space="0" w:color="auto"/>
        <w:right w:val="none" w:sz="0" w:space="0" w:color="auto"/>
      </w:divBdr>
    </w:div>
    <w:div w:id="1278874600">
      <w:bodyDiv w:val="1"/>
      <w:marLeft w:val="0"/>
      <w:marRight w:val="0"/>
      <w:marTop w:val="0"/>
      <w:marBottom w:val="0"/>
      <w:divBdr>
        <w:top w:val="none" w:sz="0" w:space="0" w:color="auto"/>
        <w:left w:val="none" w:sz="0" w:space="0" w:color="auto"/>
        <w:bottom w:val="none" w:sz="0" w:space="0" w:color="auto"/>
        <w:right w:val="none" w:sz="0" w:space="0" w:color="auto"/>
      </w:divBdr>
    </w:div>
    <w:div w:id="1279875459">
      <w:bodyDiv w:val="1"/>
      <w:marLeft w:val="0"/>
      <w:marRight w:val="0"/>
      <w:marTop w:val="0"/>
      <w:marBottom w:val="0"/>
      <w:divBdr>
        <w:top w:val="none" w:sz="0" w:space="0" w:color="auto"/>
        <w:left w:val="none" w:sz="0" w:space="0" w:color="auto"/>
        <w:bottom w:val="none" w:sz="0" w:space="0" w:color="auto"/>
        <w:right w:val="none" w:sz="0" w:space="0" w:color="auto"/>
      </w:divBdr>
    </w:div>
    <w:div w:id="1294678099">
      <w:bodyDiv w:val="1"/>
      <w:marLeft w:val="0"/>
      <w:marRight w:val="0"/>
      <w:marTop w:val="0"/>
      <w:marBottom w:val="0"/>
      <w:divBdr>
        <w:top w:val="none" w:sz="0" w:space="0" w:color="auto"/>
        <w:left w:val="none" w:sz="0" w:space="0" w:color="auto"/>
        <w:bottom w:val="none" w:sz="0" w:space="0" w:color="auto"/>
        <w:right w:val="none" w:sz="0" w:space="0" w:color="auto"/>
      </w:divBdr>
    </w:div>
    <w:div w:id="1299382707">
      <w:bodyDiv w:val="1"/>
      <w:marLeft w:val="0"/>
      <w:marRight w:val="0"/>
      <w:marTop w:val="0"/>
      <w:marBottom w:val="0"/>
      <w:divBdr>
        <w:top w:val="none" w:sz="0" w:space="0" w:color="auto"/>
        <w:left w:val="none" w:sz="0" w:space="0" w:color="auto"/>
        <w:bottom w:val="none" w:sz="0" w:space="0" w:color="auto"/>
        <w:right w:val="none" w:sz="0" w:space="0" w:color="auto"/>
      </w:divBdr>
    </w:div>
    <w:div w:id="1300069884">
      <w:bodyDiv w:val="1"/>
      <w:marLeft w:val="0"/>
      <w:marRight w:val="0"/>
      <w:marTop w:val="0"/>
      <w:marBottom w:val="0"/>
      <w:divBdr>
        <w:top w:val="none" w:sz="0" w:space="0" w:color="auto"/>
        <w:left w:val="none" w:sz="0" w:space="0" w:color="auto"/>
        <w:bottom w:val="none" w:sz="0" w:space="0" w:color="auto"/>
        <w:right w:val="none" w:sz="0" w:space="0" w:color="auto"/>
      </w:divBdr>
    </w:div>
    <w:div w:id="1315332295">
      <w:bodyDiv w:val="1"/>
      <w:marLeft w:val="0"/>
      <w:marRight w:val="0"/>
      <w:marTop w:val="0"/>
      <w:marBottom w:val="0"/>
      <w:divBdr>
        <w:top w:val="none" w:sz="0" w:space="0" w:color="auto"/>
        <w:left w:val="none" w:sz="0" w:space="0" w:color="auto"/>
        <w:bottom w:val="none" w:sz="0" w:space="0" w:color="auto"/>
        <w:right w:val="none" w:sz="0" w:space="0" w:color="auto"/>
      </w:divBdr>
    </w:div>
    <w:div w:id="1318076901">
      <w:bodyDiv w:val="1"/>
      <w:marLeft w:val="0"/>
      <w:marRight w:val="0"/>
      <w:marTop w:val="0"/>
      <w:marBottom w:val="0"/>
      <w:divBdr>
        <w:top w:val="none" w:sz="0" w:space="0" w:color="auto"/>
        <w:left w:val="none" w:sz="0" w:space="0" w:color="auto"/>
        <w:bottom w:val="none" w:sz="0" w:space="0" w:color="auto"/>
        <w:right w:val="none" w:sz="0" w:space="0" w:color="auto"/>
      </w:divBdr>
    </w:div>
    <w:div w:id="1318653859">
      <w:bodyDiv w:val="1"/>
      <w:marLeft w:val="0"/>
      <w:marRight w:val="0"/>
      <w:marTop w:val="0"/>
      <w:marBottom w:val="0"/>
      <w:divBdr>
        <w:top w:val="none" w:sz="0" w:space="0" w:color="auto"/>
        <w:left w:val="none" w:sz="0" w:space="0" w:color="auto"/>
        <w:bottom w:val="none" w:sz="0" w:space="0" w:color="auto"/>
        <w:right w:val="none" w:sz="0" w:space="0" w:color="auto"/>
      </w:divBdr>
    </w:div>
    <w:div w:id="1320427185">
      <w:bodyDiv w:val="1"/>
      <w:marLeft w:val="0"/>
      <w:marRight w:val="0"/>
      <w:marTop w:val="0"/>
      <w:marBottom w:val="0"/>
      <w:divBdr>
        <w:top w:val="none" w:sz="0" w:space="0" w:color="auto"/>
        <w:left w:val="none" w:sz="0" w:space="0" w:color="auto"/>
        <w:bottom w:val="none" w:sz="0" w:space="0" w:color="auto"/>
        <w:right w:val="none" w:sz="0" w:space="0" w:color="auto"/>
      </w:divBdr>
    </w:div>
    <w:div w:id="1332832945">
      <w:bodyDiv w:val="1"/>
      <w:marLeft w:val="0"/>
      <w:marRight w:val="0"/>
      <w:marTop w:val="0"/>
      <w:marBottom w:val="0"/>
      <w:divBdr>
        <w:top w:val="none" w:sz="0" w:space="0" w:color="auto"/>
        <w:left w:val="none" w:sz="0" w:space="0" w:color="auto"/>
        <w:bottom w:val="none" w:sz="0" w:space="0" w:color="auto"/>
        <w:right w:val="none" w:sz="0" w:space="0" w:color="auto"/>
      </w:divBdr>
    </w:div>
    <w:div w:id="1335454847">
      <w:bodyDiv w:val="1"/>
      <w:marLeft w:val="0"/>
      <w:marRight w:val="0"/>
      <w:marTop w:val="0"/>
      <w:marBottom w:val="0"/>
      <w:divBdr>
        <w:top w:val="none" w:sz="0" w:space="0" w:color="auto"/>
        <w:left w:val="none" w:sz="0" w:space="0" w:color="auto"/>
        <w:bottom w:val="none" w:sz="0" w:space="0" w:color="auto"/>
        <w:right w:val="none" w:sz="0" w:space="0" w:color="auto"/>
      </w:divBdr>
    </w:div>
    <w:div w:id="1338271562">
      <w:bodyDiv w:val="1"/>
      <w:marLeft w:val="0"/>
      <w:marRight w:val="0"/>
      <w:marTop w:val="0"/>
      <w:marBottom w:val="0"/>
      <w:divBdr>
        <w:top w:val="none" w:sz="0" w:space="0" w:color="auto"/>
        <w:left w:val="none" w:sz="0" w:space="0" w:color="auto"/>
        <w:bottom w:val="none" w:sz="0" w:space="0" w:color="auto"/>
        <w:right w:val="none" w:sz="0" w:space="0" w:color="auto"/>
      </w:divBdr>
    </w:div>
    <w:div w:id="1345666293">
      <w:bodyDiv w:val="1"/>
      <w:marLeft w:val="0"/>
      <w:marRight w:val="0"/>
      <w:marTop w:val="0"/>
      <w:marBottom w:val="0"/>
      <w:divBdr>
        <w:top w:val="none" w:sz="0" w:space="0" w:color="auto"/>
        <w:left w:val="none" w:sz="0" w:space="0" w:color="auto"/>
        <w:bottom w:val="none" w:sz="0" w:space="0" w:color="auto"/>
        <w:right w:val="none" w:sz="0" w:space="0" w:color="auto"/>
      </w:divBdr>
    </w:div>
    <w:div w:id="1347632661">
      <w:bodyDiv w:val="1"/>
      <w:marLeft w:val="0"/>
      <w:marRight w:val="0"/>
      <w:marTop w:val="0"/>
      <w:marBottom w:val="0"/>
      <w:divBdr>
        <w:top w:val="none" w:sz="0" w:space="0" w:color="auto"/>
        <w:left w:val="none" w:sz="0" w:space="0" w:color="auto"/>
        <w:bottom w:val="none" w:sz="0" w:space="0" w:color="auto"/>
        <w:right w:val="none" w:sz="0" w:space="0" w:color="auto"/>
      </w:divBdr>
    </w:div>
    <w:div w:id="1350792778">
      <w:bodyDiv w:val="1"/>
      <w:marLeft w:val="0"/>
      <w:marRight w:val="0"/>
      <w:marTop w:val="0"/>
      <w:marBottom w:val="0"/>
      <w:divBdr>
        <w:top w:val="none" w:sz="0" w:space="0" w:color="auto"/>
        <w:left w:val="none" w:sz="0" w:space="0" w:color="auto"/>
        <w:bottom w:val="none" w:sz="0" w:space="0" w:color="auto"/>
        <w:right w:val="none" w:sz="0" w:space="0" w:color="auto"/>
      </w:divBdr>
    </w:div>
    <w:div w:id="1351029614">
      <w:bodyDiv w:val="1"/>
      <w:marLeft w:val="0"/>
      <w:marRight w:val="0"/>
      <w:marTop w:val="0"/>
      <w:marBottom w:val="0"/>
      <w:divBdr>
        <w:top w:val="none" w:sz="0" w:space="0" w:color="auto"/>
        <w:left w:val="none" w:sz="0" w:space="0" w:color="auto"/>
        <w:bottom w:val="none" w:sz="0" w:space="0" w:color="auto"/>
        <w:right w:val="none" w:sz="0" w:space="0" w:color="auto"/>
      </w:divBdr>
    </w:div>
    <w:div w:id="1355688475">
      <w:bodyDiv w:val="1"/>
      <w:marLeft w:val="0"/>
      <w:marRight w:val="0"/>
      <w:marTop w:val="0"/>
      <w:marBottom w:val="0"/>
      <w:divBdr>
        <w:top w:val="none" w:sz="0" w:space="0" w:color="auto"/>
        <w:left w:val="none" w:sz="0" w:space="0" w:color="auto"/>
        <w:bottom w:val="none" w:sz="0" w:space="0" w:color="auto"/>
        <w:right w:val="none" w:sz="0" w:space="0" w:color="auto"/>
      </w:divBdr>
    </w:div>
    <w:div w:id="1358853829">
      <w:bodyDiv w:val="1"/>
      <w:marLeft w:val="0"/>
      <w:marRight w:val="0"/>
      <w:marTop w:val="0"/>
      <w:marBottom w:val="0"/>
      <w:divBdr>
        <w:top w:val="none" w:sz="0" w:space="0" w:color="auto"/>
        <w:left w:val="none" w:sz="0" w:space="0" w:color="auto"/>
        <w:bottom w:val="none" w:sz="0" w:space="0" w:color="auto"/>
        <w:right w:val="none" w:sz="0" w:space="0" w:color="auto"/>
      </w:divBdr>
    </w:div>
    <w:div w:id="1363288642">
      <w:bodyDiv w:val="1"/>
      <w:marLeft w:val="0"/>
      <w:marRight w:val="0"/>
      <w:marTop w:val="0"/>
      <w:marBottom w:val="0"/>
      <w:divBdr>
        <w:top w:val="none" w:sz="0" w:space="0" w:color="auto"/>
        <w:left w:val="none" w:sz="0" w:space="0" w:color="auto"/>
        <w:bottom w:val="none" w:sz="0" w:space="0" w:color="auto"/>
        <w:right w:val="none" w:sz="0" w:space="0" w:color="auto"/>
      </w:divBdr>
    </w:div>
    <w:div w:id="1366177767">
      <w:bodyDiv w:val="1"/>
      <w:marLeft w:val="0"/>
      <w:marRight w:val="0"/>
      <w:marTop w:val="0"/>
      <w:marBottom w:val="0"/>
      <w:divBdr>
        <w:top w:val="none" w:sz="0" w:space="0" w:color="auto"/>
        <w:left w:val="none" w:sz="0" w:space="0" w:color="auto"/>
        <w:bottom w:val="none" w:sz="0" w:space="0" w:color="auto"/>
        <w:right w:val="none" w:sz="0" w:space="0" w:color="auto"/>
      </w:divBdr>
    </w:div>
    <w:div w:id="1366826354">
      <w:bodyDiv w:val="1"/>
      <w:marLeft w:val="0"/>
      <w:marRight w:val="0"/>
      <w:marTop w:val="0"/>
      <w:marBottom w:val="0"/>
      <w:divBdr>
        <w:top w:val="none" w:sz="0" w:space="0" w:color="auto"/>
        <w:left w:val="none" w:sz="0" w:space="0" w:color="auto"/>
        <w:bottom w:val="none" w:sz="0" w:space="0" w:color="auto"/>
        <w:right w:val="none" w:sz="0" w:space="0" w:color="auto"/>
      </w:divBdr>
    </w:div>
    <w:div w:id="1371298531">
      <w:bodyDiv w:val="1"/>
      <w:marLeft w:val="0"/>
      <w:marRight w:val="0"/>
      <w:marTop w:val="0"/>
      <w:marBottom w:val="0"/>
      <w:divBdr>
        <w:top w:val="none" w:sz="0" w:space="0" w:color="auto"/>
        <w:left w:val="none" w:sz="0" w:space="0" w:color="auto"/>
        <w:bottom w:val="none" w:sz="0" w:space="0" w:color="auto"/>
        <w:right w:val="none" w:sz="0" w:space="0" w:color="auto"/>
      </w:divBdr>
    </w:div>
    <w:div w:id="1371538615">
      <w:bodyDiv w:val="1"/>
      <w:marLeft w:val="0"/>
      <w:marRight w:val="0"/>
      <w:marTop w:val="0"/>
      <w:marBottom w:val="0"/>
      <w:divBdr>
        <w:top w:val="none" w:sz="0" w:space="0" w:color="auto"/>
        <w:left w:val="none" w:sz="0" w:space="0" w:color="auto"/>
        <w:bottom w:val="none" w:sz="0" w:space="0" w:color="auto"/>
        <w:right w:val="none" w:sz="0" w:space="0" w:color="auto"/>
      </w:divBdr>
    </w:div>
    <w:div w:id="1375501021">
      <w:bodyDiv w:val="1"/>
      <w:marLeft w:val="0"/>
      <w:marRight w:val="0"/>
      <w:marTop w:val="0"/>
      <w:marBottom w:val="0"/>
      <w:divBdr>
        <w:top w:val="none" w:sz="0" w:space="0" w:color="auto"/>
        <w:left w:val="none" w:sz="0" w:space="0" w:color="auto"/>
        <w:bottom w:val="none" w:sz="0" w:space="0" w:color="auto"/>
        <w:right w:val="none" w:sz="0" w:space="0" w:color="auto"/>
      </w:divBdr>
    </w:div>
    <w:div w:id="1376463088">
      <w:bodyDiv w:val="1"/>
      <w:marLeft w:val="0"/>
      <w:marRight w:val="0"/>
      <w:marTop w:val="0"/>
      <w:marBottom w:val="0"/>
      <w:divBdr>
        <w:top w:val="none" w:sz="0" w:space="0" w:color="auto"/>
        <w:left w:val="none" w:sz="0" w:space="0" w:color="auto"/>
        <w:bottom w:val="none" w:sz="0" w:space="0" w:color="auto"/>
        <w:right w:val="none" w:sz="0" w:space="0" w:color="auto"/>
      </w:divBdr>
    </w:div>
    <w:div w:id="1376806713">
      <w:bodyDiv w:val="1"/>
      <w:marLeft w:val="0"/>
      <w:marRight w:val="0"/>
      <w:marTop w:val="0"/>
      <w:marBottom w:val="0"/>
      <w:divBdr>
        <w:top w:val="none" w:sz="0" w:space="0" w:color="auto"/>
        <w:left w:val="none" w:sz="0" w:space="0" w:color="auto"/>
        <w:bottom w:val="none" w:sz="0" w:space="0" w:color="auto"/>
        <w:right w:val="none" w:sz="0" w:space="0" w:color="auto"/>
      </w:divBdr>
    </w:div>
    <w:div w:id="1377856106">
      <w:bodyDiv w:val="1"/>
      <w:marLeft w:val="0"/>
      <w:marRight w:val="0"/>
      <w:marTop w:val="0"/>
      <w:marBottom w:val="0"/>
      <w:divBdr>
        <w:top w:val="none" w:sz="0" w:space="0" w:color="auto"/>
        <w:left w:val="none" w:sz="0" w:space="0" w:color="auto"/>
        <w:bottom w:val="none" w:sz="0" w:space="0" w:color="auto"/>
        <w:right w:val="none" w:sz="0" w:space="0" w:color="auto"/>
      </w:divBdr>
    </w:div>
    <w:div w:id="1378626542">
      <w:bodyDiv w:val="1"/>
      <w:marLeft w:val="0"/>
      <w:marRight w:val="0"/>
      <w:marTop w:val="0"/>
      <w:marBottom w:val="0"/>
      <w:divBdr>
        <w:top w:val="none" w:sz="0" w:space="0" w:color="auto"/>
        <w:left w:val="none" w:sz="0" w:space="0" w:color="auto"/>
        <w:bottom w:val="none" w:sz="0" w:space="0" w:color="auto"/>
        <w:right w:val="none" w:sz="0" w:space="0" w:color="auto"/>
      </w:divBdr>
    </w:div>
    <w:div w:id="1386024862">
      <w:bodyDiv w:val="1"/>
      <w:marLeft w:val="0"/>
      <w:marRight w:val="0"/>
      <w:marTop w:val="0"/>
      <w:marBottom w:val="0"/>
      <w:divBdr>
        <w:top w:val="none" w:sz="0" w:space="0" w:color="auto"/>
        <w:left w:val="none" w:sz="0" w:space="0" w:color="auto"/>
        <w:bottom w:val="none" w:sz="0" w:space="0" w:color="auto"/>
        <w:right w:val="none" w:sz="0" w:space="0" w:color="auto"/>
      </w:divBdr>
    </w:div>
    <w:div w:id="1387801830">
      <w:bodyDiv w:val="1"/>
      <w:marLeft w:val="0"/>
      <w:marRight w:val="0"/>
      <w:marTop w:val="0"/>
      <w:marBottom w:val="0"/>
      <w:divBdr>
        <w:top w:val="none" w:sz="0" w:space="0" w:color="auto"/>
        <w:left w:val="none" w:sz="0" w:space="0" w:color="auto"/>
        <w:bottom w:val="none" w:sz="0" w:space="0" w:color="auto"/>
        <w:right w:val="none" w:sz="0" w:space="0" w:color="auto"/>
      </w:divBdr>
    </w:div>
    <w:div w:id="1389304072">
      <w:bodyDiv w:val="1"/>
      <w:marLeft w:val="0"/>
      <w:marRight w:val="0"/>
      <w:marTop w:val="0"/>
      <w:marBottom w:val="0"/>
      <w:divBdr>
        <w:top w:val="none" w:sz="0" w:space="0" w:color="auto"/>
        <w:left w:val="none" w:sz="0" w:space="0" w:color="auto"/>
        <w:bottom w:val="none" w:sz="0" w:space="0" w:color="auto"/>
        <w:right w:val="none" w:sz="0" w:space="0" w:color="auto"/>
      </w:divBdr>
    </w:div>
    <w:div w:id="1389645339">
      <w:bodyDiv w:val="1"/>
      <w:marLeft w:val="0"/>
      <w:marRight w:val="0"/>
      <w:marTop w:val="0"/>
      <w:marBottom w:val="0"/>
      <w:divBdr>
        <w:top w:val="none" w:sz="0" w:space="0" w:color="auto"/>
        <w:left w:val="none" w:sz="0" w:space="0" w:color="auto"/>
        <w:bottom w:val="none" w:sz="0" w:space="0" w:color="auto"/>
        <w:right w:val="none" w:sz="0" w:space="0" w:color="auto"/>
      </w:divBdr>
    </w:div>
    <w:div w:id="1406101817">
      <w:bodyDiv w:val="1"/>
      <w:marLeft w:val="0"/>
      <w:marRight w:val="0"/>
      <w:marTop w:val="0"/>
      <w:marBottom w:val="0"/>
      <w:divBdr>
        <w:top w:val="none" w:sz="0" w:space="0" w:color="auto"/>
        <w:left w:val="none" w:sz="0" w:space="0" w:color="auto"/>
        <w:bottom w:val="none" w:sz="0" w:space="0" w:color="auto"/>
        <w:right w:val="none" w:sz="0" w:space="0" w:color="auto"/>
      </w:divBdr>
    </w:div>
    <w:div w:id="1408452314">
      <w:bodyDiv w:val="1"/>
      <w:marLeft w:val="0"/>
      <w:marRight w:val="0"/>
      <w:marTop w:val="0"/>
      <w:marBottom w:val="0"/>
      <w:divBdr>
        <w:top w:val="none" w:sz="0" w:space="0" w:color="auto"/>
        <w:left w:val="none" w:sz="0" w:space="0" w:color="auto"/>
        <w:bottom w:val="none" w:sz="0" w:space="0" w:color="auto"/>
        <w:right w:val="none" w:sz="0" w:space="0" w:color="auto"/>
      </w:divBdr>
    </w:div>
    <w:div w:id="1410883294">
      <w:bodyDiv w:val="1"/>
      <w:marLeft w:val="0"/>
      <w:marRight w:val="0"/>
      <w:marTop w:val="0"/>
      <w:marBottom w:val="0"/>
      <w:divBdr>
        <w:top w:val="none" w:sz="0" w:space="0" w:color="auto"/>
        <w:left w:val="none" w:sz="0" w:space="0" w:color="auto"/>
        <w:bottom w:val="none" w:sz="0" w:space="0" w:color="auto"/>
        <w:right w:val="none" w:sz="0" w:space="0" w:color="auto"/>
      </w:divBdr>
    </w:div>
    <w:div w:id="1412199586">
      <w:bodyDiv w:val="1"/>
      <w:marLeft w:val="0"/>
      <w:marRight w:val="0"/>
      <w:marTop w:val="0"/>
      <w:marBottom w:val="0"/>
      <w:divBdr>
        <w:top w:val="none" w:sz="0" w:space="0" w:color="auto"/>
        <w:left w:val="none" w:sz="0" w:space="0" w:color="auto"/>
        <w:bottom w:val="none" w:sz="0" w:space="0" w:color="auto"/>
        <w:right w:val="none" w:sz="0" w:space="0" w:color="auto"/>
      </w:divBdr>
    </w:div>
    <w:div w:id="1415712222">
      <w:bodyDiv w:val="1"/>
      <w:marLeft w:val="0"/>
      <w:marRight w:val="0"/>
      <w:marTop w:val="0"/>
      <w:marBottom w:val="0"/>
      <w:divBdr>
        <w:top w:val="none" w:sz="0" w:space="0" w:color="auto"/>
        <w:left w:val="none" w:sz="0" w:space="0" w:color="auto"/>
        <w:bottom w:val="none" w:sz="0" w:space="0" w:color="auto"/>
        <w:right w:val="none" w:sz="0" w:space="0" w:color="auto"/>
      </w:divBdr>
    </w:div>
    <w:div w:id="1417050411">
      <w:bodyDiv w:val="1"/>
      <w:marLeft w:val="0"/>
      <w:marRight w:val="0"/>
      <w:marTop w:val="0"/>
      <w:marBottom w:val="0"/>
      <w:divBdr>
        <w:top w:val="none" w:sz="0" w:space="0" w:color="auto"/>
        <w:left w:val="none" w:sz="0" w:space="0" w:color="auto"/>
        <w:bottom w:val="none" w:sz="0" w:space="0" w:color="auto"/>
        <w:right w:val="none" w:sz="0" w:space="0" w:color="auto"/>
      </w:divBdr>
    </w:div>
    <w:div w:id="1419402544">
      <w:bodyDiv w:val="1"/>
      <w:marLeft w:val="0"/>
      <w:marRight w:val="0"/>
      <w:marTop w:val="0"/>
      <w:marBottom w:val="0"/>
      <w:divBdr>
        <w:top w:val="none" w:sz="0" w:space="0" w:color="auto"/>
        <w:left w:val="none" w:sz="0" w:space="0" w:color="auto"/>
        <w:bottom w:val="none" w:sz="0" w:space="0" w:color="auto"/>
        <w:right w:val="none" w:sz="0" w:space="0" w:color="auto"/>
      </w:divBdr>
    </w:div>
    <w:div w:id="1432966091">
      <w:bodyDiv w:val="1"/>
      <w:marLeft w:val="0"/>
      <w:marRight w:val="0"/>
      <w:marTop w:val="0"/>
      <w:marBottom w:val="0"/>
      <w:divBdr>
        <w:top w:val="none" w:sz="0" w:space="0" w:color="auto"/>
        <w:left w:val="none" w:sz="0" w:space="0" w:color="auto"/>
        <w:bottom w:val="none" w:sz="0" w:space="0" w:color="auto"/>
        <w:right w:val="none" w:sz="0" w:space="0" w:color="auto"/>
      </w:divBdr>
    </w:div>
    <w:div w:id="1435709129">
      <w:bodyDiv w:val="1"/>
      <w:marLeft w:val="0"/>
      <w:marRight w:val="0"/>
      <w:marTop w:val="0"/>
      <w:marBottom w:val="0"/>
      <w:divBdr>
        <w:top w:val="none" w:sz="0" w:space="0" w:color="auto"/>
        <w:left w:val="none" w:sz="0" w:space="0" w:color="auto"/>
        <w:bottom w:val="none" w:sz="0" w:space="0" w:color="auto"/>
        <w:right w:val="none" w:sz="0" w:space="0" w:color="auto"/>
      </w:divBdr>
    </w:div>
    <w:div w:id="1435712027">
      <w:bodyDiv w:val="1"/>
      <w:marLeft w:val="0"/>
      <w:marRight w:val="0"/>
      <w:marTop w:val="0"/>
      <w:marBottom w:val="0"/>
      <w:divBdr>
        <w:top w:val="none" w:sz="0" w:space="0" w:color="auto"/>
        <w:left w:val="none" w:sz="0" w:space="0" w:color="auto"/>
        <w:bottom w:val="none" w:sz="0" w:space="0" w:color="auto"/>
        <w:right w:val="none" w:sz="0" w:space="0" w:color="auto"/>
      </w:divBdr>
    </w:div>
    <w:div w:id="1441102223">
      <w:bodyDiv w:val="1"/>
      <w:marLeft w:val="0"/>
      <w:marRight w:val="0"/>
      <w:marTop w:val="0"/>
      <w:marBottom w:val="0"/>
      <w:divBdr>
        <w:top w:val="none" w:sz="0" w:space="0" w:color="auto"/>
        <w:left w:val="none" w:sz="0" w:space="0" w:color="auto"/>
        <w:bottom w:val="none" w:sz="0" w:space="0" w:color="auto"/>
        <w:right w:val="none" w:sz="0" w:space="0" w:color="auto"/>
      </w:divBdr>
    </w:div>
    <w:div w:id="1441223184">
      <w:bodyDiv w:val="1"/>
      <w:marLeft w:val="0"/>
      <w:marRight w:val="0"/>
      <w:marTop w:val="0"/>
      <w:marBottom w:val="0"/>
      <w:divBdr>
        <w:top w:val="none" w:sz="0" w:space="0" w:color="auto"/>
        <w:left w:val="none" w:sz="0" w:space="0" w:color="auto"/>
        <w:bottom w:val="none" w:sz="0" w:space="0" w:color="auto"/>
        <w:right w:val="none" w:sz="0" w:space="0" w:color="auto"/>
      </w:divBdr>
    </w:div>
    <w:div w:id="1442073780">
      <w:bodyDiv w:val="1"/>
      <w:marLeft w:val="0"/>
      <w:marRight w:val="0"/>
      <w:marTop w:val="0"/>
      <w:marBottom w:val="0"/>
      <w:divBdr>
        <w:top w:val="none" w:sz="0" w:space="0" w:color="auto"/>
        <w:left w:val="none" w:sz="0" w:space="0" w:color="auto"/>
        <w:bottom w:val="none" w:sz="0" w:space="0" w:color="auto"/>
        <w:right w:val="none" w:sz="0" w:space="0" w:color="auto"/>
      </w:divBdr>
    </w:div>
    <w:div w:id="1448157013">
      <w:bodyDiv w:val="1"/>
      <w:marLeft w:val="0"/>
      <w:marRight w:val="0"/>
      <w:marTop w:val="0"/>
      <w:marBottom w:val="0"/>
      <w:divBdr>
        <w:top w:val="none" w:sz="0" w:space="0" w:color="auto"/>
        <w:left w:val="none" w:sz="0" w:space="0" w:color="auto"/>
        <w:bottom w:val="none" w:sz="0" w:space="0" w:color="auto"/>
        <w:right w:val="none" w:sz="0" w:space="0" w:color="auto"/>
      </w:divBdr>
    </w:div>
    <w:div w:id="1448811640">
      <w:bodyDiv w:val="1"/>
      <w:marLeft w:val="0"/>
      <w:marRight w:val="0"/>
      <w:marTop w:val="0"/>
      <w:marBottom w:val="0"/>
      <w:divBdr>
        <w:top w:val="none" w:sz="0" w:space="0" w:color="auto"/>
        <w:left w:val="none" w:sz="0" w:space="0" w:color="auto"/>
        <w:bottom w:val="none" w:sz="0" w:space="0" w:color="auto"/>
        <w:right w:val="none" w:sz="0" w:space="0" w:color="auto"/>
      </w:divBdr>
    </w:div>
    <w:div w:id="1451902635">
      <w:bodyDiv w:val="1"/>
      <w:marLeft w:val="0"/>
      <w:marRight w:val="0"/>
      <w:marTop w:val="0"/>
      <w:marBottom w:val="0"/>
      <w:divBdr>
        <w:top w:val="none" w:sz="0" w:space="0" w:color="auto"/>
        <w:left w:val="none" w:sz="0" w:space="0" w:color="auto"/>
        <w:bottom w:val="none" w:sz="0" w:space="0" w:color="auto"/>
        <w:right w:val="none" w:sz="0" w:space="0" w:color="auto"/>
      </w:divBdr>
    </w:div>
    <w:div w:id="1454210762">
      <w:bodyDiv w:val="1"/>
      <w:marLeft w:val="0"/>
      <w:marRight w:val="0"/>
      <w:marTop w:val="0"/>
      <w:marBottom w:val="0"/>
      <w:divBdr>
        <w:top w:val="none" w:sz="0" w:space="0" w:color="auto"/>
        <w:left w:val="none" w:sz="0" w:space="0" w:color="auto"/>
        <w:bottom w:val="none" w:sz="0" w:space="0" w:color="auto"/>
        <w:right w:val="none" w:sz="0" w:space="0" w:color="auto"/>
      </w:divBdr>
    </w:div>
    <w:div w:id="1463159683">
      <w:bodyDiv w:val="1"/>
      <w:marLeft w:val="0"/>
      <w:marRight w:val="0"/>
      <w:marTop w:val="0"/>
      <w:marBottom w:val="0"/>
      <w:divBdr>
        <w:top w:val="none" w:sz="0" w:space="0" w:color="auto"/>
        <w:left w:val="none" w:sz="0" w:space="0" w:color="auto"/>
        <w:bottom w:val="none" w:sz="0" w:space="0" w:color="auto"/>
        <w:right w:val="none" w:sz="0" w:space="0" w:color="auto"/>
      </w:divBdr>
    </w:div>
    <w:div w:id="1472480992">
      <w:bodyDiv w:val="1"/>
      <w:marLeft w:val="0"/>
      <w:marRight w:val="0"/>
      <w:marTop w:val="0"/>
      <w:marBottom w:val="0"/>
      <w:divBdr>
        <w:top w:val="none" w:sz="0" w:space="0" w:color="auto"/>
        <w:left w:val="none" w:sz="0" w:space="0" w:color="auto"/>
        <w:bottom w:val="none" w:sz="0" w:space="0" w:color="auto"/>
        <w:right w:val="none" w:sz="0" w:space="0" w:color="auto"/>
      </w:divBdr>
    </w:div>
    <w:div w:id="1473715009">
      <w:bodyDiv w:val="1"/>
      <w:marLeft w:val="0"/>
      <w:marRight w:val="0"/>
      <w:marTop w:val="0"/>
      <w:marBottom w:val="0"/>
      <w:divBdr>
        <w:top w:val="none" w:sz="0" w:space="0" w:color="auto"/>
        <w:left w:val="none" w:sz="0" w:space="0" w:color="auto"/>
        <w:bottom w:val="none" w:sz="0" w:space="0" w:color="auto"/>
        <w:right w:val="none" w:sz="0" w:space="0" w:color="auto"/>
      </w:divBdr>
    </w:div>
    <w:div w:id="1474954177">
      <w:bodyDiv w:val="1"/>
      <w:marLeft w:val="0"/>
      <w:marRight w:val="0"/>
      <w:marTop w:val="0"/>
      <w:marBottom w:val="0"/>
      <w:divBdr>
        <w:top w:val="none" w:sz="0" w:space="0" w:color="auto"/>
        <w:left w:val="none" w:sz="0" w:space="0" w:color="auto"/>
        <w:bottom w:val="none" w:sz="0" w:space="0" w:color="auto"/>
        <w:right w:val="none" w:sz="0" w:space="0" w:color="auto"/>
      </w:divBdr>
    </w:div>
    <w:div w:id="1477256960">
      <w:bodyDiv w:val="1"/>
      <w:marLeft w:val="0"/>
      <w:marRight w:val="0"/>
      <w:marTop w:val="0"/>
      <w:marBottom w:val="0"/>
      <w:divBdr>
        <w:top w:val="none" w:sz="0" w:space="0" w:color="auto"/>
        <w:left w:val="none" w:sz="0" w:space="0" w:color="auto"/>
        <w:bottom w:val="none" w:sz="0" w:space="0" w:color="auto"/>
        <w:right w:val="none" w:sz="0" w:space="0" w:color="auto"/>
      </w:divBdr>
    </w:div>
    <w:div w:id="1477993038">
      <w:bodyDiv w:val="1"/>
      <w:marLeft w:val="0"/>
      <w:marRight w:val="0"/>
      <w:marTop w:val="0"/>
      <w:marBottom w:val="0"/>
      <w:divBdr>
        <w:top w:val="none" w:sz="0" w:space="0" w:color="auto"/>
        <w:left w:val="none" w:sz="0" w:space="0" w:color="auto"/>
        <w:bottom w:val="none" w:sz="0" w:space="0" w:color="auto"/>
        <w:right w:val="none" w:sz="0" w:space="0" w:color="auto"/>
      </w:divBdr>
    </w:div>
    <w:div w:id="1482962218">
      <w:bodyDiv w:val="1"/>
      <w:marLeft w:val="0"/>
      <w:marRight w:val="0"/>
      <w:marTop w:val="0"/>
      <w:marBottom w:val="0"/>
      <w:divBdr>
        <w:top w:val="none" w:sz="0" w:space="0" w:color="auto"/>
        <w:left w:val="none" w:sz="0" w:space="0" w:color="auto"/>
        <w:bottom w:val="none" w:sz="0" w:space="0" w:color="auto"/>
        <w:right w:val="none" w:sz="0" w:space="0" w:color="auto"/>
      </w:divBdr>
    </w:div>
    <w:div w:id="1486583716">
      <w:bodyDiv w:val="1"/>
      <w:marLeft w:val="0"/>
      <w:marRight w:val="0"/>
      <w:marTop w:val="0"/>
      <w:marBottom w:val="0"/>
      <w:divBdr>
        <w:top w:val="none" w:sz="0" w:space="0" w:color="auto"/>
        <w:left w:val="none" w:sz="0" w:space="0" w:color="auto"/>
        <w:bottom w:val="none" w:sz="0" w:space="0" w:color="auto"/>
        <w:right w:val="none" w:sz="0" w:space="0" w:color="auto"/>
      </w:divBdr>
    </w:div>
    <w:div w:id="1486824639">
      <w:bodyDiv w:val="1"/>
      <w:marLeft w:val="0"/>
      <w:marRight w:val="0"/>
      <w:marTop w:val="0"/>
      <w:marBottom w:val="0"/>
      <w:divBdr>
        <w:top w:val="none" w:sz="0" w:space="0" w:color="auto"/>
        <w:left w:val="none" w:sz="0" w:space="0" w:color="auto"/>
        <w:bottom w:val="none" w:sz="0" w:space="0" w:color="auto"/>
        <w:right w:val="none" w:sz="0" w:space="0" w:color="auto"/>
      </w:divBdr>
    </w:div>
    <w:div w:id="1497841528">
      <w:bodyDiv w:val="1"/>
      <w:marLeft w:val="0"/>
      <w:marRight w:val="0"/>
      <w:marTop w:val="0"/>
      <w:marBottom w:val="0"/>
      <w:divBdr>
        <w:top w:val="none" w:sz="0" w:space="0" w:color="auto"/>
        <w:left w:val="none" w:sz="0" w:space="0" w:color="auto"/>
        <w:bottom w:val="none" w:sz="0" w:space="0" w:color="auto"/>
        <w:right w:val="none" w:sz="0" w:space="0" w:color="auto"/>
      </w:divBdr>
    </w:div>
    <w:div w:id="1499924874">
      <w:bodyDiv w:val="1"/>
      <w:marLeft w:val="0"/>
      <w:marRight w:val="0"/>
      <w:marTop w:val="0"/>
      <w:marBottom w:val="0"/>
      <w:divBdr>
        <w:top w:val="none" w:sz="0" w:space="0" w:color="auto"/>
        <w:left w:val="none" w:sz="0" w:space="0" w:color="auto"/>
        <w:bottom w:val="none" w:sz="0" w:space="0" w:color="auto"/>
        <w:right w:val="none" w:sz="0" w:space="0" w:color="auto"/>
      </w:divBdr>
    </w:div>
    <w:div w:id="1501189425">
      <w:bodyDiv w:val="1"/>
      <w:marLeft w:val="0"/>
      <w:marRight w:val="0"/>
      <w:marTop w:val="0"/>
      <w:marBottom w:val="0"/>
      <w:divBdr>
        <w:top w:val="none" w:sz="0" w:space="0" w:color="auto"/>
        <w:left w:val="none" w:sz="0" w:space="0" w:color="auto"/>
        <w:bottom w:val="none" w:sz="0" w:space="0" w:color="auto"/>
        <w:right w:val="none" w:sz="0" w:space="0" w:color="auto"/>
      </w:divBdr>
    </w:div>
    <w:div w:id="1509371118">
      <w:bodyDiv w:val="1"/>
      <w:marLeft w:val="0"/>
      <w:marRight w:val="0"/>
      <w:marTop w:val="0"/>
      <w:marBottom w:val="0"/>
      <w:divBdr>
        <w:top w:val="none" w:sz="0" w:space="0" w:color="auto"/>
        <w:left w:val="none" w:sz="0" w:space="0" w:color="auto"/>
        <w:bottom w:val="none" w:sz="0" w:space="0" w:color="auto"/>
        <w:right w:val="none" w:sz="0" w:space="0" w:color="auto"/>
      </w:divBdr>
    </w:div>
    <w:div w:id="1511677785">
      <w:bodyDiv w:val="1"/>
      <w:marLeft w:val="0"/>
      <w:marRight w:val="0"/>
      <w:marTop w:val="0"/>
      <w:marBottom w:val="0"/>
      <w:divBdr>
        <w:top w:val="none" w:sz="0" w:space="0" w:color="auto"/>
        <w:left w:val="none" w:sz="0" w:space="0" w:color="auto"/>
        <w:bottom w:val="none" w:sz="0" w:space="0" w:color="auto"/>
        <w:right w:val="none" w:sz="0" w:space="0" w:color="auto"/>
      </w:divBdr>
    </w:div>
    <w:div w:id="1514614727">
      <w:bodyDiv w:val="1"/>
      <w:marLeft w:val="0"/>
      <w:marRight w:val="0"/>
      <w:marTop w:val="0"/>
      <w:marBottom w:val="0"/>
      <w:divBdr>
        <w:top w:val="none" w:sz="0" w:space="0" w:color="auto"/>
        <w:left w:val="none" w:sz="0" w:space="0" w:color="auto"/>
        <w:bottom w:val="none" w:sz="0" w:space="0" w:color="auto"/>
        <w:right w:val="none" w:sz="0" w:space="0" w:color="auto"/>
      </w:divBdr>
    </w:div>
    <w:div w:id="1514800389">
      <w:bodyDiv w:val="1"/>
      <w:marLeft w:val="0"/>
      <w:marRight w:val="0"/>
      <w:marTop w:val="0"/>
      <w:marBottom w:val="0"/>
      <w:divBdr>
        <w:top w:val="none" w:sz="0" w:space="0" w:color="auto"/>
        <w:left w:val="none" w:sz="0" w:space="0" w:color="auto"/>
        <w:bottom w:val="none" w:sz="0" w:space="0" w:color="auto"/>
        <w:right w:val="none" w:sz="0" w:space="0" w:color="auto"/>
      </w:divBdr>
    </w:div>
    <w:div w:id="1514808139">
      <w:bodyDiv w:val="1"/>
      <w:marLeft w:val="0"/>
      <w:marRight w:val="0"/>
      <w:marTop w:val="0"/>
      <w:marBottom w:val="0"/>
      <w:divBdr>
        <w:top w:val="none" w:sz="0" w:space="0" w:color="auto"/>
        <w:left w:val="none" w:sz="0" w:space="0" w:color="auto"/>
        <w:bottom w:val="none" w:sz="0" w:space="0" w:color="auto"/>
        <w:right w:val="none" w:sz="0" w:space="0" w:color="auto"/>
      </w:divBdr>
    </w:div>
    <w:div w:id="1516728881">
      <w:bodyDiv w:val="1"/>
      <w:marLeft w:val="0"/>
      <w:marRight w:val="0"/>
      <w:marTop w:val="0"/>
      <w:marBottom w:val="0"/>
      <w:divBdr>
        <w:top w:val="none" w:sz="0" w:space="0" w:color="auto"/>
        <w:left w:val="none" w:sz="0" w:space="0" w:color="auto"/>
        <w:bottom w:val="none" w:sz="0" w:space="0" w:color="auto"/>
        <w:right w:val="none" w:sz="0" w:space="0" w:color="auto"/>
      </w:divBdr>
    </w:div>
    <w:div w:id="1517425037">
      <w:bodyDiv w:val="1"/>
      <w:marLeft w:val="0"/>
      <w:marRight w:val="0"/>
      <w:marTop w:val="0"/>
      <w:marBottom w:val="0"/>
      <w:divBdr>
        <w:top w:val="none" w:sz="0" w:space="0" w:color="auto"/>
        <w:left w:val="none" w:sz="0" w:space="0" w:color="auto"/>
        <w:bottom w:val="none" w:sz="0" w:space="0" w:color="auto"/>
        <w:right w:val="none" w:sz="0" w:space="0" w:color="auto"/>
      </w:divBdr>
    </w:div>
    <w:div w:id="1524974605">
      <w:bodyDiv w:val="1"/>
      <w:marLeft w:val="0"/>
      <w:marRight w:val="0"/>
      <w:marTop w:val="0"/>
      <w:marBottom w:val="0"/>
      <w:divBdr>
        <w:top w:val="none" w:sz="0" w:space="0" w:color="auto"/>
        <w:left w:val="none" w:sz="0" w:space="0" w:color="auto"/>
        <w:bottom w:val="none" w:sz="0" w:space="0" w:color="auto"/>
        <w:right w:val="none" w:sz="0" w:space="0" w:color="auto"/>
      </w:divBdr>
    </w:div>
    <w:div w:id="1529100445">
      <w:bodyDiv w:val="1"/>
      <w:marLeft w:val="0"/>
      <w:marRight w:val="0"/>
      <w:marTop w:val="0"/>
      <w:marBottom w:val="0"/>
      <w:divBdr>
        <w:top w:val="none" w:sz="0" w:space="0" w:color="auto"/>
        <w:left w:val="none" w:sz="0" w:space="0" w:color="auto"/>
        <w:bottom w:val="none" w:sz="0" w:space="0" w:color="auto"/>
        <w:right w:val="none" w:sz="0" w:space="0" w:color="auto"/>
      </w:divBdr>
    </w:div>
    <w:div w:id="1530098561">
      <w:bodyDiv w:val="1"/>
      <w:marLeft w:val="0"/>
      <w:marRight w:val="0"/>
      <w:marTop w:val="0"/>
      <w:marBottom w:val="0"/>
      <w:divBdr>
        <w:top w:val="none" w:sz="0" w:space="0" w:color="auto"/>
        <w:left w:val="none" w:sz="0" w:space="0" w:color="auto"/>
        <w:bottom w:val="none" w:sz="0" w:space="0" w:color="auto"/>
        <w:right w:val="none" w:sz="0" w:space="0" w:color="auto"/>
      </w:divBdr>
    </w:div>
    <w:div w:id="1532187687">
      <w:bodyDiv w:val="1"/>
      <w:marLeft w:val="0"/>
      <w:marRight w:val="0"/>
      <w:marTop w:val="0"/>
      <w:marBottom w:val="0"/>
      <w:divBdr>
        <w:top w:val="none" w:sz="0" w:space="0" w:color="auto"/>
        <w:left w:val="none" w:sz="0" w:space="0" w:color="auto"/>
        <w:bottom w:val="none" w:sz="0" w:space="0" w:color="auto"/>
        <w:right w:val="none" w:sz="0" w:space="0" w:color="auto"/>
      </w:divBdr>
    </w:div>
    <w:div w:id="1532377797">
      <w:bodyDiv w:val="1"/>
      <w:marLeft w:val="0"/>
      <w:marRight w:val="0"/>
      <w:marTop w:val="0"/>
      <w:marBottom w:val="0"/>
      <w:divBdr>
        <w:top w:val="none" w:sz="0" w:space="0" w:color="auto"/>
        <w:left w:val="none" w:sz="0" w:space="0" w:color="auto"/>
        <w:bottom w:val="none" w:sz="0" w:space="0" w:color="auto"/>
        <w:right w:val="none" w:sz="0" w:space="0" w:color="auto"/>
      </w:divBdr>
    </w:div>
    <w:div w:id="1540513252">
      <w:bodyDiv w:val="1"/>
      <w:marLeft w:val="0"/>
      <w:marRight w:val="0"/>
      <w:marTop w:val="0"/>
      <w:marBottom w:val="0"/>
      <w:divBdr>
        <w:top w:val="none" w:sz="0" w:space="0" w:color="auto"/>
        <w:left w:val="none" w:sz="0" w:space="0" w:color="auto"/>
        <w:bottom w:val="none" w:sz="0" w:space="0" w:color="auto"/>
        <w:right w:val="none" w:sz="0" w:space="0" w:color="auto"/>
      </w:divBdr>
    </w:div>
    <w:div w:id="1540586419">
      <w:bodyDiv w:val="1"/>
      <w:marLeft w:val="0"/>
      <w:marRight w:val="0"/>
      <w:marTop w:val="0"/>
      <w:marBottom w:val="0"/>
      <w:divBdr>
        <w:top w:val="none" w:sz="0" w:space="0" w:color="auto"/>
        <w:left w:val="none" w:sz="0" w:space="0" w:color="auto"/>
        <w:bottom w:val="none" w:sz="0" w:space="0" w:color="auto"/>
        <w:right w:val="none" w:sz="0" w:space="0" w:color="auto"/>
      </w:divBdr>
    </w:div>
    <w:div w:id="1544094167">
      <w:bodyDiv w:val="1"/>
      <w:marLeft w:val="0"/>
      <w:marRight w:val="0"/>
      <w:marTop w:val="0"/>
      <w:marBottom w:val="0"/>
      <w:divBdr>
        <w:top w:val="none" w:sz="0" w:space="0" w:color="auto"/>
        <w:left w:val="none" w:sz="0" w:space="0" w:color="auto"/>
        <w:bottom w:val="none" w:sz="0" w:space="0" w:color="auto"/>
        <w:right w:val="none" w:sz="0" w:space="0" w:color="auto"/>
      </w:divBdr>
    </w:div>
    <w:div w:id="1547333216">
      <w:bodyDiv w:val="1"/>
      <w:marLeft w:val="0"/>
      <w:marRight w:val="0"/>
      <w:marTop w:val="0"/>
      <w:marBottom w:val="0"/>
      <w:divBdr>
        <w:top w:val="none" w:sz="0" w:space="0" w:color="auto"/>
        <w:left w:val="none" w:sz="0" w:space="0" w:color="auto"/>
        <w:bottom w:val="none" w:sz="0" w:space="0" w:color="auto"/>
        <w:right w:val="none" w:sz="0" w:space="0" w:color="auto"/>
      </w:divBdr>
    </w:div>
    <w:div w:id="1551840520">
      <w:bodyDiv w:val="1"/>
      <w:marLeft w:val="0"/>
      <w:marRight w:val="0"/>
      <w:marTop w:val="0"/>
      <w:marBottom w:val="0"/>
      <w:divBdr>
        <w:top w:val="none" w:sz="0" w:space="0" w:color="auto"/>
        <w:left w:val="none" w:sz="0" w:space="0" w:color="auto"/>
        <w:bottom w:val="none" w:sz="0" w:space="0" w:color="auto"/>
        <w:right w:val="none" w:sz="0" w:space="0" w:color="auto"/>
      </w:divBdr>
    </w:div>
    <w:div w:id="1553617897">
      <w:bodyDiv w:val="1"/>
      <w:marLeft w:val="0"/>
      <w:marRight w:val="0"/>
      <w:marTop w:val="0"/>
      <w:marBottom w:val="0"/>
      <w:divBdr>
        <w:top w:val="none" w:sz="0" w:space="0" w:color="auto"/>
        <w:left w:val="none" w:sz="0" w:space="0" w:color="auto"/>
        <w:bottom w:val="none" w:sz="0" w:space="0" w:color="auto"/>
        <w:right w:val="none" w:sz="0" w:space="0" w:color="auto"/>
      </w:divBdr>
    </w:div>
    <w:div w:id="1570383094">
      <w:bodyDiv w:val="1"/>
      <w:marLeft w:val="0"/>
      <w:marRight w:val="0"/>
      <w:marTop w:val="0"/>
      <w:marBottom w:val="0"/>
      <w:divBdr>
        <w:top w:val="none" w:sz="0" w:space="0" w:color="auto"/>
        <w:left w:val="none" w:sz="0" w:space="0" w:color="auto"/>
        <w:bottom w:val="none" w:sz="0" w:space="0" w:color="auto"/>
        <w:right w:val="none" w:sz="0" w:space="0" w:color="auto"/>
      </w:divBdr>
    </w:div>
    <w:div w:id="1573004075">
      <w:bodyDiv w:val="1"/>
      <w:marLeft w:val="0"/>
      <w:marRight w:val="0"/>
      <w:marTop w:val="0"/>
      <w:marBottom w:val="0"/>
      <w:divBdr>
        <w:top w:val="none" w:sz="0" w:space="0" w:color="auto"/>
        <w:left w:val="none" w:sz="0" w:space="0" w:color="auto"/>
        <w:bottom w:val="none" w:sz="0" w:space="0" w:color="auto"/>
        <w:right w:val="none" w:sz="0" w:space="0" w:color="auto"/>
      </w:divBdr>
    </w:div>
    <w:div w:id="1575697238">
      <w:bodyDiv w:val="1"/>
      <w:marLeft w:val="0"/>
      <w:marRight w:val="0"/>
      <w:marTop w:val="0"/>
      <w:marBottom w:val="0"/>
      <w:divBdr>
        <w:top w:val="none" w:sz="0" w:space="0" w:color="auto"/>
        <w:left w:val="none" w:sz="0" w:space="0" w:color="auto"/>
        <w:bottom w:val="none" w:sz="0" w:space="0" w:color="auto"/>
        <w:right w:val="none" w:sz="0" w:space="0" w:color="auto"/>
      </w:divBdr>
    </w:div>
    <w:div w:id="1577520148">
      <w:bodyDiv w:val="1"/>
      <w:marLeft w:val="0"/>
      <w:marRight w:val="0"/>
      <w:marTop w:val="0"/>
      <w:marBottom w:val="0"/>
      <w:divBdr>
        <w:top w:val="none" w:sz="0" w:space="0" w:color="auto"/>
        <w:left w:val="none" w:sz="0" w:space="0" w:color="auto"/>
        <w:bottom w:val="none" w:sz="0" w:space="0" w:color="auto"/>
        <w:right w:val="none" w:sz="0" w:space="0" w:color="auto"/>
      </w:divBdr>
    </w:div>
    <w:div w:id="1588808212">
      <w:bodyDiv w:val="1"/>
      <w:marLeft w:val="0"/>
      <w:marRight w:val="0"/>
      <w:marTop w:val="0"/>
      <w:marBottom w:val="0"/>
      <w:divBdr>
        <w:top w:val="none" w:sz="0" w:space="0" w:color="auto"/>
        <w:left w:val="none" w:sz="0" w:space="0" w:color="auto"/>
        <w:bottom w:val="none" w:sz="0" w:space="0" w:color="auto"/>
        <w:right w:val="none" w:sz="0" w:space="0" w:color="auto"/>
      </w:divBdr>
    </w:div>
    <w:div w:id="1599677182">
      <w:bodyDiv w:val="1"/>
      <w:marLeft w:val="0"/>
      <w:marRight w:val="0"/>
      <w:marTop w:val="0"/>
      <w:marBottom w:val="0"/>
      <w:divBdr>
        <w:top w:val="none" w:sz="0" w:space="0" w:color="auto"/>
        <w:left w:val="none" w:sz="0" w:space="0" w:color="auto"/>
        <w:bottom w:val="none" w:sz="0" w:space="0" w:color="auto"/>
        <w:right w:val="none" w:sz="0" w:space="0" w:color="auto"/>
      </w:divBdr>
    </w:div>
    <w:div w:id="1605651607">
      <w:bodyDiv w:val="1"/>
      <w:marLeft w:val="0"/>
      <w:marRight w:val="0"/>
      <w:marTop w:val="0"/>
      <w:marBottom w:val="0"/>
      <w:divBdr>
        <w:top w:val="none" w:sz="0" w:space="0" w:color="auto"/>
        <w:left w:val="none" w:sz="0" w:space="0" w:color="auto"/>
        <w:bottom w:val="none" w:sz="0" w:space="0" w:color="auto"/>
        <w:right w:val="none" w:sz="0" w:space="0" w:color="auto"/>
      </w:divBdr>
    </w:div>
    <w:div w:id="1612591929">
      <w:bodyDiv w:val="1"/>
      <w:marLeft w:val="0"/>
      <w:marRight w:val="0"/>
      <w:marTop w:val="0"/>
      <w:marBottom w:val="0"/>
      <w:divBdr>
        <w:top w:val="none" w:sz="0" w:space="0" w:color="auto"/>
        <w:left w:val="none" w:sz="0" w:space="0" w:color="auto"/>
        <w:bottom w:val="none" w:sz="0" w:space="0" w:color="auto"/>
        <w:right w:val="none" w:sz="0" w:space="0" w:color="auto"/>
      </w:divBdr>
    </w:div>
    <w:div w:id="1613632506">
      <w:bodyDiv w:val="1"/>
      <w:marLeft w:val="0"/>
      <w:marRight w:val="0"/>
      <w:marTop w:val="0"/>
      <w:marBottom w:val="0"/>
      <w:divBdr>
        <w:top w:val="none" w:sz="0" w:space="0" w:color="auto"/>
        <w:left w:val="none" w:sz="0" w:space="0" w:color="auto"/>
        <w:bottom w:val="none" w:sz="0" w:space="0" w:color="auto"/>
        <w:right w:val="none" w:sz="0" w:space="0" w:color="auto"/>
      </w:divBdr>
    </w:div>
    <w:div w:id="1615479006">
      <w:bodyDiv w:val="1"/>
      <w:marLeft w:val="0"/>
      <w:marRight w:val="0"/>
      <w:marTop w:val="0"/>
      <w:marBottom w:val="0"/>
      <w:divBdr>
        <w:top w:val="none" w:sz="0" w:space="0" w:color="auto"/>
        <w:left w:val="none" w:sz="0" w:space="0" w:color="auto"/>
        <w:bottom w:val="none" w:sz="0" w:space="0" w:color="auto"/>
        <w:right w:val="none" w:sz="0" w:space="0" w:color="auto"/>
      </w:divBdr>
    </w:div>
    <w:div w:id="1624113580">
      <w:bodyDiv w:val="1"/>
      <w:marLeft w:val="0"/>
      <w:marRight w:val="0"/>
      <w:marTop w:val="0"/>
      <w:marBottom w:val="0"/>
      <w:divBdr>
        <w:top w:val="none" w:sz="0" w:space="0" w:color="auto"/>
        <w:left w:val="none" w:sz="0" w:space="0" w:color="auto"/>
        <w:bottom w:val="none" w:sz="0" w:space="0" w:color="auto"/>
        <w:right w:val="none" w:sz="0" w:space="0" w:color="auto"/>
      </w:divBdr>
    </w:div>
    <w:div w:id="1626890322">
      <w:bodyDiv w:val="1"/>
      <w:marLeft w:val="0"/>
      <w:marRight w:val="0"/>
      <w:marTop w:val="0"/>
      <w:marBottom w:val="0"/>
      <w:divBdr>
        <w:top w:val="none" w:sz="0" w:space="0" w:color="auto"/>
        <w:left w:val="none" w:sz="0" w:space="0" w:color="auto"/>
        <w:bottom w:val="none" w:sz="0" w:space="0" w:color="auto"/>
        <w:right w:val="none" w:sz="0" w:space="0" w:color="auto"/>
      </w:divBdr>
    </w:div>
    <w:div w:id="1627158450">
      <w:bodyDiv w:val="1"/>
      <w:marLeft w:val="0"/>
      <w:marRight w:val="0"/>
      <w:marTop w:val="0"/>
      <w:marBottom w:val="0"/>
      <w:divBdr>
        <w:top w:val="none" w:sz="0" w:space="0" w:color="auto"/>
        <w:left w:val="none" w:sz="0" w:space="0" w:color="auto"/>
        <w:bottom w:val="none" w:sz="0" w:space="0" w:color="auto"/>
        <w:right w:val="none" w:sz="0" w:space="0" w:color="auto"/>
      </w:divBdr>
    </w:div>
    <w:div w:id="1629119913">
      <w:bodyDiv w:val="1"/>
      <w:marLeft w:val="0"/>
      <w:marRight w:val="0"/>
      <w:marTop w:val="0"/>
      <w:marBottom w:val="0"/>
      <w:divBdr>
        <w:top w:val="none" w:sz="0" w:space="0" w:color="auto"/>
        <w:left w:val="none" w:sz="0" w:space="0" w:color="auto"/>
        <w:bottom w:val="none" w:sz="0" w:space="0" w:color="auto"/>
        <w:right w:val="none" w:sz="0" w:space="0" w:color="auto"/>
      </w:divBdr>
    </w:div>
    <w:div w:id="1636108350">
      <w:bodyDiv w:val="1"/>
      <w:marLeft w:val="0"/>
      <w:marRight w:val="0"/>
      <w:marTop w:val="0"/>
      <w:marBottom w:val="0"/>
      <w:divBdr>
        <w:top w:val="none" w:sz="0" w:space="0" w:color="auto"/>
        <w:left w:val="none" w:sz="0" w:space="0" w:color="auto"/>
        <w:bottom w:val="none" w:sz="0" w:space="0" w:color="auto"/>
        <w:right w:val="none" w:sz="0" w:space="0" w:color="auto"/>
      </w:divBdr>
    </w:div>
    <w:div w:id="1636641889">
      <w:bodyDiv w:val="1"/>
      <w:marLeft w:val="0"/>
      <w:marRight w:val="0"/>
      <w:marTop w:val="0"/>
      <w:marBottom w:val="0"/>
      <w:divBdr>
        <w:top w:val="none" w:sz="0" w:space="0" w:color="auto"/>
        <w:left w:val="none" w:sz="0" w:space="0" w:color="auto"/>
        <w:bottom w:val="none" w:sz="0" w:space="0" w:color="auto"/>
        <w:right w:val="none" w:sz="0" w:space="0" w:color="auto"/>
      </w:divBdr>
    </w:div>
    <w:div w:id="1640379065">
      <w:bodyDiv w:val="1"/>
      <w:marLeft w:val="0"/>
      <w:marRight w:val="0"/>
      <w:marTop w:val="0"/>
      <w:marBottom w:val="0"/>
      <w:divBdr>
        <w:top w:val="none" w:sz="0" w:space="0" w:color="auto"/>
        <w:left w:val="none" w:sz="0" w:space="0" w:color="auto"/>
        <w:bottom w:val="none" w:sz="0" w:space="0" w:color="auto"/>
        <w:right w:val="none" w:sz="0" w:space="0" w:color="auto"/>
      </w:divBdr>
    </w:div>
    <w:div w:id="1640843280">
      <w:bodyDiv w:val="1"/>
      <w:marLeft w:val="0"/>
      <w:marRight w:val="0"/>
      <w:marTop w:val="0"/>
      <w:marBottom w:val="0"/>
      <w:divBdr>
        <w:top w:val="none" w:sz="0" w:space="0" w:color="auto"/>
        <w:left w:val="none" w:sz="0" w:space="0" w:color="auto"/>
        <w:bottom w:val="none" w:sz="0" w:space="0" w:color="auto"/>
        <w:right w:val="none" w:sz="0" w:space="0" w:color="auto"/>
      </w:divBdr>
    </w:div>
    <w:div w:id="1642274153">
      <w:bodyDiv w:val="1"/>
      <w:marLeft w:val="0"/>
      <w:marRight w:val="0"/>
      <w:marTop w:val="0"/>
      <w:marBottom w:val="0"/>
      <w:divBdr>
        <w:top w:val="none" w:sz="0" w:space="0" w:color="auto"/>
        <w:left w:val="none" w:sz="0" w:space="0" w:color="auto"/>
        <w:bottom w:val="none" w:sz="0" w:space="0" w:color="auto"/>
        <w:right w:val="none" w:sz="0" w:space="0" w:color="auto"/>
      </w:divBdr>
    </w:div>
    <w:div w:id="1643384017">
      <w:bodyDiv w:val="1"/>
      <w:marLeft w:val="0"/>
      <w:marRight w:val="0"/>
      <w:marTop w:val="0"/>
      <w:marBottom w:val="0"/>
      <w:divBdr>
        <w:top w:val="none" w:sz="0" w:space="0" w:color="auto"/>
        <w:left w:val="none" w:sz="0" w:space="0" w:color="auto"/>
        <w:bottom w:val="none" w:sz="0" w:space="0" w:color="auto"/>
        <w:right w:val="none" w:sz="0" w:space="0" w:color="auto"/>
      </w:divBdr>
    </w:div>
    <w:div w:id="1645625825">
      <w:bodyDiv w:val="1"/>
      <w:marLeft w:val="0"/>
      <w:marRight w:val="0"/>
      <w:marTop w:val="0"/>
      <w:marBottom w:val="0"/>
      <w:divBdr>
        <w:top w:val="none" w:sz="0" w:space="0" w:color="auto"/>
        <w:left w:val="none" w:sz="0" w:space="0" w:color="auto"/>
        <w:bottom w:val="none" w:sz="0" w:space="0" w:color="auto"/>
        <w:right w:val="none" w:sz="0" w:space="0" w:color="auto"/>
      </w:divBdr>
    </w:div>
    <w:div w:id="1651399775">
      <w:bodyDiv w:val="1"/>
      <w:marLeft w:val="0"/>
      <w:marRight w:val="0"/>
      <w:marTop w:val="0"/>
      <w:marBottom w:val="0"/>
      <w:divBdr>
        <w:top w:val="none" w:sz="0" w:space="0" w:color="auto"/>
        <w:left w:val="none" w:sz="0" w:space="0" w:color="auto"/>
        <w:bottom w:val="none" w:sz="0" w:space="0" w:color="auto"/>
        <w:right w:val="none" w:sz="0" w:space="0" w:color="auto"/>
      </w:divBdr>
    </w:div>
    <w:div w:id="1653944210">
      <w:bodyDiv w:val="1"/>
      <w:marLeft w:val="0"/>
      <w:marRight w:val="0"/>
      <w:marTop w:val="0"/>
      <w:marBottom w:val="0"/>
      <w:divBdr>
        <w:top w:val="none" w:sz="0" w:space="0" w:color="auto"/>
        <w:left w:val="none" w:sz="0" w:space="0" w:color="auto"/>
        <w:bottom w:val="none" w:sz="0" w:space="0" w:color="auto"/>
        <w:right w:val="none" w:sz="0" w:space="0" w:color="auto"/>
      </w:divBdr>
    </w:div>
    <w:div w:id="1656563365">
      <w:bodyDiv w:val="1"/>
      <w:marLeft w:val="0"/>
      <w:marRight w:val="0"/>
      <w:marTop w:val="0"/>
      <w:marBottom w:val="0"/>
      <w:divBdr>
        <w:top w:val="none" w:sz="0" w:space="0" w:color="auto"/>
        <w:left w:val="none" w:sz="0" w:space="0" w:color="auto"/>
        <w:bottom w:val="none" w:sz="0" w:space="0" w:color="auto"/>
        <w:right w:val="none" w:sz="0" w:space="0" w:color="auto"/>
      </w:divBdr>
    </w:div>
    <w:div w:id="1675954815">
      <w:bodyDiv w:val="1"/>
      <w:marLeft w:val="0"/>
      <w:marRight w:val="0"/>
      <w:marTop w:val="0"/>
      <w:marBottom w:val="0"/>
      <w:divBdr>
        <w:top w:val="none" w:sz="0" w:space="0" w:color="auto"/>
        <w:left w:val="none" w:sz="0" w:space="0" w:color="auto"/>
        <w:bottom w:val="none" w:sz="0" w:space="0" w:color="auto"/>
        <w:right w:val="none" w:sz="0" w:space="0" w:color="auto"/>
      </w:divBdr>
    </w:div>
    <w:div w:id="1680353450">
      <w:bodyDiv w:val="1"/>
      <w:marLeft w:val="0"/>
      <w:marRight w:val="0"/>
      <w:marTop w:val="0"/>
      <w:marBottom w:val="0"/>
      <w:divBdr>
        <w:top w:val="none" w:sz="0" w:space="0" w:color="auto"/>
        <w:left w:val="none" w:sz="0" w:space="0" w:color="auto"/>
        <w:bottom w:val="none" w:sz="0" w:space="0" w:color="auto"/>
        <w:right w:val="none" w:sz="0" w:space="0" w:color="auto"/>
      </w:divBdr>
    </w:div>
    <w:div w:id="1685016964">
      <w:bodyDiv w:val="1"/>
      <w:marLeft w:val="0"/>
      <w:marRight w:val="0"/>
      <w:marTop w:val="0"/>
      <w:marBottom w:val="0"/>
      <w:divBdr>
        <w:top w:val="none" w:sz="0" w:space="0" w:color="auto"/>
        <w:left w:val="none" w:sz="0" w:space="0" w:color="auto"/>
        <w:bottom w:val="none" w:sz="0" w:space="0" w:color="auto"/>
        <w:right w:val="none" w:sz="0" w:space="0" w:color="auto"/>
      </w:divBdr>
    </w:div>
    <w:div w:id="1687056166">
      <w:bodyDiv w:val="1"/>
      <w:marLeft w:val="0"/>
      <w:marRight w:val="0"/>
      <w:marTop w:val="0"/>
      <w:marBottom w:val="0"/>
      <w:divBdr>
        <w:top w:val="none" w:sz="0" w:space="0" w:color="auto"/>
        <w:left w:val="none" w:sz="0" w:space="0" w:color="auto"/>
        <w:bottom w:val="none" w:sz="0" w:space="0" w:color="auto"/>
        <w:right w:val="none" w:sz="0" w:space="0" w:color="auto"/>
      </w:divBdr>
    </w:div>
    <w:div w:id="1687441378">
      <w:bodyDiv w:val="1"/>
      <w:marLeft w:val="0"/>
      <w:marRight w:val="0"/>
      <w:marTop w:val="0"/>
      <w:marBottom w:val="0"/>
      <w:divBdr>
        <w:top w:val="none" w:sz="0" w:space="0" w:color="auto"/>
        <w:left w:val="none" w:sz="0" w:space="0" w:color="auto"/>
        <w:bottom w:val="none" w:sz="0" w:space="0" w:color="auto"/>
        <w:right w:val="none" w:sz="0" w:space="0" w:color="auto"/>
      </w:divBdr>
    </w:div>
    <w:div w:id="1687516493">
      <w:bodyDiv w:val="1"/>
      <w:marLeft w:val="0"/>
      <w:marRight w:val="0"/>
      <w:marTop w:val="0"/>
      <w:marBottom w:val="0"/>
      <w:divBdr>
        <w:top w:val="none" w:sz="0" w:space="0" w:color="auto"/>
        <w:left w:val="none" w:sz="0" w:space="0" w:color="auto"/>
        <w:bottom w:val="none" w:sz="0" w:space="0" w:color="auto"/>
        <w:right w:val="none" w:sz="0" w:space="0" w:color="auto"/>
      </w:divBdr>
    </w:div>
    <w:div w:id="1696733401">
      <w:bodyDiv w:val="1"/>
      <w:marLeft w:val="0"/>
      <w:marRight w:val="0"/>
      <w:marTop w:val="0"/>
      <w:marBottom w:val="0"/>
      <w:divBdr>
        <w:top w:val="none" w:sz="0" w:space="0" w:color="auto"/>
        <w:left w:val="none" w:sz="0" w:space="0" w:color="auto"/>
        <w:bottom w:val="none" w:sz="0" w:space="0" w:color="auto"/>
        <w:right w:val="none" w:sz="0" w:space="0" w:color="auto"/>
      </w:divBdr>
    </w:div>
    <w:div w:id="1697122365">
      <w:bodyDiv w:val="1"/>
      <w:marLeft w:val="0"/>
      <w:marRight w:val="0"/>
      <w:marTop w:val="0"/>
      <w:marBottom w:val="0"/>
      <w:divBdr>
        <w:top w:val="none" w:sz="0" w:space="0" w:color="auto"/>
        <w:left w:val="none" w:sz="0" w:space="0" w:color="auto"/>
        <w:bottom w:val="none" w:sz="0" w:space="0" w:color="auto"/>
        <w:right w:val="none" w:sz="0" w:space="0" w:color="auto"/>
      </w:divBdr>
    </w:div>
    <w:div w:id="1701975902">
      <w:bodyDiv w:val="1"/>
      <w:marLeft w:val="0"/>
      <w:marRight w:val="0"/>
      <w:marTop w:val="0"/>
      <w:marBottom w:val="0"/>
      <w:divBdr>
        <w:top w:val="none" w:sz="0" w:space="0" w:color="auto"/>
        <w:left w:val="none" w:sz="0" w:space="0" w:color="auto"/>
        <w:bottom w:val="none" w:sz="0" w:space="0" w:color="auto"/>
        <w:right w:val="none" w:sz="0" w:space="0" w:color="auto"/>
      </w:divBdr>
    </w:div>
    <w:div w:id="1703626429">
      <w:bodyDiv w:val="1"/>
      <w:marLeft w:val="0"/>
      <w:marRight w:val="0"/>
      <w:marTop w:val="0"/>
      <w:marBottom w:val="0"/>
      <w:divBdr>
        <w:top w:val="none" w:sz="0" w:space="0" w:color="auto"/>
        <w:left w:val="none" w:sz="0" w:space="0" w:color="auto"/>
        <w:bottom w:val="none" w:sz="0" w:space="0" w:color="auto"/>
        <w:right w:val="none" w:sz="0" w:space="0" w:color="auto"/>
      </w:divBdr>
    </w:div>
    <w:div w:id="1709604283">
      <w:bodyDiv w:val="1"/>
      <w:marLeft w:val="0"/>
      <w:marRight w:val="0"/>
      <w:marTop w:val="0"/>
      <w:marBottom w:val="0"/>
      <w:divBdr>
        <w:top w:val="none" w:sz="0" w:space="0" w:color="auto"/>
        <w:left w:val="none" w:sz="0" w:space="0" w:color="auto"/>
        <w:bottom w:val="none" w:sz="0" w:space="0" w:color="auto"/>
        <w:right w:val="none" w:sz="0" w:space="0" w:color="auto"/>
      </w:divBdr>
    </w:div>
    <w:div w:id="1718237103">
      <w:bodyDiv w:val="1"/>
      <w:marLeft w:val="0"/>
      <w:marRight w:val="0"/>
      <w:marTop w:val="0"/>
      <w:marBottom w:val="0"/>
      <w:divBdr>
        <w:top w:val="none" w:sz="0" w:space="0" w:color="auto"/>
        <w:left w:val="none" w:sz="0" w:space="0" w:color="auto"/>
        <w:bottom w:val="none" w:sz="0" w:space="0" w:color="auto"/>
        <w:right w:val="none" w:sz="0" w:space="0" w:color="auto"/>
      </w:divBdr>
    </w:div>
    <w:div w:id="1720275882">
      <w:bodyDiv w:val="1"/>
      <w:marLeft w:val="0"/>
      <w:marRight w:val="0"/>
      <w:marTop w:val="0"/>
      <w:marBottom w:val="0"/>
      <w:divBdr>
        <w:top w:val="none" w:sz="0" w:space="0" w:color="auto"/>
        <w:left w:val="none" w:sz="0" w:space="0" w:color="auto"/>
        <w:bottom w:val="none" w:sz="0" w:space="0" w:color="auto"/>
        <w:right w:val="none" w:sz="0" w:space="0" w:color="auto"/>
      </w:divBdr>
    </w:div>
    <w:div w:id="1726756633">
      <w:bodyDiv w:val="1"/>
      <w:marLeft w:val="0"/>
      <w:marRight w:val="0"/>
      <w:marTop w:val="0"/>
      <w:marBottom w:val="0"/>
      <w:divBdr>
        <w:top w:val="none" w:sz="0" w:space="0" w:color="auto"/>
        <w:left w:val="none" w:sz="0" w:space="0" w:color="auto"/>
        <w:bottom w:val="none" w:sz="0" w:space="0" w:color="auto"/>
        <w:right w:val="none" w:sz="0" w:space="0" w:color="auto"/>
      </w:divBdr>
    </w:div>
    <w:div w:id="1730612928">
      <w:bodyDiv w:val="1"/>
      <w:marLeft w:val="0"/>
      <w:marRight w:val="0"/>
      <w:marTop w:val="0"/>
      <w:marBottom w:val="0"/>
      <w:divBdr>
        <w:top w:val="none" w:sz="0" w:space="0" w:color="auto"/>
        <w:left w:val="none" w:sz="0" w:space="0" w:color="auto"/>
        <w:bottom w:val="none" w:sz="0" w:space="0" w:color="auto"/>
        <w:right w:val="none" w:sz="0" w:space="0" w:color="auto"/>
      </w:divBdr>
    </w:div>
    <w:div w:id="1733043251">
      <w:bodyDiv w:val="1"/>
      <w:marLeft w:val="0"/>
      <w:marRight w:val="0"/>
      <w:marTop w:val="0"/>
      <w:marBottom w:val="0"/>
      <w:divBdr>
        <w:top w:val="none" w:sz="0" w:space="0" w:color="auto"/>
        <w:left w:val="none" w:sz="0" w:space="0" w:color="auto"/>
        <w:bottom w:val="none" w:sz="0" w:space="0" w:color="auto"/>
        <w:right w:val="none" w:sz="0" w:space="0" w:color="auto"/>
      </w:divBdr>
    </w:div>
    <w:div w:id="1735471760">
      <w:bodyDiv w:val="1"/>
      <w:marLeft w:val="0"/>
      <w:marRight w:val="0"/>
      <w:marTop w:val="0"/>
      <w:marBottom w:val="0"/>
      <w:divBdr>
        <w:top w:val="none" w:sz="0" w:space="0" w:color="auto"/>
        <w:left w:val="none" w:sz="0" w:space="0" w:color="auto"/>
        <w:bottom w:val="none" w:sz="0" w:space="0" w:color="auto"/>
        <w:right w:val="none" w:sz="0" w:space="0" w:color="auto"/>
      </w:divBdr>
    </w:div>
    <w:div w:id="1745371970">
      <w:bodyDiv w:val="1"/>
      <w:marLeft w:val="0"/>
      <w:marRight w:val="0"/>
      <w:marTop w:val="0"/>
      <w:marBottom w:val="0"/>
      <w:divBdr>
        <w:top w:val="none" w:sz="0" w:space="0" w:color="auto"/>
        <w:left w:val="none" w:sz="0" w:space="0" w:color="auto"/>
        <w:bottom w:val="none" w:sz="0" w:space="0" w:color="auto"/>
        <w:right w:val="none" w:sz="0" w:space="0" w:color="auto"/>
      </w:divBdr>
    </w:div>
    <w:div w:id="1749959083">
      <w:bodyDiv w:val="1"/>
      <w:marLeft w:val="0"/>
      <w:marRight w:val="0"/>
      <w:marTop w:val="0"/>
      <w:marBottom w:val="0"/>
      <w:divBdr>
        <w:top w:val="none" w:sz="0" w:space="0" w:color="auto"/>
        <w:left w:val="none" w:sz="0" w:space="0" w:color="auto"/>
        <w:bottom w:val="none" w:sz="0" w:space="0" w:color="auto"/>
        <w:right w:val="none" w:sz="0" w:space="0" w:color="auto"/>
      </w:divBdr>
    </w:div>
    <w:div w:id="1752501096">
      <w:bodyDiv w:val="1"/>
      <w:marLeft w:val="0"/>
      <w:marRight w:val="0"/>
      <w:marTop w:val="0"/>
      <w:marBottom w:val="0"/>
      <w:divBdr>
        <w:top w:val="none" w:sz="0" w:space="0" w:color="auto"/>
        <w:left w:val="none" w:sz="0" w:space="0" w:color="auto"/>
        <w:bottom w:val="none" w:sz="0" w:space="0" w:color="auto"/>
        <w:right w:val="none" w:sz="0" w:space="0" w:color="auto"/>
      </w:divBdr>
    </w:div>
    <w:div w:id="1756395945">
      <w:bodyDiv w:val="1"/>
      <w:marLeft w:val="0"/>
      <w:marRight w:val="0"/>
      <w:marTop w:val="0"/>
      <w:marBottom w:val="0"/>
      <w:divBdr>
        <w:top w:val="none" w:sz="0" w:space="0" w:color="auto"/>
        <w:left w:val="none" w:sz="0" w:space="0" w:color="auto"/>
        <w:bottom w:val="none" w:sz="0" w:space="0" w:color="auto"/>
        <w:right w:val="none" w:sz="0" w:space="0" w:color="auto"/>
      </w:divBdr>
    </w:div>
    <w:div w:id="1756513445">
      <w:bodyDiv w:val="1"/>
      <w:marLeft w:val="0"/>
      <w:marRight w:val="0"/>
      <w:marTop w:val="0"/>
      <w:marBottom w:val="0"/>
      <w:divBdr>
        <w:top w:val="none" w:sz="0" w:space="0" w:color="auto"/>
        <w:left w:val="none" w:sz="0" w:space="0" w:color="auto"/>
        <w:bottom w:val="none" w:sz="0" w:space="0" w:color="auto"/>
        <w:right w:val="none" w:sz="0" w:space="0" w:color="auto"/>
      </w:divBdr>
    </w:div>
    <w:div w:id="1757745558">
      <w:bodyDiv w:val="1"/>
      <w:marLeft w:val="0"/>
      <w:marRight w:val="0"/>
      <w:marTop w:val="0"/>
      <w:marBottom w:val="0"/>
      <w:divBdr>
        <w:top w:val="none" w:sz="0" w:space="0" w:color="auto"/>
        <w:left w:val="none" w:sz="0" w:space="0" w:color="auto"/>
        <w:bottom w:val="none" w:sz="0" w:space="0" w:color="auto"/>
        <w:right w:val="none" w:sz="0" w:space="0" w:color="auto"/>
      </w:divBdr>
    </w:div>
    <w:div w:id="1760760438">
      <w:bodyDiv w:val="1"/>
      <w:marLeft w:val="0"/>
      <w:marRight w:val="0"/>
      <w:marTop w:val="0"/>
      <w:marBottom w:val="0"/>
      <w:divBdr>
        <w:top w:val="none" w:sz="0" w:space="0" w:color="auto"/>
        <w:left w:val="none" w:sz="0" w:space="0" w:color="auto"/>
        <w:bottom w:val="none" w:sz="0" w:space="0" w:color="auto"/>
        <w:right w:val="none" w:sz="0" w:space="0" w:color="auto"/>
      </w:divBdr>
    </w:div>
    <w:div w:id="1765759214">
      <w:bodyDiv w:val="1"/>
      <w:marLeft w:val="0"/>
      <w:marRight w:val="0"/>
      <w:marTop w:val="0"/>
      <w:marBottom w:val="0"/>
      <w:divBdr>
        <w:top w:val="none" w:sz="0" w:space="0" w:color="auto"/>
        <w:left w:val="none" w:sz="0" w:space="0" w:color="auto"/>
        <w:bottom w:val="none" w:sz="0" w:space="0" w:color="auto"/>
        <w:right w:val="none" w:sz="0" w:space="0" w:color="auto"/>
      </w:divBdr>
    </w:div>
    <w:div w:id="1768387763">
      <w:bodyDiv w:val="1"/>
      <w:marLeft w:val="0"/>
      <w:marRight w:val="0"/>
      <w:marTop w:val="0"/>
      <w:marBottom w:val="0"/>
      <w:divBdr>
        <w:top w:val="none" w:sz="0" w:space="0" w:color="auto"/>
        <w:left w:val="none" w:sz="0" w:space="0" w:color="auto"/>
        <w:bottom w:val="none" w:sz="0" w:space="0" w:color="auto"/>
        <w:right w:val="none" w:sz="0" w:space="0" w:color="auto"/>
      </w:divBdr>
    </w:div>
    <w:div w:id="1768574638">
      <w:bodyDiv w:val="1"/>
      <w:marLeft w:val="0"/>
      <w:marRight w:val="0"/>
      <w:marTop w:val="0"/>
      <w:marBottom w:val="0"/>
      <w:divBdr>
        <w:top w:val="none" w:sz="0" w:space="0" w:color="auto"/>
        <w:left w:val="none" w:sz="0" w:space="0" w:color="auto"/>
        <w:bottom w:val="none" w:sz="0" w:space="0" w:color="auto"/>
        <w:right w:val="none" w:sz="0" w:space="0" w:color="auto"/>
      </w:divBdr>
    </w:div>
    <w:div w:id="1772436295">
      <w:bodyDiv w:val="1"/>
      <w:marLeft w:val="0"/>
      <w:marRight w:val="0"/>
      <w:marTop w:val="0"/>
      <w:marBottom w:val="0"/>
      <w:divBdr>
        <w:top w:val="none" w:sz="0" w:space="0" w:color="auto"/>
        <w:left w:val="none" w:sz="0" w:space="0" w:color="auto"/>
        <w:bottom w:val="none" w:sz="0" w:space="0" w:color="auto"/>
        <w:right w:val="none" w:sz="0" w:space="0" w:color="auto"/>
      </w:divBdr>
    </w:div>
    <w:div w:id="1772626137">
      <w:bodyDiv w:val="1"/>
      <w:marLeft w:val="0"/>
      <w:marRight w:val="0"/>
      <w:marTop w:val="0"/>
      <w:marBottom w:val="0"/>
      <w:divBdr>
        <w:top w:val="none" w:sz="0" w:space="0" w:color="auto"/>
        <w:left w:val="none" w:sz="0" w:space="0" w:color="auto"/>
        <w:bottom w:val="none" w:sz="0" w:space="0" w:color="auto"/>
        <w:right w:val="none" w:sz="0" w:space="0" w:color="auto"/>
      </w:divBdr>
    </w:div>
    <w:div w:id="1773819839">
      <w:bodyDiv w:val="1"/>
      <w:marLeft w:val="0"/>
      <w:marRight w:val="0"/>
      <w:marTop w:val="0"/>
      <w:marBottom w:val="0"/>
      <w:divBdr>
        <w:top w:val="none" w:sz="0" w:space="0" w:color="auto"/>
        <w:left w:val="none" w:sz="0" w:space="0" w:color="auto"/>
        <w:bottom w:val="none" w:sz="0" w:space="0" w:color="auto"/>
        <w:right w:val="none" w:sz="0" w:space="0" w:color="auto"/>
      </w:divBdr>
    </w:div>
    <w:div w:id="1776553009">
      <w:bodyDiv w:val="1"/>
      <w:marLeft w:val="0"/>
      <w:marRight w:val="0"/>
      <w:marTop w:val="0"/>
      <w:marBottom w:val="0"/>
      <w:divBdr>
        <w:top w:val="none" w:sz="0" w:space="0" w:color="auto"/>
        <w:left w:val="none" w:sz="0" w:space="0" w:color="auto"/>
        <w:bottom w:val="none" w:sz="0" w:space="0" w:color="auto"/>
        <w:right w:val="none" w:sz="0" w:space="0" w:color="auto"/>
      </w:divBdr>
    </w:div>
    <w:div w:id="1777748729">
      <w:bodyDiv w:val="1"/>
      <w:marLeft w:val="0"/>
      <w:marRight w:val="0"/>
      <w:marTop w:val="0"/>
      <w:marBottom w:val="0"/>
      <w:divBdr>
        <w:top w:val="none" w:sz="0" w:space="0" w:color="auto"/>
        <w:left w:val="none" w:sz="0" w:space="0" w:color="auto"/>
        <w:bottom w:val="none" w:sz="0" w:space="0" w:color="auto"/>
        <w:right w:val="none" w:sz="0" w:space="0" w:color="auto"/>
      </w:divBdr>
    </w:div>
    <w:div w:id="1777751159">
      <w:bodyDiv w:val="1"/>
      <w:marLeft w:val="0"/>
      <w:marRight w:val="0"/>
      <w:marTop w:val="0"/>
      <w:marBottom w:val="0"/>
      <w:divBdr>
        <w:top w:val="none" w:sz="0" w:space="0" w:color="auto"/>
        <w:left w:val="none" w:sz="0" w:space="0" w:color="auto"/>
        <w:bottom w:val="none" w:sz="0" w:space="0" w:color="auto"/>
        <w:right w:val="none" w:sz="0" w:space="0" w:color="auto"/>
      </w:divBdr>
    </w:div>
    <w:div w:id="1781099962">
      <w:bodyDiv w:val="1"/>
      <w:marLeft w:val="0"/>
      <w:marRight w:val="0"/>
      <w:marTop w:val="0"/>
      <w:marBottom w:val="0"/>
      <w:divBdr>
        <w:top w:val="none" w:sz="0" w:space="0" w:color="auto"/>
        <w:left w:val="none" w:sz="0" w:space="0" w:color="auto"/>
        <w:bottom w:val="none" w:sz="0" w:space="0" w:color="auto"/>
        <w:right w:val="none" w:sz="0" w:space="0" w:color="auto"/>
      </w:divBdr>
    </w:div>
    <w:div w:id="1783265088">
      <w:bodyDiv w:val="1"/>
      <w:marLeft w:val="0"/>
      <w:marRight w:val="0"/>
      <w:marTop w:val="0"/>
      <w:marBottom w:val="0"/>
      <w:divBdr>
        <w:top w:val="none" w:sz="0" w:space="0" w:color="auto"/>
        <w:left w:val="none" w:sz="0" w:space="0" w:color="auto"/>
        <w:bottom w:val="none" w:sz="0" w:space="0" w:color="auto"/>
        <w:right w:val="none" w:sz="0" w:space="0" w:color="auto"/>
      </w:divBdr>
    </w:div>
    <w:div w:id="178349750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728797">
      <w:bodyDiv w:val="1"/>
      <w:marLeft w:val="0"/>
      <w:marRight w:val="0"/>
      <w:marTop w:val="0"/>
      <w:marBottom w:val="0"/>
      <w:divBdr>
        <w:top w:val="none" w:sz="0" w:space="0" w:color="auto"/>
        <w:left w:val="none" w:sz="0" w:space="0" w:color="auto"/>
        <w:bottom w:val="none" w:sz="0" w:space="0" w:color="auto"/>
        <w:right w:val="none" w:sz="0" w:space="0" w:color="auto"/>
      </w:divBdr>
    </w:div>
    <w:div w:id="1792623155">
      <w:bodyDiv w:val="1"/>
      <w:marLeft w:val="0"/>
      <w:marRight w:val="0"/>
      <w:marTop w:val="0"/>
      <w:marBottom w:val="0"/>
      <w:divBdr>
        <w:top w:val="none" w:sz="0" w:space="0" w:color="auto"/>
        <w:left w:val="none" w:sz="0" w:space="0" w:color="auto"/>
        <w:bottom w:val="none" w:sz="0" w:space="0" w:color="auto"/>
        <w:right w:val="none" w:sz="0" w:space="0" w:color="auto"/>
      </w:divBdr>
    </w:div>
    <w:div w:id="1797020222">
      <w:bodyDiv w:val="1"/>
      <w:marLeft w:val="0"/>
      <w:marRight w:val="0"/>
      <w:marTop w:val="0"/>
      <w:marBottom w:val="0"/>
      <w:divBdr>
        <w:top w:val="none" w:sz="0" w:space="0" w:color="auto"/>
        <w:left w:val="none" w:sz="0" w:space="0" w:color="auto"/>
        <w:bottom w:val="none" w:sz="0" w:space="0" w:color="auto"/>
        <w:right w:val="none" w:sz="0" w:space="0" w:color="auto"/>
      </w:divBdr>
    </w:div>
    <w:div w:id="1797211800">
      <w:bodyDiv w:val="1"/>
      <w:marLeft w:val="0"/>
      <w:marRight w:val="0"/>
      <w:marTop w:val="0"/>
      <w:marBottom w:val="0"/>
      <w:divBdr>
        <w:top w:val="none" w:sz="0" w:space="0" w:color="auto"/>
        <w:left w:val="none" w:sz="0" w:space="0" w:color="auto"/>
        <w:bottom w:val="none" w:sz="0" w:space="0" w:color="auto"/>
        <w:right w:val="none" w:sz="0" w:space="0" w:color="auto"/>
      </w:divBdr>
    </w:div>
    <w:div w:id="1797406388">
      <w:bodyDiv w:val="1"/>
      <w:marLeft w:val="0"/>
      <w:marRight w:val="0"/>
      <w:marTop w:val="0"/>
      <w:marBottom w:val="0"/>
      <w:divBdr>
        <w:top w:val="none" w:sz="0" w:space="0" w:color="auto"/>
        <w:left w:val="none" w:sz="0" w:space="0" w:color="auto"/>
        <w:bottom w:val="none" w:sz="0" w:space="0" w:color="auto"/>
        <w:right w:val="none" w:sz="0" w:space="0" w:color="auto"/>
      </w:divBdr>
    </w:div>
    <w:div w:id="1806047474">
      <w:bodyDiv w:val="1"/>
      <w:marLeft w:val="0"/>
      <w:marRight w:val="0"/>
      <w:marTop w:val="0"/>
      <w:marBottom w:val="0"/>
      <w:divBdr>
        <w:top w:val="none" w:sz="0" w:space="0" w:color="auto"/>
        <w:left w:val="none" w:sz="0" w:space="0" w:color="auto"/>
        <w:bottom w:val="none" w:sz="0" w:space="0" w:color="auto"/>
        <w:right w:val="none" w:sz="0" w:space="0" w:color="auto"/>
      </w:divBdr>
    </w:div>
    <w:div w:id="1810433943">
      <w:bodyDiv w:val="1"/>
      <w:marLeft w:val="0"/>
      <w:marRight w:val="0"/>
      <w:marTop w:val="0"/>
      <w:marBottom w:val="0"/>
      <w:divBdr>
        <w:top w:val="none" w:sz="0" w:space="0" w:color="auto"/>
        <w:left w:val="none" w:sz="0" w:space="0" w:color="auto"/>
        <w:bottom w:val="none" w:sz="0" w:space="0" w:color="auto"/>
        <w:right w:val="none" w:sz="0" w:space="0" w:color="auto"/>
      </w:divBdr>
    </w:div>
    <w:div w:id="1811239608">
      <w:bodyDiv w:val="1"/>
      <w:marLeft w:val="0"/>
      <w:marRight w:val="0"/>
      <w:marTop w:val="0"/>
      <w:marBottom w:val="0"/>
      <w:divBdr>
        <w:top w:val="none" w:sz="0" w:space="0" w:color="auto"/>
        <w:left w:val="none" w:sz="0" w:space="0" w:color="auto"/>
        <w:bottom w:val="none" w:sz="0" w:space="0" w:color="auto"/>
        <w:right w:val="none" w:sz="0" w:space="0" w:color="auto"/>
      </w:divBdr>
    </w:div>
    <w:div w:id="1817531297">
      <w:bodyDiv w:val="1"/>
      <w:marLeft w:val="0"/>
      <w:marRight w:val="0"/>
      <w:marTop w:val="0"/>
      <w:marBottom w:val="0"/>
      <w:divBdr>
        <w:top w:val="none" w:sz="0" w:space="0" w:color="auto"/>
        <w:left w:val="none" w:sz="0" w:space="0" w:color="auto"/>
        <w:bottom w:val="none" w:sz="0" w:space="0" w:color="auto"/>
        <w:right w:val="none" w:sz="0" w:space="0" w:color="auto"/>
      </w:divBdr>
    </w:div>
    <w:div w:id="1818497945">
      <w:bodyDiv w:val="1"/>
      <w:marLeft w:val="0"/>
      <w:marRight w:val="0"/>
      <w:marTop w:val="0"/>
      <w:marBottom w:val="0"/>
      <w:divBdr>
        <w:top w:val="none" w:sz="0" w:space="0" w:color="auto"/>
        <w:left w:val="none" w:sz="0" w:space="0" w:color="auto"/>
        <w:bottom w:val="none" w:sz="0" w:space="0" w:color="auto"/>
        <w:right w:val="none" w:sz="0" w:space="0" w:color="auto"/>
      </w:divBdr>
    </w:div>
    <w:div w:id="1822501265">
      <w:bodyDiv w:val="1"/>
      <w:marLeft w:val="0"/>
      <w:marRight w:val="0"/>
      <w:marTop w:val="0"/>
      <w:marBottom w:val="0"/>
      <w:divBdr>
        <w:top w:val="none" w:sz="0" w:space="0" w:color="auto"/>
        <w:left w:val="none" w:sz="0" w:space="0" w:color="auto"/>
        <w:bottom w:val="none" w:sz="0" w:space="0" w:color="auto"/>
        <w:right w:val="none" w:sz="0" w:space="0" w:color="auto"/>
      </w:divBdr>
    </w:div>
    <w:div w:id="1823426205">
      <w:bodyDiv w:val="1"/>
      <w:marLeft w:val="0"/>
      <w:marRight w:val="0"/>
      <w:marTop w:val="0"/>
      <w:marBottom w:val="0"/>
      <w:divBdr>
        <w:top w:val="none" w:sz="0" w:space="0" w:color="auto"/>
        <w:left w:val="none" w:sz="0" w:space="0" w:color="auto"/>
        <w:bottom w:val="none" w:sz="0" w:space="0" w:color="auto"/>
        <w:right w:val="none" w:sz="0" w:space="0" w:color="auto"/>
      </w:divBdr>
    </w:div>
    <w:div w:id="1823544118">
      <w:bodyDiv w:val="1"/>
      <w:marLeft w:val="0"/>
      <w:marRight w:val="0"/>
      <w:marTop w:val="0"/>
      <w:marBottom w:val="0"/>
      <w:divBdr>
        <w:top w:val="none" w:sz="0" w:space="0" w:color="auto"/>
        <w:left w:val="none" w:sz="0" w:space="0" w:color="auto"/>
        <w:bottom w:val="none" w:sz="0" w:space="0" w:color="auto"/>
        <w:right w:val="none" w:sz="0" w:space="0" w:color="auto"/>
      </w:divBdr>
    </w:div>
    <w:div w:id="1824391837">
      <w:bodyDiv w:val="1"/>
      <w:marLeft w:val="0"/>
      <w:marRight w:val="0"/>
      <w:marTop w:val="0"/>
      <w:marBottom w:val="0"/>
      <w:divBdr>
        <w:top w:val="none" w:sz="0" w:space="0" w:color="auto"/>
        <w:left w:val="none" w:sz="0" w:space="0" w:color="auto"/>
        <w:bottom w:val="none" w:sz="0" w:space="0" w:color="auto"/>
        <w:right w:val="none" w:sz="0" w:space="0" w:color="auto"/>
      </w:divBdr>
    </w:div>
    <w:div w:id="1829249769">
      <w:bodyDiv w:val="1"/>
      <w:marLeft w:val="0"/>
      <w:marRight w:val="0"/>
      <w:marTop w:val="0"/>
      <w:marBottom w:val="0"/>
      <w:divBdr>
        <w:top w:val="none" w:sz="0" w:space="0" w:color="auto"/>
        <w:left w:val="none" w:sz="0" w:space="0" w:color="auto"/>
        <w:bottom w:val="none" w:sz="0" w:space="0" w:color="auto"/>
        <w:right w:val="none" w:sz="0" w:space="0" w:color="auto"/>
      </w:divBdr>
    </w:div>
    <w:div w:id="1832941471">
      <w:bodyDiv w:val="1"/>
      <w:marLeft w:val="0"/>
      <w:marRight w:val="0"/>
      <w:marTop w:val="0"/>
      <w:marBottom w:val="0"/>
      <w:divBdr>
        <w:top w:val="none" w:sz="0" w:space="0" w:color="auto"/>
        <w:left w:val="none" w:sz="0" w:space="0" w:color="auto"/>
        <w:bottom w:val="none" w:sz="0" w:space="0" w:color="auto"/>
        <w:right w:val="none" w:sz="0" w:space="0" w:color="auto"/>
      </w:divBdr>
    </w:div>
    <w:div w:id="1834032732">
      <w:bodyDiv w:val="1"/>
      <w:marLeft w:val="0"/>
      <w:marRight w:val="0"/>
      <w:marTop w:val="0"/>
      <w:marBottom w:val="0"/>
      <w:divBdr>
        <w:top w:val="none" w:sz="0" w:space="0" w:color="auto"/>
        <w:left w:val="none" w:sz="0" w:space="0" w:color="auto"/>
        <w:bottom w:val="none" w:sz="0" w:space="0" w:color="auto"/>
        <w:right w:val="none" w:sz="0" w:space="0" w:color="auto"/>
      </w:divBdr>
    </w:div>
    <w:div w:id="1836410623">
      <w:bodyDiv w:val="1"/>
      <w:marLeft w:val="0"/>
      <w:marRight w:val="0"/>
      <w:marTop w:val="0"/>
      <w:marBottom w:val="0"/>
      <w:divBdr>
        <w:top w:val="none" w:sz="0" w:space="0" w:color="auto"/>
        <w:left w:val="none" w:sz="0" w:space="0" w:color="auto"/>
        <w:bottom w:val="none" w:sz="0" w:space="0" w:color="auto"/>
        <w:right w:val="none" w:sz="0" w:space="0" w:color="auto"/>
      </w:divBdr>
    </w:div>
    <w:div w:id="1837837042">
      <w:bodyDiv w:val="1"/>
      <w:marLeft w:val="0"/>
      <w:marRight w:val="0"/>
      <w:marTop w:val="0"/>
      <w:marBottom w:val="0"/>
      <w:divBdr>
        <w:top w:val="none" w:sz="0" w:space="0" w:color="auto"/>
        <w:left w:val="none" w:sz="0" w:space="0" w:color="auto"/>
        <w:bottom w:val="none" w:sz="0" w:space="0" w:color="auto"/>
        <w:right w:val="none" w:sz="0" w:space="0" w:color="auto"/>
      </w:divBdr>
    </w:div>
    <w:div w:id="1841460375">
      <w:bodyDiv w:val="1"/>
      <w:marLeft w:val="0"/>
      <w:marRight w:val="0"/>
      <w:marTop w:val="0"/>
      <w:marBottom w:val="0"/>
      <w:divBdr>
        <w:top w:val="none" w:sz="0" w:space="0" w:color="auto"/>
        <w:left w:val="none" w:sz="0" w:space="0" w:color="auto"/>
        <w:bottom w:val="none" w:sz="0" w:space="0" w:color="auto"/>
        <w:right w:val="none" w:sz="0" w:space="0" w:color="auto"/>
      </w:divBdr>
    </w:div>
    <w:div w:id="1843663047">
      <w:bodyDiv w:val="1"/>
      <w:marLeft w:val="0"/>
      <w:marRight w:val="0"/>
      <w:marTop w:val="0"/>
      <w:marBottom w:val="0"/>
      <w:divBdr>
        <w:top w:val="none" w:sz="0" w:space="0" w:color="auto"/>
        <w:left w:val="none" w:sz="0" w:space="0" w:color="auto"/>
        <w:bottom w:val="none" w:sz="0" w:space="0" w:color="auto"/>
        <w:right w:val="none" w:sz="0" w:space="0" w:color="auto"/>
      </w:divBdr>
    </w:div>
    <w:div w:id="1858157200">
      <w:bodyDiv w:val="1"/>
      <w:marLeft w:val="0"/>
      <w:marRight w:val="0"/>
      <w:marTop w:val="0"/>
      <w:marBottom w:val="0"/>
      <w:divBdr>
        <w:top w:val="none" w:sz="0" w:space="0" w:color="auto"/>
        <w:left w:val="none" w:sz="0" w:space="0" w:color="auto"/>
        <w:bottom w:val="none" w:sz="0" w:space="0" w:color="auto"/>
        <w:right w:val="none" w:sz="0" w:space="0" w:color="auto"/>
      </w:divBdr>
    </w:div>
    <w:div w:id="1866602403">
      <w:bodyDiv w:val="1"/>
      <w:marLeft w:val="0"/>
      <w:marRight w:val="0"/>
      <w:marTop w:val="0"/>
      <w:marBottom w:val="0"/>
      <w:divBdr>
        <w:top w:val="none" w:sz="0" w:space="0" w:color="auto"/>
        <w:left w:val="none" w:sz="0" w:space="0" w:color="auto"/>
        <w:bottom w:val="none" w:sz="0" w:space="0" w:color="auto"/>
        <w:right w:val="none" w:sz="0" w:space="0" w:color="auto"/>
      </w:divBdr>
    </w:div>
    <w:div w:id="1869676991">
      <w:bodyDiv w:val="1"/>
      <w:marLeft w:val="0"/>
      <w:marRight w:val="0"/>
      <w:marTop w:val="0"/>
      <w:marBottom w:val="0"/>
      <w:divBdr>
        <w:top w:val="none" w:sz="0" w:space="0" w:color="auto"/>
        <w:left w:val="none" w:sz="0" w:space="0" w:color="auto"/>
        <w:bottom w:val="none" w:sz="0" w:space="0" w:color="auto"/>
        <w:right w:val="none" w:sz="0" w:space="0" w:color="auto"/>
      </w:divBdr>
    </w:div>
    <w:div w:id="1873109826">
      <w:bodyDiv w:val="1"/>
      <w:marLeft w:val="0"/>
      <w:marRight w:val="0"/>
      <w:marTop w:val="0"/>
      <w:marBottom w:val="0"/>
      <w:divBdr>
        <w:top w:val="none" w:sz="0" w:space="0" w:color="auto"/>
        <w:left w:val="none" w:sz="0" w:space="0" w:color="auto"/>
        <w:bottom w:val="none" w:sz="0" w:space="0" w:color="auto"/>
        <w:right w:val="none" w:sz="0" w:space="0" w:color="auto"/>
      </w:divBdr>
    </w:div>
    <w:div w:id="1873883847">
      <w:bodyDiv w:val="1"/>
      <w:marLeft w:val="0"/>
      <w:marRight w:val="0"/>
      <w:marTop w:val="0"/>
      <w:marBottom w:val="0"/>
      <w:divBdr>
        <w:top w:val="none" w:sz="0" w:space="0" w:color="auto"/>
        <w:left w:val="none" w:sz="0" w:space="0" w:color="auto"/>
        <w:bottom w:val="none" w:sz="0" w:space="0" w:color="auto"/>
        <w:right w:val="none" w:sz="0" w:space="0" w:color="auto"/>
      </w:divBdr>
    </w:div>
    <w:div w:id="1875338390">
      <w:bodyDiv w:val="1"/>
      <w:marLeft w:val="0"/>
      <w:marRight w:val="0"/>
      <w:marTop w:val="0"/>
      <w:marBottom w:val="0"/>
      <w:divBdr>
        <w:top w:val="none" w:sz="0" w:space="0" w:color="auto"/>
        <w:left w:val="none" w:sz="0" w:space="0" w:color="auto"/>
        <w:bottom w:val="none" w:sz="0" w:space="0" w:color="auto"/>
        <w:right w:val="none" w:sz="0" w:space="0" w:color="auto"/>
      </w:divBdr>
    </w:div>
    <w:div w:id="1881479165">
      <w:bodyDiv w:val="1"/>
      <w:marLeft w:val="0"/>
      <w:marRight w:val="0"/>
      <w:marTop w:val="0"/>
      <w:marBottom w:val="0"/>
      <w:divBdr>
        <w:top w:val="none" w:sz="0" w:space="0" w:color="auto"/>
        <w:left w:val="none" w:sz="0" w:space="0" w:color="auto"/>
        <w:bottom w:val="none" w:sz="0" w:space="0" w:color="auto"/>
        <w:right w:val="none" w:sz="0" w:space="0" w:color="auto"/>
      </w:divBdr>
    </w:div>
    <w:div w:id="1888950867">
      <w:bodyDiv w:val="1"/>
      <w:marLeft w:val="0"/>
      <w:marRight w:val="0"/>
      <w:marTop w:val="0"/>
      <w:marBottom w:val="0"/>
      <w:divBdr>
        <w:top w:val="none" w:sz="0" w:space="0" w:color="auto"/>
        <w:left w:val="none" w:sz="0" w:space="0" w:color="auto"/>
        <w:bottom w:val="none" w:sz="0" w:space="0" w:color="auto"/>
        <w:right w:val="none" w:sz="0" w:space="0" w:color="auto"/>
      </w:divBdr>
    </w:div>
    <w:div w:id="1904489592">
      <w:bodyDiv w:val="1"/>
      <w:marLeft w:val="0"/>
      <w:marRight w:val="0"/>
      <w:marTop w:val="0"/>
      <w:marBottom w:val="0"/>
      <w:divBdr>
        <w:top w:val="none" w:sz="0" w:space="0" w:color="auto"/>
        <w:left w:val="none" w:sz="0" w:space="0" w:color="auto"/>
        <w:bottom w:val="none" w:sz="0" w:space="0" w:color="auto"/>
        <w:right w:val="none" w:sz="0" w:space="0" w:color="auto"/>
      </w:divBdr>
    </w:div>
    <w:div w:id="1904754493">
      <w:bodyDiv w:val="1"/>
      <w:marLeft w:val="0"/>
      <w:marRight w:val="0"/>
      <w:marTop w:val="0"/>
      <w:marBottom w:val="0"/>
      <w:divBdr>
        <w:top w:val="none" w:sz="0" w:space="0" w:color="auto"/>
        <w:left w:val="none" w:sz="0" w:space="0" w:color="auto"/>
        <w:bottom w:val="none" w:sz="0" w:space="0" w:color="auto"/>
        <w:right w:val="none" w:sz="0" w:space="0" w:color="auto"/>
      </w:divBdr>
    </w:div>
    <w:div w:id="1905097079">
      <w:bodyDiv w:val="1"/>
      <w:marLeft w:val="0"/>
      <w:marRight w:val="0"/>
      <w:marTop w:val="0"/>
      <w:marBottom w:val="0"/>
      <w:divBdr>
        <w:top w:val="none" w:sz="0" w:space="0" w:color="auto"/>
        <w:left w:val="none" w:sz="0" w:space="0" w:color="auto"/>
        <w:bottom w:val="none" w:sz="0" w:space="0" w:color="auto"/>
        <w:right w:val="none" w:sz="0" w:space="0" w:color="auto"/>
      </w:divBdr>
    </w:div>
    <w:div w:id="1908489703">
      <w:bodyDiv w:val="1"/>
      <w:marLeft w:val="0"/>
      <w:marRight w:val="0"/>
      <w:marTop w:val="0"/>
      <w:marBottom w:val="0"/>
      <w:divBdr>
        <w:top w:val="none" w:sz="0" w:space="0" w:color="auto"/>
        <w:left w:val="none" w:sz="0" w:space="0" w:color="auto"/>
        <w:bottom w:val="none" w:sz="0" w:space="0" w:color="auto"/>
        <w:right w:val="none" w:sz="0" w:space="0" w:color="auto"/>
      </w:divBdr>
    </w:div>
    <w:div w:id="1911844161">
      <w:bodyDiv w:val="1"/>
      <w:marLeft w:val="0"/>
      <w:marRight w:val="0"/>
      <w:marTop w:val="0"/>
      <w:marBottom w:val="0"/>
      <w:divBdr>
        <w:top w:val="none" w:sz="0" w:space="0" w:color="auto"/>
        <w:left w:val="none" w:sz="0" w:space="0" w:color="auto"/>
        <w:bottom w:val="none" w:sz="0" w:space="0" w:color="auto"/>
        <w:right w:val="none" w:sz="0" w:space="0" w:color="auto"/>
      </w:divBdr>
    </w:div>
    <w:div w:id="1916545934">
      <w:bodyDiv w:val="1"/>
      <w:marLeft w:val="0"/>
      <w:marRight w:val="0"/>
      <w:marTop w:val="0"/>
      <w:marBottom w:val="0"/>
      <w:divBdr>
        <w:top w:val="none" w:sz="0" w:space="0" w:color="auto"/>
        <w:left w:val="none" w:sz="0" w:space="0" w:color="auto"/>
        <w:bottom w:val="none" w:sz="0" w:space="0" w:color="auto"/>
        <w:right w:val="none" w:sz="0" w:space="0" w:color="auto"/>
      </w:divBdr>
    </w:div>
    <w:div w:id="1917007063">
      <w:bodyDiv w:val="1"/>
      <w:marLeft w:val="0"/>
      <w:marRight w:val="0"/>
      <w:marTop w:val="0"/>
      <w:marBottom w:val="0"/>
      <w:divBdr>
        <w:top w:val="none" w:sz="0" w:space="0" w:color="auto"/>
        <w:left w:val="none" w:sz="0" w:space="0" w:color="auto"/>
        <w:bottom w:val="none" w:sz="0" w:space="0" w:color="auto"/>
        <w:right w:val="none" w:sz="0" w:space="0" w:color="auto"/>
      </w:divBdr>
    </w:div>
    <w:div w:id="1918901955">
      <w:bodyDiv w:val="1"/>
      <w:marLeft w:val="0"/>
      <w:marRight w:val="0"/>
      <w:marTop w:val="0"/>
      <w:marBottom w:val="0"/>
      <w:divBdr>
        <w:top w:val="none" w:sz="0" w:space="0" w:color="auto"/>
        <w:left w:val="none" w:sz="0" w:space="0" w:color="auto"/>
        <w:bottom w:val="none" w:sz="0" w:space="0" w:color="auto"/>
        <w:right w:val="none" w:sz="0" w:space="0" w:color="auto"/>
      </w:divBdr>
    </w:div>
    <w:div w:id="1921869641">
      <w:bodyDiv w:val="1"/>
      <w:marLeft w:val="0"/>
      <w:marRight w:val="0"/>
      <w:marTop w:val="0"/>
      <w:marBottom w:val="0"/>
      <w:divBdr>
        <w:top w:val="none" w:sz="0" w:space="0" w:color="auto"/>
        <w:left w:val="none" w:sz="0" w:space="0" w:color="auto"/>
        <w:bottom w:val="none" w:sz="0" w:space="0" w:color="auto"/>
        <w:right w:val="none" w:sz="0" w:space="0" w:color="auto"/>
      </w:divBdr>
    </w:div>
    <w:div w:id="1922173510">
      <w:bodyDiv w:val="1"/>
      <w:marLeft w:val="0"/>
      <w:marRight w:val="0"/>
      <w:marTop w:val="0"/>
      <w:marBottom w:val="0"/>
      <w:divBdr>
        <w:top w:val="none" w:sz="0" w:space="0" w:color="auto"/>
        <w:left w:val="none" w:sz="0" w:space="0" w:color="auto"/>
        <w:bottom w:val="none" w:sz="0" w:space="0" w:color="auto"/>
        <w:right w:val="none" w:sz="0" w:space="0" w:color="auto"/>
      </w:divBdr>
    </w:div>
    <w:div w:id="1931623358">
      <w:bodyDiv w:val="1"/>
      <w:marLeft w:val="0"/>
      <w:marRight w:val="0"/>
      <w:marTop w:val="0"/>
      <w:marBottom w:val="0"/>
      <w:divBdr>
        <w:top w:val="none" w:sz="0" w:space="0" w:color="auto"/>
        <w:left w:val="none" w:sz="0" w:space="0" w:color="auto"/>
        <w:bottom w:val="none" w:sz="0" w:space="0" w:color="auto"/>
        <w:right w:val="none" w:sz="0" w:space="0" w:color="auto"/>
      </w:divBdr>
    </w:div>
    <w:div w:id="1932351052">
      <w:bodyDiv w:val="1"/>
      <w:marLeft w:val="0"/>
      <w:marRight w:val="0"/>
      <w:marTop w:val="0"/>
      <w:marBottom w:val="0"/>
      <w:divBdr>
        <w:top w:val="none" w:sz="0" w:space="0" w:color="auto"/>
        <w:left w:val="none" w:sz="0" w:space="0" w:color="auto"/>
        <w:bottom w:val="none" w:sz="0" w:space="0" w:color="auto"/>
        <w:right w:val="none" w:sz="0" w:space="0" w:color="auto"/>
      </w:divBdr>
    </w:div>
    <w:div w:id="1933510990">
      <w:bodyDiv w:val="1"/>
      <w:marLeft w:val="0"/>
      <w:marRight w:val="0"/>
      <w:marTop w:val="0"/>
      <w:marBottom w:val="0"/>
      <w:divBdr>
        <w:top w:val="none" w:sz="0" w:space="0" w:color="auto"/>
        <w:left w:val="none" w:sz="0" w:space="0" w:color="auto"/>
        <w:bottom w:val="none" w:sz="0" w:space="0" w:color="auto"/>
        <w:right w:val="none" w:sz="0" w:space="0" w:color="auto"/>
      </w:divBdr>
    </w:div>
    <w:div w:id="1936478472">
      <w:bodyDiv w:val="1"/>
      <w:marLeft w:val="0"/>
      <w:marRight w:val="0"/>
      <w:marTop w:val="0"/>
      <w:marBottom w:val="0"/>
      <w:divBdr>
        <w:top w:val="none" w:sz="0" w:space="0" w:color="auto"/>
        <w:left w:val="none" w:sz="0" w:space="0" w:color="auto"/>
        <w:bottom w:val="none" w:sz="0" w:space="0" w:color="auto"/>
        <w:right w:val="none" w:sz="0" w:space="0" w:color="auto"/>
      </w:divBdr>
    </w:div>
    <w:div w:id="1939630697">
      <w:bodyDiv w:val="1"/>
      <w:marLeft w:val="0"/>
      <w:marRight w:val="0"/>
      <w:marTop w:val="0"/>
      <w:marBottom w:val="0"/>
      <w:divBdr>
        <w:top w:val="none" w:sz="0" w:space="0" w:color="auto"/>
        <w:left w:val="none" w:sz="0" w:space="0" w:color="auto"/>
        <w:bottom w:val="none" w:sz="0" w:space="0" w:color="auto"/>
        <w:right w:val="none" w:sz="0" w:space="0" w:color="auto"/>
      </w:divBdr>
    </w:div>
    <w:div w:id="1940137781">
      <w:bodyDiv w:val="1"/>
      <w:marLeft w:val="0"/>
      <w:marRight w:val="0"/>
      <w:marTop w:val="0"/>
      <w:marBottom w:val="0"/>
      <w:divBdr>
        <w:top w:val="none" w:sz="0" w:space="0" w:color="auto"/>
        <w:left w:val="none" w:sz="0" w:space="0" w:color="auto"/>
        <w:bottom w:val="none" w:sz="0" w:space="0" w:color="auto"/>
        <w:right w:val="none" w:sz="0" w:space="0" w:color="auto"/>
      </w:divBdr>
    </w:div>
    <w:div w:id="1940480002">
      <w:bodyDiv w:val="1"/>
      <w:marLeft w:val="0"/>
      <w:marRight w:val="0"/>
      <w:marTop w:val="0"/>
      <w:marBottom w:val="0"/>
      <w:divBdr>
        <w:top w:val="none" w:sz="0" w:space="0" w:color="auto"/>
        <w:left w:val="none" w:sz="0" w:space="0" w:color="auto"/>
        <w:bottom w:val="none" w:sz="0" w:space="0" w:color="auto"/>
        <w:right w:val="none" w:sz="0" w:space="0" w:color="auto"/>
      </w:divBdr>
    </w:div>
    <w:div w:id="1941835642">
      <w:bodyDiv w:val="1"/>
      <w:marLeft w:val="0"/>
      <w:marRight w:val="0"/>
      <w:marTop w:val="0"/>
      <w:marBottom w:val="0"/>
      <w:divBdr>
        <w:top w:val="none" w:sz="0" w:space="0" w:color="auto"/>
        <w:left w:val="none" w:sz="0" w:space="0" w:color="auto"/>
        <w:bottom w:val="none" w:sz="0" w:space="0" w:color="auto"/>
        <w:right w:val="none" w:sz="0" w:space="0" w:color="auto"/>
      </w:divBdr>
    </w:div>
    <w:div w:id="1943146267">
      <w:bodyDiv w:val="1"/>
      <w:marLeft w:val="0"/>
      <w:marRight w:val="0"/>
      <w:marTop w:val="0"/>
      <w:marBottom w:val="0"/>
      <w:divBdr>
        <w:top w:val="none" w:sz="0" w:space="0" w:color="auto"/>
        <w:left w:val="none" w:sz="0" w:space="0" w:color="auto"/>
        <w:bottom w:val="none" w:sz="0" w:space="0" w:color="auto"/>
        <w:right w:val="none" w:sz="0" w:space="0" w:color="auto"/>
      </w:divBdr>
    </w:div>
    <w:div w:id="1945334185">
      <w:bodyDiv w:val="1"/>
      <w:marLeft w:val="0"/>
      <w:marRight w:val="0"/>
      <w:marTop w:val="0"/>
      <w:marBottom w:val="0"/>
      <w:divBdr>
        <w:top w:val="none" w:sz="0" w:space="0" w:color="auto"/>
        <w:left w:val="none" w:sz="0" w:space="0" w:color="auto"/>
        <w:bottom w:val="none" w:sz="0" w:space="0" w:color="auto"/>
        <w:right w:val="none" w:sz="0" w:space="0" w:color="auto"/>
      </w:divBdr>
    </w:div>
    <w:div w:id="1945843528">
      <w:bodyDiv w:val="1"/>
      <w:marLeft w:val="0"/>
      <w:marRight w:val="0"/>
      <w:marTop w:val="0"/>
      <w:marBottom w:val="0"/>
      <w:divBdr>
        <w:top w:val="none" w:sz="0" w:space="0" w:color="auto"/>
        <w:left w:val="none" w:sz="0" w:space="0" w:color="auto"/>
        <w:bottom w:val="none" w:sz="0" w:space="0" w:color="auto"/>
        <w:right w:val="none" w:sz="0" w:space="0" w:color="auto"/>
      </w:divBdr>
    </w:div>
    <w:div w:id="1945962932">
      <w:bodyDiv w:val="1"/>
      <w:marLeft w:val="0"/>
      <w:marRight w:val="0"/>
      <w:marTop w:val="0"/>
      <w:marBottom w:val="0"/>
      <w:divBdr>
        <w:top w:val="none" w:sz="0" w:space="0" w:color="auto"/>
        <w:left w:val="none" w:sz="0" w:space="0" w:color="auto"/>
        <w:bottom w:val="none" w:sz="0" w:space="0" w:color="auto"/>
        <w:right w:val="none" w:sz="0" w:space="0" w:color="auto"/>
      </w:divBdr>
    </w:div>
    <w:div w:id="1946424782">
      <w:bodyDiv w:val="1"/>
      <w:marLeft w:val="0"/>
      <w:marRight w:val="0"/>
      <w:marTop w:val="0"/>
      <w:marBottom w:val="0"/>
      <w:divBdr>
        <w:top w:val="none" w:sz="0" w:space="0" w:color="auto"/>
        <w:left w:val="none" w:sz="0" w:space="0" w:color="auto"/>
        <w:bottom w:val="none" w:sz="0" w:space="0" w:color="auto"/>
        <w:right w:val="none" w:sz="0" w:space="0" w:color="auto"/>
      </w:divBdr>
    </w:div>
    <w:div w:id="1946767688">
      <w:bodyDiv w:val="1"/>
      <w:marLeft w:val="0"/>
      <w:marRight w:val="0"/>
      <w:marTop w:val="0"/>
      <w:marBottom w:val="0"/>
      <w:divBdr>
        <w:top w:val="none" w:sz="0" w:space="0" w:color="auto"/>
        <w:left w:val="none" w:sz="0" w:space="0" w:color="auto"/>
        <w:bottom w:val="none" w:sz="0" w:space="0" w:color="auto"/>
        <w:right w:val="none" w:sz="0" w:space="0" w:color="auto"/>
      </w:divBdr>
    </w:div>
    <w:div w:id="1948269501">
      <w:bodyDiv w:val="1"/>
      <w:marLeft w:val="0"/>
      <w:marRight w:val="0"/>
      <w:marTop w:val="0"/>
      <w:marBottom w:val="0"/>
      <w:divBdr>
        <w:top w:val="none" w:sz="0" w:space="0" w:color="auto"/>
        <w:left w:val="none" w:sz="0" w:space="0" w:color="auto"/>
        <w:bottom w:val="none" w:sz="0" w:space="0" w:color="auto"/>
        <w:right w:val="none" w:sz="0" w:space="0" w:color="auto"/>
      </w:divBdr>
    </w:div>
    <w:div w:id="1954632257">
      <w:bodyDiv w:val="1"/>
      <w:marLeft w:val="0"/>
      <w:marRight w:val="0"/>
      <w:marTop w:val="0"/>
      <w:marBottom w:val="0"/>
      <w:divBdr>
        <w:top w:val="none" w:sz="0" w:space="0" w:color="auto"/>
        <w:left w:val="none" w:sz="0" w:space="0" w:color="auto"/>
        <w:bottom w:val="none" w:sz="0" w:space="0" w:color="auto"/>
        <w:right w:val="none" w:sz="0" w:space="0" w:color="auto"/>
      </w:divBdr>
    </w:div>
    <w:div w:id="1962226508">
      <w:bodyDiv w:val="1"/>
      <w:marLeft w:val="0"/>
      <w:marRight w:val="0"/>
      <w:marTop w:val="0"/>
      <w:marBottom w:val="0"/>
      <w:divBdr>
        <w:top w:val="none" w:sz="0" w:space="0" w:color="auto"/>
        <w:left w:val="none" w:sz="0" w:space="0" w:color="auto"/>
        <w:bottom w:val="none" w:sz="0" w:space="0" w:color="auto"/>
        <w:right w:val="none" w:sz="0" w:space="0" w:color="auto"/>
      </w:divBdr>
    </w:div>
    <w:div w:id="1962808683">
      <w:bodyDiv w:val="1"/>
      <w:marLeft w:val="0"/>
      <w:marRight w:val="0"/>
      <w:marTop w:val="0"/>
      <w:marBottom w:val="0"/>
      <w:divBdr>
        <w:top w:val="none" w:sz="0" w:space="0" w:color="auto"/>
        <w:left w:val="none" w:sz="0" w:space="0" w:color="auto"/>
        <w:bottom w:val="none" w:sz="0" w:space="0" w:color="auto"/>
        <w:right w:val="none" w:sz="0" w:space="0" w:color="auto"/>
      </w:divBdr>
    </w:div>
    <w:div w:id="1964580836">
      <w:bodyDiv w:val="1"/>
      <w:marLeft w:val="0"/>
      <w:marRight w:val="0"/>
      <w:marTop w:val="0"/>
      <w:marBottom w:val="0"/>
      <w:divBdr>
        <w:top w:val="none" w:sz="0" w:space="0" w:color="auto"/>
        <w:left w:val="none" w:sz="0" w:space="0" w:color="auto"/>
        <w:bottom w:val="none" w:sz="0" w:space="0" w:color="auto"/>
        <w:right w:val="none" w:sz="0" w:space="0" w:color="auto"/>
      </w:divBdr>
    </w:div>
    <w:div w:id="1965231855">
      <w:bodyDiv w:val="1"/>
      <w:marLeft w:val="0"/>
      <w:marRight w:val="0"/>
      <w:marTop w:val="0"/>
      <w:marBottom w:val="0"/>
      <w:divBdr>
        <w:top w:val="none" w:sz="0" w:space="0" w:color="auto"/>
        <w:left w:val="none" w:sz="0" w:space="0" w:color="auto"/>
        <w:bottom w:val="none" w:sz="0" w:space="0" w:color="auto"/>
        <w:right w:val="none" w:sz="0" w:space="0" w:color="auto"/>
      </w:divBdr>
    </w:div>
    <w:div w:id="1971324170">
      <w:bodyDiv w:val="1"/>
      <w:marLeft w:val="0"/>
      <w:marRight w:val="0"/>
      <w:marTop w:val="0"/>
      <w:marBottom w:val="0"/>
      <w:divBdr>
        <w:top w:val="none" w:sz="0" w:space="0" w:color="auto"/>
        <w:left w:val="none" w:sz="0" w:space="0" w:color="auto"/>
        <w:bottom w:val="none" w:sz="0" w:space="0" w:color="auto"/>
        <w:right w:val="none" w:sz="0" w:space="0" w:color="auto"/>
      </w:divBdr>
    </w:div>
    <w:div w:id="1973242072">
      <w:bodyDiv w:val="1"/>
      <w:marLeft w:val="0"/>
      <w:marRight w:val="0"/>
      <w:marTop w:val="0"/>
      <w:marBottom w:val="0"/>
      <w:divBdr>
        <w:top w:val="none" w:sz="0" w:space="0" w:color="auto"/>
        <w:left w:val="none" w:sz="0" w:space="0" w:color="auto"/>
        <w:bottom w:val="none" w:sz="0" w:space="0" w:color="auto"/>
        <w:right w:val="none" w:sz="0" w:space="0" w:color="auto"/>
      </w:divBdr>
    </w:div>
    <w:div w:id="1976443105">
      <w:bodyDiv w:val="1"/>
      <w:marLeft w:val="0"/>
      <w:marRight w:val="0"/>
      <w:marTop w:val="0"/>
      <w:marBottom w:val="0"/>
      <w:divBdr>
        <w:top w:val="none" w:sz="0" w:space="0" w:color="auto"/>
        <w:left w:val="none" w:sz="0" w:space="0" w:color="auto"/>
        <w:bottom w:val="none" w:sz="0" w:space="0" w:color="auto"/>
        <w:right w:val="none" w:sz="0" w:space="0" w:color="auto"/>
      </w:divBdr>
    </w:div>
    <w:div w:id="1984659065">
      <w:bodyDiv w:val="1"/>
      <w:marLeft w:val="0"/>
      <w:marRight w:val="0"/>
      <w:marTop w:val="0"/>
      <w:marBottom w:val="0"/>
      <w:divBdr>
        <w:top w:val="none" w:sz="0" w:space="0" w:color="auto"/>
        <w:left w:val="none" w:sz="0" w:space="0" w:color="auto"/>
        <w:bottom w:val="none" w:sz="0" w:space="0" w:color="auto"/>
        <w:right w:val="none" w:sz="0" w:space="0" w:color="auto"/>
      </w:divBdr>
    </w:div>
    <w:div w:id="1986157505">
      <w:bodyDiv w:val="1"/>
      <w:marLeft w:val="0"/>
      <w:marRight w:val="0"/>
      <w:marTop w:val="0"/>
      <w:marBottom w:val="0"/>
      <w:divBdr>
        <w:top w:val="none" w:sz="0" w:space="0" w:color="auto"/>
        <w:left w:val="none" w:sz="0" w:space="0" w:color="auto"/>
        <w:bottom w:val="none" w:sz="0" w:space="0" w:color="auto"/>
        <w:right w:val="none" w:sz="0" w:space="0" w:color="auto"/>
      </w:divBdr>
    </w:div>
    <w:div w:id="1990161655">
      <w:bodyDiv w:val="1"/>
      <w:marLeft w:val="0"/>
      <w:marRight w:val="0"/>
      <w:marTop w:val="0"/>
      <w:marBottom w:val="0"/>
      <w:divBdr>
        <w:top w:val="none" w:sz="0" w:space="0" w:color="auto"/>
        <w:left w:val="none" w:sz="0" w:space="0" w:color="auto"/>
        <w:bottom w:val="none" w:sz="0" w:space="0" w:color="auto"/>
        <w:right w:val="none" w:sz="0" w:space="0" w:color="auto"/>
      </w:divBdr>
    </w:div>
    <w:div w:id="1994673434">
      <w:bodyDiv w:val="1"/>
      <w:marLeft w:val="0"/>
      <w:marRight w:val="0"/>
      <w:marTop w:val="0"/>
      <w:marBottom w:val="0"/>
      <w:divBdr>
        <w:top w:val="none" w:sz="0" w:space="0" w:color="auto"/>
        <w:left w:val="none" w:sz="0" w:space="0" w:color="auto"/>
        <w:bottom w:val="none" w:sz="0" w:space="0" w:color="auto"/>
        <w:right w:val="none" w:sz="0" w:space="0" w:color="auto"/>
      </w:divBdr>
    </w:div>
    <w:div w:id="2008366044">
      <w:bodyDiv w:val="1"/>
      <w:marLeft w:val="0"/>
      <w:marRight w:val="0"/>
      <w:marTop w:val="0"/>
      <w:marBottom w:val="0"/>
      <w:divBdr>
        <w:top w:val="none" w:sz="0" w:space="0" w:color="auto"/>
        <w:left w:val="none" w:sz="0" w:space="0" w:color="auto"/>
        <w:bottom w:val="none" w:sz="0" w:space="0" w:color="auto"/>
        <w:right w:val="none" w:sz="0" w:space="0" w:color="auto"/>
      </w:divBdr>
    </w:div>
    <w:div w:id="2008508699">
      <w:bodyDiv w:val="1"/>
      <w:marLeft w:val="0"/>
      <w:marRight w:val="0"/>
      <w:marTop w:val="0"/>
      <w:marBottom w:val="0"/>
      <w:divBdr>
        <w:top w:val="none" w:sz="0" w:space="0" w:color="auto"/>
        <w:left w:val="none" w:sz="0" w:space="0" w:color="auto"/>
        <w:bottom w:val="none" w:sz="0" w:space="0" w:color="auto"/>
        <w:right w:val="none" w:sz="0" w:space="0" w:color="auto"/>
      </w:divBdr>
    </w:div>
    <w:div w:id="2009628036">
      <w:bodyDiv w:val="1"/>
      <w:marLeft w:val="0"/>
      <w:marRight w:val="0"/>
      <w:marTop w:val="0"/>
      <w:marBottom w:val="0"/>
      <w:divBdr>
        <w:top w:val="none" w:sz="0" w:space="0" w:color="auto"/>
        <w:left w:val="none" w:sz="0" w:space="0" w:color="auto"/>
        <w:bottom w:val="none" w:sz="0" w:space="0" w:color="auto"/>
        <w:right w:val="none" w:sz="0" w:space="0" w:color="auto"/>
      </w:divBdr>
    </w:div>
    <w:div w:id="2017489848">
      <w:bodyDiv w:val="1"/>
      <w:marLeft w:val="0"/>
      <w:marRight w:val="0"/>
      <w:marTop w:val="0"/>
      <w:marBottom w:val="0"/>
      <w:divBdr>
        <w:top w:val="none" w:sz="0" w:space="0" w:color="auto"/>
        <w:left w:val="none" w:sz="0" w:space="0" w:color="auto"/>
        <w:bottom w:val="none" w:sz="0" w:space="0" w:color="auto"/>
        <w:right w:val="none" w:sz="0" w:space="0" w:color="auto"/>
      </w:divBdr>
    </w:div>
    <w:div w:id="2017537598">
      <w:bodyDiv w:val="1"/>
      <w:marLeft w:val="0"/>
      <w:marRight w:val="0"/>
      <w:marTop w:val="0"/>
      <w:marBottom w:val="0"/>
      <w:divBdr>
        <w:top w:val="none" w:sz="0" w:space="0" w:color="auto"/>
        <w:left w:val="none" w:sz="0" w:space="0" w:color="auto"/>
        <w:bottom w:val="none" w:sz="0" w:space="0" w:color="auto"/>
        <w:right w:val="none" w:sz="0" w:space="0" w:color="auto"/>
      </w:divBdr>
    </w:div>
    <w:div w:id="2033139640">
      <w:bodyDiv w:val="1"/>
      <w:marLeft w:val="0"/>
      <w:marRight w:val="0"/>
      <w:marTop w:val="0"/>
      <w:marBottom w:val="0"/>
      <w:divBdr>
        <w:top w:val="none" w:sz="0" w:space="0" w:color="auto"/>
        <w:left w:val="none" w:sz="0" w:space="0" w:color="auto"/>
        <w:bottom w:val="none" w:sz="0" w:space="0" w:color="auto"/>
        <w:right w:val="none" w:sz="0" w:space="0" w:color="auto"/>
      </w:divBdr>
    </w:div>
    <w:div w:id="2037853514">
      <w:bodyDiv w:val="1"/>
      <w:marLeft w:val="0"/>
      <w:marRight w:val="0"/>
      <w:marTop w:val="0"/>
      <w:marBottom w:val="0"/>
      <w:divBdr>
        <w:top w:val="none" w:sz="0" w:space="0" w:color="auto"/>
        <w:left w:val="none" w:sz="0" w:space="0" w:color="auto"/>
        <w:bottom w:val="none" w:sz="0" w:space="0" w:color="auto"/>
        <w:right w:val="none" w:sz="0" w:space="0" w:color="auto"/>
      </w:divBdr>
    </w:div>
    <w:div w:id="2042509676">
      <w:bodyDiv w:val="1"/>
      <w:marLeft w:val="0"/>
      <w:marRight w:val="0"/>
      <w:marTop w:val="0"/>
      <w:marBottom w:val="0"/>
      <w:divBdr>
        <w:top w:val="none" w:sz="0" w:space="0" w:color="auto"/>
        <w:left w:val="none" w:sz="0" w:space="0" w:color="auto"/>
        <w:bottom w:val="none" w:sz="0" w:space="0" w:color="auto"/>
        <w:right w:val="none" w:sz="0" w:space="0" w:color="auto"/>
      </w:divBdr>
    </w:div>
    <w:div w:id="2045591659">
      <w:bodyDiv w:val="1"/>
      <w:marLeft w:val="0"/>
      <w:marRight w:val="0"/>
      <w:marTop w:val="0"/>
      <w:marBottom w:val="0"/>
      <w:divBdr>
        <w:top w:val="none" w:sz="0" w:space="0" w:color="auto"/>
        <w:left w:val="none" w:sz="0" w:space="0" w:color="auto"/>
        <w:bottom w:val="none" w:sz="0" w:space="0" w:color="auto"/>
        <w:right w:val="none" w:sz="0" w:space="0" w:color="auto"/>
      </w:divBdr>
    </w:div>
    <w:div w:id="2045673182">
      <w:bodyDiv w:val="1"/>
      <w:marLeft w:val="0"/>
      <w:marRight w:val="0"/>
      <w:marTop w:val="0"/>
      <w:marBottom w:val="0"/>
      <w:divBdr>
        <w:top w:val="none" w:sz="0" w:space="0" w:color="auto"/>
        <w:left w:val="none" w:sz="0" w:space="0" w:color="auto"/>
        <w:bottom w:val="none" w:sz="0" w:space="0" w:color="auto"/>
        <w:right w:val="none" w:sz="0" w:space="0" w:color="auto"/>
      </w:divBdr>
    </w:div>
    <w:div w:id="2048947325">
      <w:bodyDiv w:val="1"/>
      <w:marLeft w:val="0"/>
      <w:marRight w:val="0"/>
      <w:marTop w:val="0"/>
      <w:marBottom w:val="0"/>
      <w:divBdr>
        <w:top w:val="none" w:sz="0" w:space="0" w:color="auto"/>
        <w:left w:val="none" w:sz="0" w:space="0" w:color="auto"/>
        <w:bottom w:val="none" w:sz="0" w:space="0" w:color="auto"/>
        <w:right w:val="none" w:sz="0" w:space="0" w:color="auto"/>
      </w:divBdr>
    </w:div>
    <w:div w:id="2050103345">
      <w:bodyDiv w:val="1"/>
      <w:marLeft w:val="0"/>
      <w:marRight w:val="0"/>
      <w:marTop w:val="0"/>
      <w:marBottom w:val="0"/>
      <w:divBdr>
        <w:top w:val="none" w:sz="0" w:space="0" w:color="auto"/>
        <w:left w:val="none" w:sz="0" w:space="0" w:color="auto"/>
        <w:bottom w:val="none" w:sz="0" w:space="0" w:color="auto"/>
        <w:right w:val="none" w:sz="0" w:space="0" w:color="auto"/>
      </w:divBdr>
    </w:div>
    <w:div w:id="2051570935">
      <w:bodyDiv w:val="1"/>
      <w:marLeft w:val="0"/>
      <w:marRight w:val="0"/>
      <w:marTop w:val="0"/>
      <w:marBottom w:val="0"/>
      <w:divBdr>
        <w:top w:val="none" w:sz="0" w:space="0" w:color="auto"/>
        <w:left w:val="none" w:sz="0" w:space="0" w:color="auto"/>
        <w:bottom w:val="none" w:sz="0" w:space="0" w:color="auto"/>
        <w:right w:val="none" w:sz="0" w:space="0" w:color="auto"/>
      </w:divBdr>
    </w:div>
    <w:div w:id="2053722515">
      <w:bodyDiv w:val="1"/>
      <w:marLeft w:val="0"/>
      <w:marRight w:val="0"/>
      <w:marTop w:val="0"/>
      <w:marBottom w:val="0"/>
      <w:divBdr>
        <w:top w:val="none" w:sz="0" w:space="0" w:color="auto"/>
        <w:left w:val="none" w:sz="0" w:space="0" w:color="auto"/>
        <w:bottom w:val="none" w:sz="0" w:space="0" w:color="auto"/>
        <w:right w:val="none" w:sz="0" w:space="0" w:color="auto"/>
      </w:divBdr>
    </w:div>
    <w:div w:id="2055276327">
      <w:bodyDiv w:val="1"/>
      <w:marLeft w:val="0"/>
      <w:marRight w:val="0"/>
      <w:marTop w:val="0"/>
      <w:marBottom w:val="0"/>
      <w:divBdr>
        <w:top w:val="none" w:sz="0" w:space="0" w:color="auto"/>
        <w:left w:val="none" w:sz="0" w:space="0" w:color="auto"/>
        <w:bottom w:val="none" w:sz="0" w:space="0" w:color="auto"/>
        <w:right w:val="none" w:sz="0" w:space="0" w:color="auto"/>
      </w:divBdr>
    </w:div>
    <w:div w:id="2057700020">
      <w:bodyDiv w:val="1"/>
      <w:marLeft w:val="0"/>
      <w:marRight w:val="0"/>
      <w:marTop w:val="0"/>
      <w:marBottom w:val="0"/>
      <w:divBdr>
        <w:top w:val="none" w:sz="0" w:space="0" w:color="auto"/>
        <w:left w:val="none" w:sz="0" w:space="0" w:color="auto"/>
        <w:bottom w:val="none" w:sz="0" w:space="0" w:color="auto"/>
        <w:right w:val="none" w:sz="0" w:space="0" w:color="auto"/>
      </w:divBdr>
    </w:div>
    <w:div w:id="2066827199">
      <w:bodyDiv w:val="1"/>
      <w:marLeft w:val="0"/>
      <w:marRight w:val="0"/>
      <w:marTop w:val="0"/>
      <w:marBottom w:val="0"/>
      <w:divBdr>
        <w:top w:val="none" w:sz="0" w:space="0" w:color="auto"/>
        <w:left w:val="none" w:sz="0" w:space="0" w:color="auto"/>
        <w:bottom w:val="none" w:sz="0" w:space="0" w:color="auto"/>
        <w:right w:val="none" w:sz="0" w:space="0" w:color="auto"/>
      </w:divBdr>
    </w:div>
    <w:div w:id="2069498034">
      <w:bodyDiv w:val="1"/>
      <w:marLeft w:val="0"/>
      <w:marRight w:val="0"/>
      <w:marTop w:val="0"/>
      <w:marBottom w:val="0"/>
      <w:divBdr>
        <w:top w:val="none" w:sz="0" w:space="0" w:color="auto"/>
        <w:left w:val="none" w:sz="0" w:space="0" w:color="auto"/>
        <w:bottom w:val="none" w:sz="0" w:space="0" w:color="auto"/>
        <w:right w:val="none" w:sz="0" w:space="0" w:color="auto"/>
      </w:divBdr>
    </w:div>
    <w:div w:id="2071414271">
      <w:bodyDiv w:val="1"/>
      <w:marLeft w:val="0"/>
      <w:marRight w:val="0"/>
      <w:marTop w:val="0"/>
      <w:marBottom w:val="0"/>
      <w:divBdr>
        <w:top w:val="none" w:sz="0" w:space="0" w:color="auto"/>
        <w:left w:val="none" w:sz="0" w:space="0" w:color="auto"/>
        <w:bottom w:val="none" w:sz="0" w:space="0" w:color="auto"/>
        <w:right w:val="none" w:sz="0" w:space="0" w:color="auto"/>
      </w:divBdr>
    </w:div>
    <w:div w:id="2073383541">
      <w:bodyDiv w:val="1"/>
      <w:marLeft w:val="0"/>
      <w:marRight w:val="0"/>
      <w:marTop w:val="0"/>
      <w:marBottom w:val="0"/>
      <w:divBdr>
        <w:top w:val="none" w:sz="0" w:space="0" w:color="auto"/>
        <w:left w:val="none" w:sz="0" w:space="0" w:color="auto"/>
        <w:bottom w:val="none" w:sz="0" w:space="0" w:color="auto"/>
        <w:right w:val="none" w:sz="0" w:space="0" w:color="auto"/>
      </w:divBdr>
    </w:div>
    <w:div w:id="2073844584">
      <w:bodyDiv w:val="1"/>
      <w:marLeft w:val="0"/>
      <w:marRight w:val="0"/>
      <w:marTop w:val="0"/>
      <w:marBottom w:val="0"/>
      <w:divBdr>
        <w:top w:val="none" w:sz="0" w:space="0" w:color="auto"/>
        <w:left w:val="none" w:sz="0" w:space="0" w:color="auto"/>
        <w:bottom w:val="none" w:sz="0" w:space="0" w:color="auto"/>
        <w:right w:val="none" w:sz="0" w:space="0" w:color="auto"/>
      </w:divBdr>
    </w:div>
    <w:div w:id="2075081341">
      <w:bodyDiv w:val="1"/>
      <w:marLeft w:val="0"/>
      <w:marRight w:val="0"/>
      <w:marTop w:val="0"/>
      <w:marBottom w:val="0"/>
      <w:divBdr>
        <w:top w:val="none" w:sz="0" w:space="0" w:color="auto"/>
        <w:left w:val="none" w:sz="0" w:space="0" w:color="auto"/>
        <w:bottom w:val="none" w:sz="0" w:space="0" w:color="auto"/>
        <w:right w:val="none" w:sz="0" w:space="0" w:color="auto"/>
      </w:divBdr>
    </w:div>
    <w:div w:id="2076585727">
      <w:bodyDiv w:val="1"/>
      <w:marLeft w:val="0"/>
      <w:marRight w:val="0"/>
      <w:marTop w:val="0"/>
      <w:marBottom w:val="0"/>
      <w:divBdr>
        <w:top w:val="none" w:sz="0" w:space="0" w:color="auto"/>
        <w:left w:val="none" w:sz="0" w:space="0" w:color="auto"/>
        <w:bottom w:val="none" w:sz="0" w:space="0" w:color="auto"/>
        <w:right w:val="none" w:sz="0" w:space="0" w:color="auto"/>
      </w:divBdr>
    </w:div>
    <w:div w:id="2083213372">
      <w:bodyDiv w:val="1"/>
      <w:marLeft w:val="0"/>
      <w:marRight w:val="0"/>
      <w:marTop w:val="0"/>
      <w:marBottom w:val="0"/>
      <w:divBdr>
        <w:top w:val="none" w:sz="0" w:space="0" w:color="auto"/>
        <w:left w:val="none" w:sz="0" w:space="0" w:color="auto"/>
        <w:bottom w:val="none" w:sz="0" w:space="0" w:color="auto"/>
        <w:right w:val="none" w:sz="0" w:space="0" w:color="auto"/>
      </w:divBdr>
    </w:div>
    <w:div w:id="2095853739">
      <w:bodyDiv w:val="1"/>
      <w:marLeft w:val="0"/>
      <w:marRight w:val="0"/>
      <w:marTop w:val="0"/>
      <w:marBottom w:val="0"/>
      <w:divBdr>
        <w:top w:val="none" w:sz="0" w:space="0" w:color="auto"/>
        <w:left w:val="none" w:sz="0" w:space="0" w:color="auto"/>
        <w:bottom w:val="none" w:sz="0" w:space="0" w:color="auto"/>
        <w:right w:val="none" w:sz="0" w:space="0" w:color="auto"/>
      </w:divBdr>
    </w:div>
    <w:div w:id="2096828130">
      <w:bodyDiv w:val="1"/>
      <w:marLeft w:val="0"/>
      <w:marRight w:val="0"/>
      <w:marTop w:val="0"/>
      <w:marBottom w:val="0"/>
      <w:divBdr>
        <w:top w:val="none" w:sz="0" w:space="0" w:color="auto"/>
        <w:left w:val="none" w:sz="0" w:space="0" w:color="auto"/>
        <w:bottom w:val="none" w:sz="0" w:space="0" w:color="auto"/>
        <w:right w:val="none" w:sz="0" w:space="0" w:color="auto"/>
      </w:divBdr>
    </w:div>
    <w:div w:id="2098090074">
      <w:bodyDiv w:val="1"/>
      <w:marLeft w:val="0"/>
      <w:marRight w:val="0"/>
      <w:marTop w:val="0"/>
      <w:marBottom w:val="0"/>
      <w:divBdr>
        <w:top w:val="none" w:sz="0" w:space="0" w:color="auto"/>
        <w:left w:val="none" w:sz="0" w:space="0" w:color="auto"/>
        <w:bottom w:val="none" w:sz="0" w:space="0" w:color="auto"/>
        <w:right w:val="none" w:sz="0" w:space="0" w:color="auto"/>
      </w:divBdr>
    </w:div>
    <w:div w:id="2106917088">
      <w:bodyDiv w:val="1"/>
      <w:marLeft w:val="0"/>
      <w:marRight w:val="0"/>
      <w:marTop w:val="0"/>
      <w:marBottom w:val="0"/>
      <w:divBdr>
        <w:top w:val="none" w:sz="0" w:space="0" w:color="auto"/>
        <w:left w:val="none" w:sz="0" w:space="0" w:color="auto"/>
        <w:bottom w:val="none" w:sz="0" w:space="0" w:color="auto"/>
        <w:right w:val="none" w:sz="0" w:space="0" w:color="auto"/>
      </w:divBdr>
    </w:div>
    <w:div w:id="2110075184">
      <w:bodyDiv w:val="1"/>
      <w:marLeft w:val="0"/>
      <w:marRight w:val="0"/>
      <w:marTop w:val="0"/>
      <w:marBottom w:val="0"/>
      <w:divBdr>
        <w:top w:val="none" w:sz="0" w:space="0" w:color="auto"/>
        <w:left w:val="none" w:sz="0" w:space="0" w:color="auto"/>
        <w:bottom w:val="none" w:sz="0" w:space="0" w:color="auto"/>
        <w:right w:val="none" w:sz="0" w:space="0" w:color="auto"/>
      </w:divBdr>
    </w:div>
    <w:div w:id="2110731071">
      <w:bodyDiv w:val="1"/>
      <w:marLeft w:val="0"/>
      <w:marRight w:val="0"/>
      <w:marTop w:val="0"/>
      <w:marBottom w:val="0"/>
      <w:divBdr>
        <w:top w:val="none" w:sz="0" w:space="0" w:color="auto"/>
        <w:left w:val="none" w:sz="0" w:space="0" w:color="auto"/>
        <w:bottom w:val="none" w:sz="0" w:space="0" w:color="auto"/>
        <w:right w:val="none" w:sz="0" w:space="0" w:color="auto"/>
      </w:divBdr>
    </w:div>
    <w:div w:id="2116242795">
      <w:bodyDiv w:val="1"/>
      <w:marLeft w:val="0"/>
      <w:marRight w:val="0"/>
      <w:marTop w:val="0"/>
      <w:marBottom w:val="0"/>
      <w:divBdr>
        <w:top w:val="none" w:sz="0" w:space="0" w:color="auto"/>
        <w:left w:val="none" w:sz="0" w:space="0" w:color="auto"/>
        <w:bottom w:val="none" w:sz="0" w:space="0" w:color="auto"/>
        <w:right w:val="none" w:sz="0" w:space="0" w:color="auto"/>
      </w:divBdr>
    </w:div>
    <w:div w:id="2116552054">
      <w:bodyDiv w:val="1"/>
      <w:marLeft w:val="0"/>
      <w:marRight w:val="0"/>
      <w:marTop w:val="0"/>
      <w:marBottom w:val="0"/>
      <w:divBdr>
        <w:top w:val="none" w:sz="0" w:space="0" w:color="auto"/>
        <w:left w:val="none" w:sz="0" w:space="0" w:color="auto"/>
        <w:bottom w:val="none" w:sz="0" w:space="0" w:color="auto"/>
        <w:right w:val="none" w:sz="0" w:space="0" w:color="auto"/>
      </w:divBdr>
    </w:div>
    <w:div w:id="2117670612">
      <w:bodyDiv w:val="1"/>
      <w:marLeft w:val="0"/>
      <w:marRight w:val="0"/>
      <w:marTop w:val="0"/>
      <w:marBottom w:val="0"/>
      <w:divBdr>
        <w:top w:val="none" w:sz="0" w:space="0" w:color="auto"/>
        <w:left w:val="none" w:sz="0" w:space="0" w:color="auto"/>
        <w:bottom w:val="none" w:sz="0" w:space="0" w:color="auto"/>
        <w:right w:val="none" w:sz="0" w:space="0" w:color="auto"/>
      </w:divBdr>
    </w:div>
    <w:div w:id="2118594670">
      <w:bodyDiv w:val="1"/>
      <w:marLeft w:val="0"/>
      <w:marRight w:val="0"/>
      <w:marTop w:val="0"/>
      <w:marBottom w:val="0"/>
      <w:divBdr>
        <w:top w:val="none" w:sz="0" w:space="0" w:color="auto"/>
        <w:left w:val="none" w:sz="0" w:space="0" w:color="auto"/>
        <w:bottom w:val="none" w:sz="0" w:space="0" w:color="auto"/>
        <w:right w:val="none" w:sz="0" w:space="0" w:color="auto"/>
      </w:divBdr>
    </w:div>
    <w:div w:id="2120025265">
      <w:bodyDiv w:val="1"/>
      <w:marLeft w:val="0"/>
      <w:marRight w:val="0"/>
      <w:marTop w:val="0"/>
      <w:marBottom w:val="0"/>
      <w:divBdr>
        <w:top w:val="none" w:sz="0" w:space="0" w:color="auto"/>
        <w:left w:val="none" w:sz="0" w:space="0" w:color="auto"/>
        <w:bottom w:val="none" w:sz="0" w:space="0" w:color="auto"/>
        <w:right w:val="none" w:sz="0" w:space="0" w:color="auto"/>
      </w:divBdr>
    </w:div>
    <w:div w:id="2120295666">
      <w:bodyDiv w:val="1"/>
      <w:marLeft w:val="0"/>
      <w:marRight w:val="0"/>
      <w:marTop w:val="0"/>
      <w:marBottom w:val="0"/>
      <w:divBdr>
        <w:top w:val="none" w:sz="0" w:space="0" w:color="auto"/>
        <w:left w:val="none" w:sz="0" w:space="0" w:color="auto"/>
        <w:bottom w:val="none" w:sz="0" w:space="0" w:color="auto"/>
        <w:right w:val="none" w:sz="0" w:space="0" w:color="auto"/>
      </w:divBdr>
    </w:div>
    <w:div w:id="2135252183">
      <w:bodyDiv w:val="1"/>
      <w:marLeft w:val="0"/>
      <w:marRight w:val="0"/>
      <w:marTop w:val="0"/>
      <w:marBottom w:val="0"/>
      <w:divBdr>
        <w:top w:val="none" w:sz="0" w:space="0" w:color="auto"/>
        <w:left w:val="none" w:sz="0" w:space="0" w:color="auto"/>
        <w:bottom w:val="none" w:sz="0" w:space="0" w:color="auto"/>
        <w:right w:val="none" w:sz="0" w:space="0" w:color="auto"/>
      </w:divBdr>
    </w:div>
    <w:div w:id="214296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0.png"/><Relationship Id="rId17" Type="http://schemas.openxmlformats.org/officeDocument/2006/relationships/image" Target="media/image4.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0.png"/><Relationship Id="rId20" Type="http://schemas.openxmlformats.org/officeDocument/2006/relationships/image" Target="media/image5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0.png"/><Relationship Id="rId23" Type="http://schemas.openxmlformats.org/officeDocument/2006/relationships/footer" Target="footer1.xml"/><Relationship Id="rId28" Type="http://schemas.openxmlformats.org/officeDocument/2006/relationships/glossaryDocument" Target="glossary/document.xml"/><Relationship Id="rId10" Type="http://schemas.microsoft.com/office/2016/09/relationships/commentsIds" Target="commentsIds.xml"/><Relationship Id="rId19" Type="http://schemas.openxmlformats.org/officeDocument/2006/relationships/image" Target="media/image4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eader" Target="header2.xml"/><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B6E26B76D804303BE5B61D3B9E3F7E7"/>
        <w:category>
          <w:name w:val="General"/>
          <w:gallery w:val="placeholder"/>
        </w:category>
        <w:types>
          <w:type w:val="bbPlcHdr"/>
        </w:types>
        <w:behaviors>
          <w:behavior w:val="content"/>
        </w:behaviors>
        <w:guid w:val="{4E849A01-1972-4F7A-B431-B661B8321107}"/>
      </w:docPartPr>
      <w:docPartBody>
        <w:p w:rsidR="004E0670" w:rsidRDefault="004E0670" w:rsidP="004E0670">
          <w:pPr>
            <w:pStyle w:val="2B6E26B76D804303BE5B61D3B9E3F7E7"/>
          </w:pPr>
          <w:r>
            <w:rPr>
              <w:rFonts w:asciiTheme="majorHAnsi" w:eastAsiaTheme="majorEastAsia" w:hAnsiTheme="majorHAnsi" w:cstheme="majorBidi"/>
              <w:sz w:val="36"/>
              <w:szCs w:val="36"/>
              <w:lang w:val="fr-FR"/>
            </w:rPr>
            <w:t>Enter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 Sans Semibold">
    <w:altName w:val="Times New Roman"/>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MS Gothic"/>
    <w:charset w:val="80"/>
    <w:family w:val="roman"/>
    <w:pitch w:val="variable"/>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SymbolMT">
    <w:altName w:val="Microsoft JhengHei"/>
    <w:panose1 w:val="00000000000000000000"/>
    <w:charset w:val="00"/>
    <w:family w:val="roman"/>
    <w:notTrueType/>
    <w:pitch w:val="default"/>
  </w:font>
  <w:font w:name="ArialMT">
    <w:altName w:val="Times New Roman"/>
    <w:panose1 w:val="00000000000000000000"/>
    <w:charset w:val="00"/>
    <w:family w:val="roman"/>
    <w:notTrueType/>
    <w:pitch w:val="default"/>
  </w:font>
  <w:font w:name="Nimbus Roman No9 L">
    <w:altName w:val="Times New Roman"/>
    <w:charset w:val="00"/>
    <w:family w:val="auto"/>
    <w:pitch w:val="variable"/>
    <w:sig w:usb0="00000001" w:usb1="4000204A" w:usb2="00000000" w:usb3="00000000" w:csb0="00000097"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4E0670"/>
    <w:rsid w:val="00003734"/>
    <w:rsid w:val="00063B59"/>
    <w:rsid w:val="0007103A"/>
    <w:rsid w:val="000C19F3"/>
    <w:rsid w:val="000C2000"/>
    <w:rsid w:val="000C4F12"/>
    <w:rsid w:val="000D06BA"/>
    <w:rsid w:val="00114A2D"/>
    <w:rsid w:val="00116905"/>
    <w:rsid w:val="0016580E"/>
    <w:rsid w:val="001713B6"/>
    <w:rsid w:val="001E3A54"/>
    <w:rsid w:val="001F1293"/>
    <w:rsid w:val="001F49DA"/>
    <w:rsid w:val="00204B51"/>
    <w:rsid w:val="00230A7E"/>
    <w:rsid w:val="00254DD0"/>
    <w:rsid w:val="00293BBD"/>
    <w:rsid w:val="00331FFD"/>
    <w:rsid w:val="00332B88"/>
    <w:rsid w:val="00366514"/>
    <w:rsid w:val="003916C4"/>
    <w:rsid w:val="003B34B8"/>
    <w:rsid w:val="003C6625"/>
    <w:rsid w:val="003E04A7"/>
    <w:rsid w:val="003E6DCB"/>
    <w:rsid w:val="00436076"/>
    <w:rsid w:val="00490806"/>
    <w:rsid w:val="004E0670"/>
    <w:rsid w:val="004E489B"/>
    <w:rsid w:val="00510611"/>
    <w:rsid w:val="00571860"/>
    <w:rsid w:val="006314BD"/>
    <w:rsid w:val="00633846"/>
    <w:rsid w:val="00634FEA"/>
    <w:rsid w:val="00641EC9"/>
    <w:rsid w:val="00685530"/>
    <w:rsid w:val="006D275D"/>
    <w:rsid w:val="006F29E5"/>
    <w:rsid w:val="0072106A"/>
    <w:rsid w:val="007522A4"/>
    <w:rsid w:val="007A52F1"/>
    <w:rsid w:val="007F4C08"/>
    <w:rsid w:val="008161AD"/>
    <w:rsid w:val="00824FC8"/>
    <w:rsid w:val="008473DD"/>
    <w:rsid w:val="00854A4F"/>
    <w:rsid w:val="00872B97"/>
    <w:rsid w:val="00895E91"/>
    <w:rsid w:val="009E34CF"/>
    <w:rsid w:val="00A24DE0"/>
    <w:rsid w:val="00A53601"/>
    <w:rsid w:val="00A54441"/>
    <w:rsid w:val="00A7237B"/>
    <w:rsid w:val="00A75DD7"/>
    <w:rsid w:val="00A77018"/>
    <w:rsid w:val="00AA06BD"/>
    <w:rsid w:val="00AD1A0E"/>
    <w:rsid w:val="00B34D7A"/>
    <w:rsid w:val="00C04919"/>
    <w:rsid w:val="00C81271"/>
    <w:rsid w:val="00C82BEA"/>
    <w:rsid w:val="00CC33E5"/>
    <w:rsid w:val="00CE1CB5"/>
    <w:rsid w:val="00CF3832"/>
    <w:rsid w:val="00D107E1"/>
    <w:rsid w:val="00D63C3C"/>
    <w:rsid w:val="00DF4CEC"/>
    <w:rsid w:val="00E10BE7"/>
    <w:rsid w:val="00E528C6"/>
    <w:rsid w:val="00E970EA"/>
    <w:rsid w:val="00EC2414"/>
    <w:rsid w:val="00EC6E08"/>
    <w:rsid w:val="00EE4DF5"/>
    <w:rsid w:val="00EF5E73"/>
    <w:rsid w:val="00F33DD8"/>
    <w:rsid w:val="00F61CAA"/>
    <w:rsid w:val="00F63055"/>
    <w:rsid w:val="00F92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D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6E26B76D804303BE5B61D3B9E3F7E7">
    <w:name w:val="2B6E26B76D804303BE5B61D3B9E3F7E7"/>
    <w:rsid w:val="004E06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F57B17">
            <a:alpha val="50000"/>
          </a:srgbClr>
        </a:solidFill>
        <a:ln w="9525">
          <a:solidFill>
            <a:schemeClr val="accent1"/>
          </a:solidFill>
          <a:miter lim="800000"/>
          <a:headEnd/>
          <a:tailEnd/>
        </a:ln>
      </a:spPr>
      <a:bodyPr rot="0" vert="horz" wrap="square" lIns="91440" tIns="45720" rIns="91440" bIns="45720" anchor="t"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BSICCPP00842014</b:Tag>
    <b:SourceType>Book</b:SourceType>
    <b:Guid>{5C122B6F-BBA9-4063-AC10-000AED5BB9DB}</b:Guid>
    <b:Author>
      <b:Author>
        <b:Corporate>EUROSMART</b:Corporate>
      </b:Author>
    </b:Author>
    <b:Title>Security IC Platform Protection Profile with Augmentation packages</b:Title>
    <b:Year>Version 1.0, 2014</b:Year>
    <b:RefOrder>2</b:RefOrder>
  </b:Source>
  <b:Source>
    <b:Tag>CCMB200711001</b:Tag>
    <b:SourceType>Book</b:SourceType>
    <b:Guid>{B683D093-84DD-4F7C-93D7-EB5B56767749}</b:Guid>
    <b:Title>Supporting Document, Site Certification</b:Title>
    <b:Year>Version 1.0, Rev.1, October 2007</b:Year>
    <b:Author>
      <b:Author>
        <b:Corporate>Common Methodology for Information Technology Secuirty Evaluation</b:Corporate>
      </b:Author>
    </b:Author>
    <b:RefOrder>3</b:RefOrder>
  </b:Source>
  <b:Source>
    <b:Tag>CCMB201209003</b:Tag>
    <b:SourceType>Book</b:SourceType>
    <b:Guid>{28E07A5E-170D-4FCF-BE22-B0ACBEC7F526}</b:Guid>
    <b:Title>Part 3: Security Assurance Components</b:Title>
    <b:Year>Version 3.1, Rev. 5, April 2017</b:Year>
    <b:Author>
      <b:Author>
        <b:Corporate>Common Criteria for Information Technology Security Evaluation</b:Corporate>
      </b:Author>
    </b:Author>
    <b:RefOrder>4</b:RefOrder>
  </b:Source>
  <b:Source>
    <b:Tag>Joiil</b:Tag>
    <b:SourceType>Book</b:SourceType>
    <b:Guid>{1037DBFF-4553-42BB-BF92-926186CA1284}</b:Guid>
    <b:Author>
      <b:Author>
        <b:NameList>
          <b:Person>
            <b:Last>Library</b:Last>
            <b:First>Join</b:First>
            <b:Middle>International</b:Middle>
          </b:Person>
        </b:NameList>
      </b:Author>
    </b:Author>
    <b:Title>Minimum Site Security Requirements</b:Title>
    <b:Year>2019 April</b:Year>
    <b:StandardNumber>version 2.2</b:StandardNumber>
    <b:RefOrder>1</b:RefOrder>
  </b:Source>
</b:Sources>
</file>

<file path=customXml/itemProps1.xml><?xml version="1.0" encoding="utf-8"?>
<ds:datastoreItem xmlns:ds="http://schemas.openxmlformats.org/officeDocument/2006/customXml" ds:itemID="{467180DF-219E-4C05-AF98-E20FF0E2B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8636</TotalTime>
  <Pages>1</Pages>
  <Words>37001</Words>
  <Characters>210909</Characters>
  <Application>Microsoft Office Word</Application>
  <DocSecurity>0</DocSecurity>
  <Lines>1757</Lines>
  <Paragraphs>494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A+</Company>
  <LinksUpToDate>false</LinksUpToDate>
  <CharactersWithSpaces>247416</CharactersWithSpaces>
  <SharedDoc>false</SharedDoc>
  <HLinks>
    <vt:vector size="348" baseType="variant">
      <vt:variant>
        <vt:i4>3473437</vt:i4>
      </vt:variant>
      <vt:variant>
        <vt:i4>393</vt:i4>
      </vt:variant>
      <vt:variant>
        <vt:i4>0</vt:i4>
      </vt:variant>
      <vt:variant>
        <vt:i4>5</vt:i4>
      </vt:variant>
      <vt:variant>
        <vt:lpwstr>mailto:hvantilb@visa.com</vt:lpwstr>
      </vt:variant>
      <vt:variant>
        <vt:lpwstr/>
      </vt:variant>
      <vt:variant>
        <vt:i4>5308451</vt:i4>
      </vt:variant>
      <vt:variant>
        <vt:i4>390</vt:i4>
      </vt:variant>
      <vt:variant>
        <vt:i4>0</vt:i4>
      </vt:variant>
      <vt:variant>
        <vt:i4>5</vt:i4>
      </vt:variant>
      <vt:variant>
        <vt:lpwstr>mailto:sypark@sola-cia.com</vt:lpwstr>
      </vt:variant>
      <vt:variant>
        <vt:lpwstr/>
      </vt:variant>
      <vt:variant>
        <vt:i4>5308451</vt:i4>
      </vt:variant>
      <vt:variant>
        <vt:i4>342</vt:i4>
      </vt:variant>
      <vt:variant>
        <vt:i4>0</vt:i4>
      </vt:variant>
      <vt:variant>
        <vt:i4>5</vt:i4>
      </vt:variant>
      <vt:variant>
        <vt:lpwstr>mailto:sypark@sola-cia.com</vt:lpwstr>
      </vt:variant>
      <vt:variant>
        <vt:lpwstr/>
      </vt:variant>
      <vt:variant>
        <vt:i4>1835059</vt:i4>
      </vt:variant>
      <vt:variant>
        <vt:i4>326</vt:i4>
      </vt:variant>
      <vt:variant>
        <vt:i4>0</vt:i4>
      </vt:variant>
      <vt:variant>
        <vt:i4>5</vt:i4>
      </vt:variant>
      <vt:variant>
        <vt:lpwstr/>
      </vt:variant>
      <vt:variant>
        <vt:lpwstr>_Toc370986836</vt:lpwstr>
      </vt:variant>
      <vt:variant>
        <vt:i4>1835059</vt:i4>
      </vt:variant>
      <vt:variant>
        <vt:i4>320</vt:i4>
      </vt:variant>
      <vt:variant>
        <vt:i4>0</vt:i4>
      </vt:variant>
      <vt:variant>
        <vt:i4>5</vt:i4>
      </vt:variant>
      <vt:variant>
        <vt:lpwstr/>
      </vt:variant>
      <vt:variant>
        <vt:lpwstr>_Toc370986835</vt:lpwstr>
      </vt:variant>
      <vt:variant>
        <vt:i4>1835059</vt:i4>
      </vt:variant>
      <vt:variant>
        <vt:i4>314</vt:i4>
      </vt:variant>
      <vt:variant>
        <vt:i4>0</vt:i4>
      </vt:variant>
      <vt:variant>
        <vt:i4>5</vt:i4>
      </vt:variant>
      <vt:variant>
        <vt:lpwstr/>
      </vt:variant>
      <vt:variant>
        <vt:lpwstr>_Toc370986834</vt:lpwstr>
      </vt:variant>
      <vt:variant>
        <vt:i4>1835059</vt:i4>
      </vt:variant>
      <vt:variant>
        <vt:i4>308</vt:i4>
      </vt:variant>
      <vt:variant>
        <vt:i4>0</vt:i4>
      </vt:variant>
      <vt:variant>
        <vt:i4>5</vt:i4>
      </vt:variant>
      <vt:variant>
        <vt:lpwstr/>
      </vt:variant>
      <vt:variant>
        <vt:lpwstr>_Toc370986833</vt:lpwstr>
      </vt:variant>
      <vt:variant>
        <vt:i4>1835059</vt:i4>
      </vt:variant>
      <vt:variant>
        <vt:i4>302</vt:i4>
      </vt:variant>
      <vt:variant>
        <vt:i4>0</vt:i4>
      </vt:variant>
      <vt:variant>
        <vt:i4>5</vt:i4>
      </vt:variant>
      <vt:variant>
        <vt:lpwstr/>
      </vt:variant>
      <vt:variant>
        <vt:lpwstr>_Toc370986832</vt:lpwstr>
      </vt:variant>
      <vt:variant>
        <vt:i4>1835059</vt:i4>
      </vt:variant>
      <vt:variant>
        <vt:i4>296</vt:i4>
      </vt:variant>
      <vt:variant>
        <vt:i4>0</vt:i4>
      </vt:variant>
      <vt:variant>
        <vt:i4>5</vt:i4>
      </vt:variant>
      <vt:variant>
        <vt:lpwstr/>
      </vt:variant>
      <vt:variant>
        <vt:lpwstr>_Toc370986831</vt:lpwstr>
      </vt:variant>
      <vt:variant>
        <vt:i4>1835059</vt:i4>
      </vt:variant>
      <vt:variant>
        <vt:i4>290</vt:i4>
      </vt:variant>
      <vt:variant>
        <vt:i4>0</vt:i4>
      </vt:variant>
      <vt:variant>
        <vt:i4>5</vt:i4>
      </vt:variant>
      <vt:variant>
        <vt:lpwstr/>
      </vt:variant>
      <vt:variant>
        <vt:lpwstr>_Toc370986830</vt:lpwstr>
      </vt:variant>
      <vt:variant>
        <vt:i4>1900595</vt:i4>
      </vt:variant>
      <vt:variant>
        <vt:i4>284</vt:i4>
      </vt:variant>
      <vt:variant>
        <vt:i4>0</vt:i4>
      </vt:variant>
      <vt:variant>
        <vt:i4>5</vt:i4>
      </vt:variant>
      <vt:variant>
        <vt:lpwstr/>
      </vt:variant>
      <vt:variant>
        <vt:lpwstr>_Toc370986829</vt:lpwstr>
      </vt:variant>
      <vt:variant>
        <vt:i4>1900595</vt:i4>
      </vt:variant>
      <vt:variant>
        <vt:i4>278</vt:i4>
      </vt:variant>
      <vt:variant>
        <vt:i4>0</vt:i4>
      </vt:variant>
      <vt:variant>
        <vt:i4>5</vt:i4>
      </vt:variant>
      <vt:variant>
        <vt:lpwstr/>
      </vt:variant>
      <vt:variant>
        <vt:lpwstr>_Toc370986828</vt:lpwstr>
      </vt:variant>
      <vt:variant>
        <vt:i4>1900595</vt:i4>
      </vt:variant>
      <vt:variant>
        <vt:i4>272</vt:i4>
      </vt:variant>
      <vt:variant>
        <vt:i4>0</vt:i4>
      </vt:variant>
      <vt:variant>
        <vt:i4>5</vt:i4>
      </vt:variant>
      <vt:variant>
        <vt:lpwstr/>
      </vt:variant>
      <vt:variant>
        <vt:lpwstr>_Toc370986827</vt:lpwstr>
      </vt:variant>
      <vt:variant>
        <vt:i4>1900595</vt:i4>
      </vt:variant>
      <vt:variant>
        <vt:i4>266</vt:i4>
      </vt:variant>
      <vt:variant>
        <vt:i4>0</vt:i4>
      </vt:variant>
      <vt:variant>
        <vt:i4>5</vt:i4>
      </vt:variant>
      <vt:variant>
        <vt:lpwstr/>
      </vt:variant>
      <vt:variant>
        <vt:lpwstr>_Toc370986826</vt:lpwstr>
      </vt:variant>
      <vt:variant>
        <vt:i4>1900595</vt:i4>
      </vt:variant>
      <vt:variant>
        <vt:i4>260</vt:i4>
      </vt:variant>
      <vt:variant>
        <vt:i4>0</vt:i4>
      </vt:variant>
      <vt:variant>
        <vt:i4>5</vt:i4>
      </vt:variant>
      <vt:variant>
        <vt:lpwstr/>
      </vt:variant>
      <vt:variant>
        <vt:lpwstr>_Toc370986825</vt:lpwstr>
      </vt:variant>
      <vt:variant>
        <vt:i4>1900595</vt:i4>
      </vt:variant>
      <vt:variant>
        <vt:i4>254</vt:i4>
      </vt:variant>
      <vt:variant>
        <vt:i4>0</vt:i4>
      </vt:variant>
      <vt:variant>
        <vt:i4>5</vt:i4>
      </vt:variant>
      <vt:variant>
        <vt:lpwstr/>
      </vt:variant>
      <vt:variant>
        <vt:lpwstr>_Toc370986824</vt:lpwstr>
      </vt:variant>
      <vt:variant>
        <vt:i4>1900595</vt:i4>
      </vt:variant>
      <vt:variant>
        <vt:i4>248</vt:i4>
      </vt:variant>
      <vt:variant>
        <vt:i4>0</vt:i4>
      </vt:variant>
      <vt:variant>
        <vt:i4>5</vt:i4>
      </vt:variant>
      <vt:variant>
        <vt:lpwstr/>
      </vt:variant>
      <vt:variant>
        <vt:lpwstr>_Toc370986823</vt:lpwstr>
      </vt:variant>
      <vt:variant>
        <vt:i4>1900595</vt:i4>
      </vt:variant>
      <vt:variant>
        <vt:i4>242</vt:i4>
      </vt:variant>
      <vt:variant>
        <vt:i4>0</vt:i4>
      </vt:variant>
      <vt:variant>
        <vt:i4>5</vt:i4>
      </vt:variant>
      <vt:variant>
        <vt:lpwstr/>
      </vt:variant>
      <vt:variant>
        <vt:lpwstr>_Toc370986822</vt:lpwstr>
      </vt:variant>
      <vt:variant>
        <vt:i4>1900595</vt:i4>
      </vt:variant>
      <vt:variant>
        <vt:i4>236</vt:i4>
      </vt:variant>
      <vt:variant>
        <vt:i4>0</vt:i4>
      </vt:variant>
      <vt:variant>
        <vt:i4>5</vt:i4>
      </vt:variant>
      <vt:variant>
        <vt:lpwstr/>
      </vt:variant>
      <vt:variant>
        <vt:lpwstr>_Toc370986821</vt:lpwstr>
      </vt:variant>
      <vt:variant>
        <vt:i4>1900595</vt:i4>
      </vt:variant>
      <vt:variant>
        <vt:i4>230</vt:i4>
      </vt:variant>
      <vt:variant>
        <vt:i4>0</vt:i4>
      </vt:variant>
      <vt:variant>
        <vt:i4>5</vt:i4>
      </vt:variant>
      <vt:variant>
        <vt:lpwstr/>
      </vt:variant>
      <vt:variant>
        <vt:lpwstr>_Toc370986820</vt:lpwstr>
      </vt:variant>
      <vt:variant>
        <vt:i4>1966131</vt:i4>
      </vt:variant>
      <vt:variant>
        <vt:i4>224</vt:i4>
      </vt:variant>
      <vt:variant>
        <vt:i4>0</vt:i4>
      </vt:variant>
      <vt:variant>
        <vt:i4>5</vt:i4>
      </vt:variant>
      <vt:variant>
        <vt:lpwstr/>
      </vt:variant>
      <vt:variant>
        <vt:lpwstr>_Toc370986819</vt:lpwstr>
      </vt:variant>
      <vt:variant>
        <vt:i4>1966131</vt:i4>
      </vt:variant>
      <vt:variant>
        <vt:i4>218</vt:i4>
      </vt:variant>
      <vt:variant>
        <vt:i4>0</vt:i4>
      </vt:variant>
      <vt:variant>
        <vt:i4>5</vt:i4>
      </vt:variant>
      <vt:variant>
        <vt:lpwstr/>
      </vt:variant>
      <vt:variant>
        <vt:lpwstr>_Toc370986818</vt:lpwstr>
      </vt:variant>
      <vt:variant>
        <vt:i4>1966131</vt:i4>
      </vt:variant>
      <vt:variant>
        <vt:i4>212</vt:i4>
      </vt:variant>
      <vt:variant>
        <vt:i4>0</vt:i4>
      </vt:variant>
      <vt:variant>
        <vt:i4>5</vt:i4>
      </vt:variant>
      <vt:variant>
        <vt:lpwstr/>
      </vt:variant>
      <vt:variant>
        <vt:lpwstr>_Toc370986817</vt:lpwstr>
      </vt:variant>
      <vt:variant>
        <vt:i4>1966131</vt:i4>
      </vt:variant>
      <vt:variant>
        <vt:i4>206</vt:i4>
      </vt:variant>
      <vt:variant>
        <vt:i4>0</vt:i4>
      </vt:variant>
      <vt:variant>
        <vt:i4>5</vt:i4>
      </vt:variant>
      <vt:variant>
        <vt:lpwstr/>
      </vt:variant>
      <vt:variant>
        <vt:lpwstr>_Toc370986816</vt:lpwstr>
      </vt:variant>
      <vt:variant>
        <vt:i4>1966131</vt:i4>
      </vt:variant>
      <vt:variant>
        <vt:i4>200</vt:i4>
      </vt:variant>
      <vt:variant>
        <vt:i4>0</vt:i4>
      </vt:variant>
      <vt:variant>
        <vt:i4>5</vt:i4>
      </vt:variant>
      <vt:variant>
        <vt:lpwstr/>
      </vt:variant>
      <vt:variant>
        <vt:lpwstr>_Toc370986815</vt:lpwstr>
      </vt:variant>
      <vt:variant>
        <vt:i4>1966131</vt:i4>
      </vt:variant>
      <vt:variant>
        <vt:i4>194</vt:i4>
      </vt:variant>
      <vt:variant>
        <vt:i4>0</vt:i4>
      </vt:variant>
      <vt:variant>
        <vt:i4>5</vt:i4>
      </vt:variant>
      <vt:variant>
        <vt:lpwstr/>
      </vt:variant>
      <vt:variant>
        <vt:lpwstr>_Toc370986814</vt:lpwstr>
      </vt:variant>
      <vt:variant>
        <vt:i4>1966131</vt:i4>
      </vt:variant>
      <vt:variant>
        <vt:i4>188</vt:i4>
      </vt:variant>
      <vt:variant>
        <vt:i4>0</vt:i4>
      </vt:variant>
      <vt:variant>
        <vt:i4>5</vt:i4>
      </vt:variant>
      <vt:variant>
        <vt:lpwstr/>
      </vt:variant>
      <vt:variant>
        <vt:lpwstr>_Toc370986813</vt:lpwstr>
      </vt:variant>
      <vt:variant>
        <vt:i4>1966131</vt:i4>
      </vt:variant>
      <vt:variant>
        <vt:i4>182</vt:i4>
      </vt:variant>
      <vt:variant>
        <vt:i4>0</vt:i4>
      </vt:variant>
      <vt:variant>
        <vt:i4>5</vt:i4>
      </vt:variant>
      <vt:variant>
        <vt:lpwstr/>
      </vt:variant>
      <vt:variant>
        <vt:lpwstr>_Toc370986812</vt:lpwstr>
      </vt:variant>
      <vt:variant>
        <vt:i4>1966131</vt:i4>
      </vt:variant>
      <vt:variant>
        <vt:i4>176</vt:i4>
      </vt:variant>
      <vt:variant>
        <vt:i4>0</vt:i4>
      </vt:variant>
      <vt:variant>
        <vt:i4>5</vt:i4>
      </vt:variant>
      <vt:variant>
        <vt:lpwstr/>
      </vt:variant>
      <vt:variant>
        <vt:lpwstr>_Toc370986811</vt:lpwstr>
      </vt:variant>
      <vt:variant>
        <vt:i4>1966131</vt:i4>
      </vt:variant>
      <vt:variant>
        <vt:i4>170</vt:i4>
      </vt:variant>
      <vt:variant>
        <vt:i4>0</vt:i4>
      </vt:variant>
      <vt:variant>
        <vt:i4>5</vt:i4>
      </vt:variant>
      <vt:variant>
        <vt:lpwstr/>
      </vt:variant>
      <vt:variant>
        <vt:lpwstr>_Toc370986810</vt:lpwstr>
      </vt:variant>
      <vt:variant>
        <vt:i4>2031667</vt:i4>
      </vt:variant>
      <vt:variant>
        <vt:i4>164</vt:i4>
      </vt:variant>
      <vt:variant>
        <vt:i4>0</vt:i4>
      </vt:variant>
      <vt:variant>
        <vt:i4>5</vt:i4>
      </vt:variant>
      <vt:variant>
        <vt:lpwstr/>
      </vt:variant>
      <vt:variant>
        <vt:lpwstr>_Toc370986809</vt:lpwstr>
      </vt:variant>
      <vt:variant>
        <vt:i4>2031667</vt:i4>
      </vt:variant>
      <vt:variant>
        <vt:i4>158</vt:i4>
      </vt:variant>
      <vt:variant>
        <vt:i4>0</vt:i4>
      </vt:variant>
      <vt:variant>
        <vt:i4>5</vt:i4>
      </vt:variant>
      <vt:variant>
        <vt:lpwstr/>
      </vt:variant>
      <vt:variant>
        <vt:lpwstr>_Toc370986808</vt:lpwstr>
      </vt:variant>
      <vt:variant>
        <vt:i4>2031667</vt:i4>
      </vt:variant>
      <vt:variant>
        <vt:i4>152</vt:i4>
      </vt:variant>
      <vt:variant>
        <vt:i4>0</vt:i4>
      </vt:variant>
      <vt:variant>
        <vt:i4>5</vt:i4>
      </vt:variant>
      <vt:variant>
        <vt:lpwstr/>
      </vt:variant>
      <vt:variant>
        <vt:lpwstr>_Toc370986807</vt:lpwstr>
      </vt:variant>
      <vt:variant>
        <vt:i4>2031667</vt:i4>
      </vt:variant>
      <vt:variant>
        <vt:i4>146</vt:i4>
      </vt:variant>
      <vt:variant>
        <vt:i4>0</vt:i4>
      </vt:variant>
      <vt:variant>
        <vt:i4>5</vt:i4>
      </vt:variant>
      <vt:variant>
        <vt:lpwstr/>
      </vt:variant>
      <vt:variant>
        <vt:lpwstr>_Toc370986806</vt:lpwstr>
      </vt:variant>
      <vt:variant>
        <vt:i4>2031667</vt:i4>
      </vt:variant>
      <vt:variant>
        <vt:i4>140</vt:i4>
      </vt:variant>
      <vt:variant>
        <vt:i4>0</vt:i4>
      </vt:variant>
      <vt:variant>
        <vt:i4>5</vt:i4>
      </vt:variant>
      <vt:variant>
        <vt:lpwstr/>
      </vt:variant>
      <vt:variant>
        <vt:lpwstr>_Toc370986805</vt:lpwstr>
      </vt:variant>
      <vt:variant>
        <vt:i4>2031667</vt:i4>
      </vt:variant>
      <vt:variant>
        <vt:i4>134</vt:i4>
      </vt:variant>
      <vt:variant>
        <vt:i4>0</vt:i4>
      </vt:variant>
      <vt:variant>
        <vt:i4>5</vt:i4>
      </vt:variant>
      <vt:variant>
        <vt:lpwstr/>
      </vt:variant>
      <vt:variant>
        <vt:lpwstr>_Toc370986804</vt:lpwstr>
      </vt:variant>
      <vt:variant>
        <vt:i4>2031667</vt:i4>
      </vt:variant>
      <vt:variant>
        <vt:i4>128</vt:i4>
      </vt:variant>
      <vt:variant>
        <vt:i4>0</vt:i4>
      </vt:variant>
      <vt:variant>
        <vt:i4>5</vt:i4>
      </vt:variant>
      <vt:variant>
        <vt:lpwstr/>
      </vt:variant>
      <vt:variant>
        <vt:lpwstr>_Toc370986803</vt:lpwstr>
      </vt:variant>
      <vt:variant>
        <vt:i4>2031667</vt:i4>
      </vt:variant>
      <vt:variant>
        <vt:i4>122</vt:i4>
      </vt:variant>
      <vt:variant>
        <vt:i4>0</vt:i4>
      </vt:variant>
      <vt:variant>
        <vt:i4>5</vt:i4>
      </vt:variant>
      <vt:variant>
        <vt:lpwstr/>
      </vt:variant>
      <vt:variant>
        <vt:lpwstr>_Toc370986802</vt:lpwstr>
      </vt:variant>
      <vt:variant>
        <vt:i4>2031667</vt:i4>
      </vt:variant>
      <vt:variant>
        <vt:i4>116</vt:i4>
      </vt:variant>
      <vt:variant>
        <vt:i4>0</vt:i4>
      </vt:variant>
      <vt:variant>
        <vt:i4>5</vt:i4>
      </vt:variant>
      <vt:variant>
        <vt:lpwstr/>
      </vt:variant>
      <vt:variant>
        <vt:lpwstr>_Toc370986801</vt:lpwstr>
      </vt:variant>
      <vt:variant>
        <vt:i4>2031667</vt:i4>
      </vt:variant>
      <vt:variant>
        <vt:i4>110</vt:i4>
      </vt:variant>
      <vt:variant>
        <vt:i4>0</vt:i4>
      </vt:variant>
      <vt:variant>
        <vt:i4>5</vt:i4>
      </vt:variant>
      <vt:variant>
        <vt:lpwstr/>
      </vt:variant>
      <vt:variant>
        <vt:lpwstr>_Toc370986800</vt:lpwstr>
      </vt:variant>
      <vt:variant>
        <vt:i4>1441852</vt:i4>
      </vt:variant>
      <vt:variant>
        <vt:i4>104</vt:i4>
      </vt:variant>
      <vt:variant>
        <vt:i4>0</vt:i4>
      </vt:variant>
      <vt:variant>
        <vt:i4>5</vt:i4>
      </vt:variant>
      <vt:variant>
        <vt:lpwstr/>
      </vt:variant>
      <vt:variant>
        <vt:lpwstr>_Toc370986799</vt:lpwstr>
      </vt:variant>
      <vt:variant>
        <vt:i4>1441852</vt:i4>
      </vt:variant>
      <vt:variant>
        <vt:i4>98</vt:i4>
      </vt:variant>
      <vt:variant>
        <vt:i4>0</vt:i4>
      </vt:variant>
      <vt:variant>
        <vt:i4>5</vt:i4>
      </vt:variant>
      <vt:variant>
        <vt:lpwstr/>
      </vt:variant>
      <vt:variant>
        <vt:lpwstr>_Toc370986798</vt:lpwstr>
      </vt:variant>
      <vt:variant>
        <vt:i4>1441852</vt:i4>
      </vt:variant>
      <vt:variant>
        <vt:i4>92</vt:i4>
      </vt:variant>
      <vt:variant>
        <vt:i4>0</vt:i4>
      </vt:variant>
      <vt:variant>
        <vt:i4>5</vt:i4>
      </vt:variant>
      <vt:variant>
        <vt:lpwstr/>
      </vt:variant>
      <vt:variant>
        <vt:lpwstr>_Toc370986797</vt:lpwstr>
      </vt:variant>
      <vt:variant>
        <vt:i4>1441852</vt:i4>
      </vt:variant>
      <vt:variant>
        <vt:i4>86</vt:i4>
      </vt:variant>
      <vt:variant>
        <vt:i4>0</vt:i4>
      </vt:variant>
      <vt:variant>
        <vt:i4>5</vt:i4>
      </vt:variant>
      <vt:variant>
        <vt:lpwstr/>
      </vt:variant>
      <vt:variant>
        <vt:lpwstr>_Toc370986796</vt:lpwstr>
      </vt:variant>
      <vt:variant>
        <vt:i4>1441852</vt:i4>
      </vt:variant>
      <vt:variant>
        <vt:i4>80</vt:i4>
      </vt:variant>
      <vt:variant>
        <vt:i4>0</vt:i4>
      </vt:variant>
      <vt:variant>
        <vt:i4>5</vt:i4>
      </vt:variant>
      <vt:variant>
        <vt:lpwstr/>
      </vt:variant>
      <vt:variant>
        <vt:lpwstr>_Toc370986795</vt:lpwstr>
      </vt:variant>
      <vt:variant>
        <vt:i4>1441852</vt:i4>
      </vt:variant>
      <vt:variant>
        <vt:i4>74</vt:i4>
      </vt:variant>
      <vt:variant>
        <vt:i4>0</vt:i4>
      </vt:variant>
      <vt:variant>
        <vt:i4>5</vt:i4>
      </vt:variant>
      <vt:variant>
        <vt:lpwstr/>
      </vt:variant>
      <vt:variant>
        <vt:lpwstr>_Toc370986794</vt:lpwstr>
      </vt:variant>
      <vt:variant>
        <vt:i4>1441852</vt:i4>
      </vt:variant>
      <vt:variant>
        <vt:i4>68</vt:i4>
      </vt:variant>
      <vt:variant>
        <vt:i4>0</vt:i4>
      </vt:variant>
      <vt:variant>
        <vt:i4>5</vt:i4>
      </vt:variant>
      <vt:variant>
        <vt:lpwstr/>
      </vt:variant>
      <vt:variant>
        <vt:lpwstr>_Toc370986793</vt:lpwstr>
      </vt:variant>
      <vt:variant>
        <vt:i4>1441852</vt:i4>
      </vt:variant>
      <vt:variant>
        <vt:i4>62</vt:i4>
      </vt:variant>
      <vt:variant>
        <vt:i4>0</vt:i4>
      </vt:variant>
      <vt:variant>
        <vt:i4>5</vt:i4>
      </vt:variant>
      <vt:variant>
        <vt:lpwstr/>
      </vt:variant>
      <vt:variant>
        <vt:lpwstr>_Toc370986792</vt:lpwstr>
      </vt:variant>
      <vt:variant>
        <vt:i4>1441852</vt:i4>
      </vt:variant>
      <vt:variant>
        <vt:i4>56</vt:i4>
      </vt:variant>
      <vt:variant>
        <vt:i4>0</vt:i4>
      </vt:variant>
      <vt:variant>
        <vt:i4>5</vt:i4>
      </vt:variant>
      <vt:variant>
        <vt:lpwstr/>
      </vt:variant>
      <vt:variant>
        <vt:lpwstr>_Toc370986791</vt:lpwstr>
      </vt:variant>
      <vt:variant>
        <vt:i4>1441852</vt:i4>
      </vt:variant>
      <vt:variant>
        <vt:i4>50</vt:i4>
      </vt:variant>
      <vt:variant>
        <vt:i4>0</vt:i4>
      </vt:variant>
      <vt:variant>
        <vt:i4>5</vt:i4>
      </vt:variant>
      <vt:variant>
        <vt:lpwstr/>
      </vt:variant>
      <vt:variant>
        <vt:lpwstr>_Toc370986790</vt:lpwstr>
      </vt:variant>
      <vt:variant>
        <vt:i4>1507388</vt:i4>
      </vt:variant>
      <vt:variant>
        <vt:i4>44</vt:i4>
      </vt:variant>
      <vt:variant>
        <vt:i4>0</vt:i4>
      </vt:variant>
      <vt:variant>
        <vt:i4>5</vt:i4>
      </vt:variant>
      <vt:variant>
        <vt:lpwstr/>
      </vt:variant>
      <vt:variant>
        <vt:lpwstr>_Toc370986789</vt:lpwstr>
      </vt:variant>
      <vt:variant>
        <vt:i4>1507388</vt:i4>
      </vt:variant>
      <vt:variant>
        <vt:i4>38</vt:i4>
      </vt:variant>
      <vt:variant>
        <vt:i4>0</vt:i4>
      </vt:variant>
      <vt:variant>
        <vt:i4>5</vt:i4>
      </vt:variant>
      <vt:variant>
        <vt:lpwstr/>
      </vt:variant>
      <vt:variant>
        <vt:lpwstr>_Toc370986788</vt:lpwstr>
      </vt:variant>
      <vt:variant>
        <vt:i4>1507388</vt:i4>
      </vt:variant>
      <vt:variant>
        <vt:i4>32</vt:i4>
      </vt:variant>
      <vt:variant>
        <vt:i4>0</vt:i4>
      </vt:variant>
      <vt:variant>
        <vt:i4>5</vt:i4>
      </vt:variant>
      <vt:variant>
        <vt:lpwstr/>
      </vt:variant>
      <vt:variant>
        <vt:lpwstr>_Toc370986787</vt:lpwstr>
      </vt:variant>
      <vt:variant>
        <vt:i4>1507388</vt:i4>
      </vt:variant>
      <vt:variant>
        <vt:i4>26</vt:i4>
      </vt:variant>
      <vt:variant>
        <vt:i4>0</vt:i4>
      </vt:variant>
      <vt:variant>
        <vt:i4>5</vt:i4>
      </vt:variant>
      <vt:variant>
        <vt:lpwstr/>
      </vt:variant>
      <vt:variant>
        <vt:lpwstr>_Toc370986786</vt:lpwstr>
      </vt:variant>
      <vt:variant>
        <vt:i4>1507388</vt:i4>
      </vt:variant>
      <vt:variant>
        <vt:i4>20</vt:i4>
      </vt:variant>
      <vt:variant>
        <vt:i4>0</vt:i4>
      </vt:variant>
      <vt:variant>
        <vt:i4>5</vt:i4>
      </vt:variant>
      <vt:variant>
        <vt:lpwstr/>
      </vt:variant>
      <vt:variant>
        <vt:lpwstr>_Toc370986785</vt:lpwstr>
      </vt:variant>
      <vt:variant>
        <vt:i4>1507388</vt:i4>
      </vt:variant>
      <vt:variant>
        <vt:i4>14</vt:i4>
      </vt:variant>
      <vt:variant>
        <vt:i4>0</vt:i4>
      </vt:variant>
      <vt:variant>
        <vt:i4>5</vt:i4>
      </vt:variant>
      <vt:variant>
        <vt:lpwstr/>
      </vt:variant>
      <vt:variant>
        <vt:lpwstr>_Toc370986784</vt:lpwstr>
      </vt:variant>
      <vt:variant>
        <vt:i4>1507388</vt:i4>
      </vt:variant>
      <vt:variant>
        <vt:i4>8</vt:i4>
      </vt:variant>
      <vt:variant>
        <vt:i4>0</vt:i4>
      </vt:variant>
      <vt:variant>
        <vt:i4>5</vt:i4>
      </vt:variant>
      <vt:variant>
        <vt:lpwstr/>
      </vt:variant>
      <vt:variant>
        <vt:lpwstr>_Toc370986783</vt:lpwstr>
      </vt:variant>
      <vt:variant>
        <vt:i4>1507388</vt:i4>
      </vt:variant>
      <vt:variant>
        <vt:i4>2</vt:i4>
      </vt:variant>
      <vt:variant>
        <vt:i4>0</vt:i4>
      </vt:variant>
      <vt:variant>
        <vt:i4>5</vt:i4>
      </vt:variant>
      <vt:variant>
        <vt:lpwstr/>
      </vt:variant>
      <vt:variant>
        <vt:lpwstr>_Toc370986782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Gomez</dc:creator>
  <cp:keywords/>
  <dc:description/>
  <cp:lastModifiedBy>Julio Li</cp:lastModifiedBy>
  <cp:revision>474</cp:revision>
  <cp:lastPrinted>2017-03-15T09:49:00Z</cp:lastPrinted>
  <dcterms:created xsi:type="dcterms:W3CDTF">2019-11-29T08:01:00Z</dcterms:created>
  <dcterms:modified xsi:type="dcterms:W3CDTF">2020-11-03T07:28:00Z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_sponsor">
    <vt:lpwstr>Sponsor (Company name)</vt:lpwstr>
  </property>
  <property fmtid="{D5CDD505-2E9C-101B-9397-08002B2CF9AE}" pid="3" name="app_rev">
    <vt:lpwstr>0.4</vt:lpwstr>
  </property>
  <property fmtid="{D5CDD505-2E9C-101B-9397-08002B2CF9AE}" pid="4" name="app_scheme">
    <vt:lpwstr>EMVCo</vt:lpwstr>
  </property>
  <property fmtid="{D5CDD505-2E9C-101B-9397-08002B2CF9AE}" pid="5" name="app_exp">
    <vt:lpwstr>PLAXXXNNN</vt:lpwstr>
  </property>
  <property fmtid="{D5CDD505-2E9C-101B-9397-08002B2CF9AE}" pid="6" name="app_developer">
    <vt:lpwstr>CTWY</vt:lpwstr>
  </property>
  <property fmtid="{D5CDD505-2E9C-101B-9397-08002B2CF9AE}" pid="7" name="app_clasification">
    <vt:lpwstr>Private</vt:lpwstr>
  </property>
  <property fmtid="{D5CDD505-2E9C-101B-9397-08002B2CF9AE}" pid="8" name="app_field">
    <vt:lpwstr>Production</vt:lpwstr>
  </property>
  <property fmtid="{D5CDD505-2E9C-101B-9397-08002B2CF9AE}" pid="9" name="app_ref">
    <vt:lpwstr>Document ID</vt:lpwstr>
  </property>
  <property fmtid="{D5CDD505-2E9C-101B-9397-08002B2CF9AE}" pid="10" name="app_type">
    <vt:lpwstr>CC Documentation</vt:lpwstr>
  </property>
  <property fmtid="{D5CDD505-2E9C-101B-9397-08002B2CF9AE}" pid="11" name="app_date">
    <vt:lpwstr>29/11/2019</vt:lpwstr>
  </property>
  <property fmtid="{D5CDD505-2E9C-101B-9397-08002B2CF9AE}" pid="12" name="app_location">
    <vt:lpwstr>Location</vt:lpwstr>
  </property>
  <property fmtid="{D5CDD505-2E9C-101B-9397-08002B2CF9AE}" pid="13" name="app_suf">
    <vt:lpwstr>CTWY</vt:lpwstr>
  </property>
</Properties>
</file>